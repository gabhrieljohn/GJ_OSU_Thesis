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6E6B5" w14:textId="769141E3" w:rsidR="008217C6" w:rsidRDefault="00E723AE"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t>Research Proposal</w:t>
      </w:r>
      <w:r w:rsidR="008217C6" w:rsidRPr="001F0E92">
        <w:rPr>
          <w:rFonts w:ascii="Bookman Old Style" w:hAnsi="Bookman Old Style" w:cs="Times New Roman"/>
          <w:b/>
          <w:bCs/>
          <w:sz w:val="32"/>
          <w:szCs w:val="32"/>
        </w:rPr>
        <w:br/>
        <w:t>Oregon State University</w:t>
      </w:r>
      <w:r w:rsidR="008217C6" w:rsidRPr="001F0E92">
        <w:rPr>
          <w:rFonts w:ascii="Bookman Old Style" w:hAnsi="Bookman Old Style" w:cs="Times New Roman"/>
          <w:b/>
          <w:bCs/>
          <w:sz w:val="32"/>
          <w:szCs w:val="32"/>
        </w:rPr>
        <w:br/>
        <w:t>College of Forestry</w:t>
      </w:r>
      <w:r w:rsidR="008217C6" w:rsidRPr="001F0E92">
        <w:rPr>
          <w:rFonts w:ascii="Bookman Old Style" w:hAnsi="Bookman Old Style" w:cs="Times New Roman"/>
          <w:b/>
          <w:bCs/>
          <w:sz w:val="32"/>
          <w:szCs w:val="32"/>
        </w:rPr>
        <w:br/>
        <w:t>Forest Ecosystems and Society</w:t>
      </w:r>
    </w:p>
    <w:p w14:paraId="1E4929B7" w14:textId="77777777" w:rsidR="00523375" w:rsidRPr="001F0E92" w:rsidRDefault="00523375" w:rsidP="001F0E92">
      <w:pPr>
        <w:spacing w:after="0" w:line="240" w:lineRule="auto"/>
        <w:rPr>
          <w:rFonts w:ascii="Bookman Old Style" w:hAnsi="Bookman Old Style" w:cs="Times New Roman"/>
          <w:b/>
          <w:bCs/>
          <w:sz w:val="32"/>
          <w:szCs w:val="32"/>
        </w:rPr>
      </w:pPr>
    </w:p>
    <w:p w14:paraId="5C569FBC" w14:textId="77777777" w:rsidR="00CD6FF6" w:rsidRPr="001F0E92" w:rsidRDefault="00CD6FF6" w:rsidP="001F0E92">
      <w:pPr>
        <w:spacing w:after="0" w:line="240" w:lineRule="auto"/>
        <w:rPr>
          <w:rFonts w:ascii="Bookman Old Style" w:hAnsi="Bookman Old Style" w:cs="Times New Roman"/>
          <w:b/>
          <w:bCs/>
          <w:sz w:val="32"/>
          <w:szCs w:val="32"/>
        </w:rPr>
      </w:pPr>
    </w:p>
    <w:p w14:paraId="3E395573" w14:textId="77777777" w:rsidR="00523375" w:rsidRPr="001F0E92" w:rsidRDefault="00523375" w:rsidP="00842F9F">
      <w:pPr>
        <w:spacing w:after="0" w:line="240" w:lineRule="auto"/>
        <w:rPr>
          <w:rFonts w:ascii="Bookman Old Style" w:hAnsi="Bookman Old Style" w:cs="Times New Roman"/>
          <w:b/>
          <w:bCs/>
          <w:sz w:val="32"/>
          <w:szCs w:val="32"/>
        </w:rPr>
      </w:pPr>
    </w:p>
    <w:p w14:paraId="28552B2D" w14:textId="2B16E201" w:rsidR="00CE3D36" w:rsidRDefault="00523375" w:rsidP="00842F9F">
      <w:pPr>
        <w:spacing w:after="0" w:line="240" w:lineRule="auto"/>
        <w:jc w:val="center"/>
        <w:rPr>
          <w:rFonts w:ascii="Bookman Old Style" w:hAnsi="Bookman Old Style" w:cs="Times New Roman"/>
          <w:b/>
          <w:bCs/>
          <w:sz w:val="48"/>
          <w:szCs w:val="48"/>
        </w:rPr>
      </w:pPr>
      <w:r w:rsidRPr="001F0E92">
        <w:rPr>
          <w:rFonts w:ascii="Bookman Old Style" w:hAnsi="Bookman Old Style" w:cs="Times New Roman"/>
          <w:b/>
          <w:bCs/>
          <w:sz w:val="48"/>
          <w:szCs w:val="48"/>
        </w:rPr>
        <w:t xml:space="preserve">Gabby John </w:t>
      </w:r>
    </w:p>
    <w:p w14:paraId="68B0893A" w14:textId="3FAD9F27" w:rsidR="00CD6FF6" w:rsidRPr="00842F9F" w:rsidRDefault="00CE3D36" w:rsidP="00842F9F">
      <w:pPr>
        <w:spacing w:after="0" w:line="240" w:lineRule="auto"/>
        <w:jc w:val="center"/>
        <w:rPr>
          <w:rFonts w:ascii="Bookman Old Style" w:hAnsi="Bookman Old Style" w:cs="Times New Roman"/>
          <w:b/>
          <w:bCs/>
          <w:sz w:val="28"/>
          <w:szCs w:val="28"/>
        </w:rPr>
      </w:pPr>
      <w:r>
        <w:rPr>
          <w:rFonts w:ascii="Bookman Old Style" w:hAnsi="Bookman Old Style" w:cs="Times New Roman"/>
          <w:b/>
          <w:bCs/>
          <w:sz w:val="28"/>
          <w:szCs w:val="28"/>
        </w:rPr>
        <w:t>Advised by:</w:t>
      </w:r>
      <w:r w:rsidR="00AD1475" w:rsidRPr="001F0E92">
        <w:rPr>
          <w:rFonts w:ascii="Bookman Old Style" w:hAnsi="Bookman Old Style" w:cs="Times New Roman"/>
          <w:b/>
          <w:bCs/>
          <w:sz w:val="48"/>
          <w:szCs w:val="48"/>
        </w:rPr>
        <w:br/>
      </w:r>
      <w:r w:rsidR="00710F3D">
        <w:rPr>
          <w:rFonts w:ascii="Bookman Old Style" w:hAnsi="Bookman Old Style" w:cs="Times New Roman"/>
          <w:b/>
          <w:bCs/>
          <w:sz w:val="28"/>
          <w:szCs w:val="28"/>
        </w:rPr>
        <w:t>Chris Still</w:t>
      </w:r>
      <w:r w:rsidR="00710F3D">
        <w:rPr>
          <w:rFonts w:ascii="Bookman Old Style" w:hAnsi="Bookman Old Style" w:cs="Times New Roman"/>
          <w:b/>
          <w:bCs/>
          <w:sz w:val="28"/>
          <w:szCs w:val="28"/>
        </w:rPr>
        <w:br/>
        <w:t xml:space="preserve">Mark Schulze </w:t>
      </w:r>
      <w:r w:rsidR="00710F3D">
        <w:rPr>
          <w:rFonts w:ascii="Bookman Old Style" w:hAnsi="Bookman Old Style" w:cs="Times New Roman"/>
          <w:b/>
          <w:bCs/>
          <w:sz w:val="28"/>
          <w:szCs w:val="28"/>
        </w:rPr>
        <w:br/>
        <w:t>Loren Albert</w:t>
      </w:r>
      <w:r w:rsidR="00710F3D">
        <w:rPr>
          <w:rFonts w:ascii="Bookman Old Style" w:hAnsi="Bookman Old Style" w:cs="Times New Roman"/>
          <w:b/>
          <w:bCs/>
          <w:sz w:val="28"/>
          <w:szCs w:val="28"/>
        </w:rPr>
        <w:br/>
        <w:t>Matt Powers</w:t>
      </w:r>
    </w:p>
    <w:p w14:paraId="301DE949" w14:textId="77777777" w:rsidR="00CD6FF6" w:rsidRPr="001F0E92" w:rsidRDefault="00CD6FF6" w:rsidP="00F25B65">
      <w:pPr>
        <w:spacing w:after="0" w:line="240" w:lineRule="auto"/>
        <w:rPr>
          <w:rFonts w:ascii="Bookman Old Style" w:hAnsi="Bookman Old Style" w:cs="Times New Roman"/>
          <w:b/>
          <w:bCs/>
          <w:sz w:val="32"/>
          <w:szCs w:val="32"/>
        </w:rPr>
      </w:pPr>
    </w:p>
    <w:p w14:paraId="2D6A1789"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B4891C7" w14:textId="5E2C1C85" w:rsidR="00E723AE" w:rsidRPr="001F0E92" w:rsidRDefault="008217C6"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br/>
        <w:t xml:space="preserve">“Old Trees, New Climate: How Do Douglas Fir and Western Hemlock Respond </w:t>
      </w:r>
      <w:proofErr w:type="gramStart"/>
      <w:r w:rsidRPr="001F0E92">
        <w:rPr>
          <w:rFonts w:ascii="Bookman Old Style" w:hAnsi="Bookman Old Style" w:cs="Times New Roman"/>
          <w:b/>
          <w:bCs/>
          <w:sz w:val="32"/>
          <w:szCs w:val="32"/>
        </w:rPr>
        <w:t>To</w:t>
      </w:r>
      <w:proofErr w:type="gramEnd"/>
      <w:r w:rsidRPr="001F0E92">
        <w:rPr>
          <w:rFonts w:ascii="Bookman Old Style" w:hAnsi="Bookman Old Style" w:cs="Times New Roman"/>
          <w:b/>
          <w:bCs/>
          <w:sz w:val="32"/>
          <w:szCs w:val="32"/>
        </w:rPr>
        <w:t xml:space="preserve"> Heat Waves?”</w:t>
      </w:r>
      <w:r w:rsidR="00523375" w:rsidRPr="001F0E92">
        <w:rPr>
          <w:rFonts w:ascii="Bookman Old Style" w:hAnsi="Bookman Old Style" w:cs="Times New Roman"/>
          <w:b/>
          <w:bCs/>
          <w:sz w:val="32"/>
          <w:szCs w:val="32"/>
        </w:rPr>
        <w:br/>
      </w:r>
    </w:p>
    <w:p w14:paraId="0DF76999" w14:textId="77777777" w:rsidR="00CD6FF6" w:rsidRPr="001F0E92" w:rsidRDefault="00CD6FF6" w:rsidP="001F0E92">
      <w:pPr>
        <w:spacing w:after="0" w:line="240" w:lineRule="auto"/>
        <w:rPr>
          <w:rFonts w:ascii="Bookman Old Style" w:hAnsi="Bookman Old Style" w:cs="Times New Roman"/>
          <w:b/>
          <w:bCs/>
          <w:sz w:val="32"/>
          <w:szCs w:val="32"/>
        </w:rPr>
      </w:pPr>
    </w:p>
    <w:p w14:paraId="39988902"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0A0150E2" w14:textId="57A9CF3B" w:rsidR="00EF5CBE" w:rsidRPr="001F0E92" w:rsidRDefault="00AD1475" w:rsidP="00C23D50">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sidR="00EC47ED">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w:t>
      </w:r>
      <w:r w:rsidR="00CE621E" w:rsidRPr="001F0E92">
        <w:rPr>
          <w:rFonts w:ascii="Bookman Old Style" w:hAnsi="Bookman Old Style" w:cs="Times New Roman"/>
          <w:i/>
          <w:iCs/>
          <w:sz w:val="24"/>
          <w:szCs w:val="24"/>
        </w:rPr>
        <w:t xml:space="preserve"> </w:t>
      </w:r>
      <w:r w:rsidRPr="001F0E92">
        <w:rPr>
          <w:rFonts w:ascii="Bookman Old Style" w:hAnsi="Bookman Old Style" w:cs="Times New Roman"/>
          <w:i/>
          <w:iCs/>
          <w:sz w:val="24"/>
          <w:szCs w:val="24"/>
        </w:rPr>
        <w:t>s</w:t>
      </w:r>
      <w:r w:rsidR="00CE621E" w:rsidRPr="001F0E92">
        <w:rPr>
          <w:rFonts w:ascii="Bookman Old Style" w:hAnsi="Bookman Old Style" w:cs="Times New Roman"/>
          <w:i/>
          <w:iCs/>
          <w:sz w:val="24"/>
          <w:szCs w:val="24"/>
        </w:rPr>
        <w:t>pecies</w:t>
      </w:r>
      <w:r w:rsidRPr="001F0E92">
        <w:rPr>
          <w:rFonts w:ascii="Bookman Old Style" w:hAnsi="Bookman Old Style" w:cs="Times New Roman"/>
          <w:i/>
          <w:iCs/>
          <w:sz w:val="24"/>
          <w:szCs w:val="24"/>
        </w:rPr>
        <w:t xml:space="preserve"> at the HJ Andrews Long Term Ecological Research site before, during, and after heat waves to quantify hypothesized negative effects of heat stress</w:t>
      </w:r>
      <w:r w:rsidR="00C23D50">
        <w:rPr>
          <w:rFonts w:ascii="Bookman Old Style" w:hAnsi="Bookman Old Style" w:cs="Times New Roman"/>
          <w:i/>
          <w:iCs/>
          <w:sz w:val="24"/>
          <w:szCs w:val="24"/>
        </w:rPr>
        <w:t xml:space="preserve"> and compare those effects on different tree ages and species.</w:t>
      </w:r>
    </w:p>
    <w:p w14:paraId="791ED43F" w14:textId="77777777" w:rsidR="00683B63" w:rsidRPr="001F0E92" w:rsidRDefault="00683B63" w:rsidP="001F0E92">
      <w:pPr>
        <w:spacing w:after="0" w:line="240" w:lineRule="auto"/>
        <w:jc w:val="center"/>
        <w:rPr>
          <w:rFonts w:ascii="Bookman Old Style" w:hAnsi="Bookman Old Style" w:cs="Times New Roman"/>
          <w:b/>
          <w:bCs/>
          <w:sz w:val="18"/>
          <w:szCs w:val="18"/>
        </w:rPr>
      </w:pPr>
    </w:p>
    <w:p w14:paraId="16B31F6B" w14:textId="77777777" w:rsidR="00CD6FF6" w:rsidRDefault="00CD6FF6" w:rsidP="001F0E92">
      <w:pPr>
        <w:spacing w:after="0" w:line="240" w:lineRule="auto"/>
        <w:jc w:val="center"/>
        <w:rPr>
          <w:rFonts w:ascii="Bookman Old Style" w:hAnsi="Bookman Old Style" w:cs="Times New Roman"/>
          <w:b/>
          <w:bCs/>
          <w:sz w:val="18"/>
          <w:szCs w:val="18"/>
        </w:rPr>
      </w:pPr>
    </w:p>
    <w:p w14:paraId="4FD4E70A" w14:textId="77777777" w:rsidR="00C23D50" w:rsidRPr="001F0E92" w:rsidRDefault="00C23D50" w:rsidP="001F0E92">
      <w:pPr>
        <w:spacing w:after="0" w:line="240" w:lineRule="auto"/>
        <w:jc w:val="center"/>
        <w:rPr>
          <w:rFonts w:ascii="Bookman Old Style" w:hAnsi="Bookman Old Style" w:cs="Times New Roman"/>
          <w:b/>
          <w:bCs/>
          <w:sz w:val="18"/>
          <w:szCs w:val="18"/>
        </w:rPr>
      </w:pPr>
    </w:p>
    <w:p w14:paraId="6BEFD45F" w14:textId="77777777" w:rsidR="00CD6FF6" w:rsidRPr="001F0E92" w:rsidRDefault="00CD6FF6" w:rsidP="001F0E92">
      <w:pPr>
        <w:spacing w:after="0" w:line="240" w:lineRule="auto"/>
        <w:jc w:val="center"/>
        <w:rPr>
          <w:rFonts w:ascii="Bookman Old Style" w:hAnsi="Bookman Old Style" w:cs="Times New Roman"/>
          <w:b/>
          <w:bCs/>
          <w:sz w:val="18"/>
          <w:szCs w:val="18"/>
        </w:rPr>
      </w:pPr>
    </w:p>
    <w:p w14:paraId="2654B9DB" w14:textId="79AB989D" w:rsidR="00683B63" w:rsidRDefault="00683B63" w:rsidP="001F0E92">
      <w:pPr>
        <w:spacing w:after="0" w:line="240" w:lineRule="auto"/>
        <w:jc w:val="center"/>
        <w:rPr>
          <w:rFonts w:ascii="Bookman Old Style" w:hAnsi="Bookman Old Style" w:cs="Times New Roman"/>
          <w:b/>
          <w:bCs/>
          <w:sz w:val="18"/>
          <w:szCs w:val="18"/>
        </w:rPr>
      </w:pPr>
    </w:p>
    <w:p w14:paraId="5B3EF2E7" w14:textId="77777777" w:rsidR="005A45C7" w:rsidRPr="001F0E92" w:rsidRDefault="005A45C7" w:rsidP="001F0E92">
      <w:pPr>
        <w:spacing w:after="0" w:line="240" w:lineRule="auto"/>
        <w:jc w:val="center"/>
        <w:rPr>
          <w:rFonts w:ascii="Bookman Old Style" w:hAnsi="Bookman Old Style" w:cs="Times New Roman"/>
          <w:b/>
          <w:bCs/>
          <w:sz w:val="18"/>
          <w:szCs w:val="18"/>
        </w:rPr>
      </w:pPr>
    </w:p>
    <w:p w14:paraId="2F1AB583" w14:textId="312B2B8E" w:rsidR="00875E31" w:rsidRDefault="00875E31" w:rsidP="001F0E92">
      <w:pPr>
        <w:spacing w:after="0" w:line="240" w:lineRule="auto"/>
        <w:jc w:val="center"/>
        <w:rPr>
          <w:rFonts w:ascii="Bookman Old Style" w:hAnsi="Bookman Old Style" w:cs="Times New Roman"/>
          <w:b/>
          <w:bCs/>
        </w:rPr>
      </w:pPr>
      <w:r w:rsidRPr="001F0E92">
        <w:rPr>
          <w:rFonts w:ascii="Bookman Old Style" w:hAnsi="Bookman Old Style" w:cs="Times New Roman"/>
          <w:b/>
          <w:bCs/>
        </w:rPr>
        <w:t>Background</w:t>
      </w:r>
      <w:r w:rsidR="00820808" w:rsidRPr="001F0E92">
        <w:rPr>
          <w:rFonts w:ascii="Bookman Old Style" w:hAnsi="Bookman Old Style" w:cs="Times New Roman"/>
          <w:b/>
          <w:bCs/>
        </w:rPr>
        <w:t>, Models,</w:t>
      </w:r>
      <w:r w:rsidR="00A91A43" w:rsidRPr="001F0E92">
        <w:rPr>
          <w:rFonts w:ascii="Bookman Old Style" w:hAnsi="Bookman Old Style" w:cs="Times New Roman"/>
          <w:b/>
          <w:bCs/>
        </w:rPr>
        <w:t xml:space="preserve"> and</w:t>
      </w:r>
      <w:r w:rsidR="00AD1475" w:rsidRPr="001F0E92">
        <w:rPr>
          <w:rFonts w:ascii="Bookman Old Style" w:hAnsi="Bookman Old Style" w:cs="Times New Roman"/>
          <w:b/>
          <w:bCs/>
        </w:rPr>
        <w:t xml:space="preserve"> Broader</w:t>
      </w:r>
      <w:r w:rsidR="00A91A43" w:rsidRPr="001F0E92">
        <w:rPr>
          <w:rFonts w:ascii="Bookman Old Style" w:hAnsi="Bookman Old Style" w:cs="Times New Roman"/>
          <w:b/>
          <w:bCs/>
        </w:rPr>
        <w:t xml:space="preserve"> Significance</w:t>
      </w:r>
      <w:r w:rsidRPr="001F0E92">
        <w:rPr>
          <w:rFonts w:ascii="Bookman Old Style" w:hAnsi="Bookman Old Style" w:cs="Times New Roman"/>
          <w:b/>
          <w:bCs/>
        </w:rPr>
        <w:br/>
      </w:r>
      <w:r w:rsidR="006A6803" w:rsidRPr="001F0E92">
        <w:rPr>
          <w:rFonts w:ascii="Bookman Old Style" w:hAnsi="Bookman Old Style" w:cs="Times New Roman"/>
          <w:b/>
          <w:bCs/>
        </w:rPr>
        <w:t>Research Gap</w:t>
      </w:r>
      <w:r w:rsidRPr="001F0E92">
        <w:rPr>
          <w:rFonts w:ascii="Bookman Old Style" w:hAnsi="Bookman Old Style" w:cs="Times New Roman"/>
          <w:b/>
          <w:bCs/>
        </w:rPr>
        <w:t xml:space="preserve"> </w:t>
      </w:r>
      <w:r w:rsidRPr="001F0E92">
        <w:rPr>
          <w:rFonts w:ascii="Bookman Old Style" w:hAnsi="Bookman Old Style" w:cs="Times New Roman"/>
          <w:b/>
          <w:bCs/>
        </w:rPr>
        <w:br/>
        <w:t>Research Questions</w:t>
      </w:r>
      <w:r w:rsidR="00573351" w:rsidRPr="001F0E92">
        <w:rPr>
          <w:rFonts w:ascii="Bookman Old Style" w:hAnsi="Bookman Old Style" w:cs="Times New Roman"/>
          <w:b/>
          <w:bCs/>
        </w:rPr>
        <w:t xml:space="preserve"> and Hypotheses</w:t>
      </w:r>
      <w:r w:rsidRPr="001F0E92">
        <w:rPr>
          <w:rFonts w:ascii="Bookman Old Style" w:hAnsi="Bookman Old Style" w:cs="Times New Roman"/>
          <w:b/>
          <w:bCs/>
        </w:rPr>
        <w:br/>
        <w:t>Proposed Methodology</w:t>
      </w:r>
    </w:p>
    <w:p w14:paraId="70F329BE" w14:textId="77E7A624" w:rsidR="00F25B65" w:rsidRDefault="00F25B65" w:rsidP="001F0E92">
      <w:pPr>
        <w:spacing w:after="0" w:line="240" w:lineRule="auto"/>
        <w:jc w:val="center"/>
        <w:rPr>
          <w:rFonts w:ascii="Bookman Old Style" w:hAnsi="Bookman Old Style" w:cs="Times New Roman"/>
          <w:b/>
          <w:bCs/>
        </w:rPr>
      </w:pPr>
      <w:r>
        <w:rPr>
          <w:rFonts w:ascii="Bookman Old Style" w:hAnsi="Bookman Old Style" w:cs="Times New Roman"/>
          <w:b/>
          <w:bCs/>
        </w:rPr>
        <w:t>Literature</w:t>
      </w:r>
    </w:p>
    <w:p w14:paraId="2D37054E" w14:textId="77777777" w:rsidR="00F25B65" w:rsidRPr="001F0E92" w:rsidRDefault="00F25B65" w:rsidP="001F0E92">
      <w:pPr>
        <w:spacing w:after="0" w:line="240" w:lineRule="auto"/>
        <w:jc w:val="center"/>
        <w:rPr>
          <w:rFonts w:ascii="Bookman Old Style" w:hAnsi="Bookman Old Style" w:cs="Times New Roman"/>
          <w:b/>
          <w:bCs/>
        </w:rPr>
      </w:pPr>
    </w:p>
    <w:p w14:paraId="5EB160C3" w14:textId="77777777" w:rsidR="00875E09" w:rsidRDefault="00875E09">
      <w:pPr>
        <w:rPr>
          <w:rFonts w:ascii="Bookman Old Style" w:hAnsi="Bookman Old Style" w:cs="Times New Roman"/>
          <w:b/>
          <w:bCs/>
          <w:sz w:val="28"/>
          <w:szCs w:val="28"/>
        </w:rPr>
      </w:pPr>
      <w:r>
        <w:br w:type="page"/>
      </w:r>
    </w:p>
    <w:p w14:paraId="67D4085D" w14:textId="3B0234D3" w:rsidR="003F5DF7" w:rsidRPr="001F0E92" w:rsidRDefault="00C520AE" w:rsidP="001F0E92">
      <w:pPr>
        <w:pStyle w:val="Heading1"/>
        <w:spacing w:after="0" w:line="240" w:lineRule="auto"/>
      </w:pPr>
      <w:r w:rsidRPr="001F0E92">
        <w:lastRenderedPageBreak/>
        <w:t>BACKGROUND</w:t>
      </w:r>
      <w:r w:rsidR="00820808" w:rsidRPr="001F0E92">
        <w:t>, MODELS,</w:t>
      </w:r>
      <w:r w:rsidR="00A91A43" w:rsidRPr="001F0E92">
        <w:t xml:space="preserve"> AND </w:t>
      </w:r>
      <w:r w:rsidR="00AD1475" w:rsidRPr="001F0E92">
        <w:t xml:space="preserve">BROADER </w:t>
      </w:r>
      <w:r w:rsidR="00A91A43" w:rsidRPr="001F0E92">
        <w:t>SIGNIFICANCE</w:t>
      </w:r>
    </w:p>
    <w:p w14:paraId="2B6934CE" w14:textId="77777777" w:rsidR="00254E33" w:rsidRDefault="00254E33" w:rsidP="001F0E92">
      <w:pPr>
        <w:spacing w:line="240" w:lineRule="auto"/>
        <w:rPr>
          <w:rFonts w:ascii="Bookman Old Style" w:hAnsi="Bookman Old Style"/>
        </w:rPr>
      </w:pPr>
    </w:p>
    <w:p w14:paraId="7FDB7E1E" w14:textId="294BAA1B" w:rsidR="00254E33" w:rsidRPr="00254E33" w:rsidRDefault="00254E33" w:rsidP="001F0E92">
      <w:pPr>
        <w:spacing w:line="240" w:lineRule="auto"/>
        <w:rPr>
          <w:rFonts w:ascii="Bookman Old Style" w:hAnsi="Bookman Old Style"/>
          <w:u w:val="single"/>
        </w:rPr>
      </w:pPr>
      <w:r w:rsidRPr="00254E33">
        <w:rPr>
          <w:rFonts w:ascii="Bookman Old Style" w:hAnsi="Bookman Old Style"/>
          <w:sz w:val="24"/>
          <w:szCs w:val="24"/>
          <w:u w:val="single"/>
        </w:rPr>
        <w:t>General background</w:t>
      </w:r>
    </w:p>
    <w:p w14:paraId="3382022A" w14:textId="553FB7CE" w:rsidR="00603B86"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Forests all over the world are sequestering less carbon from </w:t>
      </w:r>
      <w:commentRangeStart w:id="0"/>
      <w:r w:rsidRPr="001F0E92">
        <w:rPr>
          <w:rFonts w:ascii="Bookman Old Style" w:hAnsi="Bookman Old Style" w:cs="Times New Roman"/>
          <w:sz w:val="24"/>
          <w:szCs w:val="24"/>
        </w:rPr>
        <w:t xml:space="preserve">the </w:t>
      </w:r>
      <w:commentRangeEnd w:id="0"/>
      <w:r w:rsidR="00084E0B">
        <w:rPr>
          <w:rStyle w:val="CommentReference"/>
        </w:rPr>
        <w:commentReference w:id="0"/>
      </w:r>
      <w:r w:rsidRPr="001F0E92">
        <w:rPr>
          <w:rFonts w:ascii="Bookman Old Style" w:hAnsi="Bookman Old Style" w:cs="Times New Roman"/>
          <w:sz w:val="24"/>
          <w:szCs w:val="24"/>
        </w:rPr>
        <w:t>atmosphere due to stressors imposed by anthropogenic climate change, namely drought, heat, increased pathogens, and more (</w:t>
      </w:r>
      <w:r w:rsidR="006C1E3E" w:rsidRPr="001F0E92">
        <w:rPr>
          <w:rFonts w:ascii="Bookman Old Style" w:hAnsi="Bookman Old Style" w:cs="Times New Roman"/>
          <w:sz w:val="24"/>
          <w:szCs w:val="24"/>
          <w:u w:val="single"/>
        </w:rPr>
        <w:fldChar w:fldCharType="begin"/>
      </w:r>
      <w:r w:rsidR="006C1E3E"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006C1E3E" w:rsidRPr="001F0E92">
        <w:rPr>
          <w:rFonts w:ascii="Bookman Old Style" w:hAnsi="Bookman Old Style" w:cs="Times New Roman"/>
          <w:sz w:val="24"/>
          <w:szCs w:val="24"/>
          <w:u w:val="single"/>
        </w:rPr>
        <w:fldChar w:fldCharType="separate"/>
      </w:r>
      <w:r w:rsidR="006C1E3E" w:rsidRPr="001F0E92">
        <w:rPr>
          <w:rFonts w:ascii="Bookman Old Style" w:hAnsi="Bookman Old Style" w:cs="Times New Roman"/>
          <w:sz w:val="24"/>
          <w:u w:val="single"/>
        </w:rPr>
        <w:t>Davis et al., 2023</w:t>
      </w:r>
      <w:r w:rsidR="006C1E3E"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Climate change encompasses events such as acute periods of extremely high temperatures, also known as heat waves (</w:t>
      </w:r>
      <w:r w:rsidR="004D7CD4" w:rsidRPr="001F0E92">
        <w:rPr>
          <w:rFonts w:ascii="Bookman Old Style" w:hAnsi="Bookman Old Style" w:cs="Times New Roman"/>
          <w:sz w:val="24"/>
          <w:szCs w:val="24"/>
          <w:u w:val="single"/>
        </w:rPr>
        <w:t>Filewood and Thomas 2013</w:t>
      </w:r>
      <w:r w:rsidR="004D7CD4"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004D7CD4" w:rsidRPr="001F0E92">
        <w:rPr>
          <w:rFonts w:ascii="Bookman Old Style" w:hAnsi="Bookman Old Style" w:cs="Times New Roman"/>
          <w:sz w:val="24"/>
          <w:szCs w:val="24"/>
          <w:u w:val="single"/>
        </w:rPr>
        <w:t>Duarte et al, 2016; Dai et al. 2013; Salomón et al. 2022</w:t>
      </w:r>
      <w:r w:rsidR="004D7CD4"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004D7CD4" w:rsidRPr="001F0E92">
        <w:rPr>
          <w:rFonts w:ascii="Bookman Old Style" w:hAnsi="Bookman Old Style" w:cs="Times New Roman"/>
          <w:sz w:val="24"/>
          <w:szCs w:val="24"/>
          <w:u w:val="single"/>
        </w:rPr>
        <w:t>Rastogi et al; Kunert et al; Still et al. 2023; Allen et al. 2010</w:t>
      </w:r>
      <w:r w:rsidR="004D7CD4" w:rsidRPr="001F0E92">
        <w:rPr>
          <w:rFonts w:ascii="Bookman Old Style" w:hAnsi="Bookman Old Style" w:cs="Times New Roman"/>
          <w:sz w:val="24"/>
          <w:szCs w:val="24"/>
        </w:rPr>
        <w:t>). These effects have been globally identified and could completely reshape ecosystems and their functioning (</w:t>
      </w:r>
      <w:r w:rsidR="004D7CD4" w:rsidRPr="001F0E92">
        <w:rPr>
          <w:rFonts w:ascii="Bookman Old Style" w:hAnsi="Bookman Old Style" w:cs="Times New Roman"/>
          <w:sz w:val="24"/>
          <w:szCs w:val="24"/>
          <w:u w:val="single"/>
        </w:rPr>
        <w:t>Allen et al. 2010</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 under low emissions predictions, the Pacific Northwest </w:t>
      </w:r>
      <w:r w:rsidR="00565A0A">
        <w:rPr>
          <w:rFonts w:ascii="Bookman Old Style" w:hAnsi="Bookman Old Style" w:cs="Times New Roman"/>
          <w:sz w:val="24"/>
          <w:szCs w:val="24"/>
        </w:rPr>
        <w:t>(</w:t>
      </w:r>
      <w:r w:rsidR="00565A0A" w:rsidRPr="00565A0A">
        <w:rPr>
          <w:rFonts w:ascii="Bookman Old Style" w:hAnsi="Bookman Old Style" w:cs="Times New Roman"/>
          <w:b/>
          <w:bCs/>
          <w:sz w:val="24"/>
          <w:szCs w:val="24"/>
        </w:rPr>
        <w:t>hereafter PNW</w:t>
      </w:r>
      <w:r w:rsidR="00565A0A">
        <w:rPr>
          <w:rFonts w:ascii="Bookman Old Style" w:hAnsi="Bookman Old Style" w:cs="Times New Roman"/>
          <w:sz w:val="24"/>
          <w:szCs w:val="24"/>
        </w:rPr>
        <w:t xml:space="preserve">) </w:t>
      </w:r>
      <w:r w:rsidRPr="001F0E92">
        <w:rPr>
          <w:rFonts w:ascii="Bookman Old Style" w:hAnsi="Bookman Old Style" w:cs="Times New Roman"/>
          <w:sz w:val="24"/>
          <w:szCs w:val="24"/>
        </w:rPr>
        <w:t>specifically is expected to experience increased temperatures, heat waves, wildfire, and drought stress,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72D39AC6" w14:textId="17EF39A5" w:rsidR="00EC47ED"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Pr="001F0E92">
        <w:rPr>
          <w:rFonts w:ascii="Bookman Old Style" w:hAnsi="Bookman Old Style" w:cs="Times New Roman"/>
          <w:sz w:val="24"/>
          <w:szCs w:val="24"/>
        </w:rPr>
        <w:t xml:space="preserve"> because they are unusually </w:t>
      </w:r>
      <w:r w:rsidR="00AD1475" w:rsidRPr="001F0E92">
        <w:rPr>
          <w:rFonts w:ascii="Bookman Old Style" w:hAnsi="Bookman Old Style" w:cs="Times New Roman"/>
          <w:sz w:val="24"/>
          <w:szCs w:val="24"/>
        </w:rPr>
        <w:t>impactful</w:t>
      </w:r>
      <w:r w:rsidRPr="001F0E92">
        <w:rPr>
          <w:rFonts w:ascii="Bookman Old Style" w:hAnsi="Bookman Old Style" w:cs="Times New Roman"/>
          <w:sz w:val="24"/>
          <w:szCs w:val="24"/>
        </w:rPr>
        <w:t xml:space="preserve">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Mature forests are between 80-200 years and old-growth </w:t>
      </w:r>
      <w:r w:rsidR="004D7CD4" w:rsidRPr="001F0E92">
        <w:rPr>
          <w:rFonts w:ascii="Bookman Old Style" w:hAnsi="Bookman Old Style" w:cs="Times New Roman"/>
          <w:sz w:val="24"/>
          <w:szCs w:val="24"/>
        </w:rPr>
        <w:t>(</w:t>
      </w:r>
      <w:r w:rsidR="004D7CD4" w:rsidRPr="001F0E92">
        <w:rPr>
          <w:rFonts w:ascii="Bookman Old Style" w:hAnsi="Bookman Old Style" w:cs="Times New Roman"/>
          <w:b/>
          <w:bCs/>
          <w:sz w:val="24"/>
          <w:szCs w:val="24"/>
        </w:rPr>
        <w:t>hereafter OG</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1"/>
      <w:r w:rsidR="00EC47ED">
        <w:rPr>
          <w:rFonts w:ascii="Bookman Old Style" w:hAnsi="Bookman Old Style" w:cs="Times New Roman"/>
          <w:sz w:val="24"/>
          <w:szCs w:val="24"/>
        </w:rPr>
        <w:t xml:space="preserve">Many </w:t>
      </w:r>
      <w:commentRangeEnd w:id="1"/>
      <w:r w:rsidR="007C3595">
        <w:rPr>
          <w:rStyle w:val="CommentReference"/>
        </w:rPr>
        <w:commentReference w:id="1"/>
      </w:r>
      <w:r w:rsidR="00EC47ED">
        <w:rPr>
          <w:rFonts w:ascii="Bookman Old Style" w:hAnsi="Bookman Old Style" w:cs="Times New Roman"/>
          <w:sz w:val="24"/>
          <w:szCs w:val="24"/>
        </w:rPr>
        <w:t>researchers study MOG forests together despite their separate age classes (</w:t>
      </w:r>
      <w:r w:rsidR="00EC47ED" w:rsidRPr="00EC47ED">
        <w:rPr>
          <w:rFonts w:ascii="Bookman Old Style" w:hAnsi="Bookman Old Style" w:cs="Times New Roman"/>
          <w:sz w:val="24"/>
          <w:szCs w:val="24"/>
          <w:u w:val="single"/>
        </w:rPr>
        <w:t>Strittholt, DellaSala, and Jiang, 2006</w:t>
      </w:r>
      <w:r w:rsidR="00EC47ED">
        <w:rPr>
          <w:rFonts w:ascii="Bookman Old Style" w:hAnsi="Bookman Old Style" w:cs="Times New Roman"/>
          <w:sz w:val="24"/>
          <w:szCs w:val="24"/>
        </w:rPr>
        <w:t xml:space="preserve">). Studying MOG forests together can allow researchers to estimate the future of OG coverage since mature forests could </w:t>
      </w:r>
      <w:r w:rsidR="007C3595">
        <w:rPr>
          <w:rFonts w:ascii="Bookman Old Style" w:hAnsi="Bookman Old Style" w:cs="Times New Roman"/>
          <w:sz w:val="24"/>
          <w:szCs w:val="24"/>
        </w:rPr>
        <w:t xml:space="preserve">grow into OG conditions if given adequate protective measures by forest managers or government policies. Moreover, both mature and old-growth trees are large, especially </w:t>
      </w:r>
      <w:r w:rsidR="007C3595" w:rsidRPr="001F0E92">
        <w:rPr>
          <w:rFonts w:ascii="Bookman Old Style" w:hAnsi="Bookman Old Style" w:cs="Times New Roman"/>
          <w:sz w:val="24"/>
          <w:szCs w:val="24"/>
        </w:rPr>
        <w:t>Douglas-fir (</w:t>
      </w:r>
      <w:r w:rsidR="007C3595" w:rsidRPr="001F0E92">
        <w:rPr>
          <w:rFonts w:ascii="Bookman Old Style" w:hAnsi="Bookman Old Style" w:cs="Times New Roman"/>
          <w:i/>
          <w:iCs/>
          <w:sz w:val="24"/>
          <w:szCs w:val="24"/>
        </w:rPr>
        <w:t>Pseudotsuga menziesii</w:t>
      </w:r>
      <w:r w:rsidR="007C3595" w:rsidRPr="001F0E92">
        <w:rPr>
          <w:rFonts w:ascii="Bookman Old Style" w:hAnsi="Bookman Old Style" w:cs="Times New Roman"/>
          <w:sz w:val="24"/>
          <w:szCs w:val="24"/>
        </w:rPr>
        <w:t>) (</w:t>
      </w:r>
      <w:r w:rsidR="007C3595" w:rsidRPr="001F0E92">
        <w:rPr>
          <w:rFonts w:ascii="Bookman Old Style" w:hAnsi="Bookman Old Style" w:cs="Times New Roman"/>
          <w:b/>
          <w:bCs/>
          <w:sz w:val="24"/>
          <w:szCs w:val="24"/>
        </w:rPr>
        <w:t>hereafter DF</w:t>
      </w:r>
      <w:r w:rsidR="007C3595" w:rsidRPr="001F0E92">
        <w:rPr>
          <w:rFonts w:ascii="Bookman Old Style" w:hAnsi="Bookman Old Style" w:cs="Times New Roman"/>
          <w:sz w:val="24"/>
          <w:szCs w:val="24"/>
        </w:rPr>
        <w:t>)</w:t>
      </w:r>
      <w:r w:rsidR="007C3595">
        <w:rPr>
          <w:rFonts w:ascii="Bookman Old Style" w:hAnsi="Bookman Old Style" w:cs="Times New Roman"/>
          <w:sz w:val="24"/>
          <w:szCs w:val="24"/>
        </w:rPr>
        <w:t>.</w:t>
      </w:r>
    </w:p>
    <w:p w14:paraId="5CB04AA1" w14:textId="73B629C8" w:rsidR="00564162" w:rsidRPr="001F0E92" w:rsidRDefault="00DD7AAD" w:rsidP="001F0E92">
      <w:pPr>
        <w:spacing w:after="0" w:line="240" w:lineRule="auto"/>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004D7CD4" w:rsidRPr="001F0E92">
        <w:rPr>
          <w:rFonts w:ascii="Bookman Old Style" w:hAnsi="Bookman Old Style" w:cs="Times New Roman"/>
          <w:sz w:val="24"/>
          <w:szCs w:val="24"/>
        </w:rPr>
        <w:t>old</w:t>
      </w:r>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00603B86" w:rsidRPr="001F0E92">
        <w:rPr>
          <w:rFonts w:ascii="Bookman Old Style" w:hAnsi="Bookman Old Style" w:cs="Times New Roman"/>
          <w:sz w:val="24"/>
          <w:szCs w:val="24"/>
        </w:rPr>
        <w:t xml:space="preserve"> store more carbon than their younger </w:t>
      </w:r>
      <w:commentRangeStart w:id="2"/>
      <w:r w:rsidR="00603B86" w:rsidRPr="001F0E92">
        <w:rPr>
          <w:rFonts w:ascii="Bookman Old Style" w:hAnsi="Bookman Old Style" w:cs="Times New Roman"/>
          <w:sz w:val="24"/>
          <w:szCs w:val="24"/>
        </w:rPr>
        <w:t>counterparts</w:t>
      </w:r>
      <w:r>
        <w:rPr>
          <w:rFonts w:ascii="Bookman Old Style" w:hAnsi="Bookman Old Style" w:cs="Times New Roman"/>
          <w:sz w:val="24"/>
          <w:szCs w:val="24"/>
        </w:rPr>
        <w:t xml:space="preserve">. In </w:t>
      </w:r>
      <w:commentRangeEnd w:id="2"/>
      <w:r>
        <w:rPr>
          <w:rStyle w:val="CommentReference"/>
        </w:rPr>
        <w:commentReference w:id="2"/>
      </w:r>
      <w:commentRangeStart w:id="3"/>
      <w:r w:rsidR="004A0792">
        <w:rPr>
          <w:rFonts w:ascii="Bookman Old Style" w:hAnsi="Bookman Old Style" w:cs="Times New Roman"/>
          <w:sz w:val="24"/>
          <w:szCs w:val="24"/>
        </w:rPr>
        <w:t>over 90% of</w:t>
      </w:r>
      <w:r w:rsidR="004A0792" w:rsidRPr="001F0E92">
        <w:rPr>
          <w:rFonts w:ascii="Bookman Old Style" w:hAnsi="Bookman Old Style" w:cs="Times New Roman"/>
          <w:sz w:val="24"/>
          <w:szCs w:val="24"/>
        </w:rPr>
        <w:t xml:space="preserve"> tree species</w:t>
      </w:r>
      <w:commentRangeEnd w:id="3"/>
      <w:r w:rsidR="004A0792">
        <w:rPr>
          <w:rStyle w:val="CommentReference"/>
        </w:rPr>
        <w:commentReference w:id="3"/>
      </w:r>
      <w:r w:rsidR="004A0792">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ins w:id="4" w:author="Still, Christopher" w:date="2024-04-24T08:54:00Z">
        <w:r w:rsidR="00995E9A">
          <w:rPr>
            <w:rFonts w:ascii="Bookman Old Style" w:hAnsi="Bookman Old Style" w:cs="Times New Roman"/>
            <w:sz w:val="24"/>
            <w:szCs w:val="24"/>
          </w:rPr>
          <w:t>,</w:t>
        </w:r>
      </w:ins>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OG</w:t>
      </w:r>
      <w:r w:rsidR="00603B86" w:rsidRPr="001F0E92">
        <w:rPr>
          <w:rFonts w:ascii="Bookman Old Style" w:hAnsi="Bookman Old Style" w:cs="Times New Roman"/>
          <w:sz w:val="24"/>
          <w:szCs w:val="24"/>
        </w:rPr>
        <w:t xml:space="preserve"> forests, one-third of the forest’s annual mass growth comes from </w:t>
      </w:r>
      <w:r w:rsidR="00603B86" w:rsidRPr="001F0E92">
        <w:rPr>
          <w:rFonts w:ascii="Bookman Old Style" w:hAnsi="Bookman Old Style" w:cs="Times New Roman"/>
          <w:i/>
          <w:iCs/>
          <w:sz w:val="24"/>
          <w:szCs w:val="24"/>
        </w:rPr>
        <w:t xml:space="preserve">just </w:t>
      </w:r>
      <w:r w:rsidR="00603B86" w:rsidRPr="001F0E92">
        <w:rPr>
          <w:rFonts w:ascii="Bookman Old Style" w:hAnsi="Bookman Old Style" w:cs="Times New Roman"/>
          <w:sz w:val="24"/>
          <w:szCs w:val="24"/>
        </w:rPr>
        <w:t>the large trees (with a diameter exceeding 100 cm) (</w:t>
      </w:r>
      <w:r w:rsidR="00603B86" w:rsidRPr="001F0E92">
        <w:rPr>
          <w:rFonts w:ascii="Bookman Old Style" w:hAnsi="Bookman Old Style" w:cs="Times New Roman"/>
          <w:sz w:val="24"/>
          <w:szCs w:val="24"/>
          <w:u w:val="single"/>
        </w:rPr>
        <w:t>Stephenson et al., 2014</w:t>
      </w:r>
      <w:r w:rsidR="00603B86" w:rsidRPr="001F0E92">
        <w:rPr>
          <w:rFonts w:ascii="Bookman Old Style" w:hAnsi="Bookman Old Style" w:cs="Times New Roman"/>
          <w:sz w:val="24"/>
          <w:szCs w:val="24"/>
        </w:rPr>
        <w:t>). What’s more impressive is that these large trees only make up 6% of the total trees in the</w:t>
      </w:r>
      <w:r w:rsidR="00AD1475" w:rsidRPr="001F0E92">
        <w:rPr>
          <w:rFonts w:ascii="Bookman Old Style" w:hAnsi="Bookman Old Style" w:cs="Times New Roman"/>
          <w:sz w:val="24"/>
          <w:szCs w:val="24"/>
        </w:rPr>
        <w:t>se</w:t>
      </w:r>
      <w:r w:rsidR="00603B86" w:rsidRPr="001F0E92">
        <w:rPr>
          <w:rFonts w:ascii="Bookman Old Style" w:hAnsi="Bookman Old Style" w:cs="Times New Roman"/>
          <w:sz w:val="24"/>
          <w:szCs w:val="24"/>
        </w:rPr>
        <w:t xml:space="preserve"> forest</w:t>
      </w:r>
      <w:r w:rsidR="00AD1475" w:rsidRPr="001F0E92">
        <w:rPr>
          <w:rFonts w:ascii="Bookman Old Style" w:hAnsi="Bookman Old Style" w:cs="Times New Roman"/>
          <w:sz w:val="24"/>
          <w:szCs w:val="24"/>
        </w:rPr>
        <w:t>s</w:t>
      </w:r>
      <w:r w:rsidR="00603B86" w:rsidRPr="001F0E92">
        <w:rPr>
          <w:rFonts w:ascii="Bookman Old Style" w:hAnsi="Bookman Old Style" w:cs="Times New Roman"/>
          <w:sz w:val="24"/>
          <w:szCs w:val="24"/>
        </w:rPr>
        <w:t xml:space="preserve">. </w:t>
      </w:r>
      <w:commentRangeStart w:id="5"/>
      <w:commentRangeStart w:id="6"/>
      <w:r w:rsidR="00603B86" w:rsidRPr="001F0E92">
        <w:rPr>
          <w:rFonts w:ascii="Bookman Old Style" w:hAnsi="Bookman Old Style" w:cs="Times New Roman"/>
          <w:sz w:val="24"/>
          <w:szCs w:val="24"/>
        </w:rPr>
        <w:t xml:space="preserve">Put another way, </w:t>
      </w:r>
      <w:r w:rsidR="00CD6FF6" w:rsidRPr="001F0E92">
        <w:rPr>
          <w:rFonts w:ascii="Bookman Old Style" w:hAnsi="Bookman Old Style"/>
          <w:sz w:val="24"/>
          <w:szCs w:val="24"/>
        </w:rPr>
        <w:t xml:space="preserve">large trees </w:t>
      </w:r>
      <w:r w:rsidR="004A0792">
        <w:rPr>
          <w:rFonts w:ascii="Bookman Old Style" w:hAnsi="Bookman Old Style"/>
          <w:sz w:val="24"/>
          <w:szCs w:val="24"/>
        </w:rPr>
        <w:t>gain</w:t>
      </w:r>
      <w:r w:rsidR="004A0792" w:rsidRPr="001F0E92">
        <w:rPr>
          <w:rFonts w:ascii="Bookman Old Style" w:hAnsi="Bookman Old Style"/>
          <w:sz w:val="24"/>
          <w:szCs w:val="24"/>
        </w:rPr>
        <w:t xml:space="preserve"> an </w:t>
      </w:r>
      <w:r w:rsidR="004A0792">
        <w:rPr>
          <w:rFonts w:ascii="Bookman Old Style" w:hAnsi="Bookman Old Style"/>
          <w:sz w:val="24"/>
          <w:szCs w:val="24"/>
        </w:rPr>
        <w:t xml:space="preserve">annual </w:t>
      </w:r>
      <w:r w:rsidR="004A0792" w:rsidRPr="001F0E92">
        <w:rPr>
          <w:rFonts w:ascii="Bookman Old Style" w:hAnsi="Bookman Old Style"/>
          <w:sz w:val="24"/>
          <w:szCs w:val="24"/>
        </w:rPr>
        <w:t xml:space="preserve">average of 103 kilograms </w:t>
      </w:r>
      <w:r w:rsidR="004A0792">
        <w:rPr>
          <w:rFonts w:ascii="Bookman Old Style" w:hAnsi="Bookman Old Style"/>
          <w:sz w:val="24"/>
          <w:szCs w:val="24"/>
        </w:rPr>
        <w:t>of aboveground dry mass</w:t>
      </w:r>
      <w:r w:rsidR="004A0792" w:rsidRPr="001F0E92">
        <w:rPr>
          <w:rFonts w:ascii="Bookman Old Style" w:hAnsi="Bookman Old Style"/>
          <w:sz w:val="24"/>
          <w:szCs w:val="24"/>
        </w:rPr>
        <w:t xml:space="preserve">, which is </w:t>
      </w:r>
      <w:r w:rsidR="004A0792">
        <w:rPr>
          <w:rFonts w:ascii="Bookman Old Style" w:hAnsi="Bookman Old Style"/>
          <w:sz w:val="24"/>
          <w:szCs w:val="24"/>
        </w:rPr>
        <w:t>equal in mass</w:t>
      </w:r>
      <w:r w:rsidR="004A0792" w:rsidRPr="001F0E92">
        <w:rPr>
          <w:rFonts w:ascii="Bookman Old Style" w:hAnsi="Bookman Old Style"/>
          <w:sz w:val="24"/>
          <w:szCs w:val="24"/>
        </w:rPr>
        <w:t xml:space="preserve"> to adding </w:t>
      </w:r>
      <w:r w:rsidR="004A0792">
        <w:rPr>
          <w:rFonts w:ascii="Bookman Old Style" w:hAnsi="Bookman Old Style"/>
          <w:sz w:val="24"/>
          <w:szCs w:val="24"/>
        </w:rPr>
        <w:t xml:space="preserve">one new 10-20 </w:t>
      </w:r>
      <w:r w:rsidR="00CD6FF6" w:rsidRPr="001F0E92">
        <w:rPr>
          <w:rFonts w:ascii="Bookman Old Style" w:hAnsi="Bookman Old Style"/>
          <w:sz w:val="24"/>
          <w:szCs w:val="24"/>
        </w:rPr>
        <w:t xml:space="preserve">cm-diameter tree </w:t>
      </w:r>
      <w:r w:rsidR="00564162" w:rsidRPr="001F0E92">
        <w:rPr>
          <w:rFonts w:ascii="Bookman Old Style" w:hAnsi="Bookman Old Style"/>
          <w:sz w:val="24"/>
          <w:szCs w:val="24"/>
        </w:rPr>
        <w:t>to the forest.</w:t>
      </w:r>
      <w:r w:rsidR="00C91044" w:rsidRPr="001F0E92">
        <w:rPr>
          <w:rFonts w:ascii="Bookman Old Style" w:hAnsi="Bookman Old Style"/>
          <w:sz w:val="24"/>
          <w:szCs w:val="24"/>
        </w:rPr>
        <w:t xml:space="preserve"> </w:t>
      </w:r>
      <w:commentRangeEnd w:id="5"/>
      <w:r w:rsidR="00995E9A">
        <w:rPr>
          <w:rStyle w:val="CommentReference"/>
        </w:rPr>
        <w:commentReference w:id="5"/>
      </w:r>
      <w:commentRangeEnd w:id="6"/>
      <w:r w:rsidR="004A0792">
        <w:rPr>
          <w:rStyle w:val="CommentReference"/>
        </w:rPr>
        <w:commentReference w:id="6"/>
      </w:r>
      <w:r w:rsidR="00F25B65" w:rsidRPr="001F0E92">
        <w:rPr>
          <w:rFonts w:ascii="Bookman Old Style" w:hAnsi="Bookman Old Style" w:cs="Times New Roman"/>
          <w:sz w:val="24"/>
          <w:szCs w:val="24"/>
        </w:rPr>
        <w:t>Globally, the most potential for carbon storage exists in areas where forests could be restored into MOG conditions (</w:t>
      </w:r>
      <w:r w:rsidR="00F25B65" w:rsidRPr="003B3B2D">
        <w:rPr>
          <w:rFonts w:ascii="Bookman Old Style" w:hAnsi="Bookman Old Style"/>
          <w:sz w:val="24"/>
          <w:szCs w:val="24"/>
          <w:u w:val="single"/>
          <w:shd w:val="clear" w:color="auto" w:fill="FFFFFF"/>
        </w:rPr>
        <w:t>Mo et al. 2023</w:t>
      </w:r>
      <w:r w:rsidR="00F25B65" w:rsidRPr="001F0E92">
        <w:rPr>
          <w:rFonts w:ascii="Bookman Old Style" w:hAnsi="Bookman Old Style"/>
          <w:sz w:val="24"/>
          <w:szCs w:val="24"/>
          <w:shd w:val="clear" w:color="auto" w:fill="FFFFFF"/>
        </w:rPr>
        <w:t xml:space="preserve">). This potential accounts for 139 gigatons of carbon. </w:t>
      </w:r>
      <w:r w:rsidR="00F25B65">
        <w:rPr>
          <w:rFonts w:ascii="Bookman Old Style" w:hAnsi="Bookman Old Style"/>
          <w:sz w:val="24"/>
          <w:szCs w:val="24"/>
        </w:rPr>
        <w:t xml:space="preserve">These details of </w:t>
      </w:r>
      <w:r>
        <w:rPr>
          <w:rFonts w:ascii="Bookman Old Style" w:hAnsi="Bookman Old Style"/>
          <w:sz w:val="24"/>
          <w:szCs w:val="24"/>
        </w:rPr>
        <w:t>M</w:t>
      </w:r>
      <w:r w:rsidR="00F25B65">
        <w:rPr>
          <w:rFonts w:ascii="Bookman Old Style" w:hAnsi="Bookman Old Style"/>
          <w:sz w:val="24"/>
          <w:szCs w:val="24"/>
        </w:rPr>
        <w:t xml:space="preserve">OG </w:t>
      </w:r>
      <w:r w:rsidR="00995E9A">
        <w:rPr>
          <w:rFonts w:ascii="Bookman Old Style" w:hAnsi="Bookman Old Style"/>
          <w:sz w:val="24"/>
          <w:szCs w:val="24"/>
        </w:rPr>
        <w:t xml:space="preserve">carbon storage </w:t>
      </w:r>
      <w:r w:rsidR="00F25B65">
        <w:rPr>
          <w:rFonts w:ascii="Bookman Old Style" w:hAnsi="Bookman Old Style"/>
          <w:sz w:val="24"/>
          <w:szCs w:val="24"/>
        </w:rPr>
        <w:t>are</w:t>
      </w:r>
      <w:r w:rsidR="00C91044" w:rsidRPr="001F0E92">
        <w:rPr>
          <w:rFonts w:ascii="Bookman Old Style" w:hAnsi="Bookman Old Style"/>
          <w:sz w:val="24"/>
          <w:szCs w:val="24"/>
        </w:rPr>
        <w:t xml:space="preserve"> an important motivation to protect </w:t>
      </w:r>
      <w:r w:rsidR="00995E9A">
        <w:rPr>
          <w:rFonts w:ascii="Bookman Old Style" w:hAnsi="Bookman Old Style"/>
          <w:sz w:val="24"/>
          <w:szCs w:val="24"/>
        </w:rPr>
        <w:t xml:space="preserve">such </w:t>
      </w:r>
      <w:r w:rsidR="00C91044" w:rsidRPr="001F0E92">
        <w:rPr>
          <w:rFonts w:ascii="Bookman Old Style" w:hAnsi="Bookman Old Style"/>
          <w:sz w:val="24"/>
          <w:szCs w:val="24"/>
        </w:rPr>
        <w:t>forests</w:t>
      </w:r>
      <w:ins w:id="7" w:author="Still, Christopher" w:date="2024-04-24T08:54:00Z">
        <w:r w:rsidR="00995E9A">
          <w:rPr>
            <w:rFonts w:ascii="Bookman Old Style" w:hAnsi="Bookman Old Style"/>
            <w:sz w:val="24"/>
            <w:szCs w:val="24"/>
          </w:rPr>
          <w:t>,</w:t>
        </w:r>
      </w:ins>
      <w:r w:rsidR="00C91044" w:rsidRPr="001F0E92">
        <w:rPr>
          <w:rFonts w:ascii="Bookman Old Style" w:hAnsi="Bookman Old Style"/>
          <w:sz w:val="24"/>
          <w:szCs w:val="24"/>
        </w:rPr>
        <w:t xml:space="preserve"> </w:t>
      </w:r>
      <w:r w:rsidR="00C91044" w:rsidRPr="001F0E92">
        <w:rPr>
          <w:rFonts w:ascii="Bookman Old Style" w:hAnsi="Bookman Old Style"/>
          <w:sz w:val="24"/>
          <w:szCs w:val="24"/>
        </w:rPr>
        <w:lastRenderedPageBreak/>
        <w:t>especially in an era where some scientists are still unsure whether younger forests are more productive in the long term (</w:t>
      </w:r>
      <w:r w:rsidR="00C91044" w:rsidRPr="001F0E92">
        <w:rPr>
          <w:rFonts w:ascii="Bookman Old Style" w:hAnsi="Bookman Old Style"/>
          <w:sz w:val="24"/>
          <w:szCs w:val="24"/>
          <w:u w:val="single"/>
        </w:rPr>
        <w:t>Cohen et al., 1996</w:t>
      </w:r>
      <w:r w:rsidR="00C91044" w:rsidRPr="001F0E92">
        <w:rPr>
          <w:rFonts w:ascii="Bookman Old Style" w:hAnsi="Bookman Old Style"/>
          <w:sz w:val="24"/>
          <w:szCs w:val="24"/>
        </w:rPr>
        <w:t>).</w:t>
      </w:r>
    </w:p>
    <w:p w14:paraId="0E5877AD" w14:textId="0E1C6E0A" w:rsidR="00AE0DCD"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In addition to their photosynthetic productivity,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are lauded for their contributions to biodiversity. Some wildlife species spend part o</w:t>
      </w:r>
      <w:r w:rsidR="00DD7AAD">
        <w:rPr>
          <w:rFonts w:ascii="Bookman Old Style" w:hAnsi="Bookman Old Style" w:cs="Times New Roman"/>
          <w:sz w:val="24"/>
          <w:szCs w:val="24"/>
        </w:rPr>
        <w:t>r</w:t>
      </w:r>
      <w:r w:rsidRPr="001F0E92">
        <w:rPr>
          <w:rFonts w:ascii="Bookman Old Style" w:hAnsi="Bookman Old Style" w:cs="Times New Roman"/>
          <w:sz w:val="24"/>
          <w:szCs w:val="24"/>
        </w:rPr>
        <w:t xml:space="preserve"> </w:t>
      </w:r>
      <w:proofErr w:type="gramStart"/>
      <w:r w:rsidRPr="001F0E92">
        <w:rPr>
          <w:rFonts w:ascii="Bookman Old Style" w:hAnsi="Bookman Old Style" w:cs="Times New Roman"/>
          <w:sz w:val="24"/>
          <w:szCs w:val="24"/>
        </w:rPr>
        <w:t>all of</w:t>
      </w:r>
      <w:proofErr w:type="gramEnd"/>
      <w:r w:rsidRPr="001F0E92">
        <w:rPr>
          <w:rFonts w:ascii="Bookman Old Style" w:hAnsi="Bookman Old Style" w:cs="Times New Roman"/>
          <w:sz w:val="24"/>
          <w:szCs w:val="24"/>
        </w:rPr>
        <w:t xml:space="preserve"> their lives in </w:t>
      </w:r>
      <w:r w:rsidR="0042157F">
        <w:rPr>
          <w:rFonts w:ascii="Bookman Old Style" w:hAnsi="Bookman Old Style" w:cs="Times New Roman"/>
          <w:sz w:val="24"/>
          <w:szCs w:val="24"/>
        </w:rPr>
        <w:t>M</w:t>
      </w:r>
      <w:commentRangeStart w:id="8"/>
      <w:commentRangeStart w:id="9"/>
      <w:r w:rsidR="004D7CD4" w:rsidRPr="001F0E92">
        <w:rPr>
          <w:rFonts w:ascii="Bookman Old Style" w:hAnsi="Bookman Old Style" w:cs="Times New Roman"/>
          <w:sz w:val="24"/>
          <w:szCs w:val="24"/>
        </w:rPr>
        <w:t>OG</w:t>
      </w:r>
      <w:commentRangeEnd w:id="8"/>
      <w:r w:rsidR="00995E9A">
        <w:rPr>
          <w:rStyle w:val="CommentReference"/>
        </w:rPr>
        <w:commentReference w:id="8"/>
      </w:r>
      <w:commentRangeEnd w:id="9"/>
      <w:r w:rsidR="0042157F">
        <w:rPr>
          <w:rStyle w:val="CommentReference"/>
        </w:rPr>
        <w:commentReference w:id="9"/>
      </w:r>
      <w:r w:rsidRPr="001F0E92">
        <w:rPr>
          <w:rFonts w:ascii="Bookman Old Style" w:hAnsi="Bookman Old Style" w:cs="Times New Roman"/>
          <w:sz w:val="24"/>
          <w:szCs w:val="24"/>
        </w:rPr>
        <w:t xml:space="preserve"> forests, most famously the now-threatened northern spotted owl </w:t>
      </w:r>
      <w:r w:rsidR="00CA0A10" w:rsidRPr="001F0E92">
        <w:rPr>
          <w:rFonts w:ascii="Bookman Old Style" w:hAnsi="Bookman Old Style" w:cs="Times New Roman"/>
          <w:sz w:val="24"/>
          <w:szCs w:val="24"/>
        </w:rPr>
        <w:t xml:space="preserve">of Oregon </w:t>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O</w:t>
      </w:r>
      <w:r w:rsidR="004D7CD4" w:rsidRPr="001F0E92">
        <w:rPr>
          <w:rFonts w:ascii="Bookman Old Style" w:hAnsi="Bookman Old Style" w:cs="Times New Roman"/>
          <w:sz w:val="24"/>
          <w:szCs w:val="24"/>
        </w:rPr>
        <w:t>G</w:t>
      </w:r>
      <w:r w:rsidRPr="001F0E92">
        <w:rPr>
          <w:rFonts w:ascii="Bookman Old Style" w:hAnsi="Bookman Old Style" w:cs="Times New Roman"/>
          <w:sz w:val="24"/>
          <w:szCs w:val="24"/>
        </w:rPr>
        <w:t xml:space="preserve"> forests can additionally serve as living museums due to their advanced age in a way that cannot be replaced simply through plantation, adding a cultural and recreational value to </w:t>
      </w:r>
      <w:r w:rsidR="00EC47ED">
        <w:rPr>
          <w:rFonts w:ascii="Bookman Old Style" w:hAnsi="Bookman Old Style" w:cs="Times New Roman"/>
          <w:sz w:val="24"/>
          <w:szCs w:val="24"/>
        </w:rPr>
        <w:t>these</w:t>
      </w:r>
      <w:r w:rsidRPr="001F0E92">
        <w:rPr>
          <w:rFonts w:ascii="Bookman Old Style" w:hAnsi="Bookman Old Style" w:cs="Times New Roman"/>
          <w:sz w:val="24"/>
          <w:szCs w:val="24"/>
        </w:rPr>
        <w:t xml:space="preserve"> forests</w:t>
      </w:r>
      <w:r w:rsidR="004D7CD4" w:rsidRPr="001F0E92">
        <w:rPr>
          <w:rFonts w:ascii="Bookman Old Style" w:hAnsi="Bookman Old Style" w:cs="Times New Roman"/>
          <w:sz w:val="24"/>
          <w:szCs w:val="24"/>
        </w:rPr>
        <w:t>, thus further exemplifying the need to understand and protect the</w:t>
      </w:r>
      <w:r w:rsidR="00EC47ED">
        <w:rPr>
          <w:rFonts w:ascii="Bookman Old Style" w:hAnsi="Bookman Old Style" w:cs="Times New Roman"/>
          <w:sz w:val="24"/>
          <w:szCs w:val="24"/>
        </w:rPr>
        <w:t xml:space="preserve">m. </w:t>
      </w:r>
      <w:r w:rsidR="00AE0DCD" w:rsidRPr="001F0E92">
        <w:rPr>
          <w:rFonts w:ascii="Bookman Old Style" w:hAnsi="Bookman Old Style" w:cs="Times New Roman"/>
          <w:sz w:val="24"/>
          <w:szCs w:val="24"/>
        </w:rPr>
        <w:t>The distribution of MOG forests</w:t>
      </w:r>
      <w:r w:rsidR="00AE0DCD">
        <w:rPr>
          <w:rFonts w:ascii="Bookman Old Style" w:hAnsi="Bookman Old Style" w:cs="Times New Roman"/>
          <w:sz w:val="24"/>
          <w:szCs w:val="24"/>
        </w:rPr>
        <w:t xml:space="preserve"> in the lower 48 US states</w:t>
      </w:r>
      <w:r w:rsidR="00AE0DCD" w:rsidRPr="001F0E92">
        <w:rPr>
          <w:rFonts w:ascii="Bookman Old Style" w:hAnsi="Bookman Old Style" w:cs="Times New Roman"/>
          <w:sz w:val="24"/>
          <w:szCs w:val="24"/>
        </w:rPr>
        <w:t xml:space="preserve"> is shown in </w:t>
      </w:r>
      <w:r w:rsidR="00AE0DCD" w:rsidRPr="001F0E92">
        <w:rPr>
          <w:rFonts w:ascii="Bookman Old Style" w:hAnsi="Bookman Old Style" w:cs="Times New Roman"/>
          <w:b/>
          <w:bCs/>
          <w:sz w:val="24"/>
          <w:szCs w:val="24"/>
        </w:rPr>
        <w:t>Figure 1</w:t>
      </w:r>
      <w:r w:rsidR="00AE0DCD">
        <w:rPr>
          <w:rFonts w:ascii="Bookman Old Style" w:hAnsi="Bookman Old Style" w:cs="Times New Roman"/>
          <w:b/>
          <w:bCs/>
          <w:sz w:val="24"/>
          <w:szCs w:val="24"/>
        </w:rPr>
        <w:t>A</w:t>
      </w:r>
      <w:r w:rsidR="00AE0DCD" w:rsidRPr="001F0E92">
        <w:rPr>
          <w:rFonts w:ascii="Bookman Old Style" w:hAnsi="Bookman Old Style" w:cs="Times New Roman"/>
          <w:b/>
          <w:bCs/>
          <w:sz w:val="24"/>
          <w:szCs w:val="24"/>
        </w:rPr>
        <w:t xml:space="preserve">. </w:t>
      </w:r>
      <w:r w:rsidR="00AE0DCD">
        <w:rPr>
          <w:rFonts w:ascii="Bookman Old Style" w:hAnsi="Bookman Old Style" w:cs="Times New Roman"/>
          <w:b/>
          <w:bCs/>
          <w:sz w:val="24"/>
          <w:szCs w:val="24"/>
        </w:rPr>
        <w:t xml:space="preserve">Figure 1B </w:t>
      </w:r>
      <w:r w:rsidR="00AE0DCD">
        <w:rPr>
          <w:rFonts w:ascii="Bookman Old Style" w:hAnsi="Bookman Old Style" w:cs="Times New Roman"/>
          <w:sz w:val="24"/>
          <w:szCs w:val="24"/>
        </w:rPr>
        <w:t xml:space="preserve">adds an ordinal scale to show the range of MOG forests in these areas </w:t>
      </w:r>
      <w:r w:rsidR="00AE0DCD" w:rsidRPr="001F0E92">
        <w:rPr>
          <w:rFonts w:ascii="Bookman Old Style" w:hAnsi="Bookman Old Style" w:cs="Times New Roman"/>
          <w:sz w:val="24"/>
          <w:szCs w:val="24"/>
        </w:rPr>
        <w:t>(</w:t>
      </w:r>
      <w:r w:rsidR="00AE0DCD" w:rsidRPr="005312FA">
        <w:rPr>
          <w:rFonts w:ascii="Bookman Old Style" w:hAnsi="Bookman Old Style" w:cs="Times New Roman"/>
          <w:sz w:val="24"/>
          <w:szCs w:val="24"/>
          <w:u w:val="single"/>
        </w:rPr>
        <w:t>DellaSala et al., 2022</w:t>
      </w:r>
      <w:r w:rsidR="00AE0DCD" w:rsidRPr="001F0E92">
        <w:rPr>
          <w:rFonts w:ascii="Bookman Old Style" w:hAnsi="Bookman Old Style" w:cs="Times New Roman"/>
          <w:sz w:val="24"/>
          <w:szCs w:val="24"/>
        </w:rPr>
        <w:t>).</w:t>
      </w:r>
    </w:p>
    <w:tbl>
      <w:tblPr>
        <w:tblStyle w:val="TableGrid"/>
        <w:tblW w:w="9504" w:type="dxa"/>
        <w:tblLook w:val="04A0" w:firstRow="1" w:lastRow="0" w:firstColumn="1" w:lastColumn="0" w:noHBand="0" w:noVBand="1"/>
      </w:tblPr>
      <w:tblGrid>
        <w:gridCol w:w="7530"/>
        <w:gridCol w:w="1974"/>
      </w:tblGrid>
      <w:tr w:rsidR="00AE0DCD" w14:paraId="4C86E3DA" w14:textId="77777777" w:rsidTr="00AE0DCD">
        <w:trPr>
          <w:trHeight w:val="4097"/>
        </w:trPr>
        <w:tc>
          <w:tcPr>
            <w:tcW w:w="7530" w:type="dxa"/>
          </w:tcPr>
          <w:p w14:paraId="3C4E8355" w14:textId="55487BD9" w:rsidR="00AE0DCD" w:rsidRDefault="00AE0DCD" w:rsidP="001F0E92">
            <w:pPr>
              <w:rPr>
                <w:rFonts w:ascii="Bookman Old Style" w:hAnsi="Bookman Old Style" w:cs="Times New Roman"/>
                <w:sz w:val="24"/>
                <w:szCs w:val="24"/>
              </w:rPr>
            </w:pPr>
            <w:r w:rsidRPr="001F0E92">
              <w:rPr>
                <w:rFonts w:ascii="Bookman Old Style" w:hAnsi="Bookman Old Style"/>
                <w:noProof/>
              </w:rPr>
              <w:drawing>
                <wp:anchor distT="0" distB="0" distL="114300" distR="114300" simplePos="0" relativeHeight="251664384" behindDoc="0" locked="0" layoutInCell="1" allowOverlap="1" wp14:anchorId="05302C92" wp14:editId="0DA127CB">
                  <wp:simplePos x="0" y="0"/>
                  <wp:positionH relativeFrom="column">
                    <wp:posOffset>-61595</wp:posOffset>
                  </wp:positionH>
                  <wp:positionV relativeFrom="paragraph">
                    <wp:posOffset>3810</wp:posOffset>
                  </wp:positionV>
                  <wp:extent cx="4245610" cy="2987675"/>
                  <wp:effectExtent l="0" t="0" r="2540"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561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4" w:type="dxa"/>
          </w:tcPr>
          <w:p w14:paraId="2B112A0C" w14:textId="043D8680" w:rsidR="00AE0DCD" w:rsidRDefault="00AE0DCD" w:rsidP="001F0E92">
            <w:pPr>
              <w:rPr>
                <w:rFonts w:ascii="Bookman Old Style" w:hAnsi="Bookman Old Style" w:cs="Times New Roman"/>
                <w:sz w:val="24"/>
                <w:szCs w:val="24"/>
              </w:rPr>
            </w:pPr>
            <w:r w:rsidRPr="00AE0DCD">
              <w:rPr>
                <w:rFonts w:ascii="Bookman Old Style" w:hAnsi="Bookman Old Style" w:cs="Times New Roman"/>
                <w:b/>
                <w:bCs/>
                <w:sz w:val="24"/>
                <w:szCs w:val="24"/>
              </w:rPr>
              <w:t>Figure 1A:</w:t>
            </w:r>
            <w:r w:rsidRPr="00AE0DCD">
              <w:rPr>
                <w:rFonts w:ascii="Bookman Old Style" w:hAnsi="Bookman Old Style" w:cs="Times New Roman"/>
                <w:sz w:val="24"/>
                <w:szCs w:val="24"/>
              </w:rPr>
              <w:t xml:space="preserve"> Spatial distributions of MOG forests in the contiguous US</w:t>
            </w:r>
            <w:r>
              <w:rPr>
                <w:rFonts w:ascii="Bookman Old Style" w:hAnsi="Bookman Old Style" w:cs="Times New Roman"/>
                <w:sz w:val="24"/>
                <w:szCs w:val="24"/>
              </w:rPr>
              <w:t xml:space="preserve"> with the </w:t>
            </w:r>
            <w:r w:rsidR="00565A0A">
              <w:rPr>
                <w:rFonts w:ascii="Bookman Old Style" w:hAnsi="Bookman Old Style" w:cs="Times New Roman"/>
                <w:sz w:val="24"/>
                <w:szCs w:val="24"/>
              </w:rPr>
              <w:t>PNW</w:t>
            </w:r>
            <w:r>
              <w:rPr>
                <w:rFonts w:ascii="Bookman Old Style" w:hAnsi="Bookman Old Style" w:cs="Times New Roman"/>
                <w:sz w:val="24"/>
                <w:szCs w:val="24"/>
              </w:rPr>
              <w:t xml:space="preserve"> depicted in Box 1</w:t>
            </w:r>
            <w:r w:rsidRPr="00AE0DCD">
              <w:rPr>
                <w:rFonts w:ascii="Bookman Old Style" w:hAnsi="Bookman Old Style" w:cs="Times New Roman"/>
                <w:sz w:val="24"/>
                <w:szCs w:val="24"/>
              </w:rPr>
              <w:t xml:space="preserve"> (</w:t>
            </w:r>
            <w:commentRangeStart w:id="10"/>
            <w:commentRangeStart w:id="11"/>
            <w:r w:rsidRPr="00AE0DCD">
              <w:rPr>
                <w:rFonts w:ascii="Bookman Old Style" w:hAnsi="Bookman Old Style" w:cs="Times New Roman"/>
                <w:sz w:val="24"/>
                <w:szCs w:val="24"/>
              </w:rPr>
              <w:t>DellaSala et al., 2022)</w:t>
            </w:r>
            <w:commentRangeEnd w:id="10"/>
            <w:r w:rsidR="0098622D">
              <w:rPr>
                <w:rStyle w:val="CommentReference"/>
              </w:rPr>
              <w:commentReference w:id="10"/>
            </w:r>
            <w:commentRangeEnd w:id="11"/>
            <w:r w:rsidR="003B3B2D">
              <w:rPr>
                <w:rStyle w:val="CommentReference"/>
              </w:rPr>
              <w:commentReference w:id="11"/>
            </w:r>
          </w:p>
        </w:tc>
      </w:tr>
      <w:tr w:rsidR="00AE0DCD" w14:paraId="40F670E9" w14:textId="77777777" w:rsidTr="00AE0DCD">
        <w:trPr>
          <w:trHeight w:val="4065"/>
        </w:trPr>
        <w:tc>
          <w:tcPr>
            <w:tcW w:w="7530" w:type="dxa"/>
          </w:tcPr>
          <w:p w14:paraId="6DE005B3" w14:textId="6CD64D80" w:rsidR="00AE0DCD" w:rsidRDefault="00AE0DCD" w:rsidP="00AE0DCD">
            <w:pPr>
              <w:rPr>
                <w:rFonts w:ascii="Bookman Old Style" w:hAnsi="Bookman Old Style" w:cs="Times New Roman"/>
                <w:sz w:val="24"/>
                <w:szCs w:val="24"/>
              </w:rPr>
            </w:pPr>
            <w:r>
              <w:rPr>
                <w:noProof/>
              </w:rPr>
              <w:drawing>
                <wp:inline distT="0" distB="0" distL="0" distR="0" wp14:anchorId="74682261" wp14:editId="29003827">
                  <wp:extent cx="4327451" cy="3056031"/>
                  <wp:effectExtent l="0" t="0" r="0" b="0"/>
                  <wp:docPr id="59296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8858" name="Picture 59296885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920" cy="3068367"/>
                          </a:xfrm>
                          <a:prstGeom prst="rect">
                            <a:avLst/>
                          </a:prstGeom>
                        </pic:spPr>
                      </pic:pic>
                    </a:graphicData>
                  </a:graphic>
                </wp:inline>
              </w:drawing>
            </w:r>
          </w:p>
        </w:tc>
        <w:tc>
          <w:tcPr>
            <w:tcW w:w="1974" w:type="dxa"/>
          </w:tcPr>
          <w:p w14:paraId="46478642" w14:textId="52AA6177" w:rsidR="00AE0DCD" w:rsidRDefault="00AE0DCD" w:rsidP="00AE0DCD">
            <w:pPr>
              <w:rPr>
                <w:rFonts w:ascii="Bookman Old Style" w:hAnsi="Bookman Old Style" w:cs="Times New Roman"/>
                <w:sz w:val="24"/>
                <w:szCs w:val="24"/>
              </w:rPr>
            </w:pPr>
            <w:r w:rsidRPr="00AE0DCD">
              <w:rPr>
                <w:rFonts w:ascii="Bookman Old Style" w:hAnsi="Bookman Old Style" w:cs="Times New Roman"/>
                <w:b/>
                <w:bCs/>
                <w:sz w:val="24"/>
                <w:szCs w:val="24"/>
              </w:rPr>
              <w:t>Figure 1</w:t>
            </w:r>
            <w:r>
              <w:rPr>
                <w:rFonts w:ascii="Bookman Old Style" w:hAnsi="Bookman Old Style" w:cs="Times New Roman"/>
                <w:b/>
                <w:bCs/>
                <w:sz w:val="24"/>
                <w:szCs w:val="24"/>
              </w:rPr>
              <w:t>B</w:t>
            </w:r>
            <w:r w:rsidRPr="00AE0DCD">
              <w:rPr>
                <w:rFonts w:ascii="Bookman Old Style" w:hAnsi="Bookman Old Style" w:cs="Times New Roman"/>
                <w:b/>
                <w:bCs/>
                <w:sz w:val="24"/>
                <w:szCs w:val="24"/>
              </w:rPr>
              <w:t>:</w:t>
            </w:r>
            <w:r w:rsidRPr="00AE0DCD">
              <w:rPr>
                <w:rFonts w:ascii="Bookman Old Style" w:hAnsi="Bookman Old Style" w:cs="Times New Roman"/>
                <w:sz w:val="24"/>
                <w:szCs w:val="24"/>
              </w:rPr>
              <w:t xml:space="preserve"> </w:t>
            </w:r>
            <w:r w:rsidR="00FA41D4">
              <w:rPr>
                <w:rFonts w:ascii="Bookman Old Style" w:hAnsi="Bookman Old Style" w:cs="Times New Roman"/>
                <w:sz w:val="24"/>
                <w:szCs w:val="24"/>
              </w:rPr>
              <w:t xml:space="preserve">Range of forest maturity </w:t>
            </w:r>
            <w:r w:rsidRPr="00AE0DCD">
              <w:rPr>
                <w:rFonts w:ascii="Bookman Old Style" w:hAnsi="Bookman Old Style" w:cs="Times New Roman"/>
                <w:sz w:val="24"/>
                <w:szCs w:val="24"/>
              </w:rPr>
              <w:t xml:space="preserve">in the contiguous US </w:t>
            </w:r>
            <w:r w:rsidR="00FA41D4">
              <w:rPr>
                <w:rFonts w:ascii="Bookman Old Style" w:hAnsi="Bookman Old Style" w:cs="Times New Roman"/>
                <w:sz w:val="24"/>
                <w:szCs w:val="24"/>
              </w:rPr>
              <w:t xml:space="preserve">with the western US shown in Box B </w:t>
            </w:r>
            <w:r w:rsidRPr="00AE0DCD">
              <w:rPr>
                <w:rFonts w:ascii="Bookman Old Style" w:hAnsi="Bookman Old Style" w:cs="Times New Roman"/>
                <w:sz w:val="24"/>
                <w:szCs w:val="24"/>
              </w:rPr>
              <w:t>(DellaSala et al., 2022)</w:t>
            </w:r>
          </w:p>
        </w:tc>
      </w:tr>
    </w:tbl>
    <w:p w14:paraId="301C95C5" w14:textId="69B63692" w:rsidR="00603B86" w:rsidRPr="001F0E92" w:rsidRDefault="00603B86" w:rsidP="001F0E92">
      <w:pPr>
        <w:spacing w:after="0" w:line="240" w:lineRule="auto"/>
        <w:ind w:firstLine="720"/>
        <w:rPr>
          <w:rFonts w:ascii="Bookman Old Style" w:hAnsi="Bookman Old Style" w:cs="Times New Roman"/>
          <w:sz w:val="24"/>
          <w:szCs w:val="24"/>
        </w:rPr>
      </w:pPr>
    </w:p>
    <w:p w14:paraId="449238F3" w14:textId="54B3E61F" w:rsidR="00DD7AAD" w:rsidRDefault="0042157F" w:rsidP="00FA41D4">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t>M</w:t>
      </w:r>
      <w:commentRangeStart w:id="12"/>
      <w:commentRangeStart w:id="13"/>
      <w:r w:rsidR="00CA0A10" w:rsidRPr="001F0E92">
        <w:rPr>
          <w:rFonts w:ascii="Bookman Old Style" w:hAnsi="Bookman Old Style" w:cs="Times New Roman"/>
          <w:sz w:val="24"/>
          <w:szCs w:val="24"/>
        </w:rPr>
        <w:t>OG</w:t>
      </w:r>
      <w:commentRangeEnd w:id="12"/>
      <w:r w:rsidR="00446039">
        <w:rPr>
          <w:rStyle w:val="CommentReference"/>
        </w:rPr>
        <w:commentReference w:id="12"/>
      </w:r>
      <w:commentRangeEnd w:id="13"/>
      <w:r w:rsidR="00722A1B">
        <w:rPr>
          <w:rStyle w:val="CommentReference"/>
        </w:rPr>
        <w:commentReference w:id="13"/>
      </w:r>
      <w:r w:rsidR="00CA0A10" w:rsidRPr="001F0E92">
        <w:rPr>
          <w:rFonts w:ascii="Bookman Old Style" w:hAnsi="Bookman Old Style" w:cs="Times New Roman"/>
          <w:sz w:val="24"/>
          <w:szCs w:val="24"/>
        </w:rPr>
        <w:t xml:space="preserve"> forests </w:t>
      </w:r>
      <w:r w:rsidR="00722A1B">
        <w:rPr>
          <w:rFonts w:ascii="Bookman Old Style" w:hAnsi="Bookman Old Style" w:cs="Times New Roman"/>
          <w:sz w:val="24"/>
          <w:szCs w:val="24"/>
        </w:rPr>
        <w:t>in the contiguous US</w:t>
      </w:r>
      <w:r w:rsidR="00FA41D4">
        <w:rPr>
          <w:rFonts w:ascii="Bookman Old Style" w:hAnsi="Bookman Old Style" w:cs="Times New Roman"/>
          <w:sz w:val="24"/>
          <w:szCs w:val="24"/>
        </w:rPr>
        <w:t xml:space="preserve"> make up nearly 36% of all forest structural classes, most being in the western part of the country </w:t>
      </w:r>
      <w:r w:rsidR="00FA41D4" w:rsidRPr="00AE0DCD">
        <w:rPr>
          <w:rFonts w:ascii="Bookman Old Style" w:hAnsi="Bookman Old Style" w:cs="Times New Roman"/>
          <w:sz w:val="24"/>
          <w:szCs w:val="24"/>
        </w:rPr>
        <w:t>(</w:t>
      </w:r>
      <w:r w:rsidR="00FA41D4" w:rsidRPr="003B3B2D">
        <w:rPr>
          <w:rFonts w:ascii="Bookman Old Style" w:hAnsi="Bookman Old Style" w:cs="Times New Roman"/>
          <w:sz w:val="24"/>
          <w:szCs w:val="24"/>
          <w:u w:val="single"/>
        </w:rPr>
        <w:t>DellaSala et al., 2022</w:t>
      </w:r>
      <w:r w:rsidR="00FA41D4" w:rsidRPr="00AE0DCD">
        <w:rPr>
          <w:rFonts w:ascii="Bookman Old Style" w:hAnsi="Bookman Old Style" w:cs="Times New Roman"/>
          <w:sz w:val="24"/>
          <w:szCs w:val="24"/>
        </w:rPr>
        <w:t>)</w:t>
      </w:r>
      <w:r w:rsidR="00CA0A10" w:rsidRPr="001F0E92">
        <w:rPr>
          <w:rFonts w:ascii="Bookman Old Style" w:hAnsi="Bookman Old Style" w:cs="Times New Roman"/>
          <w:sz w:val="24"/>
          <w:szCs w:val="24"/>
        </w:rPr>
        <w:t>. This makes sense considering that most American MOG forests were removed with the influx of European colonization for settlement or agriculture, thus provoking federal protection for many remaining MOG forests by the time settlers made it to the Pacific coast (</w:t>
      </w:r>
      <w:r w:rsidR="00CA0A10" w:rsidRPr="001F0E92">
        <w:rPr>
          <w:rFonts w:ascii="Bookman Old Style" w:hAnsi="Bookman Old Style" w:cs="Times New Roman"/>
          <w:sz w:val="24"/>
          <w:szCs w:val="24"/>
          <w:u w:val="single"/>
        </w:rPr>
        <w:t>Johnson and Swanson 2009</w:t>
      </w:r>
      <w:r w:rsidR="00CA0A10" w:rsidRPr="001F0E92">
        <w:rPr>
          <w:rFonts w:ascii="Bookman Old Style" w:hAnsi="Bookman Old Style" w:cs="Times New Roman"/>
          <w:sz w:val="24"/>
          <w:szCs w:val="24"/>
        </w:rPr>
        <w:t xml:space="preserve">). </w:t>
      </w:r>
      <w:commentRangeStart w:id="14"/>
      <w:r w:rsidR="005312FA">
        <w:rPr>
          <w:rFonts w:ascii="Bookman Old Style" w:hAnsi="Bookman Old Style" w:cs="Times New Roman"/>
          <w:sz w:val="24"/>
          <w:szCs w:val="24"/>
        </w:rPr>
        <w:t xml:space="preserve">In the </w:t>
      </w:r>
      <w:r w:rsidR="00565A0A">
        <w:rPr>
          <w:rFonts w:ascii="Bookman Old Style" w:hAnsi="Bookman Old Style" w:cs="Times New Roman"/>
          <w:sz w:val="24"/>
          <w:szCs w:val="24"/>
        </w:rPr>
        <w:t>PNW</w:t>
      </w:r>
      <w:r w:rsidR="005312FA">
        <w:rPr>
          <w:rFonts w:ascii="Bookman Old Style" w:hAnsi="Bookman Old Style" w:cs="Times New Roman"/>
          <w:sz w:val="24"/>
          <w:szCs w:val="24"/>
        </w:rPr>
        <w:t xml:space="preserve"> </w:t>
      </w:r>
      <w:commentRangeEnd w:id="14"/>
      <w:r w:rsidR="00EC47ED">
        <w:rPr>
          <w:rStyle w:val="CommentReference"/>
        </w:rPr>
        <w:commentReference w:id="14"/>
      </w:r>
      <w:r w:rsidR="005312FA">
        <w:rPr>
          <w:rFonts w:ascii="Bookman Old Style" w:hAnsi="Bookman Old Style" w:cs="Times New Roman"/>
          <w:sz w:val="24"/>
          <w:szCs w:val="24"/>
        </w:rPr>
        <w:t xml:space="preserve">specifically, 72% of original OG conifer forests have been lost since European settlement, leaving the region with 4.67 million hectares of OG conifer forest and 4.76 million hectares of mature conifer forest </w:t>
      </w:r>
      <w:r w:rsidR="007C3595">
        <w:rPr>
          <w:rFonts w:ascii="Bookman Old Style" w:hAnsi="Bookman Old Style" w:cs="Times New Roman"/>
          <w:sz w:val="24"/>
          <w:szCs w:val="24"/>
        </w:rPr>
        <w:t>(</w:t>
      </w:r>
      <w:r w:rsidR="007C3595" w:rsidRPr="00EC47ED">
        <w:rPr>
          <w:rFonts w:ascii="Bookman Old Style" w:hAnsi="Bookman Old Style" w:cs="Times New Roman"/>
          <w:sz w:val="24"/>
          <w:szCs w:val="24"/>
          <w:u w:val="single"/>
        </w:rPr>
        <w:t>Strittholt, DellaSala, and Jiang, 2006</w:t>
      </w:r>
      <w:r w:rsidR="007C3595">
        <w:rPr>
          <w:rFonts w:ascii="Bookman Old Style" w:hAnsi="Bookman Old Style" w:cs="Times New Roman"/>
          <w:sz w:val="24"/>
          <w:szCs w:val="24"/>
        </w:rPr>
        <w:t xml:space="preserve">). </w:t>
      </w:r>
    </w:p>
    <w:p w14:paraId="43B6556D" w14:textId="609FD8FA" w:rsidR="004C2597" w:rsidRPr="001F0E92" w:rsidRDefault="00AE15A3" w:rsidP="00AE15A3">
      <w:pPr>
        <w:spacing w:after="0" w:line="240" w:lineRule="auto"/>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66432" behindDoc="0" locked="0" layoutInCell="1" allowOverlap="1" wp14:anchorId="76D3570E" wp14:editId="77E65C76">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2"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F6D8250" wp14:editId="5E23F807">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6D8250" id="_x0000_t202" coordsize="21600,21600" o:spt="202" path="m,l,21600r21600,l21600,xe">
                <v:stroke joinstyle="miter"/>
                <v:path gradientshapeok="t" o:connecttype="rect"/>
              </v:shapetype>
              <v:shape id="Text Box 1" o:spid="_x0000_s1026" type="#_x0000_t202" style="position:absolute;margin-left:0;margin-top:180.4pt;width:253.5pt;height:26.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" stroked="f">
                <v:textbox inset="0,0,0,0">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sidR="00427493">
        <w:rPr>
          <w:rFonts w:ascii="Bookman Old Style" w:hAnsi="Bookman Old Style" w:cs="Times New Roman"/>
          <w:sz w:val="24"/>
          <w:szCs w:val="24"/>
        </w:rPr>
        <w:t>T</w:t>
      </w:r>
      <w:r w:rsidR="004C2597" w:rsidRPr="001F0E92">
        <w:rPr>
          <w:rFonts w:ascii="Bookman Old Style" w:hAnsi="Bookman Old Style" w:cs="Times New Roman"/>
          <w:sz w:val="24"/>
          <w:szCs w:val="24"/>
        </w:rPr>
        <w:t>he H</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J</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 xml:space="preserve"> Andrews Experimental Forest</w:t>
      </w:r>
      <w:r w:rsidR="00DB6F69">
        <w:rPr>
          <w:rFonts w:ascii="Bookman Old Style" w:hAnsi="Bookman Old Style" w:cs="Times New Roman"/>
          <w:sz w:val="24"/>
          <w:szCs w:val="24"/>
        </w:rPr>
        <w:t xml:space="preserve"> </w:t>
      </w:r>
      <w:r w:rsidR="00427493">
        <w:rPr>
          <w:rFonts w:ascii="Bookman Old Style" w:hAnsi="Bookman Old Style" w:cs="Times New Roman"/>
          <w:sz w:val="24"/>
          <w:szCs w:val="24"/>
        </w:rPr>
        <w:t>(</w:t>
      </w:r>
      <w:r w:rsidR="00427493" w:rsidRPr="00427493">
        <w:rPr>
          <w:rFonts w:ascii="Bookman Old Style" w:hAnsi="Bookman Old Style" w:cs="Times New Roman"/>
          <w:b/>
          <w:bCs/>
          <w:sz w:val="24"/>
          <w:szCs w:val="24"/>
        </w:rPr>
        <w:t>Figure 2</w:t>
      </w:r>
      <w:r w:rsidR="00427493">
        <w:rPr>
          <w:rFonts w:ascii="Bookman Old Style" w:hAnsi="Bookman Old Style" w:cs="Times New Roman"/>
          <w:sz w:val="24"/>
          <w:szCs w:val="24"/>
        </w:rPr>
        <w:t xml:space="preserve">) </w:t>
      </w:r>
      <w:r w:rsidR="00354BF7">
        <w:rPr>
          <w:rFonts w:ascii="Bookman Old Style" w:hAnsi="Bookman Old Style" w:cs="Times New Roman"/>
          <w:sz w:val="24"/>
          <w:szCs w:val="24"/>
        </w:rPr>
        <w:t>(</w:t>
      </w:r>
      <w:r w:rsidR="00354BF7" w:rsidRPr="00354BF7">
        <w:rPr>
          <w:rFonts w:ascii="Bookman Old Style" w:hAnsi="Bookman Old Style" w:cs="Times New Roman"/>
          <w:b/>
          <w:bCs/>
          <w:sz w:val="24"/>
          <w:szCs w:val="24"/>
        </w:rPr>
        <w:t>hereafter HJA</w:t>
      </w:r>
      <w:r w:rsidR="00354BF7">
        <w:rPr>
          <w:rFonts w:ascii="Bookman Old Style" w:hAnsi="Bookman Old Style" w:cs="Times New Roman"/>
          <w:sz w:val="24"/>
          <w:szCs w:val="24"/>
        </w:rPr>
        <w:t xml:space="preserve">) </w:t>
      </w:r>
      <w:r w:rsidR="00CA0A10" w:rsidRPr="001F0E92">
        <w:rPr>
          <w:rFonts w:ascii="Bookman Old Style" w:eastAsia="Times New Roman" w:hAnsi="Bookman Old Style" w:cs="Times New Roman"/>
          <w:sz w:val="24"/>
          <w:szCs w:val="24"/>
        </w:rPr>
        <w:t xml:space="preserve">contains several well-documented sites of continuous OG forests. LTER sites are </w:t>
      </w:r>
      <w:r w:rsidR="00427493">
        <w:rPr>
          <w:rFonts w:ascii="Bookman Old Style" w:eastAsia="Times New Roman" w:hAnsi="Bookman Old Style" w:cs="Times New Roman"/>
          <w:sz w:val="24"/>
          <w:szCs w:val="24"/>
        </w:rPr>
        <w:t>unique</w:t>
      </w:r>
      <w:r w:rsidR="00CA0A10" w:rsidRPr="001F0E92">
        <w:rPr>
          <w:rFonts w:ascii="Bookman Old Style" w:eastAsia="Times New Roman" w:hAnsi="Bookman Old Style" w:cs="Times New Roman"/>
          <w:sz w:val="24"/>
          <w:szCs w:val="24"/>
        </w:rPr>
        <w:t xml:space="preserve"> for their holistic, interdisciplinary, and collaborative approaches to demystifying both short-term and long-term issues in ecology such as those proposed in this present project (</w:t>
      </w:r>
      <w:r w:rsidR="00CA0A10" w:rsidRPr="001F0E92">
        <w:rPr>
          <w:rFonts w:ascii="Bookman Old Style" w:eastAsia="Times New Roman" w:hAnsi="Bookman Old Style" w:cs="Times New Roman"/>
          <w:sz w:val="24"/>
          <w:szCs w:val="24"/>
          <w:u w:val="single"/>
        </w:rPr>
        <w:t>Jones and Driscoll 2022</w:t>
      </w:r>
      <w:r w:rsidR="00CA0A10" w:rsidRPr="001F0E92">
        <w:rPr>
          <w:rFonts w:ascii="Bookman Old Style" w:eastAsia="Times New Roman" w:hAnsi="Bookman Old Style" w:cs="Times New Roman"/>
          <w:sz w:val="24"/>
          <w:szCs w:val="24"/>
        </w:rPr>
        <w:t>)</w:t>
      </w:r>
      <w:r w:rsidR="009B2D79" w:rsidRPr="001F0E92">
        <w:rPr>
          <w:rFonts w:ascii="Bookman Old Style" w:eastAsia="Times New Roman" w:hAnsi="Bookman Old Style" w:cs="Times New Roman"/>
          <w:sz w:val="24"/>
          <w:szCs w:val="24"/>
        </w:rPr>
        <w:t xml:space="preserve">. More information </w:t>
      </w:r>
      <w:r w:rsidR="00354BF7">
        <w:rPr>
          <w:rFonts w:ascii="Bookman Old Style" w:eastAsia="Times New Roman" w:hAnsi="Bookman Old Style" w:cs="Times New Roman"/>
          <w:sz w:val="24"/>
          <w:szCs w:val="24"/>
        </w:rPr>
        <w:t>HJA</w:t>
      </w:r>
      <w:r w:rsidR="009B2D79" w:rsidRPr="001F0E92">
        <w:rPr>
          <w:rFonts w:ascii="Bookman Old Style" w:eastAsia="Times New Roman" w:hAnsi="Bookman Old Style" w:cs="Times New Roman"/>
          <w:sz w:val="24"/>
          <w:szCs w:val="24"/>
        </w:rPr>
        <w:t xml:space="preserve"> is described below in “Proposed Methodology.” </w:t>
      </w:r>
    </w:p>
    <w:p w14:paraId="746AD9D8" w14:textId="52DA0417" w:rsidR="008E712D" w:rsidRDefault="00F32A5A" w:rsidP="00DB36FC">
      <w:pPr>
        <w:spacing w:after="0" w:line="240" w:lineRule="auto"/>
        <w:ind w:firstLine="720"/>
        <w:rPr>
          <w:rFonts w:ascii="Bookman Old Style" w:hAnsi="Bookman Old Style" w:cs="Times New Roman"/>
          <w:sz w:val="24"/>
          <w:szCs w:val="24"/>
        </w:rPr>
      </w:pPr>
      <w:r w:rsidRPr="001F0E92">
        <w:rPr>
          <w:rFonts w:ascii="Bookman Old Style" w:hAnsi="Bookman Old Style"/>
          <w:noProof/>
        </w:rPr>
        <mc:AlternateContent>
          <mc:Choice Requires="wps">
            <w:drawing>
              <wp:anchor distT="0" distB="0" distL="114300" distR="114300" simplePos="0" relativeHeight="251663360" behindDoc="0" locked="0" layoutInCell="1" allowOverlap="1" wp14:anchorId="6DAF1688" wp14:editId="746D646F">
                <wp:simplePos x="0" y="0"/>
                <wp:positionH relativeFrom="column">
                  <wp:posOffset>18984</wp:posOffset>
                </wp:positionH>
                <wp:positionV relativeFrom="paragraph">
                  <wp:posOffset>3054507</wp:posOffset>
                </wp:positionV>
                <wp:extent cx="471424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714240" cy="450215"/>
                        </a:xfrm>
                        <a:prstGeom prst="rect">
                          <a:avLst/>
                        </a:prstGeom>
                        <a:solidFill>
                          <a:prstClr val="white"/>
                        </a:solidFill>
                        <a:ln>
                          <a:noFill/>
                        </a:ln>
                      </wps:spPr>
                      <wps:txbx>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1688" id="_x0000_s1027" type="#_x0000_t202" style="position:absolute;left:0;text-align:left;margin-left:1.5pt;margin-top:240.5pt;width:371.2pt;height:3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" stroked="f">
                <v:textbox inset="0,0,0,0">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v:textbox>
                <w10:wrap type="square"/>
              </v:shape>
            </w:pict>
          </mc:Fallback>
        </mc:AlternateContent>
      </w:r>
      <w:r w:rsidR="008E712D" w:rsidRPr="001F0E92">
        <w:rPr>
          <w:rFonts w:ascii="Bookman Old Style" w:hAnsi="Bookman Old Style" w:cs="Times New Roman"/>
          <w:noProof/>
          <w:sz w:val="24"/>
          <w:szCs w:val="24"/>
        </w:rPr>
        <w:drawing>
          <wp:anchor distT="0" distB="0" distL="114300" distR="114300" simplePos="0" relativeHeight="251661312" behindDoc="0" locked="0" layoutInCell="1" allowOverlap="1" wp14:anchorId="51DD1F66" wp14:editId="1C6CCAE4">
            <wp:simplePos x="0" y="0"/>
            <wp:positionH relativeFrom="margin">
              <wp:posOffset>47625</wp:posOffset>
            </wp:positionH>
            <wp:positionV relativeFrom="paragraph">
              <wp:posOffset>352433</wp:posOffset>
            </wp:positionV>
            <wp:extent cx="4731385" cy="2713355"/>
            <wp:effectExtent l="19050" t="19050" r="12065" b="10795"/>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731385" cy="27133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597" w:rsidRPr="001F0E92">
        <w:rPr>
          <w:rFonts w:ascii="Bookman Old Style" w:hAnsi="Bookman Old Style" w:cs="Times New Roman"/>
          <w:sz w:val="24"/>
          <w:szCs w:val="24"/>
        </w:rPr>
        <w:t xml:space="preserve">Because of the mounting stressors climate change imposes on forests, it is important to predict the future of climate-tree relationships so that researchers can plan accordingly. </w:t>
      </w:r>
      <w:r>
        <w:rPr>
          <w:rFonts w:ascii="Bookman Old Style" w:hAnsi="Bookman Old Style" w:cs="Times New Roman"/>
          <w:sz w:val="24"/>
          <w:szCs w:val="24"/>
        </w:rPr>
        <w:t xml:space="preserve">Future climatic variables are modeled </w:t>
      </w:r>
    </w:p>
    <w:p w14:paraId="17D4E9E5" w14:textId="6DF1992C" w:rsidR="00F32A5A" w:rsidRPr="00F32A5A" w:rsidRDefault="004C2597" w:rsidP="00F32A5A">
      <w:pPr>
        <w:spacing w:after="0" w:line="240" w:lineRule="auto"/>
        <w:ind w:firstLine="720"/>
        <w:rPr>
          <w:rFonts w:ascii="Bookman Old Style" w:hAnsi="Bookman Old Style"/>
          <w:sz w:val="20"/>
          <w:szCs w:val="20"/>
        </w:rPr>
      </w:pPr>
      <w:r w:rsidRPr="001F0E92">
        <w:rPr>
          <w:rFonts w:ascii="Bookman Old Style" w:hAnsi="Bookman Old Style" w:cs="Times New Roman"/>
          <w:sz w:val="24"/>
          <w:szCs w:val="24"/>
        </w:rPr>
        <w:t xml:space="preserve">in </w:t>
      </w:r>
      <w:commentRangeStart w:id="15"/>
      <w:commentRangeStart w:id="16"/>
      <w:r w:rsidRPr="001F0E92">
        <w:rPr>
          <w:rFonts w:ascii="Bookman Old Style" w:hAnsi="Bookman Old Style" w:cs="Times New Roman"/>
          <w:b/>
          <w:bCs/>
          <w:sz w:val="24"/>
          <w:szCs w:val="24"/>
        </w:rPr>
        <w:t xml:space="preserve">Figure </w:t>
      </w:r>
      <w:r w:rsidR="00C91044" w:rsidRPr="001F0E92">
        <w:rPr>
          <w:rFonts w:ascii="Bookman Old Style" w:hAnsi="Bookman Old Style" w:cs="Times New Roman"/>
          <w:b/>
          <w:bCs/>
          <w:sz w:val="24"/>
          <w:szCs w:val="24"/>
        </w:rPr>
        <w:t>3</w:t>
      </w:r>
      <w:commentRangeEnd w:id="15"/>
      <w:r w:rsidR="00874FF1">
        <w:rPr>
          <w:rStyle w:val="CommentReference"/>
        </w:rPr>
        <w:commentReference w:id="15"/>
      </w:r>
      <w:commentRangeEnd w:id="16"/>
      <w:r w:rsidR="00F32A5A">
        <w:rPr>
          <w:rStyle w:val="CommentReference"/>
        </w:rPr>
        <w:commentReference w:id="16"/>
      </w:r>
      <w:r w:rsidRPr="001F0E92">
        <w:rPr>
          <w:rFonts w:ascii="Bookman Old Style" w:hAnsi="Bookman Old Style" w:cs="Times New Roman"/>
          <w:b/>
          <w:bCs/>
          <w:sz w:val="24"/>
          <w:szCs w:val="24"/>
        </w:rPr>
        <w:t xml:space="preserve">. </w:t>
      </w:r>
      <w:r w:rsidRPr="001F0E92">
        <w:rPr>
          <w:rFonts w:ascii="Bookman Old Style" w:hAnsi="Bookman Old Style" w:cs="Times New Roman"/>
          <w:sz w:val="24"/>
          <w:szCs w:val="24"/>
        </w:rPr>
        <w:t xml:space="preserve">Data are from the Climate Toolbox and shows how three parameters vary from historical values under </w:t>
      </w:r>
      <w:r w:rsidR="00820808" w:rsidRPr="001F0E92">
        <w:rPr>
          <w:rFonts w:ascii="Bookman Old Style" w:hAnsi="Bookman Old Style" w:cs="Times New Roman"/>
          <w:sz w:val="24"/>
          <w:szCs w:val="24"/>
        </w:rPr>
        <w:t xml:space="preserve">RCP 8.5 </w:t>
      </w:r>
      <w:r w:rsidRPr="001F0E92">
        <w:rPr>
          <w:rFonts w:ascii="Bookman Old Style" w:hAnsi="Bookman Old Style" w:cs="Times New Roman"/>
          <w:sz w:val="24"/>
          <w:szCs w:val="24"/>
        </w:rPr>
        <w:t xml:space="preserve">“business as usual” high emissions </w:t>
      </w:r>
      <w:r w:rsidRPr="001F0E92">
        <w:rPr>
          <w:rFonts w:ascii="Bookman Old Style" w:hAnsi="Bookman Old Style"/>
          <w:sz w:val="24"/>
          <w:szCs w:val="24"/>
        </w:rPr>
        <w:t>(</w:t>
      </w:r>
      <w:r w:rsidRPr="001F0E92">
        <w:rPr>
          <w:rFonts w:ascii="Bookman Old Style" w:hAnsi="Bookman Old Style"/>
          <w:sz w:val="24"/>
          <w:szCs w:val="24"/>
          <w:u w:val="single"/>
        </w:rPr>
        <w:t xml:space="preserve">Hegewisch </w:t>
      </w:r>
      <w:r w:rsidRPr="001F0E92">
        <w:rPr>
          <w:rFonts w:ascii="Bookman Old Style" w:hAnsi="Bookman Old Style"/>
          <w:sz w:val="24"/>
          <w:szCs w:val="24"/>
          <w:u w:val="single"/>
        </w:rPr>
        <w:lastRenderedPageBreak/>
        <w:t>and Rangwala</w:t>
      </w:r>
      <w:r w:rsidRPr="001F0E92">
        <w:rPr>
          <w:rFonts w:ascii="Bookman Old Style" w:hAnsi="Bookman Old Style"/>
          <w:sz w:val="24"/>
          <w:szCs w:val="24"/>
        </w:rPr>
        <w:t>)</w:t>
      </w:r>
      <w:r w:rsidRPr="001F0E92">
        <w:rPr>
          <w:rFonts w:ascii="Bookman Old Style" w:hAnsi="Bookman Old Style" w:cs="Times New Roman"/>
          <w:sz w:val="24"/>
          <w:szCs w:val="24"/>
        </w:rPr>
        <w:t>. The three selected parameters are m</w:t>
      </w:r>
      <w:r w:rsidRPr="001F0E92">
        <w:rPr>
          <w:rFonts w:ascii="Bookman Old Style" w:hAnsi="Bookman Old Style"/>
          <w:sz w:val="24"/>
          <w:szCs w:val="24"/>
        </w:rPr>
        <w:t xml:space="preserve">aximum daily temperature, number of days above 86°F, and </w:t>
      </w:r>
      <w:commentRangeStart w:id="17"/>
      <w:r w:rsidRPr="001F0E92">
        <w:rPr>
          <w:rFonts w:ascii="Bookman Old Style" w:hAnsi="Bookman Old Style"/>
          <w:sz w:val="24"/>
          <w:szCs w:val="24"/>
        </w:rPr>
        <w:t xml:space="preserve">vapor pressure deficit (original units </w:t>
      </w:r>
      <w:r w:rsidR="00F32A5A">
        <w:rPr>
          <w:rFonts w:ascii="Bookman Old Style" w:hAnsi="Bookman Old Style"/>
          <w:sz w:val="24"/>
          <w:szCs w:val="24"/>
        </w:rPr>
        <w:t>k</w:t>
      </w:r>
      <w:r w:rsidRPr="001F0E92">
        <w:rPr>
          <w:rFonts w:ascii="Bookman Old Style" w:hAnsi="Bookman Old Style"/>
          <w:sz w:val="24"/>
          <w:szCs w:val="24"/>
        </w:rPr>
        <w:t>Pa) times 100</w:t>
      </w:r>
      <w:r w:rsidRPr="001F0E92">
        <w:rPr>
          <w:rFonts w:ascii="Bookman Old Style" w:hAnsi="Bookman Old Style" w:cs="Times New Roman"/>
          <w:sz w:val="24"/>
          <w:szCs w:val="24"/>
        </w:rPr>
        <w:t>.</w:t>
      </w:r>
      <w:commentRangeEnd w:id="17"/>
      <w:r w:rsidR="00CA68E1">
        <w:rPr>
          <w:rStyle w:val="CommentReference"/>
        </w:rPr>
        <w:commentReference w:id="17"/>
      </w:r>
      <w:r w:rsidRPr="001F0E92">
        <w:rPr>
          <w:rFonts w:ascii="Bookman Old Style" w:hAnsi="Bookman Old Style"/>
          <w:sz w:val="24"/>
          <w:szCs w:val="24"/>
        </w:rPr>
        <w:t xml:space="preserve"> Vapor pressure deficit (</w:t>
      </w:r>
      <w:r w:rsidRPr="001F0E92">
        <w:rPr>
          <w:rFonts w:ascii="Bookman Old Style" w:hAnsi="Bookman Old Style"/>
          <w:b/>
          <w:bCs/>
          <w:sz w:val="24"/>
          <w:szCs w:val="24"/>
        </w:rPr>
        <w:t>VPD</w:t>
      </w:r>
      <w:r w:rsidRPr="001F0E92">
        <w:rPr>
          <w:rFonts w:ascii="Bookman Old Style" w:hAnsi="Bookman Old Style"/>
          <w:sz w:val="24"/>
          <w:szCs w:val="24"/>
        </w:rPr>
        <w:t xml:space="preserve">) is </w:t>
      </w:r>
      <w:r w:rsidR="00DB36FC">
        <w:rPr>
          <w:rFonts w:ascii="Bookman Old Style" w:hAnsi="Bookman Old Style"/>
          <w:sz w:val="24"/>
          <w:szCs w:val="24"/>
        </w:rPr>
        <w:t xml:space="preserve">the difference between the vapor pressure of the air at saturation and the actual vapor pressure of </w:t>
      </w:r>
      <w:commentRangeStart w:id="18"/>
      <w:commentRangeStart w:id="19"/>
      <w:r w:rsidRPr="001F0E92">
        <w:rPr>
          <w:rFonts w:ascii="Bookman Old Style" w:hAnsi="Bookman Old Style"/>
          <w:sz w:val="24"/>
          <w:szCs w:val="24"/>
        </w:rPr>
        <w:t>the air</w:t>
      </w:r>
      <w:commentRangeEnd w:id="18"/>
      <w:r w:rsidR="00CA68E1">
        <w:rPr>
          <w:rStyle w:val="CommentReference"/>
        </w:rPr>
        <w:commentReference w:id="18"/>
      </w:r>
      <w:commentRangeEnd w:id="19"/>
      <w:r w:rsidR="00DB36FC">
        <w:rPr>
          <w:rStyle w:val="CommentReference"/>
        </w:rPr>
        <w:commentReference w:id="19"/>
      </w:r>
      <w:r w:rsidR="00DB36FC">
        <w:rPr>
          <w:rFonts w:ascii="Bookman Old Style" w:hAnsi="Bookman Old Style"/>
          <w:sz w:val="24"/>
          <w:szCs w:val="24"/>
        </w:rPr>
        <w:t xml:space="preserve"> (</w:t>
      </w:r>
      <w:r w:rsidR="00DB36FC" w:rsidRPr="00B44E61">
        <w:rPr>
          <w:rFonts w:ascii="Bookman Old Style" w:hAnsi="Bookman Old Style"/>
          <w:sz w:val="24"/>
          <w:szCs w:val="24"/>
          <w:u w:val="single"/>
        </w:rPr>
        <w:t>Grossiord et al., 2020</w:t>
      </w:r>
      <w:r w:rsidR="00DB36FC">
        <w:rPr>
          <w:rFonts w:ascii="Bookman Old Style" w:hAnsi="Bookman Old Style"/>
          <w:sz w:val="24"/>
          <w:szCs w:val="24"/>
        </w:rPr>
        <w:t>)</w:t>
      </w:r>
      <w:r w:rsidRPr="001F0E92">
        <w:rPr>
          <w:rFonts w:ascii="Bookman Old Style" w:hAnsi="Bookman Old Style"/>
          <w:sz w:val="24"/>
          <w:szCs w:val="24"/>
        </w:rPr>
        <w:t xml:space="preserve">. </w:t>
      </w:r>
      <w:r w:rsidR="00DD0476">
        <w:rPr>
          <w:rFonts w:ascii="Bookman Old Style" w:hAnsi="Bookman Old Style"/>
          <w:sz w:val="24"/>
          <w:szCs w:val="24"/>
        </w:rPr>
        <w:t xml:space="preserve">Plants will close their stomatal pores </w:t>
      </w:r>
      <w:r w:rsidR="00DB36FC">
        <w:rPr>
          <w:rFonts w:ascii="Bookman Old Style" w:hAnsi="Bookman Old Style"/>
          <w:sz w:val="24"/>
          <w:szCs w:val="24"/>
        </w:rPr>
        <w:t xml:space="preserve">to </w:t>
      </w:r>
      <w:r w:rsidR="00B44E61">
        <w:rPr>
          <w:rFonts w:ascii="Bookman Old Style" w:hAnsi="Bookman Old Style"/>
          <w:sz w:val="24"/>
          <w:szCs w:val="24"/>
        </w:rPr>
        <w:t>minimize</w:t>
      </w:r>
      <w:r w:rsidR="00DB36FC">
        <w:rPr>
          <w:rFonts w:ascii="Bookman Old Style" w:hAnsi="Bookman Old Style"/>
          <w:sz w:val="24"/>
          <w:szCs w:val="24"/>
        </w:rPr>
        <w:t xml:space="preserve"> water</w:t>
      </w:r>
      <w:r w:rsidR="00B44E61">
        <w:rPr>
          <w:rFonts w:ascii="Bookman Old Style" w:hAnsi="Bookman Old Style"/>
          <w:sz w:val="24"/>
          <w:szCs w:val="24"/>
        </w:rPr>
        <w:t xml:space="preserve"> loss</w:t>
      </w:r>
      <w:r w:rsidR="00DD0476">
        <w:rPr>
          <w:rFonts w:ascii="Bookman Old Style" w:hAnsi="Bookman Old Style"/>
          <w:sz w:val="24"/>
          <w:szCs w:val="24"/>
        </w:rPr>
        <w:t xml:space="preserve"> during periods of high VPD, say during a drought</w:t>
      </w:r>
      <w:r w:rsidR="00DB36FC">
        <w:rPr>
          <w:rFonts w:ascii="Bookman Old Style" w:hAnsi="Bookman Old Style"/>
          <w:sz w:val="24"/>
          <w:szCs w:val="24"/>
        </w:rPr>
        <w:t xml:space="preserve">. </w:t>
      </w:r>
      <w:r w:rsidR="00F32A5A" w:rsidRPr="001F0E92">
        <w:rPr>
          <w:rFonts w:ascii="Bookman Old Style" w:hAnsi="Bookman Old Style"/>
          <w:sz w:val="24"/>
          <w:szCs w:val="24"/>
        </w:rPr>
        <w:t>While increases in all three parameters have been observed since the start of the 21</w:t>
      </w:r>
      <w:r w:rsidR="00F32A5A" w:rsidRPr="001F0E92">
        <w:rPr>
          <w:rFonts w:ascii="Bookman Old Style" w:hAnsi="Bookman Old Style"/>
          <w:sz w:val="24"/>
          <w:szCs w:val="24"/>
          <w:vertAlign w:val="superscript"/>
        </w:rPr>
        <w:t>st</w:t>
      </w:r>
      <w:r w:rsidR="00F32A5A" w:rsidRPr="001F0E92">
        <w:rPr>
          <w:rFonts w:ascii="Bookman Old Style" w:hAnsi="Bookman Old Style"/>
          <w:sz w:val="24"/>
          <w:szCs w:val="24"/>
        </w:rPr>
        <w:t xml:space="preserve"> Century, the above shows how these increases will continue to break historical records and </w:t>
      </w:r>
      <w:r w:rsidR="00F32A5A">
        <w:rPr>
          <w:rFonts w:ascii="Bookman Old Style" w:hAnsi="Bookman Old Style"/>
          <w:sz w:val="24"/>
          <w:szCs w:val="24"/>
        </w:rPr>
        <w:t>result in widespread plant mortality and heat stress</w:t>
      </w:r>
      <w:r w:rsidR="00F32A5A" w:rsidRPr="001F0E92">
        <w:rPr>
          <w:rFonts w:ascii="Bookman Old Style" w:hAnsi="Bookman Old Style"/>
          <w:sz w:val="24"/>
          <w:szCs w:val="24"/>
        </w:rPr>
        <w:t xml:space="preserve">. The figure shows a distinctively sharp increase </w:t>
      </w:r>
      <w:commentRangeStart w:id="20"/>
      <w:r w:rsidR="00F32A5A" w:rsidRPr="001F0E92">
        <w:rPr>
          <w:rFonts w:ascii="Bookman Old Style" w:hAnsi="Bookman Old Style"/>
          <w:sz w:val="24"/>
          <w:szCs w:val="24"/>
        </w:rPr>
        <w:t xml:space="preserve">in </w:t>
      </w:r>
      <w:r w:rsidR="00F32A5A">
        <w:rPr>
          <w:rFonts w:ascii="Bookman Old Style" w:hAnsi="Bookman Old Style"/>
          <w:sz w:val="24"/>
          <w:szCs w:val="24"/>
        </w:rPr>
        <w:t xml:space="preserve">the deviation from historical </w:t>
      </w:r>
      <w:r w:rsidR="00F32A5A" w:rsidRPr="001F0E92">
        <w:rPr>
          <w:rFonts w:ascii="Bookman Old Style" w:hAnsi="Bookman Old Style"/>
          <w:sz w:val="24"/>
          <w:szCs w:val="24"/>
        </w:rPr>
        <w:t xml:space="preserve">VPD </w:t>
      </w:r>
      <w:r w:rsidR="00F32A5A">
        <w:rPr>
          <w:rFonts w:ascii="Bookman Old Style" w:hAnsi="Bookman Old Style"/>
          <w:sz w:val="24"/>
          <w:szCs w:val="24"/>
        </w:rPr>
        <w:t xml:space="preserve">values </w:t>
      </w:r>
      <w:commentRangeEnd w:id="20"/>
      <w:r w:rsidR="00F32A5A">
        <w:rPr>
          <w:rStyle w:val="CommentReference"/>
        </w:rPr>
        <w:commentReference w:id="20"/>
      </w:r>
      <w:r w:rsidR="00F32A5A" w:rsidRPr="001F0E92">
        <w:rPr>
          <w:rFonts w:ascii="Bookman Old Style" w:hAnsi="Bookman Old Style"/>
          <w:sz w:val="24"/>
          <w:szCs w:val="24"/>
        </w:rPr>
        <w:t xml:space="preserve">between 2050 and 2080. </w:t>
      </w:r>
    </w:p>
    <w:p w14:paraId="682401F0" w14:textId="74A4D08E" w:rsidR="00820808" w:rsidRPr="001F0E92" w:rsidRDefault="00DD0476" w:rsidP="00F32A5A">
      <w:pPr>
        <w:spacing w:after="0" w:line="240" w:lineRule="auto"/>
        <w:ind w:firstLine="720"/>
        <w:rPr>
          <w:rFonts w:ascii="Bookman Old Style" w:hAnsi="Bookman Old Style"/>
          <w:sz w:val="24"/>
          <w:szCs w:val="24"/>
        </w:rPr>
      </w:pPr>
      <w:r>
        <w:rPr>
          <w:rFonts w:ascii="Bookman Old Style" w:hAnsi="Bookman Old Style"/>
          <w:sz w:val="24"/>
          <w:szCs w:val="24"/>
        </w:rPr>
        <w:t>Every plant has a specific water use efficiency</w:t>
      </w:r>
      <w:r w:rsidR="002C732A">
        <w:rPr>
          <w:rFonts w:ascii="Bookman Old Style" w:hAnsi="Bookman Old Style"/>
          <w:sz w:val="24"/>
          <w:szCs w:val="24"/>
        </w:rPr>
        <w:t xml:space="preserve"> (</w:t>
      </w:r>
      <w:r w:rsidR="002C732A" w:rsidRPr="002C732A">
        <w:rPr>
          <w:rFonts w:ascii="Bookman Old Style" w:hAnsi="Bookman Old Style"/>
          <w:b/>
          <w:bCs/>
          <w:sz w:val="24"/>
          <w:szCs w:val="24"/>
        </w:rPr>
        <w:t>WUE</w:t>
      </w:r>
      <w:r w:rsidR="002C732A">
        <w:rPr>
          <w:rFonts w:ascii="Bookman Old Style" w:hAnsi="Bookman Old Style"/>
          <w:sz w:val="24"/>
          <w:szCs w:val="24"/>
        </w:rPr>
        <w:t>)</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w:t>
      </w:r>
      <w:r w:rsidR="002C732A">
        <w:rPr>
          <w:rFonts w:ascii="Bookman Old Style" w:hAnsi="Bookman Old Style"/>
          <w:sz w:val="24"/>
          <w:szCs w:val="24"/>
        </w:rPr>
        <w:t xml:space="preserve"> to one another regardless of WUE.</w:t>
      </w:r>
      <w:r>
        <w:rPr>
          <w:rFonts w:ascii="Bookman Old Style" w:hAnsi="Bookman Old Style"/>
          <w:sz w:val="24"/>
          <w:szCs w:val="24"/>
        </w:rPr>
        <w:t xml:space="preserve"> </w:t>
      </w:r>
      <w:r w:rsidR="00DB36FC">
        <w:rPr>
          <w:rFonts w:ascii="Bookman Old Style" w:hAnsi="Bookman Old Style"/>
          <w:sz w:val="24"/>
          <w:szCs w:val="24"/>
        </w:rPr>
        <w:t>In other words, high VPD can be associated with</w:t>
      </w:r>
      <w:r w:rsidR="004C2597" w:rsidRPr="001F0E92">
        <w:rPr>
          <w:rFonts w:ascii="Bookman Old Style" w:hAnsi="Bookman Old Style"/>
          <w:sz w:val="24"/>
          <w:szCs w:val="24"/>
        </w:rPr>
        <w:t xml:space="preserve"> </w:t>
      </w:r>
      <w:r w:rsidR="00DB36FC">
        <w:rPr>
          <w:rFonts w:ascii="Bookman Old Style" w:hAnsi="Bookman Old Style"/>
          <w:sz w:val="24"/>
          <w:szCs w:val="24"/>
        </w:rPr>
        <w:t>reduced</w:t>
      </w:r>
      <w:r w:rsidR="004C2597" w:rsidRPr="001F0E92">
        <w:rPr>
          <w:rFonts w:ascii="Bookman Old Style" w:hAnsi="Bookman Old Style"/>
          <w:sz w:val="24"/>
          <w:szCs w:val="24"/>
        </w:rPr>
        <w:t xml:space="preserve"> photosynthesis and therefore</w:t>
      </w:r>
      <w:r w:rsidR="00DB36FC">
        <w:rPr>
          <w:rFonts w:ascii="Bookman Old Style" w:hAnsi="Bookman Old Style"/>
          <w:sz w:val="24"/>
          <w:szCs w:val="24"/>
        </w:rPr>
        <w:t xml:space="preserve"> reduced</w:t>
      </w:r>
      <w:r w:rsidR="004C2597" w:rsidRPr="001F0E92">
        <w:rPr>
          <w:rFonts w:ascii="Bookman Old Style" w:hAnsi="Bookman Old Style"/>
          <w:sz w:val="24"/>
          <w:szCs w:val="24"/>
        </w:rPr>
        <w:t xml:space="preserve"> net carbon uptake</w:t>
      </w:r>
      <w:r w:rsidR="00ED29D1">
        <w:rPr>
          <w:rFonts w:ascii="Bookman Old Style" w:hAnsi="Bookman Old Style"/>
          <w:sz w:val="24"/>
          <w:szCs w:val="24"/>
        </w:rPr>
        <w:t xml:space="preserve"> (</w:t>
      </w:r>
      <w:r w:rsidR="00ED29D1" w:rsidRPr="00ED29D1">
        <w:rPr>
          <w:rFonts w:ascii="Bookman Old Style" w:hAnsi="Bookman Old Style"/>
          <w:sz w:val="24"/>
          <w:szCs w:val="24"/>
          <w:u w:val="single"/>
        </w:rPr>
        <w:t>Jarecke et al., 2023</w:t>
      </w:r>
      <w:r w:rsidR="00ED29D1">
        <w:rPr>
          <w:rFonts w:ascii="Bookman Old Style" w:hAnsi="Bookman Old Style"/>
          <w:sz w:val="24"/>
          <w:szCs w:val="24"/>
        </w:rPr>
        <w:t>)</w:t>
      </w:r>
      <w:r>
        <w:rPr>
          <w:rFonts w:ascii="Bookman Old Style" w:hAnsi="Bookman Old Style"/>
          <w:sz w:val="24"/>
          <w:szCs w:val="24"/>
        </w:rPr>
        <w:t xml:space="preserve">. </w:t>
      </w:r>
      <w:r w:rsidR="00820808" w:rsidRPr="001F0E92">
        <w:rPr>
          <w:rFonts w:ascii="Bookman Old Style" w:hAnsi="Bookman Old Style"/>
          <w:sz w:val="24"/>
          <w:szCs w:val="24"/>
        </w:rPr>
        <w:t>Especially when there is warming during already warm months such as the later spring or summer, VPD is the most dominant regional driver of drought-stress among forests</w:t>
      </w:r>
      <w:r w:rsidR="004C2597" w:rsidRPr="001F0E92">
        <w:rPr>
          <w:rFonts w:ascii="Bookman Old Style" w:hAnsi="Bookman Old Style"/>
          <w:sz w:val="24"/>
          <w:szCs w:val="24"/>
        </w:rPr>
        <w:t xml:space="preserve"> (</w:t>
      </w:r>
      <w:r w:rsidR="004C2597" w:rsidRPr="001F0E92">
        <w:rPr>
          <w:rFonts w:ascii="Bookman Old Style" w:hAnsi="Bookman Old Style"/>
          <w:sz w:val="24"/>
          <w:szCs w:val="24"/>
          <w:u w:val="single"/>
        </w:rPr>
        <w:t>Williams et al. 2012</w:t>
      </w:r>
      <w:r w:rsidR="004C2597" w:rsidRPr="001F0E92">
        <w:rPr>
          <w:rFonts w:ascii="Bookman Old Style" w:hAnsi="Bookman Old Style"/>
          <w:sz w:val="24"/>
          <w:szCs w:val="24"/>
        </w:rPr>
        <w:t>).</w:t>
      </w:r>
      <w:r w:rsidR="002C732A">
        <w:rPr>
          <w:rFonts w:ascii="Bookman Old Style" w:hAnsi="Bookman Old Style"/>
          <w:sz w:val="24"/>
          <w:szCs w:val="24"/>
        </w:rPr>
        <w:t xml:space="preserve"> However, drought it not the only concerning factor affecting VPD. Some studies have even found that VPD</w:t>
      </w:r>
      <w:r w:rsidR="00ED29D1">
        <w:rPr>
          <w:rFonts w:ascii="Bookman Old Style" w:hAnsi="Bookman Old Style"/>
          <w:sz w:val="24"/>
          <w:szCs w:val="24"/>
        </w:rPr>
        <w:t>-</w:t>
      </w:r>
      <w:r w:rsidR="00272FF7">
        <w:rPr>
          <w:rFonts w:ascii="Bookman Old Style" w:hAnsi="Bookman Old Style"/>
          <w:sz w:val="24"/>
          <w:szCs w:val="24"/>
        </w:rPr>
        <w:t>induced embolism in young and mature trees despite having abundant soil moisture (</w:t>
      </w:r>
      <w:r w:rsidR="00272FF7" w:rsidRPr="002C732A">
        <w:rPr>
          <w:rFonts w:ascii="Bookman Old Style" w:hAnsi="Bookman Old Style"/>
          <w:sz w:val="24"/>
          <w:szCs w:val="24"/>
          <w:u w:val="single"/>
        </w:rPr>
        <w:t>Novick et al., 2024</w:t>
      </w:r>
      <w:r w:rsidR="00272FF7">
        <w:rPr>
          <w:rFonts w:ascii="Bookman Old Style" w:hAnsi="Bookman Old Style"/>
          <w:sz w:val="24"/>
          <w:szCs w:val="24"/>
        </w:rPr>
        <w:t>).</w:t>
      </w:r>
      <w:r w:rsidR="002C732A">
        <w:rPr>
          <w:rFonts w:ascii="Bookman Old Style" w:hAnsi="Bookman Old Style"/>
          <w:sz w:val="24"/>
          <w:szCs w:val="24"/>
        </w:rPr>
        <w:t xml:space="preserve"> Temperature also affects VPD and soil moisture, which similarly affects transpiration rates</w:t>
      </w:r>
      <w:r w:rsidR="00272FF7">
        <w:rPr>
          <w:rFonts w:ascii="Bookman Old Style" w:hAnsi="Bookman Old Style"/>
          <w:sz w:val="24"/>
          <w:szCs w:val="24"/>
        </w:rPr>
        <w:t>.</w:t>
      </w:r>
      <w:r w:rsidR="00F32A5A">
        <w:rPr>
          <w:rFonts w:ascii="Bookman Old Style" w:hAnsi="Bookman Old Style"/>
          <w:sz w:val="24"/>
          <w:szCs w:val="24"/>
        </w:rPr>
        <w:t xml:space="preserve"> This makes sense considering warmer air has a greater capacity to hold moisture, thereby increasing the saturation vapor pressure. For this reason, looking at VPD may be helpful in the endeavor to uncouple heat and drought-related effects on tree growth.</w:t>
      </w:r>
    </w:p>
    <w:p w14:paraId="492234B7" w14:textId="77777777" w:rsidR="004C2597" w:rsidRPr="001F0E92" w:rsidRDefault="004C2597" w:rsidP="001F0E92">
      <w:pPr>
        <w:spacing w:after="0" w:line="240" w:lineRule="auto"/>
        <w:rPr>
          <w:rFonts w:ascii="Bookman Old Style" w:hAnsi="Bookman Old Style" w:cs="Times New Roman"/>
          <w:b/>
          <w:bCs/>
          <w:sz w:val="24"/>
          <w:szCs w:val="24"/>
        </w:rPr>
      </w:pPr>
    </w:p>
    <w:p w14:paraId="7015448C" w14:textId="77777777" w:rsidR="004C2597" w:rsidRPr="001F0E92" w:rsidRDefault="004C2597" w:rsidP="001F0E92">
      <w:pPr>
        <w:spacing w:after="0" w:line="240" w:lineRule="auto"/>
        <w:rPr>
          <w:rFonts w:ascii="Bookman Old Style" w:hAnsi="Bookman Old Style" w:cs="Times New Roman"/>
          <w:b/>
          <w:bCs/>
          <w:sz w:val="24"/>
          <w:szCs w:val="24"/>
        </w:rPr>
      </w:pPr>
    </w:p>
    <w:p w14:paraId="570BE653" w14:textId="094E4AFD" w:rsidR="008E712D" w:rsidRDefault="006A6803" w:rsidP="00264EDA">
      <w:pPr>
        <w:pStyle w:val="Heading1"/>
        <w:spacing w:after="0" w:line="240" w:lineRule="auto"/>
      </w:pPr>
      <w:r w:rsidRPr="001F0E92">
        <w:t>RESEARCH GAP</w:t>
      </w:r>
    </w:p>
    <w:p w14:paraId="5E788F51" w14:textId="77777777" w:rsidR="006A214F" w:rsidRDefault="006A214F" w:rsidP="00264EDA">
      <w:pPr>
        <w:spacing w:after="0" w:line="240" w:lineRule="auto"/>
        <w:ind w:firstLine="720"/>
        <w:rPr>
          <w:rFonts w:ascii="Bookman Old Style" w:hAnsi="Bookman Old Style" w:cs="Times New Roman"/>
          <w:sz w:val="24"/>
          <w:szCs w:val="24"/>
        </w:rPr>
      </w:pPr>
    </w:p>
    <w:p w14:paraId="56F41A04" w14:textId="6BEB2BAF" w:rsidR="00C23D50" w:rsidRPr="001F0E92" w:rsidRDefault="00C23D50" w:rsidP="00C23D50">
      <w:pPr>
        <w:spacing w:after="0" w:line="240" w:lineRule="auto"/>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sidR="00E24BB3">
        <w:rPr>
          <w:rFonts w:ascii="Bookman Old Style" w:hAnsi="Bookman Old Style" w:cs="Times New Roman"/>
          <w:sz w:val="24"/>
          <w:szCs w:val="24"/>
        </w:rPr>
        <w:t xml:space="preserve"> (</w:t>
      </w:r>
      <w:r w:rsidR="00E24BB3" w:rsidRPr="00E24BB3">
        <w:rPr>
          <w:rFonts w:ascii="Bookman Old Style" w:hAnsi="Bookman Old Style" w:cs="Times New Roman"/>
          <w:sz w:val="24"/>
          <w:szCs w:val="24"/>
          <w:u w:val="single"/>
        </w:rPr>
        <w:t>Italiano et al., 2023</w:t>
      </w:r>
      <w:r w:rsidR="00E24BB3">
        <w:rPr>
          <w:rFonts w:ascii="Bookman Old Style" w:hAnsi="Bookman Old Style" w:cs="Times New Roman"/>
          <w:sz w:val="24"/>
          <w:szCs w:val="24"/>
        </w:rPr>
        <w:t>)</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in the context of heat waves, specifically. Heat tolerance and the mechanisms that dictate it within both young and old trees are poorly understood because they are easily overshadowed by </w:t>
      </w:r>
      <w:proofErr w:type="gramStart"/>
      <w:r w:rsidRPr="001F0E92">
        <w:rPr>
          <w:rFonts w:ascii="Bookman Old Style" w:hAnsi="Bookman Old Style" w:cs="Times New Roman"/>
          <w:sz w:val="24"/>
          <w:szCs w:val="24"/>
        </w:rPr>
        <w:t>aforementioned co-occurring</w:t>
      </w:r>
      <w:proofErr w:type="gramEnd"/>
      <w:r w:rsidRPr="001F0E92">
        <w:rPr>
          <w:rFonts w:ascii="Bookman Old Style" w:hAnsi="Bookman Old Style" w:cs="Times New Roman"/>
          <w:sz w:val="24"/>
          <w:szCs w:val="24"/>
        </w:rPr>
        <w:t xml:space="preserve">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sidR="00BF6A33">
        <w:rPr>
          <w:rFonts w:ascii="Bookman Old Style" w:hAnsi="Bookman Old Style" w:cs="Times New Roman"/>
          <w:sz w:val="24"/>
          <w:szCs w:val="24"/>
          <w:u w:val="single"/>
        </w:rPr>
        <w:t xml:space="preserve">; </w:t>
      </w:r>
      <w:r w:rsidR="00BF6A33" w:rsidRPr="00BF6A33">
        <w:rPr>
          <w:rFonts w:ascii="Bookman Old Style" w:hAnsi="Bookman Old Style" w:cs="Times New Roman"/>
          <w:sz w:val="24"/>
          <w:szCs w:val="24"/>
          <w:u w:val="single"/>
        </w:rPr>
        <w:t>Yi et al</w:t>
      </w:r>
      <w:r w:rsidR="00BF6A33">
        <w:rPr>
          <w:rFonts w:ascii="Bookman Old Style" w:hAnsi="Bookman Old Style" w:cs="Times New Roman"/>
          <w:sz w:val="24"/>
          <w:szCs w:val="24"/>
          <w:u w:val="single"/>
        </w:rPr>
        <w:t>.,</w:t>
      </w:r>
      <w:r w:rsidR="00BF6A33"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Lastly, heat waves and their effects can vary widely by tree species and age (</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Therefore, there is a need to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21"/>
      <w:commentRangeStart w:id="22"/>
      <w:r w:rsidRPr="001F0E92">
        <w:rPr>
          <w:rFonts w:ascii="Bookman Old Style" w:hAnsi="Bookman Old Style" w:cs="Times New Roman"/>
          <w:sz w:val="24"/>
          <w:szCs w:val="24"/>
        </w:rPr>
        <w:t xml:space="preserve">OG trees </w:t>
      </w:r>
      <w:commentRangeEnd w:id="21"/>
      <w:r>
        <w:rPr>
          <w:rStyle w:val="CommentReference"/>
        </w:rPr>
        <w:commentReference w:id="21"/>
      </w:r>
      <w:commentRangeEnd w:id="22"/>
      <w:r>
        <w:rPr>
          <w:rStyle w:val="CommentReference"/>
        </w:rPr>
        <w:commentReference w:id="22"/>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OG trees and the dangers of heat waves, the ramifications 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23"/>
      <w:r>
        <w:rPr>
          <w:rFonts w:ascii="Bookman Old Style" w:hAnsi="Bookman Old Style" w:cs="Times New Roman"/>
          <w:sz w:val="24"/>
          <w:szCs w:val="24"/>
        </w:rPr>
        <w:lastRenderedPageBreak/>
        <w:t>Focusing on these species will therefore is relevant and timely.</w:t>
      </w:r>
      <w:commentRangeEnd w:id="23"/>
      <w:r>
        <w:rPr>
          <w:rStyle w:val="CommentReference"/>
        </w:rPr>
        <w:commentReference w:id="23"/>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02D00D95" w14:textId="77777777" w:rsidR="00E24BB3" w:rsidRDefault="00E24BB3" w:rsidP="00C23D50">
      <w:pPr>
        <w:spacing w:line="240" w:lineRule="auto"/>
        <w:ind w:firstLine="720"/>
        <w:rPr>
          <w:rFonts w:ascii="Bookman Old Style" w:hAnsi="Bookman Old Style" w:cs="Times New Roman"/>
          <w:sz w:val="24"/>
          <w:szCs w:val="24"/>
        </w:rPr>
      </w:pPr>
      <w:r>
        <w:rPr>
          <w:noProof/>
        </w:rPr>
        <mc:AlternateContent>
          <mc:Choice Requires="wps">
            <w:drawing>
              <wp:anchor distT="0" distB="0" distL="114300" distR="114300" simplePos="0" relativeHeight="251672576" behindDoc="0" locked="0" layoutInCell="1" allowOverlap="1" wp14:anchorId="1884758C" wp14:editId="4C112F02">
                <wp:simplePos x="0" y="0"/>
                <wp:positionH relativeFrom="column">
                  <wp:posOffset>0</wp:posOffset>
                </wp:positionH>
                <wp:positionV relativeFrom="paragraph">
                  <wp:posOffset>2905760</wp:posOffset>
                </wp:positionV>
                <wp:extent cx="5092700" cy="635"/>
                <wp:effectExtent l="0" t="0" r="0" b="0"/>
                <wp:wrapSquare wrapText="bothSides"/>
                <wp:docPr id="2015656993" name="Text Box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4758C" id="_x0000_s1028" type="#_x0000_t202" style="position:absolute;left:0;text-align:left;margin-left:0;margin-top:228.8pt;width:4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YtGgIAAD8EAAAOAAAAZHJzL2Uyb0RvYy54bWysU8Fu2zAMvQ/YPwi6L3YytNu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" stroked="f">
                <v:textbox style="mso-fit-shape-to-text:t" inset="0,0,0,0">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v:textbox>
                <w10:wrap type="square"/>
              </v:shape>
            </w:pict>
          </mc:Fallback>
        </mc:AlternateContent>
      </w:r>
      <w:commentRangeStart w:id="24"/>
      <w:r w:rsidR="00C23D50" w:rsidRPr="00264EDA">
        <w:rPr>
          <w:noProof/>
        </w:rPr>
        <w:drawing>
          <wp:anchor distT="0" distB="0" distL="114300" distR="114300" simplePos="0" relativeHeight="251669504" behindDoc="0" locked="0" layoutInCell="1" allowOverlap="1" wp14:anchorId="6C279806" wp14:editId="409A28D0">
            <wp:simplePos x="0" y="0"/>
            <wp:positionH relativeFrom="margin">
              <wp:align>left</wp:align>
            </wp:positionH>
            <wp:positionV relativeFrom="paragraph">
              <wp:posOffset>464622</wp:posOffset>
            </wp:positionV>
            <wp:extent cx="5092700" cy="2384425"/>
            <wp:effectExtent l="0" t="0" r="0" b="0"/>
            <wp:wrapSquare wrapText="bothSides"/>
            <wp:docPr id="530662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528" name="Picture 1" descr="A black background with white text&#10;&#10;Description automatically generated"/>
                    <pic:cNvPicPr/>
                  </pic:nvPicPr>
                  <pic:blipFill rotWithShape="1">
                    <a:blip r:embed="rId14">
                      <a:extLst>
                        <a:ext uri="{28A0092B-C50C-407E-A947-70E740481C1C}">
                          <a14:useLocalDpi xmlns:a14="http://schemas.microsoft.com/office/drawing/2010/main" val="0"/>
                        </a:ext>
                      </a:extLst>
                    </a:blip>
                    <a:srcRect r="1431"/>
                    <a:stretch/>
                  </pic:blipFill>
                  <pic:spPr bwMode="auto">
                    <a:xfrm>
                      <a:off x="0" y="0"/>
                      <a:ext cx="5092700" cy="238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EDA">
        <w:rPr>
          <w:rFonts w:ascii="Bookman Old Style" w:hAnsi="Bookman Old Style" w:cs="Times New Roman"/>
          <w:sz w:val="24"/>
          <w:szCs w:val="24"/>
        </w:rPr>
        <w:t xml:space="preserve">Based </w:t>
      </w:r>
      <w:commentRangeEnd w:id="24"/>
      <w:r w:rsidR="00C23D50">
        <w:rPr>
          <w:rStyle w:val="CommentReference"/>
        </w:rPr>
        <w:commentReference w:id="24"/>
      </w:r>
      <w:r w:rsidR="00264EDA">
        <w:rPr>
          <w:rFonts w:ascii="Bookman Old Style" w:hAnsi="Bookman Old Style" w:cs="Times New Roman"/>
          <w:sz w:val="24"/>
          <w:szCs w:val="24"/>
        </w:rPr>
        <w:t xml:space="preserve">on the </w:t>
      </w:r>
      <w:r w:rsidR="006A214F">
        <w:rPr>
          <w:rFonts w:ascii="Bookman Old Style" w:hAnsi="Bookman Old Style" w:cs="Times New Roman"/>
          <w:sz w:val="24"/>
          <w:szCs w:val="24"/>
        </w:rPr>
        <w:t>research precedent established above</w:t>
      </w:r>
      <w:r w:rsidR="00264EDA">
        <w:rPr>
          <w:rFonts w:ascii="Bookman Old Style" w:hAnsi="Bookman Old Style" w:cs="Times New Roman"/>
          <w:sz w:val="24"/>
          <w:szCs w:val="24"/>
        </w:rPr>
        <w:t xml:space="preserve">, it would be useful to converge </w:t>
      </w:r>
      <w:r w:rsidR="00C23D50">
        <w:rPr>
          <w:rFonts w:ascii="Bookman Old Style" w:hAnsi="Bookman Old Style" w:cs="Times New Roman"/>
          <w:sz w:val="24"/>
          <w:szCs w:val="24"/>
        </w:rPr>
        <w:t xml:space="preserve">the </w:t>
      </w:r>
      <w:proofErr w:type="gramStart"/>
      <w:r w:rsidR="00C23D50">
        <w:rPr>
          <w:rFonts w:ascii="Bookman Old Style" w:hAnsi="Bookman Old Style" w:cs="Times New Roman"/>
          <w:sz w:val="24"/>
          <w:szCs w:val="24"/>
        </w:rPr>
        <w:t>aforementioned research</w:t>
      </w:r>
      <w:proofErr w:type="gramEnd"/>
      <w:r w:rsidR="00C23D50">
        <w:rPr>
          <w:rFonts w:ascii="Bookman Old Style" w:hAnsi="Bookman Old Style" w:cs="Times New Roman"/>
          <w:sz w:val="24"/>
          <w:szCs w:val="24"/>
        </w:rPr>
        <w:t xml:space="preserve"> needs</w:t>
      </w:r>
      <w:r w:rsidR="00264EDA">
        <w:rPr>
          <w:rFonts w:ascii="Bookman Old Style" w:hAnsi="Bookman Old Style" w:cs="Times New Roman"/>
          <w:sz w:val="24"/>
          <w:szCs w:val="24"/>
        </w:rPr>
        <w:t xml:space="preserve"> into one study </w:t>
      </w:r>
      <w:r w:rsidR="00C23D50">
        <w:rPr>
          <w:rFonts w:ascii="Bookman Old Style" w:hAnsi="Bookman Old Style" w:cs="Times New Roman"/>
          <w:sz w:val="24"/>
          <w:szCs w:val="24"/>
        </w:rPr>
        <w:t xml:space="preserve">in a way </w:t>
      </w:r>
      <w:r w:rsidR="00264EDA">
        <w:rPr>
          <w:rFonts w:ascii="Bookman Old Style" w:hAnsi="Bookman Old Style" w:cs="Times New Roman"/>
          <w:sz w:val="24"/>
          <w:szCs w:val="24"/>
        </w:rPr>
        <w:t>that ha</w:t>
      </w:r>
      <w:r w:rsidR="00C23D50">
        <w:rPr>
          <w:rFonts w:ascii="Bookman Old Style" w:hAnsi="Bookman Old Style" w:cs="Times New Roman"/>
          <w:sz w:val="24"/>
          <w:szCs w:val="24"/>
        </w:rPr>
        <w:t>s</w:t>
      </w:r>
      <w:r w:rsidR="00264EDA">
        <w:rPr>
          <w:rFonts w:ascii="Bookman Old Style" w:hAnsi="Bookman Old Style" w:cs="Times New Roman"/>
          <w:sz w:val="24"/>
          <w:szCs w:val="24"/>
        </w:rPr>
        <w:t xml:space="preserve"> not</w:t>
      </w:r>
      <w:r w:rsidR="00C23D50">
        <w:rPr>
          <w:rFonts w:ascii="Bookman Old Style" w:hAnsi="Bookman Old Style" w:cs="Times New Roman"/>
          <w:sz w:val="24"/>
          <w:szCs w:val="24"/>
        </w:rPr>
        <w:t xml:space="preserve"> yet</w:t>
      </w:r>
      <w:r w:rsidR="00264EDA">
        <w:rPr>
          <w:rFonts w:ascii="Bookman Old Style" w:hAnsi="Bookman Old Style" w:cs="Times New Roman"/>
          <w:sz w:val="24"/>
          <w:szCs w:val="24"/>
        </w:rPr>
        <w:t xml:space="preserve"> been done. </w:t>
      </w:r>
      <w:r w:rsidR="00264EDA" w:rsidRPr="00264EDA">
        <w:rPr>
          <w:rFonts w:ascii="Bookman Old Style" w:hAnsi="Bookman Old Style" w:cs="Times New Roman"/>
          <w:b/>
          <w:bCs/>
          <w:sz w:val="24"/>
          <w:szCs w:val="24"/>
        </w:rPr>
        <w:t xml:space="preserve">Figure </w:t>
      </w:r>
      <w:r>
        <w:rPr>
          <w:rFonts w:ascii="Bookman Old Style" w:hAnsi="Bookman Old Style" w:cs="Times New Roman"/>
          <w:b/>
          <w:bCs/>
          <w:sz w:val="24"/>
          <w:szCs w:val="24"/>
        </w:rPr>
        <w:t>4</w:t>
      </w:r>
      <w:r w:rsidR="00264EDA">
        <w:rPr>
          <w:rFonts w:ascii="Bookman Old Style" w:hAnsi="Bookman Old Style" w:cs="Times New Roman"/>
          <w:sz w:val="24"/>
          <w:szCs w:val="24"/>
        </w:rPr>
        <w:t xml:space="preserve"> </w:t>
      </w:r>
      <w:r w:rsidR="00C23D50">
        <w:rPr>
          <w:rFonts w:ascii="Bookman Old Style" w:hAnsi="Bookman Old Style" w:cs="Times New Roman"/>
          <w:sz w:val="24"/>
          <w:szCs w:val="24"/>
        </w:rPr>
        <w:t>to the left</w:t>
      </w:r>
      <w:r w:rsidR="00565A0A">
        <w:rPr>
          <w:rFonts w:ascii="Bookman Old Style" w:hAnsi="Bookman Old Style" w:cs="Times New Roman"/>
          <w:sz w:val="24"/>
          <w:szCs w:val="24"/>
        </w:rPr>
        <w:t xml:space="preserve"> </w:t>
      </w:r>
      <w:r w:rsidR="00264EDA">
        <w:rPr>
          <w:rFonts w:ascii="Bookman Old Style" w:hAnsi="Bookman Old Style" w:cs="Times New Roman"/>
          <w:sz w:val="24"/>
          <w:szCs w:val="24"/>
        </w:rPr>
        <w:t>visualizes such a proposa</w:t>
      </w:r>
      <w:commentRangeStart w:id="25"/>
      <w:commentRangeStart w:id="26"/>
      <w:commentRangeEnd w:id="25"/>
      <w:r w:rsidR="0098622D">
        <w:rPr>
          <w:rStyle w:val="CommentReference"/>
        </w:rPr>
        <w:commentReference w:id="25"/>
      </w:r>
      <w:commentRangeEnd w:id="26"/>
      <w:r w:rsidR="00264EDA">
        <w:rPr>
          <w:rStyle w:val="CommentReference"/>
        </w:rPr>
        <w:commentReference w:id="26"/>
      </w:r>
      <w:r w:rsidR="00565A0A">
        <w:rPr>
          <w:rFonts w:ascii="Bookman Old Style" w:hAnsi="Bookman Old Style" w:cs="Times New Roman"/>
          <w:sz w:val="24"/>
          <w:szCs w:val="24"/>
        </w:rPr>
        <w:t>l.</w:t>
      </w:r>
      <w:r w:rsidR="00AD1475" w:rsidRPr="001F0E92">
        <w:rPr>
          <w:rFonts w:ascii="Bookman Old Style" w:hAnsi="Bookman Old Style" w:cs="Times New Roman"/>
          <w:sz w:val="24"/>
          <w:szCs w:val="24"/>
        </w:rPr>
        <w:t xml:space="preserve"> </w:t>
      </w:r>
      <w:r w:rsidR="00565A0A">
        <w:rPr>
          <w:rFonts w:ascii="Bookman Old Style" w:hAnsi="Bookman Old Style" w:cs="Times New Roman"/>
          <w:sz w:val="24"/>
          <w:szCs w:val="24"/>
        </w:rPr>
        <w:t>While there are studies that focus on climate change, MOG forests with and without models, and dendrology</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dendrochronology,</w:t>
      </w:r>
      <w:r w:rsidR="00C23D50">
        <w:rPr>
          <w:rFonts w:ascii="Bookman Old Style" w:hAnsi="Bookman Old Style" w:cs="Times New Roman"/>
          <w:sz w:val="24"/>
          <w:szCs w:val="24"/>
        </w:rPr>
        <w:t xml:space="preserve"> we can better</w:t>
      </w:r>
      <w:r w:rsidR="00565A0A">
        <w:rPr>
          <w:rFonts w:ascii="Bookman Old Style" w:hAnsi="Bookman Old Style" w:cs="Times New Roman"/>
          <w:sz w:val="24"/>
          <w:szCs w:val="24"/>
        </w:rPr>
        <w:t xml:space="preserve"> understand how these three variables interact with one another to jointly affect how trees grow</w:t>
      </w:r>
      <w:r w:rsidR="00C23D50">
        <w:rPr>
          <w:rFonts w:ascii="Bookman Old Style" w:hAnsi="Bookman Old Style" w:cs="Times New Roman"/>
          <w:sz w:val="24"/>
          <w:szCs w:val="24"/>
        </w:rPr>
        <w:t xml:space="preserve">. </w:t>
      </w:r>
      <w:r w:rsidR="006A214F">
        <w:rPr>
          <w:rFonts w:ascii="Bookman Old Style" w:hAnsi="Bookman Old Style" w:cs="Times New Roman"/>
          <w:sz w:val="24"/>
          <w:szCs w:val="24"/>
        </w:rPr>
        <w:t>I</w:t>
      </w:r>
      <w:r w:rsidR="006A214F"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r w:rsidR="006A214F">
        <w:rPr>
          <w:rFonts w:ascii="Bookman Old Style" w:hAnsi="Bookman Old Style" w:cs="Times New Roman"/>
          <w:sz w:val="24"/>
          <w:szCs w:val="24"/>
        </w:rPr>
        <w:t>.</w:t>
      </w:r>
      <w:r w:rsidR="00565A0A">
        <w:rPr>
          <w:rFonts w:ascii="Bookman Old Style" w:hAnsi="Bookman Old Style" w:cs="Times New Roman"/>
          <w:sz w:val="24"/>
          <w:szCs w:val="24"/>
        </w:rPr>
        <w:t xml:space="preserve"> This is especially true considering the novel methods and data to work with. The climate trends we are currently observing in the PNW</w:t>
      </w:r>
      <w:r w:rsidR="006A214F">
        <w:rPr>
          <w:rFonts w:ascii="Bookman Old Style" w:hAnsi="Bookman Old Style" w:cs="Times New Roman"/>
          <w:sz w:val="24"/>
          <w:szCs w:val="24"/>
        </w:rPr>
        <w:t>—such as the Heat Dome of June 2021—</w:t>
      </w:r>
      <w:r w:rsidR="00565A0A">
        <w:rPr>
          <w:rFonts w:ascii="Bookman Old Style" w:hAnsi="Bookman Old Style" w:cs="Times New Roman"/>
          <w:sz w:val="24"/>
          <w:szCs w:val="24"/>
        </w:rPr>
        <w:t>are unprecedented and likely to have drastic effects on small-scale and large-scale plant stress (</w:t>
      </w:r>
      <w:r w:rsidR="00565A0A" w:rsidRPr="006A214F">
        <w:rPr>
          <w:rFonts w:ascii="Bookman Old Style" w:hAnsi="Bookman Old Style" w:cs="Times New Roman"/>
          <w:sz w:val="24"/>
          <w:szCs w:val="24"/>
          <w:u w:val="single"/>
        </w:rPr>
        <w:t>Heeter et al., 2023</w:t>
      </w:r>
      <w:r w:rsidR="00565A0A">
        <w:rPr>
          <w:rFonts w:ascii="Bookman Old Style" w:hAnsi="Bookman Old Style" w:cs="Times New Roman"/>
          <w:sz w:val="24"/>
          <w:szCs w:val="24"/>
        </w:rPr>
        <w:t>).</w:t>
      </w:r>
      <w:r w:rsidR="006A214F">
        <w:rPr>
          <w:rFonts w:ascii="Bookman Old Style" w:hAnsi="Bookman Old Style" w:cs="Times New Roman"/>
          <w:sz w:val="24"/>
          <w:szCs w:val="24"/>
        </w:rPr>
        <w:t xml:space="preserve"> </w:t>
      </w:r>
    </w:p>
    <w:p w14:paraId="3567DF94" w14:textId="23C3AB28" w:rsidR="00565A0A" w:rsidRPr="00354BF7" w:rsidRDefault="006A214F" w:rsidP="00C23D50">
      <w:pPr>
        <w:spacing w:line="240" w:lineRule="auto"/>
        <w:ind w:firstLine="720"/>
        <w:rPr>
          <w:rFonts w:ascii="Bookman Old Style" w:eastAsia="Times New Roman" w:hAnsi="Bookman Old Style" w:cs="Times New Roman"/>
          <w:sz w:val="24"/>
          <w:szCs w:val="24"/>
        </w:rPr>
      </w:pPr>
      <w:r>
        <w:rPr>
          <w:rFonts w:ascii="Bookman Old Style" w:hAnsi="Bookman Old Style" w:cs="Times New Roman"/>
          <w:sz w:val="24"/>
          <w:szCs w:val="24"/>
        </w:rPr>
        <w:t xml:space="preserve">Moreover, high-resolution dendrometry analyses in R have become more refined within the last five years </w:t>
      </w:r>
      <w:r w:rsidRPr="006A214F">
        <w:rPr>
          <w:rFonts w:ascii="Bookman Old Style" w:hAnsi="Bookman Old Style" w:cs="Times New Roman"/>
          <w:sz w:val="24"/>
          <w:szCs w:val="24"/>
        </w:rPr>
        <w:t>(</w:t>
      </w:r>
      <w:proofErr w:type="spellStart"/>
      <w:r w:rsidRPr="00C23D50">
        <w:rPr>
          <w:rFonts w:ascii="Bookman Old Style" w:hAnsi="Bookman Old Style" w:cs="Times New Roman"/>
          <w:sz w:val="24"/>
          <w:szCs w:val="24"/>
          <w:u w:val="single"/>
        </w:rPr>
        <w:t>Knüsel</w:t>
      </w:r>
      <w:proofErr w:type="spellEnd"/>
      <w:r w:rsidRPr="00C23D50">
        <w:rPr>
          <w:rFonts w:ascii="Bookman Old Style" w:hAnsi="Bookman Old Style" w:cs="Times New Roman"/>
          <w:sz w:val="24"/>
          <w:szCs w:val="24"/>
          <w:u w:val="single"/>
        </w:rPr>
        <w:t xml:space="preserve"> et al., 2021; Haeni et al., 2020; </w:t>
      </w:r>
      <w:r w:rsidR="00EB16B6">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sidR="00354BF7">
        <w:rPr>
          <w:rFonts w:ascii="Bookman Old Style" w:hAnsi="Bookman Old Style" w:cs="Times New Roman"/>
          <w:sz w:val="24"/>
          <w:szCs w:val="24"/>
        </w:rPr>
        <w:t xml:space="preserve"> </w:t>
      </w:r>
      <w:r w:rsidR="00354BF7" w:rsidRPr="001F0E92">
        <w:rPr>
          <w:rFonts w:ascii="Bookman Old Style" w:eastAsia="Times New Roman" w:hAnsi="Bookman Old Style" w:cs="Times New Roman"/>
          <w:sz w:val="24"/>
          <w:szCs w:val="24"/>
        </w:rPr>
        <w:t xml:space="preserve">Dendrometers are </w:t>
      </w:r>
      <w:r w:rsidR="00354BF7">
        <w:rPr>
          <w:rFonts w:ascii="Bookman Old Style" w:eastAsia="Times New Roman" w:hAnsi="Bookman Old Style" w:cs="Times New Roman"/>
          <w:sz w:val="24"/>
          <w:szCs w:val="24"/>
        </w:rPr>
        <w:t>devices</w:t>
      </w:r>
      <w:commentRangeStart w:id="27"/>
      <w:r w:rsidR="00354BF7" w:rsidRPr="001F0E92">
        <w:rPr>
          <w:rFonts w:ascii="Bookman Old Style" w:eastAsia="Times New Roman" w:hAnsi="Bookman Old Style" w:cs="Times New Roman"/>
          <w:sz w:val="24"/>
          <w:szCs w:val="24"/>
        </w:rPr>
        <w:t xml:space="preserve"> </w:t>
      </w:r>
      <w:commentRangeEnd w:id="27"/>
      <w:r w:rsidR="00354BF7">
        <w:rPr>
          <w:rStyle w:val="CommentReference"/>
        </w:rPr>
        <w:commentReference w:id="27"/>
      </w:r>
      <w:r w:rsidR="00354BF7" w:rsidRPr="001F0E92">
        <w:rPr>
          <w:rFonts w:ascii="Bookman Old Style" w:eastAsia="Times New Roman" w:hAnsi="Bookman Old Style" w:cs="Times New Roman"/>
          <w:sz w:val="24"/>
          <w:szCs w:val="24"/>
        </w:rPr>
        <w:t xml:space="preserve">placed on tree trunks that measure changes in stem size. </w:t>
      </w:r>
      <w:r w:rsidR="00C23D50" w:rsidRPr="00C23D50">
        <w:rPr>
          <w:rFonts w:ascii="Bookman Old Style" w:eastAsia="Times New Roman" w:hAnsi="Bookman Old Style" w:cs="Times New Roman"/>
          <w:sz w:val="24"/>
          <w:szCs w:val="24"/>
        </w:rPr>
        <w:t>Using dendrometers and tree cores to ask and answer questions related to stem growth is important because stem biomass accounts for 72-75% of a tree’s biomass (</w:t>
      </w:r>
      <w:r w:rsidR="00C23D50" w:rsidRPr="003B3B2D">
        <w:rPr>
          <w:rFonts w:ascii="Bookman Old Style" w:eastAsia="Times New Roman" w:hAnsi="Bookman Old Style" w:cs="Times New Roman"/>
          <w:sz w:val="24"/>
          <w:szCs w:val="24"/>
          <w:u w:val="single"/>
        </w:rPr>
        <w:t>Reich et al., 2014</w:t>
      </w:r>
      <w:r w:rsidR="00C23D50" w:rsidRPr="00C23D50">
        <w:rPr>
          <w:rFonts w:ascii="Bookman Old Style" w:eastAsia="Times New Roman" w:hAnsi="Bookman Old Style" w:cs="Times New Roman"/>
          <w:sz w:val="24"/>
          <w:szCs w:val="24"/>
        </w:rPr>
        <w:t>).</w:t>
      </w:r>
      <w:r w:rsidR="00C23D50">
        <w:rPr>
          <w:rFonts w:ascii="Bookman Old Style" w:eastAsia="Times New Roman" w:hAnsi="Bookman Old Style" w:cs="Times New Roman"/>
          <w:sz w:val="24"/>
          <w:szCs w:val="24"/>
        </w:rPr>
        <w:t xml:space="preserve"> </w:t>
      </w:r>
      <w:r w:rsidR="00354BF7" w:rsidRPr="001F0E92">
        <w:rPr>
          <w:rFonts w:ascii="Bookman Old Style" w:eastAsia="Times New Roman" w:hAnsi="Bookman Old Style" w:cs="Times New Roman"/>
          <w:sz w:val="24"/>
          <w:szCs w:val="24"/>
        </w:rPr>
        <w:t xml:space="preserve">Automated dendrometers can measure microscopic </w:t>
      </w:r>
      <w:r w:rsidR="00354BF7">
        <w:rPr>
          <w:rFonts w:ascii="Bookman Old Style" w:eastAsia="Times New Roman" w:hAnsi="Bookman Old Style" w:cs="Times New Roman"/>
          <w:sz w:val="24"/>
          <w:szCs w:val="24"/>
        </w:rPr>
        <w:t>changes in stem circumference or radius at high temporal resolution</w:t>
      </w:r>
      <w:r w:rsidR="00354BF7" w:rsidRPr="001F0E92">
        <w:rPr>
          <w:rFonts w:ascii="Bookman Old Style" w:eastAsia="Times New Roman" w:hAnsi="Bookman Old Style" w:cs="Times New Roman"/>
          <w:sz w:val="24"/>
          <w:szCs w:val="24"/>
        </w:rPr>
        <w:t xml:space="preserve">. Stems </w:t>
      </w:r>
      <w:r w:rsidR="00354BF7">
        <w:rPr>
          <w:rFonts w:ascii="Bookman Old Style" w:eastAsia="Times New Roman" w:hAnsi="Bookman Old Style" w:cs="Times New Roman"/>
          <w:sz w:val="24"/>
          <w:szCs w:val="24"/>
        </w:rPr>
        <w:t>can shrink when losing water to transpiration and swell when rehydrating or adding permanent increment or growth. Dendrometers can detect these shrinking and swelling events to the micrometer. When</w:t>
      </w:r>
      <w:commentRangeStart w:id="28"/>
      <w:commentRangeStart w:id="29"/>
      <w:commentRangeEnd w:id="28"/>
      <w:r w:rsidR="00354BF7">
        <w:rPr>
          <w:rStyle w:val="CommentReference"/>
        </w:rPr>
        <w:commentReference w:id="28"/>
      </w:r>
      <w:commentRangeEnd w:id="29"/>
      <w:r w:rsidR="00354BF7">
        <w:rPr>
          <w:rStyle w:val="CommentReference"/>
        </w:rPr>
        <w:commentReference w:id="29"/>
      </w:r>
      <w:r w:rsidR="00354BF7">
        <w:rPr>
          <w:rFonts w:ascii="Bookman Old Style" w:eastAsia="Times New Roman" w:hAnsi="Bookman Old Style" w:cs="Times New Roman"/>
          <w:sz w:val="24"/>
          <w:szCs w:val="24"/>
        </w:rPr>
        <w:t xml:space="preserve"> paired with site-specific temperature and species information, one can use dendrometer data to estimate when water stress and biomass accumulation is occurring in</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the tree</w:t>
      </w:r>
      <w:r w:rsidR="00354BF7" w:rsidRPr="001F0E92">
        <w:rPr>
          <w:rFonts w:ascii="Bookman Old Style" w:eastAsia="Times New Roman" w:hAnsi="Bookman Old Style" w:cs="Times New Roman"/>
          <w:sz w:val="24"/>
          <w:szCs w:val="24"/>
        </w:rPr>
        <w:t xml:space="preserve"> (</w:t>
      </w:r>
      <w:r w:rsidR="00354BF7" w:rsidRPr="001F0E92">
        <w:rPr>
          <w:rFonts w:ascii="Bookman Old Style" w:eastAsia="Times New Roman" w:hAnsi="Bookman Old Style" w:cs="Times New Roman"/>
          <w:sz w:val="24"/>
          <w:szCs w:val="24"/>
          <w:u w:val="single"/>
        </w:rPr>
        <w:t>Downes et al. 1999; Balducci et al. 2019).</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At the HJA,</w:t>
      </w:r>
      <w:r w:rsidR="00354BF7" w:rsidRPr="001F0E92">
        <w:rPr>
          <w:rFonts w:ascii="Bookman Old Style" w:eastAsia="Times New Roman" w:hAnsi="Bookman Old Style" w:cs="Times New Roman"/>
          <w:sz w:val="24"/>
          <w:szCs w:val="24"/>
        </w:rPr>
        <w:t xml:space="preserve"> dendrometers have been collecting data for years and therefore will show changes in tree diameter</w:t>
      </w:r>
      <w:r w:rsidR="00354BF7">
        <w:rPr>
          <w:rFonts w:ascii="Bookman Old Style" w:eastAsia="Times New Roman" w:hAnsi="Bookman Old Style" w:cs="Times New Roman"/>
          <w:sz w:val="24"/>
          <w:szCs w:val="24"/>
        </w:rPr>
        <w:t xml:space="preserve"> during</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heat waves such as</w:t>
      </w:r>
      <w:commentRangeStart w:id="30"/>
      <w:commentRangeStart w:id="31"/>
      <w:r w:rsidR="00354BF7" w:rsidRPr="001F0E92">
        <w:rPr>
          <w:rFonts w:ascii="Bookman Old Style" w:eastAsia="Times New Roman" w:hAnsi="Bookman Old Style" w:cs="Times New Roman"/>
          <w:sz w:val="24"/>
          <w:szCs w:val="24"/>
        </w:rPr>
        <w:t xml:space="preserve"> </w:t>
      </w:r>
      <w:commentRangeEnd w:id="30"/>
      <w:r w:rsidR="00354BF7">
        <w:rPr>
          <w:rStyle w:val="CommentReference"/>
        </w:rPr>
        <w:commentReference w:id="30"/>
      </w:r>
      <w:commentRangeEnd w:id="31"/>
      <w:r w:rsidR="00354BF7">
        <w:rPr>
          <w:rStyle w:val="CommentReference"/>
        </w:rPr>
        <w:commentReference w:id="31"/>
      </w:r>
      <w:r w:rsidR="00354BF7" w:rsidRPr="001F0E92">
        <w:rPr>
          <w:rFonts w:ascii="Bookman Old Style" w:eastAsia="Times New Roman" w:hAnsi="Bookman Old Style" w:cs="Times New Roman"/>
          <w:sz w:val="24"/>
          <w:szCs w:val="24"/>
        </w:rPr>
        <w:t>the 2021 Heat Dome (</w:t>
      </w:r>
      <w:r w:rsidR="00354BF7" w:rsidRPr="001F0E92">
        <w:rPr>
          <w:rFonts w:ascii="Bookman Old Style" w:eastAsia="Times New Roman" w:hAnsi="Bookman Old Style" w:cs="Times New Roman"/>
          <w:sz w:val="24"/>
          <w:szCs w:val="24"/>
          <w:u w:val="single"/>
        </w:rPr>
        <w:t>Still et al. 2023</w:t>
      </w:r>
      <w:r w:rsidR="00354BF7" w:rsidRPr="001F0E92">
        <w:rPr>
          <w:rFonts w:ascii="Bookman Old Style" w:eastAsia="Times New Roman" w:hAnsi="Bookman Old Style" w:cs="Times New Roman"/>
          <w:sz w:val="24"/>
          <w:szCs w:val="24"/>
        </w:rPr>
        <w:t xml:space="preserve">). </w:t>
      </w:r>
    </w:p>
    <w:p w14:paraId="29793A8C" w14:textId="3B3F2287" w:rsidR="00564162" w:rsidRDefault="00CD6FF6" w:rsidP="001F0E92">
      <w:pPr>
        <w:pStyle w:val="Heading1"/>
        <w:spacing w:line="240" w:lineRule="auto"/>
      </w:pPr>
      <w:r w:rsidRPr="001F0E92">
        <w:lastRenderedPageBreak/>
        <w:t>RESEARCH QUESTION</w:t>
      </w:r>
      <w:r w:rsidR="009B2D79" w:rsidRPr="001F0E92">
        <w:t>S</w:t>
      </w:r>
      <w:r w:rsidR="00573351" w:rsidRPr="001F0E92">
        <w:t xml:space="preserve"> AND HYPOTHESES</w:t>
      </w:r>
    </w:p>
    <w:p w14:paraId="3FB90270" w14:textId="37EE4D55" w:rsidR="00C3309B" w:rsidRDefault="00E24BB3" w:rsidP="00C23D50">
      <w:pPr>
        <w:rPr>
          <w:rFonts w:ascii="Bookman Old Style" w:hAnsi="Bookman Old Style"/>
          <w:sz w:val="24"/>
          <w:szCs w:val="24"/>
        </w:rPr>
      </w:pPr>
      <w:r>
        <w:rPr>
          <w:noProof/>
        </w:rPr>
        <mc:AlternateContent>
          <mc:Choice Requires="wps">
            <w:drawing>
              <wp:anchor distT="0" distB="0" distL="114300" distR="114300" simplePos="0" relativeHeight="251674624" behindDoc="0" locked="0" layoutInCell="1" allowOverlap="1" wp14:anchorId="37B342F1" wp14:editId="40BEC65A">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42F1" id="_x0000_s1029" type="#_x0000_t202" style="position:absolute;margin-left:0;margin-top:272.4pt;width:389.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1A8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k6/Ti94UxS7Pb6Jt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" stroked="f">
                <v:textbox style="mso-fit-shape-to-text:t" inset="0,0,0,0">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006A214F" w:rsidRPr="006A214F">
        <w:rPr>
          <w:rFonts w:ascii="Bookman Old Style" w:eastAsia="Times New Roman" w:hAnsi="Bookman Old Style" w:cs="Times New Roman"/>
          <w:b/>
          <w:bCs/>
          <w:noProof/>
          <w:sz w:val="24"/>
          <w:szCs w:val="24"/>
        </w:rPr>
        <w:drawing>
          <wp:anchor distT="0" distB="0" distL="114300" distR="114300" simplePos="0" relativeHeight="251670528" behindDoc="0" locked="0" layoutInCell="1" allowOverlap="1" wp14:anchorId="51904C0F" wp14:editId="3AB6BD43">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15">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14F" w:rsidRPr="006A214F">
        <w:rPr>
          <w:rFonts w:ascii="Bookman Old Style" w:hAnsi="Bookman Old Style"/>
          <w:b/>
          <w:bCs/>
          <w:sz w:val="24"/>
          <w:szCs w:val="24"/>
        </w:rPr>
        <w:t xml:space="preserve">Figure </w:t>
      </w:r>
      <w:r>
        <w:rPr>
          <w:rFonts w:ascii="Bookman Old Style" w:hAnsi="Bookman Old Style"/>
          <w:b/>
          <w:bCs/>
          <w:sz w:val="24"/>
          <w:szCs w:val="24"/>
        </w:rPr>
        <w:t>5</w:t>
      </w:r>
      <w:r w:rsidR="006A214F" w:rsidRPr="006A214F">
        <w:rPr>
          <w:rFonts w:ascii="Bookman Old Style" w:hAnsi="Bookman Old Style"/>
          <w:b/>
          <w:bCs/>
          <w:sz w:val="24"/>
          <w:szCs w:val="24"/>
        </w:rPr>
        <w:t xml:space="preserve"> </w:t>
      </w:r>
      <w:r w:rsidR="006A214F">
        <w:rPr>
          <w:rFonts w:ascii="Bookman Old Style" w:hAnsi="Bookman Old Style"/>
          <w:sz w:val="24"/>
          <w:szCs w:val="24"/>
        </w:rPr>
        <w:t xml:space="preserve">to the </w:t>
      </w:r>
      <w:commentRangeStart w:id="32"/>
      <w:r w:rsidR="006A214F">
        <w:rPr>
          <w:rFonts w:ascii="Bookman Old Style" w:hAnsi="Bookman Old Style"/>
          <w:sz w:val="24"/>
          <w:szCs w:val="24"/>
        </w:rPr>
        <w:t xml:space="preserve">left </w:t>
      </w:r>
      <w:commentRangeEnd w:id="32"/>
      <w:r w:rsidR="009C7D61">
        <w:rPr>
          <w:rStyle w:val="CommentReference"/>
        </w:rPr>
        <w:commentReference w:id="32"/>
      </w:r>
      <w:r w:rsidR="00354BF7">
        <w:rPr>
          <w:rFonts w:ascii="Bookman Old Style" w:hAnsi="Bookman Old Style"/>
          <w:sz w:val="24"/>
          <w:szCs w:val="24"/>
        </w:rPr>
        <w:t>establishes the priority of questions that wil</w:t>
      </w:r>
      <w:r w:rsidR="009B2D79" w:rsidRPr="001F0E92">
        <w:rPr>
          <w:rFonts w:ascii="Bookman Old Style" w:hAnsi="Bookman Old Style"/>
          <w:sz w:val="24"/>
          <w:szCs w:val="24"/>
        </w:rPr>
        <w:t xml:space="preserve">l dictate the proposed project. </w:t>
      </w:r>
      <w:r w:rsidR="00354BF7">
        <w:rPr>
          <w:rFonts w:ascii="Bookman Old Style" w:hAnsi="Bookman Old Style"/>
          <w:sz w:val="24"/>
          <w:szCs w:val="24"/>
        </w:rPr>
        <w:t xml:space="preserve">Answering these questions will allow us to better understand DF and WH responses to </w:t>
      </w:r>
      <w:r w:rsidR="00DB6F69">
        <w:rPr>
          <w:rFonts w:ascii="Bookman Old Style" w:hAnsi="Bookman Old Style"/>
          <w:sz w:val="24"/>
          <w:szCs w:val="24"/>
        </w:rPr>
        <w:t xml:space="preserve">heat and drought stress </w:t>
      </w:r>
      <w:r w:rsidR="009B2D79" w:rsidRPr="001F0E92">
        <w:rPr>
          <w:rFonts w:ascii="Bookman Old Style" w:hAnsi="Bookman Old Style"/>
          <w:sz w:val="24"/>
          <w:szCs w:val="24"/>
        </w:rPr>
        <w:t xml:space="preserve">by combining short-term and long-term </w:t>
      </w:r>
      <w:r w:rsidR="002A079E">
        <w:rPr>
          <w:rFonts w:ascii="Bookman Old Style" w:hAnsi="Bookman Old Style"/>
          <w:sz w:val="24"/>
          <w:szCs w:val="24"/>
        </w:rPr>
        <w:t>growth</w:t>
      </w:r>
      <w:commentRangeStart w:id="33"/>
      <w:commentRangeStart w:id="34"/>
      <w:r w:rsidR="009B2D79" w:rsidRPr="001F0E92">
        <w:rPr>
          <w:rFonts w:ascii="Bookman Old Style" w:hAnsi="Bookman Old Style"/>
          <w:sz w:val="24"/>
          <w:szCs w:val="24"/>
        </w:rPr>
        <w:t xml:space="preserve"> </w:t>
      </w:r>
      <w:commentRangeEnd w:id="33"/>
      <w:r w:rsidR="001176FE">
        <w:rPr>
          <w:rStyle w:val="CommentReference"/>
        </w:rPr>
        <w:commentReference w:id="33"/>
      </w:r>
      <w:commentRangeEnd w:id="34"/>
      <w:r w:rsidR="002A079E">
        <w:rPr>
          <w:rStyle w:val="CommentReference"/>
        </w:rPr>
        <w:commentReference w:id="34"/>
      </w:r>
      <w:r w:rsidR="009B2D79" w:rsidRPr="001F0E92">
        <w:rPr>
          <w:rFonts w:ascii="Bookman Old Style" w:hAnsi="Bookman Old Style"/>
          <w:sz w:val="24"/>
          <w:szCs w:val="24"/>
        </w:rPr>
        <w:t>data and climatological data all in one synthesis</w:t>
      </w:r>
      <w:r w:rsidR="00DB6F69">
        <w:rPr>
          <w:rFonts w:ascii="Bookman Old Style" w:hAnsi="Bookman Old Style"/>
          <w:sz w:val="24"/>
          <w:szCs w:val="24"/>
        </w:rPr>
        <w:t xml:space="preserve">. </w:t>
      </w:r>
      <w:r w:rsidR="00C23D50" w:rsidRPr="00C23D50">
        <w:rPr>
          <w:rFonts w:ascii="Bookman Old Style" w:hAnsi="Bookman Old Style"/>
          <w:sz w:val="24"/>
          <w:szCs w:val="24"/>
        </w:rPr>
        <w:t xml:space="preserve">Each proposed </w:t>
      </w:r>
      <w:r w:rsidR="00C23D50">
        <w:rPr>
          <w:rFonts w:ascii="Bookman Old Style" w:hAnsi="Bookman Old Style"/>
          <w:sz w:val="24"/>
          <w:szCs w:val="24"/>
        </w:rPr>
        <w:t>component</w:t>
      </w:r>
      <w:r w:rsidR="00C23D50" w:rsidRPr="00C23D50">
        <w:rPr>
          <w:rFonts w:ascii="Bookman Old Style" w:hAnsi="Bookman Old Style"/>
          <w:sz w:val="24"/>
          <w:szCs w:val="24"/>
        </w:rPr>
        <w:t xml:space="preserve"> will broadly provide data from which we can predict </w:t>
      </w:r>
      <w:r w:rsidR="00C23D50">
        <w:rPr>
          <w:rFonts w:ascii="Bookman Old Style" w:hAnsi="Bookman Old Style"/>
          <w:sz w:val="24"/>
          <w:szCs w:val="24"/>
        </w:rPr>
        <w:t>how</w:t>
      </w:r>
      <w:r w:rsidR="00C23D50" w:rsidRPr="00C23D50">
        <w:rPr>
          <w:rFonts w:ascii="Bookman Old Style" w:hAnsi="Bookman Old Style"/>
          <w:sz w:val="24"/>
          <w:szCs w:val="24"/>
        </w:rPr>
        <w:t xml:space="preserve"> trees </w:t>
      </w:r>
      <w:r w:rsidR="00C23D50">
        <w:rPr>
          <w:rFonts w:ascii="Bookman Old Style" w:hAnsi="Bookman Old Style"/>
          <w:sz w:val="24"/>
          <w:szCs w:val="24"/>
        </w:rPr>
        <w:t>might</w:t>
      </w:r>
      <w:r w:rsidR="00C23D50" w:rsidRPr="00C23D50">
        <w:rPr>
          <w:rFonts w:ascii="Bookman Old Style" w:hAnsi="Bookman Old Style"/>
          <w:sz w:val="24"/>
          <w:szCs w:val="24"/>
        </w:rPr>
        <w:t xml:space="preserve"> </w:t>
      </w:r>
      <w:r w:rsidR="00C23D50">
        <w:rPr>
          <w:rFonts w:ascii="Bookman Old Style" w:hAnsi="Bookman Old Style"/>
          <w:sz w:val="24"/>
          <w:szCs w:val="24"/>
        </w:rPr>
        <w:t>grow</w:t>
      </w:r>
      <w:r w:rsidR="00C23D50" w:rsidRPr="00C23D50">
        <w:rPr>
          <w:rFonts w:ascii="Bookman Old Style" w:hAnsi="Bookman Old Style"/>
          <w:sz w:val="24"/>
          <w:szCs w:val="24"/>
        </w:rPr>
        <w:t xml:space="preserve"> under future conditions.</w:t>
      </w:r>
      <w:r w:rsidR="00C3309B">
        <w:rPr>
          <w:rFonts w:ascii="Bookman Old Style" w:hAnsi="Bookman Old Style"/>
          <w:sz w:val="24"/>
          <w:szCs w:val="24"/>
        </w:rPr>
        <w:t xml:space="preserve"> W</w:t>
      </w:r>
      <w:r w:rsidR="00C3309B" w:rsidRPr="00C3309B">
        <w:rPr>
          <w:rFonts w:ascii="Bookman Old Style" w:hAnsi="Bookman Old Style"/>
          <w:sz w:val="24"/>
          <w:szCs w:val="24"/>
        </w:rPr>
        <w:t>hile not comprehensive</w:t>
      </w:r>
      <w:r w:rsidR="00C3309B">
        <w:rPr>
          <w:rFonts w:ascii="Bookman Old Style" w:hAnsi="Bookman Old Style"/>
          <w:sz w:val="24"/>
          <w:szCs w:val="24"/>
        </w:rPr>
        <w:t xml:space="preserve"> of the HJA, this proposed work is nonetheless</w:t>
      </w:r>
      <w:r w:rsidR="00C3309B" w:rsidRPr="00C3309B">
        <w:rPr>
          <w:rFonts w:ascii="Bookman Old Style" w:hAnsi="Bookman Old Style"/>
          <w:sz w:val="24"/>
          <w:szCs w:val="24"/>
        </w:rPr>
        <w:t xml:space="preserve"> a </w:t>
      </w:r>
      <w:r w:rsidRPr="00C3309B">
        <w:rPr>
          <w:rFonts w:ascii="Bookman Old Style" w:hAnsi="Bookman Old Style"/>
          <w:sz w:val="24"/>
          <w:szCs w:val="24"/>
        </w:rPr>
        <w:t>high-resolution</w:t>
      </w:r>
      <w:r w:rsidR="00C3309B" w:rsidRPr="00C3309B">
        <w:rPr>
          <w:rFonts w:ascii="Bookman Old Style" w:hAnsi="Bookman Old Style"/>
          <w:sz w:val="24"/>
          <w:szCs w:val="24"/>
        </w:rPr>
        <w:t xml:space="preserve"> view of tree growth which allows for methodological refinement of dendrometry </w:t>
      </w:r>
      <w:r w:rsidR="00C3309B">
        <w:rPr>
          <w:rFonts w:ascii="Bookman Old Style" w:hAnsi="Bookman Old Style"/>
          <w:sz w:val="24"/>
          <w:szCs w:val="24"/>
        </w:rPr>
        <w:t xml:space="preserve">and tree ring </w:t>
      </w:r>
      <w:r w:rsidR="00C3309B" w:rsidRPr="00C3309B">
        <w:rPr>
          <w:rFonts w:ascii="Bookman Old Style" w:hAnsi="Bookman Old Style"/>
          <w:sz w:val="24"/>
          <w:szCs w:val="24"/>
        </w:rPr>
        <w:t>records</w:t>
      </w:r>
      <w:r w:rsidR="00C3309B">
        <w:rPr>
          <w:rFonts w:ascii="Bookman Old Style" w:hAnsi="Bookman Old Style"/>
          <w:sz w:val="24"/>
          <w:szCs w:val="24"/>
        </w:rPr>
        <w:t>.</w:t>
      </w:r>
      <w:r w:rsidR="00C3309B" w:rsidRPr="00C3309B">
        <w:rPr>
          <w:rFonts w:ascii="Bookman Old Style" w:hAnsi="Bookman Old Style"/>
          <w:sz w:val="24"/>
          <w:szCs w:val="24"/>
        </w:rPr>
        <w:t xml:space="preserve"> </w:t>
      </w:r>
      <w:r w:rsidR="00C3309B">
        <w:rPr>
          <w:rFonts w:ascii="Bookman Old Style" w:hAnsi="Bookman Old Style"/>
          <w:sz w:val="24"/>
          <w:szCs w:val="24"/>
        </w:rPr>
        <w:t>Consequently, if</w:t>
      </w:r>
      <w:r w:rsidR="00C3309B" w:rsidRPr="00C23D50">
        <w:rPr>
          <w:rFonts w:ascii="Bookman Old Style" w:hAnsi="Bookman Old Style"/>
          <w:sz w:val="24"/>
          <w:szCs w:val="24"/>
        </w:rPr>
        <w:t xml:space="preserve"> my work is successful, </w:t>
      </w:r>
      <w:r w:rsidR="00C3309B">
        <w:rPr>
          <w:rFonts w:ascii="Bookman Old Style" w:hAnsi="Bookman Old Style"/>
          <w:sz w:val="24"/>
          <w:szCs w:val="24"/>
        </w:rPr>
        <w:t xml:space="preserve">it will provide </w:t>
      </w:r>
      <w:r w:rsidR="00C3309B" w:rsidRPr="00C23D50">
        <w:rPr>
          <w:rFonts w:ascii="Bookman Old Style" w:hAnsi="Bookman Old Style"/>
          <w:sz w:val="24"/>
          <w:szCs w:val="24"/>
        </w:rPr>
        <w:t>a framework whereby future work can similarly look at high</w:t>
      </w:r>
      <w:r w:rsidR="00C3309B">
        <w:rPr>
          <w:rFonts w:ascii="Bookman Old Style" w:hAnsi="Bookman Old Style"/>
          <w:sz w:val="24"/>
          <w:szCs w:val="24"/>
        </w:rPr>
        <w:t>-</w:t>
      </w:r>
      <w:r w:rsidR="00C3309B" w:rsidRPr="00C23D50">
        <w:rPr>
          <w:rFonts w:ascii="Bookman Old Style" w:hAnsi="Bookman Old Style"/>
          <w:sz w:val="24"/>
          <w:szCs w:val="24"/>
        </w:rPr>
        <w:t xml:space="preserve">resolution growth responses of old and young trees alike to define </w:t>
      </w:r>
      <w:r w:rsidR="00C3309B">
        <w:rPr>
          <w:rFonts w:ascii="Bookman Old Style" w:hAnsi="Bookman Old Style"/>
          <w:sz w:val="24"/>
          <w:szCs w:val="24"/>
        </w:rPr>
        <w:t xml:space="preserve">growth </w:t>
      </w:r>
      <w:r w:rsidR="00C3309B" w:rsidRPr="00C23D50">
        <w:rPr>
          <w:rFonts w:ascii="Bookman Old Style" w:hAnsi="Bookman Old Style"/>
          <w:sz w:val="24"/>
          <w:szCs w:val="24"/>
        </w:rPr>
        <w:t>variation in the future for other species, ecosystems, and times</w:t>
      </w:r>
      <w:r w:rsidR="00C3309B">
        <w:rPr>
          <w:rFonts w:ascii="Bookman Old Style" w:hAnsi="Bookman Old Style"/>
          <w:sz w:val="24"/>
          <w:szCs w:val="24"/>
        </w:rPr>
        <w:t>.</w:t>
      </w:r>
    </w:p>
    <w:p w14:paraId="34E940C8" w14:textId="17B2C194" w:rsidR="00C950E6" w:rsidRPr="001F0E92" w:rsidRDefault="009C7D61" w:rsidP="00C23D50">
      <w:pPr>
        <w:rPr>
          <w:rFonts w:ascii="Bookman Old Style" w:eastAsia="Times New Roman" w:hAnsi="Bookman Old Style" w:cs="Times New Roman"/>
          <w:sz w:val="24"/>
          <w:szCs w:val="24"/>
        </w:rPr>
      </w:pPr>
      <w:r>
        <w:rPr>
          <w:rFonts w:ascii="Bookman Old Style" w:hAnsi="Bookman Old Style"/>
          <w:sz w:val="24"/>
          <w:szCs w:val="24"/>
        </w:rPr>
        <w:t>More</w:t>
      </w:r>
      <w:r w:rsidR="00C23D50">
        <w:rPr>
          <w:rFonts w:ascii="Bookman Old Style" w:hAnsi="Bookman Old Style"/>
          <w:sz w:val="24"/>
          <w:szCs w:val="24"/>
        </w:rPr>
        <w:t xml:space="preserve"> specifically, my proposed questions are as follows:</w:t>
      </w:r>
    </w:p>
    <w:p w14:paraId="351A0B1C" w14:textId="77777777" w:rsidR="00DD7AAD" w:rsidRPr="001F0E92" w:rsidRDefault="00DD7AAD" w:rsidP="00DD7AAD">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43290371" w14:textId="39A4CB00" w:rsidR="00DD7AAD" w:rsidRDefault="00DD7AAD" w:rsidP="00DD7AAD">
      <w:pPr>
        <w:pStyle w:val="ListParagraph"/>
        <w:numPr>
          <w:ilvl w:val="1"/>
          <w:numId w:val="3"/>
        </w:numPr>
        <w:spacing w:after="0" w:line="240" w:lineRule="auto"/>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r w:rsidRPr="00576475">
        <w:rPr>
          <w:rFonts w:ascii="Bookman Old Style" w:hAnsi="Bookman Old Style" w:cs="Times New Roman"/>
          <w:b/>
          <w:bCs/>
          <w:sz w:val="24"/>
          <w:szCs w:val="24"/>
        </w:rPr>
        <w:t xml:space="preserve">How did the short-term growth of DF and WH change before, during, and after the </w:t>
      </w:r>
      <w:r w:rsidR="00C23D50">
        <w:rPr>
          <w:rFonts w:ascii="Bookman Old Style" w:hAnsi="Bookman Old Style" w:cs="Times New Roman"/>
          <w:b/>
          <w:bCs/>
          <w:sz w:val="24"/>
          <w:szCs w:val="24"/>
        </w:rPr>
        <w:t>2021</w:t>
      </w:r>
      <w:r w:rsidRPr="00576475">
        <w:rPr>
          <w:rFonts w:ascii="Bookman Old Style" w:hAnsi="Bookman Old Style" w:cs="Times New Roman"/>
          <w:b/>
          <w:bCs/>
          <w:sz w:val="24"/>
          <w:szCs w:val="24"/>
        </w:rPr>
        <w:t xml:space="preserve"> Heat Dome at the HJA</w:t>
      </w:r>
      <w:r w:rsidR="00C23D50">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p>
    <w:p w14:paraId="33144ACB" w14:textId="1E0FA0D2" w:rsid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1A:</w:t>
      </w:r>
      <w:r>
        <w:rPr>
          <w:rFonts w:ascii="Bookman Old Style" w:hAnsi="Bookman Old Style" w:cs="Times New Roman"/>
          <w:sz w:val="24"/>
          <w:szCs w:val="24"/>
        </w:rPr>
        <w:t xml:space="preserve"> Are these growth changes similar or different between MOG trees and younger trees?</w:t>
      </w:r>
    </w:p>
    <w:p w14:paraId="288B048B" w14:textId="184357E4" w:rsidR="009C7D61" w:rsidRPr="009C7D61" w:rsidRDefault="009C7D61"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Do growth changes persist during periods of normal precipitation—i.e., in the absence of drought?</w:t>
      </w:r>
    </w:p>
    <w:p w14:paraId="20F2262E" w14:textId="510FDF4F" w:rsidR="00DD7AAD" w:rsidRPr="00ED29D1" w:rsidRDefault="00F32A5A" w:rsidP="00CA576D">
      <w:pPr>
        <w:pStyle w:val="ListParagraph"/>
        <w:numPr>
          <w:ilvl w:val="2"/>
          <w:numId w:val="3"/>
        </w:numPr>
        <w:spacing w:after="0" w:line="240" w:lineRule="auto"/>
        <w:rPr>
          <w:rFonts w:ascii="Bookman Old Style" w:hAnsi="Bookman Old Style" w:cs="Times New Roman"/>
          <w:sz w:val="24"/>
          <w:szCs w:val="24"/>
        </w:rPr>
      </w:pPr>
      <w:r w:rsidRPr="00ED29D1">
        <w:rPr>
          <w:rFonts w:ascii="Bookman Old Style" w:hAnsi="Bookman Old Style" w:cs="Times New Roman"/>
          <w:b/>
          <w:bCs/>
          <w:sz w:val="24"/>
          <w:szCs w:val="24"/>
        </w:rPr>
        <w:lastRenderedPageBreak/>
        <w:t>Specific question 1C:</w:t>
      </w:r>
      <w:r w:rsidRPr="00ED29D1">
        <w:rPr>
          <w:rFonts w:ascii="Bookman Old Style" w:hAnsi="Bookman Old Style" w:cs="Times New Roman"/>
          <w:sz w:val="24"/>
          <w:szCs w:val="24"/>
        </w:rPr>
        <w:t xml:space="preserve"> Is there a relationship between growth and other climatic variables such as VPD or soil moisture based on </w:t>
      </w:r>
      <w:proofErr w:type="spellStart"/>
      <w:r w:rsidRPr="00ED29D1">
        <w:rPr>
          <w:rFonts w:ascii="Bookman Old Style" w:hAnsi="Bookman Old Style" w:cs="Times New Roman"/>
          <w:sz w:val="24"/>
          <w:szCs w:val="24"/>
        </w:rPr>
        <w:t>Primet</w:t>
      </w:r>
      <w:proofErr w:type="spellEnd"/>
      <w:r w:rsidRPr="00ED29D1">
        <w:rPr>
          <w:rFonts w:ascii="Bookman Old Style" w:hAnsi="Bookman Old Style" w:cs="Times New Roman"/>
          <w:sz w:val="24"/>
          <w:szCs w:val="24"/>
        </w:rPr>
        <w:t xml:space="preserve"> data?</w:t>
      </w:r>
      <w:commentRangeStart w:id="35"/>
      <w:commentRangeStart w:id="36"/>
      <w:commentRangeEnd w:id="35"/>
      <w:r w:rsidR="001176FE">
        <w:rPr>
          <w:rStyle w:val="CommentReference"/>
        </w:rPr>
        <w:commentReference w:id="35"/>
      </w:r>
      <w:commentRangeEnd w:id="36"/>
      <w:r w:rsidR="00ED29D1">
        <w:rPr>
          <w:rStyle w:val="CommentReference"/>
        </w:rPr>
        <w:commentReference w:id="36"/>
      </w:r>
    </w:p>
    <w:p w14:paraId="5D22F53B" w14:textId="24E5F71C" w:rsidR="00DD7AAD" w:rsidRPr="00ED29D1" w:rsidRDefault="00ED29D1" w:rsidP="00ED29D1">
      <w:pPr>
        <w:pStyle w:val="ListParagraph"/>
        <w:numPr>
          <w:ilvl w:val="0"/>
          <w:numId w:val="3"/>
        </w:numPr>
        <w:spacing w:after="0" w:line="240" w:lineRule="auto"/>
        <w:rPr>
          <w:rFonts w:ascii="Bookman Old Style" w:hAnsi="Bookman Old Style" w:cs="Times New Roman"/>
          <w:sz w:val="24"/>
          <w:szCs w:val="24"/>
        </w:rPr>
      </w:pPr>
      <w:r w:rsidRPr="00ED29D1">
        <w:rPr>
          <w:rFonts w:ascii="Bookman Old Style" w:hAnsi="Bookman Old Style" w:cs="Times New Roman"/>
          <w:sz w:val="24"/>
          <w:szCs w:val="24"/>
        </w:rPr>
        <w:t xml:space="preserve"> </w:t>
      </w:r>
      <w:r w:rsidR="00DD7AAD" w:rsidRPr="00ED29D1">
        <w:rPr>
          <w:rFonts w:ascii="Bookman Old Style" w:hAnsi="Bookman Old Style" w:cs="Times New Roman"/>
          <w:sz w:val="24"/>
          <w:szCs w:val="24"/>
        </w:rPr>
        <w:t xml:space="preserve">Chapter 2: </w:t>
      </w:r>
      <w:r w:rsidR="00DD7AAD" w:rsidRPr="00ED29D1">
        <w:rPr>
          <w:rFonts w:ascii="Bookman Old Style" w:hAnsi="Bookman Old Style" w:cs="Times New Roman"/>
          <w:sz w:val="24"/>
          <w:szCs w:val="24"/>
        </w:rPr>
        <w:tab/>
      </w:r>
      <w:r w:rsidR="00DD7AAD" w:rsidRPr="00ED29D1">
        <w:rPr>
          <w:rFonts w:ascii="Bookman Old Style" w:hAnsi="Bookman Old Style" w:cs="Times New Roman"/>
          <w:sz w:val="24"/>
          <w:szCs w:val="24"/>
        </w:rPr>
        <w:tab/>
      </w:r>
    </w:p>
    <w:p w14:paraId="2126BBF1" w14:textId="30E931C0" w:rsidR="00DD7AAD" w:rsidRPr="00576475" w:rsidRDefault="00DD7AAD" w:rsidP="00DD7AAD">
      <w:pPr>
        <w:pStyle w:val="ListParagraph"/>
        <w:numPr>
          <w:ilvl w:val="1"/>
          <w:numId w:val="3"/>
        </w:numPr>
        <w:spacing w:after="0" w:line="240" w:lineRule="auto"/>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has long-term growth of DF and WH changed before, during, and after heat waves at the HJ</w:t>
      </w:r>
      <w:r w:rsidR="009C7D61">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over the last few decades?</w:t>
      </w:r>
    </w:p>
    <w:p w14:paraId="6604C86B" w14:textId="77777777" w:rsidR="00DD7AAD" w:rsidRDefault="00DD7AAD" w:rsidP="00DD7AAD">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59ED51E5" w14:textId="77777777" w:rsidR="009C7D61" w:rsidRP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w:t>
      </w:r>
      <w:r w:rsidR="009C7D61">
        <w:rPr>
          <w:rFonts w:ascii="Bookman Old Style" w:hAnsi="Bookman Old Style" w:cs="Times New Roman"/>
          <w:sz w:val="24"/>
          <w:szCs w:val="24"/>
        </w:rPr>
        <w:t>Specific question 1B: Do growth changes persist during periods of normal precipitation—i.e., in the absence of drought?</w:t>
      </w:r>
    </w:p>
    <w:p w14:paraId="60898FBB" w14:textId="5F862F77" w:rsidR="00DD7AAD" w:rsidRDefault="009C7D61" w:rsidP="00DD7AAD">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w:t>
      </w:r>
      <w:r w:rsidR="00DD7AAD">
        <w:rPr>
          <w:rFonts w:ascii="Bookman Old Style" w:hAnsi="Bookman Old Style" w:cs="Times New Roman"/>
          <w:sz w:val="24"/>
          <w:szCs w:val="24"/>
        </w:rPr>
        <w:t xml:space="preserve"> the degree </w:t>
      </w:r>
      <w:commentRangeStart w:id="37"/>
      <w:commentRangeStart w:id="38"/>
      <w:r w:rsidR="00DD7AAD">
        <w:rPr>
          <w:rFonts w:ascii="Bookman Old Style" w:hAnsi="Bookman Old Style" w:cs="Times New Roman"/>
          <w:sz w:val="24"/>
          <w:szCs w:val="24"/>
        </w:rPr>
        <w:t xml:space="preserve">of foliar scorch from </w:t>
      </w:r>
      <w:r>
        <w:rPr>
          <w:rFonts w:ascii="Bookman Old Style" w:hAnsi="Bookman Old Style" w:cs="Times New Roman"/>
          <w:sz w:val="24"/>
          <w:szCs w:val="24"/>
        </w:rPr>
        <w:t xml:space="preserve">the Heat Dome </w:t>
      </w:r>
      <w:r w:rsidR="00DD7AAD">
        <w:rPr>
          <w:rFonts w:ascii="Bookman Old Style" w:hAnsi="Bookman Old Style" w:cs="Times New Roman"/>
          <w:sz w:val="24"/>
          <w:szCs w:val="24"/>
        </w:rPr>
        <w:t xml:space="preserve">affect </w:t>
      </w:r>
      <w:r>
        <w:rPr>
          <w:rFonts w:ascii="Bookman Old Style" w:hAnsi="Bookman Old Style" w:cs="Times New Roman"/>
          <w:sz w:val="24"/>
          <w:szCs w:val="24"/>
        </w:rPr>
        <w:t>g</w:t>
      </w:r>
      <w:r w:rsidR="00DD7AAD">
        <w:rPr>
          <w:rFonts w:ascii="Bookman Old Style" w:hAnsi="Bookman Old Style" w:cs="Times New Roman"/>
          <w:sz w:val="24"/>
          <w:szCs w:val="24"/>
        </w:rPr>
        <w:t>rowth of WH?</w:t>
      </w:r>
      <w:commentRangeEnd w:id="37"/>
      <w:r w:rsidR="001176FE">
        <w:rPr>
          <w:rStyle w:val="CommentReference"/>
        </w:rPr>
        <w:commentReference w:id="37"/>
      </w:r>
      <w:commentRangeEnd w:id="38"/>
      <w:r>
        <w:rPr>
          <w:rStyle w:val="CommentReference"/>
        </w:rPr>
        <w:commentReference w:id="38"/>
      </w:r>
    </w:p>
    <w:p w14:paraId="40A58ECF" w14:textId="1263C83A"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 xml:space="preserve">Is there a relationship between </w:t>
      </w:r>
      <w:proofErr w:type="gramStart"/>
      <w:r>
        <w:rPr>
          <w:rFonts w:ascii="Bookman Old Style" w:hAnsi="Bookman Old Style" w:cs="Times New Roman"/>
          <w:sz w:val="24"/>
          <w:szCs w:val="24"/>
        </w:rPr>
        <w:t>proportion</w:t>
      </w:r>
      <w:proofErr w:type="gramEnd"/>
      <w:r>
        <w:rPr>
          <w:rFonts w:ascii="Bookman Old Style" w:hAnsi="Bookman Old Style" w:cs="Times New Roman"/>
          <w:sz w:val="24"/>
          <w:szCs w:val="24"/>
        </w:rPr>
        <w:t xml:space="preserve"> of scorched crown volume and growth rate?</w:t>
      </w:r>
    </w:p>
    <w:p w14:paraId="1E2C0B9C" w14:textId="63100048"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p>
    <w:p w14:paraId="2F068A3B" w14:textId="7A138E80" w:rsidR="00DD7AAD" w:rsidRPr="00ED29D1" w:rsidRDefault="009C7D61" w:rsidP="00ED29D1">
      <w:pPr>
        <w:pStyle w:val="ListParagraph"/>
        <w:numPr>
          <w:ilvl w:val="2"/>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Specific question 2D: Does the timing of a heat wave (e.g., early vs. late summer) affect growth response?</w:t>
      </w:r>
      <w:commentRangeStart w:id="39"/>
      <w:commentRangeStart w:id="40"/>
      <w:commentRangeStart w:id="41"/>
      <w:commentRangeEnd w:id="39"/>
      <w:r w:rsidR="00DD7AAD">
        <w:rPr>
          <w:rStyle w:val="CommentReference"/>
        </w:rPr>
        <w:commentReference w:id="39"/>
      </w:r>
      <w:commentRangeEnd w:id="40"/>
      <w:r w:rsidR="00DD7AAD">
        <w:rPr>
          <w:rStyle w:val="CommentReference"/>
        </w:rPr>
        <w:commentReference w:id="40"/>
      </w:r>
      <w:commentRangeEnd w:id="41"/>
      <w:r w:rsidR="001176FE">
        <w:rPr>
          <w:rStyle w:val="CommentReference"/>
        </w:rPr>
        <w:commentReference w:id="41"/>
      </w:r>
    </w:p>
    <w:p w14:paraId="113E8860" w14:textId="77777777" w:rsidR="009B2D79" w:rsidRPr="001F0E92" w:rsidRDefault="009B2D79" w:rsidP="001F0E92">
      <w:pPr>
        <w:spacing w:after="0" w:line="240" w:lineRule="auto"/>
        <w:ind w:firstLine="360"/>
        <w:rPr>
          <w:rFonts w:ascii="Bookman Old Style" w:hAnsi="Bookman Old Style" w:cs="Times New Roman"/>
          <w:sz w:val="24"/>
          <w:szCs w:val="24"/>
        </w:rPr>
      </w:pPr>
    </w:p>
    <w:p w14:paraId="5FC8166D" w14:textId="270274B0" w:rsidR="00564162" w:rsidRPr="001F0E92" w:rsidRDefault="002A7ABE" w:rsidP="001F0E92">
      <w:pPr>
        <w:pStyle w:val="Heading1"/>
        <w:spacing w:after="0" w:line="240" w:lineRule="auto"/>
      </w:pPr>
      <w:r w:rsidRPr="001F0E92">
        <w:t>PROPOSED METHODOLOGY</w:t>
      </w:r>
    </w:p>
    <w:p w14:paraId="43BCD7A4" w14:textId="77777777" w:rsidR="009B2D79" w:rsidRPr="001F0E92" w:rsidRDefault="009B2D79" w:rsidP="001F0E92">
      <w:pPr>
        <w:spacing w:line="240" w:lineRule="auto"/>
        <w:rPr>
          <w:rFonts w:ascii="Bookman Old Style" w:hAnsi="Bookman Old Style"/>
        </w:rPr>
      </w:pPr>
    </w:p>
    <w:p w14:paraId="7A59934A" w14:textId="060851EE" w:rsidR="001F0E92" w:rsidRPr="001F0E92" w:rsidRDefault="009B2D79" w:rsidP="001F0E92">
      <w:pPr>
        <w:spacing w:after="0" w:line="240" w:lineRule="auto"/>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The proposed study will take place at the</w:t>
      </w:r>
      <w:r w:rsidR="00C23D50">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w:t>
      </w:r>
      <w:r w:rsidR="003A36BE" w:rsidRPr="001F0E92">
        <w:rPr>
          <w:rFonts w:ascii="Bookman Old Style" w:hAnsi="Bookman Old Style" w:cs="Times New Roman"/>
          <w:sz w:val="24"/>
          <w:szCs w:val="24"/>
        </w:rPr>
        <w:t xml:space="preserve">is situated on the </w:t>
      </w:r>
      <w:r w:rsidR="00DB6F69">
        <w:rPr>
          <w:rFonts w:ascii="Bookman Old Style" w:hAnsi="Bookman Old Style" w:cs="Times New Roman"/>
          <w:sz w:val="24"/>
          <w:szCs w:val="24"/>
        </w:rPr>
        <w:t>we</w:t>
      </w:r>
      <w:r w:rsidR="003A36BE" w:rsidRPr="001F0E92">
        <w:rPr>
          <w:rFonts w:ascii="Bookman Old Style" w:hAnsi="Bookman Old Style" w:cs="Times New Roman"/>
          <w:sz w:val="24"/>
          <w:szCs w:val="24"/>
        </w:rPr>
        <w:t>stern side of the Cascade Mountains near Blue River, Oregon (</w:t>
      </w:r>
      <w:r w:rsidRPr="001F0E92">
        <w:rPr>
          <w:rFonts w:ascii="Bookman Old Style" w:hAnsi="Bookman Old Style" w:cs="Times New Roman"/>
          <w:sz w:val="24"/>
          <w:szCs w:val="24"/>
        </w:rPr>
        <w:t>a</w:t>
      </w:r>
      <w:r w:rsidR="003A36BE" w:rsidRPr="001F0E92">
        <w:rPr>
          <w:rFonts w:ascii="Bookman Old Style" w:hAnsi="Bookman Old Style" w:cs="Times New Roman"/>
          <w:sz w:val="24"/>
          <w:szCs w:val="24"/>
        </w:rPr>
        <w:t xml:space="preserve">pproximate coordinates: </w:t>
      </w:r>
      <w:r w:rsidR="003A36BE"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The area encompasses over 1</w:t>
      </w:r>
      <w:r w:rsidR="00331C1C" w:rsidRPr="001F0E92">
        <w:rPr>
          <w:rFonts w:ascii="Bookman Old Style" w:eastAsia="Times New Roman" w:hAnsi="Bookman Old Style" w:cs="Times New Roman"/>
          <w:sz w:val="24"/>
          <w:szCs w:val="24"/>
        </w:rPr>
        <w:t>5,800 acres (6,400 hectares)</w:t>
      </w:r>
      <w:r w:rsidR="001176FE">
        <w:rPr>
          <w:rFonts w:ascii="Bookman Old Style" w:eastAsia="Times New Roman" w:hAnsi="Bookman Old Style" w:cs="Times New Roman"/>
          <w:sz w:val="24"/>
          <w:szCs w:val="24"/>
        </w:rPr>
        <w:t xml:space="preserve">, which includes the Lookout Creek watershed. HJA </w:t>
      </w:r>
      <w:r w:rsidR="00331C1C"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00331C1C" w:rsidRPr="001F0E92">
        <w:rPr>
          <w:rFonts w:ascii="Bookman Old Style" w:eastAsia="Times New Roman" w:hAnsi="Bookman Old Style" w:cs="Times New Roman"/>
          <w:sz w:val="24"/>
          <w:szCs w:val="24"/>
          <w:u w:val="single"/>
        </w:rPr>
        <w:t>Swanson 2023</w:t>
      </w:r>
      <w:r w:rsidR="00331C1C" w:rsidRPr="001F0E92">
        <w:rPr>
          <w:rFonts w:ascii="Bookman Old Style" w:eastAsia="Times New Roman" w:hAnsi="Bookman Old Style" w:cs="Times New Roman"/>
          <w:sz w:val="24"/>
          <w:szCs w:val="24"/>
        </w:rPr>
        <w:t xml:space="preserve">). </w:t>
      </w:r>
      <w:r w:rsidR="00331C1C" w:rsidRPr="001F0E92">
        <w:rPr>
          <w:rFonts w:ascii="Bookman Old Style" w:hAnsi="Bookman Old Style" w:cs="Times New Roman"/>
          <w:sz w:val="24"/>
          <w:szCs w:val="24"/>
        </w:rPr>
        <w:t xml:space="preserve">It is as diverse in its topography as it is in its biota. Elevations range from 380-1600 meters (1,247-5,249 feet). </w:t>
      </w:r>
      <w:r w:rsidR="003A36BE" w:rsidRPr="001F0E92">
        <w:rPr>
          <w:rFonts w:ascii="Bookman Old Style" w:hAnsi="Bookman Old Style" w:cs="Times New Roman"/>
          <w:sz w:val="24"/>
          <w:szCs w:val="24"/>
        </w:rPr>
        <w:t>Native forest</w:t>
      </w:r>
      <w:r w:rsidR="00E81DE9">
        <w:rPr>
          <w:rFonts w:ascii="Bookman Old Style" w:hAnsi="Bookman Old Style" w:cs="Times New Roman"/>
          <w:sz w:val="24"/>
          <w:szCs w:val="24"/>
        </w:rPr>
        <w:t xml:space="preserve"> species (DF and WH)</w:t>
      </w:r>
      <w:r w:rsidR="003A36BE" w:rsidRPr="001F0E92">
        <w:rPr>
          <w:rFonts w:ascii="Bookman Old Style" w:hAnsi="Bookman Old Style" w:cs="Times New Roman"/>
          <w:sz w:val="24"/>
          <w:szCs w:val="24"/>
        </w:rPr>
        <w:t xml:space="preserve"> can surpass 500 years in age while the younger plantations are the result of clearcutting practices of the 1960s (</w:t>
      </w:r>
      <w:r w:rsidR="003A36BE" w:rsidRPr="001F0E92">
        <w:rPr>
          <w:rFonts w:ascii="Bookman Old Style" w:hAnsi="Bookman Old Style" w:cs="Times New Roman"/>
          <w:sz w:val="24"/>
          <w:szCs w:val="24"/>
          <w:u w:val="single"/>
        </w:rPr>
        <w:t>Swanson 2023</w:t>
      </w:r>
      <w:r w:rsidR="003A36BE" w:rsidRPr="001F0E92">
        <w:rPr>
          <w:rFonts w:ascii="Bookman Old Style" w:hAnsi="Bookman Old Style" w:cs="Times New Roman"/>
          <w:sz w:val="24"/>
          <w:szCs w:val="24"/>
        </w:rPr>
        <w:t xml:space="preserve">). </w:t>
      </w:r>
      <w:commentRangeStart w:id="42"/>
      <w:r w:rsidR="00331C1C" w:rsidRPr="001F0E92">
        <w:rPr>
          <w:rFonts w:ascii="Bookman Old Style" w:hAnsi="Bookman Old Style" w:cs="Times New Roman"/>
          <w:sz w:val="24"/>
          <w:szCs w:val="24"/>
        </w:rPr>
        <w:t xml:space="preserve">In </w:t>
      </w:r>
      <w:commentRangeEnd w:id="42"/>
      <w:r w:rsidR="002A079E">
        <w:rPr>
          <w:rStyle w:val="CommentReference"/>
        </w:rPr>
        <w:commentReference w:id="42"/>
      </w:r>
      <w:r w:rsidR="00331C1C" w:rsidRPr="001F0E92">
        <w:rPr>
          <w:rFonts w:ascii="Bookman Old Style" w:hAnsi="Bookman Old Style" w:cs="Times New Roman"/>
          <w:sz w:val="24"/>
          <w:szCs w:val="24"/>
        </w:rPr>
        <w:t xml:space="preserve">the more mesic areas of the </w:t>
      </w:r>
      <w:r w:rsidR="00EA2F92">
        <w:rPr>
          <w:rFonts w:ascii="Bookman Old Style" w:hAnsi="Bookman Old Style" w:cs="Times New Roman"/>
          <w:sz w:val="24"/>
          <w:szCs w:val="24"/>
        </w:rPr>
        <w:t>HJA</w:t>
      </w:r>
      <w:r w:rsidR="00331C1C" w:rsidRPr="001F0E92">
        <w:rPr>
          <w:rFonts w:ascii="Bookman Old Style" w:hAnsi="Bookman Old Style" w:cs="Times New Roman"/>
          <w:sz w:val="24"/>
          <w:szCs w:val="24"/>
        </w:rPr>
        <w:t xml:space="preserve">, the fire regime tends to be </w:t>
      </w:r>
      <w:r w:rsidR="00CE0CF3" w:rsidRPr="001F0E92">
        <w:rPr>
          <w:rFonts w:ascii="Bookman Old Style" w:eastAsia="Times New Roman" w:hAnsi="Bookman Old Style" w:cs="Times New Roman"/>
          <w:sz w:val="24"/>
          <w:szCs w:val="24"/>
        </w:rPr>
        <w:t xml:space="preserve">infrequent </w:t>
      </w:r>
      <w:r w:rsidR="00EA2F92">
        <w:rPr>
          <w:rFonts w:ascii="Bookman Old Style" w:eastAsia="Times New Roman" w:hAnsi="Bookman Old Style" w:cs="Times New Roman"/>
          <w:sz w:val="24"/>
          <w:szCs w:val="24"/>
        </w:rPr>
        <w:t>with</w:t>
      </w:r>
      <w:r w:rsidR="00CE0CF3" w:rsidRPr="001F0E92">
        <w:rPr>
          <w:rFonts w:ascii="Bookman Old Style" w:eastAsia="Times New Roman" w:hAnsi="Bookman Old Style" w:cs="Times New Roman"/>
          <w:sz w:val="24"/>
          <w:szCs w:val="24"/>
        </w:rPr>
        <w:t xml:space="preserve"> high intensit</w:t>
      </w:r>
      <w:r w:rsidR="00331C1C" w:rsidRPr="001F0E92">
        <w:rPr>
          <w:rFonts w:ascii="Bookman Old Style" w:eastAsia="Times New Roman" w:hAnsi="Bookman Old Style" w:cs="Times New Roman"/>
          <w:sz w:val="24"/>
          <w:szCs w:val="24"/>
        </w:rPr>
        <w:t>ies</w:t>
      </w:r>
      <w:r w:rsidR="00CE0CF3" w:rsidRPr="001F0E92">
        <w:rPr>
          <w:rFonts w:ascii="Bookman Old Style" w:eastAsia="Times New Roman" w:hAnsi="Bookman Old Style" w:cs="Times New Roman"/>
          <w:sz w:val="24"/>
          <w:szCs w:val="24"/>
        </w:rPr>
        <w:t>.</w:t>
      </w:r>
    </w:p>
    <w:p w14:paraId="31352AD2" w14:textId="29D09AFF" w:rsidR="00645830" w:rsidRDefault="00160DD1"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DF</w:t>
      </w:r>
      <w:r w:rsidR="001F0E92" w:rsidRPr="001F0E9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sz w:val="24"/>
          <w:szCs w:val="24"/>
        </w:rPr>
        <w:t xml:space="preserve"> </w:t>
      </w:r>
      <w:r w:rsidR="00331C1C" w:rsidRPr="001F0E92">
        <w:rPr>
          <w:rFonts w:ascii="Bookman Old Style" w:eastAsia="Times New Roman" w:hAnsi="Bookman Old Style" w:cs="Times New Roman"/>
          <w:sz w:val="24"/>
          <w:szCs w:val="24"/>
        </w:rPr>
        <w:t>rel</w:t>
      </w:r>
      <w:r w:rsidR="001F0E92" w:rsidRPr="001F0E92">
        <w:rPr>
          <w:rFonts w:ascii="Bookman Old Style" w:eastAsia="Times New Roman" w:hAnsi="Bookman Old Style" w:cs="Times New Roman"/>
          <w:sz w:val="24"/>
          <w:szCs w:val="24"/>
        </w:rPr>
        <w:t>y</w:t>
      </w:r>
      <w:r w:rsidR="00331C1C" w:rsidRPr="001F0E92">
        <w:rPr>
          <w:rFonts w:ascii="Bookman Old Style" w:eastAsia="Times New Roman" w:hAnsi="Bookman Old Style" w:cs="Times New Roman"/>
          <w:sz w:val="24"/>
          <w:szCs w:val="24"/>
        </w:rPr>
        <w:t xml:space="preserve"> on </w:t>
      </w:r>
      <w:r w:rsidR="00DB6F69">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w:t>
      </w:r>
      <w:r w:rsidR="001F0E92" w:rsidRPr="001F0E92">
        <w:rPr>
          <w:rFonts w:ascii="Bookman Old Style" w:eastAsia="Times New Roman" w:hAnsi="Bookman Old Style" w:cs="Times New Roman"/>
          <w:sz w:val="24"/>
          <w:szCs w:val="24"/>
        </w:rPr>
        <w:t>This is why they often occupy the peak of a forest overstory, standing 30 meters tall and taller. WH, on the other hand, is traditionally viewed as a shade-tolerant species occupying a forest overstory up to 30 meters in height (</w:t>
      </w:r>
      <w:r w:rsidR="001F0E92" w:rsidRPr="001F0E92">
        <w:rPr>
          <w:rFonts w:ascii="Bookman Old Style" w:eastAsia="Times New Roman" w:hAnsi="Bookman Old Style" w:cs="Times New Roman"/>
          <w:sz w:val="24"/>
          <w:szCs w:val="24"/>
          <w:u w:val="single"/>
        </w:rPr>
        <w:t>Johnson and Swanson 2009</w:t>
      </w:r>
      <w:r w:rsidR="001F0E92" w:rsidRPr="001F0E92">
        <w:rPr>
          <w:rFonts w:ascii="Bookman Old Style" w:eastAsia="Times New Roman" w:hAnsi="Bookman Old Style" w:cs="Times New Roman"/>
          <w:sz w:val="24"/>
          <w:szCs w:val="24"/>
        </w:rPr>
        <w:t xml:space="preserve">). WH and DF are both conifers. </w:t>
      </w:r>
      <w:r w:rsidR="002A079E">
        <w:rPr>
          <w:rFonts w:ascii="Bookman Old Style" w:eastAsia="Times New Roman" w:hAnsi="Bookman Old Style" w:cs="Times New Roman"/>
          <w:sz w:val="24"/>
          <w:szCs w:val="24"/>
        </w:rPr>
        <w:t>T</w:t>
      </w:r>
      <w:r w:rsidR="001F0E92" w:rsidRPr="001F0E92">
        <w:rPr>
          <w:rFonts w:ascii="Bookman Old Style" w:eastAsia="Times New Roman" w:hAnsi="Bookman Old Style" w:cs="Times New Roman"/>
          <w:sz w:val="24"/>
          <w:szCs w:val="24"/>
        </w:rPr>
        <w:t xml:space="preserve">he </w:t>
      </w:r>
      <w:r w:rsidR="002A079E">
        <w:rPr>
          <w:rFonts w:ascii="Bookman Old Style" w:eastAsia="Times New Roman" w:hAnsi="Bookman Old Style" w:cs="Times New Roman"/>
          <w:sz w:val="24"/>
          <w:szCs w:val="24"/>
        </w:rPr>
        <w:t>year-long</w:t>
      </w:r>
      <w:r w:rsidR="001F0E92" w:rsidRPr="001F0E92">
        <w:rPr>
          <w:rFonts w:ascii="Bookman Old Style" w:eastAsia="Times New Roman" w:hAnsi="Bookman Old Style" w:cs="Times New Roman"/>
          <w:sz w:val="24"/>
          <w:szCs w:val="24"/>
        </w:rPr>
        <w:t xml:space="preserve"> retention of their leaves means that prolonged hydraulic deficits could lead to further foliar stress and/or damage (</w:t>
      </w:r>
      <w:r w:rsidR="001F0E92" w:rsidRPr="00ED0137">
        <w:rPr>
          <w:rFonts w:ascii="Bookman Old Style" w:eastAsia="Times New Roman" w:hAnsi="Bookman Old Style" w:cs="Times New Roman"/>
          <w:sz w:val="24"/>
          <w:szCs w:val="24"/>
          <w:u w:val="single"/>
        </w:rPr>
        <w:t>Salomón et al. 2022</w:t>
      </w:r>
      <w:r w:rsidR="001F0E92" w:rsidRPr="001F0E92">
        <w:rPr>
          <w:rFonts w:ascii="Bookman Old Style" w:eastAsia="Times New Roman" w:hAnsi="Bookman Old Style" w:cs="Times New Roman"/>
          <w:sz w:val="24"/>
          <w:szCs w:val="24"/>
        </w:rPr>
        <w:t xml:space="preserve">). Directly comparing these species will provide interesting examples of how stress responses can vary based on location in the forest structure. </w:t>
      </w:r>
    </w:p>
    <w:p w14:paraId="356DC35C" w14:textId="5E552DF4" w:rsidR="00D172B6" w:rsidRDefault="00D172B6" w:rsidP="00D172B6">
      <w:pPr>
        <w:spacing w:after="0" w:line="240" w:lineRule="auto"/>
        <w:rPr>
          <w:rFonts w:ascii="Bookman Old Style" w:eastAsia="Times New Roman" w:hAnsi="Bookman Old Style" w:cs="Times New Roman"/>
          <w:sz w:val="24"/>
          <w:szCs w:val="24"/>
        </w:rPr>
      </w:pPr>
    </w:p>
    <w:p w14:paraId="5AE794D3" w14:textId="418E7098" w:rsidR="00D172B6" w:rsidRPr="00D172B6" w:rsidRDefault="00D172B6" w:rsidP="00D172B6">
      <w:pPr>
        <w:spacing w:after="0" w:line="240" w:lineRule="auto"/>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t>Chapter 1 Methodology</w:t>
      </w:r>
    </w:p>
    <w:p w14:paraId="79F63E92" w14:textId="77777777" w:rsidR="00EA2F92" w:rsidRDefault="00EA2F92" w:rsidP="001F0E92">
      <w:pPr>
        <w:spacing w:after="0" w:line="240" w:lineRule="auto"/>
        <w:ind w:firstLine="720"/>
        <w:rPr>
          <w:rFonts w:ascii="Bookman Old Style" w:eastAsia="Times New Roman" w:hAnsi="Bookman Old Style" w:cs="Times New Roman"/>
          <w:sz w:val="24"/>
          <w:szCs w:val="24"/>
        </w:rPr>
      </w:pPr>
    </w:p>
    <w:p w14:paraId="4F320217" w14:textId="42C5A6E5" w:rsidR="00EE04FA" w:rsidRDefault="00645830"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w:t>
      </w:r>
      <w:r w:rsidR="003D43E2" w:rsidRPr="001F0E92">
        <w:rPr>
          <w:rFonts w:ascii="Bookman Old Style" w:eastAsia="Times New Roman" w:hAnsi="Bookman Old Style" w:cs="Times New Roman"/>
          <w:sz w:val="24"/>
          <w:szCs w:val="24"/>
        </w:rPr>
        <w:t>I will use shrinking</w:t>
      </w:r>
      <w:r w:rsidRPr="001F0E92">
        <w:rPr>
          <w:rFonts w:ascii="Bookman Old Style" w:eastAsia="Times New Roman" w:hAnsi="Bookman Old Style" w:cs="Times New Roman"/>
          <w:sz w:val="24"/>
          <w:szCs w:val="24"/>
        </w:rPr>
        <w:t xml:space="preserve"> and </w:t>
      </w:r>
      <w:r w:rsidR="003D43E2" w:rsidRPr="001F0E92">
        <w:rPr>
          <w:rFonts w:ascii="Bookman Old Style" w:eastAsia="Times New Roman" w:hAnsi="Bookman Old Style" w:cs="Times New Roman"/>
          <w:sz w:val="24"/>
          <w:szCs w:val="24"/>
        </w:rPr>
        <w:t>swelling data (in microns</w:t>
      </w:r>
      <w:r w:rsidR="00CA0A10" w:rsidRPr="001F0E92">
        <w:rPr>
          <w:rFonts w:ascii="Bookman Old Style" w:eastAsia="Times New Roman" w:hAnsi="Bookman Old Style" w:cs="Times New Roman"/>
          <w:sz w:val="24"/>
          <w:szCs w:val="24"/>
        </w:rPr>
        <w:t xml:space="preserve"> or micrometers</w:t>
      </w:r>
      <w:r w:rsidR="003D43E2" w:rsidRPr="001F0E92">
        <w:rPr>
          <w:rFonts w:ascii="Bookman Old Style" w:eastAsia="Times New Roman" w:hAnsi="Bookman Old Style" w:cs="Times New Roman"/>
          <w:sz w:val="24"/>
          <w:szCs w:val="24"/>
        </w:rPr>
        <w:t>) from automated</w:t>
      </w:r>
      <w:r w:rsidRPr="001F0E92">
        <w:rPr>
          <w:rFonts w:ascii="Bookman Old Style" w:eastAsia="Times New Roman" w:hAnsi="Bookman Old Style" w:cs="Times New Roman"/>
          <w:sz w:val="24"/>
          <w:szCs w:val="24"/>
        </w:rPr>
        <w:t xml:space="preserve"> </w:t>
      </w:r>
      <w:r w:rsidR="003D43E2" w:rsidRPr="001F0E92">
        <w:rPr>
          <w:rFonts w:ascii="Bookman Old Style" w:eastAsia="Times New Roman" w:hAnsi="Bookman Old Style" w:cs="Times New Roman"/>
          <w:sz w:val="24"/>
          <w:szCs w:val="24"/>
        </w:rPr>
        <w:t>dendrometers</w:t>
      </w:r>
      <w:r w:rsidR="00137F37" w:rsidRPr="001F0E92">
        <w:rPr>
          <w:rFonts w:ascii="Bookman Old Style" w:eastAsia="Times New Roman" w:hAnsi="Bookman Old Style" w:cs="Times New Roman"/>
          <w:sz w:val="24"/>
          <w:szCs w:val="24"/>
        </w:rPr>
        <w:t xml:space="preserve"> (brand TOMST) </w:t>
      </w:r>
      <w:r w:rsidRPr="001F0E92">
        <w:rPr>
          <w:rFonts w:ascii="Bookman Old Style" w:eastAsia="Times New Roman" w:hAnsi="Bookman Old Style" w:cs="Times New Roman"/>
          <w:sz w:val="24"/>
          <w:szCs w:val="24"/>
        </w:rPr>
        <w:t xml:space="preserve">already </w:t>
      </w:r>
      <w:r w:rsidR="003D43E2" w:rsidRPr="001F0E92">
        <w:rPr>
          <w:rFonts w:ascii="Bookman Old Style" w:eastAsia="Times New Roman" w:hAnsi="Bookman Old Style" w:cs="Times New Roman"/>
          <w:sz w:val="24"/>
          <w:szCs w:val="24"/>
        </w:rPr>
        <w:t xml:space="preserve">installed on </w:t>
      </w:r>
      <w:r w:rsidR="00EA2F92">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sidR="00680BA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near the Discovery Tree Trail in the Andrews</w:t>
      </w:r>
      <w:r w:rsidR="00137F37" w:rsidRPr="001F0E92">
        <w:rPr>
          <w:rFonts w:ascii="Bookman Old Style" w:eastAsia="Times New Roman" w:hAnsi="Bookman Old Style" w:cs="Times New Roman"/>
          <w:sz w:val="24"/>
          <w:szCs w:val="24"/>
        </w:rPr>
        <w:t xml:space="preserve">. This site is located in the moist valley of the Andrews and therefore has an elevation of approximately 1,475 feet. The </w:t>
      </w:r>
      <w:r w:rsidR="00EA2F92">
        <w:rPr>
          <w:rFonts w:ascii="Bookman Old Style" w:eastAsia="Times New Roman" w:hAnsi="Bookman Old Style" w:cs="Times New Roman"/>
          <w:sz w:val="24"/>
          <w:szCs w:val="24"/>
        </w:rPr>
        <w:t xml:space="preserve">oldest </w:t>
      </w:r>
      <w:r w:rsidR="00427493">
        <w:rPr>
          <w:rFonts w:ascii="Bookman Old Style" w:eastAsia="Times New Roman" w:hAnsi="Bookman Old Style" w:cs="Times New Roman"/>
          <w:sz w:val="24"/>
          <w:szCs w:val="24"/>
        </w:rPr>
        <w:t>DF</w:t>
      </w:r>
      <w:r w:rsidR="00137F37" w:rsidRPr="001F0E92">
        <w:rPr>
          <w:rFonts w:ascii="Bookman Old Style" w:eastAsia="Times New Roman" w:hAnsi="Bookman Old Style" w:cs="Times New Roman"/>
          <w:sz w:val="24"/>
          <w:szCs w:val="24"/>
        </w:rPr>
        <w:t xml:space="preserve"> trees in this area are between 450-500 years old and 60-70 meters tall. </w:t>
      </w:r>
      <w:commentRangeStart w:id="43"/>
      <w:commentRangeStart w:id="44"/>
      <w:r w:rsidR="00137F37" w:rsidRPr="001F0E92">
        <w:rPr>
          <w:rFonts w:ascii="Bookman Old Style" w:eastAsia="Times New Roman" w:hAnsi="Bookman Old Style" w:cs="Times New Roman"/>
          <w:sz w:val="24"/>
          <w:szCs w:val="24"/>
        </w:rPr>
        <w:t>I will have access to 3 dendrometers on OG DF trees</w:t>
      </w:r>
      <w:r w:rsidR="00EA2F92">
        <w:rPr>
          <w:rFonts w:ascii="Bookman Old Style" w:eastAsia="Times New Roman" w:hAnsi="Bookman Old Style" w:cs="Times New Roman"/>
          <w:sz w:val="24"/>
          <w:szCs w:val="24"/>
        </w:rPr>
        <w:t>,</w:t>
      </w:r>
      <w:commentRangeEnd w:id="43"/>
      <w:r w:rsidR="002A079E">
        <w:rPr>
          <w:rStyle w:val="CommentReference"/>
        </w:rPr>
        <w:commentReference w:id="43"/>
      </w:r>
      <w:commentRangeEnd w:id="44"/>
      <w:r w:rsidR="00EA2F92">
        <w:rPr>
          <w:rStyle w:val="CommentReference"/>
        </w:rPr>
        <w:commentReference w:id="44"/>
      </w:r>
      <w:r w:rsidR="00137F37" w:rsidRPr="001F0E92">
        <w:rPr>
          <w:rFonts w:ascii="Bookman Old Style" w:eastAsia="Times New Roman" w:hAnsi="Bookman Old Style" w:cs="Times New Roman"/>
          <w:sz w:val="24"/>
          <w:szCs w:val="24"/>
        </w:rPr>
        <w:t xml:space="preserve"> </w:t>
      </w:r>
      <w:commentRangeStart w:id="45"/>
      <w:commentRangeStart w:id="46"/>
      <w:commentRangeStart w:id="47"/>
      <w:r w:rsidR="00137F37" w:rsidRPr="001F0E92">
        <w:rPr>
          <w:rFonts w:ascii="Bookman Old Style" w:eastAsia="Times New Roman" w:hAnsi="Bookman Old Style" w:cs="Times New Roman"/>
          <w:sz w:val="24"/>
          <w:szCs w:val="24"/>
        </w:rPr>
        <w:t>1 dendrometer on an OG WH tree</w:t>
      </w:r>
      <w:commentRangeEnd w:id="45"/>
      <w:r w:rsidR="00EA2F92">
        <w:rPr>
          <w:rFonts w:ascii="Bookman Old Style" w:eastAsia="Times New Roman" w:hAnsi="Bookman Old Style" w:cs="Times New Roman"/>
          <w:sz w:val="24"/>
          <w:szCs w:val="24"/>
        </w:rPr>
        <w:t>, and other dendrometers on younger, secondary growth trees</w:t>
      </w:r>
      <w:r w:rsidR="007D2EE0">
        <w:rPr>
          <w:rStyle w:val="CommentReference"/>
        </w:rPr>
        <w:commentReference w:id="45"/>
      </w:r>
      <w:commentRangeEnd w:id="46"/>
      <w:r w:rsidR="002A079E">
        <w:rPr>
          <w:rStyle w:val="CommentReference"/>
        </w:rPr>
        <w:commentReference w:id="46"/>
      </w:r>
      <w:commentRangeEnd w:id="47"/>
      <w:r w:rsidR="00EA2F92">
        <w:rPr>
          <w:rStyle w:val="CommentReference"/>
        </w:rPr>
        <w:commentReference w:id="47"/>
      </w:r>
      <w:r w:rsidR="00137F37" w:rsidRPr="001F0E92">
        <w:rPr>
          <w:rFonts w:ascii="Bookman Old Style" w:eastAsia="Times New Roman" w:hAnsi="Bookman Old Style" w:cs="Times New Roman"/>
          <w:sz w:val="24"/>
          <w:szCs w:val="24"/>
        </w:rPr>
        <w:t xml:space="preserve">. </w:t>
      </w:r>
      <w:commentRangeStart w:id="48"/>
      <w:r w:rsidR="00137F37" w:rsidRPr="001F0E92">
        <w:rPr>
          <w:rFonts w:ascii="Bookman Old Style" w:eastAsia="Times New Roman" w:hAnsi="Bookman Old Style" w:cs="Times New Roman"/>
          <w:sz w:val="24"/>
          <w:szCs w:val="24"/>
        </w:rPr>
        <w:t xml:space="preserve">If time allows, I could get more dendrometry data from </w:t>
      </w:r>
      <w:r w:rsidR="00573351" w:rsidRPr="001F0E92">
        <w:rPr>
          <w:rFonts w:ascii="Bookman Old Style" w:eastAsia="Times New Roman" w:hAnsi="Bookman Old Style" w:cs="Times New Roman"/>
          <w:sz w:val="24"/>
          <w:szCs w:val="24"/>
        </w:rPr>
        <w:t>a nearby site</w:t>
      </w:r>
      <w:r w:rsidR="00BF6A33">
        <w:rPr>
          <w:rFonts w:ascii="Bookman Old Style" w:eastAsia="Times New Roman" w:hAnsi="Bookman Old Style" w:cs="Times New Roman"/>
          <w:sz w:val="24"/>
          <w:szCs w:val="24"/>
        </w:rPr>
        <w:t>, PC17,</w:t>
      </w:r>
      <w:r w:rsidR="00573351" w:rsidRPr="001F0E92">
        <w:rPr>
          <w:rFonts w:ascii="Bookman Old Style" w:eastAsia="Times New Roman" w:hAnsi="Bookman Old Style" w:cs="Times New Roman"/>
          <w:sz w:val="24"/>
          <w:szCs w:val="24"/>
        </w:rPr>
        <w:t xml:space="preserve"> whose elevation is instead </w:t>
      </w:r>
      <w:r w:rsidR="00BF6A33">
        <w:rPr>
          <w:rFonts w:ascii="Bookman Old Style" w:eastAsia="Times New Roman" w:hAnsi="Bookman Old Style" w:cs="Times New Roman"/>
          <w:sz w:val="24"/>
          <w:szCs w:val="24"/>
        </w:rPr>
        <w:t>4</w:t>
      </w:r>
      <w:r w:rsidR="00573351" w:rsidRPr="001F0E92">
        <w:rPr>
          <w:rFonts w:ascii="Bookman Old Style" w:eastAsia="Times New Roman" w:hAnsi="Bookman Old Style" w:cs="Times New Roman"/>
          <w:sz w:val="24"/>
          <w:szCs w:val="24"/>
        </w:rPr>
        <w:t>,</w:t>
      </w:r>
      <w:r w:rsidR="00BF6A33">
        <w:rPr>
          <w:rFonts w:ascii="Bookman Old Style" w:eastAsia="Times New Roman" w:hAnsi="Bookman Old Style" w:cs="Times New Roman"/>
          <w:sz w:val="24"/>
          <w:szCs w:val="24"/>
        </w:rPr>
        <w:t>500</w:t>
      </w:r>
      <w:r w:rsidR="00573351" w:rsidRPr="001F0E92">
        <w:rPr>
          <w:rFonts w:ascii="Bookman Old Style" w:eastAsia="Times New Roman" w:hAnsi="Bookman Old Style" w:cs="Times New Roman"/>
          <w:sz w:val="24"/>
          <w:szCs w:val="24"/>
        </w:rPr>
        <w:t xml:space="preserve"> feet</w:t>
      </w:r>
      <w:commentRangeEnd w:id="48"/>
      <w:r w:rsidR="002A079E">
        <w:rPr>
          <w:rStyle w:val="CommentReference"/>
        </w:rPr>
        <w:commentReference w:id="48"/>
      </w:r>
      <w:r w:rsidR="00573351" w:rsidRPr="001F0E92">
        <w:rPr>
          <w:rFonts w:ascii="Bookman Old Style" w:eastAsia="Times New Roman" w:hAnsi="Bookman Old Style" w:cs="Times New Roman"/>
          <w:sz w:val="24"/>
          <w:szCs w:val="24"/>
        </w:rPr>
        <w:t>.</w:t>
      </w:r>
      <w:r w:rsidR="00524C3E" w:rsidRPr="001F0E92">
        <w:rPr>
          <w:rFonts w:ascii="Bookman Old Style" w:eastAsia="Times New Roman" w:hAnsi="Bookman Old Style" w:cs="Times New Roman"/>
          <w:sz w:val="24"/>
          <w:szCs w:val="24"/>
        </w:rPr>
        <w:t xml:space="preserve"> </w:t>
      </w:r>
      <w:r w:rsidR="00BF6A33">
        <w:rPr>
          <w:rFonts w:ascii="Bookman Old Style" w:eastAsia="Times New Roman" w:hAnsi="Bookman Old Style" w:cs="Times New Roman"/>
          <w:sz w:val="24"/>
          <w:szCs w:val="24"/>
        </w:rPr>
        <w:t xml:space="preserve">This elevation difference also allows me to ask additional questions regarding the effect of elevation on heat stress if time allows. </w:t>
      </w:r>
      <w:r w:rsidR="00524C3E" w:rsidRPr="001F0E92">
        <w:rPr>
          <w:rFonts w:ascii="Bookman Old Style" w:eastAsia="Times New Roman" w:hAnsi="Bookman Old Style" w:cs="Times New Roman"/>
          <w:sz w:val="24"/>
          <w:szCs w:val="24"/>
        </w:rPr>
        <w:t xml:space="preserve">These dendrometers have been consistently collecting data </w:t>
      </w:r>
      <w:r w:rsidR="00680BA2">
        <w:rPr>
          <w:rFonts w:ascii="Bookman Old Style" w:eastAsia="Times New Roman" w:hAnsi="Bookman Old Style" w:cs="Times New Roman"/>
          <w:sz w:val="24"/>
          <w:szCs w:val="24"/>
        </w:rPr>
        <w:t xml:space="preserve">every 5 minutes </w:t>
      </w:r>
      <w:r w:rsidR="00524C3E" w:rsidRPr="001F0E92">
        <w:rPr>
          <w:rFonts w:ascii="Bookman Old Style" w:eastAsia="Times New Roman" w:hAnsi="Bookman Old Style" w:cs="Times New Roman"/>
          <w:sz w:val="24"/>
          <w:szCs w:val="24"/>
        </w:rPr>
        <w:t>since 2018, meaning that</w:t>
      </w:r>
      <w:r w:rsidR="00680BA2">
        <w:rPr>
          <w:rFonts w:ascii="Bookman Old Style" w:eastAsia="Times New Roman" w:hAnsi="Bookman Old Style" w:cs="Times New Roman"/>
          <w:sz w:val="24"/>
          <w:szCs w:val="24"/>
        </w:rPr>
        <w:t xml:space="preserve"> they</w:t>
      </w:r>
      <w:r w:rsidR="00524C3E" w:rsidRPr="001F0E92">
        <w:rPr>
          <w:rFonts w:ascii="Bookman Old Style" w:eastAsia="Times New Roman" w:hAnsi="Bookman Old Style" w:cs="Times New Roman"/>
          <w:sz w:val="24"/>
          <w:szCs w:val="24"/>
        </w:rPr>
        <w:t xml:space="preserve"> have captured one of the most recent and severe heat waves, the 2021 Heat Dome (</w:t>
      </w:r>
      <w:r w:rsidR="00524C3E" w:rsidRPr="00ED0137">
        <w:rPr>
          <w:rFonts w:ascii="Bookman Old Style" w:eastAsia="Times New Roman" w:hAnsi="Bookman Old Style" w:cs="Times New Roman"/>
          <w:sz w:val="24"/>
          <w:szCs w:val="24"/>
          <w:u w:val="single"/>
        </w:rPr>
        <w:t>Still et al. 2023</w:t>
      </w:r>
      <w:r w:rsidR="00524C3E" w:rsidRPr="001F0E92">
        <w:rPr>
          <w:rFonts w:ascii="Bookman Old Style" w:eastAsia="Times New Roman" w:hAnsi="Bookman Old Style" w:cs="Times New Roman"/>
          <w:sz w:val="24"/>
          <w:szCs w:val="24"/>
        </w:rPr>
        <w:t>).</w:t>
      </w:r>
    </w:p>
    <w:p w14:paraId="259C9DD2" w14:textId="23D56D7A" w:rsidR="00232C08" w:rsidRDefault="00ED0137" w:rsidP="00C3309B">
      <w:pPr>
        <w:spacing w:after="0" w:line="240" w:lineRule="auto"/>
        <w:ind w:firstLine="720"/>
        <w:rPr>
          <w:rFonts w:ascii="Bookman Old Style" w:eastAsia="Times New Roman" w:hAnsi="Bookman Old Style" w:cs="Times New Roman"/>
          <w:sz w:val="24"/>
          <w:szCs w:val="24"/>
        </w:rPr>
      </w:pPr>
      <w:commentRangeStart w:id="49"/>
      <w:commentRangeStart w:id="50"/>
      <w:commentRangeStart w:id="51"/>
      <w:r>
        <w:rPr>
          <w:rFonts w:ascii="Bookman Old Style" w:eastAsia="Times New Roman" w:hAnsi="Bookman Old Style" w:cs="Times New Roman"/>
          <w:sz w:val="24"/>
          <w:szCs w:val="24"/>
        </w:rPr>
        <w:t xml:space="preserve">I will analyze dendrometry data using an R package titled </w:t>
      </w:r>
      <w:proofErr w:type="spellStart"/>
      <w:r>
        <w:rPr>
          <w:rFonts w:ascii="Bookman Old Style" w:eastAsia="Times New Roman" w:hAnsi="Bookman Old Style" w:cs="Times New Roman"/>
          <w:sz w:val="24"/>
          <w:szCs w:val="24"/>
        </w:rPr>
        <w:t>TreeNetProc</w:t>
      </w:r>
      <w:proofErr w:type="spellEnd"/>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b/>
          <w:bCs/>
          <w:sz w:val="24"/>
          <w:szCs w:val="24"/>
        </w:rPr>
        <w:t>hereafter TNP</w:t>
      </w:r>
      <w:r w:rsidR="00EE04FA">
        <w:rPr>
          <w:rFonts w:ascii="Bookman Old Style" w:eastAsia="Times New Roman" w:hAnsi="Bookman Old Style" w:cs="Times New Roman"/>
          <w:sz w:val="24"/>
          <w:szCs w:val="24"/>
        </w:rPr>
        <w:t>)</w:t>
      </w:r>
      <w:r w:rsidR="00236B31">
        <w:rPr>
          <w:rFonts w:ascii="Bookman Old Style" w:eastAsia="Times New Roman" w:hAnsi="Bookman Old Style" w:cs="Times New Roman"/>
          <w:sz w:val="24"/>
          <w:szCs w:val="24"/>
        </w:rPr>
        <w:t xml:space="preserve">, which summarizes and cleans data while pairing it with </w:t>
      </w:r>
      <w:r w:rsidR="00E06D91">
        <w:rPr>
          <w:rFonts w:ascii="Bookman Old Style" w:eastAsia="Times New Roman" w:hAnsi="Bookman Old Style" w:cs="Times New Roman"/>
          <w:sz w:val="24"/>
          <w:szCs w:val="24"/>
        </w:rPr>
        <w:t xml:space="preserve">air </w:t>
      </w:r>
      <w:r w:rsidR="00236B31">
        <w:rPr>
          <w:rFonts w:ascii="Bookman Old Style" w:eastAsia="Times New Roman" w:hAnsi="Bookman Old Style" w:cs="Times New Roman"/>
          <w:sz w:val="24"/>
          <w:szCs w:val="24"/>
        </w:rPr>
        <w:t xml:space="preserve">temperature </w:t>
      </w:r>
      <w:r w:rsidR="00C8185E">
        <w:rPr>
          <w:rFonts w:ascii="Bookman Old Style" w:eastAsia="Times New Roman" w:hAnsi="Bookman Old Style" w:cs="Times New Roman"/>
          <w:sz w:val="24"/>
          <w:szCs w:val="24"/>
        </w:rPr>
        <w:t xml:space="preserve">to provide 6 documents of data in the form of phase statistics, data tables, growth charts, and the R document itself </w:t>
      </w:r>
      <w:r w:rsidR="00236B31">
        <w:rPr>
          <w:rFonts w:ascii="Bookman Old Style" w:eastAsia="Times New Roman" w:hAnsi="Bookman Old Style" w:cs="Times New Roman"/>
          <w:sz w:val="24"/>
          <w:szCs w:val="24"/>
        </w:rPr>
        <w:t>(</w:t>
      </w:r>
      <w:r w:rsidR="00236B31" w:rsidRPr="00236B31">
        <w:rPr>
          <w:rFonts w:ascii="Bookman Old Style" w:hAnsi="Bookman Old Style" w:cs="Times New Roman"/>
          <w:sz w:val="24"/>
          <w:szCs w:val="24"/>
          <w:u w:val="single"/>
        </w:rPr>
        <w:t>Knüsel et al., 2021</w:t>
      </w:r>
      <w:r w:rsidR="00E0401E">
        <w:rPr>
          <w:rFonts w:ascii="Bookman Old Style" w:hAnsi="Bookman Old Style" w:cs="Times New Roman"/>
          <w:sz w:val="24"/>
          <w:szCs w:val="24"/>
          <w:u w:val="single"/>
        </w:rPr>
        <w:t xml:space="preserve">; Haeni et al., 2020; </w:t>
      </w:r>
      <w:r w:rsidR="00EB16B6">
        <w:rPr>
          <w:rFonts w:ascii="Bookman Old Style" w:hAnsi="Bookman Old Style" w:cs="Times New Roman"/>
          <w:sz w:val="24"/>
          <w:szCs w:val="24"/>
          <w:u w:val="single"/>
        </w:rPr>
        <w:t>Wickham</w:t>
      </w:r>
      <w:r w:rsidR="00E0401E">
        <w:rPr>
          <w:rFonts w:ascii="Bookman Old Style" w:hAnsi="Bookman Old Style" w:cs="Times New Roman"/>
          <w:sz w:val="24"/>
          <w:szCs w:val="24"/>
          <w:u w:val="single"/>
        </w:rPr>
        <w:t xml:space="preserve"> et al., 2019</w:t>
      </w:r>
      <w:r w:rsidR="007033E9">
        <w:rPr>
          <w:rFonts w:ascii="Bookman Old Style" w:hAnsi="Bookman Old Style" w:cs="Times New Roman"/>
          <w:sz w:val="24"/>
          <w:szCs w:val="24"/>
          <w:u w:val="single"/>
        </w:rPr>
        <w:t xml:space="preserve">; </w:t>
      </w:r>
      <w:r w:rsidR="007033E9" w:rsidRPr="007033E9">
        <w:rPr>
          <w:rFonts w:ascii="Bookman Old Style" w:hAnsi="Bookman Old Style" w:cs="Times New Roman"/>
          <w:sz w:val="24"/>
          <w:szCs w:val="24"/>
          <w:u w:val="single"/>
        </w:rPr>
        <w:t>Zweifel</w:t>
      </w:r>
      <w:r w:rsidR="007033E9">
        <w:rPr>
          <w:rFonts w:ascii="Bookman Old Style" w:hAnsi="Bookman Old Style" w:cs="Times New Roman"/>
          <w:sz w:val="24"/>
          <w:szCs w:val="24"/>
          <w:u w:val="single"/>
        </w:rPr>
        <w:t xml:space="preserve"> et al., 2016</w:t>
      </w:r>
      <w:r w:rsidR="00236B31">
        <w:rPr>
          <w:rFonts w:ascii="Bookman Old Style" w:hAnsi="Bookman Old Style" w:cs="Times New Roman"/>
          <w:sz w:val="24"/>
          <w:szCs w:val="24"/>
        </w:rPr>
        <w:t>)</w:t>
      </w:r>
      <w:r w:rsidR="00236B31">
        <w:rPr>
          <w:rFonts w:ascii="Bookman Old Style" w:eastAsia="Times New Roman" w:hAnsi="Bookman Old Style" w:cs="Times New Roman"/>
          <w:sz w:val="24"/>
          <w:szCs w:val="24"/>
        </w:rPr>
        <w:t>.</w:t>
      </w:r>
      <w:commentRangeEnd w:id="49"/>
      <w:r w:rsidR="006747DA">
        <w:rPr>
          <w:rStyle w:val="CommentReference"/>
        </w:rPr>
        <w:commentReference w:id="49"/>
      </w:r>
      <w:commentRangeEnd w:id="50"/>
      <w:r w:rsidR="00680BA2">
        <w:rPr>
          <w:rStyle w:val="CommentReference"/>
        </w:rPr>
        <w:commentReference w:id="50"/>
      </w:r>
      <w:commentRangeEnd w:id="51"/>
      <w:r w:rsidR="00E0401E">
        <w:rPr>
          <w:rStyle w:val="CommentReference"/>
        </w:rPr>
        <w:commentReference w:id="51"/>
      </w:r>
      <w:r w:rsidR="00EE04FA" w:rsidRPr="00EE04FA">
        <w:t xml:space="preserve"> </w:t>
      </w:r>
      <w:r w:rsidR="00EE04FA">
        <w:rPr>
          <w:rFonts w:ascii="Bookman Old Style" w:eastAsia="Times New Roman" w:hAnsi="Bookman Old Style" w:cs="Times New Roman"/>
          <w:sz w:val="24"/>
          <w:szCs w:val="24"/>
        </w:rPr>
        <w:t xml:space="preserve">The use of this four-year-old package </w:t>
      </w:r>
      <w:r w:rsidR="00C3309B">
        <w:rPr>
          <w:rFonts w:ascii="Bookman Old Style" w:eastAsia="Times New Roman" w:hAnsi="Bookman Old Style" w:cs="Times New Roman"/>
          <w:sz w:val="24"/>
          <w:szCs w:val="24"/>
        </w:rPr>
        <w:t>will show what is possible with current technologies in dendrometer analyses while also exhibiting areas where it can potentially be refined in the future.</w:t>
      </w:r>
      <w:r w:rsidR="00C3309B" w:rsidRPr="00EE04FA">
        <w:rPr>
          <w:rFonts w:ascii="Bookman Old Style" w:eastAsia="Times New Roman" w:hAnsi="Bookman Old Style" w:cs="Times New Roman"/>
          <w:sz w:val="24"/>
          <w:szCs w:val="24"/>
        </w:rPr>
        <w:t xml:space="preserve"> </w:t>
      </w:r>
      <w:r w:rsidR="00C3309B">
        <w:rPr>
          <w:rFonts w:ascii="Bookman Old Style" w:eastAsia="Times New Roman" w:hAnsi="Bookman Old Style" w:cs="Times New Roman"/>
          <w:sz w:val="24"/>
          <w:szCs w:val="24"/>
        </w:rPr>
        <w:t>Air temperature</w:t>
      </w:r>
      <w:r w:rsidR="00262FAB">
        <w:rPr>
          <w:rFonts w:ascii="Bookman Old Style" w:eastAsia="Times New Roman" w:hAnsi="Bookman Old Style" w:cs="Times New Roman"/>
          <w:sz w:val="24"/>
          <w:szCs w:val="24"/>
        </w:rPr>
        <w:t xml:space="preserve"> will come from</w:t>
      </w:r>
      <w:r w:rsidR="00E06D91">
        <w:rPr>
          <w:rFonts w:ascii="Bookman Old Style" w:eastAsia="Times New Roman" w:hAnsi="Bookman Old Style" w:cs="Times New Roman"/>
          <w:sz w:val="24"/>
          <w:szCs w:val="24"/>
        </w:rPr>
        <w:t xml:space="preserve"> the HJA primary meteorological station, </w:t>
      </w:r>
      <w:proofErr w:type="spellStart"/>
      <w:r w:rsidR="00E06D91">
        <w:rPr>
          <w:rFonts w:ascii="Bookman Old Style" w:eastAsia="Times New Roman" w:hAnsi="Bookman Old Style" w:cs="Times New Roman"/>
          <w:sz w:val="24"/>
          <w:szCs w:val="24"/>
        </w:rPr>
        <w:t>Primet</w:t>
      </w:r>
      <w:proofErr w:type="spellEnd"/>
      <w:r w:rsidR="00C3309B">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 xml:space="preserve">An example of such an analysis in TNP is shown below in </w:t>
      </w:r>
      <w:r w:rsidR="00EE04FA" w:rsidRPr="00EE04FA">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00EE04FA">
        <w:rPr>
          <w:rFonts w:ascii="Bookman Old Style" w:eastAsia="Times New Roman" w:hAnsi="Bookman Old Style" w:cs="Times New Roman"/>
          <w:sz w:val="24"/>
          <w:szCs w:val="24"/>
        </w:rPr>
        <w:t>. Air temperature comes from a different met station</w:t>
      </w:r>
      <w:r w:rsidR="00262FAB">
        <w:rPr>
          <w:rFonts w:ascii="Bookman Old Style" w:eastAsia="Times New Roman" w:hAnsi="Bookman Old Style" w:cs="Times New Roman"/>
          <w:sz w:val="24"/>
          <w:szCs w:val="24"/>
        </w:rPr>
        <w:t xml:space="preserve"> 40 meters up into the canopy to more accurately reflect the canopy microclimate that affects leaf (</w:t>
      </w:r>
      <w:r w:rsidR="00262FAB" w:rsidRPr="00262FAB">
        <w:rPr>
          <w:rFonts w:ascii="Bookman Old Style" w:eastAsia="Times New Roman" w:hAnsi="Bookman Old Style" w:cs="Times New Roman"/>
          <w:sz w:val="24"/>
          <w:szCs w:val="24"/>
          <w:u w:val="single"/>
        </w:rPr>
        <w:t>Still, 2023</w:t>
      </w:r>
      <w:r w:rsidR="00262FAB">
        <w:rPr>
          <w:rFonts w:ascii="Bookman Old Style" w:eastAsia="Times New Roman" w:hAnsi="Bookman Old Style" w:cs="Times New Roman"/>
          <w:sz w:val="24"/>
          <w:szCs w:val="24"/>
        </w:rPr>
        <w:t>).</w:t>
      </w:r>
      <w:r w:rsidR="00C3309B" w:rsidRPr="00C3309B">
        <w:rPr>
          <w:rFonts w:ascii="Bookman Old Style" w:eastAsia="Times New Roman" w:hAnsi="Bookman Old Style" w:cs="Times New Roman"/>
          <w:sz w:val="24"/>
          <w:szCs w:val="24"/>
        </w:rPr>
        <w:t xml:space="preserve"> </w:t>
      </w:r>
    </w:p>
    <w:p w14:paraId="66B28336" w14:textId="6A0307C3" w:rsidR="00645830" w:rsidRDefault="0005236F" w:rsidP="00EE04FA">
      <w:pPr>
        <w:spacing w:after="0" w:line="240" w:lineRule="auto"/>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w:t>
      </w:r>
      <w:r w:rsidR="00EE04FA">
        <w:rPr>
          <w:rFonts w:ascii="Bookman Old Style" w:eastAsia="Times New Roman" w:hAnsi="Bookman Old Style" w:cs="Times New Roman"/>
          <w:sz w:val="24"/>
          <w:szCs w:val="24"/>
        </w:rPr>
        <w:t xml:space="preserve">tree </w:t>
      </w:r>
      <w:r>
        <w:rPr>
          <w:rFonts w:ascii="Bookman Old Style" w:eastAsia="Times New Roman" w:hAnsi="Bookman Old Style" w:cs="Times New Roman"/>
          <w:sz w:val="24"/>
          <w:szCs w:val="24"/>
        </w:rPr>
        <w:t>ID 3</w:t>
      </w:r>
      <w:r w:rsidR="00232C08">
        <w:rPr>
          <w:rFonts w:ascii="Bookman Old Style" w:eastAsia="Times New Roman" w:hAnsi="Bookman Old Style" w:cs="Times New Roman"/>
          <w:sz w:val="24"/>
          <w:szCs w:val="24"/>
        </w:rPr>
        <w:t>11</w:t>
      </w:r>
      <w:r w:rsidR="00EE04FA">
        <w:rPr>
          <w:rFonts w:ascii="Bookman Old Style" w:eastAsia="Times New Roman" w:hAnsi="Bookman Old Style" w:cs="Times New Roman"/>
          <w:sz w:val="24"/>
          <w:szCs w:val="24"/>
        </w:rPr>
        <w:t xml:space="preserve"> along the HJA Discovery Trail</w:t>
      </w:r>
      <w:r>
        <w:rPr>
          <w:rFonts w:ascii="Bookman Old Style" w:eastAsia="Times New Roman" w:hAnsi="Bookman Old Style" w:cs="Times New Roman"/>
          <w:sz w:val="24"/>
          <w:szCs w:val="24"/>
        </w:rPr>
        <w:t xml:space="preserve">,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w:t>
      </w:r>
      <w:r w:rsidR="00232C08">
        <w:rPr>
          <w:rFonts w:ascii="Bookman Old Style" w:eastAsia="Times New Roman" w:hAnsi="Bookman Old Style" w:cs="Times New Roman"/>
          <w:sz w:val="24"/>
          <w:szCs w:val="24"/>
        </w:rPr>
        <w:t xml:space="preserve">micron </w:t>
      </w:r>
      <w:r>
        <w:rPr>
          <w:rFonts w:ascii="Bookman Old Style" w:eastAsia="Times New Roman" w:hAnsi="Bookman Old Style" w:cs="Times New Roman"/>
          <w:sz w:val="24"/>
          <w:szCs w:val="24"/>
        </w:rPr>
        <w:t xml:space="preserve">data that has since been processed to </w:t>
      </w:r>
      <w:r w:rsidR="00232C08">
        <w:rPr>
          <w:rFonts w:ascii="Bookman Old Style" w:eastAsia="Times New Roman" w:hAnsi="Bookman Old Style" w:cs="Times New Roman"/>
          <w:sz w:val="24"/>
          <w:szCs w:val="24"/>
        </w:rPr>
        <w:t>show</w:t>
      </w:r>
      <w:r>
        <w:rPr>
          <w:rFonts w:ascii="Bookman Old Style" w:eastAsia="Times New Roman" w:hAnsi="Bookman Old Style" w:cs="Times New Roman"/>
          <w:sz w:val="24"/>
          <w:szCs w:val="24"/>
        </w:rPr>
        <w:t xml:space="preserve"> three separate series</w:t>
      </w:r>
      <w:r w:rsidR="00232C08">
        <w:rPr>
          <w:rFonts w:ascii="Bookman Old Style" w:eastAsia="Times New Roman" w:hAnsi="Bookman Old Style" w:cs="Times New Roman"/>
          <w:sz w:val="24"/>
          <w:szCs w:val="24"/>
        </w:rPr>
        <w:t xml:space="preserve"> during the 2023 growing season</w:t>
      </w:r>
      <w:r>
        <w:rPr>
          <w:rFonts w:ascii="Bookman Old Style" w:eastAsia="Times New Roman" w:hAnsi="Bookman Old Style" w:cs="Times New Roman"/>
          <w:sz w:val="24"/>
          <w:szCs w:val="24"/>
        </w:rPr>
        <w:t xml:space="preserve">: raw data ordered chronologically (gray line); the raw data converted to cumulative growth during the given time frame (green line); and the </w:t>
      </w:r>
      <w:commentRangeStart w:id="52"/>
      <w:commentRangeStart w:id="53"/>
      <w:r>
        <w:rPr>
          <w:rFonts w:ascii="Bookman Old Style" w:eastAsia="Times New Roman" w:hAnsi="Bookman Old Style" w:cs="Times New Roman"/>
          <w:sz w:val="24"/>
          <w:szCs w:val="24"/>
        </w:rPr>
        <w:t>specific tree water deficit</w:t>
      </w:r>
      <w:r w:rsidR="00EE04FA">
        <w:rPr>
          <w:rFonts w:ascii="Bookman Old Style" w:eastAsia="Times New Roman" w:hAnsi="Bookman Old Style" w:cs="Times New Roman"/>
          <w:sz w:val="24"/>
          <w:szCs w:val="24"/>
        </w:rPr>
        <w:t xml:space="preserve"> (defined as the difference between that day’s maximum stem radius and stem radius at that specific point)</w:t>
      </w:r>
      <w:commentRangeEnd w:id="52"/>
      <w:commentRangeEnd w:id="53"/>
      <w:r w:rsidR="00EE04FA">
        <w:rPr>
          <w:rFonts w:ascii="Bookman Old Style" w:eastAsia="Times New Roman" w:hAnsi="Bookman Old Style" w:cs="Times New Roman"/>
          <w:sz w:val="24"/>
          <w:szCs w:val="24"/>
        </w:rPr>
        <w:t xml:space="preserve"> </w:t>
      </w:r>
      <w:r w:rsidR="007D2EE0">
        <w:rPr>
          <w:rStyle w:val="CommentReference"/>
        </w:rPr>
        <w:commentReference w:id="52"/>
      </w:r>
      <w:r w:rsidR="00EE04FA">
        <w:rPr>
          <w:rStyle w:val="CommentReference"/>
        </w:rPr>
        <w:commentReference w:id="53"/>
      </w:r>
      <w:r>
        <w:rPr>
          <w:rFonts w:ascii="Bookman Old Style" w:eastAsia="Times New Roman" w:hAnsi="Bookman Old Style" w:cs="Times New Roman"/>
          <w:sz w:val="24"/>
          <w:szCs w:val="24"/>
        </w:rPr>
        <w:t>(red line)</w:t>
      </w:r>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sz w:val="24"/>
          <w:szCs w:val="24"/>
          <w:u w:val="single"/>
        </w:rPr>
        <w:t>Zweifel et al., 2016</w:t>
      </w:r>
      <w:r w:rsidR="00EE04FA">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r w:rsidR="00262FAB">
        <w:rPr>
          <w:rFonts w:ascii="Bookman Old Style" w:eastAsia="Times New Roman" w:hAnsi="Bookman Old Style" w:cs="Times New Roman"/>
          <w:sz w:val="24"/>
          <w:szCs w:val="24"/>
        </w:rPr>
        <w:t>Lastly</w:t>
      </w:r>
      <w:r w:rsidR="00262FAB" w:rsidRPr="00262FAB">
        <w:rPr>
          <w:rFonts w:ascii="Bookman Old Style" w:eastAsia="Times New Roman" w:hAnsi="Bookman Old Style" w:cs="Times New Roman"/>
          <w:b/>
          <w:bCs/>
          <w:sz w:val="24"/>
          <w:szCs w:val="24"/>
        </w:rPr>
        <w:t xml:space="preserve">, Figure </w:t>
      </w:r>
      <w:r w:rsidR="00BA587F">
        <w:rPr>
          <w:rFonts w:ascii="Bookman Old Style" w:eastAsia="Times New Roman" w:hAnsi="Bookman Old Style" w:cs="Times New Roman"/>
          <w:b/>
          <w:bCs/>
          <w:sz w:val="24"/>
          <w:szCs w:val="24"/>
        </w:rPr>
        <w:t>6</w:t>
      </w:r>
      <w:r w:rsidR="00262FAB" w:rsidRPr="00262FAB">
        <w:rPr>
          <w:rFonts w:ascii="Bookman Old Style" w:eastAsia="Times New Roman" w:hAnsi="Bookman Old Style" w:cs="Times New Roman"/>
          <w:b/>
          <w:bCs/>
          <w:sz w:val="24"/>
          <w:szCs w:val="24"/>
        </w:rPr>
        <w:t>C</w:t>
      </w:r>
      <w:r w:rsidR="00262FAB">
        <w:rPr>
          <w:rFonts w:ascii="Bookman Old Style" w:eastAsia="Times New Roman" w:hAnsi="Bookman Old Style" w:cs="Times New Roman"/>
          <w:sz w:val="24"/>
          <w:szCs w:val="24"/>
        </w:rPr>
        <w:t xml:space="preserve"> zooms </w:t>
      </w:r>
      <w:proofErr w:type="gramStart"/>
      <w:r w:rsidR="00262FAB">
        <w:rPr>
          <w:rFonts w:ascii="Bookman Old Style" w:eastAsia="Times New Roman" w:hAnsi="Bookman Old Style" w:cs="Times New Roman"/>
          <w:sz w:val="24"/>
          <w:szCs w:val="24"/>
        </w:rPr>
        <w:t xml:space="preserve">in </w:t>
      </w:r>
      <w:proofErr w:type="spellStart"/>
      <w:r w:rsidR="00262FAB">
        <w:rPr>
          <w:rFonts w:ascii="Bookman Old Style" w:eastAsia="Times New Roman" w:hAnsi="Bookman Old Style" w:cs="Times New Roman"/>
          <w:sz w:val="24"/>
          <w:szCs w:val="24"/>
        </w:rPr>
        <w:t>n</w:t>
      </w:r>
      <w:proofErr w:type="spellEnd"/>
      <w:proofErr w:type="gramEnd"/>
      <w:r w:rsidR="00262FAB">
        <w:rPr>
          <w:rFonts w:ascii="Bookman Old Style" w:eastAsia="Times New Roman" w:hAnsi="Bookman Old Style" w:cs="Times New Roman"/>
          <w:sz w:val="24"/>
          <w:szCs w:val="24"/>
        </w:rPr>
        <w:t xml:space="preserve"> just the green and red lines of </w:t>
      </w:r>
      <w:r w:rsidR="00262FAB" w:rsidRPr="00BA587F">
        <w:rPr>
          <w:rFonts w:ascii="Bookman Old Style" w:eastAsia="Times New Roman" w:hAnsi="Bookman Old Style" w:cs="Times New Roman"/>
          <w:b/>
          <w:bCs/>
          <w:sz w:val="24"/>
          <w:szCs w:val="24"/>
        </w:rPr>
        <w:t xml:space="preserve">Figure </w:t>
      </w:r>
      <w:r w:rsidR="00BA587F" w:rsidRPr="00BA587F">
        <w:rPr>
          <w:rFonts w:ascii="Bookman Old Style" w:eastAsia="Times New Roman" w:hAnsi="Bookman Old Style" w:cs="Times New Roman"/>
          <w:b/>
          <w:bCs/>
          <w:sz w:val="24"/>
          <w:szCs w:val="24"/>
        </w:rPr>
        <w:t>6</w:t>
      </w:r>
      <w:r w:rsidR="00262FAB" w:rsidRPr="00BA587F">
        <w:rPr>
          <w:rFonts w:ascii="Bookman Old Style" w:eastAsia="Times New Roman" w:hAnsi="Bookman Old Style" w:cs="Times New Roman"/>
          <w:b/>
          <w:bCs/>
          <w:sz w:val="24"/>
          <w:szCs w:val="24"/>
        </w:rPr>
        <w:t>B</w:t>
      </w:r>
      <w:r w:rsidR="00262FAB">
        <w:rPr>
          <w:rFonts w:ascii="Bookman Old Style" w:eastAsia="Times New Roman" w:hAnsi="Bookman Old Style" w:cs="Times New Roman"/>
          <w:sz w:val="24"/>
          <w:szCs w:val="24"/>
        </w:rPr>
        <w:t xml:space="preserve">. </w:t>
      </w:r>
      <w:proofErr w:type="gramStart"/>
      <w:r w:rsidR="00232C08">
        <w:rPr>
          <w:rFonts w:ascii="Bookman Old Style" w:eastAsia="Times New Roman" w:hAnsi="Bookman Old Style" w:cs="Times New Roman"/>
          <w:sz w:val="24"/>
          <w:szCs w:val="24"/>
        </w:rPr>
        <w:t>Non-oscillating</w:t>
      </w:r>
      <w:proofErr w:type="gramEnd"/>
      <w:r w:rsidR="00232C08">
        <w:rPr>
          <w:rFonts w:ascii="Bookman Old Style" w:eastAsia="Times New Roman" w:hAnsi="Bookman Old Style" w:cs="Times New Roman"/>
          <w:sz w:val="24"/>
          <w:szCs w:val="24"/>
        </w:rPr>
        <w:t xml:space="preserve"> increases in values represent permanent </w:t>
      </w:r>
      <w:r w:rsidR="00EE04FA">
        <w:rPr>
          <w:rFonts w:ascii="Bookman Old Style" w:eastAsia="Times New Roman" w:hAnsi="Bookman Old Style" w:cs="Times New Roman"/>
          <w:sz w:val="24"/>
          <w:szCs w:val="24"/>
        </w:rPr>
        <w:t>radial</w:t>
      </w:r>
      <w:r w:rsidR="00232C08">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increment</w:t>
      </w:r>
      <w:r w:rsidR="00232C08">
        <w:rPr>
          <w:rFonts w:ascii="Bookman Old Style" w:eastAsia="Times New Roman" w:hAnsi="Bookman Old Style" w:cs="Times New Roman"/>
          <w:sz w:val="24"/>
          <w:szCs w:val="24"/>
        </w:rPr>
        <w:t xml:space="preserve"> or growth.</w:t>
      </w:r>
    </w:p>
    <w:tbl>
      <w:tblPr>
        <w:tblStyle w:val="TableGrid"/>
        <w:tblW w:w="9360" w:type="dxa"/>
        <w:tblInd w:w="-5" w:type="dxa"/>
        <w:tblLook w:val="04A0" w:firstRow="1" w:lastRow="0" w:firstColumn="1" w:lastColumn="0" w:noHBand="0" w:noVBand="1"/>
      </w:tblPr>
      <w:tblGrid>
        <w:gridCol w:w="8056"/>
        <w:gridCol w:w="1709"/>
      </w:tblGrid>
      <w:tr w:rsidR="0005236F" w14:paraId="0FE70469" w14:textId="77777777" w:rsidTr="0005236F">
        <w:tc>
          <w:tcPr>
            <w:tcW w:w="6499" w:type="dxa"/>
          </w:tcPr>
          <w:p w14:paraId="5BA32220" w14:textId="118623B4" w:rsidR="00C8185E" w:rsidRDefault="00C8185E"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lastRenderedPageBreak/>
              <w:drawing>
                <wp:inline distT="0" distB="0" distL="0" distR="0" wp14:anchorId="62145DA5" wp14:editId="592D85FD">
                  <wp:extent cx="4953000" cy="3048785"/>
                  <wp:effectExtent l="0" t="0" r="0" b="0"/>
                  <wp:docPr id="170545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pic:cNvPicPr/>
                        </pic:nvPicPr>
                        <pic:blipFill rotWithShape="1">
                          <a:blip r:embed="rId16">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1C610C94" w14:textId="6E3E98FC"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Raw dendrometer data from tree ID 311 at the HJ Andrews Discovery Trail.</w:t>
            </w:r>
          </w:p>
        </w:tc>
      </w:tr>
      <w:tr w:rsidR="0005236F" w14:paraId="7F77ECF5" w14:textId="77777777" w:rsidTr="0005236F">
        <w:tc>
          <w:tcPr>
            <w:tcW w:w="6499" w:type="dxa"/>
          </w:tcPr>
          <w:p w14:paraId="2CA0F96D" w14:textId="062E0B3E" w:rsidR="00C8185E" w:rsidRDefault="0005236F"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2F720731" wp14:editId="31484161">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368D96CD" w14:textId="4A1AD098"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Processed dendrometer data from tree ID 311 at the HJ Andrews Discovery Trail (gray line = raw data; green line = cumulative annual growth; red line = </w:t>
            </w:r>
            <w:r w:rsidR="00BA587F">
              <w:rPr>
                <w:rFonts w:ascii="Bookman Old Style" w:eastAsia="Times New Roman" w:hAnsi="Bookman Old Style" w:cs="Times New Roman"/>
                <w:sz w:val="24"/>
                <w:szCs w:val="24"/>
              </w:rPr>
              <w:t xml:space="preserve">modeled </w:t>
            </w:r>
            <w:r w:rsidR="00232C08">
              <w:rPr>
                <w:rFonts w:ascii="Bookman Old Style" w:eastAsia="Times New Roman" w:hAnsi="Bookman Old Style" w:cs="Times New Roman"/>
                <w:sz w:val="24"/>
                <w:szCs w:val="24"/>
              </w:rPr>
              <w:t>tree water deficit.</w:t>
            </w:r>
          </w:p>
        </w:tc>
      </w:tr>
      <w:tr w:rsidR="00D172B6" w14:paraId="01699AEA" w14:textId="77777777" w:rsidTr="0005236F">
        <w:tc>
          <w:tcPr>
            <w:tcW w:w="6499" w:type="dxa"/>
          </w:tcPr>
          <w:p w14:paraId="0631AB9F" w14:textId="00884E40" w:rsidR="00D172B6" w:rsidRDefault="00262FAB" w:rsidP="00680BA2">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7C6CD867" wp14:editId="52D0A2B8">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3A91AB68" w14:textId="0DB299D1" w:rsidR="00D172B6" w:rsidRPr="00262FAB" w:rsidRDefault="00262FAB"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Pr>
                <w:rFonts w:ascii="Bookman Old Style" w:eastAsia="Times New Roman" w:hAnsi="Bookman Old Style" w:cs="Times New Roman"/>
                <w:b/>
                <w:bCs/>
                <w:sz w:val="24"/>
                <w:szCs w:val="24"/>
              </w:rPr>
              <w:t>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 xml:space="preserve">Zoomed-in view of Figure </w:t>
            </w:r>
            <w:r w:rsidR="00BA587F">
              <w:rPr>
                <w:rFonts w:ascii="Bookman Old Style" w:eastAsia="Times New Roman" w:hAnsi="Bookman Old Style" w:cs="Times New Roman"/>
                <w:sz w:val="24"/>
                <w:szCs w:val="24"/>
              </w:rPr>
              <w:t>6</w:t>
            </w:r>
            <w:r>
              <w:rPr>
                <w:rFonts w:ascii="Bookman Old Style" w:eastAsia="Times New Roman" w:hAnsi="Bookman Old Style" w:cs="Times New Roman"/>
                <w:sz w:val="24"/>
                <w:szCs w:val="24"/>
              </w:rPr>
              <w:t>B.</w:t>
            </w:r>
          </w:p>
        </w:tc>
      </w:tr>
    </w:tbl>
    <w:p w14:paraId="18943539" w14:textId="3FF115A9" w:rsidR="00EE04FA" w:rsidRDefault="00BF6A33" w:rsidP="00262FAB">
      <w:pPr>
        <w:spacing w:after="0" w:line="240" w:lineRule="auto"/>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54"/>
      <w:r w:rsidR="00C3309B">
        <w:rPr>
          <w:rFonts w:ascii="Bookman Old Style" w:eastAsia="Times New Roman" w:hAnsi="Bookman Old Style" w:cs="Times New Roman"/>
          <w:sz w:val="24"/>
          <w:szCs w:val="24"/>
        </w:rPr>
        <w:t xml:space="preserve"> </w:t>
      </w:r>
      <w:commentRangeEnd w:id="54"/>
      <w:r>
        <w:rPr>
          <w:rStyle w:val="CommentReference"/>
        </w:rPr>
        <w:commentReference w:id="54"/>
      </w:r>
      <w:r w:rsidR="00C3309B">
        <w:rPr>
          <w:rFonts w:ascii="Bookman Old Style" w:eastAsia="Times New Roman" w:hAnsi="Bookman Old Style" w:cs="Times New Roman"/>
          <w:sz w:val="24"/>
          <w:szCs w:val="24"/>
        </w:rPr>
        <w:t xml:space="preserve">also provide other climatological variables that can be compared with dendrometer increments such as soil water content, VPD, relative humidity, and more. </w:t>
      </w:r>
      <w:r>
        <w:rPr>
          <w:rFonts w:ascii="Bookman Old Style" w:eastAsia="Times New Roman" w:hAnsi="Bookman Old Style" w:cs="Times New Roman"/>
          <w:sz w:val="24"/>
          <w:szCs w:val="24"/>
        </w:rPr>
        <w:t xml:space="preserve">For example, the VPD from the same met station and </w:t>
      </w:r>
      <w:proofErr w:type="gramStart"/>
      <w:r>
        <w:rPr>
          <w:rFonts w:ascii="Bookman Old Style" w:eastAsia="Times New Roman" w:hAnsi="Bookman Old Style" w:cs="Times New Roman"/>
          <w:sz w:val="24"/>
          <w:szCs w:val="24"/>
        </w:rPr>
        <w:t>time period</w:t>
      </w:r>
      <w:proofErr w:type="gramEnd"/>
      <w:r>
        <w:rPr>
          <w:rFonts w:ascii="Bookman Old Style" w:eastAsia="Times New Roman" w:hAnsi="Bookman Old Style" w:cs="Times New Roman"/>
          <w:sz w:val="24"/>
          <w:szCs w:val="24"/>
        </w:rPr>
        <w:t xml:space="preserve"> described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 xml:space="preserve">7 </w:t>
      </w:r>
      <w:r>
        <w:rPr>
          <w:rFonts w:ascii="Bookman Old Style" w:eastAsia="Times New Roman" w:hAnsi="Bookman Old Style" w:cs="Times New Roman"/>
          <w:sz w:val="24"/>
          <w:szCs w:val="24"/>
        </w:rPr>
        <w:t xml:space="preserve">below. </w:t>
      </w:r>
      <w:r w:rsidR="00937B6F">
        <w:rPr>
          <w:rFonts w:ascii="Bookman Old Style" w:eastAsia="Times New Roman" w:hAnsi="Bookman Old Style" w:cs="Times New Roman"/>
          <w:sz w:val="24"/>
          <w:szCs w:val="24"/>
        </w:rPr>
        <w:t xml:space="preserve">Moreover, </w:t>
      </w:r>
      <w:r w:rsidR="00C3309B">
        <w:rPr>
          <w:rFonts w:ascii="Bookman Old Style" w:eastAsia="Times New Roman" w:hAnsi="Bookman Old Style" w:cs="Times New Roman"/>
          <w:sz w:val="24"/>
          <w:szCs w:val="24"/>
        </w:rPr>
        <w:t>I anticipate that the relationships be</w:t>
      </w:r>
      <w:r w:rsidR="009C0C8A">
        <w:rPr>
          <w:rFonts w:ascii="Bookman Old Style" w:eastAsia="Times New Roman" w:hAnsi="Bookman Old Style" w:cs="Times New Roman"/>
          <w:sz w:val="24"/>
          <w:szCs w:val="24"/>
        </w:rPr>
        <w:t>t</w:t>
      </w:r>
      <w:r w:rsidR="00C3309B">
        <w:rPr>
          <w:rFonts w:ascii="Bookman Old Style" w:eastAsia="Times New Roman" w:hAnsi="Bookman Old Style" w:cs="Times New Roman"/>
          <w:sz w:val="24"/>
          <w:szCs w:val="24"/>
        </w:rPr>
        <w:t xml:space="preserve">ween these variables </w:t>
      </w:r>
      <w:r w:rsidR="00937B6F">
        <w:rPr>
          <w:rFonts w:ascii="Bookman Old Style" w:eastAsia="Times New Roman" w:hAnsi="Bookman Old Style" w:cs="Times New Roman"/>
          <w:sz w:val="24"/>
          <w:szCs w:val="24"/>
        </w:rPr>
        <w:t xml:space="preserve">and tree growth </w:t>
      </w:r>
      <w:r w:rsidR="00C3309B">
        <w:rPr>
          <w:rFonts w:ascii="Bookman Old Style" w:eastAsia="Times New Roman" w:hAnsi="Bookman Old Style" w:cs="Times New Roman"/>
          <w:sz w:val="24"/>
          <w:szCs w:val="24"/>
        </w:rPr>
        <w:t xml:space="preserve">are as shown in </w:t>
      </w:r>
      <w:r w:rsidR="00C3309B" w:rsidRPr="009C0C8A">
        <w:rPr>
          <w:rFonts w:ascii="Bookman Old Style" w:eastAsia="Times New Roman" w:hAnsi="Bookman Old Style" w:cs="Times New Roman"/>
          <w:b/>
          <w:bCs/>
          <w:sz w:val="24"/>
          <w:szCs w:val="24"/>
        </w:rPr>
        <w:t xml:space="preserve">Figure </w:t>
      </w:r>
      <w:r w:rsidR="009C0C8A" w:rsidRPr="009C0C8A">
        <w:rPr>
          <w:rFonts w:ascii="Bookman Old Style" w:eastAsia="Times New Roman" w:hAnsi="Bookman Old Style" w:cs="Times New Roman"/>
          <w:b/>
          <w:bCs/>
          <w:sz w:val="24"/>
          <w:szCs w:val="24"/>
        </w:rPr>
        <w:t>8</w:t>
      </w:r>
      <w:r w:rsidR="00C3309B">
        <w:rPr>
          <w:rFonts w:ascii="Bookman Old Style" w:eastAsia="Times New Roman" w:hAnsi="Bookman Old Style" w:cs="Times New Roman"/>
          <w:sz w:val="24"/>
          <w:szCs w:val="24"/>
        </w:rPr>
        <w:t xml:space="preserve"> below.</w:t>
      </w:r>
      <w:r w:rsidR="00937B6F">
        <w:rPr>
          <w:rFonts w:ascii="Bookman Old Style" w:eastAsia="Times New Roman" w:hAnsi="Bookman Old Style" w:cs="Times New Roman"/>
          <w:sz w:val="24"/>
          <w:szCs w:val="24"/>
        </w:rPr>
        <w:t xml:space="preserve"> I predict that </w:t>
      </w:r>
      <w:r w:rsidR="009C0C8A">
        <w:rPr>
          <w:rFonts w:ascii="Bookman Old Style" w:eastAsia="Times New Roman" w:hAnsi="Bookman Old Style" w:cs="Times New Roman"/>
          <w:sz w:val="24"/>
          <w:szCs w:val="24"/>
        </w:rPr>
        <w:t>when</w:t>
      </w:r>
      <w:r w:rsidR="00937B6F">
        <w:rPr>
          <w:rFonts w:ascii="Bookman Old Style" w:eastAsia="Times New Roman" w:hAnsi="Bookman Old Style" w:cs="Times New Roman"/>
          <w:sz w:val="24"/>
          <w:szCs w:val="24"/>
        </w:rPr>
        <w:t xml:space="preserve"> precipitation is stable and/or close to average, high temperatures will promote an increase in VPD, which will slow or cease tree growth of both spec</w:t>
      </w:r>
      <w:r w:rsidR="009C0C8A">
        <w:rPr>
          <w:rFonts w:ascii="Bookman Old Style" w:eastAsia="Times New Roman" w:hAnsi="Bookman Old Style" w:cs="Times New Roman"/>
          <w:sz w:val="24"/>
          <w:szCs w:val="24"/>
        </w:rPr>
        <w:t>ies</w:t>
      </w:r>
      <w:r w:rsidR="00937B6F">
        <w:rPr>
          <w:rFonts w:ascii="Bookman Old Style" w:eastAsia="Times New Roman" w:hAnsi="Bookman Old Style" w:cs="Times New Roman"/>
          <w:sz w:val="24"/>
          <w:szCs w:val="24"/>
        </w:rPr>
        <w:t xml:space="preserve"> of all ages. </w:t>
      </w:r>
      <w:r w:rsidR="009C0C8A">
        <w:rPr>
          <w:rFonts w:ascii="Bookman Old Style" w:eastAsia="Times New Roman" w:hAnsi="Bookman Old Style" w:cs="Times New Roman"/>
          <w:sz w:val="24"/>
          <w:szCs w:val="24"/>
        </w:rPr>
        <w:t xml:space="preserve">For WH, I predict that foliar scorch will also lead to reduced growth. </w:t>
      </w:r>
      <w:r w:rsidR="00937B6F">
        <w:rPr>
          <w:rFonts w:ascii="Bookman Old Style" w:eastAsia="Times New Roman" w:hAnsi="Bookman Old Style" w:cs="Times New Roman"/>
          <w:sz w:val="24"/>
          <w:szCs w:val="24"/>
        </w:rPr>
        <w:t xml:space="preserve">However, I predict that older trees will be more resilient to these effects than younger trees will. </w:t>
      </w:r>
    </w:p>
    <w:p w14:paraId="52EFE0BB" w14:textId="77777777" w:rsidR="009C0C8A" w:rsidRDefault="00937B6F" w:rsidP="009C0C8A">
      <w:pPr>
        <w:keepNext/>
        <w:spacing w:after="0" w:line="240" w:lineRule="auto"/>
      </w:pPr>
      <w:r>
        <w:rPr>
          <w:noProof/>
        </w:rPr>
        <w:drawing>
          <wp:inline distT="0" distB="0" distL="0" distR="0" wp14:anchorId="0160080B" wp14:editId="64260836">
            <wp:extent cx="5419725" cy="3023235"/>
            <wp:effectExtent l="0" t="0" r="9525" b="5715"/>
            <wp:docPr id="298876331" name="Chart 1">
              <a:extLst xmlns:a="http://schemas.openxmlformats.org/drawingml/2006/main">
                <a:ext uri="{FF2B5EF4-FFF2-40B4-BE49-F238E27FC236}">
                  <a16:creationId xmlns:a16="http://schemas.microsoft.com/office/drawing/2014/main" id="{E4B2F8DC-7CD4-02C1-4BB5-BCC787C36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2D210D" w14:textId="78A73EDB" w:rsidR="00937B6F" w:rsidRDefault="009C0C8A" w:rsidP="009C0C8A">
      <w:pPr>
        <w:pStyle w:val="Caption"/>
        <w:rPr>
          <w:rFonts w:ascii="Bookman Old Style" w:eastAsia="Times New Roman" w:hAnsi="Bookman Old Style" w:cs="Times New Roman"/>
          <w:b/>
          <w:bCs/>
          <w:sz w:val="24"/>
          <w:szCs w:val="24"/>
          <w:u w:val="single"/>
        </w:rPr>
      </w:pPr>
      <w:r>
        <w:t>Figure 7: VPD (kPa) from March 15 - October 1, 2023. Data are from Still, 2023.</w:t>
      </w:r>
    </w:p>
    <w:p w14:paraId="054D83AC" w14:textId="77777777" w:rsidR="009C0C8A" w:rsidRDefault="00C3309B" w:rsidP="009C0C8A">
      <w:pPr>
        <w:keepNext/>
        <w:spacing w:after="0" w:line="240" w:lineRule="auto"/>
      </w:pPr>
      <w:r>
        <w:rPr>
          <w:noProof/>
        </w:rPr>
        <w:lastRenderedPageBreak/>
        <w:drawing>
          <wp:inline distT="0" distB="0" distL="0" distR="0" wp14:anchorId="3901C6EF" wp14:editId="474D1BAB">
            <wp:extent cx="5305425" cy="2799715"/>
            <wp:effectExtent l="0" t="0" r="9525" b="635"/>
            <wp:docPr id="1350624480" name="Chart 1">
              <a:extLst xmlns:a="http://schemas.openxmlformats.org/drawingml/2006/main">
                <a:ext uri="{FF2B5EF4-FFF2-40B4-BE49-F238E27FC236}">
                  <a16:creationId xmlns:a16="http://schemas.microsoft.com/office/drawing/2014/main" id="{0B2C07B5-BF75-017A-EFFA-FA817D8C8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3C9648E" w14:textId="2724A96C" w:rsidR="00C3309B" w:rsidRDefault="009C0C8A" w:rsidP="009C0C8A">
      <w:pPr>
        <w:pStyle w:val="Caption"/>
        <w:rPr>
          <w:rFonts w:ascii="Bookman Old Style" w:eastAsia="Times New Roman" w:hAnsi="Bookman Old Style" w:cs="Times New Roman"/>
          <w:b/>
          <w:bCs/>
          <w:sz w:val="24"/>
          <w:szCs w:val="24"/>
          <w:u w:val="single"/>
        </w:rPr>
      </w:pPr>
      <w:r>
        <w:t>Figure 8: Conceptual model of relationships between tree growth, VPD, precipitation, and air temperature.</w:t>
      </w:r>
    </w:p>
    <w:p w14:paraId="54E212E4" w14:textId="77777777" w:rsidR="00C3309B" w:rsidRDefault="00C3309B" w:rsidP="00262FAB">
      <w:pPr>
        <w:spacing w:after="0" w:line="240" w:lineRule="auto"/>
        <w:rPr>
          <w:rFonts w:ascii="Bookman Old Style" w:eastAsia="Times New Roman" w:hAnsi="Bookman Old Style" w:cs="Times New Roman"/>
          <w:b/>
          <w:bCs/>
          <w:sz w:val="24"/>
          <w:szCs w:val="24"/>
          <w:u w:val="single"/>
        </w:rPr>
      </w:pPr>
    </w:p>
    <w:p w14:paraId="55142689" w14:textId="30234A31" w:rsidR="00262FAB" w:rsidRDefault="00262FAB" w:rsidP="00262FAB">
      <w:pPr>
        <w:spacing w:after="0" w:line="240" w:lineRule="auto"/>
        <w:rPr>
          <w:rFonts w:ascii="Bookman Old Style" w:eastAsia="Times New Roman" w:hAnsi="Bookman Old Style" w:cs="Times New Roman"/>
          <w:b/>
          <w:bCs/>
          <w:sz w:val="24"/>
          <w:szCs w:val="24"/>
          <w:u w:val="single"/>
        </w:rPr>
      </w:pPr>
      <w:commentRangeStart w:id="55"/>
      <w:commentRangeStart w:id="56"/>
      <w:r w:rsidRPr="00D172B6">
        <w:rPr>
          <w:rFonts w:ascii="Bookman Old Style" w:eastAsia="Times New Roman" w:hAnsi="Bookman Old Style" w:cs="Times New Roman"/>
          <w:b/>
          <w:bCs/>
          <w:sz w:val="24"/>
          <w:szCs w:val="24"/>
          <w:u w:val="single"/>
        </w:rPr>
        <w:t xml:space="preserve">Chapter </w:t>
      </w:r>
      <w:r>
        <w:rPr>
          <w:rFonts w:ascii="Bookman Old Style" w:eastAsia="Times New Roman" w:hAnsi="Bookman Old Style" w:cs="Times New Roman"/>
          <w:b/>
          <w:bCs/>
          <w:sz w:val="24"/>
          <w:szCs w:val="24"/>
          <w:u w:val="single"/>
        </w:rPr>
        <w:t>2</w:t>
      </w:r>
      <w:r w:rsidRPr="00D172B6">
        <w:rPr>
          <w:rFonts w:ascii="Bookman Old Style" w:eastAsia="Times New Roman" w:hAnsi="Bookman Old Style" w:cs="Times New Roman"/>
          <w:b/>
          <w:bCs/>
          <w:sz w:val="24"/>
          <w:szCs w:val="24"/>
          <w:u w:val="single"/>
        </w:rPr>
        <w:t xml:space="preserve"> Methodology</w:t>
      </w:r>
      <w:commentRangeEnd w:id="55"/>
      <w:r w:rsidR="0098622D">
        <w:rPr>
          <w:rStyle w:val="CommentReference"/>
        </w:rPr>
        <w:commentReference w:id="55"/>
      </w:r>
      <w:commentRangeEnd w:id="56"/>
      <w:r w:rsidR="00E24BB3">
        <w:rPr>
          <w:rStyle w:val="CommentReference"/>
        </w:rPr>
        <w:commentReference w:id="56"/>
      </w:r>
    </w:p>
    <w:p w14:paraId="7071E9BB" w14:textId="77777777" w:rsidR="00C3309B" w:rsidRDefault="00C3309B" w:rsidP="00262FAB">
      <w:pPr>
        <w:spacing w:after="0" w:line="240" w:lineRule="auto"/>
        <w:rPr>
          <w:rFonts w:ascii="Bookman Old Style" w:eastAsia="Times New Roman" w:hAnsi="Bookman Old Style" w:cs="Times New Roman"/>
          <w:sz w:val="24"/>
          <w:szCs w:val="24"/>
        </w:rPr>
      </w:pPr>
    </w:p>
    <w:p w14:paraId="5B31A87F" w14:textId="11AA31BA" w:rsidR="00BA587F" w:rsidRDefault="001F0E92" w:rsidP="00BA587F">
      <w:pPr>
        <w:spacing w:after="0" w:line="240" w:lineRule="auto"/>
        <w:ind w:firstLine="720"/>
        <w:rPr>
          <w:rFonts w:ascii="Bookman Old Style" w:eastAsia="Times New Roman" w:hAnsi="Bookman Old Style" w:cs="Times New Roman"/>
          <w:sz w:val="24"/>
          <w:szCs w:val="24"/>
        </w:rPr>
      </w:pPr>
      <w:commentRangeStart w:id="57"/>
      <w:r>
        <w:rPr>
          <w:rFonts w:ascii="Bookman Old Style" w:eastAsia="Times New Roman" w:hAnsi="Bookman Old Style" w:cs="Times New Roman"/>
          <w:sz w:val="24"/>
          <w:szCs w:val="24"/>
        </w:rPr>
        <w:t xml:space="preserve">To </w:t>
      </w:r>
      <w:commentRangeEnd w:id="57"/>
      <w:r w:rsidR="00E24BB3">
        <w:rPr>
          <w:rStyle w:val="CommentReference"/>
        </w:rPr>
        <w:commentReference w:id="57"/>
      </w:r>
      <w:r>
        <w:rPr>
          <w:rFonts w:ascii="Bookman Old Style" w:eastAsia="Times New Roman" w:hAnsi="Bookman Old Style" w:cs="Times New Roman"/>
          <w:sz w:val="24"/>
          <w:szCs w:val="24"/>
        </w:rPr>
        <w:t>answer the question</w:t>
      </w:r>
      <w:r w:rsidR="00262FAB">
        <w:rPr>
          <w:rFonts w:ascii="Bookman Old Style" w:eastAsia="Times New Roman" w:hAnsi="Bookman Old Style" w:cs="Times New Roman"/>
          <w:sz w:val="24"/>
          <w:szCs w:val="24"/>
        </w:rPr>
        <w:t>(s)</w:t>
      </w:r>
      <w:r>
        <w:rPr>
          <w:rFonts w:ascii="Bookman Old Style" w:eastAsia="Times New Roman" w:hAnsi="Bookman Old Style" w:cs="Times New Roman"/>
          <w:sz w:val="24"/>
          <w:szCs w:val="24"/>
        </w:rPr>
        <w:t xml:space="preserve"> reserved for chapter 2, </w:t>
      </w:r>
      <w:r w:rsidR="00524C3E" w:rsidRPr="001F0E92">
        <w:rPr>
          <w:rFonts w:ascii="Bookman Old Style" w:eastAsia="Times New Roman" w:hAnsi="Bookman Old Style" w:cs="Times New Roman"/>
          <w:sz w:val="24"/>
          <w:szCs w:val="24"/>
        </w:rPr>
        <w:t xml:space="preserve">I will take tree ring cores </w:t>
      </w:r>
      <w:r>
        <w:rPr>
          <w:rFonts w:ascii="Bookman Old Style" w:eastAsia="Times New Roman" w:hAnsi="Bookman Old Style" w:cs="Times New Roman"/>
          <w:sz w:val="24"/>
          <w:szCs w:val="24"/>
        </w:rPr>
        <w:t>from the same trees used in chapter 1 as well as others</w:t>
      </w:r>
      <w:r w:rsidR="00BF6A33">
        <w:rPr>
          <w:rFonts w:ascii="Bookman Old Style" w:eastAsia="Times New Roman" w:hAnsi="Bookman Old Style" w:cs="Times New Roman"/>
          <w:sz w:val="24"/>
          <w:szCs w:val="24"/>
        </w:rPr>
        <w:t xml:space="preserve"> (such as a nearby site with an elevation of </w:t>
      </w:r>
      <w:r w:rsidR="00BF6A33" w:rsidRPr="001F0E92">
        <w:rPr>
          <w:rFonts w:ascii="Bookman Old Style" w:eastAsia="Times New Roman" w:hAnsi="Bookman Old Style" w:cs="Times New Roman"/>
          <w:sz w:val="24"/>
          <w:szCs w:val="24"/>
        </w:rPr>
        <w:t xml:space="preserve">2,130 </w:t>
      </w:r>
      <w:r w:rsidR="00BF6A33">
        <w:rPr>
          <w:rFonts w:ascii="Bookman Old Style" w:eastAsia="Times New Roman" w:hAnsi="Bookman Old Style" w:cs="Times New Roman"/>
          <w:sz w:val="24"/>
          <w:szCs w:val="24"/>
        </w:rPr>
        <w:t>ft)</w:t>
      </w:r>
      <w:r>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to obtain </w:t>
      </w:r>
      <w:r w:rsidR="003D43E2" w:rsidRPr="001F0E92">
        <w:rPr>
          <w:rFonts w:ascii="Bookman Old Style" w:eastAsia="Times New Roman" w:hAnsi="Bookman Old Style" w:cs="Times New Roman"/>
          <w:sz w:val="24"/>
          <w:szCs w:val="24"/>
        </w:rPr>
        <w:t xml:space="preserve">a longer-term look into water </w:t>
      </w:r>
      <w:r w:rsidR="00C3309B">
        <w:rPr>
          <w:rFonts w:ascii="Bookman Old Style" w:eastAsia="Times New Roman" w:hAnsi="Bookman Old Style" w:cs="Times New Roman"/>
          <w:sz w:val="24"/>
          <w:szCs w:val="24"/>
        </w:rPr>
        <w:t xml:space="preserve">use </w:t>
      </w:r>
      <w:r w:rsidR="003D43E2" w:rsidRPr="001F0E92">
        <w:rPr>
          <w:rFonts w:ascii="Bookman Old Style" w:eastAsia="Times New Roman" w:hAnsi="Bookman Old Style" w:cs="Times New Roman"/>
          <w:sz w:val="24"/>
          <w:szCs w:val="24"/>
        </w:rPr>
        <w:t xml:space="preserve">and stress among these trees, which—when paired with climate data at the area—can give key insights into heat wave responses. </w:t>
      </w:r>
      <w:r w:rsidR="00937B6F">
        <w:rPr>
          <w:rFonts w:ascii="Bookman Old Style" w:eastAsia="Times New Roman" w:hAnsi="Bookman Old Style" w:cs="Times New Roman"/>
          <w:sz w:val="24"/>
          <w:szCs w:val="24"/>
        </w:rPr>
        <w:t xml:space="preserve">Inspired by </w:t>
      </w:r>
      <w:r w:rsidR="00E24BB3">
        <w:rPr>
          <w:rFonts w:ascii="Bookman Old Style" w:eastAsia="Times New Roman" w:hAnsi="Bookman Old Style" w:cs="Times New Roman"/>
          <w:sz w:val="24"/>
          <w:szCs w:val="24"/>
        </w:rPr>
        <w:t>similar</w:t>
      </w:r>
      <w:r w:rsidR="00937B6F">
        <w:rPr>
          <w:rFonts w:ascii="Bookman Old Style" w:eastAsia="Times New Roman" w:hAnsi="Bookman Old Style" w:cs="Times New Roman"/>
          <w:sz w:val="24"/>
          <w:szCs w:val="24"/>
        </w:rPr>
        <w:t xml:space="preserve"> methodologies found in the literature (e.g.,</w:t>
      </w:r>
      <w:r w:rsidR="00E24BB3">
        <w:rPr>
          <w:rFonts w:ascii="Bookman Old Style" w:eastAsia="Times New Roman" w:hAnsi="Bookman Old Style" w:cs="Times New Roman"/>
          <w:sz w:val="24"/>
          <w:szCs w:val="24"/>
        </w:rPr>
        <w:t xml:space="preserve"> </w:t>
      </w:r>
      <w:r w:rsidR="00E24BB3" w:rsidRPr="00E24BB3">
        <w:rPr>
          <w:rFonts w:ascii="Bookman Old Style" w:eastAsia="Times New Roman" w:hAnsi="Bookman Old Style" w:cs="Times New Roman"/>
          <w:sz w:val="24"/>
          <w:szCs w:val="24"/>
          <w:u w:val="single"/>
        </w:rPr>
        <w:t>Acosta-Hernández et al., 2020</w:t>
      </w:r>
      <w:r w:rsidR="00E24BB3">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I will aim to take 2 cores from 15 individual trees of each species for a total of </w:t>
      </w:r>
      <w:r w:rsidR="00C3309B">
        <w:rPr>
          <w:rFonts w:ascii="Bookman Old Style" w:eastAsia="Times New Roman" w:hAnsi="Bookman Old Style" w:cs="Times New Roman"/>
          <w:sz w:val="24"/>
          <w:szCs w:val="24"/>
        </w:rPr>
        <w:t>60</w:t>
      </w:r>
      <w:r w:rsidR="00524C3E" w:rsidRPr="001F0E92">
        <w:rPr>
          <w:rFonts w:ascii="Bookman Old Style" w:eastAsia="Times New Roman" w:hAnsi="Bookman Old Style" w:cs="Times New Roman"/>
          <w:sz w:val="24"/>
          <w:szCs w:val="24"/>
        </w:rPr>
        <w:t xml:space="preserve"> cores </w:t>
      </w:r>
      <w:r w:rsidR="00C3309B">
        <w:rPr>
          <w:rFonts w:ascii="Bookman Old Style" w:eastAsia="Times New Roman" w:hAnsi="Bookman Old Style" w:cs="Times New Roman"/>
          <w:sz w:val="24"/>
          <w:szCs w:val="24"/>
        </w:rPr>
        <w:t>per site</w:t>
      </w:r>
      <w:r w:rsidR="00524C3E" w:rsidRPr="001F0E92">
        <w:rPr>
          <w:rFonts w:ascii="Bookman Old Style" w:eastAsia="Times New Roman" w:hAnsi="Bookman Old Style" w:cs="Times New Roman"/>
          <w:sz w:val="24"/>
          <w:szCs w:val="24"/>
        </w:rPr>
        <w:t>.</w:t>
      </w:r>
      <w:r w:rsidR="00937B6F">
        <w:rPr>
          <w:rFonts w:ascii="Bookman Old Style" w:eastAsia="Times New Roman" w:hAnsi="Bookman Old Style" w:cs="Times New Roman"/>
          <w:sz w:val="24"/>
          <w:szCs w:val="24"/>
        </w:rPr>
        <w:t xml:space="preserve"> For each cored tree, I will also record characteristics such as </w:t>
      </w:r>
      <w:proofErr w:type="spellStart"/>
      <w:r w:rsidR="00937B6F">
        <w:rPr>
          <w:rFonts w:ascii="Bookman Old Style" w:eastAsia="Times New Roman" w:hAnsi="Bookman Old Style" w:cs="Times New Roman"/>
          <w:sz w:val="24"/>
          <w:szCs w:val="24"/>
        </w:rPr>
        <w:t>dbh</w:t>
      </w:r>
      <w:proofErr w:type="spellEnd"/>
      <w:r w:rsidR="00937B6F">
        <w:rPr>
          <w:rFonts w:ascii="Bookman Old Style" w:eastAsia="Times New Roman" w:hAnsi="Bookman Old Style" w:cs="Times New Roman"/>
          <w:sz w:val="24"/>
          <w:szCs w:val="24"/>
        </w:rPr>
        <w:t xml:space="preserve">, tree height, elevation. If time allows, it </w:t>
      </w:r>
      <w:r w:rsidR="00E24BB3">
        <w:rPr>
          <w:rFonts w:ascii="Bookman Old Style" w:eastAsia="Times New Roman" w:hAnsi="Bookman Old Style" w:cs="Times New Roman"/>
          <w:sz w:val="24"/>
          <w:szCs w:val="24"/>
        </w:rPr>
        <w:t>will</w:t>
      </w:r>
      <w:r w:rsidR="00937B6F">
        <w:rPr>
          <w:rFonts w:ascii="Bookman Old Style" w:eastAsia="Times New Roman" w:hAnsi="Bookman Old Style" w:cs="Times New Roman"/>
          <w:sz w:val="24"/>
          <w:szCs w:val="24"/>
        </w:rPr>
        <w:t xml:space="preserve"> also be helpful to measure stand-level characteristics such as stand density to try and understand shade levels</w:t>
      </w:r>
      <w:r w:rsidR="00E24BB3">
        <w:rPr>
          <w:rFonts w:ascii="Bookman Old Style" w:eastAsia="Times New Roman" w:hAnsi="Bookman Old Style" w:cs="Times New Roman"/>
          <w:sz w:val="24"/>
          <w:szCs w:val="24"/>
        </w:rPr>
        <w:t xml:space="preserve"> and site competition</w:t>
      </w:r>
      <w:r w:rsidR="00937B6F">
        <w:rPr>
          <w:rFonts w:ascii="Bookman Old Style" w:eastAsia="Times New Roman" w:hAnsi="Bookman Old Style" w:cs="Times New Roman"/>
          <w:sz w:val="24"/>
          <w:szCs w:val="24"/>
        </w:rPr>
        <w:t xml:space="preserve">. Each core will be collected on-site then returned to OSU for drying, mounting, sanding, and eventually ring counting. Because latewood is added during the summer months—when heat waves are more likely to occur—latewood ring width will be especially valuable. </w:t>
      </w:r>
      <w:r w:rsidR="00E24BB3">
        <w:rPr>
          <w:rFonts w:ascii="Bookman Old Style" w:eastAsia="Times New Roman" w:hAnsi="Bookman Old Style" w:cs="Times New Roman"/>
          <w:sz w:val="24"/>
          <w:szCs w:val="24"/>
        </w:rPr>
        <w:t xml:space="preserve">Similarly to Chapter 1, </w:t>
      </w:r>
      <w:proofErr w:type="spellStart"/>
      <w:r w:rsidR="00E24BB3">
        <w:rPr>
          <w:rFonts w:ascii="Bookman Old Style" w:eastAsia="Times New Roman" w:hAnsi="Bookman Old Style" w:cs="Times New Roman"/>
          <w:sz w:val="24"/>
          <w:szCs w:val="24"/>
        </w:rPr>
        <w:t>Primet</w:t>
      </w:r>
      <w:proofErr w:type="spellEnd"/>
      <w:r w:rsidR="00E24BB3">
        <w:rPr>
          <w:rFonts w:ascii="Bookman Old Style" w:eastAsia="Times New Roman" w:hAnsi="Bookman Old Style" w:cs="Times New Roman"/>
          <w:sz w:val="24"/>
          <w:szCs w:val="24"/>
        </w:rPr>
        <w:t xml:space="preserve"> </w:t>
      </w:r>
      <w:r w:rsidR="00E24BB3" w:rsidRPr="001F0E92">
        <w:rPr>
          <w:rFonts w:ascii="Bookman Old Style" w:eastAsia="Times New Roman" w:hAnsi="Bookman Old Style" w:cs="Times New Roman"/>
          <w:sz w:val="24"/>
          <w:szCs w:val="24"/>
        </w:rPr>
        <w:t>will provide the data necessary for analysis.</w:t>
      </w:r>
      <w:r w:rsidR="00E24BB3">
        <w:rPr>
          <w:rFonts w:ascii="Bookman Old Style" w:eastAsia="Times New Roman" w:hAnsi="Bookman Old Style" w:cs="Times New Roman"/>
          <w:sz w:val="24"/>
          <w:szCs w:val="24"/>
        </w:rPr>
        <w:t xml:space="preserve"> The distribution of WH among this site results in varying levels of sun exposure due to gaps in the DF canopy, resulting in a clear gradient of foliar scorch of WH following the 2021 Heat Dome. I will take special and additional care when analyzing cores from these trees to assess whether the degree of foliar scorch affected growth patterns.</w:t>
      </w:r>
      <w:r w:rsidR="00ED29D1">
        <w:rPr>
          <w:rFonts w:ascii="Bookman Old Style" w:eastAsia="Times New Roman" w:hAnsi="Bookman Old Style" w:cs="Times New Roman"/>
          <w:sz w:val="24"/>
          <w:szCs w:val="24"/>
        </w:rPr>
        <w:t xml:space="preserve"> While the temperature </w:t>
      </w:r>
      <w:r w:rsidR="00BA587F">
        <w:rPr>
          <w:rFonts w:ascii="Bookman Old Style" w:eastAsia="Times New Roman" w:hAnsi="Bookman Old Style" w:cs="Times New Roman"/>
          <w:sz w:val="24"/>
          <w:szCs w:val="24"/>
        </w:rPr>
        <w:t>and duration of exposure required to cause scorch varies by location and species, a general trend is that higher temperatures decrease the amount of time needed to cause foliar damage, which directly affects a tree’s capacity for the leaf-level gas exchange that drives photosynthesis (</w:t>
      </w:r>
      <w:r w:rsidR="00BA587F" w:rsidRPr="00BA587F">
        <w:rPr>
          <w:rFonts w:ascii="Bookman Old Style" w:eastAsia="Times New Roman" w:hAnsi="Bookman Old Style" w:cs="Times New Roman"/>
          <w:sz w:val="24"/>
          <w:szCs w:val="24"/>
          <w:u w:val="single"/>
        </w:rPr>
        <w:t>Teskey et al., 2014</w:t>
      </w:r>
      <w:r w:rsidR="00BA587F">
        <w:rPr>
          <w:rFonts w:ascii="Bookman Old Style" w:eastAsia="Times New Roman" w:hAnsi="Bookman Old Style" w:cs="Times New Roman"/>
          <w:sz w:val="24"/>
          <w:szCs w:val="24"/>
        </w:rPr>
        <w:t>).</w:t>
      </w:r>
    </w:p>
    <w:p w14:paraId="78CD856F" w14:textId="14E7D3B7" w:rsidR="00E24BB3" w:rsidRDefault="00E24BB3" w:rsidP="00BA587F">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If time allows, an allometric equation could be applied to these ring widths to estimate biomass and carbon accumulation to help quantify the </w:t>
      </w:r>
      <w:r>
        <w:rPr>
          <w:rFonts w:ascii="Bookman Old Style" w:eastAsia="Times New Roman" w:hAnsi="Bookman Old Style" w:cs="Times New Roman"/>
          <w:sz w:val="24"/>
          <w:szCs w:val="24"/>
        </w:rPr>
        <w:lastRenderedPageBreak/>
        <w:t xml:space="preserve">value of trees for carbon storage. </w:t>
      </w:r>
      <w:r w:rsidRPr="009C0C8A">
        <w:rPr>
          <w:rFonts w:ascii="Bookman Old Style" w:eastAsia="Times New Roman" w:hAnsi="Bookman Old Style" w:cs="Times New Roman"/>
          <w:b/>
          <w:bCs/>
          <w:sz w:val="24"/>
          <w:szCs w:val="24"/>
        </w:rPr>
        <w:t>Figure</w:t>
      </w:r>
      <w:r w:rsidR="009C0C8A" w:rsidRPr="009C0C8A">
        <w:rPr>
          <w:rFonts w:ascii="Bookman Old Style" w:eastAsia="Times New Roman" w:hAnsi="Bookman Old Style" w:cs="Times New Roman"/>
          <w:b/>
          <w:bCs/>
          <w:sz w:val="24"/>
          <w:szCs w:val="24"/>
        </w:rPr>
        <w:t>s 9A and 9B</w:t>
      </w:r>
      <w:r>
        <w:rPr>
          <w:rFonts w:ascii="Bookman Old Style" w:eastAsia="Times New Roman" w:hAnsi="Bookman Old Style" w:cs="Times New Roman"/>
          <w:sz w:val="24"/>
          <w:szCs w:val="24"/>
        </w:rPr>
        <w:t xml:space="preserve"> below show how one paper displayed </w:t>
      </w:r>
      <w:r w:rsidR="009C0C8A">
        <w:rPr>
          <w:rFonts w:ascii="Bookman Old Style" w:eastAsia="Times New Roman" w:hAnsi="Bookman Old Style" w:cs="Times New Roman"/>
          <w:sz w:val="24"/>
          <w:szCs w:val="24"/>
        </w:rPr>
        <w:t>these</w:t>
      </w:r>
      <w:r>
        <w:rPr>
          <w:rFonts w:ascii="Bookman Old Style" w:eastAsia="Times New Roman" w:hAnsi="Bookman Old Style" w:cs="Times New Roman"/>
          <w:sz w:val="24"/>
          <w:szCs w:val="24"/>
        </w:rPr>
        <w:t xml:space="preserve"> data (</w:t>
      </w:r>
      <w:r w:rsidRPr="00E24BB3">
        <w:rPr>
          <w:rFonts w:ascii="Bookman Old Style" w:eastAsia="Times New Roman" w:hAnsi="Bookman Old Style" w:cs="Times New Roman"/>
          <w:sz w:val="24"/>
          <w:szCs w:val="24"/>
          <w:u w:val="single"/>
        </w:rPr>
        <w:t>Acosta-Hernández et al., 2020</w:t>
      </w:r>
      <w:r>
        <w:rPr>
          <w:rFonts w:ascii="Bookman Old Style" w:eastAsia="Times New Roman" w:hAnsi="Bookman Old Style" w:cs="Times New Roman"/>
          <w:sz w:val="24"/>
          <w:szCs w:val="24"/>
        </w:rPr>
        <w:t>).</w:t>
      </w:r>
    </w:p>
    <w:tbl>
      <w:tblPr>
        <w:tblStyle w:val="TableGrid"/>
        <w:tblW w:w="9805" w:type="dxa"/>
        <w:tblLook w:val="04A0" w:firstRow="1" w:lastRow="0" w:firstColumn="1" w:lastColumn="0" w:noHBand="0" w:noVBand="1"/>
      </w:tblPr>
      <w:tblGrid>
        <w:gridCol w:w="9805"/>
      </w:tblGrid>
      <w:tr w:rsidR="009C0C8A" w14:paraId="473B1B6C" w14:textId="77777777" w:rsidTr="009C0C8A">
        <w:tc>
          <w:tcPr>
            <w:tcW w:w="9805" w:type="dxa"/>
          </w:tcPr>
          <w:p w14:paraId="72F8A0BB" w14:textId="605F02FB" w:rsidR="009C0C8A" w:rsidRDefault="009C0C8A" w:rsidP="009C0C8A">
            <w:pPr>
              <w:rPr>
                <w:rFonts w:ascii="Bookman Old Style" w:eastAsia="Times New Roman" w:hAnsi="Bookman Old Style" w:cs="Times New Roman"/>
                <w:sz w:val="24"/>
                <w:szCs w:val="24"/>
              </w:rPr>
            </w:pPr>
            <w:r w:rsidRPr="007E71C4">
              <w:rPr>
                <w:noProof/>
              </w:rPr>
              <w:drawing>
                <wp:inline distT="0" distB="0" distL="0" distR="0" wp14:anchorId="75B9F076" wp14:editId="09A549FF">
                  <wp:extent cx="4391025" cy="4796662"/>
                  <wp:effectExtent l="0" t="0" r="0" b="4445"/>
                  <wp:docPr id="1778149540" name="Picture 1" descr="A graph of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9540" name="Picture 1" descr="A graph of the temperature of a person&#10;&#10;Description automatically generated with medium confidence"/>
                          <pic:cNvPicPr/>
                        </pic:nvPicPr>
                        <pic:blipFill>
                          <a:blip r:embed="rId21"/>
                          <a:stretch>
                            <a:fillRect/>
                          </a:stretch>
                        </pic:blipFill>
                        <pic:spPr>
                          <a:xfrm>
                            <a:off x="0" y="0"/>
                            <a:ext cx="4394634" cy="4800604"/>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10A</w:t>
            </w:r>
          </w:p>
        </w:tc>
      </w:tr>
      <w:tr w:rsidR="009C0C8A" w14:paraId="78352EFD" w14:textId="77777777" w:rsidTr="009C0C8A">
        <w:tc>
          <w:tcPr>
            <w:tcW w:w="9805" w:type="dxa"/>
          </w:tcPr>
          <w:p w14:paraId="4197D0E1" w14:textId="12A480E2" w:rsidR="009C0C8A" w:rsidRDefault="009C0C8A" w:rsidP="009C0C8A">
            <w:pPr>
              <w:rPr>
                <w:rFonts w:ascii="Bookman Old Style" w:eastAsia="Times New Roman" w:hAnsi="Bookman Old Style" w:cs="Times New Roman"/>
                <w:sz w:val="24"/>
                <w:szCs w:val="24"/>
              </w:rPr>
            </w:pPr>
            <w:r w:rsidRPr="009C0C8A">
              <w:rPr>
                <w:rFonts w:ascii="Bookman Old Style" w:eastAsia="Times New Roman" w:hAnsi="Bookman Old Style" w:cs="Times New Roman"/>
                <w:noProof/>
                <w:sz w:val="24"/>
                <w:szCs w:val="24"/>
              </w:rPr>
              <w:drawing>
                <wp:inline distT="0" distB="0" distL="0" distR="0" wp14:anchorId="75E21D75" wp14:editId="12ECD1F7">
                  <wp:extent cx="5325745" cy="2969558"/>
                  <wp:effectExtent l="0" t="0" r="8255" b="2540"/>
                  <wp:docPr id="7366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5287" name=""/>
                          <pic:cNvPicPr/>
                        </pic:nvPicPr>
                        <pic:blipFill>
                          <a:blip r:embed="rId22"/>
                          <a:stretch>
                            <a:fillRect/>
                          </a:stretch>
                        </pic:blipFill>
                        <pic:spPr>
                          <a:xfrm>
                            <a:off x="0" y="0"/>
                            <a:ext cx="5329440" cy="2971618"/>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10B</w:t>
            </w:r>
          </w:p>
        </w:tc>
      </w:tr>
    </w:tbl>
    <w:p w14:paraId="237F9E6C" w14:textId="107F5900" w:rsidR="00331C1C" w:rsidRPr="001F0E92" w:rsidRDefault="005A45C7" w:rsidP="001F0E92">
      <w:pPr>
        <w:pStyle w:val="Heading1"/>
        <w:spacing w:after="0" w:line="240" w:lineRule="auto"/>
      </w:pPr>
      <w:r>
        <w:lastRenderedPageBreak/>
        <w:t>L</w:t>
      </w:r>
      <w:r w:rsidR="00331C1C" w:rsidRPr="001F0E92">
        <w:t>ITERATURE</w:t>
      </w:r>
    </w:p>
    <w:p w14:paraId="531D3B7A" w14:textId="77777777" w:rsidR="00331C1C" w:rsidRPr="001F0E92" w:rsidRDefault="00331C1C" w:rsidP="001F0E92">
      <w:pPr>
        <w:spacing w:after="0" w:line="240" w:lineRule="auto"/>
        <w:rPr>
          <w:rFonts w:ascii="Bookman Old Style" w:hAnsi="Bookman Old Style" w:cs="Times New Roman"/>
          <w:b/>
          <w:bCs/>
          <w:sz w:val="24"/>
          <w:szCs w:val="24"/>
        </w:rPr>
      </w:pPr>
    </w:p>
    <w:p w14:paraId="38310752" w14:textId="342895F1" w:rsidR="003B3B2D" w:rsidRDefault="003B3B2D" w:rsidP="00ED0137">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3"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1B974E7B" w14:textId="51DA2101"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24"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16AA7C6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25"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34A791F6" w14:textId="7DA7BDD4" w:rsidR="00ED0137"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6" w:history="1">
        <w:r w:rsidRPr="00491584">
          <w:rPr>
            <w:rStyle w:val="Hyperlink"/>
            <w:rFonts w:ascii="Bookman Old Style" w:hAnsi="Bookman Old Style"/>
            <w:sz w:val="24"/>
            <w:szCs w:val="24"/>
          </w:rPr>
          <w:t>https://doi.org/10.1126/science.1184984</w:t>
        </w:r>
      </w:hyperlink>
    </w:p>
    <w:p w14:paraId="31A018AA" w14:textId="159C9FB5"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7"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6F2343A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36E73E67" w14:textId="77777777" w:rsidR="00ED0137" w:rsidRPr="001F0E92" w:rsidRDefault="00ED0137" w:rsidP="00ED0137">
      <w:pPr>
        <w:spacing w:after="0" w:line="240" w:lineRule="auto"/>
        <w:ind w:firstLine="720"/>
        <w:rPr>
          <w:rFonts w:ascii="Bookman Old Style" w:hAnsi="Bookman Old Style" w:cs="Times New Roman"/>
          <w:sz w:val="24"/>
          <w:szCs w:val="24"/>
        </w:rPr>
      </w:pPr>
      <w:hyperlink r:id="rId28" w:history="1">
        <w:r w:rsidRPr="001F0E92">
          <w:rPr>
            <w:rStyle w:val="Hyperlink"/>
            <w:rFonts w:ascii="Bookman Old Style" w:hAnsi="Bookman Old Style"/>
            <w:color w:val="auto"/>
            <w:sz w:val="24"/>
            <w:szCs w:val="24"/>
          </w:rPr>
          <w:t>https://doi.org/10.1016/j.foreco.2012.06.046</w:t>
        </w:r>
      </w:hyperlink>
      <w:r>
        <w:rPr>
          <w:rFonts w:ascii="Bookman Old Style" w:hAnsi="Bookman Old Style" w:cs="Times New Roman"/>
          <w:sz w:val="24"/>
          <w:szCs w:val="24"/>
        </w:rPr>
        <w:t xml:space="preserve"> </w:t>
      </w:r>
    </w:p>
    <w:p w14:paraId="45EAB31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29"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57E67C0F" w14:textId="77777777" w:rsidR="00ED0137" w:rsidRPr="001F0E92" w:rsidRDefault="00ED0137" w:rsidP="00ED0137">
      <w:pPr>
        <w:spacing w:after="0" w:line="240" w:lineRule="auto"/>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lastRenderedPageBreak/>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30"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6051BC13"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31" w:history="1">
        <w:r w:rsidRPr="001F0E92">
          <w:rPr>
            <w:rStyle w:val="Hyperlink"/>
            <w:rFonts w:ascii="Bookman Old Style" w:hAnsi="Bookman Old Style"/>
            <w:color w:val="auto"/>
          </w:rPr>
          <w:t>https://doi.org/10.1007/pl00009752</w:t>
        </w:r>
      </w:hyperlink>
    </w:p>
    <w:p w14:paraId="3AA909C2"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32" w:history="1">
        <w:r w:rsidRPr="001F0E92">
          <w:rPr>
            <w:rStyle w:val="Hyperlink"/>
            <w:rFonts w:ascii="Bookman Old Style" w:hAnsi="Bookman Old Style"/>
            <w:color w:val="auto"/>
          </w:rPr>
          <w:t>https://doi.org/10.1016/j.jplph.2016.08.012</w:t>
        </w:r>
      </w:hyperlink>
      <w:r w:rsidRPr="001F0E92">
        <w:rPr>
          <w:rFonts w:ascii="Bookman Old Style" w:hAnsi="Bookman Old Style"/>
        </w:rPr>
        <w:t xml:space="preserve"> </w:t>
      </w:r>
    </w:p>
    <w:p w14:paraId="04F0AC17" w14:textId="58D112D9"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Filewood,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33"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148CA903" w14:textId="77777777" w:rsidR="003B3B2D" w:rsidRDefault="003B3B2D" w:rsidP="003B3B2D">
      <w:pPr>
        <w:spacing w:after="0" w:line="240" w:lineRule="auto"/>
        <w:rPr>
          <w:rFonts w:ascii="Bookman Old Style" w:hAnsi="Bookman Old Style" w:cs="Times New Roman"/>
          <w:sz w:val="24"/>
          <w:szCs w:val="24"/>
        </w:rPr>
      </w:pP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Buckley TN, </w:t>
      </w:r>
      <w:proofErr w:type="spellStart"/>
      <w:r w:rsidRPr="00A54E68">
        <w:rPr>
          <w:rFonts w:ascii="Bookman Old Style" w:hAnsi="Bookman Old Style" w:cs="Times New Roman"/>
          <w:sz w:val="24"/>
          <w:szCs w:val="24"/>
        </w:rPr>
        <w:t>Cernusak</w:t>
      </w:r>
      <w:proofErr w:type="spellEnd"/>
      <w:r w:rsidRPr="00A54E68">
        <w:rPr>
          <w:rFonts w:ascii="Bookman Old Style" w:hAnsi="Bookman Old Style" w:cs="Times New Roman"/>
          <w:sz w:val="24"/>
          <w:szCs w:val="24"/>
        </w:rPr>
        <w:t xml:space="preserve"> LA, Novick KA, Poulter B, </w:t>
      </w:r>
      <w:proofErr w:type="spellStart"/>
      <w:r w:rsidRPr="00A54E68">
        <w:rPr>
          <w:rFonts w:ascii="Bookman Old Style" w:hAnsi="Bookman Old Style" w:cs="Times New Roman"/>
          <w:sz w:val="24"/>
          <w:szCs w:val="24"/>
        </w:rPr>
        <w:t>Siegwolf</w:t>
      </w:r>
      <w:proofErr w:type="spellEnd"/>
      <w:r w:rsidRPr="00A54E68">
        <w:rPr>
          <w:rFonts w:ascii="Bookman Old Style" w:hAnsi="Bookman Old Style" w:cs="Times New Roman"/>
          <w:sz w:val="24"/>
          <w:szCs w:val="24"/>
        </w:rPr>
        <w:t xml:space="preserve">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4"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40B64190" w14:textId="77777777" w:rsidR="003B3B2D" w:rsidRDefault="003B3B2D" w:rsidP="003B3B2D">
      <w:pPr>
        <w:spacing w:after="0" w:line="240" w:lineRule="auto"/>
        <w:rPr>
          <w:rFonts w:ascii="Bookman Old Style" w:hAnsi="Bookman Old Style" w:cs="Times New Roman"/>
          <w:sz w:val="24"/>
          <w:szCs w:val="24"/>
        </w:rPr>
      </w:pPr>
      <w:r w:rsidRPr="007033E9">
        <w:rPr>
          <w:rFonts w:ascii="Bookman Old Style" w:hAnsi="Bookman Old Style" w:cs="Times New Roman"/>
          <w:sz w:val="24"/>
          <w:szCs w:val="24"/>
        </w:rPr>
        <w:t xml:space="preserve">Haeni, M., </w:t>
      </w:r>
      <w:proofErr w:type="spellStart"/>
      <w:r w:rsidRPr="007033E9">
        <w:rPr>
          <w:rFonts w:ascii="Bookman Old Style" w:hAnsi="Bookman Old Style" w:cs="Times New Roman"/>
          <w:sz w:val="24"/>
          <w:szCs w:val="24"/>
        </w:rPr>
        <w:t>Knüsel</w:t>
      </w:r>
      <w:proofErr w:type="spellEnd"/>
      <w:r w:rsidRPr="007033E9">
        <w:rPr>
          <w:rFonts w:ascii="Bookman Old Style" w:hAnsi="Bookman Old Style" w:cs="Times New Roman"/>
          <w:sz w:val="24"/>
          <w:szCs w:val="24"/>
        </w:rPr>
        <w:t xml:space="preserve">,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(2020).</w:t>
      </w:r>
      <w:proofErr w:type="spellStart"/>
      <w:r w:rsidRPr="007033E9">
        <w:rPr>
          <w:rFonts w:ascii="Bookman Old Style" w:hAnsi="Bookman Old Style" w:cs="Times New Roman"/>
          <w:sz w:val="24"/>
          <w:szCs w:val="24"/>
        </w:rPr>
        <w:t>Treenetproc</w:t>
      </w:r>
      <w:proofErr w:type="spellEnd"/>
      <w:r w:rsidRPr="007033E9">
        <w:rPr>
          <w:rFonts w:ascii="Bookman Old Style" w:hAnsi="Bookman Old Style" w:cs="Times New Roman"/>
          <w:sz w:val="24"/>
          <w:szCs w:val="24"/>
        </w:rPr>
        <w:t xml:space="preserve"> - Clean, Process and </w:t>
      </w:r>
      <w:proofErr w:type="spellStart"/>
      <w:r w:rsidRPr="007033E9">
        <w:rPr>
          <w:rFonts w:ascii="Bookman Old Style" w:hAnsi="Bookman Old Style" w:cs="Times New Roman"/>
          <w:sz w:val="24"/>
          <w:szCs w:val="24"/>
        </w:rPr>
        <w:t>Visualise</w:t>
      </w:r>
      <w:proofErr w:type="spellEnd"/>
      <w:r w:rsidRPr="007033E9">
        <w:rPr>
          <w:rFonts w:ascii="Bookman Old Style" w:hAnsi="Bookman Old Style" w:cs="Times New Roman"/>
          <w:sz w:val="24"/>
          <w:szCs w:val="24"/>
        </w:rPr>
        <w:t xml:space="preserv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 xml:space="preserve">Version 0.1.4. </w:t>
      </w:r>
      <w:proofErr w:type="spellStart"/>
      <w:r w:rsidRPr="007033E9">
        <w:rPr>
          <w:rFonts w:ascii="Bookman Old Style" w:hAnsi="Bookman Old Style" w:cs="Times New Roman"/>
          <w:sz w:val="24"/>
          <w:szCs w:val="24"/>
        </w:rPr>
        <w:t>Github</w:t>
      </w:r>
      <w:proofErr w:type="spellEnd"/>
      <w:r w:rsidRPr="007033E9">
        <w:rPr>
          <w:rFonts w:ascii="Bookman Old Style" w:hAnsi="Bookman Old Style" w:cs="Times New Roman"/>
          <w:sz w:val="24"/>
          <w:szCs w:val="24"/>
        </w:rPr>
        <w:t xml:space="preserve"> Repository.</w:t>
      </w:r>
      <w:r>
        <w:rPr>
          <w:rFonts w:ascii="Bookman Old Style" w:hAnsi="Bookman Old Style" w:cs="Times New Roman"/>
          <w:sz w:val="24"/>
          <w:szCs w:val="24"/>
        </w:rPr>
        <w:t xml:space="preserve"> </w:t>
      </w:r>
    </w:p>
    <w:p w14:paraId="733C8964" w14:textId="7186C98D" w:rsidR="003B3B2D" w:rsidRPr="003B3B2D" w:rsidRDefault="003B3B2D" w:rsidP="003B3B2D">
      <w:pPr>
        <w:spacing w:after="0" w:line="240" w:lineRule="auto"/>
        <w:ind w:firstLine="720"/>
        <w:rPr>
          <w:rFonts w:ascii="Bookman Old Style" w:hAnsi="Bookman Old Style" w:cs="Times New Roman"/>
          <w:sz w:val="24"/>
          <w:szCs w:val="24"/>
          <w:u w:val="single"/>
        </w:rPr>
      </w:pPr>
      <w:hyperlink r:id="rId35" w:history="1">
        <w:r w:rsidRPr="007033E9">
          <w:rPr>
            <w:rStyle w:val="Hyperlink"/>
            <w:rFonts w:ascii="Bookman Old Style" w:hAnsi="Bookman Old Style" w:cs="Times New Roman"/>
            <w:sz w:val="24"/>
            <w:szCs w:val="24"/>
          </w:rPr>
          <w:t>https://github.com/treenet/treenetproc</w:t>
        </w:r>
      </w:hyperlink>
      <w:r w:rsidRPr="007033E9">
        <w:rPr>
          <w:rFonts w:ascii="Bookman Old Style" w:hAnsi="Bookman Old Style" w:cs="Times New Roman"/>
          <w:sz w:val="24"/>
          <w:szCs w:val="24"/>
          <w:u w:val="single"/>
        </w:rPr>
        <w:t xml:space="preserve"> </w:t>
      </w:r>
    </w:p>
    <w:p w14:paraId="746FAF18" w14:textId="77777777" w:rsidR="003B3B2D"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w:t>
      </w:r>
      <w:proofErr w:type="spellStart"/>
      <w:r w:rsidRPr="00A54E68">
        <w:rPr>
          <w:rFonts w:ascii="Bookman Old Style" w:hAnsi="Bookman Old Style" w:cs="Times New Roman"/>
          <w:sz w:val="24"/>
          <w:szCs w:val="24"/>
        </w:rPr>
        <w:t>Anchukaitis</w:t>
      </w:r>
      <w:proofErr w:type="spellEnd"/>
      <w:r w:rsidRPr="00A54E68">
        <w:rPr>
          <w:rFonts w:ascii="Bookman Old Style" w:hAnsi="Bookman Old Style" w:cs="Times New Roman"/>
          <w:sz w:val="24"/>
          <w:szCs w:val="24"/>
        </w:rPr>
        <w:t xml:space="preserve">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 xml:space="preserve">Pacific Northwest of North America. </w:t>
      </w:r>
      <w:proofErr w:type="spellStart"/>
      <w:r w:rsidRPr="00A54E68">
        <w:rPr>
          <w:rFonts w:ascii="Bookman Old Style" w:hAnsi="Bookman Old Style" w:cs="Times New Roman"/>
          <w:sz w:val="24"/>
          <w:szCs w:val="24"/>
        </w:rPr>
        <w:t>npj</w:t>
      </w:r>
      <w:proofErr w:type="spellEnd"/>
      <w:r w:rsidRPr="00A54E68">
        <w:rPr>
          <w:rFonts w:ascii="Bookman Old Style" w:hAnsi="Bookman Old Style" w:cs="Times New Roman"/>
          <w:sz w:val="24"/>
          <w:szCs w:val="24"/>
        </w:rPr>
        <w:t xml:space="preserve">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6"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7B9D2FF7" w14:textId="204F1BA1" w:rsidR="003B3B2D" w:rsidRPr="00A54E68" w:rsidRDefault="003B3B2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37"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119A7B37" w14:textId="15E3A1B1"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w:t>
      </w:r>
      <w:proofErr w:type="spellStart"/>
      <w:r w:rsidRPr="00A54E68">
        <w:rPr>
          <w:rFonts w:ascii="Bookman Old Style" w:hAnsi="Bookman Old Style" w:cs="Times New Roman"/>
          <w:sz w:val="24"/>
          <w:szCs w:val="24"/>
        </w:rPr>
        <w:t>Borghetti</w:t>
      </w:r>
      <w:proofErr w:type="spellEnd"/>
      <w:r w:rsidRPr="00A54E68">
        <w:rPr>
          <w:rFonts w:ascii="Bookman Old Style" w:hAnsi="Bookman Old Style" w:cs="Times New Roman"/>
          <w:sz w:val="24"/>
          <w:szCs w:val="24"/>
        </w:rPr>
        <w:t xml:space="preserve">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w:t>
      </w:r>
      <w:proofErr w:type="spellStart"/>
      <w:r w:rsidRPr="00A54E68">
        <w:rPr>
          <w:rFonts w:ascii="Bookman Old Style" w:hAnsi="Bookman Old Style" w:cs="Times New Roman"/>
          <w:sz w:val="24"/>
          <w:szCs w:val="24"/>
        </w:rPr>
        <w:t>Ripullone</w:t>
      </w:r>
      <w:proofErr w:type="spellEnd"/>
      <w:r w:rsidRPr="00A54E68">
        <w:rPr>
          <w:rFonts w:ascii="Bookman Old Style" w:hAnsi="Bookman Old Style" w:cs="Times New Roman"/>
          <w:sz w:val="24"/>
          <w:szCs w:val="24"/>
        </w:rPr>
        <w:t xml:space="preserv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38"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6E75ABEB"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w:t>
      </w:r>
      <w:proofErr w:type="spellStart"/>
      <w:r w:rsidRPr="00A54E68">
        <w:rPr>
          <w:rFonts w:ascii="Bookman Old Style" w:hAnsi="Bookman Old Style" w:cs="Times New Roman"/>
          <w:sz w:val="24"/>
          <w:szCs w:val="24"/>
        </w:rPr>
        <w:t>Bladon</w:t>
      </w:r>
      <w:proofErr w:type="spellEnd"/>
      <w:r w:rsidRPr="00A54E68">
        <w:rPr>
          <w:rFonts w:ascii="Bookman Old Style" w:hAnsi="Bookman Old Style" w:cs="Times New Roman"/>
          <w:sz w:val="24"/>
          <w:szCs w:val="24"/>
        </w:rPr>
        <w:t xml:space="preserve"> KD, </w:t>
      </w:r>
      <w:proofErr w:type="spellStart"/>
      <w:r w:rsidRPr="00A54E68">
        <w:rPr>
          <w:rFonts w:ascii="Bookman Old Style" w:hAnsi="Bookman Old Style" w:cs="Times New Roman"/>
          <w:sz w:val="24"/>
          <w:szCs w:val="24"/>
        </w:rPr>
        <w:t>Wondzell</w:t>
      </w:r>
      <w:proofErr w:type="spellEnd"/>
      <w:r w:rsidRPr="00A54E68">
        <w:rPr>
          <w:rFonts w:ascii="Bookman Old Style" w:hAnsi="Bookman Old Style" w:cs="Times New Roman"/>
          <w:sz w:val="24"/>
          <w:szCs w:val="24"/>
        </w:rPr>
        <w:t xml:space="preserve">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9"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525B6B5A" w14:textId="77777777" w:rsidR="000C5A3D"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57BF6429"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40"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4CFEAB40" w14:textId="1560D696" w:rsidR="00236B31" w:rsidRDefault="00236B31" w:rsidP="001F0E92">
      <w:pPr>
        <w:spacing w:after="0" w:line="240" w:lineRule="auto"/>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41" w:history="1">
        <w:r w:rsidRPr="00491584">
          <w:rPr>
            <w:rStyle w:val="Hyperlink"/>
            <w:rFonts w:ascii="Bookman Old Style" w:hAnsi="Bookman Old Style" w:cs="Times New Roman"/>
            <w:sz w:val="24"/>
            <w:szCs w:val="24"/>
          </w:rPr>
          <w:t>https://doi.org/10.3390/f12060765</w:t>
        </w:r>
      </w:hyperlink>
    </w:p>
    <w:p w14:paraId="4128DD52" w14:textId="6CBA954D" w:rsidR="00ED0137" w:rsidRPr="001F0E92"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42"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18323FE1"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43"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5AC94898"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44"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48740EFA"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w:t>
      </w: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Konings AG, Martínez-Vilalta J, Sadok W,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Trugman</w:t>
      </w:r>
      <w:proofErr w:type="spellEnd"/>
      <w:r w:rsidRPr="00A54E68">
        <w:rPr>
          <w:rFonts w:ascii="Bookman Old Style" w:hAnsi="Bookman Old Style" w:cs="Times New Roman"/>
          <w:sz w:val="24"/>
          <w:szCs w:val="24"/>
        </w:rPr>
        <w:t xml:space="preserve"> AT, Williams AP, Wright AJ,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Dannenberg MP,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Gentine</w:t>
      </w:r>
      <w:proofErr w:type="spellEnd"/>
      <w:r w:rsidRPr="00A54E68">
        <w:rPr>
          <w:rFonts w:ascii="Bookman Old Style" w:hAnsi="Bookman Old Style" w:cs="Times New Roman"/>
          <w:sz w:val="24"/>
          <w:szCs w:val="24"/>
        </w:rPr>
        <w:t xml:space="preserv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w:t>
      </w:r>
      <w:proofErr w:type="gramStart"/>
      <w:r w:rsidRPr="00A54E68">
        <w:rPr>
          <w:rFonts w:ascii="Bookman Old Style" w:hAnsi="Bookman Old Style" w:cs="Times New Roman"/>
          <w:sz w:val="24"/>
          <w:szCs w:val="24"/>
        </w:rPr>
        <w:t>The</w:t>
      </w:r>
      <w:proofErr w:type="gramEnd"/>
      <w:r w:rsidRPr="00A54E68">
        <w:rPr>
          <w:rFonts w:ascii="Bookman Old Style" w:hAnsi="Bookman Old Style" w:cs="Times New Roman"/>
          <w:sz w:val="24"/>
          <w:szCs w:val="24"/>
        </w:rPr>
        <w:t xml:space="preserve"> impacts of rising </w:t>
      </w:r>
      <w:proofErr w:type="spellStart"/>
      <w:r w:rsidRPr="00A54E68">
        <w:rPr>
          <w:rFonts w:ascii="Bookman Old Style" w:hAnsi="Bookman Old Style" w:cs="Times New Roman"/>
          <w:sz w:val="24"/>
          <w:szCs w:val="24"/>
        </w:rPr>
        <w:t>vapour</w:t>
      </w:r>
      <w:proofErr w:type="spellEnd"/>
      <w:r w:rsidRPr="00A54E68">
        <w:rPr>
          <w:rFonts w:ascii="Bookman Old Style" w:hAnsi="Bookman Old Style" w:cs="Times New Roman"/>
          <w:sz w:val="24"/>
          <w:szCs w:val="24"/>
        </w:rPr>
        <w:t xml:space="preserve">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45"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2D43A284"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67993E45" w14:textId="77899882" w:rsidR="00ED0137" w:rsidRPr="00ED0137" w:rsidRDefault="00ED0137" w:rsidP="00ED0137">
      <w:pPr>
        <w:spacing w:after="0" w:line="240" w:lineRule="auto"/>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46" w:history="1">
        <w:r w:rsidRPr="001F0E92">
          <w:rPr>
            <w:rStyle w:val="Hyperlink"/>
            <w:rFonts w:ascii="Bookman Old Style" w:hAnsi="Bookman Old Style"/>
            <w:color w:val="auto"/>
            <w:sz w:val="24"/>
            <w:szCs w:val="24"/>
          </w:rPr>
          <w:t>https://doi.org/10.5194/bg-15-7127-2018</w:t>
        </w:r>
      </w:hyperlink>
    </w:p>
    <w:p w14:paraId="3D5100D2" w14:textId="2393C8C3" w:rsidR="00ED0137" w:rsidRPr="001F0E92" w:rsidRDefault="00ED0137" w:rsidP="00ED0137">
      <w:pPr>
        <w:pStyle w:val="NormalWeb"/>
        <w:spacing w:before="0" w:beforeAutospacing="0" w:after="0" w:afterAutospacing="0"/>
        <w:rPr>
          <w:rFonts w:ascii="Bookman Old Style" w:hAnsi="Bookman Old Style"/>
        </w:rPr>
      </w:pPr>
      <w:r w:rsidRPr="001F0E92">
        <w:rPr>
          <w:rFonts w:ascii="Bookman Old Style" w:hAnsi="Bookman Old Style"/>
        </w:rPr>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7" w:history="1">
        <w:r w:rsidRPr="00491584">
          <w:rPr>
            <w:rStyle w:val="Hyperlink"/>
            <w:rFonts w:ascii="Bookman Old Style" w:hAnsi="Bookman Old Style"/>
          </w:rPr>
          <w:t>https://doi.org/10.1073/pnas.1216053111</w:t>
        </w:r>
        <w:r w:rsidRPr="00491584">
          <w:rPr>
            <w:rStyle w:val="Hyperlink"/>
            <w:rFonts w:ascii="Bookman Old Style" w:eastAsiaTheme="majorEastAsia" w:hAnsi="Bookman Old Style"/>
            <w:bdr w:val="none" w:sz="0" w:space="0" w:color="auto" w:frame="1"/>
          </w:rPr>
          <w:t>.</w:t>
        </w:r>
      </w:hyperlink>
    </w:p>
    <w:p w14:paraId="230D7E8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Stegehuis,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Poyatos, R., Babst, F., Cienciala, E., Fonti, P., Lerink,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t xml:space="preserve">Mencuccini, M., Nabuurs, G., Van Der Maaten,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Akhmetzyanov,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48"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5C098B42" w14:textId="57BBB591"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49" w:history="1">
        <w:r w:rsidR="00F25B65" w:rsidRPr="00491584">
          <w:rPr>
            <w:rStyle w:val="Hyperlink"/>
            <w:rFonts w:ascii="Bookman Old Style" w:hAnsi="Bookman Old Style" w:cs="Times New Roman"/>
            <w:sz w:val="24"/>
            <w:szCs w:val="24"/>
          </w:rPr>
          <w:t>https://doi.org/10.1038/nature12914</w:t>
        </w:r>
      </w:hyperlink>
      <w:r w:rsidR="00F25B65">
        <w:rPr>
          <w:rFonts w:ascii="Bookman Old Style" w:hAnsi="Bookman Old Style" w:cs="Times New Roman"/>
          <w:sz w:val="24"/>
          <w:szCs w:val="24"/>
        </w:rPr>
        <w:t xml:space="preserve"> </w:t>
      </w:r>
    </w:p>
    <w:p w14:paraId="51595EF3" w14:textId="45D25AA9" w:rsidR="00262FAB" w:rsidRDefault="00262FAB" w:rsidP="00ED0137">
      <w:pPr>
        <w:spacing w:after="0" w:line="240" w:lineRule="auto"/>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50" w:history="1">
        <w:r w:rsidR="00E90A97" w:rsidRPr="00491584">
          <w:rPr>
            <w:rStyle w:val="Hyperlink"/>
            <w:rFonts w:ascii="Bookman Old Style" w:hAnsi="Bookman Old Style" w:cs="Times New Roman"/>
            <w:sz w:val="24"/>
            <w:szCs w:val="24"/>
          </w:rPr>
          <w:t>https://doi.org/10.6073/pasta/88040f52946c09c74ac</w:t>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t>0bfc2a3167717</w:t>
        </w:r>
      </w:hyperlink>
      <w:r>
        <w:rPr>
          <w:rFonts w:ascii="Bookman Old Style" w:hAnsi="Bookman Old Style" w:cs="Times New Roman"/>
          <w:sz w:val="24"/>
          <w:szCs w:val="24"/>
        </w:rPr>
        <w:t xml:space="preserve"> </w:t>
      </w:r>
      <w:r w:rsidRPr="00262FAB">
        <w:rPr>
          <w:rFonts w:ascii="Bookman Old Style" w:hAnsi="Bookman Old Style" w:cs="Times New Roman"/>
          <w:sz w:val="24"/>
          <w:szCs w:val="24"/>
        </w:rPr>
        <w:t xml:space="preserve"> </w:t>
      </w:r>
      <w:r>
        <w:rPr>
          <w:rFonts w:ascii="Bookman Old Style" w:hAnsi="Bookman Old Style" w:cs="Times New Roman"/>
          <w:sz w:val="24"/>
          <w:szCs w:val="24"/>
        </w:rPr>
        <w:t xml:space="preserve"> </w:t>
      </w:r>
    </w:p>
    <w:p w14:paraId="65AB0D09" w14:textId="6140D644"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51"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57572DC3" w14:textId="50278235" w:rsidR="00F40603" w:rsidRPr="001F0E92" w:rsidRDefault="00F40603" w:rsidP="00ED0137">
      <w:pPr>
        <w:spacing w:after="0" w:line="240" w:lineRule="auto"/>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52"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1568DFBE" w14:textId="36686734" w:rsidR="003B3B2D" w:rsidRDefault="000C5A3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53"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735C48F9"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w:t>
      </w:r>
      <w:proofErr w:type="spellStart"/>
      <w:r w:rsidRPr="00A54E68">
        <w:rPr>
          <w:rFonts w:ascii="Bookman Old Style" w:hAnsi="Bookman Old Style" w:cs="Times New Roman"/>
          <w:sz w:val="24"/>
          <w:szCs w:val="24"/>
        </w:rPr>
        <w:t>Bauweraerts</w:t>
      </w:r>
      <w:proofErr w:type="spellEnd"/>
      <w:r w:rsidRPr="00A54E68">
        <w:rPr>
          <w:rFonts w:ascii="Bookman Old Style" w:hAnsi="Bookman Old Style" w:cs="Times New Roman"/>
          <w:sz w:val="24"/>
          <w:szCs w:val="24"/>
        </w:rPr>
        <w:t xml:space="preserve"> I, </w:t>
      </w:r>
      <w:proofErr w:type="spellStart"/>
      <w:r w:rsidRPr="00A54E68">
        <w:rPr>
          <w:rFonts w:ascii="Bookman Old Style" w:hAnsi="Bookman Old Style" w:cs="Times New Roman"/>
          <w:sz w:val="24"/>
          <w:szCs w:val="24"/>
        </w:rPr>
        <w:t>Ameye</w:t>
      </w:r>
      <w:proofErr w:type="spellEnd"/>
      <w:r w:rsidRPr="00A54E68">
        <w:rPr>
          <w:rFonts w:ascii="Bookman Old Style" w:hAnsi="Bookman Old Style" w:cs="Times New Roman"/>
          <w:sz w:val="24"/>
          <w:szCs w:val="24"/>
        </w:rPr>
        <w:t xml:space="preserve"> M, </w:t>
      </w:r>
      <w:proofErr w:type="spellStart"/>
      <w:r w:rsidRPr="00A54E68">
        <w:rPr>
          <w:rFonts w:ascii="Bookman Old Style" w:hAnsi="Bookman Old Style" w:cs="Times New Roman"/>
          <w:sz w:val="24"/>
          <w:szCs w:val="24"/>
        </w:rPr>
        <w:t>Mcguire</w:t>
      </w:r>
      <w:proofErr w:type="spellEnd"/>
      <w:r w:rsidRPr="00A54E68">
        <w:rPr>
          <w:rFonts w:ascii="Bookman Old Style" w:hAnsi="Bookman Old Style" w:cs="Times New Roman"/>
          <w:sz w:val="24"/>
          <w:szCs w:val="24"/>
        </w:rPr>
        <w:t xml:space="preserv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54"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5BB168D3" w14:textId="77777777"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55"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121D7938" w14:textId="5736F4C2" w:rsidR="00352185" w:rsidRPr="001F0E92" w:rsidRDefault="00352185" w:rsidP="00ED0137">
      <w:pPr>
        <w:spacing w:after="0" w:line="240" w:lineRule="auto"/>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w:t>
      </w:r>
      <w:proofErr w:type="spellStart"/>
      <w:r>
        <w:rPr>
          <w:rFonts w:ascii="Bookman Old Style" w:hAnsi="Bookman Old Style" w:cs="Times New Roman"/>
          <w:sz w:val="24"/>
          <w:szCs w:val="24"/>
        </w:rPr>
        <w:t>D</w:t>
      </w:r>
      <w:r w:rsidRPr="00EB16B6">
        <w:rPr>
          <w:rFonts w:ascii="Bookman Old Style" w:hAnsi="Bookman Old Style" w:cs="Times New Roman"/>
          <w:sz w:val="24"/>
          <w:szCs w:val="24"/>
        </w:rPr>
        <w:t>plyr</w:t>
      </w:r>
      <w:proofErr w:type="spellEnd"/>
      <w:r w:rsidRPr="00EB16B6">
        <w:rPr>
          <w:rFonts w:ascii="Bookman Old Style" w:hAnsi="Bookman Old Style" w:cs="Times New Roman"/>
          <w:sz w:val="24"/>
          <w:szCs w:val="24"/>
        </w:rPr>
        <w:t xml:space="preserve">: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56"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068CAD43" w14:textId="0E831C95" w:rsidR="000C5A3D" w:rsidRPr="00ED0137" w:rsidRDefault="000C5A3D"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7"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1C681170" w14:textId="1B9EADD1" w:rsidR="00A54E68" w:rsidRP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Hendrey</w:t>
      </w:r>
      <w:proofErr w:type="spellEnd"/>
      <w:r w:rsidRPr="00A54E68">
        <w:rPr>
          <w:rFonts w:ascii="Bookman Old Style" w:hAnsi="Bookman Old Style" w:cs="Times New Roman"/>
          <w:sz w:val="24"/>
          <w:szCs w:val="24"/>
        </w:rPr>
        <w:t xml:space="preserve">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58"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3571D201" w14:textId="6A92463B" w:rsid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Zweifel R, Haeni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2171ADD9" w14:textId="5F08AEFC" w:rsidR="00352185" w:rsidRPr="001F0E92" w:rsidRDefault="00A54E68" w:rsidP="00A54E68">
      <w:pPr>
        <w:spacing w:after="0" w:line="240" w:lineRule="auto"/>
        <w:rPr>
          <w:rFonts w:ascii="Bookman Old Style" w:hAnsi="Bookman Old Style" w:cs="Times New Roman"/>
          <w:sz w:val="24"/>
          <w:szCs w:val="24"/>
        </w:rPr>
      </w:pPr>
      <w:r>
        <w:rPr>
          <w:rFonts w:ascii="Bookman Old Style" w:hAnsi="Bookman Old Style" w:cs="Times New Roman"/>
          <w:sz w:val="24"/>
          <w:szCs w:val="24"/>
        </w:rPr>
        <w:tab/>
      </w:r>
      <w:hyperlink r:id="rId59"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sectPr w:rsidR="00352185" w:rsidRPr="001F0E92" w:rsidSect="001C57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5-29T15:34:00Z" w:initials="Gb">
    <w:p w14:paraId="6C4B9135" w14:textId="77777777" w:rsidR="00084E0B" w:rsidRDefault="00084E0B" w:rsidP="00084E0B">
      <w:pPr>
        <w:pStyle w:val="CommentText"/>
      </w:pPr>
      <w:r>
        <w:rPr>
          <w:rStyle w:val="CommentReference"/>
        </w:rPr>
        <w:annotationRef/>
      </w:r>
      <w:r>
        <w:t>From Julia:</w:t>
      </w:r>
    </w:p>
    <w:p w14:paraId="2A0EA042" w14:textId="77777777" w:rsidR="00084E0B" w:rsidRDefault="00084E0B" w:rsidP="00084E0B">
      <w:pPr>
        <w:pStyle w:val="CommentText"/>
      </w:pPr>
      <w:r>
        <w:t>Long-term paired watersheds indicate that the period of maximum response to clearcutting of old-growth is spring, indicating that spring is a major period of tree water use and growth.</w:t>
      </w:r>
    </w:p>
    <w:p w14:paraId="0E26BD26" w14:textId="77777777" w:rsidR="00084E0B" w:rsidRDefault="00084E0B" w:rsidP="00084E0B">
      <w:pPr>
        <w:pStyle w:val="CommentText"/>
      </w:pPr>
      <w:r>
        <w:rPr>
          <w:color w:val="FF0000"/>
        </w:rPr>
        <w:t>It would be great to produce graphs like your slide about what to do with dendrometer data – plots of some measure of water availability or soil moisture, to compare to the dendrometer data.  I encourage you to plot streamflow data, air temperature, and relative humidity alongside the dendrometer plots and squint at them.</w:t>
      </w:r>
    </w:p>
    <w:p w14:paraId="7F3324FB" w14:textId="77777777" w:rsidR="00084E0B" w:rsidRDefault="00084E0B" w:rsidP="00084E0B">
      <w:pPr>
        <w:pStyle w:val="CommentText"/>
      </w:pPr>
    </w:p>
    <w:p w14:paraId="48DB4CAD" w14:textId="77777777" w:rsidR="00084E0B" w:rsidRDefault="00084E0B" w:rsidP="00084E0B">
      <w:pPr>
        <w:pStyle w:val="CommentText"/>
      </w:pPr>
      <w:r>
        <w:rPr>
          <w:color w:val="FF0000"/>
        </w:rPr>
        <w:t>A main contribution of this work could be to sort out the relative importance of the timing of moisture and temperature on growth in old and young trees.  By timing, I mean, the daily changes from March to October in moisture (which is declining) and temperature (which is increasing), compared to growth.</w:t>
      </w:r>
    </w:p>
  </w:comment>
  <w:comment w:id="1" w:author="Ga bby" w:date="2024-04-29T21:07:00Z" w:initials="Gb">
    <w:p w14:paraId="4F8331DA" w14:textId="7B854059" w:rsidR="007C3595" w:rsidRDefault="007C3595" w:rsidP="007C3595">
      <w:pPr>
        <w:pStyle w:val="CommentText"/>
      </w:pPr>
      <w:r>
        <w:rPr>
          <w:rStyle w:val="CommentReference"/>
        </w:rPr>
        <w:annotationRef/>
      </w:r>
      <w:r>
        <w:t>New sentence to clarify grouping of mature and old growth</w:t>
      </w:r>
    </w:p>
  </w:comment>
  <w:comment w:id="2" w:author="Ga bby" w:date="2024-05-16T13:07:00Z" w:initials="Gb">
    <w:p w14:paraId="057BE539" w14:textId="77777777" w:rsidR="002A079E" w:rsidRDefault="00DD7AAD" w:rsidP="002A079E">
      <w:pPr>
        <w:pStyle w:val="CommentText"/>
      </w:pPr>
      <w:r>
        <w:rPr>
          <w:rStyle w:val="CommentReference"/>
        </w:rPr>
        <w:annotationRef/>
      </w:r>
      <w:r w:rsidR="002A079E">
        <w:t>Split these sentences as Mark suggested to separate the ideas of old trees providing carbon storage AND carbon sequestration</w:t>
      </w:r>
    </w:p>
  </w:comment>
  <w:comment w:id="3" w:author="Ga bby" w:date="2024-04-29T11:58:00Z" w:initials="Gb">
    <w:p w14:paraId="589B5E8C" w14:textId="5E00707D" w:rsidR="004A0792" w:rsidRDefault="004A0792" w:rsidP="004A0792">
      <w:pPr>
        <w:pStyle w:val="CommentText"/>
      </w:pPr>
      <w:r>
        <w:rPr>
          <w:rStyle w:val="CommentReference"/>
        </w:rPr>
        <w:annotationRef/>
      </w:r>
      <w:r>
        <w:t>Added a statistic rather than “almost all”</w:t>
      </w:r>
    </w:p>
  </w:comment>
  <w:comment w:id="5" w:author="Still, Christopher" w:date="2024-04-24T08:53:00Z" w:initials="CS">
    <w:p w14:paraId="6398A62D" w14:textId="77777777" w:rsidR="00995E9A" w:rsidRDefault="00995E9A" w:rsidP="00995E9A">
      <w:r>
        <w:rPr>
          <w:rStyle w:val="CommentReference"/>
        </w:rPr>
        <w:annotationRef/>
      </w:r>
      <w:r>
        <w:rPr>
          <w:color w:val="000000"/>
          <w:sz w:val="20"/>
          <w:szCs w:val="20"/>
        </w:rPr>
        <w:t xml:space="preserve">Do you mean a single large old tree adds on average the equivalent of one 10-20cm tree each year? </w:t>
      </w:r>
    </w:p>
  </w:comment>
  <w:comment w:id="6" w:author="Ga bby" w:date="2024-04-29T14:12:00Z" w:initials="Gb">
    <w:p w14:paraId="5160F08E" w14:textId="77777777" w:rsidR="004A0792" w:rsidRDefault="004A0792" w:rsidP="004A0792">
      <w:pPr>
        <w:pStyle w:val="CommentText"/>
      </w:pPr>
      <w:r>
        <w:rPr>
          <w:rStyle w:val="CommentReference"/>
        </w:rPr>
        <w:annotationRef/>
      </w:r>
      <w:r>
        <w:t>Yes, I have since added new details to this sentence.</w:t>
      </w:r>
    </w:p>
  </w:comment>
  <w:comment w:id="8" w:author="Still, Christopher" w:date="2024-04-24T08:55:00Z" w:initials="CS">
    <w:p w14:paraId="57660DB7" w14:textId="67277486" w:rsidR="00995E9A" w:rsidRDefault="00995E9A" w:rsidP="00995E9A">
      <w:r>
        <w:rPr>
          <w:rStyle w:val="CommentReference"/>
        </w:rPr>
        <w:annotationRef/>
      </w:r>
      <w:r>
        <w:rPr>
          <w:color w:val="000000"/>
          <w:sz w:val="20"/>
          <w:szCs w:val="20"/>
        </w:rPr>
        <w:t>specifically OG and not MOG forests?</w:t>
      </w:r>
    </w:p>
  </w:comment>
  <w:comment w:id="9" w:author="Ga bby" w:date="2024-04-29T21:29:00Z" w:initials="Gb">
    <w:p w14:paraId="1516D923" w14:textId="77777777" w:rsidR="0042157F" w:rsidRDefault="0042157F" w:rsidP="0042157F">
      <w:pPr>
        <w:pStyle w:val="CommentText"/>
      </w:pPr>
      <w:r>
        <w:rPr>
          <w:rStyle w:val="CommentReference"/>
        </w:rPr>
        <w:annotationRef/>
      </w:r>
      <w:r>
        <w:t>MOG indeed!</w:t>
      </w:r>
    </w:p>
  </w:comment>
  <w:comment w:id="10" w:author="Powers, Matthew" w:date="2024-05-03T12:24:00Z" w:initials="PM">
    <w:p w14:paraId="45C25209" w14:textId="4BE434EB" w:rsidR="0098622D" w:rsidRDefault="0098622D">
      <w:pPr>
        <w:pStyle w:val="CommentText"/>
      </w:pPr>
      <w:r>
        <w:rPr>
          <w:rStyle w:val="CommentReference"/>
        </w:rPr>
        <w:annotationRef/>
      </w:r>
      <w:r>
        <w:t>See also the MOG spatial distribution mapping that Andy Gray worked on. It suggests a somewhat larger extent of MOG nationally.</w:t>
      </w:r>
    </w:p>
  </w:comment>
  <w:comment w:id="11" w:author="Ga bby" w:date="2024-05-24T15:33:00Z" w:initials="Gb">
    <w:p w14:paraId="5E4BFB59" w14:textId="77777777" w:rsidR="003B3B2D" w:rsidRDefault="003B3B2D" w:rsidP="003B3B2D">
      <w:pPr>
        <w:pStyle w:val="CommentText"/>
      </w:pPr>
      <w:r>
        <w:rPr>
          <w:rStyle w:val="CommentReference"/>
        </w:rPr>
        <w:annotationRef/>
      </w:r>
      <w:r>
        <w:t>I could not find this resource. If you could send it my way I’d be very appreciative!!</w:t>
      </w:r>
    </w:p>
  </w:comment>
  <w:comment w:id="12" w:author="Still, Christopher" w:date="2024-04-24T08:56:00Z" w:initials="CS">
    <w:p w14:paraId="4237EB6F" w14:textId="1A3DADDE" w:rsidR="00446039" w:rsidRDefault="00446039" w:rsidP="00446039">
      <w:r>
        <w:rPr>
          <w:rStyle w:val="CommentReference"/>
        </w:rPr>
        <w:annotationRef/>
      </w:r>
      <w:r>
        <w:rPr>
          <w:color w:val="000000"/>
          <w:sz w:val="20"/>
          <w:szCs w:val="20"/>
        </w:rPr>
        <w:t>Just OG or including mature forests as well?</w:t>
      </w:r>
    </w:p>
  </w:comment>
  <w:comment w:id="13" w:author="Ga bby" w:date="2024-04-29T21:15:00Z" w:initials="Gb">
    <w:p w14:paraId="264089AB" w14:textId="77777777" w:rsidR="00FA41D4" w:rsidRDefault="00722A1B" w:rsidP="00FA41D4">
      <w:pPr>
        <w:pStyle w:val="CommentText"/>
      </w:pPr>
      <w:r>
        <w:rPr>
          <w:rStyle w:val="CommentReference"/>
        </w:rPr>
        <w:annotationRef/>
      </w:r>
      <w:r w:rsidR="00FA41D4">
        <w:t>MOG, and I have updated the sentence with more detail with a better citation to support the new figure in 1B</w:t>
      </w:r>
    </w:p>
  </w:comment>
  <w:comment w:id="14" w:author="Ga bby" w:date="2024-04-29T20:56:00Z" w:initials="Gb">
    <w:p w14:paraId="1AF9E714" w14:textId="26C2B11A" w:rsidR="00EC47ED" w:rsidRDefault="00EC47ED" w:rsidP="00EC47ED">
      <w:pPr>
        <w:pStyle w:val="CommentText"/>
      </w:pPr>
      <w:r>
        <w:rPr>
          <w:rStyle w:val="CommentReference"/>
        </w:rPr>
        <w:annotationRef/>
      </w:r>
      <w:r>
        <w:t>New sentence to add a contextualizing statistic</w:t>
      </w:r>
    </w:p>
  </w:comment>
  <w:comment w:id="15" w:author="Albert, Loren" w:date="2024-05-02T22:51:00Z" w:initials="AL">
    <w:p w14:paraId="447CD473" w14:textId="77777777" w:rsidR="00874FF1" w:rsidRDefault="00874FF1" w:rsidP="00874FF1">
      <w:r>
        <w:rPr>
          <w:rStyle w:val="CommentReference"/>
        </w:rPr>
        <w:annotationRef/>
      </w:r>
      <w:r>
        <w:rPr>
          <w:color w:val="000000"/>
          <w:sz w:val="20"/>
          <w:szCs w:val="20"/>
        </w:rPr>
        <w:t>What are the units for the y-axis for Fig 3? Percentage? I see the units for the individual variables in the legend, but please clarify the numbers in the tick marks on the y-axis itself.</w:t>
      </w:r>
    </w:p>
  </w:comment>
  <w:comment w:id="16" w:author="Ga bby" w:date="2024-05-24T11:04:00Z" w:initials="Gb">
    <w:p w14:paraId="6067317E" w14:textId="77777777" w:rsidR="00F32A5A" w:rsidRDefault="00F32A5A" w:rsidP="00F32A5A">
      <w:pPr>
        <w:pStyle w:val="CommentText"/>
      </w:pPr>
      <w:r>
        <w:rPr>
          <w:rStyle w:val="CommentReference"/>
        </w:rPr>
        <w:annotationRef/>
      </w:r>
      <w:r>
        <w:t>There aren’t really united since each variable is different. I suppose value? I’m not sure how best to fix this and would love some feedback!</w:t>
      </w:r>
    </w:p>
  </w:comment>
  <w:comment w:id="17" w:author="Still, Christopher" w:date="2024-04-24T09:34:00Z" w:initials="SC">
    <w:p w14:paraId="169B2A1A" w14:textId="305A5FE2" w:rsidR="00CA68E1" w:rsidRDefault="00CA68E1" w:rsidP="00CA68E1">
      <w:r>
        <w:rPr>
          <w:rStyle w:val="CommentReference"/>
        </w:rPr>
        <w:annotationRef/>
      </w:r>
      <w:r>
        <w:rPr>
          <w:color w:val="000000"/>
          <w:sz w:val="20"/>
          <w:szCs w:val="20"/>
        </w:rPr>
        <w:t xml:space="preserve">This seems a little odd. A typical mean daytime VPD would be around 1.5-2 kPa, or 15-20 hPa. </w:t>
      </w:r>
    </w:p>
  </w:comment>
  <w:comment w:id="18" w:author="Still, Christopher" w:date="2024-04-24T09:35:00Z" w:initials="SC">
    <w:p w14:paraId="52ABCB8D" w14:textId="41B1BC20" w:rsidR="00CA68E1" w:rsidRDefault="00CA68E1" w:rsidP="00CA68E1">
      <w:r>
        <w:rPr>
          <w:rStyle w:val="CommentReference"/>
        </w:rPr>
        <w:annotationRef/>
      </w:r>
      <w:r>
        <w:rPr>
          <w:color w:val="000000"/>
          <w:sz w:val="20"/>
          <w:szCs w:val="20"/>
        </w:rPr>
        <w:t>VPD is the difference between the water vapor pressure in the air and its value at saturation given that air temperature</w:t>
      </w:r>
    </w:p>
  </w:comment>
  <w:comment w:id="19" w:author="Ga bby" w:date="2024-04-29T21:39:00Z" w:initials="Gb">
    <w:p w14:paraId="6C1061E6" w14:textId="77777777" w:rsidR="00F32A5A" w:rsidRDefault="00DB36FC" w:rsidP="00F32A5A">
      <w:pPr>
        <w:pStyle w:val="CommentText"/>
      </w:pPr>
      <w:r>
        <w:rPr>
          <w:rStyle w:val="CommentReference"/>
        </w:rPr>
        <w:annotationRef/>
      </w:r>
      <w:r w:rsidR="00F32A5A">
        <w:t>I have since changed this sentence and added some after.</w:t>
      </w:r>
    </w:p>
  </w:comment>
  <w:comment w:id="20" w:author="Ga bby" w:date="2024-04-29T22:35:00Z" w:initials="Gb">
    <w:p w14:paraId="41762EE3" w14:textId="77777777" w:rsidR="00F32A5A" w:rsidRDefault="00F32A5A" w:rsidP="00F32A5A">
      <w:pPr>
        <w:pStyle w:val="CommentText"/>
      </w:pPr>
      <w:r>
        <w:rPr>
          <w:rStyle w:val="CommentReference"/>
        </w:rPr>
        <w:annotationRef/>
      </w:r>
      <w:r>
        <w:t>Added phrase for clarity</w:t>
      </w:r>
    </w:p>
  </w:comment>
  <w:comment w:id="21" w:author="Still, Christopher" w:date="2024-04-24T09:38:00Z" w:initials="SC">
    <w:p w14:paraId="50B941FD" w14:textId="77777777" w:rsidR="00C23D50" w:rsidRDefault="00C23D50" w:rsidP="00C23D50">
      <w:r>
        <w:rPr>
          <w:rStyle w:val="CommentReference"/>
        </w:rPr>
        <w:annotationRef/>
      </w:r>
      <w:r>
        <w:rPr>
          <w:color w:val="000000"/>
          <w:sz w:val="20"/>
          <w:szCs w:val="20"/>
        </w:rPr>
        <w:t>very awkward phrasing</w:t>
      </w:r>
    </w:p>
  </w:comment>
  <w:comment w:id="22" w:author="Ga bby" w:date="2024-05-02T14:16:00Z" w:initials="Gb">
    <w:p w14:paraId="6E2555A8" w14:textId="77777777" w:rsidR="00C23D50" w:rsidRDefault="00C23D50" w:rsidP="00C23D50">
      <w:pPr>
        <w:pStyle w:val="CommentText"/>
      </w:pPr>
      <w:r>
        <w:rPr>
          <w:rStyle w:val="CommentReference"/>
        </w:rPr>
        <w:annotationRef/>
      </w:r>
      <w:r>
        <w:t>Fixed!</w:t>
      </w:r>
    </w:p>
  </w:comment>
  <w:comment w:id="23" w:author="Ga bby" w:date="2024-05-24T10:05:00Z" w:initials="Gb">
    <w:p w14:paraId="29540A90" w14:textId="77777777" w:rsidR="00C23D50" w:rsidRDefault="00C23D50" w:rsidP="00C23D50">
      <w:pPr>
        <w:pStyle w:val="CommentText"/>
      </w:pPr>
      <w:r>
        <w:rPr>
          <w:rStyle w:val="CommentReference"/>
        </w:rPr>
        <w:annotationRef/>
      </w:r>
      <w:r>
        <w:t>Added sentence</w:t>
      </w:r>
    </w:p>
  </w:comment>
  <w:comment w:id="24" w:author="Ga bby" w:date="2024-05-24T10:45:00Z" w:initials="Gb">
    <w:p w14:paraId="57F972DA" w14:textId="77777777" w:rsidR="00C23D50" w:rsidRDefault="00C23D50" w:rsidP="00C23D50">
      <w:pPr>
        <w:pStyle w:val="CommentText"/>
      </w:pPr>
      <w:r>
        <w:rPr>
          <w:rStyle w:val="CommentReference"/>
        </w:rPr>
        <w:annotationRef/>
      </w:r>
      <w:r>
        <w:t>Added new and less incorrect ideas</w:t>
      </w:r>
    </w:p>
  </w:comment>
  <w:comment w:id="25" w:author="Powers, Matthew" w:date="2024-05-03T12:26:00Z" w:initials="PM">
    <w:p w14:paraId="0CCF083F" w14:textId="73E4A0EC" w:rsidR="0098622D" w:rsidRDefault="0098622D">
      <w:pPr>
        <w:pStyle w:val="CommentText"/>
      </w:pPr>
      <w:r>
        <w:rPr>
          <w:rStyle w:val="CommentReference"/>
        </w:rPr>
        <w:annotationRef/>
      </w:r>
      <w:r>
        <w:t>I’m not sure you can make this broad argument, particularly in the PNW where old-growth forests have received a large amount of research attention since the late 1980’s. Try sticking to your more specific argument below about not knowing much about how OG forests respond to specific stressors like heat waves. You’ve already laid out the foundation for that argument above, and it holds up better against scrutiny (as well as being more directly related to your research objectives).</w:t>
      </w:r>
    </w:p>
  </w:comment>
  <w:comment w:id="26" w:author="Ga bby" w:date="2024-05-24T10:11:00Z" w:initials="Gb">
    <w:p w14:paraId="39D212AE" w14:textId="77777777" w:rsidR="00264EDA" w:rsidRDefault="00264EDA" w:rsidP="00264EDA">
      <w:pPr>
        <w:pStyle w:val="CommentText"/>
      </w:pPr>
      <w:r>
        <w:rPr>
          <w:rStyle w:val="CommentReference"/>
        </w:rPr>
        <w:annotationRef/>
      </w:r>
      <w:r>
        <w:t>Done!</w:t>
      </w:r>
    </w:p>
  </w:comment>
  <w:comment w:id="27" w:author="Ga bby" w:date="2024-05-16T13:37:00Z" w:initials="Gb">
    <w:p w14:paraId="61FDC2DC" w14:textId="77777777" w:rsidR="00354BF7" w:rsidRDefault="00354BF7" w:rsidP="00354BF7">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28" w:author="Ga bby" w:date="2024-05-16T13:38:00Z" w:initials="Gb">
    <w:p w14:paraId="5F296AA1" w14:textId="77777777" w:rsidR="00354BF7" w:rsidRDefault="00354BF7" w:rsidP="00354BF7">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29" w:author="Ga bby" w:date="2024-05-24T10:40:00Z" w:initials="Gb">
    <w:p w14:paraId="5682696C" w14:textId="77777777" w:rsidR="00354BF7" w:rsidRDefault="00354BF7" w:rsidP="00354BF7">
      <w:pPr>
        <w:pStyle w:val="CommentText"/>
      </w:pPr>
      <w:r>
        <w:rPr>
          <w:rStyle w:val="CommentReference"/>
        </w:rPr>
        <w:annotationRef/>
      </w:r>
      <w:r>
        <w:t>Done! Added new stuff here to clarify.</w:t>
      </w:r>
    </w:p>
  </w:comment>
  <w:comment w:id="30" w:author="Ga bby" w:date="2024-05-16T13:38:00Z" w:initials="Gb">
    <w:p w14:paraId="52EC943B" w14:textId="04058B64" w:rsidR="00354BF7" w:rsidRDefault="00354BF7" w:rsidP="00354BF7">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31" w:author="Ga bby" w:date="2024-05-24T10:40:00Z" w:initials="Gb">
    <w:p w14:paraId="0E4BF580" w14:textId="77777777" w:rsidR="00354BF7" w:rsidRDefault="00354BF7" w:rsidP="00354BF7">
      <w:pPr>
        <w:pStyle w:val="CommentText"/>
      </w:pPr>
      <w:r>
        <w:rPr>
          <w:rStyle w:val="CommentReference"/>
        </w:rPr>
        <w:annotationRef/>
      </w:r>
      <w:r>
        <w:t>Reworded!</w:t>
      </w:r>
    </w:p>
  </w:comment>
  <w:comment w:id="32" w:author="Ga bby" w:date="2024-05-24T10:52:00Z" w:initials="Gb">
    <w:p w14:paraId="4B1C7B24" w14:textId="77777777" w:rsidR="009C7D61" w:rsidRDefault="009C7D61" w:rsidP="009C7D61">
      <w:pPr>
        <w:pStyle w:val="CommentText"/>
      </w:pPr>
      <w:r>
        <w:rPr>
          <w:rStyle w:val="CommentReference"/>
        </w:rPr>
        <w:annotationRef/>
      </w:r>
      <w:r>
        <w:t>Added figure and reworked the entire section.</w:t>
      </w:r>
    </w:p>
  </w:comment>
  <w:comment w:id="33" w:author="Ga bby" w:date="2024-05-16T13:36:00Z" w:initials="Gb">
    <w:p w14:paraId="2A064BD4" w14:textId="6005BFB7" w:rsidR="001176FE" w:rsidRDefault="001176FE" w:rsidP="001176FE">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34" w:author="Ga bby" w:date="2024-05-16T13:51:00Z" w:initials="Gb">
    <w:p w14:paraId="47F68467" w14:textId="77777777" w:rsidR="002A079E" w:rsidRDefault="002A079E" w:rsidP="002A079E">
      <w:pPr>
        <w:pStyle w:val="CommentText"/>
      </w:pPr>
      <w:r>
        <w:rPr>
          <w:rStyle w:val="CommentReference"/>
        </w:rPr>
        <w:annotationRef/>
      </w:r>
      <w:r>
        <w:t>I have changed “physiological” to “growth”</w:t>
      </w:r>
    </w:p>
  </w:comment>
  <w:comment w:id="35" w:author="Ga bby" w:date="2024-05-16T13:39:00Z" w:initials="Gb">
    <w:p w14:paraId="693B1291" w14:textId="77777777" w:rsidR="001176FE" w:rsidRDefault="001176FE" w:rsidP="001176FE">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36" w:author="Ga bby" w:date="2024-05-24T12:57:00Z" w:initials="Gb">
    <w:p w14:paraId="2FD11013" w14:textId="77777777" w:rsidR="00ED29D1" w:rsidRDefault="00ED29D1" w:rsidP="00ED29D1">
      <w:pPr>
        <w:pStyle w:val="CommentText"/>
      </w:pPr>
      <w:r>
        <w:rPr>
          <w:rStyle w:val="CommentReference"/>
        </w:rPr>
        <w:annotationRef/>
      </w:r>
      <w:r>
        <w:t>I took out the hypotheses for now</w:t>
      </w:r>
    </w:p>
  </w:comment>
  <w:comment w:id="37" w:author="Ga bby" w:date="2024-05-16T13:41:00Z" w:initials="Gb">
    <w:p w14:paraId="302037E3" w14:textId="74EE461B" w:rsidR="001176FE" w:rsidRDefault="001176FE" w:rsidP="001176FE">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38" w:author="Ga bby" w:date="2024-05-24T10:57:00Z" w:initials="Gb">
    <w:p w14:paraId="16BDD2FA" w14:textId="77777777" w:rsidR="009C7D61" w:rsidRDefault="009C7D61" w:rsidP="009C7D61">
      <w:pPr>
        <w:pStyle w:val="CommentText"/>
      </w:pPr>
      <w:r>
        <w:rPr>
          <w:rStyle w:val="CommentReference"/>
        </w:rPr>
        <w:annotationRef/>
      </w:r>
      <w:r>
        <w:t>Fixed!</w:t>
      </w:r>
    </w:p>
  </w:comment>
  <w:comment w:id="39" w:author="Still, Christopher" w:date="2024-04-24T09:41:00Z" w:initials="SC">
    <w:p w14:paraId="5D20FA2F" w14:textId="282CCC97" w:rsidR="00DD7AAD" w:rsidRDefault="00DD7AAD" w:rsidP="00DD7AAD">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552AB557" w14:textId="77777777" w:rsidR="00DD7AAD" w:rsidRDefault="00DD7AAD" w:rsidP="00DD7AAD">
      <w:r>
        <w:rPr>
          <w:sz w:val="20"/>
          <w:szCs w:val="20"/>
        </w:rPr>
        <w:t>https://doi.org/10.103821-275</w:t>
      </w:r>
    </w:p>
  </w:comment>
  <w:comment w:id="40" w:author="Ga bby" w:date="2024-04-30T00:49:00Z" w:initials="Gb">
    <w:p w14:paraId="627BA365" w14:textId="77777777" w:rsidR="00DD7AAD" w:rsidRDefault="00DD7AAD" w:rsidP="00DD7AAD">
      <w:pPr>
        <w:pStyle w:val="CommentText"/>
      </w:pPr>
      <w:r>
        <w:rPr>
          <w:rStyle w:val="CommentReference"/>
        </w:rPr>
        <w:annotationRef/>
      </w:r>
      <w:r>
        <w:t>Got it! I’ve since changed this hypothesis</w:t>
      </w:r>
    </w:p>
  </w:comment>
  <w:comment w:id="41" w:author="Ga bby" w:date="2024-05-16T13:41:00Z" w:initials="Gb">
    <w:p w14:paraId="1203E45E" w14:textId="77777777" w:rsidR="001176FE" w:rsidRDefault="001176FE" w:rsidP="001176FE">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42" w:author="Ga bby" w:date="2024-05-16T13:44:00Z" w:initials="Gb">
    <w:p w14:paraId="672F3D92" w14:textId="7682B32A" w:rsidR="008D3D29" w:rsidRDefault="002A079E" w:rsidP="008D3D29">
      <w:pPr>
        <w:pStyle w:val="CommentText"/>
      </w:pPr>
      <w:r>
        <w:rPr>
          <w:rStyle w:val="CommentReference"/>
        </w:rPr>
        <w:annotationRef/>
      </w:r>
      <w:r w:rsidR="008D3D29">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43" w:author="Ga bby" w:date="2024-05-16T13:46:00Z" w:initials="Gb">
    <w:p w14:paraId="26B9B132" w14:textId="696D762B" w:rsidR="002A079E" w:rsidRDefault="002A079E" w:rsidP="002A079E">
      <w:pPr>
        <w:pStyle w:val="CommentText"/>
      </w:pPr>
      <w:r>
        <w:rPr>
          <w:rStyle w:val="CommentReference"/>
        </w:rPr>
        <w:annotationRef/>
      </w:r>
      <w:r>
        <w:t>From mark: long way of saying this</w:t>
      </w:r>
    </w:p>
  </w:comment>
  <w:comment w:id="44" w:author="Ga bby" w:date="2024-05-24T11:35:00Z" w:initials="Gb">
    <w:p w14:paraId="6DC29071" w14:textId="77777777" w:rsidR="00EA2F92" w:rsidRDefault="00EA2F92" w:rsidP="00EA2F92">
      <w:pPr>
        <w:pStyle w:val="CommentText"/>
      </w:pPr>
      <w:r>
        <w:rPr>
          <w:rStyle w:val="CommentReference"/>
        </w:rPr>
        <w:annotationRef/>
      </w:r>
      <w:r>
        <w:t>fixed</w:t>
      </w:r>
    </w:p>
  </w:comment>
  <w:comment w:id="45" w:author="Albert, Loren" w:date="2024-05-02T23:18:00Z" w:initials="AL">
    <w:p w14:paraId="0BC275E6" w14:textId="230760B5" w:rsidR="007D2EE0" w:rsidRDefault="007D2EE0" w:rsidP="007D2EE0">
      <w:r>
        <w:rPr>
          <w:rStyle w:val="CommentReference"/>
        </w:rPr>
        <w:annotationRef/>
      </w:r>
      <w:r>
        <w:rPr>
          <w:color w:val="000000"/>
          <w:sz w:val="20"/>
          <w:szCs w:val="20"/>
        </w:rPr>
        <w:t>It seems difficult to confidently compare species if you only have  dendrometer data for one WH tree.</w:t>
      </w:r>
    </w:p>
  </w:comment>
  <w:comment w:id="46" w:author="Ga bby" w:date="2024-05-16T13:47:00Z" w:initials="Gb">
    <w:p w14:paraId="36783DAF" w14:textId="77777777" w:rsidR="002A079E" w:rsidRDefault="002A079E" w:rsidP="002A079E">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47" w:author="Ga bby" w:date="2024-05-24T11:37:00Z" w:initials="Gb">
    <w:p w14:paraId="2B99B31E" w14:textId="77777777" w:rsidR="00EA2F92" w:rsidRDefault="00EA2F92" w:rsidP="00EA2F92">
      <w:pPr>
        <w:pStyle w:val="CommentText"/>
      </w:pPr>
      <w:r>
        <w:rPr>
          <w:rStyle w:val="CommentReference"/>
        </w:rPr>
        <w:annotationRef/>
      </w:r>
      <w:r>
        <w:t>Added an acknowledgement of this (albeit vaguely so—Mark I would appreciate some insight on this part)</w:t>
      </w:r>
    </w:p>
  </w:comment>
  <w:comment w:id="48" w:author="Ga bby" w:date="2024-05-16T13:47:00Z" w:initials="Gb">
    <w:p w14:paraId="149CAB50" w14:textId="5B16A191" w:rsidR="002A079E" w:rsidRDefault="002A079E" w:rsidP="002A079E">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49" w:author="Still, Christopher" w:date="2024-04-24T09:43:00Z" w:initials="SC">
    <w:p w14:paraId="435A5652" w14:textId="63838795" w:rsidR="006747DA" w:rsidRDefault="006747DA" w:rsidP="006747DA">
      <w:r>
        <w:rPr>
          <w:rStyle w:val="CommentReference"/>
        </w:rPr>
        <w:annotationRef/>
      </w:r>
      <w:r>
        <w:rPr>
          <w:color w:val="000000"/>
          <w:sz w:val="20"/>
          <w:szCs w:val="20"/>
        </w:rPr>
        <w:t>An example figure here would have been useful</w:t>
      </w:r>
    </w:p>
  </w:comment>
  <w:comment w:id="50" w:author="Ga bby" w:date="2024-04-29T19:47:00Z" w:initials="Gb">
    <w:p w14:paraId="5B94B439" w14:textId="77777777" w:rsidR="00262FAB" w:rsidRDefault="00680BA2" w:rsidP="00262FAB">
      <w:pPr>
        <w:pStyle w:val="CommentText"/>
      </w:pPr>
      <w:r>
        <w:rPr>
          <w:rStyle w:val="CommentReference"/>
        </w:rPr>
        <w:annotationRef/>
      </w:r>
      <w:r w:rsidR="00262FAB">
        <w:t>Done! This sentence has been revised to add more detail, and I have added a paragraph to explain three  new figures.</w:t>
      </w:r>
    </w:p>
  </w:comment>
  <w:comment w:id="51" w:author="Ga bby" w:date="2024-04-30T12:25:00Z" w:initials="Gb">
    <w:p w14:paraId="7A93F785" w14:textId="136799C9" w:rsidR="00E0401E" w:rsidRDefault="00E0401E" w:rsidP="00E0401E">
      <w:pPr>
        <w:pStyle w:val="CommentText"/>
      </w:pPr>
      <w:r>
        <w:rPr>
          <w:rStyle w:val="CommentReference"/>
        </w:rPr>
        <w:annotationRef/>
      </w:r>
      <w:r>
        <w:t>I also added two other citations as recommended on the TNP git hub vignette</w:t>
      </w:r>
    </w:p>
  </w:comment>
  <w:comment w:id="52" w:author="Albert, Loren" w:date="2024-05-02T23:21:00Z" w:initials="AL">
    <w:p w14:paraId="59F35796" w14:textId="0BA0D102" w:rsidR="007D2EE0" w:rsidRDefault="007D2EE0" w:rsidP="007D2EE0">
      <w:r>
        <w:rPr>
          <w:rStyle w:val="CommentReference"/>
        </w:rPr>
        <w:annotationRef/>
      </w:r>
      <w:r>
        <w:rPr>
          <w:color w:val="000000"/>
          <w:sz w:val="20"/>
          <w:szCs w:val="20"/>
        </w:rPr>
        <w:t>I’m a little confused about the interpretation of the red line</w:t>
      </w:r>
    </w:p>
  </w:comment>
  <w:comment w:id="53" w:author="Ga bby" w:date="2024-05-24T12:07:00Z" w:initials="Gb">
    <w:p w14:paraId="130DE435" w14:textId="77777777" w:rsidR="00EE04FA" w:rsidRDefault="00EE04FA" w:rsidP="00EE04FA">
      <w:pPr>
        <w:pStyle w:val="CommentText"/>
      </w:pPr>
      <w:r>
        <w:rPr>
          <w:rStyle w:val="CommentReference"/>
        </w:rPr>
        <w:annotationRef/>
      </w:r>
      <w:r>
        <w:t>Added a statement on how this was derived</w:t>
      </w:r>
    </w:p>
  </w:comment>
  <w:comment w:id="54" w:author="Ga bby" w:date="2024-05-24T12:22:00Z" w:initials="Gb">
    <w:p w14:paraId="78A9A920" w14:textId="77777777" w:rsidR="00BF6A33" w:rsidRDefault="00BF6A33" w:rsidP="00BF6A33">
      <w:pPr>
        <w:pStyle w:val="CommentText"/>
      </w:pPr>
      <w:r>
        <w:rPr>
          <w:rStyle w:val="CommentReference"/>
        </w:rPr>
        <w:annotationRef/>
      </w:r>
      <w:r>
        <w:t>New figure to answer Loren’s request for expected visualization of results</w:t>
      </w:r>
    </w:p>
  </w:comment>
  <w:comment w:id="55" w:author="Powers, Matthew" w:date="2024-05-03T12:31:00Z" w:initials="PM">
    <w:p w14:paraId="76E61A0A" w14:textId="2E17D9B8" w:rsidR="0098622D" w:rsidRDefault="0098622D">
      <w:pPr>
        <w:pStyle w:val="CommentText"/>
      </w:pPr>
      <w:r>
        <w:rPr>
          <w:rStyle w:val="CommentReference"/>
        </w:rPr>
        <w:annotationRef/>
      </w:r>
      <w:r>
        <w:t xml:space="preserve">Although your sample size might make this impractical statistically, I suggest also using metrics of the competitive environment and social position/tree characteristics for each </w:t>
      </w:r>
      <w:r w:rsidR="004A04D7">
        <w:t xml:space="preserve">cored </w:t>
      </w:r>
      <w:r>
        <w:t xml:space="preserve">tree as covariates in your analysis. </w:t>
      </w:r>
    </w:p>
  </w:comment>
  <w:comment w:id="56" w:author="Ga bby" w:date="2024-05-24T12:49:00Z" w:initials="Gb">
    <w:p w14:paraId="42A8DF68" w14:textId="77777777" w:rsidR="00E24BB3" w:rsidRDefault="00E24BB3" w:rsidP="00E24BB3">
      <w:pPr>
        <w:pStyle w:val="CommentText"/>
      </w:pPr>
      <w:r>
        <w:rPr>
          <w:rStyle w:val="CommentReference"/>
        </w:rPr>
        <w:annotationRef/>
      </w:r>
      <w:r>
        <w:t>Added!</w:t>
      </w:r>
    </w:p>
  </w:comment>
  <w:comment w:id="57" w:author="Ga bby" w:date="2024-05-24T12:50:00Z" w:initials="Gb">
    <w:p w14:paraId="2D647B6C" w14:textId="77777777" w:rsidR="00E24BB3" w:rsidRDefault="00E24BB3" w:rsidP="00E24BB3">
      <w:pPr>
        <w:pStyle w:val="CommentText"/>
      </w:pPr>
      <w:r>
        <w:rPr>
          <w:rStyle w:val="CommentReference"/>
        </w:rPr>
        <w:annotationRef/>
      </w:r>
      <w:r>
        <w:t>Bulked this section up to provide more methodological details and figures at Loren’s request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DB4CAD" w15:done="0"/>
  <w15:commentEx w15:paraId="4F8331DA" w15:done="0"/>
  <w15:commentEx w15:paraId="057BE539" w15:done="0"/>
  <w15:commentEx w15:paraId="589B5E8C" w15:done="0"/>
  <w15:commentEx w15:paraId="6398A62D" w15:done="0"/>
  <w15:commentEx w15:paraId="5160F08E" w15:paraIdParent="6398A62D" w15:done="0"/>
  <w15:commentEx w15:paraId="57660DB7" w15:done="0"/>
  <w15:commentEx w15:paraId="1516D923" w15:paraIdParent="57660DB7" w15:done="0"/>
  <w15:commentEx w15:paraId="45C25209" w15:done="0"/>
  <w15:commentEx w15:paraId="5E4BFB59" w15:paraIdParent="45C25209" w15:done="0"/>
  <w15:commentEx w15:paraId="4237EB6F" w15:done="0"/>
  <w15:commentEx w15:paraId="264089AB" w15:paraIdParent="4237EB6F" w15:done="0"/>
  <w15:commentEx w15:paraId="1AF9E714" w15:done="0"/>
  <w15:commentEx w15:paraId="447CD473" w15:done="0"/>
  <w15:commentEx w15:paraId="6067317E" w15:paraIdParent="447CD473" w15:done="0"/>
  <w15:commentEx w15:paraId="169B2A1A" w15:done="0"/>
  <w15:commentEx w15:paraId="52ABCB8D" w15:done="0"/>
  <w15:commentEx w15:paraId="6C1061E6" w15:paraIdParent="52ABCB8D" w15:done="0"/>
  <w15:commentEx w15:paraId="41762EE3" w15:done="0"/>
  <w15:commentEx w15:paraId="50B941FD" w15:done="0"/>
  <w15:commentEx w15:paraId="6E2555A8" w15:paraIdParent="50B941FD" w15:done="0"/>
  <w15:commentEx w15:paraId="29540A90" w15:done="0"/>
  <w15:commentEx w15:paraId="57F972DA" w15:done="0"/>
  <w15:commentEx w15:paraId="0CCF083F" w15:done="0"/>
  <w15:commentEx w15:paraId="39D212AE" w15:paraIdParent="0CCF083F" w15:done="0"/>
  <w15:commentEx w15:paraId="61FDC2DC" w15:done="0"/>
  <w15:commentEx w15:paraId="5F296AA1" w15:done="0"/>
  <w15:commentEx w15:paraId="5682696C" w15:paraIdParent="5F296AA1" w15:done="0"/>
  <w15:commentEx w15:paraId="52EC943B" w15:done="0"/>
  <w15:commentEx w15:paraId="0E4BF580" w15:paraIdParent="52EC943B" w15:done="0"/>
  <w15:commentEx w15:paraId="4B1C7B24" w15:done="0"/>
  <w15:commentEx w15:paraId="2A064BD4" w15:done="0"/>
  <w15:commentEx w15:paraId="47F68467" w15:paraIdParent="2A064BD4" w15:done="0"/>
  <w15:commentEx w15:paraId="693B1291" w15:done="0"/>
  <w15:commentEx w15:paraId="2FD11013" w15:paraIdParent="693B1291" w15:done="0"/>
  <w15:commentEx w15:paraId="302037E3" w15:done="0"/>
  <w15:commentEx w15:paraId="16BDD2FA" w15:paraIdParent="302037E3" w15:done="0"/>
  <w15:commentEx w15:paraId="552AB557" w15:done="0"/>
  <w15:commentEx w15:paraId="627BA365" w15:paraIdParent="552AB557" w15:done="0"/>
  <w15:commentEx w15:paraId="1203E45E" w15:paraIdParent="552AB557" w15:done="0"/>
  <w15:commentEx w15:paraId="672F3D92" w15:done="0"/>
  <w15:commentEx w15:paraId="26B9B132" w15:done="0"/>
  <w15:commentEx w15:paraId="6DC29071" w15:paraIdParent="26B9B132" w15:done="0"/>
  <w15:commentEx w15:paraId="0BC275E6" w15:done="0"/>
  <w15:commentEx w15:paraId="36783DAF" w15:paraIdParent="0BC275E6" w15:done="0"/>
  <w15:commentEx w15:paraId="2B99B31E" w15:paraIdParent="0BC275E6" w15:done="0"/>
  <w15:commentEx w15:paraId="149CAB50" w15:done="0"/>
  <w15:commentEx w15:paraId="435A5652" w15:done="0"/>
  <w15:commentEx w15:paraId="5B94B439" w15:paraIdParent="435A5652" w15:done="0"/>
  <w15:commentEx w15:paraId="7A93F785" w15:paraIdParent="435A5652" w15:done="0"/>
  <w15:commentEx w15:paraId="59F35796" w15:done="0"/>
  <w15:commentEx w15:paraId="130DE435" w15:paraIdParent="59F35796" w15:done="0"/>
  <w15:commentEx w15:paraId="78A9A920" w15:done="0"/>
  <w15:commentEx w15:paraId="76E61A0A" w15:done="0"/>
  <w15:commentEx w15:paraId="42A8DF68" w15:paraIdParent="76E61A0A" w15:done="0"/>
  <w15:commentEx w15:paraId="2D647B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299C825" w16cex:dateUtc="2024-05-29T22:34:00Z"/>
  <w16cex:commentExtensible w16cex:durableId="3E6E6205" w16cex:dateUtc="2024-04-30T04:07:00Z"/>
  <w16cex:commentExtensible w16cex:durableId="1962AAAD" w16cex:dateUtc="2024-05-16T20:07:00Z"/>
  <w16cex:commentExtensible w16cex:durableId="1CF67F1B" w16cex:dateUtc="2024-04-29T18:58:00Z"/>
  <w16cex:commentExtensible w16cex:durableId="70D74503" w16cex:dateUtc="2024-04-24T15:53:00Z">
    <w16cex:extLst>
      <w16:ext w16:uri="{CE6994B0-6A32-4C9F-8C6B-6E91EDA988CE}">
        <cr:reactions xmlns:cr="http://schemas.microsoft.com/office/comments/2020/reactions">
          <cr:reaction reactionType="1">
            <cr:reactionInfo dateUtc="2024-05-16T20:53:56Z">
              <cr:user userId="c879273161e3f994" userProvider="Windows Live" userName="Ga bby"/>
            </cr:reactionInfo>
          </cr:reaction>
        </cr:reactions>
      </w16:ext>
    </w16cex:extLst>
  </w16cex:commentExtensible>
  <w16cex:commentExtensible w16cex:durableId="67A1B064" w16cex:dateUtc="2024-04-29T21:12:00Z"/>
  <w16cex:commentExtensible w16cex:durableId="6F372B82" w16cex:dateUtc="2024-04-24T15:55:00Z">
    <w16cex:extLst>
      <w16:ext w16:uri="{CE6994B0-6A32-4C9F-8C6B-6E91EDA988CE}">
        <cr:reactions xmlns:cr="http://schemas.microsoft.com/office/comments/2020/reactions">
          <cr:reaction reactionType="1">
            <cr:reactionInfo dateUtc="2024-05-16T20:53:59Z">
              <cr:user userId="c879273161e3f994" userProvider="Windows Live" userName="Ga bby"/>
            </cr:reactionInfo>
          </cr:reaction>
        </cr:reactions>
      </w16:ext>
    </w16cex:extLst>
  </w16cex:commentExtensible>
  <w16cex:commentExtensible w16cex:durableId="7EE5A26D" w16cex:dateUtc="2024-04-30T04:29:00Z"/>
  <w16cex:commentExtensible w16cex:durableId="1F52BCC0" w16cex:dateUtc="2024-05-24T22:33:00Z"/>
  <w16cex:commentExtensible w16cex:durableId="1565D276" w16cex:dateUtc="2024-04-24T15:56:00Z">
    <w16cex:extLst>
      <w16:ext w16:uri="{CE6994B0-6A32-4C9F-8C6B-6E91EDA988CE}">
        <cr:reactions xmlns:cr="http://schemas.microsoft.com/office/comments/2020/reactions">
          <cr:reaction reactionType="1">
            <cr:reactionInfo dateUtc="2024-05-16T20:54:04Z">
              <cr:user userId="c879273161e3f994" userProvider="Windows Live" userName="Ga bby"/>
            </cr:reactionInfo>
          </cr:reaction>
        </cr:reactions>
      </w16:ext>
    </w16cex:extLst>
  </w16cex:commentExtensible>
  <w16cex:commentExtensible w16cex:durableId="480D7F8F" w16cex:dateUtc="2024-04-30T04:15:00Z"/>
  <w16cex:commentExtensible w16cex:durableId="122F4A2F" w16cex:dateUtc="2024-04-30T03:56:00Z"/>
  <w16cex:commentExtensible w16cex:durableId="6CE5F4BE" w16cex:dateUtc="2024-05-03T05:51:00Z"/>
  <w16cex:commentExtensible w16cex:durableId="48B428C9" w16cex:dateUtc="2024-05-24T18:04:00Z"/>
  <w16cex:commentExtensible w16cex:durableId="0080FC47" w16cex:dateUtc="2024-04-24T16:34:00Z"/>
  <w16cex:commentExtensible w16cex:durableId="745C5171" w16cex:dateUtc="2024-04-24T16:35:00Z">
    <w16cex:extLst>
      <w16:ext w16:uri="{CE6994B0-6A32-4C9F-8C6B-6E91EDA988CE}">
        <cr:reactions xmlns:cr="http://schemas.microsoft.com/office/comments/2020/reactions">
          <cr:reaction reactionType="1">
            <cr:reactionInfo dateUtc="2024-05-16T20:54:15Z">
              <cr:user userId="c879273161e3f994" userProvider="Windows Live" userName="Ga bby"/>
            </cr:reactionInfo>
          </cr:reaction>
        </cr:reactions>
      </w16:ext>
    </w16cex:extLst>
  </w16cex:commentExtensible>
  <w16cex:commentExtensible w16cex:durableId="6AAF24C6" w16cex:dateUtc="2024-04-30T04:39:00Z"/>
  <w16cex:commentExtensible w16cex:durableId="53490146" w16cex:dateUtc="2024-04-30T05:35: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B83D47F" w16cex:dateUtc="2024-05-24T17:45:00Z"/>
  <w16cex:commentExtensible w16cex:durableId="3673DACE" w16cex:dateUtc="2024-05-24T17:11: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4740DE51" w16cex:dateUtc="2024-05-16T20:39:00Z"/>
  <w16cex:commentExtensible w16cex:durableId="2C9785D9" w16cex:dateUtc="2024-05-24T19:57: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62A6DC19"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0AC491C7" w16cex:dateUtc="2024-05-24T19:22:00Z"/>
  <w16cex:commentExtensible w16cex:durableId="29DF57AB">
    <w16cex:extLst>
      <w16:ext w16:uri="{CE6994B0-6A32-4C9F-8C6B-6E91EDA988CE}">
        <cr:reactions xmlns:cr="http://schemas.microsoft.com/office/comments/2020/reactions">
          <cr:reaction reactionType="1">
            <cr:reactionInfo dateUtc="2024-05-24T19:49:16Z">
              <cr:user userId="c879273161e3f994" userProvider="Windows Live" userName="Ga bby"/>
            </cr:reactionInfo>
          </cr:reaction>
        </cr:reactions>
      </w16:ext>
    </w16cex:extLst>
  </w16cex:commentExtensible>
  <w16cex:commentExtensible w16cex:durableId="48526669" w16cex:dateUtc="2024-05-24T19:49:00Z"/>
  <w16cex:commentExtensible w16cex:durableId="3E903B9A" w16cex:dateUtc="2024-05-24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DB4CAD" w16cid:durableId="6299C825"/>
  <w16cid:commentId w16cid:paraId="4F8331DA" w16cid:durableId="3E6E6205"/>
  <w16cid:commentId w16cid:paraId="057BE539" w16cid:durableId="1962AAAD"/>
  <w16cid:commentId w16cid:paraId="589B5E8C" w16cid:durableId="1CF67F1B"/>
  <w16cid:commentId w16cid:paraId="6398A62D" w16cid:durableId="70D74503"/>
  <w16cid:commentId w16cid:paraId="5160F08E" w16cid:durableId="67A1B064"/>
  <w16cid:commentId w16cid:paraId="57660DB7" w16cid:durableId="6F372B82"/>
  <w16cid:commentId w16cid:paraId="1516D923" w16cid:durableId="7EE5A26D"/>
  <w16cid:commentId w16cid:paraId="45C25209" w16cid:durableId="29DF55F8"/>
  <w16cid:commentId w16cid:paraId="5E4BFB59" w16cid:durableId="1F52BCC0"/>
  <w16cid:commentId w16cid:paraId="4237EB6F" w16cid:durableId="1565D276"/>
  <w16cid:commentId w16cid:paraId="264089AB" w16cid:durableId="480D7F8F"/>
  <w16cid:commentId w16cid:paraId="1AF9E714" w16cid:durableId="122F4A2F"/>
  <w16cid:commentId w16cid:paraId="447CD473" w16cid:durableId="6CE5F4BE"/>
  <w16cid:commentId w16cid:paraId="6067317E" w16cid:durableId="48B428C9"/>
  <w16cid:commentId w16cid:paraId="169B2A1A" w16cid:durableId="0080FC47"/>
  <w16cid:commentId w16cid:paraId="52ABCB8D" w16cid:durableId="745C5171"/>
  <w16cid:commentId w16cid:paraId="6C1061E6" w16cid:durableId="6AAF24C6"/>
  <w16cid:commentId w16cid:paraId="41762EE3" w16cid:durableId="53490146"/>
  <w16cid:commentId w16cid:paraId="50B941FD" w16cid:durableId="3E82ED80"/>
  <w16cid:commentId w16cid:paraId="6E2555A8" w16cid:durableId="6B7FACB9"/>
  <w16cid:commentId w16cid:paraId="29540A90" w16cid:durableId="7DBF885E"/>
  <w16cid:commentId w16cid:paraId="57F972DA" w16cid:durableId="1B83D47F"/>
  <w16cid:commentId w16cid:paraId="0CCF083F" w16cid:durableId="29DF5680"/>
  <w16cid:commentId w16cid:paraId="39D212AE" w16cid:durableId="3673DACE"/>
  <w16cid:commentId w16cid:paraId="61FDC2DC" w16cid:durableId="77F82660"/>
  <w16cid:commentId w16cid:paraId="5F296AA1" w16cid:durableId="5A313F52"/>
  <w16cid:commentId w16cid:paraId="5682696C" w16cid:durableId="62360318"/>
  <w16cid:commentId w16cid:paraId="52EC943B" w16cid:durableId="5ED87212"/>
  <w16cid:commentId w16cid:paraId="0E4BF580" w16cid:durableId="1FD4D764"/>
  <w16cid:commentId w16cid:paraId="4B1C7B24" w16cid:durableId="3FE44B10"/>
  <w16cid:commentId w16cid:paraId="2A064BD4" w16cid:durableId="0546B0BC"/>
  <w16cid:commentId w16cid:paraId="47F68467" w16cid:durableId="1912EBAB"/>
  <w16cid:commentId w16cid:paraId="693B1291" w16cid:durableId="4740DE51"/>
  <w16cid:commentId w16cid:paraId="2FD11013" w16cid:durableId="2C9785D9"/>
  <w16cid:commentId w16cid:paraId="302037E3" w16cid:durableId="5C95ED09"/>
  <w16cid:commentId w16cid:paraId="16BDD2FA" w16cid:durableId="4F35D810"/>
  <w16cid:commentId w16cid:paraId="552AB557" w16cid:durableId="468AEFF0"/>
  <w16cid:commentId w16cid:paraId="627BA365" w16cid:durableId="0FE23C03"/>
  <w16cid:commentId w16cid:paraId="1203E45E" w16cid:durableId="0838305A"/>
  <w16cid:commentId w16cid:paraId="672F3D92" w16cid:durableId="503F4032"/>
  <w16cid:commentId w16cid:paraId="26B9B132" w16cid:durableId="238BBA5E"/>
  <w16cid:commentId w16cid:paraId="6DC29071" w16cid:durableId="24504CA7"/>
  <w16cid:commentId w16cid:paraId="0BC275E6" w16cid:durableId="23B0C8E3"/>
  <w16cid:commentId w16cid:paraId="36783DAF" w16cid:durableId="18CE1104"/>
  <w16cid:commentId w16cid:paraId="2B99B31E" w16cid:durableId="6EB0EA0B"/>
  <w16cid:commentId w16cid:paraId="149CAB50" w16cid:durableId="62A6DC19"/>
  <w16cid:commentId w16cid:paraId="435A5652" w16cid:durableId="68DD0DE2"/>
  <w16cid:commentId w16cid:paraId="5B94B439" w16cid:durableId="6EDC56BD"/>
  <w16cid:commentId w16cid:paraId="7A93F785" w16cid:durableId="3C0712A9"/>
  <w16cid:commentId w16cid:paraId="59F35796" w16cid:durableId="67B1588B"/>
  <w16cid:commentId w16cid:paraId="130DE435" w16cid:durableId="5A54D446"/>
  <w16cid:commentId w16cid:paraId="78A9A920" w16cid:durableId="0AC491C7"/>
  <w16cid:commentId w16cid:paraId="76E61A0A" w16cid:durableId="29DF57AB"/>
  <w16cid:commentId w16cid:paraId="42A8DF68" w16cid:durableId="48526669"/>
  <w16cid:commentId w16cid:paraId="2D647B6C" w16cid:durableId="3E903B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till, Christopher">
    <w15:presenceInfo w15:providerId="AD" w15:userId="S::stillch@oregonstate.edu::e60c8f44-dc9b-479f-83ed-70338a078f6b"/>
  </w15:person>
  <w15:person w15:author="Powers, Matthew">
    <w15:presenceInfo w15:providerId="AD" w15:userId="S-1-5-21-828376571-1197701538-1844936127-323601"/>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7BA"/>
    <w:rsid w:val="00001B0E"/>
    <w:rsid w:val="00003AF2"/>
    <w:rsid w:val="00003EEC"/>
    <w:rsid w:val="00005BAB"/>
    <w:rsid w:val="00006245"/>
    <w:rsid w:val="00007383"/>
    <w:rsid w:val="0001298F"/>
    <w:rsid w:val="00014488"/>
    <w:rsid w:val="00014629"/>
    <w:rsid w:val="00014984"/>
    <w:rsid w:val="00014DBD"/>
    <w:rsid w:val="0001706F"/>
    <w:rsid w:val="00020155"/>
    <w:rsid w:val="000207FE"/>
    <w:rsid w:val="000211BB"/>
    <w:rsid w:val="00023AAD"/>
    <w:rsid w:val="0003295A"/>
    <w:rsid w:val="000367BB"/>
    <w:rsid w:val="00037CC1"/>
    <w:rsid w:val="00037F72"/>
    <w:rsid w:val="00040ED6"/>
    <w:rsid w:val="00042244"/>
    <w:rsid w:val="000422CE"/>
    <w:rsid w:val="00045234"/>
    <w:rsid w:val="00045CD1"/>
    <w:rsid w:val="00047707"/>
    <w:rsid w:val="000502BF"/>
    <w:rsid w:val="000507A8"/>
    <w:rsid w:val="0005213C"/>
    <w:rsid w:val="0005236F"/>
    <w:rsid w:val="0005262E"/>
    <w:rsid w:val="00053175"/>
    <w:rsid w:val="000554E7"/>
    <w:rsid w:val="0005580A"/>
    <w:rsid w:val="0005600D"/>
    <w:rsid w:val="000560D9"/>
    <w:rsid w:val="00057640"/>
    <w:rsid w:val="00061832"/>
    <w:rsid w:val="00062C4D"/>
    <w:rsid w:val="00065D52"/>
    <w:rsid w:val="00067780"/>
    <w:rsid w:val="00074B1D"/>
    <w:rsid w:val="00075266"/>
    <w:rsid w:val="00075AB1"/>
    <w:rsid w:val="0007617E"/>
    <w:rsid w:val="000777DF"/>
    <w:rsid w:val="00077B6A"/>
    <w:rsid w:val="00081E57"/>
    <w:rsid w:val="00082998"/>
    <w:rsid w:val="0008490C"/>
    <w:rsid w:val="00084E0B"/>
    <w:rsid w:val="00084E7D"/>
    <w:rsid w:val="000857D2"/>
    <w:rsid w:val="00086428"/>
    <w:rsid w:val="000873C6"/>
    <w:rsid w:val="00087994"/>
    <w:rsid w:val="00096D2F"/>
    <w:rsid w:val="000A1138"/>
    <w:rsid w:val="000A2B12"/>
    <w:rsid w:val="000A6C06"/>
    <w:rsid w:val="000A76D7"/>
    <w:rsid w:val="000A78ED"/>
    <w:rsid w:val="000B294E"/>
    <w:rsid w:val="000B3B43"/>
    <w:rsid w:val="000B3D1E"/>
    <w:rsid w:val="000B6512"/>
    <w:rsid w:val="000B71DF"/>
    <w:rsid w:val="000C09AB"/>
    <w:rsid w:val="000C1C4A"/>
    <w:rsid w:val="000C1F3C"/>
    <w:rsid w:val="000C2F76"/>
    <w:rsid w:val="000C444D"/>
    <w:rsid w:val="000C5A3D"/>
    <w:rsid w:val="000D0C55"/>
    <w:rsid w:val="000D0E61"/>
    <w:rsid w:val="000D3E05"/>
    <w:rsid w:val="000D647C"/>
    <w:rsid w:val="000D6CD6"/>
    <w:rsid w:val="000E12D8"/>
    <w:rsid w:val="000E2915"/>
    <w:rsid w:val="000E2D04"/>
    <w:rsid w:val="000E32A1"/>
    <w:rsid w:val="000E53AF"/>
    <w:rsid w:val="000E56A1"/>
    <w:rsid w:val="000E72E3"/>
    <w:rsid w:val="000E7B85"/>
    <w:rsid w:val="000F0926"/>
    <w:rsid w:val="000F248D"/>
    <w:rsid w:val="000F24EA"/>
    <w:rsid w:val="000F2B95"/>
    <w:rsid w:val="000F342A"/>
    <w:rsid w:val="000F4AB6"/>
    <w:rsid w:val="000F4EBA"/>
    <w:rsid w:val="000F5203"/>
    <w:rsid w:val="000F6251"/>
    <w:rsid w:val="000F6979"/>
    <w:rsid w:val="000F7DF0"/>
    <w:rsid w:val="00103D22"/>
    <w:rsid w:val="0010589C"/>
    <w:rsid w:val="00106EA5"/>
    <w:rsid w:val="00107C84"/>
    <w:rsid w:val="001103BC"/>
    <w:rsid w:val="001133F6"/>
    <w:rsid w:val="00114702"/>
    <w:rsid w:val="00115036"/>
    <w:rsid w:val="001176FE"/>
    <w:rsid w:val="00120ECD"/>
    <w:rsid w:val="001216F3"/>
    <w:rsid w:val="00123ACF"/>
    <w:rsid w:val="0012664B"/>
    <w:rsid w:val="00127918"/>
    <w:rsid w:val="00134FB0"/>
    <w:rsid w:val="00135822"/>
    <w:rsid w:val="00136973"/>
    <w:rsid w:val="00137722"/>
    <w:rsid w:val="00137F37"/>
    <w:rsid w:val="001414DF"/>
    <w:rsid w:val="0014190C"/>
    <w:rsid w:val="001449D4"/>
    <w:rsid w:val="00145F99"/>
    <w:rsid w:val="001514D6"/>
    <w:rsid w:val="00151501"/>
    <w:rsid w:val="0015348E"/>
    <w:rsid w:val="001537B2"/>
    <w:rsid w:val="001546A7"/>
    <w:rsid w:val="00156CCA"/>
    <w:rsid w:val="00156E96"/>
    <w:rsid w:val="001572B9"/>
    <w:rsid w:val="0015763C"/>
    <w:rsid w:val="00160DD1"/>
    <w:rsid w:val="001622F6"/>
    <w:rsid w:val="001633DF"/>
    <w:rsid w:val="001634B1"/>
    <w:rsid w:val="001634F4"/>
    <w:rsid w:val="00163D09"/>
    <w:rsid w:val="001672E6"/>
    <w:rsid w:val="0016739D"/>
    <w:rsid w:val="00167850"/>
    <w:rsid w:val="00167E71"/>
    <w:rsid w:val="0017004C"/>
    <w:rsid w:val="0017051D"/>
    <w:rsid w:val="00171F5A"/>
    <w:rsid w:val="00172503"/>
    <w:rsid w:val="001730E2"/>
    <w:rsid w:val="00174C34"/>
    <w:rsid w:val="0017590B"/>
    <w:rsid w:val="00181813"/>
    <w:rsid w:val="0018279A"/>
    <w:rsid w:val="00183477"/>
    <w:rsid w:val="00184160"/>
    <w:rsid w:val="0018715E"/>
    <w:rsid w:val="00187398"/>
    <w:rsid w:val="00190A46"/>
    <w:rsid w:val="00190C9B"/>
    <w:rsid w:val="00194AD3"/>
    <w:rsid w:val="001A29AF"/>
    <w:rsid w:val="001A5A1A"/>
    <w:rsid w:val="001A7170"/>
    <w:rsid w:val="001A7AF9"/>
    <w:rsid w:val="001B0B13"/>
    <w:rsid w:val="001B2A90"/>
    <w:rsid w:val="001B3097"/>
    <w:rsid w:val="001B35E6"/>
    <w:rsid w:val="001B495D"/>
    <w:rsid w:val="001B57B0"/>
    <w:rsid w:val="001C0127"/>
    <w:rsid w:val="001C128B"/>
    <w:rsid w:val="001C5319"/>
    <w:rsid w:val="001C57CD"/>
    <w:rsid w:val="001C6DC7"/>
    <w:rsid w:val="001C79D6"/>
    <w:rsid w:val="001D116C"/>
    <w:rsid w:val="001D1576"/>
    <w:rsid w:val="001D19D8"/>
    <w:rsid w:val="001D20A2"/>
    <w:rsid w:val="001D4B96"/>
    <w:rsid w:val="001D65D4"/>
    <w:rsid w:val="001E02CF"/>
    <w:rsid w:val="001E1E45"/>
    <w:rsid w:val="001E1FBC"/>
    <w:rsid w:val="001E426D"/>
    <w:rsid w:val="001F0E92"/>
    <w:rsid w:val="001F287F"/>
    <w:rsid w:val="001F65E2"/>
    <w:rsid w:val="001F68B5"/>
    <w:rsid w:val="00200B0A"/>
    <w:rsid w:val="00201B72"/>
    <w:rsid w:val="00201DB5"/>
    <w:rsid w:val="0020229C"/>
    <w:rsid w:val="002029C5"/>
    <w:rsid w:val="00202AF2"/>
    <w:rsid w:val="00202D7C"/>
    <w:rsid w:val="00206117"/>
    <w:rsid w:val="00206B89"/>
    <w:rsid w:val="00207C8C"/>
    <w:rsid w:val="002128DA"/>
    <w:rsid w:val="0021352E"/>
    <w:rsid w:val="00214205"/>
    <w:rsid w:val="00223A0D"/>
    <w:rsid w:val="00225594"/>
    <w:rsid w:val="0023049A"/>
    <w:rsid w:val="00232AB9"/>
    <w:rsid w:val="00232AF5"/>
    <w:rsid w:val="00232C08"/>
    <w:rsid w:val="002338C3"/>
    <w:rsid w:val="00236B31"/>
    <w:rsid w:val="00237477"/>
    <w:rsid w:val="00237D92"/>
    <w:rsid w:val="0024067F"/>
    <w:rsid w:val="00241770"/>
    <w:rsid w:val="00245275"/>
    <w:rsid w:val="002462CC"/>
    <w:rsid w:val="002466B3"/>
    <w:rsid w:val="00250701"/>
    <w:rsid w:val="00252B87"/>
    <w:rsid w:val="0025319C"/>
    <w:rsid w:val="00254907"/>
    <w:rsid w:val="00254D49"/>
    <w:rsid w:val="00254DAB"/>
    <w:rsid w:val="00254E33"/>
    <w:rsid w:val="00255426"/>
    <w:rsid w:val="00260DAC"/>
    <w:rsid w:val="00262E0F"/>
    <w:rsid w:val="00262FAB"/>
    <w:rsid w:val="00264EDA"/>
    <w:rsid w:val="002655E7"/>
    <w:rsid w:val="00265C60"/>
    <w:rsid w:val="00266386"/>
    <w:rsid w:val="00272FF7"/>
    <w:rsid w:val="00273340"/>
    <w:rsid w:val="00273EA7"/>
    <w:rsid w:val="0027475B"/>
    <w:rsid w:val="002758A0"/>
    <w:rsid w:val="00275B67"/>
    <w:rsid w:val="00275DBE"/>
    <w:rsid w:val="00276233"/>
    <w:rsid w:val="00285C08"/>
    <w:rsid w:val="00286EC1"/>
    <w:rsid w:val="00286EE1"/>
    <w:rsid w:val="00287E22"/>
    <w:rsid w:val="00291641"/>
    <w:rsid w:val="002919F4"/>
    <w:rsid w:val="00293227"/>
    <w:rsid w:val="00294031"/>
    <w:rsid w:val="00296191"/>
    <w:rsid w:val="002A03A8"/>
    <w:rsid w:val="002A079E"/>
    <w:rsid w:val="002A17F5"/>
    <w:rsid w:val="002A5467"/>
    <w:rsid w:val="002A5FD4"/>
    <w:rsid w:val="002A6D3E"/>
    <w:rsid w:val="002A7ABE"/>
    <w:rsid w:val="002B1745"/>
    <w:rsid w:val="002B234B"/>
    <w:rsid w:val="002B2D9F"/>
    <w:rsid w:val="002B5E9E"/>
    <w:rsid w:val="002C20B7"/>
    <w:rsid w:val="002C2D9A"/>
    <w:rsid w:val="002C35C4"/>
    <w:rsid w:val="002C51B4"/>
    <w:rsid w:val="002C6DC5"/>
    <w:rsid w:val="002C732A"/>
    <w:rsid w:val="002D09DF"/>
    <w:rsid w:val="002D0E54"/>
    <w:rsid w:val="002D244A"/>
    <w:rsid w:val="002D6CDF"/>
    <w:rsid w:val="002E0076"/>
    <w:rsid w:val="002E39B6"/>
    <w:rsid w:val="002E3D53"/>
    <w:rsid w:val="002E7491"/>
    <w:rsid w:val="002E7FF9"/>
    <w:rsid w:val="002F0380"/>
    <w:rsid w:val="002F042B"/>
    <w:rsid w:val="002F1062"/>
    <w:rsid w:val="002F1477"/>
    <w:rsid w:val="002F3834"/>
    <w:rsid w:val="002F4822"/>
    <w:rsid w:val="002F4AAD"/>
    <w:rsid w:val="002F4EA1"/>
    <w:rsid w:val="002F609C"/>
    <w:rsid w:val="002F6A40"/>
    <w:rsid w:val="003042F4"/>
    <w:rsid w:val="0030712E"/>
    <w:rsid w:val="00307A09"/>
    <w:rsid w:val="00311D1B"/>
    <w:rsid w:val="00312A1F"/>
    <w:rsid w:val="00313321"/>
    <w:rsid w:val="00313901"/>
    <w:rsid w:val="00313FC5"/>
    <w:rsid w:val="0031401A"/>
    <w:rsid w:val="003205A9"/>
    <w:rsid w:val="00320704"/>
    <w:rsid w:val="003207B1"/>
    <w:rsid w:val="00321C01"/>
    <w:rsid w:val="00321C45"/>
    <w:rsid w:val="00324183"/>
    <w:rsid w:val="00324FEF"/>
    <w:rsid w:val="003263F3"/>
    <w:rsid w:val="003302BE"/>
    <w:rsid w:val="003313D8"/>
    <w:rsid w:val="00331C1C"/>
    <w:rsid w:val="003325BD"/>
    <w:rsid w:val="00333A4D"/>
    <w:rsid w:val="0033433B"/>
    <w:rsid w:val="00334FF1"/>
    <w:rsid w:val="003372FC"/>
    <w:rsid w:val="00337337"/>
    <w:rsid w:val="003427E7"/>
    <w:rsid w:val="003428EC"/>
    <w:rsid w:val="00343E21"/>
    <w:rsid w:val="003444B1"/>
    <w:rsid w:val="00344D2E"/>
    <w:rsid w:val="00346FFF"/>
    <w:rsid w:val="00350C94"/>
    <w:rsid w:val="00352185"/>
    <w:rsid w:val="00352D81"/>
    <w:rsid w:val="00354BF7"/>
    <w:rsid w:val="00355984"/>
    <w:rsid w:val="0035621E"/>
    <w:rsid w:val="003571D5"/>
    <w:rsid w:val="003701AC"/>
    <w:rsid w:val="003721AA"/>
    <w:rsid w:val="00376F2E"/>
    <w:rsid w:val="00377292"/>
    <w:rsid w:val="00377398"/>
    <w:rsid w:val="00377645"/>
    <w:rsid w:val="00377762"/>
    <w:rsid w:val="00377C26"/>
    <w:rsid w:val="0038107A"/>
    <w:rsid w:val="003830AD"/>
    <w:rsid w:val="0038380A"/>
    <w:rsid w:val="00385BBB"/>
    <w:rsid w:val="0038656D"/>
    <w:rsid w:val="00386775"/>
    <w:rsid w:val="00390AD7"/>
    <w:rsid w:val="00391624"/>
    <w:rsid w:val="00391D43"/>
    <w:rsid w:val="00393609"/>
    <w:rsid w:val="00395477"/>
    <w:rsid w:val="00395CBA"/>
    <w:rsid w:val="00395D6C"/>
    <w:rsid w:val="003964D9"/>
    <w:rsid w:val="003A0923"/>
    <w:rsid w:val="003A30EE"/>
    <w:rsid w:val="003A36BE"/>
    <w:rsid w:val="003A7D29"/>
    <w:rsid w:val="003B0BB2"/>
    <w:rsid w:val="003B200F"/>
    <w:rsid w:val="003B3B2D"/>
    <w:rsid w:val="003B58A0"/>
    <w:rsid w:val="003B5CA3"/>
    <w:rsid w:val="003B5D02"/>
    <w:rsid w:val="003C557D"/>
    <w:rsid w:val="003D33DC"/>
    <w:rsid w:val="003D43E2"/>
    <w:rsid w:val="003D4EAE"/>
    <w:rsid w:val="003D584A"/>
    <w:rsid w:val="003D6C60"/>
    <w:rsid w:val="003D6C88"/>
    <w:rsid w:val="003E0676"/>
    <w:rsid w:val="003E2483"/>
    <w:rsid w:val="003E3402"/>
    <w:rsid w:val="003E3FD2"/>
    <w:rsid w:val="003E53B3"/>
    <w:rsid w:val="003E55F4"/>
    <w:rsid w:val="003E58C1"/>
    <w:rsid w:val="003E7030"/>
    <w:rsid w:val="003E7628"/>
    <w:rsid w:val="003F0539"/>
    <w:rsid w:val="003F5DF7"/>
    <w:rsid w:val="003F5FC3"/>
    <w:rsid w:val="003F6228"/>
    <w:rsid w:val="004001D8"/>
    <w:rsid w:val="004007FF"/>
    <w:rsid w:val="00401256"/>
    <w:rsid w:val="00404C9D"/>
    <w:rsid w:val="004066FE"/>
    <w:rsid w:val="00411012"/>
    <w:rsid w:val="00411260"/>
    <w:rsid w:val="004118F7"/>
    <w:rsid w:val="00411D0C"/>
    <w:rsid w:val="00413E96"/>
    <w:rsid w:val="00414EE6"/>
    <w:rsid w:val="004150B2"/>
    <w:rsid w:val="00416815"/>
    <w:rsid w:val="00417178"/>
    <w:rsid w:val="00420FBB"/>
    <w:rsid w:val="0042157F"/>
    <w:rsid w:val="00427493"/>
    <w:rsid w:val="004278F0"/>
    <w:rsid w:val="00427E5D"/>
    <w:rsid w:val="00430746"/>
    <w:rsid w:val="00431833"/>
    <w:rsid w:val="00432069"/>
    <w:rsid w:val="00433622"/>
    <w:rsid w:val="00436CD1"/>
    <w:rsid w:val="00437BC4"/>
    <w:rsid w:val="00443586"/>
    <w:rsid w:val="004436A7"/>
    <w:rsid w:val="00446039"/>
    <w:rsid w:val="0044717E"/>
    <w:rsid w:val="00451907"/>
    <w:rsid w:val="00452CD4"/>
    <w:rsid w:val="004530CD"/>
    <w:rsid w:val="004530E5"/>
    <w:rsid w:val="004546F0"/>
    <w:rsid w:val="00456585"/>
    <w:rsid w:val="00462D09"/>
    <w:rsid w:val="00462E25"/>
    <w:rsid w:val="00463CEF"/>
    <w:rsid w:val="00464647"/>
    <w:rsid w:val="004653BD"/>
    <w:rsid w:val="0046702E"/>
    <w:rsid w:val="004703FB"/>
    <w:rsid w:val="00470C37"/>
    <w:rsid w:val="0047322B"/>
    <w:rsid w:val="00473AFE"/>
    <w:rsid w:val="00475252"/>
    <w:rsid w:val="0047531C"/>
    <w:rsid w:val="004760B1"/>
    <w:rsid w:val="00476A50"/>
    <w:rsid w:val="00477837"/>
    <w:rsid w:val="00477992"/>
    <w:rsid w:val="00480B5D"/>
    <w:rsid w:val="004845E8"/>
    <w:rsid w:val="00485784"/>
    <w:rsid w:val="00491BC9"/>
    <w:rsid w:val="00494275"/>
    <w:rsid w:val="00495190"/>
    <w:rsid w:val="00496CF2"/>
    <w:rsid w:val="00496D22"/>
    <w:rsid w:val="00497CFB"/>
    <w:rsid w:val="00497E14"/>
    <w:rsid w:val="004A04D7"/>
    <w:rsid w:val="004A0792"/>
    <w:rsid w:val="004A0D77"/>
    <w:rsid w:val="004A0E92"/>
    <w:rsid w:val="004A0F9B"/>
    <w:rsid w:val="004A4807"/>
    <w:rsid w:val="004A576B"/>
    <w:rsid w:val="004B0195"/>
    <w:rsid w:val="004B2304"/>
    <w:rsid w:val="004B31E8"/>
    <w:rsid w:val="004B5C38"/>
    <w:rsid w:val="004B7043"/>
    <w:rsid w:val="004C1FC3"/>
    <w:rsid w:val="004C2597"/>
    <w:rsid w:val="004C3477"/>
    <w:rsid w:val="004C3C85"/>
    <w:rsid w:val="004C5CB6"/>
    <w:rsid w:val="004D01F5"/>
    <w:rsid w:val="004D0C25"/>
    <w:rsid w:val="004D23BC"/>
    <w:rsid w:val="004D33DF"/>
    <w:rsid w:val="004D3689"/>
    <w:rsid w:val="004D4689"/>
    <w:rsid w:val="004D4D2C"/>
    <w:rsid w:val="004D5059"/>
    <w:rsid w:val="004D511E"/>
    <w:rsid w:val="004D60D4"/>
    <w:rsid w:val="004D7CD4"/>
    <w:rsid w:val="004E0AB2"/>
    <w:rsid w:val="004E18A1"/>
    <w:rsid w:val="004E481C"/>
    <w:rsid w:val="004E4A22"/>
    <w:rsid w:val="004E5A38"/>
    <w:rsid w:val="004E6D92"/>
    <w:rsid w:val="004E7054"/>
    <w:rsid w:val="004F1795"/>
    <w:rsid w:val="004F1A52"/>
    <w:rsid w:val="004F5B5D"/>
    <w:rsid w:val="0050059F"/>
    <w:rsid w:val="00501543"/>
    <w:rsid w:val="00502E64"/>
    <w:rsid w:val="00503049"/>
    <w:rsid w:val="00503D0A"/>
    <w:rsid w:val="00504FF0"/>
    <w:rsid w:val="00505591"/>
    <w:rsid w:val="0050614D"/>
    <w:rsid w:val="005074D5"/>
    <w:rsid w:val="00507519"/>
    <w:rsid w:val="00513B3E"/>
    <w:rsid w:val="00515E53"/>
    <w:rsid w:val="00522594"/>
    <w:rsid w:val="005227DC"/>
    <w:rsid w:val="005227F3"/>
    <w:rsid w:val="00523123"/>
    <w:rsid w:val="00523375"/>
    <w:rsid w:val="00523741"/>
    <w:rsid w:val="00524C3E"/>
    <w:rsid w:val="00525D99"/>
    <w:rsid w:val="00526029"/>
    <w:rsid w:val="00530957"/>
    <w:rsid w:val="005311B0"/>
    <w:rsid w:val="005312FA"/>
    <w:rsid w:val="0053189F"/>
    <w:rsid w:val="00531FAA"/>
    <w:rsid w:val="0053363D"/>
    <w:rsid w:val="00537DA0"/>
    <w:rsid w:val="0054019B"/>
    <w:rsid w:val="00540F7B"/>
    <w:rsid w:val="005416A0"/>
    <w:rsid w:val="005431B9"/>
    <w:rsid w:val="00543E5F"/>
    <w:rsid w:val="00543F04"/>
    <w:rsid w:val="0054736A"/>
    <w:rsid w:val="00547B15"/>
    <w:rsid w:val="0055002F"/>
    <w:rsid w:val="00551FA9"/>
    <w:rsid w:val="0055227D"/>
    <w:rsid w:val="0055339F"/>
    <w:rsid w:val="00553762"/>
    <w:rsid w:val="00553892"/>
    <w:rsid w:val="00553C4F"/>
    <w:rsid w:val="005602E2"/>
    <w:rsid w:val="005609E3"/>
    <w:rsid w:val="00561636"/>
    <w:rsid w:val="00564162"/>
    <w:rsid w:val="0056471F"/>
    <w:rsid w:val="00564D7C"/>
    <w:rsid w:val="00565A0A"/>
    <w:rsid w:val="0056616E"/>
    <w:rsid w:val="00573351"/>
    <w:rsid w:val="0057416F"/>
    <w:rsid w:val="0057462C"/>
    <w:rsid w:val="00576140"/>
    <w:rsid w:val="00576213"/>
    <w:rsid w:val="00581638"/>
    <w:rsid w:val="00584500"/>
    <w:rsid w:val="00586B31"/>
    <w:rsid w:val="005914DB"/>
    <w:rsid w:val="00592932"/>
    <w:rsid w:val="00595F79"/>
    <w:rsid w:val="0059652B"/>
    <w:rsid w:val="005A0778"/>
    <w:rsid w:val="005A44D5"/>
    <w:rsid w:val="005A45C7"/>
    <w:rsid w:val="005A4BDF"/>
    <w:rsid w:val="005A6A28"/>
    <w:rsid w:val="005B280D"/>
    <w:rsid w:val="005B36A5"/>
    <w:rsid w:val="005B54E2"/>
    <w:rsid w:val="005B62C4"/>
    <w:rsid w:val="005B68A4"/>
    <w:rsid w:val="005B6DD1"/>
    <w:rsid w:val="005B7EB9"/>
    <w:rsid w:val="005C006D"/>
    <w:rsid w:val="005C0481"/>
    <w:rsid w:val="005C23BA"/>
    <w:rsid w:val="005C4B0E"/>
    <w:rsid w:val="005C50AD"/>
    <w:rsid w:val="005C5B84"/>
    <w:rsid w:val="005C65E1"/>
    <w:rsid w:val="005C6ADB"/>
    <w:rsid w:val="005C7A6C"/>
    <w:rsid w:val="005D1982"/>
    <w:rsid w:val="005D6141"/>
    <w:rsid w:val="005D763C"/>
    <w:rsid w:val="005D77F0"/>
    <w:rsid w:val="005E467C"/>
    <w:rsid w:val="005E6359"/>
    <w:rsid w:val="005F0827"/>
    <w:rsid w:val="005F105B"/>
    <w:rsid w:val="005F1F0F"/>
    <w:rsid w:val="005F25ED"/>
    <w:rsid w:val="005F2E9E"/>
    <w:rsid w:val="005F4568"/>
    <w:rsid w:val="005F4646"/>
    <w:rsid w:val="005F755F"/>
    <w:rsid w:val="0060208B"/>
    <w:rsid w:val="00603B86"/>
    <w:rsid w:val="00607572"/>
    <w:rsid w:val="00607E97"/>
    <w:rsid w:val="006104E8"/>
    <w:rsid w:val="0061061F"/>
    <w:rsid w:val="00610B2F"/>
    <w:rsid w:val="00611834"/>
    <w:rsid w:val="00611BB5"/>
    <w:rsid w:val="00616AAF"/>
    <w:rsid w:val="006176FC"/>
    <w:rsid w:val="00620B6E"/>
    <w:rsid w:val="0062265E"/>
    <w:rsid w:val="00622A4C"/>
    <w:rsid w:val="006237EA"/>
    <w:rsid w:val="00623A98"/>
    <w:rsid w:val="00631585"/>
    <w:rsid w:val="00635755"/>
    <w:rsid w:val="0064170C"/>
    <w:rsid w:val="0064294E"/>
    <w:rsid w:val="0064413D"/>
    <w:rsid w:val="006445D7"/>
    <w:rsid w:val="0064536A"/>
    <w:rsid w:val="00645830"/>
    <w:rsid w:val="00645CBE"/>
    <w:rsid w:val="00646B86"/>
    <w:rsid w:val="00647511"/>
    <w:rsid w:val="006505D4"/>
    <w:rsid w:val="00650CB3"/>
    <w:rsid w:val="00651769"/>
    <w:rsid w:val="00653A28"/>
    <w:rsid w:val="00656D47"/>
    <w:rsid w:val="00657C3A"/>
    <w:rsid w:val="00660D88"/>
    <w:rsid w:val="00665727"/>
    <w:rsid w:val="006657D0"/>
    <w:rsid w:val="006663D5"/>
    <w:rsid w:val="00667131"/>
    <w:rsid w:val="00667280"/>
    <w:rsid w:val="0067089A"/>
    <w:rsid w:val="006747DA"/>
    <w:rsid w:val="00675A5F"/>
    <w:rsid w:val="00675B5A"/>
    <w:rsid w:val="0067662C"/>
    <w:rsid w:val="0067772F"/>
    <w:rsid w:val="00680B70"/>
    <w:rsid w:val="00680BA2"/>
    <w:rsid w:val="00682D5C"/>
    <w:rsid w:val="00683A45"/>
    <w:rsid w:val="00683B63"/>
    <w:rsid w:val="006851AA"/>
    <w:rsid w:val="00685AA1"/>
    <w:rsid w:val="0068643A"/>
    <w:rsid w:val="00690999"/>
    <w:rsid w:val="00693922"/>
    <w:rsid w:val="00697DF5"/>
    <w:rsid w:val="006A214F"/>
    <w:rsid w:val="006A3091"/>
    <w:rsid w:val="006A3AD0"/>
    <w:rsid w:val="006A3C3C"/>
    <w:rsid w:val="006A5531"/>
    <w:rsid w:val="006A6693"/>
    <w:rsid w:val="006A6803"/>
    <w:rsid w:val="006B0251"/>
    <w:rsid w:val="006B0CB8"/>
    <w:rsid w:val="006B407D"/>
    <w:rsid w:val="006B60C3"/>
    <w:rsid w:val="006B6F20"/>
    <w:rsid w:val="006C1E3E"/>
    <w:rsid w:val="006C2357"/>
    <w:rsid w:val="006C3248"/>
    <w:rsid w:val="006C57C3"/>
    <w:rsid w:val="006C5B94"/>
    <w:rsid w:val="006C6964"/>
    <w:rsid w:val="006D1212"/>
    <w:rsid w:val="006D39E8"/>
    <w:rsid w:val="006D5286"/>
    <w:rsid w:val="006E0ADA"/>
    <w:rsid w:val="006E1626"/>
    <w:rsid w:val="006E19D7"/>
    <w:rsid w:val="006E1FCD"/>
    <w:rsid w:val="006E2BE1"/>
    <w:rsid w:val="006E380D"/>
    <w:rsid w:val="006E4052"/>
    <w:rsid w:val="006E5AF4"/>
    <w:rsid w:val="006E6DE4"/>
    <w:rsid w:val="006F1226"/>
    <w:rsid w:val="006F141C"/>
    <w:rsid w:val="00700F32"/>
    <w:rsid w:val="007025C9"/>
    <w:rsid w:val="007033E9"/>
    <w:rsid w:val="00704929"/>
    <w:rsid w:val="00705A7E"/>
    <w:rsid w:val="00705F54"/>
    <w:rsid w:val="007105E3"/>
    <w:rsid w:val="00710A5B"/>
    <w:rsid w:val="00710F3D"/>
    <w:rsid w:val="0071169C"/>
    <w:rsid w:val="007142B0"/>
    <w:rsid w:val="00714B20"/>
    <w:rsid w:val="00715DAB"/>
    <w:rsid w:val="007178E4"/>
    <w:rsid w:val="0072241D"/>
    <w:rsid w:val="00722A1B"/>
    <w:rsid w:val="007247AF"/>
    <w:rsid w:val="007265C4"/>
    <w:rsid w:val="00726ECD"/>
    <w:rsid w:val="0072731C"/>
    <w:rsid w:val="00730E41"/>
    <w:rsid w:val="00731A0C"/>
    <w:rsid w:val="00732E29"/>
    <w:rsid w:val="00734158"/>
    <w:rsid w:val="00737690"/>
    <w:rsid w:val="007407F4"/>
    <w:rsid w:val="007422BD"/>
    <w:rsid w:val="00743BCA"/>
    <w:rsid w:val="0074433C"/>
    <w:rsid w:val="00744CD2"/>
    <w:rsid w:val="007532A3"/>
    <w:rsid w:val="0075459F"/>
    <w:rsid w:val="007610E6"/>
    <w:rsid w:val="00762D32"/>
    <w:rsid w:val="00763021"/>
    <w:rsid w:val="00763660"/>
    <w:rsid w:val="00763966"/>
    <w:rsid w:val="00764250"/>
    <w:rsid w:val="00764260"/>
    <w:rsid w:val="00764AB3"/>
    <w:rsid w:val="007654AD"/>
    <w:rsid w:val="0076662A"/>
    <w:rsid w:val="007678EF"/>
    <w:rsid w:val="00770F0D"/>
    <w:rsid w:val="00771A45"/>
    <w:rsid w:val="00772076"/>
    <w:rsid w:val="0077351B"/>
    <w:rsid w:val="00773C10"/>
    <w:rsid w:val="00773D37"/>
    <w:rsid w:val="00775969"/>
    <w:rsid w:val="00775BA1"/>
    <w:rsid w:val="00777A67"/>
    <w:rsid w:val="007855E7"/>
    <w:rsid w:val="0078661F"/>
    <w:rsid w:val="00787E5F"/>
    <w:rsid w:val="0079428C"/>
    <w:rsid w:val="00794497"/>
    <w:rsid w:val="00794BA9"/>
    <w:rsid w:val="007966AE"/>
    <w:rsid w:val="007A0A7E"/>
    <w:rsid w:val="007A2333"/>
    <w:rsid w:val="007A439C"/>
    <w:rsid w:val="007A48BE"/>
    <w:rsid w:val="007A679D"/>
    <w:rsid w:val="007A79C2"/>
    <w:rsid w:val="007B0977"/>
    <w:rsid w:val="007B09F9"/>
    <w:rsid w:val="007B2DE7"/>
    <w:rsid w:val="007C183D"/>
    <w:rsid w:val="007C1B05"/>
    <w:rsid w:val="007C3595"/>
    <w:rsid w:val="007C56B4"/>
    <w:rsid w:val="007C5759"/>
    <w:rsid w:val="007C7493"/>
    <w:rsid w:val="007D05F6"/>
    <w:rsid w:val="007D09B9"/>
    <w:rsid w:val="007D2873"/>
    <w:rsid w:val="007D2A95"/>
    <w:rsid w:val="007D2C27"/>
    <w:rsid w:val="007D2EE0"/>
    <w:rsid w:val="007D6B59"/>
    <w:rsid w:val="007E1333"/>
    <w:rsid w:val="007E3B10"/>
    <w:rsid w:val="007E71C4"/>
    <w:rsid w:val="007E7D89"/>
    <w:rsid w:val="007F039F"/>
    <w:rsid w:val="007F17DF"/>
    <w:rsid w:val="007F2CE2"/>
    <w:rsid w:val="007F3982"/>
    <w:rsid w:val="007F498C"/>
    <w:rsid w:val="007F6461"/>
    <w:rsid w:val="007F6F34"/>
    <w:rsid w:val="007F7FFA"/>
    <w:rsid w:val="00800559"/>
    <w:rsid w:val="0080284D"/>
    <w:rsid w:val="008121FF"/>
    <w:rsid w:val="00816020"/>
    <w:rsid w:val="00817C83"/>
    <w:rsid w:val="00820808"/>
    <w:rsid w:val="008217C6"/>
    <w:rsid w:val="0082318D"/>
    <w:rsid w:val="00824090"/>
    <w:rsid w:val="00827E35"/>
    <w:rsid w:val="0083026E"/>
    <w:rsid w:val="00831A7D"/>
    <w:rsid w:val="00832595"/>
    <w:rsid w:val="00832A5A"/>
    <w:rsid w:val="0083351C"/>
    <w:rsid w:val="00833D96"/>
    <w:rsid w:val="00834640"/>
    <w:rsid w:val="00836242"/>
    <w:rsid w:val="008407D3"/>
    <w:rsid w:val="0084163E"/>
    <w:rsid w:val="00842F9F"/>
    <w:rsid w:val="00844D96"/>
    <w:rsid w:val="00844F78"/>
    <w:rsid w:val="00847044"/>
    <w:rsid w:val="00847654"/>
    <w:rsid w:val="00847A61"/>
    <w:rsid w:val="00850AE6"/>
    <w:rsid w:val="00852A96"/>
    <w:rsid w:val="00852F8B"/>
    <w:rsid w:val="00853373"/>
    <w:rsid w:val="0085609A"/>
    <w:rsid w:val="0086204D"/>
    <w:rsid w:val="00862136"/>
    <w:rsid w:val="00864DF1"/>
    <w:rsid w:val="00864E89"/>
    <w:rsid w:val="0087099F"/>
    <w:rsid w:val="00871E34"/>
    <w:rsid w:val="00872265"/>
    <w:rsid w:val="008727D2"/>
    <w:rsid w:val="0087299F"/>
    <w:rsid w:val="00872CF4"/>
    <w:rsid w:val="00873044"/>
    <w:rsid w:val="00874FF1"/>
    <w:rsid w:val="008756B6"/>
    <w:rsid w:val="00875E09"/>
    <w:rsid w:val="00875E31"/>
    <w:rsid w:val="00875FFF"/>
    <w:rsid w:val="00876B7B"/>
    <w:rsid w:val="0088034E"/>
    <w:rsid w:val="00882762"/>
    <w:rsid w:val="008830CC"/>
    <w:rsid w:val="00885BC7"/>
    <w:rsid w:val="00885CAB"/>
    <w:rsid w:val="0088601D"/>
    <w:rsid w:val="00886FA3"/>
    <w:rsid w:val="008874EF"/>
    <w:rsid w:val="00890403"/>
    <w:rsid w:val="00890623"/>
    <w:rsid w:val="00890878"/>
    <w:rsid w:val="00890F09"/>
    <w:rsid w:val="0089694A"/>
    <w:rsid w:val="008969DB"/>
    <w:rsid w:val="00896AED"/>
    <w:rsid w:val="008A0E63"/>
    <w:rsid w:val="008A2EF3"/>
    <w:rsid w:val="008A41F2"/>
    <w:rsid w:val="008A4B40"/>
    <w:rsid w:val="008A5588"/>
    <w:rsid w:val="008A575F"/>
    <w:rsid w:val="008A59AA"/>
    <w:rsid w:val="008A5D4D"/>
    <w:rsid w:val="008A6A9B"/>
    <w:rsid w:val="008A7425"/>
    <w:rsid w:val="008A7502"/>
    <w:rsid w:val="008A7655"/>
    <w:rsid w:val="008B1496"/>
    <w:rsid w:val="008B2B27"/>
    <w:rsid w:val="008B5497"/>
    <w:rsid w:val="008B6404"/>
    <w:rsid w:val="008B6662"/>
    <w:rsid w:val="008C27A7"/>
    <w:rsid w:val="008C3CA0"/>
    <w:rsid w:val="008C509F"/>
    <w:rsid w:val="008C67B6"/>
    <w:rsid w:val="008D05A8"/>
    <w:rsid w:val="008D11FC"/>
    <w:rsid w:val="008D1BF9"/>
    <w:rsid w:val="008D2952"/>
    <w:rsid w:val="008D2C65"/>
    <w:rsid w:val="008D3D29"/>
    <w:rsid w:val="008D5349"/>
    <w:rsid w:val="008D6E56"/>
    <w:rsid w:val="008E0896"/>
    <w:rsid w:val="008E45C9"/>
    <w:rsid w:val="008E4676"/>
    <w:rsid w:val="008E5BB2"/>
    <w:rsid w:val="008E5E71"/>
    <w:rsid w:val="008E712D"/>
    <w:rsid w:val="008E7239"/>
    <w:rsid w:val="008E72CB"/>
    <w:rsid w:val="008E7E7F"/>
    <w:rsid w:val="008F14B0"/>
    <w:rsid w:val="008F4527"/>
    <w:rsid w:val="008F61D3"/>
    <w:rsid w:val="008F7C58"/>
    <w:rsid w:val="009021DF"/>
    <w:rsid w:val="009028F8"/>
    <w:rsid w:val="00902CEC"/>
    <w:rsid w:val="00907E3A"/>
    <w:rsid w:val="00911D01"/>
    <w:rsid w:val="0091268E"/>
    <w:rsid w:val="00912E68"/>
    <w:rsid w:val="0091529A"/>
    <w:rsid w:val="00916481"/>
    <w:rsid w:val="00920858"/>
    <w:rsid w:val="00920D7A"/>
    <w:rsid w:val="0092286C"/>
    <w:rsid w:val="0092592F"/>
    <w:rsid w:val="009264F4"/>
    <w:rsid w:val="00930D3C"/>
    <w:rsid w:val="00931576"/>
    <w:rsid w:val="0093437C"/>
    <w:rsid w:val="00934EEE"/>
    <w:rsid w:val="00937B6F"/>
    <w:rsid w:val="00937C37"/>
    <w:rsid w:val="00945C0B"/>
    <w:rsid w:val="009467DF"/>
    <w:rsid w:val="0094784D"/>
    <w:rsid w:val="00951E58"/>
    <w:rsid w:val="00952A52"/>
    <w:rsid w:val="00952A6D"/>
    <w:rsid w:val="00953ECC"/>
    <w:rsid w:val="00954F63"/>
    <w:rsid w:val="009600D3"/>
    <w:rsid w:val="009600DF"/>
    <w:rsid w:val="00960D45"/>
    <w:rsid w:val="00960DD2"/>
    <w:rsid w:val="00960E6C"/>
    <w:rsid w:val="00962088"/>
    <w:rsid w:val="0096491E"/>
    <w:rsid w:val="0096533E"/>
    <w:rsid w:val="00971C00"/>
    <w:rsid w:val="00974450"/>
    <w:rsid w:val="00975AC9"/>
    <w:rsid w:val="00976115"/>
    <w:rsid w:val="00976239"/>
    <w:rsid w:val="00976C61"/>
    <w:rsid w:val="009804F0"/>
    <w:rsid w:val="009813D0"/>
    <w:rsid w:val="0098142D"/>
    <w:rsid w:val="00981D63"/>
    <w:rsid w:val="00982038"/>
    <w:rsid w:val="009834C4"/>
    <w:rsid w:val="00985513"/>
    <w:rsid w:val="0098622D"/>
    <w:rsid w:val="009870C1"/>
    <w:rsid w:val="00991205"/>
    <w:rsid w:val="00993241"/>
    <w:rsid w:val="00995E9A"/>
    <w:rsid w:val="0099636C"/>
    <w:rsid w:val="009967C1"/>
    <w:rsid w:val="00996DF8"/>
    <w:rsid w:val="009A0642"/>
    <w:rsid w:val="009A4806"/>
    <w:rsid w:val="009A6FA3"/>
    <w:rsid w:val="009A733A"/>
    <w:rsid w:val="009A7A83"/>
    <w:rsid w:val="009A7D61"/>
    <w:rsid w:val="009B0EBA"/>
    <w:rsid w:val="009B1FE6"/>
    <w:rsid w:val="009B2623"/>
    <w:rsid w:val="009B2D79"/>
    <w:rsid w:val="009B5EF3"/>
    <w:rsid w:val="009B7141"/>
    <w:rsid w:val="009B7749"/>
    <w:rsid w:val="009C0036"/>
    <w:rsid w:val="009C0C8A"/>
    <w:rsid w:val="009C2CC9"/>
    <w:rsid w:val="009C2D65"/>
    <w:rsid w:val="009C406C"/>
    <w:rsid w:val="009C7110"/>
    <w:rsid w:val="009C7D61"/>
    <w:rsid w:val="009D1008"/>
    <w:rsid w:val="009D10FC"/>
    <w:rsid w:val="009D2FB3"/>
    <w:rsid w:val="009D3D8C"/>
    <w:rsid w:val="009D5720"/>
    <w:rsid w:val="009D5856"/>
    <w:rsid w:val="009D765F"/>
    <w:rsid w:val="009D791E"/>
    <w:rsid w:val="009D7E28"/>
    <w:rsid w:val="009E014A"/>
    <w:rsid w:val="009E3FD4"/>
    <w:rsid w:val="009E4D63"/>
    <w:rsid w:val="009E529C"/>
    <w:rsid w:val="009E5ACD"/>
    <w:rsid w:val="009F22B8"/>
    <w:rsid w:val="009F47D6"/>
    <w:rsid w:val="009F5251"/>
    <w:rsid w:val="009F5EE6"/>
    <w:rsid w:val="00A00E03"/>
    <w:rsid w:val="00A010ED"/>
    <w:rsid w:val="00A0110A"/>
    <w:rsid w:val="00A019A1"/>
    <w:rsid w:val="00A019A6"/>
    <w:rsid w:val="00A01F6E"/>
    <w:rsid w:val="00A02325"/>
    <w:rsid w:val="00A06645"/>
    <w:rsid w:val="00A066E6"/>
    <w:rsid w:val="00A107DF"/>
    <w:rsid w:val="00A10D87"/>
    <w:rsid w:val="00A112D1"/>
    <w:rsid w:val="00A116AF"/>
    <w:rsid w:val="00A14D12"/>
    <w:rsid w:val="00A1600E"/>
    <w:rsid w:val="00A228EC"/>
    <w:rsid w:val="00A2697B"/>
    <w:rsid w:val="00A269FD"/>
    <w:rsid w:val="00A32307"/>
    <w:rsid w:val="00A32A40"/>
    <w:rsid w:val="00A32FE4"/>
    <w:rsid w:val="00A331EE"/>
    <w:rsid w:val="00A3405C"/>
    <w:rsid w:val="00A347C6"/>
    <w:rsid w:val="00A35F44"/>
    <w:rsid w:val="00A40EB5"/>
    <w:rsid w:val="00A432BB"/>
    <w:rsid w:val="00A44562"/>
    <w:rsid w:val="00A46325"/>
    <w:rsid w:val="00A47A72"/>
    <w:rsid w:val="00A5011F"/>
    <w:rsid w:val="00A50A9E"/>
    <w:rsid w:val="00A52784"/>
    <w:rsid w:val="00A54E68"/>
    <w:rsid w:val="00A554F1"/>
    <w:rsid w:val="00A56075"/>
    <w:rsid w:val="00A60A4A"/>
    <w:rsid w:val="00A6199B"/>
    <w:rsid w:val="00A61B7E"/>
    <w:rsid w:val="00A62C2F"/>
    <w:rsid w:val="00A63F14"/>
    <w:rsid w:val="00A64BD6"/>
    <w:rsid w:val="00A65722"/>
    <w:rsid w:val="00A6579E"/>
    <w:rsid w:val="00A65BC6"/>
    <w:rsid w:val="00A702DE"/>
    <w:rsid w:val="00A703FA"/>
    <w:rsid w:val="00A7120A"/>
    <w:rsid w:val="00A7196C"/>
    <w:rsid w:val="00A71E81"/>
    <w:rsid w:val="00A73162"/>
    <w:rsid w:val="00A73A4C"/>
    <w:rsid w:val="00A73D26"/>
    <w:rsid w:val="00A746D0"/>
    <w:rsid w:val="00A75993"/>
    <w:rsid w:val="00A770A8"/>
    <w:rsid w:val="00A819A6"/>
    <w:rsid w:val="00A847F5"/>
    <w:rsid w:val="00A8484D"/>
    <w:rsid w:val="00A863A7"/>
    <w:rsid w:val="00A87FA1"/>
    <w:rsid w:val="00A904F4"/>
    <w:rsid w:val="00A91A43"/>
    <w:rsid w:val="00A93990"/>
    <w:rsid w:val="00A93A32"/>
    <w:rsid w:val="00A94DEA"/>
    <w:rsid w:val="00A95F97"/>
    <w:rsid w:val="00A96D7D"/>
    <w:rsid w:val="00AA0819"/>
    <w:rsid w:val="00AA26CB"/>
    <w:rsid w:val="00AA2C9A"/>
    <w:rsid w:val="00AA32AA"/>
    <w:rsid w:val="00AA41E9"/>
    <w:rsid w:val="00AA7ACC"/>
    <w:rsid w:val="00AB085C"/>
    <w:rsid w:val="00AB244B"/>
    <w:rsid w:val="00AB4991"/>
    <w:rsid w:val="00AB5BF5"/>
    <w:rsid w:val="00AB5D17"/>
    <w:rsid w:val="00AB7E1E"/>
    <w:rsid w:val="00AB7F0F"/>
    <w:rsid w:val="00AC15AE"/>
    <w:rsid w:val="00AC29A7"/>
    <w:rsid w:val="00AC45C0"/>
    <w:rsid w:val="00AC514E"/>
    <w:rsid w:val="00AC7E3B"/>
    <w:rsid w:val="00AD1475"/>
    <w:rsid w:val="00AD5194"/>
    <w:rsid w:val="00AD5529"/>
    <w:rsid w:val="00AD5C10"/>
    <w:rsid w:val="00AD67F1"/>
    <w:rsid w:val="00AD75C9"/>
    <w:rsid w:val="00AE062A"/>
    <w:rsid w:val="00AE0C16"/>
    <w:rsid w:val="00AE0DCD"/>
    <w:rsid w:val="00AE1135"/>
    <w:rsid w:val="00AE15A3"/>
    <w:rsid w:val="00AE5DC2"/>
    <w:rsid w:val="00AE65D6"/>
    <w:rsid w:val="00AF26DD"/>
    <w:rsid w:val="00AF3F7E"/>
    <w:rsid w:val="00AF4E59"/>
    <w:rsid w:val="00AF58BB"/>
    <w:rsid w:val="00AF6A49"/>
    <w:rsid w:val="00AF76DC"/>
    <w:rsid w:val="00AF784F"/>
    <w:rsid w:val="00B005D6"/>
    <w:rsid w:val="00B12EB0"/>
    <w:rsid w:val="00B13EBA"/>
    <w:rsid w:val="00B21525"/>
    <w:rsid w:val="00B231E5"/>
    <w:rsid w:val="00B23381"/>
    <w:rsid w:val="00B259C7"/>
    <w:rsid w:val="00B26E34"/>
    <w:rsid w:val="00B27BEF"/>
    <w:rsid w:val="00B31107"/>
    <w:rsid w:val="00B319EE"/>
    <w:rsid w:val="00B334FB"/>
    <w:rsid w:val="00B3524B"/>
    <w:rsid w:val="00B35E4A"/>
    <w:rsid w:val="00B4237F"/>
    <w:rsid w:val="00B42DAC"/>
    <w:rsid w:val="00B449DA"/>
    <w:rsid w:val="00B44AAF"/>
    <w:rsid w:val="00B44E01"/>
    <w:rsid w:val="00B44E61"/>
    <w:rsid w:val="00B50542"/>
    <w:rsid w:val="00B5169B"/>
    <w:rsid w:val="00B527E2"/>
    <w:rsid w:val="00B529FF"/>
    <w:rsid w:val="00B53DE3"/>
    <w:rsid w:val="00B541E1"/>
    <w:rsid w:val="00B60E21"/>
    <w:rsid w:val="00B61F9D"/>
    <w:rsid w:val="00B64FD8"/>
    <w:rsid w:val="00B6634C"/>
    <w:rsid w:val="00B67EBD"/>
    <w:rsid w:val="00B74976"/>
    <w:rsid w:val="00B75886"/>
    <w:rsid w:val="00B77490"/>
    <w:rsid w:val="00B77ABB"/>
    <w:rsid w:val="00B80AB6"/>
    <w:rsid w:val="00B81AF5"/>
    <w:rsid w:val="00B8605F"/>
    <w:rsid w:val="00B952DC"/>
    <w:rsid w:val="00BA07A7"/>
    <w:rsid w:val="00BA1FF3"/>
    <w:rsid w:val="00BA20F5"/>
    <w:rsid w:val="00BA4BDC"/>
    <w:rsid w:val="00BA587F"/>
    <w:rsid w:val="00BA5ADF"/>
    <w:rsid w:val="00BA6018"/>
    <w:rsid w:val="00BA6849"/>
    <w:rsid w:val="00BB2B38"/>
    <w:rsid w:val="00BB36A4"/>
    <w:rsid w:val="00BB3EE0"/>
    <w:rsid w:val="00BB3FB9"/>
    <w:rsid w:val="00BB3FEC"/>
    <w:rsid w:val="00BB74B8"/>
    <w:rsid w:val="00BB78B7"/>
    <w:rsid w:val="00BC04D1"/>
    <w:rsid w:val="00BC10AE"/>
    <w:rsid w:val="00BC2FA9"/>
    <w:rsid w:val="00BD5849"/>
    <w:rsid w:val="00BD63C1"/>
    <w:rsid w:val="00BD6836"/>
    <w:rsid w:val="00BE00F5"/>
    <w:rsid w:val="00BE0FE6"/>
    <w:rsid w:val="00BE18B5"/>
    <w:rsid w:val="00BE1BEC"/>
    <w:rsid w:val="00BE3498"/>
    <w:rsid w:val="00BE3628"/>
    <w:rsid w:val="00BE46F6"/>
    <w:rsid w:val="00BE4D1D"/>
    <w:rsid w:val="00BE517C"/>
    <w:rsid w:val="00BE67EC"/>
    <w:rsid w:val="00BF2312"/>
    <w:rsid w:val="00BF55DD"/>
    <w:rsid w:val="00BF6A33"/>
    <w:rsid w:val="00BF79AE"/>
    <w:rsid w:val="00C0030E"/>
    <w:rsid w:val="00C012E0"/>
    <w:rsid w:val="00C04304"/>
    <w:rsid w:val="00C048AB"/>
    <w:rsid w:val="00C052AD"/>
    <w:rsid w:val="00C06379"/>
    <w:rsid w:val="00C06A57"/>
    <w:rsid w:val="00C070F4"/>
    <w:rsid w:val="00C14C0E"/>
    <w:rsid w:val="00C151AF"/>
    <w:rsid w:val="00C1558D"/>
    <w:rsid w:val="00C15B5A"/>
    <w:rsid w:val="00C169BA"/>
    <w:rsid w:val="00C2089C"/>
    <w:rsid w:val="00C21B4C"/>
    <w:rsid w:val="00C22753"/>
    <w:rsid w:val="00C23514"/>
    <w:rsid w:val="00C23D50"/>
    <w:rsid w:val="00C23E31"/>
    <w:rsid w:val="00C24EF1"/>
    <w:rsid w:val="00C2537E"/>
    <w:rsid w:val="00C271CD"/>
    <w:rsid w:val="00C27665"/>
    <w:rsid w:val="00C277EB"/>
    <w:rsid w:val="00C31BBB"/>
    <w:rsid w:val="00C3309B"/>
    <w:rsid w:val="00C336FF"/>
    <w:rsid w:val="00C35C62"/>
    <w:rsid w:val="00C3629C"/>
    <w:rsid w:val="00C37620"/>
    <w:rsid w:val="00C37BFF"/>
    <w:rsid w:val="00C40BCC"/>
    <w:rsid w:val="00C40E8D"/>
    <w:rsid w:val="00C42703"/>
    <w:rsid w:val="00C436F7"/>
    <w:rsid w:val="00C43A5D"/>
    <w:rsid w:val="00C4647B"/>
    <w:rsid w:val="00C5187A"/>
    <w:rsid w:val="00C520AE"/>
    <w:rsid w:val="00C55039"/>
    <w:rsid w:val="00C559A2"/>
    <w:rsid w:val="00C55AA9"/>
    <w:rsid w:val="00C55DE1"/>
    <w:rsid w:val="00C568C0"/>
    <w:rsid w:val="00C571FD"/>
    <w:rsid w:val="00C619A2"/>
    <w:rsid w:val="00C62A25"/>
    <w:rsid w:val="00C63C2A"/>
    <w:rsid w:val="00C64823"/>
    <w:rsid w:val="00C6667F"/>
    <w:rsid w:val="00C67D0C"/>
    <w:rsid w:val="00C71C2F"/>
    <w:rsid w:val="00C73C2F"/>
    <w:rsid w:val="00C74DBE"/>
    <w:rsid w:val="00C77D62"/>
    <w:rsid w:val="00C81215"/>
    <w:rsid w:val="00C8185E"/>
    <w:rsid w:val="00C81BE9"/>
    <w:rsid w:val="00C82AFD"/>
    <w:rsid w:val="00C830BE"/>
    <w:rsid w:val="00C8383A"/>
    <w:rsid w:val="00C843A7"/>
    <w:rsid w:val="00C867DF"/>
    <w:rsid w:val="00C91044"/>
    <w:rsid w:val="00C91B78"/>
    <w:rsid w:val="00C93BA1"/>
    <w:rsid w:val="00C94FBD"/>
    <w:rsid w:val="00C950E6"/>
    <w:rsid w:val="00C967DE"/>
    <w:rsid w:val="00CA07D8"/>
    <w:rsid w:val="00CA0A10"/>
    <w:rsid w:val="00CA1D2F"/>
    <w:rsid w:val="00CA2DB1"/>
    <w:rsid w:val="00CA489A"/>
    <w:rsid w:val="00CA56A0"/>
    <w:rsid w:val="00CA68E1"/>
    <w:rsid w:val="00CB0084"/>
    <w:rsid w:val="00CB0329"/>
    <w:rsid w:val="00CB203F"/>
    <w:rsid w:val="00CB45F8"/>
    <w:rsid w:val="00CB680E"/>
    <w:rsid w:val="00CB718F"/>
    <w:rsid w:val="00CC0EB7"/>
    <w:rsid w:val="00CC104F"/>
    <w:rsid w:val="00CC2170"/>
    <w:rsid w:val="00CC42AA"/>
    <w:rsid w:val="00CC5926"/>
    <w:rsid w:val="00CD383B"/>
    <w:rsid w:val="00CD3B6D"/>
    <w:rsid w:val="00CD473C"/>
    <w:rsid w:val="00CD6FF6"/>
    <w:rsid w:val="00CE0CB0"/>
    <w:rsid w:val="00CE0CF3"/>
    <w:rsid w:val="00CE15D1"/>
    <w:rsid w:val="00CE2B65"/>
    <w:rsid w:val="00CE2EEA"/>
    <w:rsid w:val="00CE2EEF"/>
    <w:rsid w:val="00CE3D36"/>
    <w:rsid w:val="00CE4698"/>
    <w:rsid w:val="00CE621E"/>
    <w:rsid w:val="00CE6410"/>
    <w:rsid w:val="00CE68AA"/>
    <w:rsid w:val="00CE7899"/>
    <w:rsid w:val="00CF37D3"/>
    <w:rsid w:val="00CF404B"/>
    <w:rsid w:val="00CF631A"/>
    <w:rsid w:val="00D044A5"/>
    <w:rsid w:val="00D07C64"/>
    <w:rsid w:val="00D10E7E"/>
    <w:rsid w:val="00D16393"/>
    <w:rsid w:val="00D172B6"/>
    <w:rsid w:val="00D20147"/>
    <w:rsid w:val="00D217CD"/>
    <w:rsid w:val="00D219CA"/>
    <w:rsid w:val="00D24A37"/>
    <w:rsid w:val="00D26EB5"/>
    <w:rsid w:val="00D27D93"/>
    <w:rsid w:val="00D27F60"/>
    <w:rsid w:val="00D3099B"/>
    <w:rsid w:val="00D324FA"/>
    <w:rsid w:val="00D33520"/>
    <w:rsid w:val="00D33E85"/>
    <w:rsid w:val="00D36548"/>
    <w:rsid w:val="00D365FA"/>
    <w:rsid w:val="00D44FC0"/>
    <w:rsid w:val="00D4515D"/>
    <w:rsid w:val="00D53BF8"/>
    <w:rsid w:val="00D550B1"/>
    <w:rsid w:val="00D56DDD"/>
    <w:rsid w:val="00D6122E"/>
    <w:rsid w:val="00D62E57"/>
    <w:rsid w:val="00D6482E"/>
    <w:rsid w:val="00D663C4"/>
    <w:rsid w:val="00D6715E"/>
    <w:rsid w:val="00D67478"/>
    <w:rsid w:val="00D71E31"/>
    <w:rsid w:val="00D72B0E"/>
    <w:rsid w:val="00D7361B"/>
    <w:rsid w:val="00D73831"/>
    <w:rsid w:val="00D7383F"/>
    <w:rsid w:val="00D738F0"/>
    <w:rsid w:val="00D75670"/>
    <w:rsid w:val="00D773C1"/>
    <w:rsid w:val="00D80D99"/>
    <w:rsid w:val="00D81335"/>
    <w:rsid w:val="00D8429F"/>
    <w:rsid w:val="00D857C3"/>
    <w:rsid w:val="00D90A1D"/>
    <w:rsid w:val="00D90AAB"/>
    <w:rsid w:val="00D92C90"/>
    <w:rsid w:val="00D9315C"/>
    <w:rsid w:val="00D9375F"/>
    <w:rsid w:val="00D9544D"/>
    <w:rsid w:val="00D97A7B"/>
    <w:rsid w:val="00DA0C8D"/>
    <w:rsid w:val="00DA1C4D"/>
    <w:rsid w:val="00DA3258"/>
    <w:rsid w:val="00DA7932"/>
    <w:rsid w:val="00DA7C88"/>
    <w:rsid w:val="00DB01D2"/>
    <w:rsid w:val="00DB1CAB"/>
    <w:rsid w:val="00DB24E8"/>
    <w:rsid w:val="00DB36FC"/>
    <w:rsid w:val="00DB4813"/>
    <w:rsid w:val="00DB5010"/>
    <w:rsid w:val="00DB5894"/>
    <w:rsid w:val="00DB5F45"/>
    <w:rsid w:val="00DB6F69"/>
    <w:rsid w:val="00DB74CF"/>
    <w:rsid w:val="00DC0D8A"/>
    <w:rsid w:val="00DC1575"/>
    <w:rsid w:val="00DC18FB"/>
    <w:rsid w:val="00DC37DB"/>
    <w:rsid w:val="00DC399B"/>
    <w:rsid w:val="00DC3D61"/>
    <w:rsid w:val="00DC4EF8"/>
    <w:rsid w:val="00DC642C"/>
    <w:rsid w:val="00DC77DB"/>
    <w:rsid w:val="00DD0476"/>
    <w:rsid w:val="00DD18A3"/>
    <w:rsid w:val="00DD2EAD"/>
    <w:rsid w:val="00DD4F6A"/>
    <w:rsid w:val="00DD5A2D"/>
    <w:rsid w:val="00DD71E9"/>
    <w:rsid w:val="00DD735D"/>
    <w:rsid w:val="00DD7AAD"/>
    <w:rsid w:val="00DE1363"/>
    <w:rsid w:val="00DE5BD3"/>
    <w:rsid w:val="00DE6244"/>
    <w:rsid w:val="00DE7AEE"/>
    <w:rsid w:val="00DF5A84"/>
    <w:rsid w:val="00DF6C07"/>
    <w:rsid w:val="00DF7F04"/>
    <w:rsid w:val="00E00B7A"/>
    <w:rsid w:val="00E02397"/>
    <w:rsid w:val="00E03ED1"/>
    <w:rsid w:val="00E0401E"/>
    <w:rsid w:val="00E064EF"/>
    <w:rsid w:val="00E06D91"/>
    <w:rsid w:val="00E10384"/>
    <w:rsid w:val="00E12AE3"/>
    <w:rsid w:val="00E13A25"/>
    <w:rsid w:val="00E17878"/>
    <w:rsid w:val="00E209C4"/>
    <w:rsid w:val="00E23182"/>
    <w:rsid w:val="00E24515"/>
    <w:rsid w:val="00E24619"/>
    <w:rsid w:val="00E24BB3"/>
    <w:rsid w:val="00E26C8D"/>
    <w:rsid w:val="00E27F08"/>
    <w:rsid w:val="00E305D5"/>
    <w:rsid w:val="00E30954"/>
    <w:rsid w:val="00E30E2F"/>
    <w:rsid w:val="00E36276"/>
    <w:rsid w:val="00E4000C"/>
    <w:rsid w:val="00E4296E"/>
    <w:rsid w:val="00E43318"/>
    <w:rsid w:val="00E44D98"/>
    <w:rsid w:val="00E454E1"/>
    <w:rsid w:val="00E47A87"/>
    <w:rsid w:val="00E47D66"/>
    <w:rsid w:val="00E5136A"/>
    <w:rsid w:val="00E517BA"/>
    <w:rsid w:val="00E52230"/>
    <w:rsid w:val="00E53127"/>
    <w:rsid w:val="00E546A3"/>
    <w:rsid w:val="00E54FE1"/>
    <w:rsid w:val="00E56823"/>
    <w:rsid w:val="00E60696"/>
    <w:rsid w:val="00E630FA"/>
    <w:rsid w:val="00E638D5"/>
    <w:rsid w:val="00E64AFE"/>
    <w:rsid w:val="00E70534"/>
    <w:rsid w:val="00E7087E"/>
    <w:rsid w:val="00E71005"/>
    <w:rsid w:val="00E723AE"/>
    <w:rsid w:val="00E7651F"/>
    <w:rsid w:val="00E769E8"/>
    <w:rsid w:val="00E77F5B"/>
    <w:rsid w:val="00E80BC2"/>
    <w:rsid w:val="00E81DE9"/>
    <w:rsid w:val="00E848F1"/>
    <w:rsid w:val="00E84CBA"/>
    <w:rsid w:val="00E86049"/>
    <w:rsid w:val="00E86246"/>
    <w:rsid w:val="00E87488"/>
    <w:rsid w:val="00E876FA"/>
    <w:rsid w:val="00E87CB1"/>
    <w:rsid w:val="00E900F0"/>
    <w:rsid w:val="00E90756"/>
    <w:rsid w:val="00E90A97"/>
    <w:rsid w:val="00E90C45"/>
    <w:rsid w:val="00E920BE"/>
    <w:rsid w:val="00E932A4"/>
    <w:rsid w:val="00E94F4B"/>
    <w:rsid w:val="00E95057"/>
    <w:rsid w:val="00E960DA"/>
    <w:rsid w:val="00E9664B"/>
    <w:rsid w:val="00E97F47"/>
    <w:rsid w:val="00EA2ABE"/>
    <w:rsid w:val="00EA2F92"/>
    <w:rsid w:val="00EA36AE"/>
    <w:rsid w:val="00EA38C3"/>
    <w:rsid w:val="00EA6746"/>
    <w:rsid w:val="00EB0DE4"/>
    <w:rsid w:val="00EB16B6"/>
    <w:rsid w:val="00EB5E26"/>
    <w:rsid w:val="00EB7037"/>
    <w:rsid w:val="00EB707A"/>
    <w:rsid w:val="00EC11A8"/>
    <w:rsid w:val="00EC2199"/>
    <w:rsid w:val="00EC2BA8"/>
    <w:rsid w:val="00EC34D5"/>
    <w:rsid w:val="00EC3ACD"/>
    <w:rsid w:val="00EC3F70"/>
    <w:rsid w:val="00EC47ED"/>
    <w:rsid w:val="00EC64ED"/>
    <w:rsid w:val="00EC776A"/>
    <w:rsid w:val="00EC7F8E"/>
    <w:rsid w:val="00ED0137"/>
    <w:rsid w:val="00ED0D57"/>
    <w:rsid w:val="00ED29D1"/>
    <w:rsid w:val="00ED3584"/>
    <w:rsid w:val="00ED4382"/>
    <w:rsid w:val="00ED4A70"/>
    <w:rsid w:val="00ED6055"/>
    <w:rsid w:val="00ED6D4C"/>
    <w:rsid w:val="00ED7AC7"/>
    <w:rsid w:val="00EE04FA"/>
    <w:rsid w:val="00EE098E"/>
    <w:rsid w:val="00EE1200"/>
    <w:rsid w:val="00EE1EDB"/>
    <w:rsid w:val="00EE3173"/>
    <w:rsid w:val="00EE51F8"/>
    <w:rsid w:val="00EE534E"/>
    <w:rsid w:val="00EE67A4"/>
    <w:rsid w:val="00EE6EE3"/>
    <w:rsid w:val="00EE7739"/>
    <w:rsid w:val="00EE7A3F"/>
    <w:rsid w:val="00EE7E7C"/>
    <w:rsid w:val="00EF0906"/>
    <w:rsid w:val="00EF0922"/>
    <w:rsid w:val="00EF0FEF"/>
    <w:rsid w:val="00EF13E8"/>
    <w:rsid w:val="00EF3528"/>
    <w:rsid w:val="00EF50A0"/>
    <w:rsid w:val="00EF5CBE"/>
    <w:rsid w:val="00EF63BF"/>
    <w:rsid w:val="00F0151B"/>
    <w:rsid w:val="00F02A50"/>
    <w:rsid w:val="00F02D46"/>
    <w:rsid w:val="00F04127"/>
    <w:rsid w:val="00F05459"/>
    <w:rsid w:val="00F07274"/>
    <w:rsid w:val="00F07DF4"/>
    <w:rsid w:val="00F07E43"/>
    <w:rsid w:val="00F113B9"/>
    <w:rsid w:val="00F116E2"/>
    <w:rsid w:val="00F12F48"/>
    <w:rsid w:val="00F151E9"/>
    <w:rsid w:val="00F16CD1"/>
    <w:rsid w:val="00F20C3E"/>
    <w:rsid w:val="00F24098"/>
    <w:rsid w:val="00F25B65"/>
    <w:rsid w:val="00F25BAB"/>
    <w:rsid w:val="00F26D62"/>
    <w:rsid w:val="00F27C68"/>
    <w:rsid w:val="00F31028"/>
    <w:rsid w:val="00F31E4F"/>
    <w:rsid w:val="00F32A5A"/>
    <w:rsid w:val="00F3411E"/>
    <w:rsid w:val="00F3486A"/>
    <w:rsid w:val="00F36A7E"/>
    <w:rsid w:val="00F36F53"/>
    <w:rsid w:val="00F36F73"/>
    <w:rsid w:val="00F36FC7"/>
    <w:rsid w:val="00F40603"/>
    <w:rsid w:val="00F40D86"/>
    <w:rsid w:val="00F415F9"/>
    <w:rsid w:val="00F41773"/>
    <w:rsid w:val="00F42217"/>
    <w:rsid w:val="00F45390"/>
    <w:rsid w:val="00F454F0"/>
    <w:rsid w:val="00F45822"/>
    <w:rsid w:val="00F465D8"/>
    <w:rsid w:val="00F46EFC"/>
    <w:rsid w:val="00F47D8B"/>
    <w:rsid w:val="00F54E82"/>
    <w:rsid w:val="00F55767"/>
    <w:rsid w:val="00F616E3"/>
    <w:rsid w:val="00F7214F"/>
    <w:rsid w:val="00F73904"/>
    <w:rsid w:val="00F75CE2"/>
    <w:rsid w:val="00F8229B"/>
    <w:rsid w:val="00F82F39"/>
    <w:rsid w:val="00F86D04"/>
    <w:rsid w:val="00F90DD3"/>
    <w:rsid w:val="00F9129B"/>
    <w:rsid w:val="00F956E3"/>
    <w:rsid w:val="00F956EA"/>
    <w:rsid w:val="00F9697F"/>
    <w:rsid w:val="00FA41D4"/>
    <w:rsid w:val="00FA43D5"/>
    <w:rsid w:val="00FA4CBC"/>
    <w:rsid w:val="00FA6846"/>
    <w:rsid w:val="00FA7C74"/>
    <w:rsid w:val="00FB1CAB"/>
    <w:rsid w:val="00FB3011"/>
    <w:rsid w:val="00FB465F"/>
    <w:rsid w:val="00FB66C2"/>
    <w:rsid w:val="00FB7278"/>
    <w:rsid w:val="00FC1A58"/>
    <w:rsid w:val="00FC4C1B"/>
    <w:rsid w:val="00FC53D4"/>
    <w:rsid w:val="00FC63ED"/>
    <w:rsid w:val="00FD088A"/>
    <w:rsid w:val="00FD1442"/>
    <w:rsid w:val="00FD197C"/>
    <w:rsid w:val="00FD3633"/>
    <w:rsid w:val="00FD42CD"/>
    <w:rsid w:val="00FD5427"/>
    <w:rsid w:val="00FD61EE"/>
    <w:rsid w:val="00FE0154"/>
    <w:rsid w:val="00FE028E"/>
    <w:rsid w:val="00FE0724"/>
    <w:rsid w:val="00FE3E46"/>
    <w:rsid w:val="00FE4B1A"/>
    <w:rsid w:val="00FE6BA0"/>
    <w:rsid w:val="00FE77C1"/>
    <w:rsid w:val="00FF098E"/>
    <w:rsid w:val="00FF2F3C"/>
    <w:rsid w:val="00FF4A7D"/>
    <w:rsid w:val="00FF714A"/>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DBD6"/>
  <w15:docId w15:val="{12765DB0-54D6-4986-98A6-C4CBB2551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110"/>
  </w:style>
  <w:style w:type="paragraph" w:styleId="Heading1">
    <w:name w:val="heading 1"/>
    <w:basedOn w:val="Normal"/>
    <w:next w:val="Normal"/>
    <w:link w:val="Heading1Char"/>
    <w:uiPriority w:val="9"/>
    <w:qFormat/>
    <w:rsid w:val="00C520AE"/>
    <w:pPr>
      <w:jc w:val="center"/>
      <w:outlineLvl w:val="0"/>
    </w:pPr>
    <w:rPr>
      <w:rFonts w:ascii="Bookman Old Style" w:hAnsi="Bookman Old Style" w:cs="Times New Roman"/>
      <w:b/>
      <w:bCs/>
      <w:sz w:val="28"/>
      <w:szCs w:val="28"/>
    </w:rPr>
  </w:style>
  <w:style w:type="paragraph" w:styleId="Heading2">
    <w:name w:val="heading 2"/>
    <w:basedOn w:val="Normal"/>
    <w:next w:val="Normal"/>
    <w:link w:val="Heading2Char"/>
    <w:uiPriority w:val="9"/>
    <w:semiHidden/>
    <w:unhideWhenUsed/>
    <w:qFormat/>
    <w:rsid w:val="000C5A3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5A3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5A3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A3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A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A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A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A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E2"/>
    <w:pPr>
      <w:ind w:left="720"/>
      <w:contextualSpacing/>
    </w:pPr>
  </w:style>
  <w:style w:type="character" w:styleId="Hyperlink">
    <w:name w:val="Hyperlink"/>
    <w:basedOn w:val="DefaultParagraphFont"/>
    <w:uiPriority w:val="99"/>
    <w:unhideWhenUsed/>
    <w:rsid w:val="00607E97"/>
    <w:rPr>
      <w:color w:val="0000FF"/>
      <w:u w:val="single"/>
    </w:rPr>
  </w:style>
  <w:style w:type="character" w:styleId="UnresolvedMention">
    <w:name w:val="Unresolved Mention"/>
    <w:basedOn w:val="DefaultParagraphFont"/>
    <w:uiPriority w:val="99"/>
    <w:semiHidden/>
    <w:unhideWhenUsed/>
    <w:rsid w:val="00607E97"/>
    <w:rPr>
      <w:color w:val="605E5C"/>
      <w:shd w:val="clear" w:color="auto" w:fill="E1DFDD"/>
    </w:rPr>
  </w:style>
  <w:style w:type="paragraph" w:styleId="Caption">
    <w:name w:val="caption"/>
    <w:basedOn w:val="Normal"/>
    <w:next w:val="Normal"/>
    <w:uiPriority w:val="35"/>
    <w:unhideWhenUsed/>
    <w:qFormat/>
    <w:rsid w:val="00551FA9"/>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5F0827"/>
    <w:rPr>
      <w:sz w:val="16"/>
      <w:szCs w:val="16"/>
    </w:rPr>
  </w:style>
  <w:style w:type="paragraph" w:styleId="CommentText">
    <w:name w:val="annotation text"/>
    <w:basedOn w:val="Normal"/>
    <w:link w:val="CommentTextChar"/>
    <w:uiPriority w:val="99"/>
    <w:unhideWhenUsed/>
    <w:rsid w:val="005F0827"/>
    <w:pPr>
      <w:spacing w:line="240" w:lineRule="auto"/>
    </w:pPr>
    <w:rPr>
      <w:sz w:val="20"/>
      <w:szCs w:val="20"/>
    </w:rPr>
  </w:style>
  <w:style w:type="character" w:customStyle="1" w:styleId="CommentTextChar">
    <w:name w:val="Comment Text Char"/>
    <w:basedOn w:val="DefaultParagraphFont"/>
    <w:link w:val="CommentText"/>
    <w:uiPriority w:val="99"/>
    <w:rsid w:val="005F0827"/>
    <w:rPr>
      <w:sz w:val="20"/>
      <w:szCs w:val="20"/>
    </w:rPr>
  </w:style>
  <w:style w:type="paragraph" w:styleId="CommentSubject">
    <w:name w:val="annotation subject"/>
    <w:basedOn w:val="CommentText"/>
    <w:next w:val="CommentText"/>
    <w:link w:val="CommentSubjectChar"/>
    <w:uiPriority w:val="99"/>
    <w:semiHidden/>
    <w:unhideWhenUsed/>
    <w:rsid w:val="005F0827"/>
    <w:rPr>
      <w:b/>
      <w:bCs/>
    </w:rPr>
  </w:style>
  <w:style w:type="character" w:customStyle="1" w:styleId="CommentSubjectChar">
    <w:name w:val="Comment Subject Char"/>
    <w:basedOn w:val="CommentTextChar"/>
    <w:link w:val="CommentSubject"/>
    <w:uiPriority w:val="99"/>
    <w:semiHidden/>
    <w:rsid w:val="005F0827"/>
    <w:rPr>
      <w:b/>
      <w:bCs/>
      <w:sz w:val="20"/>
      <w:szCs w:val="20"/>
    </w:rPr>
  </w:style>
  <w:style w:type="table" w:styleId="TableGrid">
    <w:name w:val="Table Grid"/>
    <w:basedOn w:val="TableNormal"/>
    <w:uiPriority w:val="39"/>
    <w:rsid w:val="00DE7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5286"/>
    <w:rPr>
      <w:color w:val="800080" w:themeColor="followedHyperlink"/>
      <w:u w:val="single"/>
    </w:rPr>
  </w:style>
  <w:style w:type="character" w:customStyle="1" w:styleId="textlayer--absolute">
    <w:name w:val="textlayer--absolute"/>
    <w:basedOn w:val="DefaultParagraphFont"/>
    <w:rsid w:val="00561636"/>
  </w:style>
  <w:style w:type="character" w:styleId="Strong">
    <w:name w:val="Strong"/>
    <w:basedOn w:val="DefaultParagraphFont"/>
    <w:uiPriority w:val="22"/>
    <w:qFormat/>
    <w:rsid w:val="009E5ACD"/>
    <w:rPr>
      <w:b/>
      <w:bCs/>
    </w:rPr>
  </w:style>
  <w:style w:type="paragraph" w:styleId="NormalWeb">
    <w:name w:val="Normal (Web)"/>
    <w:basedOn w:val="Normal"/>
    <w:uiPriority w:val="99"/>
    <w:unhideWhenUsed/>
    <w:rsid w:val="008722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520AE"/>
    <w:rPr>
      <w:rFonts w:ascii="Bookman Old Style" w:hAnsi="Bookman Old Style" w:cs="Times New Roman"/>
      <w:b/>
      <w:bCs/>
      <w:sz w:val="28"/>
      <w:szCs w:val="28"/>
    </w:rPr>
  </w:style>
  <w:style w:type="character" w:customStyle="1" w:styleId="Heading2Char">
    <w:name w:val="Heading 2 Char"/>
    <w:basedOn w:val="DefaultParagraphFont"/>
    <w:link w:val="Heading2"/>
    <w:uiPriority w:val="9"/>
    <w:semiHidden/>
    <w:rsid w:val="000C5A3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5A3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5A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C5A3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C5A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A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A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A3D"/>
    <w:rPr>
      <w:rFonts w:eastAsiaTheme="majorEastAsia" w:cstheme="majorBidi"/>
      <w:color w:val="272727" w:themeColor="text1" w:themeTint="D8"/>
    </w:rPr>
  </w:style>
  <w:style w:type="paragraph" w:styleId="Title">
    <w:name w:val="Title"/>
    <w:basedOn w:val="Normal"/>
    <w:next w:val="Normal"/>
    <w:link w:val="TitleChar"/>
    <w:uiPriority w:val="10"/>
    <w:qFormat/>
    <w:rsid w:val="000C5A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A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A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A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A3D"/>
    <w:pPr>
      <w:spacing w:before="160"/>
      <w:jc w:val="center"/>
    </w:pPr>
    <w:rPr>
      <w:i/>
      <w:iCs/>
      <w:color w:val="404040" w:themeColor="text1" w:themeTint="BF"/>
    </w:rPr>
  </w:style>
  <w:style w:type="character" w:customStyle="1" w:styleId="QuoteChar">
    <w:name w:val="Quote Char"/>
    <w:basedOn w:val="DefaultParagraphFont"/>
    <w:link w:val="Quote"/>
    <w:uiPriority w:val="29"/>
    <w:rsid w:val="000C5A3D"/>
    <w:rPr>
      <w:i/>
      <w:iCs/>
      <w:color w:val="404040" w:themeColor="text1" w:themeTint="BF"/>
    </w:rPr>
  </w:style>
  <w:style w:type="character" w:styleId="IntenseEmphasis">
    <w:name w:val="Intense Emphasis"/>
    <w:basedOn w:val="DefaultParagraphFont"/>
    <w:uiPriority w:val="21"/>
    <w:qFormat/>
    <w:rsid w:val="000C5A3D"/>
    <w:rPr>
      <w:i/>
      <w:iCs/>
      <w:color w:val="365F91" w:themeColor="accent1" w:themeShade="BF"/>
    </w:rPr>
  </w:style>
  <w:style w:type="paragraph" w:styleId="IntenseQuote">
    <w:name w:val="Intense Quote"/>
    <w:basedOn w:val="Normal"/>
    <w:next w:val="Normal"/>
    <w:link w:val="IntenseQuoteChar"/>
    <w:uiPriority w:val="30"/>
    <w:qFormat/>
    <w:rsid w:val="000C5A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A3D"/>
    <w:rPr>
      <w:i/>
      <w:iCs/>
      <w:color w:val="365F91" w:themeColor="accent1" w:themeShade="BF"/>
    </w:rPr>
  </w:style>
  <w:style w:type="character" w:styleId="IntenseReference">
    <w:name w:val="Intense Reference"/>
    <w:basedOn w:val="DefaultParagraphFont"/>
    <w:uiPriority w:val="32"/>
    <w:qFormat/>
    <w:rsid w:val="000C5A3D"/>
    <w:rPr>
      <w:b/>
      <w:bCs/>
      <w:smallCaps/>
      <w:color w:val="365F91" w:themeColor="accent1" w:themeShade="BF"/>
      <w:spacing w:val="5"/>
    </w:rPr>
  </w:style>
  <w:style w:type="character" w:customStyle="1" w:styleId="screenreader-only">
    <w:name w:val="screenreader-only"/>
    <w:basedOn w:val="DefaultParagraphFont"/>
    <w:rsid w:val="000C5A3D"/>
  </w:style>
  <w:style w:type="character" w:styleId="Emphasis">
    <w:name w:val="Emphasis"/>
    <w:basedOn w:val="DefaultParagraphFont"/>
    <w:uiPriority w:val="20"/>
    <w:qFormat/>
    <w:rsid w:val="000C5A3D"/>
    <w:rPr>
      <w:i/>
      <w:iCs/>
    </w:rPr>
  </w:style>
  <w:style w:type="paragraph" w:customStyle="1" w:styleId="entry">
    <w:name w:val="entry"/>
    <w:basedOn w:val="Normal"/>
    <w:rsid w:val="000C5A3D"/>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95E9A"/>
    <w:pPr>
      <w:spacing w:after="0" w:line="240" w:lineRule="auto"/>
    </w:pPr>
  </w:style>
  <w:style w:type="paragraph" w:styleId="BalloonText">
    <w:name w:val="Balloon Text"/>
    <w:basedOn w:val="Normal"/>
    <w:link w:val="BalloonTextChar"/>
    <w:uiPriority w:val="99"/>
    <w:semiHidden/>
    <w:unhideWhenUsed/>
    <w:rsid w:val="009862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22D"/>
    <w:rPr>
      <w:rFonts w:ascii="Segoe UI" w:hAnsi="Segoe UI" w:cs="Segoe UI"/>
      <w:sz w:val="18"/>
      <w:szCs w:val="18"/>
    </w:rPr>
  </w:style>
  <w:style w:type="character" w:customStyle="1" w:styleId="cf01">
    <w:name w:val="cf01"/>
    <w:basedOn w:val="DefaultParagraphFont"/>
    <w:rsid w:val="00C23D50"/>
    <w:rPr>
      <w:rFonts w:ascii="Segoe UI" w:hAnsi="Segoe UI" w:cs="Segoe UI" w:hint="default"/>
      <w:sz w:val="18"/>
      <w:szCs w:val="18"/>
    </w:rPr>
  </w:style>
  <w:style w:type="paragraph" w:customStyle="1" w:styleId="pf0">
    <w:name w:val="pf0"/>
    <w:basedOn w:val="Normal"/>
    <w:rsid w:val="00EE04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7096">
      <w:bodyDiv w:val="1"/>
      <w:marLeft w:val="0"/>
      <w:marRight w:val="0"/>
      <w:marTop w:val="0"/>
      <w:marBottom w:val="0"/>
      <w:divBdr>
        <w:top w:val="none" w:sz="0" w:space="0" w:color="auto"/>
        <w:left w:val="none" w:sz="0" w:space="0" w:color="auto"/>
        <w:bottom w:val="none" w:sz="0" w:space="0" w:color="auto"/>
        <w:right w:val="none" w:sz="0" w:space="0" w:color="auto"/>
      </w:divBdr>
      <w:divsChild>
        <w:div w:id="1826167179">
          <w:marLeft w:val="480"/>
          <w:marRight w:val="0"/>
          <w:marTop w:val="0"/>
          <w:marBottom w:val="0"/>
          <w:divBdr>
            <w:top w:val="none" w:sz="0" w:space="0" w:color="auto"/>
            <w:left w:val="none" w:sz="0" w:space="0" w:color="auto"/>
            <w:bottom w:val="none" w:sz="0" w:space="0" w:color="auto"/>
            <w:right w:val="none" w:sz="0" w:space="0" w:color="auto"/>
          </w:divBdr>
          <w:divsChild>
            <w:div w:id="5962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29473">
      <w:bodyDiv w:val="1"/>
      <w:marLeft w:val="0"/>
      <w:marRight w:val="0"/>
      <w:marTop w:val="0"/>
      <w:marBottom w:val="0"/>
      <w:divBdr>
        <w:top w:val="none" w:sz="0" w:space="0" w:color="auto"/>
        <w:left w:val="none" w:sz="0" w:space="0" w:color="auto"/>
        <w:bottom w:val="none" w:sz="0" w:space="0" w:color="auto"/>
        <w:right w:val="none" w:sz="0" w:space="0" w:color="auto"/>
      </w:divBdr>
    </w:div>
    <w:div w:id="914508775">
      <w:bodyDiv w:val="1"/>
      <w:marLeft w:val="0"/>
      <w:marRight w:val="0"/>
      <w:marTop w:val="0"/>
      <w:marBottom w:val="0"/>
      <w:divBdr>
        <w:top w:val="none" w:sz="0" w:space="0" w:color="auto"/>
        <w:left w:val="none" w:sz="0" w:space="0" w:color="auto"/>
        <w:bottom w:val="none" w:sz="0" w:space="0" w:color="auto"/>
        <w:right w:val="none" w:sz="0" w:space="0" w:color="auto"/>
      </w:divBdr>
    </w:div>
    <w:div w:id="981882215">
      <w:bodyDiv w:val="1"/>
      <w:marLeft w:val="0"/>
      <w:marRight w:val="0"/>
      <w:marTop w:val="0"/>
      <w:marBottom w:val="0"/>
      <w:divBdr>
        <w:top w:val="none" w:sz="0" w:space="0" w:color="auto"/>
        <w:left w:val="none" w:sz="0" w:space="0" w:color="auto"/>
        <w:bottom w:val="none" w:sz="0" w:space="0" w:color="auto"/>
        <w:right w:val="none" w:sz="0" w:space="0" w:color="auto"/>
      </w:divBdr>
    </w:div>
    <w:div w:id="1227491059">
      <w:bodyDiv w:val="1"/>
      <w:marLeft w:val="0"/>
      <w:marRight w:val="0"/>
      <w:marTop w:val="0"/>
      <w:marBottom w:val="0"/>
      <w:divBdr>
        <w:top w:val="none" w:sz="0" w:space="0" w:color="auto"/>
        <w:left w:val="none" w:sz="0" w:space="0" w:color="auto"/>
        <w:bottom w:val="none" w:sz="0" w:space="0" w:color="auto"/>
        <w:right w:val="none" w:sz="0" w:space="0" w:color="auto"/>
      </w:divBdr>
      <w:divsChild>
        <w:div w:id="1107386070">
          <w:marLeft w:val="480"/>
          <w:marRight w:val="0"/>
          <w:marTop w:val="0"/>
          <w:marBottom w:val="0"/>
          <w:divBdr>
            <w:top w:val="none" w:sz="0" w:space="0" w:color="auto"/>
            <w:left w:val="none" w:sz="0" w:space="0" w:color="auto"/>
            <w:bottom w:val="none" w:sz="0" w:space="0" w:color="auto"/>
            <w:right w:val="none" w:sz="0" w:space="0" w:color="auto"/>
          </w:divBdr>
          <w:divsChild>
            <w:div w:id="87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3833">
      <w:bodyDiv w:val="1"/>
      <w:marLeft w:val="0"/>
      <w:marRight w:val="0"/>
      <w:marTop w:val="0"/>
      <w:marBottom w:val="0"/>
      <w:divBdr>
        <w:top w:val="none" w:sz="0" w:space="0" w:color="auto"/>
        <w:left w:val="none" w:sz="0" w:space="0" w:color="auto"/>
        <w:bottom w:val="none" w:sz="0" w:space="0" w:color="auto"/>
        <w:right w:val="none" w:sz="0" w:space="0" w:color="auto"/>
      </w:divBdr>
    </w:div>
    <w:div w:id="1843810540">
      <w:bodyDiv w:val="1"/>
      <w:marLeft w:val="0"/>
      <w:marRight w:val="0"/>
      <w:marTop w:val="0"/>
      <w:marBottom w:val="0"/>
      <w:divBdr>
        <w:top w:val="none" w:sz="0" w:space="0" w:color="auto"/>
        <w:left w:val="none" w:sz="0" w:space="0" w:color="auto"/>
        <w:bottom w:val="none" w:sz="0" w:space="0" w:color="auto"/>
        <w:right w:val="none" w:sz="0" w:space="0" w:color="auto"/>
      </w:divBdr>
      <w:divsChild>
        <w:div w:id="1432508211">
          <w:marLeft w:val="480"/>
          <w:marRight w:val="0"/>
          <w:marTop w:val="0"/>
          <w:marBottom w:val="0"/>
          <w:divBdr>
            <w:top w:val="none" w:sz="0" w:space="0" w:color="auto"/>
            <w:left w:val="none" w:sz="0" w:space="0" w:color="auto"/>
            <w:bottom w:val="none" w:sz="0" w:space="0" w:color="auto"/>
            <w:right w:val="none" w:sz="0" w:space="0" w:color="auto"/>
          </w:divBdr>
          <w:divsChild>
            <w:div w:id="363559833">
              <w:marLeft w:val="0"/>
              <w:marRight w:val="0"/>
              <w:marTop w:val="0"/>
              <w:marBottom w:val="240"/>
              <w:divBdr>
                <w:top w:val="none" w:sz="0" w:space="0" w:color="auto"/>
                <w:left w:val="none" w:sz="0" w:space="0" w:color="auto"/>
                <w:bottom w:val="none" w:sz="0" w:space="0" w:color="auto"/>
                <w:right w:val="none" w:sz="0" w:space="0" w:color="auto"/>
              </w:divBdr>
            </w:div>
            <w:div w:id="1406075945">
              <w:marLeft w:val="0"/>
              <w:marRight w:val="0"/>
              <w:marTop w:val="0"/>
              <w:marBottom w:val="240"/>
              <w:divBdr>
                <w:top w:val="none" w:sz="0" w:space="0" w:color="auto"/>
                <w:left w:val="none" w:sz="0" w:space="0" w:color="auto"/>
                <w:bottom w:val="none" w:sz="0" w:space="0" w:color="auto"/>
                <w:right w:val="none" w:sz="0" w:space="0" w:color="auto"/>
              </w:divBdr>
            </w:div>
            <w:div w:id="400760371">
              <w:marLeft w:val="0"/>
              <w:marRight w:val="0"/>
              <w:marTop w:val="0"/>
              <w:marBottom w:val="240"/>
              <w:divBdr>
                <w:top w:val="none" w:sz="0" w:space="0" w:color="auto"/>
                <w:left w:val="none" w:sz="0" w:space="0" w:color="auto"/>
                <w:bottom w:val="none" w:sz="0" w:space="0" w:color="auto"/>
                <w:right w:val="none" w:sz="0" w:space="0" w:color="auto"/>
              </w:divBdr>
            </w:div>
            <w:div w:id="602615460">
              <w:marLeft w:val="0"/>
              <w:marRight w:val="0"/>
              <w:marTop w:val="0"/>
              <w:marBottom w:val="240"/>
              <w:divBdr>
                <w:top w:val="none" w:sz="0" w:space="0" w:color="auto"/>
                <w:left w:val="none" w:sz="0" w:space="0" w:color="auto"/>
                <w:bottom w:val="none" w:sz="0" w:space="0" w:color="auto"/>
                <w:right w:val="none" w:sz="0" w:space="0" w:color="auto"/>
              </w:divBdr>
            </w:div>
            <w:div w:id="1920752522">
              <w:marLeft w:val="0"/>
              <w:marRight w:val="0"/>
              <w:marTop w:val="0"/>
              <w:marBottom w:val="240"/>
              <w:divBdr>
                <w:top w:val="none" w:sz="0" w:space="0" w:color="auto"/>
                <w:left w:val="none" w:sz="0" w:space="0" w:color="auto"/>
                <w:bottom w:val="none" w:sz="0" w:space="0" w:color="auto"/>
                <w:right w:val="none" w:sz="0" w:space="0" w:color="auto"/>
              </w:divBdr>
            </w:div>
            <w:div w:id="1600527950">
              <w:marLeft w:val="0"/>
              <w:marRight w:val="0"/>
              <w:marTop w:val="0"/>
              <w:marBottom w:val="240"/>
              <w:divBdr>
                <w:top w:val="none" w:sz="0" w:space="0" w:color="auto"/>
                <w:left w:val="none" w:sz="0" w:space="0" w:color="auto"/>
                <w:bottom w:val="none" w:sz="0" w:space="0" w:color="auto"/>
                <w:right w:val="none" w:sz="0" w:space="0" w:color="auto"/>
              </w:divBdr>
            </w:div>
            <w:div w:id="484972930">
              <w:marLeft w:val="0"/>
              <w:marRight w:val="0"/>
              <w:marTop w:val="0"/>
              <w:marBottom w:val="240"/>
              <w:divBdr>
                <w:top w:val="none" w:sz="0" w:space="0" w:color="auto"/>
                <w:left w:val="none" w:sz="0" w:space="0" w:color="auto"/>
                <w:bottom w:val="none" w:sz="0" w:space="0" w:color="auto"/>
                <w:right w:val="none" w:sz="0" w:space="0" w:color="auto"/>
              </w:divBdr>
            </w:div>
            <w:div w:id="319698337">
              <w:marLeft w:val="0"/>
              <w:marRight w:val="0"/>
              <w:marTop w:val="0"/>
              <w:marBottom w:val="240"/>
              <w:divBdr>
                <w:top w:val="none" w:sz="0" w:space="0" w:color="auto"/>
                <w:left w:val="none" w:sz="0" w:space="0" w:color="auto"/>
                <w:bottom w:val="none" w:sz="0" w:space="0" w:color="auto"/>
                <w:right w:val="none" w:sz="0" w:space="0" w:color="auto"/>
              </w:divBdr>
            </w:div>
            <w:div w:id="2133086215">
              <w:marLeft w:val="0"/>
              <w:marRight w:val="0"/>
              <w:marTop w:val="0"/>
              <w:marBottom w:val="240"/>
              <w:divBdr>
                <w:top w:val="none" w:sz="0" w:space="0" w:color="auto"/>
                <w:left w:val="none" w:sz="0" w:space="0" w:color="auto"/>
                <w:bottom w:val="none" w:sz="0" w:space="0" w:color="auto"/>
                <w:right w:val="none" w:sz="0" w:space="0" w:color="auto"/>
              </w:divBdr>
            </w:div>
            <w:div w:id="1305891280">
              <w:marLeft w:val="0"/>
              <w:marRight w:val="0"/>
              <w:marTop w:val="0"/>
              <w:marBottom w:val="240"/>
              <w:divBdr>
                <w:top w:val="none" w:sz="0" w:space="0" w:color="auto"/>
                <w:left w:val="none" w:sz="0" w:space="0" w:color="auto"/>
                <w:bottom w:val="none" w:sz="0" w:space="0" w:color="auto"/>
                <w:right w:val="none" w:sz="0" w:space="0" w:color="auto"/>
              </w:divBdr>
            </w:div>
            <w:div w:id="746852732">
              <w:marLeft w:val="0"/>
              <w:marRight w:val="0"/>
              <w:marTop w:val="0"/>
              <w:marBottom w:val="240"/>
              <w:divBdr>
                <w:top w:val="none" w:sz="0" w:space="0" w:color="auto"/>
                <w:left w:val="none" w:sz="0" w:space="0" w:color="auto"/>
                <w:bottom w:val="none" w:sz="0" w:space="0" w:color="auto"/>
                <w:right w:val="none" w:sz="0" w:space="0" w:color="auto"/>
              </w:divBdr>
            </w:div>
            <w:div w:id="1063260753">
              <w:marLeft w:val="0"/>
              <w:marRight w:val="0"/>
              <w:marTop w:val="0"/>
              <w:marBottom w:val="240"/>
              <w:divBdr>
                <w:top w:val="none" w:sz="0" w:space="0" w:color="auto"/>
                <w:left w:val="none" w:sz="0" w:space="0" w:color="auto"/>
                <w:bottom w:val="none" w:sz="0" w:space="0" w:color="auto"/>
                <w:right w:val="none" w:sz="0" w:space="0" w:color="auto"/>
              </w:divBdr>
            </w:div>
            <w:div w:id="1208880366">
              <w:marLeft w:val="0"/>
              <w:marRight w:val="0"/>
              <w:marTop w:val="0"/>
              <w:marBottom w:val="240"/>
              <w:divBdr>
                <w:top w:val="none" w:sz="0" w:space="0" w:color="auto"/>
                <w:left w:val="none" w:sz="0" w:space="0" w:color="auto"/>
                <w:bottom w:val="none" w:sz="0" w:space="0" w:color="auto"/>
                <w:right w:val="none" w:sz="0" w:space="0" w:color="auto"/>
              </w:divBdr>
            </w:div>
            <w:div w:id="610553818">
              <w:marLeft w:val="0"/>
              <w:marRight w:val="0"/>
              <w:marTop w:val="0"/>
              <w:marBottom w:val="240"/>
              <w:divBdr>
                <w:top w:val="none" w:sz="0" w:space="0" w:color="auto"/>
                <w:left w:val="none" w:sz="0" w:space="0" w:color="auto"/>
                <w:bottom w:val="none" w:sz="0" w:space="0" w:color="auto"/>
                <w:right w:val="none" w:sz="0" w:space="0" w:color="auto"/>
              </w:divBdr>
            </w:div>
            <w:div w:id="1978341194">
              <w:marLeft w:val="0"/>
              <w:marRight w:val="0"/>
              <w:marTop w:val="0"/>
              <w:marBottom w:val="240"/>
              <w:divBdr>
                <w:top w:val="none" w:sz="0" w:space="0" w:color="auto"/>
                <w:left w:val="none" w:sz="0" w:space="0" w:color="auto"/>
                <w:bottom w:val="none" w:sz="0" w:space="0" w:color="auto"/>
                <w:right w:val="none" w:sz="0" w:space="0" w:color="auto"/>
              </w:divBdr>
            </w:div>
            <w:div w:id="125245858">
              <w:marLeft w:val="0"/>
              <w:marRight w:val="0"/>
              <w:marTop w:val="0"/>
              <w:marBottom w:val="240"/>
              <w:divBdr>
                <w:top w:val="none" w:sz="0" w:space="0" w:color="auto"/>
                <w:left w:val="none" w:sz="0" w:space="0" w:color="auto"/>
                <w:bottom w:val="none" w:sz="0" w:space="0" w:color="auto"/>
                <w:right w:val="none" w:sz="0" w:space="0" w:color="auto"/>
              </w:divBdr>
            </w:div>
            <w:div w:id="2085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1915">
      <w:bodyDiv w:val="1"/>
      <w:marLeft w:val="0"/>
      <w:marRight w:val="0"/>
      <w:marTop w:val="0"/>
      <w:marBottom w:val="0"/>
      <w:divBdr>
        <w:top w:val="none" w:sz="0" w:space="0" w:color="auto"/>
        <w:left w:val="none" w:sz="0" w:space="0" w:color="auto"/>
        <w:bottom w:val="none" w:sz="0" w:space="0" w:color="auto"/>
        <w:right w:val="none" w:sz="0" w:space="0" w:color="auto"/>
      </w:divBdr>
      <w:divsChild>
        <w:div w:id="839390429">
          <w:marLeft w:val="480"/>
          <w:marRight w:val="0"/>
          <w:marTop w:val="0"/>
          <w:marBottom w:val="0"/>
          <w:divBdr>
            <w:top w:val="none" w:sz="0" w:space="0" w:color="auto"/>
            <w:left w:val="none" w:sz="0" w:space="0" w:color="auto"/>
            <w:bottom w:val="none" w:sz="0" w:space="0" w:color="auto"/>
            <w:right w:val="none" w:sz="0" w:space="0" w:color="auto"/>
          </w:divBdr>
          <w:divsChild>
            <w:div w:id="19215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7805">
      <w:bodyDiv w:val="1"/>
      <w:marLeft w:val="0"/>
      <w:marRight w:val="0"/>
      <w:marTop w:val="0"/>
      <w:marBottom w:val="0"/>
      <w:divBdr>
        <w:top w:val="none" w:sz="0" w:space="0" w:color="auto"/>
        <w:left w:val="none" w:sz="0" w:space="0" w:color="auto"/>
        <w:bottom w:val="none" w:sz="0" w:space="0" w:color="auto"/>
        <w:right w:val="none" w:sz="0" w:space="0" w:color="auto"/>
      </w:divBdr>
      <w:divsChild>
        <w:div w:id="620065943">
          <w:marLeft w:val="480"/>
          <w:marRight w:val="0"/>
          <w:marTop w:val="0"/>
          <w:marBottom w:val="0"/>
          <w:divBdr>
            <w:top w:val="none" w:sz="0" w:space="0" w:color="auto"/>
            <w:left w:val="none" w:sz="0" w:space="0" w:color="auto"/>
            <w:bottom w:val="none" w:sz="0" w:space="0" w:color="auto"/>
            <w:right w:val="none" w:sz="0" w:space="0" w:color="auto"/>
          </w:divBdr>
          <w:divsChild>
            <w:div w:id="15689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8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126/science.1184984" TargetMode="External"/><Relationship Id="rId39" Type="http://schemas.openxmlformats.org/officeDocument/2006/relationships/hyperlink" Target="https://doi.org/10.1016/j.agrformet.2022.109267" TargetMode="External"/><Relationship Id="rId21" Type="http://schemas.openxmlformats.org/officeDocument/2006/relationships/image" Target="media/image10.png"/><Relationship Id="rId34" Type="http://schemas.openxmlformats.org/officeDocument/2006/relationships/hyperlink" Target="https://doi.org/10.1111/nph.16485" TargetMode="External"/><Relationship Id="rId42" Type="http://schemas.openxmlformats.org/officeDocument/2006/relationships/hyperlink" Target="https://doi.org/10.1111/plb.13349" TargetMode="External"/><Relationship Id="rId47" Type="http://schemas.openxmlformats.org/officeDocument/2006/relationships/hyperlink" Target="https://doi.org/10.1073/pnas.1216053111." TargetMode="External"/><Relationship Id="rId50" Type="http://schemas.openxmlformats.org/officeDocument/2006/relationships/hyperlink" Target="https://doi.org/10.6073/pasta/88040f52946c09c74ac%09%09%090bfc2a3167717" TargetMode="External"/><Relationship Id="rId55" Type="http://schemas.openxmlformats.org/officeDocument/2006/relationships/hyperlink" Target="https://doi.org/10.3390/f14071429" TargetMode="Externa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hyperlink" Target="https://doi.org/10.7930/NCA5.2023.CH32" TargetMode="External"/><Relationship Id="rId41" Type="http://schemas.openxmlformats.org/officeDocument/2006/relationships/hyperlink" Target="https://doi.org/10.3390/f12060765" TargetMode="External"/><Relationship Id="rId54" Type="http://schemas.openxmlformats.org/officeDocument/2006/relationships/hyperlink" Target="https://doi.org/10.1111/pce.1241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hyperlink" Target="https://doi.org/10.1016/j.foreco.2009.09.001" TargetMode="External"/><Relationship Id="rId32" Type="http://schemas.openxmlformats.org/officeDocument/2006/relationships/hyperlink" Target="https://doi.org/10.1016/j.jplph.2016.08.012" TargetMode="External"/><Relationship Id="rId37" Type="http://schemas.openxmlformats.org/officeDocument/2006/relationships/hyperlink" Target="https://climatetoolbox.org/future-climate-scenarios" TargetMode="External"/><Relationship Id="rId40" Type="http://schemas.openxmlformats.org/officeDocument/2006/relationships/hyperlink" Target="https://doi.org/10.1093/biosci/biac021" TargetMode="External"/><Relationship Id="rId45" Type="http://schemas.openxmlformats.org/officeDocument/2006/relationships/hyperlink" Target="https://doi.org/10.1111/pce.14846" TargetMode="External"/><Relationship Id="rId53" Type="http://schemas.openxmlformats.org/officeDocument/2006/relationships/hyperlink" Target="https://doi.org/10.1007/978-3-031-23368-5_32" TargetMode="External"/><Relationship Id="rId58" Type="http://schemas.openxmlformats.org/officeDocument/2006/relationships/hyperlink" Target="https://doi.org/10.1088/1748-9326/ac507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3390/f11111134" TargetMode="External"/><Relationship Id="rId28" Type="http://schemas.openxmlformats.org/officeDocument/2006/relationships/hyperlink" Target="https://doi.org/10.1016/j.foreco.2012.06.046" TargetMode="External"/><Relationship Id="rId36" Type="http://schemas.openxmlformats.org/officeDocument/2006/relationships/hyperlink" Target="https://doi.org/10.1038/s41612-023-00340-3" TargetMode="External"/><Relationship Id="rId49" Type="http://schemas.openxmlformats.org/officeDocument/2006/relationships/hyperlink" Target="https://doi.org/10.1038/nature12914" TargetMode="External"/><Relationship Id="rId57" Type="http://schemas.openxmlformats.org/officeDocument/2006/relationships/hyperlink" Target="https://doi.org/10.1038/nclimate1693" TargetMode="External"/><Relationship Id="rId61" Type="http://schemas.microsoft.com/office/2011/relationships/people" Target="people.xml"/><Relationship Id="rId10" Type="http://schemas.openxmlformats.org/officeDocument/2006/relationships/image" Target="media/image1.jpeg"/><Relationship Id="rId19" Type="http://schemas.openxmlformats.org/officeDocument/2006/relationships/chart" Target="charts/chart1.xml"/><Relationship Id="rId31" Type="http://schemas.openxmlformats.org/officeDocument/2006/relationships/hyperlink" Target="https://doi.org/10.1007/pl00009752" TargetMode="External"/><Relationship Id="rId44" Type="http://schemas.openxmlformats.org/officeDocument/2006/relationships/hyperlink" Target="https://doi.org/10.1038/s41586-023-06723-z" TargetMode="External"/><Relationship Id="rId52" Type="http://schemas.openxmlformats.org/officeDocument/2006/relationships/hyperlink" Target="https://doi.org/10.1111/j.1523-1739.2006.00384.x" TargetMode="External"/><Relationship Id="rId60"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doi.org/10.7930/NCA5.2023.CH27" TargetMode="External"/><Relationship Id="rId30" Type="http://schemas.openxmlformats.org/officeDocument/2006/relationships/hyperlink" Target="https://doi.org/10.3389/ffgc.2022.979528" TargetMode="External"/><Relationship Id="rId35" Type="http://schemas.openxmlformats.org/officeDocument/2006/relationships/hyperlink" Target="https://github.com/treenet/treenetproc" TargetMode="External"/><Relationship Id="rId43" Type="http://schemas.openxmlformats.org/officeDocument/2006/relationships/hyperlink" Target="https://andrewsforest.oregonstate.edu/data/map?topnav=157" TargetMode="External"/><Relationship Id="rId48" Type="http://schemas.openxmlformats.org/officeDocument/2006/relationships/hyperlink" Target="https://doi.org/10.1038/s41467-021-27579-9" TargetMode="External"/><Relationship Id="rId56" Type="http://schemas.openxmlformats.org/officeDocument/2006/relationships/hyperlink" Target="https://CRAN.R-project.org/package=dplyr" TargetMode="External"/><Relationship Id="rId8" Type="http://schemas.microsoft.com/office/2016/09/relationships/commentsIds" Target="commentsIds.xml"/><Relationship Id="rId51" Type="http://schemas.openxmlformats.org/officeDocument/2006/relationships/hyperlink" Target="https://doi.org/10.1093/treephys/tpac143"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doi.org/10.1007/s13595-019-0870-7" TargetMode="External"/><Relationship Id="rId33" Type="http://schemas.openxmlformats.org/officeDocument/2006/relationships/hyperlink" Target="https://doi.org/10.1111/gcb.12354" TargetMode="External"/><Relationship Id="rId38" Type="http://schemas.openxmlformats.org/officeDocument/2006/relationships/hyperlink" Target="https://doi.org/10.3390/f14061138" TargetMode="External"/><Relationship Id="rId46" Type="http://schemas.openxmlformats.org/officeDocument/2006/relationships/hyperlink" Target="https://doi.org/10.5194/bg-15-7127-2018" TargetMode="External"/><Relationship Id="rId59" Type="http://schemas.openxmlformats.org/officeDocument/2006/relationships/hyperlink" Target="https://doi.org/10.1111/nph.1399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858705161854774E-2"/>
          <c:y val="0.19486111111111112"/>
          <c:w val="0.85065529308836396"/>
          <c:h val="0.72125801983085447"/>
        </c:manualLayout>
      </c:layout>
      <c:scatterChart>
        <c:scatterStyle val="lineMarker"/>
        <c:varyColors val="0"/>
        <c:ser>
          <c:idx val="0"/>
          <c:order val="0"/>
          <c:tx>
            <c:strRef>
              <c:f>Sheet1!$F$1</c:f>
              <c:strCache>
                <c:ptCount val="1"/>
                <c:pt idx="0">
                  <c:v>Mean VPD 150_01 (kPa)</c:v>
                </c:pt>
              </c:strCache>
            </c:strRef>
          </c:tx>
          <c:spPr>
            <a:ln w="19050" cap="rnd">
              <a:solidFill>
                <a:schemeClr val="accent1"/>
              </a:solidFill>
              <a:round/>
            </a:ln>
            <a:effectLst/>
          </c:spPr>
          <c:marker>
            <c:symbol val="none"/>
          </c:marker>
          <c:xVal>
            <c:numRef>
              <c:f>Sheet1!$H$2:$H$57602</c:f>
              <c:numCache>
                <c:formatCode>m/d/yy;@</c:formatCode>
                <c:ptCount val="57601"/>
                <c:pt idx="0">
                  <c:v>45000</c:v>
                </c:pt>
                <c:pt idx="1">
                  <c:v>45000.003472222219</c:v>
                </c:pt>
                <c:pt idx="2">
                  <c:v>45000.006944444445</c:v>
                </c:pt>
                <c:pt idx="3">
                  <c:v>45000.010416666664</c:v>
                </c:pt>
                <c:pt idx="4">
                  <c:v>45000.013888888891</c:v>
                </c:pt>
                <c:pt idx="5">
                  <c:v>45000.017361111109</c:v>
                </c:pt>
                <c:pt idx="6">
                  <c:v>45000.020833333336</c:v>
                </c:pt>
                <c:pt idx="7">
                  <c:v>45000.024305555555</c:v>
                </c:pt>
                <c:pt idx="8">
                  <c:v>45000.027777777781</c:v>
                </c:pt>
                <c:pt idx="9">
                  <c:v>45000.03125</c:v>
                </c:pt>
                <c:pt idx="10">
                  <c:v>45000.034722222219</c:v>
                </c:pt>
                <c:pt idx="11">
                  <c:v>45000.038194444445</c:v>
                </c:pt>
                <c:pt idx="12">
                  <c:v>45000.041666666664</c:v>
                </c:pt>
                <c:pt idx="13">
                  <c:v>45000.045138888891</c:v>
                </c:pt>
                <c:pt idx="14">
                  <c:v>45000.048611111109</c:v>
                </c:pt>
                <c:pt idx="15">
                  <c:v>45000.052083333336</c:v>
                </c:pt>
                <c:pt idx="16">
                  <c:v>45000.055555555555</c:v>
                </c:pt>
                <c:pt idx="17">
                  <c:v>45000.059027777781</c:v>
                </c:pt>
                <c:pt idx="18">
                  <c:v>45000.0625</c:v>
                </c:pt>
                <c:pt idx="19">
                  <c:v>45000.065972222219</c:v>
                </c:pt>
                <c:pt idx="20">
                  <c:v>45000.069444444445</c:v>
                </c:pt>
                <c:pt idx="21">
                  <c:v>45000.072916666664</c:v>
                </c:pt>
                <c:pt idx="22">
                  <c:v>45000.076388888891</c:v>
                </c:pt>
                <c:pt idx="23">
                  <c:v>45000.079861111109</c:v>
                </c:pt>
                <c:pt idx="24">
                  <c:v>45000.083333333336</c:v>
                </c:pt>
                <c:pt idx="25">
                  <c:v>45000.086805555555</c:v>
                </c:pt>
                <c:pt idx="26">
                  <c:v>45000.090277777781</c:v>
                </c:pt>
                <c:pt idx="27">
                  <c:v>45000.09375</c:v>
                </c:pt>
                <c:pt idx="28">
                  <c:v>45000.097222222219</c:v>
                </c:pt>
                <c:pt idx="29">
                  <c:v>45000.100694444445</c:v>
                </c:pt>
                <c:pt idx="30">
                  <c:v>45000.104166666664</c:v>
                </c:pt>
                <c:pt idx="31">
                  <c:v>45000.107638888891</c:v>
                </c:pt>
                <c:pt idx="32">
                  <c:v>45000.111111111109</c:v>
                </c:pt>
                <c:pt idx="33">
                  <c:v>45000.114583333336</c:v>
                </c:pt>
                <c:pt idx="34">
                  <c:v>45000.118055555555</c:v>
                </c:pt>
                <c:pt idx="35">
                  <c:v>45000.121527777781</c:v>
                </c:pt>
                <c:pt idx="36">
                  <c:v>45000.125</c:v>
                </c:pt>
                <c:pt idx="37">
                  <c:v>45000.128472222219</c:v>
                </c:pt>
                <c:pt idx="38">
                  <c:v>45000.131944444445</c:v>
                </c:pt>
                <c:pt idx="39">
                  <c:v>45000.135416666664</c:v>
                </c:pt>
                <c:pt idx="40">
                  <c:v>45000.138888888891</c:v>
                </c:pt>
                <c:pt idx="41">
                  <c:v>45000.142361111109</c:v>
                </c:pt>
                <c:pt idx="42">
                  <c:v>45000.145833333336</c:v>
                </c:pt>
                <c:pt idx="43">
                  <c:v>45000.149305555555</c:v>
                </c:pt>
                <c:pt idx="44">
                  <c:v>45000.152777777781</c:v>
                </c:pt>
                <c:pt idx="45">
                  <c:v>45000.15625</c:v>
                </c:pt>
                <c:pt idx="46">
                  <c:v>45000.159722222219</c:v>
                </c:pt>
                <c:pt idx="47">
                  <c:v>45000.163194444445</c:v>
                </c:pt>
                <c:pt idx="48">
                  <c:v>45000.166666666664</c:v>
                </c:pt>
                <c:pt idx="49">
                  <c:v>45000.170138888891</c:v>
                </c:pt>
                <c:pt idx="50">
                  <c:v>45000.173611111109</c:v>
                </c:pt>
                <c:pt idx="51">
                  <c:v>45000.177083333336</c:v>
                </c:pt>
                <c:pt idx="52">
                  <c:v>45000.180555555555</c:v>
                </c:pt>
                <c:pt idx="53">
                  <c:v>45000.184027777781</c:v>
                </c:pt>
                <c:pt idx="54">
                  <c:v>45000.1875</c:v>
                </c:pt>
                <c:pt idx="55">
                  <c:v>45000.190972222219</c:v>
                </c:pt>
                <c:pt idx="56">
                  <c:v>45000.194444444445</c:v>
                </c:pt>
                <c:pt idx="57">
                  <c:v>45000.197916666664</c:v>
                </c:pt>
                <c:pt idx="58">
                  <c:v>45000.201388888891</c:v>
                </c:pt>
                <c:pt idx="59">
                  <c:v>45000.204861111109</c:v>
                </c:pt>
                <c:pt idx="60">
                  <c:v>45000.208333333336</c:v>
                </c:pt>
                <c:pt idx="61">
                  <c:v>45000.211805555555</c:v>
                </c:pt>
                <c:pt idx="62">
                  <c:v>45000.215277777781</c:v>
                </c:pt>
                <c:pt idx="63">
                  <c:v>45000.21875</c:v>
                </c:pt>
                <c:pt idx="64">
                  <c:v>45000.222222222219</c:v>
                </c:pt>
                <c:pt idx="65">
                  <c:v>45000.225694444445</c:v>
                </c:pt>
                <c:pt idx="66">
                  <c:v>45000.229166666664</c:v>
                </c:pt>
                <c:pt idx="67">
                  <c:v>45000.232638888891</c:v>
                </c:pt>
                <c:pt idx="68">
                  <c:v>45000.236111111109</c:v>
                </c:pt>
                <c:pt idx="69">
                  <c:v>45000.239583333336</c:v>
                </c:pt>
                <c:pt idx="70">
                  <c:v>45000.243055555555</c:v>
                </c:pt>
                <c:pt idx="71">
                  <c:v>45000.246527777781</c:v>
                </c:pt>
                <c:pt idx="72">
                  <c:v>45000.25</c:v>
                </c:pt>
                <c:pt idx="73">
                  <c:v>45000.253472222219</c:v>
                </c:pt>
                <c:pt idx="74">
                  <c:v>45000.256944444445</c:v>
                </c:pt>
                <c:pt idx="75">
                  <c:v>45000.260416666664</c:v>
                </c:pt>
                <c:pt idx="76">
                  <c:v>45000.263888888891</c:v>
                </c:pt>
                <c:pt idx="77">
                  <c:v>45000.267361111109</c:v>
                </c:pt>
                <c:pt idx="78">
                  <c:v>45000.270833333336</c:v>
                </c:pt>
                <c:pt idx="79">
                  <c:v>45000.274305555555</c:v>
                </c:pt>
                <c:pt idx="80">
                  <c:v>45000.277777777781</c:v>
                </c:pt>
                <c:pt idx="81">
                  <c:v>45000.28125</c:v>
                </c:pt>
                <c:pt idx="82">
                  <c:v>45000.284722222219</c:v>
                </c:pt>
                <c:pt idx="83">
                  <c:v>45000.288194444445</c:v>
                </c:pt>
                <c:pt idx="84">
                  <c:v>45000.291666666664</c:v>
                </c:pt>
                <c:pt idx="85">
                  <c:v>45000.295138888891</c:v>
                </c:pt>
                <c:pt idx="86">
                  <c:v>45000.298611111109</c:v>
                </c:pt>
                <c:pt idx="87">
                  <c:v>45000.302083333336</c:v>
                </c:pt>
                <c:pt idx="88">
                  <c:v>45000.305555555555</c:v>
                </c:pt>
                <c:pt idx="89">
                  <c:v>45000.309027777781</c:v>
                </c:pt>
                <c:pt idx="90">
                  <c:v>45000.3125</c:v>
                </c:pt>
                <c:pt idx="91">
                  <c:v>45000.315972222219</c:v>
                </c:pt>
                <c:pt idx="92">
                  <c:v>45000.319444444445</c:v>
                </c:pt>
                <c:pt idx="93">
                  <c:v>45000.322916666664</c:v>
                </c:pt>
                <c:pt idx="94">
                  <c:v>45000.326388888891</c:v>
                </c:pt>
                <c:pt idx="95">
                  <c:v>45000.329861111109</c:v>
                </c:pt>
                <c:pt idx="96">
                  <c:v>45000.333333333336</c:v>
                </c:pt>
                <c:pt idx="97">
                  <c:v>45000.336805555555</c:v>
                </c:pt>
                <c:pt idx="98">
                  <c:v>45000.340277777781</c:v>
                </c:pt>
                <c:pt idx="99">
                  <c:v>45000.34375</c:v>
                </c:pt>
                <c:pt idx="100">
                  <c:v>45000.347222222219</c:v>
                </c:pt>
                <c:pt idx="101">
                  <c:v>45000.350694444445</c:v>
                </c:pt>
                <c:pt idx="102">
                  <c:v>45000.354166666664</c:v>
                </c:pt>
                <c:pt idx="103">
                  <c:v>45000.357638888891</c:v>
                </c:pt>
                <c:pt idx="104">
                  <c:v>45000.361111111109</c:v>
                </c:pt>
                <c:pt idx="105">
                  <c:v>45000.364583333336</c:v>
                </c:pt>
                <c:pt idx="106">
                  <c:v>45000.368055555555</c:v>
                </c:pt>
                <c:pt idx="107">
                  <c:v>45000.371527777781</c:v>
                </c:pt>
                <c:pt idx="108">
                  <c:v>45000.375</c:v>
                </c:pt>
                <c:pt idx="109">
                  <c:v>45000.378472222219</c:v>
                </c:pt>
                <c:pt idx="110">
                  <c:v>45000.381944444445</c:v>
                </c:pt>
                <c:pt idx="111">
                  <c:v>45000.385416666664</c:v>
                </c:pt>
                <c:pt idx="112">
                  <c:v>45000.388888888891</c:v>
                </c:pt>
                <c:pt idx="113">
                  <c:v>45000.392361111109</c:v>
                </c:pt>
                <c:pt idx="114">
                  <c:v>45000.395833333336</c:v>
                </c:pt>
                <c:pt idx="115">
                  <c:v>45000.399305555555</c:v>
                </c:pt>
                <c:pt idx="116">
                  <c:v>45000.402777777781</c:v>
                </c:pt>
                <c:pt idx="117">
                  <c:v>45000.40625</c:v>
                </c:pt>
                <c:pt idx="118">
                  <c:v>45000.409722222219</c:v>
                </c:pt>
                <c:pt idx="119">
                  <c:v>45000.413194444445</c:v>
                </c:pt>
                <c:pt idx="120">
                  <c:v>45000.416666666664</c:v>
                </c:pt>
                <c:pt idx="121">
                  <c:v>45000.420138888891</c:v>
                </c:pt>
                <c:pt idx="122">
                  <c:v>45000.423611111109</c:v>
                </c:pt>
                <c:pt idx="123">
                  <c:v>45000.427083333336</c:v>
                </c:pt>
                <c:pt idx="124">
                  <c:v>45000.430555555555</c:v>
                </c:pt>
                <c:pt idx="125">
                  <c:v>45000.434027777781</c:v>
                </c:pt>
                <c:pt idx="126">
                  <c:v>45000.4375</c:v>
                </c:pt>
                <c:pt idx="127">
                  <c:v>45000.440972222219</c:v>
                </c:pt>
                <c:pt idx="128">
                  <c:v>45000.444444444445</c:v>
                </c:pt>
                <c:pt idx="129">
                  <c:v>45000.447916666664</c:v>
                </c:pt>
                <c:pt idx="130">
                  <c:v>45000.451388888891</c:v>
                </c:pt>
                <c:pt idx="131">
                  <c:v>45000.454861111109</c:v>
                </c:pt>
                <c:pt idx="132">
                  <c:v>45000.458333333336</c:v>
                </c:pt>
                <c:pt idx="133">
                  <c:v>45000.461805555555</c:v>
                </c:pt>
                <c:pt idx="134">
                  <c:v>45000.465277777781</c:v>
                </c:pt>
                <c:pt idx="135">
                  <c:v>45000.46875</c:v>
                </c:pt>
                <c:pt idx="136">
                  <c:v>45000.472222222219</c:v>
                </c:pt>
                <c:pt idx="137">
                  <c:v>45000.475694444445</c:v>
                </c:pt>
                <c:pt idx="138">
                  <c:v>45000.479166666664</c:v>
                </c:pt>
                <c:pt idx="139">
                  <c:v>45000.482638888891</c:v>
                </c:pt>
                <c:pt idx="140">
                  <c:v>45000.486111111109</c:v>
                </c:pt>
                <c:pt idx="141">
                  <c:v>45000.489583333336</c:v>
                </c:pt>
                <c:pt idx="142">
                  <c:v>45000.493055555555</c:v>
                </c:pt>
                <c:pt idx="143">
                  <c:v>45000.496527777781</c:v>
                </c:pt>
                <c:pt idx="144">
                  <c:v>45000.5</c:v>
                </c:pt>
                <c:pt idx="145">
                  <c:v>45000.503472222219</c:v>
                </c:pt>
                <c:pt idx="146">
                  <c:v>45000.506944444445</c:v>
                </c:pt>
                <c:pt idx="147">
                  <c:v>45000.510416666664</c:v>
                </c:pt>
                <c:pt idx="148">
                  <c:v>45000.513888888891</c:v>
                </c:pt>
                <c:pt idx="149">
                  <c:v>45000.517361111109</c:v>
                </c:pt>
                <c:pt idx="150">
                  <c:v>45000.520833333336</c:v>
                </c:pt>
                <c:pt idx="151">
                  <c:v>45000.524305555555</c:v>
                </c:pt>
                <c:pt idx="152">
                  <c:v>45000.527777777781</c:v>
                </c:pt>
                <c:pt idx="153">
                  <c:v>45000.53125</c:v>
                </c:pt>
                <c:pt idx="154">
                  <c:v>45000.534722222219</c:v>
                </c:pt>
                <c:pt idx="155">
                  <c:v>45000.538194444445</c:v>
                </c:pt>
                <c:pt idx="156">
                  <c:v>45000.541666666664</c:v>
                </c:pt>
                <c:pt idx="157">
                  <c:v>45000.545138888891</c:v>
                </c:pt>
                <c:pt idx="158">
                  <c:v>45000.548611111109</c:v>
                </c:pt>
                <c:pt idx="159">
                  <c:v>45000.552083333336</c:v>
                </c:pt>
                <c:pt idx="160">
                  <c:v>45000.555555555555</c:v>
                </c:pt>
                <c:pt idx="161">
                  <c:v>45000.559027777781</c:v>
                </c:pt>
                <c:pt idx="162">
                  <c:v>45000.5625</c:v>
                </c:pt>
                <c:pt idx="163">
                  <c:v>45000.565972222219</c:v>
                </c:pt>
                <c:pt idx="164">
                  <c:v>45000.569444444445</c:v>
                </c:pt>
                <c:pt idx="165">
                  <c:v>45000.572916666664</c:v>
                </c:pt>
                <c:pt idx="166">
                  <c:v>45000.576388888891</c:v>
                </c:pt>
                <c:pt idx="167">
                  <c:v>45000.579861111109</c:v>
                </c:pt>
                <c:pt idx="168">
                  <c:v>45000.583333333336</c:v>
                </c:pt>
                <c:pt idx="169">
                  <c:v>45000.586805555555</c:v>
                </c:pt>
                <c:pt idx="170">
                  <c:v>45000.590277777781</c:v>
                </c:pt>
                <c:pt idx="171">
                  <c:v>45000.59375</c:v>
                </c:pt>
                <c:pt idx="172">
                  <c:v>45000.597222222219</c:v>
                </c:pt>
                <c:pt idx="173">
                  <c:v>45000.600694444445</c:v>
                </c:pt>
                <c:pt idx="174">
                  <c:v>45000.604166666664</c:v>
                </c:pt>
                <c:pt idx="175">
                  <c:v>45000.607638888891</c:v>
                </c:pt>
                <c:pt idx="176">
                  <c:v>45000.611111111109</c:v>
                </c:pt>
                <c:pt idx="177">
                  <c:v>45000.614583333336</c:v>
                </c:pt>
                <c:pt idx="178">
                  <c:v>45000.618055555555</c:v>
                </c:pt>
                <c:pt idx="179">
                  <c:v>45000.621527777781</c:v>
                </c:pt>
                <c:pt idx="180">
                  <c:v>45000.625</c:v>
                </c:pt>
                <c:pt idx="181">
                  <c:v>45000.628472222219</c:v>
                </c:pt>
                <c:pt idx="182">
                  <c:v>45000.631944444445</c:v>
                </c:pt>
                <c:pt idx="183">
                  <c:v>45000.635416666664</c:v>
                </c:pt>
                <c:pt idx="184">
                  <c:v>45000.638888888891</c:v>
                </c:pt>
                <c:pt idx="185">
                  <c:v>45000.642361111109</c:v>
                </c:pt>
                <c:pt idx="186">
                  <c:v>45000.645833333336</c:v>
                </c:pt>
                <c:pt idx="187">
                  <c:v>45000.649305555555</c:v>
                </c:pt>
                <c:pt idx="188">
                  <c:v>45000.652777777781</c:v>
                </c:pt>
                <c:pt idx="189">
                  <c:v>45000.65625</c:v>
                </c:pt>
                <c:pt idx="190">
                  <c:v>45000.659722222219</c:v>
                </c:pt>
                <c:pt idx="191">
                  <c:v>45000.663194444445</c:v>
                </c:pt>
                <c:pt idx="192">
                  <c:v>45000.666666666664</c:v>
                </c:pt>
                <c:pt idx="193">
                  <c:v>45000.670138888891</c:v>
                </c:pt>
                <c:pt idx="194">
                  <c:v>45000.673611111109</c:v>
                </c:pt>
                <c:pt idx="195">
                  <c:v>45000.677083333336</c:v>
                </c:pt>
                <c:pt idx="196">
                  <c:v>45000.680555555555</c:v>
                </c:pt>
                <c:pt idx="197">
                  <c:v>45000.684027777781</c:v>
                </c:pt>
                <c:pt idx="198">
                  <c:v>45000.6875</c:v>
                </c:pt>
                <c:pt idx="199">
                  <c:v>45000.690972222219</c:v>
                </c:pt>
                <c:pt idx="200">
                  <c:v>45000.694444444445</c:v>
                </c:pt>
                <c:pt idx="201">
                  <c:v>45000.697916666664</c:v>
                </c:pt>
                <c:pt idx="202">
                  <c:v>45000.701388888891</c:v>
                </c:pt>
                <c:pt idx="203">
                  <c:v>45000.704861111109</c:v>
                </c:pt>
                <c:pt idx="204">
                  <c:v>45000.708333333336</c:v>
                </c:pt>
                <c:pt idx="205">
                  <c:v>45000.711805555555</c:v>
                </c:pt>
                <c:pt idx="206">
                  <c:v>45000.715277777781</c:v>
                </c:pt>
                <c:pt idx="207">
                  <c:v>45000.71875</c:v>
                </c:pt>
                <c:pt idx="208">
                  <c:v>45000.722222222219</c:v>
                </c:pt>
                <c:pt idx="209">
                  <c:v>45000.725694444445</c:v>
                </c:pt>
                <c:pt idx="210">
                  <c:v>45000.729166666664</c:v>
                </c:pt>
                <c:pt idx="211">
                  <c:v>45000.732638888891</c:v>
                </c:pt>
                <c:pt idx="212">
                  <c:v>45000.736111111109</c:v>
                </c:pt>
                <c:pt idx="213">
                  <c:v>45000.739583333336</c:v>
                </c:pt>
                <c:pt idx="214">
                  <c:v>45000.743055555555</c:v>
                </c:pt>
                <c:pt idx="215">
                  <c:v>45000.746527777781</c:v>
                </c:pt>
                <c:pt idx="216">
                  <c:v>45000.75</c:v>
                </c:pt>
                <c:pt idx="217">
                  <c:v>45000.753472222219</c:v>
                </c:pt>
                <c:pt idx="218">
                  <c:v>45000.756944444445</c:v>
                </c:pt>
                <c:pt idx="219">
                  <c:v>45000.760416666664</c:v>
                </c:pt>
                <c:pt idx="220">
                  <c:v>45000.763888888891</c:v>
                </c:pt>
                <c:pt idx="221">
                  <c:v>45000.767361111109</c:v>
                </c:pt>
                <c:pt idx="222">
                  <c:v>45000.770833333336</c:v>
                </c:pt>
                <c:pt idx="223">
                  <c:v>45000.774305555555</c:v>
                </c:pt>
                <c:pt idx="224">
                  <c:v>45000.777777777781</c:v>
                </c:pt>
                <c:pt idx="225">
                  <c:v>45000.78125</c:v>
                </c:pt>
                <c:pt idx="226">
                  <c:v>45000.784722222219</c:v>
                </c:pt>
                <c:pt idx="227">
                  <c:v>45000.788194444445</c:v>
                </c:pt>
                <c:pt idx="228">
                  <c:v>45000.791666666664</c:v>
                </c:pt>
                <c:pt idx="229">
                  <c:v>45000.795138888891</c:v>
                </c:pt>
                <c:pt idx="230">
                  <c:v>45000.798611111109</c:v>
                </c:pt>
                <c:pt idx="231">
                  <c:v>45000.802083333336</c:v>
                </c:pt>
                <c:pt idx="232">
                  <c:v>45000.805555555555</c:v>
                </c:pt>
                <c:pt idx="233">
                  <c:v>45000.809027777781</c:v>
                </c:pt>
                <c:pt idx="234">
                  <c:v>45000.8125</c:v>
                </c:pt>
                <c:pt idx="235">
                  <c:v>45000.815972222219</c:v>
                </c:pt>
                <c:pt idx="236">
                  <c:v>45000.819444444445</c:v>
                </c:pt>
                <c:pt idx="237">
                  <c:v>45000.822916666664</c:v>
                </c:pt>
                <c:pt idx="238">
                  <c:v>45000.826388888891</c:v>
                </c:pt>
                <c:pt idx="239">
                  <c:v>45000.829861111109</c:v>
                </c:pt>
                <c:pt idx="240">
                  <c:v>45000.833333333336</c:v>
                </c:pt>
                <c:pt idx="241">
                  <c:v>45000.836805555555</c:v>
                </c:pt>
                <c:pt idx="242">
                  <c:v>45000.840277777781</c:v>
                </c:pt>
                <c:pt idx="243">
                  <c:v>45000.84375</c:v>
                </c:pt>
                <c:pt idx="244">
                  <c:v>45000.847222222219</c:v>
                </c:pt>
                <c:pt idx="245">
                  <c:v>45000.850694444445</c:v>
                </c:pt>
                <c:pt idx="246">
                  <c:v>45000.854166666664</c:v>
                </c:pt>
                <c:pt idx="247">
                  <c:v>45000.857638888891</c:v>
                </c:pt>
                <c:pt idx="248">
                  <c:v>45000.861111111109</c:v>
                </c:pt>
                <c:pt idx="249">
                  <c:v>45000.864583333336</c:v>
                </c:pt>
                <c:pt idx="250">
                  <c:v>45000.868055555555</c:v>
                </c:pt>
                <c:pt idx="251">
                  <c:v>45000.871527777781</c:v>
                </c:pt>
                <c:pt idx="252">
                  <c:v>45000.875</c:v>
                </c:pt>
                <c:pt idx="253">
                  <c:v>45000.878472222219</c:v>
                </c:pt>
                <c:pt idx="254">
                  <c:v>45000.881944444445</c:v>
                </c:pt>
                <c:pt idx="255">
                  <c:v>45000.885416666664</c:v>
                </c:pt>
                <c:pt idx="256">
                  <c:v>45000.888888888891</c:v>
                </c:pt>
                <c:pt idx="257">
                  <c:v>45000.892361111109</c:v>
                </c:pt>
                <c:pt idx="258">
                  <c:v>45000.895833333336</c:v>
                </c:pt>
                <c:pt idx="259">
                  <c:v>45000.899305555555</c:v>
                </c:pt>
                <c:pt idx="260">
                  <c:v>45000.902777777781</c:v>
                </c:pt>
                <c:pt idx="261">
                  <c:v>45000.90625</c:v>
                </c:pt>
                <c:pt idx="262">
                  <c:v>45000.909722222219</c:v>
                </c:pt>
                <c:pt idx="263">
                  <c:v>45000.913194444445</c:v>
                </c:pt>
                <c:pt idx="264">
                  <c:v>45000.916666666664</c:v>
                </c:pt>
                <c:pt idx="265">
                  <c:v>45000.920138888891</c:v>
                </c:pt>
                <c:pt idx="266">
                  <c:v>45000.923611111109</c:v>
                </c:pt>
                <c:pt idx="267">
                  <c:v>45000.927083333336</c:v>
                </c:pt>
                <c:pt idx="268">
                  <c:v>45000.930555555555</c:v>
                </c:pt>
                <c:pt idx="269">
                  <c:v>45000.934027777781</c:v>
                </c:pt>
                <c:pt idx="270">
                  <c:v>45000.9375</c:v>
                </c:pt>
                <c:pt idx="271">
                  <c:v>45000.940972222219</c:v>
                </c:pt>
                <c:pt idx="272">
                  <c:v>45000.944444444445</c:v>
                </c:pt>
                <c:pt idx="273">
                  <c:v>45000.947916666664</c:v>
                </c:pt>
                <c:pt idx="274">
                  <c:v>45000.951388888891</c:v>
                </c:pt>
                <c:pt idx="275">
                  <c:v>45000.954861111109</c:v>
                </c:pt>
                <c:pt idx="276">
                  <c:v>45000.958333333336</c:v>
                </c:pt>
                <c:pt idx="277">
                  <c:v>45000.961805555555</c:v>
                </c:pt>
                <c:pt idx="278">
                  <c:v>45000.965277777781</c:v>
                </c:pt>
                <c:pt idx="279">
                  <c:v>45000.96875</c:v>
                </c:pt>
                <c:pt idx="280">
                  <c:v>45000.972222222219</c:v>
                </c:pt>
                <c:pt idx="281">
                  <c:v>45000.975694444445</c:v>
                </c:pt>
                <c:pt idx="282">
                  <c:v>45000.979166666664</c:v>
                </c:pt>
                <c:pt idx="283">
                  <c:v>45000.982638888891</c:v>
                </c:pt>
                <c:pt idx="284">
                  <c:v>45000.986111111109</c:v>
                </c:pt>
                <c:pt idx="285">
                  <c:v>45000.989583333336</c:v>
                </c:pt>
                <c:pt idx="286">
                  <c:v>45000.993055555555</c:v>
                </c:pt>
                <c:pt idx="287">
                  <c:v>45000.996527777781</c:v>
                </c:pt>
                <c:pt idx="288">
                  <c:v>45001</c:v>
                </c:pt>
                <c:pt idx="289">
                  <c:v>45001.003472222219</c:v>
                </c:pt>
                <c:pt idx="290">
                  <c:v>45001.006944444445</c:v>
                </c:pt>
                <c:pt idx="291">
                  <c:v>45001.010416666664</c:v>
                </c:pt>
                <c:pt idx="292">
                  <c:v>45001.013888888891</c:v>
                </c:pt>
                <c:pt idx="293">
                  <c:v>45001.017361111109</c:v>
                </c:pt>
                <c:pt idx="294">
                  <c:v>45001.020833333336</c:v>
                </c:pt>
                <c:pt idx="295">
                  <c:v>45001.024305555555</c:v>
                </c:pt>
                <c:pt idx="296">
                  <c:v>45001.027777777781</c:v>
                </c:pt>
                <c:pt idx="297">
                  <c:v>45001.03125</c:v>
                </c:pt>
                <c:pt idx="298">
                  <c:v>45001.034722222219</c:v>
                </c:pt>
                <c:pt idx="299">
                  <c:v>45001.038194444445</c:v>
                </c:pt>
                <c:pt idx="300">
                  <c:v>45001.041666666664</c:v>
                </c:pt>
                <c:pt idx="301">
                  <c:v>45001.045138888891</c:v>
                </c:pt>
                <c:pt idx="302">
                  <c:v>45001.048611111109</c:v>
                </c:pt>
                <c:pt idx="303">
                  <c:v>45001.052083333336</c:v>
                </c:pt>
                <c:pt idx="304">
                  <c:v>45001.055555555555</c:v>
                </c:pt>
                <c:pt idx="305">
                  <c:v>45001.059027777781</c:v>
                </c:pt>
                <c:pt idx="306">
                  <c:v>45001.0625</c:v>
                </c:pt>
                <c:pt idx="307">
                  <c:v>45001.065972222219</c:v>
                </c:pt>
                <c:pt idx="308">
                  <c:v>45001.069444444445</c:v>
                </c:pt>
                <c:pt idx="309">
                  <c:v>45001.072916666664</c:v>
                </c:pt>
                <c:pt idx="310">
                  <c:v>45001.076388888891</c:v>
                </c:pt>
                <c:pt idx="311">
                  <c:v>45001.079861111109</c:v>
                </c:pt>
                <c:pt idx="312">
                  <c:v>45001.083333333336</c:v>
                </c:pt>
                <c:pt idx="313">
                  <c:v>45001.086805555555</c:v>
                </c:pt>
                <c:pt idx="314">
                  <c:v>45001.090277777781</c:v>
                </c:pt>
                <c:pt idx="315">
                  <c:v>45001.09375</c:v>
                </c:pt>
                <c:pt idx="316">
                  <c:v>45001.097222222219</c:v>
                </c:pt>
                <c:pt idx="317">
                  <c:v>45001.100694444445</c:v>
                </c:pt>
                <c:pt idx="318">
                  <c:v>45001.104166666664</c:v>
                </c:pt>
                <c:pt idx="319">
                  <c:v>45001.107638888891</c:v>
                </c:pt>
                <c:pt idx="320">
                  <c:v>45001.111111111109</c:v>
                </c:pt>
                <c:pt idx="321">
                  <c:v>45001.114583333336</c:v>
                </c:pt>
                <c:pt idx="322">
                  <c:v>45001.118055555555</c:v>
                </c:pt>
                <c:pt idx="323">
                  <c:v>45001.121527777781</c:v>
                </c:pt>
                <c:pt idx="324">
                  <c:v>45001.125</c:v>
                </c:pt>
                <c:pt idx="325">
                  <c:v>45001.128472222219</c:v>
                </c:pt>
                <c:pt idx="326">
                  <c:v>45001.131944444445</c:v>
                </c:pt>
                <c:pt idx="327">
                  <c:v>45001.135416666664</c:v>
                </c:pt>
                <c:pt idx="328">
                  <c:v>45001.138888888891</c:v>
                </c:pt>
                <c:pt idx="329">
                  <c:v>45001.142361111109</c:v>
                </c:pt>
                <c:pt idx="330">
                  <c:v>45001.145833333336</c:v>
                </c:pt>
                <c:pt idx="331">
                  <c:v>45001.149305555555</c:v>
                </c:pt>
                <c:pt idx="332">
                  <c:v>45001.152777777781</c:v>
                </c:pt>
                <c:pt idx="333">
                  <c:v>45001.15625</c:v>
                </c:pt>
                <c:pt idx="334">
                  <c:v>45001.159722222219</c:v>
                </c:pt>
                <c:pt idx="335">
                  <c:v>45001.163194444445</c:v>
                </c:pt>
                <c:pt idx="336">
                  <c:v>45001.166666666664</c:v>
                </c:pt>
                <c:pt idx="337">
                  <c:v>45001.170138888891</c:v>
                </c:pt>
                <c:pt idx="338">
                  <c:v>45001.173611111109</c:v>
                </c:pt>
                <c:pt idx="339">
                  <c:v>45001.177083333336</c:v>
                </c:pt>
                <c:pt idx="340">
                  <c:v>45001.180555555555</c:v>
                </c:pt>
                <c:pt idx="341">
                  <c:v>45001.184027777781</c:v>
                </c:pt>
                <c:pt idx="342">
                  <c:v>45001.1875</c:v>
                </c:pt>
                <c:pt idx="343">
                  <c:v>45001.190972222219</c:v>
                </c:pt>
                <c:pt idx="344">
                  <c:v>45001.194444444445</c:v>
                </c:pt>
                <c:pt idx="345">
                  <c:v>45001.197916666664</c:v>
                </c:pt>
                <c:pt idx="346">
                  <c:v>45001.201388888891</c:v>
                </c:pt>
                <c:pt idx="347">
                  <c:v>45001.204861111109</c:v>
                </c:pt>
                <c:pt idx="348">
                  <c:v>45001.208333333336</c:v>
                </c:pt>
                <c:pt idx="349">
                  <c:v>45001.211805555555</c:v>
                </c:pt>
                <c:pt idx="350">
                  <c:v>45001.215277777781</c:v>
                </c:pt>
                <c:pt idx="351">
                  <c:v>45001.21875</c:v>
                </c:pt>
                <c:pt idx="352">
                  <c:v>45001.222222222219</c:v>
                </c:pt>
                <c:pt idx="353">
                  <c:v>45001.225694444445</c:v>
                </c:pt>
                <c:pt idx="354">
                  <c:v>45001.229166666664</c:v>
                </c:pt>
                <c:pt idx="355">
                  <c:v>45001.232638888891</c:v>
                </c:pt>
                <c:pt idx="356">
                  <c:v>45001.236111111109</c:v>
                </c:pt>
                <c:pt idx="357">
                  <c:v>45001.239583333336</c:v>
                </c:pt>
                <c:pt idx="358">
                  <c:v>45001.243055555555</c:v>
                </c:pt>
                <c:pt idx="359">
                  <c:v>45001.246527777781</c:v>
                </c:pt>
                <c:pt idx="360">
                  <c:v>45001.25</c:v>
                </c:pt>
                <c:pt idx="361">
                  <c:v>45001.253472222219</c:v>
                </c:pt>
                <c:pt idx="362">
                  <c:v>45001.256944444445</c:v>
                </c:pt>
                <c:pt idx="363">
                  <c:v>45001.260416666664</c:v>
                </c:pt>
                <c:pt idx="364">
                  <c:v>45001.263888888891</c:v>
                </c:pt>
                <c:pt idx="365">
                  <c:v>45001.267361111109</c:v>
                </c:pt>
                <c:pt idx="366">
                  <c:v>45001.270833333336</c:v>
                </c:pt>
                <c:pt idx="367">
                  <c:v>45001.274305555555</c:v>
                </c:pt>
                <c:pt idx="368">
                  <c:v>45001.277777777781</c:v>
                </c:pt>
                <c:pt idx="369">
                  <c:v>45001.28125</c:v>
                </c:pt>
                <c:pt idx="370">
                  <c:v>45001.284722222219</c:v>
                </c:pt>
                <c:pt idx="371">
                  <c:v>45001.288194444445</c:v>
                </c:pt>
                <c:pt idx="372">
                  <c:v>45001.291666666664</c:v>
                </c:pt>
                <c:pt idx="373">
                  <c:v>45001.295138888891</c:v>
                </c:pt>
                <c:pt idx="374">
                  <c:v>45001.298611111109</c:v>
                </c:pt>
                <c:pt idx="375">
                  <c:v>45001.302083333336</c:v>
                </c:pt>
                <c:pt idx="376">
                  <c:v>45001.305555555555</c:v>
                </c:pt>
                <c:pt idx="377">
                  <c:v>45001.309027777781</c:v>
                </c:pt>
                <c:pt idx="378">
                  <c:v>45001.3125</c:v>
                </c:pt>
                <c:pt idx="379">
                  <c:v>45001.315972222219</c:v>
                </c:pt>
                <c:pt idx="380">
                  <c:v>45001.319444444445</c:v>
                </c:pt>
                <c:pt idx="381">
                  <c:v>45001.322916666664</c:v>
                </c:pt>
                <c:pt idx="382">
                  <c:v>45001.326388888891</c:v>
                </c:pt>
                <c:pt idx="383">
                  <c:v>45001.329861111109</c:v>
                </c:pt>
                <c:pt idx="384">
                  <c:v>45001.333333333336</c:v>
                </c:pt>
                <c:pt idx="385">
                  <c:v>45001.336805555555</c:v>
                </c:pt>
                <c:pt idx="386">
                  <c:v>45001.340277777781</c:v>
                </c:pt>
                <c:pt idx="387">
                  <c:v>45001.34375</c:v>
                </c:pt>
                <c:pt idx="388">
                  <c:v>45001.347222222219</c:v>
                </c:pt>
                <c:pt idx="389">
                  <c:v>45001.350694444445</c:v>
                </c:pt>
                <c:pt idx="390">
                  <c:v>45001.354166666664</c:v>
                </c:pt>
                <c:pt idx="391">
                  <c:v>45001.357638888891</c:v>
                </c:pt>
                <c:pt idx="392">
                  <c:v>45001.361111111109</c:v>
                </c:pt>
                <c:pt idx="393">
                  <c:v>45001.364583333336</c:v>
                </c:pt>
                <c:pt idx="394">
                  <c:v>45001.368055555555</c:v>
                </c:pt>
                <c:pt idx="395">
                  <c:v>45001.371527777781</c:v>
                </c:pt>
                <c:pt idx="396">
                  <c:v>45001.375</c:v>
                </c:pt>
                <c:pt idx="397">
                  <c:v>45001.378472222219</c:v>
                </c:pt>
                <c:pt idx="398">
                  <c:v>45001.381944444445</c:v>
                </c:pt>
                <c:pt idx="399">
                  <c:v>45001.385416666664</c:v>
                </c:pt>
                <c:pt idx="400">
                  <c:v>45001.388888888891</c:v>
                </c:pt>
                <c:pt idx="401">
                  <c:v>45001.392361111109</c:v>
                </c:pt>
                <c:pt idx="402">
                  <c:v>45001.395833333336</c:v>
                </c:pt>
                <c:pt idx="403">
                  <c:v>45001.399305555555</c:v>
                </c:pt>
                <c:pt idx="404">
                  <c:v>45001.402777777781</c:v>
                </c:pt>
                <c:pt idx="405">
                  <c:v>45001.40625</c:v>
                </c:pt>
                <c:pt idx="406">
                  <c:v>45001.409722222219</c:v>
                </c:pt>
                <c:pt idx="407">
                  <c:v>45001.413194444445</c:v>
                </c:pt>
                <c:pt idx="408">
                  <c:v>45001.416666666664</c:v>
                </c:pt>
                <c:pt idx="409">
                  <c:v>45001.420138888891</c:v>
                </c:pt>
                <c:pt idx="410">
                  <c:v>45001.423611111109</c:v>
                </c:pt>
                <c:pt idx="411">
                  <c:v>45001.427083333336</c:v>
                </c:pt>
                <c:pt idx="412">
                  <c:v>45001.430555555555</c:v>
                </c:pt>
                <c:pt idx="413">
                  <c:v>45001.434027777781</c:v>
                </c:pt>
                <c:pt idx="414">
                  <c:v>45001.4375</c:v>
                </c:pt>
                <c:pt idx="415">
                  <c:v>45001.440972222219</c:v>
                </c:pt>
                <c:pt idx="416">
                  <c:v>45001.444444444445</c:v>
                </c:pt>
                <c:pt idx="417">
                  <c:v>45001.447916666664</c:v>
                </c:pt>
                <c:pt idx="418">
                  <c:v>45001.451388888891</c:v>
                </c:pt>
                <c:pt idx="419">
                  <c:v>45001.454861111109</c:v>
                </c:pt>
                <c:pt idx="420">
                  <c:v>45001.458333333336</c:v>
                </c:pt>
                <c:pt idx="421">
                  <c:v>45001.461805555555</c:v>
                </c:pt>
                <c:pt idx="422">
                  <c:v>45001.465277777781</c:v>
                </c:pt>
                <c:pt idx="423">
                  <c:v>45001.46875</c:v>
                </c:pt>
                <c:pt idx="424">
                  <c:v>45001.472222222219</c:v>
                </c:pt>
                <c:pt idx="425">
                  <c:v>45001.475694444445</c:v>
                </c:pt>
                <c:pt idx="426">
                  <c:v>45001.479166666664</c:v>
                </c:pt>
                <c:pt idx="427">
                  <c:v>45001.482638888891</c:v>
                </c:pt>
                <c:pt idx="428">
                  <c:v>45001.486111111109</c:v>
                </c:pt>
                <c:pt idx="429">
                  <c:v>45001.489583333336</c:v>
                </c:pt>
                <c:pt idx="430">
                  <c:v>45001.493055555555</c:v>
                </c:pt>
                <c:pt idx="431">
                  <c:v>45001.496527777781</c:v>
                </c:pt>
                <c:pt idx="432">
                  <c:v>45001.5</c:v>
                </c:pt>
                <c:pt idx="433">
                  <c:v>45001.503472222219</c:v>
                </c:pt>
                <c:pt idx="434">
                  <c:v>45001.506944444445</c:v>
                </c:pt>
                <c:pt idx="435">
                  <c:v>45001.510416666664</c:v>
                </c:pt>
                <c:pt idx="436">
                  <c:v>45001.513888888891</c:v>
                </c:pt>
                <c:pt idx="437">
                  <c:v>45001.517361111109</c:v>
                </c:pt>
                <c:pt idx="438">
                  <c:v>45001.520833333336</c:v>
                </c:pt>
                <c:pt idx="439">
                  <c:v>45001.524305555555</c:v>
                </c:pt>
                <c:pt idx="440">
                  <c:v>45001.527777777781</c:v>
                </c:pt>
                <c:pt idx="441">
                  <c:v>45001.53125</c:v>
                </c:pt>
                <c:pt idx="442">
                  <c:v>45001.534722222219</c:v>
                </c:pt>
                <c:pt idx="443">
                  <c:v>45001.538194444445</c:v>
                </c:pt>
                <c:pt idx="444">
                  <c:v>45001.541666666664</c:v>
                </c:pt>
                <c:pt idx="445">
                  <c:v>45001.545138888891</c:v>
                </c:pt>
                <c:pt idx="446">
                  <c:v>45001.548611111109</c:v>
                </c:pt>
                <c:pt idx="447">
                  <c:v>45001.552083333336</c:v>
                </c:pt>
                <c:pt idx="448">
                  <c:v>45001.555555555555</c:v>
                </c:pt>
                <c:pt idx="449">
                  <c:v>45001.559027777781</c:v>
                </c:pt>
                <c:pt idx="450">
                  <c:v>45001.5625</c:v>
                </c:pt>
                <c:pt idx="451">
                  <c:v>45001.565972222219</c:v>
                </c:pt>
                <c:pt idx="452">
                  <c:v>45001.569444444445</c:v>
                </c:pt>
                <c:pt idx="453">
                  <c:v>45001.572916666664</c:v>
                </c:pt>
                <c:pt idx="454">
                  <c:v>45001.576388888891</c:v>
                </c:pt>
                <c:pt idx="455">
                  <c:v>45001.579861111109</c:v>
                </c:pt>
                <c:pt idx="456">
                  <c:v>45001.583333333336</c:v>
                </c:pt>
                <c:pt idx="457">
                  <c:v>45001.586805555555</c:v>
                </c:pt>
                <c:pt idx="458">
                  <c:v>45001.590277777781</c:v>
                </c:pt>
                <c:pt idx="459">
                  <c:v>45001.59375</c:v>
                </c:pt>
                <c:pt idx="460">
                  <c:v>45001.597222222219</c:v>
                </c:pt>
                <c:pt idx="461">
                  <c:v>45001.600694444445</c:v>
                </c:pt>
                <c:pt idx="462">
                  <c:v>45001.604166666664</c:v>
                </c:pt>
                <c:pt idx="463">
                  <c:v>45001.607638888891</c:v>
                </c:pt>
                <c:pt idx="464">
                  <c:v>45001.611111111109</c:v>
                </c:pt>
                <c:pt idx="465">
                  <c:v>45001.614583333336</c:v>
                </c:pt>
                <c:pt idx="466">
                  <c:v>45001.618055555555</c:v>
                </c:pt>
                <c:pt idx="467">
                  <c:v>45001.621527777781</c:v>
                </c:pt>
                <c:pt idx="468">
                  <c:v>45001.625</c:v>
                </c:pt>
                <c:pt idx="469">
                  <c:v>45001.628472222219</c:v>
                </c:pt>
                <c:pt idx="470">
                  <c:v>45001.631944444445</c:v>
                </c:pt>
                <c:pt idx="471">
                  <c:v>45001.635416666664</c:v>
                </c:pt>
                <c:pt idx="472">
                  <c:v>45001.638888888891</c:v>
                </c:pt>
                <c:pt idx="473">
                  <c:v>45001.642361111109</c:v>
                </c:pt>
                <c:pt idx="474">
                  <c:v>45001.645833333336</c:v>
                </c:pt>
                <c:pt idx="475">
                  <c:v>45001.649305555555</c:v>
                </c:pt>
                <c:pt idx="476">
                  <c:v>45001.652777777781</c:v>
                </c:pt>
                <c:pt idx="477">
                  <c:v>45001.65625</c:v>
                </c:pt>
                <c:pt idx="478">
                  <c:v>45001.659722222219</c:v>
                </c:pt>
                <c:pt idx="479">
                  <c:v>45001.663194444445</c:v>
                </c:pt>
                <c:pt idx="480">
                  <c:v>45001.666666666664</c:v>
                </c:pt>
                <c:pt idx="481">
                  <c:v>45001.670138888891</c:v>
                </c:pt>
                <c:pt idx="482">
                  <c:v>45001.673611111109</c:v>
                </c:pt>
                <c:pt idx="483">
                  <c:v>45001.677083333336</c:v>
                </c:pt>
                <c:pt idx="484">
                  <c:v>45001.680555555555</c:v>
                </c:pt>
                <c:pt idx="485">
                  <c:v>45001.684027777781</c:v>
                </c:pt>
                <c:pt idx="486">
                  <c:v>45001.6875</c:v>
                </c:pt>
                <c:pt idx="487">
                  <c:v>45001.690972222219</c:v>
                </c:pt>
                <c:pt idx="488">
                  <c:v>45001.694444444445</c:v>
                </c:pt>
                <c:pt idx="489">
                  <c:v>45001.697916666664</c:v>
                </c:pt>
                <c:pt idx="490">
                  <c:v>45001.701388888891</c:v>
                </c:pt>
                <c:pt idx="491">
                  <c:v>45001.704861111109</c:v>
                </c:pt>
                <c:pt idx="492">
                  <c:v>45001.708333333336</c:v>
                </c:pt>
                <c:pt idx="493">
                  <c:v>45001.711805555555</c:v>
                </c:pt>
                <c:pt idx="494">
                  <c:v>45001.715277777781</c:v>
                </c:pt>
                <c:pt idx="495">
                  <c:v>45001.71875</c:v>
                </c:pt>
                <c:pt idx="496">
                  <c:v>45001.722222222219</c:v>
                </c:pt>
                <c:pt idx="497">
                  <c:v>45001.725694444445</c:v>
                </c:pt>
                <c:pt idx="498">
                  <c:v>45001.729166666664</c:v>
                </c:pt>
                <c:pt idx="499">
                  <c:v>45001.732638888891</c:v>
                </c:pt>
                <c:pt idx="500">
                  <c:v>45001.736111111109</c:v>
                </c:pt>
                <c:pt idx="501">
                  <c:v>45001.739583333336</c:v>
                </c:pt>
                <c:pt idx="502">
                  <c:v>45001.743055555555</c:v>
                </c:pt>
                <c:pt idx="503">
                  <c:v>45001.746527777781</c:v>
                </c:pt>
                <c:pt idx="504">
                  <c:v>45001.75</c:v>
                </c:pt>
                <c:pt idx="505">
                  <c:v>45001.753472222219</c:v>
                </c:pt>
                <c:pt idx="506">
                  <c:v>45001.756944444445</c:v>
                </c:pt>
                <c:pt idx="507">
                  <c:v>45001.760416666664</c:v>
                </c:pt>
                <c:pt idx="508">
                  <c:v>45001.763888888891</c:v>
                </c:pt>
                <c:pt idx="509">
                  <c:v>45001.767361111109</c:v>
                </c:pt>
                <c:pt idx="510">
                  <c:v>45001.770833333336</c:v>
                </c:pt>
                <c:pt idx="511">
                  <c:v>45001.774305555555</c:v>
                </c:pt>
                <c:pt idx="512">
                  <c:v>45001.777777777781</c:v>
                </c:pt>
                <c:pt idx="513">
                  <c:v>45001.78125</c:v>
                </c:pt>
                <c:pt idx="514">
                  <c:v>45001.784722222219</c:v>
                </c:pt>
                <c:pt idx="515">
                  <c:v>45001.788194444445</c:v>
                </c:pt>
                <c:pt idx="516">
                  <c:v>45001.791666666664</c:v>
                </c:pt>
                <c:pt idx="517">
                  <c:v>45001.795138888891</c:v>
                </c:pt>
                <c:pt idx="518">
                  <c:v>45001.798611111109</c:v>
                </c:pt>
                <c:pt idx="519">
                  <c:v>45001.802083333336</c:v>
                </c:pt>
                <c:pt idx="520">
                  <c:v>45001.805555555555</c:v>
                </c:pt>
                <c:pt idx="521">
                  <c:v>45001.809027777781</c:v>
                </c:pt>
                <c:pt idx="522">
                  <c:v>45001.8125</c:v>
                </c:pt>
                <c:pt idx="523">
                  <c:v>45001.815972222219</c:v>
                </c:pt>
                <c:pt idx="524">
                  <c:v>45001.819444444445</c:v>
                </c:pt>
                <c:pt idx="525">
                  <c:v>45001.822916666664</c:v>
                </c:pt>
                <c:pt idx="526">
                  <c:v>45001.826388888891</c:v>
                </c:pt>
                <c:pt idx="527">
                  <c:v>45001.829861111109</c:v>
                </c:pt>
                <c:pt idx="528">
                  <c:v>45001.833333333336</c:v>
                </c:pt>
                <c:pt idx="529">
                  <c:v>45001.836805555555</c:v>
                </c:pt>
                <c:pt idx="530">
                  <c:v>45001.840277777781</c:v>
                </c:pt>
                <c:pt idx="531">
                  <c:v>45001.84375</c:v>
                </c:pt>
                <c:pt idx="532">
                  <c:v>45001.847222222219</c:v>
                </c:pt>
                <c:pt idx="533">
                  <c:v>45001.850694444445</c:v>
                </c:pt>
                <c:pt idx="534">
                  <c:v>45001.854166666664</c:v>
                </c:pt>
                <c:pt idx="535">
                  <c:v>45001.857638888891</c:v>
                </c:pt>
                <c:pt idx="536">
                  <c:v>45001.861111111109</c:v>
                </c:pt>
                <c:pt idx="537">
                  <c:v>45001.864583333336</c:v>
                </c:pt>
                <c:pt idx="538">
                  <c:v>45001.868055555555</c:v>
                </c:pt>
                <c:pt idx="539">
                  <c:v>45001.871527777781</c:v>
                </c:pt>
                <c:pt idx="540">
                  <c:v>45001.875</c:v>
                </c:pt>
                <c:pt idx="541">
                  <c:v>45001.878472222219</c:v>
                </c:pt>
                <c:pt idx="542">
                  <c:v>45001.881944444445</c:v>
                </c:pt>
                <c:pt idx="543">
                  <c:v>45001.885416666664</c:v>
                </c:pt>
                <c:pt idx="544">
                  <c:v>45001.888888888891</c:v>
                </c:pt>
                <c:pt idx="545">
                  <c:v>45001.892361111109</c:v>
                </c:pt>
                <c:pt idx="546">
                  <c:v>45001.895833333336</c:v>
                </c:pt>
                <c:pt idx="547">
                  <c:v>45001.899305555555</c:v>
                </c:pt>
                <c:pt idx="548">
                  <c:v>45001.902777777781</c:v>
                </c:pt>
                <c:pt idx="549">
                  <c:v>45001.90625</c:v>
                </c:pt>
                <c:pt idx="550">
                  <c:v>45001.909722222219</c:v>
                </c:pt>
                <c:pt idx="551">
                  <c:v>45001.913194444445</c:v>
                </c:pt>
                <c:pt idx="552">
                  <c:v>45001.916666666664</c:v>
                </c:pt>
                <c:pt idx="553">
                  <c:v>45001.920138888891</c:v>
                </c:pt>
                <c:pt idx="554">
                  <c:v>45001.923611111109</c:v>
                </c:pt>
                <c:pt idx="555">
                  <c:v>45001.927083333336</c:v>
                </c:pt>
                <c:pt idx="556">
                  <c:v>45001.930555555555</c:v>
                </c:pt>
                <c:pt idx="557">
                  <c:v>45001.934027777781</c:v>
                </c:pt>
                <c:pt idx="558">
                  <c:v>45001.9375</c:v>
                </c:pt>
                <c:pt idx="559">
                  <c:v>45001.940972222219</c:v>
                </c:pt>
                <c:pt idx="560">
                  <c:v>45001.944444444445</c:v>
                </c:pt>
                <c:pt idx="561">
                  <c:v>45001.947916666664</c:v>
                </c:pt>
                <c:pt idx="562">
                  <c:v>45001.951388888891</c:v>
                </c:pt>
                <c:pt idx="563">
                  <c:v>45001.954861111109</c:v>
                </c:pt>
                <c:pt idx="564">
                  <c:v>45001.958333333336</c:v>
                </c:pt>
                <c:pt idx="565">
                  <c:v>45001.961805555555</c:v>
                </c:pt>
                <c:pt idx="566">
                  <c:v>45001.965277777781</c:v>
                </c:pt>
                <c:pt idx="567">
                  <c:v>45001.96875</c:v>
                </c:pt>
                <c:pt idx="568">
                  <c:v>45001.972222222219</c:v>
                </c:pt>
                <c:pt idx="569">
                  <c:v>45001.975694444445</c:v>
                </c:pt>
                <c:pt idx="570">
                  <c:v>45001.979166666664</c:v>
                </c:pt>
                <c:pt idx="571">
                  <c:v>45001.982638888891</c:v>
                </c:pt>
                <c:pt idx="572">
                  <c:v>45001.986111111109</c:v>
                </c:pt>
                <c:pt idx="573">
                  <c:v>45001.989583333336</c:v>
                </c:pt>
                <c:pt idx="574">
                  <c:v>45001.993055555555</c:v>
                </c:pt>
                <c:pt idx="575">
                  <c:v>45001.996527777781</c:v>
                </c:pt>
                <c:pt idx="576">
                  <c:v>45002</c:v>
                </c:pt>
                <c:pt idx="577">
                  <c:v>45002.003472222219</c:v>
                </c:pt>
                <c:pt idx="578">
                  <c:v>45002.006944444445</c:v>
                </c:pt>
                <c:pt idx="579">
                  <c:v>45002.010416666664</c:v>
                </c:pt>
                <c:pt idx="580">
                  <c:v>45002.013888888891</c:v>
                </c:pt>
                <c:pt idx="581">
                  <c:v>45002.017361111109</c:v>
                </c:pt>
                <c:pt idx="582">
                  <c:v>45002.020833333336</c:v>
                </c:pt>
                <c:pt idx="583">
                  <c:v>45002.024305555555</c:v>
                </c:pt>
                <c:pt idx="584">
                  <c:v>45002.027777777781</c:v>
                </c:pt>
                <c:pt idx="585">
                  <c:v>45002.03125</c:v>
                </c:pt>
                <c:pt idx="586">
                  <c:v>45002.034722222219</c:v>
                </c:pt>
                <c:pt idx="587">
                  <c:v>45002.038194444445</c:v>
                </c:pt>
                <c:pt idx="588">
                  <c:v>45002.041666666664</c:v>
                </c:pt>
                <c:pt idx="589">
                  <c:v>45002.045138888891</c:v>
                </c:pt>
                <c:pt idx="590">
                  <c:v>45002.048611111109</c:v>
                </c:pt>
                <c:pt idx="591">
                  <c:v>45002.052083333336</c:v>
                </c:pt>
                <c:pt idx="592">
                  <c:v>45002.055555555555</c:v>
                </c:pt>
                <c:pt idx="593">
                  <c:v>45002.059027777781</c:v>
                </c:pt>
                <c:pt idx="594">
                  <c:v>45002.0625</c:v>
                </c:pt>
                <c:pt idx="595">
                  <c:v>45002.065972222219</c:v>
                </c:pt>
                <c:pt idx="596">
                  <c:v>45002.069444444445</c:v>
                </c:pt>
                <c:pt idx="597">
                  <c:v>45002.072916666664</c:v>
                </c:pt>
                <c:pt idx="598">
                  <c:v>45002.076388888891</c:v>
                </c:pt>
                <c:pt idx="599">
                  <c:v>45002.079861111109</c:v>
                </c:pt>
                <c:pt idx="600">
                  <c:v>45002.083333333336</c:v>
                </c:pt>
                <c:pt idx="601">
                  <c:v>45002.086805555555</c:v>
                </c:pt>
                <c:pt idx="602">
                  <c:v>45002.090277777781</c:v>
                </c:pt>
                <c:pt idx="603">
                  <c:v>45002.09375</c:v>
                </c:pt>
                <c:pt idx="604">
                  <c:v>45002.097222222219</c:v>
                </c:pt>
                <c:pt idx="605">
                  <c:v>45002.100694444445</c:v>
                </c:pt>
                <c:pt idx="606">
                  <c:v>45002.104166666664</c:v>
                </c:pt>
                <c:pt idx="607">
                  <c:v>45002.107638888891</c:v>
                </c:pt>
                <c:pt idx="608">
                  <c:v>45002.111111111109</c:v>
                </c:pt>
                <c:pt idx="609">
                  <c:v>45002.114583333336</c:v>
                </c:pt>
                <c:pt idx="610">
                  <c:v>45002.118055555555</c:v>
                </c:pt>
                <c:pt idx="611">
                  <c:v>45002.121527777781</c:v>
                </c:pt>
                <c:pt idx="612">
                  <c:v>45002.125</c:v>
                </c:pt>
                <c:pt idx="613">
                  <c:v>45002.128472222219</c:v>
                </c:pt>
                <c:pt idx="614">
                  <c:v>45002.131944444445</c:v>
                </c:pt>
                <c:pt idx="615">
                  <c:v>45002.135416666664</c:v>
                </c:pt>
                <c:pt idx="616">
                  <c:v>45002.138888888891</c:v>
                </c:pt>
                <c:pt idx="617">
                  <c:v>45002.142361111109</c:v>
                </c:pt>
                <c:pt idx="618">
                  <c:v>45002.145833333336</c:v>
                </c:pt>
                <c:pt idx="619">
                  <c:v>45002.149305555555</c:v>
                </c:pt>
                <c:pt idx="620">
                  <c:v>45002.152777777781</c:v>
                </c:pt>
                <c:pt idx="621">
                  <c:v>45002.15625</c:v>
                </c:pt>
                <c:pt idx="622">
                  <c:v>45002.159722222219</c:v>
                </c:pt>
                <c:pt idx="623">
                  <c:v>45002.163194444445</c:v>
                </c:pt>
                <c:pt idx="624">
                  <c:v>45002.166666666664</c:v>
                </c:pt>
                <c:pt idx="625">
                  <c:v>45002.170138888891</c:v>
                </c:pt>
                <c:pt idx="626">
                  <c:v>45002.173611111109</c:v>
                </c:pt>
                <c:pt idx="627">
                  <c:v>45002.177083333336</c:v>
                </c:pt>
                <c:pt idx="628">
                  <c:v>45002.180555555555</c:v>
                </c:pt>
                <c:pt idx="629">
                  <c:v>45002.184027777781</c:v>
                </c:pt>
                <c:pt idx="630">
                  <c:v>45002.1875</c:v>
                </c:pt>
                <c:pt idx="631">
                  <c:v>45002.190972222219</c:v>
                </c:pt>
                <c:pt idx="632">
                  <c:v>45002.194444444445</c:v>
                </c:pt>
                <c:pt idx="633">
                  <c:v>45002.197916666664</c:v>
                </c:pt>
                <c:pt idx="634">
                  <c:v>45002.201388888891</c:v>
                </c:pt>
                <c:pt idx="635">
                  <c:v>45002.204861111109</c:v>
                </c:pt>
                <c:pt idx="636">
                  <c:v>45002.208333333336</c:v>
                </c:pt>
                <c:pt idx="637">
                  <c:v>45002.211805555555</c:v>
                </c:pt>
                <c:pt idx="638">
                  <c:v>45002.215277777781</c:v>
                </c:pt>
                <c:pt idx="639">
                  <c:v>45002.21875</c:v>
                </c:pt>
                <c:pt idx="640">
                  <c:v>45002.222222222219</c:v>
                </c:pt>
                <c:pt idx="641">
                  <c:v>45002.225694444445</c:v>
                </c:pt>
                <c:pt idx="642">
                  <c:v>45002.229166666664</c:v>
                </c:pt>
                <c:pt idx="643">
                  <c:v>45002.232638888891</c:v>
                </c:pt>
                <c:pt idx="644">
                  <c:v>45002.236111111109</c:v>
                </c:pt>
                <c:pt idx="645">
                  <c:v>45002.239583333336</c:v>
                </c:pt>
                <c:pt idx="646">
                  <c:v>45002.243055555555</c:v>
                </c:pt>
                <c:pt idx="647">
                  <c:v>45002.246527777781</c:v>
                </c:pt>
                <c:pt idx="648">
                  <c:v>45002.25</c:v>
                </c:pt>
                <c:pt idx="649">
                  <c:v>45002.253472222219</c:v>
                </c:pt>
                <c:pt idx="650">
                  <c:v>45002.256944444445</c:v>
                </c:pt>
                <c:pt idx="651">
                  <c:v>45002.260416666664</c:v>
                </c:pt>
                <c:pt idx="652">
                  <c:v>45002.263888888891</c:v>
                </c:pt>
                <c:pt idx="653">
                  <c:v>45002.267361111109</c:v>
                </c:pt>
                <c:pt idx="654">
                  <c:v>45002.270833333336</c:v>
                </c:pt>
                <c:pt idx="655">
                  <c:v>45002.274305555555</c:v>
                </c:pt>
                <c:pt idx="656">
                  <c:v>45002.277777777781</c:v>
                </c:pt>
                <c:pt idx="657">
                  <c:v>45002.28125</c:v>
                </c:pt>
                <c:pt idx="658">
                  <c:v>45002.284722222219</c:v>
                </c:pt>
                <c:pt idx="659">
                  <c:v>45002.288194444445</c:v>
                </c:pt>
                <c:pt idx="660">
                  <c:v>45002.291666666664</c:v>
                </c:pt>
                <c:pt idx="661">
                  <c:v>45002.295138888891</c:v>
                </c:pt>
                <c:pt idx="662">
                  <c:v>45002.298611111109</c:v>
                </c:pt>
                <c:pt idx="663">
                  <c:v>45002.302083333336</c:v>
                </c:pt>
                <c:pt idx="664">
                  <c:v>45002.305555555555</c:v>
                </c:pt>
                <c:pt idx="665">
                  <c:v>45002.309027777781</c:v>
                </c:pt>
                <c:pt idx="666">
                  <c:v>45002.3125</c:v>
                </c:pt>
                <c:pt idx="667">
                  <c:v>45002.315972222219</c:v>
                </c:pt>
                <c:pt idx="668">
                  <c:v>45002.319444444445</c:v>
                </c:pt>
                <c:pt idx="669">
                  <c:v>45002.322916666664</c:v>
                </c:pt>
                <c:pt idx="670">
                  <c:v>45002.326388888891</c:v>
                </c:pt>
                <c:pt idx="671">
                  <c:v>45002.329861111109</c:v>
                </c:pt>
                <c:pt idx="672">
                  <c:v>45002.333333333336</c:v>
                </c:pt>
                <c:pt idx="673">
                  <c:v>45002.336805555555</c:v>
                </c:pt>
                <c:pt idx="674">
                  <c:v>45002.340277777781</c:v>
                </c:pt>
                <c:pt idx="675">
                  <c:v>45002.34375</c:v>
                </c:pt>
                <c:pt idx="676">
                  <c:v>45002.347222222219</c:v>
                </c:pt>
                <c:pt idx="677">
                  <c:v>45002.350694444445</c:v>
                </c:pt>
                <c:pt idx="678">
                  <c:v>45002.354166666664</c:v>
                </c:pt>
                <c:pt idx="679">
                  <c:v>45002.357638888891</c:v>
                </c:pt>
                <c:pt idx="680">
                  <c:v>45002.361111111109</c:v>
                </c:pt>
                <c:pt idx="681">
                  <c:v>45002.364583333336</c:v>
                </c:pt>
                <c:pt idx="682">
                  <c:v>45002.368055555555</c:v>
                </c:pt>
                <c:pt idx="683">
                  <c:v>45002.371527777781</c:v>
                </c:pt>
                <c:pt idx="684">
                  <c:v>45002.375</c:v>
                </c:pt>
                <c:pt idx="685">
                  <c:v>45002.378472222219</c:v>
                </c:pt>
                <c:pt idx="686">
                  <c:v>45002.381944444445</c:v>
                </c:pt>
                <c:pt idx="687">
                  <c:v>45002.385416666664</c:v>
                </c:pt>
                <c:pt idx="688">
                  <c:v>45002.388888888891</c:v>
                </c:pt>
                <c:pt idx="689">
                  <c:v>45002.392361111109</c:v>
                </c:pt>
                <c:pt idx="690">
                  <c:v>45002.395833333336</c:v>
                </c:pt>
                <c:pt idx="691">
                  <c:v>45002.399305555555</c:v>
                </c:pt>
                <c:pt idx="692">
                  <c:v>45002.402777777781</c:v>
                </c:pt>
                <c:pt idx="693">
                  <c:v>45002.40625</c:v>
                </c:pt>
                <c:pt idx="694">
                  <c:v>45002.409722222219</c:v>
                </c:pt>
                <c:pt idx="695">
                  <c:v>45002.413194444445</c:v>
                </c:pt>
                <c:pt idx="696">
                  <c:v>45002.416666666664</c:v>
                </c:pt>
                <c:pt idx="697">
                  <c:v>45002.420138888891</c:v>
                </c:pt>
                <c:pt idx="698">
                  <c:v>45002.423611111109</c:v>
                </c:pt>
                <c:pt idx="699">
                  <c:v>45002.427083333336</c:v>
                </c:pt>
                <c:pt idx="700">
                  <c:v>45002.430555555555</c:v>
                </c:pt>
                <c:pt idx="701">
                  <c:v>45002.434027777781</c:v>
                </c:pt>
                <c:pt idx="702">
                  <c:v>45002.4375</c:v>
                </c:pt>
                <c:pt idx="703">
                  <c:v>45002.440972222219</c:v>
                </c:pt>
                <c:pt idx="704">
                  <c:v>45002.444444444445</c:v>
                </c:pt>
                <c:pt idx="705">
                  <c:v>45002.447916666664</c:v>
                </c:pt>
                <c:pt idx="706">
                  <c:v>45002.451388888891</c:v>
                </c:pt>
                <c:pt idx="707">
                  <c:v>45002.454861111109</c:v>
                </c:pt>
                <c:pt idx="708">
                  <c:v>45002.458333333336</c:v>
                </c:pt>
                <c:pt idx="709">
                  <c:v>45002.461805555555</c:v>
                </c:pt>
                <c:pt idx="710">
                  <c:v>45002.465277777781</c:v>
                </c:pt>
                <c:pt idx="711">
                  <c:v>45002.46875</c:v>
                </c:pt>
                <c:pt idx="712">
                  <c:v>45002.472222222219</c:v>
                </c:pt>
                <c:pt idx="713">
                  <c:v>45002.475694444445</c:v>
                </c:pt>
                <c:pt idx="714">
                  <c:v>45002.479166666664</c:v>
                </c:pt>
                <c:pt idx="715">
                  <c:v>45002.482638888891</c:v>
                </c:pt>
                <c:pt idx="716">
                  <c:v>45002.486111111109</c:v>
                </c:pt>
                <c:pt idx="717">
                  <c:v>45002.489583333336</c:v>
                </c:pt>
                <c:pt idx="718">
                  <c:v>45002.493055555555</c:v>
                </c:pt>
                <c:pt idx="719">
                  <c:v>45002.496527777781</c:v>
                </c:pt>
                <c:pt idx="720">
                  <c:v>45002.5</c:v>
                </c:pt>
                <c:pt idx="721">
                  <c:v>45002.503472222219</c:v>
                </c:pt>
                <c:pt idx="722">
                  <c:v>45002.506944444445</c:v>
                </c:pt>
                <c:pt idx="723">
                  <c:v>45002.510416666664</c:v>
                </c:pt>
                <c:pt idx="724">
                  <c:v>45002.513888888891</c:v>
                </c:pt>
                <c:pt idx="725">
                  <c:v>45002.517361111109</c:v>
                </c:pt>
                <c:pt idx="726">
                  <c:v>45002.520833333336</c:v>
                </c:pt>
                <c:pt idx="727">
                  <c:v>45002.524305555555</c:v>
                </c:pt>
                <c:pt idx="728">
                  <c:v>45002.527777777781</c:v>
                </c:pt>
                <c:pt idx="729">
                  <c:v>45002.53125</c:v>
                </c:pt>
                <c:pt idx="730">
                  <c:v>45002.534722222219</c:v>
                </c:pt>
                <c:pt idx="731">
                  <c:v>45002.538194444445</c:v>
                </c:pt>
                <c:pt idx="732">
                  <c:v>45002.541666666664</c:v>
                </c:pt>
                <c:pt idx="733">
                  <c:v>45002.545138888891</c:v>
                </c:pt>
                <c:pt idx="734">
                  <c:v>45002.548611111109</c:v>
                </c:pt>
                <c:pt idx="735">
                  <c:v>45002.552083333336</c:v>
                </c:pt>
                <c:pt idx="736">
                  <c:v>45002.555555555555</c:v>
                </c:pt>
                <c:pt idx="737">
                  <c:v>45002.559027777781</c:v>
                </c:pt>
                <c:pt idx="738">
                  <c:v>45002.5625</c:v>
                </c:pt>
                <c:pt idx="739">
                  <c:v>45002.565972222219</c:v>
                </c:pt>
                <c:pt idx="740">
                  <c:v>45002.569444444445</c:v>
                </c:pt>
                <c:pt idx="741">
                  <c:v>45002.572916666664</c:v>
                </c:pt>
                <c:pt idx="742">
                  <c:v>45002.576388888891</c:v>
                </c:pt>
                <c:pt idx="743">
                  <c:v>45002.579861111109</c:v>
                </c:pt>
                <c:pt idx="744">
                  <c:v>45002.583333333336</c:v>
                </c:pt>
                <c:pt idx="745">
                  <c:v>45002.586805555555</c:v>
                </c:pt>
                <c:pt idx="746">
                  <c:v>45002.590277777781</c:v>
                </c:pt>
                <c:pt idx="747">
                  <c:v>45002.59375</c:v>
                </c:pt>
                <c:pt idx="748">
                  <c:v>45002.597222222219</c:v>
                </c:pt>
                <c:pt idx="749">
                  <c:v>45002.600694444445</c:v>
                </c:pt>
                <c:pt idx="750">
                  <c:v>45002.604166666664</c:v>
                </c:pt>
                <c:pt idx="751">
                  <c:v>45002.607638888891</c:v>
                </c:pt>
                <c:pt idx="752">
                  <c:v>45002.611111111109</c:v>
                </c:pt>
                <c:pt idx="753">
                  <c:v>45002.614583333336</c:v>
                </c:pt>
                <c:pt idx="754">
                  <c:v>45002.618055555555</c:v>
                </c:pt>
                <c:pt idx="755">
                  <c:v>45002.621527777781</c:v>
                </c:pt>
                <c:pt idx="756">
                  <c:v>45002.625</c:v>
                </c:pt>
                <c:pt idx="757">
                  <c:v>45002.628472222219</c:v>
                </c:pt>
                <c:pt idx="758">
                  <c:v>45002.631944444445</c:v>
                </c:pt>
                <c:pt idx="759">
                  <c:v>45002.635416666664</c:v>
                </c:pt>
                <c:pt idx="760">
                  <c:v>45002.638888888891</c:v>
                </c:pt>
                <c:pt idx="761">
                  <c:v>45002.642361111109</c:v>
                </c:pt>
                <c:pt idx="762">
                  <c:v>45002.645833333336</c:v>
                </c:pt>
                <c:pt idx="763">
                  <c:v>45002.649305555555</c:v>
                </c:pt>
                <c:pt idx="764">
                  <c:v>45002.652777777781</c:v>
                </c:pt>
                <c:pt idx="765">
                  <c:v>45002.65625</c:v>
                </c:pt>
                <c:pt idx="766">
                  <c:v>45002.659722222219</c:v>
                </c:pt>
                <c:pt idx="767">
                  <c:v>45002.663194444445</c:v>
                </c:pt>
                <c:pt idx="768">
                  <c:v>45002.666666666664</c:v>
                </c:pt>
                <c:pt idx="769">
                  <c:v>45002.670138888891</c:v>
                </c:pt>
                <c:pt idx="770">
                  <c:v>45002.673611111109</c:v>
                </c:pt>
                <c:pt idx="771">
                  <c:v>45002.677083333336</c:v>
                </c:pt>
                <c:pt idx="772">
                  <c:v>45002.680555555555</c:v>
                </c:pt>
                <c:pt idx="773">
                  <c:v>45002.684027777781</c:v>
                </c:pt>
                <c:pt idx="774">
                  <c:v>45002.6875</c:v>
                </c:pt>
                <c:pt idx="775">
                  <c:v>45002.690972222219</c:v>
                </c:pt>
                <c:pt idx="776">
                  <c:v>45002.694444444445</c:v>
                </c:pt>
                <c:pt idx="777">
                  <c:v>45002.697916666664</c:v>
                </c:pt>
                <c:pt idx="778">
                  <c:v>45002.701388888891</c:v>
                </c:pt>
                <c:pt idx="779">
                  <c:v>45002.704861111109</c:v>
                </c:pt>
                <c:pt idx="780">
                  <c:v>45002.708333333336</c:v>
                </c:pt>
                <c:pt idx="781">
                  <c:v>45002.711805555555</c:v>
                </c:pt>
                <c:pt idx="782">
                  <c:v>45002.715277777781</c:v>
                </c:pt>
                <c:pt idx="783">
                  <c:v>45002.71875</c:v>
                </c:pt>
                <c:pt idx="784">
                  <c:v>45002.722222222219</c:v>
                </c:pt>
                <c:pt idx="785">
                  <c:v>45002.725694444445</c:v>
                </c:pt>
                <c:pt idx="786">
                  <c:v>45002.729166666664</c:v>
                </c:pt>
                <c:pt idx="787">
                  <c:v>45002.732638888891</c:v>
                </c:pt>
                <c:pt idx="788">
                  <c:v>45002.736111111109</c:v>
                </c:pt>
                <c:pt idx="789">
                  <c:v>45002.739583333336</c:v>
                </c:pt>
                <c:pt idx="790">
                  <c:v>45002.743055555555</c:v>
                </c:pt>
                <c:pt idx="791">
                  <c:v>45002.746527777781</c:v>
                </c:pt>
                <c:pt idx="792">
                  <c:v>45002.75</c:v>
                </c:pt>
                <c:pt idx="793">
                  <c:v>45002.753472222219</c:v>
                </c:pt>
                <c:pt idx="794">
                  <c:v>45002.756944444445</c:v>
                </c:pt>
                <c:pt idx="795">
                  <c:v>45002.760416666664</c:v>
                </c:pt>
                <c:pt idx="796">
                  <c:v>45002.763888888891</c:v>
                </c:pt>
                <c:pt idx="797">
                  <c:v>45002.767361111109</c:v>
                </c:pt>
                <c:pt idx="798">
                  <c:v>45002.770833333336</c:v>
                </c:pt>
                <c:pt idx="799">
                  <c:v>45002.774305555555</c:v>
                </c:pt>
                <c:pt idx="800">
                  <c:v>45002.777777777781</c:v>
                </c:pt>
                <c:pt idx="801">
                  <c:v>45002.78125</c:v>
                </c:pt>
                <c:pt idx="802">
                  <c:v>45002.784722222219</c:v>
                </c:pt>
                <c:pt idx="803">
                  <c:v>45002.788194444445</c:v>
                </c:pt>
                <c:pt idx="804">
                  <c:v>45002.791666666664</c:v>
                </c:pt>
                <c:pt idx="805">
                  <c:v>45002.795138888891</c:v>
                </c:pt>
                <c:pt idx="806">
                  <c:v>45002.798611111109</c:v>
                </c:pt>
                <c:pt idx="807">
                  <c:v>45002.802083333336</c:v>
                </c:pt>
                <c:pt idx="808">
                  <c:v>45002.805555555555</c:v>
                </c:pt>
                <c:pt idx="809">
                  <c:v>45002.809027777781</c:v>
                </c:pt>
                <c:pt idx="810">
                  <c:v>45002.8125</c:v>
                </c:pt>
                <c:pt idx="811">
                  <c:v>45002.815972222219</c:v>
                </c:pt>
                <c:pt idx="812">
                  <c:v>45002.819444444445</c:v>
                </c:pt>
                <c:pt idx="813">
                  <c:v>45002.822916666664</c:v>
                </c:pt>
                <c:pt idx="814">
                  <c:v>45002.826388888891</c:v>
                </c:pt>
                <c:pt idx="815">
                  <c:v>45002.829861111109</c:v>
                </c:pt>
                <c:pt idx="816">
                  <c:v>45002.833333333336</c:v>
                </c:pt>
                <c:pt idx="817">
                  <c:v>45002.836805555555</c:v>
                </c:pt>
                <c:pt idx="818">
                  <c:v>45002.840277777781</c:v>
                </c:pt>
                <c:pt idx="819">
                  <c:v>45002.84375</c:v>
                </c:pt>
                <c:pt idx="820">
                  <c:v>45002.847222222219</c:v>
                </c:pt>
                <c:pt idx="821">
                  <c:v>45002.850694444445</c:v>
                </c:pt>
                <c:pt idx="822">
                  <c:v>45002.854166666664</c:v>
                </c:pt>
                <c:pt idx="823">
                  <c:v>45002.857638888891</c:v>
                </c:pt>
                <c:pt idx="824">
                  <c:v>45002.861111111109</c:v>
                </c:pt>
                <c:pt idx="825">
                  <c:v>45002.864583333336</c:v>
                </c:pt>
                <c:pt idx="826">
                  <c:v>45002.868055555555</c:v>
                </c:pt>
                <c:pt idx="827">
                  <c:v>45002.871527777781</c:v>
                </c:pt>
                <c:pt idx="828">
                  <c:v>45002.875</c:v>
                </c:pt>
                <c:pt idx="829">
                  <c:v>45002.878472222219</c:v>
                </c:pt>
                <c:pt idx="830">
                  <c:v>45002.881944444445</c:v>
                </c:pt>
                <c:pt idx="831">
                  <c:v>45002.885416666664</c:v>
                </c:pt>
                <c:pt idx="832">
                  <c:v>45002.888888888891</c:v>
                </c:pt>
                <c:pt idx="833">
                  <c:v>45002.892361111109</c:v>
                </c:pt>
                <c:pt idx="834">
                  <c:v>45002.895833333336</c:v>
                </c:pt>
                <c:pt idx="835">
                  <c:v>45002.899305555555</c:v>
                </c:pt>
                <c:pt idx="836">
                  <c:v>45002.902777777781</c:v>
                </c:pt>
                <c:pt idx="837">
                  <c:v>45002.90625</c:v>
                </c:pt>
                <c:pt idx="838">
                  <c:v>45002.909722222219</c:v>
                </c:pt>
                <c:pt idx="839">
                  <c:v>45002.913194444445</c:v>
                </c:pt>
                <c:pt idx="840">
                  <c:v>45002.916666666664</c:v>
                </c:pt>
                <c:pt idx="841">
                  <c:v>45002.920138888891</c:v>
                </c:pt>
                <c:pt idx="842">
                  <c:v>45002.923611111109</c:v>
                </c:pt>
                <c:pt idx="843">
                  <c:v>45002.927083333336</c:v>
                </c:pt>
                <c:pt idx="844">
                  <c:v>45002.930555555555</c:v>
                </c:pt>
                <c:pt idx="845">
                  <c:v>45002.934027777781</c:v>
                </c:pt>
                <c:pt idx="846">
                  <c:v>45002.9375</c:v>
                </c:pt>
                <c:pt idx="847">
                  <c:v>45002.940972222219</c:v>
                </c:pt>
                <c:pt idx="848">
                  <c:v>45002.944444444445</c:v>
                </c:pt>
                <c:pt idx="849">
                  <c:v>45002.947916666664</c:v>
                </c:pt>
                <c:pt idx="850">
                  <c:v>45002.951388888891</c:v>
                </c:pt>
                <c:pt idx="851">
                  <c:v>45002.954861111109</c:v>
                </c:pt>
                <c:pt idx="852">
                  <c:v>45002.958333333336</c:v>
                </c:pt>
                <c:pt idx="853">
                  <c:v>45002.961805555555</c:v>
                </c:pt>
                <c:pt idx="854">
                  <c:v>45002.965277777781</c:v>
                </c:pt>
                <c:pt idx="855">
                  <c:v>45002.96875</c:v>
                </c:pt>
                <c:pt idx="856">
                  <c:v>45002.972222222219</c:v>
                </c:pt>
                <c:pt idx="857">
                  <c:v>45002.975694444445</c:v>
                </c:pt>
                <c:pt idx="858">
                  <c:v>45002.979166666664</c:v>
                </c:pt>
                <c:pt idx="859">
                  <c:v>45002.982638888891</c:v>
                </c:pt>
                <c:pt idx="860">
                  <c:v>45002.986111111109</c:v>
                </c:pt>
                <c:pt idx="861">
                  <c:v>45002.989583333336</c:v>
                </c:pt>
                <c:pt idx="862">
                  <c:v>45002.993055555555</c:v>
                </c:pt>
                <c:pt idx="863">
                  <c:v>45002.996527777781</c:v>
                </c:pt>
                <c:pt idx="864">
                  <c:v>45003</c:v>
                </c:pt>
                <c:pt idx="865">
                  <c:v>45003.003472222219</c:v>
                </c:pt>
                <c:pt idx="866">
                  <c:v>45003.006944444445</c:v>
                </c:pt>
                <c:pt idx="867">
                  <c:v>45003.010416666664</c:v>
                </c:pt>
                <c:pt idx="868">
                  <c:v>45003.013888888891</c:v>
                </c:pt>
                <c:pt idx="869">
                  <c:v>45003.017361111109</c:v>
                </c:pt>
                <c:pt idx="870">
                  <c:v>45003.020833333336</c:v>
                </c:pt>
                <c:pt idx="871">
                  <c:v>45003.024305555555</c:v>
                </c:pt>
                <c:pt idx="872">
                  <c:v>45003.027777777781</c:v>
                </c:pt>
                <c:pt idx="873">
                  <c:v>45003.03125</c:v>
                </c:pt>
                <c:pt idx="874">
                  <c:v>45003.034722222219</c:v>
                </c:pt>
                <c:pt idx="875">
                  <c:v>45003.038194444445</c:v>
                </c:pt>
                <c:pt idx="876">
                  <c:v>45003.041666666664</c:v>
                </c:pt>
                <c:pt idx="877">
                  <c:v>45003.045138888891</c:v>
                </c:pt>
                <c:pt idx="878">
                  <c:v>45003.048611111109</c:v>
                </c:pt>
                <c:pt idx="879">
                  <c:v>45003.052083333336</c:v>
                </c:pt>
                <c:pt idx="880">
                  <c:v>45003.055555555555</c:v>
                </c:pt>
                <c:pt idx="881">
                  <c:v>45003.059027777781</c:v>
                </c:pt>
                <c:pt idx="882">
                  <c:v>45003.0625</c:v>
                </c:pt>
                <c:pt idx="883">
                  <c:v>45003.065972222219</c:v>
                </c:pt>
                <c:pt idx="884">
                  <c:v>45003.069444444445</c:v>
                </c:pt>
                <c:pt idx="885">
                  <c:v>45003.072916666664</c:v>
                </c:pt>
                <c:pt idx="886">
                  <c:v>45003.076388888891</c:v>
                </c:pt>
                <c:pt idx="887">
                  <c:v>45003.079861111109</c:v>
                </c:pt>
                <c:pt idx="888">
                  <c:v>45003.083333333336</c:v>
                </c:pt>
                <c:pt idx="889">
                  <c:v>45003.086805555555</c:v>
                </c:pt>
                <c:pt idx="890">
                  <c:v>45003.090277777781</c:v>
                </c:pt>
                <c:pt idx="891">
                  <c:v>45003.09375</c:v>
                </c:pt>
                <c:pt idx="892">
                  <c:v>45003.097222222219</c:v>
                </c:pt>
                <c:pt idx="893">
                  <c:v>45003.100694444445</c:v>
                </c:pt>
                <c:pt idx="894">
                  <c:v>45003.104166666664</c:v>
                </c:pt>
                <c:pt idx="895">
                  <c:v>45003.107638888891</c:v>
                </c:pt>
                <c:pt idx="896">
                  <c:v>45003.111111111109</c:v>
                </c:pt>
                <c:pt idx="897">
                  <c:v>45003.114583333336</c:v>
                </c:pt>
                <c:pt idx="898">
                  <c:v>45003.118055555555</c:v>
                </c:pt>
                <c:pt idx="899">
                  <c:v>45003.121527777781</c:v>
                </c:pt>
                <c:pt idx="900">
                  <c:v>45003.125</c:v>
                </c:pt>
                <c:pt idx="901">
                  <c:v>45003.128472222219</c:v>
                </c:pt>
                <c:pt idx="902">
                  <c:v>45003.131944444445</c:v>
                </c:pt>
                <c:pt idx="903">
                  <c:v>45003.135416666664</c:v>
                </c:pt>
                <c:pt idx="904">
                  <c:v>45003.138888888891</c:v>
                </c:pt>
                <c:pt idx="905">
                  <c:v>45003.142361111109</c:v>
                </c:pt>
                <c:pt idx="906">
                  <c:v>45003.145833333336</c:v>
                </c:pt>
                <c:pt idx="907">
                  <c:v>45003.149305555555</c:v>
                </c:pt>
                <c:pt idx="908">
                  <c:v>45003.152777777781</c:v>
                </c:pt>
                <c:pt idx="909">
                  <c:v>45003.15625</c:v>
                </c:pt>
                <c:pt idx="910">
                  <c:v>45003.159722222219</c:v>
                </c:pt>
                <c:pt idx="911">
                  <c:v>45003.163194444445</c:v>
                </c:pt>
                <c:pt idx="912">
                  <c:v>45003.166666666664</c:v>
                </c:pt>
                <c:pt idx="913">
                  <c:v>45003.170138888891</c:v>
                </c:pt>
                <c:pt idx="914">
                  <c:v>45003.173611111109</c:v>
                </c:pt>
                <c:pt idx="915">
                  <c:v>45003.177083333336</c:v>
                </c:pt>
                <c:pt idx="916">
                  <c:v>45003.180555555555</c:v>
                </c:pt>
                <c:pt idx="917">
                  <c:v>45003.184027777781</c:v>
                </c:pt>
                <c:pt idx="918">
                  <c:v>45003.1875</c:v>
                </c:pt>
                <c:pt idx="919">
                  <c:v>45003.190972222219</c:v>
                </c:pt>
                <c:pt idx="920">
                  <c:v>45003.194444444445</c:v>
                </c:pt>
                <c:pt idx="921">
                  <c:v>45003.197916666664</c:v>
                </c:pt>
                <c:pt idx="922">
                  <c:v>45003.201388888891</c:v>
                </c:pt>
                <c:pt idx="923">
                  <c:v>45003.204861111109</c:v>
                </c:pt>
                <c:pt idx="924">
                  <c:v>45003.208333333336</c:v>
                </c:pt>
                <c:pt idx="925">
                  <c:v>45003.211805555555</c:v>
                </c:pt>
                <c:pt idx="926">
                  <c:v>45003.215277777781</c:v>
                </c:pt>
                <c:pt idx="927">
                  <c:v>45003.21875</c:v>
                </c:pt>
                <c:pt idx="928">
                  <c:v>45003.222222222219</c:v>
                </c:pt>
                <c:pt idx="929">
                  <c:v>45003.225694444445</c:v>
                </c:pt>
                <c:pt idx="930">
                  <c:v>45003.229166666664</c:v>
                </c:pt>
                <c:pt idx="931">
                  <c:v>45003.232638888891</c:v>
                </c:pt>
                <c:pt idx="932">
                  <c:v>45003.236111111109</c:v>
                </c:pt>
                <c:pt idx="933">
                  <c:v>45003.239583333336</c:v>
                </c:pt>
                <c:pt idx="934">
                  <c:v>45003.243055555555</c:v>
                </c:pt>
                <c:pt idx="935">
                  <c:v>45003.246527777781</c:v>
                </c:pt>
                <c:pt idx="936">
                  <c:v>45003.25</c:v>
                </c:pt>
                <c:pt idx="937">
                  <c:v>45003.253472222219</c:v>
                </c:pt>
                <c:pt idx="938">
                  <c:v>45003.256944444445</c:v>
                </c:pt>
                <c:pt idx="939">
                  <c:v>45003.260416666664</c:v>
                </c:pt>
                <c:pt idx="940">
                  <c:v>45003.263888888891</c:v>
                </c:pt>
                <c:pt idx="941">
                  <c:v>45003.267361111109</c:v>
                </c:pt>
                <c:pt idx="942">
                  <c:v>45003.270833333336</c:v>
                </c:pt>
                <c:pt idx="943">
                  <c:v>45003.274305555555</c:v>
                </c:pt>
                <c:pt idx="944">
                  <c:v>45003.277777777781</c:v>
                </c:pt>
                <c:pt idx="945">
                  <c:v>45003.28125</c:v>
                </c:pt>
                <c:pt idx="946">
                  <c:v>45003.284722222219</c:v>
                </c:pt>
                <c:pt idx="947">
                  <c:v>45003.288194444445</c:v>
                </c:pt>
                <c:pt idx="948">
                  <c:v>45003.291666666664</c:v>
                </c:pt>
                <c:pt idx="949">
                  <c:v>45003.295138888891</c:v>
                </c:pt>
                <c:pt idx="950">
                  <c:v>45003.298611111109</c:v>
                </c:pt>
                <c:pt idx="951">
                  <c:v>45003.302083333336</c:v>
                </c:pt>
                <c:pt idx="952">
                  <c:v>45003.305555555555</c:v>
                </c:pt>
                <c:pt idx="953">
                  <c:v>45003.309027777781</c:v>
                </c:pt>
                <c:pt idx="954">
                  <c:v>45003.3125</c:v>
                </c:pt>
                <c:pt idx="955">
                  <c:v>45003.315972222219</c:v>
                </c:pt>
                <c:pt idx="956">
                  <c:v>45003.319444444445</c:v>
                </c:pt>
                <c:pt idx="957">
                  <c:v>45003.322916666664</c:v>
                </c:pt>
                <c:pt idx="958">
                  <c:v>45003.326388888891</c:v>
                </c:pt>
                <c:pt idx="959">
                  <c:v>45003.329861111109</c:v>
                </c:pt>
                <c:pt idx="960">
                  <c:v>45003.333333333336</c:v>
                </c:pt>
                <c:pt idx="961">
                  <c:v>45003.336805555555</c:v>
                </c:pt>
                <c:pt idx="962">
                  <c:v>45003.340277777781</c:v>
                </c:pt>
                <c:pt idx="963">
                  <c:v>45003.34375</c:v>
                </c:pt>
                <c:pt idx="964">
                  <c:v>45003.347222222219</c:v>
                </c:pt>
                <c:pt idx="965">
                  <c:v>45003.350694444445</c:v>
                </c:pt>
                <c:pt idx="966">
                  <c:v>45003.354166666664</c:v>
                </c:pt>
                <c:pt idx="967">
                  <c:v>45003.357638888891</c:v>
                </c:pt>
                <c:pt idx="968">
                  <c:v>45003.361111111109</c:v>
                </c:pt>
                <c:pt idx="969">
                  <c:v>45003.364583333336</c:v>
                </c:pt>
                <c:pt idx="970">
                  <c:v>45003.368055555555</c:v>
                </c:pt>
                <c:pt idx="971">
                  <c:v>45003.371527777781</c:v>
                </c:pt>
                <c:pt idx="972">
                  <c:v>45003.375</c:v>
                </c:pt>
                <c:pt idx="973">
                  <c:v>45003.378472222219</c:v>
                </c:pt>
                <c:pt idx="974">
                  <c:v>45003.381944444445</c:v>
                </c:pt>
                <c:pt idx="975">
                  <c:v>45003.385416666664</c:v>
                </c:pt>
                <c:pt idx="976">
                  <c:v>45003.388888888891</c:v>
                </c:pt>
                <c:pt idx="977">
                  <c:v>45003.392361111109</c:v>
                </c:pt>
                <c:pt idx="978">
                  <c:v>45003.395833333336</c:v>
                </c:pt>
                <c:pt idx="979">
                  <c:v>45003.399305555555</c:v>
                </c:pt>
                <c:pt idx="980">
                  <c:v>45003.402777777781</c:v>
                </c:pt>
                <c:pt idx="981">
                  <c:v>45003.40625</c:v>
                </c:pt>
                <c:pt idx="982">
                  <c:v>45003.409722222219</c:v>
                </c:pt>
                <c:pt idx="983">
                  <c:v>45003.413194444445</c:v>
                </c:pt>
                <c:pt idx="984">
                  <c:v>45003.416666666664</c:v>
                </c:pt>
                <c:pt idx="985">
                  <c:v>45003.420138888891</c:v>
                </c:pt>
                <c:pt idx="986">
                  <c:v>45003.423611111109</c:v>
                </c:pt>
                <c:pt idx="987">
                  <c:v>45003.427083333336</c:v>
                </c:pt>
                <c:pt idx="988">
                  <c:v>45003.430555555555</c:v>
                </c:pt>
                <c:pt idx="989">
                  <c:v>45003.434027777781</c:v>
                </c:pt>
                <c:pt idx="990">
                  <c:v>45003.4375</c:v>
                </c:pt>
                <c:pt idx="991">
                  <c:v>45003.440972222219</c:v>
                </c:pt>
                <c:pt idx="992">
                  <c:v>45003.444444444445</c:v>
                </c:pt>
                <c:pt idx="993">
                  <c:v>45003.447916666664</c:v>
                </c:pt>
                <c:pt idx="994">
                  <c:v>45003.451388888891</c:v>
                </c:pt>
                <c:pt idx="995">
                  <c:v>45003.454861111109</c:v>
                </c:pt>
                <c:pt idx="996">
                  <c:v>45003.458333333336</c:v>
                </c:pt>
                <c:pt idx="997">
                  <c:v>45003.461805555555</c:v>
                </c:pt>
                <c:pt idx="998">
                  <c:v>45003.465277777781</c:v>
                </c:pt>
                <c:pt idx="999">
                  <c:v>45003.46875</c:v>
                </c:pt>
                <c:pt idx="1000">
                  <c:v>45003.472222222219</c:v>
                </c:pt>
                <c:pt idx="1001">
                  <c:v>45003.475694444445</c:v>
                </c:pt>
                <c:pt idx="1002">
                  <c:v>45003.479166666664</c:v>
                </c:pt>
                <c:pt idx="1003">
                  <c:v>45003.482638888891</c:v>
                </c:pt>
                <c:pt idx="1004">
                  <c:v>45003.486111111109</c:v>
                </c:pt>
                <c:pt idx="1005">
                  <c:v>45003.489583333336</c:v>
                </c:pt>
                <c:pt idx="1006">
                  <c:v>45003.493055555555</c:v>
                </c:pt>
                <c:pt idx="1007">
                  <c:v>45003.496527777781</c:v>
                </c:pt>
                <c:pt idx="1008">
                  <c:v>45003.5</c:v>
                </c:pt>
                <c:pt idx="1009">
                  <c:v>45003.503472222219</c:v>
                </c:pt>
                <c:pt idx="1010">
                  <c:v>45003.506944444445</c:v>
                </c:pt>
                <c:pt idx="1011">
                  <c:v>45003.510416666664</c:v>
                </c:pt>
                <c:pt idx="1012">
                  <c:v>45003.513888888891</c:v>
                </c:pt>
                <c:pt idx="1013">
                  <c:v>45003.517361111109</c:v>
                </c:pt>
                <c:pt idx="1014">
                  <c:v>45003.520833333336</c:v>
                </c:pt>
                <c:pt idx="1015">
                  <c:v>45003.524305555555</c:v>
                </c:pt>
                <c:pt idx="1016">
                  <c:v>45003.527777777781</c:v>
                </c:pt>
                <c:pt idx="1017">
                  <c:v>45003.53125</c:v>
                </c:pt>
                <c:pt idx="1018">
                  <c:v>45003.534722222219</c:v>
                </c:pt>
                <c:pt idx="1019">
                  <c:v>45003.538194444445</c:v>
                </c:pt>
                <c:pt idx="1020">
                  <c:v>45003.541666666664</c:v>
                </c:pt>
                <c:pt idx="1021">
                  <c:v>45003.545138888891</c:v>
                </c:pt>
                <c:pt idx="1022">
                  <c:v>45003.548611111109</c:v>
                </c:pt>
                <c:pt idx="1023">
                  <c:v>45003.552083333336</c:v>
                </c:pt>
                <c:pt idx="1024">
                  <c:v>45003.555555555555</c:v>
                </c:pt>
                <c:pt idx="1025">
                  <c:v>45003.559027777781</c:v>
                </c:pt>
                <c:pt idx="1026">
                  <c:v>45003.5625</c:v>
                </c:pt>
                <c:pt idx="1027">
                  <c:v>45003.565972222219</c:v>
                </c:pt>
                <c:pt idx="1028">
                  <c:v>45003.569444444445</c:v>
                </c:pt>
                <c:pt idx="1029">
                  <c:v>45003.572916666664</c:v>
                </c:pt>
                <c:pt idx="1030">
                  <c:v>45003.576388888891</c:v>
                </c:pt>
                <c:pt idx="1031">
                  <c:v>45003.579861111109</c:v>
                </c:pt>
                <c:pt idx="1032">
                  <c:v>45003.583333333336</c:v>
                </c:pt>
                <c:pt idx="1033">
                  <c:v>45003.586805555555</c:v>
                </c:pt>
                <c:pt idx="1034">
                  <c:v>45003.590277777781</c:v>
                </c:pt>
                <c:pt idx="1035">
                  <c:v>45003.59375</c:v>
                </c:pt>
                <c:pt idx="1036">
                  <c:v>45003.597222222219</c:v>
                </c:pt>
                <c:pt idx="1037">
                  <c:v>45003.600694444445</c:v>
                </c:pt>
                <c:pt idx="1038">
                  <c:v>45003.604166666664</c:v>
                </c:pt>
                <c:pt idx="1039">
                  <c:v>45003.607638888891</c:v>
                </c:pt>
                <c:pt idx="1040">
                  <c:v>45003.611111111109</c:v>
                </c:pt>
                <c:pt idx="1041">
                  <c:v>45003.614583333336</c:v>
                </c:pt>
                <c:pt idx="1042">
                  <c:v>45003.618055555555</c:v>
                </c:pt>
                <c:pt idx="1043">
                  <c:v>45003.621527777781</c:v>
                </c:pt>
                <c:pt idx="1044">
                  <c:v>45003.625</c:v>
                </c:pt>
                <c:pt idx="1045">
                  <c:v>45003.628472222219</c:v>
                </c:pt>
                <c:pt idx="1046">
                  <c:v>45003.631944444445</c:v>
                </c:pt>
                <c:pt idx="1047">
                  <c:v>45003.635416666664</c:v>
                </c:pt>
                <c:pt idx="1048">
                  <c:v>45003.638888888891</c:v>
                </c:pt>
                <c:pt idx="1049">
                  <c:v>45003.642361111109</c:v>
                </c:pt>
                <c:pt idx="1050">
                  <c:v>45003.645833333336</c:v>
                </c:pt>
                <c:pt idx="1051">
                  <c:v>45003.649305555555</c:v>
                </c:pt>
                <c:pt idx="1052">
                  <c:v>45003.652777777781</c:v>
                </c:pt>
                <c:pt idx="1053">
                  <c:v>45003.65625</c:v>
                </c:pt>
                <c:pt idx="1054">
                  <c:v>45003.659722222219</c:v>
                </c:pt>
                <c:pt idx="1055">
                  <c:v>45003.663194444445</c:v>
                </c:pt>
                <c:pt idx="1056">
                  <c:v>45003.666666666664</c:v>
                </c:pt>
                <c:pt idx="1057">
                  <c:v>45003.670138888891</c:v>
                </c:pt>
                <c:pt idx="1058">
                  <c:v>45003.673611111109</c:v>
                </c:pt>
                <c:pt idx="1059">
                  <c:v>45003.677083333336</c:v>
                </c:pt>
                <c:pt idx="1060">
                  <c:v>45003.680555555555</c:v>
                </c:pt>
                <c:pt idx="1061">
                  <c:v>45003.684027777781</c:v>
                </c:pt>
                <c:pt idx="1062">
                  <c:v>45003.6875</c:v>
                </c:pt>
                <c:pt idx="1063">
                  <c:v>45003.690972222219</c:v>
                </c:pt>
                <c:pt idx="1064">
                  <c:v>45003.694444444445</c:v>
                </c:pt>
                <c:pt idx="1065">
                  <c:v>45003.697916666664</c:v>
                </c:pt>
                <c:pt idx="1066">
                  <c:v>45003.701388888891</c:v>
                </c:pt>
                <c:pt idx="1067">
                  <c:v>45003.704861111109</c:v>
                </c:pt>
                <c:pt idx="1068">
                  <c:v>45003.708333333336</c:v>
                </c:pt>
                <c:pt idx="1069">
                  <c:v>45003.711805555555</c:v>
                </c:pt>
                <c:pt idx="1070">
                  <c:v>45003.715277777781</c:v>
                </c:pt>
                <c:pt idx="1071">
                  <c:v>45003.71875</c:v>
                </c:pt>
                <c:pt idx="1072">
                  <c:v>45003.722222222219</c:v>
                </c:pt>
                <c:pt idx="1073">
                  <c:v>45003.725694444445</c:v>
                </c:pt>
                <c:pt idx="1074">
                  <c:v>45003.729166666664</c:v>
                </c:pt>
                <c:pt idx="1075">
                  <c:v>45003.732638888891</c:v>
                </c:pt>
                <c:pt idx="1076">
                  <c:v>45003.736111111109</c:v>
                </c:pt>
                <c:pt idx="1077">
                  <c:v>45003.739583333336</c:v>
                </c:pt>
                <c:pt idx="1078">
                  <c:v>45003.743055555555</c:v>
                </c:pt>
                <c:pt idx="1079">
                  <c:v>45003.746527777781</c:v>
                </c:pt>
                <c:pt idx="1080">
                  <c:v>45003.75</c:v>
                </c:pt>
                <c:pt idx="1081">
                  <c:v>45003.753472222219</c:v>
                </c:pt>
                <c:pt idx="1082">
                  <c:v>45003.756944444445</c:v>
                </c:pt>
                <c:pt idx="1083">
                  <c:v>45003.760416666664</c:v>
                </c:pt>
                <c:pt idx="1084">
                  <c:v>45003.763888888891</c:v>
                </c:pt>
                <c:pt idx="1085">
                  <c:v>45003.767361111109</c:v>
                </c:pt>
                <c:pt idx="1086">
                  <c:v>45003.770833333336</c:v>
                </c:pt>
                <c:pt idx="1087">
                  <c:v>45003.774305555555</c:v>
                </c:pt>
                <c:pt idx="1088">
                  <c:v>45003.777777777781</c:v>
                </c:pt>
                <c:pt idx="1089">
                  <c:v>45003.78125</c:v>
                </c:pt>
                <c:pt idx="1090">
                  <c:v>45003.784722222219</c:v>
                </c:pt>
                <c:pt idx="1091">
                  <c:v>45003.788194444445</c:v>
                </c:pt>
                <c:pt idx="1092">
                  <c:v>45003.791666666664</c:v>
                </c:pt>
                <c:pt idx="1093">
                  <c:v>45003.795138888891</c:v>
                </c:pt>
                <c:pt idx="1094">
                  <c:v>45003.798611111109</c:v>
                </c:pt>
                <c:pt idx="1095">
                  <c:v>45003.802083333336</c:v>
                </c:pt>
                <c:pt idx="1096">
                  <c:v>45003.805555555555</c:v>
                </c:pt>
                <c:pt idx="1097">
                  <c:v>45003.809027777781</c:v>
                </c:pt>
                <c:pt idx="1098">
                  <c:v>45003.8125</c:v>
                </c:pt>
                <c:pt idx="1099">
                  <c:v>45003.815972222219</c:v>
                </c:pt>
                <c:pt idx="1100">
                  <c:v>45003.819444444445</c:v>
                </c:pt>
                <c:pt idx="1101">
                  <c:v>45003.822916666664</c:v>
                </c:pt>
                <c:pt idx="1102">
                  <c:v>45003.826388888891</c:v>
                </c:pt>
                <c:pt idx="1103">
                  <c:v>45003.829861111109</c:v>
                </c:pt>
                <c:pt idx="1104">
                  <c:v>45003.833333333336</c:v>
                </c:pt>
                <c:pt idx="1105">
                  <c:v>45003.836805555555</c:v>
                </c:pt>
                <c:pt idx="1106">
                  <c:v>45003.840277777781</c:v>
                </c:pt>
                <c:pt idx="1107">
                  <c:v>45003.84375</c:v>
                </c:pt>
                <c:pt idx="1108">
                  <c:v>45003.847222222219</c:v>
                </c:pt>
                <c:pt idx="1109">
                  <c:v>45003.850694444445</c:v>
                </c:pt>
                <c:pt idx="1110">
                  <c:v>45003.854166666664</c:v>
                </c:pt>
                <c:pt idx="1111">
                  <c:v>45003.857638888891</c:v>
                </c:pt>
                <c:pt idx="1112">
                  <c:v>45003.861111111109</c:v>
                </c:pt>
                <c:pt idx="1113">
                  <c:v>45003.864583333336</c:v>
                </c:pt>
                <c:pt idx="1114">
                  <c:v>45003.868055555555</c:v>
                </c:pt>
                <c:pt idx="1115">
                  <c:v>45003.871527777781</c:v>
                </c:pt>
                <c:pt idx="1116">
                  <c:v>45003.875</c:v>
                </c:pt>
                <c:pt idx="1117">
                  <c:v>45003.878472222219</c:v>
                </c:pt>
                <c:pt idx="1118">
                  <c:v>45003.881944444445</c:v>
                </c:pt>
                <c:pt idx="1119">
                  <c:v>45003.885416666664</c:v>
                </c:pt>
                <c:pt idx="1120">
                  <c:v>45003.888888888891</c:v>
                </c:pt>
                <c:pt idx="1121">
                  <c:v>45003.892361111109</c:v>
                </c:pt>
                <c:pt idx="1122">
                  <c:v>45003.895833333336</c:v>
                </c:pt>
                <c:pt idx="1123">
                  <c:v>45003.899305555555</c:v>
                </c:pt>
                <c:pt idx="1124">
                  <c:v>45003.902777777781</c:v>
                </c:pt>
                <c:pt idx="1125">
                  <c:v>45003.90625</c:v>
                </c:pt>
                <c:pt idx="1126">
                  <c:v>45003.909722222219</c:v>
                </c:pt>
                <c:pt idx="1127">
                  <c:v>45003.913194444445</c:v>
                </c:pt>
                <c:pt idx="1128">
                  <c:v>45003.916666666664</c:v>
                </c:pt>
                <c:pt idx="1129">
                  <c:v>45003.920138888891</c:v>
                </c:pt>
                <c:pt idx="1130">
                  <c:v>45003.923611111109</c:v>
                </c:pt>
                <c:pt idx="1131">
                  <c:v>45003.927083333336</c:v>
                </c:pt>
                <c:pt idx="1132">
                  <c:v>45003.930555555555</c:v>
                </c:pt>
                <c:pt idx="1133">
                  <c:v>45003.934027777781</c:v>
                </c:pt>
                <c:pt idx="1134">
                  <c:v>45003.9375</c:v>
                </c:pt>
                <c:pt idx="1135">
                  <c:v>45003.940972222219</c:v>
                </c:pt>
                <c:pt idx="1136">
                  <c:v>45003.944444444445</c:v>
                </c:pt>
                <c:pt idx="1137">
                  <c:v>45003.947916666664</c:v>
                </c:pt>
                <c:pt idx="1138">
                  <c:v>45003.951388888891</c:v>
                </c:pt>
                <c:pt idx="1139">
                  <c:v>45003.954861111109</c:v>
                </c:pt>
                <c:pt idx="1140">
                  <c:v>45003.958333333336</c:v>
                </c:pt>
                <c:pt idx="1141">
                  <c:v>45003.961805555555</c:v>
                </c:pt>
                <c:pt idx="1142">
                  <c:v>45003.965277777781</c:v>
                </c:pt>
                <c:pt idx="1143">
                  <c:v>45003.96875</c:v>
                </c:pt>
                <c:pt idx="1144">
                  <c:v>45003.972222222219</c:v>
                </c:pt>
                <c:pt idx="1145">
                  <c:v>45003.975694444445</c:v>
                </c:pt>
                <c:pt idx="1146">
                  <c:v>45003.979166666664</c:v>
                </c:pt>
                <c:pt idx="1147">
                  <c:v>45003.982638888891</c:v>
                </c:pt>
                <c:pt idx="1148">
                  <c:v>45003.986111111109</c:v>
                </c:pt>
                <c:pt idx="1149">
                  <c:v>45003.989583333336</c:v>
                </c:pt>
                <c:pt idx="1150">
                  <c:v>45003.993055555555</c:v>
                </c:pt>
                <c:pt idx="1151">
                  <c:v>45003.996527777781</c:v>
                </c:pt>
                <c:pt idx="1152">
                  <c:v>45004</c:v>
                </c:pt>
                <c:pt idx="1153">
                  <c:v>45004.003472222219</c:v>
                </c:pt>
                <c:pt idx="1154">
                  <c:v>45004.006944444445</c:v>
                </c:pt>
                <c:pt idx="1155">
                  <c:v>45004.010416666664</c:v>
                </c:pt>
                <c:pt idx="1156">
                  <c:v>45004.013888888891</c:v>
                </c:pt>
                <c:pt idx="1157">
                  <c:v>45004.017361111109</c:v>
                </c:pt>
                <c:pt idx="1158">
                  <c:v>45004.020833333336</c:v>
                </c:pt>
                <c:pt idx="1159">
                  <c:v>45004.024305555555</c:v>
                </c:pt>
                <c:pt idx="1160">
                  <c:v>45004.027777777781</c:v>
                </c:pt>
                <c:pt idx="1161">
                  <c:v>45004.03125</c:v>
                </c:pt>
                <c:pt idx="1162">
                  <c:v>45004.034722222219</c:v>
                </c:pt>
                <c:pt idx="1163">
                  <c:v>45004.038194444445</c:v>
                </c:pt>
                <c:pt idx="1164">
                  <c:v>45004.041666666664</c:v>
                </c:pt>
                <c:pt idx="1165">
                  <c:v>45004.045138888891</c:v>
                </c:pt>
                <c:pt idx="1166">
                  <c:v>45004.048611111109</c:v>
                </c:pt>
                <c:pt idx="1167">
                  <c:v>45004.052083333336</c:v>
                </c:pt>
                <c:pt idx="1168">
                  <c:v>45004.055555555555</c:v>
                </c:pt>
                <c:pt idx="1169">
                  <c:v>45004.059027777781</c:v>
                </c:pt>
                <c:pt idx="1170">
                  <c:v>45004.0625</c:v>
                </c:pt>
                <c:pt idx="1171">
                  <c:v>45004.065972222219</c:v>
                </c:pt>
                <c:pt idx="1172">
                  <c:v>45004.069444444445</c:v>
                </c:pt>
                <c:pt idx="1173">
                  <c:v>45004.072916666664</c:v>
                </c:pt>
                <c:pt idx="1174">
                  <c:v>45004.076388888891</c:v>
                </c:pt>
                <c:pt idx="1175">
                  <c:v>45004.079861111109</c:v>
                </c:pt>
                <c:pt idx="1176">
                  <c:v>45004.083333333336</c:v>
                </c:pt>
                <c:pt idx="1177">
                  <c:v>45004.086805555555</c:v>
                </c:pt>
                <c:pt idx="1178">
                  <c:v>45004.090277777781</c:v>
                </c:pt>
                <c:pt idx="1179">
                  <c:v>45004.09375</c:v>
                </c:pt>
                <c:pt idx="1180">
                  <c:v>45004.097222222219</c:v>
                </c:pt>
                <c:pt idx="1181">
                  <c:v>45004.100694444445</c:v>
                </c:pt>
                <c:pt idx="1182">
                  <c:v>45004.104166666664</c:v>
                </c:pt>
                <c:pt idx="1183">
                  <c:v>45004.107638888891</c:v>
                </c:pt>
                <c:pt idx="1184">
                  <c:v>45004.111111111109</c:v>
                </c:pt>
                <c:pt idx="1185">
                  <c:v>45004.114583333336</c:v>
                </c:pt>
                <c:pt idx="1186">
                  <c:v>45004.118055555555</c:v>
                </c:pt>
                <c:pt idx="1187">
                  <c:v>45004.121527777781</c:v>
                </c:pt>
                <c:pt idx="1188">
                  <c:v>45004.125</c:v>
                </c:pt>
                <c:pt idx="1189">
                  <c:v>45004.128472222219</c:v>
                </c:pt>
                <c:pt idx="1190">
                  <c:v>45004.131944444445</c:v>
                </c:pt>
                <c:pt idx="1191">
                  <c:v>45004.135416666664</c:v>
                </c:pt>
                <c:pt idx="1192">
                  <c:v>45004.138888888891</c:v>
                </c:pt>
                <c:pt idx="1193">
                  <c:v>45004.142361111109</c:v>
                </c:pt>
                <c:pt idx="1194">
                  <c:v>45004.145833333336</c:v>
                </c:pt>
                <c:pt idx="1195">
                  <c:v>45004.149305555555</c:v>
                </c:pt>
                <c:pt idx="1196">
                  <c:v>45004.152777777781</c:v>
                </c:pt>
                <c:pt idx="1197">
                  <c:v>45004.15625</c:v>
                </c:pt>
                <c:pt idx="1198">
                  <c:v>45004.159722222219</c:v>
                </c:pt>
                <c:pt idx="1199">
                  <c:v>45004.163194444445</c:v>
                </c:pt>
                <c:pt idx="1200">
                  <c:v>45004.166666666664</c:v>
                </c:pt>
                <c:pt idx="1201">
                  <c:v>45004.170138888891</c:v>
                </c:pt>
                <c:pt idx="1202">
                  <c:v>45004.173611111109</c:v>
                </c:pt>
                <c:pt idx="1203">
                  <c:v>45004.177083333336</c:v>
                </c:pt>
                <c:pt idx="1204">
                  <c:v>45004.180555555555</c:v>
                </c:pt>
                <c:pt idx="1205">
                  <c:v>45004.184027777781</c:v>
                </c:pt>
                <c:pt idx="1206">
                  <c:v>45004.1875</c:v>
                </c:pt>
                <c:pt idx="1207">
                  <c:v>45004.190972222219</c:v>
                </c:pt>
                <c:pt idx="1208">
                  <c:v>45004.194444444445</c:v>
                </c:pt>
                <c:pt idx="1209">
                  <c:v>45004.197916666664</c:v>
                </c:pt>
                <c:pt idx="1210">
                  <c:v>45004.201388888891</c:v>
                </c:pt>
                <c:pt idx="1211">
                  <c:v>45004.204861111109</c:v>
                </c:pt>
                <c:pt idx="1212">
                  <c:v>45004.208333333336</c:v>
                </c:pt>
                <c:pt idx="1213">
                  <c:v>45004.211805555555</c:v>
                </c:pt>
                <c:pt idx="1214">
                  <c:v>45004.215277777781</c:v>
                </c:pt>
                <c:pt idx="1215">
                  <c:v>45004.21875</c:v>
                </c:pt>
                <c:pt idx="1216">
                  <c:v>45004.222222222219</c:v>
                </c:pt>
                <c:pt idx="1217">
                  <c:v>45004.225694444445</c:v>
                </c:pt>
                <c:pt idx="1218">
                  <c:v>45004.229166666664</c:v>
                </c:pt>
                <c:pt idx="1219">
                  <c:v>45004.232638888891</c:v>
                </c:pt>
                <c:pt idx="1220">
                  <c:v>45004.236111111109</c:v>
                </c:pt>
                <c:pt idx="1221">
                  <c:v>45004.239583333336</c:v>
                </c:pt>
                <c:pt idx="1222">
                  <c:v>45004.243055555555</c:v>
                </c:pt>
                <c:pt idx="1223">
                  <c:v>45004.246527777781</c:v>
                </c:pt>
                <c:pt idx="1224">
                  <c:v>45004.25</c:v>
                </c:pt>
                <c:pt idx="1225">
                  <c:v>45004.253472222219</c:v>
                </c:pt>
                <c:pt idx="1226">
                  <c:v>45004.256944444445</c:v>
                </c:pt>
                <c:pt idx="1227">
                  <c:v>45004.260416666664</c:v>
                </c:pt>
                <c:pt idx="1228">
                  <c:v>45004.263888888891</c:v>
                </c:pt>
                <c:pt idx="1229">
                  <c:v>45004.267361111109</c:v>
                </c:pt>
                <c:pt idx="1230">
                  <c:v>45004.270833333336</c:v>
                </c:pt>
                <c:pt idx="1231">
                  <c:v>45004.274305555555</c:v>
                </c:pt>
                <c:pt idx="1232">
                  <c:v>45004.277777777781</c:v>
                </c:pt>
                <c:pt idx="1233">
                  <c:v>45004.28125</c:v>
                </c:pt>
                <c:pt idx="1234">
                  <c:v>45004.284722222219</c:v>
                </c:pt>
                <c:pt idx="1235">
                  <c:v>45004.288194444445</c:v>
                </c:pt>
                <c:pt idx="1236">
                  <c:v>45004.291666666664</c:v>
                </c:pt>
                <c:pt idx="1237">
                  <c:v>45004.295138888891</c:v>
                </c:pt>
                <c:pt idx="1238">
                  <c:v>45004.298611111109</c:v>
                </c:pt>
                <c:pt idx="1239">
                  <c:v>45004.302083333336</c:v>
                </c:pt>
                <c:pt idx="1240">
                  <c:v>45004.305555555555</c:v>
                </c:pt>
                <c:pt idx="1241">
                  <c:v>45004.309027777781</c:v>
                </c:pt>
                <c:pt idx="1242">
                  <c:v>45004.3125</c:v>
                </c:pt>
                <c:pt idx="1243">
                  <c:v>45004.315972222219</c:v>
                </c:pt>
                <c:pt idx="1244">
                  <c:v>45004.319444444445</c:v>
                </c:pt>
                <c:pt idx="1245">
                  <c:v>45004.322916666664</c:v>
                </c:pt>
                <c:pt idx="1246">
                  <c:v>45004.326388888891</c:v>
                </c:pt>
                <c:pt idx="1247">
                  <c:v>45004.329861111109</c:v>
                </c:pt>
                <c:pt idx="1248">
                  <c:v>45004.333333333336</c:v>
                </c:pt>
                <c:pt idx="1249">
                  <c:v>45004.336805555555</c:v>
                </c:pt>
                <c:pt idx="1250">
                  <c:v>45004.340277777781</c:v>
                </c:pt>
                <c:pt idx="1251">
                  <c:v>45004.34375</c:v>
                </c:pt>
                <c:pt idx="1252">
                  <c:v>45004.347222222219</c:v>
                </c:pt>
                <c:pt idx="1253">
                  <c:v>45004.350694444445</c:v>
                </c:pt>
                <c:pt idx="1254">
                  <c:v>45004.354166666664</c:v>
                </c:pt>
                <c:pt idx="1255">
                  <c:v>45004.357638888891</c:v>
                </c:pt>
                <c:pt idx="1256">
                  <c:v>45004.361111111109</c:v>
                </c:pt>
                <c:pt idx="1257">
                  <c:v>45004.364583333336</c:v>
                </c:pt>
                <c:pt idx="1258">
                  <c:v>45004.368055555555</c:v>
                </c:pt>
                <c:pt idx="1259">
                  <c:v>45004.371527777781</c:v>
                </c:pt>
                <c:pt idx="1260">
                  <c:v>45004.375</c:v>
                </c:pt>
                <c:pt idx="1261">
                  <c:v>45004.378472222219</c:v>
                </c:pt>
                <c:pt idx="1262">
                  <c:v>45004.381944444445</c:v>
                </c:pt>
                <c:pt idx="1263">
                  <c:v>45004.385416666664</c:v>
                </c:pt>
                <c:pt idx="1264">
                  <c:v>45004.388888888891</c:v>
                </c:pt>
                <c:pt idx="1265">
                  <c:v>45004.392361111109</c:v>
                </c:pt>
                <c:pt idx="1266">
                  <c:v>45004.395833333336</c:v>
                </c:pt>
                <c:pt idx="1267">
                  <c:v>45004.399305555555</c:v>
                </c:pt>
                <c:pt idx="1268">
                  <c:v>45004.402777777781</c:v>
                </c:pt>
                <c:pt idx="1269">
                  <c:v>45004.40625</c:v>
                </c:pt>
                <c:pt idx="1270">
                  <c:v>45004.409722222219</c:v>
                </c:pt>
                <c:pt idx="1271">
                  <c:v>45004.413194444445</c:v>
                </c:pt>
                <c:pt idx="1272">
                  <c:v>45004.416666666664</c:v>
                </c:pt>
                <c:pt idx="1273">
                  <c:v>45004.420138888891</c:v>
                </c:pt>
                <c:pt idx="1274">
                  <c:v>45004.423611111109</c:v>
                </c:pt>
                <c:pt idx="1275">
                  <c:v>45004.427083333336</c:v>
                </c:pt>
                <c:pt idx="1276">
                  <c:v>45004.430555555555</c:v>
                </c:pt>
                <c:pt idx="1277">
                  <c:v>45004.434027777781</c:v>
                </c:pt>
                <c:pt idx="1278">
                  <c:v>45004.4375</c:v>
                </c:pt>
                <c:pt idx="1279">
                  <c:v>45004.440972222219</c:v>
                </c:pt>
                <c:pt idx="1280">
                  <c:v>45004.444444444445</c:v>
                </c:pt>
                <c:pt idx="1281">
                  <c:v>45004.447916666664</c:v>
                </c:pt>
                <c:pt idx="1282">
                  <c:v>45004.451388888891</c:v>
                </c:pt>
                <c:pt idx="1283">
                  <c:v>45004.454861111109</c:v>
                </c:pt>
                <c:pt idx="1284">
                  <c:v>45004.458333333336</c:v>
                </c:pt>
                <c:pt idx="1285">
                  <c:v>45004.461805555555</c:v>
                </c:pt>
                <c:pt idx="1286">
                  <c:v>45004.465277777781</c:v>
                </c:pt>
                <c:pt idx="1287">
                  <c:v>45004.46875</c:v>
                </c:pt>
                <c:pt idx="1288">
                  <c:v>45004.472222222219</c:v>
                </c:pt>
                <c:pt idx="1289">
                  <c:v>45004.475694444445</c:v>
                </c:pt>
                <c:pt idx="1290">
                  <c:v>45004.479166666664</c:v>
                </c:pt>
                <c:pt idx="1291">
                  <c:v>45004.482638888891</c:v>
                </c:pt>
                <c:pt idx="1292">
                  <c:v>45004.486111111109</c:v>
                </c:pt>
                <c:pt idx="1293">
                  <c:v>45004.489583333336</c:v>
                </c:pt>
                <c:pt idx="1294">
                  <c:v>45004.493055555555</c:v>
                </c:pt>
                <c:pt idx="1295">
                  <c:v>45004.496527777781</c:v>
                </c:pt>
                <c:pt idx="1296">
                  <c:v>45004.5</c:v>
                </c:pt>
                <c:pt idx="1297">
                  <c:v>45004.503472222219</c:v>
                </c:pt>
                <c:pt idx="1298">
                  <c:v>45004.506944444445</c:v>
                </c:pt>
                <c:pt idx="1299">
                  <c:v>45004.510416666664</c:v>
                </c:pt>
                <c:pt idx="1300">
                  <c:v>45004.513888888891</c:v>
                </c:pt>
                <c:pt idx="1301">
                  <c:v>45004.517361111109</c:v>
                </c:pt>
                <c:pt idx="1302">
                  <c:v>45004.520833333336</c:v>
                </c:pt>
                <c:pt idx="1303">
                  <c:v>45004.524305555555</c:v>
                </c:pt>
                <c:pt idx="1304">
                  <c:v>45004.527777777781</c:v>
                </c:pt>
                <c:pt idx="1305">
                  <c:v>45004.53125</c:v>
                </c:pt>
                <c:pt idx="1306">
                  <c:v>45004.534722222219</c:v>
                </c:pt>
                <c:pt idx="1307">
                  <c:v>45004.538194444445</c:v>
                </c:pt>
                <c:pt idx="1308">
                  <c:v>45004.541666666664</c:v>
                </c:pt>
                <c:pt idx="1309">
                  <c:v>45004.545138888891</c:v>
                </c:pt>
                <c:pt idx="1310">
                  <c:v>45004.548611111109</c:v>
                </c:pt>
                <c:pt idx="1311">
                  <c:v>45004.552083333336</c:v>
                </c:pt>
                <c:pt idx="1312">
                  <c:v>45004.555555555555</c:v>
                </c:pt>
                <c:pt idx="1313">
                  <c:v>45004.559027777781</c:v>
                </c:pt>
                <c:pt idx="1314">
                  <c:v>45004.5625</c:v>
                </c:pt>
                <c:pt idx="1315">
                  <c:v>45004.565972222219</c:v>
                </c:pt>
                <c:pt idx="1316">
                  <c:v>45004.569444444445</c:v>
                </c:pt>
                <c:pt idx="1317">
                  <c:v>45004.572916666664</c:v>
                </c:pt>
                <c:pt idx="1318">
                  <c:v>45004.576388888891</c:v>
                </c:pt>
                <c:pt idx="1319">
                  <c:v>45004.579861111109</c:v>
                </c:pt>
                <c:pt idx="1320">
                  <c:v>45004.583333333336</c:v>
                </c:pt>
                <c:pt idx="1321">
                  <c:v>45004.586805555555</c:v>
                </c:pt>
                <c:pt idx="1322">
                  <c:v>45004.590277777781</c:v>
                </c:pt>
                <c:pt idx="1323">
                  <c:v>45004.59375</c:v>
                </c:pt>
                <c:pt idx="1324">
                  <c:v>45004.597222222219</c:v>
                </c:pt>
                <c:pt idx="1325">
                  <c:v>45004.600694444445</c:v>
                </c:pt>
                <c:pt idx="1326">
                  <c:v>45004.604166666664</c:v>
                </c:pt>
                <c:pt idx="1327">
                  <c:v>45004.607638888891</c:v>
                </c:pt>
                <c:pt idx="1328">
                  <c:v>45004.611111111109</c:v>
                </c:pt>
                <c:pt idx="1329">
                  <c:v>45004.614583333336</c:v>
                </c:pt>
                <c:pt idx="1330">
                  <c:v>45004.618055555555</c:v>
                </c:pt>
                <c:pt idx="1331">
                  <c:v>45004.621527777781</c:v>
                </c:pt>
                <c:pt idx="1332">
                  <c:v>45004.625</c:v>
                </c:pt>
                <c:pt idx="1333">
                  <c:v>45004.628472222219</c:v>
                </c:pt>
                <c:pt idx="1334">
                  <c:v>45004.631944444445</c:v>
                </c:pt>
                <c:pt idx="1335">
                  <c:v>45004.635416666664</c:v>
                </c:pt>
                <c:pt idx="1336">
                  <c:v>45004.638888888891</c:v>
                </c:pt>
                <c:pt idx="1337">
                  <c:v>45004.642361111109</c:v>
                </c:pt>
                <c:pt idx="1338">
                  <c:v>45004.645833333336</c:v>
                </c:pt>
                <c:pt idx="1339">
                  <c:v>45004.649305555555</c:v>
                </c:pt>
                <c:pt idx="1340">
                  <c:v>45004.652777777781</c:v>
                </c:pt>
                <c:pt idx="1341">
                  <c:v>45004.65625</c:v>
                </c:pt>
                <c:pt idx="1342">
                  <c:v>45004.659722222219</c:v>
                </c:pt>
                <c:pt idx="1343">
                  <c:v>45004.663194444445</c:v>
                </c:pt>
                <c:pt idx="1344">
                  <c:v>45004.666666666664</c:v>
                </c:pt>
                <c:pt idx="1345">
                  <c:v>45004.670138888891</c:v>
                </c:pt>
                <c:pt idx="1346">
                  <c:v>45004.673611111109</c:v>
                </c:pt>
                <c:pt idx="1347">
                  <c:v>45004.677083333336</c:v>
                </c:pt>
                <c:pt idx="1348">
                  <c:v>45004.680555555555</c:v>
                </c:pt>
                <c:pt idx="1349">
                  <c:v>45004.684027777781</c:v>
                </c:pt>
                <c:pt idx="1350">
                  <c:v>45004.6875</c:v>
                </c:pt>
                <c:pt idx="1351">
                  <c:v>45004.690972222219</c:v>
                </c:pt>
                <c:pt idx="1352">
                  <c:v>45004.694444444445</c:v>
                </c:pt>
                <c:pt idx="1353">
                  <c:v>45004.697916666664</c:v>
                </c:pt>
                <c:pt idx="1354">
                  <c:v>45004.701388888891</c:v>
                </c:pt>
                <c:pt idx="1355">
                  <c:v>45004.704861111109</c:v>
                </c:pt>
                <c:pt idx="1356">
                  <c:v>45004.708333333336</c:v>
                </c:pt>
                <c:pt idx="1357">
                  <c:v>45004.711805555555</c:v>
                </c:pt>
                <c:pt idx="1358">
                  <c:v>45004.715277777781</c:v>
                </c:pt>
                <c:pt idx="1359">
                  <c:v>45004.71875</c:v>
                </c:pt>
                <c:pt idx="1360">
                  <c:v>45004.722222222219</c:v>
                </c:pt>
                <c:pt idx="1361">
                  <c:v>45004.725694444445</c:v>
                </c:pt>
                <c:pt idx="1362">
                  <c:v>45004.729166666664</c:v>
                </c:pt>
                <c:pt idx="1363">
                  <c:v>45004.732638888891</c:v>
                </c:pt>
                <c:pt idx="1364">
                  <c:v>45004.736111111109</c:v>
                </c:pt>
                <c:pt idx="1365">
                  <c:v>45004.739583333336</c:v>
                </c:pt>
                <c:pt idx="1366">
                  <c:v>45004.743055555555</c:v>
                </c:pt>
                <c:pt idx="1367">
                  <c:v>45004.746527777781</c:v>
                </c:pt>
                <c:pt idx="1368">
                  <c:v>45004.75</c:v>
                </c:pt>
                <c:pt idx="1369">
                  <c:v>45004.753472222219</c:v>
                </c:pt>
                <c:pt idx="1370">
                  <c:v>45004.756944444445</c:v>
                </c:pt>
                <c:pt idx="1371">
                  <c:v>45004.760416666664</c:v>
                </c:pt>
                <c:pt idx="1372">
                  <c:v>45004.763888888891</c:v>
                </c:pt>
                <c:pt idx="1373">
                  <c:v>45004.767361111109</c:v>
                </c:pt>
                <c:pt idx="1374">
                  <c:v>45004.770833333336</c:v>
                </c:pt>
                <c:pt idx="1375">
                  <c:v>45004.774305555555</c:v>
                </c:pt>
                <c:pt idx="1376">
                  <c:v>45004.777777777781</c:v>
                </c:pt>
                <c:pt idx="1377">
                  <c:v>45004.78125</c:v>
                </c:pt>
                <c:pt idx="1378">
                  <c:v>45004.784722222219</c:v>
                </c:pt>
                <c:pt idx="1379">
                  <c:v>45004.788194444445</c:v>
                </c:pt>
                <c:pt idx="1380">
                  <c:v>45004.791666666664</c:v>
                </c:pt>
                <c:pt idx="1381">
                  <c:v>45004.795138888891</c:v>
                </c:pt>
                <c:pt idx="1382">
                  <c:v>45004.798611111109</c:v>
                </c:pt>
                <c:pt idx="1383">
                  <c:v>45004.802083333336</c:v>
                </c:pt>
                <c:pt idx="1384">
                  <c:v>45004.805555555555</c:v>
                </c:pt>
                <c:pt idx="1385">
                  <c:v>45004.809027777781</c:v>
                </c:pt>
                <c:pt idx="1386">
                  <c:v>45004.8125</c:v>
                </c:pt>
                <c:pt idx="1387">
                  <c:v>45004.815972222219</c:v>
                </c:pt>
                <c:pt idx="1388">
                  <c:v>45004.819444444445</c:v>
                </c:pt>
                <c:pt idx="1389">
                  <c:v>45004.822916666664</c:v>
                </c:pt>
                <c:pt idx="1390">
                  <c:v>45004.826388888891</c:v>
                </c:pt>
                <c:pt idx="1391">
                  <c:v>45004.829861111109</c:v>
                </c:pt>
                <c:pt idx="1392">
                  <c:v>45004.833333333336</c:v>
                </c:pt>
                <c:pt idx="1393">
                  <c:v>45004.836805555555</c:v>
                </c:pt>
                <c:pt idx="1394">
                  <c:v>45004.840277777781</c:v>
                </c:pt>
                <c:pt idx="1395">
                  <c:v>45004.84375</c:v>
                </c:pt>
                <c:pt idx="1396">
                  <c:v>45004.847222222219</c:v>
                </c:pt>
                <c:pt idx="1397">
                  <c:v>45004.850694444445</c:v>
                </c:pt>
                <c:pt idx="1398">
                  <c:v>45004.854166666664</c:v>
                </c:pt>
                <c:pt idx="1399">
                  <c:v>45004.857638888891</c:v>
                </c:pt>
                <c:pt idx="1400">
                  <c:v>45004.861111111109</c:v>
                </c:pt>
                <c:pt idx="1401">
                  <c:v>45004.864583333336</c:v>
                </c:pt>
                <c:pt idx="1402">
                  <c:v>45004.868055555555</c:v>
                </c:pt>
                <c:pt idx="1403">
                  <c:v>45004.871527777781</c:v>
                </c:pt>
                <c:pt idx="1404">
                  <c:v>45004.875</c:v>
                </c:pt>
                <c:pt idx="1405">
                  <c:v>45004.878472222219</c:v>
                </c:pt>
                <c:pt idx="1406">
                  <c:v>45004.881944444445</c:v>
                </c:pt>
                <c:pt idx="1407">
                  <c:v>45004.885416666664</c:v>
                </c:pt>
                <c:pt idx="1408">
                  <c:v>45004.888888888891</c:v>
                </c:pt>
                <c:pt idx="1409">
                  <c:v>45004.892361111109</c:v>
                </c:pt>
                <c:pt idx="1410">
                  <c:v>45004.895833333336</c:v>
                </c:pt>
                <c:pt idx="1411">
                  <c:v>45004.899305555555</c:v>
                </c:pt>
                <c:pt idx="1412">
                  <c:v>45004.902777777781</c:v>
                </c:pt>
                <c:pt idx="1413">
                  <c:v>45004.90625</c:v>
                </c:pt>
                <c:pt idx="1414">
                  <c:v>45004.909722222219</c:v>
                </c:pt>
                <c:pt idx="1415">
                  <c:v>45004.913194444445</c:v>
                </c:pt>
                <c:pt idx="1416">
                  <c:v>45004.916666666664</c:v>
                </c:pt>
                <c:pt idx="1417">
                  <c:v>45004.920138888891</c:v>
                </c:pt>
                <c:pt idx="1418">
                  <c:v>45004.923611111109</c:v>
                </c:pt>
                <c:pt idx="1419">
                  <c:v>45004.927083333336</c:v>
                </c:pt>
                <c:pt idx="1420">
                  <c:v>45004.930555555555</c:v>
                </c:pt>
                <c:pt idx="1421">
                  <c:v>45004.934027777781</c:v>
                </c:pt>
                <c:pt idx="1422">
                  <c:v>45004.9375</c:v>
                </c:pt>
                <c:pt idx="1423">
                  <c:v>45004.940972222219</c:v>
                </c:pt>
                <c:pt idx="1424">
                  <c:v>45004.944444444445</c:v>
                </c:pt>
                <c:pt idx="1425">
                  <c:v>45004.947916666664</c:v>
                </c:pt>
                <c:pt idx="1426">
                  <c:v>45004.951388888891</c:v>
                </c:pt>
                <c:pt idx="1427">
                  <c:v>45004.954861111109</c:v>
                </c:pt>
                <c:pt idx="1428">
                  <c:v>45004.958333333336</c:v>
                </c:pt>
                <c:pt idx="1429">
                  <c:v>45004.961805555555</c:v>
                </c:pt>
                <c:pt idx="1430">
                  <c:v>45004.965277777781</c:v>
                </c:pt>
                <c:pt idx="1431">
                  <c:v>45004.96875</c:v>
                </c:pt>
                <c:pt idx="1432">
                  <c:v>45004.972222222219</c:v>
                </c:pt>
                <c:pt idx="1433">
                  <c:v>45004.975694444445</c:v>
                </c:pt>
                <c:pt idx="1434">
                  <c:v>45004.979166666664</c:v>
                </c:pt>
                <c:pt idx="1435">
                  <c:v>45004.982638888891</c:v>
                </c:pt>
                <c:pt idx="1436">
                  <c:v>45004.986111111109</c:v>
                </c:pt>
                <c:pt idx="1437">
                  <c:v>45004.989583333336</c:v>
                </c:pt>
                <c:pt idx="1438">
                  <c:v>45004.993055555555</c:v>
                </c:pt>
                <c:pt idx="1439">
                  <c:v>45004.996527777781</c:v>
                </c:pt>
                <c:pt idx="1440">
                  <c:v>45005</c:v>
                </c:pt>
                <c:pt idx="1441">
                  <c:v>45005.003472222219</c:v>
                </c:pt>
                <c:pt idx="1442">
                  <c:v>45005.006944444445</c:v>
                </c:pt>
                <c:pt idx="1443">
                  <c:v>45005.010416666664</c:v>
                </c:pt>
                <c:pt idx="1444">
                  <c:v>45005.013888888891</c:v>
                </c:pt>
                <c:pt idx="1445">
                  <c:v>45005.017361111109</c:v>
                </c:pt>
                <c:pt idx="1446">
                  <c:v>45005.020833333336</c:v>
                </c:pt>
                <c:pt idx="1447">
                  <c:v>45005.024305555555</c:v>
                </c:pt>
                <c:pt idx="1448">
                  <c:v>45005.027777777781</c:v>
                </c:pt>
                <c:pt idx="1449">
                  <c:v>45005.03125</c:v>
                </c:pt>
                <c:pt idx="1450">
                  <c:v>45005.034722222219</c:v>
                </c:pt>
                <c:pt idx="1451">
                  <c:v>45005.038194444445</c:v>
                </c:pt>
                <c:pt idx="1452">
                  <c:v>45005.041666666664</c:v>
                </c:pt>
                <c:pt idx="1453">
                  <c:v>45005.045138888891</c:v>
                </c:pt>
                <c:pt idx="1454">
                  <c:v>45005.048611111109</c:v>
                </c:pt>
                <c:pt idx="1455">
                  <c:v>45005.052083333336</c:v>
                </c:pt>
                <c:pt idx="1456">
                  <c:v>45005.055555555555</c:v>
                </c:pt>
                <c:pt idx="1457">
                  <c:v>45005.059027777781</c:v>
                </c:pt>
                <c:pt idx="1458">
                  <c:v>45005.0625</c:v>
                </c:pt>
                <c:pt idx="1459">
                  <c:v>45005.065972222219</c:v>
                </c:pt>
                <c:pt idx="1460">
                  <c:v>45005.069444444445</c:v>
                </c:pt>
                <c:pt idx="1461">
                  <c:v>45005.072916666664</c:v>
                </c:pt>
                <c:pt idx="1462">
                  <c:v>45005.076388888891</c:v>
                </c:pt>
                <c:pt idx="1463">
                  <c:v>45005.079861111109</c:v>
                </c:pt>
                <c:pt idx="1464">
                  <c:v>45005.083333333336</c:v>
                </c:pt>
                <c:pt idx="1465">
                  <c:v>45005.086805555555</c:v>
                </c:pt>
                <c:pt idx="1466">
                  <c:v>45005.090277777781</c:v>
                </c:pt>
                <c:pt idx="1467">
                  <c:v>45005.09375</c:v>
                </c:pt>
                <c:pt idx="1468">
                  <c:v>45005.097222222219</c:v>
                </c:pt>
                <c:pt idx="1469">
                  <c:v>45005.100694444445</c:v>
                </c:pt>
                <c:pt idx="1470">
                  <c:v>45005.104166666664</c:v>
                </c:pt>
                <c:pt idx="1471">
                  <c:v>45005.107638888891</c:v>
                </c:pt>
                <c:pt idx="1472">
                  <c:v>45005.111111111109</c:v>
                </c:pt>
                <c:pt idx="1473">
                  <c:v>45005.114583333336</c:v>
                </c:pt>
                <c:pt idx="1474">
                  <c:v>45005.118055555555</c:v>
                </c:pt>
                <c:pt idx="1475">
                  <c:v>45005.121527777781</c:v>
                </c:pt>
                <c:pt idx="1476">
                  <c:v>45005.125</c:v>
                </c:pt>
                <c:pt idx="1477">
                  <c:v>45005.128472222219</c:v>
                </c:pt>
                <c:pt idx="1478">
                  <c:v>45005.131944444445</c:v>
                </c:pt>
                <c:pt idx="1479">
                  <c:v>45005.135416666664</c:v>
                </c:pt>
                <c:pt idx="1480">
                  <c:v>45005.138888888891</c:v>
                </c:pt>
                <c:pt idx="1481">
                  <c:v>45005.142361111109</c:v>
                </c:pt>
                <c:pt idx="1482">
                  <c:v>45005.145833333336</c:v>
                </c:pt>
                <c:pt idx="1483">
                  <c:v>45005.149305555555</c:v>
                </c:pt>
                <c:pt idx="1484">
                  <c:v>45005.152777777781</c:v>
                </c:pt>
                <c:pt idx="1485">
                  <c:v>45005.15625</c:v>
                </c:pt>
                <c:pt idx="1486">
                  <c:v>45005.159722222219</c:v>
                </c:pt>
                <c:pt idx="1487">
                  <c:v>45005.163194444445</c:v>
                </c:pt>
                <c:pt idx="1488">
                  <c:v>45005.166666666664</c:v>
                </c:pt>
                <c:pt idx="1489">
                  <c:v>45005.170138888891</c:v>
                </c:pt>
                <c:pt idx="1490">
                  <c:v>45005.173611111109</c:v>
                </c:pt>
                <c:pt idx="1491">
                  <c:v>45005.177083333336</c:v>
                </c:pt>
                <c:pt idx="1492">
                  <c:v>45005.180555555555</c:v>
                </c:pt>
                <c:pt idx="1493">
                  <c:v>45005.184027777781</c:v>
                </c:pt>
                <c:pt idx="1494">
                  <c:v>45005.1875</c:v>
                </c:pt>
                <c:pt idx="1495">
                  <c:v>45005.190972222219</c:v>
                </c:pt>
                <c:pt idx="1496">
                  <c:v>45005.194444444445</c:v>
                </c:pt>
                <c:pt idx="1497">
                  <c:v>45005.197916666664</c:v>
                </c:pt>
                <c:pt idx="1498">
                  <c:v>45005.201388888891</c:v>
                </c:pt>
                <c:pt idx="1499">
                  <c:v>45005.204861111109</c:v>
                </c:pt>
                <c:pt idx="1500">
                  <c:v>45005.208333333336</c:v>
                </c:pt>
                <c:pt idx="1501">
                  <c:v>45005.211805555555</c:v>
                </c:pt>
                <c:pt idx="1502">
                  <c:v>45005.215277777781</c:v>
                </c:pt>
                <c:pt idx="1503">
                  <c:v>45005.21875</c:v>
                </c:pt>
                <c:pt idx="1504">
                  <c:v>45005.222222222219</c:v>
                </c:pt>
                <c:pt idx="1505">
                  <c:v>45005.225694444445</c:v>
                </c:pt>
                <c:pt idx="1506">
                  <c:v>45005.229166666664</c:v>
                </c:pt>
                <c:pt idx="1507">
                  <c:v>45005.232638888891</c:v>
                </c:pt>
                <c:pt idx="1508">
                  <c:v>45005.236111111109</c:v>
                </c:pt>
                <c:pt idx="1509">
                  <c:v>45005.239583333336</c:v>
                </c:pt>
                <c:pt idx="1510">
                  <c:v>45005.243055555555</c:v>
                </c:pt>
                <c:pt idx="1511">
                  <c:v>45005.246527777781</c:v>
                </c:pt>
                <c:pt idx="1512">
                  <c:v>45005.25</c:v>
                </c:pt>
                <c:pt idx="1513">
                  <c:v>45005.253472222219</c:v>
                </c:pt>
                <c:pt idx="1514">
                  <c:v>45005.256944444445</c:v>
                </c:pt>
                <c:pt idx="1515">
                  <c:v>45005.260416666664</c:v>
                </c:pt>
                <c:pt idx="1516">
                  <c:v>45005.263888888891</c:v>
                </c:pt>
                <c:pt idx="1517">
                  <c:v>45005.267361111109</c:v>
                </c:pt>
                <c:pt idx="1518">
                  <c:v>45005.270833333336</c:v>
                </c:pt>
                <c:pt idx="1519">
                  <c:v>45005.274305555555</c:v>
                </c:pt>
                <c:pt idx="1520">
                  <c:v>45005.277777777781</c:v>
                </c:pt>
                <c:pt idx="1521">
                  <c:v>45005.28125</c:v>
                </c:pt>
                <c:pt idx="1522">
                  <c:v>45005.284722222219</c:v>
                </c:pt>
                <c:pt idx="1523">
                  <c:v>45005.288194444445</c:v>
                </c:pt>
                <c:pt idx="1524">
                  <c:v>45005.291666666664</c:v>
                </c:pt>
                <c:pt idx="1525">
                  <c:v>45005.295138888891</c:v>
                </c:pt>
                <c:pt idx="1526">
                  <c:v>45005.298611111109</c:v>
                </c:pt>
                <c:pt idx="1527">
                  <c:v>45005.302083333336</c:v>
                </c:pt>
                <c:pt idx="1528">
                  <c:v>45005.305555555555</c:v>
                </c:pt>
                <c:pt idx="1529">
                  <c:v>45005.309027777781</c:v>
                </c:pt>
                <c:pt idx="1530">
                  <c:v>45005.3125</c:v>
                </c:pt>
                <c:pt idx="1531">
                  <c:v>45005.315972222219</c:v>
                </c:pt>
                <c:pt idx="1532">
                  <c:v>45005.319444444445</c:v>
                </c:pt>
                <c:pt idx="1533">
                  <c:v>45005.322916666664</c:v>
                </c:pt>
                <c:pt idx="1534">
                  <c:v>45005.326388888891</c:v>
                </c:pt>
                <c:pt idx="1535">
                  <c:v>45005.329861111109</c:v>
                </c:pt>
                <c:pt idx="1536">
                  <c:v>45005.333333333336</c:v>
                </c:pt>
                <c:pt idx="1537">
                  <c:v>45005.336805555555</c:v>
                </c:pt>
                <c:pt idx="1538">
                  <c:v>45005.340277777781</c:v>
                </c:pt>
                <c:pt idx="1539">
                  <c:v>45005.34375</c:v>
                </c:pt>
                <c:pt idx="1540">
                  <c:v>45005.347222222219</c:v>
                </c:pt>
                <c:pt idx="1541">
                  <c:v>45005.350694444445</c:v>
                </c:pt>
                <c:pt idx="1542">
                  <c:v>45005.354166666664</c:v>
                </c:pt>
                <c:pt idx="1543">
                  <c:v>45005.357638888891</c:v>
                </c:pt>
                <c:pt idx="1544">
                  <c:v>45005.361111111109</c:v>
                </c:pt>
                <c:pt idx="1545">
                  <c:v>45005.364583333336</c:v>
                </c:pt>
                <c:pt idx="1546">
                  <c:v>45005.368055555555</c:v>
                </c:pt>
                <c:pt idx="1547">
                  <c:v>45005.371527777781</c:v>
                </c:pt>
                <c:pt idx="1548">
                  <c:v>45005.375</c:v>
                </c:pt>
                <c:pt idx="1549">
                  <c:v>45005.378472222219</c:v>
                </c:pt>
                <c:pt idx="1550">
                  <c:v>45005.381944444445</c:v>
                </c:pt>
                <c:pt idx="1551">
                  <c:v>45005.385416666664</c:v>
                </c:pt>
                <c:pt idx="1552">
                  <c:v>45005.388888888891</c:v>
                </c:pt>
                <c:pt idx="1553">
                  <c:v>45005.392361111109</c:v>
                </c:pt>
                <c:pt idx="1554">
                  <c:v>45005.395833333336</c:v>
                </c:pt>
                <c:pt idx="1555">
                  <c:v>45005.399305555555</c:v>
                </c:pt>
                <c:pt idx="1556">
                  <c:v>45005.402777777781</c:v>
                </c:pt>
                <c:pt idx="1557">
                  <c:v>45005.40625</c:v>
                </c:pt>
                <c:pt idx="1558">
                  <c:v>45005.409722222219</c:v>
                </c:pt>
                <c:pt idx="1559">
                  <c:v>45005.413194444445</c:v>
                </c:pt>
                <c:pt idx="1560">
                  <c:v>45005.416666666664</c:v>
                </c:pt>
                <c:pt idx="1561">
                  <c:v>45005.420138888891</c:v>
                </c:pt>
                <c:pt idx="1562">
                  <c:v>45005.423611111109</c:v>
                </c:pt>
                <c:pt idx="1563">
                  <c:v>45005.427083333336</c:v>
                </c:pt>
                <c:pt idx="1564">
                  <c:v>45005.430555555555</c:v>
                </c:pt>
                <c:pt idx="1565">
                  <c:v>45005.434027777781</c:v>
                </c:pt>
                <c:pt idx="1566">
                  <c:v>45005.4375</c:v>
                </c:pt>
                <c:pt idx="1567">
                  <c:v>45005.440972222219</c:v>
                </c:pt>
                <c:pt idx="1568">
                  <c:v>45005.444444444445</c:v>
                </c:pt>
                <c:pt idx="1569">
                  <c:v>45005.447916666664</c:v>
                </c:pt>
                <c:pt idx="1570">
                  <c:v>45005.451388888891</c:v>
                </c:pt>
                <c:pt idx="1571">
                  <c:v>45005.454861111109</c:v>
                </c:pt>
                <c:pt idx="1572">
                  <c:v>45005.458333333336</c:v>
                </c:pt>
                <c:pt idx="1573">
                  <c:v>45005.461805555555</c:v>
                </c:pt>
                <c:pt idx="1574">
                  <c:v>45005.465277777781</c:v>
                </c:pt>
                <c:pt idx="1575">
                  <c:v>45005.46875</c:v>
                </c:pt>
                <c:pt idx="1576">
                  <c:v>45005.472222222219</c:v>
                </c:pt>
                <c:pt idx="1577">
                  <c:v>45005.475694444445</c:v>
                </c:pt>
                <c:pt idx="1578">
                  <c:v>45005.479166666664</c:v>
                </c:pt>
                <c:pt idx="1579">
                  <c:v>45005.482638888891</c:v>
                </c:pt>
                <c:pt idx="1580">
                  <c:v>45005.486111111109</c:v>
                </c:pt>
                <c:pt idx="1581">
                  <c:v>45005.489583333336</c:v>
                </c:pt>
                <c:pt idx="1582">
                  <c:v>45005.493055555555</c:v>
                </c:pt>
                <c:pt idx="1583">
                  <c:v>45005.496527777781</c:v>
                </c:pt>
                <c:pt idx="1584">
                  <c:v>45005.5</c:v>
                </c:pt>
                <c:pt idx="1585">
                  <c:v>45005.503472222219</c:v>
                </c:pt>
                <c:pt idx="1586">
                  <c:v>45005.506944444445</c:v>
                </c:pt>
                <c:pt idx="1587">
                  <c:v>45005.510416666664</c:v>
                </c:pt>
                <c:pt idx="1588">
                  <c:v>45005.513888888891</c:v>
                </c:pt>
                <c:pt idx="1589">
                  <c:v>45005.517361111109</c:v>
                </c:pt>
                <c:pt idx="1590">
                  <c:v>45005.520833333336</c:v>
                </c:pt>
                <c:pt idx="1591">
                  <c:v>45005.524305555555</c:v>
                </c:pt>
                <c:pt idx="1592">
                  <c:v>45005.527777777781</c:v>
                </c:pt>
                <c:pt idx="1593">
                  <c:v>45005.53125</c:v>
                </c:pt>
                <c:pt idx="1594">
                  <c:v>45005.534722222219</c:v>
                </c:pt>
                <c:pt idx="1595">
                  <c:v>45005.538194444445</c:v>
                </c:pt>
                <c:pt idx="1596">
                  <c:v>45005.541666666664</c:v>
                </c:pt>
                <c:pt idx="1597">
                  <c:v>45005.545138888891</c:v>
                </c:pt>
                <c:pt idx="1598">
                  <c:v>45005.548611111109</c:v>
                </c:pt>
                <c:pt idx="1599">
                  <c:v>45005.552083333336</c:v>
                </c:pt>
                <c:pt idx="1600">
                  <c:v>45005.555555555555</c:v>
                </c:pt>
                <c:pt idx="1601">
                  <c:v>45005.559027777781</c:v>
                </c:pt>
                <c:pt idx="1602">
                  <c:v>45005.5625</c:v>
                </c:pt>
                <c:pt idx="1603">
                  <c:v>45005.565972222219</c:v>
                </c:pt>
                <c:pt idx="1604">
                  <c:v>45005.569444444445</c:v>
                </c:pt>
                <c:pt idx="1605">
                  <c:v>45005.572916666664</c:v>
                </c:pt>
                <c:pt idx="1606">
                  <c:v>45005.576388888891</c:v>
                </c:pt>
                <c:pt idx="1607">
                  <c:v>45005.579861111109</c:v>
                </c:pt>
                <c:pt idx="1608">
                  <c:v>45005.583333333336</c:v>
                </c:pt>
                <c:pt idx="1609">
                  <c:v>45005.586805555555</c:v>
                </c:pt>
                <c:pt idx="1610">
                  <c:v>45005.590277777781</c:v>
                </c:pt>
                <c:pt idx="1611">
                  <c:v>45005.59375</c:v>
                </c:pt>
                <c:pt idx="1612">
                  <c:v>45005.597222222219</c:v>
                </c:pt>
                <c:pt idx="1613">
                  <c:v>45005.600694444445</c:v>
                </c:pt>
                <c:pt idx="1614">
                  <c:v>45005.604166666664</c:v>
                </c:pt>
                <c:pt idx="1615">
                  <c:v>45005.607638888891</c:v>
                </c:pt>
                <c:pt idx="1616">
                  <c:v>45005.611111111109</c:v>
                </c:pt>
                <c:pt idx="1617">
                  <c:v>45005.614583333336</c:v>
                </c:pt>
                <c:pt idx="1618">
                  <c:v>45005.618055555555</c:v>
                </c:pt>
                <c:pt idx="1619">
                  <c:v>45005.621527777781</c:v>
                </c:pt>
                <c:pt idx="1620">
                  <c:v>45005.625</c:v>
                </c:pt>
                <c:pt idx="1621">
                  <c:v>45005.628472222219</c:v>
                </c:pt>
                <c:pt idx="1622">
                  <c:v>45005.631944444445</c:v>
                </c:pt>
                <c:pt idx="1623">
                  <c:v>45005.635416666664</c:v>
                </c:pt>
                <c:pt idx="1624">
                  <c:v>45005.638888888891</c:v>
                </c:pt>
                <c:pt idx="1625">
                  <c:v>45005.642361111109</c:v>
                </c:pt>
                <c:pt idx="1626">
                  <c:v>45005.645833333336</c:v>
                </c:pt>
                <c:pt idx="1627">
                  <c:v>45005.649305555555</c:v>
                </c:pt>
                <c:pt idx="1628">
                  <c:v>45005.652777777781</c:v>
                </c:pt>
                <c:pt idx="1629">
                  <c:v>45005.65625</c:v>
                </c:pt>
                <c:pt idx="1630">
                  <c:v>45005.659722222219</c:v>
                </c:pt>
                <c:pt idx="1631">
                  <c:v>45005.663194444445</c:v>
                </c:pt>
                <c:pt idx="1632">
                  <c:v>45005.666666666664</c:v>
                </c:pt>
                <c:pt idx="1633">
                  <c:v>45005.670138888891</c:v>
                </c:pt>
                <c:pt idx="1634">
                  <c:v>45005.673611111109</c:v>
                </c:pt>
                <c:pt idx="1635">
                  <c:v>45005.677083333336</c:v>
                </c:pt>
                <c:pt idx="1636">
                  <c:v>45005.680555555555</c:v>
                </c:pt>
                <c:pt idx="1637">
                  <c:v>45005.684027777781</c:v>
                </c:pt>
                <c:pt idx="1638">
                  <c:v>45005.6875</c:v>
                </c:pt>
                <c:pt idx="1639">
                  <c:v>45005.690972222219</c:v>
                </c:pt>
                <c:pt idx="1640">
                  <c:v>45005.694444444445</c:v>
                </c:pt>
                <c:pt idx="1641">
                  <c:v>45005.697916666664</c:v>
                </c:pt>
                <c:pt idx="1642">
                  <c:v>45005.701388888891</c:v>
                </c:pt>
                <c:pt idx="1643">
                  <c:v>45005.704861111109</c:v>
                </c:pt>
                <c:pt idx="1644">
                  <c:v>45005.708333333336</c:v>
                </c:pt>
                <c:pt idx="1645">
                  <c:v>45005.711805555555</c:v>
                </c:pt>
                <c:pt idx="1646">
                  <c:v>45005.715277777781</c:v>
                </c:pt>
                <c:pt idx="1647">
                  <c:v>45005.71875</c:v>
                </c:pt>
                <c:pt idx="1648">
                  <c:v>45005.722222222219</c:v>
                </c:pt>
                <c:pt idx="1649">
                  <c:v>45005.725694444445</c:v>
                </c:pt>
                <c:pt idx="1650">
                  <c:v>45005.729166666664</c:v>
                </c:pt>
                <c:pt idx="1651">
                  <c:v>45005.732638888891</c:v>
                </c:pt>
                <c:pt idx="1652">
                  <c:v>45005.736111111109</c:v>
                </c:pt>
                <c:pt idx="1653">
                  <c:v>45005.739583333336</c:v>
                </c:pt>
                <c:pt idx="1654">
                  <c:v>45005.743055555555</c:v>
                </c:pt>
                <c:pt idx="1655">
                  <c:v>45005.746527777781</c:v>
                </c:pt>
                <c:pt idx="1656">
                  <c:v>45005.75</c:v>
                </c:pt>
                <c:pt idx="1657">
                  <c:v>45005.753472222219</c:v>
                </c:pt>
                <c:pt idx="1658">
                  <c:v>45005.756944444445</c:v>
                </c:pt>
                <c:pt idx="1659">
                  <c:v>45005.760416666664</c:v>
                </c:pt>
                <c:pt idx="1660">
                  <c:v>45005.763888888891</c:v>
                </c:pt>
                <c:pt idx="1661">
                  <c:v>45005.767361111109</c:v>
                </c:pt>
                <c:pt idx="1662">
                  <c:v>45005.770833333336</c:v>
                </c:pt>
                <c:pt idx="1663">
                  <c:v>45005.774305555555</c:v>
                </c:pt>
                <c:pt idx="1664">
                  <c:v>45005.777777777781</c:v>
                </c:pt>
                <c:pt idx="1665">
                  <c:v>45005.78125</c:v>
                </c:pt>
                <c:pt idx="1666">
                  <c:v>45005.784722222219</c:v>
                </c:pt>
                <c:pt idx="1667">
                  <c:v>45005.788194444445</c:v>
                </c:pt>
                <c:pt idx="1668">
                  <c:v>45005.791666666664</c:v>
                </c:pt>
                <c:pt idx="1669">
                  <c:v>45005.795138888891</c:v>
                </c:pt>
                <c:pt idx="1670">
                  <c:v>45005.798611111109</c:v>
                </c:pt>
                <c:pt idx="1671">
                  <c:v>45005.802083333336</c:v>
                </c:pt>
                <c:pt idx="1672">
                  <c:v>45005.805555555555</c:v>
                </c:pt>
                <c:pt idx="1673">
                  <c:v>45005.809027777781</c:v>
                </c:pt>
                <c:pt idx="1674">
                  <c:v>45005.8125</c:v>
                </c:pt>
                <c:pt idx="1675">
                  <c:v>45005.815972222219</c:v>
                </c:pt>
                <c:pt idx="1676">
                  <c:v>45005.819444444445</c:v>
                </c:pt>
                <c:pt idx="1677">
                  <c:v>45005.822916666664</c:v>
                </c:pt>
                <c:pt idx="1678">
                  <c:v>45005.826388888891</c:v>
                </c:pt>
                <c:pt idx="1679">
                  <c:v>45005.829861111109</c:v>
                </c:pt>
                <c:pt idx="1680">
                  <c:v>45005.833333333336</c:v>
                </c:pt>
                <c:pt idx="1681">
                  <c:v>45005.836805555555</c:v>
                </c:pt>
                <c:pt idx="1682">
                  <c:v>45005.840277777781</c:v>
                </c:pt>
                <c:pt idx="1683">
                  <c:v>45005.84375</c:v>
                </c:pt>
                <c:pt idx="1684">
                  <c:v>45005.847222222219</c:v>
                </c:pt>
                <c:pt idx="1685">
                  <c:v>45005.850694444445</c:v>
                </c:pt>
                <c:pt idx="1686">
                  <c:v>45005.854166666664</c:v>
                </c:pt>
                <c:pt idx="1687">
                  <c:v>45005.857638888891</c:v>
                </c:pt>
                <c:pt idx="1688">
                  <c:v>45005.861111111109</c:v>
                </c:pt>
                <c:pt idx="1689">
                  <c:v>45005.864583333336</c:v>
                </c:pt>
                <c:pt idx="1690">
                  <c:v>45005.868055555555</c:v>
                </c:pt>
                <c:pt idx="1691">
                  <c:v>45005.871527777781</c:v>
                </c:pt>
                <c:pt idx="1692">
                  <c:v>45005.875</c:v>
                </c:pt>
                <c:pt idx="1693">
                  <c:v>45005.878472222219</c:v>
                </c:pt>
                <c:pt idx="1694">
                  <c:v>45005.881944444445</c:v>
                </c:pt>
                <c:pt idx="1695">
                  <c:v>45005.885416666664</c:v>
                </c:pt>
                <c:pt idx="1696">
                  <c:v>45005.888888888891</c:v>
                </c:pt>
                <c:pt idx="1697">
                  <c:v>45005.892361111109</c:v>
                </c:pt>
                <c:pt idx="1698">
                  <c:v>45005.895833333336</c:v>
                </c:pt>
                <c:pt idx="1699">
                  <c:v>45005.899305555555</c:v>
                </c:pt>
                <c:pt idx="1700">
                  <c:v>45005.902777777781</c:v>
                </c:pt>
                <c:pt idx="1701">
                  <c:v>45005.90625</c:v>
                </c:pt>
                <c:pt idx="1702">
                  <c:v>45005.909722222219</c:v>
                </c:pt>
                <c:pt idx="1703">
                  <c:v>45005.913194444445</c:v>
                </c:pt>
                <c:pt idx="1704">
                  <c:v>45005.916666666664</c:v>
                </c:pt>
                <c:pt idx="1705">
                  <c:v>45005.920138888891</c:v>
                </c:pt>
                <c:pt idx="1706">
                  <c:v>45005.923611111109</c:v>
                </c:pt>
                <c:pt idx="1707">
                  <c:v>45005.927083333336</c:v>
                </c:pt>
                <c:pt idx="1708">
                  <c:v>45005.930555555555</c:v>
                </c:pt>
                <c:pt idx="1709">
                  <c:v>45005.934027777781</c:v>
                </c:pt>
                <c:pt idx="1710">
                  <c:v>45005.9375</c:v>
                </c:pt>
                <c:pt idx="1711">
                  <c:v>45005.940972222219</c:v>
                </c:pt>
                <c:pt idx="1712">
                  <c:v>45005.944444444445</c:v>
                </c:pt>
                <c:pt idx="1713">
                  <c:v>45005.947916666664</c:v>
                </c:pt>
                <c:pt idx="1714">
                  <c:v>45005.951388888891</c:v>
                </c:pt>
                <c:pt idx="1715">
                  <c:v>45005.954861111109</c:v>
                </c:pt>
                <c:pt idx="1716">
                  <c:v>45005.958333333336</c:v>
                </c:pt>
                <c:pt idx="1717">
                  <c:v>45005.961805555555</c:v>
                </c:pt>
                <c:pt idx="1718">
                  <c:v>45005.965277777781</c:v>
                </c:pt>
                <c:pt idx="1719">
                  <c:v>45005.96875</c:v>
                </c:pt>
                <c:pt idx="1720">
                  <c:v>45005.972222222219</c:v>
                </c:pt>
                <c:pt idx="1721">
                  <c:v>45005.975694444445</c:v>
                </c:pt>
                <c:pt idx="1722">
                  <c:v>45005.979166666664</c:v>
                </c:pt>
                <c:pt idx="1723">
                  <c:v>45005.982638888891</c:v>
                </c:pt>
                <c:pt idx="1724">
                  <c:v>45005.986111111109</c:v>
                </c:pt>
                <c:pt idx="1725">
                  <c:v>45005.989583333336</c:v>
                </c:pt>
                <c:pt idx="1726">
                  <c:v>45005.993055555555</c:v>
                </c:pt>
                <c:pt idx="1727">
                  <c:v>45005.996527777781</c:v>
                </c:pt>
                <c:pt idx="1728">
                  <c:v>45006</c:v>
                </c:pt>
                <c:pt idx="1729">
                  <c:v>45006.003472222219</c:v>
                </c:pt>
                <c:pt idx="1730">
                  <c:v>45006.006944444445</c:v>
                </c:pt>
                <c:pt idx="1731">
                  <c:v>45006.010416666664</c:v>
                </c:pt>
                <c:pt idx="1732">
                  <c:v>45006.013888888891</c:v>
                </c:pt>
                <c:pt idx="1733">
                  <c:v>45006.017361111109</c:v>
                </c:pt>
                <c:pt idx="1734">
                  <c:v>45006.020833333336</c:v>
                </c:pt>
                <c:pt idx="1735">
                  <c:v>45006.024305555555</c:v>
                </c:pt>
                <c:pt idx="1736">
                  <c:v>45006.027777777781</c:v>
                </c:pt>
                <c:pt idx="1737">
                  <c:v>45006.03125</c:v>
                </c:pt>
                <c:pt idx="1738">
                  <c:v>45006.034722222219</c:v>
                </c:pt>
                <c:pt idx="1739">
                  <c:v>45006.038194444445</c:v>
                </c:pt>
                <c:pt idx="1740">
                  <c:v>45006.041666666664</c:v>
                </c:pt>
                <c:pt idx="1741">
                  <c:v>45006.045138888891</c:v>
                </c:pt>
                <c:pt idx="1742">
                  <c:v>45006.048611111109</c:v>
                </c:pt>
                <c:pt idx="1743">
                  <c:v>45006.052083333336</c:v>
                </c:pt>
                <c:pt idx="1744">
                  <c:v>45006.055555555555</c:v>
                </c:pt>
                <c:pt idx="1745">
                  <c:v>45006.059027777781</c:v>
                </c:pt>
                <c:pt idx="1746">
                  <c:v>45006.0625</c:v>
                </c:pt>
                <c:pt idx="1747">
                  <c:v>45006.065972222219</c:v>
                </c:pt>
                <c:pt idx="1748">
                  <c:v>45006.069444444445</c:v>
                </c:pt>
                <c:pt idx="1749">
                  <c:v>45006.072916666664</c:v>
                </c:pt>
                <c:pt idx="1750">
                  <c:v>45006.076388888891</c:v>
                </c:pt>
                <c:pt idx="1751">
                  <c:v>45006.079861111109</c:v>
                </c:pt>
                <c:pt idx="1752">
                  <c:v>45006.083333333336</c:v>
                </c:pt>
                <c:pt idx="1753">
                  <c:v>45006.086805555555</c:v>
                </c:pt>
                <c:pt idx="1754">
                  <c:v>45006.090277777781</c:v>
                </c:pt>
                <c:pt idx="1755">
                  <c:v>45006.09375</c:v>
                </c:pt>
                <c:pt idx="1756">
                  <c:v>45006.097222222219</c:v>
                </c:pt>
                <c:pt idx="1757">
                  <c:v>45006.100694444445</c:v>
                </c:pt>
                <c:pt idx="1758">
                  <c:v>45006.104166666664</c:v>
                </c:pt>
                <c:pt idx="1759">
                  <c:v>45006.107638888891</c:v>
                </c:pt>
                <c:pt idx="1760">
                  <c:v>45006.111111111109</c:v>
                </c:pt>
                <c:pt idx="1761">
                  <c:v>45006.114583333336</c:v>
                </c:pt>
                <c:pt idx="1762">
                  <c:v>45006.118055555555</c:v>
                </c:pt>
                <c:pt idx="1763">
                  <c:v>45006.121527777781</c:v>
                </c:pt>
                <c:pt idx="1764">
                  <c:v>45006.125</c:v>
                </c:pt>
                <c:pt idx="1765">
                  <c:v>45006.128472222219</c:v>
                </c:pt>
                <c:pt idx="1766">
                  <c:v>45006.131944444445</c:v>
                </c:pt>
                <c:pt idx="1767">
                  <c:v>45006.135416666664</c:v>
                </c:pt>
                <c:pt idx="1768">
                  <c:v>45006.138888888891</c:v>
                </c:pt>
                <c:pt idx="1769">
                  <c:v>45006.142361111109</c:v>
                </c:pt>
                <c:pt idx="1770">
                  <c:v>45006.145833333336</c:v>
                </c:pt>
                <c:pt idx="1771">
                  <c:v>45006.149305555555</c:v>
                </c:pt>
                <c:pt idx="1772">
                  <c:v>45006.152777777781</c:v>
                </c:pt>
                <c:pt idx="1773">
                  <c:v>45006.15625</c:v>
                </c:pt>
                <c:pt idx="1774">
                  <c:v>45006.159722222219</c:v>
                </c:pt>
                <c:pt idx="1775">
                  <c:v>45006.163194444445</c:v>
                </c:pt>
                <c:pt idx="1776">
                  <c:v>45006.166666666664</c:v>
                </c:pt>
                <c:pt idx="1777">
                  <c:v>45006.170138888891</c:v>
                </c:pt>
                <c:pt idx="1778">
                  <c:v>45006.173611111109</c:v>
                </c:pt>
                <c:pt idx="1779">
                  <c:v>45006.177083333336</c:v>
                </c:pt>
                <c:pt idx="1780">
                  <c:v>45006.180555555555</c:v>
                </c:pt>
                <c:pt idx="1781">
                  <c:v>45006.184027777781</c:v>
                </c:pt>
                <c:pt idx="1782">
                  <c:v>45006.1875</c:v>
                </c:pt>
                <c:pt idx="1783">
                  <c:v>45006.190972222219</c:v>
                </c:pt>
                <c:pt idx="1784">
                  <c:v>45006.194444444445</c:v>
                </c:pt>
                <c:pt idx="1785">
                  <c:v>45006.197916666664</c:v>
                </c:pt>
                <c:pt idx="1786">
                  <c:v>45006.201388888891</c:v>
                </c:pt>
                <c:pt idx="1787">
                  <c:v>45006.204861111109</c:v>
                </c:pt>
                <c:pt idx="1788">
                  <c:v>45006.208333333336</c:v>
                </c:pt>
                <c:pt idx="1789">
                  <c:v>45006.211805555555</c:v>
                </c:pt>
                <c:pt idx="1790">
                  <c:v>45006.215277777781</c:v>
                </c:pt>
                <c:pt idx="1791">
                  <c:v>45006.21875</c:v>
                </c:pt>
                <c:pt idx="1792">
                  <c:v>45006.222222222219</c:v>
                </c:pt>
                <c:pt idx="1793">
                  <c:v>45006.225694444445</c:v>
                </c:pt>
                <c:pt idx="1794">
                  <c:v>45006.229166666664</c:v>
                </c:pt>
                <c:pt idx="1795">
                  <c:v>45006.232638888891</c:v>
                </c:pt>
                <c:pt idx="1796">
                  <c:v>45006.236111111109</c:v>
                </c:pt>
                <c:pt idx="1797">
                  <c:v>45006.239583333336</c:v>
                </c:pt>
                <c:pt idx="1798">
                  <c:v>45006.243055555555</c:v>
                </c:pt>
                <c:pt idx="1799">
                  <c:v>45006.246527777781</c:v>
                </c:pt>
                <c:pt idx="1800">
                  <c:v>45006.25</c:v>
                </c:pt>
                <c:pt idx="1801">
                  <c:v>45006.253472222219</c:v>
                </c:pt>
                <c:pt idx="1802">
                  <c:v>45006.256944444445</c:v>
                </c:pt>
                <c:pt idx="1803">
                  <c:v>45006.260416666664</c:v>
                </c:pt>
                <c:pt idx="1804">
                  <c:v>45006.263888888891</c:v>
                </c:pt>
                <c:pt idx="1805">
                  <c:v>45006.267361111109</c:v>
                </c:pt>
                <c:pt idx="1806">
                  <c:v>45006.270833333336</c:v>
                </c:pt>
                <c:pt idx="1807">
                  <c:v>45006.274305555555</c:v>
                </c:pt>
                <c:pt idx="1808">
                  <c:v>45006.277777777781</c:v>
                </c:pt>
                <c:pt idx="1809">
                  <c:v>45006.28125</c:v>
                </c:pt>
                <c:pt idx="1810">
                  <c:v>45006.284722222219</c:v>
                </c:pt>
                <c:pt idx="1811">
                  <c:v>45006.288194444445</c:v>
                </c:pt>
                <c:pt idx="1812">
                  <c:v>45006.291666666664</c:v>
                </c:pt>
                <c:pt idx="1813">
                  <c:v>45006.295138888891</c:v>
                </c:pt>
                <c:pt idx="1814">
                  <c:v>45006.298611111109</c:v>
                </c:pt>
                <c:pt idx="1815">
                  <c:v>45006.302083333336</c:v>
                </c:pt>
                <c:pt idx="1816">
                  <c:v>45006.305555555555</c:v>
                </c:pt>
                <c:pt idx="1817">
                  <c:v>45006.309027777781</c:v>
                </c:pt>
                <c:pt idx="1818">
                  <c:v>45006.3125</c:v>
                </c:pt>
                <c:pt idx="1819">
                  <c:v>45006.315972222219</c:v>
                </c:pt>
                <c:pt idx="1820">
                  <c:v>45006.319444444445</c:v>
                </c:pt>
                <c:pt idx="1821">
                  <c:v>45006.322916666664</c:v>
                </c:pt>
                <c:pt idx="1822">
                  <c:v>45006.326388888891</c:v>
                </c:pt>
                <c:pt idx="1823">
                  <c:v>45006.329861111109</c:v>
                </c:pt>
                <c:pt idx="1824">
                  <c:v>45006.333333333336</c:v>
                </c:pt>
                <c:pt idx="1825">
                  <c:v>45006.336805555555</c:v>
                </c:pt>
                <c:pt idx="1826">
                  <c:v>45006.340277777781</c:v>
                </c:pt>
                <c:pt idx="1827">
                  <c:v>45006.34375</c:v>
                </c:pt>
                <c:pt idx="1828">
                  <c:v>45006.347222222219</c:v>
                </c:pt>
                <c:pt idx="1829">
                  <c:v>45006.350694444445</c:v>
                </c:pt>
                <c:pt idx="1830">
                  <c:v>45006.354166666664</c:v>
                </c:pt>
                <c:pt idx="1831">
                  <c:v>45006.357638888891</c:v>
                </c:pt>
                <c:pt idx="1832">
                  <c:v>45006.361111111109</c:v>
                </c:pt>
                <c:pt idx="1833">
                  <c:v>45006.364583333336</c:v>
                </c:pt>
                <c:pt idx="1834">
                  <c:v>45006.368055555555</c:v>
                </c:pt>
                <c:pt idx="1835">
                  <c:v>45006.371527777781</c:v>
                </c:pt>
                <c:pt idx="1836">
                  <c:v>45006.375</c:v>
                </c:pt>
                <c:pt idx="1837">
                  <c:v>45006.378472222219</c:v>
                </c:pt>
                <c:pt idx="1838">
                  <c:v>45006.381944444445</c:v>
                </c:pt>
                <c:pt idx="1839">
                  <c:v>45006.385416666664</c:v>
                </c:pt>
                <c:pt idx="1840">
                  <c:v>45006.388888888891</c:v>
                </c:pt>
                <c:pt idx="1841">
                  <c:v>45006.392361111109</c:v>
                </c:pt>
                <c:pt idx="1842">
                  <c:v>45006.395833333336</c:v>
                </c:pt>
                <c:pt idx="1843">
                  <c:v>45006.399305555555</c:v>
                </c:pt>
                <c:pt idx="1844">
                  <c:v>45006.402777777781</c:v>
                </c:pt>
                <c:pt idx="1845">
                  <c:v>45006.40625</c:v>
                </c:pt>
                <c:pt idx="1846">
                  <c:v>45006.409722222219</c:v>
                </c:pt>
                <c:pt idx="1847">
                  <c:v>45006.413194444445</c:v>
                </c:pt>
                <c:pt idx="1848">
                  <c:v>45006.416666666664</c:v>
                </c:pt>
                <c:pt idx="1849">
                  <c:v>45006.420138888891</c:v>
                </c:pt>
                <c:pt idx="1850">
                  <c:v>45006.423611111109</c:v>
                </c:pt>
                <c:pt idx="1851">
                  <c:v>45006.427083333336</c:v>
                </c:pt>
                <c:pt idx="1852">
                  <c:v>45006.430555555555</c:v>
                </c:pt>
                <c:pt idx="1853">
                  <c:v>45006.434027777781</c:v>
                </c:pt>
                <c:pt idx="1854">
                  <c:v>45006.4375</c:v>
                </c:pt>
                <c:pt idx="1855">
                  <c:v>45006.440972222219</c:v>
                </c:pt>
                <c:pt idx="1856">
                  <c:v>45006.444444444445</c:v>
                </c:pt>
                <c:pt idx="1857">
                  <c:v>45006.447916666664</c:v>
                </c:pt>
                <c:pt idx="1858">
                  <c:v>45006.451388888891</c:v>
                </c:pt>
                <c:pt idx="1859">
                  <c:v>45006.454861111109</c:v>
                </c:pt>
                <c:pt idx="1860">
                  <c:v>45006.458333333336</c:v>
                </c:pt>
                <c:pt idx="1861">
                  <c:v>45006.461805555555</c:v>
                </c:pt>
                <c:pt idx="1862">
                  <c:v>45006.465277777781</c:v>
                </c:pt>
                <c:pt idx="1863">
                  <c:v>45006.46875</c:v>
                </c:pt>
                <c:pt idx="1864">
                  <c:v>45006.472222222219</c:v>
                </c:pt>
                <c:pt idx="1865">
                  <c:v>45006.475694444445</c:v>
                </c:pt>
                <c:pt idx="1866">
                  <c:v>45006.479166666664</c:v>
                </c:pt>
                <c:pt idx="1867">
                  <c:v>45006.482638888891</c:v>
                </c:pt>
                <c:pt idx="1868">
                  <c:v>45006.486111111109</c:v>
                </c:pt>
                <c:pt idx="1869">
                  <c:v>45006.489583333336</c:v>
                </c:pt>
                <c:pt idx="1870">
                  <c:v>45006.493055555555</c:v>
                </c:pt>
                <c:pt idx="1871">
                  <c:v>45006.496527777781</c:v>
                </c:pt>
                <c:pt idx="1872">
                  <c:v>45006.5</c:v>
                </c:pt>
                <c:pt idx="1873">
                  <c:v>45006.503472222219</c:v>
                </c:pt>
                <c:pt idx="1874">
                  <c:v>45006.506944444445</c:v>
                </c:pt>
                <c:pt idx="1875">
                  <c:v>45006.510416666664</c:v>
                </c:pt>
                <c:pt idx="1876">
                  <c:v>45006.513888888891</c:v>
                </c:pt>
                <c:pt idx="1877">
                  <c:v>45006.517361111109</c:v>
                </c:pt>
                <c:pt idx="1878">
                  <c:v>45006.520833333336</c:v>
                </c:pt>
                <c:pt idx="1879">
                  <c:v>45006.524305555555</c:v>
                </c:pt>
                <c:pt idx="1880">
                  <c:v>45006.527777777781</c:v>
                </c:pt>
                <c:pt idx="1881">
                  <c:v>45006.53125</c:v>
                </c:pt>
                <c:pt idx="1882">
                  <c:v>45006.534722222219</c:v>
                </c:pt>
                <c:pt idx="1883">
                  <c:v>45006.538194444445</c:v>
                </c:pt>
                <c:pt idx="1884">
                  <c:v>45006.541666666664</c:v>
                </c:pt>
                <c:pt idx="1885">
                  <c:v>45006.545138888891</c:v>
                </c:pt>
                <c:pt idx="1886">
                  <c:v>45006.548611111109</c:v>
                </c:pt>
                <c:pt idx="1887">
                  <c:v>45006.552083333336</c:v>
                </c:pt>
                <c:pt idx="1888">
                  <c:v>45006.555555555555</c:v>
                </c:pt>
                <c:pt idx="1889">
                  <c:v>45006.559027777781</c:v>
                </c:pt>
                <c:pt idx="1890">
                  <c:v>45006.5625</c:v>
                </c:pt>
                <c:pt idx="1891">
                  <c:v>45006.565972222219</c:v>
                </c:pt>
                <c:pt idx="1892">
                  <c:v>45006.569444444445</c:v>
                </c:pt>
                <c:pt idx="1893">
                  <c:v>45006.572916666664</c:v>
                </c:pt>
                <c:pt idx="1894">
                  <c:v>45006.576388888891</c:v>
                </c:pt>
                <c:pt idx="1895">
                  <c:v>45006.579861111109</c:v>
                </c:pt>
                <c:pt idx="1896">
                  <c:v>45006.583333333336</c:v>
                </c:pt>
                <c:pt idx="1897">
                  <c:v>45006.586805555555</c:v>
                </c:pt>
                <c:pt idx="1898">
                  <c:v>45006.590277777781</c:v>
                </c:pt>
                <c:pt idx="1899">
                  <c:v>45006.59375</c:v>
                </c:pt>
                <c:pt idx="1900">
                  <c:v>45006.597222222219</c:v>
                </c:pt>
                <c:pt idx="1901">
                  <c:v>45006.600694444445</c:v>
                </c:pt>
                <c:pt idx="1902">
                  <c:v>45006.604166666664</c:v>
                </c:pt>
                <c:pt idx="1903">
                  <c:v>45006.607638888891</c:v>
                </c:pt>
                <c:pt idx="1904">
                  <c:v>45006.611111111109</c:v>
                </c:pt>
                <c:pt idx="1905">
                  <c:v>45006.614583333336</c:v>
                </c:pt>
                <c:pt idx="1906">
                  <c:v>45006.618055555555</c:v>
                </c:pt>
                <c:pt idx="1907">
                  <c:v>45006.621527777781</c:v>
                </c:pt>
                <c:pt idx="1908">
                  <c:v>45006.625</c:v>
                </c:pt>
                <c:pt idx="1909">
                  <c:v>45006.628472222219</c:v>
                </c:pt>
                <c:pt idx="1910">
                  <c:v>45006.631944444445</c:v>
                </c:pt>
                <c:pt idx="1911">
                  <c:v>45006.635416666664</c:v>
                </c:pt>
                <c:pt idx="1912">
                  <c:v>45006.638888888891</c:v>
                </c:pt>
                <c:pt idx="1913">
                  <c:v>45006.642361111109</c:v>
                </c:pt>
                <c:pt idx="1914">
                  <c:v>45006.645833333336</c:v>
                </c:pt>
                <c:pt idx="1915">
                  <c:v>45006.649305555555</c:v>
                </c:pt>
                <c:pt idx="1916">
                  <c:v>45006.652777777781</c:v>
                </c:pt>
                <c:pt idx="1917">
                  <c:v>45006.65625</c:v>
                </c:pt>
                <c:pt idx="1918">
                  <c:v>45006.659722222219</c:v>
                </c:pt>
                <c:pt idx="1919">
                  <c:v>45006.663194444445</c:v>
                </c:pt>
                <c:pt idx="1920">
                  <c:v>45006.666666666664</c:v>
                </c:pt>
                <c:pt idx="1921">
                  <c:v>45006.670138888891</c:v>
                </c:pt>
                <c:pt idx="1922">
                  <c:v>45006.673611111109</c:v>
                </c:pt>
                <c:pt idx="1923">
                  <c:v>45006.677083333336</c:v>
                </c:pt>
                <c:pt idx="1924">
                  <c:v>45006.680555555555</c:v>
                </c:pt>
                <c:pt idx="1925">
                  <c:v>45006.684027777781</c:v>
                </c:pt>
                <c:pt idx="1926">
                  <c:v>45006.6875</c:v>
                </c:pt>
                <c:pt idx="1927">
                  <c:v>45006.690972222219</c:v>
                </c:pt>
                <c:pt idx="1928">
                  <c:v>45006.694444444445</c:v>
                </c:pt>
                <c:pt idx="1929">
                  <c:v>45006.697916666664</c:v>
                </c:pt>
                <c:pt idx="1930">
                  <c:v>45006.701388888891</c:v>
                </c:pt>
                <c:pt idx="1931">
                  <c:v>45006.704861111109</c:v>
                </c:pt>
                <c:pt idx="1932">
                  <c:v>45006.708333333336</c:v>
                </c:pt>
                <c:pt idx="1933">
                  <c:v>45006.711805555555</c:v>
                </c:pt>
                <c:pt idx="1934">
                  <c:v>45006.715277777781</c:v>
                </c:pt>
                <c:pt idx="1935">
                  <c:v>45006.71875</c:v>
                </c:pt>
                <c:pt idx="1936">
                  <c:v>45006.722222222219</c:v>
                </c:pt>
                <c:pt idx="1937">
                  <c:v>45006.725694444445</c:v>
                </c:pt>
                <c:pt idx="1938">
                  <c:v>45006.729166666664</c:v>
                </c:pt>
                <c:pt idx="1939">
                  <c:v>45006.732638888891</c:v>
                </c:pt>
                <c:pt idx="1940">
                  <c:v>45006.736111111109</c:v>
                </c:pt>
                <c:pt idx="1941">
                  <c:v>45006.739583333336</c:v>
                </c:pt>
                <c:pt idx="1942">
                  <c:v>45006.743055555555</c:v>
                </c:pt>
                <c:pt idx="1943">
                  <c:v>45006.746527777781</c:v>
                </c:pt>
                <c:pt idx="1944">
                  <c:v>45006.75</c:v>
                </c:pt>
                <c:pt idx="1945">
                  <c:v>45006.753472222219</c:v>
                </c:pt>
                <c:pt idx="1946">
                  <c:v>45006.756944444445</c:v>
                </c:pt>
                <c:pt idx="1947">
                  <c:v>45006.760416666664</c:v>
                </c:pt>
                <c:pt idx="1948">
                  <c:v>45006.763888888891</c:v>
                </c:pt>
                <c:pt idx="1949">
                  <c:v>45006.767361111109</c:v>
                </c:pt>
                <c:pt idx="1950">
                  <c:v>45006.770833333336</c:v>
                </c:pt>
                <c:pt idx="1951">
                  <c:v>45006.774305555555</c:v>
                </c:pt>
                <c:pt idx="1952">
                  <c:v>45006.777777777781</c:v>
                </c:pt>
                <c:pt idx="1953">
                  <c:v>45006.78125</c:v>
                </c:pt>
                <c:pt idx="1954">
                  <c:v>45006.784722222219</c:v>
                </c:pt>
                <c:pt idx="1955">
                  <c:v>45006.788194444445</c:v>
                </c:pt>
                <c:pt idx="1956">
                  <c:v>45006.791666666664</c:v>
                </c:pt>
                <c:pt idx="1957">
                  <c:v>45006.795138888891</c:v>
                </c:pt>
                <c:pt idx="1958">
                  <c:v>45006.798611111109</c:v>
                </c:pt>
                <c:pt idx="1959">
                  <c:v>45006.802083333336</c:v>
                </c:pt>
                <c:pt idx="1960">
                  <c:v>45006.805555555555</c:v>
                </c:pt>
                <c:pt idx="1961">
                  <c:v>45006.809027777781</c:v>
                </c:pt>
                <c:pt idx="1962">
                  <c:v>45006.8125</c:v>
                </c:pt>
                <c:pt idx="1963">
                  <c:v>45006.815972222219</c:v>
                </c:pt>
                <c:pt idx="1964">
                  <c:v>45006.819444444445</c:v>
                </c:pt>
                <c:pt idx="1965">
                  <c:v>45006.822916666664</c:v>
                </c:pt>
                <c:pt idx="1966">
                  <c:v>45006.826388888891</c:v>
                </c:pt>
                <c:pt idx="1967">
                  <c:v>45006.829861111109</c:v>
                </c:pt>
                <c:pt idx="1968">
                  <c:v>45006.833333333336</c:v>
                </c:pt>
                <c:pt idx="1969">
                  <c:v>45006.836805555555</c:v>
                </c:pt>
                <c:pt idx="1970">
                  <c:v>45006.840277777781</c:v>
                </c:pt>
                <c:pt idx="1971">
                  <c:v>45006.84375</c:v>
                </c:pt>
                <c:pt idx="1972">
                  <c:v>45006.847222222219</c:v>
                </c:pt>
                <c:pt idx="1973">
                  <c:v>45006.850694444445</c:v>
                </c:pt>
                <c:pt idx="1974">
                  <c:v>45006.854166666664</c:v>
                </c:pt>
                <c:pt idx="1975">
                  <c:v>45006.857638888891</c:v>
                </c:pt>
                <c:pt idx="1976">
                  <c:v>45006.861111111109</c:v>
                </c:pt>
                <c:pt idx="1977">
                  <c:v>45006.864583333336</c:v>
                </c:pt>
                <c:pt idx="1978">
                  <c:v>45006.868055555555</c:v>
                </c:pt>
                <c:pt idx="1979">
                  <c:v>45006.871527777781</c:v>
                </c:pt>
                <c:pt idx="1980">
                  <c:v>45006.875</c:v>
                </c:pt>
                <c:pt idx="1981">
                  <c:v>45006.878472222219</c:v>
                </c:pt>
                <c:pt idx="1982">
                  <c:v>45006.881944444445</c:v>
                </c:pt>
                <c:pt idx="1983">
                  <c:v>45006.885416666664</c:v>
                </c:pt>
                <c:pt idx="1984">
                  <c:v>45006.888888888891</c:v>
                </c:pt>
                <c:pt idx="1985">
                  <c:v>45006.892361111109</c:v>
                </c:pt>
                <c:pt idx="1986">
                  <c:v>45006.895833333336</c:v>
                </c:pt>
                <c:pt idx="1987">
                  <c:v>45006.899305555555</c:v>
                </c:pt>
                <c:pt idx="1988">
                  <c:v>45006.902777777781</c:v>
                </c:pt>
                <c:pt idx="1989">
                  <c:v>45006.90625</c:v>
                </c:pt>
                <c:pt idx="1990">
                  <c:v>45006.909722222219</c:v>
                </c:pt>
                <c:pt idx="1991">
                  <c:v>45006.913194444445</c:v>
                </c:pt>
                <c:pt idx="1992">
                  <c:v>45006.916666666664</c:v>
                </c:pt>
                <c:pt idx="1993">
                  <c:v>45006.920138888891</c:v>
                </c:pt>
                <c:pt idx="1994">
                  <c:v>45006.923611111109</c:v>
                </c:pt>
                <c:pt idx="1995">
                  <c:v>45006.927083333336</c:v>
                </c:pt>
                <c:pt idx="1996">
                  <c:v>45006.930555555555</c:v>
                </c:pt>
                <c:pt idx="1997">
                  <c:v>45006.934027777781</c:v>
                </c:pt>
                <c:pt idx="1998">
                  <c:v>45006.9375</c:v>
                </c:pt>
                <c:pt idx="1999">
                  <c:v>45006.940972222219</c:v>
                </c:pt>
                <c:pt idx="2000">
                  <c:v>45006.944444444445</c:v>
                </c:pt>
                <c:pt idx="2001">
                  <c:v>45006.947916666664</c:v>
                </c:pt>
                <c:pt idx="2002">
                  <c:v>45006.951388888891</c:v>
                </c:pt>
                <c:pt idx="2003">
                  <c:v>45006.954861111109</c:v>
                </c:pt>
                <c:pt idx="2004">
                  <c:v>45006.958333333336</c:v>
                </c:pt>
                <c:pt idx="2005">
                  <c:v>45006.961805555555</c:v>
                </c:pt>
                <c:pt idx="2006">
                  <c:v>45006.965277777781</c:v>
                </c:pt>
                <c:pt idx="2007">
                  <c:v>45006.96875</c:v>
                </c:pt>
                <c:pt idx="2008">
                  <c:v>45006.972222222219</c:v>
                </c:pt>
                <c:pt idx="2009">
                  <c:v>45006.975694444445</c:v>
                </c:pt>
                <c:pt idx="2010">
                  <c:v>45006.979166666664</c:v>
                </c:pt>
                <c:pt idx="2011">
                  <c:v>45006.982638888891</c:v>
                </c:pt>
                <c:pt idx="2012">
                  <c:v>45006.986111111109</c:v>
                </c:pt>
                <c:pt idx="2013">
                  <c:v>45006.989583333336</c:v>
                </c:pt>
                <c:pt idx="2014">
                  <c:v>45006.993055555555</c:v>
                </c:pt>
                <c:pt idx="2015">
                  <c:v>45006.996527777781</c:v>
                </c:pt>
                <c:pt idx="2016">
                  <c:v>45007</c:v>
                </c:pt>
                <c:pt idx="2017">
                  <c:v>45007.003472222219</c:v>
                </c:pt>
                <c:pt idx="2018">
                  <c:v>45007.006944444445</c:v>
                </c:pt>
                <c:pt idx="2019">
                  <c:v>45007.010416666664</c:v>
                </c:pt>
                <c:pt idx="2020">
                  <c:v>45007.013888888891</c:v>
                </c:pt>
                <c:pt idx="2021">
                  <c:v>45007.017361111109</c:v>
                </c:pt>
                <c:pt idx="2022">
                  <c:v>45007.020833333336</c:v>
                </c:pt>
                <c:pt idx="2023">
                  <c:v>45007.024305555555</c:v>
                </c:pt>
                <c:pt idx="2024">
                  <c:v>45007.027777777781</c:v>
                </c:pt>
                <c:pt idx="2025">
                  <c:v>45007.03125</c:v>
                </c:pt>
                <c:pt idx="2026">
                  <c:v>45007.034722222219</c:v>
                </c:pt>
                <c:pt idx="2027">
                  <c:v>45007.038194444445</c:v>
                </c:pt>
                <c:pt idx="2028">
                  <c:v>45007.041666666664</c:v>
                </c:pt>
                <c:pt idx="2029">
                  <c:v>45007.045138888891</c:v>
                </c:pt>
                <c:pt idx="2030">
                  <c:v>45007.048611111109</c:v>
                </c:pt>
                <c:pt idx="2031">
                  <c:v>45007.052083333336</c:v>
                </c:pt>
                <c:pt idx="2032">
                  <c:v>45007.055555555555</c:v>
                </c:pt>
                <c:pt idx="2033">
                  <c:v>45007.059027777781</c:v>
                </c:pt>
                <c:pt idx="2034">
                  <c:v>45007.0625</c:v>
                </c:pt>
                <c:pt idx="2035">
                  <c:v>45007.065972222219</c:v>
                </c:pt>
                <c:pt idx="2036">
                  <c:v>45007.069444444445</c:v>
                </c:pt>
                <c:pt idx="2037">
                  <c:v>45007.072916666664</c:v>
                </c:pt>
                <c:pt idx="2038">
                  <c:v>45007.076388888891</c:v>
                </c:pt>
                <c:pt idx="2039">
                  <c:v>45007.079861111109</c:v>
                </c:pt>
                <c:pt idx="2040">
                  <c:v>45007.083333333336</c:v>
                </c:pt>
                <c:pt idx="2041">
                  <c:v>45007.086805555555</c:v>
                </c:pt>
                <c:pt idx="2042">
                  <c:v>45007.090277777781</c:v>
                </c:pt>
                <c:pt idx="2043">
                  <c:v>45007.09375</c:v>
                </c:pt>
                <c:pt idx="2044">
                  <c:v>45007.097222222219</c:v>
                </c:pt>
                <c:pt idx="2045">
                  <c:v>45007.100694444445</c:v>
                </c:pt>
                <c:pt idx="2046">
                  <c:v>45007.104166666664</c:v>
                </c:pt>
                <c:pt idx="2047">
                  <c:v>45007.107638888891</c:v>
                </c:pt>
                <c:pt idx="2048">
                  <c:v>45007.111111111109</c:v>
                </c:pt>
                <c:pt idx="2049">
                  <c:v>45007.114583333336</c:v>
                </c:pt>
                <c:pt idx="2050">
                  <c:v>45007.118055555555</c:v>
                </c:pt>
                <c:pt idx="2051">
                  <c:v>45007.121527777781</c:v>
                </c:pt>
                <c:pt idx="2052">
                  <c:v>45007.125</c:v>
                </c:pt>
                <c:pt idx="2053">
                  <c:v>45007.128472222219</c:v>
                </c:pt>
                <c:pt idx="2054">
                  <c:v>45007.131944444445</c:v>
                </c:pt>
                <c:pt idx="2055">
                  <c:v>45007.135416666664</c:v>
                </c:pt>
                <c:pt idx="2056">
                  <c:v>45007.138888888891</c:v>
                </c:pt>
                <c:pt idx="2057">
                  <c:v>45007.142361111109</c:v>
                </c:pt>
                <c:pt idx="2058">
                  <c:v>45007.145833333336</c:v>
                </c:pt>
                <c:pt idx="2059">
                  <c:v>45007.149305555555</c:v>
                </c:pt>
                <c:pt idx="2060">
                  <c:v>45007.152777777781</c:v>
                </c:pt>
                <c:pt idx="2061">
                  <c:v>45007.15625</c:v>
                </c:pt>
                <c:pt idx="2062">
                  <c:v>45007.159722222219</c:v>
                </c:pt>
                <c:pt idx="2063">
                  <c:v>45007.163194444445</c:v>
                </c:pt>
                <c:pt idx="2064">
                  <c:v>45007.166666666664</c:v>
                </c:pt>
                <c:pt idx="2065">
                  <c:v>45007.170138888891</c:v>
                </c:pt>
                <c:pt idx="2066">
                  <c:v>45007.173611111109</c:v>
                </c:pt>
                <c:pt idx="2067">
                  <c:v>45007.177083333336</c:v>
                </c:pt>
                <c:pt idx="2068">
                  <c:v>45007.180555555555</c:v>
                </c:pt>
                <c:pt idx="2069">
                  <c:v>45007.184027777781</c:v>
                </c:pt>
                <c:pt idx="2070">
                  <c:v>45007.1875</c:v>
                </c:pt>
                <c:pt idx="2071">
                  <c:v>45007.190972222219</c:v>
                </c:pt>
                <c:pt idx="2072">
                  <c:v>45007.194444444445</c:v>
                </c:pt>
                <c:pt idx="2073">
                  <c:v>45007.197916666664</c:v>
                </c:pt>
                <c:pt idx="2074">
                  <c:v>45007.201388888891</c:v>
                </c:pt>
                <c:pt idx="2075">
                  <c:v>45007.204861111109</c:v>
                </c:pt>
                <c:pt idx="2076">
                  <c:v>45007.208333333336</c:v>
                </c:pt>
                <c:pt idx="2077">
                  <c:v>45007.211805555555</c:v>
                </c:pt>
                <c:pt idx="2078">
                  <c:v>45007.215277777781</c:v>
                </c:pt>
                <c:pt idx="2079">
                  <c:v>45007.21875</c:v>
                </c:pt>
                <c:pt idx="2080">
                  <c:v>45007.222222222219</c:v>
                </c:pt>
                <c:pt idx="2081">
                  <c:v>45007.225694444445</c:v>
                </c:pt>
                <c:pt idx="2082">
                  <c:v>45007.229166666664</c:v>
                </c:pt>
                <c:pt idx="2083">
                  <c:v>45007.232638888891</c:v>
                </c:pt>
                <c:pt idx="2084">
                  <c:v>45007.236111111109</c:v>
                </c:pt>
                <c:pt idx="2085">
                  <c:v>45007.239583333336</c:v>
                </c:pt>
                <c:pt idx="2086">
                  <c:v>45007.243055555555</c:v>
                </c:pt>
                <c:pt idx="2087">
                  <c:v>45007.246527777781</c:v>
                </c:pt>
                <c:pt idx="2088">
                  <c:v>45007.25</c:v>
                </c:pt>
                <c:pt idx="2089">
                  <c:v>45007.253472222219</c:v>
                </c:pt>
                <c:pt idx="2090">
                  <c:v>45007.256944444445</c:v>
                </c:pt>
                <c:pt idx="2091">
                  <c:v>45007.260416666664</c:v>
                </c:pt>
                <c:pt idx="2092">
                  <c:v>45007.263888888891</c:v>
                </c:pt>
                <c:pt idx="2093">
                  <c:v>45007.267361111109</c:v>
                </c:pt>
                <c:pt idx="2094">
                  <c:v>45007.270833333336</c:v>
                </c:pt>
                <c:pt idx="2095">
                  <c:v>45007.274305555555</c:v>
                </c:pt>
                <c:pt idx="2096">
                  <c:v>45007.277777777781</c:v>
                </c:pt>
                <c:pt idx="2097">
                  <c:v>45007.28125</c:v>
                </c:pt>
                <c:pt idx="2098">
                  <c:v>45007.284722222219</c:v>
                </c:pt>
                <c:pt idx="2099">
                  <c:v>45007.288194444445</c:v>
                </c:pt>
                <c:pt idx="2100">
                  <c:v>45007.291666666664</c:v>
                </c:pt>
                <c:pt idx="2101">
                  <c:v>45007.295138888891</c:v>
                </c:pt>
                <c:pt idx="2102">
                  <c:v>45007.298611111109</c:v>
                </c:pt>
                <c:pt idx="2103">
                  <c:v>45007.302083333336</c:v>
                </c:pt>
                <c:pt idx="2104">
                  <c:v>45007.305555555555</c:v>
                </c:pt>
                <c:pt idx="2105">
                  <c:v>45007.309027777781</c:v>
                </c:pt>
                <c:pt idx="2106">
                  <c:v>45007.3125</c:v>
                </c:pt>
                <c:pt idx="2107">
                  <c:v>45007.315972222219</c:v>
                </c:pt>
                <c:pt idx="2108">
                  <c:v>45007.319444444445</c:v>
                </c:pt>
                <c:pt idx="2109">
                  <c:v>45007.322916666664</c:v>
                </c:pt>
                <c:pt idx="2110">
                  <c:v>45007.326388888891</c:v>
                </c:pt>
                <c:pt idx="2111">
                  <c:v>45007.329861111109</c:v>
                </c:pt>
                <c:pt idx="2112">
                  <c:v>45007.333333333336</c:v>
                </c:pt>
                <c:pt idx="2113">
                  <c:v>45007.336805555555</c:v>
                </c:pt>
                <c:pt idx="2114">
                  <c:v>45007.340277777781</c:v>
                </c:pt>
                <c:pt idx="2115">
                  <c:v>45007.34375</c:v>
                </c:pt>
                <c:pt idx="2116">
                  <c:v>45007.347222222219</c:v>
                </c:pt>
                <c:pt idx="2117">
                  <c:v>45007.350694444445</c:v>
                </c:pt>
                <c:pt idx="2118">
                  <c:v>45007.354166666664</c:v>
                </c:pt>
                <c:pt idx="2119">
                  <c:v>45007.357638888891</c:v>
                </c:pt>
                <c:pt idx="2120">
                  <c:v>45007.361111111109</c:v>
                </c:pt>
                <c:pt idx="2121">
                  <c:v>45007.364583333336</c:v>
                </c:pt>
                <c:pt idx="2122">
                  <c:v>45007.368055555555</c:v>
                </c:pt>
                <c:pt idx="2123">
                  <c:v>45007.371527777781</c:v>
                </c:pt>
                <c:pt idx="2124">
                  <c:v>45007.375</c:v>
                </c:pt>
                <c:pt idx="2125">
                  <c:v>45007.378472222219</c:v>
                </c:pt>
                <c:pt idx="2126">
                  <c:v>45007.381944444445</c:v>
                </c:pt>
                <c:pt idx="2127">
                  <c:v>45007.385416666664</c:v>
                </c:pt>
                <c:pt idx="2128">
                  <c:v>45007.388888888891</c:v>
                </c:pt>
                <c:pt idx="2129">
                  <c:v>45007.392361111109</c:v>
                </c:pt>
                <c:pt idx="2130">
                  <c:v>45007.395833333336</c:v>
                </c:pt>
                <c:pt idx="2131">
                  <c:v>45007.399305555555</c:v>
                </c:pt>
                <c:pt idx="2132">
                  <c:v>45007.402777777781</c:v>
                </c:pt>
                <c:pt idx="2133">
                  <c:v>45007.40625</c:v>
                </c:pt>
                <c:pt idx="2134">
                  <c:v>45007.409722222219</c:v>
                </c:pt>
                <c:pt idx="2135">
                  <c:v>45007.413194444445</c:v>
                </c:pt>
                <c:pt idx="2136">
                  <c:v>45007.416666666664</c:v>
                </c:pt>
                <c:pt idx="2137">
                  <c:v>45007.420138888891</c:v>
                </c:pt>
                <c:pt idx="2138">
                  <c:v>45007.423611111109</c:v>
                </c:pt>
                <c:pt idx="2139">
                  <c:v>45007.427083333336</c:v>
                </c:pt>
                <c:pt idx="2140">
                  <c:v>45007.430555555555</c:v>
                </c:pt>
                <c:pt idx="2141">
                  <c:v>45007.434027777781</c:v>
                </c:pt>
                <c:pt idx="2142">
                  <c:v>45007.4375</c:v>
                </c:pt>
                <c:pt idx="2143">
                  <c:v>45007.440972222219</c:v>
                </c:pt>
                <c:pt idx="2144">
                  <c:v>45007.444444444445</c:v>
                </c:pt>
                <c:pt idx="2145">
                  <c:v>45007.447916666664</c:v>
                </c:pt>
                <c:pt idx="2146">
                  <c:v>45007.451388888891</c:v>
                </c:pt>
                <c:pt idx="2147">
                  <c:v>45007.454861111109</c:v>
                </c:pt>
                <c:pt idx="2148">
                  <c:v>45007.458333333336</c:v>
                </c:pt>
                <c:pt idx="2149">
                  <c:v>45007.461805555555</c:v>
                </c:pt>
                <c:pt idx="2150">
                  <c:v>45007.465277777781</c:v>
                </c:pt>
                <c:pt idx="2151">
                  <c:v>45007.46875</c:v>
                </c:pt>
                <c:pt idx="2152">
                  <c:v>45007.472222222219</c:v>
                </c:pt>
                <c:pt idx="2153">
                  <c:v>45007.475694444445</c:v>
                </c:pt>
                <c:pt idx="2154">
                  <c:v>45007.479166666664</c:v>
                </c:pt>
                <c:pt idx="2155">
                  <c:v>45007.482638888891</c:v>
                </c:pt>
                <c:pt idx="2156">
                  <c:v>45007.486111111109</c:v>
                </c:pt>
                <c:pt idx="2157">
                  <c:v>45007.489583333336</c:v>
                </c:pt>
                <c:pt idx="2158">
                  <c:v>45007.493055555555</c:v>
                </c:pt>
                <c:pt idx="2159">
                  <c:v>45007.496527777781</c:v>
                </c:pt>
                <c:pt idx="2160">
                  <c:v>45007.5</c:v>
                </c:pt>
                <c:pt idx="2161">
                  <c:v>45007.503472222219</c:v>
                </c:pt>
                <c:pt idx="2162">
                  <c:v>45007.506944444445</c:v>
                </c:pt>
                <c:pt idx="2163">
                  <c:v>45007.510416666664</c:v>
                </c:pt>
                <c:pt idx="2164">
                  <c:v>45007.513888888891</c:v>
                </c:pt>
                <c:pt idx="2165">
                  <c:v>45007.517361111109</c:v>
                </c:pt>
                <c:pt idx="2166">
                  <c:v>45007.520833333336</c:v>
                </c:pt>
                <c:pt idx="2167">
                  <c:v>45007.524305555555</c:v>
                </c:pt>
                <c:pt idx="2168">
                  <c:v>45007.527777777781</c:v>
                </c:pt>
                <c:pt idx="2169">
                  <c:v>45007.53125</c:v>
                </c:pt>
                <c:pt idx="2170">
                  <c:v>45007.534722222219</c:v>
                </c:pt>
                <c:pt idx="2171">
                  <c:v>45007.538194444445</c:v>
                </c:pt>
                <c:pt idx="2172">
                  <c:v>45007.541666666664</c:v>
                </c:pt>
                <c:pt idx="2173">
                  <c:v>45007.545138888891</c:v>
                </c:pt>
                <c:pt idx="2174">
                  <c:v>45007.548611111109</c:v>
                </c:pt>
                <c:pt idx="2175">
                  <c:v>45007.552083333336</c:v>
                </c:pt>
                <c:pt idx="2176">
                  <c:v>45007.555555555555</c:v>
                </c:pt>
                <c:pt idx="2177">
                  <c:v>45007.559027777781</c:v>
                </c:pt>
                <c:pt idx="2178">
                  <c:v>45007.5625</c:v>
                </c:pt>
                <c:pt idx="2179">
                  <c:v>45007.565972222219</c:v>
                </c:pt>
                <c:pt idx="2180">
                  <c:v>45007.569444444445</c:v>
                </c:pt>
                <c:pt idx="2181">
                  <c:v>45007.572916666664</c:v>
                </c:pt>
                <c:pt idx="2182">
                  <c:v>45007.576388888891</c:v>
                </c:pt>
                <c:pt idx="2183">
                  <c:v>45007.579861111109</c:v>
                </c:pt>
                <c:pt idx="2184">
                  <c:v>45007.583333333336</c:v>
                </c:pt>
                <c:pt idx="2185">
                  <c:v>45007.586805555555</c:v>
                </c:pt>
                <c:pt idx="2186">
                  <c:v>45007.590277777781</c:v>
                </c:pt>
                <c:pt idx="2187">
                  <c:v>45007.59375</c:v>
                </c:pt>
                <c:pt idx="2188">
                  <c:v>45007.597222222219</c:v>
                </c:pt>
                <c:pt idx="2189">
                  <c:v>45007.600694444445</c:v>
                </c:pt>
                <c:pt idx="2190">
                  <c:v>45007.604166666664</c:v>
                </c:pt>
                <c:pt idx="2191">
                  <c:v>45007.607638888891</c:v>
                </c:pt>
                <c:pt idx="2192">
                  <c:v>45007.611111111109</c:v>
                </c:pt>
                <c:pt idx="2193">
                  <c:v>45007.614583333336</c:v>
                </c:pt>
                <c:pt idx="2194">
                  <c:v>45007.618055555555</c:v>
                </c:pt>
                <c:pt idx="2195">
                  <c:v>45007.621527777781</c:v>
                </c:pt>
                <c:pt idx="2196">
                  <c:v>45007.625</c:v>
                </c:pt>
                <c:pt idx="2197">
                  <c:v>45007.628472222219</c:v>
                </c:pt>
                <c:pt idx="2198">
                  <c:v>45007.631944444445</c:v>
                </c:pt>
                <c:pt idx="2199">
                  <c:v>45007.635416666664</c:v>
                </c:pt>
                <c:pt idx="2200">
                  <c:v>45007.638888888891</c:v>
                </c:pt>
                <c:pt idx="2201">
                  <c:v>45007.642361111109</c:v>
                </c:pt>
                <c:pt idx="2202">
                  <c:v>45007.645833333336</c:v>
                </c:pt>
                <c:pt idx="2203">
                  <c:v>45007.649305555555</c:v>
                </c:pt>
                <c:pt idx="2204">
                  <c:v>45007.652777777781</c:v>
                </c:pt>
                <c:pt idx="2205">
                  <c:v>45007.65625</c:v>
                </c:pt>
                <c:pt idx="2206">
                  <c:v>45007.659722222219</c:v>
                </c:pt>
                <c:pt idx="2207">
                  <c:v>45007.663194444445</c:v>
                </c:pt>
                <c:pt idx="2208">
                  <c:v>45007.666666666664</c:v>
                </c:pt>
                <c:pt idx="2209">
                  <c:v>45007.670138888891</c:v>
                </c:pt>
                <c:pt idx="2210">
                  <c:v>45007.673611111109</c:v>
                </c:pt>
                <c:pt idx="2211">
                  <c:v>45007.677083333336</c:v>
                </c:pt>
                <c:pt idx="2212">
                  <c:v>45007.680555555555</c:v>
                </c:pt>
                <c:pt idx="2213">
                  <c:v>45007.684027777781</c:v>
                </c:pt>
                <c:pt idx="2214">
                  <c:v>45007.6875</c:v>
                </c:pt>
                <c:pt idx="2215">
                  <c:v>45007.690972222219</c:v>
                </c:pt>
                <c:pt idx="2216">
                  <c:v>45007.694444444445</c:v>
                </c:pt>
                <c:pt idx="2217">
                  <c:v>45007.697916666664</c:v>
                </c:pt>
                <c:pt idx="2218">
                  <c:v>45007.701388888891</c:v>
                </c:pt>
                <c:pt idx="2219">
                  <c:v>45007.704861111109</c:v>
                </c:pt>
                <c:pt idx="2220">
                  <c:v>45007.708333333336</c:v>
                </c:pt>
                <c:pt idx="2221">
                  <c:v>45007.711805555555</c:v>
                </c:pt>
                <c:pt idx="2222">
                  <c:v>45007.715277777781</c:v>
                </c:pt>
                <c:pt idx="2223">
                  <c:v>45007.71875</c:v>
                </c:pt>
                <c:pt idx="2224">
                  <c:v>45007.722222222219</c:v>
                </c:pt>
                <c:pt idx="2225">
                  <c:v>45007.725694444445</c:v>
                </c:pt>
                <c:pt idx="2226">
                  <c:v>45007.729166666664</c:v>
                </c:pt>
                <c:pt idx="2227">
                  <c:v>45007.732638888891</c:v>
                </c:pt>
                <c:pt idx="2228">
                  <c:v>45007.736111111109</c:v>
                </c:pt>
                <c:pt idx="2229">
                  <c:v>45007.739583333336</c:v>
                </c:pt>
                <c:pt idx="2230">
                  <c:v>45007.743055555555</c:v>
                </c:pt>
                <c:pt idx="2231">
                  <c:v>45007.746527777781</c:v>
                </c:pt>
                <c:pt idx="2232">
                  <c:v>45007.75</c:v>
                </c:pt>
                <c:pt idx="2233">
                  <c:v>45007.753472222219</c:v>
                </c:pt>
                <c:pt idx="2234">
                  <c:v>45007.756944444445</c:v>
                </c:pt>
                <c:pt idx="2235">
                  <c:v>45007.760416666664</c:v>
                </c:pt>
                <c:pt idx="2236">
                  <c:v>45007.763888888891</c:v>
                </c:pt>
                <c:pt idx="2237">
                  <c:v>45007.767361111109</c:v>
                </c:pt>
                <c:pt idx="2238">
                  <c:v>45007.770833333336</c:v>
                </c:pt>
                <c:pt idx="2239">
                  <c:v>45007.774305555555</c:v>
                </c:pt>
                <c:pt idx="2240">
                  <c:v>45007.777777777781</c:v>
                </c:pt>
                <c:pt idx="2241">
                  <c:v>45007.78125</c:v>
                </c:pt>
                <c:pt idx="2242">
                  <c:v>45007.784722222219</c:v>
                </c:pt>
                <c:pt idx="2243">
                  <c:v>45007.788194444445</c:v>
                </c:pt>
                <c:pt idx="2244">
                  <c:v>45007.791666666664</c:v>
                </c:pt>
                <c:pt idx="2245">
                  <c:v>45007.795138888891</c:v>
                </c:pt>
                <c:pt idx="2246">
                  <c:v>45007.798611111109</c:v>
                </c:pt>
                <c:pt idx="2247">
                  <c:v>45007.802083333336</c:v>
                </c:pt>
                <c:pt idx="2248">
                  <c:v>45007.805555555555</c:v>
                </c:pt>
                <c:pt idx="2249">
                  <c:v>45007.809027777781</c:v>
                </c:pt>
                <c:pt idx="2250">
                  <c:v>45007.8125</c:v>
                </c:pt>
                <c:pt idx="2251">
                  <c:v>45007.815972222219</c:v>
                </c:pt>
                <c:pt idx="2252">
                  <c:v>45007.819444444445</c:v>
                </c:pt>
                <c:pt idx="2253">
                  <c:v>45007.822916666664</c:v>
                </c:pt>
                <c:pt idx="2254">
                  <c:v>45007.826388888891</c:v>
                </c:pt>
                <c:pt idx="2255">
                  <c:v>45007.829861111109</c:v>
                </c:pt>
                <c:pt idx="2256">
                  <c:v>45007.833333333336</c:v>
                </c:pt>
                <c:pt idx="2257">
                  <c:v>45007.836805555555</c:v>
                </c:pt>
                <c:pt idx="2258">
                  <c:v>45007.840277777781</c:v>
                </c:pt>
                <c:pt idx="2259">
                  <c:v>45007.84375</c:v>
                </c:pt>
                <c:pt idx="2260">
                  <c:v>45007.847222222219</c:v>
                </c:pt>
                <c:pt idx="2261">
                  <c:v>45007.850694444445</c:v>
                </c:pt>
                <c:pt idx="2262">
                  <c:v>45007.854166666664</c:v>
                </c:pt>
                <c:pt idx="2263">
                  <c:v>45007.857638888891</c:v>
                </c:pt>
                <c:pt idx="2264">
                  <c:v>45007.861111111109</c:v>
                </c:pt>
                <c:pt idx="2265">
                  <c:v>45007.864583333336</c:v>
                </c:pt>
                <c:pt idx="2266">
                  <c:v>45007.868055555555</c:v>
                </c:pt>
                <c:pt idx="2267">
                  <c:v>45007.871527777781</c:v>
                </c:pt>
                <c:pt idx="2268">
                  <c:v>45007.875</c:v>
                </c:pt>
                <c:pt idx="2269">
                  <c:v>45007.878472222219</c:v>
                </c:pt>
                <c:pt idx="2270">
                  <c:v>45007.881944444445</c:v>
                </c:pt>
                <c:pt idx="2271">
                  <c:v>45007.885416666664</c:v>
                </c:pt>
                <c:pt idx="2272">
                  <c:v>45007.888888888891</c:v>
                </c:pt>
                <c:pt idx="2273">
                  <c:v>45007.892361111109</c:v>
                </c:pt>
                <c:pt idx="2274">
                  <c:v>45007.895833333336</c:v>
                </c:pt>
                <c:pt idx="2275">
                  <c:v>45007.899305555555</c:v>
                </c:pt>
                <c:pt idx="2276">
                  <c:v>45007.902777777781</c:v>
                </c:pt>
                <c:pt idx="2277">
                  <c:v>45007.90625</c:v>
                </c:pt>
                <c:pt idx="2278">
                  <c:v>45007.909722222219</c:v>
                </c:pt>
                <c:pt idx="2279">
                  <c:v>45007.913194444445</c:v>
                </c:pt>
                <c:pt idx="2280">
                  <c:v>45007.916666666664</c:v>
                </c:pt>
                <c:pt idx="2281">
                  <c:v>45007.920138888891</c:v>
                </c:pt>
                <c:pt idx="2282">
                  <c:v>45007.923611111109</c:v>
                </c:pt>
                <c:pt idx="2283">
                  <c:v>45007.927083333336</c:v>
                </c:pt>
                <c:pt idx="2284">
                  <c:v>45007.930555555555</c:v>
                </c:pt>
                <c:pt idx="2285">
                  <c:v>45007.934027777781</c:v>
                </c:pt>
                <c:pt idx="2286">
                  <c:v>45007.9375</c:v>
                </c:pt>
                <c:pt idx="2287">
                  <c:v>45007.940972222219</c:v>
                </c:pt>
                <c:pt idx="2288">
                  <c:v>45007.944444444445</c:v>
                </c:pt>
                <c:pt idx="2289">
                  <c:v>45007.947916666664</c:v>
                </c:pt>
                <c:pt idx="2290">
                  <c:v>45007.951388888891</c:v>
                </c:pt>
                <c:pt idx="2291">
                  <c:v>45007.954861111109</c:v>
                </c:pt>
                <c:pt idx="2292">
                  <c:v>45007.958333333336</c:v>
                </c:pt>
                <c:pt idx="2293">
                  <c:v>45007.961805555555</c:v>
                </c:pt>
                <c:pt idx="2294">
                  <c:v>45007.965277777781</c:v>
                </c:pt>
                <c:pt idx="2295">
                  <c:v>45007.96875</c:v>
                </c:pt>
                <c:pt idx="2296">
                  <c:v>45007.972222222219</c:v>
                </c:pt>
                <c:pt idx="2297">
                  <c:v>45007.975694444445</c:v>
                </c:pt>
                <c:pt idx="2298">
                  <c:v>45007.979166666664</c:v>
                </c:pt>
                <c:pt idx="2299">
                  <c:v>45007.982638888891</c:v>
                </c:pt>
                <c:pt idx="2300">
                  <c:v>45007.986111111109</c:v>
                </c:pt>
                <c:pt idx="2301">
                  <c:v>45007.989583333336</c:v>
                </c:pt>
                <c:pt idx="2302">
                  <c:v>45007.993055555555</c:v>
                </c:pt>
                <c:pt idx="2303">
                  <c:v>45007.996527777781</c:v>
                </c:pt>
                <c:pt idx="2304">
                  <c:v>45008</c:v>
                </c:pt>
                <c:pt idx="2305">
                  <c:v>45008.003472222219</c:v>
                </c:pt>
                <c:pt idx="2306">
                  <c:v>45008.006944444445</c:v>
                </c:pt>
                <c:pt idx="2307">
                  <c:v>45008.010416666664</c:v>
                </c:pt>
                <c:pt idx="2308">
                  <c:v>45008.013888888891</c:v>
                </c:pt>
                <c:pt idx="2309">
                  <c:v>45008.017361111109</c:v>
                </c:pt>
                <c:pt idx="2310">
                  <c:v>45008.020833333336</c:v>
                </c:pt>
                <c:pt idx="2311">
                  <c:v>45008.024305555555</c:v>
                </c:pt>
                <c:pt idx="2312">
                  <c:v>45008.027777777781</c:v>
                </c:pt>
                <c:pt idx="2313">
                  <c:v>45008.03125</c:v>
                </c:pt>
                <c:pt idx="2314">
                  <c:v>45008.034722222219</c:v>
                </c:pt>
                <c:pt idx="2315">
                  <c:v>45008.038194444445</c:v>
                </c:pt>
                <c:pt idx="2316">
                  <c:v>45008.041666666664</c:v>
                </c:pt>
                <c:pt idx="2317">
                  <c:v>45008.045138888891</c:v>
                </c:pt>
                <c:pt idx="2318">
                  <c:v>45008.048611111109</c:v>
                </c:pt>
                <c:pt idx="2319">
                  <c:v>45008.052083333336</c:v>
                </c:pt>
                <c:pt idx="2320">
                  <c:v>45008.055555555555</c:v>
                </c:pt>
                <c:pt idx="2321">
                  <c:v>45008.059027777781</c:v>
                </c:pt>
                <c:pt idx="2322">
                  <c:v>45008.0625</c:v>
                </c:pt>
                <c:pt idx="2323">
                  <c:v>45008.065972222219</c:v>
                </c:pt>
                <c:pt idx="2324">
                  <c:v>45008.069444444445</c:v>
                </c:pt>
                <c:pt idx="2325">
                  <c:v>45008.072916666664</c:v>
                </c:pt>
                <c:pt idx="2326">
                  <c:v>45008.076388888891</c:v>
                </c:pt>
                <c:pt idx="2327">
                  <c:v>45008.079861111109</c:v>
                </c:pt>
                <c:pt idx="2328">
                  <c:v>45008.083333333336</c:v>
                </c:pt>
                <c:pt idx="2329">
                  <c:v>45008.086805555555</c:v>
                </c:pt>
                <c:pt idx="2330">
                  <c:v>45008.090277777781</c:v>
                </c:pt>
                <c:pt idx="2331">
                  <c:v>45008.09375</c:v>
                </c:pt>
                <c:pt idx="2332">
                  <c:v>45008.097222222219</c:v>
                </c:pt>
                <c:pt idx="2333">
                  <c:v>45008.100694444445</c:v>
                </c:pt>
                <c:pt idx="2334">
                  <c:v>45008.104166666664</c:v>
                </c:pt>
                <c:pt idx="2335">
                  <c:v>45008.107638888891</c:v>
                </c:pt>
                <c:pt idx="2336">
                  <c:v>45008.111111111109</c:v>
                </c:pt>
                <c:pt idx="2337">
                  <c:v>45008.114583333336</c:v>
                </c:pt>
                <c:pt idx="2338">
                  <c:v>45008.118055555555</c:v>
                </c:pt>
                <c:pt idx="2339">
                  <c:v>45008.121527777781</c:v>
                </c:pt>
                <c:pt idx="2340">
                  <c:v>45008.125</c:v>
                </c:pt>
                <c:pt idx="2341">
                  <c:v>45008.128472222219</c:v>
                </c:pt>
                <c:pt idx="2342">
                  <c:v>45008.131944444445</c:v>
                </c:pt>
                <c:pt idx="2343">
                  <c:v>45008.135416666664</c:v>
                </c:pt>
                <c:pt idx="2344">
                  <c:v>45008.138888888891</c:v>
                </c:pt>
                <c:pt idx="2345">
                  <c:v>45008.142361111109</c:v>
                </c:pt>
                <c:pt idx="2346">
                  <c:v>45008.145833333336</c:v>
                </c:pt>
                <c:pt idx="2347">
                  <c:v>45008.149305555555</c:v>
                </c:pt>
                <c:pt idx="2348">
                  <c:v>45008.152777777781</c:v>
                </c:pt>
                <c:pt idx="2349">
                  <c:v>45008.15625</c:v>
                </c:pt>
                <c:pt idx="2350">
                  <c:v>45008.159722222219</c:v>
                </c:pt>
                <c:pt idx="2351">
                  <c:v>45008.163194444445</c:v>
                </c:pt>
                <c:pt idx="2352">
                  <c:v>45008.166666666664</c:v>
                </c:pt>
                <c:pt idx="2353">
                  <c:v>45008.170138888891</c:v>
                </c:pt>
                <c:pt idx="2354">
                  <c:v>45008.173611111109</c:v>
                </c:pt>
                <c:pt idx="2355">
                  <c:v>45008.177083333336</c:v>
                </c:pt>
                <c:pt idx="2356">
                  <c:v>45008.180555555555</c:v>
                </c:pt>
                <c:pt idx="2357">
                  <c:v>45008.184027777781</c:v>
                </c:pt>
                <c:pt idx="2358">
                  <c:v>45008.1875</c:v>
                </c:pt>
                <c:pt idx="2359">
                  <c:v>45008.190972222219</c:v>
                </c:pt>
                <c:pt idx="2360">
                  <c:v>45008.194444444445</c:v>
                </c:pt>
                <c:pt idx="2361">
                  <c:v>45008.197916666664</c:v>
                </c:pt>
                <c:pt idx="2362">
                  <c:v>45008.201388888891</c:v>
                </c:pt>
                <c:pt idx="2363">
                  <c:v>45008.204861111109</c:v>
                </c:pt>
                <c:pt idx="2364">
                  <c:v>45008.208333333336</c:v>
                </c:pt>
                <c:pt idx="2365">
                  <c:v>45008.211805555555</c:v>
                </c:pt>
                <c:pt idx="2366">
                  <c:v>45008.215277777781</c:v>
                </c:pt>
                <c:pt idx="2367">
                  <c:v>45008.21875</c:v>
                </c:pt>
                <c:pt idx="2368">
                  <c:v>45008.222222222219</c:v>
                </c:pt>
                <c:pt idx="2369">
                  <c:v>45008.225694444445</c:v>
                </c:pt>
                <c:pt idx="2370">
                  <c:v>45008.229166666664</c:v>
                </c:pt>
                <c:pt idx="2371">
                  <c:v>45008.232638888891</c:v>
                </c:pt>
                <c:pt idx="2372">
                  <c:v>45008.236111111109</c:v>
                </c:pt>
                <c:pt idx="2373">
                  <c:v>45008.239583333336</c:v>
                </c:pt>
                <c:pt idx="2374">
                  <c:v>45008.243055555555</c:v>
                </c:pt>
                <c:pt idx="2375">
                  <c:v>45008.246527777781</c:v>
                </c:pt>
                <c:pt idx="2376">
                  <c:v>45008.25</c:v>
                </c:pt>
                <c:pt idx="2377">
                  <c:v>45008.253472222219</c:v>
                </c:pt>
                <c:pt idx="2378">
                  <c:v>45008.256944444445</c:v>
                </c:pt>
                <c:pt idx="2379">
                  <c:v>45008.260416666664</c:v>
                </c:pt>
                <c:pt idx="2380">
                  <c:v>45008.263888888891</c:v>
                </c:pt>
                <c:pt idx="2381">
                  <c:v>45008.267361111109</c:v>
                </c:pt>
                <c:pt idx="2382">
                  <c:v>45008.270833333336</c:v>
                </c:pt>
                <c:pt idx="2383">
                  <c:v>45008.274305555555</c:v>
                </c:pt>
                <c:pt idx="2384">
                  <c:v>45008.277777777781</c:v>
                </c:pt>
                <c:pt idx="2385">
                  <c:v>45008.28125</c:v>
                </c:pt>
                <c:pt idx="2386">
                  <c:v>45008.284722222219</c:v>
                </c:pt>
                <c:pt idx="2387">
                  <c:v>45008.288194444445</c:v>
                </c:pt>
                <c:pt idx="2388">
                  <c:v>45008.291666666664</c:v>
                </c:pt>
                <c:pt idx="2389">
                  <c:v>45008.295138888891</c:v>
                </c:pt>
                <c:pt idx="2390">
                  <c:v>45008.298611111109</c:v>
                </c:pt>
                <c:pt idx="2391">
                  <c:v>45008.302083333336</c:v>
                </c:pt>
                <c:pt idx="2392">
                  <c:v>45008.305555555555</c:v>
                </c:pt>
                <c:pt idx="2393">
                  <c:v>45008.309027777781</c:v>
                </c:pt>
                <c:pt idx="2394">
                  <c:v>45008.3125</c:v>
                </c:pt>
                <c:pt idx="2395">
                  <c:v>45008.315972222219</c:v>
                </c:pt>
                <c:pt idx="2396">
                  <c:v>45008.319444444445</c:v>
                </c:pt>
                <c:pt idx="2397">
                  <c:v>45008.322916666664</c:v>
                </c:pt>
                <c:pt idx="2398">
                  <c:v>45008.326388888891</c:v>
                </c:pt>
                <c:pt idx="2399">
                  <c:v>45008.329861111109</c:v>
                </c:pt>
                <c:pt idx="2400">
                  <c:v>45008.333333333336</c:v>
                </c:pt>
                <c:pt idx="2401">
                  <c:v>45008.336805555555</c:v>
                </c:pt>
                <c:pt idx="2402">
                  <c:v>45008.340277777781</c:v>
                </c:pt>
                <c:pt idx="2403">
                  <c:v>45008.34375</c:v>
                </c:pt>
                <c:pt idx="2404">
                  <c:v>45008.347222222219</c:v>
                </c:pt>
                <c:pt idx="2405">
                  <c:v>45008.350694444445</c:v>
                </c:pt>
                <c:pt idx="2406">
                  <c:v>45008.354166666664</c:v>
                </c:pt>
                <c:pt idx="2407">
                  <c:v>45008.357638888891</c:v>
                </c:pt>
                <c:pt idx="2408">
                  <c:v>45008.361111111109</c:v>
                </c:pt>
                <c:pt idx="2409">
                  <c:v>45008.364583333336</c:v>
                </c:pt>
                <c:pt idx="2410">
                  <c:v>45008.368055555555</c:v>
                </c:pt>
                <c:pt idx="2411">
                  <c:v>45008.371527777781</c:v>
                </c:pt>
                <c:pt idx="2412">
                  <c:v>45008.375</c:v>
                </c:pt>
                <c:pt idx="2413">
                  <c:v>45008.378472222219</c:v>
                </c:pt>
                <c:pt idx="2414">
                  <c:v>45008.381944444445</c:v>
                </c:pt>
                <c:pt idx="2415">
                  <c:v>45008.385416666664</c:v>
                </c:pt>
                <c:pt idx="2416">
                  <c:v>45008.388888888891</c:v>
                </c:pt>
                <c:pt idx="2417">
                  <c:v>45008.392361111109</c:v>
                </c:pt>
                <c:pt idx="2418">
                  <c:v>45008.395833333336</c:v>
                </c:pt>
                <c:pt idx="2419">
                  <c:v>45008.399305555555</c:v>
                </c:pt>
                <c:pt idx="2420">
                  <c:v>45008.402777777781</c:v>
                </c:pt>
                <c:pt idx="2421">
                  <c:v>45008.40625</c:v>
                </c:pt>
                <c:pt idx="2422">
                  <c:v>45008.409722222219</c:v>
                </c:pt>
                <c:pt idx="2423">
                  <c:v>45008.413194444445</c:v>
                </c:pt>
                <c:pt idx="2424">
                  <c:v>45008.416666666664</c:v>
                </c:pt>
                <c:pt idx="2425">
                  <c:v>45008.420138888891</c:v>
                </c:pt>
                <c:pt idx="2426">
                  <c:v>45008.423611111109</c:v>
                </c:pt>
                <c:pt idx="2427">
                  <c:v>45008.427083333336</c:v>
                </c:pt>
                <c:pt idx="2428">
                  <c:v>45008.430555555555</c:v>
                </c:pt>
                <c:pt idx="2429">
                  <c:v>45008.434027777781</c:v>
                </c:pt>
                <c:pt idx="2430">
                  <c:v>45008.4375</c:v>
                </c:pt>
                <c:pt idx="2431">
                  <c:v>45008.440972222219</c:v>
                </c:pt>
                <c:pt idx="2432">
                  <c:v>45008.444444444445</c:v>
                </c:pt>
                <c:pt idx="2433">
                  <c:v>45008.447916666664</c:v>
                </c:pt>
                <c:pt idx="2434">
                  <c:v>45008.451388888891</c:v>
                </c:pt>
                <c:pt idx="2435">
                  <c:v>45008.454861111109</c:v>
                </c:pt>
                <c:pt idx="2436">
                  <c:v>45008.458333333336</c:v>
                </c:pt>
                <c:pt idx="2437">
                  <c:v>45008.461805555555</c:v>
                </c:pt>
                <c:pt idx="2438">
                  <c:v>45008.465277777781</c:v>
                </c:pt>
                <c:pt idx="2439">
                  <c:v>45008.46875</c:v>
                </c:pt>
                <c:pt idx="2440">
                  <c:v>45008.472222222219</c:v>
                </c:pt>
                <c:pt idx="2441">
                  <c:v>45008.475694444445</c:v>
                </c:pt>
                <c:pt idx="2442">
                  <c:v>45008.479166666664</c:v>
                </c:pt>
                <c:pt idx="2443">
                  <c:v>45008.482638888891</c:v>
                </c:pt>
                <c:pt idx="2444">
                  <c:v>45008.486111111109</c:v>
                </c:pt>
                <c:pt idx="2445">
                  <c:v>45008.489583333336</c:v>
                </c:pt>
                <c:pt idx="2446">
                  <c:v>45008.493055555555</c:v>
                </c:pt>
                <c:pt idx="2447">
                  <c:v>45008.496527777781</c:v>
                </c:pt>
                <c:pt idx="2448">
                  <c:v>45008.5</c:v>
                </c:pt>
                <c:pt idx="2449">
                  <c:v>45008.503472222219</c:v>
                </c:pt>
                <c:pt idx="2450">
                  <c:v>45008.506944444445</c:v>
                </c:pt>
                <c:pt idx="2451">
                  <c:v>45008.510416666664</c:v>
                </c:pt>
                <c:pt idx="2452">
                  <c:v>45008.513888888891</c:v>
                </c:pt>
                <c:pt idx="2453">
                  <c:v>45008.517361111109</c:v>
                </c:pt>
                <c:pt idx="2454">
                  <c:v>45008.520833333336</c:v>
                </c:pt>
                <c:pt idx="2455">
                  <c:v>45008.524305555555</c:v>
                </c:pt>
                <c:pt idx="2456">
                  <c:v>45008.527777777781</c:v>
                </c:pt>
                <c:pt idx="2457">
                  <c:v>45008.53125</c:v>
                </c:pt>
                <c:pt idx="2458">
                  <c:v>45008.534722222219</c:v>
                </c:pt>
                <c:pt idx="2459">
                  <c:v>45008.538194444445</c:v>
                </c:pt>
                <c:pt idx="2460">
                  <c:v>45008.541666666664</c:v>
                </c:pt>
                <c:pt idx="2461">
                  <c:v>45008.545138888891</c:v>
                </c:pt>
                <c:pt idx="2462">
                  <c:v>45008.548611111109</c:v>
                </c:pt>
                <c:pt idx="2463">
                  <c:v>45008.552083333336</c:v>
                </c:pt>
                <c:pt idx="2464">
                  <c:v>45008.555555555555</c:v>
                </c:pt>
                <c:pt idx="2465">
                  <c:v>45008.559027777781</c:v>
                </c:pt>
                <c:pt idx="2466">
                  <c:v>45008.5625</c:v>
                </c:pt>
                <c:pt idx="2467">
                  <c:v>45008.565972222219</c:v>
                </c:pt>
                <c:pt idx="2468">
                  <c:v>45008.569444444445</c:v>
                </c:pt>
                <c:pt idx="2469">
                  <c:v>45008.572916666664</c:v>
                </c:pt>
                <c:pt idx="2470">
                  <c:v>45008.576388888891</c:v>
                </c:pt>
                <c:pt idx="2471">
                  <c:v>45008.579861111109</c:v>
                </c:pt>
                <c:pt idx="2472">
                  <c:v>45008.583333333336</c:v>
                </c:pt>
                <c:pt idx="2473">
                  <c:v>45008.586805555555</c:v>
                </c:pt>
                <c:pt idx="2474">
                  <c:v>45008.590277777781</c:v>
                </c:pt>
                <c:pt idx="2475">
                  <c:v>45008.59375</c:v>
                </c:pt>
                <c:pt idx="2476">
                  <c:v>45008.597222222219</c:v>
                </c:pt>
                <c:pt idx="2477">
                  <c:v>45008.600694444445</c:v>
                </c:pt>
                <c:pt idx="2478">
                  <c:v>45008.604166666664</c:v>
                </c:pt>
                <c:pt idx="2479">
                  <c:v>45008.607638888891</c:v>
                </c:pt>
                <c:pt idx="2480">
                  <c:v>45008.611111111109</c:v>
                </c:pt>
                <c:pt idx="2481">
                  <c:v>45008.614583333336</c:v>
                </c:pt>
                <c:pt idx="2482">
                  <c:v>45008.618055555555</c:v>
                </c:pt>
                <c:pt idx="2483">
                  <c:v>45008.621527777781</c:v>
                </c:pt>
                <c:pt idx="2484">
                  <c:v>45008.625</c:v>
                </c:pt>
                <c:pt idx="2485">
                  <c:v>45008.628472222219</c:v>
                </c:pt>
                <c:pt idx="2486">
                  <c:v>45008.631944444445</c:v>
                </c:pt>
                <c:pt idx="2487">
                  <c:v>45008.635416666664</c:v>
                </c:pt>
                <c:pt idx="2488">
                  <c:v>45008.638888888891</c:v>
                </c:pt>
                <c:pt idx="2489">
                  <c:v>45008.642361111109</c:v>
                </c:pt>
                <c:pt idx="2490">
                  <c:v>45008.645833333336</c:v>
                </c:pt>
                <c:pt idx="2491">
                  <c:v>45008.649305555555</c:v>
                </c:pt>
                <c:pt idx="2492">
                  <c:v>45008.652777777781</c:v>
                </c:pt>
                <c:pt idx="2493">
                  <c:v>45008.65625</c:v>
                </c:pt>
                <c:pt idx="2494">
                  <c:v>45008.659722222219</c:v>
                </c:pt>
                <c:pt idx="2495">
                  <c:v>45008.663194444445</c:v>
                </c:pt>
                <c:pt idx="2496">
                  <c:v>45008.666666666664</c:v>
                </c:pt>
                <c:pt idx="2497">
                  <c:v>45008.670138888891</c:v>
                </c:pt>
                <c:pt idx="2498">
                  <c:v>45008.673611111109</c:v>
                </c:pt>
                <c:pt idx="2499">
                  <c:v>45008.677083333336</c:v>
                </c:pt>
                <c:pt idx="2500">
                  <c:v>45008.680555555555</c:v>
                </c:pt>
                <c:pt idx="2501">
                  <c:v>45008.684027777781</c:v>
                </c:pt>
                <c:pt idx="2502">
                  <c:v>45008.6875</c:v>
                </c:pt>
                <c:pt idx="2503">
                  <c:v>45008.690972222219</c:v>
                </c:pt>
                <c:pt idx="2504">
                  <c:v>45008.694444444445</c:v>
                </c:pt>
                <c:pt idx="2505">
                  <c:v>45008.697916666664</c:v>
                </c:pt>
                <c:pt idx="2506">
                  <c:v>45008.701388888891</c:v>
                </c:pt>
                <c:pt idx="2507">
                  <c:v>45008.704861111109</c:v>
                </c:pt>
                <c:pt idx="2508">
                  <c:v>45008.708333333336</c:v>
                </c:pt>
                <c:pt idx="2509">
                  <c:v>45008.711805555555</c:v>
                </c:pt>
                <c:pt idx="2510">
                  <c:v>45008.715277777781</c:v>
                </c:pt>
                <c:pt idx="2511">
                  <c:v>45008.71875</c:v>
                </c:pt>
                <c:pt idx="2512">
                  <c:v>45008.722222222219</c:v>
                </c:pt>
                <c:pt idx="2513">
                  <c:v>45008.725694444445</c:v>
                </c:pt>
                <c:pt idx="2514">
                  <c:v>45008.729166666664</c:v>
                </c:pt>
                <c:pt idx="2515">
                  <c:v>45008.732638888891</c:v>
                </c:pt>
                <c:pt idx="2516">
                  <c:v>45008.736111111109</c:v>
                </c:pt>
                <c:pt idx="2517">
                  <c:v>45008.739583333336</c:v>
                </c:pt>
                <c:pt idx="2518">
                  <c:v>45008.743055555555</c:v>
                </c:pt>
                <c:pt idx="2519">
                  <c:v>45008.746527777781</c:v>
                </c:pt>
                <c:pt idx="2520">
                  <c:v>45008.75</c:v>
                </c:pt>
                <c:pt idx="2521">
                  <c:v>45008.753472222219</c:v>
                </c:pt>
                <c:pt idx="2522">
                  <c:v>45008.756944444445</c:v>
                </c:pt>
                <c:pt idx="2523">
                  <c:v>45008.760416666664</c:v>
                </c:pt>
                <c:pt idx="2524">
                  <c:v>45008.763888888891</c:v>
                </c:pt>
                <c:pt idx="2525">
                  <c:v>45008.767361111109</c:v>
                </c:pt>
                <c:pt idx="2526">
                  <c:v>45008.770833333336</c:v>
                </c:pt>
                <c:pt idx="2527">
                  <c:v>45008.774305555555</c:v>
                </c:pt>
                <c:pt idx="2528">
                  <c:v>45008.777777777781</c:v>
                </c:pt>
                <c:pt idx="2529">
                  <c:v>45008.78125</c:v>
                </c:pt>
                <c:pt idx="2530">
                  <c:v>45008.784722222219</c:v>
                </c:pt>
                <c:pt idx="2531">
                  <c:v>45008.788194444445</c:v>
                </c:pt>
                <c:pt idx="2532">
                  <c:v>45008.791666666664</c:v>
                </c:pt>
                <c:pt idx="2533">
                  <c:v>45008.795138888891</c:v>
                </c:pt>
                <c:pt idx="2534">
                  <c:v>45008.798611111109</c:v>
                </c:pt>
                <c:pt idx="2535">
                  <c:v>45008.802083333336</c:v>
                </c:pt>
                <c:pt idx="2536">
                  <c:v>45008.805555555555</c:v>
                </c:pt>
                <c:pt idx="2537">
                  <c:v>45008.809027777781</c:v>
                </c:pt>
                <c:pt idx="2538">
                  <c:v>45008.8125</c:v>
                </c:pt>
                <c:pt idx="2539">
                  <c:v>45008.815972222219</c:v>
                </c:pt>
                <c:pt idx="2540">
                  <c:v>45008.819444444445</c:v>
                </c:pt>
                <c:pt idx="2541">
                  <c:v>45008.822916666664</c:v>
                </c:pt>
                <c:pt idx="2542">
                  <c:v>45008.826388888891</c:v>
                </c:pt>
                <c:pt idx="2543">
                  <c:v>45008.829861111109</c:v>
                </c:pt>
                <c:pt idx="2544">
                  <c:v>45008.833333333336</c:v>
                </c:pt>
                <c:pt idx="2545">
                  <c:v>45008.836805555555</c:v>
                </c:pt>
                <c:pt idx="2546">
                  <c:v>45008.840277777781</c:v>
                </c:pt>
                <c:pt idx="2547">
                  <c:v>45008.84375</c:v>
                </c:pt>
                <c:pt idx="2548">
                  <c:v>45008.847222222219</c:v>
                </c:pt>
                <c:pt idx="2549">
                  <c:v>45008.850694444445</c:v>
                </c:pt>
                <c:pt idx="2550">
                  <c:v>45008.854166666664</c:v>
                </c:pt>
                <c:pt idx="2551">
                  <c:v>45008.857638888891</c:v>
                </c:pt>
                <c:pt idx="2552">
                  <c:v>45008.861111111109</c:v>
                </c:pt>
                <c:pt idx="2553">
                  <c:v>45008.864583333336</c:v>
                </c:pt>
                <c:pt idx="2554">
                  <c:v>45008.868055555555</c:v>
                </c:pt>
                <c:pt idx="2555">
                  <c:v>45008.871527777781</c:v>
                </c:pt>
                <c:pt idx="2556">
                  <c:v>45008.875</c:v>
                </c:pt>
                <c:pt idx="2557">
                  <c:v>45008.878472222219</c:v>
                </c:pt>
                <c:pt idx="2558">
                  <c:v>45008.881944444445</c:v>
                </c:pt>
                <c:pt idx="2559">
                  <c:v>45008.885416666664</c:v>
                </c:pt>
                <c:pt idx="2560">
                  <c:v>45008.888888888891</c:v>
                </c:pt>
                <c:pt idx="2561">
                  <c:v>45008.892361111109</c:v>
                </c:pt>
                <c:pt idx="2562">
                  <c:v>45008.895833333336</c:v>
                </c:pt>
                <c:pt idx="2563">
                  <c:v>45008.899305555555</c:v>
                </c:pt>
                <c:pt idx="2564">
                  <c:v>45008.902777777781</c:v>
                </c:pt>
                <c:pt idx="2565">
                  <c:v>45008.90625</c:v>
                </c:pt>
                <c:pt idx="2566">
                  <c:v>45008.909722222219</c:v>
                </c:pt>
                <c:pt idx="2567">
                  <c:v>45008.913194444445</c:v>
                </c:pt>
                <c:pt idx="2568">
                  <c:v>45008.916666666664</c:v>
                </c:pt>
                <c:pt idx="2569">
                  <c:v>45008.920138888891</c:v>
                </c:pt>
                <c:pt idx="2570">
                  <c:v>45008.923611111109</c:v>
                </c:pt>
                <c:pt idx="2571">
                  <c:v>45008.927083333336</c:v>
                </c:pt>
                <c:pt idx="2572">
                  <c:v>45008.930555555555</c:v>
                </c:pt>
                <c:pt idx="2573">
                  <c:v>45008.934027777781</c:v>
                </c:pt>
                <c:pt idx="2574">
                  <c:v>45008.9375</c:v>
                </c:pt>
                <c:pt idx="2575">
                  <c:v>45008.940972222219</c:v>
                </c:pt>
                <c:pt idx="2576">
                  <c:v>45008.944444444445</c:v>
                </c:pt>
                <c:pt idx="2577">
                  <c:v>45008.947916666664</c:v>
                </c:pt>
                <c:pt idx="2578">
                  <c:v>45008.951388888891</c:v>
                </c:pt>
                <c:pt idx="2579">
                  <c:v>45008.954861111109</c:v>
                </c:pt>
                <c:pt idx="2580">
                  <c:v>45008.958333333336</c:v>
                </c:pt>
                <c:pt idx="2581">
                  <c:v>45008.961805555555</c:v>
                </c:pt>
                <c:pt idx="2582">
                  <c:v>45008.965277777781</c:v>
                </c:pt>
                <c:pt idx="2583">
                  <c:v>45008.96875</c:v>
                </c:pt>
                <c:pt idx="2584">
                  <c:v>45008.972222222219</c:v>
                </c:pt>
                <c:pt idx="2585">
                  <c:v>45008.975694444445</c:v>
                </c:pt>
                <c:pt idx="2586">
                  <c:v>45008.979166666664</c:v>
                </c:pt>
                <c:pt idx="2587">
                  <c:v>45008.982638888891</c:v>
                </c:pt>
                <c:pt idx="2588">
                  <c:v>45008.986111111109</c:v>
                </c:pt>
                <c:pt idx="2589">
                  <c:v>45008.989583333336</c:v>
                </c:pt>
                <c:pt idx="2590">
                  <c:v>45008.993055555555</c:v>
                </c:pt>
                <c:pt idx="2591">
                  <c:v>45008.996527777781</c:v>
                </c:pt>
                <c:pt idx="2592">
                  <c:v>45009</c:v>
                </c:pt>
                <c:pt idx="2593">
                  <c:v>45009.003472222219</c:v>
                </c:pt>
                <c:pt idx="2594">
                  <c:v>45009.006944444445</c:v>
                </c:pt>
                <c:pt idx="2595">
                  <c:v>45009.010416666664</c:v>
                </c:pt>
                <c:pt idx="2596">
                  <c:v>45009.013888888891</c:v>
                </c:pt>
                <c:pt idx="2597">
                  <c:v>45009.017361111109</c:v>
                </c:pt>
                <c:pt idx="2598">
                  <c:v>45009.020833333336</c:v>
                </c:pt>
                <c:pt idx="2599">
                  <c:v>45009.024305555555</c:v>
                </c:pt>
                <c:pt idx="2600">
                  <c:v>45009.027777777781</c:v>
                </c:pt>
                <c:pt idx="2601">
                  <c:v>45009.03125</c:v>
                </c:pt>
                <c:pt idx="2602">
                  <c:v>45009.034722222219</c:v>
                </c:pt>
                <c:pt idx="2603">
                  <c:v>45009.038194444445</c:v>
                </c:pt>
                <c:pt idx="2604">
                  <c:v>45009.041666666664</c:v>
                </c:pt>
                <c:pt idx="2605">
                  <c:v>45009.045138888891</c:v>
                </c:pt>
                <c:pt idx="2606">
                  <c:v>45009.048611111109</c:v>
                </c:pt>
                <c:pt idx="2607">
                  <c:v>45009.052083333336</c:v>
                </c:pt>
                <c:pt idx="2608">
                  <c:v>45009.055555555555</c:v>
                </c:pt>
                <c:pt idx="2609">
                  <c:v>45009.059027777781</c:v>
                </c:pt>
                <c:pt idx="2610">
                  <c:v>45009.0625</c:v>
                </c:pt>
                <c:pt idx="2611">
                  <c:v>45009.065972222219</c:v>
                </c:pt>
                <c:pt idx="2612">
                  <c:v>45009.069444444445</c:v>
                </c:pt>
                <c:pt idx="2613">
                  <c:v>45009.072916666664</c:v>
                </c:pt>
                <c:pt idx="2614">
                  <c:v>45009.076388888891</c:v>
                </c:pt>
                <c:pt idx="2615">
                  <c:v>45009.079861111109</c:v>
                </c:pt>
                <c:pt idx="2616">
                  <c:v>45009.083333333336</c:v>
                </c:pt>
                <c:pt idx="2617">
                  <c:v>45009.086805555555</c:v>
                </c:pt>
                <c:pt idx="2618">
                  <c:v>45009.090277777781</c:v>
                </c:pt>
                <c:pt idx="2619">
                  <c:v>45009.09375</c:v>
                </c:pt>
                <c:pt idx="2620">
                  <c:v>45009.097222222219</c:v>
                </c:pt>
                <c:pt idx="2621">
                  <c:v>45009.100694444445</c:v>
                </c:pt>
                <c:pt idx="2622">
                  <c:v>45009.104166666664</c:v>
                </c:pt>
                <c:pt idx="2623">
                  <c:v>45009.107638888891</c:v>
                </c:pt>
                <c:pt idx="2624">
                  <c:v>45009.111111111109</c:v>
                </c:pt>
                <c:pt idx="2625">
                  <c:v>45009.114583333336</c:v>
                </c:pt>
                <c:pt idx="2626">
                  <c:v>45009.118055555555</c:v>
                </c:pt>
                <c:pt idx="2627">
                  <c:v>45009.121527777781</c:v>
                </c:pt>
                <c:pt idx="2628">
                  <c:v>45009.125</c:v>
                </c:pt>
                <c:pt idx="2629">
                  <c:v>45009.128472222219</c:v>
                </c:pt>
                <c:pt idx="2630">
                  <c:v>45009.131944444445</c:v>
                </c:pt>
                <c:pt idx="2631">
                  <c:v>45009.135416666664</c:v>
                </c:pt>
                <c:pt idx="2632">
                  <c:v>45009.138888888891</c:v>
                </c:pt>
                <c:pt idx="2633">
                  <c:v>45009.142361111109</c:v>
                </c:pt>
                <c:pt idx="2634">
                  <c:v>45009.145833333336</c:v>
                </c:pt>
                <c:pt idx="2635">
                  <c:v>45009.149305555555</c:v>
                </c:pt>
                <c:pt idx="2636">
                  <c:v>45009.152777777781</c:v>
                </c:pt>
                <c:pt idx="2637">
                  <c:v>45009.15625</c:v>
                </c:pt>
                <c:pt idx="2638">
                  <c:v>45009.159722222219</c:v>
                </c:pt>
                <c:pt idx="2639">
                  <c:v>45009.163194444445</c:v>
                </c:pt>
                <c:pt idx="2640">
                  <c:v>45009.166666666664</c:v>
                </c:pt>
                <c:pt idx="2641">
                  <c:v>45009.170138888891</c:v>
                </c:pt>
                <c:pt idx="2642">
                  <c:v>45009.173611111109</c:v>
                </c:pt>
                <c:pt idx="2643">
                  <c:v>45009.177083333336</c:v>
                </c:pt>
                <c:pt idx="2644">
                  <c:v>45009.180555555555</c:v>
                </c:pt>
                <c:pt idx="2645">
                  <c:v>45009.184027777781</c:v>
                </c:pt>
                <c:pt idx="2646">
                  <c:v>45009.1875</c:v>
                </c:pt>
                <c:pt idx="2647">
                  <c:v>45009.190972222219</c:v>
                </c:pt>
                <c:pt idx="2648">
                  <c:v>45009.194444444445</c:v>
                </c:pt>
                <c:pt idx="2649">
                  <c:v>45009.197916666664</c:v>
                </c:pt>
                <c:pt idx="2650">
                  <c:v>45009.201388888891</c:v>
                </c:pt>
                <c:pt idx="2651">
                  <c:v>45009.204861111109</c:v>
                </c:pt>
                <c:pt idx="2652">
                  <c:v>45009.208333333336</c:v>
                </c:pt>
                <c:pt idx="2653">
                  <c:v>45009.211805555555</c:v>
                </c:pt>
                <c:pt idx="2654">
                  <c:v>45009.215277777781</c:v>
                </c:pt>
                <c:pt idx="2655">
                  <c:v>45009.21875</c:v>
                </c:pt>
                <c:pt idx="2656">
                  <c:v>45009.222222222219</c:v>
                </c:pt>
                <c:pt idx="2657">
                  <c:v>45009.225694444445</c:v>
                </c:pt>
                <c:pt idx="2658">
                  <c:v>45009.229166666664</c:v>
                </c:pt>
                <c:pt idx="2659">
                  <c:v>45009.232638888891</c:v>
                </c:pt>
                <c:pt idx="2660">
                  <c:v>45009.236111111109</c:v>
                </c:pt>
                <c:pt idx="2661">
                  <c:v>45009.239583333336</c:v>
                </c:pt>
                <c:pt idx="2662">
                  <c:v>45009.243055555555</c:v>
                </c:pt>
                <c:pt idx="2663">
                  <c:v>45009.246527777781</c:v>
                </c:pt>
                <c:pt idx="2664">
                  <c:v>45009.25</c:v>
                </c:pt>
                <c:pt idx="2665">
                  <c:v>45009.253472222219</c:v>
                </c:pt>
                <c:pt idx="2666">
                  <c:v>45009.256944444445</c:v>
                </c:pt>
                <c:pt idx="2667">
                  <c:v>45009.260416666664</c:v>
                </c:pt>
                <c:pt idx="2668">
                  <c:v>45009.263888888891</c:v>
                </c:pt>
                <c:pt idx="2669">
                  <c:v>45009.267361111109</c:v>
                </c:pt>
                <c:pt idx="2670">
                  <c:v>45009.270833333336</c:v>
                </c:pt>
                <c:pt idx="2671">
                  <c:v>45009.274305555555</c:v>
                </c:pt>
                <c:pt idx="2672">
                  <c:v>45009.277777777781</c:v>
                </c:pt>
                <c:pt idx="2673">
                  <c:v>45009.28125</c:v>
                </c:pt>
                <c:pt idx="2674">
                  <c:v>45009.284722222219</c:v>
                </c:pt>
                <c:pt idx="2675">
                  <c:v>45009.288194444445</c:v>
                </c:pt>
                <c:pt idx="2676">
                  <c:v>45009.291666666664</c:v>
                </c:pt>
                <c:pt idx="2677">
                  <c:v>45009.295138888891</c:v>
                </c:pt>
                <c:pt idx="2678">
                  <c:v>45009.298611111109</c:v>
                </c:pt>
                <c:pt idx="2679">
                  <c:v>45009.302083333336</c:v>
                </c:pt>
                <c:pt idx="2680">
                  <c:v>45009.305555555555</c:v>
                </c:pt>
                <c:pt idx="2681">
                  <c:v>45009.309027777781</c:v>
                </c:pt>
                <c:pt idx="2682">
                  <c:v>45009.3125</c:v>
                </c:pt>
                <c:pt idx="2683">
                  <c:v>45009.315972222219</c:v>
                </c:pt>
                <c:pt idx="2684">
                  <c:v>45009.319444444445</c:v>
                </c:pt>
                <c:pt idx="2685">
                  <c:v>45009.322916666664</c:v>
                </c:pt>
                <c:pt idx="2686">
                  <c:v>45009.326388888891</c:v>
                </c:pt>
                <c:pt idx="2687">
                  <c:v>45009.329861111109</c:v>
                </c:pt>
                <c:pt idx="2688">
                  <c:v>45009.333333333336</c:v>
                </c:pt>
                <c:pt idx="2689">
                  <c:v>45009.336805555555</c:v>
                </c:pt>
                <c:pt idx="2690">
                  <c:v>45009.340277777781</c:v>
                </c:pt>
                <c:pt idx="2691">
                  <c:v>45009.34375</c:v>
                </c:pt>
                <c:pt idx="2692">
                  <c:v>45009.347222222219</c:v>
                </c:pt>
                <c:pt idx="2693">
                  <c:v>45009.350694444445</c:v>
                </c:pt>
                <c:pt idx="2694">
                  <c:v>45009.354166666664</c:v>
                </c:pt>
                <c:pt idx="2695">
                  <c:v>45009.357638888891</c:v>
                </c:pt>
                <c:pt idx="2696">
                  <c:v>45009.361111111109</c:v>
                </c:pt>
                <c:pt idx="2697">
                  <c:v>45009.364583333336</c:v>
                </c:pt>
                <c:pt idx="2698">
                  <c:v>45009.368055555555</c:v>
                </c:pt>
                <c:pt idx="2699">
                  <c:v>45009.371527777781</c:v>
                </c:pt>
                <c:pt idx="2700">
                  <c:v>45009.375</c:v>
                </c:pt>
                <c:pt idx="2701">
                  <c:v>45009.378472222219</c:v>
                </c:pt>
                <c:pt idx="2702">
                  <c:v>45009.381944444445</c:v>
                </c:pt>
                <c:pt idx="2703">
                  <c:v>45009.385416666664</c:v>
                </c:pt>
                <c:pt idx="2704">
                  <c:v>45009.388888888891</c:v>
                </c:pt>
                <c:pt idx="2705">
                  <c:v>45009.392361111109</c:v>
                </c:pt>
                <c:pt idx="2706">
                  <c:v>45009.395833333336</c:v>
                </c:pt>
                <c:pt idx="2707">
                  <c:v>45009.399305555555</c:v>
                </c:pt>
                <c:pt idx="2708">
                  <c:v>45009.402777777781</c:v>
                </c:pt>
                <c:pt idx="2709">
                  <c:v>45009.40625</c:v>
                </c:pt>
                <c:pt idx="2710">
                  <c:v>45009.409722222219</c:v>
                </c:pt>
                <c:pt idx="2711">
                  <c:v>45009.413194444445</c:v>
                </c:pt>
                <c:pt idx="2712">
                  <c:v>45009.416666666664</c:v>
                </c:pt>
                <c:pt idx="2713">
                  <c:v>45009.420138888891</c:v>
                </c:pt>
                <c:pt idx="2714">
                  <c:v>45009.423611111109</c:v>
                </c:pt>
                <c:pt idx="2715">
                  <c:v>45009.427083333336</c:v>
                </c:pt>
                <c:pt idx="2716">
                  <c:v>45009.430555555555</c:v>
                </c:pt>
                <c:pt idx="2717">
                  <c:v>45009.434027777781</c:v>
                </c:pt>
                <c:pt idx="2718">
                  <c:v>45009.4375</c:v>
                </c:pt>
                <c:pt idx="2719">
                  <c:v>45009.440972222219</c:v>
                </c:pt>
                <c:pt idx="2720">
                  <c:v>45009.444444444445</c:v>
                </c:pt>
                <c:pt idx="2721">
                  <c:v>45009.447916666664</c:v>
                </c:pt>
                <c:pt idx="2722">
                  <c:v>45009.451388888891</c:v>
                </c:pt>
                <c:pt idx="2723">
                  <c:v>45009.454861111109</c:v>
                </c:pt>
                <c:pt idx="2724">
                  <c:v>45009.458333333336</c:v>
                </c:pt>
                <c:pt idx="2725">
                  <c:v>45009.461805555555</c:v>
                </c:pt>
                <c:pt idx="2726">
                  <c:v>45009.465277777781</c:v>
                </c:pt>
                <c:pt idx="2727">
                  <c:v>45009.46875</c:v>
                </c:pt>
                <c:pt idx="2728">
                  <c:v>45009.472222222219</c:v>
                </c:pt>
                <c:pt idx="2729">
                  <c:v>45009.475694444445</c:v>
                </c:pt>
                <c:pt idx="2730">
                  <c:v>45009.479166666664</c:v>
                </c:pt>
                <c:pt idx="2731">
                  <c:v>45009.482638888891</c:v>
                </c:pt>
                <c:pt idx="2732">
                  <c:v>45009.486111111109</c:v>
                </c:pt>
                <c:pt idx="2733">
                  <c:v>45009.489583333336</c:v>
                </c:pt>
                <c:pt idx="2734">
                  <c:v>45009.493055555555</c:v>
                </c:pt>
                <c:pt idx="2735">
                  <c:v>45009.496527777781</c:v>
                </c:pt>
                <c:pt idx="2736">
                  <c:v>45009.5</c:v>
                </c:pt>
                <c:pt idx="2737">
                  <c:v>45009.503472222219</c:v>
                </c:pt>
                <c:pt idx="2738">
                  <c:v>45009.506944444445</c:v>
                </c:pt>
                <c:pt idx="2739">
                  <c:v>45009.510416666664</c:v>
                </c:pt>
                <c:pt idx="2740">
                  <c:v>45009.513888888891</c:v>
                </c:pt>
                <c:pt idx="2741">
                  <c:v>45009.517361111109</c:v>
                </c:pt>
                <c:pt idx="2742">
                  <c:v>45009.520833333336</c:v>
                </c:pt>
                <c:pt idx="2743">
                  <c:v>45009.524305555555</c:v>
                </c:pt>
                <c:pt idx="2744">
                  <c:v>45009.527777777781</c:v>
                </c:pt>
                <c:pt idx="2745">
                  <c:v>45009.53125</c:v>
                </c:pt>
                <c:pt idx="2746">
                  <c:v>45009.534722222219</c:v>
                </c:pt>
                <c:pt idx="2747">
                  <c:v>45009.538194444445</c:v>
                </c:pt>
                <c:pt idx="2748">
                  <c:v>45009.541666666664</c:v>
                </c:pt>
                <c:pt idx="2749">
                  <c:v>45009.545138888891</c:v>
                </c:pt>
                <c:pt idx="2750">
                  <c:v>45009.548611111109</c:v>
                </c:pt>
                <c:pt idx="2751">
                  <c:v>45009.552083333336</c:v>
                </c:pt>
                <c:pt idx="2752">
                  <c:v>45009.555555555555</c:v>
                </c:pt>
                <c:pt idx="2753">
                  <c:v>45009.559027777781</c:v>
                </c:pt>
                <c:pt idx="2754">
                  <c:v>45009.5625</c:v>
                </c:pt>
                <c:pt idx="2755">
                  <c:v>45009.565972222219</c:v>
                </c:pt>
                <c:pt idx="2756">
                  <c:v>45009.569444444445</c:v>
                </c:pt>
                <c:pt idx="2757">
                  <c:v>45009.572916666664</c:v>
                </c:pt>
                <c:pt idx="2758">
                  <c:v>45009.576388888891</c:v>
                </c:pt>
                <c:pt idx="2759">
                  <c:v>45009.579861111109</c:v>
                </c:pt>
                <c:pt idx="2760">
                  <c:v>45009.583333333336</c:v>
                </c:pt>
                <c:pt idx="2761">
                  <c:v>45009.586805555555</c:v>
                </c:pt>
                <c:pt idx="2762">
                  <c:v>45009.590277777781</c:v>
                </c:pt>
                <c:pt idx="2763">
                  <c:v>45009.59375</c:v>
                </c:pt>
                <c:pt idx="2764">
                  <c:v>45009.597222222219</c:v>
                </c:pt>
                <c:pt idx="2765">
                  <c:v>45009.600694444445</c:v>
                </c:pt>
                <c:pt idx="2766">
                  <c:v>45009.604166666664</c:v>
                </c:pt>
                <c:pt idx="2767">
                  <c:v>45009.607638888891</c:v>
                </c:pt>
                <c:pt idx="2768">
                  <c:v>45009.611111111109</c:v>
                </c:pt>
                <c:pt idx="2769">
                  <c:v>45009.614583333336</c:v>
                </c:pt>
                <c:pt idx="2770">
                  <c:v>45009.618055555555</c:v>
                </c:pt>
                <c:pt idx="2771">
                  <c:v>45009.621527777781</c:v>
                </c:pt>
                <c:pt idx="2772">
                  <c:v>45009.625</c:v>
                </c:pt>
                <c:pt idx="2773">
                  <c:v>45009.628472222219</c:v>
                </c:pt>
                <c:pt idx="2774">
                  <c:v>45009.631944444445</c:v>
                </c:pt>
                <c:pt idx="2775">
                  <c:v>45009.635416666664</c:v>
                </c:pt>
                <c:pt idx="2776">
                  <c:v>45009.638888888891</c:v>
                </c:pt>
                <c:pt idx="2777">
                  <c:v>45009.642361111109</c:v>
                </c:pt>
                <c:pt idx="2778">
                  <c:v>45009.645833333336</c:v>
                </c:pt>
                <c:pt idx="2779">
                  <c:v>45009.649305555555</c:v>
                </c:pt>
                <c:pt idx="2780">
                  <c:v>45009.652777777781</c:v>
                </c:pt>
                <c:pt idx="2781">
                  <c:v>45009.65625</c:v>
                </c:pt>
                <c:pt idx="2782">
                  <c:v>45009.659722222219</c:v>
                </c:pt>
                <c:pt idx="2783">
                  <c:v>45009.663194444445</c:v>
                </c:pt>
                <c:pt idx="2784">
                  <c:v>45009.666666666664</c:v>
                </c:pt>
                <c:pt idx="2785">
                  <c:v>45009.670138888891</c:v>
                </c:pt>
                <c:pt idx="2786">
                  <c:v>45009.673611111109</c:v>
                </c:pt>
                <c:pt idx="2787">
                  <c:v>45009.677083333336</c:v>
                </c:pt>
                <c:pt idx="2788">
                  <c:v>45009.680555555555</c:v>
                </c:pt>
                <c:pt idx="2789">
                  <c:v>45009.684027777781</c:v>
                </c:pt>
                <c:pt idx="2790">
                  <c:v>45009.6875</c:v>
                </c:pt>
                <c:pt idx="2791">
                  <c:v>45009.690972222219</c:v>
                </c:pt>
                <c:pt idx="2792">
                  <c:v>45009.694444444445</c:v>
                </c:pt>
                <c:pt idx="2793">
                  <c:v>45009.697916666664</c:v>
                </c:pt>
                <c:pt idx="2794">
                  <c:v>45009.701388888891</c:v>
                </c:pt>
                <c:pt idx="2795">
                  <c:v>45009.704861111109</c:v>
                </c:pt>
                <c:pt idx="2796">
                  <c:v>45009.708333333336</c:v>
                </c:pt>
                <c:pt idx="2797">
                  <c:v>45009.711805555555</c:v>
                </c:pt>
                <c:pt idx="2798">
                  <c:v>45009.715277777781</c:v>
                </c:pt>
                <c:pt idx="2799">
                  <c:v>45009.71875</c:v>
                </c:pt>
                <c:pt idx="2800">
                  <c:v>45009.722222222219</c:v>
                </c:pt>
                <c:pt idx="2801">
                  <c:v>45009.725694444445</c:v>
                </c:pt>
                <c:pt idx="2802">
                  <c:v>45009.729166666664</c:v>
                </c:pt>
                <c:pt idx="2803">
                  <c:v>45009.732638888891</c:v>
                </c:pt>
                <c:pt idx="2804">
                  <c:v>45009.736111111109</c:v>
                </c:pt>
                <c:pt idx="2805">
                  <c:v>45009.739583333336</c:v>
                </c:pt>
                <c:pt idx="2806">
                  <c:v>45009.743055555555</c:v>
                </c:pt>
                <c:pt idx="2807">
                  <c:v>45009.746527777781</c:v>
                </c:pt>
                <c:pt idx="2808">
                  <c:v>45009.75</c:v>
                </c:pt>
                <c:pt idx="2809">
                  <c:v>45009.753472222219</c:v>
                </c:pt>
                <c:pt idx="2810">
                  <c:v>45009.756944444445</c:v>
                </c:pt>
                <c:pt idx="2811">
                  <c:v>45009.760416666664</c:v>
                </c:pt>
                <c:pt idx="2812">
                  <c:v>45009.763888888891</c:v>
                </c:pt>
                <c:pt idx="2813">
                  <c:v>45009.767361111109</c:v>
                </c:pt>
                <c:pt idx="2814">
                  <c:v>45009.770833333336</c:v>
                </c:pt>
                <c:pt idx="2815">
                  <c:v>45009.774305555555</c:v>
                </c:pt>
                <c:pt idx="2816">
                  <c:v>45009.777777777781</c:v>
                </c:pt>
                <c:pt idx="2817">
                  <c:v>45009.78125</c:v>
                </c:pt>
                <c:pt idx="2818">
                  <c:v>45009.784722222219</c:v>
                </c:pt>
                <c:pt idx="2819">
                  <c:v>45009.788194444445</c:v>
                </c:pt>
                <c:pt idx="2820">
                  <c:v>45009.791666666664</c:v>
                </c:pt>
                <c:pt idx="2821">
                  <c:v>45009.795138888891</c:v>
                </c:pt>
                <c:pt idx="2822">
                  <c:v>45009.798611111109</c:v>
                </c:pt>
                <c:pt idx="2823">
                  <c:v>45009.802083333336</c:v>
                </c:pt>
                <c:pt idx="2824">
                  <c:v>45009.805555555555</c:v>
                </c:pt>
                <c:pt idx="2825">
                  <c:v>45009.809027777781</c:v>
                </c:pt>
                <c:pt idx="2826">
                  <c:v>45009.8125</c:v>
                </c:pt>
                <c:pt idx="2827">
                  <c:v>45009.815972222219</c:v>
                </c:pt>
                <c:pt idx="2828">
                  <c:v>45009.819444444445</c:v>
                </c:pt>
                <c:pt idx="2829">
                  <c:v>45009.822916666664</c:v>
                </c:pt>
                <c:pt idx="2830">
                  <c:v>45009.826388888891</c:v>
                </c:pt>
                <c:pt idx="2831">
                  <c:v>45009.829861111109</c:v>
                </c:pt>
                <c:pt idx="2832">
                  <c:v>45009.833333333336</c:v>
                </c:pt>
                <c:pt idx="2833">
                  <c:v>45009.836805555555</c:v>
                </c:pt>
                <c:pt idx="2834">
                  <c:v>45009.840277777781</c:v>
                </c:pt>
                <c:pt idx="2835">
                  <c:v>45009.84375</c:v>
                </c:pt>
                <c:pt idx="2836">
                  <c:v>45009.847222222219</c:v>
                </c:pt>
                <c:pt idx="2837">
                  <c:v>45009.850694444445</c:v>
                </c:pt>
                <c:pt idx="2838">
                  <c:v>45009.854166666664</c:v>
                </c:pt>
                <c:pt idx="2839">
                  <c:v>45009.857638888891</c:v>
                </c:pt>
                <c:pt idx="2840">
                  <c:v>45009.861111111109</c:v>
                </c:pt>
                <c:pt idx="2841">
                  <c:v>45009.864583333336</c:v>
                </c:pt>
                <c:pt idx="2842">
                  <c:v>45009.868055555555</c:v>
                </c:pt>
                <c:pt idx="2843">
                  <c:v>45009.871527777781</c:v>
                </c:pt>
                <c:pt idx="2844">
                  <c:v>45009.875</c:v>
                </c:pt>
                <c:pt idx="2845">
                  <c:v>45009.878472222219</c:v>
                </c:pt>
                <c:pt idx="2846">
                  <c:v>45009.881944444445</c:v>
                </c:pt>
                <c:pt idx="2847">
                  <c:v>45009.885416666664</c:v>
                </c:pt>
                <c:pt idx="2848">
                  <c:v>45009.888888888891</c:v>
                </c:pt>
                <c:pt idx="2849">
                  <c:v>45009.892361111109</c:v>
                </c:pt>
                <c:pt idx="2850">
                  <c:v>45009.895833333336</c:v>
                </c:pt>
                <c:pt idx="2851">
                  <c:v>45009.899305555555</c:v>
                </c:pt>
                <c:pt idx="2852">
                  <c:v>45009.902777777781</c:v>
                </c:pt>
                <c:pt idx="2853">
                  <c:v>45009.90625</c:v>
                </c:pt>
                <c:pt idx="2854">
                  <c:v>45009.909722222219</c:v>
                </c:pt>
                <c:pt idx="2855">
                  <c:v>45009.913194444445</c:v>
                </c:pt>
                <c:pt idx="2856">
                  <c:v>45009.916666666664</c:v>
                </c:pt>
                <c:pt idx="2857">
                  <c:v>45009.920138888891</c:v>
                </c:pt>
                <c:pt idx="2858">
                  <c:v>45009.923611111109</c:v>
                </c:pt>
                <c:pt idx="2859">
                  <c:v>45009.927083333336</c:v>
                </c:pt>
                <c:pt idx="2860">
                  <c:v>45009.930555555555</c:v>
                </c:pt>
                <c:pt idx="2861">
                  <c:v>45009.934027777781</c:v>
                </c:pt>
                <c:pt idx="2862">
                  <c:v>45009.9375</c:v>
                </c:pt>
                <c:pt idx="2863">
                  <c:v>45009.940972222219</c:v>
                </c:pt>
                <c:pt idx="2864">
                  <c:v>45009.944444444445</c:v>
                </c:pt>
                <c:pt idx="2865">
                  <c:v>45009.947916666664</c:v>
                </c:pt>
                <c:pt idx="2866">
                  <c:v>45009.951388888891</c:v>
                </c:pt>
                <c:pt idx="2867">
                  <c:v>45009.954861111109</c:v>
                </c:pt>
                <c:pt idx="2868">
                  <c:v>45009.958333333336</c:v>
                </c:pt>
                <c:pt idx="2869">
                  <c:v>45009.961805555555</c:v>
                </c:pt>
                <c:pt idx="2870">
                  <c:v>45009.965277777781</c:v>
                </c:pt>
                <c:pt idx="2871">
                  <c:v>45009.96875</c:v>
                </c:pt>
                <c:pt idx="2872">
                  <c:v>45009.972222222219</c:v>
                </c:pt>
                <c:pt idx="2873">
                  <c:v>45009.975694444445</c:v>
                </c:pt>
                <c:pt idx="2874">
                  <c:v>45009.979166666664</c:v>
                </c:pt>
                <c:pt idx="2875">
                  <c:v>45009.982638888891</c:v>
                </c:pt>
                <c:pt idx="2876">
                  <c:v>45009.986111111109</c:v>
                </c:pt>
                <c:pt idx="2877">
                  <c:v>45009.989583333336</c:v>
                </c:pt>
                <c:pt idx="2878">
                  <c:v>45009.993055555555</c:v>
                </c:pt>
                <c:pt idx="2879">
                  <c:v>45009.996527777781</c:v>
                </c:pt>
                <c:pt idx="2880">
                  <c:v>45010</c:v>
                </c:pt>
                <c:pt idx="2881">
                  <c:v>45010.003472222219</c:v>
                </c:pt>
                <c:pt idx="2882">
                  <c:v>45010.006944444445</c:v>
                </c:pt>
                <c:pt idx="2883">
                  <c:v>45010.010416666664</c:v>
                </c:pt>
                <c:pt idx="2884">
                  <c:v>45010.013888888891</c:v>
                </c:pt>
                <c:pt idx="2885">
                  <c:v>45010.017361111109</c:v>
                </c:pt>
                <c:pt idx="2886">
                  <c:v>45010.020833333336</c:v>
                </c:pt>
                <c:pt idx="2887">
                  <c:v>45010.024305555555</c:v>
                </c:pt>
                <c:pt idx="2888">
                  <c:v>45010.027777777781</c:v>
                </c:pt>
                <c:pt idx="2889">
                  <c:v>45010.03125</c:v>
                </c:pt>
                <c:pt idx="2890">
                  <c:v>45010.034722222219</c:v>
                </c:pt>
                <c:pt idx="2891">
                  <c:v>45010.038194444445</c:v>
                </c:pt>
                <c:pt idx="2892">
                  <c:v>45010.041666666664</c:v>
                </c:pt>
                <c:pt idx="2893">
                  <c:v>45010.045138888891</c:v>
                </c:pt>
                <c:pt idx="2894">
                  <c:v>45010.048611111109</c:v>
                </c:pt>
                <c:pt idx="2895">
                  <c:v>45010.052083333336</c:v>
                </c:pt>
                <c:pt idx="2896">
                  <c:v>45010.055555555555</c:v>
                </c:pt>
                <c:pt idx="2897">
                  <c:v>45010.059027777781</c:v>
                </c:pt>
                <c:pt idx="2898">
                  <c:v>45010.0625</c:v>
                </c:pt>
                <c:pt idx="2899">
                  <c:v>45010.065972222219</c:v>
                </c:pt>
                <c:pt idx="2900">
                  <c:v>45010.069444444445</c:v>
                </c:pt>
                <c:pt idx="2901">
                  <c:v>45010.072916666664</c:v>
                </c:pt>
                <c:pt idx="2902">
                  <c:v>45010.076388888891</c:v>
                </c:pt>
                <c:pt idx="2903">
                  <c:v>45010.079861111109</c:v>
                </c:pt>
                <c:pt idx="2904">
                  <c:v>45010.083333333336</c:v>
                </c:pt>
                <c:pt idx="2905">
                  <c:v>45010.086805555555</c:v>
                </c:pt>
                <c:pt idx="2906">
                  <c:v>45010.090277777781</c:v>
                </c:pt>
                <c:pt idx="2907">
                  <c:v>45010.09375</c:v>
                </c:pt>
                <c:pt idx="2908">
                  <c:v>45010.097222222219</c:v>
                </c:pt>
                <c:pt idx="2909">
                  <c:v>45010.100694444445</c:v>
                </c:pt>
                <c:pt idx="2910">
                  <c:v>45010.104166666664</c:v>
                </c:pt>
                <c:pt idx="2911">
                  <c:v>45010.107638888891</c:v>
                </c:pt>
                <c:pt idx="2912">
                  <c:v>45010.111111111109</c:v>
                </c:pt>
                <c:pt idx="2913">
                  <c:v>45010.114583333336</c:v>
                </c:pt>
                <c:pt idx="2914">
                  <c:v>45010.118055555555</c:v>
                </c:pt>
                <c:pt idx="2915">
                  <c:v>45010.121527777781</c:v>
                </c:pt>
                <c:pt idx="2916">
                  <c:v>45010.125</c:v>
                </c:pt>
                <c:pt idx="2917">
                  <c:v>45010.128472222219</c:v>
                </c:pt>
                <c:pt idx="2918">
                  <c:v>45010.131944444445</c:v>
                </c:pt>
                <c:pt idx="2919">
                  <c:v>45010.135416666664</c:v>
                </c:pt>
                <c:pt idx="2920">
                  <c:v>45010.138888888891</c:v>
                </c:pt>
                <c:pt idx="2921">
                  <c:v>45010.142361111109</c:v>
                </c:pt>
                <c:pt idx="2922">
                  <c:v>45010.145833333336</c:v>
                </c:pt>
                <c:pt idx="2923">
                  <c:v>45010.149305555555</c:v>
                </c:pt>
                <c:pt idx="2924">
                  <c:v>45010.152777777781</c:v>
                </c:pt>
                <c:pt idx="2925">
                  <c:v>45010.15625</c:v>
                </c:pt>
                <c:pt idx="2926">
                  <c:v>45010.159722222219</c:v>
                </c:pt>
                <c:pt idx="2927">
                  <c:v>45010.163194444445</c:v>
                </c:pt>
                <c:pt idx="2928">
                  <c:v>45010.166666666664</c:v>
                </c:pt>
                <c:pt idx="2929">
                  <c:v>45010.170138888891</c:v>
                </c:pt>
                <c:pt idx="2930">
                  <c:v>45010.173611111109</c:v>
                </c:pt>
                <c:pt idx="2931">
                  <c:v>45010.177083333336</c:v>
                </c:pt>
                <c:pt idx="2932">
                  <c:v>45010.180555555555</c:v>
                </c:pt>
                <c:pt idx="2933">
                  <c:v>45010.184027777781</c:v>
                </c:pt>
                <c:pt idx="2934">
                  <c:v>45010.1875</c:v>
                </c:pt>
                <c:pt idx="2935">
                  <c:v>45010.190972222219</c:v>
                </c:pt>
                <c:pt idx="2936">
                  <c:v>45010.194444444445</c:v>
                </c:pt>
                <c:pt idx="2937">
                  <c:v>45010.197916666664</c:v>
                </c:pt>
                <c:pt idx="2938">
                  <c:v>45010.201388888891</c:v>
                </c:pt>
                <c:pt idx="2939">
                  <c:v>45010.204861111109</c:v>
                </c:pt>
                <c:pt idx="2940">
                  <c:v>45010.208333333336</c:v>
                </c:pt>
                <c:pt idx="2941">
                  <c:v>45010.211805555555</c:v>
                </c:pt>
                <c:pt idx="2942">
                  <c:v>45010.215277777781</c:v>
                </c:pt>
                <c:pt idx="2943">
                  <c:v>45010.21875</c:v>
                </c:pt>
                <c:pt idx="2944">
                  <c:v>45010.222222222219</c:v>
                </c:pt>
                <c:pt idx="2945">
                  <c:v>45010.225694444445</c:v>
                </c:pt>
                <c:pt idx="2946">
                  <c:v>45010.229166666664</c:v>
                </c:pt>
                <c:pt idx="2947">
                  <c:v>45010.232638888891</c:v>
                </c:pt>
                <c:pt idx="2948">
                  <c:v>45010.236111111109</c:v>
                </c:pt>
                <c:pt idx="2949">
                  <c:v>45010.239583333336</c:v>
                </c:pt>
                <c:pt idx="2950">
                  <c:v>45010.243055555555</c:v>
                </c:pt>
                <c:pt idx="2951">
                  <c:v>45010.246527777781</c:v>
                </c:pt>
                <c:pt idx="2952">
                  <c:v>45010.25</c:v>
                </c:pt>
                <c:pt idx="2953">
                  <c:v>45010.253472222219</c:v>
                </c:pt>
                <c:pt idx="2954">
                  <c:v>45010.256944444445</c:v>
                </c:pt>
                <c:pt idx="2955">
                  <c:v>45010.260416666664</c:v>
                </c:pt>
                <c:pt idx="2956">
                  <c:v>45010.263888888891</c:v>
                </c:pt>
                <c:pt idx="2957">
                  <c:v>45010.267361111109</c:v>
                </c:pt>
                <c:pt idx="2958">
                  <c:v>45010.270833333336</c:v>
                </c:pt>
                <c:pt idx="2959">
                  <c:v>45010.274305555555</c:v>
                </c:pt>
                <c:pt idx="2960">
                  <c:v>45010.277777777781</c:v>
                </c:pt>
                <c:pt idx="2961">
                  <c:v>45010.28125</c:v>
                </c:pt>
                <c:pt idx="2962">
                  <c:v>45010.284722222219</c:v>
                </c:pt>
                <c:pt idx="2963">
                  <c:v>45010.288194444445</c:v>
                </c:pt>
                <c:pt idx="2964">
                  <c:v>45010.291666666664</c:v>
                </c:pt>
                <c:pt idx="2965">
                  <c:v>45010.295138888891</c:v>
                </c:pt>
                <c:pt idx="2966">
                  <c:v>45010.298611111109</c:v>
                </c:pt>
                <c:pt idx="2967">
                  <c:v>45010.302083333336</c:v>
                </c:pt>
                <c:pt idx="2968">
                  <c:v>45010.305555555555</c:v>
                </c:pt>
                <c:pt idx="2969">
                  <c:v>45010.309027777781</c:v>
                </c:pt>
                <c:pt idx="2970">
                  <c:v>45010.3125</c:v>
                </c:pt>
                <c:pt idx="2971">
                  <c:v>45010.315972222219</c:v>
                </c:pt>
                <c:pt idx="2972">
                  <c:v>45010.319444444445</c:v>
                </c:pt>
                <c:pt idx="2973">
                  <c:v>45010.322916666664</c:v>
                </c:pt>
                <c:pt idx="2974">
                  <c:v>45010.326388888891</c:v>
                </c:pt>
                <c:pt idx="2975">
                  <c:v>45010.329861111109</c:v>
                </c:pt>
                <c:pt idx="2976">
                  <c:v>45010.333333333336</c:v>
                </c:pt>
                <c:pt idx="2977">
                  <c:v>45010.336805555555</c:v>
                </c:pt>
                <c:pt idx="2978">
                  <c:v>45010.340277777781</c:v>
                </c:pt>
                <c:pt idx="2979">
                  <c:v>45010.34375</c:v>
                </c:pt>
                <c:pt idx="2980">
                  <c:v>45010.347222222219</c:v>
                </c:pt>
                <c:pt idx="2981">
                  <c:v>45010.350694444445</c:v>
                </c:pt>
                <c:pt idx="2982">
                  <c:v>45010.354166666664</c:v>
                </c:pt>
                <c:pt idx="2983">
                  <c:v>45010.357638888891</c:v>
                </c:pt>
                <c:pt idx="2984">
                  <c:v>45010.361111111109</c:v>
                </c:pt>
                <c:pt idx="2985">
                  <c:v>45010.364583333336</c:v>
                </c:pt>
                <c:pt idx="2986">
                  <c:v>45010.368055555555</c:v>
                </c:pt>
                <c:pt idx="2987">
                  <c:v>45010.371527777781</c:v>
                </c:pt>
                <c:pt idx="2988">
                  <c:v>45010.375</c:v>
                </c:pt>
                <c:pt idx="2989">
                  <c:v>45010.378472222219</c:v>
                </c:pt>
                <c:pt idx="2990">
                  <c:v>45010.381944444445</c:v>
                </c:pt>
                <c:pt idx="2991">
                  <c:v>45010.385416666664</c:v>
                </c:pt>
                <c:pt idx="2992">
                  <c:v>45010.388888888891</c:v>
                </c:pt>
                <c:pt idx="2993">
                  <c:v>45010.392361111109</c:v>
                </c:pt>
                <c:pt idx="2994">
                  <c:v>45010.395833333336</c:v>
                </c:pt>
                <c:pt idx="2995">
                  <c:v>45010.399305555555</c:v>
                </c:pt>
                <c:pt idx="2996">
                  <c:v>45010.402777777781</c:v>
                </c:pt>
                <c:pt idx="2997">
                  <c:v>45010.40625</c:v>
                </c:pt>
                <c:pt idx="2998">
                  <c:v>45010.409722222219</c:v>
                </c:pt>
                <c:pt idx="2999">
                  <c:v>45010.413194444445</c:v>
                </c:pt>
                <c:pt idx="3000">
                  <c:v>45010.416666666664</c:v>
                </c:pt>
                <c:pt idx="3001">
                  <c:v>45010.420138888891</c:v>
                </c:pt>
                <c:pt idx="3002">
                  <c:v>45010.423611111109</c:v>
                </c:pt>
                <c:pt idx="3003">
                  <c:v>45010.427083333336</c:v>
                </c:pt>
                <c:pt idx="3004">
                  <c:v>45010.430555555555</c:v>
                </c:pt>
                <c:pt idx="3005">
                  <c:v>45010.434027777781</c:v>
                </c:pt>
                <c:pt idx="3006">
                  <c:v>45010.4375</c:v>
                </c:pt>
                <c:pt idx="3007">
                  <c:v>45010.440972222219</c:v>
                </c:pt>
                <c:pt idx="3008">
                  <c:v>45010.444444444445</c:v>
                </c:pt>
                <c:pt idx="3009">
                  <c:v>45010.447916666664</c:v>
                </c:pt>
                <c:pt idx="3010">
                  <c:v>45010.451388888891</c:v>
                </c:pt>
                <c:pt idx="3011">
                  <c:v>45010.454861111109</c:v>
                </c:pt>
                <c:pt idx="3012">
                  <c:v>45010.458333333336</c:v>
                </c:pt>
                <c:pt idx="3013">
                  <c:v>45010.461805555555</c:v>
                </c:pt>
                <c:pt idx="3014">
                  <c:v>45010.465277777781</c:v>
                </c:pt>
                <c:pt idx="3015">
                  <c:v>45010.46875</c:v>
                </c:pt>
                <c:pt idx="3016">
                  <c:v>45010.472222222219</c:v>
                </c:pt>
                <c:pt idx="3017">
                  <c:v>45010.475694444445</c:v>
                </c:pt>
                <c:pt idx="3018">
                  <c:v>45010.479166666664</c:v>
                </c:pt>
                <c:pt idx="3019">
                  <c:v>45010.482638888891</c:v>
                </c:pt>
                <c:pt idx="3020">
                  <c:v>45010.486111111109</c:v>
                </c:pt>
                <c:pt idx="3021">
                  <c:v>45010.489583333336</c:v>
                </c:pt>
                <c:pt idx="3022">
                  <c:v>45010.493055555555</c:v>
                </c:pt>
                <c:pt idx="3023">
                  <c:v>45010.496527777781</c:v>
                </c:pt>
                <c:pt idx="3024">
                  <c:v>45010.5</c:v>
                </c:pt>
                <c:pt idx="3025">
                  <c:v>45010.503472222219</c:v>
                </c:pt>
                <c:pt idx="3026">
                  <c:v>45010.506944444445</c:v>
                </c:pt>
                <c:pt idx="3027">
                  <c:v>45010.510416666664</c:v>
                </c:pt>
                <c:pt idx="3028">
                  <c:v>45010.513888888891</c:v>
                </c:pt>
                <c:pt idx="3029">
                  <c:v>45010.517361111109</c:v>
                </c:pt>
                <c:pt idx="3030">
                  <c:v>45010.520833333336</c:v>
                </c:pt>
                <c:pt idx="3031">
                  <c:v>45010.524305555555</c:v>
                </c:pt>
                <c:pt idx="3032">
                  <c:v>45010.527777777781</c:v>
                </c:pt>
                <c:pt idx="3033">
                  <c:v>45010.53125</c:v>
                </c:pt>
                <c:pt idx="3034">
                  <c:v>45010.534722222219</c:v>
                </c:pt>
                <c:pt idx="3035">
                  <c:v>45010.538194444445</c:v>
                </c:pt>
                <c:pt idx="3036">
                  <c:v>45010.541666666664</c:v>
                </c:pt>
                <c:pt idx="3037">
                  <c:v>45010.545138888891</c:v>
                </c:pt>
                <c:pt idx="3038">
                  <c:v>45010.548611111109</c:v>
                </c:pt>
                <c:pt idx="3039">
                  <c:v>45010.552083333336</c:v>
                </c:pt>
                <c:pt idx="3040">
                  <c:v>45010.555555555555</c:v>
                </c:pt>
                <c:pt idx="3041">
                  <c:v>45010.559027777781</c:v>
                </c:pt>
                <c:pt idx="3042">
                  <c:v>45010.5625</c:v>
                </c:pt>
                <c:pt idx="3043">
                  <c:v>45010.565972222219</c:v>
                </c:pt>
                <c:pt idx="3044">
                  <c:v>45010.569444444445</c:v>
                </c:pt>
                <c:pt idx="3045">
                  <c:v>45010.572916666664</c:v>
                </c:pt>
                <c:pt idx="3046">
                  <c:v>45010.576388888891</c:v>
                </c:pt>
                <c:pt idx="3047">
                  <c:v>45010.579861111109</c:v>
                </c:pt>
                <c:pt idx="3048">
                  <c:v>45010.583333333336</c:v>
                </c:pt>
                <c:pt idx="3049">
                  <c:v>45010.586805555555</c:v>
                </c:pt>
                <c:pt idx="3050">
                  <c:v>45010.590277777781</c:v>
                </c:pt>
                <c:pt idx="3051">
                  <c:v>45010.59375</c:v>
                </c:pt>
                <c:pt idx="3052">
                  <c:v>45010.597222222219</c:v>
                </c:pt>
                <c:pt idx="3053">
                  <c:v>45010.600694444445</c:v>
                </c:pt>
                <c:pt idx="3054">
                  <c:v>45010.604166666664</c:v>
                </c:pt>
                <c:pt idx="3055">
                  <c:v>45010.607638888891</c:v>
                </c:pt>
                <c:pt idx="3056">
                  <c:v>45010.611111111109</c:v>
                </c:pt>
                <c:pt idx="3057">
                  <c:v>45010.614583333336</c:v>
                </c:pt>
                <c:pt idx="3058">
                  <c:v>45010.618055555555</c:v>
                </c:pt>
                <c:pt idx="3059">
                  <c:v>45010.621527777781</c:v>
                </c:pt>
                <c:pt idx="3060">
                  <c:v>45010.625</c:v>
                </c:pt>
                <c:pt idx="3061">
                  <c:v>45010.628472222219</c:v>
                </c:pt>
                <c:pt idx="3062">
                  <c:v>45010.631944444445</c:v>
                </c:pt>
                <c:pt idx="3063">
                  <c:v>45010.635416666664</c:v>
                </c:pt>
                <c:pt idx="3064">
                  <c:v>45010.638888888891</c:v>
                </c:pt>
                <c:pt idx="3065">
                  <c:v>45010.642361111109</c:v>
                </c:pt>
                <c:pt idx="3066">
                  <c:v>45010.645833333336</c:v>
                </c:pt>
                <c:pt idx="3067">
                  <c:v>45010.649305555555</c:v>
                </c:pt>
                <c:pt idx="3068">
                  <c:v>45010.652777777781</c:v>
                </c:pt>
                <c:pt idx="3069">
                  <c:v>45010.65625</c:v>
                </c:pt>
                <c:pt idx="3070">
                  <c:v>45010.659722222219</c:v>
                </c:pt>
                <c:pt idx="3071">
                  <c:v>45010.663194444445</c:v>
                </c:pt>
                <c:pt idx="3072">
                  <c:v>45010.666666666664</c:v>
                </c:pt>
                <c:pt idx="3073">
                  <c:v>45010.670138888891</c:v>
                </c:pt>
                <c:pt idx="3074">
                  <c:v>45010.673611111109</c:v>
                </c:pt>
                <c:pt idx="3075">
                  <c:v>45010.677083333336</c:v>
                </c:pt>
                <c:pt idx="3076">
                  <c:v>45010.680555555555</c:v>
                </c:pt>
                <c:pt idx="3077">
                  <c:v>45010.684027777781</c:v>
                </c:pt>
                <c:pt idx="3078">
                  <c:v>45010.6875</c:v>
                </c:pt>
                <c:pt idx="3079">
                  <c:v>45010.690972222219</c:v>
                </c:pt>
                <c:pt idx="3080">
                  <c:v>45010.694444444445</c:v>
                </c:pt>
                <c:pt idx="3081">
                  <c:v>45010.697916666664</c:v>
                </c:pt>
                <c:pt idx="3082">
                  <c:v>45010.701388888891</c:v>
                </c:pt>
                <c:pt idx="3083">
                  <c:v>45010.704861111109</c:v>
                </c:pt>
                <c:pt idx="3084">
                  <c:v>45010.708333333336</c:v>
                </c:pt>
                <c:pt idx="3085">
                  <c:v>45010.711805555555</c:v>
                </c:pt>
                <c:pt idx="3086">
                  <c:v>45010.715277777781</c:v>
                </c:pt>
                <c:pt idx="3087">
                  <c:v>45010.71875</c:v>
                </c:pt>
                <c:pt idx="3088">
                  <c:v>45010.722222222219</c:v>
                </c:pt>
                <c:pt idx="3089">
                  <c:v>45010.725694444445</c:v>
                </c:pt>
                <c:pt idx="3090">
                  <c:v>45010.729166666664</c:v>
                </c:pt>
                <c:pt idx="3091">
                  <c:v>45010.732638888891</c:v>
                </c:pt>
                <c:pt idx="3092">
                  <c:v>45010.736111111109</c:v>
                </c:pt>
                <c:pt idx="3093">
                  <c:v>45010.739583333336</c:v>
                </c:pt>
                <c:pt idx="3094">
                  <c:v>45010.743055555555</c:v>
                </c:pt>
                <c:pt idx="3095">
                  <c:v>45010.746527777781</c:v>
                </c:pt>
                <c:pt idx="3096">
                  <c:v>45010.75</c:v>
                </c:pt>
                <c:pt idx="3097">
                  <c:v>45010.753472222219</c:v>
                </c:pt>
                <c:pt idx="3098">
                  <c:v>45010.756944444445</c:v>
                </c:pt>
                <c:pt idx="3099">
                  <c:v>45010.760416666664</c:v>
                </c:pt>
                <c:pt idx="3100">
                  <c:v>45010.763888888891</c:v>
                </c:pt>
                <c:pt idx="3101">
                  <c:v>45010.767361111109</c:v>
                </c:pt>
                <c:pt idx="3102">
                  <c:v>45010.770833333336</c:v>
                </c:pt>
                <c:pt idx="3103">
                  <c:v>45010.774305555555</c:v>
                </c:pt>
                <c:pt idx="3104">
                  <c:v>45010.777777777781</c:v>
                </c:pt>
                <c:pt idx="3105">
                  <c:v>45010.78125</c:v>
                </c:pt>
                <c:pt idx="3106">
                  <c:v>45010.784722222219</c:v>
                </c:pt>
                <c:pt idx="3107">
                  <c:v>45010.788194444445</c:v>
                </c:pt>
                <c:pt idx="3108">
                  <c:v>45010.791666666664</c:v>
                </c:pt>
                <c:pt idx="3109">
                  <c:v>45010.795138888891</c:v>
                </c:pt>
                <c:pt idx="3110">
                  <c:v>45010.798611111109</c:v>
                </c:pt>
                <c:pt idx="3111">
                  <c:v>45010.802083333336</c:v>
                </c:pt>
                <c:pt idx="3112">
                  <c:v>45010.805555555555</c:v>
                </c:pt>
                <c:pt idx="3113">
                  <c:v>45010.809027777781</c:v>
                </c:pt>
                <c:pt idx="3114">
                  <c:v>45010.8125</c:v>
                </c:pt>
                <c:pt idx="3115">
                  <c:v>45010.815972222219</c:v>
                </c:pt>
                <c:pt idx="3116">
                  <c:v>45010.819444444445</c:v>
                </c:pt>
                <c:pt idx="3117">
                  <c:v>45010.822916666664</c:v>
                </c:pt>
                <c:pt idx="3118">
                  <c:v>45010.826388888891</c:v>
                </c:pt>
                <c:pt idx="3119">
                  <c:v>45010.829861111109</c:v>
                </c:pt>
                <c:pt idx="3120">
                  <c:v>45010.833333333336</c:v>
                </c:pt>
                <c:pt idx="3121">
                  <c:v>45010.836805555555</c:v>
                </c:pt>
                <c:pt idx="3122">
                  <c:v>45010.840277777781</c:v>
                </c:pt>
                <c:pt idx="3123">
                  <c:v>45010.84375</c:v>
                </c:pt>
                <c:pt idx="3124">
                  <c:v>45010.847222222219</c:v>
                </c:pt>
                <c:pt idx="3125">
                  <c:v>45010.850694444445</c:v>
                </c:pt>
                <c:pt idx="3126">
                  <c:v>45010.854166666664</c:v>
                </c:pt>
                <c:pt idx="3127">
                  <c:v>45010.857638888891</c:v>
                </c:pt>
                <c:pt idx="3128">
                  <c:v>45010.861111111109</c:v>
                </c:pt>
                <c:pt idx="3129">
                  <c:v>45010.864583333336</c:v>
                </c:pt>
                <c:pt idx="3130">
                  <c:v>45010.868055555555</c:v>
                </c:pt>
                <c:pt idx="3131">
                  <c:v>45010.871527777781</c:v>
                </c:pt>
                <c:pt idx="3132">
                  <c:v>45010.875</c:v>
                </c:pt>
                <c:pt idx="3133">
                  <c:v>45010.878472222219</c:v>
                </c:pt>
                <c:pt idx="3134">
                  <c:v>45010.881944444445</c:v>
                </c:pt>
                <c:pt idx="3135">
                  <c:v>45010.885416666664</c:v>
                </c:pt>
                <c:pt idx="3136">
                  <c:v>45010.888888888891</c:v>
                </c:pt>
                <c:pt idx="3137">
                  <c:v>45010.892361111109</c:v>
                </c:pt>
                <c:pt idx="3138">
                  <c:v>45010.895833333336</c:v>
                </c:pt>
                <c:pt idx="3139">
                  <c:v>45010.899305555555</c:v>
                </c:pt>
                <c:pt idx="3140">
                  <c:v>45010.902777777781</c:v>
                </c:pt>
                <c:pt idx="3141">
                  <c:v>45010.90625</c:v>
                </c:pt>
                <c:pt idx="3142">
                  <c:v>45010.909722222219</c:v>
                </c:pt>
                <c:pt idx="3143">
                  <c:v>45010.913194444445</c:v>
                </c:pt>
                <c:pt idx="3144">
                  <c:v>45010.916666666664</c:v>
                </c:pt>
                <c:pt idx="3145">
                  <c:v>45010.920138888891</c:v>
                </c:pt>
                <c:pt idx="3146">
                  <c:v>45010.923611111109</c:v>
                </c:pt>
                <c:pt idx="3147">
                  <c:v>45010.927083333336</c:v>
                </c:pt>
                <c:pt idx="3148">
                  <c:v>45010.930555555555</c:v>
                </c:pt>
                <c:pt idx="3149">
                  <c:v>45010.934027777781</c:v>
                </c:pt>
                <c:pt idx="3150">
                  <c:v>45010.9375</c:v>
                </c:pt>
                <c:pt idx="3151">
                  <c:v>45010.940972222219</c:v>
                </c:pt>
                <c:pt idx="3152">
                  <c:v>45010.944444444445</c:v>
                </c:pt>
                <c:pt idx="3153">
                  <c:v>45010.947916666664</c:v>
                </c:pt>
                <c:pt idx="3154">
                  <c:v>45010.951388888891</c:v>
                </c:pt>
                <c:pt idx="3155">
                  <c:v>45010.954861111109</c:v>
                </c:pt>
                <c:pt idx="3156">
                  <c:v>45010.958333333336</c:v>
                </c:pt>
                <c:pt idx="3157">
                  <c:v>45010.961805555555</c:v>
                </c:pt>
                <c:pt idx="3158">
                  <c:v>45010.965277777781</c:v>
                </c:pt>
                <c:pt idx="3159">
                  <c:v>45010.96875</c:v>
                </c:pt>
                <c:pt idx="3160">
                  <c:v>45010.972222222219</c:v>
                </c:pt>
                <c:pt idx="3161">
                  <c:v>45010.975694444445</c:v>
                </c:pt>
                <c:pt idx="3162">
                  <c:v>45010.979166666664</c:v>
                </c:pt>
                <c:pt idx="3163">
                  <c:v>45010.982638888891</c:v>
                </c:pt>
                <c:pt idx="3164">
                  <c:v>45010.986111111109</c:v>
                </c:pt>
                <c:pt idx="3165">
                  <c:v>45010.989583333336</c:v>
                </c:pt>
                <c:pt idx="3166">
                  <c:v>45010.993055555555</c:v>
                </c:pt>
                <c:pt idx="3167">
                  <c:v>45010.996527777781</c:v>
                </c:pt>
                <c:pt idx="3168">
                  <c:v>45011</c:v>
                </c:pt>
                <c:pt idx="3169">
                  <c:v>45011.003472222219</c:v>
                </c:pt>
                <c:pt idx="3170">
                  <c:v>45011.006944444445</c:v>
                </c:pt>
                <c:pt idx="3171">
                  <c:v>45011.010416666664</c:v>
                </c:pt>
                <c:pt idx="3172">
                  <c:v>45011.013888888891</c:v>
                </c:pt>
                <c:pt idx="3173">
                  <c:v>45011.017361111109</c:v>
                </c:pt>
                <c:pt idx="3174">
                  <c:v>45011.020833333336</c:v>
                </c:pt>
                <c:pt idx="3175">
                  <c:v>45011.024305555555</c:v>
                </c:pt>
                <c:pt idx="3176">
                  <c:v>45011.027777777781</c:v>
                </c:pt>
                <c:pt idx="3177">
                  <c:v>45011.03125</c:v>
                </c:pt>
                <c:pt idx="3178">
                  <c:v>45011.034722222219</c:v>
                </c:pt>
                <c:pt idx="3179">
                  <c:v>45011.038194444445</c:v>
                </c:pt>
                <c:pt idx="3180">
                  <c:v>45011.041666666664</c:v>
                </c:pt>
                <c:pt idx="3181">
                  <c:v>45011.045138888891</c:v>
                </c:pt>
                <c:pt idx="3182">
                  <c:v>45011.048611111109</c:v>
                </c:pt>
                <c:pt idx="3183">
                  <c:v>45011.052083333336</c:v>
                </c:pt>
                <c:pt idx="3184">
                  <c:v>45011.055555555555</c:v>
                </c:pt>
                <c:pt idx="3185">
                  <c:v>45011.059027777781</c:v>
                </c:pt>
                <c:pt idx="3186">
                  <c:v>45011.0625</c:v>
                </c:pt>
                <c:pt idx="3187">
                  <c:v>45011.065972222219</c:v>
                </c:pt>
                <c:pt idx="3188">
                  <c:v>45011.069444444445</c:v>
                </c:pt>
                <c:pt idx="3189">
                  <c:v>45011.072916666664</c:v>
                </c:pt>
                <c:pt idx="3190">
                  <c:v>45011.076388888891</c:v>
                </c:pt>
                <c:pt idx="3191">
                  <c:v>45011.079861111109</c:v>
                </c:pt>
                <c:pt idx="3192">
                  <c:v>45011.083333333336</c:v>
                </c:pt>
                <c:pt idx="3193">
                  <c:v>45011.086805555555</c:v>
                </c:pt>
                <c:pt idx="3194">
                  <c:v>45011.090277777781</c:v>
                </c:pt>
                <c:pt idx="3195">
                  <c:v>45011.09375</c:v>
                </c:pt>
                <c:pt idx="3196">
                  <c:v>45011.097222222219</c:v>
                </c:pt>
                <c:pt idx="3197">
                  <c:v>45011.100694444445</c:v>
                </c:pt>
                <c:pt idx="3198">
                  <c:v>45011.104166666664</c:v>
                </c:pt>
                <c:pt idx="3199">
                  <c:v>45011.107638888891</c:v>
                </c:pt>
                <c:pt idx="3200">
                  <c:v>45011.111111111109</c:v>
                </c:pt>
                <c:pt idx="3201">
                  <c:v>45011.114583333336</c:v>
                </c:pt>
                <c:pt idx="3202">
                  <c:v>45011.118055555555</c:v>
                </c:pt>
                <c:pt idx="3203">
                  <c:v>45011.121527777781</c:v>
                </c:pt>
                <c:pt idx="3204">
                  <c:v>45011.125</c:v>
                </c:pt>
                <c:pt idx="3205">
                  <c:v>45011.128472222219</c:v>
                </c:pt>
                <c:pt idx="3206">
                  <c:v>45011.131944444445</c:v>
                </c:pt>
                <c:pt idx="3207">
                  <c:v>45011.135416666664</c:v>
                </c:pt>
                <c:pt idx="3208">
                  <c:v>45011.138888888891</c:v>
                </c:pt>
                <c:pt idx="3209">
                  <c:v>45011.142361111109</c:v>
                </c:pt>
                <c:pt idx="3210">
                  <c:v>45011.145833333336</c:v>
                </c:pt>
                <c:pt idx="3211">
                  <c:v>45011.149305555555</c:v>
                </c:pt>
                <c:pt idx="3212">
                  <c:v>45011.152777777781</c:v>
                </c:pt>
                <c:pt idx="3213">
                  <c:v>45011.15625</c:v>
                </c:pt>
                <c:pt idx="3214">
                  <c:v>45011.159722222219</c:v>
                </c:pt>
                <c:pt idx="3215">
                  <c:v>45011.163194444445</c:v>
                </c:pt>
                <c:pt idx="3216">
                  <c:v>45011.166666666664</c:v>
                </c:pt>
                <c:pt idx="3217">
                  <c:v>45011.170138888891</c:v>
                </c:pt>
                <c:pt idx="3218">
                  <c:v>45011.173611111109</c:v>
                </c:pt>
                <c:pt idx="3219">
                  <c:v>45011.177083333336</c:v>
                </c:pt>
                <c:pt idx="3220">
                  <c:v>45011.180555555555</c:v>
                </c:pt>
                <c:pt idx="3221">
                  <c:v>45011.184027777781</c:v>
                </c:pt>
                <c:pt idx="3222">
                  <c:v>45011.1875</c:v>
                </c:pt>
                <c:pt idx="3223">
                  <c:v>45011.190972222219</c:v>
                </c:pt>
                <c:pt idx="3224">
                  <c:v>45011.194444444445</c:v>
                </c:pt>
                <c:pt idx="3225">
                  <c:v>45011.197916666664</c:v>
                </c:pt>
                <c:pt idx="3226">
                  <c:v>45011.201388888891</c:v>
                </c:pt>
                <c:pt idx="3227">
                  <c:v>45011.204861111109</c:v>
                </c:pt>
                <c:pt idx="3228">
                  <c:v>45011.208333333336</c:v>
                </c:pt>
                <c:pt idx="3229">
                  <c:v>45011.211805555555</c:v>
                </c:pt>
                <c:pt idx="3230">
                  <c:v>45011.215277777781</c:v>
                </c:pt>
                <c:pt idx="3231">
                  <c:v>45011.21875</c:v>
                </c:pt>
                <c:pt idx="3232">
                  <c:v>45011.222222222219</c:v>
                </c:pt>
                <c:pt idx="3233">
                  <c:v>45011.225694444445</c:v>
                </c:pt>
                <c:pt idx="3234">
                  <c:v>45011.229166666664</c:v>
                </c:pt>
                <c:pt idx="3235">
                  <c:v>45011.232638888891</c:v>
                </c:pt>
                <c:pt idx="3236">
                  <c:v>45011.236111111109</c:v>
                </c:pt>
                <c:pt idx="3237">
                  <c:v>45011.239583333336</c:v>
                </c:pt>
                <c:pt idx="3238">
                  <c:v>45011.243055555555</c:v>
                </c:pt>
                <c:pt idx="3239">
                  <c:v>45011.246527777781</c:v>
                </c:pt>
                <c:pt idx="3240">
                  <c:v>45011.25</c:v>
                </c:pt>
                <c:pt idx="3241">
                  <c:v>45011.253472222219</c:v>
                </c:pt>
                <c:pt idx="3242">
                  <c:v>45011.256944444445</c:v>
                </c:pt>
                <c:pt idx="3243">
                  <c:v>45011.260416666664</c:v>
                </c:pt>
                <c:pt idx="3244">
                  <c:v>45011.263888888891</c:v>
                </c:pt>
                <c:pt idx="3245">
                  <c:v>45011.267361111109</c:v>
                </c:pt>
                <c:pt idx="3246">
                  <c:v>45011.270833333336</c:v>
                </c:pt>
                <c:pt idx="3247">
                  <c:v>45011.274305555555</c:v>
                </c:pt>
                <c:pt idx="3248">
                  <c:v>45011.277777777781</c:v>
                </c:pt>
                <c:pt idx="3249">
                  <c:v>45011.28125</c:v>
                </c:pt>
                <c:pt idx="3250">
                  <c:v>45011.284722222219</c:v>
                </c:pt>
                <c:pt idx="3251">
                  <c:v>45011.288194444445</c:v>
                </c:pt>
                <c:pt idx="3252">
                  <c:v>45011.291666666664</c:v>
                </c:pt>
                <c:pt idx="3253">
                  <c:v>45011.295138888891</c:v>
                </c:pt>
                <c:pt idx="3254">
                  <c:v>45011.298611111109</c:v>
                </c:pt>
                <c:pt idx="3255">
                  <c:v>45011.302083333336</c:v>
                </c:pt>
                <c:pt idx="3256">
                  <c:v>45011.305555555555</c:v>
                </c:pt>
                <c:pt idx="3257">
                  <c:v>45011.309027777781</c:v>
                </c:pt>
                <c:pt idx="3258">
                  <c:v>45011.3125</c:v>
                </c:pt>
                <c:pt idx="3259">
                  <c:v>45011.315972222219</c:v>
                </c:pt>
                <c:pt idx="3260">
                  <c:v>45011.319444444445</c:v>
                </c:pt>
                <c:pt idx="3261">
                  <c:v>45011.322916666664</c:v>
                </c:pt>
                <c:pt idx="3262">
                  <c:v>45011.326388888891</c:v>
                </c:pt>
                <c:pt idx="3263">
                  <c:v>45011.329861111109</c:v>
                </c:pt>
                <c:pt idx="3264">
                  <c:v>45011.333333333336</c:v>
                </c:pt>
                <c:pt idx="3265">
                  <c:v>45011.336805555555</c:v>
                </c:pt>
                <c:pt idx="3266">
                  <c:v>45011.340277777781</c:v>
                </c:pt>
                <c:pt idx="3267">
                  <c:v>45011.34375</c:v>
                </c:pt>
                <c:pt idx="3268">
                  <c:v>45011.347222222219</c:v>
                </c:pt>
                <c:pt idx="3269">
                  <c:v>45011.350694444445</c:v>
                </c:pt>
                <c:pt idx="3270">
                  <c:v>45011.354166666664</c:v>
                </c:pt>
                <c:pt idx="3271">
                  <c:v>45011.357638888891</c:v>
                </c:pt>
                <c:pt idx="3272">
                  <c:v>45011.361111111109</c:v>
                </c:pt>
                <c:pt idx="3273">
                  <c:v>45011.364583333336</c:v>
                </c:pt>
                <c:pt idx="3274">
                  <c:v>45011.368055555555</c:v>
                </c:pt>
                <c:pt idx="3275">
                  <c:v>45011.371527777781</c:v>
                </c:pt>
                <c:pt idx="3276">
                  <c:v>45011.375</c:v>
                </c:pt>
                <c:pt idx="3277">
                  <c:v>45011.378472222219</c:v>
                </c:pt>
                <c:pt idx="3278">
                  <c:v>45011.381944444445</c:v>
                </c:pt>
                <c:pt idx="3279">
                  <c:v>45011.385416666664</c:v>
                </c:pt>
                <c:pt idx="3280">
                  <c:v>45011.388888888891</c:v>
                </c:pt>
                <c:pt idx="3281">
                  <c:v>45011.392361111109</c:v>
                </c:pt>
                <c:pt idx="3282">
                  <c:v>45011.395833333336</c:v>
                </c:pt>
                <c:pt idx="3283">
                  <c:v>45011.399305555555</c:v>
                </c:pt>
                <c:pt idx="3284">
                  <c:v>45011.402777777781</c:v>
                </c:pt>
                <c:pt idx="3285">
                  <c:v>45011.40625</c:v>
                </c:pt>
                <c:pt idx="3286">
                  <c:v>45011.409722222219</c:v>
                </c:pt>
                <c:pt idx="3287">
                  <c:v>45011.413194444445</c:v>
                </c:pt>
                <c:pt idx="3288">
                  <c:v>45011.416666666664</c:v>
                </c:pt>
                <c:pt idx="3289">
                  <c:v>45011.420138888891</c:v>
                </c:pt>
                <c:pt idx="3290">
                  <c:v>45011.423611111109</c:v>
                </c:pt>
                <c:pt idx="3291">
                  <c:v>45011.427083333336</c:v>
                </c:pt>
                <c:pt idx="3292">
                  <c:v>45011.430555555555</c:v>
                </c:pt>
                <c:pt idx="3293">
                  <c:v>45011.434027777781</c:v>
                </c:pt>
                <c:pt idx="3294">
                  <c:v>45011.4375</c:v>
                </c:pt>
                <c:pt idx="3295">
                  <c:v>45011.440972222219</c:v>
                </c:pt>
                <c:pt idx="3296">
                  <c:v>45011.444444444445</c:v>
                </c:pt>
                <c:pt idx="3297">
                  <c:v>45011.447916666664</c:v>
                </c:pt>
                <c:pt idx="3298">
                  <c:v>45011.451388888891</c:v>
                </c:pt>
                <c:pt idx="3299">
                  <c:v>45011.454861111109</c:v>
                </c:pt>
                <c:pt idx="3300">
                  <c:v>45011.458333333336</c:v>
                </c:pt>
                <c:pt idx="3301">
                  <c:v>45011.461805555555</c:v>
                </c:pt>
                <c:pt idx="3302">
                  <c:v>45011.465277777781</c:v>
                </c:pt>
                <c:pt idx="3303">
                  <c:v>45011.46875</c:v>
                </c:pt>
                <c:pt idx="3304">
                  <c:v>45011.472222222219</c:v>
                </c:pt>
                <c:pt idx="3305">
                  <c:v>45011.475694444445</c:v>
                </c:pt>
                <c:pt idx="3306">
                  <c:v>45011.479166666664</c:v>
                </c:pt>
                <c:pt idx="3307">
                  <c:v>45011.482638888891</c:v>
                </c:pt>
                <c:pt idx="3308">
                  <c:v>45011.486111111109</c:v>
                </c:pt>
                <c:pt idx="3309">
                  <c:v>45011.489583333336</c:v>
                </c:pt>
                <c:pt idx="3310">
                  <c:v>45011.493055555555</c:v>
                </c:pt>
                <c:pt idx="3311">
                  <c:v>45011.496527777781</c:v>
                </c:pt>
                <c:pt idx="3312">
                  <c:v>45011.5</c:v>
                </c:pt>
                <c:pt idx="3313">
                  <c:v>45011.503472222219</c:v>
                </c:pt>
                <c:pt idx="3314">
                  <c:v>45011.506944444445</c:v>
                </c:pt>
                <c:pt idx="3315">
                  <c:v>45011.510416666664</c:v>
                </c:pt>
                <c:pt idx="3316">
                  <c:v>45011.513888888891</c:v>
                </c:pt>
                <c:pt idx="3317">
                  <c:v>45011.517361111109</c:v>
                </c:pt>
                <c:pt idx="3318">
                  <c:v>45011.520833333336</c:v>
                </c:pt>
                <c:pt idx="3319">
                  <c:v>45011.524305555555</c:v>
                </c:pt>
                <c:pt idx="3320">
                  <c:v>45011.527777777781</c:v>
                </c:pt>
                <c:pt idx="3321">
                  <c:v>45011.53125</c:v>
                </c:pt>
                <c:pt idx="3322">
                  <c:v>45011.534722222219</c:v>
                </c:pt>
                <c:pt idx="3323">
                  <c:v>45011.538194444445</c:v>
                </c:pt>
                <c:pt idx="3324">
                  <c:v>45011.541666666664</c:v>
                </c:pt>
                <c:pt idx="3325">
                  <c:v>45011.545138888891</c:v>
                </c:pt>
                <c:pt idx="3326">
                  <c:v>45011.548611111109</c:v>
                </c:pt>
                <c:pt idx="3327">
                  <c:v>45011.552083333336</c:v>
                </c:pt>
                <c:pt idx="3328">
                  <c:v>45011.555555555555</c:v>
                </c:pt>
                <c:pt idx="3329">
                  <c:v>45011.559027777781</c:v>
                </c:pt>
                <c:pt idx="3330">
                  <c:v>45011.5625</c:v>
                </c:pt>
                <c:pt idx="3331">
                  <c:v>45011.565972222219</c:v>
                </c:pt>
                <c:pt idx="3332">
                  <c:v>45011.569444444445</c:v>
                </c:pt>
                <c:pt idx="3333">
                  <c:v>45011.572916666664</c:v>
                </c:pt>
                <c:pt idx="3334">
                  <c:v>45011.576388888891</c:v>
                </c:pt>
                <c:pt idx="3335">
                  <c:v>45011.579861111109</c:v>
                </c:pt>
                <c:pt idx="3336">
                  <c:v>45011.583333333336</c:v>
                </c:pt>
                <c:pt idx="3337">
                  <c:v>45011.586805555555</c:v>
                </c:pt>
                <c:pt idx="3338">
                  <c:v>45011.590277777781</c:v>
                </c:pt>
                <c:pt idx="3339">
                  <c:v>45011.59375</c:v>
                </c:pt>
                <c:pt idx="3340">
                  <c:v>45011.597222222219</c:v>
                </c:pt>
                <c:pt idx="3341">
                  <c:v>45011.600694444445</c:v>
                </c:pt>
                <c:pt idx="3342">
                  <c:v>45011.604166666664</c:v>
                </c:pt>
                <c:pt idx="3343">
                  <c:v>45011.607638888891</c:v>
                </c:pt>
                <c:pt idx="3344">
                  <c:v>45011.611111111109</c:v>
                </c:pt>
                <c:pt idx="3345">
                  <c:v>45011.614583333336</c:v>
                </c:pt>
                <c:pt idx="3346">
                  <c:v>45011.618055555555</c:v>
                </c:pt>
                <c:pt idx="3347">
                  <c:v>45011.621527777781</c:v>
                </c:pt>
                <c:pt idx="3348">
                  <c:v>45011.625</c:v>
                </c:pt>
                <c:pt idx="3349">
                  <c:v>45011.628472222219</c:v>
                </c:pt>
                <c:pt idx="3350">
                  <c:v>45011.631944444445</c:v>
                </c:pt>
                <c:pt idx="3351">
                  <c:v>45011.635416666664</c:v>
                </c:pt>
                <c:pt idx="3352">
                  <c:v>45011.638888888891</c:v>
                </c:pt>
                <c:pt idx="3353">
                  <c:v>45011.642361111109</c:v>
                </c:pt>
                <c:pt idx="3354">
                  <c:v>45011.645833333336</c:v>
                </c:pt>
                <c:pt idx="3355">
                  <c:v>45011.649305555555</c:v>
                </c:pt>
                <c:pt idx="3356">
                  <c:v>45011.652777777781</c:v>
                </c:pt>
                <c:pt idx="3357">
                  <c:v>45011.65625</c:v>
                </c:pt>
                <c:pt idx="3358">
                  <c:v>45011.659722222219</c:v>
                </c:pt>
                <c:pt idx="3359">
                  <c:v>45011.663194444445</c:v>
                </c:pt>
                <c:pt idx="3360">
                  <c:v>45011.666666666664</c:v>
                </c:pt>
                <c:pt idx="3361">
                  <c:v>45011.670138888891</c:v>
                </c:pt>
                <c:pt idx="3362">
                  <c:v>45011.673611111109</c:v>
                </c:pt>
                <c:pt idx="3363">
                  <c:v>45011.677083333336</c:v>
                </c:pt>
                <c:pt idx="3364">
                  <c:v>45011.680555555555</c:v>
                </c:pt>
                <c:pt idx="3365">
                  <c:v>45011.684027777781</c:v>
                </c:pt>
                <c:pt idx="3366">
                  <c:v>45011.6875</c:v>
                </c:pt>
                <c:pt idx="3367">
                  <c:v>45011.690972222219</c:v>
                </c:pt>
                <c:pt idx="3368">
                  <c:v>45011.694444444445</c:v>
                </c:pt>
                <c:pt idx="3369">
                  <c:v>45011.697916666664</c:v>
                </c:pt>
                <c:pt idx="3370">
                  <c:v>45011.701388888891</c:v>
                </c:pt>
                <c:pt idx="3371">
                  <c:v>45011.704861111109</c:v>
                </c:pt>
                <c:pt idx="3372">
                  <c:v>45011.708333333336</c:v>
                </c:pt>
                <c:pt idx="3373">
                  <c:v>45011.711805555555</c:v>
                </c:pt>
                <c:pt idx="3374">
                  <c:v>45011.715277777781</c:v>
                </c:pt>
                <c:pt idx="3375">
                  <c:v>45011.71875</c:v>
                </c:pt>
                <c:pt idx="3376">
                  <c:v>45011.722222222219</c:v>
                </c:pt>
                <c:pt idx="3377">
                  <c:v>45011.725694444445</c:v>
                </c:pt>
                <c:pt idx="3378">
                  <c:v>45011.729166666664</c:v>
                </c:pt>
                <c:pt idx="3379">
                  <c:v>45011.732638888891</c:v>
                </c:pt>
                <c:pt idx="3380">
                  <c:v>45011.736111111109</c:v>
                </c:pt>
                <c:pt idx="3381">
                  <c:v>45011.739583333336</c:v>
                </c:pt>
                <c:pt idx="3382">
                  <c:v>45011.743055555555</c:v>
                </c:pt>
                <c:pt idx="3383">
                  <c:v>45011.746527777781</c:v>
                </c:pt>
                <c:pt idx="3384">
                  <c:v>45011.75</c:v>
                </c:pt>
                <c:pt idx="3385">
                  <c:v>45011.753472222219</c:v>
                </c:pt>
                <c:pt idx="3386">
                  <c:v>45011.756944444445</c:v>
                </c:pt>
                <c:pt idx="3387">
                  <c:v>45011.760416666664</c:v>
                </c:pt>
                <c:pt idx="3388">
                  <c:v>45011.763888888891</c:v>
                </c:pt>
                <c:pt idx="3389">
                  <c:v>45011.767361111109</c:v>
                </c:pt>
                <c:pt idx="3390">
                  <c:v>45011.770833333336</c:v>
                </c:pt>
                <c:pt idx="3391">
                  <c:v>45011.774305555555</c:v>
                </c:pt>
                <c:pt idx="3392">
                  <c:v>45011.777777777781</c:v>
                </c:pt>
                <c:pt idx="3393">
                  <c:v>45011.78125</c:v>
                </c:pt>
                <c:pt idx="3394">
                  <c:v>45011.784722222219</c:v>
                </c:pt>
                <c:pt idx="3395">
                  <c:v>45011.788194444445</c:v>
                </c:pt>
                <c:pt idx="3396">
                  <c:v>45011.791666666664</c:v>
                </c:pt>
                <c:pt idx="3397">
                  <c:v>45011.795138888891</c:v>
                </c:pt>
                <c:pt idx="3398">
                  <c:v>45011.798611111109</c:v>
                </c:pt>
                <c:pt idx="3399">
                  <c:v>45011.802083333336</c:v>
                </c:pt>
                <c:pt idx="3400">
                  <c:v>45011.805555555555</c:v>
                </c:pt>
                <c:pt idx="3401">
                  <c:v>45011.809027777781</c:v>
                </c:pt>
                <c:pt idx="3402">
                  <c:v>45011.8125</c:v>
                </c:pt>
                <c:pt idx="3403">
                  <c:v>45011.815972222219</c:v>
                </c:pt>
                <c:pt idx="3404">
                  <c:v>45011.819444444445</c:v>
                </c:pt>
                <c:pt idx="3405">
                  <c:v>45011.822916666664</c:v>
                </c:pt>
                <c:pt idx="3406">
                  <c:v>45011.826388888891</c:v>
                </c:pt>
                <c:pt idx="3407">
                  <c:v>45011.829861111109</c:v>
                </c:pt>
                <c:pt idx="3408">
                  <c:v>45011.833333333336</c:v>
                </c:pt>
                <c:pt idx="3409">
                  <c:v>45011.836805555555</c:v>
                </c:pt>
                <c:pt idx="3410">
                  <c:v>45011.840277777781</c:v>
                </c:pt>
                <c:pt idx="3411">
                  <c:v>45011.84375</c:v>
                </c:pt>
                <c:pt idx="3412">
                  <c:v>45011.847222222219</c:v>
                </c:pt>
                <c:pt idx="3413">
                  <c:v>45011.850694444445</c:v>
                </c:pt>
                <c:pt idx="3414">
                  <c:v>45011.854166666664</c:v>
                </c:pt>
                <c:pt idx="3415">
                  <c:v>45011.857638888891</c:v>
                </c:pt>
                <c:pt idx="3416">
                  <c:v>45011.861111111109</c:v>
                </c:pt>
                <c:pt idx="3417">
                  <c:v>45011.864583333336</c:v>
                </c:pt>
                <c:pt idx="3418">
                  <c:v>45011.868055555555</c:v>
                </c:pt>
                <c:pt idx="3419">
                  <c:v>45011.871527777781</c:v>
                </c:pt>
                <c:pt idx="3420">
                  <c:v>45011.875</c:v>
                </c:pt>
                <c:pt idx="3421">
                  <c:v>45011.878472222219</c:v>
                </c:pt>
                <c:pt idx="3422">
                  <c:v>45011.881944444445</c:v>
                </c:pt>
                <c:pt idx="3423">
                  <c:v>45011.885416666664</c:v>
                </c:pt>
                <c:pt idx="3424">
                  <c:v>45011.888888888891</c:v>
                </c:pt>
                <c:pt idx="3425">
                  <c:v>45011.892361111109</c:v>
                </c:pt>
                <c:pt idx="3426">
                  <c:v>45011.895833333336</c:v>
                </c:pt>
                <c:pt idx="3427">
                  <c:v>45011.899305555555</c:v>
                </c:pt>
                <c:pt idx="3428">
                  <c:v>45011.902777777781</c:v>
                </c:pt>
                <c:pt idx="3429">
                  <c:v>45011.90625</c:v>
                </c:pt>
                <c:pt idx="3430">
                  <c:v>45011.909722222219</c:v>
                </c:pt>
                <c:pt idx="3431">
                  <c:v>45011.913194444445</c:v>
                </c:pt>
                <c:pt idx="3432">
                  <c:v>45011.916666666664</c:v>
                </c:pt>
                <c:pt idx="3433">
                  <c:v>45011.920138888891</c:v>
                </c:pt>
                <c:pt idx="3434">
                  <c:v>45011.923611111109</c:v>
                </c:pt>
                <c:pt idx="3435">
                  <c:v>45011.927083333336</c:v>
                </c:pt>
                <c:pt idx="3436">
                  <c:v>45011.930555555555</c:v>
                </c:pt>
                <c:pt idx="3437">
                  <c:v>45011.934027777781</c:v>
                </c:pt>
                <c:pt idx="3438">
                  <c:v>45011.9375</c:v>
                </c:pt>
                <c:pt idx="3439">
                  <c:v>45011.940972222219</c:v>
                </c:pt>
                <c:pt idx="3440">
                  <c:v>45011.944444444445</c:v>
                </c:pt>
                <c:pt idx="3441">
                  <c:v>45011.947916666664</c:v>
                </c:pt>
                <c:pt idx="3442">
                  <c:v>45011.951388888891</c:v>
                </c:pt>
                <c:pt idx="3443">
                  <c:v>45011.954861111109</c:v>
                </c:pt>
                <c:pt idx="3444">
                  <c:v>45011.958333333336</c:v>
                </c:pt>
                <c:pt idx="3445">
                  <c:v>45011.961805555555</c:v>
                </c:pt>
                <c:pt idx="3446">
                  <c:v>45011.965277777781</c:v>
                </c:pt>
                <c:pt idx="3447">
                  <c:v>45011.96875</c:v>
                </c:pt>
                <c:pt idx="3448">
                  <c:v>45011.972222222219</c:v>
                </c:pt>
                <c:pt idx="3449">
                  <c:v>45011.975694444445</c:v>
                </c:pt>
                <c:pt idx="3450">
                  <c:v>45011.979166666664</c:v>
                </c:pt>
                <c:pt idx="3451">
                  <c:v>45011.982638888891</c:v>
                </c:pt>
                <c:pt idx="3452">
                  <c:v>45011.986111111109</c:v>
                </c:pt>
                <c:pt idx="3453">
                  <c:v>45011.989583333336</c:v>
                </c:pt>
                <c:pt idx="3454">
                  <c:v>45011.993055555555</c:v>
                </c:pt>
                <c:pt idx="3455">
                  <c:v>45011.996527777781</c:v>
                </c:pt>
                <c:pt idx="3456">
                  <c:v>45012</c:v>
                </c:pt>
                <c:pt idx="3457">
                  <c:v>45012.003472222219</c:v>
                </c:pt>
                <c:pt idx="3458">
                  <c:v>45012.006944444445</c:v>
                </c:pt>
                <c:pt idx="3459">
                  <c:v>45012.010416666664</c:v>
                </c:pt>
                <c:pt idx="3460">
                  <c:v>45012.013888888891</c:v>
                </c:pt>
                <c:pt idx="3461">
                  <c:v>45012.017361111109</c:v>
                </c:pt>
                <c:pt idx="3462">
                  <c:v>45012.020833333336</c:v>
                </c:pt>
                <c:pt idx="3463">
                  <c:v>45012.024305555555</c:v>
                </c:pt>
                <c:pt idx="3464">
                  <c:v>45012.027777777781</c:v>
                </c:pt>
                <c:pt idx="3465">
                  <c:v>45012.03125</c:v>
                </c:pt>
                <c:pt idx="3466">
                  <c:v>45012.034722222219</c:v>
                </c:pt>
                <c:pt idx="3467">
                  <c:v>45012.038194444445</c:v>
                </c:pt>
                <c:pt idx="3468">
                  <c:v>45012.041666666664</c:v>
                </c:pt>
                <c:pt idx="3469">
                  <c:v>45012.045138888891</c:v>
                </c:pt>
                <c:pt idx="3470">
                  <c:v>45012.048611111109</c:v>
                </c:pt>
                <c:pt idx="3471">
                  <c:v>45012.052083333336</c:v>
                </c:pt>
                <c:pt idx="3472">
                  <c:v>45012.055555555555</c:v>
                </c:pt>
                <c:pt idx="3473">
                  <c:v>45012.059027777781</c:v>
                </c:pt>
                <c:pt idx="3474">
                  <c:v>45012.0625</c:v>
                </c:pt>
                <c:pt idx="3475">
                  <c:v>45012.065972222219</c:v>
                </c:pt>
                <c:pt idx="3476">
                  <c:v>45012.069444444445</c:v>
                </c:pt>
                <c:pt idx="3477">
                  <c:v>45012.072916666664</c:v>
                </c:pt>
                <c:pt idx="3478">
                  <c:v>45012.076388888891</c:v>
                </c:pt>
                <c:pt idx="3479">
                  <c:v>45012.079861111109</c:v>
                </c:pt>
                <c:pt idx="3480">
                  <c:v>45012.083333333336</c:v>
                </c:pt>
                <c:pt idx="3481">
                  <c:v>45012.086805555555</c:v>
                </c:pt>
                <c:pt idx="3482">
                  <c:v>45012.090277777781</c:v>
                </c:pt>
                <c:pt idx="3483">
                  <c:v>45012.09375</c:v>
                </c:pt>
                <c:pt idx="3484">
                  <c:v>45012.097222222219</c:v>
                </c:pt>
                <c:pt idx="3485">
                  <c:v>45012.100694444445</c:v>
                </c:pt>
                <c:pt idx="3486">
                  <c:v>45012.104166666664</c:v>
                </c:pt>
                <c:pt idx="3487">
                  <c:v>45012.107638888891</c:v>
                </c:pt>
                <c:pt idx="3488">
                  <c:v>45012.111111111109</c:v>
                </c:pt>
                <c:pt idx="3489">
                  <c:v>45012.114583333336</c:v>
                </c:pt>
                <c:pt idx="3490">
                  <c:v>45012.118055555555</c:v>
                </c:pt>
                <c:pt idx="3491">
                  <c:v>45012.121527777781</c:v>
                </c:pt>
                <c:pt idx="3492">
                  <c:v>45012.125</c:v>
                </c:pt>
                <c:pt idx="3493">
                  <c:v>45012.128472222219</c:v>
                </c:pt>
                <c:pt idx="3494">
                  <c:v>45012.131944444445</c:v>
                </c:pt>
                <c:pt idx="3495">
                  <c:v>45012.135416666664</c:v>
                </c:pt>
                <c:pt idx="3496">
                  <c:v>45012.138888888891</c:v>
                </c:pt>
                <c:pt idx="3497">
                  <c:v>45012.142361111109</c:v>
                </c:pt>
                <c:pt idx="3498">
                  <c:v>45012.145833333336</c:v>
                </c:pt>
                <c:pt idx="3499">
                  <c:v>45012.149305555555</c:v>
                </c:pt>
                <c:pt idx="3500">
                  <c:v>45012.152777777781</c:v>
                </c:pt>
                <c:pt idx="3501">
                  <c:v>45012.15625</c:v>
                </c:pt>
                <c:pt idx="3502">
                  <c:v>45012.159722222219</c:v>
                </c:pt>
                <c:pt idx="3503">
                  <c:v>45012.163194444445</c:v>
                </c:pt>
                <c:pt idx="3504">
                  <c:v>45012.166666666664</c:v>
                </c:pt>
                <c:pt idx="3505">
                  <c:v>45012.170138888891</c:v>
                </c:pt>
                <c:pt idx="3506">
                  <c:v>45012.173611111109</c:v>
                </c:pt>
                <c:pt idx="3507">
                  <c:v>45012.177083333336</c:v>
                </c:pt>
                <c:pt idx="3508">
                  <c:v>45012.180555555555</c:v>
                </c:pt>
                <c:pt idx="3509">
                  <c:v>45012.184027777781</c:v>
                </c:pt>
                <c:pt idx="3510">
                  <c:v>45012.1875</c:v>
                </c:pt>
                <c:pt idx="3511">
                  <c:v>45012.190972222219</c:v>
                </c:pt>
                <c:pt idx="3512">
                  <c:v>45012.194444444445</c:v>
                </c:pt>
                <c:pt idx="3513">
                  <c:v>45012.197916666664</c:v>
                </c:pt>
                <c:pt idx="3514">
                  <c:v>45012.201388888891</c:v>
                </c:pt>
                <c:pt idx="3515">
                  <c:v>45012.204861111109</c:v>
                </c:pt>
                <c:pt idx="3516">
                  <c:v>45012.208333333336</c:v>
                </c:pt>
                <c:pt idx="3517">
                  <c:v>45012.211805555555</c:v>
                </c:pt>
                <c:pt idx="3518">
                  <c:v>45012.215277777781</c:v>
                </c:pt>
                <c:pt idx="3519">
                  <c:v>45012.21875</c:v>
                </c:pt>
                <c:pt idx="3520">
                  <c:v>45012.222222222219</c:v>
                </c:pt>
                <c:pt idx="3521">
                  <c:v>45012.225694444445</c:v>
                </c:pt>
                <c:pt idx="3522">
                  <c:v>45012.229166666664</c:v>
                </c:pt>
                <c:pt idx="3523">
                  <c:v>45012.232638888891</c:v>
                </c:pt>
                <c:pt idx="3524">
                  <c:v>45012.236111111109</c:v>
                </c:pt>
                <c:pt idx="3525">
                  <c:v>45012.239583333336</c:v>
                </c:pt>
                <c:pt idx="3526">
                  <c:v>45012.243055555555</c:v>
                </c:pt>
                <c:pt idx="3527">
                  <c:v>45012.246527777781</c:v>
                </c:pt>
                <c:pt idx="3528">
                  <c:v>45012.25</c:v>
                </c:pt>
                <c:pt idx="3529">
                  <c:v>45012.253472222219</c:v>
                </c:pt>
                <c:pt idx="3530">
                  <c:v>45012.256944444445</c:v>
                </c:pt>
                <c:pt idx="3531">
                  <c:v>45012.260416666664</c:v>
                </c:pt>
                <c:pt idx="3532">
                  <c:v>45012.263888888891</c:v>
                </c:pt>
                <c:pt idx="3533">
                  <c:v>45012.267361111109</c:v>
                </c:pt>
                <c:pt idx="3534">
                  <c:v>45012.270833333336</c:v>
                </c:pt>
                <c:pt idx="3535">
                  <c:v>45012.274305555555</c:v>
                </c:pt>
                <c:pt idx="3536">
                  <c:v>45012.277777777781</c:v>
                </c:pt>
                <c:pt idx="3537">
                  <c:v>45012.28125</c:v>
                </c:pt>
                <c:pt idx="3538">
                  <c:v>45012.284722222219</c:v>
                </c:pt>
                <c:pt idx="3539">
                  <c:v>45012.288194444445</c:v>
                </c:pt>
                <c:pt idx="3540">
                  <c:v>45012.291666666664</c:v>
                </c:pt>
                <c:pt idx="3541">
                  <c:v>45012.295138888891</c:v>
                </c:pt>
                <c:pt idx="3542">
                  <c:v>45012.298611111109</c:v>
                </c:pt>
                <c:pt idx="3543">
                  <c:v>45012.302083333336</c:v>
                </c:pt>
                <c:pt idx="3544">
                  <c:v>45012.305555555555</c:v>
                </c:pt>
                <c:pt idx="3545">
                  <c:v>45012.309027777781</c:v>
                </c:pt>
                <c:pt idx="3546">
                  <c:v>45012.3125</c:v>
                </c:pt>
                <c:pt idx="3547">
                  <c:v>45012.315972222219</c:v>
                </c:pt>
                <c:pt idx="3548">
                  <c:v>45012.319444444445</c:v>
                </c:pt>
                <c:pt idx="3549">
                  <c:v>45012.322916666664</c:v>
                </c:pt>
                <c:pt idx="3550">
                  <c:v>45012.326388888891</c:v>
                </c:pt>
                <c:pt idx="3551">
                  <c:v>45012.329861111109</c:v>
                </c:pt>
                <c:pt idx="3552">
                  <c:v>45012.333333333336</c:v>
                </c:pt>
                <c:pt idx="3553">
                  <c:v>45012.336805555555</c:v>
                </c:pt>
                <c:pt idx="3554">
                  <c:v>45012.340277777781</c:v>
                </c:pt>
                <c:pt idx="3555">
                  <c:v>45012.34375</c:v>
                </c:pt>
                <c:pt idx="3556">
                  <c:v>45012.347222222219</c:v>
                </c:pt>
                <c:pt idx="3557">
                  <c:v>45012.350694444445</c:v>
                </c:pt>
                <c:pt idx="3558">
                  <c:v>45012.354166666664</c:v>
                </c:pt>
                <c:pt idx="3559">
                  <c:v>45012.357638888891</c:v>
                </c:pt>
                <c:pt idx="3560">
                  <c:v>45012.361111111109</c:v>
                </c:pt>
                <c:pt idx="3561">
                  <c:v>45012.364583333336</c:v>
                </c:pt>
                <c:pt idx="3562">
                  <c:v>45012.368055555555</c:v>
                </c:pt>
                <c:pt idx="3563">
                  <c:v>45012.371527777781</c:v>
                </c:pt>
                <c:pt idx="3564">
                  <c:v>45012.375</c:v>
                </c:pt>
                <c:pt idx="3565">
                  <c:v>45012.378472222219</c:v>
                </c:pt>
                <c:pt idx="3566">
                  <c:v>45012.381944444445</c:v>
                </c:pt>
                <c:pt idx="3567">
                  <c:v>45012.385416666664</c:v>
                </c:pt>
                <c:pt idx="3568">
                  <c:v>45012.388888888891</c:v>
                </c:pt>
                <c:pt idx="3569">
                  <c:v>45012.392361111109</c:v>
                </c:pt>
                <c:pt idx="3570">
                  <c:v>45012.395833333336</c:v>
                </c:pt>
                <c:pt idx="3571">
                  <c:v>45012.399305555555</c:v>
                </c:pt>
                <c:pt idx="3572">
                  <c:v>45012.402777777781</c:v>
                </c:pt>
                <c:pt idx="3573">
                  <c:v>45012.40625</c:v>
                </c:pt>
                <c:pt idx="3574">
                  <c:v>45012.409722222219</c:v>
                </c:pt>
                <c:pt idx="3575">
                  <c:v>45012.413194444445</c:v>
                </c:pt>
                <c:pt idx="3576">
                  <c:v>45012.416666666664</c:v>
                </c:pt>
                <c:pt idx="3577">
                  <c:v>45012.420138888891</c:v>
                </c:pt>
                <c:pt idx="3578">
                  <c:v>45012.423611111109</c:v>
                </c:pt>
                <c:pt idx="3579">
                  <c:v>45012.427083333336</c:v>
                </c:pt>
                <c:pt idx="3580">
                  <c:v>45012.430555555555</c:v>
                </c:pt>
                <c:pt idx="3581">
                  <c:v>45012.434027777781</c:v>
                </c:pt>
                <c:pt idx="3582">
                  <c:v>45012.4375</c:v>
                </c:pt>
                <c:pt idx="3583">
                  <c:v>45012.440972222219</c:v>
                </c:pt>
                <c:pt idx="3584">
                  <c:v>45012.444444444445</c:v>
                </c:pt>
                <c:pt idx="3585">
                  <c:v>45012.447916666664</c:v>
                </c:pt>
                <c:pt idx="3586">
                  <c:v>45012.451388888891</c:v>
                </c:pt>
                <c:pt idx="3587">
                  <c:v>45012.454861111109</c:v>
                </c:pt>
                <c:pt idx="3588">
                  <c:v>45012.458333333336</c:v>
                </c:pt>
                <c:pt idx="3589">
                  <c:v>45012.461805555555</c:v>
                </c:pt>
                <c:pt idx="3590">
                  <c:v>45012.465277777781</c:v>
                </c:pt>
                <c:pt idx="3591">
                  <c:v>45012.46875</c:v>
                </c:pt>
                <c:pt idx="3592">
                  <c:v>45012.472222222219</c:v>
                </c:pt>
                <c:pt idx="3593">
                  <c:v>45012.475694444445</c:v>
                </c:pt>
                <c:pt idx="3594">
                  <c:v>45012.479166666664</c:v>
                </c:pt>
                <c:pt idx="3595">
                  <c:v>45012.482638888891</c:v>
                </c:pt>
                <c:pt idx="3596">
                  <c:v>45012.486111111109</c:v>
                </c:pt>
                <c:pt idx="3597">
                  <c:v>45012.489583333336</c:v>
                </c:pt>
                <c:pt idx="3598">
                  <c:v>45012.493055555555</c:v>
                </c:pt>
                <c:pt idx="3599">
                  <c:v>45012.496527777781</c:v>
                </c:pt>
                <c:pt idx="3600">
                  <c:v>45012.5</c:v>
                </c:pt>
                <c:pt idx="3601">
                  <c:v>45012.503472222219</c:v>
                </c:pt>
                <c:pt idx="3602">
                  <c:v>45012.506944444445</c:v>
                </c:pt>
                <c:pt idx="3603">
                  <c:v>45012.510416666664</c:v>
                </c:pt>
                <c:pt idx="3604">
                  <c:v>45012.513888888891</c:v>
                </c:pt>
                <c:pt idx="3605">
                  <c:v>45012.517361111109</c:v>
                </c:pt>
                <c:pt idx="3606">
                  <c:v>45012.520833333336</c:v>
                </c:pt>
                <c:pt idx="3607">
                  <c:v>45012.524305555555</c:v>
                </c:pt>
                <c:pt idx="3608">
                  <c:v>45012.527777777781</c:v>
                </c:pt>
                <c:pt idx="3609">
                  <c:v>45012.53125</c:v>
                </c:pt>
                <c:pt idx="3610">
                  <c:v>45012.534722222219</c:v>
                </c:pt>
                <c:pt idx="3611">
                  <c:v>45012.538194444445</c:v>
                </c:pt>
                <c:pt idx="3612">
                  <c:v>45012.541666666664</c:v>
                </c:pt>
                <c:pt idx="3613">
                  <c:v>45012.545138888891</c:v>
                </c:pt>
                <c:pt idx="3614">
                  <c:v>45012.548611111109</c:v>
                </c:pt>
                <c:pt idx="3615">
                  <c:v>45012.552083333336</c:v>
                </c:pt>
                <c:pt idx="3616">
                  <c:v>45012.555555555555</c:v>
                </c:pt>
                <c:pt idx="3617">
                  <c:v>45012.559027777781</c:v>
                </c:pt>
                <c:pt idx="3618">
                  <c:v>45012.5625</c:v>
                </c:pt>
                <c:pt idx="3619">
                  <c:v>45012.565972222219</c:v>
                </c:pt>
                <c:pt idx="3620">
                  <c:v>45012.569444444445</c:v>
                </c:pt>
                <c:pt idx="3621">
                  <c:v>45012.572916666664</c:v>
                </c:pt>
                <c:pt idx="3622">
                  <c:v>45012.576388888891</c:v>
                </c:pt>
                <c:pt idx="3623">
                  <c:v>45012.579861111109</c:v>
                </c:pt>
                <c:pt idx="3624">
                  <c:v>45012.583333333336</c:v>
                </c:pt>
                <c:pt idx="3625">
                  <c:v>45012.586805555555</c:v>
                </c:pt>
                <c:pt idx="3626">
                  <c:v>45012.590277777781</c:v>
                </c:pt>
                <c:pt idx="3627">
                  <c:v>45012.59375</c:v>
                </c:pt>
                <c:pt idx="3628">
                  <c:v>45012.597222222219</c:v>
                </c:pt>
                <c:pt idx="3629">
                  <c:v>45012.600694444445</c:v>
                </c:pt>
                <c:pt idx="3630">
                  <c:v>45012.604166666664</c:v>
                </c:pt>
                <c:pt idx="3631">
                  <c:v>45012.607638888891</c:v>
                </c:pt>
                <c:pt idx="3632">
                  <c:v>45012.611111111109</c:v>
                </c:pt>
                <c:pt idx="3633">
                  <c:v>45012.614583333336</c:v>
                </c:pt>
                <c:pt idx="3634">
                  <c:v>45012.618055555555</c:v>
                </c:pt>
                <c:pt idx="3635">
                  <c:v>45012.621527777781</c:v>
                </c:pt>
                <c:pt idx="3636">
                  <c:v>45012.625</c:v>
                </c:pt>
                <c:pt idx="3637">
                  <c:v>45012.628472222219</c:v>
                </c:pt>
                <c:pt idx="3638">
                  <c:v>45012.631944444445</c:v>
                </c:pt>
                <c:pt idx="3639">
                  <c:v>45012.635416666664</c:v>
                </c:pt>
                <c:pt idx="3640">
                  <c:v>45012.638888888891</c:v>
                </c:pt>
                <c:pt idx="3641">
                  <c:v>45012.642361111109</c:v>
                </c:pt>
                <c:pt idx="3642">
                  <c:v>45012.645833333336</c:v>
                </c:pt>
                <c:pt idx="3643">
                  <c:v>45012.649305555555</c:v>
                </c:pt>
                <c:pt idx="3644">
                  <c:v>45012.652777777781</c:v>
                </c:pt>
                <c:pt idx="3645">
                  <c:v>45012.65625</c:v>
                </c:pt>
                <c:pt idx="3646">
                  <c:v>45012.659722222219</c:v>
                </c:pt>
                <c:pt idx="3647">
                  <c:v>45012.663194444445</c:v>
                </c:pt>
                <c:pt idx="3648">
                  <c:v>45012.666666666664</c:v>
                </c:pt>
                <c:pt idx="3649">
                  <c:v>45012.670138888891</c:v>
                </c:pt>
                <c:pt idx="3650">
                  <c:v>45012.673611111109</c:v>
                </c:pt>
                <c:pt idx="3651">
                  <c:v>45012.677083333336</c:v>
                </c:pt>
                <c:pt idx="3652">
                  <c:v>45012.680555555555</c:v>
                </c:pt>
                <c:pt idx="3653">
                  <c:v>45012.684027777781</c:v>
                </c:pt>
                <c:pt idx="3654">
                  <c:v>45012.6875</c:v>
                </c:pt>
                <c:pt idx="3655">
                  <c:v>45012.690972222219</c:v>
                </c:pt>
                <c:pt idx="3656">
                  <c:v>45012.694444444445</c:v>
                </c:pt>
                <c:pt idx="3657">
                  <c:v>45012.697916666664</c:v>
                </c:pt>
                <c:pt idx="3658">
                  <c:v>45012.701388888891</c:v>
                </c:pt>
                <c:pt idx="3659">
                  <c:v>45012.704861111109</c:v>
                </c:pt>
                <c:pt idx="3660">
                  <c:v>45012.708333333336</c:v>
                </c:pt>
                <c:pt idx="3661">
                  <c:v>45012.711805555555</c:v>
                </c:pt>
                <c:pt idx="3662">
                  <c:v>45012.715277777781</c:v>
                </c:pt>
                <c:pt idx="3663">
                  <c:v>45012.71875</c:v>
                </c:pt>
                <c:pt idx="3664">
                  <c:v>45012.722222222219</c:v>
                </c:pt>
                <c:pt idx="3665">
                  <c:v>45012.725694444445</c:v>
                </c:pt>
                <c:pt idx="3666">
                  <c:v>45012.729166666664</c:v>
                </c:pt>
                <c:pt idx="3667">
                  <c:v>45012.732638888891</c:v>
                </c:pt>
                <c:pt idx="3668">
                  <c:v>45012.736111111109</c:v>
                </c:pt>
                <c:pt idx="3669">
                  <c:v>45012.739583333336</c:v>
                </c:pt>
                <c:pt idx="3670">
                  <c:v>45012.743055555555</c:v>
                </c:pt>
                <c:pt idx="3671">
                  <c:v>45012.746527777781</c:v>
                </c:pt>
                <c:pt idx="3672">
                  <c:v>45012.75</c:v>
                </c:pt>
                <c:pt idx="3673">
                  <c:v>45012.753472222219</c:v>
                </c:pt>
                <c:pt idx="3674">
                  <c:v>45012.756944444445</c:v>
                </c:pt>
                <c:pt idx="3675">
                  <c:v>45012.760416666664</c:v>
                </c:pt>
                <c:pt idx="3676">
                  <c:v>45012.763888888891</c:v>
                </c:pt>
                <c:pt idx="3677">
                  <c:v>45012.767361111109</c:v>
                </c:pt>
                <c:pt idx="3678">
                  <c:v>45012.770833333336</c:v>
                </c:pt>
                <c:pt idx="3679">
                  <c:v>45012.774305555555</c:v>
                </c:pt>
                <c:pt idx="3680">
                  <c:v>45012.777777777781</c:v>
                </c:pt>
                <c:pt idx="3681">
                  <c:v>45012.78125</c:v>
                </c:pt>
                <c:pt idx="3682">
                  <c:v>45012.784722222219</c:v>
                </c:pt>
                <c:pt idx="3683">
                  <c:v>45012.788194444445</c:v>
                </c:pt>
                <c:pt idx="3684">
                  <c:v>45012.791666666664</c:v>
                </c:pt>
                <c:pt idx="3685">
                  <c:v>45012.795138888891</c:v>
                </c:pt>
                <c:pt idx="3686">
                  <c:v>45012.798611111109</c:v>
                </c:pt>
                <c:pt idx="3687">
                  <c:v>45012.802083333336</c:v>
                </c:pt>
                <c:pt idx="3688">
                  <c:v>45012.805555555555</c:v>
                </c:pt>
                <c:pt idx="3689">
                  <c:v>45012.809027777781</c:v>
                </c:pt>
                <c:pt idx="3690">
                  <c:v>45012.8125</c:v>
                </c:pt>
                <c:pt idx="3691">
                  <c:v>45012.815972222219</c:v>
                </c:pt>
                <c:pt idx="3692">
                  <c:v>45012.819444444445</c:v>
                </c:pt>
                <c:pt idx="3693">
                  <c:v>45012.822916666664</c:v>
                </c:pt>
                <c:pt idx="3694">
                  <c:v>45012.826388888891</c:v>
                </c:pt>
                <c:pt idx="3695">
                  <c:v>45012.829861111109</c:v>
                </c:pt>
                <c:pt idx="3696">
                  <c:v>45012.833333333336</c:v>
                </c:pt>
                <c:pt idx="3697">
                  <c:v>45012.836805555555</c:v>
                </c:pt>
                <c:pt idx="3698">
                  <c:v>45012.840277777781</c:v>
                </c:pt>
                <c:pt idx="3699">
                  <c:v>45012.84375</c:v>
                </c:pt>
                <c:pt idx="3700">
                  <c:v>45012.847222222219</c:v>
                </c:pt>
                <c:pt idx="3701">
                  <c:v>45012.850694444445</c:v>
                </c:pt>
                <c:pt idx="3702">
                  <c:v>45012.854166666664</c:v>
                </c:pt>
                <c:pt idx="3703">
                  <c:v>45012.857638888891</c:v>
                </c:pt>
                <c:pt idx="3704">
                  <c:v>45012.861111111109</c:v>
                </c:pt>
                <c:pt idx="3705">
                  <c:v>45012.864583333336</c:v>
                </c:pt>
                <c:pt idx="3706">
                  <c:v>45012.868055555555</c:v>
                </c:pt>
                <c:pt idx="3707">
                  <c:v>45012.871527777781</c:v>
                </c:pt>
                <c:pt idx="3708">
                  <c:v>45012.875</c:v>
                </c:pt>
                <c:pt idx="3709">
                  <c:v>45012.878472222219</c:v>
                </c:pt>
                <c:pt idx="3710">
                  <c:v>45012.881944444445</c:v>
                </c:pt>
                <c:pt idx="3711">
                  <c:v>45012.885416666664</c:v>
                </c:pt>
                <c:pt idx="3712">
                  <c:v>45012.888888888891</c:v>
                </c:pt>
                <c:pt idx="3713">
                  <c:v>45012.892361111109</c:v>
                </c:pt>
                <c:pt idx="3714">
                  <c:v>45012.895833333336</c:v>
                </c:pt>
                <c:pt idx="3715">
                  <c:v>45012.899305555555</c:v>
                </c:pt>
                <c:pt idx="3716">
                  <c:v>45012.902777777781</c:v>
                </c:pt>
                <c:pt idx="3717">
                  <c:v>45012.90625</c:v>
                </c:pt>
                <c:pt idx="3718">
                  <c:v>45012.909722222219</c:v>
                </c:pt>
                <c:pt idx="3719">
                  <c:v>45012.913194444445</c:v>
                </c:pt>
                <c:pt idx="3720">
                  <c:v>45012.916666666664</c:v>
                </c:pt>
                <c:pt idx="3721">
                  <c:v>45012.920138888891</c:v>
                </c:pt>
                <c:pt idx="3722">
                  <c:v>45012.923611111109</c:v>
                </c:pt>
                <c:pt idx="3723">
                  <c:v>45012.927083333336</c:v>
                </c:pt>
                <c:pt idx="3724">
                  <c:v>45012.930555555555</c:v>
                </c:pt>
                <c:pt idx="3725">
                  <c:v>45012.934027777781</c:v>
                </c:pt>
                <c:pt idx="3726">
                  <c:v>45012.9375</c:v>
                </c:pt>
                <c:pt idx="3727">
                  <c:v>45012.940972222219</c:v>
                </c:pt>
                <c:pt idx="3728">
                  <c:v>45012.944444444445</c:v>
                </c:pt>
                <c:pt idx="3729">
                  <c:v>45012.947916666664</c:v>
                </c:pt>
                <c:pt idx="3730">
                  <c:v>45012.951388888891</c:v>
                </c:pt>
                <c:pt idx="3731">
                  <c:v>45012.954861111109</c:v>
                </c:pt>
                <c:pt idx="3732">
                  <c:v>45012.958333333336</c:v>
                </c:pt>
                <c:pt idx="3733">
                  <c:v>45012.961805555555</c:v>
                </c:pt>
                <c:pt idx="3734">
                  <c:v>45012.965277777781</c:v>
                </c:pt>
                <c:pt idx="3735">
                  <c:v>45012.96875</c:v>
                </c:pt>
                <c:pt idx="3736">
                  <c:v>45012.972222222219</c:v>
                </c:pt>
                <c:pt idx="3737">
                  <c:v>45012.975694444445</c:v>
                </c:pt>
                <c:pt idx="3738">
                  <c:v>45012.979166666664</c:v>
                </c:pt>
                <c:pt idx="3739">
                  <c:v>45012.982638888891</c:v>
                </c:pt>
                <c:pt idx="3740">
                  <c:v>45012.986111111109</c:v>
                </c:pt>
                <c:pt idx="3741">
                  <c:v>45012.989583333336</c:v>
                </c:pt>
                <c:pt idx="3742">
                  <c:v>45012.993055555555</c:v>
                </c:pt>
                <c:pt idx="3743">
                  <c:v>45012.996527777781</c:v>
                </c:pt>
                <c:pt idx="3744">
                  <c:v>45013</c:v>
                </c:pt>
                <c:pt idx="3745">
                  <c:v>45013.003472222219</c:v>
                </c:pt>
                <c:pt idx="3746">
                  <c:v>45013.006944444445</c:v>
                </c:pt>
                <c:pt idx="3747">
                  <c:v>45013.010416666664</c:v>
                </c:pt>
                <c:pt idx="3748">
                  <c:v>45013.013888888891</c:v>
                </c:pt>
                <c:pt idx="3749">
                  <c:v>45013.017361111109</c:v>
                </c:pt>
                <c:pt idx="3750">
                  <c:v>45013.020833333336</c:v>
                </c:pt>
                <c:pt idx="3751">
                  <c:v>45013.024305555555</c:v>
                </c:pt>
                <c:pt idx="3752">
                  <c:v>45013.027777777781</c:v>
                </c:pt>
                <c:pt idx="3753">
                  <c:v>45013.03125</c:v>
                </c:pt>
                <c:pt idx="3754">
                  <c:v>45013.034722222219</c:v>
                </c:pt>
                <c:pt idx="3755">
                  <c:v>45013.038194444445</c:v>
                </c:pt>
                <c:pt idx="3756">
                  <c:v>45013.041666666664</c:v>
                </c:pt>
                <c:pt idx="3757">
                  <c:v>45013.045138888891</c:v>
                </c:pt>
                <c:pt idx="3758">
                  <c:v>45013.048611111109</c:v>
                </c:pt>
                <c:pt idx="3759">
                  <c:v>45013.052083333336</c:v>
                </c:pt>
                <c:pt idx="3760">
                  <c:v>45013.055555555555</c:v>
                </c:pt>
                <c:pt idx="3761">
                  <c:v>45013.059027777781</c:v>
                </c:pt>
                <c:pt idx="3762">
                  <c:v>45013.0625</c:v>
                </c:pt>
                <c:pt idx="3763">
                  <c:v>45013.065972222219</c:v>
                </c:pt>
                <c:pt idx="3764">
                  <c:v>45013.069444444445</c:v>
                </c:pt>
                <c:pt idx="3765">
                  <c:v>45013.072916666664</c:v>
                </c:pt>
                <c:pt idx="3766">
                  <c:v>45013.076388888891</c:v>
                </c:pt>
                <c:pt idx="3767">
                  <c:v>45013.079861111109</c:v>
                </c:pt>
                <c:pt idx="3768">
                  <c:v>45013.083333333336</c:v>
                </c:pt>
                <c:pt idx="3769">
                  <c:v>45013.086805555555</c:v>
                </c:pt>
                <c:pt idx="3770">
                  <c:v>45013.090277777781</c:v>
                </c:pt>
                <c:pt idx="3771">
                  <c:v>45013.09375</c:v>
                </c:pt>
                <c:pt idx="3772">
                  <c:v>45013.097222222219</c:v>
                </c:pt>
                <c:pt idx="3773">
                  <c:v>45013.100694444445</c:v>
                </c:pt>
                <c:pt idx="3774">
                  <c:v>45013.104166666664</c:v>
                </c:pt>
                <c:pt idx="3775">
                  <c:v>45013.107638888891</c:v>
                </c:pt>
                <c:pt idx="3776">
                  <c:v>45013.111111111109</c:v>
                </c:pt>
                <c:pt idx="3777">
                  <c:v>45013.114583333336</c:v>
                </c:pt>
                <c:pt idx="3778">
                  <c:v>45013.118055555555</c:v>
                </c:pt>
                <c:pt idx="3779">
                  <c:v>45013.121527777781</c:v>
                </c:pt>
                <c:pt idx="3780">
                  <c:v>45013.125</c:v>
                </c:pt>
                <c:pt idx="3781">
                  <c:v>45013.128472222219</c:v>
                </c:pt>
                <c:pt idx="3782">
                  <c:v>45013.131944444445</c:v>
                </c:pt>
                <c:pt idx="3783">
                  <c:v>45013.135416666664</c:v>
                </c:pt>
                <c:pt idx="3784">
                  <c:v>45013.138888888891</c:v>
                </c:pt>
                <c:pt idx="3785">
                  <c:v>45013.142361111109</c:v>
                </c:pt>
                <c:pt idx="3786">
                  <c:v>45013.145833333336</c:v>
                </c:pt>
                <c:pt idx="3787">
                  <c:v>45013.149305555555</c:v>
                </c:pt>
                <c:pt idx="3788">
                  <c:v>45013.152777777781</c:v>
                </c:pt>
                <c:pt idx="3789">
                  <c:v>45013.15625</c:v>
                </c:pt>
                <c:pt idx="3790">
                  <c:v>45013.159722222219</c:v>
                </c:pt>
                <c:pt idx="3791">
                  <c:v>45013.163194444445</c:v>
                </c:pt>
                <c:pt idx="3792">
                  <c:v>45013.166666666664</c:v>
                </c:pt>
                <c:pt idx="3793">
                  <c:v>45013.170138888891</c:v>
                </c:pt>
                <c:pt idx="3794">
                  <c:v>45013.173611111109</c:v>
                </c:pt>
                <c:pt idx="3795">
                  <c:v>45013.177083333336</c:v>
                </c:pt>
                <c:pt idx="3796">
                  <c:v>45013.180555555555</c:v>
                </c:pt>
                <c:pt idx="3797">
                  <c:v>45013.184027777781</c:v>
                </c:pt>
                <c:pt idx="3798">
                  <c:v>45013.1875</c:v>
                </c:pt>
                <c:pt idx="3799">
                  <c:v>45013.190972222219</c:v>
                </c:pt>
                <c:pt idx="3800">
                  <c:v>45013.194444444445</c:v>
                </c:pt>
                <c:pt idx="3801">
                  <c:v>45013.197916666664</c:v>
                </c:pt>
                <c:pt idx="3802">
                  <c:v>45013.201388888891</c:v>
                </c:pt>
                <c:pt idx="3803">
                  <c:v>45013.204861111109</c:v>
                </c:pt>
                <c:pt idx="3804">
                  <c:v>45013.208333333336</c:v>
                </c:pt>
                <c:pt idx="3805">
                  <c:v>45013.211805555555</c:v>
                </c:pt>
                <c:pt idx="3806">
                  <c:v>45013.215277777781</c:v>
                </c:pt>
                <c:pt idx="3807">
                  <c:v>45013.21875</c:v>
                </c:pt>
                <c:pt idx="3808">
                  <c:v>45013.222222222219</c:v>
                </c:pt>
                <c:pt idx="3809">
                  <c:v>45013.225694444445</c:v>
                </c:pt>
                <c:pt idx="3810">
                  <c:v>45013.229166666664</c:v>
                </c:pt>
                <c:pt idx="3811">
                  <c:v>45013.232638888891</c:v>
                </c:pt>
                <c:pt idx="3812">
                  <c:v>45013.236111111109</c:v>
                </c:pt>
                <c:pt idx="3813">
                  <c:v>45013.239583333336</c:v>
                </c:pt>
                <c:pt idx="3814">
                  <c:v>45013.243055555555</c:v>
                </c:pt>
                <c:pt idx="3815">
                  <c:v>45013.246527777781</c:v>
                </c:pt>
                <c:pt idx="3816">
                  <c:v>45013.25</c:v>
                </c:pt>
                <c:pt idx="3817">
                  <c:v>45013.253472222219</c:v>
                </c:pt>
                <c:pt idx="3818">
                  <c:v>45013.256944444445</c:v>
                </c:pt>
                <c:pt idx="3819">
                  <c:v>45013.260416666664</c:v>
                </c:pt>
                <c:pt idx="3820">
                  <c:v>45013.263888888891</c:v>
                </c:pt>
                <c:pt idx="3821">
                  <c:v>45013.267361111109</c:v>
                </c:pt>
                <c:pt idx="3822">
                  <c:v>45013.270833333336</c:v>
                </c:pt>
                <c:pt idx="3823">
                  <c:v>45013.274305555555</c:v>
                </c:pt>
                <c:pt idx="3824">
                  <c:v>45013.277777777781</c:v>
                </c:pt>
                <c:pt idx="3825">
                  <c:v>45013.28125</c:v>
                </c:pt>
                <c:pt idx="3826">
                  <c:v>45013.284722222219</c:v>
                </c:pt>
                <c:pt idx="3827">
                  <c:v>45013.288194444445</c:v>
                </c:pt>
                <c:pt idx="3828">
                  <c:v>45013.291666666664</c:v>
                </c:pt>
                <c:pt idx="3829">
                  <c:v>45013.295138888891</c:v>
                </c:pt>
                <c:pt idx="3830">
                  <c:v>45013.298611111109</c:v>
                </c:pt>
                <c:pt idx="3831">
                  <c:v>45013.302083333336</c:v>
                </c:pt>
                <c:pt idx="3832">
                  <c:v>45013.305555555555</c:v>
                </c:pt>
                <c:pt idx="3833">
                  <c:v>45013.309027777781</c:v>
                </c:pt>
                <c:pt idx="3834">
                  <c:v>45013.3125</c:v>
                </c:pt>
                <c:pt idx="3835">
                  <c:v>45013.315972222219</c:v>
                </c:pt>
                <c:pt idx="3836">
                  <c:v>45013.319444444445</c:v>
                </c:pt>
                <c:pt idx="3837">
                  <c:v>45013.322916666664</c:v>
                </c:pt>
                <c:pt idx="3838">
                  <c:v>45013.326388888891</c:v>
                </c:pt>
                <c:pt idx="3839">
                  <c:v>45013.329861111109</c:v>
                </c:pt>
                <c:pt idx="3840">
                  <c:v>45013.333333333336</c:v>
                </c:pt>
                <c:pt idx="3841">
                  <c:v>45013.336805555555</c:v>
                </c:pt>
                <c:pt idx="3842">
                  <c:v>45013.340277777781</c:v>
                </c:pt>
                <c:pt idx="3843">
                  <c:v>45013.34375</c:v>
                </c:pt>
                <c:pt idx="3844">
                  <c:v>45013.347222222219</c:v>
                </c:pt>
                <c:pt idx="3845">
                  <c:v>45013.350694444445</c:v>
                </c:pt>
                <c:pt idx="3846">
                  <c:v>45013.354166666664</c:v>
                </c:pt>
                <c:pt idx="3847">
                  <c:v>45013.357638888891</c:v>
                </c:pt>
                <c:pt idx="3848">
                  <c:v>45013.361111111109</c:v>
                </c:pt>
                <c:pt idx="3849">
                  <c:v>45013.364583333336</c:v>
                </c:pt>
                <c:pt idx="3850">
                  <c:v>45013.368055555555</c:v>
                </c:pt>
                <c:pt idx="3851">
                  <c:v>45013.371527777781</c:v>
                </c:pt>
                <c:pt idx="3852">
                  <c:v>45013.375</c:v>
                </c:pt>
                <c:pt idx="3853">
                  <c:v>45013.378472222219</c:v>
                </c:pt>
                <c:pt idx="3854">
                  <c:v>45013.381944444445</c:v>
                </c:pt>
                <c:pt idx="3855">
                  <c:v>45013.385416666664</c:v>
                </c:pt>
                <c:pt idx="3856">
                  <c:v>45013.388888888891</c:v>
                </c:pt>
                <c:pt idx="3857">
                  <c:v>45013.392361111109</c:v>
                </c:pt>
                <c:pt idx="3858">
                  <c:v>45013.395833333336</c:v>
                </c:pt>
                <c:pt idx="3859">
                  <c:v>45013.399305555555</c:v>
                </c:pt>
                <c:pt idx="3860">
                  <c:v>45013.402777777781</c:v>
                </c:pt>
                <c:pt idx="3861">
                  <c:v>45013.40625</c:v>
                </c:pt>
                <c:pt idx="3862">
                  <c:v>45013.409722222219</c:v>
                </c:pt>
                <c:pt idx="3863">
                  <c:v>45013.413194444445</c:v>
                </c:pt>
                <c:pt idx="3864">
                  <c:v>45013.416666666664</c:v>
                </c:pt>
                <c:pt idx="3865">
                  <c:v>45013.420138888891</c:v>
                </c:pt>
                <c:pt idx="3866">
                  <c:v>45013.423611111109</c:v>
                </c:pt>
                <c:pt idx="3867">
                  <c:v>45013.427083333336</c:v>
                </c:pt>
                <c:pt idx="3868">
                  <c:v>45013.430555555555</c:v>
                </c:pt>
                <c:pt idx="3869">
                  <c:v>45013.434027777781</c:v>
                </c:pt>
                <c:pt idx="3870">
                  <c:v>45013.4375</c:v>
                </c:pt>
                <c:pt idx="3871">
                  <c:v>45013.440972222219</c:v>
                </c:pt>
                <c:pt idx="3872">
                  <c:v>45013.444444444445</c:v>
                </c:pt>
                <c:pt idx="3873">
                  <c:v>45013.447916666664</c:v>
                </c:pt>
                <c:pt idx="3874">
                  <c:v>45013.451388888891</c:v>
                </c:pt>
                <c:pt idx="3875">
                  <c:v>45013.454861111109</c:v>
                </c:pt>
                <c:pt idx="3876">
                  <c:v>45013.458333333336</c:v>
                </c:pt>
                <c:pt idx="3877">
                  <c:v>45013.461805555555</c:v>
                </c:pt>
                <c:pt idx="3878">
                  <c:v>45013.465277777781</c:v>
                </c:pt>
                <c:pt idx="3879">
                  <c:v>45013.46875</c:v>
                </c:pt>
                <c:pt idx="3880">
                  <c:v>45013.472222222219</c:v>
                </c:pt>
                <c:pt idx="3881">
                  <c:v>45013.475694444445</c:v>
                </c:pt>
                <c:pt idx="3882">
                  <c:v>45013.479166666664</c:v>
                </c:pt>
                <c:pt idx="3883">
                  <c:v>45013.482638888891</c:v>
                </c:pt>
                <c:pt idx="3884">
                  <c:v>45013.486111111109</c:v>
                </c:pt>
                <c:pt idx="3885">
                  <c:v>45013.489583333336</c:v>
                </c:pt>
                <c:pt idx="3886">
                  <c:v>45013.493055555555</c:v>
                </c:pt>
                <c:pt idx="3887">
                  <c:v>45013.496527777781</c:v>
                </c:pt>
                <c:pt idx="3888">
                  <c:v>45013.5</c:v>
                </c:pt>
                <c:pt idx="3889">
                  <c:v>45013.503472222219</c:v>
                </c:pt>
                <c:pt idx="3890">
                  <c:v>45013.506944444445</c:v>
                </c:pt>
                <c:pt idx="3891">
                  <c:v>45013.510416666664</c:v>
                </c:pt>
                <c:pt idx="3892">
                  <c:v>45013.513888888891</c:v>
                </c:pt>
                <c:pt idx="3893">
                  <c:v>45013.517361111109</c:v>
                </c:pt>
                <c:pt idx="3894">
                  <c:v>45013.520833333336</c:v>
                </c:pt>
                <c:pt idx="3895">
                  <c:v>45013.524305555555</c:v>
                </c:pt>
                <c:pt idx="3896">
                  <c:v>45013.527777777781</c:v>
                </c:pt>
                <c:pt idx="3897">
                  <c:v>45013.53125</c:v>
                </c:pt>
                <c:pt idx="3898">
                  <c:v>45013.534722222219</c:v>
                </c:pt>
                <c:pt idx="3899">
                  <c:v>45013.538194444445</c:v>
                </c:pt>
                <c:pt idx="3900">
                  <c:v>45013.541666666664</c:v>
                </c:pt>
                <c:pt idx="3901">
                  <c:v>45013.545138888891</c:v>
                </c:pt>
                <c:pt idx="3902">
                  <c:v>45013.548611111109</c:v>
                </c:pt>
                <c:pt idx="3903">
                  <c:v>45013.552083333336</c:v>
                </c:pt>
                <c:pt idx="3904">
                  <c:v>45013.555555555555</c:v>
                </c:pt>
                <c:pt idx="3905">
                  <c:v>45013.559027777781</c:v>
                </c:pt>
                <c:pt idx="3906">
                  <c:v>45013.5625</c:v>
                </c:pt>
                <c:pt idx="3907">
                  <c:v>45013.565972222219</c:v>
                </c:pt>
                <c:pt idx="3908">
                  <c:v>45013.569444444445</c:v>
                </c:pt>
                <c:pt idx="3909">
                  <c:v>45013.572916666664</c:v>
                </c:pt>
                <c:pt idx="3910">
                  <c:v>45013.576388888891</c:v>
                </c:pt>
                <c:pt idx="3911">
                  <c:v>45013.579861111109</c:v>
                </c:pt>
                <c:pt idx="3912">
                  <c:v>45013.583333333336</c:v>
                </c:pt>
                <c:pt idx="3913">
                  <c:v>45013.586805555555</c:v>
                </c:pt>
                <c:pt idx="3914">
                  <c:v>45013.590277777781</c:v>
                </c:pt>
                <c:pt idx="3915">
                  <c:v>45013.59375</c:v>
                </c:pt>
                <c:pt idx="3916">
                  <c:v>45013.597222222219</c:v>
                </c:pt>
                <c:pt idx="3917">
                  <c:v>45013.600694444445</c:v>
                </c:pt>
                <c:pt idx="3918">
                  <c:v>45013.604166666664</c:v>
                </c:pt>
                <c:pt idx="3919">
                  <c:v>45013.607638888891</c:v>
                </c:pt>
                <c:pt idx="3920">
                  <c:v>45013.611111111109</c:v>
                </c:pt>
                <c:pt idx="3921">
                  <c:v>45013.614583333336</c:v>
                </c:pt>
                <c:pt idx="3922">
                  <c:v>45013.618055555555</c:v>
                </c:pt>
                <c:pt idx="3923">
                  <c:v>45013.621527777781</c:v>
                </c:pt>
                <c:pt idx="3924">
                  <c:v>45013.625</c:v>
                </c:pt>
                <c:pt idx="3925">
                  <c:v>45013.628472222219</c:v>
                </c:pt>
                <c:pt idx="3926">
                  <c:v>45013.631944444445</c:v>
                </c:pt>
                <c:pt idx="3927">
                  <c:v>45013.635416666664</c:v>
                </c:pt>
                <c:pt idx="3928">
                  <c:v>45013.638888888891</c:v>
                </c:pt>
                <c:pt idx="3929">
                  <c:v>45013.642361111109</c:v>
                </c:pt>
                <c:pt idx="3930">
                  <c:v>45013.645833333336</c:v>
                </c:pt>
                <c:pt idx="3931">
                  <c:v>45013.649305555555</c:v>
                </c:pt>
                <c:pt idx="3932">
                  <c:v>45013.652777777781</c:v>
                </c:pt>
                <c:pt idx="3933">
                  <c:v>45013.65625</c:v>
                </c:pt>
                <c:pt idx="3934">
                  <c:v>45013.659722222219</c:v>
                </c:pt>
                <c:pt idx="3935">
                  <c:v>45013.663194444445</c:v>
                </c:pt>
                <c:pt idx="3936">
                  <c:v>45013.666666666664</c:v>
                </c:pt>
                <c:pt idx="3937">
                  <c:v>45013.670138888891</c:v>
                </c:pt>
                <c:pt idx="3938">
                  <c:v>45013.673611111109</c:v>
                </c:pt>
                <c:pt idx="3939">
                  <c:v>45013.677083333336</c:v>
                </c:pt>
                <c:pt idx="3940">
                  <c:v>45013.680555555555</c:v>
                </c:pt>
                <c:pt idx="3941">
                  <c:v>45013.684027777781</c:v>
                </c:pt>
                <c:pt idx="3942">
                  <c:v>45013.6875</c:v>
                </c:pt>
                <c:pt idx="3943">
                  <c:v>45013.690972222219</c:v>
                </c:pt>
                <c:pt idx="3944">
                  <c:v>45013.694444444445</c:v>
                </c:pt>
                <c:pt idx="3945">
                  <c:v>45013.697916666664</c:v>
                </c:pt>
                <c:pt idx="3946">
                  <c:v>45013.701388888891</c:v>
                </c:pt>
                <c:pt idx="3947">
                  <c:v>45013.704861111109</c:v>
                </c:pt>
                <c:pt idx="3948">
                  <c:v>45013.708333333336</c:v>
                </c:pt>
                <c:pt idx="3949">
                  <c:v>45013.711805555555</c:v>
                </c:pt>
                <c:pt idx="3950">
                  <c:v>45013.715277777781</c:v>
                </c:pt>
                <c:pt idx="3951">
                  <c:v>45013.71875</c:v>
                </c:pt>
                <c:pt idx="3952">
                  <c:v>45013.722222222219</c:v>
                </c:pt>
                <c:pt idx="3953">
                  <c:v>45013.725694444445</c:v>
                </c:pt>
                <c:pt idx="3954">
                  <c:v>45013.729166666664</c:v>
                </c:pt>
                <c:pt idx="3955">
                  <c:v>45013.732638888891</c:v>
                </c:pt>
                <c:pt idx="3956">
                  <c:v>45013.736111111109</c:v>
                </c:pt>
                <c:pt idx="3957">
                  <c:v>45013.739583333336</c:v>
                </c:pt>
                <c:pt idx="3958">
                  <c:v>45013.743055555555</c:v>
                </c:pt>
                <c:pt idx="3959">
                  <c:v>45013.746527777781</c:v>
                </c:pt>
                <c:pt idx="3960">
                  <c:v>45013.75</c:v>
                </c:pt>
                <c:pt idx="3961">
                  <c:v>45013.753472222219</c:v>
                </c:pt>
                <c:pt idx="3962">
                  <c:v>45013.756944444445</c:v>
                </c:pt>
                <c:pt idx="3963">
                  <c:v>45013.760416666664</c:v>
                </c:pt>
                <c:pt idx="3964">
                  <c:v>45013.763888888891</c:v>
                </c:pt>
                <c:pt idx="3965">
                  <c:v>45013.767361111109</c:v>
                </c:pt>
                <c:pt idx="3966">
                  <c:v>45013.770833333336</c:v>
                </c:pt>
                <c:pt idx="3967">
                  <c:v>45013.774305555555</c:v>
                </c:pt>
                <c:pt idx="3968">
                  <c:v>45013.777777777781</c:v>
                </c:pt>
                <c:pt idx="3969">
                  <c:v>45013.78125</c:v>
                </c:pt>
                <c:pt idx="3970">
                  <c:v>45013.784722222219</c:v>
                </c:pt>
                <c:pt idx="3971">
                  <c:v>45013.788194444445</c:v>
                </c:pt>
                <c:pt idx="3972">
                  <c:v>45013.791666666664</c:v>
                </c:pt>
                <c:pt idx="3973">
                  <c:v>45013.795138888891</c:v>
                </c:pt>
                <c:pt idx="3974">
                  <c:v>45013.798611111109</c:v>
                </c:pt>
                <c:pt idx="3975">
                  <c:v>45013.802083333336</c:v>
                </c:pt>
                <c:pt idx="3976">
                  <c:v>45013.805555555555</c:v>
                </c:pt>
                <c:pt idx="3977">
                  <c:v>45013.809027777781</c:v>
                </c:pt>
                <c:pt idx="3978">
                  <c:v>45013.8125</c:v>
                </c:pt>
                <c:pt idx="3979">
                  <c:v>45013.815972222219</c:v>
                </c:pt>
                <c:pt idx="3980">
                  <c:v>45013.819444444445</c:v>
                </c:pt>
                <c:pt idx="3981">
                  <c:v>45013.822916666664</c:v>
                </c:pt>
                <c:pt idx="3982">
                  <c:v>45013.826388888891</c:v>
                </c:pt>
                <c:pt idx="3983">
                  <c:v>45013.829861111109</c:v>
                </c:pt>
                <c:pt idx="3984">
                  <c:v>45013.833333333336</c:v>
                </c:pt>
                <c:pt idx="3985">
                  <c:v>45013.836805555555</c:v>
                </c:pt>
                <c:pt idx="3986">
                  <c:v>45013.840277777781</c:v>
                </c:pt>
                <c:pt idx="3987">
                  <c:v>45013.84375</c:v>
                </c:pt>
                <c:pt idx="3988">
                  <c:v>45013.847222222219</c:v>
                </c:pt>
                <c:pt idx="3989">
                  <c:v>45013.850694444445</c:v>
                </c:pt>
                <c:pt idx="3990">
                  <c:v>45013.854166666664</c:v>
                </c:pt>
                <c:pt idx="3991">
                  <c:v>45013.857638888891</c:v>
                </c:pt>
                <c:pt idx="3992">
                  <c:v>45013.861111111109</c:v>
                </c:pt>
                <c:pt idx="3993">
                  <c:v>45013.864583333336</c:v>
                </c:pt>
                <c:pt idx="3994">
                  <c:v>45013.868055555555</c:v>
                </c:pt>
                <c:pt idx="3995">
                  <c:v>45013.871527777781</c:v>
                </c:pt>
                <c:pt idx="3996">
                  <c:v>45013.875</c:v>
                </c:pt>
                <c:pt idx="3997">
                  <c:v>45013.878472222219</c:v>
                </c:pt>
                <c:pt idx="3998">
                  <c:v>45013.881944444445</c:v>
                </c:pt>
                <c:pt idx="3999">
                  <c:v>45013.885416666664</c:v>
                </c:pt>
                <c:pt idx="4000">
                  <c:v>45013.888888888891</c:v>
                </c:pt>
                <c:pt idx="4001">
                  <c:v>45013.892361111109</c:v>
                </c:pt>
                <c:pt idx="4002">
                  <c:v>45013.895833333336</c:v>
                </c:pt>
                <c:pt idx="4003">
                  <c:v>45013.899305555555</c:v>
                </c:pt>
                <c:pt idx="4004">
                  <c:v>45013.902777777781</c:v>
                </c:pt>
                <c:pt idx="4005">
                  <c:v>45013.90625</c:v>
                </c:pt>
                <c:pt idx="4006">
                  <c:v>45013.909722222219</c:v>
                </c:pt>
                <c:pt idx="4007">
                  <c:v>45013.913194444445</c:v>
                </c:pt>
                <c:pt idx="4008">
                  <c:v>45013.916666666664</c:v>
                </c:pt>
                <c:pt idx="4009">
                  <c:v>45013.920138888891</c:v>
                </c:pt>
                <c:pt idx="4010">
                  <c:v>45013.923611111109</c:v>
                </c:pt>
                <c:pt idx="4011">
                  <c:v>45013.927083333336</c:v>
                </c:pt>
                <c:pt idx="4012">
                  <c:v>45013.930555555555</c:v>
                </c:pt>
                <c:pt idx="4013">
                  <c:v>45013.934027777781</c:v>
                </c:pt>
                <c:pt idx="4014">
                  <c:v>45013.9375</c:v>
                </c:pt>
                <c:pt idx="4015">
                  <c:v>45013.940972222219</c:v>
                </c:pt>
                <c:pt idx="4016">
                  <c:v>45013.944444444445</c:v>
                </c:pt>
                <c:pt idx="4017">
                  <c:v>45013.947916666664</c:v>
                </c:pt>
                <c:pt idx="4018">
                  <c:v>45013.951388888891</c:v>
                </c:pt>
                <c:pt idx="4019">
                  <c:v>45013.954861111109</c:v>
                </c:pt>
                <c:pt idx="4020">
                  <c:v>45013.958333333336</c:v>
                </c:pt>
                <c:pt idx="4021">
                  <c:v>45013.961805555555</c:v>
                </c:pt>
                <c:pt idx="4022">
                  <c:v>45013.965277777781</c:v>
                </c:pt>
                <c:pt idx="4023">
                  <c:v>45013.96875</c:v>
                </c:pt>
                <c:pt idx="4024">
                  <c:v>45013.972222222219</c:v>
                </c:pt>
                <c:pt idx="4025">
                  <c:v>45013.975694444445</c:v>
                </c:pt>
                <c:pt idx="4026">
                  <c:v>45013.979166666664</c:v>
                </c:pt>
                <c:pt idx="4027">
                  <c:v>45013.982638888891</c:v>
                </c:pt>
                <c:pt idx="4028">
                  <c:v>45013.986111111109</c:v>
                </c:pt>
                <c:pt idx="4029">
                  <c:v>45013.989583333336</c:v>
                </c:pt>
                <c:pt idx="4030">
                  <c:v>45013.993055555555</c:v>
                </c:pt>
                <c:pt idx="4031">
                  <c:v>45013.996527777781</c:v>
                </c:pt>
                <c:pt idx="4032">
                  <c:v>45014</c:v>
                </c:pt>
                <c:pt idx="4033">
                  <c:v>45014.003472222219</c:v>
                </c:pt>
                <c:pt idx="4034">
                  <c:v>45014.006944444445</c:v>
                </c:pt>
                <c:pt idx="4035">
                  <c:v>45014.010416666664</c:v>
                </c:pt>
                <c:pt idx="4036">
                  <c:v>45014.013888888891</c:v>
                </c:pt>
                <c:pt idx="4037">
                  <c:v>45014.017361111109</c:v>
                </c:pt>
                <c:pt idx="4038">
                  <c:v>45014.020833333336</c:v>
                </c:pt>
                <c:pt idx="4039">
                  <c:v>45014.024305555555</c:v>
                </c:pt>
                <c:pt idx="4040">
                  <c:v>45014.027777777781</c:v>
                </c:pt>
                <c:pt idx="4041">
                  <c:v>45014.03125</c:v>
                </c:pt>
                <c:pt idx="4042">
                  <c:v>45014.034722222219</c:v>
                </c:pt>
                <c:pt idx="4043">
                  <c:v>45014.038194444445</c:v>
                </c:pt>
                <c:pt idx="4044">
                  <c:v>45014.041666666664</c:v>
                </c:pt>
                <c:pt idx="4045">
                  <c:v>45014.045138888891</c:v>
                </c:pt>
                <c:pt idx="4046">
                  <c:v>45014.048611111109</c:v>
                </c:pt>
                <c:pt idx="4047">
                  <c:v>45014.052083333336</c:v>
                </c:pt>
                <c:pt idx="4048">
                  <c:v>45014.055555555555</c:v>
                </c:pt>
                <c:pt idx="4049">
                  <c:v>45014.059027777781</c:v>
                </c:pt>
                <c:pt idx="4050">
                  <c:v>45014.0625</c:v>
                </c:pt>
                <c:pt idx="4051">
                  <c:v>45014.065972222219</c:v>
                </c:pt>
                <c:pt idx="4052">
                  <c:v>45014.069444444445</c:v>
                </c:pt>
                <c:pt idx="4053">
                  <c:v>45014.072916666664</c:v>
                </c:pt>
                <c:pt idx="4054">
                  <c:v>45014.076388888891</c:v>
                </c:pt>
                <c:pt idx="4055">
                  <c:v>45014.079861111109</c:v>
                </c:pt>
                <c:pt idx="4056">
                  <c:v>45014.083333333336</c:v>
                </c:pt>
                <c:pt idx="4057">
                  <c:v>45014.086805555555</c:v>
                </c:pt>
                <c:pt idx="4058">
                  <c:v>45014.090277777781</c:v>
                </c:pt>
                <c:pt idx="4059">
                  <c:v>45014.09375</c:v>
                </c:pt>
                <c:pt idx="4060">
                  <c:v>45014.097222222219</c:v>
                </c:pt>
                <c:pt idx="4061">
                  <c:v>45014.100694444445</c:v>
                </c:pt>
                <c:pt idx="4062">
                  <c:v>45014.104166666664</c:v>
                </c:pt>
                <c:pt idx="4063">
                  <c:v>45014.107638888891</c:v>
                </c:pt>
                <c:pt idx="4064">
                  <c:v>45014.111111111109</c:v>
                </c:pt>
                <c:pt idx="4065">
                  <c:v>45014.114583333336</c:v>
                </c:pt>
                <c:pt idx="4066">
                  <c:v>45014.118055555555</c:v>
                </c:pt>
                <c:pt idx="4067">
                  <c:v>45014.121527777781</c:v>
                </c:pt>
                <c:pt idx="4068">
                  <c:v>45014.125</c:v>
                </c:pt>
                <c:pt idx="4069">
                  <c:v>45014.128472222219</c:v>
                </c:pt>
                <c:pt idx="4070">
                  <c:v>45014.131944444445</c:v>
                </c:pt>
                <c:pt idx="4071">
                  <c:v>45014.135416666664</c:v>
                </c:pt>
                <c:pt idx="4072">
                  <c:v>45014.138888888891</c:v>
                </c:pt>
                <c:pt idx="4073">
                  <c:v>45014.142361111109</c:v>
                </c:pt>
                <c:pt idx="4074">
                  <c:v>45014.145833333336</c:v>
                </c:pt>
                <c:pt idx="4075">
                  <c:v>45014.149305555555</c:v>
                </c:pt>
                <c:pt idx="4076">
                  <c:v>45014.152777777781</c:v>
                </c:pt>
                <c:pt idx="4077">
                  <c:v>45014.15625</c:v>
                </c:pt>
                <c:pt idx="4078">
                  <c:v>45014.159722222219</c:v>
                </c:pt>
                <c:pt idx="4079">
                  <c:v>45014.163194444445</c:v>
                </c:pt>
                <c:pt idx="4080">
                  <c:v>45014.166666666664</c:v>
                </c:pt>
                <c:pt idx="4081">
                  <c:v>45014.170138888891</c:v>
                </c:pt>
                <c:pt idx="4082">
                  <c:v>45014.173611111109</c:v>
                </c:pt>
                <c:pt idx="4083">
                  <c:v>45014.177083333336</c:v>
                </c:pt>
                <c:pt idx="4084">
                  <c:v>45014.180555555555</c:v>
                </c:pt>
                <c:pt idx="4085">
                  <c:v>45014.184027777781</c:v>
                </c:pt>
                <c:pt idx="4086">
                  <c:v>45014.1875</c:v>
                </c:pt>
                <c:pt idx="4087">
                  <c:v>45014.190972222219</c:v>
                </c:pt>
                <c:pt idx="4088">
                  <c:v>45014.194444444445</c:v>
                </c:pt>
                <c:pt idx="4089">
                  <c:v>45014.197916666664</c:v>
                </c:pt>
                <c:pt idx="4090">
                  <c:v>45014.201388888891</c:v>
                </c:pt>
                <c:pt idx="4091">
                  <c:v>45014.204861111109</c:v>
                </c:pt>
                <c:pt idx="4092">
                  <c:v>45014.208333333336</c:v>
                </c:pt>
                <c:pt idx="4093">
                  <c:v>45014.211805555555</c:v>
                </c:pt>
                <c:pt idx="4094">
                  <c:v>45014.215277777781</c:v>
                </c:pt>
                <c:pt idx="4095">
                  <c:v>45014.21875</c:v>
                </c:pt>
                <c:pt idx="4096">
                  <c:v>45014.222222222219</c:v>
                </c:pt>
                <c:pt idx="4097">
                  <c:v>45014.225694444445</c:v>
                </c:pt>
                <c:pt idx="4098">
                  <c:v>45014.229166666664</c:v>
                </c:pt>
                <c:pt idx="4099">
                  <c:v>45014.232638888891</c:v>
                </c:pt>
                <c:pt idx="4100">
                  <c:v>45014.236111111109</c:v>
                </c:pt>
                <c:pt idx="4101">
                  <c:v>45014.239583333336</c:v>
                </c:pt>
                <c:pt idx="4102">
                  <c:v>45014.243055555555</c:v>
                </c:pt>
                <c:pt idx="4103">
                  <c:v>45014.246527777781</c:v>
                </c:pt>
                <c:pt idx="4104">
                  <c:v>45014.25</c:v>
                </c:pt>
                <c:pt idx="4105">
                  <c:v>45014.253472222219</c:v>
                </c:pt>
                <c:pt idx="4106">
                  <c:v>45014.256944444445</c:v>
                </c:pt>
                <c:pt idx="4107">
                  <c:v>45014.260416666664</c:v>
                </c:pt>
                <c:pt idx="4108">
                  <c:v>45014.263888888891</c:v>
                </c:pt>
                <c:pt idx="4109">
                  <c:v>45014.267361111109</c:v>
                </c:pt>
                <c:pt idx="4110">
                  <c:v>45014.270833333336</c:v>
                </c:pt>
                <c:pt idx="4111">
                  <c:v>45014.274305555555</c:v>
                </c:pt>
                <c:pt idx="4112">
                  <c:v>45014.277777777781</c:v>
                </c:pt>
                <c:pt idx="4113">
                  <c:v>45014.28125</c:v>
                </c:pt>
                <c:pt idx="4114">
                  <c:v>45014.284722222219</c:v>
                </c:pt>
                <c:pt idx="4115">
                  <c:v>45014.288194444445</c:v>
                </c:pt>
                <c:pt idx="4116">
                  <c:v>45014.291666666664</c:v>
                </c:pt>
                <c:pt idx="4117">
                  <c:v>45014.295138888891</c:v>
                </c:pt>
                <c:pt idx="4118">
                  <c:v>45014.298611111109</c:v>
                </c:pt>
                <c:pt idx="4119">
                  <c:v>45014.302083333336</c:v>
                </c:pt>
                <c:pt idx="4120">
                  <c:v>45014.305555555555</c:v>
                </c:pt>
                <c:pt idx="4121">
                  <c:v>45014.309027777781</c:v>
                </c:pt>
                <c:pt idx="4122">
                  <c:v>45014.3125</c:v>
                </c:pt>
                <c:pt idx="4123">
                  <c:v>45014.315972222219</c:v>
                </c:pt>
                <c:pt idx="4124">
                  <c:v>45014.319444444445</c:v>
                </c:pt>
                <c:pt idx="4125">
                  <c:v>45014.322916666664</c:v>
                </c:pt>
                <c:pt idx="4126">
                  <c:v>45014.326388888891</c:v>
                </c:pt>
                <c:pt idx="4127">
                  <c:v>45014.329861111109</c:v>
                </c:pt>
                <c:pt idx="4128">
                  <c:v>45014.333333333336</c:v>
                </c:pt>
                <c:pt idx="4129">
                  <c:v>45014.336805555555</c:v>
                </c:pt>
                <c:pt idx="4130">
                  <c:v>45014.340277777781</c:v>
                </c:pt>
                <c:pt idx="4131">
                  <c:v>45014.34375</c:v>
                </c:pt>
                <c:pt idx="4132">
                  <c:v>45014.347222222219</c:v>
                </c:pt>
                <c:pt idx="4133">
                  <c:v>45014.350694444445</c:v>
                </c:pt>
                <c:pt idx="4134">
                  <c:v>45014.354166666664</c:v>
                </c:pt>
                <c:pt idx="4135">
                  <c:v>45014.357638888891</c:v>
                </c:pt>
                <c:pt idx="4136">
                  <c:v>45014.361111111109</c:v>
                </c:pt>
                <c:pt idx="4137">
                  <c:v>45014.364583333336</c:v>
                </c:pt>
                <c:pt idx="4138">
                  <c:v>45014.368055555555</c:v>
                </c:pt>
                <c:pt idx="4139">
                  <c:v>45014.371527777781</c:v>
                </c:pt>
                <c:pt idx="4140">
                  <c:v>45014.375</c:v>
                </c:pt>
                <c:pt idx="4141">
                  <c:v>45014.378472222219</c:v>
                </c:pt>
                <c:pt idx="4142">
                  <c:v>45014.381944444445</c:v>
                </c:pt>
                <c:pt idx="4143">
                  <c:v>45014.385416666664</c:v>
                </c:pt>
                <c:pt idx="4144">
                  <c:v>45014.388888888891</c:v>
                </c:pt>
                <c:pt idx="4145">
                  <c:v>45014.392361111109</c:v>
                </c:pt>
                <c:pt idx="4146">
                  <c:v>45014.395833333336</c:v>
                </c:pt>
                <c:pt idx="4147">
                  <c:v>45014.399305555555</c:v>
                </c:pt>
                <c:pt idx="4148">
                  <c:v>45014.402777777781</c:v>
                </c:pt>
                <c:pt idx="4149">
                  <c:v>45014.40625</c:v>
                </c:pt>
                <c:pt idx="4150">
                  <c:v>45014.409722222219</c:v>
                </c:pt>
                <c:pt idx="4151">
                  <c:v>45014.413194444445</c:v>
                </c:pt>
                <c:pt idx="4152">
                  <c:v>45014.416666666664</c:v>
                </c:pt>
                <c:pt idx="4153">
                  <c:v>45014.420138888891</c:v>
                </c:pt>
                <c:pt idx="4154">
                  <c:v>45014.423611111109</c:v>
                </c:pt>
                <c:pt idx="4155">
                  <c:v>45014.427083333336</c:v>
                </c:pt>
                <c:pt idx="4156">
                  <c:v>45014.430555555555</c:v>
                </c:pt>
                <c:pt idx="4157">
                  <c:v>45014.434027777781</c:v>
                </c:pt>
                <c:pt idx="4158">
                  <c:v>45014.4375</c:v>
                </c:pt>
                <c:pt idx="4159">
                  <c:v>45014.440972222219</c:v>
                </c:pt>
                <c:pt idx="4160">
                  <c:v>45014.444444444445</c:v>
                </c:pt>
                <c:pt idx="4161">
                  <c:v>45014.447916666664</c:v>
                </c:pt>
                <c:pt idx="4162">
                  <c:v>45014.451388888891</c:v>
                </c:pt>
                <c:pt idx="4163">
                  <c:v>45014.454861111109</c:v>
                </c:pt>
                <c:pt idx="4164">
                  <c:v>45014.458333333336</c:v>
                </c:pt>
                <c:pt idx="4165">
                  <c:v>45014.461805555555</c:v>
                </c:pt>
                <c:pt idx="4166">
                  <c:v>45014.465277777781</c:v>
                </c:pt>
                <c:pt idx="4167">
                  <c:v>45014.46875</c:v>
                </c:pt>
                <c:pt idx="4168">
                  <c:v>45014.472222222219</c:v>
                </c:pt>
                <c:pt idx="4169">
                  <c:v>45014.475694444445</c:v>
                </c:pt>
                <c:pt idx="4170">
                  <c:v>45014.479166666664</c:v>
                </c:pt>
                <c:pt idx="4171">
                  <c:v>45014.482638888891</c:v>
                </c:pt>
                <c:pt idx="4172">
                  <c:v>45014.486111111109</c:v>
                </c:pt>
                <c:pt idx="4173">
                  <c:v>45014.489583333336</c:v>
                </c:pt>
                <c:pt idx="4174">
                  <c:v>45014.493055555555</c:v>
                </c:pt>
                <c:pt idx="4175">
                  <c:v>45014.496527777781</c:v>
                </c:pt>
                <c:pt idx="4176">
                  <c:v>45014.5</c:v>
                </c:pt>
                <c:pt idx="4177">
                  <c:v>45014.503472222219</c:v>
                </c:pt>
                <c:pt idx="4178">
                  <c:v>45014.506944444445</c:v>
                </c:pt>
                <c:pt idx="4179">
                  <c:v>45014.510416666664</c:v>
                </c:pt>
                <c:pt idx="4180">
                  <c:v>45014.513888888891</c:v>
                </c:pt>
                <c:pt idx="4181">
                  <c:v>45014.517361111109</c:v>
                </c:pt>
                <c:pt idx="4182">
                  <c:v>45014.520833333336</c:v>
                </c:pt>
                <c:pt idx="4183">
                  <c:v>45014.524305555555</c:v>
                </c:pt>
                <c:pt idx="4184">
                  <c:v>45014.527777777781</c:v>
                </c:pt>
                <c:pt idx="4185">
                  <c:v>45014.53125</c:v>
                </c:pt>
                <c:pt idx="4186">
                  <c:v>45014.534722222219</c:v>
                </c:pt>
                <c:pt idx="4187">
                  <c:v>45014.538194444445</c:v>
                </c:pt>
                <c:pt idx="4188">
                  <c:v>45014.541666666664</c:v>
                </c:pt>
                <c:pt idx="4189">
                  <c:v>45014.545138888891</c:v>
                </c:pt>
                <c:pt idx="4190">
                  <c:v>45014.548611111109</c:v>
                </c:pt>
                <c:pt idx="4191">
                  <c:v>45014.552083333336</c:v>
                </c:pt>
                <c:pt idx="4192">
                  <c:v>45014.555555555555</c:v>
                </c:pt>
                <c:pt idx="4193">
                  <c:v>45014.559027777781</c:v>
                </c:pt>
                <c:pt idx="4194">
                  <c:v>45014.5625</c:v>
                </c:pt>
                <c:pt idx="4195">
                  <c:v>45014.565972222219</c:v>
                </c:pt>
                <c:pt idx="4196">
                  <c:v>45014.569444444445</c:v>
                </c:pt>
                <c:pt idx="4197">
                  <c:v>45014.572916666664</c:v>
                </c:pt>
                <c:pt idx="4198">
                  <c:v>45014.576388888891</c:v>
                </c:pt>
                <c:pt idx="4199">
                  <c:v>45014.579861111109</c:v>
                </c:pt>
                <c:pt idx="4200">
                  <c:v>45014.583333333336</c:v>
                </c:pt>
                <c:pt idx="4201">
                  <c:v>45014.586805555555</c:v>
                </c:pt>
                <c:pt idx="4202">
                  <c:v>45014.590277777781</c:v>
                </c:pt>
                <c:pt idx="4203">
                  <c:v>45014.59375</c:v>
                </c:pt>
                <c:pt idx="4204">
                  <c:v>45014.597222222219</c:v>
                </c:pt>
                <c:pt idx="4205">
                  <c:v>45014.600694444445</c:v>
                </c:pt>
                <c:pt idx="4206">
                  <c:v>45014.604166666664</c:v>
                </c:pt>
                <c:pt idx="4207">
                  <c:v>45014.607638888891</c:v>
                </c:pt>
                <c:pt idx="4208">
                  <c:v>45014.611111111109</c:v>
                </c:pt>
                <c:pt idx="4209">
                  <c:v>45014.614583333336</c:v>
                </c:pt>
                <c:pt idx="4210">
                  <c:v>45014.618055555555</c:v>
                </c:pt>
                <c:pt idx="4211">
                  <c:v>45014.621527777781</c:v>
                </c:pt>
                <c:pt idx="4212">
                  <c:v>45014.625</c:v>
                </c:pt>
                <c:pt idx="4213">
                  <c:v>45014.628472222219</c:v>
                </c:pt>
                <c:pt idx="4214">
                  <c:v>45014.631944444445</c:v>
                </c:pt>
                <c:pt idx="4215">
                  <c:v>45014.635416666664</c:v>
                </c:pt>
                <c:pt idx="4216">
                  <c:v>45014.638888888891</c:v>
                </c:pt>
                <c:pt idx="4217">
                  <c:v>45014.642361111109</c:v>
                </c:pt>
                <c:pt idx="4218">
                  <c:v>45014.645833333336</c:v>
                </c:pt>
                <c:pt idx="4219">
                  <c:v>45014.649305555555</c:v>
                </c:pt>
                <c:pt idx="4220">
                  <c:v>45014.652777777781</c:v>
                </c:pt>
                <c:pt idx="4221">
                  <c:v>45014.65625</c:v>
                </c:pt>
                <c:pt idx="4222">
                  <c:v>45014.659722222219</c:v>
                </c:pt>
                <c:pt idx="4223">
                  <c:v>45014.663194444445</c:v>
                </c:pt>
                <c:pt idx="4224">
                  <c:v>45014.666666666664</c:v>
                </c:pt>
                <c:pt idx="4225">
                  <c:v>45014.670138888891</c:v>
                </c:pt>
                <c:pt idx="4226">
                  <c:v>45014.673611111109</c:v>
                </c:pt>
                <c:pt idx="4227">
                  <c:v>45014.677083333336</c:v>
                </c:pt>
                <c:pt idx="4228">
                  <c:v>45014.680555555555</c:v>
                </c:pt>
                <c:pt idx="4229">
                  <c:v>45014.684027777781</c:v>
                </c:pt>
                <c:pt idx="4230">
                  <c:v>45014.6875</c:v>
                </c:pt>
                <c:pt idx="4231">
                  <c:v>45014.690972222219</c:v>
                </c:pt>
                <c:pt idx="4232">
                  <c:v>45014.694444444445</c:v>
                </c:pt>
                <c:pt idx="4233">
                  <c:v>45014.697916666664</c:v>
                </c:pt>
                <c:pt idx="4234">
                  <c:v>45014.701388888891</c:v>
                </c:pt>
                <c:pt idx="4235">
                  <c:v>45014.704861111109</c:v>
                </c:pt>
                <c:pt idx="4236">
                  <c:v>45014.708333333336</c:v>
                </c:pt>
                <c:pt idx="4237">
                  <c:v>45014.711805555555</c:v>
                </c:pt>
                <c:pt idx="4238">
                  <c:v>45014.715277777781</c:v>
                </c:pt>
                <c:pt idx="4239">
                  <c:v>45014.71875</c:v>
                </c:pt>
                <c:pt idx="4240">
                  <c:v>45014.722222222219</c:v>
                </c:pt>
                <c:pt idx="4241">
                  <c:v>45014.725694444445</c:v>
                </c:pt>
                <c:pt idx="4242">
                  <c:v>45014.729166666664</c:v>
                </c:pt>
                <c:pt idx="4243">
                  <c:v>45014.732638888891</c:v>
                </c:pt>
                <c:pt idx="4244">
                  <c:v>45014.736111111109</c:v>
                </c:pt>
                <c:pt idx="4245">
                  <c:v>45014.739583333336</c:v>
                </c:pt>
                <c:pt idx="4246">
                  <c:v>45014.743055555555</c:v>
                </c:pt>
                <c:pt idx="4247">
                  <c:v>45014.746527777781</c:v>
                </c:pt>
                <c:pt idx="4248">
                  <c:v>45014.75</c:v>
                </c:pt>
                <c:pt idx="4249">
                  <c:v>45014.753472222219</c:v>
                </c:pt>
                <c:pt idx="4250">
                  <c:v>45014.756944444445</c:v>
                </c:pt>
                <c:pt idx="4251">
                  <c:v>45014.760416666664</c:v>
                </c:pt>
                <c:pt idx="4252">
                  <c:v>45014.763888888891</c:v>
                </c:pt>
                <c:pt idx="4253">
                  <c:v>45014.767361111109</c:v>
                </c:pt>
                <c:pt idx="4254">
                  <c:v>45014.770833333336</c:v>
                </c:pt>
                <c:pt idx="4255">
                  <c:v>45014.774305555555</c:v>
                </c:pt>
                <c:pt idx="4256">
                  <c:v>45014.777777777781</c:v>
                </c:pt>
                <c:pt idx="4257">
                  <c:v>45014.78125</c:v>
                </c:pt>
                <c:pt idx="4258">
                  <c:v>45014.784722222219</c:v>
                </c:pt>
                <c:pt idx="4259">
                  <c:v>45014.788194444445</c:v>
                </c:pt>
                <c:pt idx="4260">
                  <c:v>45014.791666666664</c:v>
                </c:pt>
                <c:pt idx="4261">
                  <c:v>45014.795138888891</c:v>
                </c:pt>
                <c:pt idx="4262">
                  <c:v>45014.798611111109</c:v>
                </c:pt>
                <c:pt idx="4263">
                  <c:v>45014.802083333336</c:v>
                </c:pt>
                <c:pt idx="4264">
                  <c:v>45014.805555555555</c:v>
                </c:pt>
                <c:pt idx="4265">
                  <c:v>45014.809027777781</c:v>
                </c:pt>
                <c:pt idx="4266">
                  <c:v>45014.8125</c:v>
                </c:pt>
                <c:pt idx="4267">
                  <c:v>45014.815972222219</c:v>
                </c:pt>
                <c:pt idx="4268">
                  <c:v>45014.819444444445</c:v>
                </c:pt>
                <c:pt idx="4269">
                  <c:v>45014.822916666664</c:v>
                </c:pt>
                <c:pt idx="4270">
                  <c:v>45014.826388888891</c:v>
                </c:pt>
                <c:pt idx="4271">
                  <c:v>45014.829861111109</c:v>
                </c:pt>
                <c:pt idx="4272">
                  <c:v>45014.833333333336</c:v>
                </c:pt>
                <c:pt idx="4273">
                  <c:v>45014.836805555555</c:v>
                </c:pt>
                <c:pt idx="4274">
                  <c:v>45014.840277777781</c:v>
                </c:pt>
                <c:pt idx="4275">
                  <c:v>45014.84375</c:v>
                </c:pt>
                <c:pt idx="4276">
                  <c:v>45014.847222222219</c:v>
                </c:pt>
                <c:pt idx="4277">
                  <c:v>45014.850694444445</c:v>
                </c:pt>
                <c:pt idx="4278">
                  <c:v>45014.854166666664</c:v>
                </c:pt>
                <c:pt idx="4279">
                  <c:v>45014.857638888891</c:v>
                </c:pt>
                <c:pt idx="4280">
                  <c:v>45014.861111111109</c:v>
                </c:pt>
                <c:pt idx="4281">
                  <c:v>45014.864583333336</c:v>
                </c:pt>
                <c:pt idx="4282">
                  <c:v>45014.868055555555</c:v>
                </c:pt>
                <c:pt idx="4283">
                  <c:v>45014.871527777781</c:v>
                </c:pt>
                <c:pt idx="4284">
                  <c:v>45014.875</c:v>
                </c:pt>
                <c:pt idx="4285">
                  <c:v>45014.878472222219</c:v>
                </c:pt>
                <c:pt idx="4286">
                  <c:v>45014.881944444445</c:v>
                </c:pt>
                <c:pt idx="4287">
                  <c:v>45014.885416666664</c:v>
                </c:pt>
                <c:pt idx="4288">
                  <c:v>45014.888888888891</c:v>
                </c:pt>
                <c:pt idx="4289">
                  <c:v>45014.892361111109</c:v>
                </c:pt>
                <c:pt idx="4290">
                  <c:v>45014.895833333336</c:v>
                </c:pt>
                <c:pt idx="4291">
                  <c:v>45014.899305555555</c:v>
                </c:pt>
                <c:pt idx="4292">
                  <c:v>45014.902777777781</c:v>
                </c:pt>
                <c:pt idx="4293">
                  <c:v>45014.90625</c:v>
                </c:pt>
                <c:pt idx="4294">
                  <c:v>45014.909722222219</c:v>
                </c:pt>
                <c:pt idx="4295">
                  <c:v>45014.913194444445</c:v>
                </c:pt>
                <c:pt idx="4296">
                  <c:v>45014.916666666664</c:v>
                </c:pt>
                <c:pt idx="4297">
                  <c:v>45014.920138888891</c:v>
                </c:pt>
                <c:pt idx="4298">
                  <c:v>45014.923611111109</c:v>
                </c:pt>
                <c:pt idx="4299">
                  <c:v>45014.927083333336</c:v>
                </c:pt>
                <c:pt idx="4300">
                  <c:v>45014.930555555555</c:v>
                </c:pt>
                <c:pt idx="4301">
                  <c:v>45014.934027777781</c:v>
                </c:pt>
                <c:pt idx="4302">
                  <c:v>45014.9375</c:v>
                </c:pt>
                <c:pt idx="4303">
                  <c:v>45014.940972222219</c:v>
                </c:pt>
                <c:pt idx="4304">
                  <c:v>45014.944444444445</c:v>
                </c:pt>
                <c:pt idx="4305">
                  <c:v>45014.947916666664</c:v>
                </c:pt>
                <c:pt idx="4306">
                  <c:v>45014.951388888891</c:v>
                </c:pt>
                <c:pt idx="4307">
                  <c:v>45014.954861111109</c:v>
                </c:pt>
                <c:pt idx="4308">
                  <c:v>45014.958333333336</c:v>
                </c:pt>
                <c:pt idx="4309">
                  <c:v>45014.961805555555</c:v>
                </c:pt>
                <c:pt idx="4310">
                  <c:v>45014.965277777781</c:v>
                </c:pt>
                <c:pt idx="4311">
                  <c:v>45014.96875</c:v>
                </c:pt>
                <c:pt idx="4312">
                  <c:v>45014.972222222219</c:v>
                </c:pt>
                <c:pt idx="4313">
                  <c:v>45014.975694444445</c:v>
                </c:pt>
                <c:pt idx="4314">
                  <c:v>45014.979166666664</c:v>
                </c:pt>
                <c:pt idx="4315">
                  <c:v>45014.982638888891</c:v>
                </c:pt>
                <c:pt idx="4316">
                  <c:v>45014.986111111109</c:v>
                </c:pt>
                <c:pt idx="4317">
                  <c:v>45014.989583333336</c:v>
                </c:pt>
                <c:pt idx="4318">
                  <c:v>45014.993055555555</c:v>
                </c:pt>
                <c:pt idx="4319">
                  <c:v>45014.996527777781</c:v>
                </c:pt>
                <c:pt idx="4320">
                  <c:v>45015</c:v>
                </c:pt>
                <c:pt idx="4321">
                  <c:v>45015.003472222219</c:v>
                </c:pt>
                <c:pt idx="4322">
                  <c:v>45015.006944444445</c:v>
                </c:pt>
                <c:pt idx="4323">
                  <c:v>45015.010416666664</c:v>
                </c:pt>
                <c:pt idx="4324">
                  <c:v>45015.013888888891</c:v>
                </c:pt>
                <c:pt idx="4325">
                  <c:v>45015.017361111109</c:v>
                </c:pt>
                <c:pt idx="4326">
                  <c:v>45015.020833333336</c:v>
                </c:pt>
                <c:pt idx="4327">
                  <c:v>45015.024305555555</c:v>
                </c:pt>
                <c:pt idx="4328">
                  <c:v>45015.027777777781</c:v>
                </c:pt>
                <c:pt idx="4329">
                  <c:v>45015.03125</c:v>
                </c:pt>
                <c:pt idx="4330">
                  <c:v>45015.034722222219</c:v>
                </c:pt>
                <c:pt idx="4331">
                  <c:v>45015.038194444445</c:v>
                </c:pt>
                <c:pt idx="4332">
                  <c:v>45015.041666666664</c:v>
                </c:pt>
                <c:pt idx="4333">
                  <c:v>45015.045138888891</c:v>
                </c:pt>
                <c:pt idx="4334">
                  <c:v>45015.048611111109</c:v>
                </c:pt>
                <c:pt idx="4335">
                  <c:v>45015.052083333336</c:v>
                </c:pt>
                <c:pt idx="4336">
                  <c:v>45015.055555555555</c:v>
                </c:pt>
                <c:pt idx="4337">
                  <c:v>45015.059027777781</c:v>
                </c:pt>
                <c:pt idx="4338">
                  <c:v>45015.0625</c:v>
                </c:pt>
                <c:pt idx="4339">
                  <c:v>45015.065972222219</c:v>
                </c:pt>
                <c:pt idx="4340">
                  <c:v>45015.069444444445</c:v>
                </c:pt>
                <c:pt idx="4341">
                  <c:v>45015.072916666664</c:v>
                </c:pt>
                <c:pt idx="4342">
                  <c:v>45015.076388888891</c:v>
                </c:pt>
                <c:pt idx="4343">
                  <c:v>45015.079861111109</c:v>
                </c:pt>
                <c:pt idx="4344">
                  <c:v>45015.083333333336</c:v>
                </c:pt>
                <c:pt idx="4345">
                  <c:v>45015.086805555555</c:v>
                </c:pt>
                <c:pt idx="4346">
                  <c:v>45015.090277777781</c:v>
                </c:pt>
                <c:pt idx="4347">
                  <c:v>45015.09375</c:v>
                </c:pt>
                <c:pt idx="4348">
                  <c:v>45015.097222222219</c:v>
                </c:pt>
                <c:pt idx="4349">
                  <c:v>45015.100694444445</c:v>
                </c:pt>
                <c:pt idx="4350">
                  <c:v>45015.104166666664</c:v>
                </c:pt>
                <c:pt idx="4351">
                  <c:v>45015.107638888891</c:v>
                </c:pt>
                <c:pt idx="4352">
                  <c:v>45015.111111111109</c:v>
                </c:pt>
                <c:pt idx="4353">
                  <c:v>45015.114583333336</c:v>
                </c:pt>
                <c:pt idx="4354">
                  <c:v>45015.118055555555</c:v>
                </c:pt>
                <c:pt idx="4355">
                  <c:v>45015.121527777781</c:v>
                </c:pt>
                <c:pt idx="4356">
                  <c:v>45015.125</c:v>
                </c:pt>
                <c:pt idx="4357">
                  <c:v>45015.128472222219</c:v>
                </c:pt>
                <c:pt idx="4358">
                  <c:v>45015.131944444445</c:v>
                </c:pt>
                <c:pt idx="4359">
                  <c:v>45015.135416666664</c:v>
                </c:pt>
                <c:pt idx="4360">
                  <c:v>45015.138888888891</c:v>
                </c:pt>
                <c:pt idx="4361">
                  <c:v>45015.142361111109</c:v>
                </c:pt>
                <c:pt idx="4362">
                  <c:v>45015.145833333336</c:v>
                </c:pt>
                <c:pt idx="4363">
                  <c:v>45015.149305555555</c:v>
                </c:pt>
                <c:pt idx="4364">
                  <c:v>45015.152777777781</c:v>
                </c:pt>
                <c:pt idx="4365">
                  <c:v>45015.15625</c:v>
                </c:pt>
                <c:pt idx="4366">
                  <c:v>45015.159722222219</c:v>
                </c:pt>
                <c:pt idx="4367">
                  <c:v>45015.163194444445</c:v>
                </c:pt>
                <c:pt idx="4368">
                  <c:v>45015.166666666664</c:v>
                </c:pt>
                <c:pt idx="4369">
                  <c:v>45015.170138888891</c:v>
                </c:pt>
                <c:pt idx="4370">
                  <c:v>45015.173611111109</c:v>
                </c:pt>
                <c:pt idx="4371">
                  <c:v>45015.177083333336</c:v>
                </c:pt>
                <c:pt idx="4372">
                  <c:v>45015.180555555555</c:v>
                </c:pt>
                <c:pt idx="4373">
                  <c:v>45015.184027777781</c:v>
                </c:pt>
                <c:pt idx="4374">
                  <c:v>45015.1875</c:v>
                </c:pt>
                <c:pt idx="4375">
                  <c:v>45015.190972222219</c:v>
                </c:pt>
                <c:pt idx="4376">
                  <c:v>45015.194444444445</c:v>
                </c:pt>
                <c:pt idx="4377">
                  <c:v>45015.197916666664</c:v>
                </c:pt>
                <c:pt idx="4378">
                  <c:v>45015.201388888891</c:v>
                </c:pt>
                <c:pt idx="4379">
                  <c:v>45015.204861111109</c:v>
                </c:pt>
                <c:pt idx="4380">
                  <c:v>45015.208333333336</c:v>
                </c:pt>
                <c:pt idx="4381">
                  <c:v>45015.211805555555</c:v>
                </c:pt>
                <c:pt idx="4382">
                  <c:v>45015.215277777781</c:v>
                </c:pt>
                <c:pt idx="4383">
                  <c:v>45015.21875</c:v>
                </c:pt>
                <c:pt idx="4384">
                  <c:v>45015.222222222219</c:v>
                </c:pt>
                <c:pt idx="4385">
                  <c:v>45015.225694444445</c:v>
                </c:pt>
                <c:pt idx="4386">
                  <c:v>45015.229166666664</c:v>
                </c:pt>
                <c:pt idx="4387">
                  <c:v>45015.232638888891</c:v>
                </c:pt>
                <c:pt idx="4388">
                  <c:v>45015.236111111109</c:v>
                </c:pt>
                <c:pt idx="4389">
                  <c:v>45015.239583333336</c:v>
                </c:pt>
                <c:pt idx="4390">
                  <c:v>45015.243055555555</c:v>
                </c:pt>
                <c:pt idx="4391">
                  <c:v>45015.246527777781</c:v>
                </c:pt>
                <c:pt idx="4392">
                  <c:v>45015.25</c:v>
                </c:pt>
                <c:pt idx="4393">
                  <c:v>45015.253472222219</c:v>
                </c:pt>
                <c:pt idx="4394">
                  <c:v>45015.256944444445</c:v>
                </c:pt>
                <c:pt idx="4395">
                  <c:v>45015.260416666664</c:v>
                </c:pt>
                <c:pt idx="4396">
                  <c:v>45015.263888888891</c:v>
                </c:pt>
                <c:pt idx="4397">
                  <c:v>45015.267361111109</c:v>
                </c:pt>
                <c:pt idx="4398">
                  <c:v>45015.270833333336</c:v>
                </c:pt>
                <c:pt idx="4399">
                  <c:v>45015.274305555555</c:v>
                </c:pt>
                <c:pt idx="4400">
                  <c:v>45015.277777777781</c:v>
                </c:pt>
                <c:pt idx="4401">
                  <c:v>45015.28125</c:v>
                </c:pt>
                <c:pt idx="4402">
                  <c:v>45015.284722222219</c:v>
                </c:pt>
                <c:pt idx="4403">
                  <c:v>45015.288194444445</c:v>
                </c:pt>
                <c:pt idx="4404">
                  <c:v>45015.291666666664</c:v>
                </c:pt>
                <c:pt idx="4405">
                  <c:v>45015.295138888891</c:v>
                </c:pt>
                <c:pt idx="4406">
                  <c:v>45015.298611111109</c:v>
                </c:pt>
                <c:pt idx="4407">
                  <c:v>45015.302083333336</c:v>
                </c:pt>
                <c:pt idx="4408">
                  <c:v>45015.305555555555</c:v>
                </c:pt>
                <c:pt idx="4409">
                  <c:v>45015.309027777781</c:v>
                </c:pt>
                <c:pt idx="4410">
                  <c:v>45015.3125</c:v>
                </c:pt>
                <c:pt idx="4411">
                  <c:v>45015.315972222219</c:v>
                </c:pt>
                <c:pt idx="4412">
                  <c:v>45015.319444444445</c:v>
                </c:pt>
                <c:pt idx="4413">
                  <c:v>45015.322916666664</c:v>
                </c:pt>
                <c:pt idx="4414">
                  <c:v>45015.326388888891</c:v>
                </c:pt>
                <c:pt idx="4415">
                  <c:v>45015.329861111109</c:v>
                </c:pt>
                <c:pt idx="4416">
                  <c:v>45015.333333333336</c:v>
                </c:pt>
                <c:pt idx="4417">
                  <c:v>45015.336805555555</c:v>
                </c:pt>
                <c:pt idx="4418">
                  <c:v>45015.340277777781</c:v>
                </c:pt>
                <c:pt idx="4419">
                  <c:v>45015.34375</c:v>
                </c:pt>
                <c:pt idx="4420">
                  <c:v>45015.347222222219</c:v>
                </c:pt>
                <c:pt idx="4421">
                  <c:v>45015.350694444445</c:v>
                </c:pt>
                <c:pt idx="4422">
                  <c:v>45015.354166666664</c:v>
                </c:pt>
                <c:pt idx="4423">
                  <c:v>45015.357638888891</c:v>
                </c:pt>
                <c:pt idx="4424">
                  <c:v>45015.361111111109</c:v>
                </c:pt>
                <c:pt idx="4425">
                  <c:v>45015.364583333336</c:v>
                </c:pt>
                <c:pt idx="4426">
                  <c:v>45015.368055555555</c:v>
                </c:pt>
                <c:pt idx="4427">
                  <c:v>45015.371527777781</c:v>
                </c:pt>
                <c:pt idx="4428">
                  <c:v>45015.375</c:v>
                </c:pt>
                <c:pt idx="4429">
                  <c:v>45015.378472222219</c:v>
                </c:pt>
                <c:pt idx="4430">
                  <c:v>45015.381944444445</c:v>
                </c:pt>
                <c:pt idx="4431">
                  <c:v>45015.385416666664</c:v>
                </c:pt>
                <c:pt idx="4432">
                  <c:v>45015.388888888891</c:v>
                </c:pt>
                <c:pt idx="4433">
                  <c:v>45015.392361111109</c:v>
                </c:pt>
                <c:pt idx="4434">
                  <c:v>45015.395833333336</c:v>
                </c:pt>
                <c:pt idx="4435">
                  <c:v>45015.399305555555</c:v>
                </c:pt>
                <c:pt idx="4436">
                  <c:v>45015.402777777781</c:v>
                </c:pt>
                <c:pt idx="4437">
                  <c:v>45015.40625</c:v>
                </c:pt>
                <c:pt idx="4438">
                  <c:v>45015.409722222219</c:v>
                </c:pt>
                <c:pt idx="4439">
                  <c:v>45015.413194444445</c:v>
                </c:pt>
                <c:pt idx="4440">
                  <c:v>45015.416666666664</c:v>
                </c:pt>
                <c:pt idx="4441">
                  <c:v>45015.420138888891</c:v>
                </c:pt>
                <c:pt idx="4442">
                  <c:v>45015.423611111109</c:v>
                </c:pt>
                <c:pt idx="4443">
                  <c:v>45015.427083333336</c:v>
                </c:pt>
                <c:pt idx="4444">
                  <c:v>45015.430555555555</c:v>
                </c:pt>
                <c:pt idx="4445">
                  <c:v>45015.434027777781</c:v>
                </c:pt>
                <c:pt idx="4446">
                  <c:v>45015.4375</c:v>
                </c:pt>
                <c:pt idx="4447">
                  <c:v>45015.440972222219</c:v>
                </c:pt>
                <c:pt idx="4448">
                  <c:v>45015.444444444445</c:v>
                </c:pt>
                <c:pt idx="4449">
                  <c:v>45015.447916666664</c:v>
                </c:pt>
                <c:pt idx="4450">
                  <c:v>45015.451388888891</c:v>
                </c:pt>
                <c:pt idx="4451">
                  <c:v>45015.454861111109</c:v>
                </c:pt>
                <c:pt idx="4452">
                  <c:v>45015.458333333336</c:v>
                </c:pt>
                <c:pt idx="4453">
                  <c:v>45015.461805555555</c:v>
                </c:pt>
                <c:pt idx="4454">
                  <c:v>45015.465277777781</c:v>
                </c:pt>
                <c:pt idx="4455">
                  <c:v>45015.46875</c:v>
                </c:pt>
                <c:pt idx="4456">
                  <c:v>45015.472222222219</c:v>
                </c:pt>
                <c:pt idx="4457">
                  <c:v>45015.475694444445</c:v>
                </c:pt>
                <c:pt idx="4458">
                  <c:v>45015.479166666664</c:v>
                </c:pt>
                <c:pt idx="4459">
                  <c:v>45015.482638888891</c:v>
                </c:pt>
                <c:pt idx="4460">
                  <c:v>45015.486111111109</c:v>
                </c:pt>
                <c:pt idx="4461">
                  <c:v>45015.489583333336</c:v>
                </c:pt>
                <c:pt idx="4462">
                  <c:v>45015.493055555555</c:v>
                </c:pt>
                <c:pt idx="4463">
                  <c:v>45015.496527777781</c:v>
                </c:pt>
                <c:pt idx="4464">
                  <c:v>45015.5</c:v>
                </c:pt>
                <c:pt idx="4465">
                  <c:v>45015.503472222219</c:v>
                </c:pt>
                <c:pt idx="4466">
                  <c:v>45015.506944444445</c:v>
                </c:pt>
                <c:pt idx="4467">
                  <c:v>45015.510416666664</c:v>
                </c:pt>
                <c:pt idx="4468">
                  <c:v>45015.513888888891</c:v>
                </c:pt>
                <c:pt idx="4469">
                  <c:v>45015.517361111109</c:v>
                </c:pt>
                <c:pt idx="4470">
                  <c:v>45015.520833333336</c:v>
                </c:pt>
                <c:pt idx="4471">
                  <c:v>45015.524305555555</c:v>
                </c:pt>
                <c:pt idx="4472">
                  <c:v>45015.527777777781</c:v>
                </c:pt>
                <c:pt idx="4473">
                  <c:v>45015.53125</c:v>
                </c:pt>
                <c:pt idx="4474">
                  <c:v>45015.534722222219</c:v>
                </c:pt>
                <c:pt idx="4475">
                  <c:v>45015.538194444445</c:v>
                </c:pt>
                <c:pt idx="4476">
                  <c:v>45015.541666666664</c:v>
                </c:pt>
                <c:pt idx="4477">
                  <c:v>45015.545138888891</c:v>
                </c:pt>
                <c:pt idx="4478">
                  <c:v>45015.548611111109</c:v>
                </c:pt>
                <c:pt idx="4479">
                  <c:v>45015.552083333336</c:v>
                </c:pt>
                <c:pt idx="4480">
                  <c:v>45015.555555555555</c:v>
                </c:pt>
                <c:pt idx="4481">
                  <c:v>45015.559027777781</c:v>
                </c:pt>
                <c:pt idx="4482">
                  <c:v>45015.5625</c:v>
                </c:pt>
                <c:pt idx="4483">
                  <c:v>45015.565972222219</c:v>
                </c:pt>
                <c:pt idx="4484">
                  <c:v>45015.569444444445</c:v>
                </c:pt>
                <c:pt idx="4485">
                  <c:v>45015.572916666664</c:v>
                </c:pt>
                <c:pt idx="4486">
                  <c:v>45015.576388888891</c:v>
                </c:pt>
                <c:pt idx="4487">
                  <c:v>45015.579861111109</c:v>
                </c:pt>
                <c:pt idx="4488">
                  <c:v>45015.583333333336</c:v>
                </c:pt>
                <c:pt idx="4489">
                  <c:v>45015.586805555555</c:v>
                </c:pt>
                <c:pt idx="4490">
                  <c:v>45015.590277777781</c:v>
                </c:pt>
                <c:pt idx="4491">
                  <c:v>45015.59375</c:v>
                </c:pt>
                <c:pt idx="4492">
                  <c:v>45015.597222222219</c:v>
                </c:pt>
                <c:pt idx="4493">
                  <c:v>45015.600694444445</c:v>
                </c:pt>
                <c:pt idx="4494">
                  <c:v>45015.604166666664</c:v>
                </c:pt>
                <c:pt idx="4495">
                  <c:v>45015.607638888891</c:v>
                </c:pt>
                <c:pt idx="4496">
                  <c:v>45015.611111111109</c:v>
                </c:pt>
                <c:pt idx="4497">
                  <c:v>45015.614583333336</c:v>
                </c:pt>
                <c:pt idx="4498">
                  <c:v>45015.618055555555</c:v>
                </c:pt>
                <c:pt idx="4499">
                  <c:v>45015.621527777781</c:v>
                </c:pt>
                <c:pt idx="4500">
                  <c:v>45015.625</c:v>
                </c:pt>
                <c:pt idx="4501">
                  <c:v>45015.628472222219</c:v>
                </c:pt>
                <c:pt idx="4502">
                  <c:v>45015.631944444445</c:v>
                </c:pt>
                <c:pt idx="4503">
                  <c:v>45015.635416666664</c:v>
                </c:pt>
                <c:pt idx="4504">
                  <c:v>45015.638888888891</c:v>
                </c:pt>
                <c:pt idx="4505">
                  <c:v>45015.642361111109</c:v>
                </c:pt>
                <c:pt idx="4506">
                  <c:v>45015.645833333336</c:v>
                </c:pt>
                <c:pt idx="4507">
                  <c:v>45015.649305555555</c:v>
                </c:pt>
                <c:pt idx="4508">
                  <c:v>45015.652777777781</c:v>
                </c:pt>
                <c:pt idx="4509">
                  <c:v>45015.65625</c:v>
                </c:pt>
                <c:pt idx="4510">
                  <c:v>45015.659722222219</c:v>
                </c:pt>
                <c:pt idx="4511">
                  <c:v>45015.663194444445</c:v>
                </c:pt>
                <c:pt idx="4512">
                  <c:v>45015.666666666664</c:v>
                </c:pt>
                <c:pt idx="4513">
                  <c:v>45015.670138888891</c:v>
                </c:pt>
                <c:pt idx="4514">
                  <c:v>45015.673611111109</c:v>
                </c:pt>
                <c:pt idx="4515">
                  <c:v>45015.677083333336</c:v>
                </c:pt>
                <c:pt idx="4516">
                  <c:v>45015.680555555555</c:v>
                </c:pt>
                <c:pt idx="4517">
                  <c:v>45015.684027777781</c:v>
                </c:pt>
                <c:pt idx="4518">
                  <c:v>45015.6875</c:v>
                </c:pt>
                <c:pt idx="4519">
                  <c:v>45015.690972222219</c:v>
                </c:pt>
                <c:pt idx="4520">
                  <c:v>45015.694444444445</c:v>
                </c:pt>
                <c:pt idx="4521">
                  <c:v>45015.697916666664</c:v>
                </c:pt>
                <c:pt idx="4522">
                  <c:v>45015.701388888891</c:v>
                </c:pt>
                <c:pt idx="4523">
                  <c:v>45015.704861111109</c:v>
                </c:pt>
                <c:pt idx="4524">
                  <c:v>45015.708333333336</c:v>
                </c:pt>
                <c:pt idx="4525">
                  <c:v>45015.711805555555</c:v>
                </c:pt>
                <c:pt idx="4526">
                  <c:v>45015.715277777781</c:v>
                </c:pt>
                <c:pt idx="4527">
                  <c:v>45015.71875</c:v>
                </c:pt>
                <c:pt idx="4528">
                  <c:v>45015.722222222219</c:v>
                </c:pt>
                <c:pt idx="4529">
                  <c:v>45015.725694444445</c:v>
                </c:pt>
                <c:pt idx="4530">
                  <c:v>45015.729166666664</c:v>
                </c:pt>
                <c:pt idx="4531">
                  <c:v>45015.732638888891</c:v>
                </c:pt>
                <c:pt idx="4532">
                  <c:v>45015.736111111109</c:v>
                </c:pt>
                <c:pt idx="4533">
                  <c:v>45015.739583333336</c:v>
                </c:pt>
                <c:pt idx="4534">
                  <c:v>45015.743055555555</c:v>
                </c:pt>
                <c:pt idx="4535">
                  <c:v>45015.746527777781</c:v>
                </c:pt>
                <c:pt idx="4536">
                  <c:v>45015.75</c:v>
                </c:pt>
                <c:pt idx="4537">
                  <c:v>45015.753472222219</c:v>
                </c:pt>
                <c:pt idx="4538">
                  <c:v>45015.756944444445</c:v>
                </c:pt>
                <c:pt idx="4539">
                  <c:v>45015.760416666664</c:v>
                </c:pt>
                <c:pt idx="4540">
                  <c:v>45015.763888888891</c:v>
                </c:pt>
                <c:pt idx="4541">
                  <c:v>45015.767361111109</c:v>
                </c:pt>
                <c:pt idx="4542">
                  <c:v>45015.770833333336</c:v>
                </c:pt>
                <c:pt idx="4543">
                  <c:v>45015.774305555555</c:v>
                </c:pt>
                <c:pt idx="4544">
                  <c:v>45015.777777777781</c:v>
                </c:pt>
                <c:pt idx="4545">
                  <c:v>45015.78125</c:v>
                </c:pt>
                <c:pt idx="4546">
                  <c:v>45015.784722222219</c:v>
                </c:pt>
                <c:pt idx="4547">
                  <c:v>45015.788194444445</c:v>
                </c:pt>
                <c:pt idx="4548">
                  <c:v>45015.791666666664</c:v>
                </c:pt>
                <c:pt idx="4549">
                  <c:v>45015.795138888891</c:v>
                </c:pt>
                <c:pt idx="4550">
                  <c:v>45015.798611111109</c:v>
                </c:pt>
                <c:pt idx="4551">
                  <c:v>45015.802083333336</c:v>
                </c:pt>
                <c:pt idx="4552">
                  <c:v>45015.805555555555</c:v>
                </c:pt>
                <c:pt idx="4553">
                  <c:v>45015.809027777781</c:v>
                </c:pt>
                <c:pt idx="4554">
                  <c:v>45015.8125</c:v>
                </c:pt>
                <c:pt idx="4555">
                  <c:v>45015.815972222219</c:v>
                </c:pt>
                <c:pt idx="4556">
                  <c:v>45015.819444444445</c:v>
                </c:pt>
                <c:pt idx="4557">
                  <c:v>45015.822916666664</c:v>
                </c:pt>
                <c:pt idx="4558">
                  <c:v>45015.826388888891</c:v>
                </c:pt>
                <c:pt idx="4559">
                  <c:v>45015.829861111109</c:v>
                </c:pt>
                <c:pt idx="4560">
                  <c:v>45015.833333333336</c:v>
                </c:pt>
                <c:pt idx="4561">
                  <c:v>45015.836805555555</c:v>
                </c:pt>
                <c:pt idx="4562">
                  <c:v>45015.840277777781</c:v>
                </c:pt>
                <c:pt idx="4563">
                  <c:v>45015.84375</c:v>
                </c:pt>
                <c:pt idx="4564">
                  <c:v>45015.847222222219</c:v>
                </c:pt>
                <c:pt idx="4565">
                  <c:v>45015.850694444445</c:v>
                </c:pt>
                <c:pt idx="4566">
                  <c:v>45015.854166666664</c:v>
                </c:pt>
                <c:pt idx="4567">
                  <c:v>45015.857638888891</c:v>
                </c:pt>
                <c:pt idx="4568">
                  <c:v>45015.861111111109</c:v>
                </c:pt>
                <c:pt idx="4569">
                  <c:v>45015.864583333336</c:v>
                </c:pt>
                <c:pt idx="4570">
                  <c:v>45015.868055555555</c:v>
                </c:pt>
                <c:pt idx="4571">
                  <c:v>45015.871527777781</c:v>
                </c:pt>
                <c:pt idx="4572">
                  <c:v>45015.875</c:v>
                </c:pt>
                <c:pt idx="4573">
                  <c:v>45015.878472222219</c:v>
                </c:pt>
                <c:pt idx="4574">
                  <c:v>45015.881944444445</c:v>
                </c:pt>
                <c:pt idx="4575">
                  <c:v>45015.885416666664</c:v>
                </c:pt>
                <c:pt idx="4576">
                  <c:v>45015.888888888891</c:v>
                </c:pt>
                <c:pt idx="4577">
                  <c:v>45015.892361111109</c:v>
                </c:pt>
                <c:pt idx="4578">
                  <c:v>45015.895833333336</c:v>
                </c:pt>
                <c:pt idx="4579">
                  <c:v>45015.899305555555</c:v>
                </c:pt>
                <c:pt idx="4580">
                  <c:v>45015.902777777781</c:v>
                </c:pt>
                <c:pt idx="4581">
                  <c:v>45015.90625</c:v>
                </c:pt>
                <c:pt idx="4582">
                  <c:v>45015.909722222219</c:v>
                </c:pt>
                <c:pt idx="4583">
                  <c:v>45015.913194444445</c:v>
                </c:pt>
                <c:pt idx="4584">
                  <c:v>45015.916666666664</c:v>
                </c:pt>
                <c:pt idx="4585">
                  <c:v>45015.920138888891</c:v>
                </c:pt>
                <c:pt idx="4586">
                  <c:v>45015.923611111109</c:v>
                </c:pt>
                <c:pt idx="4587">
                  <c:v>45015.927083333336</c:v>
                </c:pt>
                <c:pt idx="4588">
                  <c:v>45015.930555555555</c:v>
                </c:pt>
                <c:pt idx="4589">
                  <c:v>45015.934027777781</c:v>
                </c:pt>
                <c:pt idx="4590">
                  <c:v>45015.9375</c:v>
                </c:pt>
                <c:pt idx="4591">
                  <c:v>45015.940972222219</c:v>
                </c:pt>
                <c:pt idx="4592">
                  <c:v>45015.944444444445</c:v>
                </c:pt>
                <c:pt idx="4593">
                  <c:v>45015.947916666664</c:v>
                </c:pt>
                <c:pt idx="4594">
                  <c:v>45015.951388888891</c:v>
                </c:pt>
                <c:pt idx="4595">
                  <c:v>45015.954861111109</c:v>
                </c:pt>
                <c:pt idx="4596">
                  <c:v>45015.958333333336</c:v>
                </c:pt>
                <c:pt idx="4597">
                  <c:v>45015.961805555555</c:v>
                </c:pt>
                <c:pt idx="4598">
                  <c:v>45015.965277777781</c:v>
                </c:pt>
                <c:pt idx="4599">
                  <c:v>45015.96875</c:v>
                </c:pt>
                <c:pt idx="4600">
                  <c:v>45015.972222222219</c:v>
                </c:pt>
                <c:pt idx="4601">
                  <c:v>45015.975694444445</c:v>
                </c:pt>
                <c:pt idx="4602">
                  <c:v>45015.979166666664</c:v>
                </c:pt>
                <c:pt idx="4603">
                  <c:v>45015.982638888891</c:v>
                </c:pt>
                <c:pt idx="4604">
                  <c:v>45015.986111111109</c:v>
                </c:pt>
                <c:pt idx="4605">
                  <c:v>45015.989583333336</c:v>
                </c:pt>
                <c:pt idx="4606">
                  <c:v>45015.993055555555</c:v>
                </c:pt>
                <c:pt idx="4607">
                  <c:v>45015.996527777781</c:v>
                </c:pt>
                <c:pt idx="4608">
                  <c:v>45016</c:v>
                </c:pt>
                <c:pt idx="4609">
                  <c:v>45016.003472222219</c:v>
                </c:pt>
                <c:pt idx="4610">
                  <c:v>45016.006944444445</c:v>
                </c:pt>
                <c:pt idx="4611">
                  <c:v>45016.010416666664</c:v>
                </c:pt>
                <c:pt idx="4612">
                  <c:v>45016.013888888891</c:v>
                </c:pt>
                <c:pt idx="4613">
                  <c:v>45016.017361111109</c:v>
                </c:pt>
                <c:pt idx="4614">
                  <c:v>45016.020833333336</c:v>
                </c:pt>
                <c:pt idx="4615">
                  <c:v>45016.024305555555</c:v>
                </c:pt>
                <c:pt idx="4616">
                  <c:v>45016.027777777781</c:v>
                </c:pt>
                <c:pt idx="4617">
                  <c:v>45016.03125</c:v>
                </c:pt>
                <c:pt idx="4618">
                  <c:v>45016.034722222219</c:v>
                </c:pt>
                <c:pt idx="4619">
                  <c:v>45016.038194444445</c:v>
                </c:pt>
                <c:pt idx="4620">
                  <c:v>45016.041666666664</c:v>
                </c:pt>
                <c:pt idx="4621">
                  <c:v>45016.045138888891</c:v>
                </c:pt>
                <c:pt idx="4622">
                  <c:v>45016.048611111109</c:v>
                </c:pt>
                <c:pt idx="4623">
                  <c:v>45016.052083333336</c:v>
                </c:pt>
                <c:pt idx="4624">
                  <c:v>45016.055555555555</c:v>
                </c:pt>
                <c:pt idx="4625">
                  <c:v>45016.059027777781</c:v>
                </c:pt>
                <c:pt idx="4626">
                  <c:v>45016.0625</c:v>
                </c:pt>
                <c:pt idx="4627">
                  <c:v>45016.065972222219</c:v>
                </c:pt>
                <c:pt idx="4628">
                  <c:v>45016.069444444445</c:v>
                </c:pt>
                <c:pt idx="4629">
                  <c:v>45016.072916666664</c:v>
                </c:pt>
                <c:pt idx="4630">
                  <c:v>45016.076388888891</c:v>
                </c:pt>
                <c:pt idx="4631">
                  <c:v>45016.079861111109</c:v>
                </c:pt>
                <c:pt idx="4632">
                  <c:v>45016.083333333336</c:v>
                </c:pt>
                <c:pt idx="4633">
                  <c:v>45016.086805555555</c:v>
                </c:pt>
                <c:pt idx="4634">
                  <c:v>45016.090277777781</c:v>
                </c:pt>
                <c:pt idx="4635">
                  <c:v>45016.09375</c:v>
                </c:pt>
                <c:pt idx="4636">
                  <c:v>45016.097222222219</c:v>
                </c:pt>
                <c:pt idx="4637">
                  <c:v>45016.100694444445</c:v>
                </c:pt>
                <c:pt idx="4638">
                  <c:v>45016.104166666664</c:v>
                </c:pt>
                <c:pt idx="4639">
                  <c:v>45016.107638888891</c:v>
                </c:pt>
                <c:pt idx="4640">
                  <c:v>45016.111111111109</c:v>
                </c:pt>
                <c:pt idx="4641">
                  <c:v>45016.114583333336</c:v>
                </c:pt>
                <c:pt idx="4642">
                  <c:v>45016.118055555555</c:v>
                </c:pt>
                <c:pt idx="4643">
                  <c:v>45016.121527777781</c:v>
                </c:pt>
                <c:pt idx="4644">
                  <c:v>45016.125</c:v>
                </c:pt>
                <c:pt idx="4645">
                  <c:v>45016.128472222219</c:v>
                </c:pt>
                <c:pt idx="4646">
                  <c:v>45016.131944444445</c:v>
                </c:pt>
                <c:pt idx="4647">
                  <c:v>45016.135416666664</c:v>
                </c:pt>
                <c:pt idx="4648">
                  <c:v>45016.138888888891</c:v>
                </c:pt>
                <c:pt idx="4649">
                  <c:v>45016.142361111109</c:v>
                </c:pt>
                <c:pt idx="4650">
                  <c:v>45016.145833333336</c:v>
                </c:pt>
                <c:pt idx="4651">
                  <c:v>45016.149305555555</c:v>
                </c:pt>
                <c:pt idx="4652">
                  <c:v>45016.152777777781</c:v>
                </c:pt>
                <c:pt idx="4653">
                  <c:v>45016.15625</c:v>
                </c:pt>
                <c:pt idx="4654">
                  <c:v>45016.159722222219</c:v>
                </c:pt>
                <c:pt idx="4655">
                  <c:v>45016.163194444445</c:v>
                </c:pt>
                <c:pt idx="4656">
                  <c:v>45016.166666666664</c:v>
                </c:pt>
                <c:pt idx="4657">
                  <c:v>45016.170138888891</c:v>
                </c:pt>
                <c:pt idx="4658">
                  <c:v>45016.173611111109</c:v>
                </c:pt>
                <c:pt idx="4659">
                  <c:v>45016.177083333336</c:v>
                </c:pt>
                <c:pt idx="4660">
                  <c:v>45016.180555555555</c:v>
                </c:pt>
                <c:pt idx="4661">
                  <c:v>45016.184027777781</c:v>
                </c:pt>
                <c:pt idx="4662">
                  <c:v>45016.1875</c:v>
                </c:pt>
                <c:pt idx="4663">
                  <c:v>45016.190972222219</c:v>
                </c:pt>
                <c:pt idx="4664">
                  <c:v>45016.194444444445</c:v>
                </c:pt>
                <c:pt idx="4665">
                  <c:v>45016.197916666664</c:v>
                </c:pt>
                <c:pt idx="4666">
                  <c:v>45016.201388888891</c:v>
                </c:pt>
                <c:pt idx="4667">
                  <c:v>45016.204861111109</c:v>
                </c:pt>
                <c:pt idx="4668">
                  <c:v>45016.208333333336</c:v>
                </c:pt>
                <c:pt idx="4669">
                  <c:v>45016.211805555555</c:v>
                </c:pt>
                <c:pt idx="4670">
                  <c:v>45016.215277777781</c:v>
                </c:pt>
                <c:pt idx="4671">
                  <c:v>45016.21875</c:v>
                </c:pt>
                <c:pt idx="4672">
                  <c:v>45016.222222222219</c:v>
                </c:pt>
                <c:pt idx="4673">
                  <c:v>45016.225694444445</c:v>
                </c:pt>
                <c:pt idx="4674">
                  <c:v>45016.229166666664</c:v>
                </c:pt>
                <c:pt idx="4675">
                  <c:v>45016.232638888891</c:v>
                </c:pt>
                <c:pt idx="4676">
                  <c:v>45016.236111111109</c:v>
                </c:pt>
                <c:pt idx="4677">
                  <c:v>45016.239583333336</c:v>
                </c:pt>
                <c:pt idx="4678">
                  <c:v>45016.243055555555</c:v>
                </c:pt>
                <c:pt idx="4679">
                  <c:v>45016.246527777781</c:v>
                </c:pt>
                <c:pt idx="4680">
                  <c:v>45016.25</c:v>
                </c:pt>
                <c:pt idx="4681">
                  <c:v>45016.253472222219</c:v>
                </c:pt>
                <c:pt idx="4682">
                  <c:v>45016.256944444445</c:v>
                </c:pt>
                <c:pt idx="4683">
                  <c:v>45016.260416666664</c:v>
                </c:pt>
                <c:pt idx="4684">
                  <c:v>45016.263888888891</c:v>
                </c:pt>
                <c:pt idx="4685">
                  <c:v>45016.267361111109</c:v>
                </c:pt>
                <c:pt idx="4686">
                  <c:v>45016.270833333336</c:v>
                </c:pt>
                <c:pt idx="4687">
                  <c:v>45016.274305555555</c:v>
                </c:pt>
                <c:pt idx="4688">
                  <c:v>45016.277777777781</c:v>
                </c:pt>
                <c:pt idx="4689">
                  <c:v>45016.28125</c:v>
                </c:pt>
                <c:pt idx="4690">
                  <c:v>45016.284722222219</c:v>
                </c:pt>
                <c:pt idx="4691">
                  <c:v>45016.288194444445</c:v>
                </c:pt>
                <c:pt idx="4692">
                  <c:v>45016.291666666664</c:v>
                </c:pt>
                <c:pt idx="4693">
                  <c:v>45016.295138888891</c:v>
                </c:pt>
                <c:pt idx="4694">
                  <c:v>45016.298611111109</c:v>
                </c:pt>
                <c:pt idx="4695">
                  <c:v>45016.302083333336</c:v>
                </c:pt>
                <c:pt idx="4696">
                  <c:v>45016.305555555555</c:v>
                </c:pt>
                <c:pt idx="4697">
                  <c:v>45016.309027777781</c:v>
                </c:pt>
                <c:pt idx="4698">
                  <c:v>45016.3125</c:v>
                </c:pt>
                <c:pt idx="4699">
                  <c:v>45016.315972222219</c:v>
                </c:pt>
                <c:pt idx="4700">
                  <c:v>45016.319444444445</c:v>
                </c:pt>
                <c:pt idx="4701">
                  <c:v>45016.322916666664</c:v>
                </c:pt>
                <c:pt idx="4702">
                  <c:v>45016.326388888891</c:v>
                </c:pt>
                <c:pt idx="4703">
                  <c:v>45016.329861111109</c:v>
                </c:pt>
                <c:pt idx="4704">
                  <c:v>45016.333333333336</c:v>
                </c:pt>
                <c:pt idx="4705">
                  <c:v>45016.336805555555</c:v>
                </c:pt>
                <c:pt idx="4706">
                  <c:v>45016.340277777781</c:v>
                </c:pt>
                <c:pt idx="4707">
                  <c:v>45016.34375</c:v>
                </c:pt>
                <c:pt idx="4708">
                  <c:v>45016.347222222219</c:v>
                </c:pt>
                <c:pt idx="4709">
                  <c:v>45016.350694444445</c:v>
                </c:pt>
                <c:pt idx="4710">
                  <c:v>45016.354166666664</c:v>
                </c:pt>
                <c:pt idx="4711">
                  <c:v>45016.357638888891</c:v>
                </c:pt>
                <c:pt idx="4712">
                  <c:v>45016.361111111109</c:v>
                </c:pt>
                <c:pt idx="4713">
                  <c:v>45016.364583333336</c:v>
                </c:pt>
                <c:pt idx="4714">
                  <c:v>45016.368055555555</c:v>
                </c:pt>
                <c:pt idx="4715">
                  <c:v>45016.371527777781</c:v>
                </c:pt>
                <c:pt idx="4716">
                  <c:v>45016.375</c:v>
                </c:pt>
                <c:pt idx="4717">
                  <c:v>45016.378472222219</c:v>
                </c:pt>
                <c:pt idx="4718">
                  <c:v>45016.381944444445</c:v>
                </c:pt>
                <c:pt idx="4719">
                  <c:v>45016.385416666664</c:v>
                </c:pt>
                <c:pt idx="4720">
                  <c:v>45016.388888888891</c:v>
                </c:pt>
                <c:pt idx="4721">
                  <c:v>45016.392361111109</c:v>
                </c:pt>
                <c:pt idx="4722">
                  <c:v>45016.395833333336</c:v>
                </c:pt>
                <c:pt idx="4723">
                  <c:v>45016.399305555555</c:v>
                </c:pt>
                <c:pt idx="4724">
                  <c:v>45016.402777777781</c:v>
                </c:pt>
                <c:pt idx="4725">
                  <c:v>45016.40625</c:v>
                </c:pt>
                <c:pt idx="4726">
                  <c:v>45016.409722222219</c:v>
                </c:pt>
                <c:pt idx="4727">
                  <c:v>45016.413194444445</c:v>
                </c:pt>
                <c:pt idx="4728">
                  <c:v>45016.416666666664</c:v>
                </c:pt>
                <c:pt idx="4729">
                  <c:v>45016.420138888891</c:v>
                </c:pt>
                <c:pt idx="4730">
                  <c:v>45016.423611111109</c:v>
                </c:pt>
                <c:pt idx="4731">
                  <c:v>45016.427083333336</c:v>
                </c:pt>
                <c:pt idx="4732">
                  <c:v>45016.430555555555</c:v>
                </c:pt>
                <c:pt idx="4733">
                  <c:v>45016.434027777781</c:v>
                </c:pt>
                <c:pt idx="4734">
                  <c:v>45016.4375</c:v>
                </c:pt>
                <c:pt idx="4735">
                  <c:v>45016.440972222219</c:v>
                </c:pt>
                <c:pt idx="4736">
                  <c:v>45016.444444444445</c:v>
                </c:pt>
                <c:pt idx="4737">
                  <c:v>45016.447916666664</c:v>
                </c:pt>
                <c:pt idx="4738">
                  <c:v>45016.451388888891</c:v>
                </c:pt>
                <c:pt idx="4739">
                  <c:v>45016.454861111109</c:v>
                </c:pt>
                <c:pt idx="4740">
                  <c:v>45016.458333333336</c:v>
                </c:pt>
                <c:pt idx="4741">
                  <c:v>45016.461805555555</c:v>
                </c:pt>
                <c:pt idx="4742">
                  <c:v>45016.465277777781</c:v>
                </c:pt>
                <c:pt idx="4743">
                  <c:v>45016.46875</c:v>
                </c:pt>
                <c:pt idx="4744">
                  <c:v>45016.472222222219</c:v>
                </c:pt>
                <c:pt idx="4745">
                  <c:v>45016.475694444445</c:v>
                </c:pt>
                <c:pt idx="4746">
                  <c:v>45016.479166666664</c:v>
                </c:pt>
                <c:pt idx="4747">
                  <c:v>45016.482638888891</c:v>
                </c:pt>
                <c:pt idx="4748">
                  <c:v>45016.486111111109</c:v>
                </c:pt>
                <c:pt idx="4749">
                  <c:v>45016.489583333336</c:v>
                </c:pt>
                <c:pt idx="4750">
                  <c:v>45016.493055555555</c:v>
                </c:pt>
                <c:pt idx="4751">
                  <c:v>45016.496527777781</c:v>
                </c:pt>
                <c:pt idx="4752">
                  <c:v>45016.5</c:v>
                </c:pt>
                <c:pt idx="4753">
                  <c:v>45016.503472222219</c:v>
                </c:pt>
                <c:pt idx="4754">
                  <c:v>45016.506944444445</c:v>
                </c:pt>
                <c:pt idx="4755">
                  <c:v>45016.510416666664</c:v>
                </c:pt>
                <c:pt idx="4756">
                  <c:v>45016.513888888891</c:v>
                </c:pt>
                <c:pt idx="4757">
                  <c:v>45016.517361111109</c:v>
                </c:pt>
                <c:pt idx="4758">
                  <c:v>45016.520833333336</c:v>
                </c:pt>
                <c:pt idx="4759">
                  <c:v>45016.524305555555</c:v>
                </c:pt>
                <c:pt idx="4760">
                  <c:v>45016.527777777781</c:v>
                </c:pt>
                <c:pt idx="4761">
                  <c:v>45016.53125</c:v>
                </c:pt>
                <c:pt idx="4762">
                  <c:v>45016.534722222219</c:v>
                </c:pt>
                <c:pt idx="4763">
                  <c:v>45016.538194444445</c:v>
                </c:pt>
                <c:pt idx="4764">
                  <c:v>45016.541666666664</c:v>
                </c:pt>
                <c:pt idx="4765">
                  <c:v>45016.545138888891</c:v>
                </c:pt>
                <c:pt idx="4766">
                  <c:v>45016.548611111109</c:v>
                </c:pt>
                <c:pt idx="4767">
                  <c:v>45016.552083333336</c:v>
                </c:pt>
                <c:pt idx="4768">
                  <c:v>45016.555555555555</c:v>
                </c:pt>
                <c:pt idx="4769">
                  <c:v>45016.559027777781</c:v>
                </c:pt>
                <c:pt idx="4770">
                  <c:v>45016.5625</c:v>
                </c:pt>
                <c:pt idx="4771">
                  <c:v>45016.565972222219</c:v>
                </c:pt>
                <c:pt idx="4772">
                  <c:v>45016.569444444445</c:v>
                </c:pt>
                <c:pt idx="4773">
                  <c:v>45016.572916666664</c:v>
                </c:pt>
                <c:pt idx="4774">
                  <c:v>45016.576388888891</c:v>
                </c:pt>
                <c:pt idx="4775">
                  <c:v>45016.579861111109</c:v>
                </c:pt>
                <c:pt idx="4776">
                  <c:v>45016.583333333336</c:v>
                </c:pt>
                <c:pt idx="4777">
                  <c:v>45016.586805555555</c:v>
                </c:pt>
                <c:pt idx="4778">
                  <c:v>45016.590277777781</c:v>
                </c:pt>
                <c:pt idx="4779">
                  <c:v>45016.59375</c:v>
                </c:pt>
                <c:pt idx="4780">
                  <c:v>45016.597222222219</c:v>
                </c:pt>
                <c:pt idx="4781">
                  <c:v>45016.600694444445</c:v>
                </c:pt>
                <c:pt idx="4782">
                  <c:v>45016.604166666664</c:v>
                </c:pt>
                <c:pt idx="4783">
                  <c:v>45016.607638888891</c:v>
                </c:pt>
                <c:pt idx="4784">
                  <c:v>45016.611111111109</c:v>
                </c:pt>
                <c:pt idx="4785">
                  <c:v>45016.614583333336</c:v>
                </c:pt>
                <c:pt idx="4786">
                  <c:v>45016.618055555555</c:v>
                </c:pt>
                <c:pt idx="4787">
                  <c:v>45016.621527777781</c:v>
                </c:pt>
                <c:pt idx="4788">
                  <c:v>45016.625</c:v>
                </c:pt>
                <c:pt idx="4789">
                  <c:v>45016.628472222219</c:v>
                </c:pt>
                <c:pt idx="4790">
                  <c:v>45016.631944444445</c:v>
                </c:pt>
                <c:pt idx="4791">
                  <c:v>45016.635416666664</c:v>
                </c:pt>
                <c:pt idx="4792">
                  <c:v>45016.638888888891</c:v>
                </c:pt>
                <c:pt idx="4793">
                  <c:v>45016.642361111109</c:v>
                </c:pt>
                <c:pt idx="4794">
                  <c:v>45016.645833333336</c:v>
                </c:pt>
                <c:pt idx="4795">
                  <c:v>45016.649305555555</c:v>
                </c:pt>
                <c:pt idx="4796">
                  <c:v>45016.652777777781</c:v>
                </c:pt>
                <c:pt idx="4797">
                  <c:v>45016.65625</c:v>
                </c:pt>
                <c:pt idx="4798">
                  <c:v>45016.659722222219</c:v>
                </c:pt>
                <c:pt idx="4799">
                  <c:v>45016.663194444445</c:v>
                </c:pt>
                <c:pt idx="4800">
                  <c:v>45016.666666666664</c:v>
                </c:pt>
                <c:pt idx="4801">
                  <c:v>45016.670138888891</c:v>
                </c:pt>
                <c:pt idx="4802">
                  <c:v>45016.673611111109</c:v>
                </c:pt>
                <c:pt idx="4803">
                  <c:v>45016.677083333336</c:v>
                </c:pt>
                <c:pt idx="4804">
                  <c:v>45016.680555555555</c:v>
                </c:pt>
                <c:pt idx="4805">
                  <c:v>45016.684027777781</c:v>
                </c:pt>
                <c:pt idx="4806">
                  <c:v>45016.6875</c:v>
                </c:pt>
                <c:pt idx="4807">
                  <c:v>45016.690972222219</c:v>
                </c:pt>
                <c:pt idx="4808">
                  <c:v>45016.694444444445</c:v>
                </c:pt>
                <c:pt idx="4809">
                  <c:v>45016.697916666664</c:v>
                </c:pt>
                <c:pt idx="4810">
                  <c:v>45016.701388888891</c:v>
                </c:pt>
                <c:pt idx="4811">
                  <c:v>45016.704861111109</c:v>
                </c:pt>
                <c:pt idx="4812">
                  <c:v>45016.708333333336</c:v>
                </c:pt>
                <c:pt idx="4813">
                  <c:v>45016.711805555555</c:v>
                </c:pt>
                <c:pt idx="4814">
                  <c:v>45016.715277777781</c:v>
                </c:pt>
                <c:pt idx="4815">
                  <c:v>45016.71875</c:v>
                </c:pt>
                <c:pt idx="4816">
                  <c:v>45016.722222222219</c:v>
                </c:pt>
                <c:pt idx="4817">
                  <c:v>45016.725694444445</c:v>
                </c:pt>
                <c:pt idx="4818">
                  <c:v>45016.729166666664</c:v>
                </c:pt>
                <c:pt idx="4819">
                  <c:v>45016.732638888891</c:v>
                </c:pt>
                <c:pt idx="4820">
                  <c:v>45016.736111111109</c:v>
                </c:pt>
                <c:pt idx="4821">
                  <c:v>45016.739583333336</c:v>
                </c:pt>
                <c:pt idx="4822">
                  <c:v>45016.743055555555</c:v>
                </c:pt>
                <c:pt idx="4823">
                  <c:v>45016.746527777781</c:v>
                </c:pt>
                <c:pt idx="4824">
                  <c:v>45016.75</c:v>
                </c:pt>
                <c:pt idx="4825">
                  <c:v>45016.753472222219</c:v>
                </c:pt>
                <c:pt idx="4826">
                  <c:v>45016.756944444445</c:v>
                </c:pt>
                <c:pt idx="4827">
                  <c:v>45016.760416666664</c:v>
                </c:pt>
                <c:pt idx="4828">
                  <c:v>45016.763888888891</c:v>
                </c:pt>
                <c:pt idx="4829">
                  <c:v>45016.767361111109</c:v>
                </c:pt>
                <c:pt idx="4830">
                  <c:v>45016.770833333336</c:v>
                </c:pt>
                <c:pt idx="4831">
                  <c:v>45016.774305555555</c:v>
                </c:pt>
                <c:pt idx="4832">
                  <c:v>45016.777777777781</c:v>
                </c:pt>
                <c:pt idx="4833">
                  <c:v>45016.78125</c:v>
                </c:pt>
                <c:pt idx="4834">
                  <c:v>45016.784722222219</c:v>
                </c:pt>
                <c:pt idx="4835">
                  <c:v>45016.788194444445</c:v>
                </c:pt>
                <c:pt idx="4836">
                  <c:v>45016.791666666664</c:v>
                </c:pt>
                <c:pt idx="4837">
                  <c:v>45016.795138888891</c:v>
                </c:pt>
                <c:pt idx="4838">
                  <c:v>45016.798611111109</c:v>
                </c:pt>
                <c:pt idx="4839">
                  <c:v>45016.802083333336</c:v>
                </c:pt>
                <c:pt idx="4840">
                  <c:v>45016.805555555555</c:v>
                </c:pt>
                <c:pt idx="4841">
                  <c:v>45016.809027777781</c:v>
                </c:pt>
                <c:pt idx="4842">
                  <c:v>45016.8125</c:v>
                </c:pt>
                <c:pt idx="4843">
                  <c:v>45016.815972222219</c:v>
                </c:pt>
                <c:pt idx="4844">
                  <c:v>45016.819444444445</c:v>
                </c:pt>
                <c:pt idx="4845">
                  <c:v>45016.822916666664</c:v>
                </c:pt>
                <c:pt idx="4846">
                  <c:v>45016.826388888891</c:v>
                </c:pt>
                <c:pt idx="4847">
                  <c:v>45016.829861111109</c:v>
                </c:pt>
                <c:pt idx="4848">
                  <c:v>45016.833333333336</c:v>
                </c:pt>
                <c:pt idx="4849">
                  <c:v>45016.836805555555</c:v>
                </c:pt>
                <c:pt idx="4850">
                  <c:v>45016.840277777781</c:v>
                </c:pt>
                <c:pt idx="4851">
                  <c:v>45016.84375</c:v>
                </c:pt>
                <c:pt idx="4852">
                  <c:v>45016.847222222219</c:v>
                </c:pt>
                <c:pt idx="4853">
                  <c:v>45016.850694444445</c:v>
                </c:pt>
                <c:pt idx="4854">
                  <c:v>45016.854166666664</c:v>
                </c:pt>
                <c:pt idx="4855">
                  <c:v>45016.857638888891</c:v>
                </c:pt>
                <c:pt idx="4856">
                  <c:v>45016.861111111109</c:v>
                </c:pt>
                <c:pt idx="4857">
                  <c:v>45016.864583333336</c:v>
                </c:pt>
                <c:pt idx="4858">
                  <c:v>45016.868055555555</c:v>
                </c:pt>
                <c:pt idx="4859">
                  <c:v>45016.871527777781</c:v>
                </c:pt>
                <c:pt idx="4860">
                  <c:v>45016.875</c:v>
                </c:pt>
                <c:pt idx="4861">
                  <c:v>45016.878472222219</c:v>
                </c:pt>
                <c:pt idx="4862">
                  <c:v>45016.881944444445</c:v>
                </c:pt>
                <c:pt idx="4863">
                  <c:v>45016.885416666664</c:v>
                </c:pt>
                <c:pt idx="4864">
                  <c:v>45016.888888888891</c:v>
                </c:pt>
                <c:pt idx="4865">
                  <c:v>45016.892361111109</c:v>
                </c:pt>
                <c:pt idx="4866">
                  <c:v>45016.895833333336</c:v>
                </c:pt>
                <c:pt idx="4867">
                  <c:v>45016.899305555555</c:v>
                </c:pt>
                <c:pt idx="4868">
                  <c:v>45016.902777777781</c:v>
                </c:pt>
                <c:pt idx="4869">
                  <c:v>45016.90625</c:v>
                </c:pt>
                <c:pt idx="4870">
                  <c:v>45016.909722222219</c:v>
                </c:pt>
                <c:pt idx="4871">
                  <c:v>45016.913194444445</c:v>
                </c:pt>
                <c:pt idx="4872">
                  <c:v>45016.916666666664</c:v>
                </c:pt>
                <c:pt idx="4873">
                  <c:v>45016.920138888891</c:v>
                </c:pt>
                <c:pt idx="4874">
                  <c:v>45016.923611111109</c:v>
                </c:pt>
                <c:pt idx="4875">
                  <c:v>45016.927083333336</c:v>
                </c:pt>
                <c:pt idx="4876">
                  <c:v>45016.930555555555</c:v>
                </c:pt>
                <c:pt idx="4877">
                  <c:v>45016.934027777781</c:v>
                </c:pt>
                <c:pt idx="4878">
                  <c:v>45016.9375</c:v>
                </c:pt>
                <c:pt idx="4879">
                  <c:v>45016.940972222219</c:v>
                </c:pt>
                <c:pt idx="4880">
                  <c:v>45016.944444444445</c:v>
                </c:pt>
                <c:pt idx="4881">
                  <c:v>45016.947916666664</c:v>
                </c:pt>
                <c:pt idx="4882">
                  <c:v>45016.951388888891</c:v>
                </c:pt>
                <c:pt idx="4883">
                  <c:v>45016.954861111109</c:v>
                </c:pt>
                <c:pt idx="4884">
                  <c:v>45016.958333333336</c:v>
                </c:pt>
                <c:pt idx="4885">
                  <c:v>45016.961805555555</c:v>
                </c:pt>
                <c:pt idx="4886">
                  <c:v>45016.965277777781</c:v>
                </c:pt>
                <c:pt idx="4887">
                  <c:v>45016.96875</c:v>
                </c:pt>
                <c:pt idx="4888">
                  <c:v>45016.972222222219</c:v>
                </c:pt>
                <c:pt idx="4889">
                  <c:v>45016.975694444445</c:v>
                </c:pt>
                <c:pt idx="4890">
                  <c:v>45016.979166666664</c:v>
                </c:pt>
                <c:pt idx="4891">
                  <c:v>45016.982638888891</c:v>
                </c:pt>
                <c:pt idx="4892">
                  <c:v>45016.986111111109</c:v>
                </c:pt>
                <c:pt idx="4893">
                  <c:v>45016.989583333336</c:v>
                </c:pt>
                <c:pt idx="4894">
                  <c:v>45016.993055555555</c:v>
                </c:pt>
                <c:pt idx="4895">
                  <c:v>45016.996527777781</c:v>
                </c:pt>
                <c:pt idx="4896">
                  <c:v>45017</c:v>
                </c:pt>
                <c:pt idx="4897">
                  <c:v>45017.003472222219</c:v>
                </c:pt>
                <c:pt idx="4898">
                  <c:v>45017.006944444445</c:v>
                </c:pt>
                <c:pt idx="4899">
                  <c:v>45017.010416666664</c:v>
                </c:pt>
                <c:pt idx="4900">
                  <c:v>45017.013888888891</c:v>
                </c:pt>
                <c:pt idx="4901">
                  <c:v>45017.017361111109</c:v>
                </c:pt>
                <c:pt idx="4902">
                  <c:v>45017.020833333336</c:v>
                </c:pt>
                <c:pt idx="4903">
                  <c:v>45017.024305555555</c:v>
                </c:pt>
                <c:pt idx="4904">
                  <c:v>45017.027777777781</c:v>
                </c:pt>
                <c:pt idx="4905">
                  <c:v>45017.03125</c:v>
                </c:pt>
                <c:pt idx="4906">
                  <c:v>45017.034722222219</c:v>
                </c:pt>
                <c:pt idx="4907">
                  <c:v>45017.038194444445</c:v>
                </c:pt>
                <c:pt idx="4908">
                  <c:v>45017.041666666664</c:v>
                </c:pt>
                <c:pt idx="4909">
                  <c:v>45017.045138888891</c:v>
                </c:pt>
                <c:pt idx="4910">
                  <c:v>45017.048611111109</c:v>
                </c:pt>
                <c:pt idx="4911">
                  <c:v>45017.052083333336</c:v>
                </c:pt>
                <c:pt idx="4912">
                  <c:v>45017.055555555555</c:v>
                </c:pt>
                <c:pt idx="4913">
                  <c:v>45017.059027777781</c:v>
                </c:pt>
                <c:pt idx="4914">
                  <c:v>45017.0625</c:v>
                </c:pt>
                <c:pt idx="4915">
                  <c:v>45017.065972222219</c:v>
                </c:pt>
                <c:pt idx="4916">
                  <c:v>45017.069444444445</c:v>
                </c:pt>
                <c:pt idx="4917">
                  <c:v>45017.072916666664</c:v>
                </c:pt>
                <c:pt idx="4918">
                  <c:v>45017.076388888891</c:v>
                </c:pt>
                <c:pt idx="4919">
                  <c:v>45017.079861111109</c:v>
                </c:pt>
                <c:pt idx="4920">
                  <c:v>45017.083333333336</c:v>
                </c:pt>
                <c:pt idx="4921">
                  <c:v>45017.086805555555</c:v>
                </c:pt>
                <c:pt idx="4922">
                  <c:v>45017.090277777781</c:v>
                </c:pt>
                <c:pt idx="4923">
                  <c:v>45017.09375</c:v>
                </c:pt>
                <c:pt idx="4924">
                  <c:v>45017.097222222219</c:v>
                </c:pt>
                <c:pt idx="4925">
                  <c:v>45017.100694444445</c:v>
                </c:pt>
                <c:pt idx="4926">
                  <c:v>45017.104166666664</c:v>
                </c:pt>
                <c:pt idx="4927">
                  <c:v>45017.107638888891</c:v>
                </c:pt>
                <c:pt idx="4928">
                  <c:v>45017.111111111109</c:v>
                </c:pt>
                <c:pt idx="4929">
                  <c:v>45017.114583333336</c:v>
                </c:pt>
                <c:pt idx="4930">
                  <c:v>45017.118055555555</c:v>
                </c:pt>
                <c:pt idx="4931">
                  <c:v>45017.121527777781</c:v>
                </c:pt>
                <c:pt idx="4932">
                  <c:v>45017.125</c:v>
                </c:pt>
                <c:pt idx="4933">
                  <c:v>45017.128472222219</c:v>
                </c:pt>
                <c:pt idx="4934">
                  <c:v>45017.131944444445</c:v>
                </c:pt>
                <c:pt idx="4935">
                  <c:v>45017.135416666664</c:v>
                </c:pt>
                <c:pt idx="4936">
                  <c:v>45017.138888888891</c:v>
                </c:pt>
                <c:pt idx="4937">
                  <c:v>45017.142361111109</c:v>
                </c:pt>
                <c:pt idx="4938">
                  <c:v>45017.145833333336</c:v>
                </c:pt>
                <c:pt idx="4939">
                  <c:v>45017.149305555555</c:v>
                </c:pt>
                <c:pt idx="4940">
                  <c:v>45017.152777777781</c:v>
                </c:pt>
                <c:pt idx="4941">
                  <c:v>45017.15625</c:v>
                </c:pt>
                <c:pt idx="4942">
                  <c:v>45017.159722222219</c:v>
                </c:pt>
                <c:pt idx="4943">
                  <c:v>45017.163194444445</c:v>
                </c:pt>
                <c:pt idx="4944">
                  <c:v>45017.166666666664</c:v>
                </c:pt>
                <c:pt idx="4945">
                  <c:v>45017.170138888891</c:v>
                </c:pt>
                <c:pt idx="4946">
                  <c:v>45017.173611111109</c:v>
                </c:pt>
                <c:pt idx="4947">
                  <c:v>45017.177083333336</c:v>
                </c:pt>
                <c:pt idx="4948">
                  <c:v>45017.180555555555</c:v>
                </c:pt>
                <c:pt idx="4949">
                  <c:v>45017.184027777781</c:v>
                </c:pt>
                <c:pt idx="4950">
                  <c:v>45017.1875</c:v>
                </c:pt>
                <c:pt idx="4951">
                  <c:v>45017.190972222219</c:v>
                </c:pt>
                <c:pt idx="4952">
                  <c:v>45017.194444444445</c:v>
                </c:pt>
                <c:pt idx="4953">
                  <c:v>45017.197916666664</c:v>
                </c:pt>
                <c:pt idx="4954">
                  <c:v>45017.201388888891</c:v>
                </c:pt>
                <c:pt idx="4955">
                  <c:v>45017.204861111109</c:v>
                </c:pt>
                <c:pt idx="4956">
                  <c:v>45017.208333333336</c:v>
                </c:pt>
                <c:pt idx="4957">
                  <c:v>45017.211805555555</c:v>
                </c:pt>
                <c:pt idx="4958">
                  <c:v>45017.215277777781</c:v>
                </c:pt>
                <c:pt idx="4959">
                  <c:v>45017.21875</c:v>
                </c:pt>
                <c:pt idx="4960">
                  <c:v>45017.222222222219</c:v>
                </c:pt>
                <c:pt idx="4961">
                  <c:v>45017.225694444445</c:v>
                </c:pt>
                <c:pt idx="4962">
                  <c:v>45017.229166666664</c:v>
                </c:pt>
                <c:pt idx="4963">
                  <c:v>45017.232638888891</c:v>
                </c:pt>
                <c:pt idx="4964">
                  <c:v>45017.236111111109</c:v>
                </c:pt>
                <c:pt idx="4965">
                  <c:v>45017.239583333336</c:v>
                </c:pt>
                <c:pt idx="4966">
                  <c:v>45017.243055555555</c:v>
                </c:pt>
                <c:pt idx="4967">
                  <c:v>45017.246527777781</c:v>
                </c:pt>
                <c:pt idx="4968">
                  <c:v>45017.25</c:v>
                </c:pt>
                <c:pt idx="4969">
                  <c:v>45017.253472222219</c:v>
                </c:pt>
                <c:pt idx="4970">
                  <c:v>45017.256944444445</c:v>
                </c:pt>
                <c:pt idx="4971">
                  <c:v>45017.260416666664</c:v>
                </c:pt>
                <c:pt idx="4972">
                  <c:v>45017.263888888891</c:v>
                </c:pt>
                <c:pt idx="4973">
                  <c:v>45017.267361111109</c:v>
                </c:pt>
                <c:pt idx="4974">
                  <c:v>45017.270833333336</c:v>
                </c:pt>
                <c:pt idx="4975">
                  <c:v>45017.274305555555</c:v>
                </c:pt>
                <c:pt idx="4976">
                  <c:v>45017.277777777781</c:v>
                </c:pt>
                <c:pt idx="4977">
                  <c:v>45017.28125</c:v>
                </c:pt>
                <c:pt idx="4978">
                  <c:v>45017.284722222219</c:v>
                </c:pt>
                <c:pt idx="4979">
                  <c:v>45017.288194444445</c:v>
                </c:pt>
                <c:pt idx="4980">
                  <c:v>45017.291666666664</c:v>
                </c:pt>
                <c:pt idx="4981">
                  <c:v>45017.295138888891</c:v>
                </c:pt>
                <c:pt idx="4982">
                  <c:v>45017.298611111109</c:v>
                </c:pt>
                <c:pt idx="4983">
                  <c:v>45017.302083333336</c:v>
                </c:pt>
                <c:pt idx="4984">
                  <c:v>45017.305555555555</c:v>
                </c:pt>
                <c:pt idx="4985">
                  <c:v>45017.309027777781</c:v>
                </c:pt>
                <c:pt idx="4986">
                  <c:v>45017.3125</c:v>
                </c:pt>
                <c:pt idx="4987">
                  <c:v>45017.315972222219</c:v>
                </c:pt>
                <c:pt idx="4988">
                  <c:v>45017.319444444445</c:v>
                </c:pt>
                <c:pt idx="4989">
                  <c:v>45017.322916666664</c:v>
                </c:pt>
                <c:pt idx="4990">
                  <c:v>45017.326388888891</c:v>
                </c:pt>
                <c:pt idx="4991">
                  <c:v>45017.329861111109</c:v>
                </c:pt>
                <c:pt idx="4992">
                  <c:v>45017.333333333336</c:v>
                </c:pt>
                <c:pt idx="4993">
                  <c:v>45017.336805555555</c:v>
                </c:pt>
                <c:pt idx="4994">
                  <c:v>45017.340277777781</c:v>
                </c:pt>
                <c:pt idx="4995">
                  <c:v>45017.34375</c:v>
                </c:pt>
                <c:pt idx="4996">
                  <c:v>45017.347222222219</c:v>
                </c:pt>
                <c:pt idx="4997">
                  <c:v>45017.350694444445</c:v>
                </c:pt>
                <c:pt idx="4998">
                  <c:v>45017.354166666664</c:v>
                </c:pt>
                <c:pt idx="4999">
                  <c:v>45017.357638888891</c:v>
                </c:pt>
                <c:pt idx="5000">
                  <c:v>45017.361111111109</c:v>
                </c:pt>
                <c:pt idx="5001">
                  <c:v>45017.364583333336</c:v>
                </c:pt>
                <c:pt idx="5002">
                  <c:v>45017.368055555555</c:v>
                </c:pt>
                <c:pt idx="5003">
                  <c:v>45017.371527777781</c:v>
                </c:pt>
                <c:pt idx="5004">
                  <c:v>45017.375</c:v>
                </c:pt>
                <c:pt idx="5005">
                  <c:v>45017.378472222219</c:v>
                </c:pt>
                <c:pt idx="5006">
                  <c:v>45017.381944444445</c:v>
                </c:pt>
                <c:pt idx="5007">
                  <c:v>45017.385416666664</c:v>
                </c:pt>
                <c:pt idx="5008">
                  <c:v>45017.388888888891</c:v>
                </c:pt>
                <c:pt idx="5009">
                  <c:v>45017.392361111109</c:v>
                </c:pt>
                <c:pt idx="5010">
                  <c:v>45017.395833333336</c:v>
                </c:pt>
                <c:pt idx="5011">
                  <c:v>45017.399305555555</c:v>
                </c:pt>
                <c:pt idx="5012">
                  <c:v>45017.402777777781</c:v>
                </c:pt>
                <c:pt idx="5013">
                  <c:v>45017.40625</c:v>
                </c:pt>
                <c:pt idx="5014">
                  <c:v>45017.409722222219</c:v>
                </c:pt>
                <c:pt idx="5015">
                  <c:v>45017.413194444445</c:v>
                </c:pt>
                <c:pt idx="5016">
                  <c:v>45017.416666666664</c:v>
                </c:pt>
                <c:pt idx="5017">
                  <c:v>45017.420138888891</c:v>
                </c:pt>
                <c:pt idx="5018">
                  <c:v>45017.423611111109</c:v>
                </c:pt>
                <c:pt idx="5019">
                  <c:v>45017.427083333336</c:v>
                </c:pt>
                <c:pt idx="5020">
                  <c:v>45017.430555555555</c:v>
                </c:pt>
                <c:pt idx="5021">
                  <c:v>45017.434027777781</c:v>
                </c:pt>
                <c:pt idx="5022">
                  <c:v>45017.4375</c:v>
                </c:pt>
                <c:pt idx="5023">
                  <c:v>45017.440972222219</c:v>
                </c:pt>
                <c:pt idx="5024">
                  <c:v>45017.444444444445</c:v>
                </c:pt>
                <c:pt idx="5025">
                  <c:v>45017.447916666664</c:v>
                </c:pt>
                <c:pt idx="5026">
                  <c:v>45017.451388888891</c:v>
                </c:pt>
                <c:pt idx="5027">
                  <c:v>45017.454861111109</c:v>
                </c:pt>
                <c:pt idx="5028">
                  <c:v>45017.458333333336</c:v>
                </c:pt>
                <c:pt idx="5029">
                  <c:v>45017.461805555555</c:v>
                </c:pt>
                <c:pt idx="5030">
                  <c:v>45017.465277777781</c:v>
                </c:pt>
                <c:pt idx="5031">
                  <c:v>45017.46875</c:v>
                </c:pt>
                <c:pt idx="5032">
                  <c:v>45017.472222222219</c:v>
                </c:pt>
                <c:pt idx="5033">
                  <c:v>45017.475694444445</c:v>
                </c:pt>
                <c:pt idx="5034">
                  <c:v>45017.479166666664</c:v>
                </c:pt>
                <c:pt idx="5035">
                  <c:v>45017.482638888891</c:v>
                </c:pt>
                <c:pt idx="5036">
                  <c:v>45017.486111111109</c:v>
                </c:pt>
                <c:pt idx="5037">
                  <c:v>45017.489583333336</c:v>
                </c:pt>
                <c:pt idx="5038">
                  <c:v>45017.493055555555</c:v>
                </c:pt>
                <c:pt idx="5039">
                  <c:v>45017.496527777781</c:v>
                </c:pt>
                <c:pt idx="5040">
                  <c:v>45017.5</c:v>
                </c:pt>
                <c:pt idx="5041">
                  <c:v>45017.503472222219</c:v>
                </c:pt>
                <c:pt idx="5042">
                  <c:v>45017.506944444445</c:v>
                </c:pt>
                <c:pt idx="5043">
                  <c:v>45017.510416666664</c:v>
                </c:pt>
                <c:pt idx="5044">
                  <c:v>45017.513888888891</c:v>
                </c:pt>
                <c:pt idx="5045">
                  <c:v>45017.517361111109</c:v>
                </c:pt>
                <c:pt idx="5046">
                  <c:v>45017.520833333336</c:v>
                </c:pt>
                <c:pt idx="5047">
                  <c:v>45017.524305555555</c:v>
                </c:pt>
                <c:pt idx="5048">
                  <c:v>45017.527777777781</c:v>
                </c:pt>
                <c:pt idx="5049">
                  <c:v>45017.53125</c:v>
                </c:pt>
                <c:pt idx="5050">
                  <c:v>45017.534722222219</c:v>
                </c:pt>
                <c:pt idx="5051">
                  <c:v>45017.538194444445</c:v>
                </c:pt>
                <c:pt idx="5052">
                  <c:v>45017.541666666664</c:v>
                </c:pt>
                <c:pt idx="5053">
                  <c:v>45017.545138888891</c:v>
                </c:pt>
                <c:pt idx="5054">
                  <c:v>45017.548611111109</c:v>
                </c:pt>
                <c:pt idx="5055">
                  <c:v>45017.552083333336</c:v>
                </c:pt>
                <c:pt idx="5056">
                  <c:v>45017.555555555555</c:v>
                </c:pt>
                <c:pt idx="5057">
                  <c:v>45017.559027777781</c:v>
                </c:pt>
                <c:pt idx="5058">
                  <c:v>45017.5625</c:v>
                </c:pt>
                <c:pt idx="5059">
                  <c:v>45017.565972222219</c:v>
                </c:pt>
                <c:pt idx="5060">
                  <c:v>45017.569444444445</c:v>
                </c:pt>
                <c:pt idx="5061">
                  <c:v>45017.572916666664</c:v>
                </c:pt>
                <c:pt idx="5062">
                  <c:v>45017.576388888891</c:v>
                </c:pt>
                <c:pt idx="5063">
                  <c:v>45017.579861111109</c:v>
                </c:pt>
                <c:pt idx="5064">
                  <c:v>45017.583333333336</c:v>
                </c:pt>
                <c:pt idx="5065">
                  <c:v>45017.586805555555</c:v>
                </c:pt>
                <c:pt idx="5066">
                  <c:v>45017.590277777781</c:v>
                </c:pt>
                <c:pt idx="5067">
                  <c:v>45017.59375</c:v>
                </c:pt>
                <c:pt idx="5068">
                  <c:v>45017.597222222219</c:v>
                </c:pt>
                <c:pt idx="5069">
                  <c:v>45017.600694444445</c:v>
                </c:pt>
                <c:pt idx="5070">
                  <c:v>45017.604166666664</c:v>
                </c:pt>
                <c:pt idx="5071">
                  <c:v>45017.607638888891</c:v>
                </c:pt>
                <c:pt idx="5072">
                  <c:v>45017.611111111109</c:v>
                </c:pt>
                <c:pt idx="5073">
                  <c:v>45017.614583333336</c:v>
                </c:pt>
                <c:pt idx="5074">
                  <c:v>45017.618055555555</c:v>
                </c:pt>
                <c:pt idx="5075">
                  <c:v>45017.621527777781</c:v>
                </c:pt>
                <c:pt idx="5076">
                  <c:v>45017.625</c:v>
                </c:pt>
                <c:pt idx="5077">
                  <c:v>45017.628472222219</c:v>
                </c:pt>
                <c:pt idx="5078">
                  <c:v>45017.631944444445</c:v>
                </c:pt>
                <c:pt idx="5079">
                  <c:v>45017.635416666664</c:v>
                </c:pt>
                <c:pt idx="5080">
                  <c:v>45017.638888888891</c:v>
                </c:pt>
                <c:pt idx="5081">
                  <c:v>45017.642361111109</c:v>
                </c:pt>
                <c:pt idx="5082">
                  <c:v>45017.645833333336</c:v>
                </c:pt>
                <c:pt idx="5083">
                  <c:v>45017.649305555555</c:v>
                </c:pt>
                <c:pt idx="5084">
                  <c:v>45017.652777777781</c:v>
                </c:pt>
                <c:pt idx="5085">
                  <c:v>45017.65625</c:v>
                </c:pt>
                <c:pt idx="5086">
                  <c:v>45017.659722222219</c:v>
                </c:pt>
                <c:pt idx="5087">
                  <c:v>45017.663194444445</c:v>
                </c:pt>
                <c:pt idx="5088">
                  <c:v>45017.666666666664</c:v>
                </c:pt>
                <c:pt idx="5089">
                  <c:v>45017.670138888891</c:v>
                </c:pt>
                <c:pt idx="5090">
                  <c:v>45017.673611111109</c:v>
                </c:pt>
                <c:pt idx="5091">
                  <c:v>45017.677083333336</c:v>
                </c:pt>
                <c:pt idx="5092">
                  <c:v>45017.680555555555</c:v>
                </c:pt>
                <c:pt idx="5093">
                  <c:v>45017.684027777781</c:v>
                </c:pt>
                <c:pt idx="5094">
                  <c:v>45017.6875</c:v>
                </c:pt>
                <c:pt idx="5095">
                  <c:v>45017.690972222219</c:v>
                </c:pt>
                <c:pt idx="5096">
                  <c:v>45017.694444444445</c:v>
                </c:pt>
                <c:pt idx="5097">
                  <c:v>45017.697916666664</c:v>
                </c:pt>
                <c:pt idx="5098">
                  <c:v>45017.701388888891</c:v>
                </c:pt>
                <c:pt idx="5099">
                  <c:v>45017.704861111109</c:v>
                </c:pt>
                <c:pt idx="5100">
                  <c:v>45017.708333333336</c:v>
                </c:pt>
                <c:pt idx="5101">
                  <c:v>45017.711805555555</c:v>
                </c:pt>
                <c:pt idx="5102">
                  <c:v>45017.715277777781</c:v>
                </c:pt>
                <c:pt idx="5103">
                  <c:v>45017.71875</c:v>
                </c:pt>
                <c:pt idx="5104">
                  <c:v>45017.722222222219</c:v>
                </c:pt>
                <c:pt idx="5105">
                  <c:v>45017.725694444445</c:v>
                </c:pt>
                <c:pt idx="5106">
                  <c:v>45017.729166666664</c:v>
                </c:pt>
                <c:pt idx="5107">
                  <c:v>45017.732638888891</c:v>
                </c:pt>
                <c:pt idx="5108">
                  <c:v>45017.736111111109</c:v>
                </c:pt>
                <c:pt idx="5109">
                  <c:v>45017.739583333336</c:v>
                </c:pt>
                <c:pt idx="5110">
                  <c:v>45017.743055555555</c:v>
                </c:pt>
                <c:pt idx="5111">
                  <c:v>45017.746527777781</c:v>
                </c:pt>
                <c:pt idx="5112">
                  <c:v>45017.75</c:v>
                </c:pt>
                <c:pt idx="5113">
                  <c:v>45017.753472222219</c:v>
                </c:pt>
                <c:pt idx="5114">
                  <c:v>45017.756944444445</c:v>
                </c:pt>
                <c:pt idx="5115">
                  <c:v>45017.760416666664</c:v>
                </c:pt>
                <c:pt idx="5116">
                  <c:v>45017.763888888891</c:v>
                </c:pt>
                <c:pt idx="5117">
                  <c:v>45017.767361111109</c:v>
                </c:pt>
                <c:pt idx="5118">
                  <c:v>45017.770833333336</c:v>
                </c:pt>
                <c:pt idx="5119">
                  <c:v>45017.774305555555</c:v>
                </c:pt>
                <c:pt idx="5120">
                  <c:v>45017.777777777781</c:v>
                </c:pt>
                <c:pt idx="5121">
                  <c:v>45017.78125</c:v>
                </c:pt>
                <c:pt idx="5122">
                  <c:v>45017.784722222219</c:v>
                </c:pt>
                <c:pt idx="5123">
                  <c:v>45017.788194444445</c:v>
                </c:pt>
                <c:pt idx="5124">
                  <c:v>45017.791666666664</c:v>
                </c:pt>
                <c:pt idx="5125">
                  <c:v>45017.795138888891</c:v>
                </c:pt>
                <c:pt idx="5126">
                  <c:v>45017.798611111109</c:v>
                </c:pt>
                <c:pt idx="5127">
                  <c:v>45017.802083333336</c:v>
                </c:pt>
                <c:pt idx="5128">
                  <c:v>45017.805555555555</c:v>
                </c:pt>
                <c:pt idx="5129">
                  <c:v>45017.809027777781</c:v>
                </c:pt>
                <c:pt idx="5130">
                  <c:v>45017.8125</c:v>
                </c:pt>
                <c:pt idx="5131">
                  <c:v>45017.815972222219</c:v>
                </c:pt>
                <c:pt idx="5132">
                  <c:v>45017.819444444445</c:v>
                </c:pt>
                <c:pt idx="5133">
                  <c:v>45017.822916666664</c:v>
                </c:pt>
                <c:pt idx="5134">
                  <c:v>45017.826388888891</c:v>
                </c:pt>
                <c:pt idx="5135">
                  <c:v>45017.829861111109</c:v>
                </c:pt>
                <c:pt idx="5136">
                  <c:v>45017.833333333336</c:v>
                </c:pt>
                <c:pt idx="5137">
                  <c:v>45017.836805555555</c:v>
                </c:pt>
                <c:pt idx="5138">
                  <c:v>45017.840277777781</c:v>
                </c:pt>
                <c:pt idx="5139">
                  <c:v>45017.84375</c:v>
                </c:pt>
                <c:pt idx="5140">
                  <c:v>45017.847222222219</c:v>
                </c:pt>
                <c:pt idx="5141">
                  <c:v>45017.850694444445</c:v>
                </c:pt>
                <c:pt idx="5142">
                  <c:v>45017.854166666664</c:v>
                </c:pt>
                <c:pt idx="5143">
                  <c:v>45017.857638888891</c:v>
                </c:pt>
                <c:pt idx="5144">
                  <c:v>45017.861111111109</c:v>
                </c:pt>
                <c:pt idx="5145">
                  <c:v>45017.864583333336</c:v>
                </c:pt>
                <c:pt idx="5146">
                  <c:v>45017.868055555555</c:v>
                </c:pt>
                <c:pt idx="5147">
                  <c:v>45017.871527777781</c:v>
                </c:pt>
                <c:pt idx="5148">
                  <c:v>45017.875</c:v>
                </c:pt>
                <c:pt idx="5149">
                  <c:v>45017.878472222219</c:v>
                </c:pt>
                <c:pt idx="5150">
                  <c:v>45017.881944444445</c:v>
                </c:pt>
                <c:pt idx="5151">
                  <c:v>45017.885416666664</c:v>
                </c:pt>
                <c:pt idx="5152">
                  <c:v>45017.888888888891</c:v>
                </c:pt>
                <c:pt idx="5153">
                  <c:v>45017.892361111109</c:v>
                </c:pt>
                <c:pt idx="5154">
                  <c:v>45017.895833333336</c:v>
                </c:pt>
                <c:pt idx="5155">
                  <c:v>45017.899305555555</c:v>
                </c:pt>
                <c:pt idx="5156">
                  <c:v>45017.902777777781</c:v>
                </c:pt>
                <c:pt idx="5157">
                  <c:v>45017.90625</c:v>
                </c:pt>
                <c:pt idx="5158">
                  <c:v>45017.909722222219</c:v>
                </c:pt>
                <c:pt idx="5159">
                  <c:v>45017.913194444445</c:v>
                </c:pt>
                <c:pt idx="5160">
                  <c:v>45017.916666666664</c:v>
                </c:pt>
                <c:pt idx="5161">
                  <c:v>45017.920138888891</c:v>
                </c:pt>
                <c:pt idx="5162">
                  <c:v>45017.923611111109</c:v>
                </c:pt>
                <c:pt idx="5163">
                  <c:v>45017.927083333336</c:v>
                </c:pt>
                <c:pt idx="5164">
                  <c:v>45017.930555555555</c:v>
                </c:pt>
                <c:pt idx="5165">
                  <c:v>45017.934027777781</c:v>
                </c:pt>
                <c:pt idx="5166">
                  <c:v>45017.9375</c:v>
                </c:pt>
                <c:pt idx="5167">
                  <c:v>45017.940972222219</c:v>
                </c:pt>
                <c:pt idx="5168">
                  <c:v>45017.944444444445</c:v>
                </c:pt>
                <c:pt idx="5169">
                  <c:v>45017.947916666664</c:v>
                </c:pt>
                <c:pt idx="5170">
                  <c:v>45017.951388888891</c:v>
                </c:pt>
                <c:pt idx="5171">
                  <c:v>45017.954861111109</c:v>
                </c:pt>
                <c:pt idx="5172">
                  <c:v>45017.958333333336</c:v>
                </c:pt>
                <c:pt idx="5173">
                  <c:v>45017.961805555555</c:v>
                </c:pt>
                <c:pt idx="5174">
                  <c:v>45017.965277777781</c:v>
                </c:pt>
                <c:pt idx="5175">
                  <c:v>45017.96875</c:v>
                </c:pt>
                <c:pt idx="5176">
                  <c:v>45017.972222222219</c:v>
                </c:pt>
                <c:pt idx="5177">
                  <c:v>45017.975694444445</c:v>
                </c:pt>
                <c:pt idx="5178">
                  <c:v>45017.979166666664</c:v>
                </c:pt>
                <c:pt idx="5179">
                  <c:v>45017.982638888891</c:v>
                </c:pt>
                <c:pt idx="5180">
                  <c:v>45017.986111111109</c:v>
                </c:pt>
                <c:pt idx="5181">
                  <c:v>45017.989583333336</c:v>
                </c:pt>
                <c:pt idx="5182">
                  <c:v>45017.993055555555</c:v>
                </c:pt>
                <c:pt idx="5183">
                  <c:v>45017.996527777781</c:v>
                </c:pt>
                <c:pt idx="5184">
                  <c:v>45018</c:v>
                </c:pt>
                <c:pt idx="5185">
                  <c:v>45018.003472222219</c:v>
                </c:pt>
                <c:pt idx="5186">
                  <c:v>45018.006944444445</c:v>
                </c:pt>
                <c:pt idx="5187">
                  <c:v>45018.010416666664</c:v>
                </c:pt>
                <c:pt idx="5188">
                  <c:v>45018.013888888891</c:v>
                </c:pt>
                <c:pt idx="5189">
                  <c:v>45018.017361111109</c:v>
                </c:pt>
                <c:pt idx="5190">
                  <c:v>45018.020833333336</c:v>
                </c:pt>
                <c:pt idx="5191">
                  <c:v>45018.024305555555</c:v>
                </c:pt>
                <c:pt idx="5192">
                  <c:v>45018.027777777781</c:v>
                </c:pt>
                <c:pt idx="5193">
                  <c:v>45018.03125</c:v>
                </c:pt>
                <c:pt idx="5194">
                  <c:v>45018.034722222219</c:v>
                </c:pt>
                <c:pt idx="5195">
                  <c:v>45018.038194444445</c:v>
                </c:pt>
                <c:pt idx="5196">
                  <c:v>45018.041666666664</c:v>
                </c:pt>
                <c:pt idx="5197">
                  <c:v>45018.045138888891</c:v>
                </c:pt>
                <c:pt idx="5198">
                  <c:v>45018.048611111109</c:v>
                </c:pt>
                <c:pt idx="5199">
                  <c:v>45018.052083333336</c:v>
                </c:pt>
                <c:pt idx="5200">
                  <c:v>45018.055555555555</c:v>
                </c:pt>
                <c:pt idx="5201">
                  <c:v>45018.059027777781</c:v>
                </c:pt>
                <c:pt idx="5202">
                  <c:v>45018.0625</c:v>
                </c:pt>
                <c:pt idx="5203">
                  <c:v>45018.065972222219</c:v>
                </c:pt>
                <c:pt idx="5204">
                  <c:v>45018.069444444445</c:v>
                </c:pt>
                <c:pt idx="5205">
                  <c:v>45018.072916666664</c:v>
                </c:pt>
                <c:pt idx="5206">
                  <c:v>45018.076388888891</c:v>
                </c:pt>
                <c:pt idx="5207">
                  <c:v>45018.079861111109</c:v>
                </c:pt>
                <c:pt idx="5208">
                  <c:v>45018.083333333336</c:v>
                </c:pt>
                <c:pt idx="5209">
                  <c:v>45018.086805555555</c:v>
                </c:pt>
                <c:pt idx="5210">
                  <c:v>45018.090277777781</c:v>
                </c:pt>
                <c:pt idx="5211">
                  <c:v>45018.09375</c:v>
                </c:pt>
                <c:pt idx="5212">
                  <c:v>45018.097222222219</c:v>
                </c:pt>
                <c:pt idx="5213">
                  <c:v>45018.100694444445</c:v>
                </c:pt>
                <c:pt idx="5214">
                  <c:v>45018.104166666664</c:v>
                </c:pt>
                <c:pt idx="5215">
                  <c:v>45018.107638888891</c:v>
                </c:pt>
                <c:pt idx="5216">
                  <c:v>45018.111111111109</c:v>
                </c:pt>
                <c:pt idx="5217">
                  <c:v>45018.114583333336</c:v>
                </c:pt>
                <c:pt idx="5218">
                  <c:v>45018.118055555555</c:v>
                </c:pt>
                <c:pt idx="5219">
                  <c:v>45018.121527777781</c:v>
                </c:pt>
                <c:pt idx="5220">
                  <c:v>45018.125</c:v>
                </c:pt>
                <c:pt idx="5221">
                  <c:v>45018.128472222219</c:v>
                </c:pt>
                <c:pt idx="5222">
                  <c:v>45018.131944444445</c:v>
                </c:pt>
                <c:pt idx="5223">
                  <c:v>45018.135416666664</c:v>
                </c:pt>
                <c:pt idx="5224">
                  <c:v>45018.138888888891</c:v>
                </c:pt>
                <c:pt idx="5225">
                  <c:v>45018.142361111109</c:v>
                </c:pt>
                <c:pt idx="5226">
                  <c:v>45018.145833333336</c:v>
                </c:pt>
                <c:pt idx="5227">
                  <c:v>45018.149305555555</c:v>
                </c:pt>
                <c:pt idx="5228">
                  <c:v>45018.152777777781</c:v>
                </c:pt>
                <c:pt idx="5229">
                  <c:v>45018.15625</c:v>
                </c:pt>
                <c:pt idx="5230">
                  <c:v>45018.159722222219</c:v>
                </c:pt>
                <c:pt idx="5231">
                  <c:v>45018.163194444445</c:v>
                </c:pt>
                <c:pt idx="5232">
                  <c:v>45018.166666666664</c:v>
                </c:pt>
                <c:pt idx="5233">
                  <c:v>45018.170138888891</c:v>
                </c:pt>
                <c:pt idx="5234">
                  <c:v>45018.173611111109</c:v>
                </c:pt>
                <c:pt idx="5235">
                  <c:v>45018.177083333336</c:v>
                </c:pt>
                <c:pt idx="5236">
                  <c:v>45018.180555555555</c:v>
                </c:pt>
                <c:pt idx="5237">
                  <c:v>45018.184027777781</c:v>
                </c:pt>
                <c:pt idx="5238">
                  <c:v>45018.1875</c:v>
                </c:pt>
                <c:pt idx="5239">
                  <c:v>45018.190972222219</c:v>
                </c:pt>
                <c:pt idx="5240">
                  <c:v>45018.194444444445</c:v>
                </c:pt>
                <c:pt idx="5241">
                  <c:v>45018.197916666664</c:v>
                </c:pt>
                <c:pt idx="5242">
                  <c:v>45018.201388888891</c:v>
                </c:pt>
                <c:pt idx="5243">
                  <c:v>45018.204861111109</c:v>
                </c:pt>
                <c:pt idx="5244">
                  <c:v>45018.208333333336</c:v>
                </c:pt>
                <c:pt idx="5245">
                  <c:v>45018.211805555555</c:v>
                </c:pt>
                <c:pt idx="5246">
                  <c:v>45018.215277777781</c:v>
                </c:pt>
                <c:pt idx="5247">
                  <c:v>45018.21875</c:v>
                </c:pt>
                <c:pt idx="5248">
                  <c:v>45018.222222222219</c:v>
                </c:pt>
                <c:pt idx="5249">
                  <c:v>45018.225694444445</c:v>
                </c:pt>
                <c:pt idx="5250">
                  <c:v>45018.229166666664</c:v>
                </c:pt>
                <c:pt idx="5251">
                  <c:v>45018.232638888891</c:v>
                </c:pt>
                <c:pt idx="5252">
                  <c:v>45018.236111111109</c:v>
                </c:pt>
                <c:pt idx="5253">
                  <c:v>45018.239583333336</c:v>
                </c:pt>
                <c:pt idx="5254">
                  <c:v>45018.243055555555</c:v>
                </c:pt>
                <c:pt idx="5255">
                  <c:v>45018.246527777781</c:v>
                </c:pt>
                <c:pt idx="5256">
                  <c:v>45018.25</c:v>
                </c:pt>
                <c:pt idx="5257">
                  <c:v>45018.253472222219</c:v>
                </c:pt>
                <c:pt idx="5258">
                  <c:v>45018.256944444445</c:v>
                </c:pt>
                <c:pt idx="5259">
                  <c:v>45018.260416666664</c:v>
                </c:pt>
                <c:pt idx="5260">
                  <c:v>45018.263888888891</c:v>
                </c:pt>
                <c:pt idx="5261">
                  <c:v>45018.267361111109</c:v>
                </c:pt>
                <c:pt idx="5262">
                  <c:v>45018.270833333336</c:v>
                </c:pt>
                <c:pt idx="5263">
                  <c:v>45018.274305555555</c:v>
                </c:pt>
                <c:pt idx="5264">
                  <c:v>45018.277777777781</c:v>
                </c:pt>
                <c:pt idx="5265">
                  <c:v>45018.28125</c:v>
                </c:pt>
                <c:pt idx="5266">
                  <c:v>45018.284722222219</c:v>
                </c:pt>
                <c:pt idx="5267">
                  <c:v>45018.288194444445</c:v>
                </c:pt>
                <c:pt idx="5268">
                  <c:v>45018.291666666664</c:v>
                </c:pt>
                <c:pt idx="5269">
                  <c:v>45018.295138888891</c:v>
                </c:pt>
                <c:pt idx="5270">
                  <c:v>45018.298611111109</c:v>
                </c:pt>
                <c:pt idx="5271">
                  <c:v>45018.302083333336</c:v>
                </c:pt>
                <c:pt idx="5272">
                  <c:v>45018.305555555555</c:v>
                </c:pt>
                <c:pt idx="5273">
                  <c:v>45018.309027777781</c:v>
                </c:pt>
                <c:pt idx="5274">
                  <c:v>45018.3125</c:v>
                </c:pt>
                <c:pt idx="5275">
                  <c:v>45018.315972222219</c:v>
                </c:pt>
                <c:pt idx="5276">
                  <c:v>45018.319444444445</c:v>
                </c:pt>
                <c:pt idx="5277">
                  <c:v>45018.322916666664</c:v>
                </c:pt>
                <c:pt idx="5278">
                  <c:v>45018.326388888891</c:v>
                </c:pt>
                <c:pt idx="5279">
                  <c:v>45018.329861111109</c:v>
                </c:pt>
                <c:pt idx="5280">
                  <c:v>45018.333333333336</c:v>
                </c:pt>
                <c:pt idx="5281">
                  <c:v>45018.336805555555</c:v>
                </c:pt>
                <c:pt idx="5282">
                  <c:v>45018.340277777781</c:v>
                </c:pt>
                <c:pt idx="5283">
                  <c:v>45018.34375</c:v>
                </c:pt>
                <c:pt idx="5284">
                  <c:v>45018.347222222219</c:v>
                </c:pt>
                <c:pt idx="5285">
                  <c:v>45018.350694444445</c:v>
                </c:pt>
                <c:pt idx="5286">
                  <c:v>45018.354166666664</c:v>
                </c:pt>
                <c:pt idx="5287">
                  <c:v>45018.357638888891</c:v>
                </c:pt>
                <c:pt idx="5288">
                  <c:v>45018.361111111109</c:v>
                </c:pt>
                <c:pt idx="5289">
                  <c:v>45018.364583333336</c:v>
                </c:pt>
                <c:pt idx="5290">
                  <c:v>45018.368055555555</c:v>
                </c:pt>
                <c:pt idx="5291">
                  <c:v>45018.371527777781</c:v>
                </c:pt>
                <c:pt idx="5292">
                  <c:v>45018.375</c:v>
                </c:pt>
                <c:pt idx="5293">
                  <c:v>45018.378472222219</c:v>
                </c:pt>
                <c:pt idx="5294">
                  <c:v>45018.381944444445</c:v>
                </c:pt>
                <c:pt idx="5295">
                  <c:v>45018.385416666664</c:v>
                </c:pt>
                <c:pt idx="5296">
                  <c:v>45018.388888888891</c:v>
                </c:pt>
                <c:pt idx="5297">
                  <c:v>45018.392361111109</c:v>
                </c:pt>
                <c:pt idx="5298">
                  <c:v>45018.395833333336</c:v>
                </c:pt>
                <c:pt idx="5299">
                  <c:v>45018.399305555555</c:v>
                </c:pt>
                <c:pt idx="5300">
                  <c:v>45018.402777777781</c:v>
                </c:pt>
                <c:pt idx="5301">
                  <c:v>45018.40625</c:v>
                </c:pt>
                <c:pt idx="5302">
                  <c:v>45018.409722222219</c:v>
                </c:pt>
                <c:pt idx="5303">
                  <c:v>45018.413194444445</c:v>
                </c:pt>
                <c:pt idx="5304">
                  <c:v>45018.416666666664</c:v>
                </c:pt>
                <c:pt idx="5305">
                  <c:v>45018.420138888891</c:v>
                </c:pt>
                <c:pt idx="5306">
                  <c:v>45018.423611111109</c:v>
                </c:pt>
                <c:pt idx="5307">
                  <c:v>45018.427083333336</c:v>
                </c:pt>
                <c:pt idx="5308">
                  <c:v>45018.430555555555</c:v>
                </c:pt>
                <c:pt idx="5309">
                  <c:v>45018.434027777781</c:v>
                </c:pt>
                <c:pt idx="5310">
                  <c:v>45018.4375</c:v>
                </c:pt>
                <c:pt idx="5311">
                  <c:v>45018.440972222219</c:v>
                </c:pt>
                <c:pt idx="5312">
                  <c:v>45018.444444444445</c:v>
                </c:pt>
                <c:pt idx="5313">
                  <c:v>45018.447916666664</c:v>
                </c:pt>
                <c:pt idx="5314">
                  <c:v>45018.451388888891</c:v>
                </c:pt>
                <c:pt idx="5315">
                  <c:v>45018.454861111109</c:v>
                </c:pt>
                <c:pt idx="5316">
                  <c:v>45018.458333333336</c:v>
                </c:pt>
                <c:pt idx="5317">
                  <c:v>45018.461805555555</c:v>
                </c:pt>
                <c:pt idx="5318">
                  <c:v>45018.465277777781</c:v>
                </c:pt>
                <c:pt idx="5319">
                  <c:v>45018.46875</c:v>
                </c:pt>
                <c:pt idx="5320">
                  <c:v>45018.472222222219</c:v>
                </c:pt>
                <c:pt idx="5321">
                  <c:v>45018.475694444445</c:v>
                </c:pt>
                <c:pt idx="5322">
                  <c:v>45018.479166666664</c:v>
                </c:pt>
                <c:pt idx="5323">
                  <c:v>45018.482638888891</c:v>
                </c:pt>
                <c:pt idx="5324">
                  <c:v>45018.486111111109</c:v>
                </c:pt>
                <c:pt idx="5325">
                  <c:v>45018.489583333336</c:v>
                </c:pt>
                <c:pt idx="5326">
                  <c:v>45018.493055555555</c:v>
                </c:pt>
                <c:pt idx="5327">
                  <c:v>45018.496527777781</c:v>
                </c:pt>
                <c:pt idx="5328">
                  <c:v>45018.5</c:v>
                </c:pt>
                <c:pt idx="5329">
                  <c:v>45018.503472222219</c:v>
                </c:pt>
                <c:pt idx="5330">
                  <c:v>45018.506944444445</c:v>
                </c:pt>
                <c:pt idx="5331">
                  <c:v>45018.510416666664</c:v>
                </c:pt>
                <c:pt idx="5332">
                  <c:v>45018.513888888891</c:v>
                </c:pt>
                <c:pt idx="5333">
                  <c:v>45018.517361111109</c:v>
                </c:pt>
                <c:pt idx="5334">
                  <c:v>45018.520833333336</c:v>
                </c:pt>
                <c:pt idx="5335">
                  <c:v>45018.524305555555</c:v>
                </c:pt>
                <c:pt idx="5336">
                  <c:v>45018.527777777781</c:v>
                </c:pt>
                <c:pt idx="5337">
                  <c:v>45018.53125</c:v>
                </c:pt>
                <c:pt idx="5338">
                  <c:v>45018.534722222219</c:v>
                </c:pt>
                <c:pt idx="5339">
                  <c:v>45018.538194444445</c:v>
                </c:pt>
                <c:pt idx="5340">
                  <c:v>45018.541666666664</c:v>
                </c:pt>
                <c:pt idx="5341">
                  <c:v>45018.545138888891</c:v>
                </c:pt>
                <c:pt idx="5342">
                  <c:v>45018.548611111109</c:v>
                </c:pt>
                <c:pt idx="5343">
                  <c:v>45018.552083333336</c:v>
                </c:pt>
                <c:pt idx="5344">
                  <c:v>45018.555555555555</c:v>
                </c:pt>
                <c:pt idx="5345">
                  <c:v>45018.559027777781</c:v>
                </c:pt>
                <c:pt idx="5346">
                  <c:v>45018.5625</c:v>
                </c:pt>
                <c:pt idx="5347">
                  <c:v>45018.565972222219</c:v>
                </c:pt>
                <c:pt idx="5348">
                  <c:v>45018.569444444445</c:v>
                </c:pt>
                <c:pt idx="5349">
                  <c:v>45018.572916666664</c:v>
                </c:pt>
                <c:pt idx="5350">
                  <c:v>45018.576388888891</c:v>
                </c:pt>
                <c:pt idx="5351">
                  <c:v>45018.579861111109</c:v>
                </c:pt>
                <c:pt idx="5352">
                  <c:v>45018.583333333336</c:v>
                </c:pt>
                <c:pt idx="5353">
                  <c:v>45018.586805555555</c:v>
                </c:pt>
                <c:pt idx="5354">
                  <c:v>45018.590277777781</c:v>
                </c:pt>
                <c:pt idx="5355">
                  <c:v>45018.59375</c:v>
                </c:pt>
                <c:pt idx="5356">
                  <c:v>45018.597222222219</c:v>
                </c:pt>
                <c:pt idx="5357">
                  <c:v>45018.600694444445</c:v>
                </c:pt>
                <c:pt idx="5358">
                  <c:v>45018.604166666664</c:v>
                </c:pt>
                <c:pt idx="5359">
                  <c:v>45018.607638888891</c:v>
                </c:pt>
                <c:pt idx="5360">
                  <c:v>45018.611111111109</c:v>
                </c:pt>
                <c:pt idx="5361">
                  <c:v>45018.614583333336</c:v>
                </c:pt>
                <c:pt idx="5362">
                  <c:v>45018.618055555555</c:v>
                </c:pt>
                <c:pt idx="5363">
                  <c:v>45018.621527777781</c:v>
                </c:pt>
                <c:pt idx="5364">
                  <c:v>45018.625</c:v>
                </c:pt>
                <c:pt idx="5365">
                  <c:v>45018.628472222219</c:v>
                </c:pt>
                <c:pt idx="5366">
                  <c:v>45018.631944444445</c:v>
                </c:pt>
                <c:pt idx="5367">
                  <c:v>45018.635416666664</c:v>
                </c:pt>
                <c:pt idx="5368">
                  <c:v>45018.638888888891</c:v>
                </c:pt>
                <c:pt idx="5369">
                  <c:v>45018.642361111109</c:v>
                </c:pt>
                <c:pt idx="5370">
                  <c:v>45018.645833333336</c:v>
                </c:pt>
                <c:pt idx="5371">
                  <c:v>45018.649305555555</c:v>
                </c:pt>
                <c:pt idx="5372">
                  <c:v>45018.652777777781</c:v>
                </c:pt>
                <c:pt idx="5373">
                  <c:v>45018.65625</c:v>
                </c:pt>
                <c:pt idx="5374">
                  <c:v>45018.659722222219</c:v>
                </c:pt>
                <c:pt idx="5375">
                  <c:v>45018.663194444445</c:v>
                </c:pt>
                <c:pt idx="5376">
                  <c:v>45018.666666666664</c:v>
                </c:pt>
                <c:pt idx="5377">
                  <c:v>45018.670138888891</c:v>
                </c:pt>
                <c:pt idx="5378">
                  <c:v>45018.673611111109</c:v>
                </c:pt>
                <c:pt idx="5379">
                  <c:v>45018.677083333336</c:v>
                </c:pt>
                <c:pt idx="5380">
                  <c:v>45018.680555555555</c:v>
                </c:pt>
                <c:pt idx="5381">
                  <c:v>45018.684027777781</c:v>
                </c:pt>
                <c:pt idx="5382">
                  <c:v>45018.6875</c:v>
                </c:pt>
                <c:pt idx="5383">
                  <c:v>45018.690972222219</c:v>
                </c:pt>
                <c:pt idx="5384">
                  <c:v>45018.694444444445</c:v>
                </c:pt>
                <c:pt idx="5385">
                  <c:v>45018.697916666664</c:v>
                </c:pt>
                <c:pt idx="5386">
                  <c:v>45018.701388888891</c:v>
                </c:pt>
                <c:pt idx="5387">
                  <c:v>45018.704861111109</c:v>
                </c:pt>
                <c:pt idx="5388">
                  <c:v>45018.708333333336</c:v>
                </c:pt>
                <c:pt idx="5389">
                  <c:v>45018.711805555555</c:v>
                </c:pt>
                <c:pt idx="5390">
                  <c:v>45018.715277777781</c:v>
                </c:pt>
                <c:pt idx="5391">
                  <c:v>45018.71875</c:v>
                </c:pt>
                <c:pt idx="5392">
                  <c:v>45018.722222222219</c:v>
                </c:pt>
                <c:pt idx="5393">
                  <c:v>45018.725694444445</c:v>
                </c:pt>
                <c:pt idx="5394">
                  <c:v>45018.729166666664</c:v>
                </c:pt>
                <c:pt idx="5395">
                  <c:v>45018.732638888891</c:v>
                </c:pt>
                <c:pt idx="5396">
                  <c:v>45018.736111111109</c:v>
                </c:pt>
                <c:pt idx="5397">
                  <c:v>45018.739583333336</c:v>
                </c:pt>
                <c:pt idx="5398">
                  <c:v>45018.743055555555</c:v>
                </c:pt>
                <c:pt idx="5399">
                  <c:v>45018.746527777781</c:v>
                </c:pt>
                <c:pt idx="5400">
                  <c:v>45018.75</c:v>
                </c:pt>
                <c:pt idx="5401">
                  <c:v>45018.753472222219</c:v>
                </c:pt>
                <c:pt idx="5402">
                  <c:v>45018.756944444445</c:v>
                </c:pt>
                <c:pt idx="5403">
                  <c:v>45018.760416666664</c:v>
                </c:pt>
                <c:pt idx="5404">
                  <c:v>45018.763888888891</c:v>
                </c:pt>
                <c:pt idx="5405">
                  <c:v>45018.767361111109</c:v>
                </c:pt>
                <c:pt idx="5406">
                  <c:v>45018.770833333336</c:v>
                </c:pt>
                <c:pt idx="5407">
                  <c:v>45018.774305555555</c:v>
                </c:pt>
                <c:pt idx="5408">
                  <c:v>45018.777777777781</c:v>
                </c:pt>
                <c:pt idx="5409">
                  <c:v>45018.78125</c:v>
                </c:pt>
                <c:pt idx="5410">
                  <c:v>45018.784722222219</c:v>
                </c:pt>
                <c:pt idx="5411">
                  <c:v>45018.788194444445</c:v>
                </c:pt>
                <c:pt idx="5412">
                  <c:v>45018.791666666664</c:v>
                </c:pt>
                <c:pt idx="5413">
                  <c:v>45018.795138888891</c:v>
                </c:pt>
                <c:pt idx="5414">
                  <c:v>45018.798611111109</c:v>
                </c:pt>
                <c:pt idx="5415">
                  <c:v>45018.802083333336</c:v>
                </c:pt>
                <c:pt idx="5416">
                  <c:v>45018.805555555555</c:v>
                </c:pt>
                <c:pt idx="5417">
                  <c:v>45018.809027777781</c:v>
                </c:pt>
                <c:pt idx="5418">
                  <c:v>45018.8125</c:v>
                </c:pt>
                <c:pt idx="5419">
                  <c:v>45018.815972222219</c:v>
                </c:pt>
                <c:pt idx="5420">
                  <c:v>45018.819444444445</c:v>
                </c:pt>
                <c:pt idx="5421">
                  <c:v>45018.822916666664</c:v>
                </c:pt>
                <c:pt idx="5422">
                  <c:v>45018.826388888891</c:v>
                </c:pt>
                <c:pt idx="5423">
                  <c:v>45018.829861111109</c:v>
                </c:pt>
                <c:pt idx="5424">
                  <c:v>45018.833333333336</c:v>
                </c:pt>
                <c:pt idx="5425">
                  <c:v>45018.836805555555</c:v>
                </c:pt>
                <c:pt idx="5426">
                  <c:v>45018.840277777781</c:v>
                </c:pt>
                <c:pt idx="5427">
                  <c:v>45018.84375</c:v>
                </c:pt>
                <c:pt idx="5428">
                  <c:v>45018.847222222219</c:v>
                </c:pt>
                <c:pt idx="5429">
                  <c:v>45018.850694444445</c:v>
                </c:pt>
                <c:pt idx="5430">
                  <c:v>45018.854166666664</c:v>
                </c:pt>
                <c:pt idx="5431">
                  <c:v>45018.857638888891</c:v>
                </c:pt>
                <c:pt idx="5432">
                  <c:v>45018.861111111109</c:v>
                </c:pt>
                <c:pt idx="5433">
                  <c:v>45018.864583333336</c:v>
                </c:pt>
                <c:pt idx="5434">
                  <c:v>45018.868055555555</c:v>
                </c:pt>
                <c:pt idx="5435">
                  <c:v>45018.871527777781</c:v>
                </c:pt>
                <c:pt idx="5436">
                  <c:v>45018.875</c:v>
                </c:pt>
                <c:pt idx="5437">
                  <c:v>45018.878472222219</c:v>
                </c:pt>
                <c:pt idx="5438">
                  <c:v>45018.881944444445</c:v>
                </c:pt>
                <c:pt idx="5439">
                  <c:v>45018.885416666664</c:v>
                </c:pt>
                <c:pt idx="5440">
                  <c:v>45018.888888888891</c:v>
                </c:pt>
                <c:pt idx="5441">
                  <c:v>45018.892361111109</c:v>
                </c:pt>
                <c:pt idx="5442">
                  <c:v>45018.895833333336</c:v>
                </c:pt>
                <c:pt idx="5443">
                  <c:v>45018.899305555555</c:v>
                </c:pt>
                <c:pt idx="5444">
                  <c:v>45018.902777777781</c:v>
                </c:pt>
                <c:pt idx="5445">
                  <c:v>45018.90625</c:v>
                </c:pt>
                <c:pt idx="5446">
                  <c:v>45018.909722222219</c:v>
                </c:pt>
                <c:pt idx="5447">
                  <c:v>45018.913194444445</c:v>
                </c:pt>
                <c:pt idx="5448">
                  <c:v>45018.916666666664</c:v>
                </c:pt>
                <c:pt idx="5449">
                  <c:v>45018.920138888891</c:v>
                </c:pt>
                <c:pt idx="5450">
                  <c:v>45018.923611111109</c:v>
                </c:pt>
                <c:pt idx="5451">
                  <c:v>45018.927083333336</c:v>
                </c:pt>
                <c:pt idx="5452">
                  <c:v>45018.930555555555</c:v>
                </c:pt>
                <c:pt idx="5453">
                  <c:v>45018.934027777781</c:v>
                </c:pt>
                <c:pt idx="5454">
                  <c:v>45018.9375</c:v>
                </c:pt>
                <c:pt idx="5455">
                  <c:v>45018.940972222219</c:v>
                </c:pt>
                <c:pt idx="5456">
                  <c:v>45018.944444444445</c:v>
                </c:pt>
                <c:pt idx="5457">
                  <c:v>45018.947916666664</c:v>
                </c:pt>
                <c:pt idx="5458">
                  <c:v>45018.951388888891</c:v>
                </c:pt>
                <c:pt idx="5459">
                  <c:v>45018.954861111109</c:v>
                </c:pt>
                <c:pt idx="5460">
                  <c:v>45018.958333333336</c:v>
                </c:pt>
                <c:pt idx="5461">
                  <c:v>45018.961805555555</c:v>
                </c:pt>
                <c:pt idx="5462">
                  <c:v>45018.965277777781</c:v>
                </c:pt>
                <c:pt idx="5463">
                  <c:v>45018.96875</c:v>
                </c:pt>
                <c:pt idx="5464">
                  <c:v>45018.972222222219</c:v>
                </c:pt>
                <c:pt idx="5465">
                  <c:v>45018.975694444445</c:v>
                </c:pt>
                <c:pt idx="5466">
                  <c:v>45018.979166666664</c:v>
                </c:pt>
                <c:pt idx="5467">
                  <c:v>45018.982638888891</c:v>
                </c:pt>
                <c:pt idx="5468">
                  <c:v>45018.986111111109</c:v>
                </c:pt>
                <c:pt idx="5469">
                  <c:v>45018.989583333336</c:v>
                </c:pt>
                <c:pt idx="5470">
                  <c:v>45018.993055555555</c:v>
                </c:pt>
                <c:pt idx="5471">
                  <c:v>45018.996527777781</c:v>
                </c:pt>
                <c:pt idx="5472">
                  <c:v>45019</c:v>
                </c:pt>
                <c:pt idx="5473">
                  <c:v>45019.003472222219</c:v>
                </c:pt>
                <c:pt idx="5474">
                  <c:v>45019.006944444445</c:v>
                </c:pt>
                <c:pt idx="5475">
                  <c:v>45019.010416666664</c:v>
                </c:pt>
                <c:pt idx="5476">
                  <c:v>45019.013888888891</c:v>
                </c:pt>
                <c:pt idx="5477">
                  <c:v>45019.017361111109</c:v>
                </c:pt>
                <c:pt idx="5478">
                  <c:v>45019.020833333336</c:v>
                </c:pt>
                <c:pt idx="5479">
                  <c:v>45019.024305555555</c:v>
                </c:pt>
                <c:pt idx="5480">
                  <c:v>45019.027777777781</c:v>
                </c:pt>
                <c:pt idx="5481">
                  <c:v>45019.03125</c:v>
                </c:pt>
                <c:pt idx="5482">
                  <c:v>45019.034722222219</c:v>
                </c:pt>
                <c:pt idx="5483">
                  <c:v>45019.038194444445</c:v>
                </c:pt>
                <c:pt idx="5484">
                  <c:v>45019.041666666664</c:v>
                </c:pt>
                <c:pt idx="5485">
                  <c:v>45019.045138888891</c:v>
                </c:pt>
                <c:pt idx="5486">
                  <c:v>45019.048611111109</c:v>
                </c:pt>
                <c:pt idx="5487">
                  <c:v>45019.052083333336</c:v>
                </c:pt>
                <c:pt idx="5488">
                  <c:v>45019.055555555555</c:v>
                </c:pt>
                <c:pt idx="5489">
                  <c:v>45019.059027777781</c:v>
                </c:pt>
                <c:pt idx="5490">
                  <c:v>45019.0625</c:v>
                </c:pt>
                <c:pt idx="5491">
                  <c:v>45019.065972222219</c:v>
                </c:pt>
                <c:pt idx="5492">
                  <c:v>45019.069444444445</c:v>
                </c:pt>
                <c:pt idx="5493">
                  <c:v>45019.072916666664</c:v>
                </c:pt>
                <c:pt idx="5494">
                  <c:v>45019.076388888891</c:v>
                </c:pt>
                <c:pt idx="5495">
                  <c:v>45019.079861111109</c:v>
                </c:pt>
                <c:pt idx="5496">
                  <c:v>45019.083333333336</c:v>
                </c:pt>
                <c:pt idx="5497">
                  <c:v>45019.086805555555</c:v>
                </c:pt>
                <c:pt idx="5498">
                  <c:v>45019.090277777781</c:v>
                </c:pt>
                <c:pt idx="5499">
                  <c:v>45019.09375</c:v>
                </c:pt>
                <c:pt idx="5500">
                  <c:v>45019.097222222219</c:v>
                </c:pt>
                <c:pt idx="5501">
                  <c:v>45019.100694444445</c:v>
                </c:pt>
                <c:pt idx="5502">
                  <c:v>45019.104166666664</c:v>
                </c:pt>
                <c:pt idx="5503">
                  <c:v>45019.107638888891</c:v>
                </c:pt>
                <c:pt idx="5504">
                  <c:v>45019.111111111109</c:v>
                </c:pt>
                <c:pt idx="5505">
                  <c:v>45019.114583333336</c:v>
                </c:pt>
                <c:pt idx="5506">
                  <c:v>45019.118055555555</c:v>
                </c:pt>
                <c:pt idx="5507">
                  <c:v>45019.121527777781</c:v>
                </c:pt>
                <c:pt idx="5508">
                  <c:v>45019.125</c:v>
                </c:pt>
                <c:pt idx="5509">
                  <c:v>45019.128472222219</c:v>
                </c:pt>
                <c:pt idx="5510">
                  <c:v>45019.131944444445</c:v>
                </c:pt>
                <c:pt idx="5511">
                  <c:v>45019.135416666664</c:v>
                </c:pt>
                <c:pt idx="5512">
                  <c:v>45019.138888888891</c:v>
                </c:pt>
                <c:pt idx="5513">
                  <c:v>45019.142361111109</c:v>
                </c:pt>
                <c:pt idx="5514">
                  <c:v>45019.145833333336</c:v>
                </c:pt>
                <c:pt idx="5515">
                  <c:v>45019.149305555555</c:v>
                </c:pt>
                <c:pt idx="5516">
                  <c:v>45019.152777777781</c:v>
                </c:pt>
                <c:pt idx="5517">
                  <c:v>45019.15625</c:v>
                </c:pt>
                <c:pt idx="5518">
                  <c:v>45019.159722222219</c:v>
                </c:pt>
                <c:pt idx="5519">
                  <c:v>45019.163194444445</c:v>
                </c:pt>
                <c:pt idx="5520">
                  <c:v>45019.166666666664</c:v>
                </c:pt>
                <c:pt idx="5521">
                  <c:v>45019.170138888891</c:v>
                </c:pt>
                <c:pt idx="5522">
                  <c:v>45019.173611111109</c:v>
                </c:pt>
                <c:pt idx="5523">
                  <c:v>45019.177083333336</c:v>
                </c:pt>
                <c:pt idx="5524">
                  <c:v>45019.180555555555</c:v>
                </c:pt>
                <c:pt idx="5525">
                  <c:v>45019.184027777781</c:v>
                </c:pt>
                <c:pt idx="5526">
                  <c:v>45019.1875</c:v>
                </c:pt>
                <c:pt idx="5527">
                  <c:v>45019.190972222219</c:v>
                </c:pt>
                <c:pt idx="5528">
                  <c:v>45019.194444444445</c:v>
                </c:pt>
                <c:pt idx="5529">
                  <c:v>45019.197916666664</c:v>
                </c:pt>
                <c:pt idx="5530">
                  <c:v>45019.201388888891</c:v>
                </c:pt>
                <c:pt idx="5531">
                  <c:v>45019.204861111109</c:v>
                </c:pt>
                <c:pt idx="5532">
                  <c:v>45019.208333333336</c:v>
                </c:pt>
                <c:pt idx="5533">
                  <c:v>45019.211805555555</c:v>
                </c:pt>
                <c:pt idx="5534">
                  <c:v>45019.215277777781</c:v>
                </c:pt>
                <c:pt idx="5535">
                  <c:v>45019.21875</c:v>
                </c:pt>
                <c:pt idx="5536">
                  <c:v>45019.222222222219</c:v>
                </c:pt>
                <c:pt idx="5537">
                  <c:v>45019.225694444445</c:v>
                </c:pt>
                <c:pt idx="5538">
                  <c:v>45019.229166666664</c:v>
                </c:pt>
                <c:pt idx="5539">
                  <c:v>45019.232638888891</c:v>
                </c:pt>
                <c:pt idx="5540">
                  <c:v>45019.236111111109</c:v>
                </c:pt>
                <c:pt idx="5541">
                  <c:v>45019.239583333336</c:v>
                </c:pt>
                <c:pt idx="5542">
                  <c:v>45019.243055555555</c:v>
                </c:pt>
                <c:pt idx="5543">
                  <c:v>45019.246527777781</c:v>
                </c:pt>
                <c:pt idx="5544">
                  <c:v>45019.25</c:v>
                </c:pt>
                <c:pt idx="5545">
                  <c:v>45019.253472222219</c:v>
                </c:pt>
                <c:pt idx="5546">
                  <c:v>45019.256944444445</c:v>
                </c:pt>
                <c:pt idx="5547">
                  <c:v>45019.260416666664</c:v>
                </c:pt>
                <c:pt idx="5548">
                  <c:v>45019.263888888891</c:v>
                </c:pt>
                <c:pt idx="5549">
                  <c:v>45019.267361111109</c:v>
                </c:pt>
                <c:pt idx="5550">
                  <c:v>45019.270833333336</c:v>
                </c:pt>
                <c:pt idx="5551">
                  <c:v>45019.274305555555</c:v>
                </c:pt>
                <c:pt idx="5552">
                  <c:v>45019.277777777781</c:v>
                </c:pt>
                <c:pt idx="5553">
                  <c:v>45019.28125</c:v>
                </c:pt>
                <c:pt idx="5554">
                  <c:v>45019.284722222219</c:v>
                </c:pt>
                <c:pt idx="5555">
                  <c:v>45019.288194444445</c:v>
                </c:pt>
                <c:pt idx="5556">
                  <c:v>45019.291666666664</c:v>
                </c:pt>
                <c:pt idx="5557">
                  <c:v>45019.295138888891</c:v>
                </c:pt>
                <c:pt idx="5558">
                  <c:v>45019.298611111109</c:v>
                </c:pt>
                <c:pt idx="5559">
                  <c:v>45019.302083333336</c:v>
                </c:pt>
                <c:pt idx="5560">
                  <c:v>45019.305555555555</c:v>
                </c:pt>
                <c:pt idx="5561">
                  <c:v>45019.309027777781</c:v>
                </c:pt>
                <c:pt idx="5562">
                  <c:v>45019.3125</c:v>
                </c:pt>
                <c:pt idx="5563">
                  <c:v>45019.315972222219</c:v>
                </c:pt>
                <c:pt idx="5564">
                  <c:v>45019.319444444445</c:v>
                </c:pt>
                <c:pt idx="5565">
                  <c:v>45019.322916666664</c:v>
                </c:pt>
                <c:pt idx="5566">
                  <c:v>45019.326388888891</c:v>
                </c:pt>
                <c:pt idx="5567">
                  <c:v>45019.329861111109</c:v>
                </c:pt>
                <c:pt idx="5568">
                  <c:v>45019.333333333336</c:v>
                </c:pt>
                <c:pt idx="5569">
                  <c:v>45019.336805555555</c:v>
                </c:pt>
                <c:pt idx="5570">
                  <c:v>45019.340277777781</c:v>
                </c:pt>
                <c:pt idx="5571">
                  <c:v>45019.34375</c:v>
                </c:pt>
                <c:pt idx="5572">
                  <c:v>45019.347222222219</c:v>
                </c:pt>
                <c:pt idx="5573">
                  <c:v>45019.350694444445</c:v>
                </c:pt>
                <c:pt idx="5574">
                  <c:v>45019.354166666664</c:v>
                </c:pt>
                <c:pt idx="5575">
                  <c:v>45019.357638888891</c:v>
                </c:pt>
                <c:pt idx="5576">
                  <c:v>45019.361111111109</c:v>
                </c:pt>
                <c:pt idx="5577">
                  <c:v>45019.364583333336</c:v>
                </c:pt>
                <c:pt idx="5578">
                  <c:v>45019.368055555555</c:v>
                </c:pt>
                <c:pt idx="5579">
                  <c:v>45019.371527777781</c:v>
                </c:pt>
                <c:pt idx="5580">
                  <c:v>45019.375</c:v>
                </c:pt>
                <c:pt idx="5581">
                  <c:v>45019.378472222219</c:v>
                </c:pt>
                <c:pt idx="5582">
                  <c:v>45019.381944444445</c:v>
                </c:pt>
                <c:pt idx="5583">
                  <c:v>45019.385416666664</c:v>
                </c:pt>
                <c:pt idx="5584">
                  <c:v>45019.388888888891</c:v>
                </c:pt>
                <c:pt idx="5585">
                  <c:v>45019.392361111109</c:v>
                </c:pt>
                <c:pt idx="5586">
                  <c:v>45019.395833333336</c:v>
                </c:pt>
                <c:pt idx="5587">
                  <c:v>45019.399305555555</c:v>
                </c:pt>
                <c:pt idx="5588">
                  <c:v>45019.402777777781</c:v>
                </c:pt>
                <c:pt idx="5589">
                  <c:v>45019.40625</c:v>
                </c:pt>
                <c:pt idx="5590">
                  <c:v>45019.409722222219</c:v>
                </c:pt>
                <c:pt idx="5591">
                  <c:v>45019.413194444445</c:v>
                </c:pt>
                <c:pt idx="5592">
                  <c:v>45019.416666666664</c:v>
                </c:pt>
                <c:pt idx="5593">
                  <c:v>45019.420138888891</c:v>
                </c:pt>
                <c:pt idx="5594">
                  <c:v>45019.423611111109</c:v>
                </c:pt>
                <c:pt idx="5595">
                  <c:v>45019.427083333336</c:v>
                </c:pt>
                <c:pt idx="5596">
                  <c:v>45019.430555555555</c:v>
                </c:pt>
                <c:pt idx="5597">
                  <c:v>45019.434027777781</c:v>
                </c:pt>
                <c:pt idx="5598">
                  <c:v>45019.4375</c:v>
                </c:pt>
                <c:pt idx="5599">
                  <c:v>45019.440972222219</c:v>
                </c:pt>
                <c:pt idx="5600">
                  <c:v>45019.444444444445</c:v>
                </c:pt>
                <c:pt idx="5601">
                  <c:v>45019.447916666664</c:v>
                </c:pt>
                <c:pt idx="5602">
                  <c:v>45019.451388888891</c:v>
                </c:pt>
                <c:pt idx="5603">
                  <c:v>45019.454861111109</c:v>
                </c:pt>
                <c:pt idx="5604">
                  <c:v>45019.458333333336</c:v>
                </c:pt>
                <c:pt idx="5605">
                  <c:v>45019.461805555555</c:v>
                </c:pt>
                <c:pt idx="5606">
                  <c:v>45019.465277777781</c:v>
                </c:pt>
                <c:pt idx="5607">
                  <c:v>45019.46875</c:v>
                </c:pt>
                <c:pt idx="5608">
                  <c:v>45019.472222222219</c:v>
                </c:pt>
                <c:pt idx="5609">
                  <c:v>45019.475694444445</c:v>
                </c:pt>
                <c:pt idx="5610">
                  <c:v>45019.479166666664</c:v>
                </c:pt>
                <c:pt idx="5611">
                  <c:v>45019.482638888891</c:v>
                </c:pt>
                <c:pt idx="5612">
                  <c:v>45019.486111111109</c:v>
                </c:pt>
                <c:pt idx="5613">
                  <c:v>45019.489583333336</c:v>
                </c:pt>
                <c:pt idx="5614">
                  <c:v>45019.493055555555</c:v>
                </c:pt>
                <c:pt idx="5615">
                  <c:v>45019.496527777781</c:v>
                </c:pt>
                <c:pt idx="5616">
                  <c:v>45019.5</c:v>
                </c:pt>
                <c:pt idx="5617">
                  <c:v>45019.503472222219</c:v>
                </c:pt>
                <c:pt idx="5618">
                  <c:v>45019.506944444445</c:v>
                </c:pt>
                <c:pt idx="5619">
                  <c:v>45019.510416666664</c:v>
                </c:pt>
                <c:pt idx="5620">
                  <c:v>45019.513888888891</c:v>
                </c:pt>
                <c:pt idx="5621">
                  <c:v>45019.517361111109</c:v>
                </c:pt>
                <c:pt idx="5622">
                  <c:v>45019.520833333336</c:v>
                </c:pt>
                <c:pt idx="5623">
                  <c:v>45019.524305555555</c:v>
                </c:pt>
                <c:pt idx="5624">
                  <c:v>45019.527777777781</c:v>
                </c:pt>
                <c:pt idx="5625">
                  <c:v>45019.53125</c:v>
                </c:pt>
                <c:pt idx="5626">
                  <c:v>45019.534722222219</c:v>
                </c:pt>
                <c:pt idx="5627">
                  <c:v>45019.538194444445</c:v>
                </c:pt>
                <c:pt idx="5628">
                  <c:v>45019.541666666664</c:v>
                </c:pt>
                <c:pt idx="5629">
                  <c:v>45019.545138888891</c:v>
                </c:pt>
                <c:pt idx="5630">
                  <c:v>45019.548611111109</c:v>
                </c:pt>
                <c:pt idx="5631">
                  <c:v>45019.552083333336</c:v>
                </c:pt>
                <c:pt idx="5632">
                  <c:v>45019.555555555555</c:v>
                </c:pt>
                <c:pt idx="5633">
                  <c:v>45019.559027777781</c:v>
                </c:pt>
                <c:pt idx="5634">
                  <c:v>45019.5625</c:v>
                </c:pt>
                <c:pt idx="5635">
                  <c:v>45019.565972222219</c:v>
                </c:pt>
                <c:pt idx="5636">
                  <c:v>45019.569444444445</c:v>
                </c:pt>
                <c:pt idx="5637">
                  <c:v>45019.572916666664</c:v>
                </c:pt>
                <c:pt idx="5638">
                  <c:v>45019.576388888891</c:v>
                </c:pt>
                <c:pt idx="5639">
                  <c:v>45019.579861111109</c:v>
                </c:pt>
                <c:pt idx="5640">
                  <c:v>45019.583333333336</c:v>
                </c:pt>
                <c:pt idx="5641">
                  <c:v>45019.586805555555</c:v>
                </c:pt>
                <c:pt idx="5642">
                  <c:v>45019.590277777781</c:v>
                </c:pt>
                <c:pt idx="5643">
                  <c:v>45019.59375</c:v>
                </c:pt>
                <c:pt idx="5644">
                  <c:v>45019.597222222219</c:v>
                </c:pt>
                <c:pt idx="5645">
                  <c:v>45019.600694444445</c:v>
                </c:pt>
                <c:pt idx="5646">
                  <c:v>45019.604166666664</c:v>
                </c:pt>
                <c:pt idx="5647">
                  <c:v>45019.607638888891</c:v>
                </c:pt>
                <c:pt idx="5648">
                  <c:v>45019.611111111109</c:v>
                </c:pt>
                <c:pt idx="5649">
                  <c:v>45019.614583333336</c:v>
                </c:pt>
                <c:pt idx="5650">
                  <c:v>45019.618055555555</c:v>
                </c:pt>
                <c:pt idx="5651">
                  <c:v>45019.621527777781</c:v>
                </c:pt>
                <c:pt idx="5652">
                  <c:v>45019.625</c:v>
                </c:pt>
                <c:pt idx="5653">
                  <c:v>45019.628472222219</c:v>
                </c:pt>
                <c:pt idx="5654">
                  <c:v>45019.631944444445</c:v>
                </c:pt>
                <c:pt idx="5655">
                  <c:v>45019.635416666664</c:v>
                </c:pt>
                <c:pt idx="5656">
                  <c:v>45019.638888888891</c:v>
                </c:pt>
                <c:pt idx="5657">
                  <c:v>45019.642361111109</c:v>
                </c:pt>
                <c:pt idx="5658">
                  <c:v>45019.645833333336</c:v>
                </c:pt>
                <c:pt idx="5659">
                  <c:v>45019.649305555555</c:v>
                </c:pt>
                <c:pt idx="5660">
                  <c:v>45019.652777777781</c:v>
                </c:pt>
                <c:pt idx="5661">
                  <c:v>45019.65625</c:v>
                </c:pt>
                <c:pt idx="5662">
                  <c:v>45019.659722222219</c:v>
                </c:pt>
                <c:pt idx="5663">
                  <c:v>45019.663194444445</c:v>
                </c:pt>
                <c:pt idx="5664">
                  <c:v>45019.666666666664</c:v>
                </c:pt>
                <c:pt idx="5665">
                  <c:v>45019.670138888891</c:v>
                </c:pt>
                <c:pt idx="5666">
                  <c:v>45019.673611111109</c:v>
                </c:pt>
                <c:pt idx="5667">
                  <c:v>45019.677083333336</c:v>
                </c:pt>
                <c:pt idx="5668">
                  <c:v>45019.680555555555</c:v>
                </c:pt>
                <c:pt idx="5669">
                  <c:v>45019.684027777781</c:v>
                </c:pt>
                <c:pt idx="5670">
                  <c:v>45019.6875</c:v>
                </c:pt>
                <c:pt idx="5671">
                  <c:v>45019.690972222219</c:v>
                </c:pt>
                <c:pt idx="5672">
                  <c:v>45019.694444444445</c:v>
                </c:pt>
                <c:pt idx="5673">
                  <c:v>45019.697916666664</c:v>
                </c:pt>
                <c:pt idx="5674">
                  <c:v>45019.701388888891</c:v>
                </c:pt>
                <c:pt idx="5675">
                  <c:v>45019.704861111109</c:v>
                </c:pt>
                <c:pt idx="5676">
                  <c:v>45019.708333333336</c:v>
                </c:pt>
                <c:pt idx="5677">
                  <c:v>45019.711805555555</c:v>
                </c:pt>
                <c:pt idx="5678">
                  <c:v>45019.715277777781</c:v>
                </c:pt>
                <c:pt idx="5679">
                  <c:v>45019.71875</c:v>
                </c:pt>
                <c:pt idx="5680">
                  <c:v>45019.722222222219</c:v>
                </c:pt>
                <c:pt idx="5681">
                  <c:v>45019.725694444445</c:v>
                </c:pt>
                <c:pt idx="5682">
                  <c:v>45019.729166666664</c:v>
                </c:pt>
                <c:pt idx="5683">
                  <c:v>45019.732638888891</c:v>
                </c:pt>
                <c:pt idx="5684">
                  <c:v>45019.736111111109</c:v>
                </c:pt>
                <c:pt idx="5685">
                  <c:v>45019.739583333336</c:v>
                </c:pt>
                <c:pt idx="5686">
                  <c:v>45019.743055555555</c:v>
                </c:pt>
                <c:pt idx="5687">
                  <c:v>45019.746527777781</c:v>
                </c:pt>
                <c:pt idx="5688">
                  <c:v>45019.75</c:v>
                </c:pt>
                <c:pt idx="5689">
                  <c:v>45019.753472222219</c:v>
                </c:pt>
                <c:pt idx="5690">
                  <c:v>45019.756944444445</c:v>
                </c:pt>
                <c:pt idx="5691">
                  <c:v>45019.760416666664</c:v>
                </c:pt>
                <c:pt idx="5692">
                  <c:v>45019.763888888891</c:v>
                </c:pt>
                <c:pt idx="5693">
                  <c:v>45019.767361111109</c:v>
                </c:pt>
                <c:pt idx="5694">
                  <c:v>45019.770833333336</c:v>
                </c:pt>
                <c:pt idx="5695">
                  <c:v>45019.774305555555</c:v>
                </c:pt>
                <c:pt idx="5696">
                  <c:v>45019.777777777781</c:v>
                </c:pt>
                <c:pt idx="5697">
                  <c:v>45019.78125</c:v>
                </c:pt>
                <c:pt idx="5698">
                  <c:v>45019.784722222219</c:v>
                </c:pt>
                <c:pt idx="5699">
                  <c:v>45019.788194444445</c:v>
                </c:pt>
                <c:pt idx="5700">
                  <c:v>45019.791666666664</c:v>
                </c:pt>
                <c:pt idx="5701">
                  <c:v>45019.795138888891</c:v>
                </c:pt>
                <c:pt idx="5702">
                  <c:v>45019.798611111109</c:v>
                </c:pt>
                <c:pt idx="5703">
                  <c:v>45019.802083333336</c:v>
                </c:pt>
                <c:pt idx="5704">
                  <c:v>45019.805555555555</c:v>
                </c:pt>
                <c:pt idx="5705">
                  <c:v>45019.809027777781</c:v>
                </c:pt>
                <c:pt idx="5706">
                  <c:v>45019.8125</c:v>
                </c:pt>
                <c:pt idx="5707">
                  <c:v>45019.815972222219</c:v>
                </c:pt>
                <c:pt idx="5708">
                  <c:v>45019.819444444445</c:v>
                </c:pt>
                <c:pt idx="5709">
                  <c:v>45019.822916666664</c:v>
                </c:pt>
                <c:pt idx="5710">
                  <c:v>45019.826388888891</c:v>
                </c:pt>
                <c:pt idx="5711">
                  <c:v>45019.829861111109</c:v>
                </c:pt>
                <c:pt idx="5712">
                  <c:v>45019.833333333336</c:v>
                </c:pt>
                <c:pt idx="5713">
                  <c:v>45019.836805555555</c:v>
                </c:pt>
                <c:pt idx="5714">
                  <c:v>45019.840277777781</c:v>
                </c:pt>
                <c:pt idx="5715">
                  <c:v>45019.84375</c:v>
                </c:pt>
                <c:pt idx="5716">
                  <c:v>45019.847222222219</c:v>
                </c:pt>
                <c:pt idx="5717">
                  <c:v>45019.850694444445</c:v>
                </c:pt>
                <c:pt idx="5718">
                  <c:v>45019.854166666664</c:v>
                </c:pt>
                <c:pt idx="5719">
                  <c:v>45019.857638888891</c:v>
                </c:pt>
                <c:pt idx="5720">
                  <c:v>45019.861111111109</c:v>
                </c:pt>
                <c:pt idx="5721">
                  <c:v>45019.864583333336</c:v>
                </c:pt>
                <c:pt idx="5722">
                  <c:v>45019.868055555555</c:v>
                </c:pt>
                <c:pt idx="5723">
                  <c:v>45019.871527777781</c:v>
                </c:pt>
                <c:pt idx="5724">
                  <c:v>45019.875</c:v>
                </c:pt>
                <c:pt idx="5725">
                  <c:v>45019.878472222219</c:v>
                </c:pt>
                <c:pt idx="5726">
                  <c:v>45019.881944444445</c:v>
                </c:pt>
                <c:pt idx="5727">
                  <c:v>45019.885416666664</c:v>
                </c:pt>
                <c:pt idx="5728">
                  <c:v>45019.888888888891</c:v>
                </c:pt>
                <c:pt idx="5729">
                  <c:v>45019.892361111109</c:v>
                </c:pt>
                <c:pt idx="5730">
                  <c:v>45019.895833333336</c:v>
                </c:pt>
                <c:pt idx="5731">
                  <c:v>45019.899305555555</c:v>
                </c:pt>
                <c:pt idx="5732">
                  <c:v>45019.902777777781</c:v>
                </c:pt>
                <c:pt idx="5733">
                  <c:v>45019.90625</c:v>
                </c:pt>
                <c:pt idx="5734">
                  <c:v>45019.909722222219</c:v>
                </c:pt>
                <c:pt idx="5735">
                  <c:v>45019.913194444445</c:v>
                </c:pt>
                <c:pt idx="5736">
                  <c:v>45019.916666666664</c:v>
                </c:pt>
                <c:pt idx="5737">
                  <c:v>45019.920138888891</c:v>
                </c:pt>
                <c:pt idx="5738">
                  <c:v>45019.923611111109</c:v>
                </c:pt>
                <c:pt idx="5739">
                  <c:v>45019.927083333336</c:v>
                </c:pt>
                <c:pt idx="5740">
                  <c:v>45019.930555555555</c:v>
                </c:pt>
                <c:pt idx="5741">
                  <c:v>45019.934027777781</c:v>
                </c:pt>
                <c:pt idx="5742">
                  <c:v>45019.9375</c:v>
                </c:pt>
                <c:pt idx="5743">
                  <c:v>45019.940972222219</c:v>
                </c:pt>
                <c:pt idx="5744">
                  <c:v>45019.944444444445</c:v>
                </c:pt>
                <c:pt idx="5745">
                  <c:v>45019.947916666664</c:v>
                </c:pt>
                <c:pt idx="5746">
                  <c:v>45019.951388888891</c:v>
                </c:pt>
                <c:pt idx="5747">
                  <c:v>45019.954861111109</c:v>
                </c:pt>
                <c:pt idx="5748">
                  <c:v>45019.958333333336</c:v>
                </c:pt>
                <c:pt idx="5749">
                  <c:v>45019.961805555555</c:v>
                </c:pt>
                <c:pt idx="5750">
                  <c:v>45019.965277777781</c:v>
                </c:pt>
                <c:pt idx="5751">
                  <c:v>45019.96875</c:v>
                </c:pt>
                <c:pt idx="5752">
                  <c:v>45019.972222222219</c:v>
                </c:pt>
                <c:pt idx="5753">
                  <c:v>45019.975694444445</c:v>
                </c:pt>
                <c:pt idx="5754">
                  <c:v>45019.979166666664</c:v>
                </c:pt>
                <c:pt idx="5755">
                  <c:v>45019.982638888891</c:v>
                </c:pt>
                <c:pt idx="5756">
                  <c:v>45019.986111111109</c:v>
                </c:pt>
                <c:pt idx="5757">
                  <c:v>45019.989583333336</c:v>
                </c:pt>
                <c:pt idx="5758">
                  <c:v>45019.993055555555</c:v>
                </c:pt>
                <c:pt idx="5759">
                  <c:v>45019.996527777781</c:v>
                </c:pt>
                <c:pt idx="5760">
                  <c:v>45020</c:v>
                </c:pt>
                <c:pt idx="5761">
                  <c:v>45020.003472222219</c:v>
                </c:pt>
                <c:pt idx="5762">
                  <c:v>45020.006944444445</c:v>
                </c:pt>
                <c:pt idx="5763">
                  <c:v>45020.010416666664</c:v>
                </c:pt>
                <c:pt idx="5764">
                  <c:v>45020.013888888891</c:v>
                </c:pt>
                <c:pt idx="5765">
                  <c:v>45020.017361111109</c:v>
                </c:pt>
                <c:pt idx="5766">
                  <c:v>45020.020833333336</c:v>
                </c:pt>
                <c:pt idx="5767">
                  <c:v>45020.024305555555</c:v>
                </c:pt>
                <c:pt idx="5768">
                  <c:v>45020.027777777781</c:v>
                </c:pt>
                <c:pt idx="5769">
                  <c:v>45020.03125</c:v>
                </c:pt>
                <c:pt idx="5770">
                  <c:v>45020.034722222219</c:v>
                </c:pt>
                <c:pt idx="5771">
                  <c:v>45020.038194444445</c:v>
                </c:pt>
                <c:pt idx="5772">
                  <c:v>45020.041666666664</c:v>
                </c:pt>
                <c:pt idx="5773">
                  <c:v>45020.045138888891</c:v>
                </c:pt>
                <c:pt idx="5774">
                  <c:v>45020.048611111109</c:v>
                </c:pt>
                <c:pt idx="5775">
                  <c:v>45020.052083333336</c:v>
                </c:pt>
                <c:pt idx="5776">
                  <c:v>45020.055555555555</c:v>
                </c:pt>
                <c:pt idx="5777">
                  <c:v>45020.059027777781</c:v>
                </c:pt>
                <c:pt idx="5778">
                  <c:v>45020.0625</c:v>
                </c:pt>
                <c:pt idx="5779">
                  <c:v>45020.065972222219</c:v>
                </c:pt>
                <c:pt idx="5780">
                  <c:v>45020.069444444445</c:v>
                </c:pt>
                <c:pt idx="5781">
                  <c:v>45020.072916666664</c:v>
                </c:pt>
                <c:pt idx="5782">
                  <c:v>45020.076388888891</c:v>
                </c:pt>
                <c:pt idx="5783">
                  <c:v>45020.079861111109</c:v>
                </c:pt>
                <c:pt idx="5784">
                  <c:v>45020.083333333336</c:v>
                </c:pt>
                <c:pt idx="5785">
                  <c:v>45020.086805555555</c:v>
                </c:pt>
                <c:pt idx="5786">
                  <c:v>45020.090277777781</c:v>
                </c:pt>
                <c:pt idx="5787">
                  <c:v>45020.09375</c:v>
                </c:pt>
                <c:pt idx="5788">
                  <c:v>45020.097222222219</c:v>
                </c:pt>
                <c:pt idx="5789">
                  <c:v>45020.100694444445</c:v>
                </c:pt>
                <c:pt idx="5790">
                  <c:v>45020.104166666664</c:v>
                </c:pt>
                <c:pt idx="5791">
                  <c:v>45020.107638888891</c:v>
                </c:pt>
                <c:pt idx="5792">
                  <c:v>45020.111111111109</c:v>
                </c:pt>
                <c:pt idx="5793">
                  <c:v>45020.114583333336</c:v>
                </c:pt>
                <c:pt idx="5794">
                  <c:v>45020.118055555555</c:v>
                </c:pt>
                <c:pt idx="5795">
                  <c:v>45020.121527777781</c:v>
                </c:pt>
                <c:pt idx="5796">
                  <c:v>45020.125</c:v>
                </c:pt>
                <c:pt idx="5797">
                  <c:v>45020.128472222219</c:v>
                </c:pt>
                <c:pt idx="5798">
                  <c:v>45020.131944444445</c:v>
                </c:pt>
                <c:pt idx="5799">
                  <c:v>45020.135416666664</c:v>
                </c:pt>
                <c:pt idx="5800">
                  <c:v>45020.138888888891</c:v>
                </c:pt>
                <c:pt idx="5801">
                  <c:v>45020.142361111109</c:v>
                </c:pt>
                <c:pt idx="5802">
                  <c:v>45020.145833333336</c:v>
                </c:pt>
                <c:pt idx="5803">
                  <c:v>45020.149305555555</c:v>
                </c:pt>
                <c:pt idx="5804">
                  <c:v>45020.152777777781</c:v>
                </c:pt>
                <c:pt idx="5805">
                  <c:v>45020.15625</c:v>
                </c:pt>
                <c:pt idx="5806">
                  <c:v>45020.159722222219</c:v>
                </c:pt>
                <c:pt idx="5807">
                  <c:v>45020.163194444445</c:v>
                </c:pt>
                <c:pt idx="5808">
                  <c:v>45020.166666666664</c:v>
                </c:pt>
                <c:pt idx="5809">
                  <c:v>45020.170138888891</c:v>
                </c:pt>
                <c:pt idx="5810">
                  <c:v>45020.173611111109</c:v>
                </c:pt>
                <c:pt idx="5811">
                  <c:v>45020.177083333336</c:v>
                </c:pt>
                <c:pt idx="5812">
                  <c:v>45020.180555555555</c:v>
                </c:pt>
                <c:pt idx="5813">
                  <c:v>45020.184027777781</c:v>
                </c:pt>
                <c:pt idx="5814">
                  <c:v>45020.1875</c:v>
                </c:pt>
                <c:pt idx="5815">
                  <c:v>45020.190972222219</c:v>
                </c:pt>
                <c:pt idx="5816">
                  <c:v>45020.194444444445</c:v>
                </c:pt>
                <c:pt idx="5817">
                  <c:v>45020.197916666664</c:v>
                </c:pt>
                <c:pt idx="5818">
                  <c:v>45020.201388888891</c:v>
                </c:pt>
                <c:pt idx="5819">
                  <c:v>45020.204861111109</c:v>
                </c:pt>
                <c:pt idx="5820">
                  <c:v>45020.208333333336</c:v>
                </c:pt>
                <c:pt idx="5821">
                  <c:v>45020.211805555555</c:v>
                </c:pt>
                <c:pt idx="5822">
                  <c:v>45020.215277777781</c:v>
                </c:pt>
                <c:pt idx="5823">
                  <c:v>45020.21875</c:v>
                </c:pt>
                <c:pt idx="5824">
                  <c:v>45020.222222222219</c:v>
                </c:pt>
                <c:pt idx="5825">
                  <c:v>45020.225694444445</c:v>
                </c:pt>
                <c:pt idx="5826">
                  <c:v>45020.229166666664</c:v>
                </c:pt>
                <c:pt idx="5827">
                  <c:v>45020.232638888891</c:v>
                </c:pt>
                <c:pt idx="5828">
                  <c:v>45020.236111111109</c:v>
                </c:pt>
                <c:pt idx="5829">
                  <c:v>45020.239583333336</c:v>
                </c:pt>
                <c:pt idx="5830">
                  <c:v>45020.243055555555</c:v>
                </c:pt>
                <c:pt idx="5831">
                  <c:v>45020.246527777781</c:v>
                </c:pt>
                <c:pt idx="5832">
                  <c:v>45020.25</c:v>
                </c:pt>
                <c:pt idx="5833">
                  <c:v>45020.253472222219</c:v>
                </c:pt>
                <c:pt idx="5834">
                  <c:v>45020.256944444445</c:v>
                </c:pt>
                <c:pt idx="5835">
                  <c:v>45020.260416666664</c:v>
                </c:pt>
                <c:pt idx="5836">
                  <c:v>45020.263888888891</c:v>
                </c:pt>
                <c:pt idx="5837">
                  <c:v>45020.267361111109</c:v>
                </c:pt>
                <c:pt idx="5838">
                  <c:v>45020.270833333336</c:v>
                </c:pt>
                <c:pt idx="5839">
                  <c:v>45020.274305555555</c:v>
                </c:pt>
                <c:pt idx="5840">
                  <c:v>45020.277777777781</c:v>
                </c:pt>
                <c:pt idx="5841">
                  <c:v>45020.28125</c:v>
                </c:pt>
                <c:pt idx="5842">
                  <c:v>45020.284722222219</c:v>
                </c:pt>
                <c:pt idx="5843">
                  <c:v>45020.288194444445</c:v>
                </c:pt>
                <c:pt idx="5844">
                  <c:v>45020.291666666664</c:v>
                </c:pt>
                <c:pt idx="5845">
                  <c:v>45020.295138888891</c:v>
                </c:pt>
                <c:pt idx="5846">
                  <c:v>45020.298611111109</c:v>
                </c:pt>
                <c:pt idx="5847">
                  <c:v>45020.302083333336</c:v>
                </c:pt>
                <c:pt idx="5848">
                  <c:v>45020.305555555555</c:v>
                </c:pt>
                <c:pt idx="5849">
                  <c:v>45020.309027777781</c:v>
                </c:pt>
                <c:pt idx="5850">
                  <c:v>45020.3125</c:v>
                </c:pt>
                <c:pt idx="5851">
                  <c:v>45020.315972222219</c:v>
                </c:pt>
                <c:pt idx="5852">
                  <c:v>45020.319444444445</c:v>
                </c:pt>
                <c:pt idx="5853">
                  <c:v>45020.322916666664</c:v>
                </c:pt>
                <c:pt idx="5854">
                  <c:v>45020.326388888891</c:v>
                </c:pt>
                <c:pt idx="5855">
                  <c:v>45020.329861111109</c:v>
                </c:pt>
                <c:pt idx="5856">
                  <c:v>45020.333333333336</c:v>
                </c:pt>
                <c:pt idx="5857">
                  <c:v>45020.336805555555</c:v>
                </c:pt>
                <c:pt idx="5858">
                  <c:v>45020.340277777781</c:v>
                </c:pt>
                <c:pt idx="5859">
                  <c:v>45020.34375</c:v>
                </c:pt>
                <c:pt idx="5860">
                  <c:v>45020.347222222219</c:v>
                </c:pt>
                <c:pt idx="5861">
                  <c:v>45020.350694444445</c:v>
                </c:pt>
                <c:pt idx="5862">
                  <c:v>45020.354166666664</c:v>
                </c:pt>
                <c:pt idx="5863">
                  <c:v>45020.357638888891</c:v>
                </c:pt>
                <c:pt idx="5864">
                  <c:v>45020.361111111109</c:v>
                </c:pt>
                <c:pt idx="5865">
                  <c:v>45020.364583333336</c:v>
                </c:pt>
                <c:pt idx="5866">
                  <c:v>45020.368055555555</c:v>
                </c:pt>
                <c:pt idx="5867">
                  <c:v>45020.371527777781</c:v>
                </c:pt>
                <c:pt idx="5868">
                  <c:v>45020.375</c:v>
                </c:pt>
                <c:pt idx="5869">
                  <c:v>45020.378472222219</c:v>
                </c:pt>
                <c:pt idx="5870">
                  <c:v>45020.381944444445</c:v>
                </c:pt>
                <c:pt idx="5871">
                  <c:v>45020.385416666664</c:v>
                </c:pt>
                <c:pt idx="5872">
                  <c:v>45020.388888888891</c:v>
                </c:pt>
                <c:pt idx="5873">
                  <c:v>45020.392361111109</c:v>
                </c:pt>
                <c:pt idx="5874">
                  <c:v>45020.395833333336</c:v>
                </c:pt>
                <c:pt idx="5875">
                  <c:v>45020.399305555555</c:v>
                </c:pt>
                <c:pt idx="5876">
                  <c:v>45020.402777777781</c:v>
                </c:pt>
                <c:pt idx="5877">
                  <c:v>45020.40625</c:v>
                </c:pt>
                <c:pt idx="5878">
                  <c:v>45020.409722222219</c:v>
                </c:pt>
                <c:pt idx="5879">
                  <c:v>45020.413194444445</c:v>
                </c:pt>
                <c:pt idx="5880">
                  <c:v>45020.416666666664</c:v>
                </c:pt>
                <c:pt idx="5881">
                  <c:v>45020.420138888891</c:v>
                </c:pt>
                <c:pt idx="5882">
                  <c:v>45020.423611111109</c:v>
                </c:pt>
                <c:pt idx="5883">
                  <c:v>45020.427083333336</c:v>
                </c:pt>
                <c:pt idx="5884">
                  <c:v>45020.430555555555</c:v>
                </c:pt>
                <c:pt idx="5885">
                  <c:v>45020.434027777781</c:v>
                </c:pt>
                <c:pt idx="5886">
                  <c:v>45020.4375</c:v>
                </c:pt>
                <c:pt idx="5887">
                  <c:v>45020.440972222219</c:v>
                </c:pt>
                <c:pt idx="5888">
                  <c:v>45020.444444444445</c:v>
                </c:pt>
                <c:pt idx="5889">
                  <c:v>45020.447916666664</c:v>
                </c:pt>
                <c:pt idx="5890">
                  <c:v>45020.451388888891</c:v>
                </c:pt>
                <c:pt idx="5891">
                  <c:v>45020.454861111109</c:v>
                </c:pt>
                <c:pt idx="5892">
                  <c:v>45020.458333333336</c:v>
                </c:pt>
                <c:pt idx="5893">
                  <c:v>45020.461805555555</c:v>
                </c:pt>
                <c:pt idx="5894">
                  <c:v>45020.465277777781</c:v>
                </c:pt>
                <c:pt idx="5895">
                  <c:v>45020.46875</c:v>
                </c:pt>
                <c:pt idx="5896">
                  <c:v>45020.472222222219</c:v>
                </c:pt>
                <c:pt idx="5897">
                  <c:v>45020.475694444445</c:v>
                </c:pt>
                <c:pt idx="5898">
                  <c:v>45020.479166666664</c:v>
                </c:pt>
                <c:pt idx="5899">
                  <c:v>45020.482638888891</c:v>
                </c:pt>
                <c:pt idx="5900">
                  <c:v>45020.486111111109</c:v>
                </c:pt>
                <c:pt idx="5901">
                  <c:v>45020.489583333336</c:v>
                </c:pt>
                <c:pt idx="5902">
                  <c:v>45020.493055555555</c:v>
                </c:pt>
                <c:pt idx="5903">
                  <c:v>45020.496527777781</c:v>
                </c:pt>
                <c:pt idx="5904">
                  <c:v>45020.5</c:v>
                </c:pt>
                <c:pt idx="5905">
                  <c:v>45020.503472222219</c:v>
                </c:pt>
                <c:pt idx="5906">
                  <c:v>45020.506944444445</c:v>
                </c:pt>
                <c:pt idx="5907">
                  <c:v>45020.510416666664</c:v>
                </c:pt>
                <c:pt idx="5908">
                  <c:v>45020.513888888891</c:v>
                </c:pt>
                <c:pt idx="5909">
                  <c:v>45020.517361111109</c:v>
                </c:pt>
                <c:pt idx="5910">
                  <c:v>45020.520833333336</c:v>
                </c:pt>
                <c:pt idx="5911">
                  <c:v>45020.524305555555</c:v>
                </c:pt>
                <c:pt idx="5912">
                  <c:v>45020.527777777781</c:v>
                </c:pt>
                <c:pt idx="5913">
                  <c:v>45020.53125</c:v>
                </c:pt>
                <c:pt idx="5914">
                  <c:v>45020.534722222219</c:v>
                </c:pt>
                <c:pt idx="5915">
                  <c:v>45020.538194444445</c:v>
                </c:pt>
                <c:pt idx="5916">
                  <c:v>45020.541666666664</c:v>
                </c:pt>
                <c:pt idx="5917">
                  <c:v>45020.545138888891</c:v>
                </c:pt>
                <c:pt idx="5918">
                  <c:v>45020.548611111109</c:v>
                </c:pt>
                <c:pt idx="5919">
                  <c:v>45020.552083333336</c:v>
                </c:pt>
                <c:pt idx="5920">
                  <c:v>45020.555555555555</c:v>
                </c:pt>
                <c:pt idx="5921">
                  <c:v>45020.559027777781</c:v>
                </c:pt>
                <c:pt idx="5922">
                  <c:v>45020.5625</c:v>
                </c:pt>
                <c:pt idx="5923">
                  <c:v>45020.565972222219</c:v>
                </c:pt>
                <c:pt idx="5924">
                  <c:v>45020.569444444445</c:v>
                </c:pt>
                <c:pt idx="5925">
                  <c:v>45020.572916666664</c:v>
                </c:pt>
                <c:pt idx="5926">
                  <c:v>45020.576388888891</c:v>
                </c:pt>
                <c:pt idx="5927">
                  <c:v>45020.579861111109</c:v>
                </c:pt>
                <c:pt idx="5928">
                  <c:v>45020.583333333336</c:v>
                </c:pt>
                <c:pt idx="5929">
                  <c:v>45020.586805555555</c:v>
                </c:pt>
                <c:pt idx="5930">
                  <c:v>45020.590277777781</c:v>
                </c:pt>
                <c:pt idx="5931">
                  <c:v>45020.59375</c:v>
                </c:pt>
                <c:pt idx="5932">
                  <c:v>45020.597222222219</c:v>
                </c:pt>
                <c:pt idx="5933">
                  <c:v>45020.600694444445</c:v>
                </c:pt>
                <c:pt idx="5934">
                  <c:v>45020.604166666664</c:v>
                </c:pt>
                <c:pt idx="5935">
                  <c:v>45020.607638888891</c:v>
                </c:pt>
                <c:pt idx="5936">
                  <c:v>45020.611111111109</c:v>
                </c:pt>
                <c:pt idx="5937">
                  <c:v>45020.614583333336</c:v>
                </c:pt>
                <c:pt idx="5938">
                  <c:v>45020.618055555555</c:v>
                </c:pt>
                <c:pt idx="5939">
                  <c:v>45020.621527777781</c:v>
                </c:pt>
                <c:pt idx="5940">
                  <c:v>45020.625</c:v>
                </c:pt>
                <c:pt idx="5941">
                  <c:v>45020.628472222219</c:v>
                </c:pt>
                <c:pt idx="5942">
                  <c:v>45020.631944444445</c:v>
                </c:pt>
                <c:pt idx="5943">
                  <c:v>45020.635416666664</c:v>
                </c:pt>
                <c:pt idx="5944">
                  <c:v>45020.638888888891</c:v>
                </c:pt>
                <c:pt idx="5945">
                  <c:v>45020.642361111109</c:v>
                </c:pt>
                <c:pt idx="5946">
                  <c:v>45020.645833333336</c:v>
                </c:pt>
                <c:pt idx="5947">
                  <c:v>45020.649305555555</c:v>
                </c:pt>
                <c:pt idx="5948">
                  <c:v>45020.652777777781</c:v>
                </c:pt>
                <c:pt idx="5949">
                  <c:v>45020.65625</c:v>
                </c:pt>
                <c:pt idx="5950">
                  <c:v>45020.659722222219</c:v>
                </c:pt>
                <c:pt idx="5951">
                  <c:v>45020.663194444445</c:v>
                </c:pt>
                <c:pt idx="5952">
                  <c:v>45020.666666666664</c:v>
                </c:pt>
                <c:pt idx="5953">
                  <c:v>45020.670138888891</c:v>
                </c:pt>
                <c:pt idx="5954">
                  <c:v>45020.673611111109</c:v>
                </c:pt>
                <c:pt idx="5955">
                  <c:v>45020.677083333336</c:v>
                </c:pt>
                <c:pt idx="5956">
                  <c:v>45020.680555555555</c:v>
                </c:pt>
                <c:pt idx="5957">
                  <c:v>45020.684027777781</c:v>
                </c:pt>
                <c:pt idx="5958">
                  <c:v>45020.6875</c:v>
                </c:pt>
                <c:pt idx="5959">
                  <c:v>45020.690972222219</c:v>
                </c:pt>
                <c:pt idx="5960">
                  <c:v>45020.694444444445</c:v>
                </c:pt>
                <c:pt idx="5961">
                  <c:v>45020.697916666664</c:v>
                </c:pt>
                <c:pt idx="5962">
                  <c:v>45020.701388888891</c:v>
                </c:pt>
                <c:pt idx="5963">
                  <c:v>45020.704861111109</c:v>
                </c:pt>
                <c:pt idx="5964">
                  <c:v>45020.708333333336</c:v>
                </c:pt>
                <c:pt idx="5965">
                  <c:v>45020.711805555555</c:v>
                </c:pt>
                <c:pt idx="5966">
                  <c:v>45020.715277777781</c:v>
                </c:pt>
                <c:pt idx="5967">
                  <c:v>45020.71875</c:v>
                </c:pt>
                <c:pt idx="5968">
                  <c:v>45020.722222222219</c:v>
                </c:pt>
                <c:pt idx="5969">
                  <c:v>45020.725694444445</c:v>
                </c:pt>
                <c:pt idx="5970">
                  <c:v>45020.729166666664</c:v>
                </c:pt>
                <c:pt idx="5971">
                  <c:v>45020.732638888891</c:v>
                </c:pt>
                <c:pt idx="5972">
                  <c:v>45020.736111111109</c:v>
                </c:pt>
                <c:pt idx="5973">
                  <c:v>45020.739583333336</c:v>
                </c:pt>
                <c:pt idx="5974">
                  <c:v>45020.743055555555</c:v>
                </c:pt>
                <c:pt idx="5975">
                  <c:v>45020.746527777781</c:v>
                </c:pt>
                <c:pt idx="5976">
                  <c:v>45020.75</c:v>
                </c:pt>
                <c:pt idx="5977">
                  <c:v>45020.753472222219</c:v>
                </c:pt>
                <c:pt idx="5978">
                  <c:v>45020.756944444445</c:v>
                </c:pt>
                <c:pt idx="5979">
                  <c:v>45020.760416666664</c:v>
                </c:pt>
                <c:pt idx="5980">
                  <c:v>45020.763888888891</c:v>
                </c:pt>
                <c:pt idx="5981">
                  <c:v>45020.767361111109</c:v>
                </c:pt>
                <c:pt idx="5982">
                  <c:v>45020.770833333336</c:v>
                </c:pt>
                <c:pt idx="5983">
                  <c:v>45020.774305555555</c:v>
                </c:pt>
                <c:pt idx="5984">
                  <c:v>45020.777777777781</c:v>
                </c:pt>
                <c:pt idx="5985">
                  <c:v>45020.78125</c:v>
                </c:pt>
                <c:pt idx="5986">
                  <c:v>45020.784722222219</c:v>
                </c:pt>
                <c:pt idx="5987">
                  <c:v>45020.788194444445</c:v>
                </c:pt>
                <c:pt idx="5988">
                  <c:v>45020.791666666664</c:v>
                </c:pt>
                <c:pt idx="5989">
                  <c:v>45020.795138888891</c:v>
                </c:pt>
                <c:pt idx="5990">
                  <c:v>45020.798611111109</c:v>
                </c:pt>
                <c:pt idx="5991">
                  <c:v>45020.802083333336</c:v>
                </c:pt>
                <c:pt idx="5992">
                  <c:v>45020.805555555555</c:v>
                </c:pt>
                <c:pt idx="5993">
                  <c:v>45020.809027777781</c:v>
                </c:pt>
                <c:pt idx="5994">
                  <c:v>45020.8125</c:v>
                </c:pt>
                <c:pt idx="5995">
                  <c:v>45020.815972222219</c:v>
                </c:pt>
                <c:pt idx="5996">
                  <c:v>45020.819444444445</c:v>
                </c:pt>
                <c:pt idx="5997">
                  <c:v>45020.822916666664</c:v>
                </c:pt>
                <c:pt idx="5998">
                  <c:v>45020.826388888891</c:v>
                </c:pt>
                <c:pt idx="5999">
                  <c:v>45020.829861111109</c:v>
                </c:pt>
                <c:pt idx="6000">
                  <c:v>45020.833333333336</c:v>
                </c:pt>
                <c:pt idx="6001">
                  <c:v>45020.836805555555</c:v>
                </c:pt>
                <c:pt idx="6002">
                  <c:v>45020.840277777781</c:v>
                </c:pt>
                <c:pt idx="6003">
                  <c:v>45020.84375</c:v>
                </c:pt>
                <c:pt idx="6004">
                  <c:v>45020.847222222219</c:v>
                </c:pt>
                <c:pt idx="6005">
                  <c:v>45020.850694444445</c:v>
                </c:pt>
                <c:pt idx="6006">
                  <c:v>45020.854166666664</c:v>
                </c:pt>
                <c:pt idx="6007">
                  <c:v>45020.857638888891</c:v>
                </c:pt>
                <c:pt idx="6008">
                  <c:v>45020.861111111109</c:v>
                </c:pt>
                <c:pt idx="6009">
                  <c:v>45020.864583333336</c:v>
                </c:pt>
                <c:pt idx="6010">
                  <c:v>45020.868055555555</c:v>
                </c:pt>
                <c:pt idx="6011">
                  <c:v>45020.871527777781</c:v>
                </c:pt>
                <c:pt idx="6012">
                  <c:v>45020.875</c:v>
                </c:pt>
                <c:pt idx="6013">
                  <c:v>45020.878472222219</c:v>
                </c:pt>
                <c:pt idx="6014">
                  <c:v>45020.881944444445</c:v>
                </c:pt>
                <c:pt idx="6015">
                  <c:v>45020.885416666664</c:v>
                </c:pt>
                <c:pt idx="6016">
                  <c:v>45020.888888888891</c:v>
                </c:pt>
                <c:pt idx="6017">
                  <c:v>45020.892361111109</c:v>
                </c:pt>
                <c:pt idx="6018">
                  <c:v>45020.895833333336</c:v>
                </c:pt>
                <c:pt idx="6019">
                  <c:v>45020.899305555555</c:v>
                </c:pt>
                <c:pt idx="6020">
                  <c:v>45020.902777777781</c:v>
                </c:pt>
                <c:pt idx="6021">
                  <c:v>45020.90625</c:v>
                </c:pt>
                <c:pt idx="6022">
                  <c:v>45020.909722222219</c:v>
                </c:pt>
                <c:pt idx="6023">
                  <c:v>45020.913194444445</c:v>
                </c:pt>
                <c:pt idx="6024">
                  <c:v>45020.916666666664</c:v>
                </c:pt>
                <c:pt idx="6025">
                  <c:v>45020.920138888891</c:v>
                </c:pt>
                <c:pt idx="6026">
                  <c:v>45020.923611111109</c:v>
                </c:pt>
                <c:pt idx="6027">
                  <c:v>45020.927083333336</c:v>
                </c:pt>
                <c:pt idx="6028">
                  <c:v>45020.930555555555</c:v>
                </c:pt>
                <c:pt idx="6029">
                  <c:v>45020.934027777781</c:v>
                </c:pt>
                <c:pt idx="6030">
                  <c:v>45020.9375</c:v>
                </c:pt>
                <c:pt idx="6031">
                  <c:v>45020.940972222219</c:v>
                </c:pt>
                <c:pt idx="6032">
                  <c:v>45020.944444444445</c:v>
                </c:pt>
                <c:pt idx="6033">
                  <c:v>45020.947916666664</c:v>
                </c:pt>
                <c:pt idx="6034">
                  <c:v>45020.951388888891</c:v>
                </c:pt>
                <c:pt idx="6035">
                  <c:v>45020.954861111109</c:v>
                </c:pt>
                <c:pt idx="6036">
                  <c:v>45020.958333333336</c:v>
                </c:pt>
                <c:pt idx="6037">
                  <c:v>45020.961805555555</c:v>
                </c:pt>
                <c:pt idx="6038">
                  <c:v>45020.965277777781</c:v>
                </c:pt>
                <c:pt idx="6039">
                  <c:v>45020.96875</c:v>
                </c:pt>
                <c:pt idx="6040">
                  <c:v>45020.972222222219</c:v>
                </c:pt>
                <c:pt idx="6041">
                  <c:v>45020.975694444445</c:v>
                </c:pt>
                <c:pt idx="6042">
                  <c:v>45020.979166666664</c:v>
                </c:pt>
                <c:pt idx="6043">
                  <c:v>45020.982638888891</c:v>
                </c:pt>
                <c:pt idx="6044">
                  <c:v>45020.986111111109</c:v>
                </c:pt>
                <c:pt idx="6045">
                  <c:v>45020.989583333336</c:v>
                </c:pt>
                <c:pt idx="6046">
                  <c:v>45020.993055555555</c:v>
                </c:pt>
                <c:pt idx="6047">
                  <c:v>45020.996527777781</c:v>
                </c:pt>
                <c:pt idx="6048">
                  <c:v>45021</c:v>
                </c:pt>
                <c:pt idx="6049">
                  <c:v>45021.003472222219</c:v>
                </c:pt>
                <c:pt idx="6050">
                  <c:v>45021.006944444445</c:v>
                </c:pt>
                <c:pt idx="6051">
                  <c:v>45021.010416666664</c:v>
                </c:pt>
                <c:pt idx="6052">
                  <c:v>45021.013888888891</c:v>
                </c:pt>
                <c:pt idx="6053">
                  <c:v>45021.017361111109</c:v>
                </c:pt>
                <c:pt idx="6054">
                  <c:v>45021.020833333336</c:v>
                </c:pt>
                <c:pt idx="6055">
                  <c:v>45021.024305555555</c:v>
                </c:pt>
                <c:pt idx="6056">
                  <c:v>45021.027777777781</c:v>
                </c:pt>
                <c:pt idx="6057">
                  <c:v>45021.03125</c:v>
                </c:pt>
                <c:pt idx="6058">
                  <c:v>45021.034722222219</c:v>
                </c:pt>
                <c:pt idx="6059">
                  <c:v>45021.038194444445</c:v>
                </c:pt>
                <c:pt idx="6060">
                  <c:v>45021.041666666664</c:v>
                </c:pt>
                <c:pt idx="6061">
                  <c:v>45021.045138888891</c:v>
                </c:pt>
                <c:pt idx="6062">
                  <c:v>45021.048611111109</c:v>
                </c:pt>
                <c:pt idx="6063">
                  <c:v>45021.052083333336</c:v>
                </c:pt>
                <c:pt idx="6064">
                  <c:v>45021.055555555555</c:v>
                </c:pt>
                <c:pt idx="6065">
                  <c:v>45021.059027777781</c:v>
                </c:pt>
                <c:pt idx="6066">
                  <c:v>45021.0625</c:v>
                </c:pt>
                <c:pt idx="6067">
                  <c:v>45021.065972222219</c:v>
                </c:pt>
                <c:pt idx="6068">
                  <c:v>45021.069444444445</c:v>
                </c:pt>
                <c:pt idx="6069">
                  <c:v>45021.072916666664</c:v>
                </c:pt>
                <c:pt idx="6070">
                  <c:v>45021.076388888891</c:v>
                </c:pt>
                <c:pt idx="6071">
                  <c:v>45021.079861111109</c:v>
                </c:pt>
                <c:pt idx="6072">
                  <c:v>45021.083333333336</c:v>
                </c:pt>
                <c:pt idx="6073">
                  <c:v>45021.086805555555</c:v>
                </c:pt>
                <c:pt idx="6074">
                  <c:v>45021.090277777781</c:v>
                </c:pt>
                <c:pt idx="6075">
                  <c:v>45021.09375</c:v>
                </c:pt>
                <c:pt idx="6076">
                  <c:v>45021.097222222219</c:v>
                </c:pt>
                <c:pt idx="6077">
                  <c:v>45021.100694444445</c:v>
                </c:pt>
                <c:pt idx="6078">
                  <c:v>45021.104166666664</c:v>
                </c:pt>
                <c:pt idx="6079">
                  <c:v>45021.107638888891</c:v>
                </c:pt>
                <c:pt idx="6080">
                  <c:v>45021.111111111109</c:v>
                </c:pt>
                <c:pt idx="6081">
                  <c:v>45021.114583333336</c:v>
                </c:pt>
                <c:pt idx="6082">
                  <c:v>45021.118055555555</c:v>
                </c:pt>
                <c:pt idx="6083">
                  <c:v>45021.121527777781</c:v>
                </c:pt>
                <c:pt idx="6084">
                  <c:v>45021.125</c:v>
                </c:pt>
                <c:pt idx="6085">
                  <c:v>45021.128472222219</c:v>
                </c:pt>
                <c:pt idx="6086">
                  <c:v>45021.131944444445</c:v>
                </c:pt>
                <c:pt idx="6087">
                  <c:v>45021.135416666664</c:v>
                </c:pt>
                <c:pt idx="6088">
                  <c:v>45021.138888888891</c:v>
                </c:pt>
                <c:pt idx="6089">
                  <c:v>45021.142361111109</c:v>
                </c:pt>
                <c:pt idx="6090">
                  <c:v>45021.145833333336</c:v>
                </c:pt>
                <c:pt idx="6091">
                  <c:v>45021.149305555555</c:v>
                </c:pt>
                <c:pt idx="6092">
                  <c:v>45021.152777777781</c:v>
                </c:pt>
                <c:pt idx="6093">
                  <c:v>45021.15625</c:v>
                </c:pt>
                <c:pt idx="6094">
                  <c:v>45021.159722222219</c:v>
                </c:pt>
                <c:pt idx="6095">
                  <c:v>45021.163194444445</c:v>
                </c:pt>
                <c:pt idx="6096">
                  <c:v>45021.166666666664</c:v>
                </c:pt>
                <c:pt idx="6097">
                  <c:v>45021.170138888891</c:v>
                </c:pt>
                <c:pt idx="6098">
                  <c:v>45021.173611111109</c:v>
                </c:pt>
                <c:pt idx="6099">
                  <c:v>45021.177083333336</c:v>
                </c:pt>
                <c:pt idx="6100">
                  <c:v>45021.180555555555</c:v>
                </c:pt>
                <c:pt idx="6101">
                  <c:v>45021.184027777781</c:v>
                </c:pt>
                <c:pt idx="6102">
                  <c:v>45021.1875</c:v>
                </c:pt>
                <c:pt idx="6103">
                  <c:v>45021.190972222219</c:v>
                </c:pt>
                <c:pt idx="6104">
                  <c:v>45021.194444444445</c:v>
                </c:pt>
                <c:pt idx="6105">
                  <c:v>45021.197916666664</c:v>
                </c:pt>
                <c:pt idx="6106">
                  <c:v>45021.201388888891</c:v>
                </c:pt>
                <c:pt idx="6107">
                  <c:v>45021.204861111109</c:v>
                </c:pt>
                <c:pt idx="6108">
                  <c:v>45021.208333333336</c:v>
                </c:pt>
                <c:pt idx="6109">
                  <c:v>45021.211805555555</c:v>
                </c:pt>
                <c:pt idx="6110">
                  <c:v>45021.215277777781</c:v>
                </c:pt>
                <c:pt idx="6111">
                  <c:v>45021.21875</c:v>
                </c:pt>
                <c:pt idx="6112">
                  <c:v>45021.222222222219</c:v>
                </c:pt>
                <c:pt idx="6113">
                  <c:v>45021.225694444445</c:v>
                </c:pt>
                <c:pt idx="6114">
                  <c:v>45021.229166666664</c:v>
                </c:pt>
                <c:pt idx="6115">
                  <c:v>45021.232638888891</c:v>
                </c:pt>
                <c:pt idx="6116">
                  <c:v>45021.236111111109</c:v>
                </c:pt>
                <c:pt idx="6117">
                  <c:v>45021.239583333336</c:v>
                </c:pt>
                <c:pt idx="6118">
                  <c:v>45021.243055555555</c:v>
                </c:pt>
                <c:pt idx="6119">
                  <c:v>45021.246527777781</c:v>
                </c:pt>
                <c:pt idx="6120">
                  <c:v>45021.25</c:v>
                </c:pt>
                <c:pt idx="6121">
                  <c:v>45021.253472222219</c:v>
                </c:pt>
                <c:pt idx="6122">
                  <c:v>45021.256944444445</c:v>
                </c:pt>
                <c:pt idx="6123">
                  <c:v>45021.260416666664</c:v>
                </c:pt>
                <c:pt idx="6124">
                  <c:v>45021.263888888891</c:v>
                </c:pt>
                <c:pt idx="6125">
                  <c:v>45021.267361111109</c:v>
                </c:pt>
                <c:pt idx="6126">
                  <c:v>45021.270833333336</c:v>
                </c:pt>
                <c:pt idx="6127">
                  <c:v>45021.274305555555</c:v>
                </c:pt>
                <c:pt idx="6128">
                  <c:v>45021.277777777781</c:v>
                </c:pt>
                <c:pt idx="6129">
                  <c:v>45021.28125</c:v>
                </c:pt>
                <c:pt idx="6130">
                  <c:v>45021.284722222219</c:v>
                </c:pt>
                <c:pt idx="6131">
                  <c:v>45021.288194444445</c:v>
                </c:pt>
                <c:pt idx="6132">
                  <c:v>45021.291666666664</c:v>
                </c:pt>
                <c:pt idx="6133">
                  <c:v>45021.295138888891</c:v>
                </c:pt>
                <c:pt idx="6134">
                  <c:v>45021.298611111109</c:v>
                </c:pt>
                <c:pt idx="6135">
                  <c:v>45021.302083333336</c:v>
                </c:pt>
                <c:pt idx="6136">
                  <c:v>45021.305555555555</c:v>
                </c:pt>
                <c:pt idx="6137">
                  <c:v>45021.309027777781</c:v>
                </c:pt>
                <c:pt idx="6138">
                  <c:v>45021.3125</c:v>
                </c:pt>
                <c:pt idx="6139">
                  <c:v>45021.315972222219</c:v>
                </c:pt>
                <c:pt idx="6140">
                  <c:v>45021.319444444445</c:v>
                </c:pt>
                <c:pt idx="6141">
                  <c:v>45021.322916666664</c:v>
                </c:pt>
                <c:pt idx="6142">
                  <c:v>45021.326388888891</c:v>
                </c:pt>
                <c:pt idx="6143">
                  <c:v>45021.329861111109</c:v>
                </c:pt>
                <c:pt idx="6144">
                  <c:v>45021.333333333336</c:v>
                </c:pt>
                <c:pt idx="6145">
                  <c:v>45021.336805555555</c:v>
                </c:pt>
                <c:pt idx="6146">
                  <c:v>45021.340277777781</c:v>
                </c:pt>
                <c:pt idx="6147">
                  <c:v>45021.34375</c:v>
                </c:pt>
                <c:pt idx="6148">
                  <c:v>45021.347222222219</c:v>
                </c:pt>
                <c:pt idx="6149">
                  <c:v>45021.350694444445</c:v>
                </c:pt>
                <c:pt idx="6150">
                  <c:v>45021.354166666664</c:v>
                </c:pt>
                <c:pt idx="6151">
                  <c:v>45021.357638888891</c:v>
                </c:pt>
                <c:pt idx="6152">
                  <c:v>45021.361111111109</c:v>
                </c:pt>
                <c:pt idx="6153">
                  <c:v>45021.364583333336</c:v>
                </c:pt>
                <c:pt idx="6154">
                  <c:v>45021.368055555555</c:v>
                </c:pt>
                <c:pt idx="6155">
                  <c:v>45021.371527777781</c:v>
                </c:pt>
                <c:pt idx="6156">
                  <c:v>45021.375</c:v>
                </c:pt>
                <c:pt idx="6157">
                  <c:v>45021.378472222219</c:v>
                </c:pt>
                <c:pt idx="6158">
                  <c:v>45021.381944444445</c:v>
                </c:pt>
                <c:pt idx="6159">
                  <c:v>45021.385416666664</c:v>
                </c:pt>
                <c:pt idx="6160">
                  <c:v>45021.388888888891</c:v>
                </c:pt>
                <c:pt idx="6161">
                  <c:v>45021.392361111109</c:v>
                </c:pt>
                <c:pt idx="6162">
                  <c:v>45021.395833333336</c:v>
                </c:pt>
                <c:pt idx="6163">
                  <c:v>45021.399305555555</c:v>
                </c:pt>
                <c:pt idx="6164">
                  <c:v>45021.402777777781</c:v>
                </c:pt>
                <c:pt idx="6165">
                  <c:v>45021.40625</c:v>
                </c:pt>
                <c:pt idx="6166">
                  <c:v>45021.409722222219</c:v>
                </c:pt>
                <c:pt idx="6167">
                  <c:v>45021.413194444445</c:v>
                </c:pt>
                <c:pt idx="6168">
                  <c:v>45021.416666666664</c:v>
                </c:pt>
                <c:pt idx="6169">
                  <c:v>45021.420138888891</c:v>
                </c:pt>
                <c:pt idx="6170">
                  <c:v>45021.423611111109</c:v>
                </c:pt>
                <c:pt idx="6171">
                  <c:v>45021.427083333336</c:v>
                </c:pt>
                <c:pt idx="6172">
                  <c:v>45021.430555555555</c:v>
                </c:pt>
                <c:pt idx="6173">
                  <c:v>45021.434027777781</c:v>
                </c:pt>
                <c:pt idx="6174">
                  <c:v>45021.4375</c:v>
                </c:pt>
                <c:pt idx="6175">
                  <c:v>45021.440972222219</c:v>
                </c:pt>
                <c:pt idx="6176">
                  <c:v>45021.444444444445</c:v>
                </c:pt>
                <c:pt idx="6177">
                  <c:v>45021.447916666664</c:v>
                </c:pt>
                <c:pt idx="6178">
                  <c:v>45021.451388888891</c:v>
                </c:pt>
                <c:pt idx="6179">
                  <c:v>45021.454861111109</c:v>
                </c:pt>
                <c:pt idx="6180">
                  <c:v>45021.458333333336</c:v>
                </c:pt>
                <c:pt idx="6181">
                  <c:v>45021.461805555555</c:v>
                </c:pt>
                <c:pt idx="6182">
                  <c:v>45021.465277777781</c:v>
                </c:pt>
                <c:pt idx="6183">
                  <c:v>45021.46875</c:v>
                </c:pt>
                <c:pt idx="6184">
                  <c:v>45021.472222222219</c:v>
                </c:pt>
                <c:pt idx="6185">
                  <c:v>45021.475694444445</c:v>
                </c:pt>
                <c:pt idx="6186">
                  <c:v>45021.479166666664</c:v>
                </c:pt>
                <c:pt idx="6187">
                  <c:v>45021.482638888891</c:v>
                </c:pt>
                <c:pt idx="6188">
                  <c:v>45021.486111111109</c:v>
                </c:pt>
                <c:pt idx="6189">
                  <c:v>45021.489583333336</c:v>
                </c:pt>
                <c:pt idx="6190">
                  <c:v>45021.493055555555</c:v>
                </c:pt>
                <c:pt idx="6191">
                  <c:v>45021.496527777781</c:v>
                </c:pt>
                <c:pt idx="6192">
                  <c:v>45021.5</c:v>
                </c:pt>
                <c:pt idx="6193">
                  <c:v>45021.503472222219</c:v>
                </c:pt>
                <c:pt idx="6194">
                  <c:v>45021.506944444445</c:v>
                </c:pt>
                <c:pt idx="6195">
                  <c:v>45021.510416666664</c:v>
                </c:pt>
                <c:pt idx="6196">
                  <c:v>45021.513888888891</c:v>
                </c:pt>
                <c:pt idx="6197">
                  <c:v>45021.517361111109</c:v>
                </c:pt>
                <c:pt idx="6198">
                  <c:v>45021.520833333336</c:v>
                </c:pt>
                <c:pt idx="6199">
                  <c:v>45021.524305555555</c:v>
                </c:pt>
                <c:pt idx="6200">
                  <c:v>45021.527777777781</c:v>
                </c:pt>
                <c:pt idx="6201">
                  <c:v>45021.53125</c:v>
                </c:pt>
                <c:pt idx="6202">
                  <c:v>45021.534722222219</c:v>
                </c:pt>
                <c:pt idx="6203">
                  <c:v>45021.538194444445</c:v>
                </c:pt>
                <c:pt idx="6204">
                  <c:v>45021.541666666664</c:v>
                </c:pt>
                <c:pt idx="6205">
                  <c:v>45021.545138888891</c:v>
                </c:pt>
                <c:pt idx="6206">
                  <c:v>45021.548611111109</c:v>
                </c:pt>
                <c:pt idx="6207">
                  <c:v>45021.552083333336</c:v>
                </c:pt>
                <c:pt idx="6208">
                  <c:v>45021.555555555555</c:v>
                </c:pt>
                <c:pt idx="6209">
                  <c:v>45021.559027777781</c:v>
                </c:pt>
                <c:pt idx="6210">
                  <c:v>45021.5625</c:v>
                </c:pt>
                <c:pt idx="6211">
                  <c:v>45021.565972222219</c:v>
                </c:pt>
                <c:pt idx="6212">
                  <c:v>45021.569444444445</c:v>
                </c:pt>
                <c:pt idx="6213">
                  <c:v>45021.572916666664</c:v>
                </c:pt>
                <c:pt idx="6214">
                  <c:v>45021.576388888891</c:v>
                </c:pt>
                <c:pt idx="6215">
                  <c:v>45021.579861111109</c:v>
                </c:pt>
                <c:pt idx="6216">
                  <c:v>45021.583333333336</c:v>
                </c:pt>
                <c:pt idx="6217">
                  <c:v>45021.586805555555</c:v>
                </c:pt>
                <c:pt idx="6218">
                  <c:v>45021.590277777781</c:v>
                </c:pt>
                <c:pt idx="6219">
                  <c:v>45021.59375</c:v>
                </c:pt>
                <c:pt idx="6220">
                  <c:v>45021.597222222219</c:v>
                </c:pt>
                <c:pt idx="6221">
                  <c:v>45021.600694444445</c:v>
                </c:pt>
                <c:pt idx="6222">
                  <c:v>45021.604166666664</c:v>
                </c:pt>
                <c:pt idx="6223">
                  <c:v>45021.607638888891</c:v>
                </c:pt>
                <c:pt idx="6224">
                  <c:v>45021.611111111109</c:v>
                </c:pt>
                <c:pt idx="6225">
                  <c:v>45021.614583333336</c:v>
                </c:pt>
                <c:pt idx="6226">
                  <c:v>45021.618055555555</c:v>
                </c:pt>
                <c:pt idx="6227">
                  <c:v>45021.621527777781</c:v>
                </c:pt>
                <c:pt idx="6228">
                  <c:v>45021.625</c:v>
                </c:pt>
                <c:pt idx="6229">
                  <c:v>45021.628472222219</c:v>
                </c:pt>
                <c:pt idx="6230">
                  <c:v>45021.631944444445</c:v>
                </c:pt>
                <c:pt idx="6231">
                  <c:v>45021.635416666664</c:v>
                </c:pt>
                <c:pt idx="6232">
                  <c:v>45021.638888888891</c:v>
                </c:pt>
                <c:pt idx="6233">
                  <c:v>45021.642361111109</c:v>
                </c:pt>
                <c:pt idx="6234">
                  <c:v>45021.645833333336</c:v>
                </c:pt>
                <c:pt idx="6235">
                  <c:v>45021.649305555555</c:v>
                </c:pt>
                <c:pt idx="6236">
                  <c:v>45021.652777777781</c:v>
                </c:pt>
                <c:pt idx="6237">
                  <c:v>45021.65625</c:v>
                </c:pt>
                <c:pt idx="6238">
                  <c:v>45021.659722222219</c:v>
                </c:pt>
                <c:pt idx="6239">
                  <c:v>45021.663194444445</c:v>
                </c:pt>
                <c:pt idx="6240">
                  <c:v>45021.666666666664</c:v>
                </c:pt>
                <c:pt idx="6241">
                  <c:v>45021.670138888891</c:v>
                </c:pt>
                <c:pt idx="6242">
                  <c:v>45021.673611111109</c:v>
                </c:pt>
                <c:pt idx="6243">
                  <c:v>45021.677083333336</c:v>
                </c:pt>
                <c:pt idx="6244">
                  <c:v>45021.680555555555</c:v>
                </c:pt>
                <c:pt idx="6245">
                  <c:v>45021.684027777781</c:v>
                </c:pt>
                <c:pt idx="6246">
                  <c:v>45021.6875</c:v>
                </c:pt>
                <c:pt idx="6247">
                  <c:v>45021.690972222219</c:v>
                </c:pt>
                <c:pt idx="6248">
                  <c:v>45021.694444444445</c:v>
                </c:pt>
                <c:pt idx="6249">
                  <c:v>45021.697916666664</c:v>
                </c:pt>
                <c:pt idx="6250">
                  <c:v>45021.701388888891</c:v>
                </c:pt>
                <c:pt idx="6251">
                  <c:v>45021.704861111109</c:v>
                </c:pt>
                <c:pt idx="6252">
                  <c:v>45021.708333333336</c:v>
                </c:pt>
                <c:pt idx="6253">
                  <c:v>45021.711805555555</c:v>
                </c:pt>
                <c:pt idx="6254">
                  <c:v>45021.715277777781</c:v>
                </c:pt>
                <c:pt idx="6255">
                  <c:v>45021.71875</c:v>
                </c:pt>
                <c:pt idx="6256">
                  <c:v>45021.722222222219</c:v>
                </c:pt>
                <c:pt idx="6257">
                  <c:v>45021.725694444445</c:v>
                </c:pt>
                <c:pt idx="6258">
                  <c:v>45021.729166666664</c:v>
                </c:pt>
                <c:pt idx="6259">
                  <c:v>45021.732638888891</c:v>
                </c:pt>
                <c:pt idx="6260">
                  <c:v>45021.736111111109</c:v>
                </c:pt>
                <c:pt idx="6261">
                  <c:v>45021.739583333336</c:v>
                </c:pt>
                <c:pt idx="6262">
                  <c:v>45021.743055555555</c:v>
                </c:pt>
                <c:pt idx="6263">
                  <c:v>45021.746527777781</c:v>
                </c:pt>
                <c:pt idx="6264">
                  <c:v>45021.75</c:v>
                </c:pt>
                <c:pt idx="6265">
                  <c:v>45021.753472222219</c:v>
                </c:pt>
                <c:pt idx="6266">
                  <c:v>45021.756944444445</c:v>
                </c:pt>
                <c:pt idx="6267">
                  <c:v>45021.760416666664</c:v>
                </c:pt>
                <c:pt idx="6268">
                  <c:v>45021.763888888891</c:v>
                </c:pt>
                <c:pt idx="6269">
                  <c:v>45021.767361111109</c:v>
                </c:pt>
                <c:pt idx="6270">
                  <c:v>45021.770833333336</c:v>
                </c:pt>
                <c:pt idx="6271">
                  <c:v>45021.774305555555</c:v>
                </c:pt>
                <c:pt idx="6272">
                  <c:v>45021.777777777781</c:v>
                </c:pt>
                <c:pt idx="6273">
                  <c:v>45021.78125</c:v>
                </c:pt>
                <c:pt idx="6274">
                  <c:v>45021.784722222219</c:v>
                </c:pt>
                <c:pt idx="6275">
                  <c:v>45021.788194444445</c:v>
                </c:pt>
                <c:pt idx="6276">
                  <c:v>45021.791666666664</c:v>
                </c:pt>
                <c:pt idx="6277">
                  <c:v>45021.795138888891</c:v>
                </c:pt>
                <c:pt idx="6278">
                  <c:v>45021.798611111109</c:v>
                </c:pt>
                <c:pt idx="6279">
                  <c:v>45021.802083333336</c:v>
                </c:pt>
                <c:pt idx="6280">
                  <c:v>45021.805555555555</c:v>
                </c:pt>
                <c:pt idx="6281">
                  <c:v>45021.809027777781</c:v>
                </c:pt>
                <c:pt idx="6282">
                  <c:v>45021.8125</c:v>
                </c:pt>
                <c:pt idx="6283">
                  <c:v>45021.815972222219</c:v>
                </c:pt>
                <c:pt idx="6284">
                  <c:v>45021.819444444445</c:v>
                </c:pt>
                <c:pt idx="6285">
                  <c:v>45021.822916666664</c:v>
                </c:pt>
                <c:pt idx="6286">
                  <c:v>45021.826388888891</c:v>
                </c:pt>
                <c:pt idx="6287">
                  <c:v>45021.829861111109</c:v>
                </c:pt>
                <c:pt idx="6288">
                  <c:v>45021.833333333336</c:v>
                </c:pt>
                <c:pt idx="6289">
                  <c:v>45021.836805555555</c:v>
                </c:pt>
                <c:pt idx="6290">
                  <c:v>45021.840277777781</c:v>
                </c:pt>
                <c:pt idx="6291">
                  <c:v>45021.84375</c:v>
                </c:pt>
                <c:pt idx="6292">
                  <c:v>45021.847222222219</c:v>
                </c:pt>
                <c:pt idx="6293">
                  <c:v>45021.850694444445</c:v>
                </c:pt>
                <c:pt idx="6294">
                  <c:v>45021.854166666664</c:v>
                </c:pt>
                <c:pt idx="6295">
                  <c:v>45021.857638888891</c:v>
                </c:pt>
                <c:pt idx="6296">
                  <c:v>45021.861111111109</c:v>
                </c:pt>
                <c:pt idx="6297">
                  <c:v>45021.864583333336</c:v>
                </c:pt>
                <c:pt idx="6298">
                  <c:v>45021.868055555555</c:v>
                </c:pt>
                <c:pt idx="6299">
                  <c:v>45021.871527777781</c:v>
                </c:pt>
                <c:pt idx="6300">
                  <c:v>45021.875</c:v>
                </c:pt>
                <c:pt idx="6301">
                  <c:v>45021.878472222219</c:v>
                </c:pt>
                <c:pt idx="6302">
                  <c:v>45021.881944444445</c:v>
                </c:pt>
                <c:pt idx="6303">
                  <c:v>45021.885416666664</c:v>
                </c:pt>
                <c:pt idx="6304">
                  <c:v>45021.888888888891</c:v>
                </c:pt>
                <c:pt idx="6305">
                  <c:v>45021.892361111109</c:v>
                </c:pt>
                <c:pt idx="6306">
                  <c:v>45021.895833333336</c:v>
                </c:pt>
                <c:pt idx="6307">
                  <c:v>45021.899305555555</c:v>
                </c:pt>
                <c:pt idx="6308">
                  <c:v>45021.902777777781</c:v>
                </c:pt>
                <c:pt idx="6309">
                  <c:v>45021.90625</c:v>
                </c:pt>
                <c:pt idx="6310">
                  <c:v>45021.909722222219</c:v>
                </c:pt>
                <c:pt idx="6311">
                  <c:v>45021.913194444445</c:v>
                </c:pt>
                <c:pt idx="6312">
                  <c:v>45021.916666666664</c:v>
                </c:pt>
                <c:pt idx="6313">
                  <c:v>45021.920138888891</c:v>
                </c:pt>
                <c:pt idx="6314">
                  <c:v>45021.923611111109</c:v>
                </c:pt>
                <c:pt idx="6315">
                  <c:v>45021.927083333336</c:v>
                </c:pt>
                <c:pt idx="6316">
                  <c:v>45021.930555555555</c:v>
                </c:pt>
                <c:pt idx="6317">
                  <c:v>45021.934027777781</c:v>
                </c:pt>
                <c:pt idx="6318">
                  <c:v>45021.9375</c:v>
                </c:pt>
                <c:pt idx="6319">
                  <c:v>45021.940972222219</c:v>
                </c:pt>
                <c:pt idx="6320">
                  <c:v>45021.944444444445</c:v>
                </c:pt>
                <c:pt idx="6321">
                  <c:v>45021.947916666664</c:v>
                </c:pt>
                <c:pt idx="6322">
                  <c:v>45021.951388888891</c:v>
                </c:pt>
                <c:pt idx="6323">
                  <c:v>45021.954861111109</c:v>
                </c:pt>
                <c:pt idx="6324">
                  <c:v>45021.958333333336</c:v>
                </c:pt>
                <c:pt idx="6325">
                  <c:v>45021.961805555555</c:v>
                </c:pt>
                <c:pt idx="6326">
                  <c:v>45021.965277777781</c:v>
                </c:pt>
                <c:pt idx="6327">
                  <c:v>45021.96875</c:v>
                </c:pt>
                <c:pt idx="6328">
                  <c:v>45021.972222222219</c:v>
                </c:pt>
                <c:pt idx="6329">
                  <c:v>45021.975694444445</c:v>
                </c:pt>
                <c:pt idx="6330">
                  <c:v>45021.979166666664</c:v>
                </c:pt>
                <c:pt idx="6331">
                  <c:v>45021.982638888891</c:v>
                </c:pt>
                <c:pt idx="6332">
                  <c:v>45021.986111111109</c:v>
                </c:pt>
                <c:pt idx="6333">
                  <c:v>45021.989583333336</c:v>
                </c:pt>
                <c:pt idx="6334">
                  <c:v>45021.993055555555</c:v>
                </c:pt>
                <c:pt idx="6335">
                  <c:v>45021.996527777781</c:v>
                </c:pt>
                <c:pt idx="6336">
                  <c:v>45022</c:v>
                </c:pt>
                <c:pt idx="6337">
                  <c:v>45022.003472222219</c:v>
                </c:pt>
                <c:pt idx="6338">
                  <c:v>45022.006944444445</c:v>
                </c:pt>
                <c:pt idx="6339">
                  <c:v>45022.010416666664</c:v>
                </c:pt>
                <c:pt idx="6340">
                  <c:v>45022.013888888891</c:v>
                </c:pt>
                <c:pt idx="6341">
                  <c:v>45022.017361111109</c:v>
                </c:pt>
                <c:pt idx="6342">
                  <c:v>45022.020833333336</c:v>
                </c:pt>
                <c:pt idx="6343">
                  <c:v>45022.024305555555</c:v>
                </c:pt>
                <c:pt idx="6344">
                  <c:v>45022.027777777781</c:v>
                </c:pt>
                <c:pt idx="6345">
                  <c:v>45022.03125</c:v>
                </c:pt>
                <c:pt idx="6346">
                  <c:v>45022.034722222219</c:v>
                </c:pt>
                <c:pt idx="6347">
                  <c:v>45022.038194444445</c:v>
                </c:pt>
                <c:pt idx="6348">
                  <c:v>45022.041666666664</c:v>
                </c:pt>
                <c:pt idx="6349">
                  <c:v>45022.045138888891</c:v>
                </c:pt>
                <c:pt idx="6350">
                  <c:v>45022.048611111109</c:v>
                </c:pt>
                <c:pt idx="6351">
                  <c:v>45022.052083333336</c:v>
                </c:pt>
                <c:pt idx="6352">
                  <c:v>45022.055555555555</c:v>
                </c:pt>
                <c:pt idx="6353">
                  <c:v>45022.059027777781</c:v>
                </c:pt>
                <c:pt idx="6354">
                  <c:v>45022.0625</c:v>
                </c:pt>
                <c:pt idx="6355">
                  <c:v>45022.065972222219</c:v>
                </c:pt>
                <c:pt idx="6356">
                  <c:v>45022.069444444445</c:v>
                </c:pt>
                <c:pt idx="6357">
                  <c:v>45022.072916666664</c:v>
                </c:pt>
                <c:pt idx="6358">
                  <c:v>45022.076388888891</c:v>
                </c:pt>
                <c:pt idx="6359">
                  <c:v>45022.079861111109</c:v>
                </c:pt>
                <c:pt idx="6360">
                  <c:v>45022.083333333336</c:v>
                </c:pt>
                <c:pt idx="6361">
                  <c:v>45022.086805555555</c:v>
                </c:pt>
                <c:pt idx="6362">
                  <c:v>45022.090277777781</c:v>
                </c:pt>
                <c:pt idx="6363">
                  <c:v>45022.09375</c:v>
                </c:pt>
                <c:pt idx="6364">
                  <c:v>45022.097222222219</c:v>
                </c:pt>
                <c:pt idx="6365">
                  <c:v>45022.100694444445</c:v>
                </c:pt>
                <c:pt idx="6366">
                  <c:v>45022.104166666664</c:v>
                </c:pt>
                <c:pt idx="6367">
                  <c:v>45022.107638888891</c:v>
                </c:pt>
                <c:pt idx="6368">
                  <c:v>45022.111111111109</c:v>
                </c:pt>
                <c:pt idx="6369">
                  <c:v>45022.114583333336</c:v>
                </c:pt>
                <c:pt idx="6370">
                  <c:v>45022.118055555555</c:v>
                </c:pt>
                <c:pt idx="6371">
                  <c:v>45022.121527777781</c:v>
                </c:pt>
                <c:pt idx="6372">
                  <c:v>45022.125</c:v>
                </c:pt>
                <c:pt idx="6373">
                  <c:v>45022.128472222219</c:v>
                </c:pt>
                <c:pt idx="6374">
                  <c:v>45022.131944444445</c:v>
                </c:pt>
                <c:pt idx="6375">
                  <c:v>45022.135416666664</c:v>
                </c:pt>
                <c:pt idx="6376">
                  <c:v>45022.138888888891</c:v>
                </c:pt>
                <c:pt idx="6377">
                  <c:v>45022.142361111109</c:v>
                </c:pt>
                <c:pt idx="6378">
                  <c:v>45022.145833333336</c:v>
                </c:pt>
                <c:pt idx="6379">
                  <c:v>45022.149305555555</c:v>
                </c:pt>
                <c:pt idx="6380">
                  <c:v>45022.152777777781</c:v>
                </c:pt>
                <c:pt idx="6381">
                  <c:v>45022.15625</c:v>
                </c:pt>
                <c:pt idx="6382">
                  <c:v>45022.159722222219</c:v>
                </c:pt>
                <c:pt idx="6383">
                  <c:v>45022.163194444445</c:v>
                </c:pt>
                <c:pt idx="6384">
                  <c:v>45022.166666666664</c:v>
                </c:pt>
                <c:pt idx="6385">
                  <c:v>45022.170138888891</c:v>
                </c:pt>
                <c:pt idx="6386">
                  <c:v>45022.173611111109</c:v>
                </c:pt>
                <c:pt idx="6387">
                  <c:v>45022.177083333336</c:v>
                </c:pt>
                <c:pt idx="6388">
                  <c:v>45022.180555555555</c:v>
                </c:pt>
                <c:pt idx="6389">
                  <c:v>45022.184027777781</c:v>
                </c:pt>
                <c:pt idx="6390">
                  <c:v>45022.1875</c:v>
                </c:pt>
                <c:pt idx="6391">
                  <c:v>45022.190972222219</c:v>
                </c:pt>
                <c:pt idx="6392">
                  <c:v>45022.194444444445</c:v>
                </c:pt>
                <c:pt idx="6393">
                  <c:v>45022.197916666664</c:v>
                </c:pt>
                <c:pt idx="6394">
                  <c:v>45022.201388888891</c:v>
                </c:pt>
                <c:pt idx="6395">
                  <c:v>45022.204861111109</c:v>
                </c:pt>
                <c:pt idx="6396">
                  <c:v>45022.208333333336</c:v>
                </c:pt>
                <c:pt idx="6397">
                  <c:v>45022.211805555555</c:v>
                </c:pt>
                <c:pt idx="6398">
                  <c:v>45022.215277777781</c:v>
                </c:pt>
                <c:pt idx="6399">
                  <c:v>45022.21875</c:v>
                </c:pt>
                <c:pt idx="6400">
                  <c:v>45022.222222222219</c:v>
                </c:pt>
                <c:pt idx="6401">
                  <c:v>45022.225694444445</c:v>
                </c:pt>
                <c:pt idx="6402">
                  <c:v>45022.229166666664</c:v>
                </c:pt>
                <c:pt idx="6403">
                  <c:v>45022.232638888891</c:v>
                </c:pt>
                <c:pt idx="6404">
                  <c:v>45022.236111111109</c:v>
                </c:pt>
                <c:pt idx="6405">
                  <c:v>45022.239583333336</c:v>
                </c:pt>
                <c:pt idx="6406">
                  <c:v>45022.243055555555</c:v>
                </c:pt>
                <c:pt idx="6407">
                  <c:v>45022.246527777781</c:v>
                </c:pt>
                <c:pt idx="6408">
                  <c:v>45022.25</c:v>
                </c:pt>
                <c:pt idx="6409">
                  <c:v>45022.253472222219</c:v>
                </c:pt>
                <c:pt idx="6410">
                  <c:v>45022.256944444445</c:v>
                </c:pt>
                <c:pt idx="6411">
                  <c:v>45022.260416666664</c:v>
                </c:pt>
                <c:pt idx="6412">
                  <c:v>45022.263888888891</c:v>
                </c:pt>
                <c:pt idx="6413">
                  <c:v>45022.267361111109</c:v>
                </c:pt>
                <c:pt idx="6414">
                  <c:v>45022.270833333336</c:v>
                </c:pt>
                <c:pt idx="6415">
                  <c:v>45022.274305555555</c:v>
                </c:pt>
                <c:pt idx="6416">
                  <c:v>45022.277777777781</c:v>
                </c:pt>
                <c:pt idx="6417">
                  <c:v>45022.28125</c:v>
                </c:pt>
                <c:pt idx="6418">
                  <c:v>45022.284722222219</c:v>
                </c:pt>
                <c:pt idx="6419">
                  <c:v>45022.288194444445</c:v>
                </c:pt>
                <c:pt idx="6420">
                  <c:v>45022.291666666664</c:v>
                </c:pt>
                <c:pt idx="6421">
                  <c:v>45022.295138888891</c:v>
                </c:pt>
                <c:pt idx="6422">
                  <c:v>45022.298611111109</c:v>
                </c:pt>
                <c:pt idx="6423">
                  <c:v>45022.302083333336</c:v>
                </c:pt>
                <c:pt idx="6424">
                  <c:v>45022.305555555555</c:v>
                </c:pt>
                <c:pt idx="6425">
                  <c:v>45022.309027777781</c:v>
                </c:pt>
                <c:pt idx="6426">
                  <c:v>45022.3125</c:v>
                </c:pt>
                <c:pt idx="6427">
                  <c:v>45022.315972222219</c:v>
                </c:pt>
                <c:pt idx="6428">
                  <c:v>45022.319444444445</c:v>
                </c:pt>
                <c:pt idx="6429">
                  <c:v>45022.322916666664</c:v>
                </c:pt>
                <c:pt idx="6430">
                  <c:v>45022.326388888891</c:v>
                </c:pt>
                <c:pt idx="6431">
                  <c:v>45022.329861111109</c:v>
                </c:pt>
                <c:pt idx="6432">
                  <c:v>45022.333333333336</c:v>
                </c:pt>
                <c:pt idx="6433">
                  <c:v>45022.336805555555</c:v>
                </c:pt>
                <c:pt idx="6434">
                  <c:v>45022.340277777781</c:v>
                </c:pt>
                <c:pt idx="6435">
                  <c:v>45022.34375</c:v>
                </c:pt>
                <c:pt idx="6436">
                  <c:v>45022.347222222219</c:v>
                </c:pt>
                <c:pt idx="6437">
                  <c:v>45022.350694444445</c:v>
                </c:pt>
                <c:pt idx="6438">
                  <c:v>45022.354166666664</c:v>
                </c:pt>
                <c:pt idx="6439">
                  <c:v>45022.357638888891</c:v>
                </c:pt>
                <c:pt idx="6440">
                  <c:v>45022.361111111109</c:v>
                </c:pt>
                <c:pt idx="6441">
                  <c:v>45022.364583333336</c:v>
                </c:pt>
                <c:pt idx="6442">
                  <c:v>45022.368055555555</c:v>
                </c:pt>
                <c:pt idx="6443">
                  <c:v>45022.371527777781</c:v>
                </c:pt>
                <c:pt idx="6444">
                  <c:v>45022.375</c:v>
                </c:pt>
                <c:pt idx="6445">
                  <c:v>45022.378472222219</c:v>
                </c:pt>
                <c:pt idx="6446">
                  <c:v>45022.381944444445</c:v>
                </c:pt>
                <c:pt idx="6447">
                  <c:v>45022.385416666664</c:v>
                </c:pt>
                <c:pt idx="6448">
                  <c:v>45022.388888888891</c:v>
                </c:pt>
                <c:pt idx="6449">
                  <c:v>45022.392361111109</c:v>
                </c:pt>
                <c:pt idx="6450">
                  <c:v>45022.395833333336</c:v>
                </c:pt>
                <c:pt idx="6451">
                  <c:v>45022.399305555555</c:v>
                </c:pt>
                <c:pt idx="6452">
                  <c:v>45022.402777777781</c:v>
                </c:pt>
                <c:pt idx="6453">
                  <c:v>45022.40625</c:v>
                </c:pt>
                <c:pt idx="6454">
                  <c:v>45022.409722222219</c:v>
                </c:pt>
                <c:pt idx="6455">
                  <c:v>45022.413194444445</c:v>
                </c:pt>
                <c:pt idx="6456">
                  <c:v>45022.416666666664</c:v>
                </c:pt>
                <c:pt idx="6457">
                  <c:v>45022.420138888891</c:v>
                </c:pt>
                <c:pt idx="6458">
                  <c:v>45022.423611111109</c:v>
                </c:pt>
                <c:pt idx="6459">
                  <c:v>45022.427083333336</c:v>
                </c:pt>
                <c:pt idx="6460">
                  <c:v>45022.430555555555</c:v>
                </c:pt>
                <c:pt idx="6461">
                  <c:v>45022.434027777781</c:v>
                </c:pt>
                <c:pt idx="6462">
                  <c:v>45022.4375</c:v>
                </c:pt>
                <c:pt idx="6463">
                  <c:v>45022.440972222219</c:v>
                </c:pt>
                <c:pt idx="6464">
                  <c:v>45022.444444444445</c:v>
                </c:pt>
                <c:pt idx="6465">
                  <c:v>45022.447916666664</c:v>
                </c:pt>
                <c:pt idx="6466">
                  <c:v>45022.451388888891</c:v>
                </c:pt>
                <c:pt idx="6467">
                  <c:v>45022.454861111109</c:v>
                </c:pt>
                <c:pt idx="6468">
                  <c:v>45022.458333333336</c:v>
                </c:pt>
                <c:pt idx="6469">
                  <c:v>45022.461805555555</c:v>
                </c:pt>
                <c:pt idx="6470">
                  <c:v>45022.465277777781</c:v>
                </c:pt>
                <c:pt idx="6471">
                  <c:v>45022.46875</c:v>
                </c:pt>
                <c:pt idx="6472">
                  <c:v>45022.472222222219</c:v>
                </c:pt>
                <c:pt idx="6473">
                  <c:v>45022.475694444445</c:v>
                </c:pt>
                <c:pt idx="6474">
                  <c:v>45022.479166666664</c:v>
                </c:pt>
                <c:pt idx="6475">
                  <c:v>45022.482638888891</c:v>
                </c:pt>
                <c:pt idx="6476">
                  <c:v>45022.486111111109</c:v>
                </c:pt>
                <c:pt idx="6477">
                  <c:v>45022.489583333336</c:v>
                </c:pt>
                <c:pt idx="6478">
                  <c:v>45022.493055555555</c:v>
                </c:pt>
                <c:pt idx="6479">
                  <c:v>45022.496527777781</c:v>
                </c:pt>
                <c:pt idx="6480">
                  <c:v>45022.5</c:v>
                </c:pt>
                <c:pt idx="6481">
                  <c:v>45022.503472222219</c:v>
                </c:pt>
                <c:pt idx="6482">
                  <c:v>45022.506944444445</c:v>
                </c:pt>
                <c:pt idx="6483">
                  <c:v>45022.510416666664</c:v>
                </c:pt>
                <c:pt idx="6484">
                  <c:v>45022.513888888891</c:v>
                </c:pt>
                <c:pt idx="6485">
                  <c:v>45022.517361111109</c:v>
                </c:pt>
                <c:pt idx="6486">
                  <c:v>45022.520833333336</c:v>
                </c:pt>
                <c:pt idx="6487">
                  <c:v>45022.524305555555</c:v>
                </c:pt>
                <c:pt idx="6488">
                  <c:v>45022.527777777781</c:v>
                </c:pt>
                <c:pt idx="6489">
                  <c:v>45022.53125</c:v>
                </c:pt>
                <c:pt idx="6490">
                  <c:v>45022.534722222219</c:v>
                </c:pt>
                <c:pt idx="6491">
                  <c:v>45022.538194444445</c:v>
                </c:pt>
                <c:pt idx="6492">
                  <c:v>45022.541666666664</c:v>
                </c:pt>
                <c:pt idx="6493">
                  <c:v>45022.545138888891</c:v>
                </c:pt>
                <c:pt idx="6494">
                  <c:v>45022.548611111109</c:v>
                </c:pt>
                <c:pt idx="6495">
                  <c:v>45022.552083333336</c:v>
                </c:pt>
                <c:pt idx="6496">
                  <c:v>45022.555555555555</c:v>
                </c:pt>
                <c:pt idx="6497">
                  <c:v>45022.559027777781</c:v>
                </c:pt>
                <c:pt idx="6498">
                  <c:v>45022.5625</c:v>
                </c:pt>
                <c:pt idx="6499">
                  <c:v>45022.565972222219</c:v>
                </c:pt>
                <c:pt idx="6500">
                  <c:v>45022.569444444445</c:v>
                </c:pt>
                <c:pt idx="6501">
                  <c:v>45022.572916666664</c:v>
                </c:pt>
                <c:pt idx="6502">
                  <c:v>45022.576388888891</c:v>
                </c:pt>
                <c:pt idx="6503">
                  <c:v>45022.579861111109</c:v>
                </c:pt>
                <c:pt idx="6504">
                  <c:v>45022.583333333336</c:v>
                </c:pt>
                <c:pt idx="6505">
                  <c:v>45022.586805555555</c:v>
                </c:pt>
                <c:pt idx="6506">
                  <c:v>45022.590277777781</c:v>
                </c:pt>
                <c:pt idx="6507">
                  <c:v>45022.59375</c:v>
                </c:pt>
                <c:pt idx="6508">
                  <c:v>45022.597222222219</c:v>
                </c:pt>
                <c:pt idx="6509">
                  <c:v>45022.600694444445</c:v>
                </c:pt>
                <c:pt idx="6510">
                  <c:v>45022.604166666664</c:v>
                </c:pt>
                <c:pt idx="6511">
                  <c:v>45022.607638888891</c:v>
                </c:pt>
                <c:pt idx="6512">
                  <c:v>45022.611111111109</c:v>
                </c:pt>
                <c:pt idx="6513">
                  <c:v>45022.614583333336</c:v>
                </c:pt>
                <c:pt idx="6514">
                  <c:v>45022.618055555555</c:v>
                </c:pt>
                <c:pt idx="6515">
                  <c:v>45022.621527777781</c:v>
                </c:pt>
                <c:pt idx="6516">
                  <c:v>45022.625</c:v>
                </c:pt>
                <c:pt idx="6517">
                  <c:v>45022.628472222219</c:v>
                </c:pt>
                <c:pt idx="6518">
                  <c:v>45022.631944444445</c:v>
                </c:pt>
                <c:pt idx="6519">
                  <c:v>45022.635416666664</c:v>
                </c:pt>
                <c:pt idx="6520">
                  <c:v>45022.638888888891</c:v>
                </c:pt>
                <c:pt idx="6521">
                  <c:v>45022.642361111109</c:v>
                </c:pt>
                <c:pt idx="6522">
                  <c:v>45022.645833333336</c:v>
                </c:pt>
                <c:pt idx="6523">
                  <c:v>45022.649305555555</c:v>
                </c:pt>
                <c:pt idx="6524">
                  <c:v>45022.652777777781</c:v>
                </c:pt>
                <c:pt idx="6525">
                  <c:v>45022.65625</c:v>
                </c:pt>
                <c:pt idx="6526">
                  <c:v>45022.659722222219</c:v>
                </c:pt>
                <c:pt idx="6527">
                  <c:v>45022.663194444445</c:v>
                </c:pt>
                <c:pt idx="6528">
                  <c:v>45022.666666666664</c:v>
                </c:pt>
                <c:pt idx="6529">
                  <c:v>45022.670138888891</c:v>
                </c:pt>
                <c:pt idx="6530">
                  <c:v>45022.673611111109</c:v>
                </c:pt>
                <c:pt idx="6531">
                  <c:v>45022.677083333336</c:v>
                </c:pt>
                <c:pt idx="6532">
                  <c:v>45022.680555555555</c:v>
                </c:pt>
                <c:pt idx="6533">
                  <c:v>45022.684027777781</c:v>
                </c:pt>
                <c:pt idx="6534">
                  <c:v>45022.6875</c:v>
                </c:pt>
                <c:pt idx="6535">
                  <c:v>45022.690972222219</c:v>
                </c:pt>
                <c:pt idx="6536">
                  <c:v>45022.694444444445</c:v>
                </c:pt>
                <c:pt idx="6537">
                  <c:v>45022.697916666664</c:v>
                </c:pt>
                <c:pt idx="6538">
                  <c:v>45022.701388888891</c:v>
                </c:pt>
                <c:pt idx="6539">
                  <c:v>45022.704861111109</c:v>
                </c:pt>
                <c:pt idx="6540">
                  <c:v>45022.708333333336</c:v>
                </c:pt>
                <c:pt idx="6541">
                  <c:v>45022.711805555555</c:v>
                </c:pt>
                <c:pt idx="6542">
                  <c:v>45022.715277777781</c:v>
                </c:pt>
                <c:pt idx="6543">
                  <c:v>45022.71875</c:v>
                </c:pt>
                <c:pt idx="6544">
                  <c:v>45022.722222222219</c:v>
                </c:pt>
                <c:pt idx="6545">
                  <c:v>45022.725694444445</c:v>
                </c:pt>
                <c:pt idx="6546">
                  <c:v>45022.729166666664</c:v>
                </c:pt>
                <c:pt idx="6547">
                  <c:v>45022.732638888891</c:v>
                </c:pt>
                <c:pt idx="6548">
                  <c:v>45022.736111111109</c:v>
                </c:pt>
                <c:pt idx="6549">
                  <c:v>45022.739583333336</c:v>
                </c:pt>
                <c:pt idx="6550">
                  <c:v>45022.743055555555</c:v>
                </c:pt>
                <c:pt idx="6551">
                  <c:v>45022.746527777781</c:v>
                </c:pt>
                <c:pt idx="6552">
                  <c:v>45022.75</c:v>
                </c:pt>
                <c:pt idx="6553">
                  <c:v>45022.753472222219</c:v>
                </c:pt>
                <c:pt idx="6554">
                  <c:v>45022.756944444445</c:v>
                </c:pt>
                <c:pt idx="6555">
                  <c:v>45022.760416666664</c:v>
                </c:pt>
                <c:pt idx="6556">
                  <c:v>45022.763888888891</c:v>
                </c:pt>
                <c:pt idx="6557">
                  <c:v>45022.767361111109</c:v>
                </c:pt>
                <c:pt idx="6558">
                  <c:v>45022.770833333336</c:v>
                </c:pt>
                <c:pt idx="6559">
                  <c:v>45022.774305555555</c:v>
                </c:pt>
                <c:pt idx="6560">
                  <c:v>45022.777777777781</c:v>
                </c:pt>
                <c:pt idx="6561">
                  <c:v>45022.78125</c:v>
                </c:pt>
                <c:pt idx="6562">
                  <c:v>45022.784722222219</c:v>
                </c:pt>
                <c:pt idx="6563">
                  <c:v>45022.788194444445</c:v>
                </c:pt>
                <c:pt idx="6564">
                  <c:v>45022.791666666664</c:v>
                </c:pt>
                <c:pt idx="6565">
                  <c:v>45022.795138888891</c:v>
                </c:pt>
                <c:pt idx="6566">
                  <c:v>45022.798611111109</c:v>
                </c:pt>
                <c:pt idx="6567">
                  <c:v>45022.802083333336</c:v>
                </c:pt>
                <c:pt idx="6568">
                  <c:v>45022.805555555555</c:v>
                </c:pt>
                <c:pt idx="6569">
                  <c:v>45022.809027777781</c:v>
                </c:pt>
                <c:pt idx="6570">
                  <c:v>45022.8125</c:v>
                </c:pt>
                <c:pt idx="6571">
                  <c:v>45022.815972222219</c:v>
                </c:pt>
                <c:pt idx="6572">
                  <c:v>45022.819444444445</c:v>
                </c:pt>
                <c:pt idx="6573">
                  <c:v>45022.822916666664</c:v>
                </c:pt>
                <c:pt idx="6574">
                  <c:v>45022.826388888891</c:v>
                </c:pt>
                <c:pt idx="6575">
                  <c:v>45022.829861111109</c:v>
                </c:pt>
                <c:pt idx="6576">
                  <c:v>45022.833333333336</c:v>
                </c:pt>
                <c:pt idx="6577">
                  <c:v>45022.836805555555</c:v>
                </c:pt>
                <c:pt idx="6578">
                  <c:v>45022.840277777781</c:v>
                </c:pt>
                <c:pt idx="6579">
                  <c:v>45022.84375</c:v>
                </c:pt>
                <c:pt idx="6580">
                  <c:v>45022.847222222219</c:v>
                </c:pt>
                <c:pt idx="6581">
                  <c:v>45022.850694444445</c:v>
                </c:pt>
                <c:pt idx="6582">
                  <c:v>45022.854166666664</c:v>
                </c:pt>
                <c:pt idx="6583">
                  <c:v>45022.857638888891</c:v>
                </c:pt>
                <c:pt idx="6584">
                  <c:v>45022.861111111109</c:v>
                </c:pt>
                <c:pt idx="6585">
                  <c:v>45022.864583333336</c:v>
                </c:pt>
                <c:pt idx="6586">
                  <c:v>45022.868055555555</c:v>
                </c:pt>
                <c:pt idx="6587">
                  <c:v>45022.871527777781</c:v>
                </c:pt>
                <c:pt idx="6588">
                  <c:v>45022.875</c:v>
                </c:pt>
                <c:pt idx="6589">
                  <c:v>45022.878472222219</c:v>
                </c:pt>
                <c:pt idx="6590">
                  <c:v>45022.881944444445</c:v>
                </c:pt>
                <c:pt idx="6591">
                  <c:v>45022.885416666664</c:v>
                </c:pt>
                <c:pt idx="6592">
                  <c:v>45022.888888888891</c:v>
                </c:pt>
                <c:pt idx="6593">
                  <c:v>45022.892361111109</c:v>
                </c:pt>
                <c:pt idx="6594">
                  <c:v>45022.895833333336</c:v>
                </c:pt>
                <c:pt idx="6595">
                  <c:v>45022.899305555555</c:v>
                </c:pt>
                <c:pt idx="6596">
                  <c:v>45022.902777777781</c:v>
                </c:pt>
                <c:pt idx="6597">
                  <c:v>45022.90625</c:v>
                </c:pt>
                <c:pt idx="6598">
                  <c:v>45022.909722222219</c:v>
                </c:pt>
                <c:pt idx="6599">
                  <c:v>45022.913194444445</c:v>
                </c:pt>
                <c:pt idx="6600">
                  <c:v>45022.916666666664</c:v>
                </c:pt>
                <c:pt idx="6601">
                  <c:v>45022.920138888891</c:v>
                </c:pt>
                <c:pt idx="6602">
                  <c:v>45022.923611111109</c:v>
                </c:pt>
                <c:pt idx="6603">
                  <c:v>45022.927083333336</c:v>
                </c:pt>
                <c:pt idx="6604">
                  <c:v>45022.930555555555</c:v>
                </c:pt>
                <c:pt idx="6605">
                  <c:v>45022.934027777781</c:v>
                </c:pt>
                <c:pt idx="6606">
                  <c:v>45022.9375</c:v>
                </c:pt>
                <c:pt idx="6607">
                  <c:v>45022.940972222219</c:v>
                </c:pt>
                <c:pt idx="6608">
                  <c:v>45022.944444444445</c:v>
                </c:pt>
                <c:pt idx="6609">
                  <c:v>45022.947916666664</c:v>
                </c:pt>
                <c:pt idx="6610">
                  <c:v>45022.951388888891</c:v>
                </c:pt>
                <c:pt idx="6611">
                  <c:v>45022.954861111109</c:v>
                </c:pt>
                <c:pt idx="6612">
                  <c:v>45022.958333333336</c:v>
                </c:pt>
                <c:pt idx="6613">
                  <c:v>45022.961805555555</c:v>
                </c:pt>
                <c:pt idx="6614">
                  <c:v>45022.965277777781</c:v>
                </c:pt>
                <c:pt idx="6615">
                  <c:v>45022.96875</c:v>
                </c:pt>
                <c:pt idx="6616">
                  <c:v>45022.972222222219</c:v>
                </c:pt>
                <c:pt idx="6617">
                  <c:v>45022.975694444445</c:v>
                </c:pt>
                <c:pt idx="6618">
                  <c:v>45022.979166666664</c:v>
                </c:pt>
                <c:pt idx="6619">
                  <c:v>45022.982638888891</c:v>
                </c:pt>
                <c:pt idx="6620">
                  <c:v>45022.986111111109</c:v>
                </c:pt>
                <c:pt idx="6621">
                  <c:v>45022.989583333336</c:v>
                </c:pt>
                <c:pt idx="6622">
                  <c:v>45022.993055555555</c:v>
                </c:pt>
                <c:pt idx="6623">
                  <c:v>45022.996527777781</c:v>
                </c:pt>
                <c:pt idx="6624">
                  <c:v>45023</c:v>
                </c:pt>
                <c:pt idx="6625">
                  <c:v>45023.003472222219</c:v>
                </c:pt>
                <c:pt idx="6626">
                  <c:v>45023.006944444445</c:v>
                </c:pt>
                <c:pt idx="6627">
                  <c:v>45023.010416666664</c:v>
                </c:pt>
                <c:pt idx="6628">
                  <c:v>45023.013888888891</c:v>
                </c:pt>
                <c:pt idx="6629">
                  <c:v>45023.017361111109</c:v>
                </c:pt>
                <c:pt idx="6630">
                  <c:v>45023.020833333336</c:v>
                </c:pt>
                <c:pt idx="6631">
                  <c:v>45023.024305555555</c:v>
                </c:pt>
                <c:pt idx="6632">
                  <c:v>45023.027777777781</c:v>
                </c:pt>
                <c:pt idx="6633">
                  <c:v>45023.03125</c:v>
                </c:pt>
                <c:pt idx="6634">
                  <c:v>45023.034722222219</c:v>
                </c:pt>
                <c:pt idx="6635">
                  <c:v>45023.038194444445</c:v>
                </c:pt>
                <c:pt idx="6636">
                  <c:v>45023.041666666664</c:v>
                </c:pt>
                <c:pt idx="6637">
                  <c:v>45023.045138888891</c:v>
                </c:pt>
                <c:pt idx="6638">
                  <c:v>45023.048611111109</c:v>
                </c:pt>
                <c:pt idx="6639">
                  <c:v>45023.052083333336</c:v>
                </c:pt>
                <c:pt idx="6640">
                  <c:v>45023.055555555555</c:v>
                </c:pt>
                <c:pt idx="6641">
                  <c:v>45023.059027777781</c:v>
                </c:pt>
                <c:pt idx="6642">
                  <c:v>45023.0625</c:v>
                </c:pt>
                <c:pt idx="6643">
                  <c:v>45023.065972222219</c:v>
                </c:pt>
                <c:pt idx="6644">
                  <c:v>45023.069444444445</c:v>
                </c:pt>
                <c:pt idx="6645">
                  <c:v>45023.072916666664</c:v>
                </c:pt>
                <c:pt idx="6646">
                  <c:v>45023.076388888891</c:v>
                </c:pt>
                <c:pt idx="6647">
                  <c:v>45023.079861111109</c:v>
                </c:pt>
                <c:pt idx="6648">
                  <c:v>45023.083333333336</c:v>
                </c:pt>
                <c:pt idx="6649">
                  <c:v>45023.086805555555</c:v>
                </c:pt>
                <c:pt idx="6650">
                  <c:v>45023.090277777781</c:v>
                </c:pt>
                <c:pt idx="6651">
                  <c:v>45023.09375</c:v>
                </c:pt>
                <c:pt idx="6652">
                  <c:v>45023.097222222219</c:v>
                </c:pt>
                <c:pt idx="6653">
                  <c:v>45023.100694444445</c:v>
                </c:pt>
                <c:pt idx="6654">
                  <c:v>45023.104166666664</c:v>
                </c:pt>
                <c:pt idx="6655">
                  <c:v>45023.107638888891</c:v>
                </c:pt>
                <c:pt idx="6656">
                  <c:v>45023.111111111109</c:v>
                </c:pt>
                <c:pt idx="6657">
                  <c:v>45023.114583333336</c:v>
                </c:pt>
                <c:pt idx="6658">
                  <c:v>45023.118055555555</c:v>
                </c:pt>
                <c:pt idx="6659">
                  <c:v>45023.121527777781</c:v>
                </c:pt>
                <c:pt idx="6660">
                  <c:v>45023.125</c:v>
                </c:pt>
                <c:pt idx="6661">
                  <c:v>45023.128472222219</c:v>
                </c:pt>
                <c:pt idx="6662">
                  <c:v>45023.131944444445</c:v>
                </c:pt>
                <c:pt idx="6663">
                  <c:v>45023.135416666664</c:v>
                </c:pt>
                <c:pt idx="6664">
                  <c:v>45023.138888888891</c:v>
                </c:pt>
                <c:pt idx="6665">
                  <c:v>45023.142361111109</c:v>
                </c:pt>
                <c:pt idx="6666">
                  <c:v>45023.145833333336</c:v>
                </c:pt>
                <c:pt idx="6667">
                  <c:v>45023.149305555555</c:v>
                </c:pt>
                <c:pt idx="6668">
                  <c:v>45023.152777777781</c:v>
                </c:pt>
                <c:pt idx="6669">
                  <c:v>45023.15625</c:v>
                </c:pt>
                <c:pt idx="6670">
                  <c:v>45023.159722222219</c:v>
                </c:pt>
                <c:pt idx="6671">
                  <c:v>45023.163194444445</c:v>
                </c:pt>
                <c:pt idx="6672">
                  <c:v>45023.166666666664</c:v>
                </c:pt>
                <c:pt idx="6673">
                  <c:v>45023.170138888891</c:v>
                </c:pt>
                <c:pt idx="6674">
                  <c:v>45023.173611111109</c:v>
                </c:pt>
                <c:pt idx="6675">
                  <c:v>45023.177083333336</c:v>
                </c:pt>
                <c:pt idx="6676">
                  <c:v>45023.180555555555</c:v>
                </c:pt>
                <c:pt idx="6677">
                  <c:v>45023.184027777781</c:v>
                </c:pt>
                <c:pt idx="6678">
                  <c:v>45023.1875</c:v>
                </c:pt>
                <c:pt idx="6679">
                  <c:v>45023.190972222219</c:v>
                </c:pt>
                <c:pt idx="6680">
                  <c:v>45023.194444444445</c:v>
                </c:pt>
                <c:pt idx="6681">
                  <c:v>45023.197916666664</c:v>
                </c:pt>
                <c:pt idx="6682">
                  <c:v>45023.201388888891</c:v>
                </c:pt>
                <c:pt idx="6683">
                  <c:v>45023.204861111109</c:v>
                </c:pt>
                <c:pt idx="6684">
                  <c:v>45023.208333333336</c:v>
                </c:pt>
                <c:pt idx="6685">
                  <c:v>45023.211805555555</c:v>
                </c:pt>
                <c:pt idx="6686">
                  <c:v>45023.215277777781</c:v>
                </c:pt>
                <c:pt idx="6687">
                  <c:v>45023.21875</c:v>
                </c:pt>
                <c:pt idx="6688">
                  <c:v>45023.222222222219</c:v>
                </c:pt>
                <c:pt idx="6689">
                  <c:v>45023.225694444445</c:v>
                </c:pt>
                <c:pt idx="6690">
                  <c:v>45023.229166666664</c:v>
                </c:pt>
                <c:pt idx="6691">
                  <c:v>45023.232638888891</c:v>
                </c:pt>
                <c:pt idx="6692">
                  <c:v>45023.236111111109</c:v>
                </c:pt>
                <c:pt idx="6693">
                  <c:v>45023.239583333336</c:v>
                </c:pt>
                <c:pt idx="6694">
                  <c:v>45023.243055555555</c:v>
                </c:pt>
                <c:pt idx="6695">
                  <c:v>45023.246527777781</c:v>
                </c:pt>
                <c:pt idx="6696">
                  <c:v>45023.25</c:v>
                </c:pt>
                <c:pt idx="6697">
                  <c:v>45023.253472222219</c:v>
                </c:pt>
                <c:pt idx="6698">
                  <c:v>45023.256944444445</c:v>
                </c:pt>
                <c:pt idx="6699">
                  <c:v>45023.260416666664</c:v>
                </c:pt>
                <c:pt idx="6700">
                  <c:v>45023.263888888891</c:v>
                </c:pt>
                <c:pt idx="6701">
                  <c:v>45023.267361111109</c:v>
                </c:pt>
                <c:pt idx="6702">
                  <c:v>45023.270833333336</c:v>
                </c:pt>
                <c:pt idx="6703">
                  <c:v>45023.274305555555</c:v>
                </c:pt>
                <c:pt idx="6704">
                  <c:v>45023.277777777781</c:v>
                </c:pt>
                <c:pt idx="6705">
                  <c:v>45023.28125</c:v>
                </c:pt>
                <c:pt idx="6706">
                  <c:v>45023.284722222219</c:v>
                </c:pt>
                <c:pt idx="6707">
                  <c:v>45023.288194444445</c:v>
                </c:pt>
                <c:pt idx="6708">
                  <c:v>45023.291666666664</c:v>
                </c:pt>
                <c:pt idx="6709">
                  <c:v>45023.295138888891</c:v>
                </c:pt>
                <c:pt idx="6710">
                  <c:v>45023.298611111109</c:v>
                </c:pt>
                <c:pt idx="6711">
                  <c:v>45023.302083333336</c:v>
                </c:pt>
                <c:pt idx="6712">
                  <c:v>45023.305555555555</c:v>
                </c:pt>
                <c:pt idx="6713">
                  <c:v>45023.309027777781</c:v>
                </c:pt>
                <c:pt idx="6714">
                  <c:v>45023.3125</c:v>
                </c:pt>
                <c:pt idx="6715">
                  <c:v>45023.315972222219</c:v>
                </c:pt>
                <c:pt idx="6716">
                  <c:v>45023.319444444445</c:v>
                </c:pt>
                <c:pt idx="6717">
                  <c:v>45023.322916666664</c:v>
                </c:pt>
                <c:pt idx="6718">
                  <c:v>45023.326388888891</c:v>
                </c:pt>
                <c:pt idx="6719">
                  <c:v>45023.329861111109</c:v>
                </c:pt>
                <c:pt idx="6720">
                  <c:v>45023.333333333336</c:v>
                </c:pt>
                <c:pt idx="6721">
                  <c:v>45023.336805555555</c:v>
                </c:pt>
                <c:pt idx="6722">
                  <c:v>45023.340277777781</c:v>
                </c:pt>
                <c:pt idx="6723">
                  <c:v>45023.34375</c:v>
                </c:pt>
                <c:pt idx="6724">
                  <c:v>45023.347222222219</c:v>
                </c:pt>
                <c:pt idx="6725">
                  <c:v>45023.350694444445</c:v>
                </c:pt>
                <c:pt idx="6726">
                  <c:v>45023.354166666664</c:v>
                </c:pt>
                <c:pt idx="6727">
                  <c:v>45023.357638888891</c:v>
                </c:pt>
                <c:pt idx="6728">
                  <c:v>45023.361111111109</c:v>
                </c:pt>
                <c:pt idx="6729">
                  <c:v>45023.364583333336</c:v>
                </c:pt>
                <c:pt idx="6730">
                  <c:v>45023.368055555555</c:v>
                </c:pt>
                <c:pt idx="6731">
                  <c:v>45023.371527777781</c:v>
                </c:pt>
                <c:pt idx="6732">
                  <c:v>45023.375</c:v>
                </c:pt>
                <c:pt idx="6733">
                  <c:v>45023.378472222219</c:v>
                </c:pt>
                <c:pt idx="6734">
                  <c:v>45023.381944444445</c:v>
                </c:pt>
                <c:pt idx="6735">
                  <c:v>45023.385416666664</c:v>
                </c:pt>
                <c:pt idx="6736">
                  <c:v>45023.388888888891</c:v>
                </c:pt>
                <c:pt idx="6737">
                  <c:v>45023.392361111109</c:v>
                </c:pt>
                <c:pt idx="6738">
                  <c:v>45023.395833333336</c:v>
                </c:pt>
                <c:pt idx="6739">
                  <c:v>45023.399305555555</c:v>
                </c:pt>
                <c:pt idx="6740">
                  <c:v>45023.402777777781</c:v>
                </c:pt>
                <c:pt idx="6741">
                  <c:v>45023.40625</c:v>
                </c:pt>
                <c:pt idx="6742">
                  <c:v>45023.409722222219</c:v>
                </c:pt>
                <c:pt idx="6743">
                  <c:v>45023.413194444445</c:v>
                </c:pt>
                <c:pt idx="6744">
                  <c:v>45023.416666666664</c:v>
                </c:pt>
                <c:pt idx="6745">
                  <c:v>45023.420138888891</c:v>
                </c:pt>
                <c:pt idx="6746">
                  <c:v>45023.423611111109</c:v>
                </c:pt>
                <c:pt idx="6747">
                  <c:v>45023.427083333336</c:v>
                </c:pt>
                <c:pt idx="6748">
                  <c:v>45023.430555555555</c:v>
                </c:pt>
                <c:pt idx="6749">
                  <c:v>45023.434027777781</c:v>
                </c:pt>
                <c:pt idx="6750">
                  <c:v>45023.4375</c:v>
                </c:pt>
                <c:pt idx="6751">
                  <c:v>45023.440972222219</c:v>
                </c:pt>
                <c:pt idx="6752">
                  <c:v>45023.444444444445</c:v>
                </c:pt>
                <c:pt idx="6753">
                  <c:v>45023.447916666664</c:v>
                </c:pt>
                <c:pt idx="6754">
                  <c:v>45023.451388888891</c:v>
                </c:pt>
                <c:pt idx="6755">
                  <c:v>45023.454861111109</c:v>
                </c:pt>
                <c:pt idx="6756">
                  <c:v>45023.458333333336</c:v>
                </c:pt>
                <c:pt idx="6757">
                  <c:v>45023.461805555555</c:v>
                </c:pt>
                <c:pt idx="6758">
                  <c:v>45023.465277777781</c:v>
                </c:pt>
                <c:pt idx="6759">
                  <c:v>45023.46875</c:v>
                </c:pt>
                <c:pt idx="6760">
                  <c:v>45023.472222222219</c:v>
                </c:pt>
                <c:pt idx="6761">
                  <c:v>45023.475694444445</c:v>
                </c:pt>
                <c:pt idx="6762">
                  <c:v>45023.479166666664</c:v>
                </c:pt>
                <c:pt idx="6763">
                  <c:v>45023.482638888891</c:v>
                </c:pt>
                <c:pt idx="6764">
                  <c:v>45023.486111111109</c:v>
                </c:pt>
                <c:pt idx="6765">
                  <c:v>45023.489583333336</c:v>
                </c:pt>
                <c:pt idx="6766">
                  <c:v>45023.493055555555</c:v>
                </c:pt>
                <c:pt idx="6767">
                  <c:v>45023.496527777781</c:v>
                </c:pt>
                <c:pt idx="6768">
                  <c:v>45023.5</c:v>
                </c:pt>
                <c:pt idx="6769">
                  <c:v>45023.503472222219</c:v>
                </c:pt>
                <c:pt idx="6770">
                  <c:v>45023.506944444445</c:v>
                </c:pt>
                <c:pt idx="6771">
                  <c:v>45023.510416666664</c:v>
                </c:pt>
                <c:pt idx="6772">
                  <c:v>45023.513888888891</c:v>
                </c:pt>
                <c:pt idx="6773">
                  <c:v>45023.517361111109</c:v>
                </c:pt>
                <c:pt idx="6774">
                  <c:v>45023.520833333336</c:v>
                </c:pt>
                <c:pt idx="6775">
                  <c:v>45023.524305555555</c:v>
                </c:pt>
                <c:pt idx="6776">
                  <c:v>45023.527777777781</c:v>
                </c:pt>
                <c:pt idx="6777">
                  <c:v>45023.53125</c:v>
                </c:pt>
                <c:pt idx="6778">
                  <c:v>45023.534722222219</c:v>
                </c:pt>
                <c:pt idx="6779">
                  <c:v>45023.538194444445</c:v>
                </c:pt>
                <c:pt idx="6780">
                  <c:v>45023.541666666664</c:v>
                </c:pt>
                <c:pt idx="6781">
                  <c:v>45023.545138888891</c:v>
                </c:pt>
                <c:pt idx="6782">
                  <c:v>45023.548611111109</c:v>
                </c:pt>
                <c:pt idx="6783">
                  <c:v>45023.552083333336</c:v>
                </c:pt>
                <c:pt idx="6784">
                  <c:v>45023.555555555555</c:v>
                </c:pt>
                <c:pt idx="6785">
                  <c:v>45023.559027777781</c:v>
                </c:pt>
                <c:pt idx="6786">
                  <c:v>45023.5625</c:v>
                </c:pt>
                <c:pt idx="6787">
                  <c:v>45023.565972222219</c:v>
                </c:pt>
                <c:pt idx="6788">
                  <c:v>45023.569444444445</c:v>
                </c:pt>
                <c:pt idx="6789">
                  <c:v>45023.572916666664</c:v>
                </c:pt>
                <c:pt idx="6790">
                  <c:v>45023.576388888891</c:v>
                </c:pt>
                <c:pt idx="6791">
                  <c:v>45023.579861111109</c:v>
                </c:pt>
                <c:pt idx="6792">
                  <c:v>45023.583333333336</c:v>
                </c:pt>
                <c:pt idx="6793">
                  <c:v>45023.586805555555</c:v>
                </c:pt>
                <c:pt idx="6794">
                  <c:v>45023.590277777781</c:v>
                </c:pt>
                <c:pt idx="6795">
                  <c:v>45023.59375</c:v>
                </c:pt>
                <c:pt idx="6796">
                  <c:v>45023.597222222219</c:v>
                </c:pt>
                <c:pt idx="6797">
                  <c:v>45023.600694444445</c:v>
                </c:pt>
                <c:pt idx="6798">
                  <c:v>45023.604166666664</c:v>
                </c:pt>
                <c:pt idx="6799">
                  <c:v>45023.607638888891</c:v>
                </c:pt>
                <c:pt idx="6800">
                  <c:v>45023.611111111109</c:v>
                </c:pt>
                <c:pt idx="6801">
                  <c:v>45023.614583333336</c:v>
                </c:pt>
                <c:pt idx="6802">
                  <c:v>45023.618055555555</c:v>
                </c:pt>
                <c:pt idx="6803">
                  <c:v>45023.621527777781</c:v>
                </c:pt>
                <c:pt idx="6804">
                  <c:v>45023.625</c:v>
                </c:pt>
                <c:pt idx="6805">
                  <c:v>45023.628472222219</c:v>
                </c:pt>
                <c:pt idx="6806">
                  <c:v>45023.631944444445</c:v>
                </c:pt>
                <c:pt idx="6807">
                  <c:v>45023.635416666664</c:v>
                </c:pt>
                <c:pt idx="6808">
                  <c:v>45023.638888888891</c:v>
                </c:pt>
                <c:pt idx="6809">
                  <c:v>45023.642361111109</c:v>
                </c:pt>
                <c:pt idx="6810">
                  <c:v>45023.645833333336</c:v>
                </c:pt>
                <c:pt idx="6811">
                  <c:v>45023.649305555555</c:v>
                </c:pt>
                <c:pt idx="6812">
                  <c:v>45023.652777777781</c:v>
                </c:pt>
                <c:pt idx="6813">
                  <c:v>45023.65625</c:v>
                </c:pt>
                <c:pt idx="6814">
                  <c:v>45023.659722222219</c:v>
                </c:pt>
                <c:pt idx="6815">
                  <c:v>45023.663194444445</c:v>
                </c:pt>
                <c:pt idx="6816">
                  <c:v>45023.666666666664</c:v>
                </c:pt>
                <c:pt idx="6817">
                  <c:v>45023.670138888891</c:v>
                </c:pt>
                <c:pt idx="6818">
                  <c:v>45023.673611111109</c:v>
                </c:pt>
                <c:pt idx="6819">
                  <c:v>45023.677083333336</c:v>
                </c:pt>
                <c:pt idx="6820">
                  <c:v>45023.680555555555</c:v>
                </c:pt>
                <c:pt idx="6821">
                  <c:v>45023.684027777781</c:v>
                </c:pt>
                <c:pt idx="6822">
                  <c:v>45023.6875</c:v>
                </c:pt>
                <c:pt idx="6823">
                  <c:v>45023.690972222219</c:v>
                </c:pt>
                <c:pt idx="6824">
                  <c:v>45023.694444444445</c:v>
                </c:pt>
                <c:pt idx="6825">
                  <c:v>45023.697916666664</c:v>
                </c:pt>
                <c:pt idx="6826">
                  <c:v>45023.701388888891</c:v>
                </c:pt>
                <c:pt idx="6827">
                  <c:v>45023.704861111109</c:v>
                </c:pt>
                <c:pt idx="6828">
                  <c:v>45023.708333333336</c:v>
                </c:pt>
                <c:pt idx="6829">
                  <c:v>45023.711805555555</c:v>
                </c:pt>
                <c:pt idx="6830">
                  <c:v>45023.715277777781</c:v>
                </c:pt>
                <c:pt idx="6831">
                  <c:v>45023.71875</c:v>
                </c:pt>
                <c:pt idx="6832">
                  <c:v>45023.722222222219</c:v>
                </c:pt>
                <c:pt idx="6833">
                  <c:v>45023.725694444445</c:v>
                </c:pt>
                <c:pt idx="6834">
                  <c:v>45023.729166666664</c:v>
                </c:pt>
                <c:pt idx="6835">
                  <c:v>45023.732638888891</c:v>
                </c:pt>
                <c:pt idx="6836">
                  <c:v>45023.736111111109</c:v>
                </c:pt>
                <c:pt idx="6837">
                  <c:v>45023.739583333336</c:v>
                </c:pt>
                <c:pt idx="6838">
                  <c:v>45023.743055555555</c:v>
                </c:pt>
                <c:pt idx="6839">
                  <c:v>45023.746527777781</c:v>
                </c:pt>
                <c:pt idx="6840">
                  <c:v>45023.75</c:v>
                </c:pt>
                <c:pt idx="6841">
                  <c:v>45023.753472222219</c:v>
                </c:pt>
                <c:pt idx="6842">
                  <c:v>45023.756944444445</c:v>
                </c:pt>
                <c:pt idx="6843">
                  <c:v>45023.760416666664</c:v>
                </c:pt>
                <c:pt idx="6844">
                  <c:v>45023.763888888891</c:v>
                </c:pt>
                <c:pt idx="6845">
                  <c:v>45023.767361111109</c:v>
                </c:pt>
                <c:pt idx="6846">
                  <c:v>45023.770833333336</c:v>
                </c:pt>
                <c:pt idx="6847">
                  <c:v>45023.774305555555</c:v>
                </c:pt>
                <c:pt idx="6848">
                  <c:v>45023.777777777781</c:v>
                </c:pt>
                <c:pt idx="6849">
                  <c:v>45023.78125</c:v>
                </c:pt>
                <c:pt idx="6850">
                  <c:v>45023.784722222219</c:v>
                </c:pt>
                <c:pt idx="6851">
                  <c:v>45023.788194444445</c:v>
                </c:pt>
                <c:pt idx="6852">
                  <c:v>45023.791666666664</c:v>
                </c:pt>
                <c:pt idx="6853">
                  <c:v>45023.795138888891</c:v>
                </c:pt>
                <c:pt idx="6854">
                  <c:v>45023.798611111109</c:v>
                </c:pt>
                <c:pt idx="6855">
                  <c:v>45023.802083333336</c:v>
                </c:pt>
                <c:pt idx="6856">
                  <c:v>45023.805555555555</c:v>
                </c:pt>
                <c:pt idx="6857">
                  <c:v>45023.809027777781</c:v>
                </c:pt>
                <c:pt idx="6858">
                  <c:v>45023.8125</c:v>
                </c:pt>
                <c:pt idx="6859">
                  <c:v>45023.815972222219</c:v>
                </c:pt>
                <c:pt idx="6860">
                  <c:v>45023.819444444445</c:v>
                </c:pt>
                <c:pt idx="6861">
                  <c:v>45023.822916666664</c:v>
                </c:pt>
                <c:pt idx="6862">
                  <c:v>45023.826388888891</c:v>
                </c:pt>
                <c:pt idx="6863">
                  <c:v>45023.829861111109</c:v>
                </c:pt>
                <c:pt idx="6864">
                  <c:v>45023.833333333336</c:v>
                </c:pt>
                <c:pt idx="6865">
                  <c:v>45023.836805555555</c:v>
                </c:pt>
                <c:pt idx="6866">
                  <c:v>45023.840277777781</c:v>
                </c:pt>
                <c:pt idx="6867">
                  <c:v>45023.84375</c:v>
                </c:pt>
                <c:pt idx="6868">
                  <c:v>45023.847222222219</c:v>
                </c:pt>
                <c:pt idx="6869">
                  <c:v>45023.850694444445</c:v>
                </c:pt>
                <c:pt idx="6870">
                  <c:v>45023.854166666664</c:v>
                </c:pt>
                <c:pt idx="6871">
                  <c:v>45023.857638888891</c:v>
                </c:pt>
                <c:pt idx="6872">
                  <c:v>45023.861111111109</c:v>
                </c:pt>
                <c:pt idx="6873">
                  <c:v>45023.864583333336</c:v>
                </c:pt>
                <c:pt idx="6874">
                  <c:v>45023.868055555555</c:v>
                </c:pt>
                <c:pt idx="6875">
                  <c:v>45023.871527777781</c:v>
                </c:pt>
                <c:pt idx="6876">
                  <c:v>45023.875</c:v>
                </c:pt>
                <c:pt idx="6877">
                  <c:v>45023.878472222219</c:v>
                </c:pt>
                <c:pt idx="6878">
                  <c:v>45023.881944444445</c:v>
                </c:pt>
                <c:pt idx="6879">
                  <c:v>45023.885416666664</c:v>
                </c:pt>
                <c:pt idx="6880">
                  <c:v>45023.888888888891</c:v>
                </c:pt>
                <c:pt idx="6881">
                  <c:v>45023.892361111109</c:v>
                </c:pt>
                <c:pt idx="6882">
                  <c:v>45023.895833333336</c:v>
                </c:pt>
                <c:pt idx="6883">
                  <c:v>45023.899305555555</c:v>
                </c:pt>
                <c:pt idx="6884">
                  <c:v>45023.902777777781</c:v>
                </c:pt>
                <c:pt idx="6885">
                  <c:v>45023.90625</c:v>
                </c:pt>
                <c:pt idx="6886">
                  <c:v>45023.909722222219</c:v>
                </c:pt>
                <c:pt idx="6887">
                  <c:v>45023.913194444445</c:v>
                </c:pt>
                <c:pt idx="6888">
                  <c:v>45023.916666666664</c:v>
                </c:pt>
                <c:pt idx="6889">
                  <c:v>45023.920138888891</c:v>
                </c:pt>
                <c:pt idx="6890">
                  <c:v>45023.923611111109</c:v>
                </c:pt>
                <c:pt idx="6891">
                  <c:v>45023.927083333336</c:v>
                </c:pt>
                <c:pt idx="6892">
                  <c:v>45023.930555555555</c:v>
                </c:pt>
                <c:pt idx="6893">
                  <c:v>45023.934027777781</c:v>
                </c:pt>
                <c:pt idx="6894">
                  <c:v>45023.9375</c:v>
                </c:pt>
                <c:pt idx="6895">
                  <c:v>45023.940972222219</c:v>
                </c:pt>
                <c:pt idx="6896">
                  <c:v>45023.944444444445</c:v>
                </c:pt>
                <c:pt idx="6897">
                  <c:v>45023.947916666664</c:v>
                </c:pt>
                <c:pt idx="6898">
                  <c:v>45023.951388888891</c:v>
                </c:pt>
                <c:pt idx="6899">
                  <c:v>45023.954861111109</c:v>
                </c:pt>
                <c:pt idx="6900">
                  <c:v>45023.958333333336</c:v>
                </c:pt>
                <c:pt idx="6901">
                  <c:v>45023.961805555555</c:v>
                </c:pt>
                <c:pt idx="6902">
                  <c:v>45023.965277777781</c:v>
                </c:pt>
                <c:pt idx="6903">
                  <c:v>45023.96875</c:v>
                </c:pt>
                <c:pt idx="6904">
                  <c:v>45023.972222222219</c:v>
                </c:pt>
                <c:pt idx="6905">
                  <c:v>45023.975694444445</c:v>
                </c:pt>
                <c:pt idx="6906">
                  <c:v>45023.979166666664</c:v>
                </c:pt>
                <c:pt idx="6907">
                  <c:v>45023.982638888891</c:v>
                </c:pt>
                <c:pt idx="6908">
                  <c:v>45023.986111111109</c:v>
                </c:pt>
                <c:pt idx="6909">
                  <c:v>45023.989583333336</c:v>
                </c:pt>
                <c:pt idx="6910">
                  <c:v>45023.993055555555</c:v>
                </c:pt>
                <c:pt idx="6911">
                  <c:v>45023.996527777781</c:v>
                </c:pt>
                <c:pt idx="6912">
                  <c:v>45024</c:v>
                </c:pt>
                <c:pt idx="6913">
                  <c:v>45024.003472222219</c:v>
                </c:pt>
                <c:pt idx="6914">
                  <c:v>45024.006944444445</c:v>
                </c:pt>
                <c:pt idx="6915">
                  <c:v>45024.010416666664</c:v>
                </c:pt>
                <c:pt idx="6916">
                  <c:v>45024.013888888891</c:v>
                </c:pt>
                <c:pt idx="6917">
                  <c:v>45024.017361111109</c:v>
                </c:pt>
                <c:pt idx="6918">
                  <c:v>45024.020833333336</c:v>
                </c:pt>
                <c:pt idx="6919">
                  <c:v>45024.024305555555</c:v>
                </c:pt>
                <c:pt idx="6920">
                  <c:v>45024.027777777781</c:v>
                </c:pt>
                <c:pt idx="6921">
                  <c:v>45024.03125</c:v>
                </c:pt>
                <c:pt idx="6922">
                  <c:v>45024.034722222219</c:v>
                </c:pt>
                <c:pt idx="6923">
                  <c:v>45024.038194444445</c:v>
                </c:pt>
                <c:pt idx="6924">
                  <c:v>45024.041666666664</c:v>
                </c:pt>
                <c:pt idx="6925">
                  <c:v>45024.045138888891</c:v>
                </c:pt>
                <c:pt idx="6926">
                  <c:v>45024.048611111109</c:v>
                </c:pt>
                <c:pt idx="6927">
                  <c:v>45024.052083333336</c:v>
                </c:pt>
                <c:pt idx="6928">
                  <c:v>45024.055555555555</c:v>
                </c:pt>
                <c:pt idx="6929">
                  <c:v>45024.059027777781</c:v>
                </c:pt>
                <c:pt idx="6930">
                  <c:v>45024.0625</c:v>
                </c:pt>
                <c:pt idx="6931">
                  <c:v>45024.065972222219</c:v>
                </c:pt>
                <c:pt idx="6932">
                  <c:v>45024.069444444445</c:v>
                </c:pt>
                <c:pt idx="6933">
                  <c:v>45024.072916666664</c:v>
                </c:pt>
                <c:pt idx="6934">
                  <c:v>45024.076388888891</c:v>
                </c:pt>
                <c:pt idx="6935">
                  <c:v>45024.079861111109</c:v>
                </c:pt>
                <c:pt idx="6936">
                  <c:v>45024.083333333336</c:v>
                </c:pt>
                <c:pt idx="6937">
                  <c:v>45024.086805555555</c:v>
                </c:pt>
                <c:pt idx="6938">
                  <c:v>45024.090277777781</c:v>
                </c:pt>
                <c:pt idx="6939">
                  <c:v>45024.09375</c:v>
                </c:pt>
                <c:pt idx="6940">
                  <c:v>45024.097222222219</c:v>
                </c:pt>
                <c:pt idx="6941">
                  <c:v>45024.100694444445</c:v>
                </c:pt>
                <c:pt idx="6942">
                  <c:v>45024.104166666664</c:v>
                </c:pt>
                <c:pt idx="6943">
                  <c:v>45024.107638888891</c:v>
                </c:pt>
                <c:pt idx="6944">
                  <c:v>45024.111111111109</c:v>
                </c:pt>
                <c:pt idx="6945">
                  <c:v>45024.114583333336</c:v>
                </c:pt>
                <c:pt idx="6946">
                  <c:v>45024.118055555555</c:v>
                </c:pt>
                <c:pt idx="6947">
                  <c:v>45024.121527777781</c:v>
                </c:pt>
                <c:pt idx="6948">
                  <c:v>45024.125</c:v>
                </c:pt>
                <c:pt idx="6949">
                  <c:v>45024.128472222219</c:v>
                </c:pt>
                <c:pt idx="6950">
                  <c:v>45024.131944444445</c:v>
                </c:pt>
                <c:pt idx="6951">
                  <c:v>45024.135416666664</c:v>
                </c:pt>
                <c:pt idx="6952">
                  <c:v>45024.138888888891</c:v>
                </c:pt>
                <c:pt idx="6953">
                  <c:v>45024.142361111109</c:v>
                </c:pt>
                <c:pt idx="6954">
                  <c:v>45024.145833333336</c:v>
                </c:pt>
                <c:pt idx="6955">
                  <c:v>45024.149305555555</c:v>
                </c:pt>
                <c:pt idx="6956">
                  <c:v>45024.152777777781</c:v>
                </c:pt>
                <c:pt idx="6957">
                  <c:v>45024.15625</c:v>
                </c:pt>
                <c:pt idx="6958">
                  <c:v>45024.159722222219</c:v>
                </c:pt>
                <c:pt idx="6959">
                  <c:v>45024.163194444445</c:v>
                </c:pt>
                <c:pt idx="6960">
                  <c:v>45024.166666666664</c:v>
                </c:pt>
                <c:pt idx="6961">
                  <c:v>45024.170138888891</c:v>
                </c:pt>
                <c:pt idx="6962">
                  <c:v>45024.173611111109</c:v>
                </c:pt>
                <c:pt idx="6963">
                  <c:v>45024.177083333336</c:v>
                </c:pt>
                <c:pt idx="6964">
                  <c:v>45024.180555555555</c:v>
                </c:pt>
                <c:pt idx="6965">
                  <c:v>45024.184027777781</c:v>
                </c:pt>
                <c:pt idx="6966">
                  <c:v>45024.1875</c:v>
                </c:pt>
                <c:pt idx="6967">
                  <c:v>45024.190972222219</c:v>
                </c:pt>
                <c:pt idx="6968">
                  <c:v>45024.194444444445</c:v>
                </c:pt>
                <c:pt idx="6969">
                  <c:v>45024.197916666664</c:v>
                </c:pt>
                <c:pt idx="6970">
                  <c:v>45024.201388888891</c:v>
                </c:pt>
                <c:pt idx="6971">
                  <c:v>45024.204861111109</c:v>
                </c:pt>
                <c:pt idx="6972">
                  <c:v>45024.208333333336</c:v>
                </c:pt>
                <c:pt idx="6973">
                  <c:v>45024.211805555555</c:v>
                </c:pt>
                <c:pt idx="6974">
                  <c:v>45024.215277777781</c:v>
                </c:pt>
                <c:pt idx="6975">
                  <c:v>45024.21875</c:v>
                </c:pt>
                <c:pt idx="6976">
                  <c:v>45024.222222222219</c:v>
                </c:pt>
                <c:pt idx="6977">
                  <c:v>45024.225694444445</c:v>
                </c:pt>
                <c:pt idx="6978">
                  <c:v>45024.229166666664</c:v>
                </c:pt>
                <c:pt idx="6979">
                  <c:v>45024.232638888891</c:v>
                </c:pt>
                <c:pt idx="6980">
                  <c:v>45024.236111111109</c:v>
                </c:pt>
                <c:pt idx="6981">
                  <c:v>45024.239583333336</c:v>
                </c:pt>
                <c:pt idx="6982">
                  <c:v>45024.243055555555</c:v>
                </c:pt>
                <c:pt idx="6983">
                  <c:v>45024.246527777781</c:v>
                </c:pt>
                <c:pt idx="6984">
                  <c:v>45024.25</c:v>
                </c:pt>
                <c:pt idx="6985">
                  <c:v>45024.253472222219</c:v>
                </c:pt>
                <c:pt idx="6986">
                  <c:v>45024.256944444445</c:v>
                </c:pt>
                <c:pt idx="6987">
                  <c:v>45024.260416666664</c:v>
                </c:pt>
                <c:pt idx="6988">
                  <c:v>45024.263888888891</c:v>
                </c:pt>
                <c:pt idx="6989">
                  <c:v>45024.267361111109</c:v>
                </c:pt>
                <c:pt idx="6990">
                  <c:v>45024.270833333336</c:v>
                </c:pt>
                <c:pt idx="6991">
                  <c:v>45024.274305555555</c:v>
                </c:pt>
                <c:pt idx="6992">
                  <c:v>45024.277777777781</c:v>
                </c:pt>
                <c:pt idx="6993">
                  <c:v>45024.28125</c:v>
                </c:pt>
                <c:pt idx="6994">
                  <c:v>45024.284722222219</c:v>
                </c:pt>
                <c:pt idx="6995">
                  <c:v>45024.288194444445</c:v>
                </c:pt>
                <c:pt idx="6996">
                  <c:v>45024.291666666664</c:v>
                </c:pt>
                <c:pt idx="6997">
                  <c:v>45024.295138888891</c:v>
                </c:pt>
                <c:pt idx="6998">
                  <c:v>45024.298611111109</c:v>
                </c:pt>
                <c:pt idx="6999">
                  <c:v>45024.302083333336</c:v>
                </c:pt>
                <c:pt idx="7000">
                  <c:v>45024.305555555555</c:v>
                </c:pt>
                <c:pt idx="7001">
                  <c:v>45024.309027777781</c:v>
                </c:pt>
                <c:pt idx="7002">
                  <c:v>45024.3125</c:v>
                </c:pt>
                <c:pt idx="7003">
                  <c:v>45024.315972222219</c:v>
                </c:pt>
                <c:pt idx="7004">
                  <c:v>45024.319444444445</c:v>
                </c:pt>
                <c:pt idx="7005">
                  <c:v>45024.322916666664</c:v>
                </c:pt>
                <c:pt idx="7006">
                  <c:v>45024.326388888891</c:v>
                </c:pt>
                <c:pt idx="7007">
                  <c:v>45024.329861111109</c:v>
                </c:pt>
                <c:pt idx="7008">
                  <c:v>45024.333333333336</c:v>
                </c:pt>
                <c:pt idx="7009">
                  <c:v>45024.336805555555</c:v>
                </c:pt>
                <c:pt idx="7010">
                  <c:v>45024.340277777781</c:v>
                </c:pt>
                <c:pt idx="7011">
                  <c:v>45024.34375</c:v>
                </c:pt>
                <c:pt idx="7012">
                  <c:v>45024.347222222219</c:v>
                </c:pt>
                <c:pt idx="7013">
                  <c:v>45024.350694444445</c:v>
                </c:pt>
                <c:pt idx="7014">
                  <c:v>45024.354166666664</c:v>
                </c:pt>
                <c:pt idx="7015">
                  <c:v>45024.357638888891</c:v>
                </c:pt>
                <c:pt idx="7016">
                  <c:v>45024.361111111109</c:v>
                </c:pt>
                <c:pt idx="7017">
                  <c:v>45024.364583333336</c:v>
                </c:pt>
                <c:pt idx="7018">
                  <c:v>45024.368055555555</c:v>
                </c:pt>
                <c:pt idx="7019">
                  <c:v>45024.371527777781</c:v>
                </c:pt>
                <c:pt idx="7020">
                  <c:v>45024.375</c:v>
                </c:pt>
                <c:pt idx="7021">
                  <c:v>45024.378472222219</c:v>
                </c:pt>
                <c:pt idx="7022">
                  <c:v>45024.381944444445</c:v>
                </c:pt>
                <c:pt idx="7023">
                  <c:v>45024.385416666664</c:v>
                </c:pt>
                <c:pt idx="7024">
                  <c:v>45024.388888888891</c:v>
                </c:pt>
                <c:pt idx="7025">
                  <c:v>45024.392361111109</c:v>
                </c:pt>
                <c:pt idx="7026">
                  <c:v>45024.395833333336</c:v>
                </c:pt>
                <c:pt idx="7027">
                  <c:v>45024.399305555555</c:v>
                </c:pt>
                <c:pt idx="7028">
                  <c:v>45024.402777777781</c:v>
                </c:pt>
                <c:pt idx="7029">
                  <c:v>45024.40625</c:v>
                </c:pt>
                <c:pt idx="7030">
                  <c:v>45024.409722222219</c:v>
                </c:pt>
                <c:pt idx="7031">
                  <c:v>45024.413194444445</c:v>
                </c:pt>
                <c:pt idx="7032">
                  <c:v>45024.416666666664</c:v>
                </c:pt>
                <c:pt idx="7033">
                  <c:v>45024.420138888891</c:v>
                </c:pt>
                <c:pt idx="7034">
                  <c:v>45024.423611111109</c:v>
                </c:pt>
                <c:pt idx="7035">
                  <c:v>45024.427083333336</c:v>
                </c:pt>
                <c:pt idx="7036">
                  <c:v>45024.430555555555</c:v>
                </c:pt>
                <c:pt idx="7037">
                  <c:v>45024.434027777781</c:v>
                </c:pt>
                <c:pt idx="7038">
                  <c:v>45024.4375</c:v>
                </c:pt>
                <c:pt idx="7039">
                  <c:v>45024.440972222219</c:v>
                </c:pt>
                <c:pt idx="7040">
                  <c:v>45024.444444444445</c:v>
                </c:pt>
                <c:pt idx="7041">
                  <c:v>45024.447916666664</c:v>
                </c:pt>
                <c:pt idx="7042">
                  <c:v>45024.451388888891</c:v>
                </c:pt>
                <c:pt idx="7043">
                  <c:v>45024.454861111109</c:v>
                </c:pt>
                <c:pt idx="7044">
                  <c:v>45024.458333333336</c:v>
                </c:pt>
                <c:pt idx="7045">
                  <c:v>45024.461805555555</c:v>
                </c:pt>
                <c:pt idx="7046">
                  <c:v>45024.465277777781</c:v>
                </c:pt>
                <c:pt idx="7047">
                  <c:v>45024.46875</c:v>
                </c:pt>
                <c:pt idx="7048">
                  <c:v>45024.472222222219</c:v>
                </c:pt>
                <c:pt idx="7049">
                  <c:v>45024.475694444445</c:v>
                </c:pt>
                <c:pt idx="7050">
                  <c:v>45024.479166666664</c:v>
                </c:pt>
                <c:pt idx="7051">
                  <c:v>45024.482638888891</c:v>
                </c:pt>
                <c:pt idx="7052">
                  <c:v>45024.486111111109</c:v>
                </c:pt>
                <c:pt idx="7053">
                  <c:v>45024.489583333336</c:v>
                </c:pt>
                <c:pt idx="7054">
                  <c:v>45024.493055555555</c:v>
                </c:pt>
                <c:pt idx="7055">
                  <c:v>45024.496527777781</c:v>
                </c:pt>
                <c:pt idx="7056">
                  <c:v>45024.5</c:v>
                </c:pt>
                <c:pt idx="7057">
                  <c:v>45024.503472222219</c:v>
                </c:pt>
                <c:pt idx="7058">
                  <c:v>45024.506944444445</c:v>
                </c:pt>
                <c:pt idx="7059">
                  <c:v>45024.510416666664</c:v>
                </c:pt>
                <c:pt idx="7060">
                  <c:v>45024.513888888891</c:v>
                </c:pt>
                <c:pt idx="7061">
                  <c:v>45024.517361111109</c:v>
                </c:pt>
                <c:pt idx="7062">
                  <c:v>45024.520833333336</c:v>
                </c:pt>
                <c:pt idx="7063">
                  <c:v>45024.524305555555</c:v>
                </c:pt>
                <c:pt idx="7064">
                  <c:v>45024.527777777781</c:v>
                </c:pt>
                <c:pt idx="7065">
                  <c:v>45024.53125</c:v>
                </c:pt>
                <c:pt idx="7066">
                  <c:v>45024.534722222219</c:v>
                </c:pt>
                <c:pt idx="7067">
                  <c:v>45024.538194444445</c:v>
                </c:pt>
                <c:pt idx="7068">
                  <c:v>45024.541666666664</c:v>
                </c:pt>
                <c:pt idx="7069">
                  <c:v>45024.545138888891</c:v>
                </c:pt>
                <c:pt idx="7070">
                  <c:v>45024.548611111109</c:v>
                </c:pt>
                <c:pt idx="7071">
                  <c:v>45024.552083333336</c:v>
                </c:pt>
                <c:pt idx="7072">
                  <c:v>45024.555555555555</c:v>
                </c:pt>
                <c:pt idx="7073">
                  <c:v>45024.559027777781</c:v>
                </c:pt>
                <c:pt idx="7074">
                  <c:v>45024.5625</c:v>
                </c:pt>
                <c:pt idx="7075">
                  <c:v>45024.565972222219</c:v>
                </c:pt>
                <c:pt idx="7076">
                  <c:v>45024.569444444445</c:v>
                </c:pt>
                <c:pt idx="7077">
                  <c:v>45024.572916666664</c:v>
                </c:pt>
                <c:pt idx="7078">
                  <c:v>45024.576388888891</c:v>
                </c:pt>
                <c:pt idx="7079">
                  <c:v>45024.579861111109</c:v>
                </c:pt>
                <c:pt idx="7080">
                  <c:v>45024.583333333336</c:v>
                </c:pt>
                <c:pt idx="7081">
                  <c:v>45024.586805555555</c:v>
                </c:pt>
                <c:pt idx="7082">
                  <c:v>45024.590277777781</c:v>
                </c:pt>
                <c:pt idx="7083">
                  <c:v>45024.59375</c:v>
                </c:pt>
                <c:pt idx="7084">
                  <c:v>45024.597222222219</c:v>
                </c:pt>
                <c:pt idx="7085">
                  <c:v>45024.600694444445</c:v>
                </c:pt>
                <c:pt idx="7086">
                  <c:v>45024.604166666664</c:v>
                </c:pt>
                <c:pt idx="7087">
                  <c:v>45024.607638888891</c:v>
                </c:pt>
                <c:pt idx="7088">
                  <c:v>45024.611111111109</c:v>
                </c:pt>
                <c:pt idx="7089">
                  <c:v>45024.614583333336</c:v>
                </c:pt>
                <c:pt idx="7090">
                  <c:v>45024.618055555555</c:v>
                </c:pt>
                <c:pt idx="7091">
                  <c:v>45024.621527777781</c:v>
                </c:pt>
                <c:pt idx="7092">
                  <c:v>45024.625</c:v>
                </c:pt>
                <c:pt idx="7093">
                  <c:v>45024.628472222219</c:v>
                </c:pt>
                <c:pt idx="7094">
                  <c:v>45024.631944444445</c:v>
                </c:pt>
                <c:pt idx="7095">
                  <c:v>45024.635416666664</c:v>
                </c:pt>
                <c:pt idx="7096">
                  <c:v>45024.638888888891</c:v>
                </c:pt>
                <c:pt idx="7097">
                  <c:v>45024.642361111109</c:v>
                </c:pt>
                <c:pt idx="7098">
                  <c:v>45024.645833333336</c:v>
                </c:pt>
                <c:pt idx="7099">
                  <c:v>45024.649305555555</c:v>
                </c:pt>
                <c:pt idx="7100">
                  <c:v>45024.652777777781</c:v>
                </c:pt>
                <c:pt idx="7101">
                  <c:v>45024.65625</c:v>
                </c:pt>
                <c:pt idx="7102">
                  <c:v>45024.659722222219</c:v>
                </c:pt>
                <c:pt idx="7103">
                  <c:v>45024.663194444445</c:v>
                </c:pt>
                <c:pt idx="7104">
                  <c:v>45024.666666666664</c:v>
                </c:pt>
                <c:pt idx="7105">
                  <c:v>45024.670138888891</c:v>
                </c:pt>
                <c:pt idx="7106">
                  <c:v>45024.673611111109</c:v>
                </c:pt>
                <c:pt idx="7107">
                  <c:v>45024.677083333336</c:v>
                </c:pt>
                <c:pt idx="7108">
                  <c:v>45024.680555555555</c:v>
                </c:pt>
                <c:pt idx="7109">
                  <c:v>45024.684027777781</c:v>
                </c:pt>
                <c:pt idx="7110">
                  <c:v>45024.6875</c:v>
                </c:pt>
                <c:pt idx="7111">
                  <c:v>45024.690972222219</c:v>
                </c:pt>
                <c:pt idx="7112">
                  <c:v>45024.694444444445</c:v>
                </c:pt>
                <c:pt idx="7113">
                  <c:v>45024.697916666664</c:v>
                </c:pt>
                <c:pt idx="7114">
                  <c:v>45024.701388888891</c:v>
                </c:pt>
                <c:pt idx="7115">
                  <c:v>45024.704861111109</c:v>
                </c:pt>
                <c:pt idx="7116">
                  <c:v>45024.708333333336</c:v>
                </c:pt>
                <c:pt idx="7117">
                  <c:v>45024.711805555555</c:v>
                </c:pt>
                <c:pt idx="7118">
                  <c:v>45024.715277777781</c:v>
                </c:pt>
                <c:pt idx="7119">
                  <c:v>45024.71875</c:v>
                </c:pt>
                <c:pt idx="7120">
                  <c:v>45024.722222222219</c:v>
                </c:pt>
                <c:pt idx="7121">
                  <c:v>45024.725694444445</c:v>
                </c:pt>
                <c:pt idx="7122">
                  <c:v>45024.729166666664</c:v>
                </c:pt>
                <c:pt idx="7123">
                  <c:v>45024.732638888891</c:v>
                </c:pt>
                <c:pt idx="7124">
                  <c:v>45024.736111111109</c:v>
                </c:pt>
                <c:pt idx="7125">
                  <c:v>45024.739583333336</c:v>
                </c:pt>
                <c:pt idx="7126">
                  <c:v>45024.743055555555</c:v>
                </c:pt>
                <c:pt idx="7127">
                  <c:v>45024.746527777781</c:v>
                </c:pt>
                <c:pt idx="7128">
                  <c:v>45024.75</c:v>
                </c:pt>
                <c:pt idx="7129">
                  <c:v>45024.753472222219</c:v>
                </c:pt>
                <c:pt idx="7130">
                  <c:v>45024.756944444445</c:v>
                </c:pt>
                <c:pt idx="7131">
                  <c:v>45024.760416666664</c:v>
                </c:pt>
                <c:pt idx="7132">
                  <c:v>45024.763888888891</c:v>
                </c:pt>
                <c:pt idx="7133">
                  <c:v>45024.767361111109</c:v>
                </c:pt>
                <c:pt idx="7134">
                  <c:v>45024.770833333336</c:v>
                </c:pt>
                <c:pt idx="7135">
                  <c:v>45024.774305555555</c:v>
                </c:pt>
                <c:pt idx="7136">
                  <c:v>45024.777777777781</c:v>
                </c:pt>
                <c:pt idx="7137">
                  <c:v>45024.78125</c:v>
                </c:pt>
                <c:pt idx="7138">
                  <c:v>45024.784722222219</c:v>
                </c:pt>
                <c:pt idx="7139">
                  <c:v>45024.788194444445</c:v>
                </c:pt>
                <c:pt idx="7140">
                  <c:v>45024.791666666664</c:v>
                </c:pt>
                <c:pt idx="7141">
                  <c:v>45024.795138888891</c:v>
                </c:pt>
                <c:pt idx="7142">
                  <c:v>45024.798611111109</c:v>
                </c:pt>
                <c:pt idx="7143">
                  <c:v>45024.802083333336</c:v>
                </c:pt>
                <c:pt idx="7144">
                  <c:v>45024.805555555555</c:v>
                </c:pt>
                <c:pt idx="7145">
                  <c:v>45024.809027777781</c:v>
                </c:pt>
                <c:pt idx="7146">
                  <c:v>45024.8125</c:v>
                </c:pt>
                <c:pt idx="7147">
                  <c:v>45024.815972222219</c:v>
                </c:pt>
                <c:pt idx="7148">
                  <c:v>45024.819444444445</c:v>
                </c:pt>
                <c:pt idx="7149">
                  <c:v>45024.822916666664</c:v>
                </c:pt>
                <c:pt idx="7150">
                  <c:v>45024.826388888891</c:v>
                </c:pt>
                <c:pt idx="7151">
                  <c:v>45024.829861111109</c:v>
                </c:pt>
                <c:pt idx="7152">
                  <c:v>45024.833333333336</c:v>
                </c:pt>
                <c:pt idx="7153">
                  <c:v>45024.836805555555</c:v>
                </c:pt>
                <c:pt idx="7154">
                  <c:v>45024.840277777781</c:v>
                </c:pt>
                <c:pt idx="7155">
                  <c:v>45024.84375</c:v>
                </c:pt>
                <c:pt idx="7156">
                  <c:v>45024.847222222219</c:v>
                </c:pt>
                <c:pt idx="7157">
                  <c:v>45024.850694444445</c:v>
                </c:pt>
                <c:pt idx="7158">
                  <c:v>45024.854166666664</c:v>
                </c:pt>
                <c:pt idx="7159">
                  <c:v>45024.857638888891</c:v>
                </c:pt>
                <c:pt idx="7160">
                  <c:v>45024.861111111109</c:v>
                </c:pt>
                <c:pt idx="7161">
                  <c:v>45024.864583333336</c:v>
                </c:pt>
                <c:pt idx="7162">
                  <c:v>45024.868055555555</c:v>
                </c:pt>
                <c:pt idx="7163">
                  <c:v>45024.871527777781</c:v>
                </c:pt>
                <c:pt idx="7164">
                  <c:v>45024.875</c:v>
                </c:pt>
                <c:pt idx="7165">
                  <c:v>45024.878472222219</c:v>
                </c:pt>
                <c:pt idx="7166">
                  <c:v>45024.881944444445</c:v>
                </c:pt>
                <c:pt idx="7167">
                  <c:v>45024.885416666664</c:v>
                </c:pt>
                <c:pt idx="7168">
                  <c:v>45024.888888888891</c:v>
                </c:pt>
                <c:pt idx="7169">
                  <c:v>45024.892361111109</c:v>
                </c:pt>
                <c:pt idx="7170">
                  <c:v>45024.895833333336</c:v>
                </c:pt>
                <c:pt idx="7171">
                  <c:v>45024.899305555555</c:v>
                </c:pt>
                <c:pt idx="7172">
                  <c:v>45024.902777777781</c:v>
                </c:pt>
                <c:pt idx="7173">
                  <c:v>45024.90625</c:v>
                </c:pt>
                <c:pt idx="7174">
                  <c:v>45024.909722222219</c:v>
                </c:pt>
                <c:pt idx="7175">
                  <c:v>45024.913194444445</c:v>
                </c:pt>
                <c:pt idx="7176">
                  <c:v>45024.916666666664</c:v>
                </c:pt>
                <c:pt idx="7177">
                  <c:v>45024.920138888891</c:v>
                </c:pt>
                <c:pt idx="7178">
                  <c:v>45024.923611111109</c:v>
                </c:pt>
                <c:pt idx="7179">
                  <c:v>45024.927083333336</c:v>
                </c:pt>
                <c:pt idx="7180">
                  <c:v>45024.930555555555</c:v>
                </c:pt>
                <c:pt idx="7181">
                  <c:v>45024.934027777781</c:v>
                </c:pt>
                <c:pt idx="7182">
                  <c:v>45024.9375</c:v>
                </c:pt>
                <c:pt idx="7183">
                  <c:v>45024.940972222219</c:v>
                </c:pt>
                <c:pt idx="7184">
                  <c:v>45024.944444444445</c:v>
                </c:pt>
                <c:pt idx="7185">
                  <c:v>45024.947916666664</c:v>
                </c:pt>
                <c:pt idx="7186">
                  <c:v>45024.951388888891</c:v>
                </c:pt>
                <c:pt idx="7187">
                  <c:v>45024.954861111109</c:v>
                </c:pt>
                <c:pt idx="7188">
                  <c:v>45024.958333333336</c:v>
                </c:pt>
                <c:pt idx="7189">
                  <c:v>45024.961805555555</c:v>
                </c:pt>
                <c:pt idx="7190">
                  <c:v>45024.965277777781</c:v>
                </c:pt>
                <c:pt idx="7191">
                  <c:v>45024.96875</c:v>
                </c:pt>
                <c:pt idx="7192">
                  <c:v>45024.972222222219</c:v>
                </c:pt>
                <c:pt idx="7193">
                  <c:v>45024.975694444445</c:v>
                </c:pt>
                <c:pt idx="7194">
                  <c:v>45024.979166666664</c:v>
                </c:pt>
                <c:pt idx="7195">
                  <c:v>45024.982638888891</c:v>
                </c:pt>
                <c:pt idx="7196">
                  <c:v>45024.986111111109</c:v>
                </c:pt>
                <c:pt idx="7197">
                  <c:v>45024.989583333336</c:v>
                </c:pt>
                <c:pt idx="7198">
                  <c:v>45024.993055555555</c:v>
                </c:pt>
                <c:pt idx="7199">
                  <c:v>45024.996527777781</c:v>
                </c:pt>
                <c:pt idx="7200">
                  <c:v>45025</c:v>
                </c:pt>
                <c:pt idx="7201">
                  <c:v>45025.003472222219</c:v>
                </c:pt>
                <c:pt idx="7202">
                  <c:v>45025.006944444445</c:v>
                </c:pt>
                <c:pt idx="7203">
                  <c:v>45025.010416666664</c:v>
                </c:pt>
                <c:pt idx="7204">
                  <c:v>45025.013888888891</c:v>
                </c:pt>
                <c:pt idx="7205">
                  <c:v>45025.017361111109</c:v>
                </c:pt>
                <c:pt idx="7206">
                  <c:v>45025.020833333336</c:v>
                </c:pt>
                <c:pt idx="7207">
                  <c:v>45025.024305555555</c:v>
                </c:pt>
                <c:pt idx="7208">
                  <c:v>45025.027777777781</c:v>
                </c:pt>
                <c:pt idx="7209">
                  <c:v>45025.03125</c:v>
                </c:pt>
                <c:pt idx="7210">
                  <c:v>45025.034722222219</c:v>
                </c:pt>
                <c:pt idx="7211">
                  <c:v>45025.038194444445</c:v>
                </c:pt>
                <c:pt idx="7212">
                  <c:v>45025.041666666664</c:v>
                </c:pt>
                <c:pt idx="7213">
                  <c:v>45025.045138888891</c:v>
                </c:pt>
                <c:pt idx="7214">
                  <c:v>45025.048611111109</c:v>
                </c:pt>
                <c:pt idx="7215">
                  <c:v>45025.052083333336</c:v>
                </c:pt>
                <c:pt idx="7216">
                  <c:v>45025.055555555555</c:v>
                </c:pt>
                <c:pt idx="7217">
                  <c:v>45025.059027777781</c:v>
                </c:pt>
                <c:pt idx="7218">
                  <c:v>45025.0625</c:v>
                </c:pt>
                <c:pt idx="7219">
                  <c:v>45025.065972222219</c:v>
                </c:pt>
                <c:pt idx="7220">
                  <c:v>45025.069444444445</c:v>
                </c:pt>
                <c:pt idx="7221">
                  <c:v>45025.072916666664</c:v>
                </c:pt>
                <c:pt idx="7222">
                  <c:v>45025.076388888891</c:v>
                </c:pt>
                <c:pt idx="7223">
                  <c:v>45025.079861111109</c:v>
                </c:pt>
                <c:pt idx="7224">
                  <c:v>45025.083333333336</c:v>
                </c:pt>
                <c:pt idx="7225">
                  <c:v>45025.086805555555</c:v>
                </c:pt>
                <c:pt idx="7226">
                  <c:v>45025.090277777781</c:v>
                </c:pt>
                <c:pt idx="7227">
                  <c:v>45025.09375</c:v>
                </c:pt>
                <c:pt idx="7228">
                  <c:v>45025.097222222219</c:v>
                </c:pt>
                <c:pt idx="7229">
                  <c:v>45025.100694444445</c:v>
                </c:pt>
                <c:pt idx="7230">
                  <c:v>45025.104166666664</c:v>
                </c:pt>
                <c:pt idx="7231">
                  <c:v>45025.107638888891</c:v>
                </c:pt>
                <c:pt idx="7232">
                  <c:v>45025.111111111109</c:v>
                </c:pt>
                <c:pt idx="7233">
                  <c:v>45025.114583333336</c:v>
                </c:pt>
                <c:pt idx="7234">
                  <c:v>45025.118055555555</c:v>
                </c:pt>
                <c:pt idx="7235">
                  <c:v>45025.121527777781</c:v>
                </c:pt>
                <c:pt idx="7236">
                  <c:v>45025.125</c:v>
                </c:pt>
                <c:pt idx="7237">
                  <c:v>45025.128472222219</c:v>
                </c:pt>
                <c:pt idx="7238">
                  <c:v>45025.131944444445</c:v>
                </c:pt>
                <c:pt idx="7239">
                  <c:v>45025.135416666664</c:v>
                </c:pt>
                <c:pt idx="7240">
                  <c:v>45025.138888888891</c:v>
                </c:pt>
                <c:pt idx="7241">
                  <c:v>45025.142361111109</c:v>
                </c:pt>
                <c:pt idx="7242">
                  <c:v>45025.145833333336</c:v>
                </c:pt>
                <c:pt idx="7243">
                  <c:v>45025.149305555555</c:v>
                </c:pt>
                <c:pt idx="7244">
                  <c:v>45025.152777777781</c:v>
                </c:pt>
                <c:pt idx="7245">
                  <c:v>45025.15625</c:v>
                </c:pt>
                <c:pt idx="7246">
                  <c:v>45025.159722222219</c:v>
                </c:pt>
                <c:pt idx="7247">
                  <c:v>45025.163194444445</c:v>
                </c:pt>
                <c:pt idx="7248">
                  <c:v>45025.166666666664</c:v>
                </c:pt>
                <c:pt idx="7249">
                  <c:v>45025.170138888891</c:v>
                </c:pt>
                <c:pt idx="7250">
                  <c:v>45025.173611111109</c:v>
                </c:pt>
                <c:pt idx="7251">
                  <c:v>45025.177083333336</c:v>
                </c:pt>
                <c:pt idx="7252">
                  <c:v>45025.180555555555</c:v>
                </c:pt>
                <c:pt idx="7253">
                  <c:v>45025.184027777781</c:v>
                </c:pt>
                <c:pt idx="7254">
                  <c:v>45025.1875</c:v>
                </c:pt>
                <c:pt idx="7255">
                  <c:v>45025.190972222219</c:v>
                </c:pt>
                <c:pt idx="7256">
                  <c:v>45025.194444444445</c:v>
                </c:pt>
                <c:pt idx="7257">
                  <c:v>45025.197916666664</c:v>
                </c:pt>
                <c:pt idx="7258">
                  <c:v>45025.201388888891</c:v>
                </c:pt>
                <c:pt idx="7259">
                  <c:v>45025.204861111109</c:v>
                </c:pt>
                <c:pt idx="7260">
                  <c:v>45025.208333333336</c:v>
                </c:pt>
                <c:pt idx="7261">
                  <c:v>45025.211805555555</c:v>
                </c:pt>
                <c:pt idx="7262">
                  <c:v>45025.215277777781</c:v>
                </c:pt>
                <c:pt idx="7263">
                  <c:v>45025.21875</c:v>
                </c:pt>
                <c:pt idx="7264">
                  <c:v>45025.222222222219</c:v>
                </c:pt>
                <c:pt idx="7265">
                  <c:v>45025.225694444445</c:v>
                </c:pt>
                <c:pt idx="7266">
                  <c:v>45025.229166666664</c:v>
                </c:pt>
                <c:pt idx="7267">
                  <c:v>45025.232638888891</c:v>
                </c:pt>
                <c:pt idx="7268">
                  <c:v>45025.236111111109</c:v>
                </c:pt>
                <c:pt idx="7269">
                  <c:v>45025.239583333336</c:v>
                </c:pt>
                <c:pt idx="7270">
                  <c:v>45025.243055555555</c:v>
                </c:pt>
                <c:pt idx="7271">
                  <c:v>45025.246527777781</c:v>
                </c:pt>
                <c:pt idx="7272">
                  <c:v>45025.25</c:v>
                </c:pt>
                <c:pt idx="7273">
                  <c:v>45025.253472222219</c:v>
                </c:pt>
                <c:pt idx="7274">
                  <c:v>45025.256944444445</c:v>
                </c:pt>
                <c:pt idx="7275">
                  <c:v>45025.260416666664</c:v>
                </c:pt>
                <c:pt idx="7276">
                  <c:v>45025.263888888891</c:v>
                </c:pt>
                <c:pt idx="7277">
                  <c:v>45025.267361111109</c:v>
                </c:pt>
                <c:pt idx="7278">
                  <c:v>45025.270833333336</c:v>
                </c:pt>
                <c:pt idx="7279">
                  <c:v>45025.274305555555</c:v>
                </c:pt>
                <c:pt idx="7280">
                  <c:v>45025.277777777781</c:v>
                </c:pt>
                <c:pt idx="7281">
                  <c:v>45025.28125</c:v>
                </c:pt>
                <c:pt idx="7282">
                  <c:v>45025.284722222219</c:v>
                </c:pt>
                <c:pt idx="7283">
                  <c:v>45025.288194444445</c:v>
                </c:pt>
                <c:pt idx="7284">
                  <c:v>45025.291666666664</c:v>
                </c:pt>
                <c:pt idx="7285">
                  <c:v>45025.295138888891</c:v>
                </c:pt>
                <c:pt idx="7286">
                  <c:v>45025.298611111109</c:v>
                </c:pt>
                <c:pt idx="7287">
                  <c:v>45025.302083333336</c:v>
                </c:pt>
                <c:pt idx="7288">
                  <c:v>45025.305555555555</c:v>
                </c:pt>
                <c:pt idx="7289">
                  <c:v>45025.309027777781</c:v>
                </c:pt>
                <c:pt idx="7290">
                  <c:v>45025.3125</c:v>
                </c:pt>
                <c:pt idx="7291">
                  <c:v>45025.315972222219</c:v>
                </c:pt>
                <c:pt idx="7292">
                  <c:v>45025.319444444445</c:v>
                </c:pt>
                <c:pt idx="7293">
                  <c:v>45025.322916666664</c:v>
                </c:pt>
                <c:pt idx="7294">
                  <c:v>45025.326388888891</c:v>
                </c:pt>
                <c:pt idx="7295">
                  <c:v>45025.329861111109</c:v>
                </c:pt>
                <c:pt idx="7296">
                  <c:v>45025.333333333336</c:v>
                </c:pt>
                <c:pt idx="7297">
                  <c:v>45025.336805555555</c:v>
                </c:pt>
                <c:pt idx="7298">
                  <c:v>45025.340277777781</c:v>
                </c:pt>
                <c:pt idx="7299">
                  <c:v>45025.34375</c:v>
                </c:pt>
                <c:pt idx="7300">
                  <c:v>45025.347222222219</c:v>
                </c:pt>
                <c:pt idx="7301">
                  <c:v>45025.350694444445</c:v>
                </c:pt>
                <c:pt idx="7302">
                  <c:v>45025.354166666664</c:v>
                </c:pt>
                <c:pt idx="7303">
                  <c:v>45025.357638888891</c:v>
                </c:pt>
                <c:pt idx="7304">
                  <c:v>45025.361111111109</c:v>
                </c:pt>
                <c:pt idx="7305">
                  <c:v>45025.364583333336</c:v>
                </c:pt>
                <c:pt idx="7306">
                  <c:v>45025.368055555555</c:v>
                </c:pt>
                <c:pt idx="7307">
                  <c:v>45025.371527777781</c:v>
                </c:pt>
                <c:pt idx="7308">
                  <c:v>45025.375</c:v>
                </c:pt>
                <c:pt idx="7309">
                  <c:v>45025.378472222219</c:v>
                </c:pt>
                <c:pt idx="7310">
                  <c:v>45025.381944444445</c:v>
                </c:pt>
                <c:pt idx="7311">
                  <c:v>45025.385416666664</c:v>
                </c:pt>
                <c:pt idx="7312">
                  <c:v>45025.388888888891</c:v>
                </c:pt>
                <c:pt idx="7313">
                  <c:v>45025.392361111109</c:v>
                </c:pt>
                <c:pt idx="7314">
                  <c:v>45025.395833333336</c:v>
                </c:pt>
                <c:pt idx="7315">
                  <c:v>45025.399305555555</c:v>
                </c:pt>
                <c:pt idx="7316">
                  <c:v>45025.402777777781</c:v>
                </c:pt>
                <c:pt idx="7317">
                  <c:v>45025.40625</c:v>
                </c:pt>
                <c:pt idx="7318">
                  <c:v>45025.409722222219</c:v>
                </c:pt>
                <c:pt idx="7319">
                  <c:v>45025.413194444445</c:v>
                </c:pt>
                <c:pt idx="7320">
                  <c:v>45025.416666666664</c:v>
                </c:pt>
                <c:pt idx="7321">
                  <c:v>45025.420138888891</c:v>
                </c:pt>
                <c:pt idx="7322">
                  <c:v>45025.423611111109</c:v>
                </c:pt>
                <c:pt idx="7323">
                  <c:v>45025.427083333336</c:v>
                </c:pt>
                <c:pt idx="7324">
                  <c:v>45025.430555555555</c:v>
                </c:pt>
                <c:pt idx="7325">
                  <c:v>45025.434027777781</c:v>
                </c:pt>
                <c:pt idx="7326">
                  <c:v>45025.4375</c:v>
                </c:pt>
                <c:pt idx="7327">
                  <c:v>45025.440972222219</c:v>
                </c:pt>
                <c:pt idx="7328">
                  <c:v>45025.444444444445</c:v>
                </c:pt>
                <c:pt idx="7329">
                  <c:v>45025.447916666664</c:v>
                </c:pt>
                <c:pt idx="7330">
                  <c:v>45025.451388888891</c:v>
                </c:pt>
                <c:pt idx="7331">
                  <c:v>45025.454861111109</c:v>
                </c:pt>
                <c:pt idx="7332">
                  <c:v>45025.458333333336</c:v>
                </c:pt>
                <c:pt idx="7333">
                  <c:v>45025.461805555555</c:v>
                </c:pt>
                <c:pt idx="7334">
                  <c:v>45025.465277777781</c:v>
                </c:pt>
                <c:pt idx="7335">
                  <c:v>45025.46875</c:v>
                </c:pt>
                <c:pt idx="7336">
                  <c:v>45025.472222222219</c:v>
                </c:pt>
                <c:pt idx="7337">
                  <c:v>45025.475694444445</c:v>
                </c:pt>
                <c:pt idx="7338">
                  <c:v>45025.479166666664</c:v>
                </c:pt>
                <c:pt idx="7339">
                  <c:v>45025.482638888891</c:v>
                </c:pt>
                <c:pt idx="7340">
                  <c:v>45025.486111111109</c:v>
                </c:pt>
                <c:pt idx="7341">
                  <c:v>45025.489583333336</c:v>
                </c:pt>
                <c:pt idx="7342">
                  <c:v>45025.493055555555</c:v>
                </c:pt>
                <c:pt idx="7343">
                  <c:v>45025.496527777781</c:v>
                </c:pt>
                <c:pt idx="7344">
                  <c:v>45025.5</c:v>
                </c:pt>
                <c:pt idx="7345">
                  <c:v>45025.503472222219</c:v>
                </c:pt>
                <c:pt idx="7346">
                  <c:v>45025.506944444445</c:v>
                </c:pt>
                <c:pt idx="7347">
                  <c:v>45025.510416666664</c:v>
                </c:pt>
                <c:pt idx="7348">
                  <c:v>45025.513888888891</c:v>
                </c:pt>
                <c:pt idx="7349">
                  <c:v>45025.517361111109</c:v>
                </c:pt>
                <c:pt idx="7350">
                  <c:v>45025.520833333336</c:v>
                </c:pt>
                <c:pt idx="7351">
                  <c:v>45025.524305555555</c:v>
                </c:pt>
                <c:pt idx="7352">
                  <c:v>45025.527777777781</c:v>
                </c:pt>
                <c:pt idx="7353">
                  <c:v>45025.53125</c:v>
                </c:pt>
                <c:pt idx="7354">
                  <c:v>45025.534722222219</c:v>
                </c:pt>
                <c:pt idx="7355">
                  <c:v>45025.538194444445</c:v>
                </c:pt>
                <c:pt idx="7356">
                  <c:v>45025.541666666664</c:v>
                </c:pt>
                <c:pt idx="7357">
                  <c:v>45025.545138888891</c:v>
                </c:pt>
                <c:pt idx="7358">
                  <c:v>45025.548611111109</c:v>
                </c:pt>
                <c:pt idx="7359">
                  <c:v>45025.552083333336</c:v>
                </c:pt>
                <c:pt idx="7360">
                  <c:v>45025.555555555555</c:v>
                </c:pt>
                <c:pt idx="7361">
                  <c:v>45025.559027777781</c:v>
                </c:pt>
                <c:pt idx="7362">
                  <c:v>45025.5625</c:v>
                </c:pt>
                <c:pt idx="7363">
                  <c:v>45025.565972222219</c:v>
                </c:pt>
                <c:pt idx="7364">
                  <c:v>45025.569444444445</c:v>
                </c:pt>
                <c:pt idx="7365">
                  <c:v>45025.572916666664</c:v>
                </c:pt>
                <c:pt idx="7366">
                  <c:v>45025.576388888891</c:v>
                </c:pt>
                <c:pt idx="7367">
                  <c:v>45025.579861111109</c:v>
                </c:pt>
                <c:pt idx="7368">
                  <c:v>45025.583333333336</c:v>
                </c:pt>
                <c:pt idx="7369">
                  <c:v>45025.586805555555</c:v>
                </c:pt>
                <c:pt idx="7370">
                  <c:v>45025.590277777781</c:v>
                </c:pt>
                <c:pt idx="7371">
                  <c:v>45025.59375</c:v>
                </c:pt>
                <c:pt idx="7372">
                  <c:v>45025.597222222219</c:v>
                </c:pt>
                <c:pt idx="7373">
                  <c:v>45025.600694444445</c:v>
                </c:pt>
                <c:pt idx="7374">
                  <c:v>45025.604166666664</c:v>
                </c:pt>
                <c:pt idx="7375">
                  <c:v>45025.607638888891</c:v>
                </c:pt>
                <c:pt idx="7376">
                  <c:v>45025.611111111109</c:v>
                </c:pt>
                <c:pt idx="7377">
                  <c:v>45025.614583333336</c:v>
                </c:pt>
                <c:pt idx="7378">
                  <c:v>45025.618055555555</c:v>
                </c:pt>
                <c:pt idx="7379">
                  <c:v>45025.621527777781</c:v>
                </c:pt>
                <c:pt idx="7380">
                  <c:v>45025.625</c:v>
                </c:pt>
                <c:pt idx="7381">
                  <c:v>45025.628472222219</c:v>
                </c:pt>
                <c:pt idx="7382">
                  <c:v>45025.631944444445</c:v>
                </c:pt>
                <c:pt idx="7383">
                  <c:v>45025.635416666664</c:v>
                </c:pt>
                <c:pt idx="7384">
                  <c:v>45025.638888888891</c:v>
                </c:pt>
                <c:pt idx="7385">
                  <c:v>45025.642361111109</c:v>
                </c:pt>
                <c:pt idx="7386">
                  <c:v>45025.645833333336</c:v>
                </c:pt>
                <c:pt idx="7387">
                  <c:v>45025.649305555555</c:v>
                </c:pt>
                <c:pt idx="7388">
                  <c:v>45025.652777777781</c:v>
                </c:pt>
                <c:pt idx="7389">
                  <c:v>45025.65625</c:v>
                </c:pt>
                <c:pt idx="7390">
                  <c:v>45025.659722222219</c:v>
                </c:pt>
                <c:pt idx="7391">
                  <c:v>45025.663194444445</c:v>
                </c:pt>
                <c:pt idx="7392">
                  <c:v>45025.666666666664</c:v>
                </c:pt>
                <c:pt idx="7393">
                  <c:v>45025.670138888891</c:v>
                </c:pt>
                <c:pt idx="7394">
                  <c:v>45025.673611111109</c:v>
                </c:pt>
                <c:pt idx="7395">
                  <c:v>45025.677083333336</c:v>
                </c:pt>
                <c:pt idx="7396">
                  <c:v>45025.680555555555</c:v>
                </c:pt>
                <c:pt idx="7397">
                  <c:v>45025.684027777781</c:v>
                </c:pt>
                <c:pt idx="7398">
                  <c:v>45025.6875</c:v>
                </c:pt>
                <c:pt idx="7399">
                  <c:v>45025.690972222219</c:v>
                </c:pt>
                <c:pt idx="7400">
                  <c:v>45025.694444444445</c:v>
                </c:pt>
                <c:pt idx="7401">
                  <c:v>45025.697916666664</c:v>
                </c:pt>
                <c:pt idx="7402">
                  <c:v>45025.701388888891</c:v>
                </c:pt>
                <c:pt idx="7403">
                  <c:v>45025.704861111109</c:v>
                </c:pt>
                <c:pt idx="7404">
                  <c:v>45025.708333333336</c:v>
                </c:pt>
                <c:pt idx="7405">
                  <c:v>45025.711805555555</c:v>
                </c:pt>
                <c:pt idx="7406">
                  <c:v>45025.715277777781</c:v>
                </c:pt>
                <c:pt idx="7407">
                  <c:v>45025.71875</c:v>
                </c:pt>
                <c:pt idx="7408">
                  <c:v>45025.722222222219</c:v>
                </c:pt>
                <c:pt idx="7409">
                  <c:v>45025.725694444445</c:v>
                </c:pt>
                <c:pt idx="7410">
                  <c:v>45025.729166666664</c:v>
                </c:pt>
                <c:pt idx="7411">
                  <c:v>45025.732638888891</c:v>
                </c:pt>
                <c:pt idx="7412">
                  <c:v>45025.736111111109</c:v>
                </c:pt>
                <c:pt idx="7413">
                  <c:v>45025.739583333336</c:v>
                </c:pt>
                <c:pt idx="7414">
                  <c:v>45025.743055555555</c:v>
                </c:pt>
                <c:pt idx="7415">
                  <c:v>45025.746527777781</c:v>
                </c:pt>
                <c:pt idx="7416">
                  <c:v>45025.75</c:v>
                </c:pt>
                <c:pt idx="7417">
                  <c:v>45025.753472222219</c:v>
                </c:pt>
                <c:pt idx="7418">
                  <c:v>45025.756944444445</c:v>
                </c:pt>
                <c:pt idx="7419">
                  <c:v>45025.760416666664</c:v>
                </c:pt>
                <c:pt idx="7420">
                  <c:v>45025.763888888891</c:v>
                </c:pt>
                <c:pt idx="7421">
                  <c:v>45025.767361111109</c:v>
                </c:pt>
                <c:pt idx="7422">
                  <c:v>45025.770833333336</c:v>
                </c:pt>
                <c:pt idx="7423">
                  <c:v>45025.774305555555</c:v>
                </c:pt>
                <c:pt idx="7424">
                  <c:v>45025.777777777781</c:v>
                </c:pt>
                <c:pt idx="7425">
                  <c:v>45025.78125</c:v>
                </c:pt>
                <c:pt idx="7426">
                  <c:v>45025.784722222219</c:v>
                </c:pt>
                <c:pt idx="7427">
                  <c:v>45025.788194444445</c:v>
                </c:pt>
                <c:pt idx="7428">
                  <c:v>45025.791666666664</c:v>
                </c:pt>
                <c:pt idx="7429">
                  <c:v>45025.795138888891</c:v>
                </c:pt>
                <c:pt idx="7430">
                  <c:v>45025.798611111109</c:v>
                </c:pt>
                <c:pt idx="7431">
                  <c:v>45025.802083333336</c:v>
                </c:pt>
                <c:pt idx="7432">
                  <c:v>45025.805555555555</c:v>
                </c:pt>
                <c:pt idx="7433">
                  <c:v>45025.809027777781</c:v>
                </c:pt>
                <c:pt idx="7434">
                  <c:v>45025.8125</c:v>
                </c:pt>
                <c:pt idx="7435">
                  <c:v>45025.815972222219</c:v>
                </c:pt>
                <c:pt idx="7436">
                  <c:v>45025.819444444445</c:v>
                </c:pt>
                <c:pt idx="7437">
                  <c:v>45025.822916666664</c:v>
                </c:pt>
                <c:pt idx="7438">
                  <c:v>45025.826388888891</c:v>
                </c:pt>
                <c:pt idx="7439">
                  <c:v>45025.829861111109</c:v>
                </c:pt>
                <c:pt idx="7440">
                  <c:v>45025.833333333336</c:v>
                </c:pt>
                <c:pt idx="7441">
                  <c:v>45025.836805555555</c:v>
                </c:pt>
                <c:pt idx="7442">
                  <c:v>45025.840277777781</c:v>
                </c:pt>
                <c:pt idx="7443">
                  <c:v>45025.84375</c:v>
                </c:pt>
                <c:pt idx="7444">
                  <c:v>45025.847222222219</c:v>
                </c:pt>
                <c:pt idx="7445">
                  <c:v>45025.850694444445</c:v>
                </c:pt>
                <c:pt idx="7446">
                  <c:v>45025.854166666664</c:v>
                </c:pt>
                <c:pt idx="7447">
                  <c:v>45025.857638888891</c:v>
                </c:pt>
                <c:pt idx="7448">
                  <c:v>45025.861111111109</c:v>
                </c:pt>
                <c:pt idx="7449">
                  <c:v>45025.864583333336</c:v>
                </c:pt>
                <c:pt idx="7450">
                  <c:v>45025.868055555555</c:v>
                </c:pt>
                <c:pt idx="7451">
                  <c:v>45025.871527777781</c:v>
                </c:pt>
                <c:pt idx="7452">
                  <c:v>45025.875</c:v>
                </c:pt>
                <c:pt idx="7453">
                  <c:v>45025.878472222219</c:v>
                </c:pt>
                <c:pt idx="7454">
                  <c:v>45025.881944444445</c:v>
                </c:pt>
                <c:pt idx="7455">
                  <c:v>45025.885416666664</c:v>
                </c:pt>
                <c:pt idx="7456">
                  <c:v>45025.888888888891</c:v>
                </c:pt>
                <c:pt idx="7457">
                  <c:v>45025.892361111109</c:v>
                </c:pt>
                <c:pt idx="7458">
                  <c:v>45025.895833333336</c:v>
                </c:pt>
                <c:pt idx="7459">
                  <c:v>45025.899305555555</c:v>
                </c:pt>
                <c:pt idx="7460">
                  <c:v>45025.902777777781</c:v>
                </c:pt>
                <c:pt idx="7461">
                  <c:v>45025.90625</c:v>
                </c:pt>
                <c:pt idx="7462">
                  <c:v>45025.909722222219</c:v>
                </c:pt>
                <c:pt idx="7463">
                  <c:v>45025.913194444445</c:v>
                </c:pt>
                <c:pt idx="7464">
                  <c:v>45025.916666666664</c:v>
                </c:pt>
                <c:pt idx="7465">
                  <c:v>45025.920138888891</c:v>
                </c:pt>
                <c:pt idx="7466">
                  <c:v>45025.923611111109</c:v>
                </c:pt>
                <c:pt idx="7467">
                  <c:v>45025.927083333336</c:v>
                </c:pt>
                <c:pt idx="7468">
                  <c:v>45025.930555555555</c:v>
                </c:pt>
                <c:pt idx="7469">
                  <c:v>45025.934027777781</c:v>
                </c:pt>
                <c:pt idx="7470">
                  <c:v>45025.9375</c:v>
                </c:pt>
                <c:pt idx="7471">
                  <c:v>45025.940972222219</c:v>
                </c:pt>
                <c:pt idx="7472">
                  <c:v>45025.944444444445</c:v>
                </c:pt>
                <c:pt idx="7473">
                  <c:v>45025.947916666664</c:v>
                </c:pt>
                <c:pt idx="7474">
                  <c:v>45025.951388888891</c:v>
                </c:pt>
                <c:pt idx="7475">
                  <c:v>45025.954861111109</c:v>
                </c:pt>
                <c:pt idx="7476">
                  <c:v>45025.958333333336</c:v>
                </c:pt>
                <c:pt idx="7477">
                  <c:v>45025.961805555555</c:v>
                </c:pt>
                <c:pt idx="7478">
                  <c:v>45025.965277777781</c:v>
                </c:pt>
                <c:pt idx="7479">
                  <c:v>45025.96875</c:v>
                </c:pt>
                <c:pt idx="7480">
                  <c:v>45025.972222222219</c:v>
                </c:pt>
                <c:pt idx="7481">
                  <c:v>45025.975694444445</c:v>
                </c:pt>
                <c:pt idx="7482">
                  <c:v>45025.979166666664</c:v>
                </c:pt>
                <c:pt idx="7483">
                  <c:v>45025.982638888891</c:v>
                </c:pt>
                <c:pt idx="7484">
                  <c:v>45025.986111111109</c:v>
                </c:pt>
                <c:pt idx="7485">
                  <c:v>45025.989583333336</c:v>
                </c:pt>
                <c:pt idx="7486">
                  <c:v>45025.993055555555</c:v>
                </c:pt>
                <c:pt idx="7487">
                  <c:v>45025.996527777781</c:v>
                </c:pt>
                <c:pt idx="7488">
                  <c:v>45026</c:v>
                </c:pt>
                <c:pt idx="7489">
                  <c:v>45026.003472222219</c:v>
                </c:pt>
                <c:pt idx="7490">
                  <c:v>45026.006944444445</c:v>
                </c:pt>
                <c:pt idx="7491">
                  <c:v>45026.010416666664</c:v>
                </c:pt>
                <c:pt idx="7492">
                  <c:v>45026.013888888891</c:v>
                </c:pt>
                <c:pt idx="7493">
                  <c:v>45026.017361111109</c:v>
                </c:pt>
                <c:pt idx="7494">
                  <c:v>45026.020833333336</c:v>
                </c:pt>
                <c:pt idx="7495">
                  <c:v>45026.024305555555</c:v>
                </c:pt>
                <c:pt idx="7496">
                  <c:v>45026.027777777781</c:v>
                </c:pt>
                <c:pt idx="7497">
                  <c:v>45026.03125</c:v>
                </c:pt>
                <c:pt idx="7498">
                  <c:v>45026.034722222219</c:v>
                </c:pt>
                <c:pt idx="7499">
                  <c:v>45026.038194444445</c:v>
                </c:pt>
                <c:pt idx="7500">
                  <c:v>45026.041666666664</c:v>
                </c:pt>
                <c:pt idx="7501">
                  <c:v>45026.045138888891</c:v>
                </c:pt>
                <c:pt idx="7502">
                  <c:v>45026.048611111109</c:v>
                </c:pt>
                <c:pt idx="7503">
                  <c:v>45026.052083333336</c:v>
                </c:pt>
                <c:pt idx="7504">
                  <c:v>45026.055555555555</c:v>
                </c:pt>
                <c:pt idx="7505">
                  <c:v>45026.059027777781</c:v>
                </c:pt>
                <c:pt idx="7506">
                  <c:v>45026.0625</c:v>
                </c:pt>
                <c:pt idx="7507">
                  <c:v>45026.065972222219</c:v>
                </c:pt>
                <c:pt idx="7508">
                  <c:v>45026.069444444445</c:v>
                </c:pt>
                <c:pt idx="7509">
                  <c:v>45026.072916666664</c:v>
                </c:pt>
                <c:pt idx="7510">
                  <c:v>45026.076388888891</c:v>
                </c:pt>
                <c:pt idx="7511">
                  <c:v>45026.079861111109</c:v>
                </c:pt>
                <c:pt idx="7512">
                  <c:v>45026.083333333336</c:v>
                </c:pt>
                <c:pt idx="7513">
                  <c:v>45026.086805555555</c:v>
                </c:pt>
                <c:pt idx="7514">
                  <c:v>45026.090277777781</c:v>
                </c:pt>
                <c:pt idx="7515">
                  <c:v>45026.09375</c:v>
                </c:pt>
                <c:pt idx="7516">
                  <c:v>45026.097222222219</c:v>
                </c:pt>
                <c:pt idx="7517">
                  <c:v>45026.100694444445</c:v>
                </c:pt>
                <c:pt idx="7518">
                  <c:v>45026.104166666664</c:v>
                </c:pt>
                <c:pt idx="7519">
                  <c:v>45026.107638888891</c:v>
                </c:pt>
                <c:pt idx="7520">
                  <c:v>45026.111111111109</c:v>
                </c:pt>
                <c:pt idx="7521">
                  <c:v>45026.114583333336</c:v>
                </c:pt>
                <c:pt idx="7522">
                  <c:v>45026.118055555555</c:v>
                </c:pt>
                <c:pt idx="7523">
                  <c:v>45026.121527777781</c:v>
                </c:pt>
                <c:pt idx="7524">
                  <c:v>45026.125</c:v>
                </c:pt>
                <c:pt idx="7525">
                  <c:v>45026.128472222219</c:v>
                </c:pt>
                <c:pt idx="7526">
                  <c:v>45026.131944444445</c:v>
                </c:pt>
                <c:pt idx="7527">
                  <c:v>45026.135416666664</c:v>
                </c:pt>
                <c:pt idx="7528">
                  <c:v>45026.138888888891</c:v>
                </c:pt>
                <c:pt idx="7529">
                  <c:v>45026.142361111109</c:v>
                </c:pt>
                <c:pt idx="7530">
                  <c:v>45026.145833333336</c:v>
                </c:pt>
                <c:pt idx="7531">
                  <c:v>45026.149305555555</c:v>
                </c:pt>
                <c:pt idx="7532">
                  <c:v>45026.152777777781</c:v>
                </c:pt>
                <c:pt idx="7533">
                  <c:v>45026.15625</c:v>
                </c:pt>
                <c:pt idx="7534">
                  <c:v>45026.159722222219</c:v>
                </c:pt>
                <c:pt idx="7535">
                  <c:v>45026.163194444445</c:v>
                </c:pt>
                <c:pt idx="7536">
                  <c:v>45026.166666666664</c:v>
                </c:pt>
                <c:pt idx="7537">
                  <c:v>45026.170138888891</c:v>
                </c:pt>
                <c:pt idx="7538">
                  <c:v>45026.173611111109</c:v>
                </c:pt>
                <c:pt idx="7539">
                  <c:v>45026.177083333336</c:v>
                </c:pt>
                <c:pt idx="7540">
                  <c:v>45026.180555555555</c:v>
                </c:pt>
                <c:pt idx="7541">
                  <c:v>45026.184027777781</c:v>
                </c:pt>
                <c:pt idx="7542">
                  <c:v>45026.1875</c:v>
                </c:pt>
                <c:pt idx="7543">
                  <c:v>45026.190972222219</c:v>
                </c:pt>
                <c:pt idx="7544">
                  <c:v>45026.194444444445</c:v>
                </c:pt>
                <c:pt idx="7545">
                  <c:v>45026.197916666664</c:v>
                </c:pt>
                <c:pt idx="7546">
                  <c:v>45026.201388888891</c:v>
                </c:pt>
                <c:pt idx="7547">
                  <c:v>45026.204861111109</c:v>
                </c:pt>
                <c:pt idx="7548">
                  <c:v>45026.208333333336</c:v>
                </c:pt>
                <c:pt idx="7549">
                  <c:v>45026.211805555555</c:v>
                </c:pt>
                <c:pt idx="7550">
                  <c:v>45026.215277777781</c:v>
                </c:pt>
                <c:pt idx="7551">
                  <c:v>45026.21875</c:v>
                </c:pt>
                <c:pt idx="7552">
                  <c:v>45026.222222222219</c:v>
                </c:pt>
                <c:pt idx="7553">
                  <c:v>45026.225694444445</c:v>
                </c:pt>
                <c:pt idx="7554">
                  <c:v>45026.229166666664</c:v>
                </c:pt>
                <c:pt idx="7555">
                  <c:v>45026.232638888891</c:v>
                </c:pt>
                <c:pt idx="7556">
                  <c:v>45026.236111111109</c:v>
                </c:pt>
                <c:pt idx="7557">
                  <c:v>45026.239583333336</c:v>
                </c:pt>
                <c:pt idx="7558">
                  <c:v>45026.243055555555</c:v>
                </c:pt>
                <c:pt idx="7559">
                  <c:v>45026.246527777781</c:v>
                </c:pt>
                <c:pt idx="7560">
                  <c:v>45026.25</c:v>
                </c:pt>
                <c:pt idx="7561">
                  <c:v>45026.253472222219</c:v>
                </c:pt>
                <c:pt idx="7562">
                  <c:v>45026.256944444445</c:v>
                </c:pt>
                <c:pt idx="7563">
                  <c:v>45026.260416666664</c:v>
                </c:pt>
                <c:pt idx="7564">
                  <c:v>45026.263888888891</c:v>
                </c:pt>
                <c:pt idx="7565">
                  <c:v>45026.267361111109</c:v>
                </c:pt>
                <c:pt idx="7566">
                  <c:v>45026.270833333336</c:v>
                </c:pt>
                <c:pt idx="7567">
                  <c:v>45026.274305555555</c:v>
                </c:pt>
                <c:pt idx="7568">
                  <c:v>45026.277777777781</c:v>
                </c:pt>
                <c:pt idx="7569">
                  <c:v>45026.28125</c:v>
                </c:pt>
                <c:pt idx="7570">
                  <c:v>45026.284722222219</c:v>
                </c:pt>
                <c:pt idx="7571">
                  <c:v>45026.288194444445</c:v>
                </c:pt>
                <c:pt idx="7572">
                  <c:v>45026.291666666664</c:v>
                </c:pt>
                <c:pt idx="7573">
                  <c:v>45026.295138888891</c:v>
                </c:pt>
                <c:pt idx="7574">
                  <c:v>45026.298611111109</c:v>
                </c:pt>
                <c:pt idx="7575">
                  <c:v>45026.302083333336</c:v>
                </c:pt>
                <c:pt idx="7576">
                  <c:v>45026.305555555555</c:v>
                </c:pt>
                <c:pt idx="7577">
                  <c:v>45026.309027777781</c:v>
                </c:pt>
                <c:pt idx="7578">
                  <c:v>45026.3125</c:v>
                </c:pt>
                <c:pt idx="7579">
                  <c:v>45026.315972222219</c:v>
                </c:pt>
                <c:pt idx="7580">
                  <c:v>45026.319444444445</c:v>
                </c:pt>
                <c:pt idx="7581">
                  <c:v>45026.322916666664</c:v>
                </c:pt>
                <c:pt idx="7582">
                  <c:v>45026.326388888891</c:v>
                </c:pt>
                <c:pt idx="7583">
                  <c:v>45026.329861111109</c:v>
                </c:pt>
                <c:pt idx="7584">
                  <c:v>45026.333333333336</c:v>
                </c:pt>
                <c:pt idx="7585">
                  <c:v>45026.336805555555</c:v>
                </c:pt>
                <c:pt idx="7586">
                  <c:v>45026.340277777781</c:v>
                </c:pt>
                <c:pt idx="7587">
                  <c:v>45026.34375</c:v>
                </c:pt>
                <c:pt idx="7588">
                  <c:v>45026.347222222219</c:v>
                </c:pt>
                <c:pt idx="7589">
                  <c:v>45026.350694444445</c:v>
                </c:pt>
                <c:pt idx="7590">
                  <c:v>45026.354166666664</c:v>
                </c:pt>
                <c:pt idx="7591">
                  <c:v>45026.357638888891</c:v>
                </c:pt>
                <c:pt idx="7592">
                  <c:v>45026.361111111109</c:v>
                </c:pt>
                <c:pt idx="7593">
                  <c:v>45026.364583333336</c:v>
                </c:pt>
                <c:pt idx="7594">
                  <c:v>45026.368055555555</c:v>
                </c:pt>
                <c:pt idx="7595">
                  <c:v>45026.371527777781</c:v>
                </c:pt>
                <c:pt idx="7596">
                  <c:v>45026.375</c:v>
                </c:pt>
                <c:pt idx="7597">
                  <c:v>45026.378472222219</c:v>
                </c:pt>
                <c:pt idx="7598">
                  <c:v>45026.381944444445</c:v>
                </c:pt>
                <c:pt idx="7599">
                  <c:v>45026.385416666664</c:v>
                </c:pt>
                <c:pt idx="7600">
                  <c:v>45026.388888888891</c:v>
                </c:pt>
                <c:pt idx="7601">
                  <c:v>45026.392361111109</c:v>
                </c:pt>
                <c:pt idx="7602">
                  <c:v>45026.395833333336</c:v>
                </c:pt>
                <c:pt idx="7603">
                  <c:v>45026.399305555555</c:v>
                </c:pt>
                <c:pt idx="7604">
                  <c:v>45026.402777777781</c:v>
                </c:pt>
                <c:pt idx="7605">
                  <c:v>45026.40625</c:v>
                </c:pt>
                <c:pt idx="7606">
                  <c:v>45026.409722222219</c:v>
                </c:pt>
                <c:pt idx="7607">
                  <c:v>45026.413194444445</c:v>
                </c:pt>
                <c:pt idx="7608">
                  <c:v>45026.416666666664</c:v>
                </c:pt>
                <c:pt idx="7609">
                  <c:v>45026.420138888891</c:v>
                </c:pt>
                <c:pt idx="7610">
                  <c:v>45026.423611111109</c:v>
                </c:pt>
                <c:pt idx="7611">
                  <c:v>45026.427083333336</c:v>
                </c:pt>
                <c:pt idx="7612">
                  <c:v>45026.430555555555</c:v>
                </c:pt>
                <c:pt idx="7613">
                  <c:v>45026.434027777781</c:v>
                </c:pt>
                <c:pt idx="7614">
                  <c:v>45026.4375</c:v>
                </c:pt>
                <c:pt idx="7615">
                  <c:v>45026.440972222219</c:v>
                </c:pt>
                <c:pt idx="7616">
                  <c:v>45026.444444444445</c:v>
                </c:pt>
                <c:pt idx="7617">
                  <c:v>45026.447916666664</c:v>
                </c:pt>
                <c:pt idx="7618">
                  <c:v>45026.451388888891</c:v>
                </c:pt>
                <c:pt idx="7619">
                  <c:v>45026.454861111109</c:v>
                </c:pt>
                <c:pt idx="7620">
                  <c:v>45026.458333333336</c:v>
                </c:pt>
                <c:pt idx="7621">
                  <c:v>45026.461805555555</c:v>
                </c:pt>
                <c:pt idx="7622">
                  <c:v>45026.465277777781</c:v>
                </c:pt>
                <c:pt idx="7623">
                  <c:v>45026.46875</c:v>
                </c:pt>
                <c:pt idx="7624">
                  <c:v>45026.472222222219</c:v>
                </c:pt>
                <c:pt idx="7625">
                  <c:v>45026.475694444445</c:v>
                </c:pt>
                <c:pt idx="7626">
                  <c:v>45026.479166666664</c:v>
                </c:pt>
                <c:pt idx="7627">
                  <c:v>45026.482638888891</c:v>
                </c:pt>
                <c:pt idx="7628">
                  <c:v>45026.486111111109</c:v>
                </c:pt>
                <c:pt idx="7629">
                  <c:v>45026.489583333336</c:v>
                </c:pt>
                <c:pt idx="7630">
                  <c:v>45026.493055555555</c:v>
                </c:pt>
                <c:pt idx="7631">
                  <c:v>45026.496527777781</c:v>
                </c:pt>
                <c:pt idx="7632">
                  <c:v>45026.5</c:v>
                </c:pt>
                <c:pt idx="7633">
                  <c:v>45026.503472222219</c:v>
                </c:pt>
                <c:pt idx="7634">
                  <c:v>45026.506944444445</c:v>
                </c:pt>
                <c:pt idx="7635">
                  <c:v>45026.510416666664</c:v>
                </c:pt>
                <c:pt idx="7636">
                  <c:v>45026.513888888891</c:v>
                </c:pt>
                <c:pt idx="7637">
                  <c:v>45026.517361111109</c:v>
                </c:pt>
                <c:pt idx="7638">
                  <c:v>45026.520833333336</c:v>
                </c:pt>
                <c:pt idx="7639">
                  <c:v>45026.524305555555</c:v>
                </c:pt>
                <c:pt idx="7640">
                  <c:v>45026.527777777781</c:v>
                </c:pt>
                <c:pt idx="7641">
                  <c:v>45026.53125</c:v>
                </c:pt>
                <c:pt idx="7642">
                  <c:v>45026.534722222219</c:v>
                </c:pt>
                <c:pt idx="7643">
                  <c:v>45026.538194444445</c:v>
                </c:pt>
                <c:pt idx="7644">
                  <c:v>45026.541666666664</c:v>
                </c:pt>
                <c:pt idx="7645">
                  <c:v>45026.545138888891</c:v>
                </c:pt>
                <c:pt idx="7646">
                  <c:v>45026.548611111109</c:v>
                </c:pt>
                <c:pt idx="7647">
                  <c:v>45026.552083333336</c:v>
                </c:pt>
                <c:pt idx="7648">
                  <c:v>45026.555555555555</c:v>
                </c:pt>
                <c:pt idx="7649">
                  <c:v>45026.559027777781</c:v>
                </c:pt>
                <c:pt idx="7650">
                  <c:v>45026.5625</c:v>
                </c:pt>
                <c:pt idx="7651">
                  <c:v>45026.565972222219</c:v>
                </c:pt>
                <c:pt idx="7652">
                  <c:v>45026.569444444445</c:v>
                </c:pt>
                <c:pt idx="7653">
                  <c:v>45026.572916666664</c:v>
                </c:pt>
                <c:pt idx="7654">
                  <c:v>45026.576388888891</c:v>
                </c:pt>
                <c:pt idx="7655">
                  <c:v>45026.579861111109</c:v>
                </c:pt>
                <c:pt idx="7656">
                  <c:v>45026.583333333336</c:v>
                </c:pt>
                <c:pt idx="7657">
                  <c:v>45026.586805555555</c:v>
                </c:pt>
                <c:pt idx="7658">
                  <c:v>45026.590277777781</c:v>
                </c:pt>
                <c:pt idx="7659">
                  <c:v>45026.59375</c:v>
                </c:pt>
                <c:pt idx="7660">
                  <c:v>45026.597222222219</c:v>
                </c:pt>
                <c:pt idx="7661">
                  <c:v>45026.600694444445</c:v>
                </c:pt>
                <c:pt idx="7662">
                  <c:v>45026.604166666664</c:v>
                </c:pt>
                <c:pt idx="7663">
                  <c:v>45026.607638888891</c:v>
                </c:pt>
                <c:pt idx="7664">
                  <c:v>45026.611111111109</c:v>
                </c:pt>
                <c:pt idx="7665">
                  <c:v>45026.614583333336</c:v>
                </c:pt>
                <c:pt idx="7666">
                  <c:v>45026.618055555555</c:v>
                </c:pt>
                <c:pt idx="7667">
                  <c:v>45026.621527777781</c:v>
                </c:pt>
                <c:pt idx="7668">
                  <c:v>45026.625</c:v>
                </c:pt>
                <c:pt idx="7669">
                  <c:v>45026.628472222219</c:v>
                </c:pt>
                <c:pt idx="7670">
                  <c:v>45026.631944444445</c:v>
                </c:pt>
                <c:pt idx="7671">
                  <c:v>45026.635416666664</c:v>
                </c:pt>
                <c:pt idx="7672">
                  <c:v>45026.638888888891</c:v>
                </c:pt>
                <c:pt idx="7673">
                  <c:v>45026.642361111109</c:v>
                </c:pt>
                <c:pt idx="7674">
                  <c:v>45026.645833333336</c:v>
                </c:pt>
                <c:pt idx="7675">
                  <c:v>45026.649305555555</c:v>
                </c:pt>
                <c:pt idx="7676">
                  <c:v>45026.652777777781</c:v>
                </c:pt>
                <c:pt idx="7677">
                  <c:v>45026.65625</c:v>
                </c:pt>
                <c:pt idx="7678">
                  <c:v>45026.659722222219</c:v>
                </c:pt>
                <c:pt idx="7679">
                  <c:v>45026.663194444445</c:v>
                </c:pt>
                <c:pt idx="7680">
                  <c:v>45026.666666666664</c:v>
                </c:pt>
                <c:pt idx="7681">
                  <c:v>45026.670138888891</c:v>
                </c:pt>
                <c:pt idx="7682">
                  <c:v>45026.673611111109</c:v>
                </c:pt>
                <c:pt idx="7683">
                  <c:v>45026.677083333336</c:v>
                </c:pt>
                <c:pt idx="7684">
                  <c:v>45026.680555555555</c:v>
                </c:pt>
                <c:pt idx="7685">
                  <c:v>45026.684027777781</c:v>
                </c:pt>
                <c:pt idx="7686">
                  <c:v>45026.6875</c:v>
                </c:pt>
                <c:pt idx="7687">
                  <c:v>45026.690972222219</c:v>
                </c:pt>
                <c:pt idx="7688">
                  <c:v>45026.694444444445</c:v>
                </c:pt>
                <c:pt idx="7689">
                  <c:v>45026.697916666664</c:v>
                </c:pt>
                <c:pt idx="7690">
                  <c:v>45026.701388888891</c:v>
                </c:pt>
                <c:pt idx="7691">
                  <c:v>45026.704861111109</c:v>
                </c:pt>
                <c:pt idx="7692">
                  <c:v>45026.708333333336</c:v>
                </c:pt>
                <c:pt idx="7693">
                  <c:v>45026.711805555555</c:v>
                </c:pt>
                <c:pt idx="7694">
                  <c:v>45026.715277777781</c:v>
                </c:pt>
                <c:pt idx="7695">
                  <c:v>45026.71875</c:v>
                </c:pt>
                <c:pt idx="7696">
                  <c:v>45026.722222222219</c:v>
                </c:pt>
                <c:pt idx="7697">
                  <c:v>45026.725694444445</c:v>
                </c:pt>
                <c:pt idx="7698">
                  <c:v>45026.729166666664</c:v>
                </c:pt>
                <c:pt idx="7699">
                  <c:v>45026.732638888891</c:v>
                </c:pt>
                <c:pt idx="7700">
                  <c:v>45026.736111111109</c:v>
                </c:pt>
                <c:pt idx="7701">
                  <c:v>45026.739583333336</c:v>
                </c:pt>
                <c:pt idx="7702">
                  <c:v>45026.743055555555</c:v>
                </c:pt>
                <c:pt idx="7703">
                  <c:v>45026.746527777781</c:v>
                </c:pt>
                <c:pt idx="7704">
                  <c:v>45026.75</c:v>
                </c:pt>
                <c:pt idx="7705">
                  <c:v>45026.753472222219</c:v>
                </c:pt>
                <c:pt idx="7706">
                  <c:v>45026.756944444445</c:v>
                </c:pt>
                <c:pt idx="7707">
                  <c:v>45026.760416666664</c:v>
                </c:pt>
                <c:pt idx="7708">
                  <c:v>45026.763888888891</c:v>
                </c:pt>
                <c:pt idx="7709">
                  <c:v>45026.767361111109</c:v>
                </c:pt>
                <c:pt idx="7710">
                  <c:v>45026.770833333336</c:v>
                </c:pt>
                <c:pt idx="7711">
                  <c:v>45026.774305555555</c:v>
                </c:pt>
                <c:pt idx="7712">
                  <c:v>45026.777777777781</c:v>
                </c:pt>
                <c:pt idx="7713">
                  <c:v>45026.78125</c:v>
                </c:pt>
                <c:pt idx="7714">
                  <c:v>45026.784722222219</c:v>
                </c:pt>
                <c:pt idx="7715">
                  <c:v>45026.788194444445</c:v>
                </c:pt>
                <c:pt idx="7716">
                  <c:v>45026.791666666664</c:v>
                </c:pt>
                <c:pt idx="7717">
                  <c:v>45026.795138888891</c:v>
                </c:pt>
                <c:pt idx="7718">
                  <c:v>45026.798611111109</c:v>
                </c:pt>
                <c:pt idx="7719">
                  <c:v>45026.802083333336</c:v>
                </c:pt>
                <c:pt idx="7720">
                  <c:v>45026.805555555555</c:v>
                </c:pt>
                <c:pt idx="7721">
                  <c:v>45026.809027777781</c:v>
                </c:pt>
                <c:pt idx="7722">
                  <c:v>45026.8125</c:v>
                </c:pt>
                <c:pt idx="7723">
                  <c:v>45026.815972222219</c:v>
                </c:pt>
                <c:pt idx="7724">
                  <c:v>45026.819444444445</c:v>
                </c:pt>
                <c:pt idx="7725">
                  <c:v>45026.822916666664</c:v>
                </c:pt>
                <c:pt idx="7726">
                  <c:v>45026.826388888891</c:v>
                </c:pt>
                <c:pt idx="7727">
                  <c:v>45026.829861111109</c:v>
                </c:pt>
                <c:pt idx="7728">
                  <c:v>45026.833333333336</c:v>
                </c:pt>
                <c:pt idx="7729">
                  <c:v>45026.836805555555</c:v>
                </c:pt>
                <c:pt idx="7730">
                  <c:v>45026.840277777781</c:v>
                </c:pt>
                <c:pt idx="7731">
                  <c:v>45026.84375</c:v>
                </c:pt>
                <c:pt idx="7732">
                  <c:v>45026.847222222219</c:v>
                </c:pt>
                <c:pt idx="7733">
                  <c:v>45026.850694444445</c:v>
                </c:pt>
                <c:pt idx="7734">
                  <c:v>45026.854166666664</c:v>
                </c:pt>
                <c:pt idx="7735">
                  <c:v>45026.857638888891</c:v>
                </c:pt>
                <c:pt idx="7736">
                  <c:v>45026.861111111109</c:v>
                </c:pt>
                <c:pt idx="7737">
                  <c:v>45026.864583333336</c:v>
                </c:pt>
                <c:pt idx="7738">
                  <c:v>45026.868055555555</c:v>
                </c:pt>
                <c:pt idx="7739">
                  <c:v>45026.871527777781</c:v>
                </c:pt>
                <c:pt idx="7740">
                  <c:v>45026.875</c:v>
                </c:pt>
                <c:pt idx="7741">
                  <c:v>45026.878472222219</c:v>
                </c:pt>
                <c:pt idx="7742">
                  <c:v>45026.881944444445</c:v>
                </c:pt>
                <c:pt idx="7743">
                  <c:v>45026.885416666664</c:v>
                </c:pt>
                <c:pt idx="7744">
                  <c:v>45026.888888888891</c:v>
                </c:pt>
                <c:pt idx="7745">
                  <c:v>45026.892361111109</c:v>
                </c:pt>
                <c:pt idx="7746">
                  <c:v>45026.895833333336</c:v>
                </c:pt>
                <c:pt idx="7747">
                  <c:v>45026.899305555555</c:v>
                </c:pt>
                <c:pt idx="7748">
                  <c:v>45026.902777777781</c:v>
                </c:pt>
                <c:pt idx="7749">
                  <c:v>45026.90625</c:v>
                </c:pt>
                <c:pt idx="7750">
                  <c:v>45026.909722222219</c:v>
                </c:pt>
                <c:pt idx="7751">
                  <c:v>45026.913194444445</c:v>
                </c:pt>
                <c:pt idx="7752">
                  <c:v>45026.916666666664</c:v>
                </c:pt>
                <c:pt idx="7753">
                  <c:v>45026.920138888891</c:v>
                </c:pt>
                <c:pt idx="7754">
                  <c:v>45026.923611111109</c:v>
                </c:pt>
                <c:pt idx="7755">
                  <c:v>45026.927083333336</c:v>
                </c:pt>
                <c:pt idx="7756">
                  <c:v>45026.930555555555</c:v>
                </c:pt>
                <c:pt idx="7757">
                  <c:v>45026.934027777781</c:v>
                </c:pt>
                <c:pt idx="7758">
                  <c:v>45026.9375</c:v>
                </c:pt>
                <c:pt idx="7759">
                  <c:v>45026.940972222219</c:v>
                </c:pt>
                <c:pt idx="7760">
                  <c:v>45026.944444444445</c:v>
                </c:pt>
                <c:pt idx="7761">
                  <c:v>45026.947916666664</c:v>
                </c:pt>
                <c:pt idx="7762">
                  <c:v>45026.951388888891</c:v>
                </c:pt>
                <c:pt idx="7763">
                  <c:v>45026.954861111109</c:v>
                </c:pt>
                <c:pt idx="7764">
                  <c:v>45026.958333333336</c:v>
                </c:pt>
                <c:pt idx="7765">
                  <c:v>45026.961805555555</c:v>
                </c:pt>
                <c:pt idx="7766">
                  <c:v>45026.965277777781</c:v>
                </c:pt>
                <c:pt idx="7767">
                  <c:v>45026.96875</c:v>
                </c:pt>
                <c:pt idx="7768">
                  <c:v>45026.972222222219</c:v>
                </c:pt>
                <c:pt idx="7769">
                  <c:v>45026.975694444445</c:v>
                </c:pt>
                <c:pt idx="7770">
                  <c:v>45026.979166666664</c:v>
                </c:pt>
                <c:pt idx="7771">
                  <c:v>45026.982638888891</c:v>
                </c:pt>
                <c:pt idx="7772">
                  <c:v>45026.986111111109</c:v>
                </c:pt>
                <c:pt idx="7773">
                  <c:v>45026.989583333336</c:v>
                </c:pt>
                <c:pt idx="7774">
                  <c:v>45026.993055555555</c:v>
                </c:pt>
                <c:pt idx="7775">
                  <c:v>45026.996527777781</c:v>
                </c:pt>
                <c:pt idx="7776">
                  <c:v>45027</c:v>
                </c:pt>
                <c:pt idx="7777">
                  <c:v>45027.003472222219</c:v>
                </c:pt>
                <c:pt idx="7778">
                  <c:v>45027.006944444445</c:v>
                </c:pt>
                <c:pt idx="7779">
                  <c:v>45027.010416666664</c:v>
                </c:pt>
                <c:pt idx="7780">
                  <c:v>45027.013888888891</c:v>
                </c:pt>
                <c:pt idx="7781">
                  <c:v>45027.017361111109</c:v>
                </c:pt>
                <c:pt idx="7782">
                  <c:v>45027.020833333336</c:v>
                </c:pt>
                <c:pt idx="7783">
                  <c:v>45027.024305555555</c:v>
                </c:pt>
                <c:pt idx="7784">
                  <c:v>45027.027777777781</c:v>
                </c:pt>
                <c:pt idx="7785">
                  <c:v>45027.03125</c:v>
                </c:pt>
                <c:pt idx="7786">
                  <c:v>45027.034722222219</c:v>
                </c:pt>
                <c:pt idx="7787">
                  <c:v>45027.038194444445</c:v>
                </c:pt>
                <c:pt idx="7788">
                  <c:v>45027.041666666664</c:v>
                </c:pt>
                <c:pt idx="7789">
                  <c:v>45027.045138888891</c:v>
                </c:pt>
                <c:pt idx="7790">
                  <c:v>45027.048611111109</c:v>
                </c:pt>
                <c:pt idx="7791">
                  <c:v>45027.052083333336</c:v>
                </c:pt>
                <c:pt idx="7792">
                  <c:v>45027.055555555555</c:v>
                </c:pt>
                <c:pt idx="7793">
                  <c:v>45027.059027777781</c:v>
                </c:pt>
                <c:pt idx="7794">
                  <c:v>45027.0625</c:v>
                </c:pt>
                <c:pt idx="7795">
                  <c:v>45027.065972222219</c:v>
                </c:pt>
                <c:pt idx="7796">
                  <c:v>45027.069444444445</c:v>
                </c:pt>
                <c:pt idx="7797">
                  <c:v>45027.072916666664</c:v>
                </c:pt>
                <c:pt idx="7798">
                  <c:v>45027.076388888891</c:v>
                </c:pt>
                <c:pt idx="7799">
                  <c:v>45027.079861111109</c:v>
                </c:pt>
                <c:pt idx="7800">
                  <c:v>45027.083333333336</c:v>
                </c:pt>
                <c:pt idx="7801">
                  <c:v>45027.086805555555</c:v>
                </c:pt>
                <c:pt idx="7802">
                  <c:v>45027.090277777781</c:v>
                </c:pt>
                <c:pt idx="7803">
                  <c:v>45027.09375</c:v>
                </c:pt>
                <c:pt idx="7804">
                  <c:v>45027.097222222219</c:v>
                </c:pt>
                <c:pt idx="7805">
                  <c:v>45027.100694444445</c:v>
                </c:pt>
                <c:pt idx="7806">
                  <c:v>45027.104166666664</c:v>
                </c:pt>
                <c:pt idx="7807">
                  <c:v>45027.107638888891</c:v>
                </c:pt>
                <c:pt idx="7808">
                  <c:v>45027.111111111109</c:v>
                </c:pt>
                <c:pt idx="7809">
                  <c:v>45027.114583333336</c:v>
                </c:pt>
                <c:pt idx="7810">
                  <c:v>45027.118055555555</c:v>
                </c:pt>
                <c:pt idx="7811">
                  <c:v>45027.121527777781</c:v>
                </c:pt>
                <c:pt idx="7812">
                  <c:v>45027.125</c:v>
                </c:pt>
                <c:pt idx="7813">
                  <c:v>45027.128472222219</c:v>
                </c:pt>
                <c:pt idx="7814">
                  <c:v>45027.131944444445</c:v>
                </c:pt>
                <c:pt idx="7815">
                  <c:v>45027.135416666664</c:v>
                </c:pt>
                <c:pt idx="7816">
                  <c:v>45027.138888888891</c:v>
                </c:pt>
                <c:pt idx="7817">
                  <c:v>45027.142361111109</c:v>
                </c:pt>
                <c:pt idx="7818">
                  <c:v>45027.145833333336</c:v>
                </c:pt>
                <c:pt idx="7819">
                  <c:v>45027.149305555555</c:v>
                </c:pt>
                <c:pt idx="7820">
                  <c:v>45027.152777777781</c:v>
                </c:pt>
                <c:pt idx="7821">
                  <c:v>45027.15625</c:v>
                </c:pt>
                <c:pt idx="7822">
                  <c:v>45027.159722222219</c:v>
                </c:pt>
                <c:pt idx="7823">
                  <c:v>45027.163194444445</c:v>
                </c:pt>
                <c:pt idx="7824">
                  <c:v>45027.166666666664</c:v>
                </c:pt>
                <c:pt idx="7825">
                  <c:v>45027.170138888891</c:v>
                </c:pt>
                <c:pt idx="7826">
                  <c:v>45027.173611111109</c:v>
                </c:pt>
                <c:pt idx="7827">
                  <c:v>45027.177083333336</c:v>
                </c:pt>
                <c:pt idx="7828">
                  <c:v>45027.180555555555</c:v>
                </c:pt>
                <c:pt idx="7829">
                  <c:v>45027.184027777781</c:v>
                </c:pt>
                <c:pt idx="7830">
                  <c:v>45027.1875</c:v>
                </c:pt>
                <c:pt idx="7831">
                  <c:v>45027.190972222219</c:v>
                </c:pt>
                <c:pt idx="7832">
                  <c:v>45027.194444444445</c:v>
                </c:pt>
                <c:pt idx="7833">
                  <c:v>45027.197916666664</c:v>
                </c:pt>
                <c:pt idx="7834">
                  <c:v>45027.201388888891</c:v>
                </c:pt>
                <c:pt idx="7835">
                  <c:v>45027.204861111109</c:v>
                </c:pt>
                <c:pt idx="7836">
                  <c:v>45027.208333333336</c:v>
                </c:pt>
                <c:pt idx="7837">
                  <c:v>45027.211805555555</c:v>
                </c:pt>
                <c:pt idx="7838">
                  <c:v>45027.215277777781</c:v>
                </c:pt>
                <c:pt idx="7839">
                  <c:v>45027.21875</c:v>
                </c:pt>
                <c:pt idx="7840">
                  <c:v>45027.222222222219</c:v>
                </c:pt>
                <c:pt idx="7841">
                  <c:v>45027.225694444445</c:v>
                </c:pt>
                <c:pt idx="7842">
                  <c:v>45027.229166666664</c:v>
                </c:pt>
                <c:pt idx="7843">
                  <c:v>45027.232638888891</c:v>
                </c:pt>
                <c:pt idx="7844">
                  <c:v>45027.236111111109</c:v>
                </c:pt>
                <c:pt idx="7845">
                  <c:v>45027.239583333336</c:v>
                </c:pt>
                <c:pt idx="7846">
                  <c:v>45027.243055555555</c:v>
                </c:pt>
                <c:pt idx="7847">
                  <c:v>45027.246527777781</c:v>
                </c:pt>
                <c:pt idx="7848">
                  <c:v>45027.25</c:v>
                </c:pt>
                <c:pt idx="7849">
                  <c:v>45027.253472222219</c:v>
                </c:pt>
                <c:pt idx="7850">
                  <c:v>45027.256944444445</c:v>
                </c:pt>
                <c:pt idx="7851">
                  <c:v>45027.260416666664</c:v>
                </c:pt>
                <c:pt idx="7852">
                  <c:v>45027.263888888891</c:v>
                </c:pt>
                <c:pt idx="7853">
                  <c:v>45027.267361111109</c:v>
                </c:pt>
                <c:pt idx="7854">
                  <c:v>45027.270833333336</c:v>
                </c:pt>
                <c:pt idx="7855">
                  <c:v>45027.274305555555</c:v>
                </c:pt>
                <c:pt idx="7856">
                  <c:v>45027.277777777781</c:v>
                </c:pt>
                <c:pt idx="7857">
                  <c:v>45027.28125</c:v>
                </c:pt>
                <c:pt idx="7858">
                  <c:v>45027.284722222219</c:v>
                </c:pt>
                <c:pt idx="7859">
                  <c:v>45027.288194444445</c:v>
                </c:pt>
                <c:pt idx="7860">
                  <c:v>45027.291666666664</c:v>
                </c:pt>
                <c:pt idx="7861">
                  <c:v>45027.295138888891</c:v>
                </c:pt>
                <c:pt idx="7862">
                  <c:v>45027.298611111109</c:v>
                </c:pt>
                <c:pt idx="7863">
                  <c:v>45027.302083333336</c:v>
                </c:pt>
                <c:pt idx="7864">
                  <c:v>45027.305555555555</c:v>
                </c:pt>
                <c:pt idx="7865">
                  <c:v>45027.309027777781</c:v>
                </c:pt>
                <c:pt idx="7866">
                  <c:v>45027.3125</c:v>
                </c:pt>
                <c:pt idx="7867">
                  <c:v>45027.315972222219</c:v>
                </c:pt>
                <c:pt idx="7868">
                  <c:v>45027.319444444445</c:v>
                </c:pt>
                <c:pt idx="7869">
                  <c:v>45027.322916666664</c:v>
                </c:pt>
                <c:pt idx="7870">
                  <c:v>45027.326388888891</c:v>
                </c:pt>
                <c:pt idx="7871">
                  <c:v>45027.329861111109</c:v>
                </c:pt>
                <c:pt idx="7872">
                  <c:v>45027.333333333336</c:v>
                </c:pt>
                <c:pt idx="7873">
                  <c:v>45027.336805555555</c:v>
                </c:pt>
                <c:pt idx="7874">
                  <c:v>45027.340277777781</c:v>
                </c:pt>
                <c:pt idx="7875">
                  <c:v>45027.34375</c:v>
                </c:pt>
                <c:pt idx="7876">
                  <c:v>45027.347222222219</c:v>
                </c:pt>
                <c:pt idx="7877">
                  <c:v>45027.350694444445</c:v>
                </c:pt>
                <c:pt idx="7878">
                  <c:v>45027.354166666664</c:v>
                </c:pt>
                <c:pt idx="7879">
                  <c:v>45027.357638888891</c:v>
                </c:pt>
                <c:pt idx="7880">
                  <c:v>45027.361111111109</c:v>
                </c:pt>
                <c:pt idx="7881">
                  <c:v>45027.364583333336</c:v>
                </c:pt>
                <c:pt idx="7882">
                  <c:v>45027.368055555555</c:v>
                </c:pt>
                <c:pt idx="7883">
                  <c:v>45027.371527777781</c:v>
                </c:pt>
                <c:pt idx="7884">
                  <c:v>45027.375</c:v>
                </c:pt>
                <c:pt idx="7885">
                  <c:v>45027.378472222219</c:v>
                </c:pt>
                <c:pt idx="7886">
                  <c:v>45027.381944444445</c:v>
                </c:pt>
                <c:pt idx="7887">
                  <c:v>45027.385416666664</c:v>
                </c:pt>
                <c:pt idx="7888">
                  <c:v>45027.388888888891</c:v>
                </c:pt>
                <c:pt idx="7889">
                  <c:v>45027.392361111109</c:v>
                </c:pt>
                <c:pt idx="7890">
                  <c:v>45027.395833333336</c:v>
                </c:pt>
                <c:pt idx="7891">
                  <c:v>45027.399305555555</c:v>
                </c:pt>
                <c:pt idx="7892">
                  <c:v>45027.402777777781</c:v>
                </c:pt>
                <c:pt idx="7893">
                  <c:v>45027.40625</c:v>
                </c:pt>
                <c:pt idx="7894">
                  <c:v>45027.409722222219</c:v>
                </c:pt>
                <c:pt idx="7895">
                  <c:v>45027.413194444445</c:v>
                </c:pt>
                <c:pt idx="7896">
                  <c:v>45027.416666666664</c:v>
                </c:pt>
                <c:pt idx="7897">
                  <c:v>45027.420138888891</c:v>
                </c:pt>
                <c:pt idx="7898">
                  <c:v>45027.423611111109</c:v>
                </c:pt>
                <c:pt idx="7899">
                  <c:v>45027.427083333336</c:v>
                </c:pt>
                <c:pt idx="7900">
                  <c:v>45027.430555555555</c:v>
                </c:pt>
                <c:pt idx="7901">
                  <c:v>45027.434027777781</c:v>
                </c:pt>
                <c:pt idx="7902">
                  <c:v>45027.4375</c:v>
                </c:pt>
                <c:pt idx="7903">
                  <c:v>45027.440972222219</c:v>
                </c:pt>
                <c:pt idx="7904">
                  <c:v>45027.444444444445</c:v>
                </c:pt>
                <c:pt idx="7905">
                  <c:v>45027.447916666664</c:v>
                </c:pt>
                <c:pt idx="7906">
                  <c:v>45027.451388888891</c:v>
                </c:pt>
                <c:pt idx="7907">
                  <c:v>45027.454861111109</c:v>
                </c:pt>
                <c:pt idx="7908">
                  <c:v>45027.458333333336</c:v>
                </c:pt>
                <c:pt idx="7909">
                  <c:v>45027.461805555555</c:v>
                </c:pt>
                <c:pt idx="7910">
                  <c:v>45027.465277777781</c:v>
                </c:pt>
                <c:pt idx="7911">
                  <c:v>45027.46875</c:v>
                </c:pt>
                <c:pt idx="7912">
                  <c:v>45027.472222222219</c:v>
                </c:pt>
                <c:pt idx="7913">
                  <c:v>45027.475694444445</c:v>
                </c:pt>
                <c:pt idx="7914">
                  <c:v>45027.479166666664</c:v>
                </c:pt>
                <c:pt idx="7915">
                  <c:v>45027.482638888891</c:v>
                </c:pt>
                <c:pt idx="7916">
                  <c:v>45027.486111111109</c:v>
                </c:pt>
                <c:pt idx="7917">
                  <c:v>45027.489583333336</c:v>
                </c:pt>
                <c:pt idx="7918">
                  <c:v>45027.493055555555</c:v>
                </c:pt>
                <c:pt idx="7919">
                  <c:v>45027.496527777781</c:v>
                </c:pt>
                <c:pt idx="7920">
                  <c:v>45027.5</c:v>
                </c:pt>
                <c:pt idx="7921">
                  <c:v>45027.503472222219</c:v>
                </c:pt>
                <c:pt idx="7922">
                  <c:v>45027.506944444445</c:v>
                </c:pt>
                <c:pt idx="7923">
                  <c:v>45027.510416666664</c:v>
                </c:pt>
                <c:pt idx="7924">
                  <c:v>45027.513888888891</c:v>
                </c:pt>
                <c:pt idx="7925">
                  <c:v>45027.517361111109</c:v>
                </c:pt>
                <c:pt idx="7926">
                  <c:v>45027.520833333336</c:v>
                </c:pt>
                <c:pt idx="7927">
                  <c:v>45027.524305555555</c:v>
                </c:pt>
                <c:pt idx="7928">
                  <c:v>45027.527777777781</c:v>
                </c:pt>
                <c:pt idx="7929">
                  <c:v>45027.53125</c:v>
                </c:pt>
                <c:pt idx="7930">
                  <c:v>45027.534722222219</c:v>
                </c:pt>
                <c:pt idx="7931">
                  <c:v>45027.538194444445</c:v>
                </c:pt>
                <c:pt idx="7932">
                  <c:v>45027.541666666664</c:v>
                </c:pt>
                <c:pt idx="7933">
                  <c:v>45027.545138888891</c:v>
                </c:pt>
                <c:pt idx="7934">
                  <c:v>45027.548611111109</c:v>
                </c:pt>
                <c:pt idx="7935">
                  <c:v>45027.552083333336</c:v>
                </c:pt>
                <c:pt idx="7936">
                  <c:v>45027.555555555555</c:v>
                </c:pt>
                <c:pt idx="7937">
                  <c:v>45027.559027777781</c:v>
                </c:pt>
                <c:pt idx="7938">
                  <c:v>45027.5625</c:v>
                </c:pt>
                <c:pt idx="7939">
                  <c:v>45027.565972222219</c:v>
                </c:pt>
                <c:pt idx="7940">
                  <c:v>45027.569444444445</c:v>
                </c:pt>
                <c:pt idx="7941">
                  <c:v>45027.572916666664</c:v>
                </c:pt>
                <c:pt idx="7942">
                  <c:v>45027.576388888891</c:v>
                </c:pt>
                <c:pt idx="7943">
                  <c:v>45027.579861111109</c:v>
                </c:pt>
                <c:pt idx="7944">
                  <c:v>45027.583333333336</c:v>
                </c:pt>
                <c:pt idx="7945">
                  <c:v>45027.586805555555</c:v>
                </c:pt>
                <c:pt idx="7946">
                  <c:v>45027.590277777781</c:v>
                </c:pt>
                <c:pt idx="7947">
                  <c:v>45027.59375</c:v>
                </c:pt>
                <c:pt idx="7948">
                  <c:v>45027.597222222219</c:v>
                </c:pt>
                <c:pt idx="7949">
                  <c:v>45027.600694444445</c:v>
                </c:pt>
                <c:pt idx="7950">
                  <c:v>45027.604166666664</c:v>
                </c:pt>
                <c:pt idx="7951">
                  <c:v>45027.607638888891</c:v>
                </c:pt>
                <c:pt idx="7952">
                  <c:v>45027.611111111109</c:v>
                </c:pt>
                <c:pt idx="7953">
                  <c:v>45027.614583333336</c:v>
                </c:pt>
                <c:pt idx="7954">
                  <c:v>45027.618055555555</c:v>
                </c:pt>
                <c:pt idx="7955">
                  <c:v>45027.621527777781</c:v>
                </c:pt>
                <c:pt idx="7956">
                  <c:v>45027.625</c:v>
                </c:pt>
                <c:pt idx="7957">
                  <c:v>45027.628472222219</c:v>
                </c:pt>
                <c:pt idx="7958">
                  <c:v>45027.631944444445</c:v>
                </c:pt>
                <c:pt idx="7959">
                  <c:v>45027.635416666664</c:v>
                </c:pt>
                <c:pt idx="7960">
                  <c:v>45027.638888888891</c:v>
                </c:pt>
                <c:pt idx="7961">
                  <c:v>45027.642361111109</c:v>
                </c:pt>
                <c:pt idx="7962">
                  <c:v>45027.645833333336</c:v>
                </c:pt>
                <c:pt idx="7963">
                  <c:v>45027.649305555555</c:v>
                </c:pt>
                <c:pt idx="7964">
                  <c:v>45027.652777777781</c:v>
                </c:pt>
                <c:pt idx="7965">
                  <c:v>45027.65625</c:v>
                </c:pt>
                <c:pt idx="7966">
                  <c:v>45027.659722222219</c:v>
                </c:pt>
                <c:pt idx="7967">
                  <c:v>45027.663194444445</c:v>
                </c:pt>
                <c:pt idx="7968">
                  <c:v>45027.666666666664</c:v>
                </c:pt>
                <c:pt idx="7969">
                  <c:v>45027.670138888891</c:v>
                </c:pt>
                <c:pt idx="7970">
                  <c:v>45027.673611111109</c:v>
                </c:pt>
                <c:pt idx="7971">
                  <c:v>45027.677083333336</c:v>
                </c:pt>
                <c:pt idx="7972">
                  <c:v>45027.680555555555</c:v>
                </c:pt>
                <c:pt idx="7973">
                  <c:v>45027.684027777781</c:v>
                </c:pt>
                <c:pt idx="7974">
                  <c:v>45027.6875</c:v>
                </c:pt>
                <c:pt idx="7975">
                  <c:v>45027.690972222219</c:v>
                </c:pt>
                <c:pt idx="7976">
                  <c:v>45027.694444444445</c:v>
                </c:pt>
                <c:pt idx="7977">
                  <c:v>45027.697916666664</c:v>
                </c:pt>
                <c:pt idx="7978">
                  <c:v>45027.701388888891</c:v>
                </c:pt>
                <c:pt idx="7979">
                  <c:v>45027.704861111109</c:v>
                </c:pt>
                <c:pt idx="7980">
                  <c:v>45027.708333333336</c:v>
                </c:pt>
                <c:pt idx="7981">
                  <c:v>45027.711805555555</c:v>
                </c:pt>
                <c:pt idx="7982">
                  <c:v>45027.715277777781</c:v>
                </c:pt>
                <c:pt idx="7983">
                  <c:v>45027.71875</c:v>
                </c:pt>
                <c:pt idx="7984">
                  <c:v>45027.722222222219</c:v>
                </c:pt>
                <c:pt idx="7985">
                  <c:v>45027.725694444445</c:v>
                </c:pt>
                <c:pt idx="7986">
                  <c:v>45027.729166666664</c:v>
                </c:pt>
                <c:pt idx="7987">
                  <c:v>45027.732638888891</c:v>
                </c:pt>
                <c:pt idx="7988">
                  <c:v>45027.736111111109</c:v>
                </c:pt>
                <c:pt idx="7989">
                  <c:v>45027.739583333336</c:v>
                </c:pt>
                <c:pt idx="7990">
                  <c:v>45027.743055555555</c:v>
                </c:pt>
                <c:pt idx="7991">
                  <c:v>45027.746527777781</c:v>
                </c:pt>
                <c:pt idx="7992">
                  <c:v>45027.75</c:v>
                </c:pt>
                <c:pt idx="7993">
                  <c:v>45027.753472222219</c:v>
                </c:pt>
                <c:pt idx="7994">
                  <c:v>45027.756944444445</c:v>
                </c:pt>
                <c:pt idx="7995">
                  <c:v>45027.760416666664</c:v>
                </c:pt>
                <c:pt idx="7996">
                  <c:v>45027.763888888891</c:v>
                </c:pt>
                <c:pt idx="7997">
                  <c:v>45027.767361111109</c:v>
                </c:pt>
                <c:pt idx="7998">
                  <c:v>45027.770833333336</c:v>
                </c:pt>
                <c:pt idx="7999">
                  <c:v>45027.774305555555</c:v>
                </c:pt>
                <c:pt idx="8000">
                  <c:v>45027.777777777781</c:v>
                </c:pt>
                <c:pt idx="8001">
                  <c:v>45027.78125</c:v>
                </c:pt>
                <c:pt idx="8002">
                  <c:v>45027.784722222219</c:v>
                </c:pt>
                <c:pt idx="8003">
                  <c:v>45027.788194444445</c:v>
                </c:pt>
                <c:pt idx="8004">
                  <c:v>45027.791666666664</c:v>
                </c:pt>
                <c:pt idx="8005">
                  <c:v>45027.795138888891</c:v>
                </c:pt>
                <c:pt idx="8006">
                  <c:v>45027.798611111109</c:v>
                </c:pt>
                <c:pt idx="8007">
                  <c:v>45027.802083333336</c:v>
                </c:pt>
                <c:pt idx="8008">
                  <c:v>45027.805555555555</c:v>
                </c:pt>
                <c:pt idx="8009">
                  <c:v>45027.809027777781</c:v>
                </c:pt>
                <c:pt idx="8010">
                  <c:v>45027.8125</c:v>
                </c:pt>
                <c:pt idx="8011">
                  <c:v>45027.815972222219</c:v>
                </c:pt>
                <c:pt idx="8012">
                  <c:v>45027.819444444445</c:v>
                </c:pt>
                <c:pt idx="8013">
                  <c:v>45027.822916666664</c:v>
                </c:pt>
                <c:pt idx="8014">
                  <c:v>45027.826388888891</c:v>
                </c:pt>
                <c:pt idx="8015">
                  <c:v>45027.829861111109</c:v>
                </c:pt>
                <c:pt idx="8016">
                  <c:v>45027.833333333336</c:v>
                </c:pt>
                <c:pt idx="8017">
                  <c:v>45027.836805555555</c:v>
                </c:pt>
                <c:pt idx="8018">
                  <c:v>45027.840277777781</c:v>
                </c:pt>
                <c:pt idx="8019">
                  <c:v>45027.84375</c:v>
                </c:pt>
                <c:pt idx="8020">
                  <c:v>45027.847222222219</c:v>
                </c:pt>
                <c:pt idx="8021">
                  <c:v>45027.850694444445</c:v>
                </c:pt>
                <c:pt idx="8022">
                  <c:v>45027.854166666664</c:v>
                </c:pt>
                <c:pt idx="8023">
                  <c:v>45027.857638888891</c:v>
                </c:pt>
                <c:pt idx="8024">
                  <c:v>45027.861111111109</c:v>
                </c:pt>
                <c:pt idx="8025">
                  <c:v>45027.864583333336</c:v>
                </c:pt>
                <c:pt idx="8026">
                  <c:v>45027.868055555555</c:v>
                </c:pt>
                <c:pt idx="8027">
                  <c:v>45027.871527777781</c:v>
                </c:pt>
                <c:pt idx="8028">
                  <c:v>45027.875</c:v>
                </c:pt>
                <c:pt idx="8029">
                  <c:v>45027.878472222219</c:v>
                </c:pt>
                <c:pt idx="8030">
                  <c:v>45027.881944444445</c:v>
                </c:pt>
                <c:pt idx="8031">
                  <c:v>45027.885416666664</c:v>
                </c:pt>
                <c:pt idx="8032">
                  <c:v>45027.888888888891</c:v>
                </c:pt>
                <c:pt idx="8033">
                  <c:v>45027.892361111109</c:v>
                </c:pt>
                <c:pt idx="8034">
                  <c:v>45027.895833333336</c:v>
                </c:pt>
                <c:pt idx="8035">
                  <c:v>45027.899305555555</c:v>
                </c:pt>
                <c:pt idx="8036">
                  <c:v>45027.902777777781</c:v>
                </c:pt>
                <c:pt idx="8037">
                  <c:v>45027.90625</c:v>
                </c:pt>
                <c:pt idx="8038">
                  <c:v>45027.909722222219</c:v>
                </c:pt>
                <c:pt idx="8039">
                  <c:v>45027.913194444445</c:v>
                </c:pt>
                <c:pt idx="8040">
                  <c:v>45027.916666666664</c:v>
                </c:pt>
                <c:pt idx="8041">
                  <c:v>45027.920138888891</c:v>
                </c:pt>
                <c:pt idx="8042">
                  <c:v>45027.923611111109</c:v>
                </c:pt>
                <c:pt idx="8043">
                  <c:v>45027.927083333336</c:v>
                </c:pt>
                <c:pt idx="8044">
                  <c:v>45027.930555555555</c:v>
                </c:pt>
                <c:pt idx="8045">
                  <c:v>45027.934027777781</c:v>
                </c:pt>
                <c:pt idx="8046">
                  <c:v>45027.9375</c:v>
                </c:pt>
                <c:pt idx="8047">
                  <c:v>45027.940972222219</c:v>
                </c:pt>
                <c:pt idx="8048">
                  <c:v>45027.944444444445</c:v>
                </c:pt>
                <c:pt idx="8049">
                  <c:v>45027.947916666664</c:v>
                </c:pt>
                <c:pt idx="8050">
                  <c:v>45027.951388888891</c:v>
                </c:pt>
                <c:pt idx="8051">
                  <c:v>45027.954861111109</c:v>
                </c:pt>
                <c:pt idx="8052">
                  <c:v>45027.958333333336</c:v>
                </c:pt>
                <c:pt idx="8053">
                  <c:v>45027.961805555555</c:v>
                </c:pt>
                <c:pt idx="8054">
                  <c:v>45027.965277777781</c:v>
                </c:pt>
                <c:pt idx="8055">
                  <c:v>45027.96875</c:v>
                </c:pt>
                <c:pt idx="8056">
                  <c:v>45027.972222222219</c:v>
                </c:pt>
                <c:pt idx="8057">
                  <c:v>45027.975694444445</c:v>
                </c:pt>
                <c:pt idx="8058">
                  <c:v>45027.979166666664</c:v>
                </c:pt>
                <c:pt idx="8059">
                  <c:v>45027.982638888891</c:v>
                </c:pt>
                <c:pt idx="8060">
                  <c:v>45027.986111111109</c:v>
                </c:pt>
                <c:pt idx="8061">
                  <c:v>45027.989583333336</c:v>
                </c:pt>
                <c:pt idx="8062">
                  <c:v>45027.993055555555</c:v>
                </c:pt>
                <c:pt idx="8063">
                  <c:v>45027.996527777781</c:v>
                </c:pt>
                <c:pt idx="8064">
                  <c:v>45028</c:v>
                </c:pt>
                <c:pt idx="8065">
                  <c:v>45028.003472222219</c:v>
                </c:pt>
                <c:pt idx="8066">
                  <c:v>45028.006944444445</c:v>
                </c:pt>
                <c:pt idx="8067">
                  <c:v>45028.010416666664</c:v>
                </c:pt>
                <c:pt idx="8068">
                  <c:v>45028.013888888891</c:v>
                </c:pt>
                <c:pt idx="8069">
                  <c:v>45028.017361111109</c:v>
                </c:pt>
                <c:pt idx="8070">
                  <c:v>45028.020833333336</c:v>
                </c:pt>
                <c:pt idx="8071">
                  <c:v>45028.024305555555</c:v>
                </c:pt>
                <c:pt idx="8072">
                  <c:v>45028.027777777781</c:v>
                </c:pt>
                <c:pt idx="8073">
                  <c:v>45028.03125</c:v>
                </c:pt>
                <c:pt idx="8074">
                  <c:v>45028.034722222219</c:v>
                </c:pt>
                <c:pt idx="8075">
                  <c:v>45028.038194444445</c:v>
                </c:pt>
                <c:pt idx="8076">
                  <c:v>45028.041666666664</c:v>
                </c:pt>
                <c:pt idx="8077">
                  <c:v>45028.045138888891</c:v>
                </c:pt>
                <c:pt idx="8078">
                  <c:v>45028.048611111109</c:v>
                </c:pt>
                <c:pt idx="8079">
                  <c:v>45028.052083333336</c:v>
                </c:pt>
                <c:pt idx="8080">
                  <c:v>45028.055555555555</c:v>
                </c:pt>
                <c:pt idx="8081">
                  <c:v>45028.059027777781</c:v>
                </c:pt>
                <c:pt idx="8082">
                  <c:v>45028.0625</c:v>
                </c:pt>
                <c:pt idx="8083">
                  <c:v>45028.065972222219</c:v>
                </c:pt>
                <c:pt idx="8084">
                  <c:v>45028.069444444445</c:v>
                </c:pt>
                <c:pt idx="8085">
                  <c:v>45028.072916666664</c:v>
                </c:pt>
                <c:pt idx="8086">
                  <c:v>45028.076388888891</c:v>
                </c:pt>
                <c:pt idx="8087">
                  <c:v>45028.079861111109</c:v>
                </c:pt>
                <c:pt idx="8088">
                  <c:v>45028.083333333336</c:v>
                </c:pt>
                <c:pt idx="8089">
                  <c:v>45028.086805555555</c:v>
                </c:pt>
                <c:pt idx="8090">
                  <c:v>45028.090277777781</c:v>
                </c:pt>
                <c:pt idx="8091">
                  <c:v>45028.09375</c:v>
                </c:pt>
                <c:pt idx="8092">
                  <c:v>45028.097222222219</c:v>
                </c:pt>
                <c:pt idx="8093">
                  <c:v>45028.100694444445</c:v>
                </c:pt>
                <c:pt idx="8094">
                  <c:v>45028.104166666664</c:v>
                </c:pt>
                <c:pt idx="8095">
                  <c:v>45028.107638888891</c:v>
                </c:pt>
                <c:pt idx="8096">
                  <c:v>45028.111111111109</c:v>
                </c:pt>
                <c:pt idx="8097">
                  <c:v>45028.114583333336</c:v>
                </c:pt>
                <c:pt idx="8098">
                  <c:v>45028.118055555555</c:v>
                </c:pt>
                <c:pt idx="8099">
                  <c:v>45028.121527777781</c:v>
                </c:pt>
                <c:pt idx="8100">
                  <c:v>45028.125</c:v>
                </c:pt>
                <c:pt idx="8101">
                  <c:v>45028.128472222219</c:v>
                </c:pt>
                <c:pt idx="8102">
                  <c:v>45028.131944444445</c:v>
                </c:pt>
                <c:pt idx="8103">
                  <c:v>45028.135416666664</c:v>
                </c:pt>
                <c:pt idx="8104">
                  <c:v>45028.138888888891</c:v>
                </c:pt>
                <c:pt idx="8105">
                  <c:v>45028.142361111109</c:v>
                </c:pt>
                <c:pt idx="8106">
                  <c:v>45028.145833333336</c:v>
                </c:pt>
                <c:pt idx="8107">
                  <c:v>45028.149305555555</c:v>
                </c:pt>
                <c:pt idx="8108">
                  <c:v>45028.152777777781</c:v>
                </c:pt>
                <c:pt idx="8109">
                  <c:v>45028.15625</c:v>
                </c:pt>
                <c:pt idx="8110">
                  <c:v>45028.159722222219</c:v>
                </c:pt>
                <c:pt idx="8111">
                  <c:v>45028.163194444445</c:v>
                </c:pt>
                <c:pt idx="8112">
                  <c:v>45028.166666666664</c:v>
                </c:pt>
                <c:pt idx="8113">
                  <c:v>45028.170138888891</c:v>
                </c:pt>
                <c:pt idx="8114">
                  <c:v>45028.173611111109</c:v>
                </c:pt>
                <c:pt idx="8115">
                  <c:v>45028.177083333336</c:v>
                </c:pt>
                <c:pt idx="8116">
                  <c:v>45028.180555555555</c:v>
                </c:pt>
                <c:pt idx="8117">
                  <c:v>45028.184027777781</c:v>
                </c:pt>
                <c:pt idx="8118">
                  <c:v>45028.1875</c:v>
                </c:pt>
                <c:pt idx="8119">
                  <c:v>45028.190972222219</c:v>
                </c:pt>
                <c:pt idx="8120">
                  <c:v>45028.194444444445</c:v>
                </c:pt>
                <c:pt idx="8121">
                  <c:v>45028.197916666664</c:v>
                </c:pt>
                <c:pt idx="8122">
                  <c:v>45028.201388888891</c:v>
                </c:pt>
                <c:pt idx="8123">
                  <c:v>45028.204861111109</c:v>
                </c:pt>
                <c:pt idx="8124">
                  <c:v>45028.208333333336</c:v>
                </c:pt>
                <c:pt idx="8125">
                  <c:v>45028.211805555555</c:v>
                </c:pt>
                <c:pt idx="8126">
                  <c:v>45028.215277777781</c:v>
                </c:pt>
                <c:pt idx="8127">
                  <c:v>45028.21875</c:v>
                </c:pt>
                <c:pt idx="8128">
                  <c:v>45028.222222222219</c:v>
                </c:pt>
                <c:pt idx="8129">
                  <c:v>45028.225694444445</c:v>
                </c:pt>
                <c:pt idx="8130">
                  <c:v>45028.229166666664</c:v>
                </c:pt>
                <c:pt idx="8131">
                  <c:v>45028.232638888891</c:v>
                </c:pt>
                <c:pt idx="8132">
                  <c:v>45028.236111111109</c:v>
                </c:pt>
                <c:pt idx="8133">
                  <c:v>45028.239583333336</c:v>
                </c:pt>
                <c:pt idx="8134">
                  <c:v>45028.243055555555</c:v>
                </c:pt>
                <c:pt idx="8135">
                  <c:v>45028.246527777781</c:v>
                </c:pt>
                <c:pt idx="8136">
                  <c:v>45028.25</c:v>
                </c:pt>
                <c:pt idx="8137">
                  <c:v>45028.253472222219</c:v>
                </c:pt>
                <c:pt idx="8138">
                  <c:v>45028.256944444445</c:v>
                </c:pt>
                <c:pt idx="8139">
                  <c:v>45028.260416666664</c:v>
                </c:pt>
                <c:pt idx="8140">
                  <c:v>45028.263888888891</c:v>
                </c:pt>
                <c:pt idx="8141">
                  <c:v>45028.267361111109</c:v>
                </c:pt>
                <c:pt idx="8142">
                  <c:v>45028.270833333336</c:v>
                </c:pt>
                <c:pt idx="8143">
                  <c:v>45028.274305555555</c:v>
                </c:pt>
                <c:pt idx="8144">
                  <c:v>45028.277777777781</c:v>
                </c:pt>
                <c:pt idx="8145">
                  <c:v>45028.28125</c:v>
                </c:pt>
                <c:pt idx="8146">
                  <c:v>45028.284722222219</c:v>
                </c:pt>
                <c:pt idx="8147">
                  <c:v>45028.288194444445</c:v>
                </c:pt>
                <c:pt idx="8148">
                  <c:v>45028.291666666664</c:v>
                </c:pt>
                <c:pt idx="8149">
                  <c:v>45028.295138888891</c:v>
                </c:pt>
                <c:pt idx="8150">
                  <c:v>45028.298611111109</c:v>
                </c:pt>
                <c:pt idx="8151">
                  <c:v>45028.302083333336</c:v>
                </c:pt>
                <c:pt idx="8152">
                  <c:v>45028.305555555555</c:v>
                </c:pt>
                <c:pt idx="8153">
                  <c:v>45028.309027777781</c:v>
                </c:pt>
                <c:pt idx="8154">
                  <c:v>45028.3125</c:v>
                </c:pt>
                <c:pt idx="8155">
                  <c:v>45028.315972222219</c:v>
                </c:pt>
                <c:pt idx="8156">
                  <c:v>45028.319444444445</c:v>
                </c:pt>
                <c:pt idx="8157">
                  <c:v>45028.322916666664</c:v>
                </c:pt>
                <c:pt idx="8158">
                  <c:v>45028.326388888891</c:v>
                </c:pt>
                <c:pt idx="8159">
                  <c:v>45028.329861111109</c:v>
                </c:pt>
                <c:pt idx="8160">
                  <c:v>45028.333333333336</c:v>
                </c:pt>
                <c:pt idx="8161">
                  <c:v>45028.336805555555</c:v>
                </c:pt>
                <c:pt idx="8162">
                  <c:v>45028.340277777781</c:v>
                </c:pt>
                <c:pt idx="8163">
                  <c:v>45028.34375</c:v>
                </c:pt>
                <c:pt idx="8164">
                  <c:v>45028.347222222219</c:v>
                </c:pt>
                <c:pt idx="8165">
                  <c:v>45028.350694444445</c:v>
                </c:pt>
                <c:pt idx="8166">
                  <c:v>45028.354166666664</c:v>
                </c:pt>
                <c:pt idx="8167">
                  <c:v>45028.357638888891</c:v>
                </c:pt>
                <c:pt idx="8168">
                  <c:v>45028.361111111109</c:v>
                </c:pt>
                <c:pt idx="8169">
                  <c:v>45028.364583333336</c:v>
                </c:pt>
                <c:pt idx="8170">
                  <c:v>45028.368055555555</c:v>
                </c:pt>
                <c:pt idx="8171">
                  <c:v>45028.371527777781</c:v>
                </c:pt>
                <c:pt idx="8172">
                  <c:v>45028.375</c:v>
                </c:pt>
                <c:pt idx="8173">
                  <c:v>45028.378472222219</c:v>
                </c:pt>
                <c:pt idx="8174">
                  <c:v>45028.381944444445</c:v>
                </c:pt>
                <c:pt idx="8175">
                  <c:v>45028.385416666664</c:v>
                </c:pt>
                <c:pt idx="8176">
                  <c:v>45028.388888888891</c:v>
                </c:pt>
                <c:pt idx="8177">
                  <c:v>45028.392361111109</c:v>
                </c:pt>
                <c:pt idx="8178">
                  <c:v>45028.395833333336</c:v>
                </c:pt>
                <c:pt idx="8179">
                  <c:v>45028.399305555555</c:v>
                </c:pt>
                <c:pt idx="8180">
                  <c:v>45028.402777777781</c:v>
                </c:pt>
                <c:pt idx="8181">
                  <c:v>45028.40625</c:v>
                </c:pt>
                <c:pt idx="8182">
                  <c:v>45028.409722222219</c:v>
                </c:pt>
                <c:pt idx="8183">
                  <c:v>45028.413194444445</c:v>
                </c:pt>
                <c:pt idx="8184">
                  <c:v>45028.416666666664</c:v>
                </c:pt>
                <c:pt idx="8185">
                  <c:v>45028.420138888891</c:v>
                </c:pt>
                <c:pt idx="8186">
                  <c:v>45028.423611111109</c:v>
                </c:pt>
                <c:pt idx="8187">
                  <c:v>45028.427083333336</c:v>
                </c:pt>
                <c:pt idx="8188">
                  <c:v>45028.430555555555</c:v>
                </c:pt>
                <c:pt idx="8189">
                  <c:v>45028.434027777781</c:v>
                </c:pt>
                <c:pt idx="8190">
                  <c:v>45028.4375</c:v>
                </c:pt>
                <c:pt idx="8191">
                  <c:v>45028.440972222219</c:v>
                </c:pt>
                <c:pt idx="8192">
                  <c:v>45028.444444444445</c:v>
                </c:pt>
                <c:pt idx="8193">
                  <c:v>45028.447916666664</c:v>
                </c:pt>
                <c:pt idx="8194">
                  <c:v>45028.451388888891</c:v>
                </c:pt>
                <c:pt idx="8195">
                  <c:v>45028.454861111109</c:v>
                </c:pt>
                <c:pt idx="8196">
                  <c:v>45028.458333333336</c:v>
                </c:pt>
                <c:pt idx="8197">
                  <c:v>45028.461805555555</c:v>
                </c:pt>
                <c:pt idx="8198">
                  <c:v>45028.465277777781</c:v>
                </c:pt>
                <c:pt idx="8199">
                  <c:v>45028.46875</c:v>
                </c:pt>
                <c:pt idx="8200">
                  <c:v>45028.472222222219</c:v>
                </c:pt>
                <c:pt idx="8201">
                  <c:v>45028.475694444445</c:v>
                </c:pt>
                <c:pt idx="8202">
                  <c:v>45028.479166666664</c:v>
                </c:pt>
                <c:pt idx="8203">
                  <c:v>45028.482638888891</c:v>
                </c:pt>
                <c:pt idx="8204">
                  <c:v>45028.486111111109</c:v>
                </c:pt>
                <c:pt idx="8205">
                  <c:v>45028.489583333336</c:v>
                </c:pt>
                <c:pt idx="8206">
                  <c:v>45028.493055555555</c:v>
                </c:pt>
                <c:pt idx="8207">
                  <c:v>45028.496527777781</c:v>
                </c:pt>
                <c:pt idx="8208">
                  <c:v>45028.5</c:v>
                </c:pt>
                <c:pt idx="8209">
                  <c:v>45028.503472222219</c:v>
                </c:pt>
                <c:pt idx="8210">
                  <c:v>45028.506944444445</c:v>
                </c:pt>
                <c:pt idx="8211">
                  <c:v>45028.510416666664</c:v>
                </c:pt>
                <c:pt idx="8212">
                  <c:v>45028.513888888891</c:v>
                </c:pt>
                <c:pt idx="8213">
                  <c:v>45028.517361111109</c:v>
                </c:pt>
                <c:pt idx="8214">
                  <c:v>45028.520833333336</c:v>
                </c:pt>
                <c:pt idx="8215">
                  <c:v>45028.524305555555</c:v>
                </c:pt>
                <c:pt idx="8216">
                  <c:v>45028.527777777781</c:v>
                </c:pt>
                <c:pt idx="8217">
                  <c:v>45028.53125</c:v>
                </c:pt>
                <c:pt idx="8218">
                  <c:v>45028.534722222219</c:v>
                </c:pt>
                <c:pt idx="8219">
                  <c:v>45028.538194444445</c:v>
                </c:pt>
                <c:pt idx="8220">
                  <c:v>45028.541666666664</c:v>
                </c:pt>
                <c:pt idx="8221">
                  <c:v>45028.545138888891</c:v>
                </c:pt>
                <c:pt idx="8222">
                  <c:v>45028.548611111109</c:v>
                </c:pt>
                <c:pt idx="8223">
                  <c:v>45028.552083333336</c:v>
                </c:pt>
                <c:pt idx="8224">
                  <c:v>45028.555555555555</c:v>
                </c:pt>
                <c:pt idx="8225">
                  <c:v>45028.559027777781</c:v>
                </c:pt>
                <c:pt idx="8226">
                  <c:v>45028.5625</c:v>
                </c:pt>
                <c:pt idx="8227">
                  <c:v>45028.565972222219</c:v>
                </c:pt>
                <c:pt idx="8228">
                  <c:v>45028.569444444445</c:v>
                </c:pt>
                <c:pt idx="8229">
                  <c:v>45028.572916666664</c:v>
                </c:pt>
                <c:pt idx="8230">
                  <c:v>45028.576388888891</c:v>
                </c:pt>
                <c:pt idx="8231">
                  <c:v>45028.579861111109</c:v>
                </c:pt>
                <c:pt idx="8232">
                  <c:v>45028.583333333336</c:v>
                </c:pt>
                <c:pt idx="8233">
                  <c:v>45028.586805555555</c:v>
                </c:pt>
                <c:pt idx="8234">
                  <c:v>45028.590277777781</c:v>
                </c:pt>
                <c:pt idx="8235">
                  <c:v>45028.59375</c:v>
                </c:pt>
                <c:pt idx="8236">
                  <c:v>45028.597222222219</c:v>
                </c:pt>
                <c:pt idx="8237">
                  <c:v>45028.600694444445</c:v>
                </c:pt>
                <c:pt idx="8238">
                  <c:v>45028.604166666664</c:v>
                </c:pt>
                <c:pt idx="8239">
                  <c:v>45028.607638888891</c:v>
                </c:pt>
                <c:pt idx="8240">
                  <c:v>45028.611111111109</c:v>
                </c:pt>
                <c:pt idx="8241">
                  <c:v>45028.614583333336</c:v>
                </c:pt>
                <c:pt idx="8242">
                  <c:v>45028.618055555555</c:v>
                </c:pt>
                <c:pt idx="8243">
                  <c:v>45028.621527777781</c:v>
                </c:pt>
                <c:pt idx="8244">
                  <c:v>45028.625</c:v>
                </c:pt>
                <c:pt idx="8245">
                  <c:v>45028.628472222219</c:v>
                </c:pt>
                <c:pt idx="8246">
                  <c:v>45028.631944444445</c:v>
                </c:pt>
                <c:pt idx="8247">
                  <c:v>45028.635416666664</c:v>
                </c:pt>
                <c:pt idx="8248">
                  <c:v>45028.638888888891</c:v>
                </c:pt>
                <c:pt idx="8249">
                  <c:v>45028.642361111109</c:v>
                </c:pt>
                <c:pt idx="8250">
                  <c:v>45028.645833333336</c:v>
                </c:pt>
                <c:pt idx="8251">
                  <c:v>45028.649305555555</c:v>
                </c:pt>
                <c:pt idx="8252">
                  <c:v>45028.652777777781</c:v>
                </c:pt>
                <c:pt idx="8253">
                  <c:v>45028.65625</c:v>
                </c:pt>
                <c:pt idx="8254">
                  <c:v>45028.659722222219</c:v>
                </c:pt>
                <c:pt idx="8255">
                  <c:v>45028.663194444445</c:v>
                </c:pt>
                <c:pt idx="8256">
                  <c:v>45028.666666666664</c:v>
                </c:pt>
                <c:pt idx="8257">
                  <c:v>45028.670138888891</c:v>
                </c:pt>
                <c:pt idx="8258">
                  <c:v>45028.673611111109</c:v>
                </c:pt>
                <c:pt idx="8259">
                  <c:v>45028.677083333336</c:v>
                </c:pt>
                <c:pt idx="8260">
                  <c:v>45028.680555555555</c:v>
                </c:pt>
                <c:pt idx="8261">
                  <c:v>45028.684027777781</c:v>
                </c:pt>
                <c:pt idx="8262">
                  <c:v>45028.6875</c:v>
                </c:pt>
                <c:pt idx="8263">
                  <c:v>45028.690972222219</c:v>
                </c:pt>
                <c:pt idx="8264">
                  <c:v>45028.694444444445</c:v>
                </c:pt>
                <c:pt idx="8265">
                  <c:v>45028.697916666664</c:v>
                </c:pt>
                <c:pt idx="8266">
                  <c:v>45028.701388888891</c:v>
                </c:pt>
                <c:pt idx="8267">
                  <c:v>45028.704861111109</c:v>
                </c:pt>
                <c:pt idx="8268">
                  <c:v>45028.708333333336</c:v>
                </c:pt>
                <c:pt idx="8269">
                  <c:v>45028.711805555555</c:v>
                </c:pt>
                <c:pt idx="8270">
                  <c:v>45028.715277777781</c:v>
                </c:pt>
                <c:pt idx="8271">
                  <c:v>45028.71875</c:v>
                </c:pt>
                <c:pt idx="8272">
                  <c:v>45028.722222222219</c:v>
                </c:pt>
                <c:pt idx="8273">
                  <c:v>45028.725694444445</c:v>
                </c:pt>
                <c:pt idx="8274">
                  <c:v>45028.729166666664</c:v>
                </c:pt>
                <c:pt idx="8275">
                  <c:v>45028.732638888891</c:v>
                </c:pt>
                <c:pt idx="8276">
                  <c:v>45028.736111111109</c:v>
                </c:pt>
                <c:pt idx="8277">
                  <c:v>45028.739583333336</c:v>
                </c:pt>
                <c:pt idx="8278">
                  <c:v>45028.743055555555</c:v>
                </c:pt>
                <c:pt idx="8279">
                  <c:v>45028.746527777781</c:v>
                </c:pt>
                <c:pt idx="8280">
                  <c:v>45028.75</c:v>
                </c:pt>
                <c:pt idx="8281">
                  <c:v>45028.753472222219</c:v>
                </c:pt>
                <c:pt idx="8282">
                  <c:v>45028.756944444445</c:v>
                </c:pt>
                <c:pt idx="8283">
                  <c:v>45028.760416666664</c:v>
                </c:pt>
                <c:pt idx="8284">
                  <c:v>45028.763888888891</c:v>
                </c:pt>
                <c:pt idx="8285">
                  <c:v>45028.767361111109</c:v>
                </c:pt>
                <c:pt idx="8286">
                  <c:v>45028.770833333336</c:v>
                </c:pt>
                <c:pt idx="8287">
                  <c:v>45028.774305555555</c:v>
                </c:pt>
                <c:pt idx="8288">
                  <c:v>45028.777777777781</c:v>
                </c:pt>
                <c:pt idx="8289">
                  <c:v>45028.78125</c:v>
                </c:pt>
                <c:pt idx="8290">
                  <c:v>45028.784722222219</c:v>
                </c:pt>
                <c:pt idx="8291">
                  <c:v>45028.788194444445</c:v>
                </c:pt>
                <c:pt idx="8292">
                  <c:v>45028.791666666664</c:v>
                </c:pt>
                <c:pt idx="8293">
                  <c:v>45028.795138888891</c:v>
                </c:pt>
                <c:pt idx="8294">
                  <c:v>45028.798611111109</c:v>
                </c:pt>
                <c:pt idx="8295">
                  <c:v>45028.802083333336</c:v>
                </c:pt>
                <c:pt idx="8296">
                  <c:v>45028.805555555555</c:v>
                </c:pt>
                <c:pt idx="8297">
                  <c:v>45028.809027777781</c:v>
                </c:pt>
                <c:pt idx="8298">
                  <c:v>45028.8125</c:v>
                </c:pt>
                <c:pt idx="8299">
                  <c:v>45028.815972222219</c:v>
                </c:pt>
                <c:pt idx="8300">
                  <c:v>45028.819444444445</c:v>
                </c:pt>
                <c:pt idx="8301">
                  <c:v>45028.822916666664</c:v>
                </c:pt>
                <c:pt idx="8302">
                  <c:v>45028.826388888891</c:v>
                </c:pt>
                <c:pt idx="8303">
                  <c:v>45028.829861111109</c:v>
                </c:pt>
                <c:pt idx="8304">
                  <c:v>45028.833333333336</c:v>
                </c:pt>
                <c:pt idx="8305">
                  <c:v>45028.836805555555</c:v>
                </c:pt>
                <c:pt idx="8306">
                  <c:v>45028.840277777781</c:v>
                </c:pt>
                <c:pt idx="8307">
                  <c:v>45028.84375</c:v>
                </c:pt>
                <c:pt idx="8308">
                  <c:v>45028.847222222219</c:v>
                </c:pt>
                <c:pt idx="8309">
                  <c:v>45028.850694444445</c:v>
                </c:pt>
                <c:pt idx="8310">
                  <c:v>45028.854166666664</c:v>
                </c:pt>
                <c:pt idx="8311">
                  <c:v>45028.857638888891</c:v>
                </c:pt>
                <c:pt idx="8312">
                  <c:v>45028.861111111109</c:v>
                </c:pt>
                <c:pt idx="8313">
                  <c:v>45028.864583333336</c:v>
                </c:pt>
                <c:pt idx="8314">
                  <c:v>45028.868055555555</c:v>
                </c:pt>
                <c:pt idx="8315">
                  <c:v>45028.871527777781</c:v>
                </c:pt>
                <c:pt idx="8316">
                  <c:v>45028.875</c:v>
                </c:pt>
                <c:pt idx="8317">
                  <c:v>45028.878472222219</c:v>
                </c:pt>
                <c:pt idx="8318">
                  <c:v>45028.881944444445</c:v>
                </c:pt>
                <c:pt idx="8319">
                  <c:v>45028.885416666664</c:v>
                </c:pt>
                <c:pt idx="8320">
                  <c:v>45028.888888888891</c:v>
                </c:pt>
                <c:pt idx="8321">
                  <c:v>45028.892361111109</c:v>
                </c:pt>
                <c:pt idx="8322">
                  <c:v>45028.895833333336</c:v>
                </c:pt>
                <c:pt idx="8323">
                  <c:v>45028.899305555555</c:v>
                </c:pt>
                <c:pt idx="8324">
                  <c:v>45028.902777777781</c:v>
                </c:pt>
                <c:pt idx="8325">
                  <c:v>45028.90625</c:v>
                </c:pt>
                <c:pt idx="8326">
                  <c:v>45028.909722222219</c:v>
                </c:pt>
                <c:pt idx="8327">
                  <c:v>45028.913194444445</c:v>
                </c:pt>
                <c:pt idx="8328">
                  <c:v>45028.916666666664</c:v>
                </c:pt>
                <c:pt idx="8329">
                  <c:v>45028.920138888891</c:v>
                </c:pt>
                <c:pt idx="8330">
                  <c:v>45028.923611111109</c:v>
                </c:pt>
                <c:pt idx="8331">
                  <c:v>45028.927083333336</c:v>
                </c:pt>
                <c:pt idx="8332">
                  <c:v>45028.930555555555</c:v>
                </c:pt>
                <c:pt idx="8333">
                  <c:v>45028.934027777781</c:v>
                </c:pt>
                <c:pt idx="8334">
                  <c:v>45028.9375</c:v>
                </c:pt>
                <c:pt idx="8335">
                  <c:v>45028.940972222219</c:v>
                </c:pt>
                <c:pt idx="8336">
                  <c:v>45028.944444444445</c:v>
                </c:pt>
                <c:pt idx="8337">
                  <c:v>45028.947916666664</c:v>
                </c:pt>
                <c:pt idx="8338">
                  <c:v>45028.951388888891</c:v>
                </c:pt>
                <c:pt idx="8339">
                  <c:v>45028.954861111109</c:v>
                </c:pt>
                <c:pt idx="8340">
                  <c:v>45028.958333333336</c:v>
                </c:pt>
                <c:pt idx="8341">
                  <c:v>45028.961805555555</c:v>
                </c:pt>
                <c:pt idx="8342">
                  <c:v>45028.965277777781</c:v>
                </c:pt>
                <c:pt idx="8343">
                  <c:v>45028.96875</c:v>
                </c:pt>
                <c:pt idx="8344">
                  <c:v>45028.972222222219</c:v>
                </c:pt>
                <c:pt idx="8345">
                  <c:v>45028.975694444445</c:v>
                </c:pt>
                <c:pt idx="8346">
                  <c:v>45028.979166666664</c:v>
                </c:pt>
                <c:pt idx="8347">
                  <c:v>45028.982638888891</c:v>
                </c:pt>
                <c:pt idx="8348">
                  <c:v>45028.986111111109</c:v>
                </c:pt>
                <c:pt idx="8349">
                  <c:v>45028.989583333336</c:v>
                </c:pt>
                <c:pt idx="8350">
                  <c:v>45028.993055555555</c:v>
                </c:pt>
                <c:pt idx="8351">
                  <c:v>45028.996527777781</c:v>
                </c:pt>
                <c:pt idx="8352">
                  <c:v>45029</c:v>
                </c:pt>
                <c:pt idx="8353">
                  <c:v>45029.003472222219</c:v>
                </c:pt>
                <c:pt idx="8354">
                  <c:v>45029.006944444445</c:v>
                </c:pt>
                <c:pt idx="8355">
                  <c:v>45029.010416666664</c:v>
                </c:pt>
                <c:pt idx="8356">
                  <c:v>45029.013888888891</c:v>
                </c:pt>
                <c:pt idx="8357">
                  <c:v>45029.017361111109</c:v>
                </c:pt>
                <c:pt idx="8358">
                  <c:v>45029.020833333336</c:v>
                </c:pt>
                <c:pt idx="8359">
                  <c:v>45029.024305555555</c:v>
                </c:pt>
                <c:pt idx="8360">
                  <c:v>45029.027777777781</c:v>
                </c:pt>
                <c:pt idx="8361">
                  <c:v>45029.03125</c:v>
                </c:pt>
                <c:pt idx="8362">
                  <c:v>45029.034722222219</c:v>
                </c:pt>
                <c:pt idx="8363">
                  <c:v>45029.038194444445</c:v>
                </c:pt>
                <c:pt idx="8364">
                  <c:v>45029.041666666664</c:v>
                </c:pt>
                <c:pt idx="8365">
                  <c:v>45029.045138888891</c:v>
                </c:pt>
                <c:pt idx="8366">
                  <c:v>45029.048611111109</c:v>
                </c:pt>
                <c:pt idx="8367">
                  <c:v>45029.052083333336</c:v>
                </c:pt>
                <c:pt idx="8368">
                  <c:v>45029.055555555555</c:v>
                </c:pt>
                <c:pt idx="8369">
                  <c:v>45029.059027777781</c:v>
                </c:pt>
                <c:pt idx="8370">
                  <c:v>45029.0625</c:v>
                </c:pt>
                <c:pt idx="8371">
                  <c:v>45029.065972222219</c:v>
                </c:pt>
                <c:pt idx="8372">
                  <c:v>45029.069444444445</c:v>
                </c:pt>
                <c:pt idx="8373">
                  <c:v>45029.072916666664</c:v>
                </c:pt>
                <c:pt idx="8374">
                  <c:v>45029.076388888891</c:v>
                </c:pt>
                <c:pt idx="8375">
                  <c:v>45029.079861111109</c:v>
                </c:pt>
                <c:pt idx="8376">
                  <c:v>45029.083333333336</c:v>
                </c:pt>
                <c:pt idx="8377">
                  <c:v>45029.086805555555</c:v>
                </c:pt>
                <c:pt idx="8378">
                  <c:v>45029.090277777781</c:v>
                </c:pt>
                <c:pt idx="8379">
                  <c:v>45029.09375</c:v>
                </c:pt>
                <c:pt idx="8380">
                  <c:v>45029.097222222219</c:v>
                </c:pt>
                <c:pt idx="8381">
                  <c:v>45029.100694444445</c:v>
                </c:pt>
                <c:pt idx="8382">
                  <c:v>45029.104166666664</c:v>
                </c:pt>
                <c:pt idx="8383">
                  <c:v>45029.107638888891</c:v>
                </c:pt>
                <c:pt idx="8384">
                  <c:v>45029.111111111109</c:v>
                </c:pt>
                <c:pt idx="8385">
                  <c:v>45029.114583333336</c:v>
                </c:pt>
                <c:pt idx="8386">
                  <c:v>45029.118055555555</c:v>
                </c:pt>
                <c:pt idx="8387">
                  <c:v>45029.121527777781</c:v>
                </c:pt>
                <c:pt idx="8388">
                  <c:v>45029.125</c:v>
                </c:pt>
                <c:pt idx="8389">
                  <c:v>45029.128472222219</c:v>
                </c:pt>
                <c:pt idx="8390">
                  <c:v>45029.131944444445</c:v>
                </c:pt>
                <c:pt idx="8391">
                  <c:v>45029.135416666664</c:v>
                </c:pt>
                <c:pt idx="8392">
                  <c:v>45029.138888888891</c:v>
                </c:pt>
                <c:pt idx="8393">
                  <c:v>45029.142361111109</c:v>
                </c:pt>
                <c:pt idx="8394">
                  <c:v>45029.145833333336</c:v>
                </c:pt>
                <c:pt idx="8395">
                  <c:v>45029.149305555555</c:v>
                </c:pt>
                <c:pt idx="8396">
                  <c:v>45029.152777777781</c:v>
                </c:pt>
                <c:pt idx="8397">
                  <c:v>45029.15625</c:v>
                </c:pt>
                <c:pt idx="8398">
                  <c:v>45029.159722222219</c:v>
                </c:pt>
                <c:pt idx="8399">
                  <c:v>45029.163194444445</c:v>
                </c:pt>
                <c:pt idx="8400">
                  <c:v>45029.166666666664</c:v>
                </c:pt>
                <c:pt idx="8401">
                  <c:v>45029.170138888891</c:v>
                </c:pt>
                <c:pt idx="8402">
                  <c:v>45029.173611111109</c:v>
                </c:pt>
                <c:pt idx="8403">
                  <c:v>45029.177083333336</c:v>
                </c:pt>
                <c:pt idx="8404">
                  <c:v>45029.180555555555</c:v>
                </c:pt>
                <c:pt idx="8405">
                  <c:v>45029.184027777781</c:v>
                </c:pt>
                <c:pt idx="8406">
                  <c:v>45029.1875</c:v>
                </c:pt>
                <c:pt idx="8407">
                  <c:v>45029.190972222219</c:v>
                </c:pt>
                <c:pt idx="8408">
                  <c:v>45029.194444444445</c:v>
                </c:pt>
                <c:pt idx="8409">
                  <c:v>45029.197916666664</c:v>
                </c:pt>
                <c:pt idx="8410">
                  <c:v>45029.201388888891</c:v>
                </c:pt>
                <c:pt idx="8411">
                  <c:v>45029.204861111109</c:v>
                </c:pt>
                <c:pt idx="8412">
                  <c:v>45029.208333333336</c:v>
                </c:pt>
                <c:pt idx="8413">
                  <c:v>45029.211805555555</c:v>
                </c:pt>
                <c:pt idx="8414">
                  <c:v>45029.215277777781</c:v>
                </c:pt>
                <c:pt idx="8415">
                  <c:v>45029.21875</c:v>
                </c:pt>
                <c:pt idx="8416">
                  <c:v>45029.222222222219</c:v>
                </c:pt>
                <c:pt idx="8417">
                  <c:v>45029.225694444445</c:v>
                </c:pt>
                <c:pt idx="8418">
                  <c:v>45029.229166666664</c:v>
                </c:pt>
                <c:pt idx="8419">
                  <c:v>45029.232638888891</c:v>
                </c:pt>
                <c:pt idx="8420">
                  <c:v>45029.236111111109</c:v>
                </c:pt>
                <c:pt idx="8421">
                  <c:v>45029.239583333336</c:v>
                </c:pt>
                <c:pt idx="8422">
                  <c:v>45029.243055555555</c:v>
                </c:pt>
                <c:pt idx="8423">
                  <c:v>45029.246527777781</c:v>
                </c:pt>
                <c:pt idx="8424">
                  <c:v>45029.25</c:v>
                </c:pt>
                <c:pt idx="8425">
                  <c:v>45029.253472222219</c:v>
                </c:pt>
                <c:pt idx="8426">
                  <c:v>45029.256944444445</c:v>
                </c:pt>
                <c:pt idx="8427">
                  <c:v>45029.260416666664</c:v>
                </c:pt>
                <c:pt idx="8428">
                  <c:v>45029.263888888891</c:v>
                </c:pt>
                <c:pt idx="8429">
                  <c:v>45029.267361111109</c:v>
                </c:pt>
                <c:pt idx="8430">
                  <c:v>45029.270833333336</c:v>
                </c:pt>
                <c:pt idx="8431">
                  <c:v>45029.274305555555</c:v>
                </c:pt>
                <c:pt idx="8432">
                  <c:v>45029.277777777781</c:v>
                </c:pt>
                <c:pt idx="8433">
                  <c:v>45029.28125</c:v>
                </c:pt>
                <c:pt idx="8434">
                  <c:v>45029.284722222219</c:v>
                </c:pt>
                <c:pt idx="8435">
                  <c:v>45029.288194444445</c:v>
                </c:pt>
                <c:pt idx="8436">
                  <c:v>45029.291666666664</c:v>
                </c:pt>
                <c:pt idx="8437">
                  <c:v>45029.295138888891</c:v>
                </c:pt>
                <c:pt idx="8438">
                  <c:v>45029.298611111109</c:v>
                </c:pt>
                <c:pt idx="8439">
                  <c:v>45029.302083333336</c:v>
                </c:pt>
                <c:pt idx="8440">
                  <c:v>45029.305555555555</c:v>
                </c:pt>
                <c:pt idx="8441">
                  <c:v>45029.309027777781</c:v>
                </c:pt>
                <c:pt idx="8442">
                  <c:v>45029.3125</c:v>
                </c:pt>
                <c:pt idx="8443">
                  <c:v>45029.315972222219</c:v>
                </c:pt>
                <c:pt idx="8444">
                  <c:v>45029.319444444445</c:v>
                </c:pt>
                <c:pt idx="8445">
                  <c:v>45029.322916666664</c:v>
                </c:pt>
                <c:pt idx="8446">
                  <c:v>45029.326388888891</c:v>
                </c:pt>
                <c:pt idx="8447">
                  <c:v>45029.329861111109</c:v>
                </c:pt>
                <c:pt idx="8448">
                  <c:v>45029.333333333336</c:v>
                </c:pt>
                <c:pt idx="8449">
                  <c:v>45029.336805555555</c:v>
                </c:pt>
                <c:pt idx="8450">
                  <c:v>45029.340277777781</c:v>
                </c:pt>
                <c:pt idx="8451">
                  <c:v>45029.34375</c:v>
                </c:pt>
                <c:pt idx="8452">
                  <c:v>45029.347222222219</c:v>
                </c:pt>
                <c:pt idx="8453">
                  <c:v>45029.350694444445</c:v>
                </c:pt>
                <c:pt idx="8454">
                  <c:v>45029.354166666664</c:v>
                </c:pt>
                <c:pt idx="8455">
                  <c:v>45029.357638888891</c:v>
                </c:pt>
                <c:pt idx="8456">
                  <c:v>45029.361111111109</c:v>
                </c:pt>
                <c:pt idx="8457">
                  <c:v>45029.364583333336</c:v>
                </c:pt>
                <c:pt idx="8458">
                  <c:v>45029.368055555555</c:v>
                </c:pt>
                <c:pt idx="8459">
                  <c:v>45029.371527777781</c:v>
                </c:pt>
                <c:pt idx="8460">
                  <c:v>45029.375</c:v>
                </c:pt>
                <c:pt idx="8461">
                  <c:v>45029.378472222219</c:v>
                </c:pt>
                <c:pt idx="8462">
                  <c:v>45029.381944444445</c:v>
                </c:pt>
                <c:pt idx="8463">
                  <c:v>45029.385416666664</c:v>
                </c:pt>
                <c:pt idx="8464">
                  <c:v>45029.388888888891</c:v>
                </c:pt>
                <c:pt idx="8465">
                  <c:v>45029.392361111109</c:v>
                </c:pt>
                <c:pt idx="8466">
                  <c:v>45029.395833333336</c:v>
                </c:pt>
                <c:pt idx="8467">
                  <c:v>45029.399305555555</c:v>
                </c:pt>
                <c:pt idx="8468">
                  <c:v>45029.402777777781</c:v>
                </c:pt>
                <c:pt idx="8469">
                  <c:v>45029.40625</c:v>
                </c:pt>
                <c:pt idx="8470">
                  <c:v>45029.409722222219</c:v>
                </c:pt>
                <c:pt idx="8471">
                  <c:v>45029.413194444445</c:v>
                </c:pt>
                <c:pt idx="8472">
                  <c:v>45029.416666666664</c:v>
                </c:pt>
                <c:pt idx="8473">
                  <c:v>45029.420138888891</c:v>
                </c:pt>
                <c:pt idx="8474">
                  <c:v>45029.423611111109</c:v>
                </c:pt>
                <c:pt idx="8475">
                  <c:v>45029.427083333336</c:v>
                </c:pt>
                <c:pt idx="8476">
                  <c:v>45029.430555555555</c:v>
                </c:pt>
                <c:pt idx="8477">
                  <c:v>45029.434027777781</c:v>
                </c:pt>
                <c:pt idx="8478">
                  <c:v>45029.4375</c:v>
                </c:pt>
                <c:pt idx="8479">
                  <c:v>45029.440972222219</c:v>
                </c:pt>
                <c:pt idx="8480">
                  <c:v>45029.444444444445</c:v>
                </c:pt>
                <c:pt idx="8481">
                  <c:v>45029.447916666664</c:v>
                </c:pt>
                <c:pt idx="8482">
                  <c:v>45029.451388888891</c:v>
                </c:pt>
                <c:pt idx="8483">
                  <c:v>45029.454861111109</c:v>
                </c:pt>
                <c:pt idx="8484">
                  <c:v>45029.458333333336</c:v>
                </c:pt>
                <c:pt idx="8485">
                  <c:v>45029.461805555555</c:v>
                </c:pt>
                <c:pt idx="8486">
                  <c:v>45029.465277777781</c:v>
                </c:pt>
                <c:pt idx="8487">
                  <c:v>45029.46875</c:v>
                </c:pt>
                <c:pt idx="8488">
                  <c:v>45029.472222222219</c:v>
                </c:pt>
                <c:pt idx="8489">
                  <c:v>45029.475694444445</c:v>
                </c:pt>
                <c:pt idx="8490">
                  <c:v>45029.479166666664</c:v>
                </c:pt>
                <c:pt idx="8491">
                  <c:v>45029.482638888891</c:v>
                </c:pt>
                <c:pt idx="8492">
                  <c:v>45029.486111111109</c:v>
                </c:pt>
                <c:pt idx="8493">
                  <c:v>45029.489583333336</c:v>
                </c:pt>
                <c:pt idx="8494">
                  <c:v>45029.493055555555</c:v>
                </c:pt>
                <c:pt idx="8495">
                  <c:v>45029.496527777781</c:v>
                </c:pt>
                <c:pt idx="8496">
                  <c:v>45029.5</c:v>
                </c:pt>
                <c:pt idx="8497">
                  <c:v>45029.503472222219</c:v>
                </c:pt>
                <c:pt idx="8498">
                  <c:v>45029.506944444445</c:v>
                </c:pt>
                <c:pt idx="8499">
                  <c:v>45029.510416666664</c:v>
                </c:pt>
                <c:pt idx="8500">
                  <c:v>45029.513888888891</c:v>
                </c:pt>
                <c:pt idx="8501">
                  <c:v>45029.517361111109</c:v>
                </c:pt>
                <c:pt idx="8502">
                  <c:v>45029.520833333336</c:v>
                </c:pt>
                <c:pt idx="8503">
                  <c:v>45029.524305555555</c:v>
                </c:pt>
                <c:pt idx="8504">
                  <c:v>45029.527777777781</c:v>
                </c:pt>
                <c:pt idx="8505">
                  <c:v>45029.53125</c:v>
                </c:pt>
                <c:pt idx="8506">
                  <c:v>45029.534722222219</c:v>
                </c:pt>
                <c:pt idx="8507">
                  <c:v>45029.538194444445</c:v>
                </c:pt>
                <c:pt idx="8508">
                  <c:v>45029.541666666664</c:v>
                </c:pt>
                <c:pt idx="8509">
                  <c:v>45029.545138888891</c:v>
                </c:pt>
                <c:pt idx="8510">
                  <c:v>45029.548611111109</c:v>
                </c:pt>
                <c:pt idx="8511">
                  <c:v>45029.552083333336</c:v>
                </c:pt>
                <c:pt idx="8512">
                  <c:v>45029.555555555555</c:v>
                </c:pt>
                <c:pt idx="8513">
                  <c:v>45029.559027777781</c:v>
                </c:pt>
                <c:pt idx="8514">
                  <c:v>45029.5625</c:v>
                </c:pt>
                <c:pt idx="8515">
                  <c:v>45029.565972222219</c:v>
                </c:pt>
                <c:pt idx="8516">
                  <c:v>45029.569444444445</c:v>
                </c:pt>
                <c:pt idx="8517">
                  <c:v>45029.572916666664</c:v>
                </c:pt>
                <c:pt idx="8518">
                  <c:v>45029.576388888891</c:v>
                </c:pt>
                <c:pt idx="8519">
                  <c:v>45029.579861111109</c:v>
                </c:pt>
                <c:pt idx="8520">
                  <c:v>45029.583333333336</c:v>
                </c:pt>
                <c:pt idx="8521">
                  <c:v>45029.586805555555</c:v>
                </c:pt>
                <c:pt idx="8522">
                  <c:v>45029.590277777781</c:v>
                </c:pt>
                <c:pt idx="8523">
                  <c:v>45029.59375</c:v>
                </c:pt>
                <c:pt idx="8524">
                  <c:v>45029.597222222219</c:v>
                </c:pt>
                <c:pt idx="8525">
                  <c:v>45029.600694444445</c:v>
                </c:pt>
                <c:pt idx="8526">
                  <c:v>45029.604166666664</c:v>
                </c:pt>
                <c:pt idx="8527">
                  <c:v>45029.607638888891</c:v>
                </c:pt>
                <c:pt idx="8528">
                  <c:v>45029.611111111109</c:v>
                </c:pt>
                <c:pt idx="8529">
                  <c:v>45029.614583333336</c:v>
                </c:pt>
                <c:pt idx="8530">
                  <c:v>45029.618055555555</c:v>
                </c:pt>
                <c:pt idx="8531">
                  <c:v>45029.621527777781</c:v>
                </c:pt>
                <c:pt idx="8532">
                  <c:v>45029.625</c:v>
                </c:pt>
                <c:pt idx="8533">
                  <c:v>45029.628472222219</c:v>
                </c:pt>
                <c:pt idx="8534">
                  <c:v>45029.631944444445</c:v>
                </c:pt>
                <c:pt idx="8535">
                  <c:v>45029.635416666664</c:v>
                </c:pt>
                <c:pt idx="8536">
                  <c:v>45029.638888888891</c:v>
                </c:pt>
                <c:pt idx="8537">
                  <c:v>45029.642361111109</c:v>
                </c:pt>
                <c:pt idx="8538">
                  <c:v>45029.645833333336</c:v>
                </c:pt>
                <c:pt idx="8539">
                  <c:v>45029.649305555555</c:v>
                </c:pt>
                <c:pt idx="8540">
                  <c:v>45029.652777777781</c:v>
                </c:pt>
                <c:pt idx="8541">
                  <c:v>45029.65625</c:v>
                </c:pt>
                <c:pt idx="8542">
                  <c:v>45029.659722222219</c:v>
                </c:pt>
                <c:pt idx="8543">
                  <c:v>45029.663194444445</c:v>
                </c:pt>
                <c:pt idx="8544">
                  <c:v>45029.666666666664</c:v>
                </c:pt>
                <c:pt idx="8545">
                  <c:v>45029.670138888891</c:v>
                </c:pt>
                <c:pt idx="8546">
                  <c:v>45029.673611111109</c:v>
                </c:pt>
                <c:pt idx="8547">
                  <c:v>45029.677083333336</c:v>
                </c:pt>
                <c:pt idx="8548">
                  <c:v>45029.680555555555</c:v>
                </c:pt>
                <c:pt idx="8549">
                  <c:v>45029.684027777781</c:v>
                </c:pt>
                <c:pt idx="8550">
                  <c:v>45029.6875</c:v>
                </c:pt>
                <c:pt idx="8551">
                  <c:v>45029.690972222219</c:v>
                </c:pt>
                <c:pt idx="8552">
                  <c:v>45029.694444444445</c:v>
                </c:pt>
                <c:pt idx="8553">
                  <c:v>45029.697916666664</c:v>
                </c:pt>
                <c:pt idx="8554">
                  <c:v>45029.701388888891</c:v>
                </c:pt>
                <c:pt idx="8555">
                  <c:v>45029.704861111109</c:v>
                </c:pt>
                <c:pt idx="8556">
                  <c:v>45029.708333333336</c:v>
                </c:pt>
                <c:pt idx="8557">
                  <c:v>45029.711805555555</c:v>
                </c:pt>
                <c:pt idx="8558">
                  <c:v>45029.715277777781</c:v>
                </c:pt>
                <c:pt idx="8559">
                  <c:v>45029.71875</c:v>
                </c:pt>
                <c:pt idx="8560">
                  <c:v>45029.722222222219</c:v>
                </c:pt>
                <c:pt idx="8561">
                  <c:v>45029.725694444445</c:v>
                </c:pt>
                <c:pt idx="8562">
                  <c:v>45029.729166666664</c:v>
                </c:pt>
                <c:pt idx="8563">
                  <c:v>45029.732638888891</c:v>
                </c:pt>
                <c:pt idx="8564">
                  <c:v>45029.736111111109</c:v>
                </c:pt>
                <c:pt idx="8565">
                  <c:v>45029.739583333336</c:v>
                </c:pt>
                <c:pt idx="8566">
                  <c:v>45029.743055555555</c:v>
                </c:pt>
                <c:pt idx="8567">
                  <c:v>45029.746527777781</c:v>
                </c:pt>
                <c:pt idx="8568">
                  <c:v>45029.75</c:v>
                </c:pt>
                <c:pt idx="8569">
                  <c:v>45029.753472222219</c:v>
                </c:pt>
                <c:pt idx="8570">
                  <c:v>45029.756944444445</c:v>
                </c:pt>
                <c:pt idx="8571">
                  <c:v>45029.760416666664</c:v>
                </c:pt>
                <c:pt idx="8572">
                  <c:v>45029.763888888891</c:v>
                </c:pt>
                <c:pt idx="8573">
                  <c:v>45029.767361111109</c:v>
                </c:pt>
                <c:pt idx="8574">
                  <c:v>45029.770833333336</c:v>
                </c:pt>
                <c:pt idx="8575">
                  <c:v>45029.774305555555</c:v>
                </c:pt>
                <c:pt idx="8576">
                  <c:v>45029.777777777781</c:v>
                </c:pt>
                <c:pt idx="8577">
                  <c:v>45029.78125</c:v>
                </c:pt>
                <c:pt idx="8578">
                  <c:v>45029.784722222219</c:v>
                </c:pt>
                <c:pt idx="8579">
                  <c:v>45029.788194444445</c:v>
                </c:pt>
                <c:pt idx="8580">
                  <c:v>45029.791666666664</c:v>
                </c:pt>
                <c:pt idx="8581">
                  <c:v>45029.795138888891</c:v>
                </c:pt>
                <c:pt idx="8582">
                  <c:v>45029.798611111109</c:v>
                </c:pt>
                <c:pt idx="8583">
                  <c:v>45029.802083333336</c:v>
                </c:pt>
                <c:pt idx="8584">
                  <c:v>45029.805555555555</c:v>
                </c:pt>
                <c:pt idx="8585">
                  <c:v>45029.809027777781</c:v>
                </c:pt>
                <c:pt idx="8586">
                  <c:v>45029.8125</c:v>
                </c:pt>
                <c:pt idx="8587">
                  <c:v>45029.815972222219</c:v>
                </c:pt>
                <c:pt idx="8588">
                  <c:v>45029.819444444445</c:v>
                </c:pt>
                <c:pt idx="8589">
                  <c:v>45029.822916666664</c:v>
                </c:pt>
                <c:pt idx="8590">
                  <c:v>45029.826388888891</c:v>
                </c:pt>
                <c:pt idx="8591">
                  <c:v>45029.829861111109</c:v>
                </c:pt>
                <c:pt idx="8592">
                  <c:v>45029.833333333336</c:v>
                </c:pt>
                <c:pt idx="8593">
                  <c:v>45029.836805555555</c:v>
                </c:pt>
                <c:pt idx="8594">
                  <c:v>45029.840277777781</c:v>
                </c:pt>
                <c:pt idx="8595">
                  <c:v>45029.84375</c:v>
                </c:pt>
                <c:pt idx="8596">
                  <c:v>45029.847222222219</c:v>
                </c:pt>
                <c:pt idx="8597">
                  <c:v>45029.850694444445</c:v>
                </c:pt>
                <c:pt idx="8598">
                  <c:v>45029.854166666664</c:v>
                </c:pt>
                <c:pt idx="8599">
                  <c:v>45029.857638888891</c:v>
                </c:pt>
                <c:pt idx="8600">
                  <c:v>45029.861111111109</c:v>
                </c:pt>
                <c:pt idx="8601">
                  <c:v>45029.864583333336</c:v>
                </c:pt>
                <c:pt idx="8602">
                  <c:v>45029.868055555555</c:v>
                </c:pt>
                <c:pt idx="8603">
                  <c:v>45029.871527777781</c:v>
                </c:pt>
                <c:pt idx="8604">
                  <c:v>45029.875</c:v>
                </c:pt>
                <c:pt idx="8605">
                  <c:v>45029.878472222219</c:v>
                </c:pt>
                <c:pt idx="8606">
                  <c:v>45029.881944444445</c:v>
                </c:pt>
                <c:pt idx="8607">
                  <c:v>45029.885416666664</c:v>
                </c:pt>
                <c:pt idx="8608">
                  <c:v>45029.888888888891</c:v>
                </c:pt>
                <c:pt idx="8609">
                  <c:v>45029.892361111109</c:v>
                </c:pt>
                <c:pt idx="8610">
                  <c:v>45029.895833333336</c:v>
                </c:pt>
                <c:pt idx="8611">
                  <c:v>45029.899305555555</c:v>
                </c:pt>
                <c:pt idx="8612">
                  <c:v>45029.902777777781</c:v>
                </c:pt>
                <c:pt idx="8613">
                  <c:v>45029.90625</c:v>
                </c:pt>
                <c:pt idx="8614">
                  <c:v>45029.909722222219</c:v>
                </c:pt>
                <c:pt idx="8615">
                  <c:v>45029.913194444445</c:v>
                </c:pt>
                <c:pt idx="8616">
                  <c:v>45029.916666666664</c:v>
                </c:pt>
                <c:pt idx="8617">
                  <c:v>45029.920138888891</c:v>
                </c:pt>
                <c:pt idx="8618">
                  <c:v>45029.923611111109</c:v>
                </c:pt>
                <c:pt idx="8619">
                  <c:v>45029.927083333336</c:v>
                </c:pt>
                <c:pt idx="8620">
                  <c:v>45029.930555555555</c:v>
                </c:pt>
                <c:pt idx="8621">
                  <c:v>45029.934027777781</c:v>
                </c:pt>
                <c:pt idx="8622">
                  <c:v>45029.9375</c:v>
                </c:pt>
                <c:pt idx="8623">
                  <c:v>45029.940972222219</c:v>
                </c:pt>
                <c:pt idx="8624">
                  <c:v>45029.944444444445</c:v>
                </c:pt>
                <c:pt idx="8625">
                  <c:v>45029.947916666664</c:v>
                </c:pt>
                <c:pt idx="8626">
                  <c:v>45029.951388888891</c:v>
                </c:pt>
                <c:pt idx="8627">
                  <c:v>45029.954861111109</c:v>
                </c:pt>
                <c:pt idx="8628">
                  <c:v>45029.958333333336</c:v>
                </c:pt>
                <c:pt idx="8629">
                  <c:v>45029.961805555555</c:v>
                </c:pt>
                <c:pt idx="8630">
                  <c:v>45029.965277777781</c:v>
                </c:pt>
                <c:pt idx="8631">
                  <c:v>45029.96875</c:v>
                </c:pt>
                <c:pt idx="8632">
                  <c:v>45029.972222222219</c:v>
                </c:pt>
                <c:pt idx="8633">
                  <c:v>45029.975694444445</c:v>
                </c:pt>
                <c:pt idx="8634">
                  <c:v>45029.979166666664</c:v>
                </c:pt>
                <c:pt idx="8635">
                  <c:v>45029.982638888891</c:v>
                </c:pt>
                <c:pt idx="8636">
                  <c:v>45029.986111111109</c:v>
                </c:pt>
                <c:pt idx="8637">
                  <c:v>45029.989583333336</c:v>
                </c:pt>
                <c:pt idx="8638">
                  <c:v>45029.993055555555</c:v>
                </c:pt>
                <c:pt idx="8639">
                  <c:v>45029.996527777781</c:v>
                </c:pt>
                <c:pt idx="8640">
                  <c:v>45030</c:v>
                </c:pt>
                <c:pt idx="8641">
                  <c:v>45030.003472222219</c:v>
                </c:pt>
                <c:pt idx="8642">
                  <c:v>45030.006944444445</c:v>
                </c:pt>
                <c:pt idx="8643">
                  <c:v>45030.010416666664</c:v>
                </c:pt>
                <c:pt idx="8644">
                  <c:v>45030.013888888891</c:v>
                </c:pt>
                <c:pt idx="8645">
                  <c:v>45030.017361111109</c:v>
                </c:pt>
                <c:pt idx="8646">
                  <c:v>45030.020833333336</c:v>
                </c:pt>
                <c:pt idx="8647">
                  <c:v>45030.024305555555</c:v>
                </c:pt>
                <c:pt idx="8648">
                  <c:v>45030.027777777781</c:v>
                </c:pt>
                <c:pt idx="8649">
                  <c:v>45030.03125</c:v>
                </c:pt>
                <c:pt idx="8650">
                  <c:v>45030.034722222219</c:v>
                </c:pt>
                <c:pt idx="8651">
                  <c:v>45030.038194444445</c:v>
                </c:pt>
                <c:pt idx="8652">
                  <c:v>45030.041666666664</c:v>
                </c:pt>
                <c:pt idx="8653">
                  <c:v>45030.045138888891</c:v>
                </c:pt>
                <c:pt idx="8654">
                  <c:v>45030.048611111109</c:v>
                </c:pt>
                <c:pt idx="8655">
                  <c:v>45030.052083333336</c:v>
                </c:pt>
                <c:pt idx="8656">
                  <c:v>45030.055555555555</c:v>
                </c:pt>
                <c:pt idx="8657">
                  <c:v>45030.059027777781</c:v>
                </c:pt>
                <c:pt idx="8658">
                  <c:v>45030.0625</c:v>
                </c:pt>
                <c:pt idx="8659">
                  <c:v>45030.065972222219</c:v>
                </c:pt>
                <c:pt idx="8660">
                  <c:v>45030.069444444445</c:v>
                </c:pt>
                <c:pt idx="8661">
                  <c:v>45030.072916666664</c:v>
                </c:pt>
                <c:pt idx="8662">
                  <c:v>45030.076388888891</c:v>
                </c:pt>
                <c:pt idx="8663">
                  <c:v>45030.079861111109</c:v>
                </c:pt>
                <c:pt idx="8664">
                  <c:v>45030.083333333336</c:v>
                </c:pt>
                <c:pt idx="8665">
                  <c:v>45030.086805555555</c:v>
                </c:pt>
                <c:pt idx="8666">
                  <c:v>45030.090277777781</c:v>
                </c:pt>
                <c:pt idx="8667">
                  <c:v>45030.09375</c:v>
                </c:pt>
                <c:pt idx="8668">
                  <c:v>45030.097222222219</c:v>
                </c:pt>
                <c:pt idx="8669">
                  <c:v>45030.100694444445</c:v>
                </c:pt>
                <c:pt idx="8670">
                  <c:v>45030.104166666664</c:v>
                </c:pt>
                <c:pt idx="8671">
                  <c:v>45030.107638888891</c:v>
                </c:pt>
                <c:pt idx="8672">
                  <c:v>45030.111111111109</c:v>
                </c:pt>
                <c:pt idx="8673">
                  <c:v>45030.114583333336</c:v>
                </c:pt>
                <c:pt idx="8674">
                  <c:v>45030.118055555555</c:v>
                </c:pt>
                <c:pt idx="8675">
                  <c:v>45030.121527777781</c:v>
                </c:pt>
                <c:pt idx="8676">
                  <c:v>45030.125</c:v>
                </c:pt>
                <c:pt idx="8677">
                  <c:v>45030.128472222219</c:v>
                </c:pt>
                <c:pt idx="8678">
                  <c:v>45030.131944444445</c:v>
                </c:pt>
                <c:pt idx="8679">
                  <c:v>45030.135416666664</c:v>
                </c:pt>
                <c:pt idx="8680">
                  <c:v>45030.138888888891</c:v>
                </c:pt>
                <c:pt idx="8681">
                  <c:v>45030.142361111109</c:v>
                </c:pt>
                <c:pt idx="8682">
                  <c:v>45030.145833333336</c:v>
                </c:pt>
                <c:pt idx="8683">
                  <c:v>45030.149305555555</c:v>
                </c:pt>
                <c:pt idx="8684">
                  <c:v>45030.152777777781</c:v>
                </c:pt>
                <c:pt idx="8685">
                  <c:v>45030.15625</c:v>
                </c:pt>
                <c:pt idx="8686">
                  <c:v>45030.159722222219</c:v>
                </c:pt>
                <c:pt idx="8687">
                  <c:v>45030.163194444445</c:v>
                </c:pt>
                <c:pt idx="8688">
                  <c:v>45030.166666666664</c:v>
                </c:pt>
                <c:pt idx="8689">
                  <c:v>45030.170138888891</c:v>
                </c:pt>
                <c:pt idx="8690">
                  <c:v>45030.173611111109</c:v>
                </c:pt>
                <c:pt idx="8691">
                  <c:v>45030.177083333336</c:v>
                </c:pt>
                <c:pt idx="8692">
                  <c:v>45030.180555555555</c:v>
                </c:pt>
                <c:pt idx="8693">
                  <c:v>45030.184027777781</c:v>
                </c:pt>
                <c:pt idx="8694">
                  <c:v>45030.1875</c:v>
                </c:pt>
                <c:pt idx="8695">
                  <c:v>45030.190972222219</c:v>
                </c:pt>
                <c:pt idx="8696">
                  <c:v>45030.194444444445</c:v>
                </c:pt>
                <c:pt idx="8697">
                  <c:v>45030.197916666664</c:v>
                </c:pt>
                <c:pt idx="8698">
                  <c:v>45030.201388888891</c:v>
                </c:pt>
                <c:pt idx="8699">
                  <c:v>45030.204861111109</c:v>
                </c:pt>
                <c:pt idx="8700">
                  <c:v>45030.208333333336</c:v>
                </c:pt>
                <c:pt idx="8701">
                  <c:v>45030.211805555555</c:v>
                </c:pt>
                <c:pt idx="8702">
                  <c:v>45030.215277777781</c:v>
                </c:pt>
                <c:pt idx="8703">
                  <c:v>45030.21875</c:v>
                </c:pt>
                <c:pt idx="8704">
                  <c:v>45030.222222222219</c:v>
                </c:pt>
                <c:pt idx="8705">
                  <c:v>45030.225694444445</c:v>
                </c:pt>
                <c:pt idx="8706">
                  <c:v>45030.229166666664</c:v>
                </c:pt>
                <c:pt idx="8707">
                  <c:v>45030.232638888891</c:v>
                </c:pt>
                <c:pt idx="8708">
                  <c:v>45030.236111111109</c:v>
                </c:pt>
                <c:pt idx="8709">
                  <c:v>45030.239583333336</c:v>
                </c:pt>
                <c:pt idx="8710">
                  <c:v>45030.243055555555</c:v>
                </c:pt>
                <c:pt idx="8711">
                  <c:v>45030.246527777781</c:v>
                </c:pt>
                <c:pt idx="8712">
                  <c:v>45030.25</c:v>
                </c:pt>
                <c:pt idx="8713">
                  <c:v>45030.253472222219</c:v>
                </c:pt>
                <c:pt idx="8714">
                  <c:v>45030.256944444445</c:v>
                </c:pt>
                <c:pt idx="8715">
                  <c:v>45030.260416666664</c:v>
                </c:pt>
                <c:pt idx="8716">
                  <c:v>45030.263888888891</c:v>
                </c:pt>
                <c:pt idx="8717">
                  <c:v>45030.267361111109</c:v>
                </c:pt>
                <c:pt idx="8718">
                  <c:v>45030.270833333336</c:v>
                </c:pt>
                <c:pt idx="8719">
                  <c:v>45030.274305555555</c:v>
                </c:pt>
                <c:pt idx="8720">
                  <c:v>45030.277777777781</c:v>
                </c:pt>
                <c:pt idx="8721">
                  <c:v>45030.28125</c:v>
                </c:pt>
                <c:pt idx="8722">
                  <c:v>45030.284722222219</c:v>
                </c:pt>
                <c:pt idx="8723">
                  <c:v>45030.288194444445</c:v>
                </c:pt>
                <c:pt idx="8724">
                  <c:v>45030.291666666664</c:v>
                </c:pt>
                <c:pt idx="8725">
                  <c:v>45030.295138888891</c:v>
                </c:pt>
                <c:pt idx="8726">
                  <c:v>45030.298611111109</c:v>
                </c:pt>
                <c:pt idx="8727">
                  <c:v>45030.302083333336</c:v>
                </c:pt>
                <c:pt idx="8728">
                  <c:v>45030.305555555555</c:v>
                </c:pt>
                <c:pt idx="8729">
                  <c:v>45030.309027777781</c:v>
                </c:pt>
                <c:pt idx="8730">
                  <c:v>45030.3125</c:v>
                </c:pt>
                <c:pt idx="8731">
                  <c:v>45030.315972222219</c:v>
                </c:pt>
                <c:pt idx="8732">
                  <c:v>45030.319444444445</c:v>
                </c:pt>
                <c:pt idx="8733">
                  <c:v>45030.322916666664</c:v>
                </c:pt>
                <c:pt idx="8734">
                  <c:v>45030.326388888891</c:v>
                </c:pt>
                <c:pt idx="8735">
                  <c:v>45030.329861111109</c:v>
                </c:pt>
                <c:pt idx="8736">
                  <c:v>45030.333333333336</c:v>
                </c:pt>
                <c:pt idx="8737">
                  <c:v>45030.336805555555</c:v>
                </c:pt>
                <c:pt idx="8738">
                  <c:v>45030.340277777781</c:v>
                </c:pt>
                <c:pt idx="8739">
                  <c:v>45030.34375</c:v>
                </c:pt>
                <c:pt idx="8740">
                  <c:v>45030.347222222219</c:v>
                </c:pt>
                <c:pt idx="8741">
                  <c:v>45030.350694444445</c:v>
                </c:pt>
                <c:pt idx="8742">
                  <c:v>45030.354166666664</c:v>
                </c:pt>
                <c:pt idx="8743">
                  <c:v>45030.357638888891</c:v>
                </c:pt>
                <c:pt idx="8744">
                  <c:v>45030.361111111109</c:v>
                </c:pt>
                <c:pt idx="8745">
                  <c:v>45030.364583333336</c:v>
                </c:pt>
                <c:pt idx="8746">
                  <c:v>45030.368055555555</c:v>
                </c:pt>
                <c:pt idx="8747">
                  <c:v>45030.371527777781</c:v>
                </c:pt>
                <c:pt idx="8748">
                  <c:v>45030.375</c:v>
                </c:pt>
                <c:pt idx="8749">
                  <c:v>45030.378472222219</c:v>
                </c:pt>
                <c:pt idx="8750">
                  <c:v>45030.381944444445</c:v>
                </c:pt>
                <c:pt idx="8751">
                  <c:v>45030.385416666664</c:v>
                </c:pt>
                <c:pt idx="8752">
                  <c:v>45030.388888888891</c:v>
                </c:pt>
                <c:pt idx="8753">
                  <c:v>45030.392361111109</c:v>
                </c:pt>
                <c:pt idx="8754">
                  <c:v>45030.395833333336</c:v>
                </c:pt>
                <c:pt idx="8755">
                  <c:v>45030.399305555555</c:v>
                </c:pt>
                <c:pt idx="8756">
                  <c:v>45030.402777777781</c:v>
                </c:pt>
                <c:pt idx="8757">
                  <c:v>45030.40625</c:v>
                </c:pt>
                <c:pt idx="8758">
                  <c:v>45030.409722222219</c:v>
                </c:pt>
                <c:pt idx="8759">
                  <c:v>45030.413194444445</c:v>
                </c:pt>
                <c:pt idx="8760">
                  <c:v>45030.416666666664</c:v>
                </c:pt>
                <c:pt idx="8761">
                  <c:v>45030.420138888891</c:v>
                </c:pt>
                <c:pt idx="8762">
                  <c:v>45030.423611111109</c:v>
                </c:pt>
                <c:pt idx="8763">
                  <c:v>45030.427083333336</c:v>
                </c:pt>
                <c:pt idx="8764">
                  <c:v>45030.430555555555</c:v>
                </c:pt>
                <c:pt idx="8765">
                  <c:v>45030.434027777781</c:v>
                </c:pt>
                <c:pt idx="8766">
                  <c:v>45030.4375</c:v>
                </c:pt>
                <c:pt idx="8767">
                  <c:v>45030.440972222219</c:v>
                </c:pt>
                <c:pt idx="8768">
                  <c:v>45030.444444444445</c:v>
                </c:pt>
                <c:pt idx="8769">
                  <c:v>45030.447916666664</c:v>
                </c:pt>
                <c:pt idx="8770">
                  <c:v>45030.451388888891</c:v>
                </c:pt>
                <c:pt idx="8771">
                  <c:v>45030.454861111109</c:v>
                </c:pt>
                <c:pt idx="8772">
                  <c:v>45030.458333333336</c:v>
                </c:pt>
                <c:pt idx="8773">
                  <c:v>45030.461805555555</c:v>
                </c:pt>
                <c:pt idx="8774">
                  <c:v>45030.465277777781</c:v>
                </c:pt>
                <c:pt idx="8775">
                  <c:v>45030.46875</c:v>
                </c:pt>
                <c:pt idx="8776">
                  <c:v>45030.472222222219</c:v>
                </c:pt>
                <c:pt idx="8777">
                  <c:v>45030.475694444445</c:v>
                </c:pt>
                <c:pt idx="8778">
                  <c:v>45030.479166666664</c:v>
                </c:pt>
                <c:pt idx="8779">
                  <c:v>45030.482638888891</c:v>
                </c:pt>
                <c:pt idx="8780">
                  <c:v>45030.486111111109</c:v>
                </c:pt>
                <c:pt idx="8781">
                  <c:v>45030.489583333336</c:v>
                </c:pt>
                <c:pt idx="8782">
                  <c:v>45030.493055555555</c:v>
                </c:pt>
                <c:pt idx="8783">
                  <c:v>45030.496527777781</c:v>
                </c:pt>
                <c:pt idx="8784">
                  <c:v>45030.5</c:v>
                </c:pt>
                <c:pt idx="8785">
                  <c:v>45030.503472222219</c:v>
                </c:pt>
                <c:pt idx="8786">
                  <c:v>45030.506944444445</c:v>
                </c:pt>
                <c:pt idx="8787">
                  <c:v>45030.510416666664</c:v>
                </c:pt>
                <c:pt idx="8788">
                  <c:v>45030.513888888891</c:v>
                </c:pt>
                <c:pt idx="8789">
                  <c:v>45030.517361111109</c:v>
                </c:pt>
                <c:pt idx="8790">
                  <c:v>45030.520833333336</c:v>
                </c:pt>
                <c:pt idx="8791">
                  <c:v>45030.524305555555</c:v>
                </c:pt>
                <c:pt idx="8792">
                  <c:v>45030.527777777781</c:v>
                </c:pt>
                <c:pt idx="8793">
                  <c:v>45030.53125</c:v>
                </c:pt>
                <c:pt idx="8794">
                  <c:v>45030.534722222219</c:v>
                </c:pt>
                <c:pt idx="8795">
                  <c:v>45030.538194444445</c:v>
                </c:pt>
                <c:pt idx="8796">
                  <c:v>45030.541666666664</c:v>
                </c:pt>
                <c:pt idx="8797">
                  <c:v>45030.545138888891</c:v>
                </c:pt>
                <c:pt idx="8798">
                  <c:v>45030.548611111109</c:v>
                </c:pt>
                <c:pt idx="8799">
                  <c:v>45030.552083333336</c:v>
                </c:pt>
                <c:pt idx="8800">
                  <c:v>45030.555555555555</c:v>
                </c:pt>
                <c:pt idx="8801">
                  <c:v>45030.559027777781</c:v>
                </c:pt>
                <c:pt idx="8802">
                  <c:v>45030.5625</c:v>
                </c:pt>
                <c:pt idx="8803">
                  <c:v>45030.565972222219</c:v>
                </c:pt>
                <c:pt idx="8804">
                  <c:v>45030.569444444445</c:v>
                </c:pt>
                <c:pt idx="8805">
                  <c:v>45030.572916666664</c:v>
                </c:pt>
                <c:pt idx="8806">
                  <c:v>45030.576388888891</c:v>
                </c:pt>
                <c:pt idx="8807">
                  <c:v>45030.579861111109</c:v>
                </c:pt>
                <c:pt idx="8808">
                  <c:v>45030.583333333336</c:v>
                </c:pt>
                <c:pt idx="8809">
                  <c:v>45030.586805555555</c:v>
                </c:pt>
                <c:pt idx="8810">
                  <c:v>45030.590277777781</c:v>
                </c:pt>
                <c:pt idx="8811">
                  <c:v>45030.59375</c:v>
                </c:pt>
                <c:pt idx="8812">
                  <c:v>45030.597222222219</c:v>
                </c:pt>
                <c:pt idx="8813">
                  <c:v>45030.600694444445</c:v>
                </c:pt>
                <c:pt idx="8814">
                  <c:v>45030.604166666664</c:v>
                </c:pt>
                <c:pt idx="8815">
                  <c:v>45030.607638888891</c:v>
                </c:pt>
                <c:pt idx="8816">
                  <c:v>45030.611111111109</c:v>
                </c:pt>
                <c:pt idx="8817">
                  <c:v>45030.614583333336</c:v>
                </c:pt>
                <c:pt idx="8818">
                  <c:v>45030.618055555555</c:v>
                </c:pt>
                <c:pt idx="8819">
                  <c:v>45030.621527777781</c:v>
                </c:pt>
                <c:pt idx="8820">
                  <c:v>45030.625</c:v>
                </c:pt>
                <c:pt idx="8821">
                  <c:v>45030.628472222219</c:v>
                </c:pt>
                <c:pt idx="8822">
                  <c:v>45030.631944444445</c:v>
                </c:pt>
                <c:pt idx="8823">
                  <c:v>45030.635416666664</c:v>
                </c:pt>
                <c:pt idx="8824">
                  <c:v>45030.638888888891</c:v>
                </c:pt>
                <c:pt idx="8825">
                  <c:v>45030.642361111109</c:v>
                </c:pt>
                <c:pt idx="8826">
                  <c:v>45030.645833333336</c:v>
                </c:pt>
                <c:pt idx="8827">
                  <c:v>45030.649305555555</c:v>
                </c:pt>
                <c:pt idx="8828">
                  <c:v>45030.652777777781</c:v>
                </c:pt>
                <c:pt idx="8829">
                  <c:v>45030.65625</c:v>
                </c:pt>
                <c:pt idx="8830">
                  <c:v>45030.659722222219</c:v>
                </c:pt>
                <c:pt idx="8831">
                  <c:v>45030.663194444445</c:v>
                </c:pt>
                <c:pt idx="8832">
                  <c:v>45030.666666666664</c:v>
                </c:pt>
                <c:pt idx="8833">
                  <c:v>45030.670138888891</c:v>
                </c:pt>
                <c:pt idx="8834">
                  <c:v>45030.673611111109</c:v>
                </c:pt>
                <c:pt idx="8835">
                  <c:v>45030.677083333336</c:v>
                </c:pt>
                <c:pt idx="8836">
                  <c:v>45030.680555555555</c:v>
                </c:pt>
                <c:pt idx="8837">
                  <c:v>45030.684027777781</c:v>
                </c:pt>
                <c:pt idx="8838">
                  <c:v>45030.6875</c:v>
                </c:pt>
                <c:pt idx="8839">
                  <c:v>45030.690972222219</c:v>
                </c:pt>
                <c:pt idx="8840">
                  <c:v>45030.694444444445</c:v>
                </c:pt>
                <c:pt idx="8841">
                  <c:v>45030.697916666664</c:v>
                </c:pt>
                <c:pt idx="8842">
                  <c:v>45030.701388888891</c:v>
                </c:pt>
                <c:pt idx="8843">
                  <c:v>45030.704861111109</c:v>
                </c:pt>
                <c:pt idx="8844">
                  <c:v>45030.708333333336</c:v>
                </c:pt>
                <c:pt idx="8845">
                  <c:v>45030.711805555555</c:v>
                </c:pt>
                <c:pt idx="8846">
                  <c:v>45030.715277777781</c:v>
                </c:pt>
                <c:pt idx="8847">
                  <c:v>45030.71875</c:v>
                </c:pt>
                <c:pt idx="8848">
                  <c:v>45030.722222222219</c:v>
                </c:pt>
                <c:pt idx="8849">
                  <c:v>45030.725694444445</c:v>
                </c:pt>
                <c:pt idx="8850">
                  <c:v>45030.729166666664</c:v>
                </c:pt>
                <c:pt idx="8851">
                  <c:v>45030.732638888891</c:v>
                </c:pt>
                <c:pt idx="8852">
                  <c:v>45030.736111111109</c:v>
                </c:pt>
                <c:pt idx="8853">
                  <c:v>45030.739583333336</c:v>
                </c:pt>
                <c:pt idx="8854">
                  <c:v>45030.743055555555</c:v>
                </c:pt>
                <c:pt idx="8855">
                  <c:v>45030.746527777781</c:v>
                </c:pt>
                <c:pt idx="8856">
                  <c:v>45030.75</c:v>
                </c:pt>
                <c:pt idx="8857">
                  <c:v>45030.753472222219</c:v>
                </c:pt>
                <c:pt idx="8858">
                  <c:v>45030.756944444445</c:v>
                </c:pt>
                <c:pt idx="8859">
                  <c:v>45030.760416666664</c:v>
                </c:pt>
                <c:pt idx="8860">
                  <c:v>45030.763888888891</c:v>
                </c:pt>
                <c:pt idx="8861">
                  <c:v>45030.767361111109</c:v>
                </c:pt>
                <c:pt idx="8862">
                  <c:v>45030.770833333336</c:v>
                </c:pt>
                <c:pt idx="8863">
                  <c:v>45030.774305555555</c:v>
                </c:pt>
                <c:pt idx="8864">
                  <c:v>45030.777777777781</c:v>
                </c:pt>
                <c:pt idx="8865">
                  <c:v>45030.78125</c:v>
                </c:pt>
                <c:pt idx="8866">
                  <c:v>45030.784722222219</c:v>
                </c:pt>
                <c:pt idx="8867">
                  <c:v>45030.788194444445</c:v>
                </c:pt>
                <c:pt idx="8868">
                  <c:v>45030.791666666664</c:v>
                </c:pt>
                <c:pt idx="8869">
                  <c:v>45030.795138888891</c:v>
                </c:pt>
                <c:pt idx="8870">
                  <c:v>45030.798611111109</c:v>
                </c:pt>
                <c:pt idx="8871">
                  <c:v>45030.802083333336</c:v>
                </c:pt>
                <c:pt idx="8872">
                  <c:v>45030.805555555555</c:v>
                </c:pt>
                <c:pt idx="8873">
                  <c:v>45030.809027777781</c:v>
                </c:pt>
                <c:pt idx="8874">
                  <c:v>45030.8125</c:v>
                </c:pt>
                <c:pt idx="8875">
                  <c:v>45030.815972222219</c:v>
                </c:pt>
                <c:pt idx="8876">
                  <c:v>45030.819444444445</c:v>
                </c:pt>
                <c:pt idx="8877">
                  <c:v>45030.822916666664</c:v>
                </c:pt>
                <c:pt idx="8878">
                  <c:v>45030.826388888891</c:v>
                </c:pt>
                <c:pt idx="8879">
                  <c:v>45030.829861111109</c:v>
                </c:pt>
                <c:pt idx="8880">
                  <c:v>45030.833333333336</c:v>
                </c:pt>
                <c:pt idx="8881">
                  <c:v>45030.836805555555</c:v>
                </c:pt>
                <c:pt idx="8882">
                  <c:v>45030.840277777781</c:v>
                </c:pt>
                <c:pt idx="8883">
                  <c:v>45030.84375</c:v>
                </c:pt>
                <c:pt idx="8884">
                  <c:v>45030.847222222219</c:v>
                </c:pt>
                <c:pt idx="8885">
                  <c:v>45030.850694444445</c:v>
                </c:pt>
                <c:pt idx="8886">
                  <c:v>45030.854166666664</c:v>
                </c:pt>
                <c:pt idx="8887">
                  <c:v>45030.857638888891</c:v>
                </c:pt>
                <c:pt idx="8888">
                  <c:v>45030.861111111109</c:v>
                </c:pt>
                <c:pt idx="8889">
                  <c:v>45030.864583333336</c:v>
                </c:pt>
                <c:pt idx="8890">
                  <c:v>45030.868055555555</c:v>
                </c:pt>
                <c:pt idx="8891">
                  <c:v>45030.871527777781</c:v>
                </c:pt>
                <c:pt idx="8892">
                  <c:v>45030.875</c:v>
                </c:pt>
                <c:pt idx="8893">
                  <c:v>45030.878472222219</c:v>
                </c:pt>
                <c:pt idx="8894">
                  <c:v>45030.881944444445</c:v>
                </c:pt>
                <c:pt idx="8895">
                  <c:v>45030.885416666664</c:v>
                </c:pt>
                <c:pt idx="8896">
                  <c:v>45030.888888888891</c:v>
                </c:pt>
                <c:pt idx="8897">
                  <c:v>45030.892361111109</c:v>
                </c:pt>
                <c:pt idx="8898">
                  <c:v>45030.895833333336</c:v>
                </c:pt>
                <c:pt idx="8899">
                  <c:v>45030.899305555555</c:v>
                </c:pt>
                <c:pt idx="8900">
                  <c:v>45030.902777777781</c:v>
                </c:pt>
                <c:pt idx="8901">
                  <c:v>45030.90625</c:v>
                </c:pt>
                <c:pt idx="8902">
                  <c:v>45030.909722222219</c:v>
                </c:pt>
                <c:pt idx="8903">
                  <c:v>45030.913194444445</c:v>
                </c:pt>
                <c:pt idx="8904">
                  <c:v>45030.916666666664</c:v>
                </c:pt>
                <c:pt idx="8905">
                  <c:v>45030.920138888891</c:v>
                </c:pt>
                <c:pt idx="8906">
                  <c:v>45030.923611111109</c:v>
                </c:pt>
                <c:pt idx="8907">
                  <c:v>45030.927083333336</c:v>
                </c:pt>
                <c:pt idx="8908">
                  <c:v>45030.930555555555</c:v>
                </c:pt>
                <c:pt idx="8909">
                  <c:v>45030.934027777781</c:v>
                </c:pt>
                <c:pt idx="8910">
                  <c:v>45030.9375</c:v>
                </c:pt>
                <c:pt idx="8911">
                  <c:v>45030.940972222219</c:v>
                </c:pt>
                <c:pt idx="8912">
                  <c:v>45030.944444444445</c:v>
                </c:pt>
                <c:pt idx="8913">
                  <c:v>45030.947916666664</c:v>
                </c:pt>
                <c:pt idx="8914">
                  <c:v>45030.951388888891</c:v>
                </c:pt>
                <c:pt idx="8915">
                  <c:v>45030.954861111109</c:v>
                </c:pt>
                <c:pt idx="8916">
                  <c:v>45030.958333333336</c:v>
                </c:pt>
                <c:pt idx="8917">
                  <c:v>45030.961805555555</c:v>
                </c:pt>
                <c:pt idx="8918">
                  <c:v>45030.965277777781</c:v>
                </c:pt>
                <c:pt idx="8919">
                  <c:v>45030.96875</c:v>
                </c:pt>
                <c:pt idx="8920">
                  <c:v>45030.972222222219</c:v>
                </c:pt>
                <c:pt idx="8921">
                  <c:v>45030.975694444445</c:v>
                </c:pt>
                <c:pt idx="8922">
                  <c:v>45030.979166666664</c:v>
                </c:pt>
                <c:pt idx="8923">
                  <c:v>45030.982638888891</c:v>
                </c:pt>
                <c:pt idx="8924">
                  <c:v>45030.986111111109</c:v>
                </c:pt>
                <c:pt idx="8925">
                  <c:v>45030.989583333336</c:v>
                </c:pt>
                <c:pt idx="8926">
                  <c:v>45030.993055555555</c:v>
                </c:pt>
                <c:pt idx="8927">
                  <c:v>45030.996527777781</c:v>
                </c:pt>
                <c:pt idx="8928">
                  <c:v>45031</c:v>
                </c:pt>
                <c:pt idx="8929">
                  <c:v>45031.003472222219</c:v>
                </c:pt>
                <c:pt idx="8930">
                  <c:v>45031.006944444445</c:v>
                </c:pt>
                <c:pt idx="8931">
                  <c:v>45031.010416666664</c:v>
                </c:pt>
                <c:pt idx="8932">
                  <c:v>45031.013888888891</c:v>
                </c:pt>
                <c:pt idx="8933">
                  <c:v>45031.017361111109</c:v>
                </c:pt>
                <c:pt idx="8934">
                  <c:v>45031.020833333336</c:v>
                </c:pt>
                <c:pt idx="8935">
                  <c:v>45031.024305555555</c:v>
                </c:pt>
                <c:pt idx="8936">
                  <c:v>45031.027777777781</c:v>
                </c:pt>
                <c:pt idx="8937">
                  <c:v>45031.03125</c:v>
                </c:pt>
                <c:pt idx="8938">
                  <c:v>45031.034722222219</c:v>
                </c:pt>
                <c:pt idx="8939">
                  <c:v>45031.038194444445</c:v>
                </c:pt>
                <c:pt idx="8940">
                  <c:v>45031.041666666664</c:v>
                </c:pt>
                <c:pt idx="8941">
                  <c:v>45031.045138888891</c:v>
                </c:pt>
                <c:pt idx="8942">
                  <c:v>45031.048611111109</c:v>
                </c:pt>
                <c:pt idx="8943">
                  <c:v>45031.052083333336</c:v>
                </c:pt>
                <c:pt idx="8944">
                  <c:v>45031.055555555555</c:v>
                </c:pt>
                <c:pt idx="8945">
                  <c:v>45031.059027777781</c:v>
                </c:pt>
                <c:pt idx="8946">
                  <c:v>45031.0625</c:v>
                </c:pt>
                <c:pt idx="8947">
                  <c:v>45031.065972222219</c:v>
                </c:pt>
                <c:pt idx="8948">
                  <c:v>45031.069444444445</c:v>
                </c:pt>
                <c:pt idx="8949">
                  <c:v>45031.072916666664</c:v>
                </c:pt>
                <c:pt idx="8950">
                  <c:v>45031.076388888891</c:v>
                </c:pt>
                <c:pt idx="8951">
                  <c:v>45031.079861111109</c:v>
                </c:pt>
                <c:pt idx="8952">
                  <c:v>45031.083333333336</c:v>
                </c:pt>
                <c:pt idx="8953">
                  <c:v>45031.086805555555</c:v>
                </c:pt>
                <c:pt idx="8954">
                  <c:v>45031.090277777781</c:v>
                </c:pt>
                <c:pt idx="8955">
                  <c:v>45031.09375</c:v>
                </c:pt>
                <c:pt idx="8956">
                  <c:v>45031.097222222219</c:v>
                </c:pt>
                <c:pt idx="8957">
                  <c:v>45031.100694444445</c:v>
                </c:pt>
                <c:pt idx="8958">
                  <c:v>45031.104166666664</c:v>
                </c:pt>
                <c:pt idx="8959">
                  <c:v>45031.107638888891</c:v>
                </c:pt>
                <c:pt idx="8960">
                  <c:v>45031.111111111109</c:v>
                </c:pt>
                <c:pt idx="8961">
                  <c:v>45031.114583333336</c:v>
                </c:pt>
                <c:pt idx="8962">
                  <c:v>45031.118055555555</c:v>
                </c:pt>
                <c:pt idx="8963">
                  <c:v>45031.121527777781</c:v>
                </c:pt>
                <c:pt idx="8964">
                  <c:v>45031.125</c:v>
                </c:pt>
                <c:pt idx="8965">
                  <c:v>45031.128472222219</c:v>
                </c:pt>
                <c:pt idx="8966">
                  <c:v>45031.131944444445</c:v>
                </c:pt>
                <c:pt idx="8967">
                  <c:v>45031.135416666664</c:v>
                </c:pt>
                <c:pt idx="8968">
                  <c:v>45031.138888888891</c:v>
                </c:pt>
                <c:pt idx="8969">
                  <c:v>45031.142361111109</c:v>
                </c:pt>
                <c:pt idx="8970">
                  <c:v>45031.145833333336</c:v>
                </c:pt>
                <c:pt idx="8971">
                  <c:v>45031.149305555555</c:v>
                </c:pt>
                <c:pt idx="8972">
                  <c:v>45031.152777777781</c:v>
                </c:pt>
                <c:pt idx="8973">
                  <c:v>45031.15625</c:v>
                </c:pt>
                <c:pt idx="8974">
                  <c:v>45031.159722222219</c:v>
                </c:pt>
                <c:pt idx="8975">
                  <c:v>45031.163194444445</c:v>
                </c:pt>
                <c:pt idx="8976">
                  <c:v>45031.166666666664</c:v>
                </c:pt>
                <c:pt idx="8977">
                  <c:v>45031.170138888891</c:v>
                </c:pt>
                <c:pt idx="8978">
                  <c:v>45031.173611111109</c:v>
                </c:pt>
                <c:pt idx="8979">
                  <c:v>45031.177083333336</c:v>
                </c:pt>
                <c:pt idx="8980">
                  <c:v>45031.180555555555</c:v>
                </c:pt>
                <c:pt idx="8981">
                  <c:v>45031.184027777781</c:v>
                </c:pt>
                <c:pt idx="8982">
                  <c:v>45031.1875</c:v>
                </c:pt>
                <c:pt idx="8983">
                  <c:v>45031.190972222219</c:v>
                </c:pt>
                <c:pt idx="8984">
                  <c:v>45031.194444444445</c:v>
                </c:pt>
                <c:pt idx="8985">
                  <c:v>45031.197916666664</c:v>
                </c:pt>
                <c:pt idx="8986">
                  <c:v>45031.201388888891</c:v>
                </c:pt>
                <c:pt idx="8987">
                  <c:v>45031.204861111109</c:v>
                </c:pt>
                <c:pt idx="8988">
                  <c:v>45031.208333333336</c:v>
                </c:pt>
                <c:pt idx="8989">
                  <c:v>45031.211805555555</c:v>
                </c:pt>
                <c:pt idx="8990">
                  <c:v>45031.215277777781</c:v>
                </c:pt>
                <c:pt idx="8991">
                  <c:v>45031.21875</c:v>
                </c:pt>
                <c:pt idx="8992">
                  <c:v>45031.222222222219</c:v>
                </c:pt>
                <c:pt idx="8993">
                  <c:v>45031.225694444445</c:v>
                </c:pt>
                <c:pt idx="8994">
                  <c:v>45031.229166666664</c:v>
                </c:pt>
                <c:pt idx="8995">
                  <c:v>45031.232638888891</c:v>
                </c:pt>
                <c:pt idx="8996">
                  <c:v>45031.236111111109</c:v>
                </c:pt>
                <c:pt idx="8997">
                  <c:v>45031.239583333336</c:v>
                </c:pt>
                <c:pt idx="8998">
                  <c:v>45031.243055555555</c:v>
                </c:pt>
                <c:pt idx="8999">
                  <c:v>45031.246527777781</c:v>
                </c:pt>
                <c:pt idx="9000">
                  <c:v>45031.25</c:v>
                </c:pt>
                <c:pt idx="9001">
                  <c:v>45031.253472222219</c:v>
                </c:pt>
                <c:pt idx="9002">
                  <c:v>45031.256944444445</c:v>
                </c:pt>
                <c:pt idx="9003">
                  <c:v>45031.260416666664</c:v>
                </c:pt>
                <c:pt idx="9004">
                  <c:v>45031.263888888891</c:v>
                </c:pt>
                <c:pt idx="9005">
                  <c:v>45031.267361111109</c:v>
                </c:pt>
                <c:pt idx="9006">
                  <c:v>45031.270833333336</c:v>
                </c:pt>
                <c:pt idx="9007">
                  <c:v>45031.274305555555</c:v>
                </c:pt>
                <c:pt idx="9008">
                  <c:v>45031.277777777781</c:v>
                </c:pt>
                <c:pt idx="9009">
                  <c:v>45031.28125</c:v>
                </c:pt>
                <c:pt idx="9010">
                  <c:v>45031.284722222219</c:v>
                </c:pt>
                <c:pt idx="9011">
                  <c:v>45031.288194444445</c:v>
                </c:pt>
                <c:pt idx="9012">
                  <c:v>45031.291666666664</c:v>
                </c:pt>
                <c:pt idx="9013">
                  <c:v>45031.295138888891</c:v>
                </c:pt>
                <c:pt idx="9014">
                  <c:v>45031.298611111109</c:v>
                </c:pt>
                <c:pt idx="9015">
                  <c:v>45031.302083333336</c:v>
                </c:pt>
                <c:pt idx="9016">
                  <c:v>45031.305555555555</c:v>
                </c:pt>
                <c:pt idx="9017">
                  <c:v>45031.309027777781</c:v>
                </c:pt>
                <c:pt idx="9018">
                  <c:v>45031.3125</c:v>
                </c:pt>
                <c:pt idx="9019">
                  <c:v>45031.315972222219</c:v>
                </c:pt>
                <c:pt idx="9020">
                  <c:v>45031.319444444445</c:v>
                </c:pt>
                <c:pt idx="9021">
                  <c:v>45031.322916666664</c:v>
                </c:pt>
                <c:pt idx="9022">
                  <c:v>45031.326388888891</c:v>
                </c:pt>
                <c:pt idx="9023">
                  <c:v>45031.329861111109</c:v>
                </c:pt>
                <c:pt idx="9024">
                  <c:v>45031.333333333336</c:v>
                </c:pt>
                <c:pt idx="9025">
                  <c:v>45031.336805555555</c:v>
                </c:pt>
                <c:pt idx="9026">
                  <c:v>45031.340277777781</c:v>
                </c:pt>
                <c:pt idx="9027">
                  <c:v>45031.34375</c:v>
                </c:pt>
                <c:pt idx="9028">
                  <c:v>45031.347222222219</c:v>
                </c:pt>
                <c:pt idx="9029">
                  <c:v>45031.350694444445</c:v>
                </c:pt>
                <c:pt idx="9030">
                  <c:v>45031.354166666664</c:v>
                </c:pt>
                <c:pt idx="9031">
                  <c:v>45031.357638888891</c:v>
                </c:pt>
                <c:pt idx="9032">
                  <c:v>45031.361111111109</c:v>
                </c:pt>
                <c:pt idx="9033">
                  <c:v>45031.364583333336</c:v>
                </c:pt>
                <c:pt idx="9034">
                  <c:v>45031.368055555555</c:v>
                </c:pt>
                <c:pt idx="9035">
                  <c:v>45031.371527777781</c:v>
                </c:pt>
                <c:pt idx="9036">
                  <c:v>45031.375</c:v>
                </c:pt>
                <c:pt idx="9037">
                  <c:v>45031.378472222219</c:v>
                </c:pt>
                <c:pt idx="9038">
                  <c:v>45031.381944444445</c:v>
                </c:pt>
                <c:pt idx="9039">
                  <c:v>45031.385416666664</c:v>
                </c:pt>
                <c:pt idx="9040">
                  <c:v>45031.388888888891</c:v>
                </c:pt>
                <c:pt idx="9041">
                  <c:v>45031.392361111109</c:v>
                </c:pt>
                <c:pt idx="9042">
                  <c:v>45031.395833333336</c:v>
                </c:pt>
                <c:pt idx="9043">
                  <c:v>45031.399305555555</c:v>
                </c:pt>
                <c:pt idx="9044">
                  <c:v>45031.402777777781</c:v>
                </c:pt>
                <c:pt idx="9045">
                  <c:v>45031.40625</c:v>
                </c:pt>
                <c:pt idx="9046">
                  <c:v>45031.409722222219</c:v>
                </c:pt>
                <c:pt idx="9047">
                  <c:v>45031.413194444445</c:v>
                </c:pt>
                <c:pt idx="9048">
                  <c:v>45031.416666666664</c:v>
                </c:pt>
                <c:pt idx="9049">
                  <c:v>45031.420138888891</c:v>
                </c:pt>
                <c:pt idx="9050">
                  <c:v>45031.423611111109</c:v>
                </c:pt>
                <c:pt idx="9051">
                  <c:v>45031.427083333336</c:v>
                </c:pt>
                <c:pt idx="9052">
                  <c:v>45031.430555555555</c:v>
                </c:pt>
                <c:pt idx="9053">
                  <c:v>45031.434027777781</c:v>
                </c:pt>
                <c:pt idx="9054">
                  <c:v>45031.4375</c:v>
                </c:pt>
                <c:pt idx="9055">
                  <c:v>45031.440972222219</c:v>
                </c:pt>
                <c:pt idx="9056">
                  <c:v>45031.444444444445</c:v>
                </c:pt>
                <c:pt idx="9057">
                  <c:v>45031.447916666664</c:v>
                </c:pt>
                <c:pt idx="9058">
                  <c:v>45031.451388888891</c:v>
                </c:pt>
                <c:pt idx="9059">
                  <c:v>45031.454861111109</c:v>
                </c:pt>
                <c:pt idx="9060">
                  <c:v>45031.458333333336</c:v>
                </c:pt>
                <c:pt idx="9061">
                  <c:v>45031.461805555555</c:v>
                </c:pt>
                <c:pt idx="9062">
                  <c:v>45031.465277777781</c:v>
                </c:pt>
                <c:pt idx="9063">
                  <c:v>45031.46875</c:v>
                </c:pt>
                <c:pt idx="9064">
                  <c:v>45031.472222222219</c:v>
                </c:pt>
                <c:pt idx="9065">
                  <c:v>45031.475694444445</c:v>
                </c:pt>
                <c:pt idx="9066">
                  <c:v>45031.479166666664</c:v>
                </c:pt>
                <c:pt idx="9067">
                  <c:v>45031.482638888891</c:v>
                </c:pt>
                <c:pt idx="9068">
                  <c:v>45031.486111111109</c:v>
                </c:pt>
                <c:pt idx="9069">
                  <c:v>45031.489583333336</c:v>
                </c:pt>
                <c:pt idx="9070">
                  <c:v>45031.493055555555</c:v>
                </c:pt>
                <c:pt idx="9071">
                  <c:v>45031.496527777781</c:v>
                </c:pt>
                <c:pt idx="9072">
                  <c:v>45031.5</c:v>
                </c:pt>
                <c:pt idx="9073">
                  <c:v>45031.503472222219</c:v>
                </c:pt>
                <c:pt idx="9074">
                  <c:v>45031.506944444445</c:v>
                </c:pt>
                <c:pt idx="9075">
                  <c:v>45031.510416666664</c:v>
                </c:pt>
                <c:pt idx="9076">
                  <c:v>45031.513888888891</c:v>
                </c:pt>
                <c:pt idx="9077">
                  <c:v>45031.517361111109</c:v>
                </c:pt>
                <c:pt idx="9078">
                  <c:v>45031.520833333336</c:v>
                </c:pt>
                <c:pt idx="9079">
                  <c:v>45031.524305555555</c:v>
                </c:pt>
                <c:pt idx="9080">
                  <c:v>45031.527777777781</c:v>
                </c:pt>
                <c:pt idx="9081">
                  <c:v>45031.53125</c:v>
                </c:pt>
                <c:pt idx="9082">
                  <c:v>45031.534722222219</c:v>
                </c:pt>
                <c:pt idx="9083">
                  <c:v>45031.538194444445</c:v>
                </c:pt>
                <c:pt idx="9084">
                  <c:v>45031.541666666664</c:v>
                </c:pt>
                <c:pt idx="9085">
                  <c:v>45031.545138888891</c:v>
                </c:pt>
                <c:pt idx="9086">
                  <c:v>45031.548611111109</c:v>
                </c:pt>
                <c:pt idx="9087">
                  <c:v>45031.552083333336</c:v>
                </c:pt>
                <c:pt idx="9088">
                  <c:v>45031.555555555555</c:v>
                </c:pt>
                <c:pt idx="9089">
                  <c:v>45031.559027777781</c:v>
                </c:pt>
                <c:pt idx="9090">
                  <c:v>45031.5625</c:v>
                </c:pt>
                <c:pt idx="9091">
                  <c:v>45031.565972222219</c:v>
                </c:pt>
                <c:pt idx="9092">
                  <c:v>45031.569444444445</c:v>
                </c:pt>
                <c:pt idx="9093">
                  <c:v>45031.572916666664</c:v>
                </c:pt>
                <c:pt idx="9094">
                  <c:v>45031.576388888891</c:v>
                </c:pt>
                <c:pt idx="9095">
                  <c:v>45031.579861111109</c:v>
                </c:pt>
                <c:pt idx="9096">
                  <c:v>45031.583333333336</c:v>
                </c:pt>
                <c:pt idx="9097">
                  <c:v>45031.586805555555</c:v>
                </c:pt>
                <c:pt idx="9098">
                  <c:v>45031.590277777781</c:v>
                </c:pt>
                <c:pt idx="9099">
                  <c:v>45031.59375</c:v>
                </c:pt>
                <c:pt idx="9100">
                  <c:v>45031.597222222219</c:v>
                </c:pt>
                <c:pt idx="9101">
                  <c:v>45031.600694444445</c:v>
                </c:pt>
                <c:pt idx="9102">
                  <c:v>45031.604166666664</c:v>
                </c:pt>
                <c:pt idx="9103">
                  <c:v>45031.607638888891</c:v>
                </c:pt>
                <c:pt idx="9104">
                  <c:v>45031.611111111109</c:v>
                </c:pt>
                <c:pt idx="9105">
                  <c:v>45031.614583333336</c:v>
                </c:pt>
                <c:pt idx="9106">
                  <c:v>45031.618055555555</c:v>
                </c:pt>
                <c:pt idx="9107">
                  <c:v>45031.621527777781</c:v>
                </c:pt>
                <c:pt idx="9108">
                  <c:v>45031.625</c:v>
                </c:pt>
                <c:pt idx="9109">
                  <c:v>45031.628472222219</c:v>
                </c:pt>
                <c:pt idx="9110">
                  <c:v>45031.631944444445</c:v>
                </c:pt>
                <c:pt idx="9111">
                  <c:v>45031.635416666664</c:v>
                </c:pt>
                <c:pt idx="9112">
                  <c:v>45031.638888888891</c:v>
                </c:pt>
                <c:pt idx="9113">
                  <c:v>45031.642361111109</c:v>
                </c:pt>
                <c:pt idx="9114">
                  <c:v>45031.645833333336</c:v>
                </c:pt>
                <c:pt idx="9115">
                  <c:v>45031.649305555555</c:v>
                </c:pt>
                <c:pt idx="9116">
                  <c:v>45031.652777777781</c:v>
                </c:pt>
                <c:pt idx="9117">
                  <c:v>45031.65625</c:v>
                </c:pt>
                <c:pt idx="9118">
                  <c:v>45031.659722222219</c:v>
                </c:pt>
                <c:pt idx="9119">
                  <c:v>45031.663194444445</c:v>
                </c:pt>
                <c:pt idx="9120">
                  <c:v>45031.666666666664</c:v>
                </c:pt>
                <c:pt idx="9121">
                  <c:v>45031.670138888891</c:v>
                </c:pt>
                <c:pt idx="9122">
                  <c:v>45031.673611111109</c:v>
                </c:pt>
                <c:pt idx="9123">
                  <c:v>45031.677083333336</c:v>
                </c:pt>
                <c:pt idx="9124">
                  <c:v>45031.680555555555</c:v>
                </c:pt>
                <c:pt idx="9125">
                  <c:v>45031.684027777781</c:v>
                </c:pt>
                <c:pt idx="9126">
                  <c:v>45031.6875</c:v>
                </c:pt>
                <c:pt idx="9127">
                  <c:v>45031.690972222219</c:v>
                </c:pt>
                <c:pt idx="9128">
                  <c:v>45031.694444444445</c:v>
                </c:pt>
                <c:pt idx="9129">
                  <c:v>45031.697916666664</c:v>
                </c:pt>
                <c:pt idx="9130">
                  <c:v>45031.701388888891</c:v>
                </c:pt>
                <c:pt idx="9131">
                  <c:v>45031.704861111109</c:v>
                </c:pt>
                <c:pt idx="9132">
                  <c:v>45031.708333333336</c:v>
                </c:pt>
                <c:pt idx="9133">
                  <c:v>45031.711805555555</c:v>
                </c:pt>
                <c:pt idx="9134">
                  <c:v>45031.715277777781</c:v>
                </c:pt>
                <c:pt idx="9135">
                  <c:v>45031.71875</c:v>
                </c:pt>
                <c:pt idx="9136">
                  <c:v>45031.722222222219</c:v>
                </c:pt>
                <c:pt idx="9137">
                  <c:v>45031.725694444445</c:v>
                </c:pt>
                <c:pt idx="9138">
                  <c:v>45031.729166666664</c:v>
                </c:pt>
                <c:pt idx="9139">
                  <c:v>45031.732638888891</c:v>
                </c:pt>
                <c:pt idx="9140">
                  <c:v>45031.736111111109</c:v>
                </c:pt>
                <c:pt idx="9141">
                  <c:v>45031.739583333336</c:v>
                </c:pt>
                <c:pt idx="9142">
                  <c:v>45031.743055555555</c:v>
                </c:pt>
                <c:pt idx="9143">
                  <c:v>45031.746527777781</c:v>
                </c:pt>
                <c:pt idx="9144">
                  <c:v>45031.75</c:v>
                </c:pt>
                <c:pt idx="9145">
                  <c:v>45031.753472222219</c:v>
                </c:pt>
                <c:pt idx="9146">
                  <c:v>45031.756944444445</c:v>
                </c:pt>
                <c:pt idx="9147">
                  <c:v>45031.760416666664</c:v>
                </c:pt>
                <c:pt idx="9148">
                  <c:v>45031.763888888891</c:v>
                </c:pt>
                <c:pt idx="9149">
                  <c:v>45031.767361111109</c:v>
                </c:pt>
                <c:pt idx="9150">
                  <c:v>45031.770833333336</c:v>
                </c:pt>
                <c:pt idx="9151">
                  <c:v>45031.774305555555</c:v>
                </c:pt>
                <c:pt idx="9152">
                  <c:v>45031.777777777781</c:v>
                </c:pt>
                <c:pt idx="9153">
                  <c:v>45031.78125</c:v>
                </c:pt>
                <c:pt idx="9154">
                  <c:v>45031.784722222219</c:v>
                </c:pt>
                <c:pt idx="9155">
                  <c:v>45031.788194444445</c:v>
                </c:pt>
                <c:pt idx="9156">
                  <c:v>45031.791666666664</c:v>
                </c:pt>
                <c:pt idx="9157">
                  <c:v>45031.795138888891</c:v>
                </c:pt>
                <c:pt idx="9158">
                  <c:v>45031.798611111109</c:v>
                </c:pt>
                <c:pt idx="9159">
                  <c:v>45031.802083333336</c:v>
                </c:pt>
                <c:pt idx="9160">
                  <c:v>45031.805555555555</c:v>
                </c:pt>
                <c:pt idx="9161">
                  <c:v>45031.809027777781</c:v>
                </c:pt>
                <c:pt idx="9162">
                  <c:v>45031.8125</c:v>
                </c:pt>
                <c:pt idx="9163">
                  <c:v>45031.815972222219</c:v>
                </c:pt>
                <c:pt idx="9164">
                  <c:v>45031.819444444445</c:v>
                </c:pt>
                <c:pt idx="9165">
                  <c:v>45031.822916666664</c:v>
                </c:pt>
                <c:pt idx="9166">
                  <c:v>45031.826388888891</c:v>
                </c:pt>
                <c:pt idx="9167">
                  <c:v>45031.829861111109</c:v>
                </c:pt>
                <c:pt idx="9168">
                  <c:v>45031.833333333336</c:v>
                </c:pt>
                <c:pt idx="9169">
                  <c:v>45031.836805555555</c:v>
                </c:pt>
                <c:pt idx="9170">
                  <c:v>45031.840277777781</c:v>
                </c:pt>
                <c:pt idx="9171">
                  <c:v>45031.84375</c:v>
                </c:pt>
                <c:pt idx="9172">
                  <c:v>45031.847222222219</c:v>
                </c:pt>
                <c:pt idx="9173">
                  <c:v>45031.850694444445</c:v>
                </c:pt>
                <c:pt idx="9174">
                  <c:v>45031.854166666664</c:v>
                </c:pt>
                <c:pt idx="9175">
                  <c:v>45031.857638888891</c:v>
                </c:pt>
                <c:pt idx="9176">
                  <c:v>45031.861111111109</c:v>
                </c:pt>
                <c:pt idx="9177">
                  <c:v>45031.864583333336</c:v>
                </c:pt>
                <c:pt idx="9178">
                  <c:v>45031.868055555555</c:v>
                </c:pt>
                <c:pt idx="9179">
                  <c:v>45031.871527777781</c:v>
                </c:pt>
                <c:pt idx="9180">
                  <c:v>45031.875</c:v>
                </c:pt>
                <c:pt idx="9181">
                  <c:v>45031.878472222219</c:v>
                </c:pt>
                <c:pt idx="9182">
                  <c:v>45031.881944444445</c:v>
                </c:pt>
                <c:pt idx="9183">
                  <c:v>45031.885416666664</c:v>
                </c:pt>
                <c:pt idx="9184">
                  <c:v>45031.888888888891</c:v>
                </c:pt>
                <c:pt idx="9185">
                  <c:v>45031.892361111109</c:v>
                </c:pt>
                <c:pt idx="9186">
                  <c:v>45031.895833333336</c:v>
                </c:pt>
                <c:pt idx="9187">
                  <c:v>45031.899305555555</c:v>
                </c:pt>
                <c:pt idx="9188">
                  <c:v>45031.902777777781</c:v>
                </c:pt>
                <c:pt idx="9189">
                  <c:v>45031.90625</c:v>
                </c:pt>
                <c:pt idx="9190">
                  <c:v>45031.909722222219</c:v>
                </c:pt>
                <c:pt idx="9191">
                  <c:v>45031.913194444445</c:v>
                </c:pt>
                <c:pt idx="9192">
                  <c:v>45031.916666666664</c:v>
                </c:pt>
                <c:pt idx="9193">
                  <c:v>45031.920138888891</c:v>
                </c:pt>
                <c:pt idx="9194">
                  <c:v>45031.923611111109</c:v>
                </c:pt>
                <c:pt idx="9195">
                  <c:v>45031.927083333336</c:v>
                </c:pt>
                <c:pt idx="9196">
                  <c:v>45031.930555555555</c:v>
                </c:pt>
                <c:pt idx="9197">
                  <c:v>45031.934027777781</c:v>
                </c:pt>
                <c:pt idx="9198">
                  <c:v>45031.9375</c:v>
                </c:pt>
                <c:pt idx="9199">
                  <c:v>45031.940972222219</c:v>
                </c:pt>
                <c:pt idx="9200">
                  <c:v>45031.944444444445</c:v>
                </c:pt>
                <c:pt idx="9201">
                  <c:v>45031.947916666664</c:v>
                </c:pt>
                <c:pt idx="9202">
                  <c:v>45031.951388888891</c:v>
                </c:pt>
                <c:pt idx="9203">
                  <c:v>45031.954861111109</c:v>
                </c:pt>
                <c:pt idx="9204">
                  <c:v>45031.958333333336</c:v>
                </c:pt>
                <c:pt idx="9205">
                  <c:v>45031.961805555555</c:v>
                </c:pt>
                <c:pt idx="9206">
                  <c:v>45031.965277777781</c:v>
                </c:pt>
                <c:pt idx="9207">
                  <c:v>45031.96875</c:v>
                </c:pt>
                <c:pt idx="9208">
                  <c:v>45031.972222222219</c:v>
                </c:pt>
                <c:pt idx="9209">
                  <c:v>45031.975694444445</c:v>
                </c:pt>
                <c:pt idx="9210">
                  <c:v>45031.979166666664</c:v>
                </c:pt>
                <c:pt idx="9211">
                  <c:v>45031.982638888891</c:v>
                </c:pt>
                <c:pt idx="9212">
                  <c:v>45031.986111111109</c:v>
                </c:pt>
                <c:pt idx="9213">
                  <c:v>45031.989583333336</c:v>
                </c:pt>
                <c:pt idx="9214">
                  <c:v>45031.993055555555</c:v>
                </c:pt>
                <c:pt idx="9215">
                  <c:v>45031.996527777781</c:v>
                </c:pt>
                <c:pt idx="9216">
                  <c:v>45032</c:v>
                </c:pt>
                <c:pt idx="9217">
                  <c:v>45032.003472222219</c:v>
                </c:pt>
                <c:pt idx="9218">
                  <c:v>45032.006944444445</c:v>
                </c:pt>
                <c:pt idx="9219">
                  <c:v>45032.010416666664</c:v>
                </c:pt>
                <c:pt idx="9220">
                  <c:v>45032.013888888891</c:v>
                </c:pt>
                <c:pt idx="9221">
                  <c:v>45032.017361111109</c:v>
                </c:pt>
                <c:pt idx="9222">
                  <c:v>45032.020833333336</c:v>
                </c:pt>
                <c:pt idx="9223">
                  <c:v>45032.024305555555</c:v>
                </c:pt>
                <c:pt idx="9224">
                  <c:v>45032.027777777781</c:v>
                </c:pt>
                <c:pt idx="9225">
                  <c:v>45032.03125</c:v>
                </c:pt>
                <c:pt idx="9226">
                  <c:v>45032.034722222219</c:v>
                </c:pt>
                <c:pt idx="9227">
                  <c:v>45032.038194444445</c:v>
                </c:pt>
                <c:pt idx="9228">
                  <c:v>45032.041666666664</c:v>
                </c:pt>
                <c:pt idx="9229">
                  <c:v>45032.045138888891</c:v>
                </c:pt>
                <c:pt idx="9230">
                  <c:v>45032.048611111109</c:v>
                </c:pt>
                <c:pt idx="9231">
                  <c:v>45032.052083333336</c:v>
                </c:pt>
                <c:pt idx="9232">
                  <c:v>45032.055555555555</c:v>
                </c:pt>
                <c:pt idx="9233">
                  <c:v>45032.059027777781</c:v>
                </c:pt>
                <c:pt idx="9234">
                  <c:v>45032.0625</c:v>
                </c:pt>
                <c:pt idx="9235">
                  <c:v>45032.065972222219</c:v>
                </c:pt>
                <c:pt idx="9236">
                  <c:v>45032.069444444445</c:v>
                </c:pt>
                <c:pt idx="9237">
                  <c:v>45032.072916666664</c:v>
                </c:pt>
                <c:pt idx="9238">
                  <c:v>45032.076388888891</c:v>
                </c:pt>
                <c:pt idx="9239">
                  <c:v>45032.079861111109</c:v>
                </c:pt>
                <c:pt idx="9240">
                  <c:v>45032.083333333336</c:v>
                </c:pt>
                <c:pt idx="9241">
                  <c:v>45032.086805555555</c:v>
                </c:pt>
                <c:pt idx="9242">
                  <c:v>45032.090277777781</c:v>
                </c:pt>
                <c:pt idx="9243">
                  <c:v>45032.09375</c:v>
                </c:pt>
                <c:pt idx="9244">
                  <c:v>45032.097222222219</c:v>
                </c:pt>
                <c:pt idx="9245">
                  <c:v>45032.100694444445</c:v>
                </c:pt>
                <c:pt idx="9246">
                  <c:v>45032.104166666664</c:v>
                </c:pt>
                <c:pt idx="9247">
                  <c:v>45032.107638888891</c:v>
                </c:pt>
                <c:pt idx="9248">
                  <c:v>45032.111111111109</c:v>
                </c:pt>
                <c:pt idx="9249">
                  <c:v>45032.114583333336</c:v>
                </c:pt>
                <c:pt idx="9250">
                  <c:v>45032.118055555555</c:v>
                </c:pt>
                <c:pt idx="9251">
                  <c:v>45032.121527777781</c:v>
                </c:pt>
                <c:pt idx="9252">
                  <c:v>45032.125</c:v>
                </c:pt>
                <c:pt idx="9253">
                  <c:v>45032.128472222219</c:v>
                </c:pt>
                <c:pt idx="9254">
                  <c:v>45032.131944444445</c:v>
                </c:pt>
                <c:pt idx="9255">
                  <c:v>45032.135416666664</c:v>
                </c:pt>
                <c:pt idx="9256">
                  <c:v>45032.138888888891</c:v>
                </c:pt>
                <c:pt idx="9257">
                  <c:v>45032.142361111109</c:v>
                </c:pt>
                <c:pt idx="9258">
                  <c:v>45032.145833333336</c:v>
                </c:pt>
                <c:pt idx="9259">
                  <c:v>45032.149305555555</c:v>
                </c:pt>
                <c:pt idx="9260">
                  <c:v>45032.152777777781</c:v>
                </c:pt>
                <c:pt idx="9261">
                  <c:v>45032.15625</c:v>
                </c:pt>
                <c:pt idx="9262">
                  <c:v>45032.159722222219</c:v>
                </c:pt>
                <c:pt idx="9263">
                  <c:v>45032.163194444445</c:v>
                </c:pt>
                <c:pt idx="9264">
                  <c:v>45032.166666666664</c:v>
                </c:pt>
                <c:pt idx="9265">
                  <c:v>45032.170138888891</c:v>
                </c:pt>
                <c:pt idx="9266">
                  <c:v>45032.173611111109</c:v>
                </c:pt>
                <c:pt idx="9267">
                  <c:v>45032.177083333336</c:v>
                </c:pt>
                <c:pt idx="9268">
                  <c:v>45032.180555555555</c:v>
                </c:pt>
                <c:pt idx="9269">
                  <c:v>45032.184027777781</c:v>
                </c:pt>
                <c:pt idx="9270">
                  <c:v>45032.1875</c:v>
                </c:pt>
                <c:pt idx="9271">
                  <c:v>45032.190972222219</c:v>
                </c:pt>
                <c:pt idx="9272">
                  <c:v>45032.194444444445</c:v>
                </c:pt>
                <c:pt idx="9273">
                  <c:v>45032.197916666664</c:v>
                </c:pt>
                <c:pt idx="9274">
                  <c:v>45032.201388888891</c:v>
                </c:pt>
                <c:pt idx="9275">
                  <c:v>45032.204861111109</c:v>
                </c:pt>
                <c:pt idx="9276">
                  <c:v>45032.208333333336</c:v>
                </c:pt>
                <c:pt idx="9277">
                  <c:v>45032.211805555555</c:v>
                </c:pt>
                <c:pt idx="9278">
                  <c:v>45032.215277777781</c:v>
                </c:pt>
                <c:pt idx="9279">
                  <c:v>45032.21875</c:v>
                </c:pt>
                <c:pt idx="9280">
                  <c:v>45032.222222222219</c:v>
                </c:pt>
                <c:pt idx="9281">
                  <c:v>45032.225694444445</c:v>
                </c:pt>
                <c:pt idx="9282">
                  <c:v>45032.229166666664</c:v>
                </c:pt>
                <c:pt idx="9283">
                  <c:v>45032.232638888891</c:v>
                </c:pt>
                <c:pt idx="9284">
                  <c:v>45032.236111111109</c:v>
                </c:pt>
                <c:pt idx="9285">
                  <c:v>45032.239583333336</c:v>
                </c:pt>
                <c:pt idx="9286">
                  <c:v>45032.243055555555</c:v>
                </c:pt>
                <c:pt idx="9287">
                  <c:v>45032.246527777781</c:v>
                </c:pt>
                <c:pt idx="9288">
                  <c:v>45032.25</c:v>
                </c:pt>
                <c:pt idx="9289">
                  <c:v>45032.253472222219</c:v>
                </c:pt>
                <c:pt idx="9290">
                  <c:v>45032.256944444445</c:v>
                </c:pt>
                <c:pt idx="9291">
                  <c:v>45032.260416666664</c:v>
                </c:pt>
                <c:pt idx="9292">
                  <c:v>45032.263888888891</c:v>
                </c:pt>
                <c:pt idx="9293">
                  <c:v>45032.267361111109</c:v>
                </c:pt>
                <c:pt idx="9294">
                  <c:v>45032.270833333336</c:v>
                </c:pt>
                <c:pt idx="9295">
                  <c:v>45032.274305555555</c:v>
                </c:pt>
                <c:pt idx="9296">
                  <c:v>45032.277777777781</c:v>
                </c:pt>
                <c:pt idx="9297">
                  <c:v>45032.28125</c:v>
                </c:pt>
                <c:pt idx="9298">
                  <c:v>45032.284722222219</c:v>
                </c:pt>
                <c:pt idx="9299">
                  <c:v>45032.288194444445</c:v>
                </c:pt>
                <c:pt idx="9300">
                  <c:v>45032.291666666664</c:v>
                </c:pt>
                <c:pt idx="9301">
                  <c:v>45032.295138888891</c:v>
                </c:pt>
                <c:pt idx="9302">
                  <c:v>45032.298611111109</c:v>
                </c:pt>
                <c:pt idx="9303">
                  <c:v>45032.302083333336</c:v>
                </c:pt>
                <c:pt idx="9304">
                  <c:v>45032.305555555555</c:v>
                </c:pt>
                <c:pt idx="9305">
                  <c:v>45032.309027777781</c:v>
                </c:pt>
                <c:pt idx="9306">
                  <c:v>45032.3125</c:v>
                </c:pt>
                <c:pt idx="9307">
                  <c:v>45032.315972222219</c:v>
                </c:pt>
                <c:pt idx="9308">
                  <c:v>45032.319444444445</c:v>
                </c:pt>
                <c:pt idx="9309">
                  <c:v>45032.322916666664</c:v>
                </c:pt>
                <c:pt idx="9310">
                  <c:v>45032.326388888891</c:v>
                </c:pt>
                <c:pt idx="9311">
                  <c:v>45032.329861111109</c:v>
                </c:pt>
                <c:pt idx="9312">
                  <c:v>45032.333333333336</c:v>
                </c:pt>
                <c:pt idx="9313">
                  <c:v>45032.336805555555</c:v>
                </c:pt>
                <c:pt idx="9314">
                  <c:v>45032.340277777781</c:v>
                </c:pt>
                <c:pt idx="9315">
                  <c:v>45032.34375</c:v>
                </c:pt>
                <c:pt idx="9316">
                  <c:v>45032.347222222219</c:v>
                </c:pt>
                <c:pt idx="9317">
                  <c:v>45032.350694444445</c:v>
                </c:pt>
                <c:pt idx="9318">
                  <c:v>45032.354166666664</c:v>
                </c:pt>
                <c:pt idx="9319">
                  <c:v>45032.357638888891</c:v>
                </c:pt>
                <c:pt idx="9320">
                  <c:v>45032.361111111109</c:v>
                </c:pt>
                <c:pt idx="9321">
                  <c:v>45032.364583333336</c:v>
                </c:pt>
                <c:pt idx="9322">
                  <c:v>45032.368055555555</c:v>
                </c:pt>
                <c:pt idx="9323">
                  <c:v>45032.371527777781</c:v>
                </c:pt>
                <c:pt idx="9324">
                  <c:v>45032.375</c:v>
                </c:pt>
                <c:pt idx="9325">
                  <c:v>45032.378472222219</c:v>
                </c:pt>
                <c:pt idx="9326">
                  <c:v>45032.381944444445</c:v>
                </c:pt>
                <c:pt idx="9327">
                  <c:v>45032.385416666664</c:v>
                </c:pt>
                <c:pt idx="9328">
                  <c:v>45032.388888888891</c:v>
                </c:pt>
                <c:pt idx="9329">
                  <c:v>45032.392361111109</c:v>
                </c:pt>
                <c:pt idx="9330">
                  <c:v>45032.395833333336</c:v>
                </c:pt>
                <c:pt idx="9331">
                  <c:v>45032.399305555555</c:v>
                </c:pt>
                <c:pt idx="9332">
                  <c:v>45032.402777777781</c:v>
                </c:pt>
                <c:pt idx="9333">
                  <c:v>45032.40625</c:v>
                </c:pt>
                <c:pt idx="9334">
                  <c:v>45032.409722222219</c:v>
                </c:pt>
                <c:pt idx="9335">
                  <c:v>45032.413194444445</c:v>
                </c:pt>
                <c:pt idx="9336">
                  <c:v>45032.416666666664</c:v>
                </c:pt>
                <c:pt idx="9337">
                  <c:v>45032.420138888891</c:v>
                </c:pt>
                <c:pt idx="9338">
                  <c:v>45032.423611111109</c:v>
                </c:pt>
                <c:pt idx="9339">
                  <c:v>45032.427083333336</c:v>
                </c:pt>
                <c:pt idx="9340">
                  <c:v>45032.430555555555</c:v>
                </c:pt>
                <c:pt idx="9341">
                  <c:v>45032.434027777781</c:v>
                </c:pt>
                <c:pt idx="9342">
                  <c:v>45032.4375</c:v>
                </c:pt>
                <c:pt idx="9343">
                  <c:v>45032.440972222219</c:v>
                </c:pt>
                <c:pt idx="9344">
                  <c:v>45032.444444444445</c:v>
                </c:pt>
                <c:pt idx="9345">
                  <c:v>45032.447916666664</c:v>
                </c:pt>
                <c:pt idx="9346">
                  <c:v>45032.451388888891</c:v>
                </c:pt>
                <c:pt idx="9347">
                  <c:v>45032.454861111109</c:v>
                </c:pt>
                <c:pt idx="9348">
                  <c:v>45032.458333333336</c:v>
                </c:pt>
                <c:pt idx="9349">
                  <c:v>45032.461805555555</c:v>
                </c:pt>
                <c:pt idx="9350">
                  <c:v>45032.465277777781</c:v>
                </c:pt>
                <c:pt idx="9351">
                  <c:v>45032.46875</c:v>
                </c:pt>
                <c:pt idx="9352">
                  <c:v>45032.472222222219</c:v>
                </c:pt>
                <c:pt idx="9353">
                  <c:v>45032.475694444445</c:v>
                </c:pt>
                <c:pt idx="9354">
                  <c:v>45032.479166666664</c:v>
                </c:pt>
                <c:pt idx="9355">
                  <c:v>45032.482638888891</c:v>
                </c:pt>
                <c:pt idx="9356">
                  <c:v>45032.486111111109</c:v>
                </c:pt>
                <c:pt idx="9357">
                  <c:v>45032.489583333336</c:v>
                </c:pt>
                <c:pt idx="9358">
                  <c:v>45032.493055555555</c:v>
                </c:pt>
                <c:pt idx="9359">
                  <c:v>45032.496527777781</c:v>
                </c:pt>
                <c:pt idx="9360">
                  <c:v>45032.5</c:v>
                </c:pt>
                <c:pt idx="9361">
                  <c:v>45032.503472222219</c:v>
                </c:pt>
                <c:pt idx="9362">
                  <c:v>45032.506944444445</c:v>
                </c:pt>
                <c:pt idx="9363">
                  <c:v>45032.510416666664</c:v>
                </c:pt>
                <c:pt idx="9364">
                  <c:v>45032.513888888891</c:v>
                </c:pt>
                <c:pt idx="9365">
                  <c:v>45032.517361111109</c:v>
                </c:pt>
                <c:pt idx="9366">
                  <c:v>45032.520833333336</c:v>
                </c:pt>
                <c:pt idx="9367">
                  <c:v>45032.524305555555</c:v>
                </c:pt>
                <c:pt idx="9368">
                  <c:v>45032.527777777781</c:v>
                </c:pt>
                <c:pt idx="9369">
                  <c:v>45032.53125</c:v>
                </c:pt>
                <c:pt idx="9370">
                  <c:v>45032.534722222219</c:v>
                </c:pt>
                <c:pt idx="9371">
                  <c:v>45032.538194444445</c:v>
                </c:pt>
                <c:pt idx="9372">
                  <c:v>45032.541666666664</c:v>
                </c:pt>
                <c:pt idx="9373">
                  <c:v>45032.545138888891</c:v>
                </c:pt>
                <c:pt idx="9374">
                  <c:v>45032.548611111109</c:v>
                </c:pt>
                <c:pt idx="9375">
                  <c:v>45032.552083333336</c:v>
                </c:pt>
                <c:pt idx="9376">
                  <c:v>45032.555555555555</c:v>
                </c:pt>
                <c:pt idx="9377">
                  <c:v>45032.559027777781</c:v>
                </c:pt>
                <c:pt idx="9378">
                  <c:v>45032.5625</c:v>
                </c:pt>
                <c:pt idx="9379">
                  <c:v>45032.565972222219</c:v>
                </c:pt>
                <c:pt idx="9380">
                  <c:v>45032.569444444445</c:v>
                </c:pt>
                <c:pt idx="9381">
                  <c:v>45032.572916666664</c:v>
                </c:pt>
                <c:pt idx="9382">
                  <c:v>45032.576388888891</c:v>
                </c:pt>
                <c:pt idx="9383">
                  <c:v>45032.579861111109</c:v>
                </c:pt>
                <c:pt idx="9384">
                  <c:v>45032.583333333336</c:v>
                </c:pt>
                <c:pt idx="9385">
                  <c:v>45032.586805555555</c:v>
                </c:pt>
                <c:pt idx="9386">
                  <c:v>45032.590277777781</c:v>
                </c:pt>
                <c:pt idx="9387">
                  <c:v>45032.59375</c:v>
                </c:pt>
                <c:pt idx="9388">
                  <c:v>45032.597222222219</c:v>
                </c:pt>
                <c:pt idx="9389">
                  <c:v>45032.600694444445</c:v>
                </c:pt>
                <c:pt idx="9390">
                  <c:v>45032.604166666664</c:v>
                </c:pt>
                <c:pt idx="9391">
                  <c:v>45032.607638888891</c:v>
                </c:pt>
                <c:pt idx="9392">
                  <c:v>45032.611111111109</c:v>
                </c:pt>
                <c:pt idx="9393">
                  <c:v>45032.614583333336</c:v>
                </c:pt>
                <c:pt idx="9394">
                  <c:v>45032.618055555555</c:v>
                </c:pt>
                <c:pt idx="9395">
                  <c:v>45032.621527777781</c:v>
                </c:pt>
                <c:pt idx="9396">
                  <c:v>45032.625</c:v>
                </c:pt>
                <c:pt idx="9397">
                  <c:v>45032.628472222219</c:v>
                </c:pt>
                <c:pt idx="9398">
                  <c:v>45032.631944444445</c:v>
                </c:pt>
                <c:pt idx="9399">
                  <c:v>45032.635416666664</c:v>
                </c:pt>
                <c:pt idx="9400">
                  <c:v>45032.638888888891</c:v>
                </c:pt>
                <c:pt idx="9401">
                  <c:v>45032.642361111109</c:v>
                </c:pt>
                <c:pt idx="9402">
                  <c:v>45032.645833333336</c:v>
                </c:pt>
                <c:pt idx="9403">
                  <c:v>45032.649305555555</c:v>
                </c:pt>
                <c:pt idx="9404">
                  <c:v>45032.652777777781</c:v>
                </c:pt>
                <c:pt idx="9405">
                  <c:v>45032.65625</c:v>
                </c:pt>
                <c:pt idx="9406">
                  <c:v>45032.659722222219</c:v>
                </c:pt>
                <c:pt idx="9407">
                  <c:v>45032.663194444445</c:v>
                </c:pt>
                <c:pt idx="9408">
                  <c:v>45032.666666666664</c:v>
                </c:pt>
                <c:pt idx="9409">
                  <c:v>45032.670138888891</c:v>
                </c:pt>
                <c:pt idx="9410">
                  <c:v>45032.673611111109</c:v>
                </c:pt>
                <c:pt idx="9411">
                  <c:v>45032.677083333336</c:v>
                </c:pt>
                <c:pt idx="9412">
                  <c:v>45032.680555555555</c:v>
                </c:pt>
                <c:pt idx="9413">
                  <c:v>45032.684027777781</c:v>
                </c:pt>
                <c:pt idx="9414">
                  <c:v>45032.6875</c:v>
                </c:pt>
                <c:pt idx="9415">
                  <c:v>45032.690972222219</c:v>
                </c:pt>
                <c:pt idx="9416">
                  <c:v>45032.694444444445</c:v>
                </c:pt>
                <c:pt idx="9417">
                  <c:v>45032.697916666664</c:v>
                </c:pt>
                <c:pt idx="9418">
                  <c:v>45032.701388888891</c:v>
                </c:pt>
                <c:pt idx="9419">
                  <c:v>45032.704861111109</c:v>
                </c:pt>
                <c:pt idx="9420">
                  <c:v>45032.708333333336</c:v>
                </c:pt>
                <c:pt idx="9421">
                  <c:v>45032.711805555555</c:v>
                </c:pt>
                <c:pt idx="9422">
                  <c:v>45032.715277777781</c:v>
                </c:pt>
                <c:pt idx="9423">
                  <c:v>45032.71875</c:v>
                </c:pt>
                <c:pt idx="9424">
                  <c:v>45032.722222222219</c:v>
                </c:pt>
                <c:pt idx="9425">
                  <c:v>45032.725694444445</c:v>
                </c:pt>
                <c:pt idx="9426">
                  <c:v>45032.729166666664</c:v>
                </c:pt>
                <c:pt idx="9427">
                  <c:v>45032.732638888891</c:v>
                </c:pt>
                <c:pt idx="9428">
                  <c:v>45032.736111111109</c:v>
                </c:pt>
                <c:pt idx="9429">
                  <c:v>45032.739583333336</c:v>
                </c:pt>
                <c:pt idx="9430">
                  <c:v>45032.743055555555</c:v>
                </c:pt>
                <c:pt idx="9431">
                  <c:v>45032.746527777781</c:v>
                </c:pt>
                <c:pt idx="9432">
                  <c:v>45032.75</c:v>
                </c:pt>
                <c:pt idx="9433">
                  <c:v>45032.753472222219</c:v>
                </c:pt>
                <c:pt idx="9434">
                  <c:v>45032.756944444445</c:v>
                </c:pt>
                <c:pt idx="9435">
                  <c:v>45032.760416666664</c:v>
                </c:pt>
                <c:pt idx="9436">
                  <c:v>45032.763888888891</c:v>
                </c:pt>
                <c:pt idx="9437">
                  <c:v>45032.767361111109</c:v>
                </c:pt>
                <c:pt idx="9438">
                  <c:v>45032.770833333336</c:v>
                </c:pt>
                <c:pt idx="9439">
                  <c:v>45032.774305555555</c:v>
                </c:pt>
                <c:pt idx="9440">
                  <c:v>45032.777777777781</c:v>
                </c:pt>
                <c:pt idx="9441">
                  <c:v>45032.78125</c:v>
                </c:pt>
                <c:pt idx="9442">
                  <c:v>45032.784722222219</c:v>
                </c:pt>
                <c:pt idx="9443">
                  <c:v>45032.788194444445</c:v>
                </c:pt>
                <c:pt idx="9444">
                  <c:v>45032.791666666664</c:v>
                </c:pt>
                <c:pt idx="9445">
                  <c:v>45032.795138888891</c:v>
                </c:pt>
                <c:pt idx="9446">
                  <c:v>45032.798611111109</c:v>
                </c:pt>
                <c:pt idx="9447">
                  <c:v>45032.802083333336</c:v>
                </c:pt>
                <c:pt idx="9448">
                  <c:v>45032.805555555555</c:v>
                </c:pt>
                <c:pt idx="9449">
                  <c:v>45032.809027777781</c:v>
                </c:pt>
                <c:pt idx="9450">
                  <c:v>45032.8125</c:v>
                </c:pt>
                <c:pt idx="9451">
                  <c:v>45032.815972222219</c:v>
                </c:pt>
                <c:pt idx="9452">
                  <c:v>45032.819444444445</c:v>
                </c:pt>
                <c:pt idx="9453">
                  <c:v>45032.822916666664</c:v>
                </c:pt>
                <c:pt idx="9454">
                  <c:v>45032.826388888891</c:v>
                </c:pt>
                <c:pt idx="9455">
                  <c:v>45032.829861111109</c:v>
                </c:pt>
                <c:pt idx="9456">
                  <c:v>45032.833333333336</c:v>
                </c:pt>
                <c:pt idx="9457">
                  <c:v>45032.836805555555</c:v>
                </c:pt>
                <c:pt idx="9458">
                  <c:v>45032.840277777781</c:v>
                </c:pt>
                <c:pt idx="9459">
                  <c:v>45032.84375</c:v>
                </c:pt>
                <c:pt idx="9460">
                  <c:v>45032.847222222219</c:v>
                </c:pt>
                <c:pt idx="9461">
                  <c:v>45032.850694444445</c:v>
                </c:pt>
                <c:pt idx="9462">
                  <c:v>45032.854166666664</c:v>
                </c:pt>
                <c:pt idx="9463">
                  <c:v>45032.857638888891</c:v>
                </c:pt>
                <c:pt idx="9464">
                  <c:v>45032.861111111109</c:v>
                </c:pt>
                <c:pt idx="9465">
                  <c:v>45032.864583333336</c:v>
                </c:pt>
                <c:pt idx="9466">
                  <c:v>45032.868055555555</c:v>
                </c:pt>
                <c:pt idx="9467">
                  <c:v>45032.871527777781</c:v>
                </c:pt>
                <c:pt idx="9468">
                  <c:v>45032.875</c:v>
                </c:pt>
                <c:pt idx="9469">
                  <c:v>45032.878472222219</c:v>
                </c:pt>
                <c:pt idx="9470">
                  <c:v>45032.881944444445</c:v>
                </c:pt>
                <c:pt idx="9471">
                  <c:v>45032.885416666664</c:v>
                </c:pt>
                <c:pt idx="9472">
                  <c:v>45032.888888888891</c:v>
                </c:pt>
                <c:pt idx="9473">
                  <c:v>45032.892361111109</c:v>
                </c:pt>
                <c:pt idx="9474">
                  <c:v>45032.895833333336</c:v>
                </c:pt>
                <c:pt idx="9475">
                  <c:v>45032.899305555555</c:v>
                </c:pt>
                <c:pt idx="9476">
                  <c:v>45032.902777777781</c:v>
                </c:pt>
                <c:pt idx="9477">
                  <c:v>45032.90625</c:v>
                </c:pt>
                <c:pt idx="9478">
                  <c:v>45032.909722222219</c:v>
                </c:pt>
                <c:pt idx="9479">
                  <c:v>45032.913194444445</c:v>
                </c:pt>
                <c:pt idx="9480">
                  <c:v>45032.916666666664</c:v>
                </c:pt>
                <c:pt idx="9481">
                  <c:v>45032.920138888891</c:v>
                </c:pt>
                <c:pt idx="9482">
                  <c:v>45032.923611111109</c:v>
                </c:pt>
                <c:pt idx="9483">
                  <c:v>45032.927083333336</c:v>
                </c:pt>
                <c:pt idx="9484">
                  <c:v>45032.930555555555</c:v>
                </c:pt>
                <c:pt idx="9485">
                  <c:v>45032.934027777781</c:v>
                </c:pt>
                <c:pt idx="9486">
                  <c:v>45032.9375</c:v>
                </c:pt>
                <c:pt idx="9487">
                  <c:v>45032.940972222219</c:v>
                </c:pt>
                <c:pt idx="9488">
                  <c:v>45032.944444444445</c:v>
                </c:pt>
                <c:pt idx="9489">
                  <c:v>45032.947916666664</c:v>
                </c:pt>
                <c:pt idx="9490">
                  <c:v>45032.951388888891</c:v>
                </c:pt>
                <c:pt idx="9491">
                  <c:v>45032.954861111109</c:v>
                </c:pt>
                <c:pt idx="9492">
                  <c:v>45032.958333333336</c:v>
                </c:pt>
                <c:pt idx="9493">
                  <c:v>45032.961805555555</c:v>
                </c:pt>
                <c:pt idx="9494">
                  <c:v>45032.965277777781</c:v>
                </c:pt>
                <c:pt idx="9495">
                  <c:v>45032.96875</c:v>
                </c:pt>
                <c:pt idx="9496">
                  <c:v>45032.972222222219</c:v>
                </c:pt>
                <c:pt idx="9497">
                  <c:v>45032.975694444445</c:v>
                </c:pt>
                <c:pt idx="9498">
                  <c:v>45032.979166666664</c:v>
                </c:pt>
                <c:pt idx="9499">
                  <c:v>45032.982638888891</c:v>
                </c:pt>
                <c:pt idx="9500">
                  <c:v>45032.986111111109</c:v>
                </c:pt>
                <c:pt idx="9501">
                  <c:v>45032.989583333336</c:v>
                </c:pt>
                <c:pt idx="9502">
                  <c:v>45032.993055555555</c:v>
                </c:pt>
                <c:pt idx="9503">
                  <c:v>45032.996527777781</c:v>
                </c:pt>
                <c:pt idx="9504">
                  <c:v>45033</c:v>
                </c:pt>
                <c:pt idx="9505">
                  <c:v>45033.003472222219</c:v>
                </c:pt>
                <c:pt idx="9506">
                  <c:v>45033.006944444445</c:v>
                </c:pt>
                <c:pt idx="9507">
                  <c:v>45033.010416666664</c:v>
                </c:pt>
                <c:pt idx="9508">
                  <c:v>45033.013888888891</c:v>
                </c:pt>
                <c:pt idx="9509">
                  <c:v>45033.017361111109</c:v>
                </c:pt>
                <c:pt idx="9510">
                  <c:v>45033.020833333336</c:v>
                </c:pt>
                <c:pt idx="9511">
                  <c:v>45033.024305555555</c:v>
                </c:pt>
                <c:pt idx="9512">
                  <c:v>45033.027777777781</c:v>
                </c:pt>
                <c:pt idx="9513">
                  <c:v>45033.03125</c:v>
                </c:pt>
                <c:pt idx="9514">
                  <c:v>45033.034722222219</c:v>
                </c:pt>
                <c:pt idx="9515">
                  <c:v>45033.038194444445</c:v>
                </c:pt>
                <c:pt idx="9516">
                  <c:v>45033.041666666664</c:v>
                </c:pt>
                <c:pt idx="9517">
                  <c:v>45033.045138888891</c:v>
                </c:pt>
                <c:pt idx="9518">
                  <c:v>45033.048611111109</c:v>
                </c:pt>
                <c:pt idx="9519">
                  <c:v>45033.052083333336</c:v>
                </c:pt>
                <c:pt idx="9520">
                  <c:v>45033.055555555555</c:v>
                </c:pt>
                <c:pt idx="9521">
                  <c:v>45033.059027777781</c:v>
                </c:pt>
                <c:pt idx="9522">
                  <c:v>45033.0625</c:v>
                </c:pt>
                <c:pt idx="9523">
                  <c:v>45033.065972222219</c:v>
                </c:pt>
                <c:pt idx="9524">
                  <c:v>45033.069444444445</c:v>
                </c:pt>
                <c:pt idx="9525">
                  <c:v>45033.072916666664</c:v>
                </c:pt>
                <c:pt idx="9526">
                  <c:v>45033.076388888891</c:v>
                </c:pt>
                <c:pt idx="9527">
                  <c:v>45033.079861111109</c:v>
                </c:pt>
                <c:pt idx="9528">
                  <c:v>45033.083333333336</c:v>
                </c:pt>
                <c:pt idx="9529">
                  <c:v>45033.086805555555</c:v>
                </c:pt>
                <c:pt idx="9530">
                  <c:v>45033.090277777781</c:v>
                </c:pt>
                <c:pt idx="9531">
                  <c:v>45033.09375</c:v>
                </c:pt>
                <c:pt idx="9532">
                  <c:v>45033.097222222219</c:v>
                </c:pt>
                <c:pt idx="9533">
                  <c:v>45033.100694444445</c:v>
                </c:pt>
                <c:pt idx="9534">
                  <c:v>45033.104166666664</c:v>
                </c:pt>
                <c:pt idx="9535">
                  <c:v>45033.107638888891</c:v>
                </c:pt>
                <c:pt idx="9536">
                  <c:v>45033.111111111109</c:v>
                </c:pt>
                <c:pt idx="9537">
                  <c:v>45033.114583333336</c:v>
                </c:pt>
                <c:pt idx="9538">
                  <c:v>45033.118055555555</c:v>
                </c:pt>
                <c:pt idx="9539">
                  <c:v>45033.121527777781</c:v>
                </c:pt>
                <c:pt idx="9540">
                  <c:v>45033.125</c:v>
                </c:pt>
                <c:pt idx="9541">
                  <c:v>45033.128472222219</c:v>
                </c:pt>
                <c:pt idx="9542">
                  <c:v>45033.131944444445</c:v>
                </c:pt>
                <c:pt idx="9543">
                  <c:v>45033.135416666664</c:v>
                </c:pt>
                <c:pt idx="9544">
                  <c:v>45033.138888888891</c:v>
                </c:pt>
                <c:pt idx="9545">
                  <c:v>45033.142361111109</c:v>
                </c:pt>
                <c:pt idx="9546">
                  <c:v>45033.145833333336</c:v>
                </c:pt>
                <c:pt idx="9547">
                  <c:v>45033.149305555555</c:v>
                </c:pt>
                <c:pt idx="9548">
                  <c:v>45033.152777777781</c:v>
                </c:pt>
                <c:pt idx="9549">
                  <c:v>45033.15625</c:v>
                </c:pt>
                <c:pt idx="9550">
                  <c:v>45033.159722222219</c:v>
                </c:pt>
                <c:pt idx="9551">
                  <c:v>45033.163194444445</c:v>
                </c:pt>
                <c:pt idx="9552">
                  <c:v>45033.166666666664</c:v>
                </c:pt>
                <c:pt idx="9553">
                  <c:v>45033.170138888891</c:v>
                </c:pt>
                <c:pt idx="9554">
                  <c:v>45033.173611111109</c:v>
                </c:pt>
                <c:pt idx="9555">
                  <c:v>45033.177083333336</c:v>
                </c:pt>
                <c:pt idx="9556">
                  <c:v>45033.180555555555</c:v>
                </c:pt>
                <c:pt idx="9557">
                  <c:v>45033.184027777781</c:v>
                </c:pt>
                <c:pt idx="9558">
                  <c:v>45033.1875</c:v>
                </c:pt>
                <c:pt idx="9559">
                  <c:v>45033.190972222219</c:v>
                </c:pt>
                <c:pt idx="9560">
                  <c:v>45033.194444444445</c:v>
                </c:pt>
                <c:pt idx="9561">
                  <c:v>45033.197916666664</c:v>
                </c:pt>
                <c:pt idx="9562">
                  <c:v>45033.201388888891</c:v>
                </c:pt>
                <c:pt idx="9563">
                  <c:v>45033.204861111109</c:v>
                </c:pt>
                <c:pt idx="9564">
                  <c:v>45033.208333333336</c:v>
                </c:pt>
                <c:pt idx="9565">
                  <c:v>45033.211805555555</c:v>
                </c:pt>
                <c:pt idx="9566">
                  <c:v>45033.215277777781</c:v>
                </c:pt>
                <c:pt idx="9567">
                  <c:v>45033.21875</c:v>
                </c:pt>
                <c:pt idx="9568">
                  <c:v>45033.222222222219</c:v>
                </c:pt>
                <c:pt idx="9569">
                  <c:v>45033.225694444445</c:v>
                </c:pt>
                <c:pt idx="9570">
                  <c:v>45033.229166666664</c:v>
                </c:pt>
                <c:pt idx="9571">
                  <c:v>45033.232638888891</c:v>
                </c:pt>
                <c:pt idx="9572">
                  <c:v>45033.236111111109</c:v>
                </c:pt>
                <c:pt idx="9573">
                  <c:v>45033.239583333336</c:v>
                </c:pt>
                <c:pt idx="9574">
                  <c:v>45033.243055555555</c:v>
                </c:pt>
                <c:pt idx="9575">
                  <c:v>45033.246527777781</c:v>
                </c:pt>
                <c:pt idx="9576">
                  <c:v>45033.25</c:v>
                </c:pt>
                <c:pt idx="9577">
                  <c:v>45033.253472222219</c:v>
                </c:pt>
                <c:pt idx="9578">
                  <c:v>45033.256944444445</c:v>
                </c:pt>
                <c:pt idx="9579">
                  <c:v>45033.260416666664</c:v>
                </c:pt>
                <c:pt idx="9580">
                  <c:v>45033.263888888891</c:v>
                </c:pt>
                <c:pt idx="9581">
                  <c:v>45033.267361111109</c:v>
                </c:pt>
                <c:pt idx="9582">
                  <c:v>45033.270833333336</c:v>
                </c:pt>
                <c:pt idx="9583">
                  <c:v>45033.274305555555</c:v>
                </c:pt>
                <c:pt idx="9584">
                  <c:v>45033.277777777781</c:v>
                </c:pt>
                <c:pt idx="9585">
                  <c:v>45033.28125</c:v>
                </c:pt>
                <c:pt idx="9586">
                  <c:v>45033.284722222219</c:v>
                </c:pt>
                <c:pt idx="9587">
                  <c:v>45033.288194444445</c:v>
                </c:pt>
                <c:pt idx="9588">
                  <c:v>45033.291666666664</c:v>
                </c:pt>
                <c:pt idx="9589">
                  <c:v>45033.295138888891</c:v>
                </c:pt>
                <c:pt idx="9590">
                  <c:v>45033.298611111109</c:v>
                </c:pt>
                <c:pt idx="9591">
                  <c:v>45033.302083333336</c:v>
                </c:pt>
                <c:pt idx="9592">
                  <c:v>45033.305555555555</c:v>
                </c:pt>
                <c:pt idx="9593">
                  <c:v>45033.309027777781</c:v>
                </c:pt>
                <c:pt idx="9594">
                  <c:v>45033.3125</c:v>
                </c:pt>
                <c:pt idx="9595">
                  <c:v>45033.315972222219</c:v>
                </c:pt>
                <c:pt idx="9596">
                  <c:v>45033.319444444445</c:v>
                </c:pt>
                <c:pt idx="9597">
                  <c:v>45033.322916666664</c:v>
                </c:pt>
                <c:pt idx="9598">
                  <c:v>45033.326388888891</c:v>
                </c:pt>
                <c:pt idx="9599">
                  <c:v>45033.329861111109</c:v>
                </c:pt>
                <c:pt idx="9600">
                  <c:v>45033.333333333336</c:v>
                </c:pt>
                <c:pt idx="9601">
                  <c:v>45033.336805555555</c:v>
                </c:pt>
                <c:pt idx="9602">
                  <c:v>45033.340277777781</c:v>
                </c:pt>
                <c:pt idx="9603">
                  <c:v>45033.34375</c:v>
                </c:pt>
                <c:pt idx="9604">
                  <c:v>45033.347222222219</c:v>
                </c:pt>
                <c:pt idx="9605">
                  <c:v>45033.350694444445</c:v>
                </c:pt>
                <c:pt idx="9606">
                  <c:v>45033.354166666664</c:v>
                </c:pt>
                <c:pt idx="9607">
                  <c:v>45033.357638888891</c:v>
                </c:pt>
                <c:pt idx="9608">
                  <c:v>45033.361111111109</c:v>
                </c:pt>
                <c:pt idx="9609">
                  <c:v>45033.364583333336</c:v>
                </c:pt>
                <c:pt idx="9610">
                  <c:v>45033.368055555555</c:v>
                </c:pt>
                <c:pt idx="9611">
                  <c:v>45033.371527777781</c:v>
                </c:pt>
                <c:pt idx="9612">
                  <c:v>45033.375</c:v>
                </c:pt>
                <c:pt idx="9613">
                  <c:v>45033.378472222219</c:v>
                </c:pt>
                <c:pt idx="9614">
                  <c:v>45033.381944444445</c:v>
                </c:pt>
                <c:pt idx="9615">
                  <c:v>45033.385416666664</c:v>
                </c:pt>
                <c:pt idx="9616">
                  <c:v>45033.388888888891</c:v>
                </c:pt>
                <c:pt idx="9617">
                  <c:v>45033.392361111109</c:v>
                </c:pt>
                <c:pt idx="9618">
                  <c:v>45033.395833333336</c:v>
                </c:pt>
                <c:pt idx="9619">
                  <c:v>45033.399305555555</c:v>
                </c:pt>
                <c:pt idx="9620">
                  <c:v>45033.402777777781</c:v>
                </c:pt>
                <c:pt idx="9621">
                  <c:v>45033.40625</c:v>
                </c:pt>
                <c:pt idx="9622">
                  <c:v>45033.409722222219</c:v>
                </c:pt>
                <c:pt idx="9623">
                  <c:v>45033.413194444445</c:v>
                </c:pt>
                <c:pt idx="9624">
                  <c:v>45033.416666666664</c:v>
                </c:pt>
                <c:pt idx="9625">
                  <c:v>45033.420138888891</c:v>
                </c:pt>
                <c:pt idx="9626">
                  <c:v>45033.423611111109</c:v>
                </c:pt>
                <c:pt idx="9627">
                  <c:v>45033.427083333336</c:v>
                </c:pt>
                <c:pt idx="9628">
                  <c:v>45033.430555555555</c:v>
                </c:pt>
                <c:pt idx="9629">
                  <c:v>45033.434027777781</c:v>
                </c:pt>
                <c:pt idx="9630">
                  <c:v>45033.4375</c:v>
                </c:pt>
                <c:pt idx="9631">
                  <c:v>45033.440972222219</c:v>
                </c:pt>
                <c:pt idx="9632">
                  <c:v>45033.444444444445</c:v>
                </c:pt>
                <c:pt idx="9633">
                  <c:v>45033.447916666664</c:v>
                </c:pt>
                <c:pt idx="9634">
                  <c:v>45033.451388888891</c:v>
                </c:pt>
                <c:pt idx="9635">
                  <c:v>45033.454861111109</c:v>
                </c:pt>
                <c:pt idx="9636">
                  <c:v>45033.458333333336</c:v>
                </c:pt>
                <c:pt idx="9637">
                  <c:v>45033.461805555555</c:v>
                </c:pt>
                <c:pt idx="9638">
                  <c:v>45033.465277777781</c:v>
                </c:pt>
                <c:pt idx="9639">
                  <c:v>45033.46875</c:v>
                </c:pt>
                <c:pt idx="9640">
                  <c:v>45033.472222222219</c:v>
                </c:pt>
                <c:pt idx="9641">
                  <c:v>45033.475694444445</c:v>
                </c:pt>
                <c:pt idx="9642">
                  <c:v>45033.479166666664</c:v>
                </c:pt>
                <c:pt idx="9643">
                  <c:v>45033.482638888891</c:v>
                </c:pt>
                <c:pt idx="9644">
                  <c:v>45033.486111111109</c:v>
                </c:pt>
                <c:pt idx="9645">
                  <c:v>45033.489583333336</c:v>
                </c:pt>
                <c:pt idx="9646">
                  <c:v>45033.493055555555</c:v>
                </c:pt>
                <c:pt idx="9647">
                  <c:v>45033.496527777781</c:v>
                </c:pt>
                <c:pt idx="9648">
                  <c:v>45033.5</c:v>
                </c:pt>
                <c:pt idx="9649">
                  <c:v>45033.503472222219</c:v>
                </c:pt>
                <c:pt idx="9650">
                  <c:v>45033.506944444445</c:v>
                </c:pt>
                <c:pt idx="9651">
                  <c:v>45033.510416666664</c:v>
                </c:pt>
                <c:pt idx="9652">
                  <c:v>45033.513888888891</c:v>
                </c:pt>
                <c:pt idx="9653">
                  <c:v>45033.517361111109</c:v>
                </c:pt>
                <c:pt idx="9654">
                  <c:v>45033.520833333336</c:v>
                </c:pt>
                <c:pt idx="9655">
                  <c:v>45033.524305555555</c:v>
                </c:pt>
                <c:pt idx="9656">
                  <c:v>45033.527777777781</c:v>
                </c:pt>
                <c:pt idx="9657">
                  <c:v>45033.53125</c:v>
                </c:pt>
                <c:pt idx="9658">
                  <c:v>45033.534722222219</c:v>
                </c:pt>
                <c:pt idx="9659">
                  <c:v>45033.538194444445</c:v>
                </c:pt>
                <c:pt idx="9660">
                  <c:v>45033.541666666664</c:v>
                </c:pt>
                <c:pt idx="9661">
                  <c:v>45033.545138888891</c:v>
                </c:pt>
                <c:pt idx="9662">
                  <c:v>45033.548611111109</c:v>
                </c:pt>
                <c:pt idx="9663">
                  <c:v>45033.552083333336</c:v>
                </c:pt>
                <c:pt idx="9664">
                  <c:v>45033.555555555555</c:v>
                </c:pt>
                <c:pt idx="9665">
                  <c:v>45033.559027777781</c:v>
                </c:pt>
                <c:pt idx="9666">
                  <c:v>45033.5625</c:v>
                </c:pt>
                <c:pt idx="9667">
                  <c:v>45033.565972222219</c:v>
                </c:pt>
                <c:pt idx="9668">
                  <c:v>45033.569444444445</c:v>
                </c:pt>
                <c:pt idx="9669">
                  <c:v>45033.572916666664</c:v>
                </c:pt>
                <c:pt idx="9670">
                  <c:v>45033.576388888891</c:v>
                </c:pt>
                <c:pt idx="9671">
                  <c:v>45033.579861111109</c:v>
                </c:pt>
                <c:pt idx="9672">
                  <c:v>45033.583333333336</c:v>
                </c:pt>
                <c:pt idx="9673">
                  <c:v>45033.586805555555</c:v>
                </c:pt>
                <c:pt idx="9674">
                  <c:v>45033.590277777781</c:v>
                </c:pt>
                <c:pt idx="9675">
                  <c:v>45033.59375</c:v>
                </c:pt>
                <c:pt idx="9676">
                  <c:v>45033.597222222219</c:v>
                </c:pt>
                <c:pt idx="9677">
                  <c:v>45033.600694444445</c:v>
                </c:pt>
                <c:pt idx="9678">
                  <c:v>45033.604166666664</c:v>
                </c:pt>
                <c:pt idx="9679">
                  <c:v>45033.607638888891</c:v>
                </c:pt>
                <c:pt idx="9680">
                  <c:v>45033.611111111109</c:v>
                </c:pt>
                <c:pt idx="9681">
                  <c:v>45033.614583333336</c:v>
                </c:pt>
                <c:pt idx="9682">
                  <c:v>45033.618055555555</c:v>
                </c:pt>
                <c:pt idx="9683">
                  <c:v>45033.621527777781</c:v>
                </c:pt>
                <c:pt idx="9684">
                  <c:v>45033.625</c:v>
                </c:pt>
                <c:pt idx="9685">
                  <c:v>45033.628472222219</c:v>
                </c:pt>
                <c:pt idx="9686">
                  <c:v>45033.631944444445</c:v>
                </c:pt>
                <c:pt idx="9687">
                  <c:v>45033.635416666664</c:v>
                </c:pt>
                <c:pt idx="9688">
                  <c:v>45033.638888888891</c:v>
                </c:pt>
                <c:pt idx="9689">
                  <c:v>45033.642361111109</c:v>
                </c:pt>
                <c:pt idx="9690">
                  <c:v>45033.645833333336</c:v>
                </c:pt>
                <c:pt idx="9691">
                  <c:v>45033.649305555555</c:v>
                </c:pt>
                <c:pt idx="9692">
                  <c:v>45033.652777777781</c:v>
                </c:pt>
                <c:pt idx="9693">
                  <c:v>45033.65625</c:v>
                </c:pt>
                <c:pt idx="9694">
                  <c:v>45033.659722222219</c:v>
                </c:pt>
                <c:pt idx="9695">
                  <c:v>45033.663194444445</c:v>
                </c:pt>
                <c:pt idx="9696">
                  <c:v>45033.666666666664</c:v>
                </c:pt>
                <c:pt idx="9697">
                  <c:v>45033.670138888891</c:v>
                </c:pt>
                <c:pt idx="9698">
                  <c:v>45033.673611111109</c:v>
                </c:pt>
                <c:pt idx="9699">
                  <c:v>45033.677083333336</c:v>
                </c:pt>
                <c:pt idx="9700">
                  <c:v>45033.680555555555</c:v>
                </c:pt>
                <c:pt idx="9701">
                  <c:v>45033.684027777781</c:v>
                </c:pt>
                <c:pt idx="9702">
                  <c:v>45033.6875</c:v>
                </c:pt>
                <c:pt idx="9703">
                  <c:v>45033.690972222219</c:v>
                </c:pt>
                <c:pt idx="9704">
                  <c:v>45033.694444444445</c:v>
                </c:pt>
                <c:pt idx="9705">
                  <c:v>45033.697916666664</c:v>
                </c:pt>
                <c:pt idx="9706">
                  <c:v>45033.701388888891</c:v>
                </c:pt>
                <c:pt idx="9707">
                  <c:v>45033.704861111109</c:v>
                </c:pt>
                <c:pt idx="9708">
                  <c:v>45033.708333333336</c:v>
                </c:pt>
                <c:pt idx="9709">
                  <c:v>45033.711805555555</c:v>
                </c:pt>
                <c:pt idx="9710">
                  <c:v>45033.715277777781</c:v>
                </c:pt>
                <c:pt idx="9711">
                  <c:v>45033.71875</c:v>
                </c:pt>
                <c:pt idx="9712">
                  <c:v>45033.722222222219</c:v>
                </c:pt>
                <c:pt idx="9713">
                  <c:v>45033.725694444445</c:v>
                </c:pt>
                <c:pt idx="9714">
                  <c:v>45033.729166666664</c:v>
                </c:pt>
                <c:pt idx="9715">
                  <c:v>45033.732638888891</c:v>
                </c:pt>
                <c:pt idx="9716">
                  <c:v>45033.736111111109</c:v>
                </c:pt>
                <c:pt idx="9717">
                  <c:v>45033.739583333336</c:v>
                </c:pt>
                <c:pt idx="9718">
                  <c:v>45033.743055555555</c:v>
                </c:pt>
                <c:pt idx="9719">
                  <c:v>45033.746527777781</c:v>
                </c:pt>
                <c:pt idx="9720">
                  <c:v>45033.75</c:v>
                </c:pt>
                <c:pt idx="9721">
                  <c:v>45033.753472222219</c:v>
                </c:pt>
                <c:pt idx="9722">
                  <c:v>45033.756944444445</c:v>
                </c:pt>
                <c:pt idx="9723">
                  <c:v>45033.760416666664</c:v>
                </c:pt>
                <c:pt idx="9724">
                  <c:v>45033.763888888891</c:v>
                </c:pt>
                <c:pt idx="9725">
                  <c:v>45033.767361111109</c:v>
                </c:pt>
                <c:pt idx="9726">
                  <c:v>45033.770833333336</c:v>
                </c:pt>
                <c:pt idx="9727">
                  <c:v>45033.774305555555</c:v>
                </c:pt>
                <c:pt idx="9728">
                  <c:v>45033.777777777781</c:v>
                </c:pt>
                <c:pt idx="9729">
                  <c:v>45033.78125</c:v>
                </c:pt>
                <c:pt idx="9730">
                  <c:v>45033.784722222219</c:v>
                </c:pt>
                <c:pt idx="9731">
                  <c:v>45033.788194444445</c:v>
                </c:pt>
                <c:pt idx="9732">
                  <c:v>45033.791666666664</c:v>
                </c:pt>
                <c:pt idx="9733">
                  <c:v>45033.795138888891</c:v>
                </c:pt>
                <c:pt idx="9734">
                  <c:v>45033.798611111109</c:v>
                </c:pt>
                <c:pt idx="9735">
                  <c:v>45033.802083333336</c:v>
                </c:pt>
                <c:pt idx="9736">
                  <c:v>45033.805555555555</c:v>
                </c:pt>
                <c:pt idx="9737">
                  <c:v>45033.809027777781</c:v>
                </c:pt>
                <c:pt idx="9738">
                  <c:v>45033.8125</c:v>
                </c:pt>
                <c:pt idx="9739">
                  <c:v>45033.815972222219</c:v>
                </c:pt>
                <c:pt idx="9740">
                  <c:v>45033.819444444445</c:v>
                </c:pt>
                <c:pt idx="9741">
                  <c:v>45033.822916666664</c:v>
                </c:pt>
                <c:pt idx="9742">
                  <c:v>45033.826388888891</c:v>
                </c:pt>
                <c:pt idx="9743">
                  <c:v>45033.829861111109</c:v>
                </c:pt>
                <c:pt idx="9744">
                  <c:v>45033.833333333336</c:v>
                </c:pt>
                <c:pt idx="9745">
                  <c:v>45033.836805555555</c:v>
                </c:pt>
                <c:pt idx="9746">
                  <c:v>45033.840277777781</c:v>
                </c:pt>
                <c:pt idx="9747">
                  <c:v>45033.84375</c:v>
                </c:pt>
                <c:pt idx="9748">
                  <c:v>45033.847222222219</c:v>
                </c:pt>
                <c:pt idx="9749">
                  <c:v>45033.850694444445</c:v>
                </c:pt>
                <c:pt idx="9750">
                  <c:v>45033.854166666664</c:v>
                </c:pt>
                <c:pt idx="9751">
                  <c:v>45033.857638888891</c:v>
                </c:pt>
                <c:pt idx="9752">
                  <c:v>45033.861111111109</c:v>
                </c:pt>
                <c:pt idx="9753">
                  <c:v>45033.864583333336</c:v>
                </c:pt>
                <c:pt idx="9754">
                  <c:v>45033.868055555555</c:v>
                </c:pt>
                <c:pt idx="9755">
                  <c:v>45033.871527777781</c:v>
                </c:pt>
                <c:pt idx="9756">
                  <c:v>45033.875</c:v>
                </c:pt>
                <c:pt idx="9757">
                  <c:v>45033.878472222219</c:v>
                </c:pt>
                <c:pt idx="9758">
                  <c:v>45033.881944444445</c:v>
                </c:pt>
                <c:pt idx="9759">
                  <c:v>45033.885416666664</c:v>
                </c:pt>
                <c:pt idx="9760">
                  <c:v>45033.888888888891</c:v>
                </c:pt>
                <c:pt idx="9761">
                  <c:v>45033.892361111109</c:v>
                </c:pt>
                <c:pt idx="9762">
                  <c:v>45033.895833333336</c:v>
                </c:pt>
                <c:pt idx="9763">
                  <c:v>45033.899305555555</c:v>
                </c:pt>
                <c:pt idx="9764">
                  <c:v>45033.902777777781</c:v>
                </c:pt>
                <c:pt idx="9765">
                  <c:v>45033.90625</c:v>
                </c:pt>
                <c:pt idx="9766">
                  <c:v>45033.909722222219</c:v>
                </c:pt>
                <c:pt idx="9767">
                  <c:v>45033.913194444445</c:v>
                </c:pt>
                <c:pt idx="9768">
                  <c:v>45033.916666666664</c:v>
                </c:pt>
                <c:pt idx="9769">
                  <c:v>45033.920138888891</c:v>
                </c:pt>
                <c:pt idx="9770">
                  <c:v>45033.923611111109</c:v>
                </c:pt>
                <c:pt idx="9771">
                  <c:v>45033.927083333336</c:v>
                </c:pt>
                <c:pt idx="9772">
                  <c:v>45033.930555555555</c:v>
                </c:pt>
                <c:pt idx="9773">
                  <c:v>45033.934027777781</c:v>
                </c:pt>
                <c:pt idx="9774">
                  <c:v>45033.9375</c:v>
                </c:pt>
                <c:pt idx="9775">
                  <c:v>45033.940972222219</c:v>
                </c:pt>
                <c:pt idx="9776">
                  <c:v>45033.944444444445</c:v>
                </c:pt>
                <c:pt idx="9777">
                  <c:v>45033.947916666664</c:v>
                </c:pt>
                <c:pt idx="9778">
                  <c:v>45033.951388888891</c:v>
                </c:pt>
                <c:pt idx="9779">
                  <c:v>45033.954861111109</c:v>
                </c:pt>
                <c:pt idx="9780">
                  <c:v>45033.958333333336</c:v>
                </c:pt>
                <c:pt idx="9781">
                  <c:v>45033.961805555555</c:v>
                </c:pt>
                <c:pt idx="9782">
                  <c:v>45033.965277777781</c:v>
                </c:pt>
                <c:pt idx="9783">
                  <c:v>45033.96875</c:v>
                </c:pt>
                <c:pt idx="9784">
                  <c:v>45033.972222222219</c:v>
                </c:pt>
                <c:pt idx="9785">
                  <c:v>45033.975694444445</c:v>
                </c:pt>
                <c:pt idx="9786">
                  <c:v>45033.979166666664</c:v>
                </c:pt>
                <c:pt idx="9787">
                  <c:v>45033.982638888891</c:v>
                </c:pt>
                <c:pt idx="9788">
                  <c:v>45033.986111111109</c:v>
                </c:pt>
                <c:pt idx="9789">
                  <c:v>45033.989583333336</c:v>
                </c:pt>
                <c:pt idx="9790">
                  <c:v>45033.993055555555</c:v>
                </c:pt>
                <c:pt idx="9791">
                  <c:v>45033.996527777781</c:v>
                </c:pt>
                <c:pt idx="9792">
                  <c:v>45034</c:v>
                </c:pt>
                <c:pt idx="9793">
                  <c:v>45034.003472222219</c:v>
                </c:pt>
                <c:pt idx="9794">
                  <c:v>45034.006944444445</c:v>
                </c:pt>
                <c:pt idx="9795">
                  <c:v>45034.010416666664</c:v>
                </c:pt>
                <c:pt idx="9796">
                  <c:v>45034.013888888891</c:v>
                </c:pt>
                <c:pt idx="9797">
                  <c:v>45034.017361111109</c:v>
                </c:pt>
                <c:pt idx="9798">
                  <c:v>45034.020833333336</c:v>
                </c:pt>
                <c:pt idx="9799">
                  <c:v>45034.024305555555</c:v>
                </c:pt>
                <c:pt idx="9800">
                  <c:v>45034.027777777781</c:v>
                </c:pt>
                <c:pt idx="9801">
                  <c:v>45034.03125</c:v>
                </c:pt>
                <c:pt idx="9802">
                  <c:v>45034.034722222219</c:v>
                </c:pt>
                <c:pt idx="9803">
                  <c:v>45034.038194444445</c:v>
                </c:pt>
                <c:pt idx="9804">
                  <c:v>45034.041666666664</c:v>
                </c:pt>
                <c:pt idx="9805">
                  <c:v>45034.045138888891</c:v>
                </c:pt>
                <c:pt idx="9806">
                  <c:v>45034.048611111109</c:v>
                </c:pt>
                <c:pt idx="9807">
                  <c:v>45034.052083333336</c:v>
                </c:pt>
                <c:pt idx="9808">
                  <c:v>45034.055555555555</c:v>
                </c:pt>
                <c:pt idx="9809">
                  <c:v>45034.059027777781</c:v>
                </c:pt>
                <c:pt idx="9810">
                  <c:v>45034.0625</c:v>
                </c:pt>
                <c:pt idx="9811">
                  <c:v>45034.065972222219</c:v>
                </c:pt>
                <c:pt idx="9812">
                  <c:v>45034.069444444445</c:v>
                </c:pt>
                <c:pt idx="9813">
                  <c:v>45034.072916666664</c:v>
                </c:pt>
                <c:pt idx="9814">
                  <c:v>45034.076388888891</c:v>
                </c:pt>
                <c:pt idx="9815">
                  <c:v>45034.079861111109</c:v>
                </c:pt>
                <c:pt idx="9816">
                  <c:v>45034.083333333336</c:v>
                </c:pt>
                <c:pt idx="9817">
                  <c:v>45034.086805555555</c:v>
                </c:pt>
                <c:pt idx="9818">
                  <c:v>45034.090277777781</c:v>
                </c:pt>
                <c:pt idx="9819">
                  <c:v>45034.09375</c:v>
                </c:pt>
                <c:pt idx="9820">
                  <c:v>45034.097222222219</c:v>
                </c:pt>
                <c:pt idx="9821">
                  <c:v>45034.100694444445</c:v>
                </c:pt>
                <c:pt idx="9822">
                  <c:v>45034.104166666664</c:v>
                </c:pt>
                <c:pt idx="9823">
                  <c:v>45034.107638888891</c:v>
                </c:pt>
                <c:pt idx="9824">
                  <c:v>45034.111111111109</c:v>
                </c:pt>
                <c:pt idx="9825">
                  <c:v>45034.114583333336</c:v>
                </c:pt>
                <c:pt idx="9826">
                  <c:v>45034.118055555555</c:v>
                </c:pt>
                <c:pt idx="9827">
                  <c:v>45034.121527777781</c:v>
                </c:pt>
                <c:pt idx="9828">
                  <c:v>45034.125</c:v>
                </c:pt>
                <c:pt idx="9829">
                  <c:v>45034.128472222219</c:v>
                </c:pt>
                <c:pt idx="9830">
                  <c:v>45034.131944444445</c:v>
                </c:pt>
                <c:pt idx="9831">
                  <c:v>45034.135416666664</c:v>
                </c:pt>
                <c:pt idx="9832">
                  <c:v>45034.138888888891</c:v>
                </c:pt>
                <c:pt idx="9833">
                  <c:v>45034.142361111109</c:v>
                </c:pt>
                <c:pt idx="9834">
                  <c:v>45034.145833333336</c:v>
                </c:pt>
                <c:pt idx="9835">
                  <c:v>45034.149305555555</c:v>
                </c:pt>
                <c:pt idx="9836">
                  <c:v>45034.152777777781</c:v>
                </c:pt>
                <c:pt idx="9837">
                  <c:v>45034.15625</c:v>
                </c:pt>
                <c:pt idx="9838">
                  <c:v>45034.159722222219</c:v>
                </c:pt>
                <c:pt idx="9839">
                  <c:v>45034.163194444445</c:v>
                </c:pt>
                <c:pt idx="9840">
                  <c:v>45034.166666666664</c:v>
                </c:pt>
                <c:pt idx="9841">
                  <c:v>45034.170138888891</c:v>
                </c:pt>
                <c:pt idx="9842">
                  <c:v>45034.173611111109</c:v>
                </c:pt>
                <c:pt idx="9843">
                  <c:v>45034.177083333336</c:v>
                </c:pt>
                <c:pt idx="9844">
                  <c:v>45034.180555555555</c:v>
                </c:pt>
                <c:pt idx="9845">
                  <c:v>45034.184027777781</c:v>
                </c:pt>
                <c:pt idx="9846">
                  <c:v>45034.1875</c:v>
                </c:pt>
                <c:pt idx="9847">
                  <c:v>45034.190972222219</c:v>
                </c:pt>
                <c:pt idx="9848">
                  <c:v>45034.194444444445</c:v>
                </c:pt>
                <c:pt idx="9849">
                  <c:v>45034.197916666664</c:v>
                </c:pt>
                <c:pt idx="9850">
                  <c:v>45034.201388888891</c:v>
                </c:pt>
                <c:pt idx="9851">
                  <c:v>45034.204861111109</c:v>
                </c:pt>
                <c:pt idx="9852">
                  <c:v>45034.208333333336</c:v>
                </c:pt>
                <c:pt idx="9853">
                  <c:v>45034.211805555555</c:v>
                </c:pt>
                <c:pt idx="9854">
                  <c:v>45034.215277777781</c:v>
                </c:pt>
                <c:pt idx="9855">
                  <c:v>45034.21875</c:v>
                </c:pt>
                <c:pt idx="9856">
                  <c:v>45034.222222222219</c:v>
                </c:pt>
                <c:pt idx="9857">
                  <c:v>45034.225694444445</c:v>
                </c:pt>
                <c:pt idx="9858">
                  <c:v>45034.229166666664</c:v>
                </c:pt>
                <c:pt idx="9859">
                  <c:v>45034.232638888891</c:v>
                </c:pt>
                <c:pt idx="9860">
                  <c:v>45034.236111111109</c:v>
                </c:pt>
                <c:pt idx="9861">
                  <c:v>45034.239583333336</c:v>
                </c:pt>
                <c:pt idx="9862">
                  <c:v>45034.243055555555</c:v>
                </c:pt>
                <c:pt idx="9863">
                  <c:v>45034.246527777781</c:v>
                </c:pt>
                <c:pt idx="9864">
                  <c:v>45034.25</c:v>
                </c:pt>
                <c:pt idx="9865">
                  <c:v>45034.253472222219</c:v>
                </c:pt>
                <c:pt idx="9866">
                  <c:v>45034.256944444445</c:v>
                </c:pt>
                <c:pt idx="9867">
                  <c:v>45034.260416666664</c:v>
                </c:pt>
                <c:pt idx="9868">
                  <c:v>45034.263888888891</c:v>
                </c:pt>
                <c:pt idx="9869">
                  <c:v>45034.267361111109</c:v>
                </c:pt>
                <c:pt idx="9870">
                  <c:v>45034.270833333336</c:v>
                </c:pt>
                <c:pt idx="9871">
                  <c:v>45034.274305555555</c:v>
                </c:pt>
                <c:pt idx="9872">
                  <c:v>45034.277777777781</c:v>
                </c:pt>
                <c:pt idx="9873">
                  <c:v>45034.28125</c:v>
                </c:pt>
                <c:pt idx="9874">
                  <c:v>45034.284722222219</c:v>
                </c:pt>
                <c:pt idx="9875">
                  <c:v>45034.288194444445</c:v>
                </c:pt>
                <c:pt idx="9876">
                  <c:v>45034.291666666664</c:v>
                </c:pt>
                <c:pt idx="9877">
                  <c:v>45034.295138888891</c:v>
                </c:pt>
                <c:pt idx="9878">
                  <c:v>45034.298611111109</c:v>
                </c:pt>
                <c:pt idx="9879">
                  <c:v>45034.302083333336</c:v>
                </c:pt>
                <c:pt idx="9880">
                  <c:v>45034.305555555555</c:v>
                </c:pt>
                <c:pt idx="9881">
                  <c:v>45034.309027777781</c:v>
                </c:pt>
                <c:pt idx="9882">
                  <c:v>45034.3125</c:v>
                </c:pt>
                <c:pt idx="9883">
                  <c:v>45034.315972222219</c:v>
                </c:pt>
                <c:pt idx="9884">
                  <c:v>45034.319444444445</c:v>
                </c:pt>
                <c:pt idx="9885">
                  <c:v>45034.322916666664</c:v>
                </c:pt>
                <c:pt idx="9886">
                  <c:v>45034.326388888891</c:v>
                </c:pt>
                <c:pt idx="9887">
                  <c:v>45034.329861111109</c:v>
                </c:pt>
                <c:pt idx="9888">
                  <c:v>45034.333333333336</c:v>
                </c:pt>
                <c:pt idx="9889">
                  <c:v>45034.336805555555</c:v>
                </c:pt>
                <c:pt idx="9890">
                  <c:v>45034.340277777781</c:v>
                </c:pt>
                <c:pt idx="9891">
                  <c:v>45034.34375</c:v>
                </c:pt>
                <c:pt idx="9892">
                  <c:v>45034.347222222219</c:v>
                </c:pt>
                <c:pt idx="9893">
                  <c:v>45034.350694444445</c:v>
                </c:pt>
                <c:pt idx="9894">
                  <c:v>45034.354166666664</c:v>
                </c:pt>
                <c:pt idx="9895">
                  <c:v>45034.357638888891</c:v>
                </c:pt>
                <c:pt idx="9896">
                  <c:v>45034.361111111109</c:v>
                </c:pt>
                <c:pt idx="9897">
                  <c:v>45034.364583333336</c:v>
                </c:pt>
                <c:pt idx="9898">
                  <c:v>45034.368055555555</c:v>
                </c:pt>
                <c:pt idx="9899">
                  <c:v>45034.371527777781</c:v>
                </c:pt>
                <c:pt idx="9900">
                  <c:v>45034.375</c:v>
                </c:pt>
                <c:pt idx="9901">
                  <c:v>45034.378472222219</c:v>
                </c:pt>
                <c:pt idx="9902">
                  <c:v>45034.381944444445</c:v>
                </c:pt>
                <c:pt idx="9903">
                  <c:v>45034.385416666664</c:v>
                </c:pt>
                <c:pt idx="9904">
                  <c:v>45034.388888888891</c:v>
                </c:pt>
                <c:pt idx="9905">
                  <c:v>45034.392361111109</c:v>
                </c:pt>
                <c:pt idx="9906">
                  <c:v>45034.395833333336</c:v>
                </c:pt>
                <c:pt idx="9907">
                  <c:v>45034.399305555555</c:v>
                </c:pt>
                <c:pt idx="9908">
                  <c:v>45034.402777777781</c:v>
                </c:pt>
                <c:pt idx="9909">
                  <c:v>45034.40625</c:v>
                </c:pt>
                <c:pt idx="9910">
                  <c:v>45034.409722222219</c:v>
                </c:pt>
                <c:pt idx="9911">
                  <c:v>45034.413194444445</c:v>
                </c:pt>
                <c:pt idx="9912">
                  <c:v>45034.416666666664</c:v>
                </c:pt>
                <c:pt idx="9913">
                  <c:v>45034.420138888891</c:v>
                </c:pt>
                <c:pt idx="9914">
                  <c:v>45034.423611111109</c:v>
                </c:pt>
                <c:pt idx="9915">
                  <c:v>45034.427083333336</c:v>
                </c:pt>
                <c:pt idx="9916">
                  <c:v>45034.430555555555</c:v>
                </c:pt>
                <c:pt idx="9917">
                  <c:v>45034.434027777781</c:v>
                </c:pt>
                <c:pt idx="9918">
                  <c:v>45034.4375</c:v>
                </c:pt>
                <c:pt idx="9919">
                  <c:v>45034.440972222219</c:v>
                </c:pt>
                <c:pt idx="9920">
                  <c:v>45034.444444444445</c:v>
                </c:pt>
                <c:pt idx="9921">
                  <c:v>45034.447916666664</c:v>
                </c:pt>
                <c:pt idx="9922">
                  <c:v>45034.451388888891</c:v>
                </c:pt>
                <c:pt idx="9923">
                  <c:v>45034.454861111109</c:v>
                </c:pt>
                <c:pt idx="9924">
                  <c:v>45034.458333333336</c:v>
                </c:pt>
                <c:pt idx="9925">
                  <c:v>45034.461805555555</c:v>
                </c:pt>
                <c:pt idx="9926">
                  <c:v>45034.465277777781</c:v>
                </c:pt>
                <c:pt idx="9927">
                  <c:v>45034.46875</c:v>
                </c:pt>
                <c:pt idx="9928">
                  <c:v>45034.472222222219</c:v>
                </c:pt>
                <c:pt idx="9929">
                  <c:v>45034.475694444445</c:v>
                </c:pt>
                <c:pt idx="9930">
                  <c:v>45034.479166666664</c:v>
                </c:pt>
                <c:pt idx="9931">
                  <c:v>45034.482638888891</c:v>
                </c:pt>
                <c:pt idx="9932">
                  <c:v>45034.486111111109</c:v>
                </c:pt>
                <c:pt idx="9933">
                  <c:v>45034.489583333336</c:v>
                </c:pt>
                <c:pt idx="9934">
                  <c:v>45034.493055555555</c:v>
                </c:pt>
                <c:pt idx="9935">
                  <c:v>45034.496527777781</c:v>
                </c:pt>
                <c:pt idx="9936">
                  <c:v>45034.5</c:v>
                </c:pt>
                <c:pt idx="9937">
                  <c:v>45034.503472222219</c:v>
                </c:pt>
                <c:pt idx="9938">
                  <c:v>45034.506944444445</c:v>
                </c:pt>
                <c:pt idx="9939">
                  <c:v>45034.510416666664</c:v>
                </c:pt>
                <c:pt idx="9940">
                  <c:v>45034.513888888891</c:v>
                </c:pt>
                <c:pt idx="9941">
                  <c:v>45034.517361111109</c:v>
                </c:pt>
                <c:pt idx="9942">
                  <c:v>45034.520833333336</c:v>
                </c:pt>
                <c:pt idx="9943">
                  <c:v>45034.524305555555</c:v>
                </c:pt>
                <c:pt idx="9944">
                  <c:v>45034.527777777781</c:v>
                </c:pt>
                <c:pt idx="9945">
                  <c:v>45034.53125</c:v>
                </c:pt>
                <c:pt idx="9946">
                  <c:v>45034.534722222219</c:v>
                </c:pt>
                <c:pt idx="9947">
                  <c:v>45034.538194444445</c:v>
                </c:pt>
                <c:pt idx="9948">
                  <c:v>45034.541666666664</c:v>
                </c:pt>
                <c:pt idx="9949">
                  <c:v>45034.545138888891</c:v>
                </c:pt>
                <c:pt idx="9950">
                  <c:v>45034.548611111109</c:v>
                </c:pt>
                <c:pt idx="9951">
                  <c:v>45034.552083333336</c:v>
                </c:pt>
                <c:pt idx="9952">
                  <c:v>45034.555555555555</c:v>
                </c:pt>
                <c:pt idx="9953">
                  <c:v>45034.559027777781</c:v>
                </c:pt>
                <c:pt idx="9954">
                  <c:v>45034.5625</c:v>
                </c:pt>
                <c:pt idx="9955">
                  <c:v>45034.565972222219</c:v>
                </c:pt>
                <c:pt idx="9956">
                  <c:v>45034.569444444445</c:v>
                </c:pt>
                <c:pt idx="9957">
                  <c:v>45034.572916666664</c:v>
                </c:pt>
                <c:pt idx="9958">
                  <c:v>45034.576388888891</c:v>
                </c:pt>
                <c:pt idx="9959">
                  <c:v>45034.579861111109</c:v>
                </c:pt>
                <c:pt idx="9960">
                  <c:v>45034.583333333336</c:v>
                </c:pt>
                <c:pt idx="9961">
                  <c:v>45034.586805555555</c:v>
                </c:pt>
                <c:pt idx="9962">
                  <c:v>45034.590277777781</c:v>
                </c:pt>
                <c:pt idx="9963">
                  <c:v>45034.59375</c:v>
                </c:pt>
                <c:pt idx="9964">
                  <c:v>45034.597222222219</c:v>
                </c:pt>
                <c:pt idx="9965">
                  <c:v>45034.600694444445</c:v>
                </c:pt>
                <c:pt idx="9966">
                  <c:v>45034.604166666664</c:v>
                </c:pt>
                <c:pt idx="9967">
                  <c:v>45034.607638888891</c:v>
                </c:pt>
                <c:pt idx="9968">
                  <c:v>45034.611111111109</c:v>
                </c:pt>
                <c:pt idx="9969">
                  <c:v>45034.614583333336</c:v>
                </c:pt>
                <c:pt idx="9970">
                  <c:v>45034.618055555555</c:v>
                </c:pt>
                <c:pt idx="9971">
                  <c:v>45034.621527777781</c:v>
                </c:pt>
                <c:pt idx="9972">
                  <c:v>45034.625</c:v>
                </c:pt>
                <c:pt idx="9973">
                  <c:v>45034.628472222219</c:v>
                </c:pt>
                <c:pt idx="9974">
                  <c:v>45034.631944444445</c:v>
                </c:pt>
                <c:pt idx="9975">
                  <c:v>45034.635416666664</c:v>
                </c:pt>
                <c:pt idx="9976">
                  <c:v>45034.638888888891</c:v>
                </c:pt>
                <c:pt idx="9977">
                  <c:v>45034.642361111109</c:v>
                </c:pt>
                <c:pt idx="9978">
                  <c:v>45034.645833333336</c:v>
                </c:pt>
                <c:pt idx="9979">
                  <c:v>45034.649305555555</c:v>
                </c:pt>
                <c:pt idx="9980">
                  <c:v>45034.652777777781</c:v>
                </c:pt>
                <c:pt idx="9981">
                  <c:v>45034.65625</c:v>
                </c:pt>
                <c:pt idx="9982">
                  <c:v>45034.659722222219</c:v>
                </c:pt>
                <c:pt idx="9983">
                  <c:v>45034.663194444445</c:v>
                </c:pt>
                <c:pt idx="9984">
                  <c:v>45034.666666666664</c:v>
                </c:pt>
                <c:pt idx="9985">
                  <c:v>45034.670138888891</c:v>
                </c:pt>
                <c:pt idx="9986">
                  <c:v>45034.673611111109</c:v>
                </c:pt>
                <c:pt idx="9987">
                  <c:v>45034.677083333336</c:v>
                </c:pt>
                <c:pt idx="9988">
                  <c:v>45034.680555555555</c:v>
                </c:pt>
                <c:pt idx="9989">
                  <c:v>45034.684027777781</c:v>
                </c:pt>
                <c:pt idx="9990">
                  <c:v>45034.6875</c:v>
                </c:pt>
                <c:pt idx="9991">
                  <c:v>45034.690972222219</c:v>
                </c:pt>
                <c:pt idx="9992">
                  <c:v>45034.694444444445</c:v>
                </c:pt>
                <c:pt idx="9993">
                  <c:v>45034.697916666664</c:v>
                </c:pt>
                <c:pt idx="9994">
                  <c:v>45034.701388888891</c:v>
                </c:pt>
                <c:pt idx="9995">
                  <c:v>45034.704861111109</c:v>
                </c:pt>
                <c:pt idx="9996">
                  <c:v>45034.708333333336</c:v>
                </c:pt>
                <c:pt idx="9997">
                  <c:v>45034.711805555555</c:v>
                </c:pt>
                <c:pt idx="9998">
                  <c:v>45034.715277777781</c:v>
                </c:pt>
                <c:pt idx="9999">
                  <c:v>45034.71875</c:v>
                </c:pt>
                <c:pt idx="10000">
                  <c:v>45034.722222222219</c:v>
                </c:pt>
                <c:pt idx="10001">
                  <c:v>45034.725694444445</c:v>
                </c:pt>
                <c:pt idx="10002">
                  <c:v>45034.729166666664</c:v>
                </c:pt>
                <c:pt idx="10003">
                  <c:v>45034.732638888891</c:v>
                </c:pt>
                <c:pt idx="10004">
                  <c:v>45034.736111111109</c:v>
                </c:pt>
                <c:pt idx="10005">
                  <c:v>45034.739583333336</c:v>
                </c:pt>
                <c:pt idx="10006">
                  <c:v>45034.743055555555</c:v>
                </c:pt>
                <c:pt idx="10007">
                  <c:v>45034.746527777781</c:v>
                </c:pt>
                <c:pt idx="10008">
                  <c:v>45034.75</c:v>
                </c:pt>
                <c:pt idx="10009">
                  <c:v>45034.753472222219</c:v>
                </c:pt>
                <c:pt idx="10010">
                  <c:v>45034.756944444445</c:v>
                </c:pt>
                <c:pt idx="10011">
                  <c:v>45034.760416666664</c:v>
                </c:pt>
                <c:pt idx="10012">
                  <c:v>45034.763888888891</c:v>
                </c:pt>
                <c:pt idx="10013">
                  <c:v>45034.767361111109</c:v>
                </c:pt>
                <c:pt idx="10014">
                  <c:v>45034.770833333336</c:v>
                </c:pt>
                <c:pt idx="10015">
                  <c:v>45034.774305555555</c:v>
                </c:pt>
                <c:pt idx="10016">
                  <c:v>45034.777777777781</c:v>
                </c:pt>
                <c:pt idx="10017">
                  <c:v>45034.78125</c:v>
                </c:pt>
                <c:pt idx="10018">
                  <c:v>45034.784722222219</c:v>
                </c:pt>
                <c:pt idx="10019">
                  <c:v>45034.788194444445</c:v>
                </c:pt>
                <c:pt idx="10020">
                  <c:v>45034.791666666664</c:v>
                </c:pt>
                <c:pt idx="10021">
                  <c:v>45034.795138888891</c:v>
                </c:pt>
                <c:pt idx="10022">
                  <c:v>45034.798611111109</c:v>
                </c:pt>
                <c:pt idx="10023">
                  <c:v>45034.802083333336</c:v>
                </c:pt>
                <c:pt idx="10024">
                  <c:v>45034.805555555555</c:v>
                </c:pt>
                <c:pt idx="10025">
                  <c:v>45034.809027777781</c:v>
                </c:pt>
                <c:pt idx="10026">
                  <c:v>45034.8125</c:v>
                </c:pt>
                <c:pt idx="10027">
                  <c:v>45034.815972222219</c:v>
                </c:pt>
                <c:pt idx="10028">
                  <c:v>45034.819444444445</c:v>
                </c:pt>
                <c:pt idx="10029">
                  <c:v>45034.822916666664</c:v>
                </c:pt>
                <c:pt idx="10030">
                  <c:v>45034.826388888891</c:v>
                </c:pt>
                <c:pt idx="10031">
                  <c:v>45034.829861111109</c:v>
                </c:pt>
                <c:pt idx="10032">
                  <c:v>45034.833333333336</c:v>
                </c:pt>
                <c:pt idx="10033">
                  <c:v>45034.836805555555</c:v>
                </c:pt>
                <c:pt idx="10034">
                  <c:v>45034.840277777781</c:v>
                </c:pt>
                <c:pt idx="10035">
                  <c:v>45034.84375</c:v>
                </c:pt>
                <c:pt idx="10036">
                  <c:v>45034.847222222219</c:v>
                </c:pt>
                <c:pt idx="10037">
                  <c:v>45034.850694444445</c:v>
                </c:pt>
                <c:pt idx="10038">
                  <c:v>45034.854166666664</c:v>
                </c:pt>
                <c:pt idx="10039">
                  <c:v>45034.857638888891</c:v>
                </c:pt>
                <c:pt idx="10040">
                  <c:v>45034.861111111109</c:v>
                </c:pt>
                <c:pt idx="10041">
                  <c:v>45034.864583333336</c:v>
                </c:pt>
                <c:pt idx="10042">
                  <c:v>45034.868055555555</c:v>
                </c:pt>
                <c:pt idx="10043">
                  <c:v>45034.871527777781</c:v>
                </c:pt>
                <c:pt idx="10044">
                  <c:v>45034.875</c:v>
                </c:pt>
                <c:pt idx="10045">
                  <c:v>45034.878472222219</c:v>
                </c:pt>
                <c:pt idx="10046">
                  <c:v>45034.881944444445</c:v>
                </c:pt>
                <c:pt idx="10047">
                  <c:v>45034.885416666664</c:v>
                </c:pt>
                <c:pt idx="10048">
                  <c:v>45034.888888888891</c:v>
                </c:pt>
                <c:pt idx="10049">
                  <c:v>45034.892361111109</c:v>
                </c:pt>
                <c:pt idx="10050">
                  <c:v>45034.895833333336</c:v>
                </c:pt>
                <c:pt idx="10051">
                  <c:v>45034.899305555555</c:v>
                </c:pt>
                <c:pt idx="10052">
                  <c:v>45034.902777777781</c:v>
                </c:pt>
                <c:pt idx="10053">
                  <c:v>45034.90625</c:v>
                </c:pt>
                <c:pt idx="10054">
                  <c:v>45034.909722222219</c:v>
                </c:pt>
                <c:pt idx="10055">
                  <c:v>45034.913194444445</c:v>
                </c:pt>
                <c:pt idx="10056">
                  <c:v>45034.916666666664</c:v>
                </c:pt>
                <c:pt idx="10057">
                  <c:v>45034.920138888891</c:v>
                </c:pt>
                <c:pt idx="10058">
                  <c:v>45034.923611111109</c:v>
                </c:pt>
                <c:pt idx="10059">
                  <c:v>45034.927083333336</c:v>
                </c:pt>
                <c:pt idx="10060">
                  <c:v>45034.930555555555</c:v>
                </c:pt>
                <c:pt idx="10061">
                  <c:v>45034.934027777781</c:v>
                </c:pt>
                <c:pt idx="10062">
                  <c:v>45034.9375</c:v>
                </c:pt>
                <c:pt idx="10063">
                  <c:v>45034.940972222219</c:v>
                </c:pt>
                <c:pt idx="10064">
                  <c:v>45034.944444444445</c:v>
                </c:pt>
                <c:pt idx="10065">
                  <c:v>45034.947916666664</c:v>
                </c:pt>
                <c:pt idx="10066">
                  <c:v>45034.951388888891</c:v>
                </c:pt>
                <c:pt idx="10067">
                  <c:v>45034.954861111109</c:v>
                </c:pt>
                <c:pt idx="10068">
                  <c:v>45034.958333333336</c:v>
                </c:pt>
                <c:pt idx="10069">
                  <c:v>45034.961805555555</c:v>
                </c:pt>
                <c:pt idx="10070">
                  <c:v>45034.965277777781</c:v>
                </c:pt>
                <c:pt idx="10071">
                  <c:v>45034.96875</c:v>
                </c:pt>
                <c:pt idx="10072">
                  <c:v>45034.972222222219</c:v>
                </c:pt>
                <c:pt idx="10073">
                  <c:v>45034.975694444445</c:v>
                </c:pt>
                <c:pt idx="10074">
                  <c:v>45034.979166666664</c:v>
                </c:pt>
                <c:pt idx="10075">
                  <c:v>45034.982638888891</c:v>
                </c:pt>
                <c:pt idx="10076">
                  <c:v>45034.986111111109</c:v>
                </c:pt>
                <c:pt idx="10077">
                  <c:v>45034.989583333336</c:v>
                </c:pt>
                <c:pt idx="10078">
                  <c:v>45034.993055555555</c:v>
                </c:pt>
                <c:pt idx="10079">
                  <c:v>45034.996527777781</c:v>
                </c:pt>
                <c:pt idx="10080">
                  <c:v>45035</c:v>
                </c:pt>
                <c:pt idx="10081">
                  <c:v>45035.003472222219</c:v>
                </c:pt>
                <c:pt idx="10082">
                  <c:v>45035.006944444445</c:v>
                </c:pt>
                <c:pt idx="10083">
                  <c:v>45035.010416666664</c:v>
                </c:pt>
                <c:pt idx="10084">
                  <c:v>45035.013888888891</c:v>
                </c:pt>
                <c:pt idx="10085">
                  <c:v>45035.017361111109</c:v>
                </c:pt>
                <c:pt idx="10086">
                  <c:v>45035.020833333336</c:v>
                </c:pt>
                <c:pt idx="10087">
                  <c:v>45035.024305555555</c:v>
                </c:pt>
                <c:pt idx="10088">
                  <c:v>45035.027777777781</c:v>
                </c:pt>
                <c:pt idx="10089">
                  <c:v>45035.03125</c:v>
                </c:pt>
                <c:pt idx="10090">
                  <c:v>45035.034722222219</c:v>
                </c:pt>
                <c:pt idx="10091">
                  <c:v>45035.038194444445</c:v>
                </c:pt>
                <c:pt idx="10092">
                  <c:v>45035.041666666664</c:v>
                </c:pt>
                <c:pt idx="10093">
                  <c:v>45035.045138888891</c:v>
                </c:pt>
                <c:pt idx="10094">
                  <c:v>45035.048611111109</c:v>
                </c:pt>
                <c:pt idx="10095">
                  <c:v>45035.052083333336</c:v>
                </c:pt>
                <c:pt idx="10096">
                  <c:v>45035.055555555555</c:v>
                </c:pt>
                <c:pt idx="10097">
                  <c:v>45035.059027777781</c:v>
                </c:pt>
                <c:pt idx="10098">
                  <c:v>45035.0625</c:v>
                </c:pt>
                <c:pt idx="10099">
                  <c:v>45035.065972222219</c:v>
                </c:pt>
                <c:pt idx="10100">
                  <c:v>45035.069444444445</c:v>
                </c:pt>
                <c:pt idx="10101">
                  <c:v>45035.072916666664</c:v>
                </c:pt>
                <c:pt idx="10102">
                  <c:v>45035.076388888891</c:v>
                </c:pt>
                <c:pt idx="10103">
                  <c:v>45035.079861111109</c:v>
                </c:pt>
                <c:pt idx="10104">
                  <c:v>45035.083333333336</c:v>
                </c:pt>
                <c:pt idx="10105">
                  <c:v>45035.086805555555</c:v>
                </c:pt>
                <c:pt idx="10106">
                  <c:v>45035.090277777781</c:v>
                </c:pt>
                <c:pt idx="10107">
                  <c:v>45035.09375</c:v>
                </c:pt>
                <c:pt idx="10108">
                  <c:v>45035.097222222219</c:v>
                </c:pt>
                <c:pt idx="10109">
                  <c:v>45035.100694444445</c:v>
                </c:pt>
                <c:pt idx="10110">
                  <c:v>45035.104166666664</c:v>
                </c:pt>
                <c:pt idx="10111">
                  <c:v>45035.107638888891</c:v>
                </c:pt>
                <c:pt idx="10112">
                  <c:v>45035.111111111109</c:v>
                </c:pt>
                <c:pt idx="10113">
                  <c:v>45035.114583333336</c:v>
                </c:pt>
                <c:pt idx="10114">
                  <c:v>45035.118055555555</c:v>
                </c:pt>
                <c:pt idx="10115">
                  <c:v>45035.121527777781</c:v>
                </c:pt>
                <c:pt idx="10116">
                  <c:v>45035.125</c:v>
                </c:pt>
                <c:pt idx="10117">
                  <c:v>45035.128472222219</c:v>
                </c:pt>
                <c:pt idx="10118">
                  <c:v>45035.131944444445</c:v>
                </c:pt>
                <c:pt idx="10119">
                  <c:v>45035.135416666664</c:v>
                </c:pt>
                <c:pt idx="10120">
                  <c:v>45035.138888888891</c:v>
                </c:pt>
                <c:pt idx="10121">
                  <c:v>45035.142361111109</c:v>
                </c:pt>
                <c:pt idx="10122">
                  <c:v>45035.145833333336</c:v>
                </c:pt>
                <c:pt idx="10123">
                  <c:v>45035.149305555555</c:v>
                </c:pt>
                <c:pt idx="10124">
                  <c:v>45035.152777777781</c:v>
                </c:pt>
                <c:pt idx="10125">
                  <c:v>45035.15625</c:v>
                </c:pt>
                <c:pt idx="10126">
                  <c:v>45035.159722222219</c:v>
                </c:pt>
                <c:pt idx="10127">
                  <c:v>45035.163194444445</c:v>
                </c:pt>
                <c:pt idx="10128">
                  <c:v>45035.166666666664</c:v>
                </c:pt>
                <c:pt idx="10129">
                  <c:v>45035.170138888891</c:v>
                </c:pt>
                <c:pt idx="10130">
                  <c:v>45035.173611111109</c:v>
                </c:pt>
                <c:pt idx="10131">
                  <c:v>45035.177083333336</c:v>
                </c:pt>
                <c:pt idx="10132">
                  <c:v>45035.180555555555</c:v>
                </c:pt>
                <c:pt idx="10133">
                  <c:v>45035.184027777781</c:v>
                </c:pt>
                <c:pt idx="10134">
                  <c:v>45035.1875</c:v>
                </c:pt>
                <c:pt idx="10135">
                  <c:v>45035.190972222219</c:v>
                </c:pt>
                <c:pt idx="10136">
                  <c:v>45035.194444444445</c:v>
                </c:pt>
                <c:pt idx="10137">
                  <c:v>45035.197916666664</c:v>
                </c:pt>
                <c:pt idx="10138">
                  <c:v>45035.201388888891</c:v>
                </c:pt>
                <c:pt idx="10139">
                  <c:v>45035.204861111109</c:v>
                </c:pt>
                <c:pt idx="10140">
                  <c:v>45035.208333333336</c:v>
                </c:pt>
                <c:pt idx="10141">
                  <c:v>45035.211805555555</c:v>
                </c:pt>
                <c:pt idx="10142">
                  <c:v>45035.215277777781</c:v>
                </c:pt>
                <c:pt idx="10143">
                  <c:v>45035.21875</c:v>
                </c:pt>
                <c:pt idx="10144">
                  <c:v>45035.222222222219</c:v>
                </c:pt>
                <c:pt idx="10145">
                  <c:v>45035.225694444445</c:v>
                </c:pt>
                <c:pt idx="10146">
                  <c:v>45035.229166666664</c:v>
                </c:pt>
                <c:pt idx="10147">
                  <c:v>45035.232638888891</c:v>
                </c:pt>
                <c:pt idx="10148">
                  <c:v>45035.236111111109</c:v>
                </c:pt>
                <c:pt idx="10149">
                  <c:v>45035.239583333336</c:v>
                </c:pt>
                <c:pt idx="10150">
                  <c:v>45035.243055555555</c:v>
                </c:pt>
                <c:pt idx="10151">
                  <c:v>45035.246527777781</c:v>
                </c:pt>
                <c:pt idx="10152">
                  <c:v>45035.25</c:v>
                </c:pt>
                <c:pt idx="10153">
                  <c:v>45035.253472222219</c:v>
                </c:pt>
                <c:pt idx="10154">
                  <c:v>45035.256944444445</c:v>
                </c:pt>
                <c:pt idx="10155">
                  <c:v>45035.260416666664</c:v>
                </c:pt>
                <c:pt idx="10156">
                  <c:v>45035.263888888891</c:v>
                </c:pt>
                <c:pt idx="10157">
                  <c:v>45035.267361111109</c:v>
                </c:pt>
                <c:pt idx="10158">
                  <c:v>45035.270833333336</c:v>
                </c:pt>
                <c:pt idx="10159">
                  <c:v>45035.274305555555</c:v>
                </c:pt>
                <c:pt idx="10160">
                  <c:v>45035.277777777781</c:v>
                </c:pt>
                <c:pt idx="10161">
                  <c:v>45035.28125</c:v>
                </c:pt>
                <c:pt idx="10162">
                  <c:v>45035.284722222219</c:v>
                </c:pt>
                <c:pt idx="10163">
                  <c:v>45035.288194444445</c:v>
                </c:pt>
                <c:pt idx="10164">
                  <c:v>45035.291666666664</c:v>
                </c:pt>
                <c:pt idx="10165">
                  <c:v>45035.295138888891</c:v>
                </c:pt>
                <c:pt idx="10166">
                  <c:v>45035.298611111109</c:v>
                </c:pt>
                <c:pt idx="10167">
                  <c:v>45035.302083333336</c:v>
                </c:pt>
                <c:pt idx="10168">
                  <c:v>45035.305555555555</c:v>
                </c:pt>
                <c:pt idx="10169">
                  <c:v>45035.309027777781</c:v>
                </c:pt>
                <c:pt idx="10170">
                  <c:v>45035.3125</c:v>
                </c:pt>
                <c:pt idx="10171">
                  <c:v>45035.315972222219</c:v>
                </c:pt>
                <c:pt idx="10172">
                  <c:v>45035.319444444445</c:v>
                </c:pt>
                <c:pt idx="10173">
                  <c:v>45035.322916666664</c:v>
                </c:pt>
                <c:pt idx="10174">
                  <c:v>45035.326388888891</c:v>
                </c:pt>
                <c:pt idx="10175">
                  <c:v>45035.329861111109</c:v>
                </c:pt>
                <c:pt idx="10176">
                  <c:v>45035.333333333336</c:v>
                </c:pt>
                <c:pt idx="10177">
                  <c:v>45035.336805555555</c:v>
                </c:pt>
                <c:pt idx="10178">
                  <c:v>45035.340277777781</c:v>
                </c:pt>
                <c:pt idx="10179">
                  <c:v>45035.34375</c:v>
                </c:pt>
                <c:pt idx="10180">
                  <c:v>45035.347222222219</c:v>
                </c:pt>
                <c:pt idx="10181">
                  <c:v>45035.350694444445</c:v>
                </c:pt>
                <c:pt idx="10182">
                  <c:v>45035.354166666664</c:v>
                </c:pt>
                <c:pt idx="10183">
                  <c:v>45035.357638888891</c:v>
                </c:pt>
                <c:pt idx="10184">
                  <c:v>45035.361111111109</c:v>
                </c:pt>
                <c:pt idx="10185">
                  <c:v>45035.364583333336</c:v>
                </c:pt>
                <c:pt idx="10186">
                  <c:v>45035.368055555555</c:v>
                </c:pt>
                <c:pt idx="10187">
                  <c:v>45035.371527777781</c:v>
                </c:pt>
                <c:pt idx="10188">
                  <c:v>45035.375</c:v>
                </c:pt>
                <c:pt idx="10189">
                  <c:v>45035.378472222219</c:v>
                </c:pt>
                <c:pt idx="10190">
                  <c:v>45035.381944444445</c:v>
                </c:pt>
                <c:pt idx="10191">
                  <c:v>45035.385416666664</c:v>
                </c:pt>
                <c:pt idx="10192">
                  <c:v>45035.388888888891</c:v>
                </c:pt>
                <c:pt idx="10193">
                  <c:v>45035.392361111109</c:v>
                </c:pt>
                <c:pt idx="10194">
                  <c:v>45035.395833333336</c:v>
                </c:pt>
                <c:pt idx="10195">
                  <c:v>45035.399305555555</c:v>
                </c:pt>
                <c:pt idx="10196">
                  <c:v>45035.402777777781</c:v>
                </c:pt>
                <c:pt idx="10197">
                  <c:v>45035.40625</c:v>
                </c:pt>
                <c:pt idx="10198">
                  <c:v>45035.409722222219</c:v>
                </c:pt>
                <c:pt idx="10199">
                  <c:v>45035.413194444445</c:v>
                </c:pt>
                <c:pt idx="10200">
                  <c:v>45035.416666666664</c:v>
                </c:pt>
                <c:pt idx="10201">
                  <c:v>45035.420138888891</c:v>
                </c:pt>
                <c:pt idx="10202">
                  <c:v>45035.423611111109</c:v>
                </c:pt>
                <c:pt idx="10203">
                  <c:v>45035.427083333336</c:v>
                </c:pt>
                <c:pt idx="10204">
                  <c:v>45035.430555555555</c:v>
                </c:pt>
                <c:pt idx="10205">
                  <c:v>45035.434027777781</c:v>
                </c:pt>
                <c:pt idx="10206">
                  <c:v>45035.4375</c:v>
                </c:pt>
                <c:pt idx="10207">
                  <c:v>45035.440972222219</c:v>
                </c:pt>
                <c:pt idx="10208">
                  <c:v>45035.444444444445</c:v>
                </c:pt>
                <c:pt idx="10209">
                  <c:v>45035.447916666664</c:v>
                </c:pt>
                <c:pt idx="10210">
                  <c:v>45035.451388888891</c:v>
                </c:pt>
                <c:pt idx="10211">
                  <c:v>45035.454861111109</c:v>
                </c:pt>
                <c:pt idx="10212">
                  <c:v>45035.458333333336</c:v>
                </c:pt>
                <c:pt idx="10213">
                  <c:v>45035.461805555555</c:v>
                </c:pt>
                <c:pt idx="10214">
                  <c:v>45035.465277777781</c:v>
                </c:pt>
                <c:pt idx="10215">
                  <c:v>45035.46875</c:v>
                </c:pt>
                <c:pt idx="10216">
                  <c:v>45035.472222222219</c:v>
                </c:pt>
                <c:pt idx="10217">
                  <c:v>45035.475694444445</c:v>
                </c:pt>
                <c:pt idx="10218">
                  <c:v>45035.479166666664</c:v>
                </c:pt>
                <c:pt idx="10219">
                  <c:v>45035.482638888891</c:v>
                </c:pt>
                <c:pt idx="10220">
                  <c:v>45035.486111111109</c:v>
                </c:pt>
                <c:pt idx="10221">
                  <c:v>45035.489583333336</c:v>
                </c:pt>
                <c:pt idx="10222">
                  <c:v>45035.493055555555</c:v>
                </c:pt>
                <c:pt idx="10223">
                  <c:v>45035.496527777781</c:v>
                </c:pt>
                <c:pt idx="10224">
                  <c:v>45035.5</c:v>
                </c:pt>
                <c:pt idx="10225">
                  <c:v>45035.503472222219</c:v>
                </c:pt>
                <c:pt idx="10226">
                  <c:v>45035.506944444445</c:v>
                </c:pt>
                <c:pt idx="10227">
                  <c:v>45035.510416666664</c:v>
                </c:pt>
                <c:pt idx="10228">
                  <c:v>45035.513888888891</c:v>
                </c:pt>
                <c:pt idx="10229">
                  <c:v>45035.517361111109</c:v>
                </c:pt>
                <c:pt idx="10230">
                  <c:v>45035.520833333336</c:v>
                </c:pt>
                <c:pt idx="10231">
                  <c:v>45035.524305555555</c:v>
                </c:pt>
                <c:pt idx="10232">
                  <c:v>45035.527777777781</c:v>
                </c:pt>
                <c:pt idx="10233">
                  <c:v>45035.53125</c:v>
                </c:pt>
                <c:pt idx="10234">
                  <c:v>45035.534722222219</c:v>
                </c:pt>
                <c:pt idx="10235">
                  <c:v>45035.538194444445</c:v>
                </c:pt>
                <c:pt idx="10236">
                  <c:v>45035.541666666664</c:v>
                </c:pt>
                <c:pt idx="10237">
                  <c:v>45035.545138888891</c:v>
                </c:pt>
                <c:pt idx="10238">
                  <c:v>45035.548611111109</c:v>
                </c:pt>
                <c:pt idx="10239">
                  <c:v>45035.552083333336</c:v>
                </c:pt>
                <c:pt idx="10240">
                  <c:v>45035.555555555555</c:v>
                </c:pt>
                <c:pt idx="10241">
                  <c:v>45035.559027777781</c:v>
                </c:pt>
                <c:pt idx="10242">
                  <c:v>45035.5625</c:v>
                </c:pt>
                <c:pt idx="10243">
                  <c:v>45035.565972222219</c:v>
                </c:pt>
                <c:pt idx="10244">
                  <c:v>45035.569444444445</c:v>
                </c:pt>
                <c:pt idx="10245">
                  <c:v>45035.572916666664</c:v>
                </c:pt>
                <c:pt idx="10246">
                  <c:v>45035.576388888891</c:v>
                </c:pt>
                <c:pt idx="10247">
                  <c:v>45035.579861111109</c:v>
                </c:pt>
                <c:pt idx="10248">
                  <c:v>45035.583333333336</c:v>
                </c:pt>
                <c:pt idx="10249">
                  <c:v>45035.586805555555</c:v>
                </c:pt>
                <c:pt idx="10250">
                  <c:v>45035.590277777781</c:v>
                </c:pt>
                <c:pt idx="10251">
                  <c:v>45035.59375</c:v>
                </c:pt>
                <c:pt idx="10252">
                  <c:v>45035.597222222219</c:v>
                </c:pt>
                <c:pt idx="10253">
                  <c:v>45035.600694444445</c:v>
                </c:pt>
                <c:pt idx="10254">
                  <c:v>45035.604166666664</c:v>
                </c:pt>
                <c:pt idx="10255">
                  <c:v>45035.607638888891</c:v>
                </c:pt>
                <c:pt idx="10256">
                  <c:v>45035.611111111109</c:v>
                </c:pt>
                <c:pt idx="10257">
                  <c:v>45035.614583333336</c:v>
                </c:pt>
                <c:pt idx="10258">
                  <c:v>45035.618055555555</c:v>
                </c:pt>
                <c:pt idx="10259">
                  <c:v>45035.621527777781</c:v>
                </c:pt>
                <c:pt idx="10260">
                  <c:v>45035.625</c:v>
                </c:pt>
                <c:pt idx="10261">
                  <c:v>45035.628472222219</c:v>
                </c:pt>
                <c:pt idx="10262">
                  <c:v>45035.631944444445</c:v>
                </c:pt>
                <c:pt idx="10263">
                  <c:v>45035.635416666664</c:v>
                </c:pt>
                <c:pt idx="10264">
                  <c:v>45035.638888888891</c:v>
                </c:pt>
                <c:pt idx="10265">
                  <c:v>45035.642361111109</c:v>
                </c:pt>
                <c:pt idx="10266">
                  <c:v>45035.645833333336</c:v>
                </c:pt>
                <c:pt idx="10267">
                  <c:v>45035.649305555555</c:v>
                </c:pt>
                <c:pt idx="10268">
                  <c:v>45035.652777777781</c:v>
                </c:pt>
                <c:pt idx="10269">
                  <c:v>45035.65625</c:v>
                </c:pt>
                <c:pt idx="10270">
                  <c:v>45035.659722222219</c:v>
                </c:pt>
                <c:pt idx="10271">
                  <c:v>45035.663194444445</c:v>
                </c:pt>
                <c:pt idx="10272">
                  <c:v>45035.666666666664</c:v>
                </c:pt>
                <c:pt idx="10273">
                  <c:v>45035.670138888891</c:v>
                </c:pt>
                <c:pt idx="10274">
                  <c:v>45035.673611111109</c:v>
                </c:pt>
                <c:pt idx="10275">
                  <c:v>45035.677083333336</c:v>
                </c:pt>
                <c:pt idx="10276">
                  <c:v>45035.680555555555</c:v>
                </c:pt>
                <c:pt idx="10277">
                  <c:v>45035.684027777781</c:v>
                </c:pt>
                <c:pt idx="10278">
                  <c:v>45035.6875</c:v>
                </c:pt>
                <c:pt idx="10279">
                  <c:v>45035.690972222219</c:v>
                </c:pt>
                <c:pt idx="10280">
                  <c:v>45035.694444444445</c:v>
                </c:pt>
                <c:pt idx="10281">
                  <c:v>45035.697916666664</c:v>
                </c:pt>
                <c:pt idx="10282">
                  <c:v>45035.701388888891</c:v>
                </c:pt>
                <c:pt idx="10283">
                  <c:v>45035.704861111109</c:v>
                </c:pt>
                <c:pt idx="10284">
                  <c:v>45035.708333333336</c:v>
                </c:pt>
                <c:pt idx="10285">
                  <c:v>45035.711805555555</c:v>
                </c:pt>
                <c:pt idx="10286">
                  <c:v>45035.715277777781</c:v>
                </c:pt>
                <c:pt idx="10287">
                  <c:v>45035.71875</c:v>
                </c:pt>
                <c:pt idx="10288">
                  <c:v>45035.722222222219</c:v>
                </c:pt>
                <c:pt idx="10289">
                  <c:v>45035.725694444445</c:v>
                </c:pt>
                <c:pt idx="10290">
                  <c:v>45035.729166666664</c:v>
                </c:pt>
                <c:pt idx="10291">
                  <c:v>45035.732638888891</c:v>
                </c:pt>
                <c:pt idx="10292">
                  <c:v>45035.736111111109</c:v>
                </c:pt>
                <c:pt idx="10293">
                  <c:v>45035.739583333336</c:v>
                </c:pt>
                <c:pt idx="10294">
                  <c:v>45035.743055555555</c:v>
                </c:pt>
                <c:pt idx="10295">
                  <c:v>45035.746527777781</c:v>
                </c:pt>
                <c:pt idx="10296">
                  <c:v>45035.75</c:v>
                </c:pt>
                <c:pt idx="10297">
                  <c:v>45035.753472222219</c:v>
                </c:pt>
                <c:pt idx="10298">
                  <c:v>45035.756944444445</c:v>
                </c:pt>
                <c:pt idx="10299">
                  <c:v>45035.760416666664</c:v>
                </c:pt>
                <c:pt idx="10300">
                  <c:v>45035.763888888891</c:v>
                </c:pt>
                <c:pt idx="10301">
                  <c:v>45035.767361111109</c:v>
                </c:pt>
                <c:pt idx="10302">
                  <c:v>45035.770833333336</c:v>
                </c:pt>
                <c:pt idx="10303">
                  <c:v>45035.774305555555</c:v>
                </c:pt>
                <c:pt idx="10304">
                  <c:v>45035.777777777781</c:v>
                </c:pt>
                <c:pt idx="10305">
                  <c:v>45035.78125</c:v>
                </c:pt>
                <c:pt idx="10306">
                  <c:v>45035.784722222219</c:v>
                </c:pt>
                <c:pt idx="10307">
                  <c:v>45035.788194444445</c:v>
                </c:pt>
                <c:pt idx="10308">
                  <c:v>45035.791666666664</c:v>
                </c:pt>
                <c:pt idx="10309">
                  <c:v>45035.795138888891</c:v>
                </c:pt>
                <c:pt idx="10310">
                  <c:v>45035.798611111109</c:v>
                </c:pt>
                <c:pt idx="10311">
                  <c:v>45035.802083333336</c:v>
                </c:pt>
                <c:pt idx="10312">
                  <c:v>45035.805555555555</c:v>
                </c:pt>
                <c:pt idx="10313">
                  <c:v>45035.809027777781</c:v>
                </c:pt>
                <c:pt idx="10314">
                  <c:v>45035.8125</c:v>
                </c:pt>
                <c:pt idx="10315">
                  <c:v>45035.815972222219</c:v>
                </c:pt>
                <c:pt idx="10316">
                  <c:v>45035.819444444445</c:v>
                </c:pt>
                <c:pt idx="10317">
                  <c:v>45035.822916666664</c:v>
                </c:pt>
                <c:pt idx="10318">
                  <c:v>45035.826388888891</c:v>
                </c:pt>
                <c:pt idx="10319">
                  <c:v>45035.829861111109</c:v>
                </c:pt>
                <c:pt idx="10320">
                  <c:v>45035.833333333336</c:v>
                </c:pt>
                <c:pt idx="10321">
                  <c:v>45035.836805555555</c:v>
                </c:pt>
                <c:pt idx="10322">
                  <c:v>45035.840277777781</c:v>
                </c:pt>
                <c:pt idx="10323">
                  <c:v>45035.84375</c:v>
                </c:pt>
                <c:pt idx="10324">
                  <c:v>45035.847222222219</c:v>
                </c:pt>
                <c:pt idx="10325">
                  <c:v>45035.850694444445</c:v>
                </c:pt>
                <c:pt idx="10326">
                  <c:v>45035.854166666664</c:v>
                </c:pt>
                <c:pt idx="10327">
                  <c:v>45035.857638888891</c:v>
                </c:pt>
                <c:pt idx="10328">
                  <c:v>45035.861111111109</c:v>
                </c:pt>
                <c:pt idx="10329">
                  <c:v>45035.864583333336</c:v>
                </c:pt>
                <c:pt idx="10330">
                  <c:v>45035.868055555555</c:v>
                </c:pt>
                <c:pt idx="10331">
                  <c:v>45035.871527777781</c:v>
                </c:pt>
                <c:pt idx="10332">
                  <c:v>45035.875</c:v>
                </c:pt>
                <c:pt idx="10333">
                  <c:v>45035.878472222219</c:v>
                </c:pt>
                <c:pt idx="10334">
                  <c:v>45035.881944444445</c:v>
                </c:pt>
                <c:pt idx="10335">
                  <c:v>45035.885416666664</c:v>
                </c:pt>
                <c:pt idx="10336">
                  <c:v>45035.888888888891</c:v>
                </c:pt>
                <c:pt idx="10337">
                  <c:v>45035.892361111109</c:v>
                </c:pt>
                <c:pt idx="10338">
                  <c:v>45035.895833333336</c:v>
                </c:pt>
                <c:pt idx="10339">
                  <c:v>45035.899305555555</c:v>
                </c:pt>
                <c:pt idx="10340">
                  <c:v>45035.902777777781</c:v>
                </c:pt>
                <c:pt idx="10341">
                  <c:v>45035.90625</c:v>
                </c:pt>
                <c:pt idx="10342">
                  <c:v>45035.909722222219</c:v>
                </c:pt>
                <c:pt idx="10343">
                  <c:v>45035.913194444445</c:v>
                </c:pt>
                <c:pt idx="10344">
                  <c:v>45035.916666666664</c:v>
                </c:pt>
                <c:pt idx="10345">
                  <c:v>45035.920138888891</c:v>
                </c:pt>
                <c:pt idx="10346">
                  <c:v>45035.923611111109</c:v>
                </c:pt>
                <c:pt idx="10347">
                  <c:v>45035.927083333336</c:v>
                </c:pt>
                <c:pt idx="10348">
                  <c:v>45035.930555555555</c:v>
                </c:pt>
                <c:pt idx="10349">
                  <c:v>45035.934027777781</c:v>
                </c:pt>
                <c:pt idx="10350">
                  <c:v>45035.9375</c:v>
                </c:pt>
                <c:pt idx="10351">
                  <c:v>45035.940972222219</c:v>
                </c:pt>
                <c:pt idx="10352">
                  <c:v>45035.944444444445</c:v>
                </c:pt>
                <c:pt idx="10353">
                  <c:v>45035.947916666664</c:v>
                </c:pt>
                <c:pt idx="10354">
                  <c:v>45035.951388888891</c:v>
                </c:pt>
                <c:pt idx="10355">
                  <c:v>45035.954861111109</c:v>
                </c:pt>
                <c:pt idx="10356">
                  <c:v>45035.958333333336</c:v>
                </c:pt>
                <c:pt idx="10357">
                  <c:v>45035.961805555555</c:v>
                </c:pt>
                <c:pt idx="10358">
                  <c:v>45035.965277777781</c:v>
                </c:pt>
                <c:pt idx="10359">
                  <c:v>45035.96875</c:v>
                </c:pt>
                <c:pt idx="10360">
                  <c:v>45035.972222222219</c:v>
                </c:pt>
                <c:pt idx="10361">
                  <c:v>45035.975694444445</c:v>
                </c:pt>
                <c:pt idx="10362">
                  <c:v>45035.979166666664</c:v>
                </c:pt>
                <c:pt idx="10363">
                  <c:v>45035.982638888891</c:v>
                </c:pt>
                <c:pt idx="10364">
                  <c:v>45035.986111111109</c:v>
                </c:pt>
                <c:pt idx="10365">
                  <c:v>45035.989583333336</c:v>
                </c:pt>
                <c:pt idx="10366">
                  <c:v>45035.993055555555</c:v>
                </c:pt>
                <c:pt idx="10367">
                  <c:v>45035.996527777781</c:v>
                </c:pt>
                <c:pt idx="10368">
                  <c:v>45036</c:v>
                </c:pt>
                <c:pt idx="10369">
                  <c:v>45036.003472222219</c:v>
                </c:pt>
                <c:pt idx="10370">
                  <c:v>45036.006944444445</c:v>
                </c:pt>
                <c:pt idx="10371">
                  <c:v>45036.010416666664</c:v>
                </c:pt>
                <c:pt idx="10372">
                  <c:v>45036.013888888891</c:v>
                </c:pt>
                <c:pt idx="10373">
                  <c:v>45036.017361111109</c:v>
                </c:pt>
                <c:pt idx="10374">
                  <c:v>45036.020833333336</c:v>
                </c:pt>
                <c:pt idx="10375">
                  <c:v>45036.024305555555</c:v>
                </c:pt>
                <c:pt idx="10376">
                  <c:v>45036.027777777781</c:v>
                </c:pt>
                <c:pt idx="10377">
                  <c:v>45036.03125</c:v>
                </c:pt>
                <c:pt idx="10378">
                  <c:v>45036.034722222219</c:v>
                </c:pt>
                <c:pt idx="10379">
                  <c:v>45036.038194444445</c:v>
                </c:pt>
                <c:pt idx="10380">
                  <c:v>45036.041666666664</c:v>
                </c:pt>
                <c:pt idx="10381">
                  <c:v>45036.045138888891</c:v>
                </c:pt>
                <c:pt idx="10382">
                  <c:v>45036.048611111109</c:v>
                </c:pt>
                <c:pt idx="10383">
                  <c:v>45036.052083333336</c:v>
                </c:pt>
                <c:pt idx="10384">
                  <c:v>45036.055555555555</c:v>
                </c:pt>
                <c:pt idx="10385">
                  <c:v>45036.059027777781</c:v>
                </c:pt>
                <c:pt idx="10386">
                  <c:v>45036.0625</c:v>
                </c:pt>
                <c:pt idx="10387">
                  <c:v>45036.065972222219</c:v>
                </c:pt>
                <c:pt idx="10388">
                  <c:v>45036.069444444445</c:v>
                </c:pt>
                <c:pt idx="10389">
                  <c:v>45036.072916666664</c:v>
                </c:pt>
                <c:pt idx="10390">
                  <c:v>45036.076388888891</c:v>
                </c:pt>
                <c:pt idx="10391">
                  <c:v>45036.079861111109</c:v>
                </c:pt>
                <c:pt idx="10392">
                  <c:v>45036.083333333336</c:v>
                </c:pt>
                <c:pt idx="10393">
                  <c:v>45036.086805555555</c:v>
                </c:pt>
                <c:pt idx="10394">
                  <c:v>45036.090277777781</c:v>
                </c:pt>
                <c:pt idx="10395">
                  <c:v>45036.09375</c:v>
                </c:pt>
                <c:pt idx="10396">
                  <c:v>45036.097222222219</c:v>
                </c:pt>
                <c:pt idx="10397">
                  <c:v>45036.100694444445</c:v>
                </c:pt>
                <c:pt idx="10398">
                  <c:v>45036.104166666664</c:v>
                </c:pt>
                <c:pt idx="10399">
                  <c:v>45036.107638888891</c:v>
                </c:pt>
                <c:pt idx="10400">
                  <c:v>45036.111111111109</c:v>
                </c:pt>
                <c:pt idx="10401">
                  <c:v>45036.114583333336</c:v>
                </c:pt>
                <c:pt idx="10402">
                  <c:v>45036.118055555555</c:v>
                </c:pt>
                <c:pt idx="10403">
                  <c:v>45036.121527777781</c:v>
                </c:pt>
                <c:pt idx="10404">
                  <c:v>45036.125</c:v>
                </c:pt>
                <c:pt idx="10405">
                  <c:v>45036.128472222219</c:v>
                </c:pt>
                <c:pt idx="10406">
                  <c:v>45036.131944444445</c:v>
                </c:pt>
                <c:pt idx="10407">
                  <c:v>45036.135416666664</c:v>
                </c:pt>
                <c:pt idx="10408">
                  <c:v>45036.138888888891</c:v>
                </c:pt>
                <c:pt idx="10409">
                  <c:v>45036.142361111109</c:v>
                </c:pt>
                <c:pt idx="10410">
                  <c:v>45036.145833333336</c:v>
                </c:pt>
                <c:pt idx="10411">
                  <c:v>45036.149305555555</c:v>
                </c:pt>
                <c:pt idx="10412">
                  <c:v>45036.152777777781</c:v>
                </c:pt>
                <c:pt idx="10413">
                  <c:v>45036.15625</c:v>
                </c:pt>
                <c:pt idx="10414">
                  <c:v>45036.159722222219</c:v>
                </c:pt>
                <c:pt idx="10415">
                  <c:v>45036.163194444445</c:v>
                </c:pt>
                <c:pt idx="10416">
                  <c:v>45036.166666666664</c:v>
                </c:pt>
                <c:pt idx="10417">
                  <c:v>45036.170138888891</c:v>
                </c:pt>
                <c:pt idx="10418">
                  <c:v>45036.173611111109</c:v>
                </c:pt>
                <c:pt idx="10419">
                  <c:v>45036.177083333336</c:v>
                </c:pt>
                <c:pt idx="10420">
                  <c:v>45036.180555555555</c:v>
                </c:pt>
                <c:pt idx="10421">
                  <c:v>45036.184027777781</c:v>
                </c:pt>
                <c:pt idx="10422">
                  <c:v>45036.1875</c:v>
                </c:pt>
                <c:pt idx="10423">
                  <c:v>45036.190972222219</c:v>
                </c:pt>
                <c:pt idx="10424">
                  <c:v>45036.194444444445</c:v>
                </c:pt>
                <c:pt idx="10425">
                  <c:v>45036.197916666664</c:v>
                </c:pt>
                <c:pt idx="10426">
                  <c:v>45036.201388888891</c:v>
                </c:pt>
                <c:pt idx="10427">
                  <c:v>45036.204861111109</c:v>
                </c:pt>
                <c:pt idx="10428">
                  <c:v>45036.208333333336</c:v>
                </c:pt>
                <c:pt idx="10429">
                  <c:v>45036.211805555555</c:v>
                </c:pt>
                <c:pt idx="10430">
                  <c:v>45036.215277777781</c:v>
                </c:pt>
                <c:pt idx="10431">
                  <c:v>45036.21875</c:v>
                </c:pt>
                <c:pt idx="10432">
                  <c:v>45036.222222222219</c:v>
                </c:pt>
                <c:pt idx="10433">
                  <c:v>45036.225694444445</c:v>
                </c:pt>
                <c:pt idx="10434">
                  <c:v>45036.229166666664</c:v>
                </c:pt>
                <c:pt idx="10435">
                  <c:v>45036.232638888891</c:v>
                </c:pt>
                <c:pt idx="10436">
                  <c:v>45036.236111111109</c:v>
                </c:pt>
                <c:pt idx="10437">
                  <c:v>45036.239583333336</c:v>
                </c:pt>
                <c:pt idx="10438">
                  <c:v>45036.243055555555</c:v>
                </c:pt>
                <c:pt idx="10439">
                  <c:v>45036.246527777781</c:v>
                </c:pt>
                <c:pt idx="10440">
                  <c:v>45036.25</c:v>
                </c:pt>
                <c:pt idx="10441">
                  <c:v>45036.253472222219</c:v>
                </c:pt>
                <c:pt idx="10442">
                  <c:v>45036.256944444445</c:v>
                </c:pt>
                <c:pt idx="10443">
                  <c:v>45036.260416666664</c:v>
                </c:pt>
                <c:pt idx="10444">
                  <c:v>45036.263888888891</c:v>
                </c:pt>
                <c:pt idx="10445">
                  <c:v>45036.267361111109</c:v>
                </c:pt>
                <c:pt idx="10446">
                  <c:v>45036.270833333336</c:v>
                </c:pt>
                <c:pt idx="10447">
                  <c:v>45036.274305555555</c:v>
                </c:pt>
                <c:pt idx="10448">
                  <c:v>45036.277777777781</c:v>
                </c:pt>
                <c:pt idx="10449">
                  <c:v>45036.28125</c:v>
                </c:pt>
                <c:pt idx="10450">
                  <c:v>45036.284722222219</c:v>
                </c:pt>
                <c:pt idx="10451">
                  <c:v>45036.288194444445</c:v>
                </c:pt>
                <c:pt idx="10452">
                  <c:v>45036.291666666664</c:v>
                </c:pt>
                <c:pt idx="10453">
                  <c:v>45036.295138888891</c:v>
                </c:pt>
                <c:pt idx="10454">
                  <c:v>45036.298611111109</c:v>
                </c:pt>
                <c:pt idx="10455">
                  <c:v>45036.302083333336</c:v>
                </c:pt>
                <c:pt idx="10456">
                  <c:v>45036.305555555555</c:v>
                </c:pt>
                <c:pt idx="10457">
                  <c:v>45036.309027777781</c:v>
                </c:pt>
                <c:pt idx="10458">
                  <c:v>45036.3125</c:v>
                </c:pt>
                <c:pt idx="10459">
                  <c:v>45036.315972222219</c:v>
                </c:pt>
                <c:pt idx="10460">
                  <c:v>45036.319444444445</c:v>
                </c:pt>
                <c:pt idx="10461">
                  <c:v>45036.322916666664</c:v>
                </c:pt>
                <c:pt idx="10462">
                  <c:v>45036.326388888891</c:v>
                </c:pt>
                <c:pt idx="10463">
                  <c:v>45036.329861111109</c:v>
                </c:pt>
                <c:pt idx="10464">
                  <c:v>45036.333333333336</c:v>
                </c:pt>
                <c:pt idx="10465">
                  <c:v>45036.336805555555</c:v>
                </c:pt>
                <c:pt idx="10466">
                  <c:v>45036.340277777781</c:v>
                </c:pt>
                <c:pt idx="10467">
                  <c:v>45036.34375</c:v>
                </c:pt>
                <c:pt idx="10468">
                  <c:v>45036.347222222219</c:v>
                </c:pt>
                <c:pt idx="10469">
                  <c:v>45036.350694444445</c:v>
                </c:pt>
                <c:pt idx="10470">
                  <c:v>45036.354166666664</c:v>
                </c:pt>
                <c:pt idx="10471">
                  <c:v>45036.357638888891</c:v>
                </c:pt>
                <c:pt idx="10472">
                  <c:v>45036.361111111109</c:v>
                </c:pt>
                <c:pt idx="10473">
                  <c:v>45036.364583333336</c:v>
                </c:pt>
                <c:pt idx="10474">
                  <c:v>45036.368055555555</c:v>
                </c:pt>
                <c:pt idx="10475">
                  <c:v>45036.371527777781</c:v>
                </c:pt>
                <c:pt idx="10476">
                  <c:v>45036.375</c:v>
                </c:pt>
                <c:pt idx="10477">
                  <c:v>45036.378472222219</c:v>
                </c:pt>
                <c:pt idx="10478">
                  <c:v>45036.381944444445</c:v>
                </c:pt>
                <c:pt idx="10479">
                  <c:v>45036.385416666664</c:v>
                </c:pt>
                <c:pt idx="10480">
                  <c:v>45036.388888888891</c:v>
                </c:pt>
                <c:pt idx="10481">
                  <c:v>45036.392361111109</c:v>
                </c:pt>
                <c:pt idx="10482">
                  <c:v>45036.395833333336</c:v>
                </c:pt>
                <c:pt idx="10483">
                  <c:v>45036.399305555555</c:v>
                </c:pt>
                <c:pt idx="10484">
                  <c:v>45036.402777777781</c:v>
                </c:pt>
                <c:pt idx="10485">
                  <c:v>45036.40625</c:v>
                </c:pt>
                <c:pt idx="10486">
                  <c:v>45036.409722222219</c:v>
                </c:pt>
                <c:pt idx="10487">
                  <c:v>45036.413194444445</c:v>
                </c:pt>
                <c:pt idx="10488">
                  <c:v>45036.416666666664</c:v>
                </c:pt>
                <c:pt idx="10489">
                  <c:v>45036.420138888891</c:v>
                </c:pt>
                <c:pt idx="10490">
                  <c:v>45036.423611111109</c:v>
                </c:pt>
                <c:pt idx="10491">
                  <c:v>45036.427083333336</c:v>
                </c:pt>
                <c:pt idx="10492">
                  <c:v>45036.430555555555</c:v>
                </c:pt>
                <c:pt idx="10493">
                  <c:v>45036.434027777781</c:v>
                </c:pt>
                <c:pt idx="10494">
                  <c:v>45036.4375</c:v>
                </c:pt>
                <c:pt idx="10495">
                  <c:v>45036.440972222219</c:v>
                </c:pt>
                <c:pt idx="10496">
                  <c:v>45036.444444444445</c:v>
                </c:pt>
                <c:pt idx="10497">
                  <c:v>45036.447916666664</c:v>
                </c:pt>
                <c:pt idx="10498">
                  <c:v>45036.451388888891</c:v>
                </c:pt>
                <c:pt idx="10499">
                  <c:v>45036.454861111109</c:v>
                </c:pt>
                <c:pt idx="10500">
                  <c:v>45036.458333333336</c:v>
                </c:pt>
                <c:pt idx="10501">
                  <c:v>45036.461805555555</c:v>
                </c:pt>
                <c:pt idx="10502">
                  <c:v>45036.465277777781</c:v>
                </c:pt>
                <c:pt idx="10503">
                  <c:v>45036.46875</c:v>
                </c:pt>
                <c:pt idx="10504">
                  <c:v>45036.472222222219</c:v>
                </c:pt>
                <c:pt idx="10505">
                  <c:v>45036.475694444445</c:v>
                </c:pt>
                <c:pt idx="10506">
                  <c:v>45036.479166666664</c:v>
                </c:pt>
                <c:pt idx="10507">
                  <c:v>45036.482638888891</c:v>
                </c:pt>
                <c:pt idx="10508">
                  <c:v>45036.486111111109</c:v>
                </c:pt>
                <c:pt idx="10509">
                  <c:v>45036.489583333336</c:v>
                </c:pt>
                <c:pt idx="10510">
                  <c:v>45036.493055555555</c:v>
                </c:pt>
                <c:pt idx="10511">
                  <c:v>45036.496527777781</c:v>
                </c:pt>
                <c:pt idx="10512">
                  <c:v>45036.5</c:v>
                </c:pt>
                <c:pt idx="10513">
                  <c:v>45036.503472222219</c:v>
                </c:pt>
                <c:pt idx="10514">
                  <c:v>45036.506944444445</c:v>
                </c:pt>
                <c:pt idx="10515">
                  <c:v>45036.510416666664</c:v>
                </c:pt>
                <c:pt idx="10516">
                  <c:v>45036.513888888891</c:v>
                </c:pt>
                <c:pt idx="10517">
                  <c:v>45036.517361111109</c:v>
                </c:pt>
                <c:pt idx="10518">
                  <c:v>45036.520833333336</c:v>
                </c:pt>
                <c:pt idx="10519">
                  <c:v>45036.524305555555</c:v>
                </c:pt>
                <c:pt idx="10520">
                  <c:v>45036.527777777781</c:v>
                </c:pt>
                <c:pt idx="10521">
                  <c:v>45036.53125</c:v>
                </c:pt>
                <c:pt idx="10522">
                  <c:v>45036.534722222219</c:v>
                </c:pt>
                <c:pt idx="10523">
                  <c:v>45036.538194444445</c:v>
                </c:pt>
                <c:pt idx="10524">
                  <c:v>45036.541666666664</c:v>
                </c:pt>
                <c:pt idx="10525">
                  <c:v>45036.545138888891</c:v>
                </c:pt>
                <c:pt idx="10526">
                  <c:v>45036.548611111109</c:v>
                </c:pt>
                <c:pt idx="10527">
                  <c:v>45036.552083333336</c:v>
                </c:pt>
                <c:pt idx="10528">
                  <c:v>45036.555555555555</c:v>
                </c:pt>
                <c:pt idx="10529">
                  <c:v>45036.559027777781</c:v>
                </c:pt>
                <c:pt idx="10530">
                  <c:v>45036.5625</c:v>
                </c:pt>
                <c:pt idx="10531">
                  <c:v>45036.565972222219</c:v>
                </c:pt>
                <c:pt idx="10532">
                  <c:v>45036.569444444445</c:v>
                </c:pt>
                <c:pt idx="10533">
                  <c:v>45036.572916666664</c:v>
                </c:pt>
                <c:pt idx="10534">
                  <c:v>45036.576388888891</c:v>
                </c:pt>
                <c:pt idx="10535">
                  <c:v>45036.579861111109</c:v>
                </c:pt>
                <c:pt idx="10536">
                  <c:v>45036.583333333336</c:v>
                </c:pt>
                <c:pt idx="10537">
                  <c:v>45036.586805555555</c:v>
                </c:pt>
                <c:pt idx="10538">
                  <c:v>45036.590277777781</c:v>
                </c:pt>
                <c:pt idx="10539">
                  <c:v>45036.59375</c:v>
                </c:pt>
                <c:pt idx="10540">
                  <c:v>45036.597222222219</c:v>
                </c:pt>
                <c:pt idx="10541">
                  <c:v>45036.600694444445</c:v>
                </c:pt>
                <c:pt idx="10542">
                  <c:v>45036.604166666664</c:v>
                </c:pt>
                <c:pt idx="10543">
                  <c:v>45036.607638888891</c:v>
                </c:pt>
                <c:pt idx="10544">
                  <c:v>45036.611111111109</c:v>
                </c:pt>
                <c:pt idx="10545">
                  <c:v>45036.614583333336</c:v>
                </c:pt>
                <c:pt idx="10546">
                  <c:v>45036.618055555555</c:v>
                </c:pt>
                <c:pt idx="10547">
                  <c:v>45036.621527777781</c:v>
                </c:pt>
                <c:pt idx="10548">
                  <c:v>45036.625</c:v>
                </c:pt>
                <c:pt idx="10549">
                  <c:v>45036.628472222219</c:v>
                </c:pt>
                <c:pt idx="10550">
                  <c:v>45036.631944444445</c:v>
                </c:pt>
                <c:pt idx="10551">
                  <c:v>45036.635416666664</c:v>
                </c:pt>
                <c:pt idx="10552">
                  <c:v>45036.638888888891</c:v>
                </c:pt>
                <c:pt idx="10553">
                  <c:v>45036.642361111109</c:v>
                </c:pt>
                <c:pt idx="10554">
                  <c:v>45036.645833333336</c:v>
                </c:pt>
                <c:pt idx="10555">
                  <c:v>45036.649305555555</c:v>
                </c:pt>
                <c:pt idx="10556">
                  <c:v>45036.652777777781</c:v>
                </c:pt>
                <c:pt idx="10557">
                  <c:v>45036.65625</c:v>
                </c:pt>
                <c:pt idx="10558">
                  <c:v>45036.659722222219</c:v>
                </c:pt>
                <c:pt idx="10559">
                  <c:v>45036.663194444445</c:v>
                </c:pt>
                <c:pt idx="10560">
                  <c:v>45036.666666666664</c:v>
                </c:pt>
                <c:pt idx="10561">
                  <c:v>45036.670138888891</c:v>
                </c:pt>
                <c:pt idx="10562">
                  <c:v>45036.673611111109</c:v>
                </c:pt>
                <c:pt idx="10563">
                  <c:v>45036.677083333336</c:v>
                </c:pt>
                <c:pt idx="10564">
                  <c:v>45036.680555555555</c:v>
                </c:pt>
                <c:pt idx="10565">
                  <c:v>45036.684027777781</c:v>
                </c:pt>
                <c:pt idx="10566">
                  <c:v>45036.6875</c:v>
                </c:pt>
                <c:pt idx="10567">
                  <c:v>45036.690972222219</c:v>
                </c:pt>
                <c:pt idx="10568">
                  <c:v>45036.694444444445</c:v>
                </c:pt>
                <c:pt idx="10569">
                  <c:v>45036.697916666664</c:v>
                </c:pt>
                <c:pt idx="10570">
                  <c:v>45036.701388888891</c:v>
                </c:pt>
                <c:pt idx="10571">
                  <c:v>45036.704861111109</c:v>
                </c:pt>
                <c:pt idx="10572">
                  <c:v>45036.708333333336</c:v>
                </c:pt>
                <c:pt idx="10573">
                  <c:v>45036.711805555555</c:v>
                </c:pt>
                <c:pt idx="10574">
                  <c:v>45036.715277777781</c:v>
                </c:pt>
                <c:pt idx="10575">
                  <c:v>45036.71875</c:v>
                </c:pt>
                <c:pt idx="10576">
                  <c:v>45036.722222222219</c:v>
                </c:pt>
                <c:pt idx="10577">
                  <c:v>45036.725694444445</c:v>
                </c:pt>
                <c:pt idx="10578">
                  <c:v>45036.729166666664</c:v>
                </c:pt>
                <c:pt idx="10579">
                  <c:v>45036.732638888891</c:v>
                </c:pt>
                <c:pt idx="10580">
                  <c:v>45036.736111111109</c:v>
                </c:pt>
                <c:pt idx="10581">
                  <c:v>45036.739583333336</c:v>
                </c:pt>
                <c:pt idx="10582">
                  <c:v>45036.743055555555</c:v>
                </c:pt>
                <c:pt idx="10583">
                  <c:v>45036.746527777781</c:v>
                </c:pt>
                <c:pt idx="10584">
                  <c:v>45036.75</c:v>
                </c:pt>
                <c:pt idx="10585">
                  <c:v>45036.753472222219</c:v>
                </c:pt>
                <c:pt idx="10586">
                  <c:v>45036.756944444445</c:v>
                </c:pt>
                <c:pt idx="10587">
                  <c:v>45036.760416666664</c:v>
                </c:pt>
                <c:pt idx="10588">
                  <c:v>45036.763888888891</c:v>
                </c:pt>
                <c:pt idx="10589">
                  <c:v>45036.767361111109</c:v>
                </c:pt>
                <c:pt idx="10590">
                  <c:v>45036.770833333336</c:v>
                </c:pt>
                <c:pt idx="10591">
                  <c:v>45036.774305555555</c:v>
                </c:pt>
                <c:pt idx="10592">
                  <c:v>45036.777777777781</c:v>
                </c:pt>
                <c:pt idx="10593">
                  <c:v>45036.78125</c:v>
                </c:pt>
                <c:pt idx="10594">
                  <c:v>45036.784722222219</c:v>
                </c:pt>
                <c:pt idx="10595">
                  <c:v>45036.788194444445</c:v>
                </c:pt>
                <c:pt idx="10596">
                  <c:v>45036.791666666664</c:v>
                </c:pt>
                <c:pt idx="10597">
                  <c:v>45036.795138888891</c:v>
                </c:pt>
                <c:pt idx="10598">
                  <c:v>45036.798611111109</c:v>
                </c:pt>
                <c:pt idx="10599">
                  <c:v>45036.802083333336</c:v>
                </c:pt>
                <c:pt idx="10600">
                  <c:v>45036.805555555555</c:v>
                </c:pt>
                <c:pt idx="10601">
                  <c:v>45036.809027777781</c:v>
                </c:pt>
                <c:pt idx="10602">
                  <c:v>45036.8125</c:v>
                </c:pt>
                <c:pt idx="10603">
                  <c:v>45036.815972222219</c:v>
                </c:pt>
                <c:pt idx="10604">
                  <c:v>45036.819444444445</c:v>
                </c:pt>
                <c:pt idx="10605">
                  <c:v>45036.822916666664</c:v>
                </c:pt>
                <c:pt idx="10606">
                  <c:v>45036.826388888891</c:v>
                </c:pt>
                <c:pt idx="10607">
                  <c:v>45036.829861111109</c:v>
                </c:pt>
                <c:pt idx="10608">
                  <c:v>45036.833333333336</c:v>
                </c:pt>
                <c:pt idx="10609">
                  <c:v>45036.836805555555</c:v>
                </c:pt>
                <c:pt idx="10610">
                  <c:v>45036.840277777781</c:v>
                </c:pt>
                <c:pt idx="10611">
                  <c:v>45036.84375</c:v>
                </c:pt>
                <c:pt idx="10612">
                  <c:v>45036.847222222219</c:v>
                </c:pt>
                <c:pt idx="10613">
                  <c:v>45036.850694444445</c:v>
                </c:pt>
                <c:pt idx="10614">
                  <c:v>45036.854166666664</c:v>
                </c:pt>
                <c:pt idx="10615">
                  <c:v>45036.857638888891</c:v>
                </c:pt>
                <c:pt idx="10616">
                  <c:v>45036.861111111109</c:v>
                </c:pt>
                <c:pt idx="10617">
                  <c:v>45036.864583333336</c:v>
                </c:pt>
                <c:pt idx="10618">
                  <c:v>45036.868055555555</c:v>
                </c:pt>
                <c:pt idx="10619">
                  <c:v>45036.871527777781</c:v>
                </c:pt>
                <c:pt idx="10620">
                  <c:v>45036.875</c:v>
                </c:pt>
                <c:pt idx="10621">
                  <c:v>45036.878472222219</c:v>
                </c:pt>
                <c:pt idx="10622">
                  <c:v>45036.881944444445</c:v>
                </c:pt>
                <c:pt idx="10623">
                  <c:v>45036.885416666664</c:v>
                </c:pt>
                <c:pt idx="10624">
                  <c:v>45036.888888888891</c:v>
                </c:pt>
                <c:pt idx="10625">
                  <c:v>45036.892361111109</c:v>
                </c:pt>
                <c:pt idx="10626">
                  <c:v>45036.895833333336</c:v>
                </c:pt>
                <c:pt idx="10627">
                  <c:v>45036.899305555555</c:v>
                </c:pt>
                <c:pt idx="10628">
                  <c:v>45036.902777777781</c:v>
                </c:pt>
                <c:pt idx="10629">
                  <c:v>45036.90625</c:v>
                </c:pt>
                <c:pt idx="10630">
                  <c:v>45036.909722222219</c:v>
                </c:pt>
                <c:pt idx="10631">
                  <c:v>45036.913194444445</c:v>
                </c:pt>
                <c:pt idx="10632">
                  <c:v>45036.916666666664</c:v>
                </c:pt>
                <c:pt idx="10633">
                  <c:v>45036.920138888891</c:v>
                </c:pt>
                <c:pt idx="10634">
                  <c:v>45036.923611111109</c:v>
                </c:pt>
                <c:pt idx="10635">
                  <c:v>45036.927083333336</c:v>
                </c:pt>
                <c:pt idx="10636">
                  <c:v>45036.930555555555</c:v>
                </c:pt>
                <c:pt idx="10637">
                  <c:v>45036.934027777781</c:v>
                </c:pt>
                <c:pt idx="10638">
                  <c:v>45036.9375</c:v>
                </c:pt>
                <c:pt idx="10639">
                  <c:v>45036.940972222219</c:v>
                </c:pt>
                <c:pt idx="10640">
                  <c:v>45036.944444444445</c:v>
                </c:pt>
                <c:pt idx="10641">
                  <c:v>45036.947916666664</c:v>
                </c:pt>
                <c:pt idx="10642">
                  <c:v>45036.951388888891</c:v>
                </c:pt>
                <c:pt idx="10643">
                  <c:v>45036.954861111109</c:v>
                </c:pt>
                <c:pt idx="10644">
                  <c:v>45036.958333333336</c:v>
                </c:pt>
                <c:pt idx="10645">
                  <c:v>45036.961805555555</c:v>
                </c:pt>
                <c:pt idx="10646">
                  <c:v>45036.965277777781</c:v>
                </c:pt>
                <c:pt idx="10647">
                  <c:v>45036.96875</c:v>
                </c:pt>
                <c:pt idx="10648">
                  <c:v>45036.972222222219</c:v>
                </c:pt>
                <c:pt idx="10649">
                  <c:v>45036.975694444445</c:v>
                </c:pt>
                <c:pt idx="10650">
                  <c:v>45036.979166666664</c:v>
                </c:pt>
                <c:pt idx="10651">
                  <c:v>45036.982638888891</c:v>
                </c:pt>
                <c:pt idx="10652">
                  <c:v>45036.986111111109</c:v>
                </c:pt>
                <c:pt idx="10653">
                  <c:v>45036.989583333336</c:v>
                </c:pt>
                <c:pt idx="10654">
                  <c:v>45036.993055555555</c:v>
                </c:pt>
                <c:pt idx="10655">
                  <c:v>45036.996527777781</c:v>
                </c:pt>
                <c:pt idx="10656">
                  <c:v>45037</c:v>
                </c:pt>
                <c:pt idx="10657">
                  <c:v>45037.003472222219</c:v>
                </c:pt>
                <c:pt idx="10658">
                  <c:v>45037.006944444445</c:v>
                </c:pt>
                <c:pt idx="10659">
                  <c:v>45037.010416666664</c:v>
                </c:pt>
                <c:pt idx="10660">
                  <c:v>45037.013888888891</c:v>
                </c:pt>
                <c:pt idx="10661">
                  <c:v>45037.017361111109</c:v>
                </c:pt>
                <c:pt idx="10662">
                  <c:v>45037.020833333336</c:v>
                </c:pt>
                <c:pt idx="10663">
                  <c:v>45037.024305555555</c:v>
                </c:pt>
                <c:pt idx="10664">
                  <c:v>45037.027777777781</c:v>
                </c:pt>
                <c:pt idx="10665">
                  <c:v>45037.03125</c:v>
                </c:pt>
                <c:pt idx="10666">
                  <c:v>45037.034722222219</c:v>
                </c:pt>
                <c:pt idx="10667">
                  <c:v>45037.038194444445</c:v>
                </c:pt>
                <c:pt idx="10668">
                  <c:v>45037.041666666664</c:v>
                </c:pt>
                <c:pt idx="10669">
                  <c:v>45037.045138888891</c:v>
                </c:pt>
                <c:pt idx="10670">
                  <c:v>45037.048611111109</c:v>
                </c:pt>
                <c:pt idx="10671">
                  <c:v>45037.052083333336</c:v>
                </c:pt>
                <c:pt idx="10672">
                  <c:v>45037.055555555555</c:v>
                </c:pt>
                <c:pt idx="10673">
                  <c:v>45037.059027777781</c:v>
                </c:pt>
                <c:pt idx="10674">
                  <c:v>45037.0625</c:v>
                </c:pt>
                <c:pt idx="10675">
                  <c:v>45037.065972222219</c:v>
                </c:pt>
                <c:pt idx="10676">
                  <c:v>45037.069444444445</c:v>
                </c:pt>
                <c:pt idx="10677">
                  <c:v>45037.072916666664</c:v>
                </c:pt>
                <c:pt idx="10678">
                  <c:v>45037.076388888891</c:v>
                </c:pt>
                <c:pt idx="10679">
                  <c:v>45037.079861111109</c:v>
                </c:pt>
                <c:pt idx="10680">
                  <c:v>45037.083333333336</c:v>
                </c:pt>
                <c:pt idx="10681">
                  <c:v>45037.086805555555</c:v>
                </c:pt>
                <c:pt idx="10682">
                  <c:v>45037.090277777781</c:v>
                </c:pt>
                <c:pt idx="10683">
                  <c:v>45037.09375</c:v>
                </c:pt>
                <c:pt idx="10684">
                  <c:v>45037.097222222219</c:v>
                </c:pt>
                <c:pt idx="10685">
                  <c:v>45037.100694444445</c:v>
                </c:pt>
                <c:pt idx="10686">
                  <c:v>45037.104166666664</c:v>
                </c:pt>
                <c:pt idx="10687">
                  <c:v>45037.107638888891</c:v>
                </c:pt>
                <c:pt idx="10688">
                  <c:v>45037.111111111109</c:v>
                </c:pt>
                <c:pt idx="10689">
                  <c:v>45037.114583333336</c:v>
                </c:pt>
                <c:pt idx="10690">
                  <c:v>45037.118055555555</c:v>
                </c:pt>
                <c:pt idx="10691">
                  <c:v>45037.121527777781</c:v>
                </c:pt>
                <c:pt idx="10692">
                  <c:v>45037.125</c:v>
                </c:pt>
                <c:pt idx="10693">
                  <c:v>45037.128472222219</c:v>
                </c:pt>
                <c:pt idx="10694">
                  <c:v>45037.131944444445</c:v>
                </c:pt>
                <c:pt idx="10695">
                  <c:v>45037.135416666664</c:v>
                </c:pt>
                <c:pt idx="10696">
                  <c:v>45037.138888888891</c:v>
                </c:pt>
                <c:pt idx="10697">
                  <c:v>45037.142361111109</c:v>
                </c:pt>
                <c:pt idx="10698">
                  <c:v>45037.145833333336</c:v>
                </c:pt>
                <c:pt idx="10699">
                  <c:v>45037.149305555555</c:v>
                </c:pt>
                <c:pt idx="10700">
                  <c:v>45037.152777777781</c:v>
                </c:pt>
                <c:pt idx="10701">
                  <c:v>45037.15625</c:v>
                </c:pt>
                <c:pt idx="10702">
                  <c:v>45037.159722222219</c:v>
                </c:pt>
                <c:pt idx="10703">
                  <c:v>45037.163194444445</c:v>
                </c:pt>
                <c:pt idx="10704">
                  <c:v>45037.166666666664</c:v>
                </c:pt>
                <c:pt idx="10705">
                  <c:v>45037.170138888891</c:v>
                </c:pt>
                <c:pt idx="10706">
                  <c:v>45037.173611111109</c:v>
                </c:pt>
                <c:pt idx="10707">
                  <c:v>45037.177083333336</c:v>
                </c:pt>
                <c:pt idx="10708">
                  <c:v>45037.180555555555</c:v>
                </c:pt>
                <c:pt idx="10709">
                  <c:v>45037.184027777781</c:v>
                </c:pt>
                <c:pt idx="10710">
                  <c:v>45037.1875</c:v>
                </c:pt>
                <c:pt idx="10711">
                  <c:v>45037.190972222219</c:v>
                </c:pt>
                <c:pt idx="10712">
                  <c:v>45037.194444444445</c:v>
                </c:pt>
                <c:pt idx="10713">
                  <c:v>45037.197916666664</c:v>
                </c:pt>
                <c:pt idx="10714">
                  <c:v>45037.201388888891</c:v>
                </c:pt>
                <c:pt idx="10715">
                  <c:v>45037.204861111109</c:v>
                </c:pt>
                <c:pt idx="10716">
                  <c:v>45037.208333333336</c:v>
                </c:pt>
                <c:pt idx="10717">
                  <c:v>45037.211805555555</c:v>
                </c:pt>
                <c:pt idx="10718">
                  <c:v>45037.215277777781</c:v>
                </c:pt>
                <c:pt idx="10719">
                  <c:v>45037.21875</c:v>
                </c:pt>
                <c:pt idx="10720">
                  <c:v>45037.222222222219</c:v>
                </c:pt>
                <c:pt idx="10721">
                  <c:v>45037.225694444445</c:v>
                </c:pt>
                <c:pt idx="10722">
                  <c:v>45037.229166666664</c:v>
                </c:pt>
                <c:pt idx="10723">
                  <c:v>45037.232638888891</c:v>
                </c:pt>
                <c:pt idx="10724">
                  <c:v>45037.236111111109</c:v>
                </c:pt>
                <c:pt idx="10725">
                  <c:v>45037.239583333336</c:v>
                </c:pt>
                <c:pt idx="10726">
                  <c:v>45037.243055555555</c:v>
                </c:pt>
                <c:pt idx="10727">
                  <c:v>45037.246527777781</c:v>
                </c:pt>
                <c:pt idx="10728">
                  <c:v>45037.25</c:v>
                </c:pt>
                <c:pt idx="10729">
                  <c:v>45037.253472222219</c:v>
                </c:pt>
                <c:pt idx="10730">
                  <c:v>45037.256944444445</c:v>
                </c:pt>
                <c:pt idx="10731">
                  <c:v>45037.260416666664</c:v>
                </c:pt>
                <c:pt idx="10732">
                  <c:v>45037.263888888891</c:v>
                </c:pt>
                <c:pt idx="10733">
                  <c:v>45037.267361111109</c:v>
                </c:pt>
                <c:pt idx="10734">
                  <c:v>45037.270833333336</c:v>
                </c:pt>
                <c:pt idx="10735">
                  <c:v>45037.274305555555</c:v>
                </c:pt>
                <c:pt idx="10736">
                  <c:v>45037.277777777781</c:v>
                </c:pt>
                <c:pt idx="10737">
                  <c:v>45037.28125</c:v>
                </c:pt>
                <c:pt idx="10738">
                  <c:v>45037.284722222219</c:v>
                </c:pt>
                <c:pt idx="10739">
                  <c:v>45037.288194444445</c:v>
                </c:pt>
                <c:pt idx="10740">
                  <c:v>45037.291666666664</c:v>
                </c:pt>
                <c:pt idx="10741">
                  <c:v>45037.295138888891</c:v>
                </c:pt>
                <c:pt idx="10742">
                  <c:v>45037.298611111109</c:v>
                </c:pt>
                <c:pt idx="10743">
                  <c:v>45037.302083333336</c:v>
                </c:pt>
                <c:pt idx="10744">
                  <c:v>45037.305555555555</c:v>
                </c:pt>
                <c:pt idx="10745">
                  <c:v>45037.309027777781</c:v>
                </c:pt>
                <c:pt idx="10746">
                  <c:v>45037.3125</c:v>
                </c:pt>
                <c:pt idx="10747">
                  <c:v>45037.315972222219</c:v>
                </c:pt>
                <c:pt idx="10748">
                  <c:v>45037.319444444445</c:v>
                </c:pt>
                <c:pt idx="10749">
                  <c:v>45037.322916666664</c:v>
                </c:pt>
                <c:pt idx="10750">
                  <c:v>45037.326388888891</c:v>
                </c:pt>
                <c:pt idx="10751">
                  <c:v>45037.329861111109</c:v>
                </c:pt>
                <c:pt idx="10752">
                  <c:v>45037.333333333336</c:v>
                </c:pt>
                <c:pt idx="10753">
                  <c:v>45037.336805555555</c:v>
                </c:pt>
                <c:pt idx="10754">
                  <c:v>45037.340277777781</c:v>
                </c:pt>
                <c:pt idx="10755">
                  <c:v>45037.34375</c:v>
                </c:pt>
                <c:pt idx="10756">
                  <c:v>45037.347222222219</c:v>
                </c:pt>
                <c:pt idx="10757">
                  <c:v>45037.350694444445</c:v>
                </c:pt>
                <c:pt idx="10758">
                  <c:v>45037.354166666664</c:v>
                </c:pt>
                <c:pt idx="10759">
                  <c:v>45037.357638888891</c:v>
                </c:pt>
                <c:pt idx="10760">
                  <c:v>45037.361111111109</c:v>
                </c:pt>
                <c:pt idx="10761">
                  <c:v>45037.364583333336</c:v>
                </c:pt>
                <c:pt idx="10762">
                  <c:v>45037.368055555555</c:v>
                </c:pt>
                <c:pt idx="10763">
                  <c:v>45037.371527777781</c:v>
                </c:pt>
                <c:pt idx="10764">
                  <c:v>45037.375</c:v>
                </c:pt>
                <c:pt idx="10765">
                  <c:v>45037.378472222219</c:v>
                </c:pt>
                <c:pt idx="10766">
                  <c:v>45037.381944444445</c:v>
                </c:pt>
                <c:pt idx="10767">
                  <c:v>45037.385416666664</c:v>
                </c:pt>
                <c:pt idx="10768">
                  <c:v>45037.388888888891</c:v>
                </c:pt>
                <c:pt idx="10769">
                  <c:v>45037.392361111109</c:v>
                </c:pt>
                <c:pt idx="10770">
                  <c:v>45037.395833333336</c:v>
                </c:pt>
                <c:pt idx="10771">
                  <c:v>45037.399305555555</c:v>
                </c:pt>
                <c:pt idx="10772">
                  <c:v>45037.402777777781</c:v>
                </c:pt>
                <c:pt idx="10773">
                  <c:v>45037.40625</c:v>
                </c:pt>
                <c:pt idx="10774">
                  <c:v>45037.409722222219</c:v>
                </c:pt>
                <c:pt idx="10775">
                  <c:v>45037.413194444445</c:v>
                </c:pt>
                <c:pt idx="10776">
                  <c:v>45037.416666666664</c:v>
                </c:pt>
                <c:pt idx="10777">
                  <c:v>45037.420138888891</c:v>
                </c:pt>
                <c:pt idx="10778">
                  <c:v>45037.423611111109</c:v>
                </c:pt>
                <c:pt idx="10779">
                  <c:v>45037.427083333336</c:v>
                </c:pt>
                <c:pt idx="10780">
                  <c:v>45037.430555555555</c:v>
                </c:pt>
                <c:pt idx="10781">
                  <c:v>45037.434027777781</c:v>
                </c:pt>
                <c:pt idx="10782">
                  <c:v>45037.4375</c:v>
                </c:pt>
                <c:pt idx="10783">
                  <c:v>45037.440972222219</c:v>
                </c:pt>
                <c:pt idx="10784">
                  <c:v>45037.444444444445</c:v>
                </c:pt>
                <c:pt idx="10785">
                  <c:v>45037.447916666664</c:v>
                </c:pt>
                <c:pt idx="10786">
                  <c:v>45037.451388888891</c:v>
                </c:pt>
                <c:pt idx="10787">
                  <c:v>45037.454861111109</c:v>
                </c:pt>
                <c:pt idx="10788">
                  <c:v>45037.458333333336</c:v>
                </c:pt>
                <c:pt idx="10789">
                  <c:v>45037.461805555555</c:v>
                </c:pt>
                <c:pt idx="10790">
                  <c:v>45037.465277777781</c:v>
                </c:pt>
                <c:pt idx="10791">
                  <c:v>45037.46875</c:v>
                </c:pt>
                <c:pt idx="10792">
                  <c:v>45037.472222222219</c:v>
                </c:pt>
                <c:pt idx="10793">
                  <c:v>45037.475694444445</c:v>
                </c:pt>
                <c:pt idx="10794">
                  <c:v>45037.479166666664</c:v>
                </c:pt>
                <c:pt idx="10795">
                  <c:v>45037.482638888891</c:v>
                </c:pt>
                <c:pt idx="10796">
                  <c:v>45037.486111111109</c:v>
                </c:pt>
                <c:pt idx="10797">
                  <c:v>45037.489583333336</c:v>
                </c:pt>
                <c:pt idx="10798">
                  <c:v>45037.493055555555</c:v>
                </c:pt>
                <c:pt idx="10799">
                  <c:v>45037.496527777781</c:v>
                </c:pt>
                <c:pt idx="10800">
                  <c:v>45037.5</c:v>
                </c:pt>
                <c:pt idx="10801">
                  <c:v>45037.503472222219</c:v>
                </c:pt>
                <c:pt idx="10802">
                  <c:v>45037.506944444445</c:v>
                </c:pt>
                <c:pt idx="10803">
                  <c:v>45037.510416666664</c:v>
                </c:pt>
                <c:pt idx="10804">
                  <c:v>45037.513888888891</c:v>
                </c:pt>
                <c:pt idx="10805">
                  <c:v>45037.517361111109</c:v>
                </c:pt>
                <c:pt idx="10806">
                  <c:v>45037.520833333336</c:v>
                </c:pt>
                <c:pt idx="10807">
                  <c:v>45037.524305555555</c:v>
                </c:pt>
                <c:pt idx="10808">
                  <c:v>45037.527777777781</c:v>
                </c:pt>
                <c:pt idx="10809">
                  <c:v>45037.53125</c:v>
                </c:pt>
                <c:pt idx="10810">
                  <c:v>45037.534722222219</c:v>
                </c:pt>
                <c:pt idx="10811">
                  <c:v>45037.538194444445</c:v>
                </c:pt>
                <c:pt idx="10812">
                  <c:v>45037.541666666664</c:v>
                </c:pt>
                <c:pt idx="10813">
                  <c:v>45037.545138888891</c:v>
                </c:pt>
                <c:pt idx="10814">
                  <c:v>45037.548611111109</c:v>
                </c:pt>
                <c:pt idx="10815">
                  <c:v>45037.552083333336</c:v>
                </c:pt>
                <c:pt idx="10816">
                  <c:v>45037.555555555555</c:v>
                </c:pt>
                <c:pt idx="10817">
                  <c:v>45037.559027777781</c:v>
                </c:pt>
                <c:pt idx="10818">
                  <c:v>45037.5625</c:v>
                </c:pt>
                <c:pt idx="10819">
                  <c:v>45037.565972222219</c:v>
                </c:pt>
                <c:pt idx="10820">
                  <c:v>45037.569444444445</c:v>
                </c:pt>
                <c:pt idx="10821">
                  <c:v>45037.572916666664</c:v>
                </c:pt>
                <c:pt idx="10822">
                  <c:v>45037.576388888891</c:v>
                </c:pt>
                <c:pt idx="10823">
                  <c:v>45037.579861111109</c:v>
                </c:pt>
                <c:pt idx="10824">
                  <c:v>45037.583333333336</c:v>
                </c:pt>
                <c:pt idx="10825">
                  <c:v>45037.586805555555</c:v>
                </c:pt>
                <c:pt idx="10826">
                  <c:v>45037.590277777781</c:v>
                </c:pt>
                <c:pt idx="10827">
                  <c:v>45037.59375</c:v>
                </c:pt>
                <c:pt idx="10828">
                  <c:v>45037.597222222219</c:v>
                </c:pt>
                <c:pt idx="10829">
                  <c:v>45037.600694444445</c:v>
                </c:pt>
                <c:pt idx="10830">
                  <c:v>45037.604166666664</c:v>
                </c:pt>
                <c:pt idx="10831">
                  <c:v>45037.607638888891</c:v>
                </c:pt>
                <c:pt idx="10832">
                  <c:v>45037.611111111109</c:v>
                </c:pt>
                <c:pt idx="10833">
                  <c:v>45037.614583333336</c:v>
                </c:pt>
                <c:pt idx="10834">
                  <c:v>45037.618055555555</c:v>
                </c:pt>
                <c:pt idx="10835">
                  <c:v>45037.621527777781</c:v>
                </c:pt>
                <c:pt idx="10836">
                  <c:v>45037.625</c:v>
                </c:pt>
                <c:pt idx="10837">
                  <c:v>45037.628472222219</c:v>
                </c:pt>
                <c:pt idx="10838">
                  <c:v>45037.631944444445</c:v>
                </c:pt>
                <c:pt idx="10839">
                  <c:v>45037.635416666664</c:v>
                </c:pt>
                <c:pt idx="10840">
                  <c:v>45037.638888888891</c:v>
                </c:pt>
                <c:pt idx="10841">
                  <c:v>45037.642361111109</c:v>
                </c:pt>
                <c:pt idx="10842">
                  <c:v>45037.645833333336</c:v>
                </c:pt>
                <c:pt idx="10843">
                  <c:v>45037.649305555555</c:v>
                </c:pt>
                <c:pt idx="10844">
                  <c:v>45037.652777777781</c:v>
                </c:pt>
                <c:pt idx="10845">
                  <c:v>45037.65625</c:v>
                </c:pt>
                <c:pt idx="10846">
                  <c:v>45037.659722222219</c:v>
                </c:pt>
                <c:pt idx="10847">
                  <c:v>45037.663194444445</c:v>
                </c:pt>
                <c:pt idx="10848">
                  <c:v>45037.666666666664</c:v>
                </c:pt>
                <c:pt idx="10849">
                  <c:v>45037.670138888891</c:v>
                </c:pt>
                <c:pt idx="10850">
                  <c:v>45037.673611111109</c:v>
                </c:pt>
                <c:pt idx="10851">
                  <c:v>45037.677083333336</c:v>
                </c:pt>
                <c:pt idx="10852">
                  <c:v>45037.680555555555</c:v>
                </c:pt>
                <c:pt idx="10853">
                  <c:v>45037.684027777781</c:v>
                </c:pt>
                <c:pt idx="10854">
                  <c:v>45037.6875</c:v>
                </c:pt>
                <c:pt idx="10855">
                  <c:v>45037.690972222219</c:v>
                </c:pt>
                <c:pt idx="10856">
                  <c:v>45037.694444444445</c:v>
                </c:pt>
                <c:pt idx="10857">
                  <c:v>45037.697916666664</c:v>
                </c:pt>
                <c:pt idx="10858">
                  <c:v>45037.701388888891</c:v>
                </c:pt>
                <c:pt idx="10859">
                  <c:v>45037.704861111109</c:v>
                </c:pt>
                <c:pt idx="10860">
                  <c:v>45037.708333333336</c:v>
                </c:pt>
                <c:pt idx="10861">
                  <c:v>45037.711805555555</c:v>
                </c:pt>
                <c:pt idx="10862">
                  <c:v>45037.715277777781</c:v>
                </c:pt>
                <c:pt idx="10863">
                  <c:v>45037.71875</c:v>
                </c:pt>
                <c:pt idx="10864">
                  <c:v>45037.722222222219</c:v>
                </c:pt>
                <c:pt idx="10865">
                  <c:v>45037.725694444445</c:v>
                </c:pt>
                <c:pt idx="10866">
                  <c:v>45037.729166666664</c:v>
                </c:pt>
                <c:pt idx="10867">
                  <c:v>45037.732638888891</c:v>
                </c:pt>
                <c:pt idx="10868">
                  <c:v>45037.736111111109</c:v>
                </c:pt>
                <c:pt idx="10869">
                  <c:v>45037.739583333336</c:v>
                </c:pt>
                <c:pt idx="10870">
                  <c:v>45037.743055555555</c:v>
                </c:pt>
                <c:pt idx="10871">
                  <c:v>45037.746527777781</c:v>
                </c:pt>
                <c:pt idx="10872">
                  <c:v>45037.75</c:v>
                </c:pt>
                <c:pt idx="10873">
                  <c:v>45037.753472222219</c:v>
                </c:pt>
                <c:pt idx="10874">
                  <c:v>45037.756944444445</c:v>
                </c:pt>
                <c:pt idx="10875">
                  <c:v>45037.760416666664</c:v>
                </c:pt>
                <c:pt idx="10876">
                  <c:v>45037.763888888891</c:v>
                </c:pt>
                <c:pt idx="10877">
                  <c:v>45037.767361111109</c:v>
                </c:pt>
                <c:pt idx="10878">
                  <c:v>45037.770833333336</c:v>
                </c:pt>
                <c:pt idx="10879">
                  <c:v>45037.774305555555</c:v>
                </c:pt>
                <c:pt idx="10880">
                  <c:v>45037.777777777781</c:v>
                </c:pt>
                <c:pt idx="10881">
                  <c:v>45037.78125</c:v>
                </c:pt>
                <c:pt idx="10882">
                  <c:v>45037.784722222219</c:v>
                </c:pt>
                <c:pt idx="10883">
                  <c:v>45037.788194444445</c:v>
                </c:pt>
                <c:pt idx="10884">
                  <c:v>45037.791666666664</c:v>
                </c:pt>
                <c:pt idx="10885">
                  <c:v>45037.795138888891</c:v>
                </c:pt>
                <c:pt idx="10886">
                  <c:v>45037.798611111109</c:v>
                </c:pt>
                <c:pt idx="10887">
                  <c:v>45037.802083333336</c:v>
                </c:pt>
                <c:pt idx="10888">
                  <c:v>45037.805555555555</c:v>
                </c:pt>
                <c:pt idx="10889">
                  <c:v>45037.809027777781</c:v>
                </c:pt>
                <c:pt idx="10890">
                  <c:v>45037.8125</c:v>
                </c:pt>
                <c:pt idx="10891">
                  <c:v>45037.815972222219</c:v>
                </c:pt>
                <c:pt idx="10892">
                  <c:v>45037.819444444445</c:v>
                </c:pt>
                <c:pt idx="10893">
                  <c:v>45037.822916666664</c:v>
                </c:pt>
                <c:pt idx="10894">
                  <c:v>45037.826388888891</c:v>
                </c:pt>
                <c:pt idx="10895">
                  <c:v>45037.829861111109</c:v>
                </c:pt>
                <c:pt idx="10896">
                  <c:v>45037.833333333336</c:v>
                </c:pt>
                <c:pt idx="10897">
                  <c:v>45037.836805555555</c:v>
                </c:pt>
                <c:pt idx="10898">
                  <c:v>45037.840277777781</c:v>
                </c:pt>
                <c:pt idx="10899">
                  <c:v>45037.84375</c:v>
                </c:pt>
                <c:pt idx="10900">
                  <c:v>45037.847222222219</c:v>
                </c:pt>
                <c:pt idx="10901">
                  <c:v>45037.850694444445</c:v>
                </c:pt>
                <c:pt idx="10902">
                  <c:v>45037.854166666664</c:v>
                </c:pt>
                <c:pt idx="10903">
                  <c:v>45037.857638888891</c:v>
                </c:pt>
                <c:pt idx="10904">
                  <c:v>45037.861111111109</c:v>
                </c:pt>
                <c:pt idx="10905">
                  <c:v>45037.864583333336</c:v>
                </c:pt>
                <c:pt idx="10906">
                  <c:v>45037.868055555555</c:v>
                </c:pt>
                <c:pt idx="10907">
                  <c:v>45037.871527777781</c:v>
                </c:pt>
                <c:pt idx="10908">
                  <c:v>45037.875</c:v>
                </c:pt>
                <c:pt idx="10909">
                  <c:v>45037.878472222219</c:v>
                </c:pt>
                <c:pt idx="10910">
                  <c:v>45037.881944444445</c:v>
                </c:pt>
                <c:pt idx="10911">
                  <c:v>45037.885416666664</c:v>
                </c:pt>
                <c:pt idx="10912">
                  <c:v>45037.888888888891</c:v>
                </c:pt>
                <c:pt idx="10913">
                  <c:v>45037.892361111109</c:v>
                </c:pt>
                <c:pt idx="10914">
                  <c:v>45037.895833333336</c:v>
                </c:pt>
                <c:pt idx="10915">
                  <c:v>45037.899305555555</c:v>
                </c:pt>
                <c:pt idx="10916">
                  <c:v>45037.902777777781</c:v>
                </c:pt>
                <c:pt idx="10917">
                  <c:v>45037.90625</c:v>
                </c:pt>
                <c:pt idx="10918">
                  <c:v>45037.909722222219</c:v>
                </c:pt>
                <c:pt idx="10919">
                  <c:v>45037.913194444445</c:v>
                </c:pt>
                <c:pt idx="10920">
                  <c:v>45037.916666666664</c:v>
                </c:pt>
                <c:pt idx="10921">
                  <c:v>45037.920138888891</c:v>
                </c:pt>
                <c:pt idx="10922">
                  <c:v>45037.923611111109</c:v>
                </c:pt>
                <c:pt idx="10923">
                  <c:v>45037.927083333336</c:v>
                </c:pt>
                <c:pt idx="10924">
                  <c:v>45037.930555555555</c:v>
                </c:pt>
                <c:pt idx="10925">
                  <c:v>45037.934027777781</c:v>
                </c:pt>
                <c:pt idx="10926">
                  <c:v>45037.9375</c:v>
                </c:pt>
                <c:pt idx="10927">
                  <c:v>45037.940972222219</c:v>
                </c:pt>
                <c:pt idx="10928">
                  <c:v>45037.944444444445</c:v>
                </c:pt>
                <c:pt idx="10929">
                  <c:v>45037.947916666664</c:v>
                </c:pt>
                <c:pt idx="10930">
                  <c:v>45037.951388888891</c:v>
                </c:pt>
                <c:pt idx="10931">
                  <c:v>45037.954861111109</c:v>
                </c:pt>
                <c:pt idx="10932">
                  <c:v>45037.958333333336</c:v>
                </c:pt>
                <c:pt idx="10933">
                  <c:v>45037.961805555555</c:v>
                </c:pt>
                <c:pt idx="10934">
                  <c:v>45037.965277777781</c:v>
                </c:pt>
                <c:pt idx="10935">
                  <c:v>45037.96875</c:v>
                </c:pt>
                <c:pt idx="10936">
                  <c:v>45037.972222222219</c:v>
                </c:pt>
                <c:pt idx="10937">
                  <c:v>45037.975694444445</c:v>
                </c:pt>
                <c:pt idx="10938">
                  <c:v>45037.979166666664</c:v>
                </c:pt>
                <c:pt idx="10939">
                  <c:v>45037.982638888891</c:v>
                </c:pt>
                <c:pt idx="10940">
                  <c:v>45037.986111111109</c:v>
                </c:pt>
                <c:pt idx="10941">
                  <c:v>45037.989583333336</c:v>
                </c:pt>
                <c:pt idx="10942">
                  <c:v>45037.993055555555</c:v>
                </c:pt>
                <c:pt idx="10943">
                  <c:v>45037.996527777781</c:v>
                </c:pt>
                <c:pt idx="10944">
                  <c:v>45038</c:v>
                </c:pt>
                <c:pt idx="10945">
                  <c:v>45038.003472222219</c:v>
                </c:pt>
                <c:pt idx="10946">
                  <c:v>45038.006944444445</c:v>
                </c:pt>
                <c:pt idx="10947">
                  <c:v>45038.010416666664</c:v>
                </c:pt>
                <c:pt idx="10948">
                  <c:v>45038.013888888891</c:v>
                </c:pt>
                <c:pt idx="10949">
                  <c:v>45038.017361111109</c:v>
                </c:pt>
                <c:pt idx="10950">
                  <c:v>45038.020833333336</c:v>
                </c:pt>
                <c:pt idx="10951">
                  <c:v>45038.024305555555</c:v>
                </c:pt>
                <c:pt idx="10952">
                  <c:v>45038.027777777781</c:v>
                </c:pt>
                <c:pt idx="10953">
                  <c:v>45038.03125</c:v>
                </c:pt>
                <c:pt idx="10954">
                  <c:v>45038.034722222219</c:v>
                </c:pt>
                <c:pt idx="10955">
                  <c:v>45038.038194444445</c:v>
                </c:pt>
                <c:pt idx="10956">
                  <c:v>45038.041666666664</c:v>
                </c:pt>
                <c:pt idx="10957">
                  <c:v>45038.045138888891</c:v>
                </c:pt>
                <c:pt idx="10958">
                  <c:v>45038.048611111109</c:v>
                </c:pt>
                <c:pt idx="10959">
                  <c:v>45038.052083333336</c:v>
                </c:pt>
                <c:pt idx="10960">
                  <c:v>45038.055555555555</c:v>
                </c:pt>
                <c:pt idx="10961">
                  <c:v>45038.059027777781</c:v>
                </c:pt>
                <c:pt idx="10962">
                  <c:v>45038.0625</c:v>
                </c:pt>
                <c:pt idx="10963">
                  <c:v>45038.065972222219</c:v>
                </c:pt>
                <c:pt idx="10964">
                  <c:v>45038.069444444445</c:v>
                </c:pt>
                <c:pt idx="10965">
                  <c:v>45038.072916666664</c:v>
                </c:pt>
                <c:pt idx="10966">
                  <c:v>45038.076388888891</c:v>
                </c:pt>
                <c:pt idx="10967">
                  <c:v>45038.079861111109</c:v>
                </c:pt>
                <c:pt idx="10968">
                  <c:v>45038.083333333336</c:v>
                </c:pt>
                <c:pt idx="10969">
                  <c:v>45038.086805555555</c:v>
                </c:pt>
                <c:pt idx="10970">
                  <c:v>45038.090277777781</c:v>
                </c:pt>
                <c:pt idx="10971">
                  <c:v>45038.09375</c:v>
                </c:pt>
                <c:pt idx="10972">
                  <c:v>45038.097222222219</c:v>
                </c:pt>
                <c:pt idx="10973">
                  <c:v>45038.100694444445</c:v>
                </c:pt>
                <c:pt idx="10974">
                  <c:v>45038.104166666664</c:v>
                </c:pt>
                <c:pt idx="10975">
                  <c:v>45038.107638888891</c:v>
                </c:pt>
                <c:pt idx="10976">
                  <c:v>45038.111111111109</c:v>
                </c:pt>
                <c:pt idx="10977">
                  <c:v>45038.114583333336</c:v>
                </c:pt>
                <c:pt idx="10978">
                  <c:v>45038.118055555555</c:v>
                </c:pt>
                <c:pt idx="10979">
                  <c:v>45038.121527777781</c:v>
                </c:pt>
                <c:pt idx="10980">
                  <c:v>45038.125</c:v>
                </c:pt>
                <c:pt idx="10981">
                  <c:v>45038.128472222219</c:v>
                </c:pt>
                <c:pt idx="10982">
                  <c:v>45038.131944444445</c:v>
                </c:pt>
                <c:pt idx="10983">
                  <c:v>45038.135416666664</c:v>
                </c:pt>
                <c:pt idx="10984">
                  <c:v>45038.138888888891</c:v>
                </c:pt>
                <c:pt idx="10985">
                  <c:v>45038.142361111109</c:v>
                </c:pt>
                <c:pt idx="10986">
                  <c:v>45038.145833333336</c:v>
                </c:pt>
                <c:pt idx="10987">
                  <c:v>45038.149305555555</c:v>
                </c:pt>
                <c:pt idx="10988">
                  <c:v>45038.152777777781</c:v>
                </c:pt>
                <c:pt idx="10989">
                  <c:v>45038.15625</c:v>
                </c:pt>
                <c:pt idx="10990">
                  <c:v>45038.159722222219</c:v>
                </c:pt>
                <c:pt idx="10991">
                  <c:v>45038.163194444445</c:v>
                </c:pt>
                <c:pt idx="10992">
                  <c:v>45038.166666666664</c:v>
                </c:pt>
                <c:pt idx="10993">
                  <c:v>45038.170138888891</c:v>
                </c:pt>
                <c:pt idx="10994">
                  <c:v>45038.173611111109</c:v>
                </c:pt>
                <c:pt idx="10995">
                  <c:v>45038.177083333336</c:v>
                </c:pt>
                <c:pt idx="10996">
                  <c:v>45038.180555555555</c:v>
                </c:pt>
                <c:pt idx="10997">
                  <c:v>45038.184027777781</c:v>
                </c:pt>
                <c:pt idx="10998">
                  <c:v>45038.1875</c:v>
                </c:pt>
                <c:pt idx="10999">
                  <c:v>45038.190972222219</c:v>
                </c:pt>
                <c:pt idx="11000">
                  <c:v>45038.194444444445</c:v>
                </c:pt>
                <c:pt idx="11001">
                  <c:v>45038.197916666664</c:v>
                </c:pt>
                <c:pt idx="11002">
                  <c:v>45038.201388888891</c:v>
                </c:pt>
                <c:pt idx="11003">
                  <c:v>45038.204861111109</c:v>
                </c:pt>
                <c:pt idx="11004">
                  <c:v>45038.208333333336</c:v>
                </c:pt>
                <c:pt idx="11005">
                  <c:v>45038.211805555555</c:v>
                </c:pt>
                <c:pt idx="11006">
                  <c:v>45038.215277777781</c:v>
                </c:pt>
                <c:pt idx="11007">
                  <c:v>45038.21875</c:v>
                </c:pt>
                <c:pt idx="11008">
                  <c:v>45038.222222222219</c:v>
                </c:pt>
                <c:pt idx="11009">
                  <c:v>45038.225694444445</c:v>
                </c:pt>
                <c:pt idx="11010">
                  <c:v>45038.229166666664</c:v>
                </c:pt>
                <c:pt idx="11011">
                  <c:v>45038.232638888891</c:v>
                </c:pt>
                <c:pt idx="11012">
                  <c:v>45038.236111111109</c:v>
                </c:pt>
                <c:pt idx="11013">
                  <c:v>45038.239583333336</c:v>
                </c:pt>
                <c:pt idx="11014">
                  <c:v>45038.243055555555</c:v>
                </c:pt>
                <c:pt idx="11015">
                  <c:v>45038.246527777781</c:v>
                </c:pt>
                <c:pt idx="11016">
                  <c:v>45038.25</c:v>
                </c:pt>
                <c:pt idx="11017">
                  <c:v>45038.253472222219</c:v>
                </c:pt>
                <c:pt idx="11018">
                  <c:v>45038.256944444445</c:v>
                </c:pt>
                <c:pt idx="11019">
                  <c:v>45038.260416666664</c:v>
                </c:pt>
                <c:pt idx="11020">
                  <c:v>45038.263888888891</c:v>
                </c:pt>
                <c:pt idx="11021">
                  <c:v>45038.267361111109</c:v>
                </c:pt>
                <c:pt idx="11022">
                  <c:v>45038.270833333336</c:v>
                </c:pt>
                <c:pt idx="11023">
                  <c:v>45038.274305555555</c:v>
                </c:pt>
                <c:pt idx="11024">
                  <c:v>45038.277777777781</c:v>
                </c:pt>
                <c:pt idx="11025">
                  <c:v>45038.28125</c:v>
                </c:pt>
                <c:pt idx="11026">
                  <c:v>45038.284722222219</c:v>
                </c:pt>
                <c:pt idx="11027">
                  <c:v>45038.288194444445</c:v>
                </c:pt>
                <c:pt idx="11028">
                  <c:v>45038.291666666664</c:v>
                </c:pt>
                <c:pt idx="11029">
                  <c:v>45038.295138888891</c:v>
                </c:pt>
                <c:pt idx="11030">
                  <c:v>45038.298611111109</c:v>
                </c:pt>
                <c:pt idx="11031">
                  <c:v>45038.302083333336</c:v>
                </c:pt>
                <c:pt idx="11032">
                  <c:v>45038.305555555555</c:v>
                </c:pt>
                <c:pt idx="11033">
                  <c:v>45038.309027777781</c:v>
                </c:pt>
                <c:pt idx="11034">
                  <c:v>45038.3125</c:v>
                </c:pt>
                <c:pt idx="11035">
                  <c:v>45038.315972222219</c:v>
                </c:pt>
                <c:pt idx="11036">
                  <c:v>45038.319444444445</c:v>
                </c:pt>
                <c:pt idx="11037">
                  <c:v>45038.322916666664</c:v>
                </c:pt>
                <c:pt idx="11038">
                  <c:v>45038.326388888891</c:v>
                </c:pt>
                <c:pt idx="11039">
                  <c:v>45038.329861111109</c:v>
                </c:pt>
                <c:pt idx="11040">
                  <c:v>45038.333333333336</c:v>
                </c:pt>
                <c:pt idx="11041">
                  <c:v>45038.336805555555</c:v>
                </c:pt>
                <c:pt idx="11042">
                  <c:v>45038.340277777781</c:v>
                </c:pt>
                <c:pt idx="11043">
                  <c:v>45038.34375</c:v>
                </c:pt>
                <c:pt idx="11044">
                  <c:v>45038.347222222219</c:v>
                </c:pt>
                <c:pt idx="11045">
                  <c:v>45038.350694444445</c:v>
                </c:pt>
                <c:pt idx="11046">
                  <c:v>45038.354166666664</c:v>
                </c:pt>
                <c:pt idx="11047">
                  <c:v>45038.357638888891</c:v>
                </c:pt>
                <c:pt idx="11048">
                  <c:v>45038.361111111109</c:v>
                </c:pt>
                <c:pt idx="11049">
                  <c:v>45038.364583333336</c:v>
                </c:pt>
                <c:pt idx="11050">
                  <c:v>45038.368055555555</c:v>
                </c:pt>
                <c:pt idx="11051">
                  <c:v>45038.371527777781</c:v>
                </c:pt>
                <c:pt idx="11052">
                  <c:v>45038.375</c:v>
                </c:pt>
                <c:pt idx="11053">
                  <c:v>45038.378472222219</c:v>
                </c:pt>
                <c:pt idx="11054">
                  <c:v>45038.381944444445</c:v>
                </c:pt>
                <c:pt idx="11055">
                  <c:v>45038.385416666664</c:v>
                </c:pt>
                <c:pt idx="11056">
                  <c:v>45038.388888888891</c:v>
                </c:pt>
                <c:pt idx="11057">
                  <c:v>45038.392361111109</c:v>
                </c:pt>
                <c:pt idx="11058">
                  <c:v>45038.395833333336</c:v>
                </c:pt>
                <c:pt idx="11059">
                  <c:v>45038.399305555555</c:v>
                </c:pt>
                <c:pt idx="11060">
                  <c:v>45038.402777777781</c:v>
                </c:pt>
                <c:pt idx="11061">
                  <c:v>45038.40625</c:v>
                </c:pt>
                <c:pt idx="11062">
                  <c:v>45038.409722222219</c:v>
                </c:pt>
                <c:pt idx="11063">
                  <c:v>45038.413194444445</c:v>
                </c:pt>
                <c:pt idx="11064">
                  <c:v>45038.416666666664</c:v>
                </c:pt>
                <c:pt idx="11065">
                  <c:v>45038.420138888891</c:v>
                </c:pt>
                <c:pt idx="11066">
                  <c:v>45038.423611111109</c:v>
                </c:pt>
                <c:pt idx="11067">
                  <c:v>45038.427083333336</c:v>
                </c:pt>
                <c:pt idx="11068">
                  <c:v>45038.430555555555</c:v>
                </c:pt>
                <c:pt idx="11069">
                  <c:v>45038.434027777781</c:v>
                </c:pt>
                <c:pt idx="11070">
                  <c:v>45038.4375</c:v>
                </c:pt>
                <c:pt idx="11071">
                  <c:v>45038.440972222219</c:v>
                </c:pt>
                <c:pt idx="11072">
                  <c:v>45038.444444444445</c:v>
                </c:pt>
                <c:pt idx="11073">
                  <c:v>45038.447916666664</c:v>
                </c:pt>
                <c:pt idx="11074">
                  <c:v>45038.451388888891</c:v>
                </c:pt>
                <c:pt idx="11075">
                  <c:v>45038.454861111109</c:v>
                </c:pt>
                <c:pt idx="11076">
                  <c:v>45038.458333333336</c:v>
                </c:pt>
                <c:pt idx="11077">
                  <c:v>45038.461805555555</c:v>
                </c:pt>
                <c:pt idx="11078">
                  <c:v>45038.465277777781</c:v>
                </c:pt>
                <c:pt idx="11079">
                  <c:v>45038.46875</c:v>
                </c:pt>
                <c:pt idx="11080">
                  <c:v>45038.472222222219</c:v>
                </c:pt>
                <c:pt idx="11081">
                  <c:v>45038.475694444445</c:v>
                </c:pt>
                <c:pt idx="11082">
                  <c:v>45038.479166666664</c:v>
                </c:pt>
                <c:pt idx="11083">
                  <c:v>45038.482638888891</c:v>
                </c:pt>
                <c:pt idx="11084">
                  <c:v>45038.486111111109</c:v>
                </c:pt>
                <c:pt idx="11085">
                  <c:v>45038.489583333336</c:v>
                </c:pt>
                <c:pt idx="11086">
                  <c:v>45038.493055555555</c:v>
                </c:pt>
                <c:pt idx="11087">
                  <c:v>45038.496527777781</c:v>
                </c:pt>
                <c:pt idx="11088">
                  <c:v>45038.5</c:v>
                </c:pt>
                <c:pt idx="11089">
                  <c:v>45038.503472222219</c:v>
                </c:pt>
                <c:pt idx="11090">
                  <c:v>45038.506944444445</c:v>
                </c:pt>
                <c:pt idx="11091">
                  <c:v>45038.510416666664</c:v>
                </c:pt>
                <c:pt idx="11092">
                  <c:v>45038.513888888891</c:v>
                </c:pt>
                <c:pt idx="11093">
                  <c:v>45038.517361111109</c:v>
                </c:pt>
                <c:pt idx="11094">
                  <c:v>45038.520833333336</c:v>
                </c:pt>
                <c:pt idx="11095">
                  <c:v>45038.524305555555</c:v>
                </c:pt>
                <c:pt idx="11096">
                  <c:v>45038.527777777781</c:v>
                </c:pt>
                <c:pt idx="11097">
                  <c:v>45038.53125</c:v>
                </c:pt>
                <c:pt idx="11098">
                  <c:v>45038.534722222219</c:v>
                </c:pt>
                <c:pt idx="11099">
                  <c:v>45038.538194444445</c:v>
                </c:pt>
                <c:pt idx="11100">
                  <c:v>45038.541666666664</c:v>
                </c:pt>
                <c:pt idx="11101">
                  <c:v>45038.545138888891</c:v>
                </c:pt>
                <c:pt idx="11102">
                  <c:v>45038.548611111109</c:v>
                </c:pt>
                <c:pt idx="11103">
                  <c:v>45038.552083333336</c:v>
                </c:pt>
                <c:pt idx="11104">
                  <c:v>45038.555555555555</c:v>
                </c:pt>
                <c:pt idx="11105">
                  <c:v>45038.559027777781</c:v>
                </c:pt>
                <c:pt idx="11106">
                  <c:v>45038.5625</c:v>
                </c:pt>
                <c:pt idx="11107">
                  <c:v>45038.565972222219</c:v>
                </c:pt>
                <c:pt idx="11108">
                  <c:v>45038.569444444445</c:v>
                </c:pt>
                <c:pt idx="11109">
                  <c:v>45038.572916666664</c:v>
                </c:pt>
                <c:pt idx="11110">
                  <c:v>45038.576388888891</c:v>
                </c:pt>
                <c:pt idx="11111">
                  <c:v>45038.579861111109</c:v>
                </c:pt>
                <c:pt idx="11112">
                  <c:v>45038.583333333336</c:v>
                </c:pt>
                <c:pt idx="11113">
                  <c:v>45038.586805555555</c:v>
                </c:pt>
                <c:pt idx="11114">
                  <c:v>45038.590277777781</c:v>
                </c:pt>
                <c:pt idx="11115">
                  <c:v>45038.59375</c:v>
                </c:pt>
                <c:pt idx="11116">
                  <c:v>45038.597222222219</c:v>
                </c:pt>
                <c:pt idx="11117">
                  <c:v>45038.600694444445</c:v>
                </c:pt>
                <c:pt idx="11118">
                  <c:v>45038.604166666664</c:v>
                </c:pt>
                <c:pt idx="11119">
                  <c:v>45038.607638888891</c:v>
                </c:pt>
                <c:pt idx="11120">
                  <c:v>45038.611111111109</c:v>
                </c:pt>
                <c:pt idx="11121">
                  <c:v>45038.614583333336</c:v>
                </c:pt>
                <c:pt idx="11122">
                  <c:v>45038.618055555555</c:v>
                </c:pt>
                <c:pt idx="11123">
                  <c:v>45038.621527777781</c:v>
                </c:pt>
                <c:pt idx="11124">
                  <c:v>45038.625</c:v>
                </c:pt>
                <c:pt idx="11125">
                  <c:v>45038.628472222219</c:v>
                </c:pt>
                <c:pt idx="11126">
                  <c:v>45038.631944444445</c:v>
                </c:pt>
                <c:pt idx="11127">
                  <c:v>45038.635416666664</c:v>
                </c:pt>
                <c:pt idx="11128">
                  <c:v>45038.638888888891</c:v>
                </c:pt>
                <c:pt idx="11129">
                  <c:v>45038.642361111109</c:v>
                </c:pt>
                <c:pt idx="11130">
                  <c:v>45038.645833333336</c:v>
                </c:pt>
                <c:pt idx="11131">
                  <c:v>45038.649305555555</c:v>
                </c:pt>
                <c:pt idx="11132">
                  <c:v>45038.652777777781</c:v>
                </c:pt>
                <c:pt idx="11133">
                  <c:v>45038.65625</c:v>
                </c:pt>
                <c:pt idx="11134">
                  <c:v>45038.659722222219</c:v>
                </c:pt>
                <c:pt idx="11135">
                  <c:v>45038.663194444445</c:v>
                </c:pt>
                <c:pt idx="11136">
                  <c:v>45038.666666666664</c:v>
                </c:pt>
                <c:pt idx="11137">
                  <c:v>45038.670138888891</c:v>
                </c:pt>
                <c:pt idx="11138">
                  <c:v>45038.673611111109</c:v>
                </c:pt>
                <c:pt idx="11139">
                  <c:v>45038.677083333336</c:v>
                </c:pt>
                <c:pt idx="11140">
                  <c:v>45038.680555555555</c:v>
                </c:pt>
                <c:pt idx="11141">
                  <c:v>45038.684027777781</c:v>
                </c:pt>
                <c:pt idx="11142">
                  <c:v>45038.6875</c:v>
                </c:pt>
                <c:pt idx="11143">
                  <c:v>45038.690972222219</c:v>
                </c:pt>
                <c:pt idx="11144">
                  <c:v>45038.694444444445</c:v>
                </c:pt>
                <c:pt idx="11145">
                  <c:v>45038.697916666664</c:v>
                </c:pt>
                <c:pt idx="11146">
                  <c:v>45038.701388888891</c:v>
                </c:pt>
                <c:pt idx="11147">
                  <c:v>45038.704861111109</c:v>
                </c:pt>
                <c:pt idx="11148">
                  <c:v>45038.708333333336</c:v>
                </c:pt>
                <c:pt idx="11149">
                  <c:v>45038.711805555555</c:v>
                </c:pt>
                <c:pt idx="11150">
                  <c:v>45038.715277777781</c:v>
                </c:pt>
                <c:pt idx="11151">
                  <c:v>45038.71875</c:v>
                </c:pt>
                <c:pt idx="11152">
                  <c:v>45038.722222222219</c:v>
                </c:pt>
                <c:pt idx="11153">
                  <c:v>45038.725694444445</c:v>
                </c:pt>
                <c:pt idx="11154">
                  <c:v>45038.729166666664</c:v>
                </c:pt>
                <c:pt idx="11155">
                  <c:v>45038.732638888891</c:v>
                </c:pt>
                <c:pt idx="11156">
                  <c:v>45038.736111111109</c:v>
                </c:pt>
                <c:pt idx="11157">
                  <c:v>45038.739583333336</c:v>
                </c:pt>
                <c:pt idx="11158">
                  <c:v>45038.743055555555</c:v>
                </c:pt>
                <c:pt idx="11159">
                  <c:v>45038.746527777781</c:v>
                </c:pt>
                <c:pt idx="11160">
                  <c:v>45038.75</c:v>
                </c:pt>
                <c:pt idx="11161">
                  <c:v>45038.753472222219</c:v>
                </c:pt>
                <c:pt idx="11162">
                  <c:v>45038.756944444445</c:v>
                </c:pt>
                <c:pt idx="11163">
                  <c:v>45038.760416666664</c:v>
                </c:pt>
                <c:pt idx="11164">
                  <c:v>45038.763888888891</c:v>
                </c:pt>
                <c:pt idx="11165">
                  <c:v>45038.767361111109</c:v>
                </c:pt>
                <c:pt idx="11166">
                  <c:v>45038.770833333336</c:v>
                </c:pt>
                <c:pt idx="11167">
                  <c:v>45038.774305555555</c:v>
                </c:pt>
                <c:pt idx="11168">
                  <c:v>45038.777777777781</c:v>
                </c:pt>
                <c:pt idx="11169">
                  <c:v>45038.78125</c:v>
                </c:pt>
                <c:pt idx="11170">
                  <c:v>45038.784722222219</c:v>
                </c:pt>
                <c:pt idx="11171">
                  <c:v>45038.788194444445</c:v>
                </c:pt>
                <c:pt idx="11172">
                  <c:v>45038.791666666664</c:v>
                </c:pt>
                <c:pt idx="11173">
                  <c:v>45038.795138888891</c:v>
                </c:pt>
                <c:pt idx="11174">
                  <c:v>45038.798611111109</c:v>
                </c:pt>
                <c:pt idx="11175">
                  <c:v>45038.802083333336</c:v>
                </c:pt>
                <c:pt idx="11176">
                  <c:v>45038.805555555555</c:v>
                </c:pt>
                <c:pt idx="11177">
                  <c:v>45038.809027777781</c:v>
                </c:pt>
                <c:pt idx="11178">
                  <c:v>45038.8125</c:v>
                </c:pt>
                <c:pt idx="11179">
                  <c:v>45038.815972222219</c:v>
                </c:pt>
                <c:pt idx="11180">
                  <c:v>45038.819444444445</c:v>
                </c:pt>
                <c:pt idx="11181">
                  <c:v>45038.822916666664</c:v>
                </c:pt>
                <c:pt idx="11182">
                  <c:v>45038.826388888891</c:v>
                </c:pt>
                <c:pt idx="11183">
                  <c:v>45038.829861111109</c:v>
                </c:pt>
                <c:pt idx="11184">
                  <c:v>45038.833333333336</c:v>
                </c:pt>
                <c:pt idx="11185">
                  <c:v>45038.836805555555</c:v>
                </c:pt>
                <c:pt idx="11186">
                  <c:v>45038.840277777781</c:v>
                </c:pt>
                <c:pt idx="11187">
                  <c:v>45038.84375</c:v>
                </c:pt>
                <c:pt idx="11188">
                  <c:v>45038.847222222219</c:v>
                </c:pt>
                <c:pt idx="11189">
                  <c:v>45038.850694444445</c:v>
                </c:pt>
                <c:pt idx="11190">
                  <c:v>45038.854166666664</c:v>
                </c:pt>
                <c:pt idx="11191">
                  <c:v>45038.857638888891</c:v>
                </c:pt>
                <c:pt idx="11192">
                  <c:v>45038.861111111109</c:v>
                </c:pt>
                <c:pt idx="11193">
                  <c:v>45038.864583333336</c:v>
                </c:pt>
                <c:pt idx="11194">
                  <c:v>45038.868055555555</c:v>
                </c:pt>
                <c:pt idx="11195">
                  <c:v>45038.871527777781</c:v>
                </c:pt>
                <c:pt idx="11196">
                  <c:v>45038.875</c:v>
                </c:pt>
                <c:pt idx="11197">
                  <c:v>45038.878472222219</c:v>
                </c:pt>
                <c:pt idx="11198">
                  <c:v>45038.881944444445</c:v>
                </c:pt>
                <c:pt idx="11199">
                  <c:v>45038.885416666664</c:v>
                </c:pt>
                <c:pt idx="11200">
                  <c:v>45038.888888888891</c:v>
                </c:pt>
                <c:pt idx="11201">
                  <c:v>45038.892361111109</c:v>
                </c:pt>
                <c:pt idx="11202">
                  <c:v>45038.895833333336</c:v>
                </c:pt>
                <c:pt idx="11203">
                  <c:v>45038.899305555555</c:v>
                </c:pt>
                <c:pt idx="11204">
                  <c:v>45038.902777777781</c:v>
                </c:pt>
                <c:pt idx="11205">
                  <c:v>45038.90625</c:v>
                </c:pt>
                <c:pt idx="11206">
                  <c:v>45038.909722222219</c:v>
                </c:pt>
                <c:pt idx="11207">
                  <c:v>45038.913194444445</c:v>
                </c:pt>
                <c:pt idx="11208">
                  <c:v>45038.916666666664</c:v>
                </c:pt>
                <c:pt idx="11209">
                  <c:v>45038.920138888891</c:v>
                </c:pt>
                <c:pt idx="11210">
                  <c:v>45038.923611111109</c:v>
                </c:pt>
                <c:pt idx="11211">
                  <c:v>45038.927083333336</c:v>
                </c:pt>
                <c:pt idx="11212">
                  <c:v>45038.930555555555</c:v>
                </c:pt>
                <c:pt idx="11213">
                  <c:v>45038.934027777781</c:v>
                </c:pt>
                <c:pt idx="11214">
                  <c:v>45038.9375</c:v>
                </c:pt>
                <c:pt idx="11215">
                  <c:v>45038.940972222219</c:v>
                </c:pt>
                <c:pt idx="11216">
                  <c:v>45038.944444444445</c:v>
                </c:pt>
                <c:pt idx="11217">
                  <c:v>45038.947916666664</c:v>
                </c:pt>
                <c:pt idx="11218">
                  <c:v>45038.951388888891</c:v>
                </c:pt>
                <c:pt idx="11219">
                  <c:v>45038.954861111109</c:v>
                </c:pt>
                <c:pt idx="11220">
                  <c:v>45038.958333333336</c:v>
                </c:pt>
                <c:pt idx="11221">
                  <c:v>45038.961805555555</c:v>
                </c:pt>
                <c:pt idx="11222">
                  <c:v>45038.965277777781</c:v>
                </c:pt>
                <c:pt idx="11223">
                  <c:v>45038.96875</c:v>
                </c:pt>
                <c:pt idx="11224">
                  <c:v>45038.972222222219</c:v>
                </c:pt>
                <c:pt idx="11225">
                  <c:v>45038.975694444445</c:v>
                </c:pt>
                <c:pt idx="11226">
                  <c:v>45038.979166666664</c:v>
                </c:pt>
                <c:pt idx="11227">
                  <c:v>45038.982638888891</c:v>
                </c:pt>
                <c:pt idx="11228">
                  <c:v>45038.986111111109</c:v>
                </c:pt>
                <c:pt idx="11229">
                  <c:v>45038.989583333336</c:v>
                </c:pt>
                <c:pt idx="11230">
                  <c:v>45038.993055555555</c:v>
                </c:pt>
                <c:pt idx="11231">
                  <c:v>45038.996527777781</c:v>
                </c:pt>
                <c:pt idx="11232">
                  <c:v>45039</c:v>
                </c:pt>
                <c:pt idx="11233">
                  <c:v>45039.003472222219</c:v>
                </c:pt>
                <c:pt idx="11234">
                  <c:v>45039.006944444445</c:v>
                </c:pt>
                <c:pt idx="11235">
                  <c:v>45039.010416666664</c:v>
                </c:pt>
                <c:pt idx="11236">
                  <c:v>45039.013888888891</c:v>
                </c:pt>
                <c:pt idx="11237">
                  <c:v>45039.017361111109</c:v>
                </c:pt>
                <c:pt idx="11238">
                  <c:v>45039.020833333336</c:v>
                </c:pt>
                <c:pt idx="11239">
                  <c:v>45039.024305555555</c:v>
                </c:pt>
                <c:pt idx="11240">
                  <c:v>45039.027777777781</c:v>
                </c:pt>
                <c:pt idx="11241">
                  <c:v>45039.03125</c:v>
                </c:pt>
                <c:pt idx="11242">
                  <c:v>45039.034722222219</c:v>
                </c:pt>
                <c:pt idx="11243">
                  <c:v>45039.038194444445</c:v>
                </c:pt>
                <c:pt idx="11244">
                  <c:v>45039.041666666664</c:v>
                </c:pt>
                <c:pt idx="11245">
                  <c:v>45039.045138888891</c:v>
                </c:pt>
                <c:pt idx="11246">
                  <c:v>45039.048611111109</c:v>
                </c:pt>
                <c:pt idx="11247">
                  <c:v>45039.052083333336</c:v>
                </c:pt>
                <c:pt idx="11248">
                  <c:v>45039.055555555555</c:v>
                </c:pt>
                <c:pt idx="11249">
                  <c:v>45039.059027777781</c:v>
                </c:pt>
                <c:pt idx="11250">
                  <c:v>45039.0625</c:v>
                </c:pt>
                <c:pt idx="11251">
                  <c:v>45039.065972222219</c:v>
                </c:pt>
                <c:pt idx="11252">
                  <c:v>45039.069444444445</c:v>
                </c:pt>
                <c:pt idx="11253">
                  <c:v>45039.072916666664</c:v>
                </c:pt>
                <c:pt idx="11254">
                  <c:v>45039.076388888891</c:v>
                </c:pt>
                <c:pt idx="11255">
                  <c:v>45039.079861111109</c:v>
                </c:pt>
                <c:pt idx="11256">
                  <c:v>45039.083333333336</c:v>
                </c:pt>
                <c:pt idx="11257">
                  <c:v>45039.086805555555</c:v>
                </c:pt>
                <c:pt idx="11258">
                  <c:v>45039.090277777781</c:v>
                </c:pt>
                <c:pt idx="11259">
                  <c:v>45039.09375</c:v>
                </c:pt>
                <c:pt idx="11260">
                  <c:v>45039.097222222219</c:v>
                </c:pt>
                <c:pt idx="11261">
                  <c:v>45039.100694444445</c:v>
                </c:pt>
                <c:pt idx="11262">
                  <c:v>45039.104166666664</c:v>
                </c:pt>
                <c:pt idx="11263">
                  <c:v>45039.107638888891</c:v>
                </c:pt>
                <c:pt idx="11264">
                  <c:v>45039.111111111109</c:v>
                </c:pt>
                <c:pt idx="11265">
                  <c:v>45039.114583333336</c:v>
                </c:pt>
                <c:pt idx="11266">
                  <c:v>45039.118055555555</c:v>
                </c:pt>
                <c:pt idx="11267">
                  <c:v>45039.121527777781</c:v>
                </c:pt>
                <c:pt idx="11268">
                  <c:v>45039.125</c:v>
                </c:pt>
                <c:pt idx="11269">
                  <c:v>45039.128472222219</c:v>
                </c:pt>
                <c:pt idx="11270">
                  <c:v>45039.131944444445</c:v>
                </c:pt>
                <c:pt idx="11271">
                  <c:v>45039.135416666664</c:v>
                </c:pt>
                <c:pt idx="11272">
                  <c:v>45039.138888888891</c:v>
                </c:pt>
                <c:pt idx="11273">
                  <c:v>45039.142361111109</c:v>
                </c:pt>
                <c:pt idx="11274">
                  <c:v>45039.145833333336</c:v>
                </c:pt>
                <c:pt idx="11275">
                  <c:v>45039.149305555555</c:v>
                </c:pt>
                <c:pt idx="11276">
                  <c:v>45039.152777777781</c:v>
                </c:pt>
                <c:pt idx="11277">
                  <c:v>45039.15625</c:v>
                </c:pt>
                <c:pt idx="11278">
                  <c:v>45039.159722222219</c:v>
                </c:pt>
                <c:pt idx="11279">
                  <c:v>45039.163194444445</c:v>
                </c:pt>
                <c:pt idx="11280">
                  <c:v>45039.166666666664</c:v>
                </c:pt>
                <c:pt idx="11281">
                  <c:v>45039.170138888891</c:v>
                </c:pt>
                <c:pt idx="11282">
                  <c:v>45039.173611111109</c:v>
                </c:pt>
                <c:pt idx="11283">
                  <c:v>45039.177083333336</c:v>
                </c:pt>
                <c:pt idx="11284">
                  <c:v>45039.180555555555</c:v>
                </c:pt>
                <c:pt idx="11285">
                  <c:v>45039.184027777781</c:v>
                </c:pt>
                <c:pt idx="11286">
                  <c:v>45039.1875</c:v>
                </c:pt>
                <c:pt idx="11287">
                  <c:v>45039.190972222219</c:v>
                </c:pt>
                <c:pt idx="11288">
                  <c:v>45039.194444444445</c:v>
                </c:pt>
                <c:pt idx="11289">
                  <c:v>45039.197916666664</c:v>
                </c:pt>
                <c:pt idx="11290">
                  <c:v>45039.201388888891</c:v>
                </c:pt>
                <c:pt idx="11291">
                  <c:v>45039.204861111109</c:v>
                </c:pt>
                <c:pt idx="11292">
                  <c:v>45039.208333333336</c:v>
                </c:pt>
                <c:pt idx="11293">
                  <c:v>45039.211805555555</c:v>
                </c:pt>
                <c:pt idx="11294">
                  <c:v>45039.215277777781</c:v>
                </c:pt>
                <c:pt idx="11295">
                  <c:v>45039.21875</c:v>
                </c:pt>
                <c:pt idx="11296">
                  <c:v>45039.222222222219</c:v>
                </c:pt>
                <c:pt idx="11297">
                  <c:v>45039.225694444445</c:v>
                </c:pt>
                <c:pt idx="11298">
                  <c:v>45039.229166666664</c:v>
                </c:pt>
                <c:pt idx="11299">
                  <c:v>45039.232638888891</c:v>
                </c:pt>
                <c:pt idx="11300">
                  <c:v>45039.236111111109</c:v>
                </c:pt>
                <c:pt idx="11301">
                  <c:v>45039.239583333336</c:v>
                </c:pt>
                <c:pt idx="11302">
                  <c:v>45039.243055555555</c:v>
                </c:pt>
                <c:pt idx="11303">
                  <c:v>45039.246527777781</c:v>
                </c:pt>
                <c:pt idx="11304">
                  <c:v>45039.25</c:v>
                </c:pt>
                <c:pt idx="11305">
                  <c:v>45039.253472222219</c:v>
                </c:pt>
                <c:pt idx="11306">
                  <c:v>45039.256944444445</c:v>
                </c:pt>
                <c:pt idx="11307">
                  <c:v>45039.260416666664</c:v>
                </c:pt>
                <c:pt idx="11308">
                  <c:v>45039.263888888891</c:v>
                </c:pt>
                <c:pt idx="11309">
                  <c:v>45039.267361111109</c:v>
                </c:pt>
                <c:pt idx="11310">
                  <c:v>45039.270833333336</c:v>
                </c:pt>
                <c:pt idx="11311">
                  <c:v>45039.274305555555</c:v>
                </c:pt>
                <c:pt idx="11312">
                  <c:v>45039.277777777781</c:v>
                </c:pt>
                <c:pt idx="11313">
                  <c:v>45039.28125</c:v>
                </c:pt>
                <c:pt idx="11314">
                  <c:v>45039.284722222219</c:v>
                </c:pt>
                <c:pt idx="11315">
                  <c:v>45039.288194444445</c:v>
                </c:pt>
                <c:pt idx="11316">
                  <c:v>45039.291666666664</c:v>
                </c:pt>
                <c:pt idx="11317">
                  <c:v>45039.295138888891</c:v>
                </c:pt>
                <c:pt idx="11318">
                  <c:v>45039.298611111109</c:v>
                </c:pt>
                <c:pt idx="11319">
                  <c:v>45039.302083333336</c:v>
                </c:pt>
                <c:pt idx="11320">
                  <c:v>45039.305555555555</c:v>
                </c:pt>
                <c:pt idx="11321">
                  <c:v>45039.309027777781</c:v>
                </c:pt>
                <c:pt idx="11322">
                  <c:v>45039.3125</c:v>
                </c:pt>
                <c:pt idx="11323">
                  <c:v>45039.315972222219</c:v>
                </c:pt>
                <c:pt idx="11324">
                  <c:v>45039.319444444445</c:v>
                </c:pt>
                <c:pt idx="11325">
                  <c:v>45039.322916666664</c:v>
                </c:pt>
                <c:pt idx="11326">
                  <c:v>45039.326388888891</c:v>
                </c:pt>
                <c:pt idx="11327">
                  <c:v>45039.329861111109</c:v>
                </c:pt>
                <c:pt idx="11328">
                  <c:v>45039.333333333336</c:v>
                </c:pt>
                <c:pt idx="11329">
                  <c:v>45039.336805555555</c:v>
                </c:pt>
                <c:pt idx="11330">
                  <c:v>45039.340277777781</c:v>
                </c:pt>
                <c:pt idx="11331">
                  <c:v>45039.34375</c:v>
                </c:pt>
                <c:pt idx="11332">
                  <c:v>45039.347222222219</c:v>
                </c:pt>
                <c:pt idx="11333">
                  <c:v>45039.350694444445</c:v>
                </c:pt>
                <c:pt idx="11334">
                  <c:v>45039.354166666664</c:v>
                </c:pt>
                <c:pt idx="11335">
                  <c:v>45039.357638888891</c:v>
                </c:pt>
                <c:pt idx="11336">
                  <c:v>45039.361111111109</c:v>
                </c:pt>
                <c:pt idx="11337">
                  <c:v>45039.364583333336</c:v>
                </c:pt>
                <c:pt idx="11338">
                  <c:v>45039.368055555555</c:v>
                </c:pt>
                <c:pt idx="11339">
                  <c:v>45039.371527777781</c:v>
                </c:pt>
                <c:pt idx="11340">
                  <c:v>45039.375</c:v>
                </c:pt>
                <c:pt idx="11341">
                  <c:v>45039.378472222219</c:v>
                </c:pt>
                <c:pt idx="11342">
                  <c:v>45039.381944444445</c:v>
                </c:pt>
                <c:pt idx="11343">
                  <c:v>45039.385416666664</c:v>
                </c:pt>
                <c:pt idx="11344">
                  <c:v>45039.388888888891</c:v>
                </c:pt>
                <c:pt idx="11345">
                  <c:v>45039.392361111109</c:v>
                </c:pt>
                <c:pt idx="11346">
                  <c:v>45039.395833333336</c:v>
                </c:pt>
                <c:pt idx="11347">
                  <c:v>45039.399305555555</c:v>
                </c:pt>
                <c:pt idx="11348">
                  <c:v>45039.402777777781</c:v>
                </c:pt>
                <c:pt idx="11349">
                  <c:v>45039.40625</c:v>
                </c:pt>
                <c:pt idx="11350">
                  <c:v>45039.409722222219</c:v>
                </c:pt>
                <c:pt idx="11351">
                  <c:v>45039.413194444445</c:v>
                </c:pt>
                <c:pt idx="11352">
                  <c:v>45039.416666666664</c:v>
                </c:pt>
                <c:pt idx="11353">
                  <c:v>45039.420138888891</c:v>
                </c:pt>
                <c:pt idx="11354">
                  <c:v>45039.423611111109</c:v>
                </c:pt>
                <c:pt idx="11355">
                  <c:v>45039.427083333336</c:v>
                </c:pt>
                <c:pt idx="11356">
                  <c:v>45039.430555555555</c:v>
                </c:pt>
                <c:pt idx="11357">
                  <c:v>45039.434027777781</c:v>
                </c:pt>
                <c:pt idx="11358">
                  <c:v>45039.4375</c:v>
                </c:pt>
                <c:pt idx="11359">
                  <c:v>45039.440972222219</c:v>
                </c:pt>
                <c:pt idx="11360">
                  <c:v>45039.444444444445</c:v>
                </c:pt>
                <c:pt idx="11361">
                  <c:v>45039.447916666664</c:v>
                </c:pt>
                <c:pt idx="11362">
                  <c:v>45039.451388888891</c:v>
                </c:pt>
                <c:pt idx="11363">
                  <c:v>45039.454861111109</c:v>
                </c:pt>
                <c:pt idx="11364">
                  <c:v>45039.458333333336</c:v>
                </c:pt>
                <c:pt idx="11365">
                  <c:v>45039.461805555555</c:v>
                </c:pt>
                <c:pt idx="11366">
                  <c:v>45039.465277777781</c:v>
                </c:pt>
                <c:pt idx="11367">
                  <c:v>45039.46875</c:v>
                </c:pt>
                <c:pt idx="11368">
                  <c:v>45039.472222222219</c:v>
                </c:pt>
                <c:pt idx="11369">
                  <c:v>45039.475694444445</c:v>
                </c:pt>
                <c:pt idx="11370">
                  <c:v>45039.479166666664</c:v>
                </c:pt>
                <c:pt idx="11371">
                  <c:v>45039.482638888891</c:v>
                </c:pt>
                <c:pt idx="11372">
                  <c:v>45039.486111111109</c:v>
                </c:pt>
                <c:pt idx="11373">
                  <c:v>45039.489583333336</c:v>
                </c:pt>
                <c:pt idx="11374">
                  <c:v>45039.493055555555</c:v>
                </c:pt>
                <c:pt idx="11375">
                  <c:v>45039.496527777781</c:v>
                </c:pt>
                <c:pt idx="11376">
                  <c:v>45039.5</c:v>
                </c:pt>
                <c:pt idx="11377">
                  <c:v>45039.503472222219</c:v>
                </c:pt>
                <c:pt idx="11378">
                  <c:v>45039.506944444445</c:v>
                </c:pt>
                <c:pt idx="11379">
                  <c:v>45039.510416666664</c:v>
                </c:pt>
                <c:pt idx="11380">
                  <c:v>45039.513888888891</c:v>
                </c:pt>
                <c:pt idx="11381">
                  <c:v>45039.517361111109</c:v>
                </c:pt>
                <c:pt idx="11382">
                  <c:v>45039.520833333336</c:v>
                </c:pt>
                <c:pt idx="11383">
                  <c:v>45039.524305555555</c:v>
                </c:pt>
                <c:pt idx="11384">
                  <c:v>45039.527777777781</c:v>
                </c:pt>
                <c:pt idx="11385">
                  <c:v>45039.53125</c:v>
                </c:pt>
                <c:pt idx="11386">
                  <c:v>45039.534722222219</c:v>
                </c:pt>
                <c:pt idx="11387">
                  <c:v>45039.538194444445</c:v>
                </c:pt>
                <c:pt idx="11388">
                  <c:v>45039.541666666664</c:v>
                </c:pt>
                <c:pt idx="11389">
                  <c:v>45039.545138888891</c:v>
                </c:pt>
                <c:pt idx="11390">
                  <c:v>45039.548611111109</c:v>
                </c:pt>
                <c:pt idx="11391">
                  <c:v>45039.552083333336</c:v>
                </c:pt>
                <c:pt idx="11392">
                  <c:v>45039.555555555555</c:v>
                </c:pt>
                <c:pt idx="11393">
                  <c:v>45039.559027777781</c:v>
                </c:pt>
                <c:pt idx="11394">
                  <c:v>45039.5625</c:v>
                </c:pt>
                <c:pt idx="11395">
                  <c:v>45039.565972222219</c:v>
                </c:pt>
                <c:pt idx="11396">
                  <c:v>45039.569444444445</c:v>
                </c:pt>
                <c:pt idx="11397">
                  <c:v>45039.572916666664</c:v>
                </c:pt>
                <c:pt idx="11398">
                  <c:v>45039.576388888891</c:v>
                </c:pt>
                <c:pt idx="11399">
                  <c:v>45039.579861111109</c:v>
                </c:pt>
                <c:pt idx="11400">
                  <c:v>45039.583333333336</c:v>
                </c:pt>
                <c:pt idx="11401">
                  <c:v>45039.586805555555</c:v>
                </c:pt>
                <c:pt idx="11402">
                  <c:v>45039.590277777781</c:v>
                </c:pt>
                <c:pt idx="11403">
                  <c:v>45039.59375</c:v>
                </c:pt>
                <c:pt idx="11404">
                  <c:v>45039.597222222219</c:v>
                </c:pt>
                <c:pt idx="11405">
                  <c:v>45039.600694444445</c:v>
                </c:pt>
                <c:pt idx="11406">
                  <c:v>45039.604166666664</c:v>
                </c:pt>
                <c:pt idx="11407">
                  <c:v>45039.607638888891</c:v>
                </c:pt>
                <c:pt idx="11408">
                  <c:v>45039.611111111109</c:v>
                </c:pt>
                <c:pt idx="11409">
                  <c:v>45039.614583333336</c:v>
                </c:pt>
                <c:pt idx="11410">
                  <c:v>45039.618055555555</c:v>
                </c:pt>
                <c:pt idx="11411">
                  <c:v>45039.621527777781</c:v>
                </c:pt>
                <c:pt idx="11412">
                  <c:v>45039.625</c:v>
                </c:pt>
                <c:pt idx="11413">
                  <c:v>45039.628472222219</c:v>
                </c:pt>
                <c:pt idx="11414">
                  <c:v>45039.631944444445</c:v>
                </c:pt>
                <c:pt idx="11415">
                  <c:v>45039.635416666664</c:v>
                </c:pt>
                <c:pt idx="11416">
                  <c:v>45039.638888888891</c:v>
                </c:pt>
                <c:pt idx="11417">
                  <c:v>45039.642361111109</c:v>
                </c:pt>
                <c:pt idx="11418">
                  <c:v>45039.645833333336</c:v>
                </c:pt>
                <c:pt idx="11419">
                  <c:v>45039.649305555555</c:v>
                </c:pt>
                <c:pt idx="11420">
                  <c:v>45039.652777777781</c:v>
                </c:pt>
                <c:pt idx="11421">
                  <c:v>45039.65625</c:v>
                </c:pt>
                <c:pt idx="11422">
                  <c:v>45039.659722222219</c:v>
                </c:pt>
                <c:pt idx="11423">
                  <c:v>45039.663194444445</c:v>
                </c:pt>
                <c:pt idx="11424">
                  <c:v>45039.666666666664</c:v>
                </c:pt>
                <c:pt idx="11425">
                  <c:v>45039.670138888891</c:v>
                </c:pt>
                <c:pt idx="11426">
                  <c:v>45039.673611111109</c:v>
                </c:pt>
                <c:pt idx="11427">
                  <c:v>45039.677083333336</c:v>
                </c:pt>
                <c:pt idx="11428">
                  <c:v>45039.680555555555</c:v>
                </c:pt>
                <c:pt idx="11429">
                  <c:v>45039.684027777781</c:v>
                </c:pt>
                <c:pt idx="11430">
                  <c:v>45039.6875</c:v>
                </c:pt>
                <c:pt idx="11431">
                  <c:v>45039.690972222219</c:v>
                </c:pt>
                <c:pt idx="11432">
                  <c:v>45039.694444444445</c:v>
                </c:pt>
                <c:pt idx="11433">
                  <c:v>45039.697916666664</c:v>
                </c:pt>
                <c:pt idx="11434">
                  <c:v>45039.701388888891</c:v>
                </c:pt>
                <c:pt idx="11435">
                  <c:v>45039.704861111109</c:v>
                </c:pt>
                <c:pt idx="11436">
                  <c:v>45039.708333333336</c:v>
                </c:pt>
                <c:pt idx="11437">
                  <c:v>45039.711805555555</c:v>
                </c:pt>
                <c:pt idx="11438">
                  <c:v>45039.715277777781</c:v>
                </c:pt>
                <c:pt idx="11439">
                  <c:v>45039.71875</c:v>
                </c:pt>
                <c:pt idx="11440">
                  <c:v>45039.722222222219</c:v>
                </c:pt>
                <c:pt idx="11441">
                  <c:v>45039.725694444445</c:v>
                </c:pt>
                <c:pt idx="11442">
                  <c:v>45039.729166666664</c:v>
                </c:pt>
                <c:pt idx="11443">
                  <c:v>45039.732638888891</c:v>
                </c:pt>
                <c:pt idx="11444">
                  <c:v>45039.736111111109</c:v>
                </c:pt>
                <c:pt idx="11445">
                  <c:v>45039.739583333336</c:v>
                </c:pt>
                <c:pt idx="11446">
                  <c:v>45039.743055555555</c:v>
                </c:pt>
                <c:pt idx="11447">
                  <c:v>45039.746527777781</c:v>
                </c:pt>
                <c:pt idx="11448">
                  <c:v>45039.75</c:v>
                </c:pt>
                <c:pt idx="11449">
                  <c:v>45039.753472222219</c:v>
                </c:pt>
                <c:pt idx="11450">
                  <c:v>45039.756944444445</c:v>
                </c:pt>
                <c:pt idx="11451">
                  <c:v>45039.760416666664</c:v>
                </c:pt>
                <c:pt idx="11452">
                  <c:v>45039.763888888891</c:v>
                </c:pt>
                <c:pt idx="11453">
                  <c:v>45039.767361111109</c:v>
                </c:pt>
                <c:pt idx="11454">
                  <c:v>45039.770833333336</c:v>
                </c:pt>
                <c:pt idx="11455">
                  <c:v>45039.774305555555</c:v>
                </c:pt>
                <c:pt idx="11456">
                  <c:v>45039.777777777781</c:v>
                </c:pt>
                <c:pt idx="11457">
                  <c:v>45039.78125</c:v>
                </c:pt>
                <c:pt idx="11458">
                  <c:v>45039.784722222219</c:v>
                </c:pt>
                <c:pt idx="11459">
                  <c:v>45039.788194444445</c:v>
                </c:pt>
                <c:pt idx="11460">
                  <c:v>45039.791666666664</c:v>
                </c:pt>
                <c:pt idx="11461">
                  <c:v>45039.795138888891</c:v>
                </c:pt>
                <c:pt idx="11462">
                  <c:v>45039.798611111109</c:v>
                </c:pt>
                <c:pt idx="11463">
                  <c:v>45039.802083333336</c:v>
                </c:pt>
                <c:pt idx="11464">
                  <c:v>45039.805555555555</c:v>
                </c:pt>
                <c:pt idx="11465">
                  <c:v>45039.809027777781</c:v>
                </c:pt>
                <c:pt idx="11466">
                  <c:v>45039.8125</c:v>
                </c:pt>
                <c:pt idx="11467">
                  <c:v>45039.815972222219</c:v>
                </c:pt>
                <c:pt idx="11468">
                  <c:v>45039.819444444445</c:v>
                </c:pt>
                <c:pt idx="11469">
                  <c:v>45039.822916666664</c:v>
                </c:pt>
                <c:pt idx="11470">
                  <c:v>45039.826388888891</c:v>
                </c:pt>
                <c:pt idx="11471">
                  <c:v>45039.829861111109</c:v>
                </c:pt>
                <c:pt idx="11472">
                  <c:v>45039.833333333336</c:v>
                </c:pt>
                <c:pt idx="11473">
                  <c:v>45039.836805555555</c:v>
                </c:pt>
                <c:pt idx="11474">
                  <c:v>45039.840277777781</c:v>
                </c:pt>
                <c:pt idx="11475">
                  <c:v>45039.84375</c:v>
                </c:pt>
                <c:pt idx="11476">
                  <c:v>45039.847222222219</c:v>
                </c:pt>
                <c:pt idx="11477">
                  <c:v>45039.850694444445</c:v>
                </c:pt>
                <c:pt idx="11478">
                  <c:v>45039.854166666664</c:v>
                </c:pt>
                <c:pt idx="11479">
                  <c:v>45039.857638888891</c:v>
                </c:pt>
                <c:pt idx="11480">
                  <c:v>45039.861111111109</c:v>
                </c:pt>
                <c:pt idx="11481">
                  <c:v>45039.864583333336</c:v>
                </c:pt>
                <c:pt idx="11482">
                  <c:v>45039.868055555555</c:v>
                </c:pt>
                <c:pt idx="11483">
                  <c:v>45039.871527777781</c:v>
                </c:pt>
                <c:pt idx="11484">
                  <c:v>45039.875</c:v>
                </c:pt>
                <c:pt idx="11485">
                  <c:v>45039.878472222219</c:v>
                </c:pt>
                <c:pt idx="11486">
                  <c:v>45039.881944444445</c:v>
                </c:pt>
                <c:pt idx="11487">
                  <c:v>45039.885416666664</c:v>
                </c:pt>
                <c:pt idx="11488">
                  <c:v>45039.888888888891</c:v>
                </c:pt>
                <c:pt idx="11489">
                  <c:v>45039.892361111109</c:v>
                </c:pt>
                <c:pt idx="11490">
                  <c:v>45039.895833333336</c:v>
                </c:pt>
                <c:pt idx="11491">
                  <c:v>45039.899305555555</c:v>
                </c:pt>
                <c:pt idx="11492">
                  <c:v>45039.902777777781</c:v>
                </c:pt>
                <c:pt idx="11493">
                  <c:v>45039.90625</c:v>
                </c:pt>
                <c:pt idx="11494">
                  <c:v>45039.909722222219</c:v>
                </c:pt>
                <c:pt idx="11495">
                  <c:v>45039.913194444445</c:v>
                </c:pt>
                <c:pt idx="11496">
                  <c:v>45039.916666666664</c:v>
                </c:pt>
                <c:pt idx="11497">
                  <c:v>45039.920138888891</c:v>
                </c:pt>
                <c:pt idx="11498">
                  <c:v>45039.923611111109</c:v>
                </c:pt>
                <c:pt idx="11499">
                  <c:v>45039.927083333336</c:v>
                </c:pt>
                <c:pt idx="11500">
                  <c:v>45039.930555555555</c:v>
                </c:pt>
                <c:pt idx="11501">
                  <c:v>45039.934027777781</c:v>
                </c:pt>
                <c:pt idx="11502">
                  <c:v>45039.9375</c:v>
                </c:pt>
                <c:pt idx="11503">
                  <c:v>45039.940972222219</c:v>
                </c:pt>
                <c:pt idx="11504">
                  <c:v>45039.944444444445</c:v>
                </c:pt>
                <c:pt idx="11505">
                  <c:v>45039.947916666664</c:v>
                </c:pt>
                <c:pt idx="11506">
                  <c:v>45039.951388888891</c:v>
                </c:pt>
                <c:pt idx="11507">
                  <c:v>45039.954861111109</c:v>
                </c:pt>
                <c:pt idx="11508">
                  <c:v>45039.958333333336</c:v>
                </c:pt>
                <c:pt idx="11509">
                  <c:v>45039.961805555555</c:v>
                </c:pt>
                <c:pt idx="11510">
                  <c:v>45039.965277777781</c:v>
                </c:pt>
                <c:pt idx="11511">
                  <c:v>45039.96875</c:v>
                </c:pt>
                <c:pt idx="11512">
                  <c:v>45039.972222222219</c:v>
                </c:pt>
                <c:pt idx="11513">
                  <c:v>45039.975694444445</c:v>
                </c:pt>
                <c:pt idx="11514">
                  <c:v>45039.979166666664</c:v>
                </c:pt>
                <c:pt idx="11515">
                  <c:v>45039.982638888891</c:v>
                </c:pt>
                <c:pt idx="11516">
                  <c:v>45039.986111111109</c:v>
                </c:pt>
                <c:pt idx="11517">
                  <c:v>45039.989583333336</c:v>
                </c:pt>
                <c:pt idx="11518">
                  <c:v>45039.993055555555</c:v>
                </c:pt>
                <c:pt idx="11519">
                  <c:v>45039.996527777781</c:v>
                </c:pt>
                <c:pt idx="11520">
                  <c:v>45040</c:v>
                </c:pt>
                <c:pt idx="11521">
                  <c:v>45040.003472222219</c:v>
                </c:pt>
                <c:pt idx="11522">
                  <c:v>45040.006944444445</c:v>
                </c:pt>
                <c:pt idx="11523">
                  <c:v>45040.010416666664</c:v>
                </c:pt>
                <c:pt idx="11524">
                  <c:v>45040.013888888891</c:v>
                </c:pt>
                <c:pt idx="11525">
                  <c:v>45040.017361111109</c:v>
                </c:pt>
                <c:pt idx="11526">
                  <c:v>45040.020833333336</c:v>
                </c:pt>
                <c:pt idx="11527">
                  <c:v>45040.024305555555</c:v>
                </c:pt>
                <c:pt idx="11528">
                  <c:v>45040.027777777781</c:v>
                </c:pt>
                <c:pt idx="11529">
                  <c:v>45040.03125</c:v>
                </c:pt>
                <c:pt idx="11530">
                  <c:v>45040.034722222219</c:v>
                </c:pt>
                <c:pt idx="11531">
                  <c:v>45040.038194444445</c:v>
                </c:pt>
                <c:pt idx="11532">
                  <c:v>45040.041666666664</c:v>
                </c:pt>
                <c:pt idx="11533">
                  <c:v>45040.045138888891</c:v>
                </c:pt>
                <c:pt idx="11534">
                  <c:v>45040.048611111109</c:v>
                </c:pt>
                <c:pt idx="11535">
                  <c:v>45040.052083333336</c:v>
                </c:pt>
                <c:pt idx="11536">
                  <c:v>45040.055555555555</c:v>
                </c:pt>
                <c:pt idx="11537">
                  <c:v>45040.059027777781</c:v>
                </c:pt>
                <c:pt idx="11538">
                  <c:v>45040.0625</c:v>
                </c:pt>
                <c:pt idx="11539">
                  <c:v>45040.065972222219</c:v>
                </c:pt>
                <c:pt idx="11540">
                  <c:v>45040.069444444445</c:v>
                </c:pt>
                <c:pt idx="11541">
                  <c:v>45040.072916666664</c:v>
                </c:pt>
                <c:pt idx="11542">
                  <c:v>45040.076388888891</c:v>
                </c:pt>
                <c:pt idx="11543">
                  <c:v>45040.079861111109</c:v>
                </c:pt>
                <c:pt idx="11544">
                  <c:v>45040.083333333336</c:v>
                </c:pt>
                <c:pt idx="11545">
                  <c:v>45040.086805555555</c:v>
                </c:pt>
                <c:pt idx="11546">
                  <c:v>45040.090277777781</c:v>
                </c:pt>
                <c:pt idx="11547">
                  <c:v>45040.09375</c:v>
                </c:pt>
                <c:pt idx="11548">
                  <c:v>45040.097222222219</c:v>
                </c:pt>
                <c:pt idx="11549">
                  <c:v>45040.100694444445</c:v>
                </c:pt>
                <c:pt idx="11550">
                  <c:v>45040.104166666664</c:v>
                </c:pt>
                <c:pt idx="11551">
                  <c:v>45040.107638888891</c:v>
                </c:pt>
                <c:pt idx="11552">
                  <c:v>45040.111111111109</c:v>
                </c:pt>
                <c:pt idx="11553">
                  <c:v>45040.114583333336</c:v>
                </c:pt>
                <c:pt idx="11554">
                  <c:v>45040.118055555555</c:v>
                </c:pt>
                <c:pt idx="11555">
                  <c:v>45040.121527777781</c:v>
                </c:pt>
                <c:pt idx="11556">
                  <c:v>45040.125</c:v>
                </c:pt>
                <c:pt idx="11557">
                  <c:v>45040.128472222219</c:v>
                </c:pt>
                <c:pt idx="11558">
                  <c:v>45040.131944444445</c:v>
                </c:pt>
                <c:pt idx="11559">
                  <c:v>45040.135416666664</c:v>
                </c:pt>
                <c:pt idx="11560">
                  <c:v>45040.138888888891</c:v>
                </c:pt>
                <c:pt idx="11561">
                  <c:v>45040.142361111109</c:v>
                </c:pt>
                <c:pt idx="11562">
                  <c:v>45040.145833333336</c:v>
                </c:pt>
                <c:pt idx="11563">
                  <c:v>45040.149305555555</c:v>
                </c:pt>
                <c:pt idx="11564">
                  <c:v>45040.152777777781</c:v>
                </c:pt>
                <c:pt idx="11565">
                  <c:v>45040.15625</c:v>
                </c:pt>
                <c:pt idx="11566">
                  <c:v>45040.159722222219</c:v>
                </c:pt>
                <c:pt idx="11567">
                  <c:v>45040.163194444445</c:v>
                </c:pt>
                <c:pt idx="11568">
                  <c:v>45040.166666666664</c:v>
                </c:pt>
                <c:pt idx="11569">
                  <c:v>45040.170138888891</c:v>
                </c:pt>
                <c:pt idx="11570">
                  <c:v>45040.173611111109</c:v>
                </c:pt>
                <c:pt idx="11571">
                  <c:v>45040.177083333336</c:v>
                </c:pt>
                <c:pt idx="11572">
                  <c:v>45040.180555555555</c:v>
                </c:pt>
                <c:pt idx="11573">
                  <c:v>45040.184027777781</c:v>
                </c:pt>
                <c:pt idx="11574">
                  <c:v>45040.1875</c:v>
                </c:pt>
                <c:pt idx="11575">
                  <c:v>45040.190972222219</c:v>
                </c:pt>
                <c:pt idx="11576">
                  <c:v>45040.194444444445</c:v>
                </c:pt>
                <c:pt idx="11577">
                  <c:v>45040.197916666664</c:v>
                </c:pt>
                <c:pt idx="11578">
                  <c:v>45040.201388888891</c:v>
                </c:pt>
                <c:pt idx="11579">
                  <c:v>45040.204861111109</c:v>
                </c:pt>
                <c:pt idx="11580">
                  <c:v>45040.208333333336</c:v>
                </c:pt>
                <c:pt idx="11581">
                  <c:v>45040.211805555555</c:v>
                </c:pt>
                <c:pt idx="11582">
                  <c:v>45040.215277777781</c:v>
                </c:pt>
                <c:pt idx="11583">
                  <c:v>45040.21875</c:v>
                </c:pt>
                <c:pt idx="11584">
                  <c:v>45040.222222222219</c:v>
                </c:pt>
                <c:pt idx="11585">
                  <c:v>45040.225694444445</c:v>
                </c:pt>
                <c:pt idx="11586">
                  <c:v>45040.229166666664</c:v>
                </c:pt>
                <c:pt idx="11587">
                  <c:v>45040.232638888891</c:v>
                </c:pt>
                <c:pt idx="11588">
                  <c:v>45040.236111111109</c:v>
                </c:pt>
                <c:pt idx="11589">
                  <c:v>45040.239583333336</c:v>
                </c:pt>
                <c:pt idx="11590">
                  <c:v>45040.243055555555</c:v>
                </c:pt>
                <c:pt idx="11591">
                  <c:v>45040.246527777781</c:v>
                </c:pt>
                <c:pt idx="11592">
                  <c:v>45040.25</c:v>
                </c:pt>
                <c:pt idx="11593">
                  <c:v>45040.253472222219</c:v>
                </c:pt>
                <c:pt idx="11594">
                  <c:v>45040.256944444445</c:v>
                </c:pt>
                <c:pt idx="11595">
                  <c:v>45040.260416666664</c:v>
                </c:pt>
                <c:pt idx="11596">
                  <c:v>45040.263888888891</c:v>
                </c:pt>
                <c:pt idx="11597">
                  <c:v>45040.267361111109</c:v>
                </c:pt>
                <c:pt idx="11598">
                  <c:v>45040.270833333336</c:v>
                </c:pt>
                <c:pt idx="11599">
                  <c:v>45040.274305555555</c:v>
                </c:pt>
                <c:pt idx="11600">
                  <c:v>45040.277777777781</c:v>
                </c:pt>
                <c:pt idx="11601">
                  <c:v>45040.28125</c:v>
                </c:pt>
                <c:pt idx="11602">
                  <c:v>45040.284722222219</c:v>
                </c:pt>
                <c:pt idx="11603">
                  <c:v>45040.288194444445</c:v>
                </c:pt>
                <c:pt idx="11604">
                  <c:v>45040.291666666664</c:v>
                </c:pt>
                <c:pt idx="11605">
                  <c:v>45040.295138888891</c:v>
                </c:pt>
                <c:pt idx="11606">
                  <c:v>45040.298611111109</c:v>
                </c:pt>
                <c:pt idx="11607">
                  <c:v>45040.302083333336</c:v>
                </c:pt>
                <c:pt idx="11608">
                  <c:v>45040.305555555555</c:v>
                </c:pt>
                <c:pt idx="11609">
                  <c:v>45040.309027777781</c:v>
                </c:pt>
                <c:pt idx="11610">
                  <c:v>45040.3125</c:v>
                </c:pt>
                <c:pt idx="11611">
                  <c:v>45040.315972222219</c:v>
                </c:pt>
                <c:pt idx="11612">
                  <c:v>45040.319444444445</c:v>
                </c:pt>
                <c:pt idx="11613">
                  <c:v>45040.322916666664</c:v>
                </c:pt>
                <c:pt idx="11614">
                  <c:v>45040.326388888891</c:v>
                </c:pt>
                <c:pt idx="11615">
                  <c:v>45040.329861111109</c:v>
                </c:pt>
                <c:pt idx="11616">
                  <c:v>45040.333333333336</c:v>
                </c:pt>
                <c:pt idx="11617">
                  <c:v>45040.336805555555</c:v>
                </c:pt>
                <c:pt idx="11618">
                  <c:v>45040.340277777781</c:v>
                </c:pt>
                <c:pt idx="11619">
                  <c:v>45040.34375</c:v>
                </c:pt>
                <c:pt idx="11620">
                  <c:v>45040.347222222219</c:v>
                </c:pt>
                <c:pt idx="11621">
                  <c:v>45040.350694444445</c:v>
                </c:pt>
                <c:pt idx="11622">
                  <c:v>45040.354166666664</c:v>
                </c:pt>
                <c:pt idx="11623">
                  <c:v>45040.357638888891</c:v>
                </c:pt>
                <c:pt idx="11624">
                  <c:v>45040.361111111109</c:v>
                </c:pt>
                <c:pt idx="11625">
                  <c:v>45040.364583333336</c:v>
                </c:pt>
                <c:pt idx="11626">
                  <c:v>45040.368055555555</c:v>
                </c:pt>
                <c:pt idx="11627">
                  <c:v>45040.371527777781</c:v>
                </c:pt>
                <c:pt idx="11628">
                  <c:v>45040.375</c:v>
                </c:pt>
                <c:pt idx="11629">
                  <c:v>45040.378472222219</c:v>
                </c:pt>
                <c:pt idx="11630">
                  <c:v>45040.381944444445</c:v>
                </c:pt>
                <c:pt idx="11631">
                  <c:v>45040.385416666664</c:v>
                </c:pt>
                <c:pt idx="11632">
                  <c:v>45040.388888888891</c:v>
                </c:pt>
                <c:pt idx="11633">
                  <c:v>45040.392361111109</c:v>
                </c:pt>
                <c:pt idx="11634">
                  <c:v>45040.395833333336</c:v>
                </c:pt>
                <c:pt idx="11635">
                  <c:v>45040.399305555555</c:v>
                </c:pt>
                <c:pt idx="11636">
                  <c:v>45040.402777777781</c:v>
                </c:pt>
                <c:pt idx="11637">
                  <c:v>45040.40625</c:v>
                </c:pt>
                <c:pt idx="11638">
                  <c:v>45040.409722222219</c:v>
                </c:pt>
                <c:pt idx="11639">
                  <c:v>45040.413194444445</c:v>
                </c:pt>
                <c:pt idx="11640">
                  <c:v>45040.416666666664</c:v>
                </c:pt>
                <c:pt idx="11641">
                  <c:v>45040.420138888891</c:v>
                </c:pt>
                <c:pt idx="11642">
                  <c:v>45040.423611111109</c:v>
                </c:pt>
                <c:pt idx="11643">
                  <c:v>45040.427083333336</c:v>
                </c:pt>
                <c:pt idx="11644">
                  <c:v>45040.430555555555</c:v>
                </c:pt>
                <c:pt idx="11645">
                  <c:v>45040.434027777781</c:v>
                </c:pt>
                <c:pt idx="11646">
                  <c:v>45040.4375</c:v>
                </c:pt>
                <c:pt idx="11647">
                  <c:v>45040.440972222219</c:v>
                </c:pt>
                <c:pt idx="11648">
                  <c:v>45040.444444444445</c:v>
                </c:pt>
                <c:pt idx="11649">
                  <c:v>45040.447916666664</c:v>
                </c:pt>
                <c:pt idx="11650">
                  <c:v>45040.451388888891</c:v>
                </c:pt>
                <c:pt idx="11651">
                  <c:v>45040.454861111109</c:v>
                </c:pt>
                <c:pt idx="11652">
                  <c:v>45040.458333333336</c:v>
                </c:pt>
                <c:pt idx="11653">
                  <c:v>45040.461805555555</c:v>
                </c:pt>
                <c:pt idx="11654">
                  <c:v>45040.465277777781</c:v>
                </c:pt>
                <c:pt idx="11655">
                  <c:v>45040.46875</c:v>
                </c:pt>
                <c:pt idx="11656">
                  <c:v>45040.472222222219</c:v>
                </c:pt>
                <c:pt idx="11657">
                  <c:v>45040.475694444445</c:v>
                </c:pt>
                <c:pt idx="11658">
                  <c:v>45040.479166666664</c:v>
                </c:pt>
                <c:pt idx="11659">
                  <c:v>45040.482638888891</c:v>
                </c:pt>
                <c:pt idx="11660">
                  <c:v>45040.486111111109</c:v>
                </c:pt>
                <c:pt idx="11661">
                  <c:v>45040.489583333336</c:v>
                </c:pt>
                <c:pt idx="11662">
                  <c:v>45040.493055555555</c:v>
                </c:pt>
                <c:pt idx="11663">
                  <c:v>45040.496527777781</c:v>
                </c:pt>
                <c:pt idx="11664">
                  <c:v>45040.5</c:v>
                </c:pt>
                <c:pt idx="11665">
                  <c:v>45040.503472222219</c:v>
                </c:pt>
                <c:pt idx="11666">
                  <c:v>45040.506944444445</c:v>
                </c:pt>
                <c:pt idx="11667">
                  <c:v>45040.510416666664</c:v>
                </c:pt>
                <c:pt idx="11668">
                  <c:v>45040.513888888891</c:v>
                </c:pt>
                <c:pt idx="11669">
                  <c:v>45040.517361111109</c:v>
                </c:pt>
                <c:pt idx="11670">
                  <c:v>45040.520833333336</c:v>
                </c:pt>
                <c:pt idx="11671">
                  <c:v>45040.524305555555</c:v>
                </c:pt>
                <c:pt idx="11672">
                  <c:v>45040.527777777781</c:v>
                </c:pt>
                <c:pt idx="11673">
                  <c:v>45040.53125</c:v>
                </c:pt>
                <c:pt idx="11674">
                  <c:v>45040.534722222219</c:v>
                </c:pt>
                <c:pt idx="11675">
                  <c:v>45040.538194444445</c:v>
                </c:pt>
                <c:pt idx="11676">
                  <c:v>45040.541666666664</c:v>
                </c:pt>
                <c:pt idx="11677">
                  <c:v>45040.545138888891</c:v>
                </c:pt>
                <c:pt idx="11678">
                  <c:v>45040.548611111109</c:v>
                </c:pt>
                <c:pt idx="11679">
                  <c:v>45040.552083333336</c:v>
                </c:pt>
                <c:pt idx="11680">
                  <c:v>45040.555555555555</c:v>
                </c:pt>
                <c:pt idx="11681">
                  <c:v>45040.559027777781</c:v>
                </c:pt>
                <c:pt idx="11682">
                  <c:v>45040.5625</c:v>
                </c:pt>
                <c:pt idx="11683">
                  <c:v>45040.565972222219</c:v>
                </c:pt>
                <c:pt idx="11684">
                  <c:v>45040.569444444445</c:v>
                </c:pt>
                <c:pt idx="11685">
                  <c:v>45040.572916666664</c:v>
                </c:pt>
                <c:pt idx="11686">
                  <c:v>45040.576388888891</c:v>
                </c:pt>
                <c:pt idx="11687">
                  <c:v>45040.579861111109</c:v>
                </c:pt>
                <c:pt idx="11688">
                  <c:v>45040.583333333336</c:v>
                </c:pt>
                <c:pt idx="11689">
                  <c:v>45040.586805555555</c:v>
                </c:pt>
                <c:pt idx="11690">
                  <c:v>45040.590277777781</c:v>
                </c:pt>
                <c:pt idx="11691">
                  <c:v>45040.59375</c:v>
                </c:pt>
                <c:pt idx="11692">
                  <c:v>45040.597222222219</c:v>
                </c:pt>
                <c:pt idx="11693">
                  <c:v>45040.600694444445</c:v>
                </c:pt>
                <c:pt idx="11694">
                  <c:v>45040.604166666664</c:v>
                </c:pt>
                <c:pt idx="11695">
                  <c:v>45040.607638888891</c:v>
                </c:pt>
                <c:pt idx="11696">
                  <c:v>45040.611111111109</c:v>
                </c:pt>
                <c:pt idx="11697">
                  <c:v>45040.614583333336</c:v>
                </c:pt>
                <c:pt idx="11698">
                  <c:v>45040.618055555555</c:v>
                </c:pt>
                <c:pt idx="11699">
                  <c:v>45040.621527777781</c:v>
                </c:pt>
                <c:pt idx="11700">
                  <c:v>45040.625</c:v>
                </c:pt>
                <c:pt idx="11701">
                  <c:v>45040.628472222219</c:v>
                </c:pt>
                <c:pt idx="11702">
                  <c:v>45040.631944444445</c:v>
                </c:pt>
                <c:pt idx="11703">
                  <c:v>45040.635416666664</c:v>
                </c:pt>
                <c:pt idx="11704">
                  <c:v>45040.638888888891</c:v>
                </c:pt>
                <c:pt idx="11705">
                  <c:v>45040.642361111109</c:v>
                </c:pt>
                <c:pt idx="11706">
                  <c:v>45040.645833333336</c:v>
                </c:pt>
                <c:pt idx="11707">
                  <c:v>45040.649305555555</c:v>
                </c:pt>
                <c:pt idx="11708">
                  <c:v>45040.652777777781</c:v>
                </c:pt>
                <c:pt idx="11709">
                  <c:v>45040.65625</c:v>
                </c:pt>
                <c:pt idx="11710">
                  <c:v>45040.659722222219</c:v>
                </c:pt>
                <c:pt idx="11711">
                  <c:v>45040.663194444445</c:v>
                </c:pt>
                <c:pt idx="11712">
                  <c:v>45040.666666666664</c:v>
                </c:pt>
                <c:pt idx="11713">
                  <c:v>45040.670138888891</c:v>
                </c:pt>
                <c:pt idx="11714">
                  <c:v>45040.673611111109</c:v>
                </c:pt>
                <c:pt idx="11715">
                  <c:v>45040.677083333336</c:v>
                </c:pt>
                <c:pt idx="11716">
                  <c:v>45040.680555555555</c:v>
                </c:pt>
                <c:pt idx="11717">
                  <c:v>45040.684027777781</c:v>
                </c:pt>
                <c:pt idx="11718">
                  <c:v>45040.6875</c:v>
                </c:pt>
                <c:pt idx="11719">
                  <c:v>45040.690972222219</c:v>
                </c:pt>
                <c:pt idx="11720">
                  <c:v>45040.694444444445</c:v>
                </c:pt>
                <c:pt idx="11721">
                  <c:v>45040.697916666664</c:v>
                </c:pt>
                <c:pt idx="11722">
                  <c:v>45040.701388888891</c:v>
                </c:pt>
                <c:pt idx="11723">
                  <c:v>45040.704861111109</c:v>
                </c:pt>
                <c:pt idx="11724">
                  <c:v>45040.708333333336</c:v>
                </c:pt>
                <c:pt idx="11725">
                  <c:v>45040.711805555555</c:v>
                </c:pt>
                <c:pt idx="11726">
                  <c:v>45040.715277777781</c:v>
                </c:pt>
                <c:pt idx="11727">
                  <c:v>45040.71875</c:v>
                </c:pt>
                <c:pt idx="11728">
                  <c:v>45040.722222222219</c:v>
                </c:pt>
                <c:pt idx="11729">
                  <c:v>45040.725694444445</c:v>
                </c:pt>
                <c:pt idx="11730">
                  <c:v>45040.729166666664</c:v>
                </c:pt>
                <c:pt idx="11731">
                  <c:v>45040.732638888891</c:v>
                </c:pt>
                <c:pt idx="11732">
                  <c:v>45040.736111111109</c:v>
                </c:pt>
                <c:pt idx="11733">
                  <c:v>45040.739583333336</c:v>
                </c:pt>
                <c:pt idx="11734">
                  <c:v>45040.743055555555</c:v>
                </c:pt>
                <c:pt idx="11735">
                  <c:v>45040.746527777781</c:v>
                </c:pt>
                <c:pt idx="11736">
                  <c:v>45040.75</c:v>
                </c:pt>
                <c:pt idx="11737">
                  <c:v>45040.753472222219</c:v>
                </c:pt>
                <c:pt idx="11738">
                  <c:v>45040.756944444445</c:v>
                </c:pt>
                <c:pt idx="11739">
                  <c:v>45040.760416666664</c:v>
                </c:pt>
                <c:pt idx="11740">
                  <c:v>45040.763888888891</c:v>
                </c:pt>
                <c:pt idx="11741">
                  <c:v>45040.767361111109</c:v>
                </c:pt>
                <c:pt idx="11742">
                  <c:v>45040.770833333336</c:v>
                </c:pt>
                <c:pt idx="11743">
                  <c:v>45040.774305555555</c:v>
                </c:pt>
                <c:pt idx="11744">
                  <c:v>45040.777777777781</c:v>
                </c:pt>
                <c:pt idx="11745">
                  <c:v>45040.78125</c:v>
                </c:pt>
                <c:pt idx="11746">
                  <c:v>45040.784722222219</c:v>
                </c:pt>
                <c:pt idx="11747">
                  <c:v>45040.788194444445</c:v>
                </c:pt>
                <c:pt idx="11748">
                  <c:v>45040.791666666664</c:v>
                </c:pt>
                <c:pt idx="11749">
                  <c:v>45040.795138888891</c:v>
                </c:pt>
                <c:pt idx="11750">
                  <c:v>45040.798611111109</c:v>
                </c:pt>
                <c:pt idx="11751">
                  <c:v>45040.802083333336</c:v>
                </c:pt>
                <c:pt idx="11752">
                  <c:v>45040.805555555555</c:v>
                </c:pt>
                <c:pt idx="11753">
                  <c:v>45040.809027777781</c:v>
                </c:pt>
                <c:pt idx="11754">
                  <c:v>45040.8125</c:v>
                </c:pt>
                <c:pt idx="11755">
                  <c:v>45040.815972222219</c:v>
                </c:pt>
                <c:pt idx="11756">
                  <c:v>45040.819444444445</c:v>
                </c:pt>
                <c:pt idx="11757">
                  <c:v>45040.822916666664</c:v>
                </c:pt>
                <c:pt idx="11758">
                  <c:v>45040.826388888891</c:v>
                </c:pt>
                <c:pt idx="11759">
                  <c:v>45040.829861111109</c:v>
                </c:pt>
                <c:pt idx="11760">
                  <c:v>45040.833333333336</c:v>
                </c:pt>
                <c:pt idx="11761">
                  <c:v>45040.836805555555</c:v>
                </c:pt>
                <c:pt idx="11762">
                  <c:v>45040.840277777781</c:v>
                </c:pt>
                <c:pt idx="11763">
                  <c:v>45040.84375</c:v>
                </c:pt>
                <c:pt idx="11764">
                  <c:v>45040.847222222219</c:v>
                </c:pt>
                <c:pt idx="11765">
                  <c:v>45040.850694444445</c:v>
                </c:pt>
                <c:pt idx="11766">
                  <c:v>45040.854166666664</c:v>
                </c:pt>
                <c:pt idx="11767">
                  <c:v>45040.857638888891</c:v>
                </c:pt>
                <c:pt idx="11768">
                  <c:v>45040.861111111109</c:v>
                </c:pt>
                <c:pt idx="11769">
                  <c:v>45040.864583333336</c:v>
                </c:pt>
                <c:pt idx="11770">
                  <c:v>45040.868055555555</c:v>
                </c:pt>
                <c:pt idx="11771">
                  <c:v>45040.871527777781</c:v>
                </c:pt>
                <c:pt idx="11772">
                  <c:v>45040.875</c:v>
                </c:pt>
                <c:pt idx="11773">
                  <c:v>45040.878472222219</c:v>
                </c:pt>
                <c:pt idx="11774">
                  <c:v>45040.881944444445</c:v>
                </c:pt>
                <c:pt idx="11775">
                  <c:v>45040.885416666664</c:v>
                </c:pt>
                <c:pt idx="11776">
                  <c:v>45040.888888888891</c:v>
                </c:pt>
                <c:pt idx="11777">
                  <c:v>45040.892361111109</c:v>
                </c:pt>
                <c:pt idx="11778">
                  <c:v>45040.895833333336</c:v>
                </c:pt>
                <c:pt idx="11779">
                  <c:v>45040.899305555555</c:v>
                </c:pt>
                <c:pt idx="11780">
                  <c:v>45040.902777777781</c:v>
                </c:pt>
                <c:pt idx="11781">
                  <c:v>45040.90625</c:v>
                </c:pt>
                <c:pt idx="11782">
                  <c:v>45040.909722222219</c:v>
                </c:pt>
                <c:pt idx="11783">
                  <c:v>45040.913194444445</c:v>
                </c:pt>
                <c:pt idx="11784">
                  <c:v>45040.916666666664</c:v>
                </c:pt>
                <c:pt idx="11785">
                  <c:v>45040.920138888891</c:v>
                </c:pt>
                <c:pt idx="11786">
                  <c:v>45040.923611111109</c:v>
                </c:pt>
                <c:pt idx="11787">
                  <c:v>45040.927083333336</c:v>
                </c:pt>
                <c:pt idx="11788">
                  <c:v>45040.930555555555</c:v>
                </c:pt>
                <c:pt idx="11789">
                  <c:v>45040.934027777781</c:v>
                </c:pt>
                <c:pt idx="11790">
                  <c:v>45040.9375</c:v>
                </c:pt>
                <c:pt idx="11791">
                  <c:v>45040.940972222219</c:v>
                </c:pt>
                <c:pt idx="11792">
                  <c:v>45040.944444444445</c:v>
                </c:pt>
                <c:pt idx="11793">
                  <c:v>45040.947916666664</c:v>
                </c:pt>
                <c:pt idx="11794">
                  <c:v>45040.951388888891</c:v>
                </c:pt>
                <c:pt idx="11795">
                  <c:v>45040.954861111109</c:v>
                </c:pt>
                <c:pt idx="11796">
                  <c:v>45040.958333333336</c:v>
                </c:pt>
                <c:pt idx="11797">
                  <c:v>45040.961805555555</c:v>
                </c:pt>
                <c:pt idx="11798">
                  <c:v>45040.965277777781</c:v>
                </c:pt>
                <c:pt idx="11799">
                  <c:v>45040.96875</c:v>
                </c:pt>
                <c:pt idx="11800">
                  <c:v>45040.972222222219</c:v>
                </c:pt>
                <c:pt idx="11801">
                  <c:v>45040.975694444445</c:v>
                </c:pt>
                <c:pt idx="11802">
                  <c:v>45040.979166666664</c:v>
                </c:pt>
                <c:pt idx="11803">
                  <c:v>45040.982638888891</c:v>
                </c:pt>
                <c:pt idx="11804">
                  <c:v>45040.986111111109</c:v>
                </c:pt>
                <c:pt idx="11805">
                  <c:v>45040.989583333336</c:v>
                </c:pt>
                <c:pt idx="11806">
                  <c:v>45040.993055555555</c:v>
                </c:pt>
                <c:pt idx="11807">
                  <c:v>45040.996527777781</c:v>
                </c:pt>
                <c:pt idx="11808">
                  <c:v>45041</c:v>
                </c:pt>
                <c:pt idx="11809">
                  <c:v>45041.003472222219</c:v>
                </c:pt>
                <c:pt idx="11810">
                  <c:v>45041.006944444445</c:v>
                </c:pt>
                <c:pt idx="11811">
                  <c:v>45041.010416666664</c:v>
                </c:pt>
                <c:pt idx="11812">
                  <c:v>45041.013888888891</c:v>
                </c:pt>
                <c:pt idx="11813">
                  <c:v>45041.017361111109</c:v>
                </c:pt>
                <c:pt idx="11814">
                  <c:v>45041.020833333336</c:v>
                </c:pt>
                <c:pt idx="11815">
                  <c:v>45041.024305555555</c:v>
                </c:pt>
                <c:pt idx="11816">
                  <c:v>45041.027777777781</c:v>
                </c:pt>
                <c:pt idx="11817">
                  <c:v>45041.03125</c:v>
                </c:pt>
                <c:pt idx="11818">
                  <c:v>45041.034722222219</c:v>
                </c:pt>
                <c:pt idx="11819">
                  <c:v>45041.038194444445</c:v>
                </c:pt>
                <c:pt idx="11820">
                  <c:v>45041.041666666664</c:v>
                </c:pt>
                <c:pt idx="11821">
                  <c:v>45041.045138888891</c:v>
                </c:pt>
                <c:pt idx="11822">
                  <c:v>45041.048611111109</c:v>
                </c:pt>
                <c:pt idx="11823">
                  <c:v>45041.052083333336</c:v>
                </c:pt>
                <c:pt idx="11824">
                  <c:v>45041.055555555555</c:v>
                </c:pt>
                <c:pt idx="11825">
                  <c:v>45041.059027777781</c:v>
                </c:pt>
                <c:pt idx="11826">
                  <c:v>45041.0625</c:v>
                </c:pt>
                <c:pt idx="11827">
                  <c:v>45041.065972222219</c:v>
                </c:pt>
                <c:pt idx="11828">
                  <c:v>45041.069444444445</c:v>
                </c:pt>
                <c:pt idx="11829">
                  <c:v>45041.072916666664</c:v>
                </c:pt>
                <c:pt idx="11830">
                  <c:v>45041.076388888891</c:v>
                </c:pt>
                <c:pt idx="11831">
                  <c:v>45041.079861111109</c:v>
                </c:pt>
                <c:pt idx="11832">
                  <c:v>45041.083333333336</c:v>
                </c:pt>
                <c:pt idx="11833">
                  <c:v>45041.086805555555</c:v>
                </c:pt>
                <c:pt idx="11834">
                  <c:v>45041.090277777781</c:v>
                </c:pt>
                <c:pt idx="11835">
                  <c:v>45041.09375</c:v>
                </c:pt>
                <c:pt idx="11836">
                  <c:v>45041.097222222219</c:v>
                </c:pt>
                <c:pt idx="11837">
                  <c:v>45041.100694444445</c:v>
                </c:pt>
                <c:pt idx="11838">
                  <c:v>45041.104166666664</c:v>
                </c:pt>
                <c:pt idx="11839">
                  <c:v>45041.107638888891</c:v>
                </c:pt>
                <c:pt idx="11840">
                  <c:v>45041.111111111109</c:v>
                </c:pt>
                <c:pt idx="11841">
                  <c:v>45041.114583333336</c:v>
                </c:pt>
                <c:pt idx="11842">
                  <c:v>45041.118055555555</c:v>
                </c:pt>
                <c:pt idx="11843">
                  <c:v>45041.121527777781</c:v>
                </c:pt>
                <c:pt idx="11844">
                  <c:v>45041.125</c:v>
                </c:pt>
                <c:pt idx="11845">
                  <c:v>45041.128472222219</c:v>
                </c:pt>
                <c:pt idx="11846">
                  <c:v>45041.131944444445</c:v>
                </c:pt>
                <c:pt idx="11847">
                  <c:v>45041.135416666664</c:v>
                </c:pt>
                <c:pt idx="11848">
                  <c:v>45041.138888888891</c:v>
                </c:pt>
                <c:pt idx="11849">
                  <c:v>45041.142361111109</c:v>
                </c:pt>
                <c:pt idx="11850">
                  <c:v>45041.145833333336</c:v>
                </c:pt>
                <c:pt idx="11851">
                  <c:v>45041.149305555555</c:v>
                </c:pt>
                <c:pt idx="11852">
                  <c:v>45041.152777777781</c:v>
                </c:pt>
                <c:pt idx="11853">
                  <c:v>45041.15625</c:v>
                </c:pt>
                <c:pt idx="11854">
                  <c:v>45041.159722222219</c:v>
                </c:pt>
                <c:pt idx="11855">
                  <c:v>45041.163194444445</c:v>
                </c:pt>
                <c:pt idx="11856">
                  <c:v>45041.166666666664</c:v>
                </c:pt>
                <c:pt idx="11857">
                  <c:v>45041.170138888891</c:v>
                </c:pt>
                <c:pt idx="11858">
                  <c:v>45041.173611111109</c:v>
                </c:pt>
                <c:pt idx="11859">
                  <c:v>45041.177083333336</c:v>
                </c:pt>
                <c:pt idx="11860">
                  <c:v>45041.180555555555</c:v>
                </c:pt>
                <c:pt idx="11861">
                  <c:v>45041.184027777781</c:v>
                </c:pt>
                <c:pt idx="11862">
                  <c:v>45041.1875</c:v>
                </c:pt>
                <c:pt idx="11863">
                  <c:v>45041.190972222219</c:v>
                </c:pt>
                <c:pt idx="11864">
                  <c:v>45041.194444444445</c:v>
                </c:pt>
                <c:pt idx="11865">
                  <c:v>45041.197916666664</c:v>
                </c:pt>
                <c:pt idx="11866">
                  <c:v>45041.201388888891</c:v>
                </c:pt>
                <c:pt idx="11867">
                  <c:v>45041.204861111109</c:v>
                </c:pt>
                <c:pt idx="11868">
                  <c:v>45041.208333333336</c:v>
                </c:pt>
                <c:pt idx="11869">
                  <c:v>45041.211805555555</c:v>
                </c:pt>
                <c:pt idx="11870">
                  <c:v>45041.215277777781</c:v>
                </c:pt>
                <c:pt idx="11871">
                  <c:v>45041.21875</c:v>
                </c:pt>
                <c:pt idx="11872">
                  <c:v>45041.222222222219</c:v>
                </c:pt>
                <c:pt idx="11873">
                  <c:v>45041.225694444445</c:v>
                </c:pt>
                <c:pt idx="11874">
                  <c:v>45041.229166666664</c:v>
                </c:pt>
                <c:pt idx="11875">
                  <c:v>45041.232638888891</c:v>
                </c:pt>
                <c:pt idx="11876">
                  <c:v>45041.236111111109</c:v>
                </c:pt>
                <c:pt idx="11877">
                  <c:v>45041.239583333336</c:v>
                </c:pt>
                <c:pt idx="11878">
                  <c:v>45041.243055555555</c:v>
                </c:pt>
                <c:pt idx="11879">
                  <c:v>45041.246527777781</c:v>
                </c:pt>
                <c:pt idx="11880">
                  <c:v>45041.25</c:v>
                </c:pt>
                <c:pt idx="11881">
                  <c:v>45041.253472222219</c:v>
                </c:pt>
                <c:pt idx="11882">
                  <c:v>45041.256944444445</c:v>
                </c:pt>
                <c:pt idx="11883">
                  <c:v>45041.260416666664</c:v>
                </c:pt>
                <c:pt idx="11884">
                  <c:v>45041.263888888891</c:v>
                </c:pt>
                <c:pt idx="11885">
                  <c:v>45041.267361111109</c:v>
                </c:pt>
                <c:pt idx="11886">
                  <c:v>45041.270833333336</c:v>
                </c:pt>
                <c:pt idx="11887">
                  <c:v>45041.274305555555</c:v>
                </c:pt>
                <c:pt idx="11888">
                  <c:v>45041.277777777781</c:v>
                </c:pt>
                <c:pt idx="11889">
                  <c:v>45041.28125</c:v>
                </c:pt>
                <c:pt idx="11890">
                  <c:v>45041.284722222219</c:v>
                </c:pt>
                <c:pt idx="11891">
                  <c:v>45041.288194444445</c:v>
                </c:pt>
                <c:pt idx="11892">
                  <c:v>45041.291666666664</c:v>
                </c:pt>
                <c:pt idx="11893">
                  <c:v>45041.295138888891</c:v>
                </c:pt>
                <c:pt idx="11894">
                  <c:v>45041.298611111109</c:v>
                </c:pt>
                <c:pt idx="11895">
                  <c:v>45041.302083333336</c:v>
                </c:pt>
                <c:pt idx="11896">
                  <c:v>45041.305555555555</c:v>
                </c:pt>
                <c:pt idx="11897">
                  <c:v>45041.309027777781</c:v>
                </c:pt>
                <c:pt idx="11898">
                  <c:v>45041.3125</c:v>
                </c:pt>
                <c:pt idx="11899">
                  <c:v>45041.315972222219</c:v>
                </c:pt>
                <c:pt idx="11900">
                  <c:v>45041.319444444445</c:v>
                </c:pt>
                <c:pt idx="11901">
                  <c:v>45041.322916666664</c:v>
                </c:pt>
                <c:pt idx="11902">
                  <c:v>45041.326388888891</c:v>
                </c:pt>
                <c:pt idx="11903">
                  <c:v>45041.329861111109</c:v>
                </c:pt>
                <c:pt idx="11904">
                  <c:v>45041.333333333336</c:v>
                </c:pt>
                <c:pt idx="11905">
                  <c:v>45041.336805555555</c:v>
                </c:pt>
                <c:pt idx="11906">
                  <c:v>45041.340277777781</c:v>
                </c:pt>
                <c:pt idx="11907">
                  <c:v>45041.34375</c:v>
                </c:pt>
                <c:pt idx="11908">
                  <c:v>45041.347222222219</c:v>
                </c:pt>
                <c:pt idx="11909">
                  <c:v>45041.350694444445</c:v>
                </c:pt>
                <c:pt idx="11910">
                  <c:v>45041.354166666664</c:v>
                </c:pt>
                <c:pt idx="11911">
                  <c:v>45041.357638888891</c:v>
                </c:pt>
                <c:pt idx="11912">
                  <c:v>45041.361111111109</c:v>
                </c:pt>
                <c:pt idx="11913">
                  <c:v>45041.364583333336</c:v>
                </c:pt>
                <c:pt idx="11914">
                  <c:v>45041.368055555555</c:v>
                </c:pt>
                <c:pt idx="11915">
                  <c:v>45041.371527777781</c:v>
                </c:pt>
                <c:pt idx="11916">
                  <c:v>45041.375</c:v>
                </c:pt>
                <c:pt idx="11917">
                  <c:v>45041.378472222219</c:v>
                </c:pt>
                <c:pt idx="11918">
                  <c:v>45041.381944444445</c:v>
                </c:pt>
                <c:pt idx="11919">
                  <c:v>45041.385416666664</c:v>
                </c:pt>
                <c:pt idx="11920">
                  <c:v>45041.388888888891</c:v>
                </c:pt>
                <c:pt idx="11921">
                  <c:v>45041.392361111109</c:v>
                </c:pt>
                <c:pt idx="11922">
                  <c:v>45041.395833333336</c:v>
                </c:pt>
                <c:pt idx="11923">
                  <c:v>45041.399305555555</c:v>
                </c:pt>
                <c:pt idx="11924">
                  <c:v>45041.402777777781</c:v>
                </c:pt>
                <c:pt idx="11925">
                  <c:v>45041.40625</c:v>
                </c:pt>
                <c:pt idx="11926">
                  <c:v>45041.409722222219</c:v>
                </c:pt>
                <c:pt idx="11927">
                  <c:v>45041.413194444445</c:v>
                </c:pt>
                <c:pt idx="11928">
                  <c:v>45041.416666666664</c:v>
                </c:pt>
                <c:pt idx="11929">
                  <c:v>45041.420138888891</c:v>
                </c:pt>
                <c:pt idx="11930">
                  <c:v>45041.423611111109</c:v>
                </c:pt>
                <c:pt idx="11931">
                  <c:v>45041.427083333336</c:v>
                </c:pt>
                <c:pt idx="11932">
                  <c:v>45041.430555555555</c:v>
                </c:pt>
                <c:pt idx="11933">
                  <c:v>45041.434027777781</c:v>
                </c:pt>
                <c:pt idx="11934">
                  <c:v>45041.4375</c:v>
                </c:pt>
                <c:pt idx="11935">
                  <c:v>45041.440972222219</c:v>
                </c:pt>
                <c:pt idx="11936">
                  <c:v>45041.444444444445</c:v>
                </c:pt>
                <c:pt idx="11937">
                  <c:v>45041.447916666664</c:v>
                </c:pt>
                <c:pt idx="11938">
                  <c:v>45041.451388888891</c:v>
                </c:pt>
                <c:pt idx="11939">
                  <c:v>45041.454861111109</c:v>
                </c:pt>
                <c:pt idx="11940">
                  <c:v>45041.458333333336</c:v>
                </c:pt>
                <c:pt idx="11941">
                  <c:v>45041.461805555555</c:v>
                </c:pt>
                <c:pt idx="11942">
                  <c:v>45041.465277777781</c:v>
                </c:pt>
                <c:pt idx="11943">
                  <c:v>45041.46875</c:v>
                </c:pt>
                <c:pt idx="11944">
                  <c:v>45041.472222222219</c:v>
                </c:pt>
                <c:pt idx="11945">
                  <c:v>45041.475694444445</c:v>
                </c:pt>
                <c:pt idx="11946">
                  <c:v>45041.479166666664</c:v>
                </c:pt>
                <c:pt idx="11947">
                  <c:v>45041.482638888891</c:v>
                </c:pt>
                <c:pt idx="11948">
                  <c:v>45041.486111111109</c:v>
                </c:pt>
                <c:pt idx="11949">
                  <c:v>45041.489583333336</c:v>
                </c:pt>
                <c:pt idx="11950">
                  <c:v>45041.493055555555</c:v>
                </c:pt>
                <c:pt idx="11951">
                  <c:v>45041.496527777781</c:v>
                </c:pt>
                <c:pt idx="11952">
                  <c:v>45041.5</c:v>
                </c:pt>
                <c:pt idx="11953">
                  <c:v>45041.503472222219</c:v>
                </c:pt>
                <c:pt idx="11954">
                  <c:v>45041.506944444445</c:v>
                </c:pt>
                <c:pt idx="11955">
                  <c:v>45041.510416666664</c:v>
                </c:pt>
                <c:pt idx="11956">
                  <c:v>45041.513888888891</c:v>
                </c:pt>
                <c:pt idx="11957">
                  <c:v>45041.517361111109</c:v>
                </c:pt>
                <c:pt idx="11958">
                  <c:v>45041.520833333336</c:v>
                </c:pt>
                <c:pt idx="11959">
                  <c:v>45041.524305555555</c:v>
                </c:pt>
                <c:pt idx="11960">
                  <c:v>45041.527777777781</c:v>
                </c:pt>
                <c:pt idx="11961">
                  <c:v>45041.53125</c:v>
                </c:pt>
                <c:pt idx="11962">
                  <c:v>45041.534722222219</c:v>
                </c:pt>
                <c:pt idx="11963">
                  <c:v>45041.538194444445</c:v>
                </c:pt>
                <c:pt idx="11964">
                  <c:v>45041.541666666664</c:v>
                </c:pt>
                <c:pt idx="11965">
                  <c:v>45041.545138888891</c:v>
                </c:pt>
                <c:pt idx="11966">
                  <c:v>45041.548611111109</c:v>
                </c:pt>
                <c:pt idx="11967">
                  <c:v>45041.552083333336</c:v>
                </c:pt>
                <c:pt idx="11968">
                  <c:v>45041.555555555555</c:v>
                </c:pt>
                <c:pt idx="11969">
                  <c:v>45041.559027777781</c:v>
                </c:pt>
                <c:pt idx="11970">
                  <c:v>45041.5625</c:v>
                </c:pt>
                <c:pt idx="11971">
                  <c:v>45041.565972222219</c:v>
                </c:pt>
                <c:pt idx="11972">
                  <c:v>45041.569444444445</c:v>
                </c:pt>
                <c:pt idx="11973">
                  <c:v>45041.572916666664</c:v>
                </c:pt>
                <c:pt idx="11974">
                  <c:v>45041.576388888891</c:v>
                </c:pt>
                <c:pt idx="11975">
                  <c:v>45041.579861111109</c:v>
                </c:pt>
                <c:pt idx="11976">
                  <c:v>45041.583333333336</c:v>
                </c:pt>
                <c:pt idx="11977">
                  <c:v>45041.586805555555</c:v>
                </c:pt>
                <c:pt idx="11978">
                  <c:v>45041.590277777781</c:v>
                </c:pt>
                <c:pt idx="11979">
                  <c:v>45041.59375</c:v>
                </c:pt>
                <c:pt idx="11980">
                  <c:v>45041.597222222219</c:v>
                </c:pt>
                <c:pt idx="11981">
                  <c:v>45041.600694444445</c:v>
                </c:pt>
                <c:pt idx="11982">
                  <c:v>45041.604166666664</c:v>
                </c:pt>
                <c:pt idx="11983">
                  <c:v>45041.607638888891</c:v>
                </c:pt>
                <c:pt idx="11984">
                  <c:v>45041.611111111109</c:v>
                </c:pt>
                <c:pt idx="11985">
                  <c:v>45041.614583333336</c:v>
                </c:pt>
                <c:pt idx="11986">
                  <c:v>45041.618055555555</c:v>
                </c:pt>
                <c:pt idx="11987">
                  <c:v>45041.621527777781</c:v>
                </c:pt>
                <c:pt idx="11988">
                  <c:v>45041.625</c:v>
                </c:pt>
                <c:pt idx="11989">
                  <c:v>45041.628472222219</c:v>
                </c:pt>
                <c:pt idx="11990">
                  <c:v>45041.631944444445</c:v>
                </c:pt>
                <c:pt idx="11991">
                  <c:v>45041.635416666664</c:v>
                </c:pt>
                <c:pt idx="11992">
                  <c:v>45041.638888888891</c:v>
                </c:pt>
                <c:pt idx="11993">
                  <c:v>45041.642361111109</c:v>
                </c:pt>
                <c:pt idx="11994">
                  <c:v>45041.645833333336</c:v>
                </c:pt>
                <c:pt idx="11995">
                  <c:v>45041.649305555555</c:v>
                </c:pt>
                <c:pt idx="11996">
                  <c:v>45041.652777777781</c:v>
                </c:pt>
                <c:pt idx="11997">
                  <c:v>45041.65625</c:v>
                </c:pt>
                <c:pt idx="11998">
                  <c:v>45041.659722222219</c:v>
                </c:pt>
                <c:pt idx="11999">
                  <c:v>45041.663194444445</c:v>
                </c:pt>
                <c:pt idx="12000">
                  <c:v>45041.666666666664</c:v>
                </c:pt>
                <c:pt idx="12001">
                  <c:v>45041.670138888891</c:v>
                </c:pt>
                <c:pt idx="12002">
                  <c:v>45041.673611111109</c:v>
                </c:pt>
                <c:pt idx="12003">
                  <c:v>45041.677083333336</c:v>
                </c:pt>
                <c:pt idx="12004">
                  <c:v>45041.680555555555</c:v>
                </c:pt>
                <c:pt idx="12005">
                  <c:v>45041.684027777781</c:v>
                </c:pt>
                <c:pt idx="12006">
                  <c:v>45041.6875</c:v>
                </c:pt>
                <c:pt idx="12007">
                  <c:v>45041.690972222219</c:v>
                </c:pt>
                <c:pt idx="12008">
                  <c:v>45041.694444444445</c:v>
                </c:pt>
                <c:pt idx="12009">
                  <c:v>45041.697916666664</c:v>
                </c:pt>
                <c:pt idx="12010">
                  <c:v>45041.701388888891</c:v>
                </c:pt>
                <c:pt idx="12011">
                  <c:v>45041.704861111109</c:v>
                </c:pt>
                <c:pt idx="12012">
                  <c:v>45041.708333333336</c:v>
                </c:pt>
                <c:pt idx="12013">
                  <c:v>45041.711805555555</c:v>
                </c:pt>
                <c:pt idx="12014">
                  <c:v>45041.715277777781</c:v>
                </c:pt>
                <c:pt idx="12015">
                  <c:v>45041.71875</c:v>
                </c:pt>
                <c:pt idx="12016">
                  <c:v>45041.722222222219</c:v>
                </c:pt>
                <c:pt idx="12017">
                  <c:v>45041.725694444445</c:v>
                </c:pt>
                <c:pt idx="12018">
                  <c:v>45041.729166666664</c:v>
                </c:pt>
                <c:pt idx="12019">
                  <c:v>45041.732638888891</c:v>
                </c:pt>
                <c:pt idx="12020">
                  <c:v>45041.736111111109</c:v>
                </c:pt>
                <c:pt idx="12021">
                  <c:v>45041.739583333336</c:v>
                </c:pt>
                <c:pt idx="12022">
                  <c:v>45041.743055555555</c:v>
                </c:pt>
                <c:pt idx="12023">
                  <c:v>45041.746527777781</c:v>
                </c:pt>
                <c:pt idx="12024">
                  <c:v>45041.75</c:v>
                </c:pt>
                <c:pt idx="12025">
                  <c:v>45041.753472222219</c:v>
                </c:pt>
                <c:pt idx="12026">
                  <c:v>45041.756944444445</c:v>
                </c:pt>
                <c:pt idx="12027">
                  <c:v>45041.760416666664</c:v>
                </c:pt>
                <c:pt idx="12028">
                  <c:v>45041.763888888891</c:v>
                </c:pt>
                <c:pt idx="12029">
                  <c:v>45041.767361111109</c:v>
                </c:pt>
                <c:pt idx="12030">
                  <c:v>45041.770833333336</c:v>
                </c:pt>
                <c:pt idx="12031">
                  <c:v>45041.774305555555</c:v>
                </c:pt>
                <c:pt idx="12032">
                  <c:v>45041.777777777781</c:v>
                </c:pt>
                <c:pt idx="12033">
                  <c:v>45041.78125</c:v>
                </c:pt>
                <c:pt idx="12034">
                  <c:v>45041.784722222219</c:v>
                </c:pt>
                <c:pt idx="12035">
                  <c:v>45041.788194444445</c:v>
                </c:pt>
                <c:pt idx="12036">
                  <c:v>45041.791666666664</c:v>
                </c:pt>
                <c:pt idx="12037">
                  <c:v>45041.795138888891</c:v>
                </c:pt>
                <c:pt idx="12038">
                  <c:v>45041.798611111109</c:v>
                </c:pt>
                <c:pt idx="12039">
                  <c:v>45041.802083333336</c:v>
                </c:pt>
                <c:pt idx="12040">
                  <c:v>45041.805555555555</c:v>
                </c:pt>
                <c:pt idx="12041">
                  <c:v>45041.809027777781</c:v>
                </c:pt>
                <c:pt idx="12042">
                  <c:v>45041.8125</c:v>
                </c:pt>
                <c:pt idx="12043">
                  <c:v>45041.815972222219</c:v>
                </c:pt>
                <c:pt idx="12044">
                  <c:v>45041.819444444445</c:v>
                </c:pt>
                <c:pt idx="12045">
                  <c:v>45041.822916666664</c:v>
                </c:pt>
                <c:pt idx="12046">
                  <c:v>45041.826388888891</c:v>
                </c:pt>
                <c:pt idx="12047">
                  <c:v>45041.829861111109</c:v>
                </c:pt>
                <c:pt idx="12048">
                  <c:v>45041.833333333336</c:v>
                </c:pt>
                <c:pt idx="12049">
                  <c:v>45041.836805555555</c:v>
                </c:pt>
                <c:pt idx="12050">
                  <c:v>45041.840277777781</c:v>
                </c:pt>
                <c:pt idx="12051">
                  <c:v>45041.84375</c:v>
                </c:pt>
                <c:pt idx="12052">
                  <c:v>45041.847222222219</c:v>
                </c:pt>
                <c:pt idx="12053">
                  <c:v>45041.850694444445</c:v>
                </c:pt>
                <c:pt idx="12054">
                  <c:v>45041.854166666664</c:v>
                </c:pt>
                <c:pt idx="12055">
                  <c:v>45041.857638888891</c:v>
                </c:pt>
                <c:pt idx="12056">
                  <c:v>45041.861111111109</c:v>
                </c:pt>
                <c:pt idx="12057">
                  <c:v>45041.864583333336</c:v>
                </c:pt>
                <c:pt idx="12058">
                  <c:v>45041.868055555555</c:v>
                </c:pt>
                <c:pt idx="12059">
                  <c:v>45041.871527777781</c:v>
                </c:pt>
                <c:pt idx="12060">
                  <c:v>45041.875</c:v>
                </c:pt>
                <c:pt idx="12061">
                  <c:v>45041.878472222219</c:v>
                </c:pt>
                <c:pt idx="12062">
                  <c:v>45041.881944444445</c:v>
                </c:pt>
                <c:pt idx="12063">
                  <c:v>45041.885416666664</c:v>
                </c:pt>
                <c:pt idx="12064">
                  <c:v>45041.888888888891</c:v>
                </c:pt>
                <c:pt idx="12065">
                  <c:v>45041.892361111109</c:v>
                </c:pt>
                <c:pt idx="12066">
                  <c:v>45041.895833333336</c:v>
                </c:pt>
                <c:pt idx="12067">
                  <c:v>45041.899305555555</c:v>
                </c:pt>
                <c:pt idx="12068">
                  <c:v>45041.902777777781</c:v>
                </c:pt>
                <c:pt idx="12069">
                  <c:v>45041.90625</c:v>
                </c:pt>
                <c:pt idx="12070">
                  <c:v>45041.909722222219</c:v>
                </c:pt>
                <c:pt idx="12071">
                  <c:v>45041.913194444445</c:v>
                </c:pt>
                <c:pt idx="12072">
                  <c:v>45041.916666666664</c:v>
                </c:pt>
                <c:pt idx="12073">
                  <c:v>45041.920138888891</c:v>
                </c:pt>
                <c:pt idx="12074">
                  <c:v>45041.923611111109</c:v>
                </c:pt>
                <c:pt idx="12075">
                  <c:v>45041.927083333336</c:v>
                </c:pt>
                <c:pt idx="12076">
                  <c:v>45041.930555555555</c:v>
                </c:pt>
                <c:pt idx="12077">
                  <c:v>45041.934027777781</c:v>
                </c:pt>
                <c:pt idx="12078">
                  <c:v>45041.9375</c:v>
                </c:pt>
                <c:pt idx="12079">
                  <c:v>45041.940972222219</c:v>
                </c:pt>
                <c:pt idx="12080">
                  <c:v>45041.944444444445</c:v>
                </c:pt>
                <c:pt idx="12081">
                  <c:v>45041.947916666664</c:v>
                </c:pt>
                <c:pt idx="12082">
                  <c:v>45041.951388888891</c:v>
                </c:pt>
                <c:pt idx="12083">
                  <c:v>45041.954861111109</c:v>
                </c:pt>
                <c:pt idx="12084">
                  <c:v>45041.958333333336</c:v>
                </c:pt>
                <c:pt idx="12085">
                  <c:v>45041.961805555555</c:v>
                </c:pt>
                <c:pt idx="12086">
                  <c:v>45041.965277777781</c:v>
                </c:pt>
                <c:pt idx="12087">
                  <c:v>45041.96875</c:v>
                </c:pt>
                <c:pt idx="12088">
                  <c:v>45041.972222222219</c:v>
                </c:pt>
                <c:pt idx="12089">
                  <c:v>45041.975694444445</c:v>
                </c:pt>
                <c:pt idx="12090">
                  <c:v>45041.979166666664</c:v>
                </c:pt>
                <c:pt idx="12091">
                  <c:v>45041.982638888891</c:v>
                </c:pt>
                <c:pt idx="12092">
                  <c:v>45041.986111111109</c:v>
                </c:pt>
                <c:pt idx="12093">
                  <c:v>45041.989583333336</c:v>
                </c:pt>
                <c:pt idx="12094">
                  <c:v>45041.993055555555</c:v>
                </c:pt>
                <c:pt idx="12095">
                  <c:v>45041.996527777781</c:v>
                </c:pt>
                <c:pt idx="12096">
                  <c:v>45042</c:v>
                </c:pt>
                <c:pt idx="12097">
                  <c:v>45042.003472222219</c:v>
                </c:pt>
                <c:pt idx="12098">
                  <c:v>45042.006944444445</c:v>
                </c:pt>
                <c:pt idx="12099">
                  <c:v>45042.010416666664</c:v>
                </c:pt>
                <c:pt idx="12100">
                  <c:v>45042.013888888891</c:v>
                </c:pt>
                <c:pt idx="12101">
                  <c:v>45042.017361111109</c:v>
                </c:pt>
                <c:pt idx="12102">
                  <c:v>45042.020833333336</c:v>
                </c:pt>
                <c:pt idx="12103">
                  <c:v>45042.024305555555</c:v>
                </c:pt>
                <c:pt idx="12104">
                  <c:v>45042.027777777781</c:v>
                </c:pt>
                <c:pt idx="12105">
                  <c:v>45042.03125</c:v>
                </c:pt>
                <c:pt idx="12106">
                  <c:v>45042.034722222219</c:v>
                </c:pt>
                <c:pt idx="12107">
                  <c:v>45042.038194444445</c:v>
                </c:pt>
                <c:pt idx="12108">
                  <c:v>45042.041666666664</c:v>
                </c:pt>
                <c:pt idx="12109">
                  <c:v>45042.045138888891</c:v>
                </c:pt>
                <c:pt idx="12110">
                  <c:v>45042.048611111109</c:v>
                </c:pt>
                <c:pt idx="12111">
                  <c:v>45042.052083333336</c:v>
                </c:pt>
                <c:pt idx="12112">
                  <c:v>45042.055555555555</c:v>
                </c:pt>
                <c:pt idx="12113">
                  <c:v>45042.059027777781</c:v>
                </c:pt>
                <c:pt idx="12114">
                  <c:v>45042.0625</c:v>
                </c:pt>
                <c:pt idx="12115">
                  <c:v>45042.065972222219</c:v>
                </c:pt>
                <c:pt idx="12116">
                  <c:v>45042.069444444445</c:v>
                </c:pt>
                <c:pt idx="12117">
                  <c:v>45042.072916666664</c:v>
                </c:pt>
                <c:pt idx="12118">
                  <c:v>45042.076388888891</c:v>
                </c:pt>
                <c:pt idx="12119">
                  <c:v>45042.079861111109</c:v>
                </c:pt>
                <c:pt idx="12120">
                  <c:v>45042.083333333336</c:v>
                </c:pt>
                <c:pt idx="12121">
                  <c:v>45042.086805555555</c:v>
                </c:pt>
                <c:pt idx="12122">
                  <c:v>45042.090277777781</c:v>
                </c:pt>
                <c:pt idx="12123">
                  <c:v>45042.09375</c:v>
                </c:pt>
                <c:pt idx="12124">
                  <c:v>45042.097222222219</c:v>
                </c:pt>
                <c:pt idx="12125">
                  <c:v>45042.100694444445</c:v>
                </c:pt>
                <c:pt idx="12126">
                  <c:v>45042.104166666664</c:v>
                </c:pt>
                <c:pt idx="12127">
                  <c:v>45042.107638888891</c:v>
                </c:pt>
                <c:pt idx="12128">
                  <c:v>45042.111111111109</c:v>
                </c:pt>
                <c:pt idx="12129">
                  <c:v>45042.114583333336</c:v>
                </c:pt>
                <c:pt idx="12130">
                  <c:v>45042.118055555555</c:v>
                </c:pt>
                <c:pt idx="12131">
                  <c:v>45042.121527777781</c:v>
                </c:pt>
                <c:pt idx="12132">
                  <c:v>45042.125</c:v>
                </c:pt>
                <c:pt idx="12133">
                  <c:v>45042.128472222219</c:v>
                </c:pt>
                <c:pt idx="12134">
                  <c:v>45042.131944444445</c:v>
                </c:pt>
                <c:pt idx="12135">
                  <c:v>45042.135416666664</c:v>
                </c:pt>
                <c:pt idx="12136">
                  <c:v>45042.138888888891</c:v>
                </c:pt>
                <c:pt idx="12137">
                  <c:v>45042.142361111109</c:v>
                </c:pt>
                <c:pt idx="12138">
                  <c:v>45042.145833333336</c:v>
                </c:pt>
                <c:pt idx="12139">
                  <c:v>45042.149305555555</c:v>
                </c:pt>
                <c:pt idx="12140">
                  <c:v>45042.152777777781</c:v>
                </c:pt>
                <c:pt idx="12141">
                  <c:v>45042.15625</c:v>
                </c:pt>
                <c:pt idx="12142">
                  <c:v>45042.159722222219</c:v>
                </c:pt>
                <c:pt idx="12143">
                  <c:v>45042.163194444445</c:v>
                </c:pt>
                <c:pt idx="12144">
                  <c:v>45042.166666666664</c:v>
                </c:pt>
                <c:pt idx="12145">
                  <c:v>45042.170138888891</c:v>
                </c:pt>
                <c:pt idx="12146">
                  <c:v>45042.173611111109</c:v>
                </c:pt>
                <c:pt idx="12147">
                  <c:v>45042.177083333336</c:v>
                </c:pt>
                <c:pt idx="12148">
                  <c:v>45042.180555555555</c:v>
                </c:pt>
                <c:pt idx="12149">
                  <c:v>45042.184027777781</c:v>
                </c:pt>
                <c:pt idx="12150">
                  <c:v>45042.1875</c:v>
                </c:pt>
                <c:pt idx="12151">
                  <c:v>45042.190972222219</c:v>
                </c:pt>
                <c:pt idx="12152">
                  <c:v>45042.194444444445</c:v>
                </c:pt>
                <c:pt idx="12153">
                  <c:v>45042.197916666664</c:v>
                </c:pt>
                <c:pt idx="12154">
                  <c:v>45042.201388888891</c:v>
                </c:pt>
                <c:pt idx="12155">
                  <c:v>45042.204861111109</c:v>
                </c:pt>
                <c:pt idx="12156">
                  <c:v>45042.208333333336</c:v>
                </c:pt>
                <c:pt idx="12157">
                  <c:v>45042.211805555555</c:v>
                </c:pt>
                <c:pt idx="12158">
                  <c:v>45042.215277777781</c:v>
                </c:pt>
                <c:pt idx="12159">
                  <c:v>45042.21875</c:v>
                </c:pt>
                <c:pt idx="12160">
                  <c:v>45042.222222222219</c:v>
                </c:pt>
                <c:pt idx="12161">
                  <c:v>45042.225694444445</c:v>
                </c:pt>
                <c:pt idx="12162">
                  <c:v>45042.229166666664</c:v>
                </c:pt>
                <c:pt idx="12163">
                  <c:v>45042.232638888891</c:v>
                </c:pt>
                <c:pt idx="12164">
                  <c:v>45042.236111111109</c:v>
                </c:pt>
                <c:pt idx="12165">
                  <c:v>45042.239583333336</c:v>
                </c:pt>
                <c:pt idx="12166">
                  <c:v>45042.243055555555</c:v>
                </c:pt>
                <c:pt idx="12167">
                  <c:v>45042.246527777781</c:v>
                </c:pt>
                <c:pt idx="12168">
                  <c:v>45042.25</c:v>
                </c:pt>
                <c:pt idx="12169">
                  <c:v>45042.253472222219</c:v>
                </c:pt>
                <c:pt idx="12170">
                  <c:v>45042.256944444445</c:v>
                </c:pt>
                <c:pt idx="12171">
                  <c:v>45042.260416666664</c:v>
                </c:pt>
                <c:pt idx="12172">
                  <c:v>45042.263888888891</c:v>
                </c:pt>
                <c:pt idx="12173">
                  <c:v>45042.267361111109</c:v>
                </c:pt>
                <c:pt idx="12174">
                  <c:v>45042.270833333336</c:v>
                </c:pt>
                <c:pt idx="12175">
                  <c:v>45042.274305555555</c:v>
                </c:pt>
                <c:pt idx="12176">
                  <c:v>45042.277777777781</c:v>
                </c:pt>
                <c:pt idx="12177">
                  <c:v>45042.28125</c:v>
                </c:pt>
                <c:pt idx="12178">
                  <c:v>45042.284722222219</c:v>
                </c:pt>
                <c:pt idx="12179">
                  <c:v>45042.288194444445</c:v>
                </c:pt>
                <c:pt idx="12180">
                  <c:v>45042.291666666664</c:v>
                </c:pt>
                <c:pt idx="12181">
                  <c:v>45042.295138888891</c:v>
                </c:pt>
                <c:pt idx="12182">
                  <c:v>45042.298611111109</c:v>
                </c:pt>
                <c:pt idx="12183">
                  <c:v>45042.302083333336</c:v>
                </c:pt>
                <c:pt idx="12184">
                  <c:v>45042.305555555555</c:v>
                </c:pt>
                <c:pt idx="12185">
                  <c:v>45042.309027777781</c:v>
                </c:pt>
                <c:pt idx="12186">
                  <c:v>45042.3125</c:v>
                </c:pt>
                <c:pt idx="12187">
                  <c:v>45042.315972222219</c:v>
                </c:pt>
                <c:pt idx="12188">
                  <c:v>45042.319444444445</c:v>
                </c:pt>
                <c:pt idx="12189">
                  <c:v>45042.322916666664</c:v>
                </c:pt>
                <c:pt idx="12190">
                  <c:v>45042.326388888891</c:v>
                </c:pt>
                <c:pt idx="12191">
                  <c:v>45042.329861111109</c:v>
                </c:pt>
                <c:pt idx="12192">
                  <c:v>45042.333333333336</c:v>
                </c:pt>
                <c:pt idx="12193">
                  <c:v>45042.336805555555</c:v>
                </c:pt>
                <c:pt idx="12194">
                  <c:v>45042.340277777781</c:v>
                </c:pt>
                <c:pt idx="12195">
                  <c:v>45042.34375</c:v>
                </c:pt>
                <c:pt idx="12196">
                  <c:v>45042.347222222219</c:v>
                </c:pt>
                <c:pt idx="12197">
                  <c:v>45042.350694444445</c:v>
                </c:pt>
                <c:pt idx="12198">
                  <c:v>45042.354166666664</c:v>
                </c:pt>
                <c:pt idx="12199">
                  <c:v>45042.357638888891</c:v>
                </c:pt>
                <c:pt idx="12200">
                  <c:v>45042.361111111109</c:v>
                </c:pt>
                <c:pt idx="12201">
                  <c:v>45042.364583333336</c:v>
                </c:pt>
                <c:pt idx="12202">
                  <c:v>45042.368055555555</c:v>
                </c:pt>
                <c:pt idx="12203">
                  <c:v>45042.371527777781</c:v>
                </c:pt>
                <c:pt idx="12204">
                  <c:v>45042.375</c:v>
                </c:pt>
                <c:pt idx="12205">
                  <c:v>45042.378472222219</c:v>
                </c:pt>
                <c:pt idx="12206">
                  <c:v>45042.381944444445</c:v>
                </c:pt>
                <c:pt idx="12207">
                  <c:v>45042.385416666664</c:v>
                </c:pt>
                <c:pt idx="12208">
                  <c:v>45042.388888888891</c:v>
                </c:pt>
                <c:pt idx="12209">
                  <c:v>45042.392361111109</c:v>
                </c:pt>
                <c:pt idx="12210">
                  <c:v>45042.395833333336</c:v>
                </c:pt>
                <c:pt idx="12211">
                  <c:v>45042.399305555555</c:v>
                </c:pt>
                <c:pt idx="12212">
                  <c:v>45042.402777777781</c:v>
                </c:pt>
                <c:pt idx="12213">
                  <c:v>45042.40625</c:v>
                </c:pt>
                <c:pt idx="12214">
                  <c:v>45042.409722222219</c:v>
                </c:pt>
                <c:pt idx="12215">
                  <c:v>45042.413194444445</c:v>
                </c:pt>
                <c:pt idx="12216">
                  <c:v>45042.416666666664</c:v>
                </c:pt>
                <c:pt idx="12217">
                  <c:v>45042.420138888891</c:v>
                </c:pt>
                <c:pt idx="12218">
                  <c:v>45042.423611111109</c:v>
                </c:pt>
                <c:pt idx="12219">
                  <c:v>45042.427083333336</c:v>
                </c:pt>
                <c:pt idx="12220">
                  <c:v>45042.430555555555</c:v>
                </c:pt>
                <c:pt idx="12221">
                  <c:v>45042.434027777781</c:v>
                </c:pt>
                <c:pt idx="12222">
                  <c:v>45042.4375</c:v>
                </c:pt>
                <c:pt idx="12223">
                  <c:v>45042.440972222219</c:v>
                </c:pt>
                <c:pt idx="12224">
                  <c:v>45042.444444444445</c:v>
                </c:pt>
                <c:pt idx="12225">
                  <c:v>45042.447916666664</c:v>
                </c:pt>
                <c:pt idx="12226">
                  <c:v>45042.451388888891</c:v>
                </c:pt>
                <c:pt idx="12227">
                  <c:v>45042.454861111109</c:v>
                </c:pt>
                <c:pt idx="12228">
                  <c:v>45042.458333333336</c:v>
                </c:pt>
                <c:pt idx="12229">
                  <c:v>45042.461805555555</c:v>
                </c:pt>
                <c:pt idx="12230">
                  <c:v>45042.465277777781</c:v>
                </c:pt>
                <c:pt idx="12231">
                  <c:v>45042.46875</c:v>
                </c:pt>
                <c:pt idx="12232">
                  <c:v>45042.472222222219</c:v>
                </c:pt>
                <c:pt idx="12233">
                  <c:v>45042.475694444445</c:v>
                </c:pt>
                <c:pt idx="12234">
                  <c:v>45042.479166666664</c:v>
                </c:pt>
                <c:pt idx="12235">
                  <c:v>45042.482638888891</c:v>
                </c:pt>
                <c:pt idx="12236">
                  <c:v>45042.486111111109</c:v>
                </c:pt>
                <c:pt idx="12237">
                  <c:v>45042.489583333336</c:v>
                </c:pt>
                <c:pt idx="12238">
                  <c:v>45042.493055555555</c:v>
                </c:pt>
                <c:pt idx="12239">
                  <c:v>45042.496527777781</c:v>
                </c:pt>
                <c:pt idx="12240">
                  <c:v>45042.5</c:v>
                </c:pt>
                <c:pt idx="12241">
                  <c:v>45042.503472222219</c:v>
                </c:pt>
                <c:pt idx="12242">
                  <c:v>45042.506944444445</c:v>
                </c:pt>
                <c:pt idx="12243">
                  <c:v>45042.510416666664</c:v>
                </c:pt>
                <c:pt idx="12244">
                  <c:v>45042.513888888891</c:v>
                </c:pt>
                <c:pt idx="12245">
                  <c:v>45042.517361111109</c:v>
                </c:pt>
                <c:pt idx="12246">
                  <c:v>45042.520833333336</c:v>
                </c:pt>
                <c:pt idx="12247">
                  <c:v>45042.524305555555</c:v>
                </c:pt>
                <c:pt idx="12248">
                  <c:v>45042.527777777781</c:v>
                </c:pt>
                <c:pt idx="12249">
                  <c:v>45042.53125</c:v>
                </c:pt>
                <c:pt idx="12250">
                  <c:v>45042.534722222219</c:v>
                </c:pt>
                <c:pt idx="12251">
                  <c:v>45042.538194444445</c:v>
                </c:pt>
                <c:pt idx="12252">
                  <c:v>45042.541666666664</c:v>
                </c:pt>
                <c:pt idx="12253">
                  <c:v>45042.545138888891</c:v>
                </c:pt>
                <c:pt idx="12254">
                  <c:v>45042.548611111109</c:v>
                </c:pt>
                <c:pt idx="12255">
                  <c:v>45042.552083333336</c:v>
                </c:pt>
                <c:pt idx="12256">
                  <c:v>45042.555555555555</c:v>
                </c:pt>
                <c:pt idx="12257">
                  <c:v>45042.559027777781</c:v>
                </c:pt>
                <c:pt idx="12258">
                  <c:v>45042.5625</c:v>
                </c:pt>
                <c:pt idx="12259">
                  <c:v>45042.565972222219</c:v>
                </c:pt>
                <c:pt idx="12260">
                  <c:v>45042.569444444445</c:v>
                </c:pt>
                <c:pt idx="12261">
                  <c:v>45042.572916666664</c:v>
                </c:pt>
                <c:pt idx="12262">
                  <c:v>45042.576388888891</c:v>
                </c:pt>
                <c:pt idx="12263">
                  <c:v>45042.579861111109</c:v>
                </c:pt>
                <c:pt idx="12264">
                  <c:v>45042.583333333336</c:v>
                </c:pt>
                <c:pt idx="12265">
                  <c:v>45042.586805555555</c:v>
                </c:pt>
                <c:pt idx="12266">
                  <c:v>45042.590277777781</c:v>
                </c:pt>
                <c:pt idx="12267">
                  <c:v>45042.59375</c:v>
                </c:pt>
                <c:pt idx="12268">
                  <c:v>45042.597222222219</c:v>
                </c:pt>
                <c:pt idx="12269">
                  <c:v>45042.600694444445</c:v>
                </c:pt>
                <c:pt idx="12270">
                  <c:v>45042.604166666664</c:v>
                </c:pt>
                <c:pt idx="12271">
                  <c:v>45042.607638888891</c:v>
                </c:pt>
                <c:pt idx="12272">
                  <c:v>45042.611111111109</c:v>
                </c:pt>
                <c:pt idx="12273">
                  <c:v>45042.614583333336</c:v>
                </c:pt>
                <c:pt idx="12274">
                  <c:v>45042.618055555555</c:v>
                </c:pt>
                <c:pt idx="12275">
                  <c:v>45042.621527777781</c:v>
                </c:pt>
                <c:pt idx="12276">
                  <c:v>45042.625</c:v>
                </c:pt>
                <c:pt idx="12277">
                  <c:v>45042.628472222219</c:v>
                </c:pt>
                <c:pt idx="12278">
                  <c:v>45042.631944444445</c:v>
                </c:pt>
                <c:pt idx="12279">
                  <c:v>45042.635416666664</c:v>
                </c:pt>
                <c:pt idx="12280">
                  <c:v>45042.638888888891</c:v>
                </c:pt>
                <c:pt idx="12281">
                  <c:v>45042.642361111109</c:v>
                </c:pt>
                <c:pt idx="12282">
                  <c:v>45042.645833333336</c:v>
                </c:pt>
                <c:pt idx="12283">
                  <c:v>45042.649305555555</c:v>
                </c:pt>
                <c:pt idx="12284">
                  <c:v>45042.652777777781</c:v>
                </c:pt>
                <c:pt idx="12285">
                  <c:v>45042.65625</c:v>
                </c:pt>
                <c:pt idx="12286">
                  <c:v>45042.659722222219</c:v>
                </c:pt>
                <c:pt idx="12287">
                  <c:v>45042.663194444445</c:v>
                </c:pt>
                <c:pt idx="12288">
                  <c:v>45042.666666666664</c:v>
                </c:pt>
                <c:pt idx="12289">
                  <c:v>45042.670138888891</c:v>
                </c:pt>
                <c:pt idx="12290">
                  <c:v>45042.673611111109</c:v>
                </c:pt>
                <c:pt idx="12291">
                  <c:v>45042.677083333336</c:v>
                </c:pt>
                <c:pt idx="12292">
                  <c:v>45042.680555555555</c:v>
                </c:pt>
                <c:pt idx="12293">
                  <c:v>45042.684027777781</c:v>
                </c:pt>
                <c:pt idx="12294">
                  <c:v>45042.6875</c:v>
                </c:pt>
                <c:pt idx="12295">
                  <c:v>45042.690972222219</c:v>
                </c:pt>
                <c:pt idx="12296">
                  <c:v>45042.694444444445</c:v>
                </c:pt>
                <c:pt idx="12297">
                  <c:v>45042.697916666664</c:v>
                </c:pt>
                <c:pt idx="12298">
                  <c:v>45042.701388888891</c:v>
                </c:pt>
                <c:pt idx="12299">
                  <c:v>45042.704861111109</c:v>
                </c:pt>
                <c:pt idx="12300">
                  <c:v>45042.708333333336</c:v>
                </c:pt>
                <c:pt idx="12301">
                  <c:v>45042.711805555555</c:v>
                </c:pt>
                <c:pt idx="12302">
                  <c:v>45042.715277777781</c:v>
                </c:pt>
                <c:pt idx="12303">
                  <c:v>45042.71875</c:v>
                </c:pt>
                <c:pt idx="12304">
                  <c:v>45042.722222222219</c:v>
                </c:pt>
                <c:pt idx="12305">
                  <c:v>45042.725694444445</c:v>
                </c:pt>
                <c:pt idx="12306">
                  <c:v>45042.729166666664</c:v>
                </c:pt>
                <c:pt idx="12307">
                  <c:v>45042.732638888891</c:v>
                </c:pt>
                <c:pt idx="12308">
                  <c:v>45042.736111111109</c:v>
                </c:pt>
                <c:pt idx="12309">
                  <c:v>45042.739583333336</c:v>
                </c:pt>
                <c:pt idx="12310">
                  <c:v>45042.743055555555</c:v>
                </c:pt>
                <c:pt idx="12311">
                  <c:v>45042.746527777781</c:v>
                </c:pt>
                <c:pt idx="12312">
                  <c:v>45042.75</c:v>
                </c:pt>
                <c:pt idx="12313">
                  <c:v>45042.753472222219</c:v>
                </c:pt>
                <c:pt idx="12314">
                  <c:v>45042.756944444445</c:v>
                </c:pt>
                <c:pt idx="12315">
                  <c:v>45042.760416666664</c:v>
                </c:pt>
                <c:pt idx="12316">
                  <c:v>45042.763888888891</c:v>
                </c:pt>
                <c:pt idx="12317">
                  <c:v>45042.767361111109</c:v>
                </c:pt>
                <c:pt idx="12318">
                  <c:v>45042.770833333336</c:v>
                </c:pt>
                <c:pt idx="12319">
                  <c:v>45042.774305555555</c:v>
                </c:pt>
                <c:pt idx="12320">
                  <c:v>45042.777777777781</c:v>
                </c:pt>
                <c:pt idx="12321">
                  <c:v>45042.78125</c:v>
                </c:pt>
                <c:pt idx="12322">
                  <c:v>45042.784722222219</c:v>
                </c:pt>
                <c:pt idx="12323">
                  <c:v>45042.788194444445</c:v>
                </c:pt>
                <c:pt idx="12324">
                  <c:v>45042.791666666664</c:v>
                </c:pt>
                <c:pt idx="12325">
                  <c:v>45042.795138888891</c:v>
                </c:pt>
                <c:pt idx="12326">
                  <c:v>45042.798611111109</c:v>
                </c:pt>
                <c:pt idx="12327">
                  <c:v>45042.802083333336</c:v>
                </c:pt>
                <c:pt idx="12328">
                  <c:v>45042.805555555555</c:v>
                </c:pt>
                <c:pt idx="12329">
                  <c:v>45042.809027777781</c:v>
                </c:pt>
                <c:pt idx="12330">
                  <c:v>45042.8125</c:v>
                </c:pt>
                <c:pt idx="12331">
                  <c:v>45042.815972222219</c:v>
                </c:pt>
                <c:pt idx="12332">
                  <c:v>45042.819444444445</c:v>
                </c:pt>
                <c:pt idx="12333">
                  <c:v>45042.822916666664</c:v>
                </c:pt>
                <c:pt idx="12334">
                  <c:v>45042.826388888891</c:v>
                </c:pt>
                <c:pt idx="12335">
                  <c:v>45042.829861111109</c:v>
                </c:pt>
                <c:pt idx="12336">
                  <c:v>45042.833333333336</c:v>
                </c:pt>
                <c:pt idx="12337">
                  <c:v>45042.836805555555</c:v>
                </c:pt>
                <c:pt idx="12338">
                  <c:v>45042.840277777781</c:v>
                </c:pt>
                <c:pt idx="12339">
                  <c:v>45042.84375</c:v>
                </c:pt>
                <c:pt idx="12340">
                  <c:v>45042.847222222219</c:v>
                </c:pt>
                <c:pt idx="12341">
                  <c:v>45042.850694444445</c:v>
                </c:pt>
                <c:pt idx="12342">
                  <c:v>45042.854166666664</c:v>
                </c:pt>
                <c:pt idx="12343">
                  <c:v>45042.857638888891</c:v>
                </c:pt>
                <c:pt idx="12344">
                  <c:v>45042.861111111109</c:v>
                </c:pt>
                <c:pt idx="12345">
                  <c:v>45042.864583333336</c:v>
                </c:pt>
                <c:pt idx="12346">
                  <c:v>45042.868055555555</c:v>
                </c:pt>
                <c:pt idx="12347">
                  <c:v>45042.871527777781</c:v>
                </c:pt>
                <c:pt idx="12348">
                  <c:v>45042.875</c:v>
                </c:pt>
                <c:pt idx="12349">
                  <c:v>45042.878472222219</c:v>
                </c:pt>
                <c:pt idx="12350">
                  <c:v>45042.881944444445</c:v>
                </c:pt>
                <c:pt idx="12351">
                  <c:v>45042.885416666664</c:v>
                </c:pt>
                <c:pt idx="12352">
                  <c:v>45042.888888888891</c:v>
                </c:pt>
                <c:pt idx="12353">
                  <c:v>45042.892361111109</c:v>
                </c:pt>
                <c:pt idx="12354">
                  <c:v>45042.895833333336</c:v>
                </c:pt>
                <c:pt idx="12355">
                  <c:v>45042.899305555555</c:v>
                </c:pt>
                <c:pt idx="12356">
                  <c:v>45042.902777777781</c:v>
                </c:pt>
                <c:pt idx="12357">
                  <c:v>45042.90625</c:v>
                </c:pt>
                <c:pt idx="12358">
                  <c:v>45042.909722222219</c:v>
                </c:pt>
                <c:pt idx="12359">
                  <c:v>45042.913194444445</c:v>
                </c:pt>
                <c:pt idx="12360">
                  <c:v>45042.916666666664</c:v>
                </c:pt>
                <c:pt idx="12361">
                  <c:v>45042.920138888891</c:v>
                </c:pt>
                <c:pt idx="12362">
                  <c:v>45042.923611111109</c:v>
                </c:pt>
                <c:pt idx="12363">
                  <c:v>45042.927083333336</c:v>
                </c:pt>
                <c:pt idx="12364">
                  <c:v>45042.930555555555</c:v>
                </c:pt>
                <c:pt idx="12365">
                  <c:v>45042.934027777781</c:v>
                </c:pt>
                <c:pt idx="12366">
                  <c:v>45042.9375</c:v>
                </c:pt>
                <c:pt idx="12367">
                  <c:v>45042.940972222219</c:v>
                </c:pt>
                <c:pt idx="12368">
                  <c:v>45042.944444444445</c:v>
                </c:pt>
                <c:pt idx="12369">
                  <c:v>45042.947916666664</c:v>
                </c:pt>
                <c:pt idx="12370">
                  <c:v>45042.951388888891</c:v>
                </c:pt>
                <c:pt idx="12371">
                  <c:v>45042.954861111109</c:v>
                </c:pt>
                <c:pt idx="12372">
                  <c:v>45042.958333333336</c:v>
                </c:pt>
                <c:pt idx="12373">
                  <c:v>45042.961805555555</c:v>
                </c:pt>
                <c:pt idx="12374">
                  <c:v>45042.965277777781</c:v>
                </c:pt>
                <c:pt idx="12375">
                  <c:v>45042.96875</c:v>
                </c:pt>
                <c:pt idx="12376">
                  <c:v>45042.972222222219</c:v>
                </c:pt>
                <c:pt idx="12377">
                  <c:v>45042.975694444445</c:v>
                </c:pt>
                <c:pt idx="12378">
                  <c:v>45042.979166666664</c:v>
                </c:pt>
                <c:pt idx="12379">
                  <c:v>45042.982638888891</c:v>
                </c:pt>
                <c:pt idx="12380">
                  <c:v>45042.986111111109</c:v>
                </c:pt>
                <c:pt idx="12381">
                  <c:v>45042.989583333336</c:v>
                </c:pt>
                <c:pt idx="12382">
                  <c:v>45042.993055555555</c:v>
                </c:pt>
                <c:pt idx="12383">
                  <c:v>45042.996527777781</c:v>
                </c:pt>
                <c:pt idx="12384">
                  <c:v>45043</c:v>
                </c:pt>
                <c:pt idx="12385">
                  <c:v>45043.003472222219</c:v>
                </c:pt>
                <c:pt idx="12386">
                  <c:v>45043.006944444445</c:v>
                </c:pt>
                <c:pt idx="12387">
                  <c:v>45043.010416666664</c:v>
                </c:pt>
                <c:pt idx="12388">
                  <c:v>45043.013888888891</c:v>
                </c:pt>
                <c:pt idx="12389">
                  <c:v>45043.017361111109</c:v>
                </c:pt>
                <c:pt idx="12390">
                  <c:v>45043.020833333336</c:v>
                </c:pt>
                <c:pt idx="12391">
                  <c:v>45043.024305555555</c:v>
                </c:pt>
                <c:pt idx="12392">
                  <c:v>45043.027777777781</c:v>
                </c:pt>
                <c:pt idx="12393">
                  <c:v>45043.03125</c:v>
                </c:pt>
                <c:pt idx="12394">
                  <c:v>45043.034722222219</c:v>
                </c:pt>
                <c:pt idx="12395">
                  <c:v>45043.038194444445</c:v>
                </c:pt>
                <c:pt idx="12396">
                  <c:v>45043.041666666664</c:v>
                </c:pt>
                <c:pt idx="12397">
                  <c:v>45043.045138888891</c:v>
                </c:pt>
                <c:pt idx="12398">
                  <c:v>45043.048611111109</c:v>
                </c:pt>
                <c:pt idx="12399">
                  <c:v>45043.052083333336</c:v>
                </c:pt>
                <c:pt idx="12400">
                  <c:v>45043.055555555555</c:v>
                </c:pt>
                <c:pt idx="12401">
                  <c:v>45043.059027777781</c:v>
                </c:pt>
                <c:pt idx="12402">
                  <c:v>45043.0625</c:v>
                </c:pt>
                <c:pt idx="12403">
                  <c:v>45043.065972222219</c:v>
                </c:pt>
                <c:pt idx="12404">
                  <c:v>45043.069444444445</c:v>
                </c:pt>
                <c:pt idx="12405">
                  <c:v>45043.072916666664</c:v>
                </c:pt>
                <c:pt idx="12406">
                  <c:v>45043.076388888891</c:v>
                </c:pt>
                <c:pt idx="12407">
                  <c:v>45043.079861111109</c:v>
                </c:pt>
                <c:pt idx="12408">
                  <c:v>45043.083333333336</c:v>
                </c:pt>
                <c:pt idx="12409">
                  <c:v>45043.086805555555</c:v>
                </c:pt>
                <c:pt idx="12410">
                  <c:v>45043.090277777781</c:v>
                </c:pt>
                <c:pt idx="12411">
                  <c:v>45043.09375</c:v>
                </c:pt>
                <c:pt idx="12412">
                  <c:v>45043.097222222219</c:v>
                </c:pt>
                <c:pt idx="12413">
                  <c:v>45043.100694444445</c:v>
                </c:pt>
                <c:pt idx="12414">
                  <c:v>45043.104166666664</c:v>
                </c:pt>
                <c:pt idx="12415">
                  <c:v>45043.107638888891</c:v>
                </c:pt>
                <c:pt idx="12416">
                  <c:v>45043.111111111109</c:v>
                </c:pt>
                <c:pt idx="12417">
                  <c:v>45043.114583333336</c:v>
                </c:pt>
                <c:pt idx="12418">
                  <c:v>45043.118055555555</c:v>
                </c:pt>
                <c:pt idx="12419">
                  <c:v>45043.121527777781</c:v>
                </c:pt>
                <c:pt idx="12420">
                  <c:v>45043.125</c:v>
                </c:pt>
                <c:pt idx="12421">
                  <c:v>45043.128472222219</c:v>
                </c:pt>
                <c:pt idx="12422">
                  <c:v>45043.131944444445</c:v>
                </c:pt>
                <c:pt idx="12423">
                  <c:v>45043.135416666664</c:v>
                </c:pt>
                <c:pt idx="12424">
                  <c:v>45043.138888888891</c:v>
                </c:pt>
                <c:pt idx="12425">
                  <c:v>45043.142361111109</c:v>
                </c:pt>
                <c:pt idx="12426">
                  <c:v>45043.145833333336</c:v>
                </c:pt>
                <c:pt idx="12427">
                  <c:v>45043.149305555555</c:v>
                </c:pt>
                <c:pt idx="12428">
                  <c:v>45043.152777777781</c:v>
                </c:pt>
                <c:pt idx="12429">
                  <c:v>45043.15625</c:v>
                </c:pt>
                <c:pt idx="12430">
                  <c:v>45043.159722222219</c:v>
                </c:pt>
                <c:pt idx="12431">
                  <c:v>45043.163194444445</c:v>
                </c:pt>
                <c:pt idx="12432">
                  <c:v>45043.166666666664</c:v>
                </c:pt>
                <c:pt idx="12433">
                  <c:v>45043.170138888891</c:v>
                </c:pt>
                <c:pt idx="12434">
                  <c:v>45043.173611111109</c:v>
                </c:pt>
                <c:pt idx="12435">
                  <c:v>45043.177083333336</c:v>
                </c:pt>
                <c:pt idx="12436">
                  <c:v>45043.180555555555</c:v>
                </c:pt>
                <c:pt idx="12437">
                  <c:v>45043.184027777781</c:v>
                </c:pt>
                <c:pt idx="12438">
                  <c:v>45043.1875</c:v>
                </c:pt>
                <c:pt idx="12439">
                  <c:v>45043.190972222219</c:v>
                </c:pt>
                <c:pt idx="12440">
                  <c:v>45043.194444444445</c:v>
                </c:pt>
                <c:pt idx="12441">
                  <c:v>45043.197916666664</c:v>
                </c:pt>
                <c:pt idx="12442">
                  <c:v>45043.201388888891</c:v>
                </c:pt>
                <c:pt idx="12443">
                  <c:v>45043.204861111109</c:v>
                </c:pt>
                <c:pt idx="12444">
                  <c:v>45043.208333333336</c:v>
                </c:pt>
                <c:pt idx="12445">
                  <c:v>45043.211805555555</c:v>
                </c:pt>
                <c:pt idx="12446">
                  <c:v>45043.215277777781</c:v>
                </c:pt>
                <c:pt idx="12447">
                  <c:v>45043.21875</c:v>
                </c:pt>
                <c:pt idx="12448">
                  <c:v>45043.222222222219</c:v>
                </c:pt>
                <c:pt idx="12449">
                  <c:v>45043.225694444445</c:v>
                </c:pt>
                <c:pt idx="12450">
                  <c:v>45043.229166666664</c:v>
                </c:pt>
                <c:pt idx="12451">
                  <c:v>45043.232638888891</c:v>
                </c:pt>
                <c:pt idx="12452">
                  <c:v>45043.236111111109</c:v>
                </c:pt>
                <c:pt idx="12453">
                  <c:v>45043.239583333336</c:v>
                </c:pt>
                <c:pt idx="12454">
                  <c:v>45043.243055555555</c:v>
                </c:pt>
                <c:pt idx="12455">
                  <c:v>45043.246527777781</c:v>
                </c:pt>
                <c:pt idx="12456">
                  <c:v>45043.25</c:v>
                </c:pt>
                <c:pt idx="12457">
                  <c:v>45043.253472222219</c:v>
                </c:pt>
                <c:pt idx="12458">
                  <c:v>45043.256944444445</c:v>
                </c:pt>
                <c:pt idx="12459">
                  <c:v>45043.260416666664</c:v>
                </c:pt>
                <c:pt idx="12460">
                  <c:v>45043.263888888891</c:v>
                </c:pt>
                <c:pt idx="12461">
                  <c:v>45043.267361111109</c:v>
                </c:pt>
                <c:pt idx="12462">
                  <c:v>45043.270833333336</c:v>
                </c:pt>
                <c:pt idx="12463">
                  <c:v>45043.274305555555</c:v>
                </c:pt>
                <c:pt idx="12464">
                  <c:v>45043.277777777781</c:v>
                </c:pt>
                <c:pt idx="12465">
                  <c:v>45043.28125</c:v>
                </c:pt>
                <c:pt idx="12466">
                  <c:v>45043.284722222219</c:v>
                </c:pt>
                <c:pt idx="12467">
                  <c:v>45043.288194444445</c:v>
                </c:pt>
                <c:pt idx="12468">
                  <c:v>45043.291666666664</c:v>
                </c:pt>
                <c:pt idx="12469">
                  <c:v>45043.295138888891</c:v>
                </c:pt>
                <c:pt idx="12470">
                  <c:v>45043.298611111109</c:v>
                </c:pt>
                <c:pt idx="12471">
                  <c:v>45043.302083333336</c:v>
                </c:pt>
                <c:pt idx="12472">
                  <c:v>45043.305555555555</c:v>
                </c:pt>
                <c:pt idx="12473">
                  <c:v>45043.309027777781</c:v>
                </c:pt>
                <c:pt idx="12474">
                  <c:v>45043.3125</c:v>
                </c:pt>
                <c:pt idx="12475">
                  <c:v>45043.315972222219</c:v>
                </c:pt>
                <c:pt idx="12476">
                  <c:v>45043.319444444445</c:v>
                </c:pt>
                <c:pt idx="12477">
                  <c:v>45043.322916666664</c:v>
                </c:pt>
                <c:pt idx="12478">
                  <c:v>45043.326388888891</c:v>
                </c:pt>
                <c:pt idx="12479">
                  <c:v>45043.329861111109</c:v>
                </c:pt>
                <c:pt idx="12480">
                  <c:v>45043.333333333336</c:v>
                </c:pt>
                <c:pt idx="12481">
                  <c:v>45043.336805555555</c:v>
                </c:pt>
                <c:pt idx="12482">
                  <c:v>45043.340277777781</c:v>
                </c:pt>
                <c:pt idx="12483">
                  <c:v>45043.34375</c:v>
                </c:pt>
                <c:pt idx="12484">
                  <c:v>45043.347222222219</c:v>
                </c:pt>
                <c:pt idx="12485">
                  <c:v>45043.350694444445</c:v>
                </c:pt>
                <c:pt idx="12486">
                  <c:v>45043.354166666664</c:v>
                </c:pt>
                <c:pt idx="12487">
                  <c:v>45043.357638888891</c:v>
                </c:pt>
                <c:pt idx="12488">
                  <c:v>45043.361111111109</c:v>
                </c:pt>
                <c:pt idx="12489">
                  <c:v>45043.364583333336</c:v>
                </c:pt>
                <c:pt idx="12490">
                  <c:v>45043.368055555555</c:v>
                </c:pt>
                <c:pt idx="12491">
                  <c:v>45043.371527777781</c:v>
                </c:pt>
                <c:pt idx="12492">
                  <c:v>45043.375</c:v>
                </c:pt>
                <c:pt idx="12493">
                  <c:v>45043.378472222219</c:v>
                </c:pt>
                <c:pt idx="12494">
                  <c:v>45043.381944444445</c:v>
                </c:pt>
                <c:pt idx="12495">
                  <c:v>45043.385416666664</c:v>
                </c:pt>
                <c:pt idx="12496">
                  <c:v>45043.388888888891</c:v>
                </c:pt>
                <c:pt idx="12497">
                  <c:v>45043.392361111109</c:v>
                </c:pt>
                <c:pt idx="12498">
                  <c:v>45043.395833333336</c:v>
                </c:pt>
                <c:pt idx="12499">
                  <c:v>45043.399305555555</c:v>
                </c:pt>
                <c:pt idx="12500">
                  <c:v>45043.402777777781</c:v>
                </c:pt>
                <c:pt idx="12501">
                  <c:v>45043.40625</c:v>
                </c:pt>
                <c:pt idx="12502">
                  <c:v>45043.409722222219</c:v>
                </c:pt>
                <c:pt idx="12503">
                  <c:v>45043.413194444445</c:v>
                </c:pt>
                <c:pt idx="12504">
                  <c:v>45043.416666666664</c:v>
                </c:pt>
                <c:pt idx="12505">
                  <c:v>45043.420138888891</c:v>
                </c:pt>
                <c:pt idx="12506">
                  <c:v>45043.423611111109</c:v>
                </c:pt>
                <c:pt idx="12507">
                  <c:v>45043.427083333336</c:v>
                </c:pt>
                <c:pt idx="12508">
                  <c:v>45043.430555555555</c:v>
                </c:pt>
                <c:pt idx="12509">
                  <c:v>45043.434027777781</c:v>
                </c:pt>
                <c:pt idx="12510">
                  <c:v>45043.4375</c:v>
                </c:pt>
                <c:pt idx="12511">
                  <c:v>45043.440972222219</c:v>
                </c:pt>
                <c:pt idx="12512">
                  <c:v>45043.444444444445</c:v>
                </c:pt>
                <c:pt idx="12513">
                  <c:v>45043.447916666664</c:v>
                </c:pt>
                <c:pt idx="12514">
                  <c:v>45043.451388888891</c:v>
                </c:pt>
                <c:pt idx="12515">
                  <c:v>45043.454861111109</c:v>
                </c:pt>
                <c:pt idx="12516">
                  <c:v>45043.458333333336</c:v>
                </c:pt>
                <c:pt idx="12517">
                  <c:v>45043.461805555555</c:v>
                </c:pt>
                <c:pt idx="12518">
                  <c:v>45043.465277777781</c:v>
                </c:pt>
                <c:pt idx="12519">
                  <c:v>45043.46875</c:v>
                </c:pt>
                <c:pt idx="12520">
                  <c:v>45043.472222222219</c:v>
                </c:pt>
                <c:pt idx="12521">
                  <c:v>45043.475694444445</c:v>
                </c:pt>
                <c:pt idx="12522">
                  <c:v>45043.479166666664</c:v>
                </c:pt>
                <c:pt idx="12523">
                  <c:v>45043.482638888891</c:v>
                </c:pt>
                <c:pt idx="12524">
                  <c:v>45043.486111111109</c:v>
                </c:pt>
                <c:pt idx="12525">
                  <c:v>45043.489583333336</c:v>
                </c:pt>
                <c:pt idx="12526">
                  <c:v>45043.493055555555</c:v>
                </c:pt>
                <c:pt idx="12527">
                  <c:v>45043.496527777781</c:v>
                </c:pt>
                <c:pt idx="12528">
                  <c:v>45043.5</c:v>
                </c:pt>
                <c:pt idx="12529">
                  <c:v>45043.503472222219</c:v>
                </c:pt>
                <c:pt idx="12530">
                  <c:v>45043.506944444445</c:v>
                </c:pt>
                <c:pt idx="12531">
                  <c:v>45043.510416666664</c:v>
                </c:pt>
                <c:pt idx="12532">
                  <c:v>45043.513888888891</c:v>
                </c:pt>
                <c:pt idx="12533">
                  <c:v>45043.517361111109</c:v>
                </c:pt>
                <c:pt idx="12534">
                  <c:v>45043.520833333336</c:v>
                </c:pt>
                <c:pt idx="12535">
                  <c:v>45043.524305555555</c:v>
                </c:pt>
                <c:pt idx="12536">
                  <c:v>45043.527777777781</c:v>
                </c:pt>
                <c:pt idx="12537">
                  <c:v>45043.53125</c:v>
                </c:pt>
                <c:pt idx="12538">
                  <c:v>45043.534722222219</c:v>
                </c:pt>
                <c:pt idx="12539">
                  <c:v>45043.538194444445</c:v>
                </c:pt>
                <c:pt idx="12540">
                  <c:v>45043.541666666664</c:v>
                </c:pt>
                <c:pt idx="12541">
                  <c:v>45043.545138888891</c:v>
                </c:pt>
                <c:pt idx="12542">
                  <c:v>45043.548611111109</c:v>
                </c:pt>
                <c:pt idx="12543">
                  <c:v>45043.552083333336</c:v>
                </c:pt>
                <c:pt idx="12544">
                  <c:v>45043.555555555555</c:v>
                </c:pt>
                <c:pt idx="12545">
                  <c:v>45043.559027777781</c:v>
                </c:pt>
                <c:pt idx="12546">
                  <c:v>45043.5625</c:v>
                </c:pt>
                <c:pt idx="12547">
                  <c:v>45043.565972222219</c:v>
                </c:pt>
                <c:pt idx="12548">
                  <c:v>45043.569444444445</c:v>
                </c:pt>
                <c:pt idx="12549">
                  <c:v>45043.572916666664</c:v>
                </c:pt>
                <c:pt idx="12550">
                  <c:v>45043.576388888891</c:v>
                </c:pt>
                <c:pt idx="12551">
                  <c:v>45043.579861111109</c:v>
                </c:pt>
                <c:pt idx="12552">
                  <c:v>45043.583333333336</c:v>
                </c:pt>
                <c:pt idx="12553">
                  <c:v>45043.586805555555</c:v>
                </c:pt>
                <c:pt idx="12554">
                  <c:v>45043.590277777781</c:v>
                </c:pt>
                <c:pt idx="12555">
                  <c:v>45043.59375</c:v>
                </c:pt>
                <c:pt idx="12556">
                  <c:v>45043.597222222219</c:v>
                </c:pt>
                <c:pt idx="12557">
                  <c:v>45043.600694444445</c:v>
                </c:pt>
                <c:pt idx="12558">
                  <c:v>45043.604166666664</c:v>
                </c:pt>
                <c:pt idx="12559">
                  <c:v>45043.607638888891</c:v>
                </c:pt>
                <c:pt idx="12560">
                  <c:v>45043.611111111109</c:v>
                </c:pt>
                <c:pt idx="12561">
                  <c:v>45043.614583333336</c:v>
                </c:pt>
                <c:pt idx="12562">
                  <c:v>45043.618055555555</c:v>
                </c:pt>
                <c:pt idx="12563">
                  <c:v>45043.621527777781</c:v>
                </c:pt>
                <c:pt idx="12564">
                  <c:v>45043.625</c:v>
                </c:pt>
                <c:pt idx="12565">
                  <c:v>45043.628472222219</c:v>
                </c:pt>
                <c:pt idx="12566">
                  <c:v>45043.631944444445</c:v>
                </c:pt>
                <c:pt idx="12567">
                  <c:v>45043.635416666664</c:v>
                </c:pt>
                <c:pt idx="12568">
                  <c:v>45043.638888888891</c:v>
                </c:pt>
                <c:pt idx="12569">
                  <c:v>45043.642361111109</c:v>
                </c:pt>
                <c:pt idx="12570">
                  <c:v>45043.645833333336</c:v>
                </c:pt>
                <c:pt idx="12571">
                  <c:v>45043.649305555555</c:v>
                </c:pt>
                <c:pt idx="12572">
                  <c:v>45043.652777777781</c:v>
                </c:pt>
                <c:pt idx="12573">
                  <c:v>45043.65625</c:v>
                </c:pt>
                <c:pt idx="12574">
                  <c:v>45043.659722222219</c:v>
                </c:pt>
                <c:pt idx="12575">
                  <c:v>45043.663194444445</c:v>
                </c:pt>
                <c:pt idx="12576">
                  <c:v>45043.666666666664</c:v>
                </c:pt>
                <c:pt idx="12577">
                  <c:v>45043.670138888891</c:v>
                </c:pt>
                <c:pt idx="12578">
                  <c:v>45043.673611111109</c:v>
                </c:pt>
                <c:pt idx="12579">
                  <c:v>45043.677083333336</c:v>
                </c:pt>
                <c:pt idx="12580">
                  <c:v>45043.680555555555</c:v>
                </c:pt>
                <c:pt idx="12581">
                  <c:v>45043.684027777781</c:v>
                </c:pt>
                <c:pt idx="12582">
                  <c:v>45043.6875</c:v>
                </c:pt>
                <c:pt idx="12583">
                  <c:v>45043.690972222219</c:v>
                </c:pt>
                <c:pt idx="12584">
                  <c:v>45043.694444444445</c:v>
                </c:pt>
                <c:pt idx="12585">
                  <c:v>45043.697916666664</c:v>
                </c:pt>
                <c:pt idx="12586">
                  <c:v>45043.701388888891</c:v>
                </c:pt>
                <c:pt idx="12587">
                  <c:v>45043.704861111109</c:v>
                </c:pt>
                <c:pt idx="12588">
                  <c:v>45043.708333333336</c:v>
                </c:pt>
                <c:pt idx="12589">
                  <c:v>45043.711805555555</c:v>
                </c:pt>
                <c:pt idx="12590">
                  <c:v>45043.715277777781</c:v>
                </c:pt>
                <c:pt idx="12591">
                  <c:v>45043.71875</c:v>
                </c:pt>
                <c:pt idx="12592">
                  <c:v>45043.722222222219</c:v>
                </c:pt>
                <c:pt idx="12593">
                  <c:v>45043.725694444445</c:v>
                </c:pt>
                <c:pt idx="12594">
                  <c:v>45043.729166666664</c:v>
                </c:pt>
                <c:pt idx="12595">
                  <c:v>45043.732638888891</c:v>
                </c:pt>
                <c:pt idx="12596">
                  <c:v>45043.736111111109</c:v>
                </c:pt>
                <c:pt idx="12597">
                  <c:v>45043.739583333336</c:v>
                </c:pt>
                <c:pt idx="12598">
                  <c:v>45043.743055555555</c:v>
                </c:pt>
                <c:pt idx="12599">
                  <c:v>45043.746527777781</c:v>
                </c:pt>
                <c:pt idx="12600">
                  <c:v>45043.75</c:v>
                </c:pt>
                <c:pt idx="12601">
                  <c:v>45043.753472222219</c:v>
                </c:pt>
                <c:pt idx="12602">
                  <c:v>45043.756944444445</c:v>
                </c:pt>
                <c:pt idx="12603">
                  <c:v>45043.760416666664</c:v>
                </c:pt>
                <c:pt idx="12604">
                  <c:v>45043.763888888891</c:v>
                </c:pt>
                <c:pt idx="12605">
                  <c:v>45043.767361111109</c:v>
                </c:pt>
                <c:pt idx="12606">
                  <c:v>45043.770833333336</c:v>
                </c:pt>
                <c:pt idx="12607">
                  <c:v>45043.774305555555</c:v>
                </c:pt>
                <c:pt idx="12608">
                  <c:v>45043.777777777781</c:v>
                </c:pt>
                <c:pt idx="12609">
                  <c:v>45043.78125</c:v>
                </c:pt>
                <c:pt idx="12610">
                  <c:v>45043.784722222219</c:v>
                </c:pt>
                <c:pt idx="12611">
                  <c:v>45043.788194444445</c:v>
                </c:pt>
                <c:pt idx="12612">
                  <c:v>45043.791666666664</c:v>
                </c:pt>
                <c:pt idx="12613">
                  <c:v>45043.795138888891</c:v>
                </c:pt>
                <c:pt idx="12614">
                  <c:v>45043.798611111109</c:v>
                </c:pt>
                <c:pt idx="12615">
                  <c:v>45043.802083333336</c:v>
                </c:pt>
                <c:pt idx="12616">
                  <c:v>45043.805555555555</c:v>
                </c:pt>
                <c:pt idx="12617">
                  <c:v>45043.809027777781</c:v>
                </c:pt>
                <c:pt idx="12618">
                  <c:v>45043.8125</c:v>
                </c:pt>
                <c:pt idx="12619">
                  <c:v>45043.815972222219</c:v>
                </c:pt>
                <c:pt idx="12620">
                  <c:v>45043.819444444445</c:v>
                </c:pt>
                <c:pt idx="12621">
                  <c:v>45043.822916666664</c:v>
                </c:pt>
                <c:pt idx="12622">
                  <c:v>45043.826388888891</c:v>
                </c:pt>
                <c:pt idx="12623">
                  <c:v>45043.829861111109</c:v>
                </c:pt>
                <c:pt idx="12624">
                  <c:v>45043.833333333336</c:v>
                </c:pt>
                <c:pt idx="12625">
                  <c:v>45043.836805555555</c:v>
                </c:pt>
                <c:pt idx="12626">
                  <c:v>45043.840277777781</c:v>
                </c:pt>
                <c:pt idx="12627">
                  <c:v>45043.84375</c:v>
                </c:pt>
                <c:pt idx="12628">
                  <c:v>45043.847222222219</c:v>
                </c:pt>
                <c:pt idx="12629">
                  <c:v>45043.850694444445</c:v>
                </c:pt>
                <c:pt idx="12630">
                  <c:v>45043.854166666664</c:v>
                </c:pt>
                <c:pt idx="12631">
                  <c:v>45043.857638888891</c:v>
                </c:pt>
                <c:pt idx="12632">
                  <c:v>45043.861111111109</c:v>
                </c:pt>
                <c:pt idx="12633">
                  <c:v>45043.864583333336</c:v>
                </c:pt>
                <c:pt idx="12634">
                  <c:v>45043.868055555555</c:v>
                </c:pt>
                <c:pt idx="12635">
                  <c:v>45043.871527777781</c:v>
                </c:pt>
                <c:pt idx="12636">
                  <c:v>45043.875</c:v>
                </c:pt>
                <c:pt idx="12637">
                  <c:v>45043.878472222219</c:v>
                </c:pt>
                <c:pt idx="12638">
                  <c:v>45043.881944444445</c:v>
                </c:pt>
                <c:pt idx="12639">
                  <c:v>45043.885416666664</c:v>
                </c:pt>
                <c:pt idx="12640">
                  <c:v>45043.888888888891</c:v>
                </c:pt>
                <c:pt idx="12641">
                  <c:v>45043.892361111109</c:v>
                </c:pt>
                <c:pt idx="12642">
                  <c:v>45043.895833333336</c:v>
                </c:pt>
                <c:pt idx="12643">
                  <c:v>45043.899305555555</c:v>
                </c:pt>
                <c:pt idx="12644">
                  <c:v>45043.902777777781</c:v>
                </c:pt>
                <c:pt idx="12645">
                  <c:v>45043.90625</c:v>
                </c:pt>
                <c:pt idx="12646">
                  <c:v>45043.909722222219</c:v>
                </c:pt>
                <c:pt idx="12647">
                  <c:v>45043.913194444445</c:v>
                </c:pt>
                <c:pt idx="12648">
                  <c:v>45043.916666666664</c:v>
                </c:pt>
                <c:pt idx="12649">
                  <c:v>45043.920138888891</c:v>
                </c:pt>
                <c:pt idx="12650">
                  <c:v>45043.923611111109</c:v>
                </c:pt>
                <c:pt idx="12651">
                  <c:v>45043.927083333336</c:v>
                </c:pt>
                <c:pt idx="12652">
                  <c:v>45043.930555555555</c:v>
                </c:pt>
                <c:pt idx="12653">
                  <c:v>45043.934027777781</c:v>
                </c:pt>
                <c:pt idx="12654">
                  <c:v>45043.9375</c:v>
                </c:pt>
                <c:pt idx="12655">
                  <c:v>45043.940972222219</c:v>
                </c:pt>
                <c:pt idx="12656">
                  <c:v>45043.944444444445</c:v>
                </c:pt>
                <c:pt idx="12657">
                  <c:v>45043.947916666664</c:v>
                </c:pt>
                <c:pt idx="12658">
                  <c:v>45043.951388888891</c:v>
                </c:pt>
                <c:pt idx="12659">
                  <c:v>45043.954861111109</c:v>
                </c:pt>
                <c:pt idx="12660">
                  <c:v>45043.958333333336</c:v>
                </c:pt>
                <c:pt idx="12661">
                  <c:v>45043.961805555555</c:v>
                </c:pt>
                <c:pt idx="12662">
                  <c:v>45043.965277777781</c:v>
                </c:pt>
                <c:pt idx="12663">
                  <c:v>45043.96875</c:v>
                </c:pt>
                <c:pt idx="12664">
                  <c:v>45043.972222222219</c:v>
                </c:pt>
                <c:pt idx="12665">
                  <c:v>45043.975694444445</c:v>
                </c:pt>
                <c:pt idx="12666">
                  <c:v>45043.979166666664</c:v>
                </c:pt>
                <c:pt idx="12667">
                  <c:v>45043.982638888891</c:v>
                </c:pt>
                <c:pt idx="12668">
                  <c:v>45043.986111111109</c:v>
                </c:pt>
                <c:pt idx="12669">
                  <c:v>45043.989583333336</c:v>
                </c:pt>
                <c:pt idx="12670">
                  <c:v>45043.993055555555</c:v>
                </c:pt>
                <c:pt idx="12671">
                  <c:v>45043.996527777781</c:v>
                </c:pt>
                <c:pt idx="12672">
                  <c:v>45044</c:v>
                </c:pt>
                <c:pt idx="12673">
                  <c:v>45044.003472222219</c:v>
                </c:pt>
                <c:pt idx="12674">
                  <c:v>45044.006944444445</c:v>
                </c:pt>
                <c:pt idx="12675">
                  <c:v>45044.010416666664</c:v>
                </c:pt>
                <c:pt idx="12676">
                  <c:v>45044.013888888891</c:v>
                </c:pt>
                <c:pt idx="12677">
                  <c:v>45044.017361111109</c:v>
                </c:pt>
                <c:pt idx="12678">
                  <c:v>45044.020833333336</c:v>
                </c:pt>
                <c:pt idx="12679">
                  <c:v>45044.024305555555</c:v>
                </c:pt>
                <c:pt idx="12680">
                  <c:v>45044.027777777781</c:v>
                </c:pt>
                <c:pt idx="12681">
                  <c:v>45044.03125</c:v>
                </c:pt>
                <c:pt idx="12682">
                  <c:v>45044.034722222219</c:v>
                </c:pt>
                <c:pt idx="12683">
                  <c:v>45044.038194444445</c:v>
                </c:pt>
                <c:pt idx="12684">
                  <c:v>45044.041666666664</c:v>
                </c:pt>
                <c:pt idx="12685">
                  <c:v>45044.045138888891</c:v>
                </c:pt>
                <c:pt idx="12686">
                  <c:v>45044.048611111109</c:v>
                </c:pt>
                <c:pt idx="12687">
                  <c:v>45044.052083333336</c:v>
                </c:pt>
                <c:pt idx="12688">
                  <c:v>45044.055555555555</c:v>
                </c:pt>
                <c:pt idx="12689">
                  <c:v>45044.059027777781</c:v>
                </c:pt>
                <c:pt idx="12690">
                  <c:v>45044.0625</c:v>
                </c:pt>
                <c:pt idx="12691">
                  <c:v>45044.065972222219</c:v>
                </c:pt>
                <c:pt idx="12692">
                  <c:v>45044.069444444445</c:v>
                </c:pt>
                <c:pt idx="12693">
                  <c:v>45044.072916666664</c:v>
                </c:pt>
                <c:pt idx="12694">
                  <c:v>45044.076388888891</c:v>
                </c:pt>
                <c:pt idx="12695">
                  <c:v>45044.079861111109</c:v>
                </c:pt>
                <c:pt idx="12696">
                  <c:v>45044.083333333336</c:v>
                </c:pt>
                <c:pt idx="12697">
                  <c:v>45044.086805555555</c:v>
                </c:pt>
                <c:pt idx="12698">
                  <c:v>45044.090277777781</c:v>
                </c:pt>
                <c:pt idx="12699">
                  <c:v>45044.09375</c:v>
                </c:pt>
                <c:pt idx="12700">
                  <c:v>45044.097222222219</c:v>
                </c:pt>
                <c:pt idx="12701">
                  <c:v>45044.100694444445</c:v>
                </c:pt>
                <c:pt idx="12702">
                  <c:v>45044.104166666664</c:v>
                </c:pt>
                <c:pt idx="12703">
                  <c:v>45044.107638888891</c:v>
                </c:pt>
                <c:pt idx="12704">
                  <c:v>45044.111111111109</c:v>
                </c:pt>
                <c:pt idx="12705">
                  <c:v>45044.114583333336</c:v>
                </c:pt>
                <c:pt idx="12706">
                  <c:v>45044.118055555555</c:v>
                </c:pt>
                <c:pt idx="12707">
                  <c:v>45044.121527777781</c:v>
                </c:pt>
                <c:pt idx="12708">
                  <c:v>45044.125</c:v>
                </c:pt>
                <c:pt idx="12709">
                  <c:v>45044.128472222219</c:v>
                </c:pt>
                <c:pt idx="12710">
                  <c:v>45044.131944444445</c:v>
                </c:pt>
                <c:pt idx="12711">
                  <c:v>45044.135416666664</c:v>
                </c:pt>
                <c:pt idx="12712">
                  <c:v>45044.138888888891</c:v>
                </c:pt>
                <c:pt idx="12713">
                  <c:v>45044.142361111109</c:v>
                </c:pt>
                <c:pt idx="12714">
                  <c:v>45044.145833333336</c:v>
                </c:pt>
                <c:pt idx="12715">
                  <c:v>45044.149305555555</c:v>
                </c:pt>
                <c:pt idx="12716">
                  <c:v>45044.152777777781</c:v>
                </c:pt>
                <c:pt idx="12717">
                  <c:v>45044.15625</c:v>
                </c:pt>
                <c:pt idx="12718">
                  <c:v>45044.159722222219</c:v>
                </c:pt>
                <c:pt idx="12719">
                  <c:v>45044.163194444445</c:v>
                </c:pt>
                <c:pt idx="12720">
                  <c:v>45044.166666666664</c:v>
                </c:pt>
                <c:pt idx="12721">
                  <c:v>45044.170138888891</c:v>
                </c:pt>
                <c:pt idx="12722">
                  <c:v>45044.173611111109</c:v>
                </c:pt>
                <c:pt idx="12723">
                  <c:v>45044.177083333336</c:v>
                </c:pt>
                <c:pt idx="12724">
                  <c:v>45044.180555555555</c:v>
                </c:pt>
                <c:pt idx="12725">
                  <c:v>45044.184027777781</c:v>
                </c:pt>
                <c:pt idx="12726">
                  <c:v>45044.1875</c:v>
                </c:pt>
                <c:pt idx="12727">
                  <c:v>45044.190972222219</c:v>
                </c:pt>
                <c:pt idx="12728">
                  <c:v>45044.194444444445</c:v>
                </c:pt>
                <c:pt idx="12729">
                  <c:v>45044.197916666664</c:v>
                </c:pt>
                <c:pt idx="12730">
                  <c:v>45044.201388888891</c:v>
                </c:pt>
                <c:pt idx="12731">
                  <c:v>45044.204861111109</c:v>
                </c:pt>
                <c:pt idx="12732">
                  <c:v>45044.208333333336</c:v>
                </c:pt>
                <c:pt idx="12733">
                  <c:v>45044.211805555555</c:v>
                </c:pt>
                <c:pt idx="12734">
                  <c:v>45044.215277777781</c:v>
                </c:pt>
                <c:pt idx="12735">
                  <c:v>45044.21875</c:v>
                </c:pt>
                <c:pt idx="12736">
                  <c:v>45044.222222222219</c:v>
                </c:pt>
                <c:pt idx="12737">
                  <c:v>45044.225694444445</c:v>
                </c:pt>
                <c:pt idx="12738">
                  <c:v>45044.229166666664</c:v>
                </c:pt>
                <c:pt idx="12739">
                  <c:v>45044.232638888891</c:v>
                </c:pt>
                <c:pt idx="12740">
                  <c:v>45044.236111111109</c:v>
                </c:pt>
                <c:pt idx="12741">
                  <c:v>45044.239583333336</c:v>
                </c:pt>
                <c:pt idx="12742">
                  <c:v>45044.243055555555</c:v>
                </c:pt>
                <c:pt idx="12743">
                  <c:v>45044.246527777781</c:v>
                </c:pt>
                <c:pt idx="12744">
                  <c:v>45044.25</c:v>
                </c:pt>
                <c:pt idx="12745">
                  <c:v>45044.253472222219</c:v>
                </c:pt>
                <c:pt idx="12746">
                  <c:v>45044.256944444445</c:v>
                </c:pt>
                <c:pt idx="12747">
                  <c:v>45044.260416666664</c:v>
                </c:pt>
                <c:pt idx="12748">
                  <c:v>45044.263888888891</c:v>
                </c:pt>
                <c:pt idx="12749">
                  <c:v>45044.267361111109</c:v>
                </c:pt>
                <c:pt idx="12750">
                  <c:v>45044.270833333336</c:v>
                </c:pt>
                <c:pt idx="12751">
                  <c:v>45044.274305555555</c:v>
                </c:pt>
                <c:pt idx="12752">
                  <c:v>45044.277777777781</c:v>
                </c:pt>
                <c:pt idx="12753">
                  <c:v>45044.28125</c:v>
                </c:pt>
                <c:pt idx="12754">
                  <c:v>45044.284722222219</c:v>
                </c:pt>
                <c:pt idx="12755">
                  <c:v>45044.288194444445</c:v>
                </c:pt>
                <c:pt idx="12756">
                  <c:v>45044.291666666664</c:v>
                </c:pt>
                <c:pt idx="12757">
                  <c:v>45044.295138888891</c:v>
                </c:pt>
                <c:pt idx="12758">
                  <c:v>45044.298611111109</c:v>
                </c:pt>
                <c:pt idx="12759">
                  <c:v>45044.302083333336</c:v>
                </c:pt>
                <c:pt idx="12760">
                  <c:v>45044.305555555555</c:v>
                </c:pt>
                <c:pt idx="12761">
                  <c:v>45044.309027777781</c:v>
                </c:pt>
                <c:pt idx="12762">
                  <c:v>45044.3125</c:v>
                </c:pt>
                <c:pt idx="12763">
                  <c:v>45044.315972222219</c:v>
                </c:pt>
                <c:pt idx="12764">
                  <c:v>45044.319444444445</c:v>
                </c:pt>
                <c:pt idx="12765">
                  <c:v>45044.322916666664</c:v>
                </c:pt>
                <c:pt idx="12766">
                  <c:v>45044.326388888891</c:v>
                </c:pt>
                <c:pt idx="12767">
                  <c:v>45044.329861111109</c:v>
                </c:pt>
                <c:pt idx="12768">
                  <c:v>45044.333333333336</c:v>
                </c:pt>
                <c:pt idx="12769">
                  <c:v>45044.336805555555</c:v>
                </c:pt>
                <c:pt idx="12770">
                  <c:v>45044.340277777781</c:v>
                </c:pt>
                <c:pt idx="12771">
                  <c:v>45044.34375</c:v>
                </c:pt>
                <c:pt idx="12772">
                  <c:v>45044.347222222219</c:v>
                </c:pt>
                <c:pt idx="12773">
                  <c:v>45044.350694444445</c:v>
                </c:pt>
                <c:pt idx="12774">
                  <c:v>45044.354166666664</c:v>
                </c:pt>
                <c:pt idx="12775">
                  <c:v>45044.357638888891</c:v>
                </c:pt>
                <c:pt idx="12776">
                  <c:v>45044.361111111109</c:v>
                </c:pt>
                <c:pt idx="12777">
                  <c:v>45044.364583333336</c:v>
                </c:pt>
                <c:pt idx="12778">
                  <c:v>45044.368055555555</c:v>
                </c:pt>
                <c:pt idx="12779">
                  <c:v>45044.371527777781</c:v>
                </c:pt>
                <c:pt idx="12780">
                  <c:v>45044.375</c:v>
                </c:pt>
                <c:pt idx="12781">
                  <c:v>45044.378472222219</c:v>
                </c:pt>
                <c:pt idx="12782">
                  <c:v>45044.381944444445</c:v>
                </c:pt>
                <c:pt idx="12783">
                  <c:v>45044.385416666664</c:v>
                </c:pt>
                <c:pt idx="12784">
                  <c:v>45044.388888888891</c:v>
                </c:pt>
                <c:pt idx="12785">
                  <c:v>45044.392361111109</c:v>
                </c:pt>
                <c:pt idx="12786">
                  <c:v>45044.395833333336</c:v>
                </c:pt>
                <c:pt idx="12787">
                  <c:v>45044.399305555555</c:v>
                </c:pt>
                <c:pt idx="12788">
                  <c:v>45044.402777777781</c:v>
                </c:pt>
                <c:pt idx="12789">
                  <c:v>45044.40625</c:v>
                </c:pt>
                <c:pt idx="12790">
                  <c:v>45044.409722222219</c:v>
                </c:pt>
                <c:pt idx="12791">
                  <c:v>45044.413194444445</c:v>
                </c:pt>
                <c:pt idx="12792">
                  <c:v>45044.416666666664</c:v>
                </c:pt>
                <c:pt idx="12793">
                  <c:v>45044.420138888891</c:v>
                </c:pt>
                <c:pt idx="12794">
                  <c:v>45044.423611111109</c:v>
                </c:pt>
                <c:pt idx="12795">
                  <c:v>45044.427083333336</c:v>
                </c:pt>
                <c:pt idx="12796">
                  <c:v>45044.430555555555</c:v>
                </c:pt>
                <c:pt idx="12797">
                  <c:v>45044.434027777781</c:v>
                </c:pt>
                <c:pt idx="12798">
                  <c:v>45044.4375</c:v>
                </c:pt>
                <c:pt idx="12799">
                  <c:v>45044.440972222219</c:v>
                </c:pt>
                <c:pt idx="12800">
                  <c:v>45044.444444444445</c:v>
                </c:pt>
                <c:pt idx="12801">
                  <c:v>45044.447916666664</c:v>
                </c:pt>
                <c:pt idx="12802">
                  <c:v>45044.451388888891</c:v>
                </c:pt>
                <c:pt idx="12803">
                  <c:v>45044.454861111109</c:v>
                </c:pt>
                <c:pt idx="12804">
                  <c:v>45044.458333333336</c:v>
                </c:pt>
                <c:pt idx="12805">
                  <c:v>45044.461805555555</c:v>
                </c:pt>
                <c:pt idx="12806">
                  <c:v>45044.465277777781</c:v>
                </c:pt>
                <c:pt idx="12807">
                  <c:v>45044.46875</c:v>
                </c:pt>
                <c:pt idx="12808">
                  <c:v>45044.472222222219</c:v>
                </c:pt>
                <c:pt idx="12809">
                  <c:v>45044.475694444445</c:v>
                </c:pt>
                <c:pt idx="12810">
                  <c:v>45044.479166666664</c:v>
                </c:pt>
                <c:pt idx="12811">
                  <c:v>45044.482638888891</c:v>
                </c:pt>
                <c:pt idx="12812">
                  <c:v>45044.486111111109</c:v>
                </c:pt>
                <c:pt idx="12813">
                  <c:v>45044.489583333336</c:v>
                </c:pt>
                <c:pt idx="12814">
                  <c:v>45044.493055555555</c:v>
                </c:pt>
                <c:pt idx="12815">
                  <c:v>45044.496527777781</c:v>
                </c:pt>
                <c:pt idx="12816">
                  <c:v>45044.5</c:v>
                </c:pt>
                <c:pt idx="12817">
                  <c:v>45044.503472222219</c:v>
                </c:pt>
                <c:pt idx="12818">
                  <c:v>45044.506944444445</c:v>
                </c:pt>
                <c:pt idx="12819">
                  <c:v>45044.510416666664</c:v>
                </c:pt>
                <c:pt idx="12820">
                  <c:v>45044.513888888891</c:v>
                </c:pt>
                <c:pt idx="12821">
                  <c:v>45044.517361111109</c:v>
                </c:pt>
                <c:pt idx="12822">
                  <c:v>45044.520833333336</c:v>
                </c:pt>
                <c:pt idx="12823">
                  <c:v>45044.524305555555</c:v>
                </c:pt>
                <c:pt idx="12824">
                  <c:v>45044.527777777781</c:v>
                </c:pt>
                <c:pt idx="12825">
                  <c:v>45044.53125</c:v>
                </c:pt>
                <c:pt idx="12826">
                  <c:v>45044.534722222219</c:v>
                </c:pt>
                <c:pt idx="12827">
                  <c:v>45044.538194444445</c:v>
                </c:pt>
                <c:pt idx="12828">
                  <c:v>45044.541666666664</c:v>
                </c:pt>
                <c:pt idx="12829">
                  <c:v>45044.545138888891</c:v>
                </c:pt>
                <c:pt idx="12830">
                  <c:v>45044.548611111109</c:v>
                </c:pt>
                <c:pt idx="12831">
                  <c:v>45044.552083333336</c:v>
                </c:pt>
                <c:pt idx="12832">
                  <c:v>45044.555555555555</c:v>
                </c:pt>
                <c:pt idx="12833">
                  <c:v>45044.559027777781</c:v>
                </c:pt>
                <c:pt idx="12834">
                  <c:v>45044.5625</c:v>
                </c:pt>
                <c:pt idx="12835">
                  <c:v>45044.565972222219</c:v>
                </c:pt>
                <c:pt idx="12836">
                  <c:v>45044.569444444445</c:v>
                </c:pt>
                <c:pt idx="12837">
                  <c:v>45044.572916666664</c:v>
                </c:pt>
                <c:pt idx="12838">
                  <c:v>45044.576388888891</c:v>
                </c:pt>
                <c:pt idx="12839">
                  <c:v>45044.579861111109</c:v>
                </c:pt>
                <c:pt idx="12840">
                  <c:v>45044.583333333336</c:v>
                </c:pt>
                <c:pt idx="12841">
                  <c:v>45044.586805555555</c:v>
                </c:pt>
                <c:pt idx="12842">
                  <c:v>45044.590277777781</c:v>
                </c:pt>
                <c:pt idx="12843">
                  <c:v>45044.59375</c:v>
                </c:pt>
                <c:pt idx="12844">
                  <c:v>45044.597222222219</c:v>
                </c:pt>
                <c:pt idx="12845">
                  <c:v>45044.600694444445</c:v>
                </c:pt>
                <c:pt idx="12846">
                  <c:v>45044.604166666664</c:v>
                </c:pt>
                <c:pt idx="12847">
                  <c:v>45044.607638888891</c:v>
                </c:pt>
                <c:pt idx="12848">
                  <c:v>45044.611111111109</c:v>
                </c:pt>
                <c:pt idx="12849">
                  <c:v>45044.614583333336</c:v>
                </c:pt>
                <c:pt idx="12850">
                  <c:v>45044.618055555555</c:v>
                </c:pt>
                <c:pt idx="12851">
                  <c:v>45044.621527777781</c:v>
                </c:pt>
                <c:pt idx="12852">
                  <c:v>45044.625</c:v>
                </c:pt>
                <c:pt idx="12853">
                  <c:v>45044.628472222219</c:v>
                </c:pt>
                <c:pt idx="12854">
                  <c:v>45044.631944444445</c:v>
                </c:pt>
                <c:pt idx="12855">
                  <c:v>45044.635416666664</c:v>
                </c:pt>
                <c:pt idx="12856">
                  <c:v>45044.638888888891</c:v>
                </c:pt>
                <c:pt idx="12857">
                  <c:v>45044.642361111109</c:v>
                </c:pt>
                <c:pt idx="12858">
                  <c:v>45044.645833333336</c:v>
                </c:pt>
                <c:pt idx="12859">
                  <c:v>45044.649305555555</c:v>
                </c:pt>
                <c:pt idx="12860">
                  <c:v>45044.652777777781</c:v>
                </c:pt>
                <c:pt idx="12861">
                  <c:v>45044.65625</c:v>
                </c:pt>
                <c:pt idx="12862">
                  <c:v>45044.659722222219</c:v>
                </c:pt>
                <c:pt idx="12863">
                  <c:v>45044.663194444445</c:v>
                </c:pt>
                <c:pt idx="12864">
                  <c:v>45044.666666666664</c:v>
                </c:pt>
                <c:pt idx="12865">
                  <c:v>45044.670138888891</c:v>
                </c:pt>
                <c:pt idx="12866">
                  <c:v>45044.673611111109</c:v>
                </c:pt>
                <c:pt idx="12867">
                  <c:v>45044.677083333336</c:v>
                </c:pt>
                <c:pt idx="12868">
                  <c:v>45044.680555555555</c:v>
                </c:pt>
                <c:pt idx="12869">
                  <c:v>45044.684027777781</c:v>
                </c:pt>
                <c:pt idx="12870">
                  <c:v>45044.6875</c:v>
                </c:pt>
                <c:pt idx="12871">
                  <c:v>45044.690972222219</c:v>
                </c:pt>
                <c:pt idx="12872">
                  <c:v>45044.694444444445</c:v>
                </c:pt>
                <c:pt idx="12873">
                  <c:v>45044.697916666664</c:v>
                </c:pt>
                <c:pt idx="12874">
                  <c:v>45044.701388888891</c:v>
                </c:pt>
                <c:pt idx="12875">
                  <c:v>45044.704861111109</c:v>
                </c:pt>
                <c:pt idx="12876">
                  <c:v>45044.708333333336</c:v>
                </c:pt>
                <c:pt idx="12877">
                  <c:v>45044.711805555555</c:v>
                </c:pt>
                <c:pt idx="12878">
                  <c:v>45044.715277777781</c:v>
                </c:pt>
                <c:pt idx="12879">
                  <c:v>45044.71875</c:v>
                </c:pt>
                <c:pt idx="12880">
                  <c:v>45044.722222222219</c:v>
                </c:pt>
                <c:pt idx="12881">
                  <c:v>45044.725694444445</c:v>
                </c:pt>
                <c:pt idx="12882">
                  <c:v>45044.729166666664</c:v>
                </c:pt>
                <c:pt idx="12883">
                  <c:v>45044.732638888891</c:v>
                </c:pt>
                <c:pt idx="12884">
                  <c:v>45044.736111111109</c:v>
                </c:pt>
                <c:pt idx="12885">
                  <c:v>45044.739583333336</c:v>
                </c:pt>
                <c:pt idx="12886">
                  <c:v>45044.743055555555</c:v>
                </c:pt>
                <c:pt idx="12887">
                  <c:v>45044.746527777781</c:v>
                </c:pt>
                <c:pt idx="12888">
                  <c:v>45044.75</c:v>
                </c:pt>
                <c:pt idx="12889">
                  <c:v>45044.753472222219</c:v>
                </c:pt>
                <c:pt idx="12890">
                  <c:v>45044.756944444445</c:v>
                </c:pt>
                <c:pt idx="12891">
                  <c:v>45044.760416666664</c:v>
                </c:pt>
                <c:pt idx="12892">
                  <c:v>45044.763888888891</c:v>
                </c:pt>
                <c:pt idx="12893">
                  <c:v>45044.767361111109</c:v>
                </c:pt>
                <c:pt idx="12894">
                  <c:v>45044.770833333336</c:v>
                </c:pt>
                <c:pt idx="12895">
                  <c:v>45044.774305555555</c:v>
                </c:pt>
                <c:pt idx="12896">
                  <c:v>45044.777777777781</c:v>
                </c:pt>
                <c:pt idx="12897">
                  <c:v>45044.78125</c:v>
                </c:pt>
                <c:pt idx="12898">
                  <c:v>45044.784722222219</c:v>
                </c:pt>
                <c:pt idx="12899">
                  <c:v>45044.788194444445</c:v>
                </c:pt>
                <c:pt idx="12900">
                  <c:v>45044.791666666664</c:v>
                </c:pt>
                <c:pt idx="12901">
                  <c:v>45044.795138888891</c:v>
                </c:pt>
                <c:pt idx="12902">
                  <c:v>45044.798611111109</c:v>
                </c:pt>
                <c:pt idx="12903">
                  <c:v>45044.802083333336</c:v>
                </c:pt>
                <c:pt idx="12904">
                  <c:v>45044.805555555555</c:v>
                </c:pt>
                <c:pt idx="12905">
                  <c:v>45044.809027777781</c:v>
                </c:pt>
                <c:pt idx="12906">
                  <c:v>45044.8125</c:v>
                </c:pt>
                <c:pt idx="12907">
                  <c:v>45044.815972222219</c:v>
                </c:pt>
                <c:pt idx="12908">
                  <c:v>45044.819444444445</c:v>
                </c:pt>
                <c:pt idx="12909">
                  <c:v>45044.822916666664</c:v>
                </c:pt>
                <c:pt idx="12910">
                  <c:v>45044.826388888891</c:v>
                </c:pt>
                <c:pt idx="12911">
                  <c:v>45044.829861111109</c:v>
                </c:pt>
                <c:pt idx="12912">
                  <c:v>45044.833333333336</c:v>
                </c:pt>
                <c:pt idx="12913">
                  <c:v>45044.836805555555</c:v>
                </c:pt>
                <c:pt idx="12914">
                  <c:v>45044.840277777781</c:v>
                </c:pt>
                <c:pt idx="12915">
                  <c:v>45044.84375</c:v>
                </c:pt>
                <c:pt idx="12916">
                  <c:v>45044.847222222219</c:v>
                </c:pt>
                <c:pt idx="12917">
                  <c:v>45044.850694444445</c:v>
                </c:pt>
                <c:pt idx="12918">
                  <c:v>45044.854166666664</c:v>
                </c:pt>
                <c:pt idx="12919">
                  <c:v>45044.857638888891</c:v>
                </c:pt>
                <c:pt idx="12920">
                  <c:v>45044.861111111109</c:v>
                </c:pt>
                <c:pt idx="12921">
                  <c:v>45044.864583333336</c:v>
                </c:pt>
                <c:pt idx="12922">
                  <c:v>45044.868055555555</c:v>
                </c:pt>
                <c:pt idx="12923">
                  <c:v>45044.871527777781</c:v>
                </c:pt>
                <c:pt idx="12924">
                  <c:v>45044.875</c:v>
                </c:pt>
                <c:pt idx="12925">
                  <c:v>45044.878472222219</c:v>
                </c:pt>
                <c:pt idx="12926">
                  <c:v>45044.881944444445</c:v>
                </c:pt>
                <c:pt idx="12927">
                  <c:v>45044.885416666664</c:v>
                </c:pt>
                <c:pt idx="12928">
                  <c:v>45044.888888888891</c:v>
                </c:pt>
                <c:pt idx="12929">
                  <c:v>45044.892361111109</c:v>
                </c:pt>
                <c:pt idx="12930">
                  <c:v>45044.895833333336</c:v>
                </c:pt>
                <c:pt idx="12931">
                  <c:v>45044.899305555555</c:v>
                </c:pt>
                <c:pt idx="12932">
                  <c:v>45044.902777777781</c:v>
                </c:pt>
                <c:pt idx="12933">
                  <c:v>45044.90625</c:v>
                </c:pt>
                <c:pt idx="12934">
                  <c:v>45044.909722222219</c:v>
                </c:pt>
                <c:pt idx="12935">
                  <c:v>45044.913194444445</c:v>
                </c:pt>
                <c:pt idx="12936">
                  <c:v>45044.916666666664</c:v>
                </c:pt>
                <c:pt idx="12937">
                  <c:v>45044.920138888891</c:v>
                </c:pt>
                <c:pt idx="12938">
                  <c:v>45044.923611111109</c:v>
                </c:pt>
                <c:pt idx="12939">
                  <c:v>45044.927083333336</c:v>
                </c:pt>
                <c:pt idx="12940">
                  <c:v>45044.930555555555</c:v>
                </c:pt>
                <c:pt idx="12941">
                  <c:v>45044.934027777781</c:v>
                </c:pt>
                <c:pt idx="12942">
                  <c:v>45044.9375</c:v>
                </c:pt>
                <c:pt idx="12943">
                  <c:v>45044.940972222219</c:v>
                </c:pt>
                <c:pt idx="12944">
                  <c:v>45044.944444444445</c:v>
                </c:pt>
                <c:pt idx="12945">
                  <c:v>45044.947916666664</c:v>
                </c:pt>
                <c:pt idx="12946">
                  <c:v>45044.951388888891</c:v>
                </c:pt>
                <c:pt idx="12947">
                  <c:v>45044.954861111109</c:v>
                </c:pt>
                <c:pt idx="12948">
                  <c:v>45044.958333333336</c:v>
                </c:pt>
                <c:pt idx="12949">
                  <c:v>45044.961805555555</c:v>
                </c:pt>
                <c:pt idx="12950">
                  <c:v>45044.965277777781</c:v>
                </c:pt>
                <c:pt idx="12951">
                  <c:v>45044.96875</c:v>
                </c:pt>
                <c:pt idx="12952">
                  <c:v>45044.972222222219</c:v>
                </c:pt>
                <c:pt idx="12953">
                  <c:v>45044.975694444445</c:v>
                </c:pt>
                <c:pt idx="12954">
                  <c:v>45044.979166666664</c:v>
                </c:pt>
                <c:pt idx="12955">
                  <c:v>45044.982638888891</c:v>
                </c:pt>
                <c:pt idx="12956">
                  <c:v>45044.986111111109</c:v>
                </c:pt>
                <c:pt idx="12957">
                  <c:v>45044.989583333336</c:v>
                </c:pt>
                <c:pt idx="12958">
                  <c:v>45044.993055555555</c:v>
                </c:pt>
                <c:pt idx="12959">
                  <c:v>45044.996527777781</c:v>
                </c:pt>
                <c:pt idx="12960">
                  <c:v>45045</c:v>
                </c:pt>
                <c:pt idx="12961">
                  <c:v>45045.003472222219</c:v>
                </c:pt>
                <c:pt idx="12962">
                  <c:v>45045.006944444445</c:v>
                </c:pt>
                <c:pt idx="12963">
                  <c:v>45045.010416666664</c:v>
                </c:pt>
                <c:pt idx="12964">
                  <c:v>45045.013888888891</c:v>
                </c:pt>
                <c:pt idx="12965">
                  <c:v>45045.017361111109</c:v>
                </c:pt>
                <c:pt idx="12966">
                  <c:v>45045.020833333336</c:v>
                </c:pt>
                <c:pt idx="12967">
                  <c:v>45045.024305555555</c:v>
                </c:pt>
                <c:pt idx="12968">
                  <c:v>45045.027777777781</c:v>
                </c:pt>
                <c:pt idx="12969">
                  <c:v>45045.03125</c:v>
                </c:pt>
                <c:pt idx="12970">
                  <c:v>45045.034722222219</c:v>
                </c:pt>
                <c:pt idx="12971">
                  <c:v>45045.038194444445</c:v>
                </c:pt>
                <c:pt idx="12972">
                  <c:v>45045.041666666664</c:v>
                </c:pt>
                <c:pt idx="12973">
                  <c:v>45045.045138888891</c:v>
                </c:pt>
                <c:pt idx="12974">
                  <c:v>45045.048611111109</c:v>
                </c:pt>
                <c:pt idx="12975">
                  <c:v>45045.052083333336</c:v>
                </c:pt>
                <c:pt idx="12976">
                  <c:v>45045.055555555555</c:v>
                </c:pt>
                <c:pt idx="12977">
                  <c:v>45045.059027777781</c:v>
                </c:pt>
                <c:pt idx="12978">
                  <c:v>45045.0625</c:v>
                </c:pt>
                <c:pt idx="12979">
                  <c:v>45045.065972222219</c:v>
                </c:pt>
                <c:pt idx="12980">
                  <c:v>45045.069444444445</c:v>
                </c:pt>
                <c:pt idx="12981">
                  <c:v>45045.072916666664</c:v>
                </c:pt>
                <c:pt idx="12982">
                  <c:v>45045.076388888891</c:v>
                </c:pt>
                <c:pt idx="12983">
                  <c:v>45045.079861111109</c:v>
                </c:pt>
                <c:pt idx="12984">
                  <c:v>45045.083333333336</c:v>
                </c:pt>
                <c:pt idx="12985">
                  <c:v>45045.086805555555</c:v>
                </c:pt>
                <c:pt idx="12986">
                  <c:v>45045.090277777781</c:v>
                </c:pt>
                <c:pt idx="12987">
                  <c:v>45045.09375</c:v>
                </c:pt>
                <c:pt idx="12988">
                  <c:v>45045.097222222219</c:v>
                </c:pt>
                <c:pt idx="12989">
                  <c:v>45045.100694444445</c:v>
                </c:pt>
                <c:pt idx="12990">
                  <c:v>45045.104166666664</c:v>
                </c:pt>
                <c:pt idx="12991">
                  <c:v>45045.107638888891</c:v>
                </c:pt>
                <c:pt idx="12992">
                  <c:v>45045.111111111109</c:v>
                </c:pt>
                <c:pt idx="12993">
                  <c:v>45045.114583333336</c:v>
                </c:pt>
                <c:pt idx="12994">
                  <c:v>45045.118055555555</c:v>
                </c:pt>
                <c:pt idx="12995">
                  <c:v>45045.121527777781</c:v>
                </c:pt>
                <c:pt idx="12996">
                  <c:v>45045.125</c:v>
                </c:pt>
                <c:pt idx="12997">
                  <c:v>45045.128472222219</c:v>
                </c:pt>
                <c:pt idx="12998">
                  <c:v>45045.131944444445</c:v>
                </c:pt>
                <c:pt idx="12999">
                  <c:v>45045.135416666664</c:v>
                </c:pt>
                <c:pt idx="13000">
                  <c:v>45045.138888888891</c:v>
                </c:pt>
                <c:pt idx="13001">
                  <c:v>45045.142361111109</c:v>
                </c:pt>
                <c:pt idx="13002">
                  <c:v>45045.145833333336</c:v>
                </c:pt>
                <c:pt idx="13003">
                  <c:v>45045.149305555555</c:v>
                </c:pt>
                <c:pt idx="13004">
                  <c:v>45045.152777777781</c:v>
                </c:pt>
                <c:pt idx="13005">
                  <c:v>45045.15625</c:v>
                </c:pt>
                <c:pt idx="13006">
                  <c:v>45045.159722222219</c:v>
                </c:pt>
                <c:pt idx="13007">
                  <c:v>45045.163194444445</c:v>
                </c:pt>
                <c:pt idx="13008">
                  <c:v>45045.166666666664</c:v>
                </c:pt>
                <c:pt idx="13009">
                  <c:v>45045.170138888891</c:v>
                </c:pt>
                <c:pt idx="13010">
                  <c:v>45045.173611111109</c:v>
                </c:pt>
                <c:pt idx="13011">
                  <c:v>45045.177083333336</c:v>
                </c:pt>
                <c:pt idx="13012">
                  <c:v>45045.180555555555</c:v>
                </c:pt>
                <c:pt idx="13013">
                  <c:v>45045.184027777781</c:v>
                </c:pt>
                <c:pt idx="13014">
                  <c:v>45045.1875</c:v>
                </c:pt>
                <c:pt idx="13015">
                  <c:v>45045.190972222219</c:v>
                </c:pt>
                <c:pt idx="13016">
                  <c:v>45045.194444444445</c:v>
                </c:pt>
                <c:pt idx="13017">
                  <c:v>45045.197916666664</c:v>
                </c:pt>
                <c:pt idx="13018">
                  <c:v>45045.201388888891</c:v>
                </c:pt>
                <c:pt idx="13019">
                  <c:v>45045.204861111109</c:v>
                </c:pt>
                <c:pt idx="13020">
                  <c:v>45045.208333333336</c:v>
                </c:pt>
                <c:pt idx="13021">
                  <c:v>45045.211805555555</c:v>
                </c:pt>
                <c:pt idx="13022">
                  <c:v>45045.215277777781</c:v>
                </c:pt>
                <c:pt idx="13023">
                  <c:v>45045.21875</c:v>
                </c:pt>
                <c:pt idx="13024">
                  <c:v>45045.222222222219</c:v>
                </c:pt>
                <c:pt idx="13025">
                  <c:v>45045.225694444445</c:v>
                </c:pt>
                <c:pt idx="13026">
                  <c:v>45045.229166666664</c:v>
                </c:pt>
                <c:pt idx="13027">
                  <c:v>45045.232638888891</c:v>
                </c:pt>
                <c:pt idx="13028">
                  <c:v>45045.236111111109</c:v>
                </c:pt>
                <c:pt idx="13029">
                  <c:v>45045.239583333336</c:v>
                </c:pt>
                <c:pt idx="13030">
                  <c:v>45045.243055555555</c:v>
                </c:pt>
                <c:pt idx="13031">
                  <c:v>45045.246527777781</c:v>
                </c:pt>
                <c:pt idx="13032">
                  <c:v>45045.25</c:v>
                </c:pt>
                <c:pt idx="13033">
                  <c:v>45045.253472222219</c:v>
                </c:pt>
                <c:pt idx="13034">
                  <c:v>45045.256944444445</c:v>
                </c:pt>
                <c:pt idx="13035">
                  <c:v>45045.260416666664</c:v>
                </c:pt>
                <c:pt idx="13036">
                  <c:v>45045.263888888891</c:v>
                </c:pt>
                <c:pt idx="13037">
                  <c:v>45045.267361111109</c:v>
                </c:pt>
                <c:pt idx="13038">
                  <c:v>45045.270833333336</c:v>
                </c:pt>
                <c:pt idx="13039">
                  <c:v>45045.274305555555</c:v>
                </c:pt>
                <c:pt idx="13040">
                  <c:v>45045.277777777781</c:v>
                </c:pt>
                <c:pt idx="13041">
                  <c:v>45045.28125</c:v>
                </c:pt>
                <c:pt idx="13042">
                  <c:v>45045.284722222219</c:v>
                </c:pt>
                <c:pt idx="13043">
                  <c:v>45045.288194444445</c:v>
                </c:pt>
                <c:pt idx="13044">
                  <c:v>45045.291666666664</c:v>
                </c:pt>
                <c:pt idx="13045">
                  <c:v>45045.295138888891</c:v>
                </c:pt>
                <c:pt idx="13046">
                  <c:v>45045.298611111109</c:v>
                </c:pt>
                <c:pt idx="13047">
                  <c:v>45045.302083333336</c:v>
                </c:pt>
                <c:pt idx="13048">
                  <c:v>45045.305555555555</c:v>
                </c:pt>
                <c:pt idx="13049">
                  <c:v>45045.309027777781</c:v>
                </c:pt>
                <c:pt idx="13050">
                  <c:v>45045.3125</c:v>
                </c:pt>
                <c:pt idx="13051">
                  <c:v>45045.315972222219</c:v>
                </c:pt>
                <c:pt idx="13052">
                  <c:v>45045.319444444445</c:v>
                </c:pt>
                <c:pt idx="13053">
                  <c:v>45045.322916666664</c:v>
                </c:pt>
                <c:pt idx="13054">
                  <c:v>45045.326388888891</c:v>
                </c:pt>
                <c:pt idx="13055">
                  <c:v>45045.329861111109</c:v>
                </c:pt>
                <c:pt idx="13056">
                  <c:v>45045.333333333336</c:v>
                </c:pt>
                <c:pt idx="13057">
                  <c:v>45045.336805555555</c:v>
                </c:pt>
                <c:pt idx="13058">
                  <c:v>45045.340277777781</c:v>
                </c:pt>
                <c:pt idx="13059">
                  <c:v>45045.34375</c:v>
                </c:pt>
                <c:pt idx="13060">
                  <c:v>45045.347222222219</c:v>
                </c:pt>
                <c:pt idx="13061">
                  <c:v>45045.350694444445</c:v>
                </c:pt>
                <c:pt idx="13062">
                  <c:v>45045.354166666664</c:v>
                </c:pt>
                <c:pt idx="13063">
                  <c:v>45045.357638888891</c:v>
                </c:pt>
                <c:pt idx="13064">
                  <c:v>45045.361111111109</c:v>
                </c:pt>
                <c:pt idx="13065">
                  <c:v>45045.364583333336</c:v>
                </c:pt>
                <c:pt idx="13066">
                  <c:v>45045.368055555555</c:v>
                </c:pt>
                <c:pt idx="13067">
                  <c:v>45045.371527777781</c:v>
                </c:pt>
                <c:pt idx="13068">
                  <c:v>45045.375</c:v>
                </c:pt>
                <c:pt idx="13069">
                  <c:v>45045.378472222219</c:v>
                </c:pt>
                <c:pt idx="13070">
                  <c:v>45045.381944444445</c:v>
                </c:pt>
                <c:pt idx="13071">
                  <c:v>45045.385416666664</c:v>
                </c:pt>
                <c:pt idx="13072">
                  <c:v>45045.388888888891</c:v>
                </c:pt>
                <c:pt idx="13073">
                  <c:v>45045.392361111109</c:v>
                </c:pt>
                <c:pt idx="13074">
                  <c:v>45045.395833333336</c:v>
                </c:pt>
                <c:pt idx="13075">
                  <c:v>45045.399305555555</c:v>
                </c:pt>
                <c:pt idx="13076">
                  <c:v>45045.402777777781</c:v>
                </c:pt>
                <c:pt idx="13077">
                  <c:v>45045.40625</c:v>
                </c:pt>
                <c:pt idx="13078">
                  <c:v>45045.409722222219</c:v>
                </c:pt>
                <c:pt idx="13079">
                  <c:v>45045.413194444445</c:v>
                </c:pt>
                <c:pt idx="13080">
                  <c:v>45045.416666666664</c:v>
                </c:pt>
                <c:pt idx="13081">
                  <c:v>45045.420138888891</c:v>
                </c:pt>
                <c:pt idx="13082">
                  <c:v>45045.423611111109</c:v>
                </c:pt>
                <c:pt idx="13083">
                  <c:v>45045.427083333336</c:v>
                </c:pt>
                <c:pt idx="13084">
                  <c:v>45045.430555555555</c:v>
                </c:pt>
                <c:pt idx="13085">
                  <c:v>45045.434027777781</c:v>
                </c:pt>
                <c:pt idx="13086">
                  <c:v>45045.4375</c:v>
                </c:pt>
                <c:pt idx="13087">
                  <c:v>45045.440972222219</c:v>
                </c:pt>
                <c:pt idx="13088">
                  <c:v>45045.444444444445</c:v>
                </c:pt>
                <c:pt idx="13089">
                  <c:v>45045.447916666664</c:v>
                </c:pt>
                <c:pt idx="13090">
                  <c:v>45045.451388888891</c:v>
                </c:pt>
                <c:pt idx="13091">
                  <c:v>45045.454861111109</c:v>
                </c:pt>
                <c:pt idx="13092">
                  <c:v>45045.458333333336</c:v>
                </c:pt>
                <c:pt idx="13093">
                  <c:v>45045.461805555555</c:v>
                </c:pt>
                <c:pt idx="13094">
                  <c:v>45045.465277777781</c:v>
                </c:pt>
                <c:pt idx="13095">
                  <c:v>45045.46875</c:v>
                </c:pt>
                <c:pt idx="13096">
                  <c:v>45045.472222222219</c:v>
                </c:pt>
                <c:pt idx="13097">
                  <c:v>45045.475694444445</c:v>
                </c:pt>
                <c:pt idx="13098">
                  <c:v>45045.479166666664</c:v>
                </c:pt>
                <c:pt idx="13099">
                  <c:v>45045.482638888891</c:v>
                </c:pt>
                <c:pt idx="13100">
                  <c:v>45045.486111111109</c:v>
                </c:pt>
                <c:pt idx="13101">
                  <c:v>45045.489583333336</c:v>
                </c:pt>
                <c:pt idx="13102">
                  <c:v>45045.493055555555</c:v>
                </c:pt>
                <c:pt idx="13103">
                  <c:v>45045.496527777781</c:v>
                </c:pt>
                <c:pt idx="13104">
                  <c:v>45045.5</c:v>
                </c:pt>
                <c:pt idx="13105">
                  <c:v>45045.503472222219</c:v>
                </c:pt>
                <c:pt idx="13106">
                  <c:v>45045.506944444445</c:v>
                </c:pt>
                <c:pt idx="13107">
                  <c:v>45045.510416666664</c:v>
                </c:pt>
                <c:pt idx="13108">
                  <c:v>45045.513888888891</c:v>
                </c:pt>
                <c:pt idx="13109">
                  <c:v>45045.517361111109</c:v>
                </c:pt>
                <c:pt idx="13110">
                  <c:v>45045.520833333336</c:v>
                </c:pt>
                <c:pt idx="13111">
                  <c:v>45045.524305555555</c:v>
                </c:pt>
                <c:pt idx="13112">
                  <c:v>45045.527777777781</c:v>
                </c:pt>
                <c:pt idx="13113">
                  <c:v>45045.53125</c:v>
                </c:pt>
                <c:pt idx="13114">
                  <c:v>45045.534722222219</c:v>
                </c:pt>
                <c:pt idx="13115">
                  <c:v>45045.538194444445</c:v>
                </c:pt>
                <c:pt idx="13116">
                  <c:v>45045.541666666664</c:v>
                </c:pt>
                <c:pt idx="13117">
                  <c:v>45045.545138888891</c:v>
                </c:pt>
                <c:pt idx="13118">
                  <c:v>45045.548611111109</c:v>
                </c:pt>
                <c:pt idx="13119">
                  <c:v>45045.552083333336</c:v>
                </c:pt>
                <c:pt idx="13120">
                  <c:v>45045.555555555555</c:v>
                </c:pt>
                <c:pt idx="13121">
                  <c:v>45045.559027777781</c:v>
                </c:pt>
                <c:pt idx="13122">
                  <c:v>45045.5625</c:v>
                </c:pt>
                <c:pt idx="13123">
                  <c:v>45045.565972222219</c:v>
                </c:pt>
                <c:pt idx="13124">
                  <c:v>45045.569444444445</c:v>
                </c:pt>
                <c:pt idx="13125">
                  <c:v>45045.572916666664</c:v>
                </c:pt>
                <c:pt idx="13126">
                  <c:v>45045.576388888891</c:v>
                </c:pt>
                <c:pt idx="13127">
                  <c:v>45045.579861111109</c:v>
                </c:pt>
                <c:pt idx="13128">
                  <c:v>45045.583333333336</c:v>
                </c:pt>
                <c:pt idx="13129">
                  <c:v>45045.586805555555</c:v>
                </c:pt>
                <c:pt idx="13130">
                  <c:v>45045.590277777781</c:v>
                </c:pt>
                <c:pt idx="13131">
                  <c:v>45045.59375</c:v>
                </c:pt>
                <c:pt idx="13132">
                  <c:v>45045.597222222219</c:v>
                </c:pt>
                <c:pt idx="13133">
                  <c:v>45045.600694444445</c:v>
                </c:pt>
                <c:pt idx="13134">
                  <c:v>45045.604166666664</c:v>
                </c:pt>
                <c:pt idx="13135">
                  <c:v>45045.607638888891</c:v>
                </c:pt>
                <c:pt idx="13136">
                  <c:v>45045.611111111109</c:v>
                </c:pt>
                <c:pt idx="13137">
                  <c:v>45045.614583333336</c:v>
                </c:pt>
                <c:pt idx="13138">
                  <c:v>45045.618055555555</c:v>
                </c:pt>
                <c:pt idx="13139">
                  <c:v>45045.621527777781</c:v>
                </c:pt>
                <c:pt idx="13140">
                  <c:v>45045.625</c:v>
                </c:pt>
                <c:pt idx="13141">
                  <c:v>45045.628472222219</c:v>
                </c:pt>
                <c:pt idx="13142">
                  <c:v>45045.631944444445</c:v>
                </c:pt>
                <c:pt idx="13143">
                  <c:v>45045.635416666664</c:v>
                </c:pt>
                <c:pt idx="13144">
                  <c:v>45045.638888888891</c:v>
                </c:pt>
                <c:pt idx="13145">
                  <c:v>45045.642361111109</c:v>
                </c:pt>
                <c:pt idx="13146">
                  <c:v>45045.645833333336</c:v>
                </c:pt>
                <c:pt idx="13147">
                  <c:v>45045.649305555555</c:v>
                </c:pt>
                <c:pt idx="13148">
                  <c:v>45045.652777777781</c:v>
                </c:pt>
                <c:pt idx="13149">
                  <c:v>45045.65625</c:v>
                </c:pt>
                <c:pt idx="13150">
                  <c:v>45045.659722222219</c:v>
                </c:pt>
                <c:pt idx="13151">
                  <c:v>45045.663194444445</c:v>
                </c:pt>
                <c:pt idx="13152">
                  <c:v>45045.666666666664</c:v>
                </c:pt>
                <c:pt idx="13153">
                  <c:v>45045.670138888891</c:v>
                </c:pt>
                <c:pt idx="13154">
                  <c:v>45045.673611111109</c:v>
                </c:pt>
                <c:pt idx="13155">
                  <c:v>45045.677083333336</c:v>
                </c:pt>
                <c:pt idx="13156">
                  <c:v>45045.680555555555</c:v>
                </c:pt>
                <c:pt idx="13157">
                  <c:v>45045.684027777781</c:v>
                </c:pt>
                <c:pt idx="13158">
                  <c:v>45045.6875</c:v>
                </c:pt>
                <c:pt idx="13159">
                  <c:v>45045.690972222219</c:v>
                </c:pt>
                <c:pt idx="13160">
                  <c:v>45045.694444444445</c:v>
                </c:pt>
                <c:pt idx="13161">
                  <c:v>45045.697916666664</c:v>
                </c:pt>
                <c:pt idx="13162">
                  <c:v>45045.701388888891</c:v>
                </c:pt>
                <c:pt idx="13163">
                  <c:v>45045.704861111109</c:v>
                </c:pt>
                <c:pt idx="13164">
                  <c:v>45045.708333333336</c:v>
                </c:pt>
                <c:pt idx="13165">
                  <c:v>45045.711805555555</c:v>
                </c:pt>
                <c:pt idx="13166">
                  <c:v>45045.715277777781</c:v>
                </c:pt>
                <c:pt idx="13167">
                  <c:v>45045.71875</c:v>
                </c:pt>
                <c:pt idx="13168">
                  <c:v>45045.722222222219</c:v>
                </c:pt>
                <c:pt idx="13169">
                  <c:v>45045.725694444445</c:v>
                </c:pt>
                <c:pt idx="13170">
                  <c:v>45045.729166666664</c:v>
                </c:pt>
                <c:pt idx="13171">
                  <c:v>45045.732638888891</c:v>
                </c:pt>
                <c:pt idx="13172">
                  <c:v>45045.736111111109</c:v>
                </c:pt>
                <c:pt idx="13173">
                  <c:v>45045.739583333336</c:v>
                </c:pt>
                <c:pt idx="13174">
                  <c:v>45045.743055555555</c:v>
                </c:pt>
                <c:pt idx="13175">
                  <c:v>45045.746527777781</c:v>
                </c:pt>
                <c:pt idx="13176">
                  <c:v>45045.75</c:v>
                </c:pt>
                <c:pt idx="13177">
                  <c:v>45045.753472222219</c:v>
                </c:pt>
                <c:pt idx="13178">
                  <c:v>45045.756944444445</c:v>
                </c:pt>
                <c:pt idx="13179">
                  <c:v>45045.760416666664</c:v>
                </c:pt>
                <c:pt idx="13180">
                  <c:v>45045.763888888891</c:v>
                </c:pt>
                <c:pt idx="13181">
                  <c:v>45045.767361111109</c:v>
                </c:pt>
                <c:pt idx="13182">
                  <c:v>45045.770833333336</c:v>
                </c:pt>
                <c:pt idx="13183">
                  <c:v>45045.774305555555</c:v>
                </c:pt>
                <c:pt idx="13184">
                  <c:v>45045.777777777781</c:v>
                </c:pt>
                <c:pt idx="13185">
                  <c:v>45045.78125</c:v>
                </c:pt>
                <c:pt idx="13186">
                  <c:v>45045.784722222219</c:v>
                </c:pt>
                <c:pt idx="13187">
                  <c:v>45045.788194444445</c:v>
                </c:pt>
                <c:pt idx="13188">
                  <c:v>45045.791666666664</c:v>
                </c:pt>
                <c:pt idx="13189">
                  <c:v>45045.795138888891</c:v>
                </c:pt>
                <c:pt idx="13190">
                  <c:v>45045.798611111109</c:v>
                </c:pt>
                <c:pt idx="13191">
                  <c:v>45045.802083333336</c:v>
                </c:pt>
                <c:pt idx="13192">
                  <c:v>45045.805555555555</c:v>
                </c:pt>
                <c:pt idx="13193">
                  <c:v>45045.809027777781</c:v>
                </c:pt>
                <c:pt idx="13194">
                  <c:v>45045.8125</c:v>
                </c:pt>
                <c:pt idx="13195">
                  <c:v>45045.815972222219</c:v>
                </c:pt>
                <c:pt idx="13196">
                  <c:v>45045.819444444445</c:v>
                </c:pt>
                <c:pt idx="13197">
                  <c:v>45045.822916666664</c:v>
                </c:pt>
                <c:pt idx="13198">
                  <c:v>45045.826388888891</c:v>
                </c:pt>
                <c:pt idx="13199">
                  <c:v>45045.829861111109</c:v>
                </c:pt>
                <c:pt idx="13200">
                  <c:v>45045.833333333336</c:v>
                </c:pt>
                <c:pt idx="13201">
                  <c:v>45045.836805555555</c:v>
                </c:pt>
                <c:pt idx="13202">
                  <c:v>45045.840277777781</c:v>
                </c:pt>
                <c:pt idx="13203">
                  <c:v>45045.84375</c:v>
                </c:pt>
                <c:pt idx="13204">
                  <c:v>45045.847222222219</c:v>
                </c:pt>
                <c:pt idx="13205">
                  <c:v>45045.850694444445</c:v>
                </c:pt>
                <c:pt idx="13206">
                  <c:v>45045.854166666664</c:v>
                </c:pt>
                <c:pt idx="13207">
                  <c:v>45045.857638888891</c:v>
                </c:pt>
                <c:pt idx="13208">
                  <c:v>45045.861111111109</c:v>
                </c:pt>
                <c:pt idx="13209">
                  <c:v>45045.864583333336</c:v>
                </c:pt>
                <c:pt idx="13210">
                  <c:v>45045.868055555555</c:v>
                </c:pt>
                <c:pt idx="13211">
                  <c:v>45045.871527777781</c:v>
                </c:pt>
                <c:pt idx="13212">
                  <c:v>45045.875</c:v>
                </c:pt>
                <c:pt idx="13213">
                  <c:v>45045.878472222219</c:v>
                </c:pt>
                <c:pt idx="13214">
                  <c:v>45045.881944444445</c:v>
                </c:pt>
                <c:pt idx="13215">
                  <c:v>45045.885416666664</c:v>
                </c:pt>
                <c:pt idx="13216">
                  <c:v>45045.888888888891</c:v>
                </c:pt>
                <c:pt idx="13217">
                  <c:v>45045.892361111109</c:v>
                </c:pt>
                <c:pt idx="13218">
                  <c:v>45045.895833333336</c:v>
                </c:pt>
                <c:pt idx="13219">
                  <c:v>45045.899305555555</c:v>
                </c:pt>
                <c:pt idx="13220">
                  <c:v>45045.902777777781</c:v>
                </c:pt>
                <c:pt idx="13221">
                  <c:v>45045.90625</c:v>
                </c:pt>
                <c:pt idx="13222">
                  <c:v>45045.909722222219</c:v>
                </c:pt>
                <c:pt idx="13223">
                  <c:v>45045.913194444445</c:v>
                </c:pt>
                <c:pt idx="13224">
                  <c:v>45045.916666666664</c:v>
                </c:pt>
                <c:pt idx="13225">
                  <c:v>45045.920138888891</c:v>
                </c:pt>
                <c:pt idx="13226">
                  <c:v>45045.923611111109</c:v>
                </c:pt>
                <c:pt idx="13227">
                  <c:v>45045.927083333336</c:v>
                </c:pt>
                <c:pt idx="13228">
                  <c:v>45045.930555555555</c:v>
                </c:pt>
                <c:pt idx="13229">
                  <c:v>45045.934027777781</c:v>
                </c:pt>
                <c:pt idx="13230">
                  <c:v>45045.9375</c:v>
                </c:pt>
                <c:pt idx="13231">
                  <c:v>45045.940972222219</c:v>
                </c:pt>
                <c:pt idx="13232">
                  <c:v>45045.944444444445</c:v>
                </c:pt>
                <c:pt idx="13233">
                  <c:v>45045.947916666664</c:v>
                </c:pt>
                <c:pt idx="13234">
                  <c:v>45045.951388888891</c:v>
                </c:pt>
                <c:pt idx="13235">
                  <c:v>45045.954861111109</c:v>
                </c:pt>
                <c:pt idx="13236">
                  <c:v>45045.958333333336</c:v>
                </c:pt>
                <c:pt idx="13237">
                  <c:v>45045.961805555555</c:v>
                </c:pt>
                <c:pt idx="13238">
                  <c:v>45045.965277777781</c:v>
                </c:pt>
                <c:pt idx="13239">
                  <c:v>45045.96875</c:v>
                </c:pt>
                <c:pt idx="13240">
                  <c:v>45045.972222222219</c:v>
                </c:pt>
                <c:pt idx="13241">
                  <c:v>45045.975694444445</c:v>
                </c:pt>
                <c:pt idx="13242">
                  <c:v>45045.979166666664</c:v>
                </c:pt>
                <c:pt idx="13243">
                  <c:v>45045.982638888891</c:v>
                </c:pt>
                <c:pt idx="13244">
                  <c:v>45045.986111111109</c:v>
                </c:pt>
                <c:pt idx="13245">
                  <c:v>45045.989583333336</c:v>
                </c:pt>
                <c:pt idx="13246">
                  <c:v>45045.993055555555</c:v>
                </c:pt>
                <c:pt idx="13247">
                  <c:v>45045.996527777781</c:v>
                </c:pt>
                <c:pt idx="13248">
                  <c:v>45046</c:v>
                </c:pt>
                <c:pt idx="13249">
                  <c:v>45046.003472222219</c:v>
                </c:pt>
                <c:pt idx="13250">
                  <c:v>45046.006944444445</c:v>
                </c:pt>
                <c:pt idx="13251">
                  <c:v>45046.010416666664</c:v>
                </c:pt>
                <c:pt idx="13252">
                  <c:v>45046.013888888891</c:v>
                </c:pt>
                <c:pt idx="13253">
                  <c:v>45046.017361111109</c:v>
                </c:pt>
                <c:pt idx="13254">
                  <c:v>45046.020833333336</c:v>
                </c:pt>
                <c:pt idx="13255">
                  <c:v>45046.024305555555</c:v>
                </c:pt>
                <c:pt idx="13256">
                  <c:v>45046.027777777781</c:v>
                </c:pt>
                <c:pt idx="13257">
                  <c:v>45046.03125</c:v>
                </c:pt>
                <c:pt idx="13258">
                  <c:v>45046.034722222219</c:v>
                </c:pt>
                <c:pt idx="13259">
                  <c:v>45046.038194444445</c:v>
                </c:pt>
                <c:pt idx="13260">
                  <c:v>45046.041666666664</c:v>
                </c:pt>
                <c:pt idx="13261">
                  <c:v>45046.045138888891</c:v>
                </c:pt>
                <c:pt idx="13262">
                  <c:v>45046.048611111109</c:v>
                </c:pt>
                <c:pt idx="13263">
                  <c:v>45046.052083333336</c:v>
                </c:pt>
                <c:pt idx="13264">
                  <c:v>45046.055555555555</c:v>
                </c:pt>
                <c:pt idx="13265">
                  <c:v>45046.059027777781</c:v>
                </c:pt>
                <c:pt idx="13266">
                  <c:v>45046.0625</c:v>
                </c:pt>
                <c:pt idx="13267">
                  <c:v>45046.065972222219</c:v>
                </c:pt>
                <c:pt idx="13268">
                  <c:v>45046.069444444445</c:v>
                </c:pt>
                <c:pt idx="13269">
                  <c:v>45046.072916666664</c:v>
                </c:pt>
                <c:pt idx="13270">
                  <c:v>45046.076388888891</c:v>
                </c:pt>
                <c:pt idx="13271">
                  <c:v>45046.079861111109</c:v>
                </c:pt>
                <c:pt idx="13272">
                  <c:v>45046.083333333336</c:v>
                </c:pt>
                <c:pt idx="13273">
                  <c:v>45046.086805555555</c:v>
                </c:pt>
                <c:pt idx="13274">
                  <c:v>45046.090277777781</c:v>
                </c:pt>
                <c:pt idx="13275">
                  <c:v>45046.09375</c:v>
                </c:pt>
                <c:pt idx="13276">
                  <c:v>45046.097222222219</c:v>
                </c:pt>
                <c:pt idx="13277">
                  <c:v>45046.100694444445</c:v>
                </c:pt>
                <c:pt idx="13278">
                  <c:v>45046.104166666664</c:v>
                </c:pt>
                <c:pt idx="13279">
                  <c:v>45046.107638888891</c:v>
                </c:pt>
                <c:pt idx="13280">
                  <c:v>45046.111111111109</c:v>
                </c:pt>
                <c:pt idx="13281">
                  <c:v>45046.114583333336</c:v>
                </c:pt>
                <c:pt idx="13282">
                  <c:v>45046.118055555555</c:v>
                </c:pt>
                <c:pt idx="13283">
                  <c:v>45046.121527777781</c:v>
                </c:pt>
                <c:pt idx="13284">
                  <c:v>45046.125</c:v>
                </c:pt>
                <c:pt idx="13285">
                  <c:v>45046.128472222219</c:v>
                </c:pt>
                <c:pt idx="13286">
                  <c:v>45046.131944444445</c:v>
                </c:pt>
                <c:pt idx="13287">
                  <c:v>45046.135416666664</c:v>
                </c:pt>
                <c:pt idx="13288">
                  <c:v>45046.138888888891</c:v>
                </c:pt>
                <c:pt idx="13289">
                  <c:v>45046.142361111109</c:v>
                </c:pt>
                <c:pt idx="13290">
                  <c:v>45046.145833333336</c:v>
                </c:pt>
                <c:pt idx="13291">
                  <c:v>45046.149305555555</c:v>
                </c:pt>
                <c:pt idx="13292">
                  <c:v>45046.152777777781</c:v>
                </c:pt>
                <c:pt idx="13293">
                  <c:v>45046.15625</c:v>
                </c:pt>
                <c:pt idx="13294">
                  <c:v>45046.159722222219</c:v>
                </c:pt>
                <c:pt idx="13295">
                  <c:v>45046.163194444445</c:v>
                </c:pt>
                <c:pt idx="13296">
                  <c:v>45046.166666666664</c:v>
                </c:pt>
                <c:pt idx="13297">
                  <c:v>45046.170138888891</c:v>
                </c:pt>
                <c:pt idx="13298">
                  <c:v>45046.173611111109</c:v>
                </c:pt>
                <c:pt idx="13299">
                  <c:v>45046.177083333336</c:v>
                </c:pt>
                <c:pt idx="13300">
                  <c:v>45046.180555555555</c:v>
                </c:pt>
                <c:pt idx="13301">
                  <c:v>45046.184027777781</c:v>
                </c:pt>
                <c:pt idx="13302">
                  <c:v>45046.1875</c:v>
                </c:pt>
                <c:pt idx="13303">
                  <c:v>45046.190972222219</c:v>
                </c:pt>
                <c:pt idx="13304">
                  <c:v>45046.194444444445</c:v>
                </c:pt>
                <c:pt idx="13305">
                  <c:v>45046.197916666664</c:v>
                </c:pt>
                <c:pt idx="13306">
                  <c:v>45046.201388888891</c:v>
                </c:pt>
                <c:pt idx="13307">
                  <c:v>45046.204861111109</c:v>
                </c:pt>
                <c:pt idx="13308">
                  <c:v>45046.208333333336</c:v>
                </c:pt>
                <c:pt idx="13309">
                  <c:v>45046.211805555555</c:v>
                </c:pt>
                <c:pt idx="13310">
                  <c:v>45046.215277777781</c:v>
                </c:pt>
                <c:pt idx="13311">
                  <c:v>45046.21875</c:v>
                </c:pt>
                <c:pt idx="13312">
                  <c:v>45046.222222222219</c:v>
                </c:pt>
                <c:pt idx="13313">
                  <c:v>45046.225694444445</c:v>
                </c:pt>
                <c:pt idx="13314">
                  <c:v>45046.229166666664</c:v>
                </c:pt>
                <c:pt idx="13315">
                  <c:v>45046.232638888891</c:v>
                </c:pt>
                <c:pt idx="13316">
                  <c:v>45046.236111111109</c:v>
                </c:pt>
                <c:pt idx="13317">
                  <c:v>45046.239583333336</c:v>
                </c:pt>
                <c:pt idx="13318">
                  <c:v>45046.243055555555</c:v>
                </c:pt>
                <c:pt idx="13319">
                  <c:v>45046.246527777781</c:v>
                </c:pt>
                <c:pt idx="13320">
                  <c:v>45046.25</c:v>
                </c:pt>
                <c:pt idx="13321">
                  <c:v>45046.253472222219</c:v>
                </c:pt>
                <c:pt idx="13322">
                  <c:v>45046.256944444445</c:v>
                </c:pt>
                <c:pt idx="13323">
                  <c:v>45046.260416666664</c:v>
                </c:pt>
                <c:pt idx="13324">
                  <c:v>45046.263888888891</c:v>
                </c:pt>
                <c:pt idx="13325">
                  <c:v>45046.267361111109</c:v>
                </c:pt>
                <c:pt idx="13326">
                  <c:v>45046.270833333336</c:v>
                </c:pt>
                <c:pt idx="13327">
                  <c:v>45046.274305555555</c:v>
                </c:pt>
                <c:pt idx="13328">
                  <c:v>45046.277777777781</c:v>
                </c:pt>
                <c:pt idx="13329">
                  <c:v>45046.28125</c:v>
                </c:pt>
                <c:pt idx="13330">
                  <c:v>45046.284722222219</c:v>
                </c:pt>
                <c:pt idx="13331">
                  <c:v>45046.288194444445</c:v>
                </c:pt>
                <c:pt idx="13332">
                  <c:v>45046.291666666664</c:v>
                </c:pt>
                <c:pt idx="13333">
                  <c:v>45046.295138888891</c:v>
                </c:pt>
                <c:pt idx="13334">
                  <c:v>45046.298611111109</c:v>
                </c:pt>
                <c:pt idx="13335">
                  <c:v>45046.302083333336</c:v>
                </c:pt>
                <c:pt idx="13336">
                  <c:v>45046.305555555555</c:v>
                </c:pt>
                <c:pt idx="13337">
                  <c:v>45046.309027777781</c:v>
                </c:pt>
                <c:pt idx="13338">
                  <c:v>45046.3125</c:v>
                </c:pt>
                <c:pt idx="13339">
                  <c:v>45046.315972222219</c:v>
                </c:pt>
                <c:pt idx="13340">
                  <c:v>45046.319444444445</c:v>
                </c:pt>
                <c:pt idx="13341">
                  <c:v>45046.322916666664</c:v>
                </c:pt>
                <c:pt idx="13342">
                  <c:v>45046.326388888891</c:v>
                </c:pt>
                <c:pt idx="13343">
                  <c:v>45046.329861111109</c:v>
                </c:pt>
                <c:pt idx="13344">
                  <c:v>45046.333333333336</c:v>
                </c:pt>
                <c:pt idx="13345">
                  <c:v>45046.336805555555</c:v>
                </c:pt>
                <c:pt idx="13346">
                  <c:v>45046.340277777781</c:v>
                </c:pt>
                <c:pt idx="13347">
                  <c:v>45046.34375</c:v>
                </c:pt>
                <c:pt idx="13348">
                  <c:v>45046.347222222219</c:v>
                </c:pt>
                <c:pt idx="13349">
                  <c:v>45046.350694444445</c:v>
                </c:pt>
                <c:pt idx="13350">
                  <c:v>45046.354166666664</c:v>
                </c:pt>
                <c:pt idx="13351">
                  <c:v>45046.357638888891</c:v>
                </c:pt>
                <c:pt idx="13352">
                  <c:v>45046.361111111109</c:v>
                </c:pt>
                <c:pt idx="13353">
                  <c:v>45046.364583333336</c:v>
                </c:pt>
                <c:pt idx="13354">
                  <c:v>45046.368055555555</c:v>
                </c:pt>
                <c:pt idx="13355">
                  <c:v>45046.371527777781</c:v>
                </c:pt>
                <c:pt idx="13356">
                  <c:v>45046.375</c:v>
                </c:pt>
                <c:pt idx="13357">
                  <c:v>45046.378472222219</c:v>
                </c:pt>
                <c:pt idx="13358">
                  <c:v>45046.381944444445</c:v>
                </c:pt>
                <c:pt idx="13359">
                  <c:v>45046.385416666664</c:v>
                </c:pt>
                <c:pt idx="13360">
                  <c:v>45046.388888888891</c:v>
                </c:pt>
                <c:pt idx="13361">
                  <c:v>45046.392361111109</c:v>
                </c:pt>
                <c:pt idx="13362">
                  <c:v>45046.395833333336</c:v>
                </c:pt>
                <c:pt idx="13363">
                  <c:v>45046.399305555555</c:v>
                </c:pt>
                <c:pt idx="13364">
                  <c:v>45046.402777777781</c:v>
                </c:pt>
                <c:pt idx="13365">
                  <c:v>45046.40625</c:v>
                </c:pt>
                <c:pt idx="13366">
                  <c:v>45046.409722222219</c:v>
                </c:pt>
                <c:pt idx="13367">
                  <c:v>45046.413194444445</c:v>
                </c:pt>
                <c:pt idx="13368">
                  <c:v>45046.416666666664</c:v>
                </c:pt>
                <c:pt idx="13369">
                  <c:v>45046.420138888891</c:v>
                </c:pt>
                <c:pt idx="13370">
                  <c:v>45046.423611111109</c:v>
                </c:pt>
                <c:pt idx="13371">
                  <c:v>45046.427083333336</c:v>
                </c:pt>
                <c:pt idx="13372">
                  <c:v>45046.430555555555</c:v>
                </c:pt>
                <c:pt idx="13373">
                  <c:v>45046.434027777781</c:v>
                </c:pt>
                <c:pt idx="13374">
                  <c:v>45046.4375</c:v>
                </c:pt>
                <c:pt idx="13375">
                  <c:v>45046.440972222219</c:v>
                </c:pt>
                <c:pt idx="13376">
                  <c:v>45046.444444444445</c:v>
                </c:pt>
                <c:pt idx="13377">
                  <c:v>45046.447916666664</c:v>
                </c:pt>
                <c:pt idx="13378">
                  <c:v>45046.451388888891</c:v>
                </c:pt>
                <c:pt idx="13379">
                  <c:v>45046.454861111109</c:v>
                </c:pt>
                <c:pt idx="13380">
                  <c:v>45046.458333333336</c:v>
                </c:pt>
                <c:pt idx="13381">
                  <c:v>45046.461805555555</c:v>
                </c:pt>
                <c:pt idx="13382">
                  <c:v>45046.465277777781</c:v>
                </c:pt>
                <c:pt idx="13383">
                  <c:v>45046.46875</c:v>
                </c:pt>
                <c:pt idx="13384">
                  <c:v>45046.472222222219</c:v>
                </c:pt>
                <c:pt idx="13385">
                  <c:v>45046.475694444445</c:v>
                </c:pt>
                <c:pt idx="13386">
                  <c:v>45046.479166666664</c:v>
                </c:pt>
                <c:pt idx="13387">
                  <c:v>45046.482638888891</c:v>
                </c:pt>
                <c:pt idx="13388">
                  <c:v>45046.486111111109</c:v>
                </c:pt>
                <c:pt idx="13389">
                  <c:v>45046.489583333336</c:v>
                </c:pt>
                <c:pt idx="13390">
                  <c:v>45046.493055555555</c:v>
                </c:pt>
                <c:pt idx="13391">
                  <c:v>45046.496527777781</c:v>
                </c:pt>
                <c:pt idx="13392">
                  <c:v>45046.5</c:v>
                </c:pt>
                <c:pt idx="13393">
                  <c:v>45046.503472222219</c:v>
                </c:pt>
                <c:pt idx="13394">
                  <c:v>45046.506944444445</c:v>
                </c:pt>
                <c:pt idx="13395">
                  <c:v>45046.510416666664</c:v>
                </c:pt>
                <c:pt idx="13396">
                  <c:v>45046.513888888891</c:v>
                </c:pt>
                <c:pt idx="13397">
                  <c:v>45046.517361111109</c:v>
                </c:pt>
                <c:pt idx="13398">
                  <c:v>45046.520833333336</c:v>
                </c:pt>
                <c:pt idx="13399">
                  <c:v>45046.524305555555</c:v>
                </c:pt>
                <c:pt idx="13400">
                  <c:v>45046.527777777781</c:v>
                </c:pt>
                <c:pt idx="13401">
                  <c:v>45046.53125</c:v>
                </c:pt>
                <c:pt idx="13402">
                  <c:v>45046.534722222219</c:v>
                </c:pt>
                <c:pt idx="13403">
                  <c:v>45046.538194444445</c:v>
                </c:pt>
                <c:pt idx="13404">
                  <c:v>45046.541666666664</c:v>
                </c:pt>
                <c:pt idx="13405">
                  <c:v>45046.545138888891</c:v>
                </c:pt>
                <c:pt idx="13406">
                  <c:v>45046.548611111109</c:v>
                </c:pt>
                <c:pt idx="13407">
                  <c:v>45046.552083333336</c:v>
                </c:pt>
                <c:pt idx="13408">
                  <c:v>45046.555555555555</c:v>
                </c:pt>
                <c:pt idx="13409">
                  <c:v>45046.559027777781</c:v>
                </c:pt>
                <c:pt idx="13410">
                  <c:v>45046.5625</c:v>
                </c:pt>
                <c:pt idx="13411">
                  <c:v>45046.565972222219</c:v>
                </c:pt>
                <c:pt idx="13412">
                  <c:v>45046.569444444445</c:v>
                </c:pt>
                <c:pt idx="13413">
                  <c:v>45046.572916666664</c:v>
                </c:pt>
                <c:pt idx="13414">
                  <c:v>45046.576388888891</c:v>
                </c:pt>
                <c:pt idx="13415">
                  <c:v>45046.579861111109</c:v>
                </c:pt>
                <c:pt idx="13416">
                  <c:v>45046.583333333336</c:v>
                </c:pt>
                <c:pt idx="13417">
                  <c:v>45046.586805555555</c:v>
                </c:pt>
                <c:pt idx="13418">
                  <c:v>45046.590277777781</c:v>
                </c:pt>
                <c:pt idx="13419">
                  <c:v>45046.59375</c:v>
                </c:pt>
                <c:pt idx="13420">
                  <c:v>45046.597222222219</c:v>
                </c:pt>
                <c:pt idx="13421">
                  <c:v>45046.600694444445</c:v>
                </c:pt>
                <c:pt idx="13422">
                  <c:v>45046.604166666664</c:v>
                </c:pt>
                <c:pt idx="13423">
                  <c:v>45046.607638888891</c:v>
                </c:pt>
                <c:pt idx="13424">
                  <c:v>45046.611111111109</c:v>
                </c:pt>
                <c:pt idx="13425">
                  <c:v>45046.614583333336</c:v>
                </c:pt>
                <c:pt idx="13426">
                  <c:v>45046.618055555555</c:v>
                </c:pt>
                <c:pt idx="13427">
                  <c:v>45046.621527777781</c:v>
                </c:pt>
                <c:pt idx="13428">
                  <c:v>45046.625</c:v>
                </c:pt>
                <c:pt idx="13429">
                  <c:v>45046.628472222219</c:v>
                </c:pt>
                <c:pt idx="13430">
                  <c:v>45046.631944444445</c:v>
                </c:pt>
                <c:pt idx="13431">
                  <c:v>45046.635416666664</c:v>
                </c:pt>
                <c:pt idx="13432">
                  <c:v>45046.638888888891</c:v>
                </c:pt>
                <c:pt idx="13433">
                  <c:v>45046.642361111109</c:v>
                </c:pt>
                <c:pt idx="13434">
                  <c:v>45046.645833333336</c:v>
                </c:pt>
                <c:pt idx="13435">
                  <c:v>45046.649305555555</c:v>
                </c:pt>
                <c:pt idx="13436">
                  <c:v>45046.652777777781</c:v>
                </c:pt>
                <c:pt idx="13437">
                  <c:v>45046.65625</c:v>
                </c:pt>
                <c:pt idx="13438">
                  <c:v>45046.659722222219</c:v>
                </c:pt>
                <c:pt idx="13439">
                  <c:v>45046.663194444445</c:v>
                </c:pt>
                <c:pt idx="13440">
                  <c:v>45046.666666666664</c:v>
                </c:pt>
                <c:pt idx="13441">
                  <c:v>45046.670138888891</c:v>
                </c:pt>
                <c:pt idx="13442">
                  <c:v>45046.673611111109</c:v>
                </c:pt>
                <c:pt idx="13443">
                  <c:v>45046.677083333336</c:v>
                </c:pt>
                <c:pt idx="13444">
                  <c:v>45046.680555555555</c:v>
                </c:pt>
                <c:pt idx="13445">
                  <c:v>45046.684027777781</c:v>
                </c:pt>
                <c:pt idx="13446">
                  <c:v>45046.6875</c:v>
                </c:pt>
                <c:pt idx="13447">
                  <c:v>45046.690972222219</c:v>
                </c:pt>
                <c:pt idx="13448">
                  <c:v>45046.694444444445</c:v>
                </c:pt>
                <c:pt idx="13449">
                  <c:v>45046.697916666664</c:v>
                </c:pt>
                <c:pt idx="13450">
                  <c:v>45046.701388888891</c:v>
                </c:pt>
                <c:pt idx="13451">
                  <c:v>45046.704861111109</c:v>
                </c:pt>
                <c:pt idx="13452">
                  <c:v>45046.708333333336</c:v>
                </c:pt>
                <c:pt idx="13453">
                  <c:v>45046.711805555555</c:v>
                </c:pt>
                <c:pt idx="13454">
                  <c:v>45046.715277777781</c:v>
                </c:pt>
                <c:pt idx="13455">
                  <c:v>45046.71875</c:v>
                </c:pt>
                <c:pt idx="13456">
                  <c:v>45046.722222222219</c:v>
                </c:pt>
                <c:pt idx="13457">
                  <c:v>45046.725694444445</c:v>
                </c:pt>
                <c:pt idx="13458">
                  <c:v>45046.729166666664</c:v>
                </c:pt>
                <c:pt idx="13459">
                  <c:v>45046.732638888891</c:v>
                </c:pt>
                <c:pt idx="13460">
                  <c:v>45046.736111111109</c:v>
                </c:pt>
                <c:pt idx="13461">
                  <c:v>45046.739583333336</c:v>
                </c:pt>
                <c:pt idx="13462">
                  <c:v>45046.743055555555</c:v>
                </c:pt>
                <c:pt idx="13463">
                  <c:v>45046.746527777781</c:v>
                </c:pt>
                <c:pt idx="13464">
                  <c:v>45046.75</c:v>
                </c:pt>
                <c:pt idx="13465">
                  <c:v>45046.753472222219</c:v>
                </c:pt>
                <c:pt idx="13466">
                  <c:v>45046.756944444445</c:v>
                </c:pt>
                <c:pt idx="13467">
                  <c:v>45046.760416666664</c:v>
                </c:pt>
                <c:pt idx="13468">
                  <c:v>45046.763888888891</c:v>
                </c:pt>
                <c:pt idx="13469">
                  <c:v>45046.767361111109</c:v>
                </c:pt>
                <c:pt idx="13470">
                  <c:v>45046.770833333336</c:v>
                </c:pt>
                <c:pt idx="13471">
                  <c:v>45046.774305555555</c:v>
                </c:pt>
                <c:pt idx="13472">
                  <c:v>45046.777777777781</c:v>
                </c:pt>
                <c:pt idx="13473">
                  <c:v>45046.78125</c:v>
                </c:pt>
                <c:pt idx="13474">
                  <c:v>45046.784722222219</c:v>
                </c:pt>
                <c:pt idx="13475">
                  <c:v>45046.788194444445</c:v>
                </c:pt>
                <c:pt idx="13476">
                  <c:v>45046.791666666664</c:v>
                </c:pt>
                <c:pt idx="13477">
                  <c:v>45046.795138888891</c:v>
                </c:pt>
                <c:pt idx="13478">
                  <c:v>45046.798611111109</c:v>
                </c:pt>
                <c:pt idx="13479">
                  <c:v>45046.802083333336</c:v>
                </c:pt>
                <c:pt idx="13480">
                  <c:v>45046.805555555555</c:v>
                </c:pt>
                <c:pt idx="13481">
                  <c:v>45046.809027777781</c:v>
                </c:pt>
                <c:pt idx="13482">
                  <c:v>45046.8125</c:v>
                </c:pt>
                <c:pt idx="13483">
                  <c:v>45046.815972222219</c:v>
                </c:pt>
                <c:pt idx="13484">
                  <c:v>45046.819444444445</c:v>
                </c:pt>
                <c:pt idx="13485">
                  <c:v>45046.822916666664</c:v>
                </c:pt>
                <c:pt idx="13486">
                  <c:v>45046.826388888891</c:v>
                </c:pt>
                <c:pt idx="13487">
                  <c:v>45046.829861111109</c:v>
                </c:pt>
                <c:pt idx="13488">
                  <c:v>45046.833333333336</c:v>
                </c:pt>
                <c:pt idx="13489">
                  <c:v>45046.836805555555</c:v>
                </c:pt>
                <c:pt idx="13490">
                  <c:v>45046.840277777781</c:v>
                </c:pt>
                <c:pt idx="13491">
                  <c:v>45046.84375</c:v>
                </c:pt>
                <c:pt idx="13492">
                  <c:v>45046.847222222219</c:v>
                </c:pt>
                <c:pt idx="13493">
                  <c:v>45046.850694444445</c:v>
                </c:pt>
                <c:pt idx="13494">
                  <c:v>45046.854166666664</c:v>
                </c:pt>
                <c:pt idx="13495">
                  <c:v>45046.857638888891</c:v>
                </c:pt>
                <c:pt idx="13496">
                  <c:v>45046.861111111109</c:v>
                </c:pt>
                <c:pt idx="13497">
                  <c:v>45046.864583333336</c:v>
                </c:pt>
                <c:pt idx="13498">
                  <c:v>45046.868055555555</c:v>
                </c:pt>
                <c:pt idx="13499">
                  <c:v>45046.871527777781</c:v>
                </c:pt>
                <c:pt idx="13500">
                  <c:v>45046.875</c:v>
                </c:pt>
                <c:pt idx="13501">
                  <c:v>45046.878472222219</c:v>
                </c:pt>
                <c:pt idx="13502">
                  <c:v>45046.881944444445</c:v>
                </c:pt>
                <c:pt idx="13503">
                  <c:v>45046.885416666664</c:v>
                </c:pt>
                <c:pt idx="13504">
                  <c:v>45046.888888888891</c:v>
                </c:pt>
                <c:pt idx="13505">
                  <c:v>45046.892361111109</c:v>
                </c:pt>
                <c:pt idx="13506">
                  <c:v>45046.895833333336</c:v>
                </c:pt>
                <c:pt idx="13507">
                  <c:v>45046.899305555555</c:v>
                </c:pt>
                <c:pt idx="13508">
                  <c:v>45046.902777777781</c:v>
                </c:pt>
                <c:pt idx="13509">
                  <c:v>45046.90625</c:v>
                </c:pt>
                <c:pt idx="13510">
                  <c:v>45046.909722222219</c:v>
                </c:pt>
                <c:pt idx="13511">
                  <c:v>45046.913194444445</c:v>
                </c:pt>
                <c:pt idx="13512">
                  <c:v>45046.916666666664</c:v>
                </c:pt>
                <c:pt idx="13513">
                  <c:v>45046.920138888891</c:v>
                </c:pt>
                <c:pt idx="13514">
                  <c:v>45046.923611111109</c:v>
                </c:pt>
                <c:pt idx="13515">
                  <c:v>45046.927083333336</c:v>
                </c:pt>
                <c:pt idx="13516">
                  <c:v>45046.930555555555</c:v>
                </c:pt>
                <c:pt idx="13517">
                  <c:v>45046.934027777781</c:v>
                </c:pt>
                <c:pt idx="13518">
                  <c:v>45046.9375</c:v>
                </c:pt>
                <c:pt idx="13519">
                  <c:v>45046.940972222219</c:v>
                </c:pt>
                <c:pt idx="13520">
                  <c:v>45046.944444444445</c:v>
                </c:pt>
                <c:pt idx="13521">
                  <c:v>45046.947916666664</c:v>
                </c:pt>
                <c:pt idx="13522">
                  <c:v>45046.951388888891</c:v>
                </c:pt>
                <c:pt idx="13523">
                  <c:v>45046.954861111109</c:v>
                </c:pt>
                <c:pt idx="13524">
                  <c:v>45046.958333333336</c:v>
                </c:pt>
                <c:pt idx="13525">
                  <c:v>45046.961805555555</c:v>
                </c:pt>
                <c:pt idx="13526">
                  <c:v>45046.965277777781</c:v>
                </c:pt>
                <c:pt idx="13527">
                  <c:v>45046.96875</c:v>
                </c:pt>
                <c:pt idx="13528">
                  <c:v>45046.972222222219</c:v>
                </c:pt>
                <c:pt idx="13529">
                  <c:v>45046.975694444445</c:v>
                </c:pt>
                <c:pt idx="13530">
                  <c:v>45046.979166666664</c:v>
                </c:pt>
                <c:pt idx="13531">
                  <c:v>45046.982638888891</c:v>
                </c:pt>
                <c:pt idx="13532">
                  <c:v>45046.986111111109</c:v>
                </c:pt>
                <c:pt idx="13533">
                  <c:v>45046.989583333336</c:v>
                </c:pt>
                <c:pt idx="13534">
                  <c:v>45046.993055555555</c:v>
                </c:pt>
                <c:pt idx="13535">
                  <c:v>45046.996527777781</c:v>
                </c:pt>
                <c:pt idx="13536">
                  <c:v>45047</c:v>
                </c:pt>
                <c:pt idx="13537">
                  <c:v>45047.003472222219</c:v>
                </c:pt>
                <c:pt idx="13538">
                  <c:v>45047.006944444445</c:v>
                </c:pt>
                <c:pt idx="13539">
                  <c:v>45047.010416666664</c:v>
                </c:pt>
                <c:pt idx="13540">
                  <c:v>45047.013888888891</c:v>
                </c:pt>
                <c:pt idx="13541">
                  <c:v>45047.017361111109</c:v>
                </c:pt>
                <c:pt idx="13542">
                  <c:v>45047.020833333336</c:v>
                </c:pt>
                <c:pt idx="13543">
                  <c:v>45047.024305555555</c:v>
                </c:pt>
                <c:pt idx="13544">
                  <c:v>45047.027777777781</c:v>
                </c:pt>
                <c:pt idx="13545">
                  <c:v>45047.03125</c:v>
                </c:pt>
                <c:pt idx="13546">
                  <c:v>45047.034722222219</c:v>
                </c:pt>
                <c:pt idx="13547">
                  <c:v>45047.038194444445</c:v>
                </c:pt>
                <c:pt idx="13548">
                  <c:v>45047.041666666664</c:v>
                </c:pt>
                <c:pt idx="13549">
                  <c:v>45047.045138888891</c:v>
                </c:pt>
                <c:pt idx="13550">
                  <c:v>45047.048611111109</c:v>
                </c:pt>
                <c:pt idx="13551">
                  <c:v>45047.052083333336</c:v>
                </c:pt>
                <c:pt idx="13552">
                  <c:v>45047.055555555555</c:v>
                </c:pt>
                <c:pt idx="13553">
                  <c:v>45047.059027777781</c:v>
                </c:pt>
                <c:pt idx="13554">
                  <c:v>45047.0625</c:v>
                </c:pt>
                <c:pt idx="13555">
                  <c:v>45047.065972222219</c:v>
                </c:pt>
                <c:pt idx="13556">
                  <c:v>45047.069444444445</c:v>
                </c:pt>
                <c:pt idx="13557">
                  <c:v>45047.072916666664</c:v>
                </c:pt>
                <c:pt idx="13558">
                  <c:v>45047.076388888891</c:v>
                </c:pt>
                <c:pt idx="13559">
                  <c:v>45047.079861111109</c:v>
                </c:pt>
                <c:pt idx="13560">
                  <c:v>45047.083333333336</c:v>
                </c:pt>
                <c:pt idx="13561">
                  <c:v>45047.086805555555</c:v>
                </c:pt>
                <c:pt idx="13562">
                  <c:v>45047.090277777781</c:v>
                </c:pt>
                <c:pt idx="13563">
                  <c:v>45047.09375</c:v>
                </c:pt>
                <c:pt idx="13564">
                  <c:v>45047.097222222219</c:v>
                </c:pt>
                <c:pt idx="13565">
                  <c:v>45047.100694444445</c:v>
                </c:pt>
                <c:pt idx="13566">
                  <c:v>45047.104166666664</c:v>
                </c:pt>
                <c:pt idx="13567">
                  <c:v>45047.107638888891</c:v>
                </c:pt>
                <c:pt idx="13568">
                  <c:v>45047.111111111109</c:v>
                </c:pt>
                <c:pt idx="13569">
                  <c:v>45047.114583333336</c:v>
                </c:pt>
                <c:pt idx="13570">
                  <c:v>45047.118055555555</c:v>
                </c:pt>
                <c:pt idx="13571">
                  <c:v>45047.121527777781</c:v>
                </c:pt>
                <c:pt idx="13572">
                  <c:v>45047.125</c:v>
                </c:pt>
                <c:pt idx="13573">
                  <c:v>45047.128472222219</c:v>
                </c:pt>
                <c:pt idx="13574">
                  <c:v>45047.131944444445</c:v>
                </c:pt>
                <c:pt idx="13575">
                  <c:v>45047.135416666664</c:v>
                </c:pt>
                <c:pt idx="13576">
                  <c:v>45047.138888888891</c:v>
                </c:pt>
                <c:pt idx="13577">
                  <c:v>45047.142361111109</c:v>
                </c:pt>
                <c:pt idx="13578">
                  <c:v>45047.145833333336</c:v>
                </c:pt>
                <c:pt idx="13579">
                  <c:v>45047.149305555555</c:v>
                </c:pt>
                <c:pt idx="13580">
                  <c:v>45047.152777777781</c:v>
                </c:pt>
                <c:pt idx="13581">
                  <c:v>45047.15625</c:v>
                </c:pt>
                <c:pt idx="13582">
                  <c:v>45047.159722222219</c:v>
                </c:pt>
                <c:pt idx="13583">
                  <c:v>45047.163194444445</c:v>
                </c:pt>
                <c:pt idx="13584">
                  <c:v>45047.166666666664</c:v>
                </c:pt>
                <c:pt idx="13585">
                  <c:v>45047.170138888891</c:v>
                </c:pt>
                <c:pt idx="13586">
                  <c:v>45047.173611111109</c:v>
                </c:pt>
                <c:pt idx="13587">
                  <c:v>45047.177083333336</c:v>
                </c:pt>
                <c:pt idx="13588">
                  <c:v>45047.180555555555</c:v>
                </c:pt>
                <c:pt idx="13589">
                  <c:v>45047.184027777781</c:v>
                </c:pt>
                <c:pt idx="13590">
                  <c:v>45047.1875</c:v>
                </c:pt>
                <c:pt idx="13591">
                  <c:v>45047.190972222219</c:v>
                </c:pt>
                <c:pt idx="13592">
                  <c:v>45047.194444444445</c:v>
                </c:pt>
                <c:pt idx="13593">
                  <c:v>45047.197916666664</c:v>
                </c:pt>
                <c:pt idx="13594">
                  <c:v>45047.201388888891</c:v>
                </c:pt>
                <c:pt idx="13595">
                  <c:v>45047.204861111109</c:v>
                </c:pt>
                <c:pt idx="13596">
                  <c:v>45047.208333333336</c:v>
                </c:pt>
                <c:pt idx="13597">
                  <c:v>45047.211805555555</c:v>
                </c:pt>
                <c:pt idx="13598">
                  <c:v>45047.215277777781</c:v>
                </c:pt>
                <c:pt idx="13599">
                  <c:v>45047.21875</c:v>
                </c:pt>
                <c:pt idx="13600">
                  <c:v>45047.222222222219</c:v>
                </c:pt>
                <c:pt idx="13601">
                  <c:v>45047.225694444445</c:v>
                </c:pt>
                <c:pt idx="13602">
                  <c:v>45047.229166666664</c:v>
                </c:pt>
                <c:pt idx="13603">
                  <c:v>45047.232638888891</c:v>
                </c:pt>
                <c:pt idx="13604">
                  <c:v>45047.236111111109</c:v>
                </c:pt>
                <c:pt idx="13605">
                  <c:v>45047.239583333336</c:v>
                </c:pt>
                <c:pt idx="13606">
                  <c:v>45047.243055555555</c:v>
                </c:pt>
                <c:pt idx="13607">
                  <c:v>45047.246527777781</c:v>
                </c:pt>
                <c:pt idx="13608">
                  <c:v>45047.25</c:v>
                </c:pt>
                <c:pt idx="13609">
                  <c:v>45047.253472222219</c:v>
                </c:pt>
                <c:pt idx="13610">
                  <c:v>45047.256944444445</c:v>
                </c:pt>
                <c:pt idx="13611">
                  <c:v>45047.260416666664</c:v>
                </c:pt>
                <c:pt idx="13612">
                  <c:v>45047.263888888891</c:v>
                </c:pt>
                <c:pt idx="13613">
                  <c:v>45047.267361111109</c:v>
                </c:pt>
                <c:pt idx="13614">
                  <c:v>45047.270833333336</c:v>
                </c:pt>
                <c:pt idx="13615">
                  <c:v>45047.274305555555</c:v>
                </c:pt>
                <c:pt idx="13616">
                  <c:v>45047.277777777781</c:v>
                </c:pt>
                <c:pt idx="13617">
                  <c:v>45047.28125</c:v>
                </c:pt>
                <c:pt idx="13618">
                  <c:v>45047.284722222219</c:v>
                </c:pt>
                <c:pt idx="13619">
                  <c:v>45047.288194444445</c:v>
                </c:pt>
                <c:pt idx="13620">
                  <c:v>45047.291666666664</c:v>
                </c:pt>
                <c:pt idx="13621">
                  <c:v>45047.295138888891</c:v>
                </c:pt>
                <c:pt idx="13622">
                  <c:v>45047.298611111109</c:v>
                </c:pt>
                <c:pt idx="13623">
                  <c:v>45047.302083333336</c:v>
                </c:pt>
                <c:pt idx="13624">
                  <c:v>45047.305555555555</c:v>
                </c:pt>
                <c:pt idx="13625">
                  <c:v>45047.309027777781</c:v>
                </c:pt>
                <c:pt idx="13626">
                  <c:v>45047.3125</c:v>
                </c:pt>
                <c:pt idx="13627">
                  <c:v>45047.315972222219</c:v>
                </c:pt>
                <c:pt idx="13628">
                  <c:v>45047.319444444445</c:v>
                </c:pt>
                <c:pt idx="13629">
                  <c:v>45047.322916666664</c:v>
                </c:pt>
                <c:pt idx="13630">
                  <c:v>45047.326388888891</c:v>
                </c:pt>
                <c:pt idx="13631">
                  <c:v>45047.329861111109</c:v>
                </c:pt>
                <c:pt idx="13632">
                  <c:v>45047.333333333336</c:v>
                </c:pt>
                <c:pt idx="13633">
                  <c:v>45047.336805555555</c:v>
                </c:pt>
                <c:pt idx="13634">
                  <c:v>45047.340277777781</c:v>
                </c:pt>
                <c:pt idx="13635">
                  <c:v>45047.34375</c:v>
                </c:pt>
                <c:pt idx="13636">
                  <c:v>45047.347222222219</c:v>
                </c:pt>
                <c:pt idx="13637">
                  <c:v>45047.350694444445</c:v>
                </c:pt>
                <c:pt idx="13638">
                  <c:v>45047.354166666664</c:v>
                </c:pt>
                <c:pt idx="13639">
                  <c:v>45047.357638888891</c:v>
                </c:pt>
                <c:pt idx="13640">
                  <c:v>45047.361111111109</c:v>
                </c:pt>
                <c:pt idx="13641">
                  <c:v>45047.364583333336</c:v>
                </c:pt>
                <c:pt idx="13642">
                  <c:v>45047.368055555555</c:v>
                </c:pt>
                <c:pt idx="13643">
                  <c:v>45047.371527777781</c:v>
                </c:pt>
                <c:pt idx="13644">
                  <c:v>45047.375</c:v>
                </c:pt>
                <c:pt idx="13645">
                  <c:v>45047.378472222219</c:v>
                </c:pt>
                <c:pt idx="13646">
                  <c:v>45047.381944444445</c:v>
                </c:pt>
                <c:pt idx="13647">
                  <c:v>45047.385416666664</c:v>
                </c:pt>
                <c:pt idx="13648">
                  <c:v>45047.388888888891</c:v>
                </c:pt>
                <c:pt idx="13649">
                  <c:v>45047.392361111109</c:v>
                </c:pt>
                <c:pt idx="13650">
                  <c:v>45047.395833333336</c:v>
                </c:pt>
                <c:pt idx="13651">
                  <c:v>45047.399305555555</c:v>
                </c:pt>
                <c:pt idx="13652">
                  <c:v>45047.402777777781</c:v>
                </c:pt>
                <c:pt idx="13653">
                  <c:v>45047.40625</c:v>
                </c:pt>
                <c:pt idx="13654">
                  <c:v>45047.409722222219</c:v>
                </c:pt>
                <c:pt idx="13655">
                  <c:v>45047.413194444445</c:v>
                </c:pt>
                <c:pt idx="13656">
                  <c:v>45047.416666666664</c:v>
                </c:pt>
                <c:pt idx="13657">
                  <c:v>45047.420138888891</c:v>
                </c:pt>
                <c:pt idx="13658">
                  <c:v>45047.423611111109</c:v>
                </c:pt>
                <c:pt idx="13659">
                  <c:v>45047.427083333336</c:v>
                </c:pt>
                <c:pt idx="13660">
                  <c:v>45047.430555555555</c:v>
                </c:pt>
                <c:pt idx="13661">
                  <c:v>45047.434027777781</c:v>
                </c:pt>
                <c:pt idx="13662">
                  <c:v>45047.4375</c:v>
                </c:pt>
                <c:pt idx="13663">
                  <c:v>45047.440972222219</c:v>
                </c:pt>
                <c:pt idx="13664">
                  <c:v>45047.444444444445</c:v>
                </c:pt>
                <c:pt idx="13665">
                  <c:v>45047.447916666664</c:v>
                </c:pt>
                <c:pt idx="13666">
                  <c:v>45047.451388888891</c:v>
                </c:pt>
                <c:pt idx="13667">
                  <c:v>45047.454861111109</c:v>
                </c:pt>
                <c:pt idx="13668">
                  <c:v>45047.458333333336</c:v>
                </c:pt>
                <c:pt idx="13669">
                  <c:v>45047.461805555555</c:v>
                </c:pt>
                <c:pt idx="13670">
                  <c:v>45047.465277777781</c:v>
                </c:pt>
                <c:pt idx="13671">
                  <c:v>45047.46875</c:v>
                </c:pt>
                <c:pt idx="13672">
                  <c:v>45047.472222222219</c:v>
                </c:pt>
                <c:pt idx="13673">
                  <c:v>45047.475694444445</c:v>
                </c:pt>
                <c:pt idx="13674">
                  <c:v>45047.479166666664</c:v>
                </c:pt>
                <c:pt idx="13675">
                  <c:v>45047.482638888891</c:v>
                </c:pt>
                <c:pt idx="13676">
                  <c:v>45047.486111111109</c:v>
                </c:pt>
                <c:pt idx="13677">
                  <c:v>45047.489583333336</c:v>
                </c:pt>
                <c:pt idx="13678">
                  <c:v>45047.493055555555</c:v>
                </c:pt>
                <c:pt idx="13679">
                  <c:v>45047.496527777781</c:v>
                </c:pt>
                <c:pt idx="13680">
                  <c:v>45047.5</c:v>
                </c:pt>
                <c:pt idx="13681">
                  <c:v>45047.503472222219</c:v>
                </c:pt>
                <c:pt idx="13682">
                  <c:v>45047.506944444445</c:v>
                </c:pt>
                <c:pt idx="13683">
                  <c:v>45047.510416666664</c:v>
                </c:pt>
                <c:pt idx="13684">
                  <c:v>45047.513888888891</c:v>
                </c:pt>
                <c:pt idx="13685">
                  <c:v>45047.517361111109</c:v>
                </c:pt>
                <c:pt idx="13686">
                  <c:v>45047.520833333336</c:v>
                </c:pt>
                <c:pt idx="13687">
                  <c:v>45047.524305555555</c:v>
                </c:pt>
                <c:pt idx="13688">
                  <c:v>45047.527777777781</c:v>
                </c:pt>
                <c:pt idx="13689">
                  <c:v>45047.53125</c:v>
                </c:pt>
                <c:pt idx="13690">
                  <c:v>45047.534722222219</c:v>
                </c:pt>
                <c:pt idx="13691">
                  <c:v>45047.538194444445</c:v>
                </c:pt>
                <c:pt idx="13692">
                  <c:v>45047.541666666664</c:v>
                </c:pt>
                <c:pt idx="13693">
                  <c:v>45047.545138888891</c:v>
                </c:pt>
                <c:pt idx="13694">
                  <c:v>45047.548611111109</c:v>
                </c:pt>
                <c:pt idx="13695">
                  <c:v>45047.552083333336</c:v>
                </c:pt>
                <c:pt idx="13696">
                  <c:v>45047.555555555555</c:v>
                </c:pt>
                <c:pt idx="13697">
                  <c:v>45047.559027777781</c:v>
                </c:pt>
                <c:pt idx="13698">
                  <c:v>45047.5625</c:v>
                </c:pt>
                <c:pt idx="13699">
                  <c:v>45047.565972222219</c:v>
                </c:pt>
                <c:pt idx="13700">
                  <c:v>45047.569444444445</c:v>
                </c:pt>
                <c:pt idx="13701">
                  <c:v>45047.572916666664</c:v>
                </c:pt>
                <c:pt idx="13702">
                  <c:v>45047.576388888891</c:v>
                </c:pt>
                <c:pt idx="13703">
                  <c:v>45047.579861111109</c:v>
                </c:pt>
                <c:pt idx="13704">
                  <c:v>45047.583333333336</c:v>
                </c:pt>
                <c:pt idx="13705">
                  <c:v>45047.586805555555</c:v>
                </c:pt>
                <c:pt idx="13706">
                  <c:v>45047.590277777781</c:v>
                </c:pt>
                <c:pt idx="13707">
                  <c:v>45047.59375</c:v>
                </c:pt>
                <c:pt idx="13708">
                  <c:v>45047.597222222219</c:v>
                </c:pt>
                <c:pt idx="13709">
                  <c:v>45047.600694444445</c:v>
                </c:pt>
                <c:pt idx="13710">
                  <c:v>45047.604166666664</c:v>
                </c:pt>
                <c:pt idx="13711">
                  <c:v>45047.607638888891</c:v>
                </c:pt>
                <c:pt idx="13712">
                  <c:v>45047.611111111109</c:v>
                </c:pt>
                <c:pt idx="13713">
                  <c:v>45047.614583333336</c:v>
                </c:pt>
                <c:pt idx="13714">
                  <c:v>45047.618055555555</c:v>
                </c:pt>
                <c:pt idx="13715">
                  <c:v>45047.621527777781</c:v>
                </c:pt>
                <c:pt idx="13716">
                  <c:v>45047.625</c:v>
                </c:pt>
                <c:pt idx="13717">
                  <c:v>45047.628472222219</c:v>
                </c:pt>
                <c:pt idx="13718">
                  <c:v>45047.631944444445</c:v>
                </c:pt>
                <c:pt idx="13719">
                  <c:v>45047.635416666664</c:v>
                </c:pt>
                <c:pt idx="13720">
                  <c:v>45047.638888888891</c:v>
                </c:pt>
                <c:pt idx="13721">
                  <c:v>45047.642361111109</c:v>
                </c:pt>
                <c:pt idx="13722">
                  <c:v>45047.645833333336</c:v>
                </c:pt>
                <c:pt idx="13723">
                  <c:v>45047.649305555555</c:v>
                </c:pt>
                <c:pt idx="13724">
                  <c:v>45047.652777777781</c:v>
                </c:pt>
                <c:pt idx="13725">
                  <c:v>45047.65625</c:v>
                </c:pt>
                <c:pt idx="13726">
                  <c:v>45047.659722222219</c:v>
                </c:pt>
                <c:pt idx="13727">
                  <c:v>45047.663194444445</c:v>
                </c:pt>
                <c:pt idx="13728">
                  <c:v>45047.666666666664</c:v>
                </c:pt>
                <c:pt idx="13729">
                  <c:v>45047.670138888891</c:v>
                </c:pt>
                <c:pt idx="13730">
                  <c:v>45047.673611111109</c:v>
                </c:pt>
                <c:pt idx="13731">
                  <c:v>45047.677083333336</c:v>
                </c:pt>
                <c:pt idx="13732">
                  <c:v>45047.680555555555</c:v>
                </c:pt>
                <c:pt idx="13733">
                  <c:v>45047.684027777781</c:v>
                </c:pt>
                <c:pt idx="13734">
                  <c:v>45047.6875</c:v>
                </c:pt>
                <c:pt idx="13735">
                  <c:v>45047.690972222219</c:v>
                </c:pt>
                <c:pt idx="13736">
                  <c:v>45047.694444444445</c:v>
                </c:pt>
                <c:pt idx="13737">
                  <c:v>45047.697916666664</c:v>
                </c:pt>
                <c:pt idx="13738">
                  <c:v>45047.701388888891</c:v>
                </c:pt>
                <c:pt idx="13739">
                  <c:v>45047.704861111109</c:v>
                </c:pt>
                <c:pt idx="13740">
                  <c:v>45047.708333333336</c:v>
                </c:pt>
                <c:pt idx="13741">
                  <c:v>45047.711805555555</c:v>
                </c:pt>
                <c:pt idx="13742">
                  <c:v>45047.715277777781</c:v>
                </c:pt>
                <c:pt idx="13743">
                  <c:v>45047.71875</c:v>
                </c:pt>
                <c:pt idx="13744">
                  <c:v>45047.722222222219</c:v>
                </c:pt>
                <c:pt idx="13745">
                  <c:v>45047.725694444445</c:v>
                </c:pt>
                <c:pt idx="13746">
                  <c:v>45047.729166666664</c:v>
                </c:pt>
                <c:pt idx="13747">
                  <c:v>45047.732638888891</c:v>
                </c:pt>
                <c:pt idx="13748">
                  <c:v>45047.736111111109</c:v>
                </c:pt>
                <c:pt idx="13749">
                  <c:v>45047.739583333336</c:v>
                </c:pt>
                <c:pt idx="13750">
                  <c:v>45047.743055555555</c:v>
                </c:pt>
                <c:pt idx="13751">
                  <c:v>45047.746527777781</c:v>
                </c:pt>
                <c:pt idx="13752">
                  <c:v>45047.75</c:v>
                </c:pt>
                <c:pt idx="13753">
                  <c:v>45047.753472222219</c:v>
                </c:pt>
                <c:pt idx="13754">
                  <c:v>45047.756944444445</c:v>
                </c:pt>
                <c:pt idx="13755">
                  <c:v>45047.760416666664</c:v>
                </c:pt>
                <c:pt idx="13756">
                  <c:v>45047.763888888891</c:v>
                </c:pt>
                <c:pt idx="13757">
                  <c:v>45047.767361111109</c:v>
                </c:pt>
                <c:pt idx="13758">
                  <c:v>45047.770833333336</c:v>
                </c:pt>
                <c:pt idx="13759">
                  <c:v>45047.774305555555</c:v>
                </c:pt>
                <c:pt idx="13760">
                  <c:v>45047.777777777781</c:v>
                </c:pt>
                <c:pt idx="13761">
                  <c:v>45047.78125</c:v>
                </c:pt>
                <c:pt idx="13762">
                  <c:v>45047.784722222219</c:v>
                </c:pt>
                <c:pt idx="13763">
                  <c:v>45047.788194444445</c:v>
                </c:pt>
                <c:pt idx="13764">
                  <c:v>45047.791666666664</c:v>
                </c:pt>
                <c:pt idx="13765">
                  <c:v>45047.795138888891</c:v>
                </c:pt>
                <c:pt idx="13766">
                  <c:v>45047.798611111109</c:v>
                </c:pt>
                <c:pt idx="13767">
                  <c:v>45047.802083333336</c:v>
                </c:pt>
                <c:pt idx="13768">
                  <c:v>45047.805555555555</c:v>
                </c:pt>
                <c:pt idx="13769">
                  <c:v>45047.809027777781</c:v>
                </c:pt>
                <c:pt idx="13770">
                  <c:v>45047.8125</c:v>
                </c:pt>
                <c:pt idx="13771">
                  <c:v>45047.815972222219</c:v>
                </c:pt>
                <c:pt idx="13772">
                  <c:v>45047.819444444445</c:v>
                </c:pt>
                <c:pt idx="13773">
                  <c:v>45047.822916666664</c:v>
                </c:pt>
                <c:pt idx="13774">
                  <c:v>45047.826388888891</c:v>
                </c:pt>
                <c:pt idx="13775">
                  <c:v>45047.829861111109</c:v>
                </c:pt>
                <c:pt idx="13776">
                  <c:v>45047.833333333336</c:v>
                </c:pt>
                <c:pt idx="13777">
                  <c:v>45047.836805555555</c:v>
                </c:pt>
                <c:pt idx="13778">
                  <c:v>45047.840277777781</c:v>
                </c:pt>
                <c:pt idx="13779">
                  <c:v>45047.84375</c:v>
                </c:pt>
                <c:pt idx="13780">
                  <c:v>45047.847222222219</c:v>
                </c:pt>
                <c:pt idx="13781">
                  <c:v>45047.850694444445</c:v>
                </c:pt>
                <c:pt idx="13782">
                  <c:v>45047.854166666664</c:v>
                </c:pt>
                <c:pt idx="13783">
                  <c:v>45047.857638888891</c:v>
                </c:pt>
                <c:pt idx="13784">
                  <c:v>45047.861111111109</c:v>
                </c:pt>
                <c:pt idx="13785">
                  <c:v>45047.864583333336</c:v>
                </c:pt>
                <c:pt idx="13786">
                  <c:v>45047.868055555555</c:v>
                </c:pt>
                <c:pt idx="13787">
                  <c:v>45047.871527777781</c:v>
                </c:pt>
                <c:pt idx="13788">
                  <c:v>45047.875</c:v>
                </c:pt>
                <c:pt idx="13789">
                  <c:v>45047.878472222219</c:v>
                </c:pt>
                <c:pt idx="13790">
                  <c:v>45047.881944444445</c:v>
                </c:pt>
                <c:pt idx="13791">
                  <c:v>45047.885416666664</c:v>
                </c:pt>
                <c:pt idx="13792">
                  <c:v>45047.888888888891</c:v>
                </c:pt>
                <c:pt idx="13793">
                  <c:v>45047.892361111109</c:v>
                </c:pt>
                <c:pt idx="13794">
                  <c:v>45047.895833333336</c:v>
                </c:pt>
                <c:pt idx="13795">
                  <c:v>45047.899305555555</c:v>
                </c:pt>
                <c:pt idx="13796">
                  <c:v>45047.902777777781</c:v>
                </c:pt>
                <c:pt idx="13797">
                  <c:v>45047.90625</c:v>
                </c:pt>
                <c:pt idx="13798">
                  <c:v>45047.909722222219</c:v>
                </c:pt>
                <c:pt idx="13799">
                  <c:v>45047.913194444445</c:v>
                </c:pt>
                <c:pt idx="13800">
                  <c:v>45047.916666666664</c:v>
                </c:pt>
                <c:pt idx="13801">
                  <c:v>45047.920138888891</c:v>
                </c:pt>
                <c:pt idx="13802">
                  <c:v>45047.923611111109</c:v>
                </c:pt>
                <c:pt idx="13803">
                  <c:v>45047.927083333336</c:v>
                </c:pt>
                <c:pt idx="13804">
                  <c:v>45047.930555555555</c:v>
                </c:pt>
                <c:pt idx="13805">
                  <c:v>45047.934027777781</c:v>
                </c:pt>
                <c:pt idx="13806">
                  <c:v>45047.9375</c:v>
                </c:pt>
                <c:pt idx="13807">
                  <c:v>45047.940972222219</c:v>
                </c:pt>
                <c:pt idx="13808">
                  <c:v>45047.944444444445</c:v>
                </c:pt>
                <c:pt idx="13809">
                  <c:v>45047.947916666664</c:v>
                </c:pt>
                <c:pt idx="13810">
                  <c:v>45047.951388888891</c:v>
                </c:pt>
                <c:pt idx="13811">
                  <c:v>45047.954861111109</c:v>
                </c:pt>
                <c:pt idx="13812">
                  <c:v>45047.958333333336</c:v>
                </c:pt>
                <c:pt idx="13813">
                  <c:v>45047.961805555555</c:v>
                </c:pt>
                <c:pt idx="13814">
                  <c:v>45047.965277777781</c:v>
                </c:pt>
                <c:pt idx="13815">
                  <c:v>45047.96875</c:v>
                </c:pt>
                <c:pt idx="13816">
                  <c:v>45047.972222222219</c:v>
                </c:pt>
                <c:pt idx="13817">
                  <c:v>45047.975694444445</c:v>
                </c:pt>
                <c:pt idx="13818">
                  <c:v>45047.979166666664</c:v>
                </c:pt>
                <c:pt idx="13819">
                  <c:v>45047.982638888891</c:v>
                </c:pt>
                <c:pt idx="13820">
                  <c:v>45047.986111111109</c:v>
                </c:pt>
                <c:pt idx="13821">
                  <c:v>45047.989583333336</c:v>
                </c:pt>
                <c:pt idx="13822">
                  <c:v>45047.993055555555</c:v>
                </c:pt>
                <c:pt idx="13823">
                  <c:v>45047.996527777781</c:v>
                </c:pt>
                <c:pt idx="13824">
                  <c:v>45048</c:v>
                </c:pt>
                <c:pt idx="13825">
                  <c:v>45048.003472222219</c:v>
                </c:pt>
                <c:pt idx="13826">
                  <c:v>45048.006944444445</c:v>
                </c:pt>
                <c:pt idx="13827">
                  <c:v>45048.010416666664</c:v>
                </c:pt>
                <c:pt idx="13828">
                  <c:v>45048.013888888891</c:v>
                </c:pt>
                <c:pt idx="13829">
                  <c:v>45048.017361111109</c:v>
                </c:pt>
                <c:pt idx="13830">
                  <c:v>45048.020833333336</c:v>
                </c:pt>
                <c:pt idx="13831">
                  <c:v>45048.024305555555</c:v>
                </c:pt>
                <c:pt idx="13832">
                  <c:v>45048.027777777781</c:v>
                </c:pt>
                <c:pt idx="13833">
                  <c:v>45048.03125</c:v>
                </c:pt>
                <c:pt idx="13834">
                  <c:v>45048.034722222219</c:v>
                </c:pt>
                <c:pt idx="13835">
                  <c:v>45048.038194444445</c:v>
                </c:pt>
                <c:pt idx="13836">
                  <c:v>45048.041666666664</c:v>
                </c:pt>
                <c:pt idx="13837">
                  <c:v>45048.045138888891</c:v>
                </c:pt>
                <c:pt idx="13838">
                  <c:v>45048.048611111109</c:v>
                </c:pt>
                <c:pt idx="13839">
                  <c:v>45048.052083333336</c:v>
                </c:pt>
                <c:pt idx="13840">
                  <c:v>45048.055555555555</c:v>
                </c:pt>
                <c:pt idx="13841">
                  <c:v>45048.059027777781</c:v>
                </c:pt>
                <c:pt idx="13842">
                  <c:v>45048.0625</c:v>
                </c:pt>
                <c:pt idx="13843">
                  <c:v>45048.065972222219</c:v>
                </c:pt>
                <c:pt idx="13844">
                  <c:v>45048.069444444445</c:v>
                </c:pt>
                <c:pt idx="13845">
                  <c:v>45048.072916666664</c:v>
                </c:pt>
                <c:pt idx="13846">
                  <c:v>45048.076388888891</c:v>
                </c:pt>
                <c:pt idx="13847">
                  <c:v>45048.079861111109</c:v>
                </c:pt>
                <c:pt idx="13848">
                  <c:v>45048.083333333336</c:v>
                </c:pt>
                <c:pt idx="13849">
                  <c:v>45048.086805555555</c:v>
                </c:pt>
                <c:pt idx="13850">
                  <c:v>45048.090277777781</c:v>
                </c:pt>
                <c:pt idx="13851">
                  <c:v>45048.09375</c:v>
                </c:pt>
                <c:pt idx="13852">
                  <c:v>45048.097222222219</c:v>
                </c:pt>
                <c:pt idx="13853">
                  <c:v>45048.100694444445</c:v>
                </c:pt>
                <c:pt idx="13854">
                  <c:v>45048.104166666664</c:v>
                </c:pt>
                <c:pt idx="13855">
                  <c:v>45048.107638888891</c:v>
                </c:pt>
                <c:pt idx="13856">
                  <c:v>45048.111111111109</c:v>
                </c:pt>
                <c:pt idx="13857">
                  <c:v>45048.114583333336</c:v>
                </c:pt>
                <c:pt idx="13858">
                  <c:v>45048.118055555555</c:v>
                </c:pt>
                <c:pt idx="13859">
                  <c:v>45048.121527777781</c:v>
                </c:pt>
                <c:pt idx="13860">
                  <c:v>45048.125</c:v>
                </c:pt>
                <c:pt idx="13861">
                  <c:v>45048.128472222219</c:v>
                </c:pt>
                <c:pt idx="13862">
                  <c:v>45048.131944444445</c:v>
                </c:pt>
                <c:pt idx="13863">
                  <c:v>45048.135416666664</c:v>
                </c:pt>
                <c:pt idx="13864">
                  <c:v>45048.138888888891</c:v>
                </c:pt>
                <c:pt idx="13865">
                  <c:v>45048.142361111109</c:v>
                </c:pt>
                <c:pt idx="13866">
                  <c:v>45048.145833333336</c:v>
                </c:pt>
                <c:pt idx="13867">
                  <c:v>45048.149305555555</c:v>
                </c:pt>
                <c:pt idx="13868">
                  <c:v>45048.152777777781</c:v>
                </c:pt>
                <c:pt idx="13869">
                  <c:v>45048.15625</c:v>
                </c:pt>
                <c:pt idx="13870">
                  <c:v>45048.159722222219</c:v>
                </c:pt>
                <c:pt idx="13871">
                  <c:v>45048.163194444445</c:v>
                </c:pt>
                <c:pt idx="13872">
                  <c:v>45048.166666666664</c:v>
                </c:pt>
                <c:pt idx="13873">
                  <c:v>45048.170138888891</c:v>
                </c:pt>
                <c:pt idx="13874">
                  <c:v>45048.173611111109</c:v>
                </c:pt>
                <c:pt idx="13875">
                  <c:v>45048.177083333336</c:v>
                </c:pt>
                <c:pt idx="13876">
                  <c:v>45048.180555555555</c:v>
                </c:pt>
                <c:pt idx="13877">
                  <c:v>45048.184027777781</c:v>
                </c:pt>
                <c:pt idx="13878">
                  <c:v>45048.1875</c:v>
                </c:pt>
                <c:pt idx="13879">
                  <c:v>45048.190972222219</c:v>
                </c:pt>
                <c:pt idx="13880">
                  <c:v>45048.194444444445</c:v>
                </c:pt>
                <c:pt idx="13881">
                  <c:v>45048.197916666664</c:v>
                </c:pt>
                <c:pt idx="13882">
                  <c:v>45048.201388888891</c:v>
                </c:pt>
                <c:pt idx="13883">
                  <c:v>45048.204861111109</c:v>
                </c:pt>
                <c:pt idx="13884">
                  <c:v>45048.208333333336</c:v>
                </c:pt>
                <c:pt idx="13885">
                  <c:v>45048.211805555555</c:v>
                </c:pt>
                <c:pt idx="13886">
                  <c:v>45048.215277777781</c:v>
                </c:pt>
                <c:pt idx="13887">
                  <c:v>45048.21875</c:v>
                </c:pt>
                <c:pt idx="13888">
                  <c:v>45048.222222222219</c:v>
                </c:pt>
                <c:pt idx="13889">
                  <c:v>45048.225694444445</c:v>
                </c:pt>
                <c:pt idx="13890">
                  <c:v>45048.229166666664</c:v>
                </c:pt>
                <c:pt idx="13891">
                  <c:v>45048.232638888891</c:v>
                </c:pt>
                <c:pt idx="13892">
                  <c:v>45048.236111111109</c:v>
                </c:pt>
                <c:pt idx="13893">
                  <c:v>45048.239583333336</c:v>
                </c:pt>
                <c:pt idx="13894">
                  <c:v>45048.243055555555</c:v>
                </c:pt>
                <c:pt idx="13895">
                  <c:v>45048.246527777781</c:v>
                </c:pt>
                <c:pt idx="13896">
                  <c:v>45048.25</c:v>
                </c:pt>
                <c:pt idx="13897">
                  <c:v>45048.253472222219</c:v>
                </c:pt>
                <c:pt idx="13898">
                  <c:v>45048.256944444445</c:v>
                </c:pt>
                <c:pt idx="13899">
                  <c:v>45048.260416666664</c:v>
                </c:pt>
                <c:pt idx="13900">
                  <c:v>45048.263888888891</c:v>
                </c:pt>
                <c:pt idx="13901">
                  <c:v>45048.267361111109</c:v>
                </c:pt>
                <c:pt idx="13902">
                  <c:v>45048.270833333336</c:v>
                </c:pt>
                <c:pt idx="13903">
                  <c:v>45048.274305555555</c:v>
                </c:pt>
                <c:pt idx="13904">
                  <c:v>45048.277777777781</c:v>
                </c:pt>
                <c:pt idx="13905">
                  <c:v>45048.28125</c:v>
                </c:pt>
                <c:pt idx="13906">
                  <c:v>45048.284722222219</c:v>
                </c:pt>
                <c:pt idx="13907">
                  <c:v>45048.288194444445</c:v>
                </c:pt>
                <c:pt idx="13908">
                  <c:v>45048.291666666664</c:v>
                </c:pt>
                <c:pt idx="13909">
                  <c:v>45048.295138888891</c:v>
                </c:pt>
                <c:pt idx="13910">
                  <c:v>45048.298611111109</c:v>
                </c:pt>
                <c:pt idx="13911">
                  <c:v>45048.302083333336</c:v>
                </c:pt>
                <c:pt idx="13912">
                  <c:v>45048.305555555555</c:v>
                </c:pt>
                <c:pt idx="13913">
                  <c:v>45048.309027777781</c:v>
                </c:pt>
                <c:pt idx="13914">
                  <c:v>45048.3125</c:v>
                </c:pt>
                <c:pt idx="13915">
                  <c:v>45048.315972222219</c:v>
                </c:pt>
                <c:pt idx="13916">
                  <c:v>45048.319444444445</c:v>
                </c:pt>
                <c:pt idx="13917">
                  <c:v>45048.322916666664</c:v>
                </c:pt>
                <c:pt idx="13918">
                  <c:v>45048.326388888891</c:v>
                </c:pt>
                <c:pt idx="13919">
                  <c:v>45048.329861111109</c:v>
                </c:pt>
                <c:pt idx="13920">
                  <c:v>45048.333333333336</c:v>
                </c:pt>
                <c:pt idx="13921">
                  <c:v>45048.336805555555</c:v>
                </c:pt>
                <c:pt idx="13922">
                  <c:v>45048.340277777781</c:v>
                </c:pt>
                <c:pt idx="13923">
                  <c:v>45048.34375</c:v>
                </c:pt>
                <c:pt idx="13924">
                  <c:v>45048.347222222219</c:v>
                </c:pt>
                <c:pt idx="13925">
                  <c:v>45048.350694444445</c:v>
                </c:pt>
                <c:pt idx="13926">
                  <c:v>45048.354166666664</c:v>
                </c:pt>
                <c:pt idx="13927">
                  <c:v>45048.357638888891</c:v>
                </c:pt>
                <c:pt idx="13928">
                  <c:v>45048.361111111109</c:v>
                </c:pt>
                <c:pt idx="13929">
                  <c:v>45048.364583333336</c:v>
                </c:pt>
                <c:pt idx="13930">
                  <c:v>45048.368055555555</c:v>
                </c:pt>
                <c:pt idx="13931">
                  <c:v>45048.371527777781</c:v>
                </c:pt>
                <c:pt idx="13932">
                  <c:v>45048.375</c:v>
                </c:pt>
                <c:pt idx="13933">
                  <c:v>45048.378472222219</c:v>
                </c:pt>
                <c:pt idx="13934">
                  <c:v>45048.381944444445</c:v>
                </c:pt>
                <c:pt idx="13935">
                  <c:v>45048.385416666664</c:v>
                </c:pt>
                <c:pt idx="13936">
                  <c:v>45048.388888888891</c:v>
                </c:pt>
                <c:pt idx="13937">
                  <c:v>45048.392361111109</c:v>
                </c:pt>
                <c:pt idx="13938">
                  <c:v>45048.395833333336</c:v>
                </c:pt>
                <c:pt idx="13939">
                  <c:v>45048.399305555555</c:v>
                </c:pt>
                <c:pt idx="13940">
                  <c:v>45048.402777777781</c:v>
                </c:pt>
                <c:pt idx="13941">
                  <c:v>45048.40625</c:v>
                </c:pt>
                <c:pt idx="13942">
                  <c:v>45048.409722222219</c:v>
                </c:pt>
                <c:pt idx="13943">
                  <c:v>45048.413194444445</c:v>
                </c:pt>
                <c:pt idx="13944">
                  <c:v>45048.416666666664</c:v>
                </c:pt>
                <c:pt idx="13945">
                  <c:v>45048.420138888891</c:v>
                </c:pt>
                <c:pt idx="13946">
                  <c:v>45048.423611111109</c:v>
                </c:pt>
                <c:pt idx="13947">
                  <c:v>45048.427083333336</c:v>
                </c:pt>
                <c:pt idx="13948">
                  <c:v>45048.430555555555</c:v>
                </c:pt>
                <c:pt idx="13949">
                  <c:v>45048.434027777781</c:v>
                </c:pt>
                <c:pt idx="13950">
                  <c:v>45048.4375</c:v>
                </c:pt>
                <c:pt idx="13951">
                  <c:v>45048.440972222219</c:v>
                </c:pt>
                <c:pt idx="13952">
                  <c:v>45048.444444444445</c:v>
                </c:pt>
                <c:pt idx="13953">
                  <c:v>45048.447916666664</c:v>
                </c:pt>
                <c:pt idx="13954">
                  <c:v>45048.451388888891</c:v>
                </c:pt>
                <c:pt idx="13955">
                  <c:v>45048.454861111109</c:v>
                </c:pt>
                <c:pt idx="13956">
                  <c:v>45048.458333333336</c:v>
                </c:pt>
                <c:pt idx="13957">
                  <c:v>45048.461805555555</c:v>
                </c:pt>
                <c:pt idx="13958">
                  <c:v>45048.465277777781</c:v>
                </c:pt>
                <c:pt idx="13959">
                  <c:v>45048.46875</c:v>
                </c:pt>
                <c:pt idx="13960">
                  <c:v>45048.472222222219</c:v>
                </c:pt>
                <c:pt idx="13961">
                  <c:v>45048.475694444445</c:v>
                </c:pt>
                <c:pt idx="13962">
                  <c:v>45048.479166666664</c:v>
                </c:pt>
                <c:pt idx="13963">
                  <c:v>45048.482638888891</c:v>
                </c:pt>
                <c:pt idx="13964">
                  <c:v>45048.486111111109</c:v>
                </c:pt>
                <c:pt idx="13965">
                  <c:v>45048.489583333336</c:v>
                </c:pt>
                <c:pt idx="13966">
                  <c:v>45048.493055555555</c:v>
                </c:pt>
                <c:pt idx="13967">
                  <c:v>45048.496527777781</c:v>
                </c:pt>
                <c:pt idx="13968">
                  <c:v>45048.5</c:v>
                </c:pt>
                <c:pt idx="13969">
                  <c:v>45048.503472222219</c:v>
                </c:pt>
                <c:pt idx="13970">
                  <c:v>45048.506944444445</c:v>
                </c:pt>
                <c:pt idx="13971">
                  <c:v>45048.510416666664</c:v>
                </c:pt>
                <c:pt idx="13972">
                  <c:v>45048.513888888891</c:v>
                </c:pt>
                <c:pt idx="13973">
                  <c:v>45048.517361111109</c:v>
                </c:pt>
                <c:pt idx="13974">
                  <c:v>45048.520833333336</c:v>
                </c:pt>
                <c:pt idx="13975">
                  <c:v>45048.524305555555</c:v>
                </c:pt>
                <c:pt idx="13976">
                  <c:v>45048.527777777781</c:v>
                </c:pt>
                <c:pt idx="13977">
                  <c:v>45048.53125</c:v>
                </c:pt>
                <c:pt idx="13978">
                  <c:v>45048.534722222219</c:v>
                </c:pt>
                <c:pt idx="13979">
                  <c:v>45048.538194444445</c:v>
                </c:pt>
                <c:pt idx="13980">
                  <c:v>45048.541666666664</c:v>
                </c:pt>
                <c:pt idx="13981">
                  <c:v>45048.545138888891</c:v>
                </c:pt>
                <c:pt idx="13982">
                  <c:v>45048.548611111109</c:v>
                </c:pt>
                <c:pt idx="13983">
                  <c:v>45048.552083333336</c:v>
                </c:pt>
                <c:pt idx="13984">
                  <c:v>45048.555555555555</c:v>
                </c:pt>
                <c:pt idx="13985">
                  <c:v>45048.559027777781</c:v>
                </c:pt>
                <c:pt idx="13986">
                  <c:v>45048.5625</c:v>
                </c:pt>
                <c:pt idx="13987">
                  <c:v>45048.565972222219</c:v>
                </c:pt>
                <c:pt idx="13988">
                  <c:v>45048.569444444445</c:v>
                </c:pt>
                <c:pt idx="13989">
                  <c:v>45048.572916666664</c:v>
                </c:pt>
                <c:pt idx="13990">
                  <c:v>45048.576388888891</c:v>
                </c:pt>
                <c:pt idx="13991">
                  <c:v>45048.579861111109</c:v>
                </c:pt>
                <c:pt idx="13992">
                  <c:v>45048.583333333336</c:v>
                </c:pt>
                <c:pt idx="13993">
                  <c:v>45048.586805555555</c:v>
                </c:pt>
                <c:pt idx="13994">
                  <c:v>45048.590277777781</c:v>
                </c:pt>
                <c:pt idx="13995">
                  <c:v>45048.59375</c:v>
                </c:pt>
                <c:pt idx="13996">
                  <c:v>45048.597222222219</c:v>
                </c:pt>
                <c:pt idx="13997">
                  <c:v>45048.600694444445</c:v>
                </c:pt>
                <c:pt idx="13998">
                  <c:v>45048.604166666664</c:v>
                </c:pt>
                <c:pt idx="13999">
                  <c:v>45048.607638888891</c:v>
                </c:pt>
                <c:pt idx="14000">
                  <c:v>45048.611111111109</c:v>
                </c:pt>
                <c:pt idx="14001">
                  <c:v>45048.614583333336</c:v>
                </c:pt>
                <c:pt idx="14002">
                  <c:v>45048.618055555555</c:v>
                </c:pt>
                <c:pt idx="14003">
                  <c:v>45048.621527777781</c:v>
                </c:pt>
                <c:pt idx="14004">
                  <c:v>45048.625</c:v>
                </c:pt>
                <c:pt idx="14005">
                  <c:v>45048.628472222219</c:v>
                </c:pt>
                <c:pt idx="14006">
                  <c:v>45048.631944444445</c:v>
                </c:pt>
                <c:pt idx="14007">
                  <c:v>45048.635416666664</c:v>
                </c:pt>
                <c:pt idx="14008">
                  <c:v>45048.638888888891</c:v>
                </c:pt>
                <c:pt idx="14009">
                  <c:v>45048.642361111109</c:v>
                </c:pt>
                <c:pt idx="14010">
                  <c:v>45048.645833333336</c:v>
                </c:pt>
                <c:pt idx="14011">
                  <c:v>45048.649305555555</c:v>
                </c:pt>
                <c:pt idx="14012">
                  <c:v>45048.652777777781</c:v>
                </c:pt>
                <c:pt idx="14013">
                  <c:v>45048.65625</c:v>
                </c:pt>
                <c:pt idx="14014">
                  <c:v>45048.659722222219</c:v>
                </c:pt>
                <c:pt idx="14015">
                  <c:v>45048.663194444445</c:v>
                </c:pt>
                <c:pt idx="14016">
                  <c:v>45048.666666666664</c:v>
                </c:pt>
                <c:pt idx="14017">
                  <c:v>45048.670138888891</c:v>
                </c:pt>
                <c:pt idx="14018">
                  <c:v>45048.673611111109</c:v>
                </c:pt>
                <c:pt idx="14019">
                  <c:v>45048.677083333336</c:v>
                </c:pt>
                <c:pt idx="14020">
                  <c:v>45048.680555555555</c:v>
                </c:pt>
                <c:pt idx="14021">
                  <c:v>45048.684027777781</c:v>
                </c:pt>
                <c:pt idx="14022">
                  <c:v>45048.6875</c:v>
                </c:pt>
                <c:pt idx="14023">
                  <c:v>45048.690972222219</c:v>
                </c:pt>
                <c:pt idx="14024">
                  <c:v>45048.694444444445</c:v>
                </c:pt>
                <c:pt idx="14025">
                  <c:v>45048.697916666664</c:v>
                </c:pt>
                <c:pt idx="14026">
                  <c:v>45048.701388888891</c:v>
                </c:pt>
                <c:pt idx="14027">
                  <c:v>45048.704861111109</c:v>
                </c:pt>
                <c:pt idx="14028">
                  <c:v>45048.708333333336</c:v>
                </c:pt>
                <c:pt idx="14029">
                  <c:v>45048.711805555555</c:v>
                </c:pt>
                <c:pt idx="14030">
                  <c:v>45048.715277777781</c:v>
                </c:pt>
                <c:pt idx="14031">
                  <c:v>45048.71875</c:v>
                </c:pt>
                <c:pt idx="14032">
                  <c:v>45048.722222222219</c:v>
                </c:pt>
                <c:pt idx="14033">
                  <c:v>45048.725694444445</c:v>
                </c:pt>
                <c:pt idx="14034">
                  <c:v>45048.729166666664</c:v>
                </c:pt>
                <c:pt idx="14035">
                  <c:v>45048.732638888891</c:v>
                </c:pt>
                <c:pt idx="14036">
                  <c:v>45048.736111111109</c:v>
                </c:pt>
                <c:pt idx="14037">
                  <c:v>45048.739583333336</c:v>
                </c:pt>
                <c:pt idx="14038">
                  <c:v>45048.743055555555</c:v>
                </c:pt>
                <c:pt idx="14039">
                  <c:v>45048.746527777781</c:v>
                </c:pt>
                <c:pt idx="14040">
                  <c:v>45048.75</c:v>
                </c:pt>
                <c:pt idx="14041">
                  <c:v>45048.753472222219</c:v>
                </c:pt>
                <c:pt idx="14042">
                  <c:v>45048.756944444445</c:v>
                </c:pt>
                <c:pt idx="14043">
                  <c:v>45048.760416666664</c:v>
                </c:pt>
                <c:pt idx="14044">
                  <c:v>45048.763888888891</c:v>
                </c:pt>
                <c:pt idx="14045">
                  <c:v>45048.767361111109</c:v>
                </c:pt>
                <c:pt idx="14046">
                  <c:v>45048.770833333336</c:v>
                </c:pt>
                <c:pt idx="14047">
                  <c:v>45048.774305555555</c:v>
                </c:pt>
                <c:pt idx="14048">
                  <c:v>45048.777777777781</c:v>
                </c:pt>
                <c:pt idx="14049">
                  <c:v>45048.78125</c:v>
                </c:pt>
                <c:pt idx="14050">
                  <c:v>45048.784722222219</c:v>
                </c:pt>
                <c:pt idx="14051">
                  <c:v>45048.788194444445</c:v>
                </c:pt>
                <c:pt idx="14052">
                  <c:v>45048.791666666664</c:v>
                </c:pt>
                <c:pt idx="14053">
                  <c:v>45048.795138888891</c:v>
                </c:pt>
                <c:pt idx="14054">
                  <c:v>45048.798611111109</c:v>
                </c:pt>
                <c:pt idx="14055">
                  <c:v>45048.802083333336</c:v>
                </c:pt>
                <c:pt idx="14056">
                  <c:v>45048.805555555555</c:v>
                </c:pt>
                <c:pt idx="14057">
                  <c:v>45048.809027777781</c:v>
                </c:pt>
                <c:pt idx="14058">
                  <c:v>45048.8125</c:v>
                </c:pt>
                <c:pt idx="14059">
                  <c:v>45048.815972222219</c:v>
                </c:pt>
                <c:pt idx="14060">
                  <c:v>45048.819444444445</c:v>
                </c:pt>
                <c:pt idx="14061">
                  <c:v>45048.822916666664</c:v>
                </c:pt>
                <c:pt idx="14062">
                  <c:v>45048.826388888891</c:v>
                </c:pt>
                <c:pt idx="14063">
                  <c:v>45048.829861111109</c:v>
                </c:pt>
                <c:pt idx="14064">
                  <c:v>45048.833333333336</c:v>
                </c:pt>
                <c:pt idx="14065">
                  <c:v>45048.836805555555</c:v>
                </c:pt>
                <c:pt idx="14066">
                  <c:v>45048.840277777781</c:v>
                </c:pt>
                <c:pt idx="14067">
                  <c:v>45048.84375</c:v>
                </c:pt>
                <c:pt idx="14068">
                  <c:v>45048.847222222219</c:v>
                </c:pt>
                <c:pt idx="14069">
                  <c:v>45048.850694444445</c:v>
                </c:pt>
                <c:pt idx="14070">
                  <c:v>45048.854166666664</c:v>
                </c:pt>
                <c:pt idx="14071">
                  <c:v>45048.857638888891</c:v>
                </c:pt>
                <c:pt idx="14072">
                  <c:v>45048.861111111109</c:v>
                </c:pt>
                <c:pt idx="14073">
                  <c:v>45048.864583333336</c:v>
                </c:pt>
                <c:pt idx="14074">
                  <c:v>45048.868055555555</c:v>
                </c:pt>
                <c:pt idx="14075">
                  <c:v>45048.871527777781</c:v>
                </c:pt>
                <c:pt idx="14076">
                  <c:v>45048.875</c:v>
                </c:pt>
                <c:pt idx="14077">
                  <c:v>45048.878472222219</c:v>
                </c:pt>
                <c:pt idx="14078">
                  <c:v>45048.881944444445</c:v>
                </c:pt>
                <c:pt idx="14079">
                  <c:v>45048.885416666664</c:v>
                </c:pt>
                <c:pt idx="14080">
                  <c:v>45048.888888888891</c:v>
                </c:pt>
                <c:pt idx="14081">
                  <c:v>45048.892361111109</c:v>
                </c:pt>
                <c:pt idx="14082">
                  <c:v>45048.895833333336</c:v>
                </c:pt>
                <c:pt idx="14083">
                  <c:v>45048.899305555555</c:v>
                </c:pt>
                <c:pt idx="14084">
                  <c:v>45048.902777777781</c:v>
                </c:pt>
                <c:pt idx="14085">
                  <c:v>45048.90625</c:v>
                </c:pt>
                <c:pt idx="14086">
                  <c:v>45048.909722222219</c:v>
                </c:pt>
                <c:pt idx="14087">
                  <c:v>45048.913194444445</c:v>
                </c:pt>
                <c:pt idx="14088">
                  <c:v>45048.916666666664</c:v>
                </c:pt>
                <c:pt idx="14089">
                  <c:v>45048.920138888891</c:v>
                </c:pt>
                <c:pt idx="14090">
                  <c:v>45048.923611111109</c:v>
                </c:pt>
                <c:pt idx="14091">
                  <c:v>45048.927083333336</c:v>
                </c:pt>
                <c:pt idx="14092">
                  <c:v>45048.930555555555</c:v>
                </c:pt>
                <c:pt idx="14093">
                  <c:v>45048.934027777781</c:v>
                </c:pt>
                <c:pt idx="14094">
                  <c:v>45048.9375</c:v>
                </c:pt>
                <c:pt idx="14095">
                  <c:v>45048.940972222219</c:v>
                </c:pt>
                <c:pt idx="14096">
                  <c:v>45048.944444444445</c:v>
                </c:pt>
                <c:pt idx="14097">
                  <c:v>45048.947916666664</c:v>
                </c:pt>
                <c:pt idx="14098">
                  <c:v>45048.951388888891</c:v>
                </c:pt>
                <c:pt idx="14099">
                  <c:v>45048.954861111109</c:v>
                </c:pt>
                <c:pt idx="14100">
                  <c:v>45048.958333333336</c:v>
                </c:pt>
                <c:pt idx="14101">
                  <c:v>45048.961805555555</c:v>
                </c:pt>
                <c:pt idx="14102">
                  <c:v>45048.965277777781</c:v>
                </c:pt>
                <c:pt idx="14103">
                  <c:v>45048.96875</c:v>
                </c:pt>
                <c:pt idx="14104">
                  <c:v>45048.972222222219</c:v>
                </c:pt>
                <c:pt idx="14105">
                  <c:v>45048.975694444445</c:v>
                </c:pt>
                <c:pt idx="14106">
                  <c:v>45048.979166666664</c:v>
                </c:pt>
                <c:pt idx="14107">
                  <c:v>45048.982638888891</c:v>
                </c:pt>
                <c:pt idx="14108">
                  <c:v>45048.986111111109</c:v>
                </c:pt>
                <c:pt idx="14109">
                  <c:v>45048.989583333336</c:v>
                </c:pt>
                <c:pt idx="14110">
                  <c:v>45048.993055555555</c:v>
                </c:pt>
                <c:pt idx="14111">
                  <c:v>45048.996527777781</c:v>
                </c:pt>
                <c:pt idx="14112">
                  <c:v>45049</c:v>
                </c:pt>
                <c:pt idx="14113">
                  <c:v>45049.003472222219</c:v>
                </c:pt>
                <c:pt idx="14114">
                  <c:v>45049.006944444445</c:v>
                </c:pt>
                <c:pt idx="14115">
                  <c:v>45049.010416666664</c:v>
                </c:pt>
                <c:pt idx="14116">
                  <c:v>45049.013888888891</c:v>
                </c:pt>
                <c:pt idx="14117">
                  <c:v>45049.017361111109</c:v>
                </c:pt>
                <c:pt idx="14118">
                  <c:v>45049.020833333336</c:v>
                </c:pt>
                <c:pt idx="14119">
                  <c:v>45049.024305555555</c:v>
                </c:pt>
                <c:pt idx="14120">
                  <c:v>45049.027777777781</c:v>
                </c:pt>
                <c:pt idx="14121">
                  <c:v>45049.03125</c:v>
                </c:pt>
                <c:pt idx="14122">
                  <c:v>45049.034722222219</c:v>
                </c:pt>
                <c:pt idx="14123">
                  <c:v>45049.038194444445</c:v>
                </c:pt>
                <c:pt idx="14124">
                  <c:v>45049.041666666664</c:v>
                </c:pt>
                <c:pt idx="14125">
                  <c:v>45049.045138888891</c:v>
                </c:pt>
                <c:pt idx="14126">
                  <c:v>45049.048611111109</c:v>
                </c:pt>
                <c:pt idx="14127">
                  <c:v>45049.052083333336</c:v>
                </c:pt>
                <c:pt idx="14128">
                  <c:v>45049.055555555555</c:v>
                </c:pt>
                <c:pt idx="14129">
                  <c:v>45049.059027777781</c:v>
                </c:pt>
                <c:pt idx="14130">
                  <c:v>45049.0625</c:v>
                </c:pt>
                <c:pt idx="14131">
                  <c:v>45049.065972222219</c:v>
                </c:pt>
                <c:pt idx="14132">
                  <c:v>45049.069444444445</c:v>
                </c:pt>
                <c:pt idx="14133">
                  <c:v>45049.072916666664</c:v>
                </c:pt>
                <c:pt idx="14134">
                  <c:v>45049.076388888891</c:v>
                </c:pt>
                <c:pt idx="14135">
                  <c:v>45049.079861111109</c:v>
                </c:pt>
                <c:pt idx="14136">
                  <c:v>45049.083333333336</c:v>
                </c:pt>
                <c:pt idx="14137">
                  <c:v>45049.086805555555</c:v>
                </c:pt>
                <c:pt idx="14138">
                  <c:v>45049.090277777781</c:v>
                </c:pt>
                <c:pt idx="14139">
                  <c:v>45049.09375</c:v>
                </c:pt>
                <c:pt idx="14140">
                  <c:v>45049.097222222219</c:v>
                </c:pt>
                <c:pt idx="14141">
                  <c:v>45049.100694444445</c:v>
                </c:pt>
                <c:pt idx="14142">
                  <c:v>45049.104166666664</c:v>
                </c:pt>
                <c:pt idx="14143">
                  <c:v>45049.107638888891</c:v>
                </c:pt>
                <c:pt idx="14144">
                  <c:v>45049.111111111109</c:v>
                </c:pt>
                <c:pt idx="14145">
                  <c:v>45049.114583333336</c:v>
                </c:pt>
                <c:pt idx="14146">
                  <c:v>45049.118055555555</c:v>
                </c:pt>
                <c:pt idx="14147">
                  <c:v>45049.121527777781</c:v>
                </c:pt>
                <c:pt idx="14148">
                  <c:v>45049.125</c:v>
                </c:pt>
                <c:pt idx="14149">
                  <c:v>45049.128472222219</c:v>
                </c:pt>
                <c:pt idx="14150">
                  <c:v>45049.131944444445</c:v>
                </c:pt>
                <c:pt idx="14151">
                  <c:v>45049.135416666664</c:v>
                </c:pt>
                <c:pt idx="14152">
                  <c:v>45049.138888888891</c:v>
                </c:pt>
                <c:pt idx="14153">
                  <c:v>45049.142361111109</c:v>
                </c:pt>
                <c:pt idx="14154">
                  <c:v>45049.145833333336</c:v>
                </c:pt>
                <c:pt idx="14155">
                  <c:v>45049.149305555555</c:v>
                </c:pt>
                <c:pt idx="14156">
                  <c:v>45049.152777777781</c:v>
                </c:pt>
                <c:pt idx="14157">
                  <c:v>45049.15625</c:v>
                </c:pt>
                <c:pt idx="14158">
                  <c:v>45049.159722222219</c:v>
                </c:pt>
                <c:pt idx="14159">
                  <c:v>45049.163194444445</c:v>
                </c:pt>
                <c:pt idx="14160">
                  <c:v>45049.166666666664</c:v>
                </c:pt>
                <c:pt idx="14161">
                  <c:v>45049.170138888891</c:v>
                </c:pt>
                <c:pt idx="14162">
                  <c:v>45049.173611111109</c:v>
                </c:pt>
                <c:pt idx="14163">
                  <c:v>45049.177083333336</c:v>
                </c:pt>
                <c:pt idx="14164">
                  <c:v>45049.180555555555</c:v>
                </c:pt>
                <c:pt idx="14165">
                  <c:v>45049.184027777781</c:v>
                </c:pt>
                <c:pt idx="14166">
                  <c:v>45049.1875</c:v>
                </c:pt>
                <c:pt idx="14167">
                  <c:v>45049.190972222219</c:v>
                </c:pt>
                <c:pt idx="14168">
                  <c:v>45049.194444444445</c:v>
                </c:pt>
                <c:pt idx="14169">
                  <c:v>45049.197916666664</c:v>
                </c:pt>
                <c:pt idx="14170">
                  <c:v>45049.201388888891</c:v>
                </c:pt>
                <c:pt idx="14171">
                  <c:v>45049.204861111109</c:v>
                </c:pt>
                <c:pt idx="14172">
                  <c:v>45049.208333333336</c:v>
                </c:pt>
                <c:pt idx="14173">
                  <c:v>45049.211805555555</c:v>
                </c:pt>
                <c:pt idx="14174">
                  <c:v>45049.215277777781</c:v>
                </c:pt>
                <c:pt idx="14175">
                  <c:v>45049.21875</c:v>
                </c:pt>
                <c:pt idx="14176">
                  <c:v>45049.222222222219</c:v>
                </c:pt>
                <c:pt idx="14177">
                  <c:v>45049.225694444445</c:v>
                </c:pt>
                <c:pt idx="14178">
                  <c:v>45049.229166666664</c:v>
                </c:pt>
                <c:pt idx="14179">
                  <c:v>45049.232638888891</c:v>
                </c:pt>
                <c:pt idx="14180">
                  <c:v>45049.236111111109</c:v>
                </c:pt>
                <c:pt idx="14181">
                  <c:v>45049.239583333336</c:v>
                </c:pt>
                <c:pt idx="14182">
                  <c:v>45049.243055555555</c:v>
                </c:pt>
                <c:pt idx="14183">
                  <c:v>45049.246527777781</c:v>
                </c:pt>
                <c:pt idx="14184">
                  <c:v>45049.25</c:v>
                </c:pt>
                <c:pt idx="14185">
                  <c:v>45049.253472222219</c:v>
                </c:pt>
                <c:pt idx="14186">
                  <c:v>45049.256944444445</c:v>
                </c:pt>
                <c:pt idx="14187">
                  <c:v>45049.260416666664</c:v>
                </c:pt>
                <c:pt idx="14188">
                  <c:v>45049.263888888891</c:v>
                </c:pt>
                <c:pt idx="14189">
                  <c:v>45049.267361111109</c:v>
                </c:pt>
                <c:pt idx="14190">
                  <c:v>45049.270833333336</c:v>
                </c:pt>
                <c:pt idx="14191">
                  <c:v>45049.274305555555</c:v>
                </c:pt>
                <c:pt idx="14192">
                  <c:v>45049.277777777781</c:v>
                </c:pt>
                <c:pt idx="14193">
                  <c:v>45049.28125</c:v>
                </c:pt>
                <c:pt idx="14194">
                  <c:v>45049.284722222219</c:v>
                </c:pt>
                <c:pt idx="14195">
                  <c:v>45049.288194444445</c:v>
                </c:pt>
                <c:pt idx="14196">
                  <c:v>45049.291666666664</c:v>
                </c:pt>
                <c:pt idx="14197">
                  <c:v>45049.295138888891</c:v>
                </c:pt>
                <c:pt idx="14198">
                  <c:v>45049.298611111109</c:v>
                </c:pt>
                <c:pt idx="14199">
                  <c:v>45049.302083333336</c:v>
                </c:pt>
                <c:pt idx="14200">
                  <c:v>45049.305555555555</c:v>
                </c:pt>
                <c:pt idx="14201">
                  <c:v>45049.309027777781</c:v>
                </c:pt>
                <c:pt idx="14202">
                  <c:v>45049.3125</c:v>
                </c:pt>
                <c:pt idx="14203">
                  <c:v>45049.315972222219</c:v>
                </c:pt>
                <c:pt idx="14204">
                  <c:v>45049.319444444445</c:v>
                </c:pt>
                <c:pt idx="14205">
                  <c:v>45049.322916666664</c:v>
                </c:pt>
                <c:pt idx="14206">
                  <c:v>45049.326388888891</c:v>
                </c:pt>
                <c:pt idx="14207">
                  <c:v>45049.329861111109</c:v>
                </c:pt>
                <c:pt idx="14208">
                  <c:v>45049.333333333336</c:v>
                </c:pt>
                <c:pt idx="14209">
                  <c:v>45049.336805555555</c:v>
                </c:pt>
                <c:pt idx="14210">
                  <c:v>45049.340277777781</c:v>
                </c:pt>
                <c:pt idx="14211">
                  <c:v>45049.34375</c:v>
                </c:pt>
                <c:pt idx="14212">
                  <c:v>45049.347222222219</c:v>
                </c:pt>
                <c:pt idx="14213">
                  <c:v>45049.350694444445</c:v>
                </c:pt>
                <c:pt idx="14214">
                  <c:v>45049.354166666664</c:v>
                </c:pt>
                <c:pt idx="14215">
                  <c:v>45049.357638888891</c:v>
                </c:pt>
                <c:pt idx="14216">
                  <c:v>45049.361111111109</c:v>
                </c:pt>
                <c:pt idx="14217">
                  <c:v>45049.364583333336</c:v>
                </c:pt>
                <c:pt idx="14218">
                  <c:v>45049.368055555555</c:v>
                </c:pt>
                <c:pt idx="14219">
                  <c:v>45049.371527777781</c:v>
                </c:pt>
                <c:pt idx="14220">
                  <c:v>45049.375</c:v>
                </c:pt>
                <c:pt idx="14221">
                  <c:v>45049.378472222219</c:v>
                </c:pt>
                <c:pt idx="14222">
                  <c:v>45049.381944444445</c:v>
                </c:pt>
                <c:pt idx="14223">
                  <c:v>45049.385416666664</c:v>
                </c:pt>
                <c:pt idx="14224">
                  <c:v>45049.388888888891</c:v>
                </c:pt>
                <c:pt idx="14225">
                  <c:v>45049.392361111109</c:v>
                </c:pt>
                <c:pt idx="14226">
                  <c:v>45049.395833333336</c:v>
                </c:pt>
                <c:pt idx="14227">
                  <c:v>45049.399305555555</c:v>
                </c:pt>
                <c:pt idx="14228">
                  <c:v>45049.402777777781</c:v>
                </c:pt>
                <c:pt idx="14229">
                  <c:v>45049.40625</c:v>
                </c:pt>
                <c:pt idx="14230">
                  <c:v>45049.409722222219</c:v>
                </c:pt>
                <c:pt idx="14231">
                  <c:v>45049.413194444445</c:v>
                </c:pt>
                <c:pt idx="14232">
                  <c:v>45049.416666666664</c:v>
                </c:pt>
                <c:pt idx="14233">
                  <c:v>45049.420138888891</c:v>
                </c:pt>
                <c:pt idx="14234">
                  <c:v>45049.423611111109</c:v>
                </c:pt>
                <c:pt idx="14235">
                  <c:v>45049.427083333336</c:v>
                </c:pt>
                <c:pt idx="14236">
                  <c:v>45049.430555555555</c:v>
                </c:pt>
                <c:pt idx="14237">
                  <c:v>45049.434027777781</c:v>
                </c:pt>
                <c:pt idx="14238">
                  <c:v>45049.4375</c:v>
                </c:pt>
                <c:pt idx="14239">
                  <c:v>45049.440972222219</c:v>
                </c:pt>
                <c:pt idx="14240">
                  <c:v>45049.444444444445</c:v>
                </c:pt>
                <c:pt idx="14241">
                  <c:v>45049.447916666664</c:v>
                </c:pt>
                <c:pt idx="14242">
                  <c:v>45049.451388888891</c:v>
                </c:pt>
                <c:pt idx="14243">
                  <c:v>45049.454861111109</c:v>
                </c:pt>
                <c:pt idx="14244">
                  <c:v>45049.458333333336</c:v>
                </c:pt>
                <c:pt idx="14245">
                  <c:v>45049.461805555555</c:v>
                </c:pt>
                <c:pt idx="14246">
                  <c:v>45049.465277777781</c:v>
                </c:pt>
                <c:pt idx="14247">
                  <c:v>45049.46875</c:v>
                </c:pt>
                <c:pt idx="14248">
                  <c:v>45049.472222222219</c:v>
                </c:pt>
                <c:pt idx="14249">
                  <c:v>45049.475694444445</c:v>
                </c:pt>
                <c:pt idx="14250">
                  <c:v>45049.479166666664</c:v>
                </c:pt>
                <c:pt idx="14251">
                  <c:v>45049.482638888891</c:v>
                </c:pt>
                <c:pt idx="14252">
                  <c:v>45049.486111111109</c:v>
                </c:pt>
                <c:pt idx="14253">
                  <c:v>45049.489583333336</c:v>
                </c:pt>
                <c:pt idx="14254">
                  <c:v>45049.493055555555</c:v>
                </c:pt>
                <c:pt idx="14255">
                  <c:v>45049.496527777781</c:v>
                </c:pt>
                <c:pt idx="14256">
                  <c:v>45049.5</c:v>
                </c:pt>
                <c:pt idx="14257">
                  <c:v>45049.503472222219</c:v>
                </c:pt>
                <c:pt idx="14258">
                  <c:v>45049.506944444445</c:v>
                </c:pt>
                <c:pt idx="14259">
                  <c:v>45049.510416666664</c:v>
                </c:pt>
                <c:pt idx="14260">
                  <c:v>45049.513888888891</c:v>
                </c:pt>
                <c:pt idx="14261">
                  <c:v>45049.517361111109</c:v>
                </c:pt>
                <c:pt idx="14262">
                  <c:v>45049.520833333336</c:v>
                </c:pt>
                <c:pt idx="14263">
                  <c:v>45049.524305555555</c:v>
                </c:pt>
                <c:pt idx="14264">
                  <c:v>45049.527777777781</c:v>
                </c:pt>
                <c:pt idx="14265">
                  <c:v>45049.53125</c:v>
                </c:pt>
                <c:pt idx="14266">
                  <c:v>45049.534722222219</c:v>
                </c:pt>
                <c:pt idx="14267">
                  <c:v>45049.538194444445</c:v>
                </c:pt>
                <c:pt idx="14268">
                  <c:v>45049.541666666664</c:v>
                </c:pt>
                <c:pt idx="14269">
                  <c:v>45049.545138888891</c:v>
                </c:pt>
                <c:pt idx="14270">
                  <c:v>45049.548611111109</c:v>
                </c:pt>
                <c:pt idx="14271">
                  <c:v>45049.552083333336</c:v>
                </c:pt>
                <c:pt idx="14272">
                  <c:v>45049.555555555555</c:v>
                </c:pt>
                <c:pt idx="14273">
                  <c:v>45049.559027777781</c:v>
                </c:pt>
                <c:pt idx="14274">
                  <c:v>45049.5625</c:v>
                </c:pt>
                <c:pt idx="14275">
                  <c:v>45049.565972222219</c:v>
                </c:pt>
                <c:pt idx="14276">
                  <c:v>45049.569444444445</c:v>
                </c:pt>
                <c:pt idx="14277">
                  <c:v>45049.572916666664</c:v>
                </c:pt>
                <c:pt idx="14278">
                  <c:v>45049.576388888891</c:v>
                </c:pt>
                <c:pt idx="14279">
                  <c:v>45049.579861111109</c:v>
                </c:pt>
                <c:pt idx="14280">
                  <c:v>45049.583333333336</c:v>
                </c:pt>
                <c:pt idx="14281">
                  <c:v>45049.586805555555</c:v>
                </c:pt>
                <c:pt idx="14282">
                  <c:v>45049.590277777781</c:v>
                </c:pt>
                <c:pt idx="14283">
                  <c:v>45049.59375</c:v>
                </c:pt>
                <c:pt idx="14284">
                  <c:v>45049.597222222219</c:v>
                </c:pt>
                <c:pt idx="14285">
                  <c:v>45049.600694444445</c:v>
                </c:pt>
                <c:pt idx="14286">
                  <c:v>45049.604166666664</c:v>
                </c:pt>
                <c:pt idx="14287">
                  <c:v>45049.607638888891</c:v>
                </c:pt>
                <c:pt idx="14288">
                  <c:v>45049.611111111109</c:v>
                </c:pt>
                <c:pt idx="14289">
                  <c:v>45049.614583333336</c:v>
                </c:pt>
                <c:pt idx="14290">
                  <c:v>45049.618055555555</c:v>
                </c:pt>
                <c:pt idx="14291">
                  <c:v>45049.621527777781</c:v>
                </c:pt>
                <c:pt idx="14292">
                  <c:v>45049.625</c:v>
                </c:pt>
                <c:pt idx="14293">
                  <c:v>45049.628472222219</c:v>
                </c:pt>
                <c:pt idx="14294">
                  <c:v>45049.631944444445</c:v>
                </c:pt>
                <c:pt idx="14295">
                  <c:v>45049.635416666664</c:v>
                </c:pt>
                <c:pt idx="14296">
                  <c:v>45049.638888888891</c:v>
                </c:pt>
                <c:pt idx="14297">
                  <c:v>45049.642361111109</c:v>
                </c:pt>
                <c:pt idx="14298">
                  <c:v>45049.645833333336</c:v>
                </c:pt>
                <c:pt idx="14299">
                  <c:v>45049.649305555555</c:v>
                </c:pt>
                <c:pt idx="14300">
                  <c:v>45049.652777777781</c:v>
                </c:pt>
                <c:pt idx="14301">
                  <c:v>45049.65625</c:v>
                </c:pt>
                <c:pt idx="14302">
                  <c:v>45049.659722222219</c:v>
                </c:pt>
                <c:pt idx="14303">
                  <c:v>45049.663194444445</c:v>
                </c:pt>
                <c:pt idx="14304">
                  <c:v>45049.666666666664</c:v>
                </c:pt>
                <c:pt idx="14305">
                  <c:v>45049.670138888891</c:v>
                </c:pt>
                <c:pt idx="14306">
                  <c:v>45049.673611111109</c:v>
                </c:pt>
                <c:pt idx="14307">
                  <c:v>45049.677083333336</c:v>
                </c:pt>
                <c:pt idx="14308">
                  <c:v>45049.680555555555</c:v>
                </c:pt>
                <c:pt idx="14309">
                  <c:v>45049.684027777781</c:v>
                </c:pt>
                <c:pt idx="14310">
                  <c:v>45049.6875</c:v>
                </c:pt>
                <c:pt idx="14311">
                  <c:v>45049.690972222219</c:v>
                </c:pt>
                <c:pt idx="14312">
                  <c:v>45049.694444444445</c:v>
                </c:pt>
                <c:pt idx="14313">
                  <c:v>45049.697916666664</c:v>
                </c:pt>
                <c:pt idx="14314">
                  <c:v>45049.701388888891</c:v>
                </c:pt>
                <c:pt idx="14315">
                  <c:v>45049.704861111109</c:v>
                </c:pt>
                <c:pt idx="14316">
                  <c:v>45049.708333333336</c:v>
                </c:pt>
                <c:pt idx="14317">
                  <c:v>45049.711805555555</c:v>
                </c:pt>
                <c:pt idx="14318">
                  <c:v>45049.715277777781</c:v>
                </c:pt>
                <c:pt idx="14319">
                  <c:v>45049.71875</c:v>
                </c:pt>
                <c:pt idx="14320">
                  <c:v>45049.722222222219</c:v>
                </c:pt>
                <c:pt idx="14321">
                  <c:v>45049.725694444445</c:v>
                </c:pt>
                <c:pt idx="14322">
                  <c:v>45049.729166666664</c:v>
                </c:pt>
                <c:pt idx="14323">
                  <c:v>45049.732638888891</c:v>
                </c:pt>
                <c:pt idx="14324">
                  <c:v>45049.736111111109</c:v>
                </c:pt>
                <c:pt idx="14325">
                  <c:v>45049.739583333336</c:v>
                </c:pt>
                <c:pt idx="14326">
                  <c:v>45049.743055555555</c:v>
                </c:pt>
                <c:pt idx="14327">
                  <c:v>45049.746527777781</c:v>
                </c:pt>
                <c:pt idx="14328">
                  <c:v>45049.75</c:v>
                </c:pt>
                <c:pt idx="14329">
                  <c:v>45049.753472222219</c:v>
                </c:pt>
                <c:pt idx="14330">
                  <c:v>45049.756944444445</c:v>
                </c:pt>
                <c:pt idx="14331">
                  <c:v>45049.760416666664</c:v>
                </c:pt>
                <c:pt idx="14332">
                  <c:v>45049.763888888891</c:v>
                </c:pt>
                <c:pt idx="14333">
                  <c:v>45049.767361111109</c:v>
                </c:pt>
                <c:pt idx="14334">
                  <c:v>45049.770833333336</c:v>
                </c:pt>
                <c:pt idx="14335">
                  <c:v>45049.774305555555</c:v>
                </c:pt>
                <c:pt idx="14336">
                  <c:v>45049.777777777781</c:v>
                </c:pt>
                <c:pt idx="14337">
                  <c:v>45049.78125</c:v>
                </c:pt>
                <c:pt idx="14338">
                  <c:v>45049.784722222219</c:v>
                </c:pt>
                <c:pt idx="14339">
                  <c:v>45049.788194444445</c:v>
                </c:pt>
                <c:pt idx="14340">
                  <c:v>45049.791666666664</c:v>
                </c:pt>
                <c:pt idx="14341">
                  <c:v>45049.795138888891</c:v>
                </c:pt>
                <c:pt idx="14342">
                  <c:v>45049.798611111109</c:v>
                </c:pt>
                <c:pt idx="14343">
                  <c:v>45049.802083333336</c:v>
                </c:pt>
                <c:pt idx="14344">
                  <c:v>45049.805555555555</c:v>
                </c:pt>
                <c:pt idx="14345">
                  <c:v>45049.809027777781</c:v>
                </c:pt>
                <c:pt idx="14346">
                  <c:v>45049.8125</c:v>
                </c:pt>
                <c:pt idx="14347">
                  <c:v>45049.815972222219</c:v>
                </c:pt>
                <c:pt idx="14348">
                  <c:v>45049.819444444445</c:v>
                </c:pt>
                <c:pt idx="14349">
                  <c:v>45049.822916666664</c:v>
                </c:pt>
                <c:pt idx="14350">
                  <c:v>45049.826388888891</c:v>
                </c:pt>
                <c:pt idx="14351">
                  <c:v>45049.829861111109</c:v>
                </c:pt>
                <c:pt idx="14352">
                  <c:v>45049.833333333336</c:v>
                </c:pt>
                <c:pt idx="14353">
                  <c:v>45049.836805555555</c:v>
                </c:pt>
                <c:pt idx="14354">
                  <c:v>45049.840277777781</c:v>
                </c:pt>
                <c:pt idx="14355">
                  <c:v>45049.84375</c:v>
                </c:pt>
                <c:pt idx="14356">
                  <c:v>45049.847222222219</c:v>
                </c:pt>
                <c:pt idx="14357">
                  <c:v>45049.850694444445</c:v>
                </c:pt>
                <c:pt idx="14358">
                  <c:v>45049.854166666664</c:v>
                </c:pt>
                <c:pt idx="14359">
                  <c:v>45049.857638888891</c:v>
                </c:pt>
                <c:pt idx="14360">
                  <c:v>45049.861111111109</c:v>
                </c:pt>
                <c:pt idx="14361">
                  <c:v>45049.864583333336</c:v>
                </c:pt>
                <c:pt idx="14362">
                  <c:v>45049.868055555555</c:v>
                </c:pt>
                <c:pt idx="14363">
                  <c:v>45049.871527777781</c:v>
                </c:pt>
                <c:pt idx="14364">
                  <c:v>45049.875</c:v>
                </c:pt>
                <c:pt idx="14365">
                  <c:v>45049.878472222219</c:v>
                </c:pt>
                <c:pt idx="14366">
                  <c:v>45049.881944444445</c:v>
                </c:pt>
                <c:pt idx="14367">
                  <c:v>45049.885416666664</c:v>
                </c:pt>
                <c:pt idx="14368">
                  <c:v>45049.888888888891</c:v>
                </c:pt>
                <c:pt idx="14369">
                  <c:v>45049.892361111109</c:v>
                </c:pt>
                <c:pt idx="14370">
                  <c:v>45049.895833333336</c:v>
                </c:pt>
                <c:pt idx="14371">
                  <c:v>45049.899305555555</c:v>
                </c:pt>
                <c:pt idx="14372">
                  <c:v>45049.902777777781</c:v>
                </c:pt>
                <c:pt idx="14373">
                  <c:v>45049.90625</c:v>
                </c:pt>
                <c:pt idx="14374">
                  <c:v>45049.909722222219</c:v>
                </c:pt>
                <c:pt idx="14375">
                  <c:v>45049.913194444445</c:v>
                </c:pt>
                <c:pt idx="14376">
                  <c:v>45049.916666666664</c:v>
                </c:pt>
                <c:pt idx="14377">
                  <c:v>45049.920138888891</c:v>
                </c:pt>
                <c:pt idx="14378">
                  <c:v>45049.923611111109</c:v>
                </c:pt>
                <c:pt idx="14379">
                  <c:v>45049.927083333336</c:v>
                </c:pt>
                <c:pt idx="14380">
                  <c:v>45049.930555555555</c:v>
                </c:pt>
                <c:pt idx="14381">
                  <c:v>45049.934027777781</c:v>
                </c:pt>
                <c:pt idx="14382">
                  <c:v>45049.9375</c:v>
                </c:pt>
                <c:pt idx="14383">
                  <c:v>45049.940972222219</c:v>
                </c:pt>
                <c:pt idx="14384">
                  <c:v>45049.944444444445</c:v>
                </c:pt>
                <c:pt idx="14385">
                  <c:v>45049.947916666664</c:v>
                </c:pt>
                <c:pt idx="14386">
                  <c:v>45049.951388888891</c:v>
                </c:pt>
                <c:pt idx="14387">
                  <c:v>45049.954861111109</c:v>
                </c:pt>
                <c:pt idx="14388">
                  <c:v>45049.958333333336</c:v>
                </c:pt>
                <c:pt idx="14389">
                  <c:v>45049.961805555555</c:v>
                </c:pt>
                <c:pt idx="14390">
                  <c:v>45049.965277777781</c:v>
                </c:pt>
                <c:pt idx="14391">
                  <c:v>45049.96875</c:v>
                </c:pt>
                <c:pt idx="14392">
                  <c:v>45049.972222222219</c:v>
                </c:pt>
                <c:pt idx="14393">
                  <c:v>45049.975694444445</c:v>
                </c:pt>
                <c:pt idx="14394">
                  <c:v>45049.979166666664</c:v>
                </c:pt>
                <c:pt idx="14395">
                  <c:v>45049.982638888891</c:v>
                </c:pt>
                <c:pt idx="14396">
                  <c:v>45049.986111111109</c:v>
                </c:pt>
                <c:pt idx="14397">
                  <c:v>45049.989583333336</c:v>
                </c:pt>
                <c:pt idx="14398">
                  <c:v>45049.993055555555</c:v>
                </c:pt>
                <c:pt idx="14399">
                  <c:v>45049.996527777781</c:v>
                </c:pt>
                <c:pt idx="14400">
                  <c:v>45050</c:v>
                </c:pt>
                <c:pt idx="14401">
                  <c:v>45050.003472222219</c:v>
                </c:pt>
                <c:pt idx="14402">
                  <c:v>45050.006944444445</c:v>
                </c:pt>
                <c:pt idx="14403">
                  <c:v>45050.010416666664</c:v>
                </c:pt>
                <c:pt idx="14404">
                  <c:v>45050.013888888891</c:v>
                </c:pt>
                <c:pt idx="14405">
                  <c:v>45050.017361111109</c:v>
                </c:pt>
                <c:pt idx="14406">
                  <c:v>45050.020833333336</c:v>
                </c:pt>
                <c:pt idx="14407">
                  <c:v>45050.024305555555</c:v>
                </c:pt>
                <c:pt idx="14408">
                  <c:v>45050.027777777781</c:v>
                </c:pt>
                <c:pt idx="14409">
                  <c:v>45050.03125</c:v>
                </c:pt>
                <c:pt idx="14410">
                  <c:v>45050.034722222219</c:v>
                </c:pt>
                <c:pt idx="14411">
                  <c:v>45050.038194444445</c:v>
                </c:pt>
                <c:pt idx="14412">
                  <c:v>45050.041666666664</c:v>
                </c:pt>
                <c:pt idx="14413">
                  <c:v>45050.045138888891</c:v>
                </c:pt>
                <c:pt idx="14414">
                  <c:v>45050.048611111109</c:v>
                </c:pt>
                <c:pt idx="14415">
                  <c:v>45050.052083333336</c:v>
                </c:pt>
                <c:pt idx="14416">
                  <c:v>45050.055555555555</c:v>
                </c:pt>
                <c:pt idx="14417">
                  <c:v>45050.059027777781</c:v>
                </c:pt>
                <c:pt idx="14418">
                  <c:v>45050.0625</c:v>
                </c:pt>
                <c:pt idx="14419">
                  <c:v>45050.065972222219</c:v>
                </c:pt>
                <c:pt idx="14420">
                  <c:v>45050.069444444445</c:v>
                </c:pt>
                <c:pt idx="14421">
                  <c:v>45050.072916666664</c:v>
                </c:pt>
                <c:pt idx="14422">
                  <c:v>45050.076388888891</c:v>
                </c:pt>
                <c:pt idx="14423">
                  <c:v>45050.079861111109</c:v>
                </c:pt>
                <c:pt idx="14424">
                  <c:v>45050.083333333336</c:v>
                </c:pt>
                <c:pt idx="14425">
                  <c:v>45050.086805555555</c:v>
                </c:pt>
                <c:pt idx="14426">
                  <c:v>45050.090277777781</c:v>
                </c:pt>
                <c:pt idx="14427">
                  <c:v>45050.09375</c:v>
                </c:pt>
                <c:pt idx="14428">
                  <c:v>45050.097222222219</c:v>
                </c:pt>
                <c:pt idx="14429">
                  <c:v>45050.100694444445</c:v>
                </c:pt>
                <c:pt idx="14430">
                  <c:v>45050.104166666664</c:v>
                </c:pt>
                <c:pt idx="14431">
                  <c:v>45050.107638888891</c:v>
                </c:pt>
                <c:pt idx="14432">
                  <c:v>45050.111111111109</c:v>
                </c:pt>
                <c:pt idx="14433">
                  <c:v>45050.114583333336</c:v>
                </c:pt>
                <c:pt idx="14434">
                  <c:v>45050.118055555555</c:v>
                </c:pt>
                <c:pt idx="14435">
                  <c:v>45050.121527777781</c:v>
                </c:pt>
                <c:pt idx="14436">
                  <c:v>45050.125</c:v>
                </c:pt>
                <c:pt idx="14437">
                  <c:v>45050.128472222219</c:v>
                </c:pt>
                <c:pt idx="14438">
                  <c:v>45050.131944444445</c:v>
                </c:pt>
                <c:pt idx="14439">
                  <c:v>45050.135416666664</c:v>
                </c:pt>
                <c:pt idx="14440">
                  <c:v>45050.138888888891</c:v>
                </c:pt>
                <c:pt idx="14441">
                  <c:v>45050.142361111109</c:v>
                </c:pt>
                <c:pt idx="14442">
                  <c:v>45050.145833333336</c:v>
                </c:pt>
                <c:pt idx="14443">
                  <c:v>45050.149305555555</c:v>
                </c:pt>
                <c:pt idx="14444">
                  <c:v>45050.152777777781</c:v>
                </c:pt>
                <c:pt idx="14445">
                  <c:v>45050.15625</c:v>
                </c:pt>
                <c:pt idx="14446">
                  <c:v>45050.159722222219</c:v>
                </c:pt>
                <c:pt idx="14447">
                  <c:v>45050.163194444445</c:v>
                </c:pt>
                <c:pt idx="14448">
                  <c:v>45050.166666666664</c:v>
                </c:pt>
                <c:pt idx="14449">
                  <c:v>45050.170138888891</c:v>
                </c:pt>
                <c:pt idx="14450">
                  <c:v>45050.173611111109</c:v>
                </c:pt>
                <c:pt idx="14451">
                  <c:v>45050.177083333336</c:v>
                </c:pt>
                <c:pt idx="14452">
                  <c:v>45050.180555555555</c:v>
                </c:pt>
                <c:pt idx="14453">
                  <c:v>45050.184027777781</c:v>
                </c:pt>
                <c:pt idx="14454">
                  <c:v>45050.1875</c:v>
                </c:pt>
                <c:pt idx="14455">
                  <c:v>45050.190972222219</c:v>
                </c:pt>
                <c:pt idx="14456">
                  <c:v>45050.194444444445</c:v>
                </c:pt>
                <c:pt idx="14457">
                  <c:v>45050.197916666664</c:v>
                </c:pt>
                <c:pt idx="14458">
                  <c:v>45050.201388888891</c:v>
                </c:pt>
                <c:pt idx="14459">
                  <c:v>45050.204861111109</c:v>
                </c:pt>
                <c:pt idx="14460">
                  <c:v>45050.208333333336</c:v>
                </c:pt>
                <c:pt idx="14461">
                  <c:v>45050.211805555555</c:v>
                </c:pt>
                <c:pt idx="14462">
                  <c:v>45050.215277777781</c:v>
                </c:pt>
                <c:pt idx="14463">
                  <c:v>45050.21875</c:v>
                </c:pt>
                <c:pt idx="14464">
                  <c:v>45050.222222222219</c:v>
                </c:pt>
                <c:pt idx="14465">
                  <c:v>45050.225694444445</c:v>
                </c:pt>
                <c:pt idx="14466">
                  <c:v>45050.229166666664</c:v>
                </c:pt>
                <c:pt idx="14467">
                  <c:v>45050.232638888891</c:v>
                </c:pt>
                <c:pt idx="14468">
                  <c:v>45050.236111111109</c:v>
                </c:pt>
                <c:pt idx="14469">
                  <c:v>45050.239583333336</c:v>
                </c:pt>
                <c:pt idx="14470">
                  <c:v>45050.243055555555</c:v>
                </c:pt>
                <c:pt idx="14471">
                  <c:v>45050.246527777781</c:v>
                </c:pt>
                <c:pt idx="14472">
                  <c:v>45050.25</c:v>
                </c:pt>
                <c:pt idx="14473">
                  <c:v>45050.253472222219</c:v>
                </c:pt>
                <c:pt idx="14474">
                  <c:v>45050.256944444445</c:v>
                </c:pt>
                <c:pt idx="14475">
                  <c:v>45050.260416666664</c:v>
                </c:pt>
                <c:pt idx="14476">
                  <c:v>45050.263888888891</c:v>
                </c:pt>
                <c:pt idx="14477">
                  <c:v>45050.267361111109</c:v>
                </c:pt>
                <c:pt idx="14478">
                  <c:v>45050.270833333336</c:v>
                </c:pt>
                <c:pt idx="14479">
                  <c:v>45050.274305555555</c:v>
                </c:pt>
                <c:pt idx="14480">
                  <c:v>45050.277777777781</c:v>
                </c:pt>
                <c:pt idx="14481">
                  <c:v>45050.28125</c:v>
                </c:pt>
                <c:pt idx="14482">
                  <c:v>45050.284722222219</c:v>
                </c:pt>
                <c:pt idx="14483">
                  <c:v>45050.288194444445</c:v>
                </c:pt>
                <c:pt idx="14484">
                  <c:v>45050.291666666664</c:v>
                </c:pt>
                <c:pt idx="14485">
                  <c:v>45050.295138888891</c:v>
                </c:pt>
                <c:pt idx="14486">
                  <c:v>45050.298611111109</c:v>
                </c:pt>
                <c:pt idx="14487">
                  <c:v>45050.302083333336</c:v>
                </c:pt>
                <c:pt idx="14488">
                  <c:v>45050.305555555555</c:v>
                </c:pt>
                <c:pt idx="14489">
                  <c:v>45050.309027777781</c:v>
                </c:pt>
                <c:pt idx="14490">
                  <c:v>45050.3125</c:v>
                </c:pt>
                <c:pt idx="14491">
                  <c:v>45050.315972222219</c:v>
                </c:pt>
                <c:pt idx="14492">
                  <c:v>45050.319444444445</c:v>
                </c:pt>
                <c:pt idx="14493">
                  <c:v>45050.322916666664</c:v>
                </c:pt>
                <c:pt idx="14494">
                  <c:v>45050.326388888891</c:v>
                </c:pt>
                <c:pt idx="14495">
                  <c:v>45050.329861111109</c:v>
                </c:pt>
                <c:pt idx="14496">
                  <c:v>45050.333333333336</c:v>
                </c:pt>
                <c:pt idx="14497">
                  <c:v>45050.336805555555</c:v>
                </c:pt>
                <c:pt idx="14498">
                  <c:v>45050.340277777781</c:v>
                </c:pt>
                <c:pt idx="14499">
                  <c:v>45050.34375</c:v>
                </c:pt>
                <c:pt idx="14500">
                  <c:v>45050.347222222219</c:v>
                </c:pt>
                <c:pt idx="14501">
                  <c:v>45050.350694444445</c:v>
                </c:pt>
                <c:pt idx="14502">
                  <c:v>45050.354166666664</c:v>
                </c:pt>
                <c:pt idx="14503">
                  <c:v>45050.357638888891</c:v>
                </c:pt>
                <c:pt idx="14504">
                  <c:v>45050.361111111109</c:v>
                </c:pt>
                <c:pt idx="14505">
                  <c:v>45050.364583333336</c:v>
                </c:pt>
                <c:pt idx="14506">
                  <c:v>45050.368055555555</c:v>
                </c:pt>
                <c:pt idx="14507">
                  <c:v>45050.371527777781</c:v>
                </c:pt>
                <c:pt idx="14508">
                  <c:v>45050.375</c:v>
                </c:pt>
                <c:pt idx="14509">
                  <c:v>45050.378472222219</c:v>
                </c:pt>
                <c:pt idx="14510">
                  <c:v>45050.381944444445</c:v>
                </c:pt>
                <c:pt idx="14511">
                  <c:v>45050.385416666664</c:v>
                </c:pt>
                <c:pt idx="14512">
                  <c:v>45050.388888888891</c:v>
                </c:pt>
                <c:pt idx="14513">
                  <c:v>45050.392361111109</c:v>
                </c:pt>
                <c:pt idx="14514">
                  <c:v>45050.395833333336</c:v>
                </c:pt>
                <c:pt idx="14515">
                  <c:v>45050.399305555555</c:v>
                </c:pt>
                <c:pt idx="14516">
                  <c:v>45050.402777777781</c:v>
                </c:pt>
                <c:pt idx="14517">
                  <c:v>45050.40625</c:v>
                </c:pt>
                <c:pt idx="14518">
                  <c:v>45050.409722222219</c:v>
                </c:pt>
                <c:pt idx="14519">
                  <c:v>45050.413194444445</c:v>
                </c:pt>
                <c:pt idx="14520">
                  <c:v>45050.416666666664</c:v>
                </c:pt>
                <c:pt idx="14521">
                  <c:v>45050.420138888891</c:v>
                </c:pt>
                <c:pt idx="14522">
                  <c:v>45050.423611111109</c:v>
                </c:pt>
                <c:pt idx="14523">
                  <c:v>45050.427083333336</c:v>
                </c:pt>
                <c:pt idx="14524">
                  <c:v>45050.430555555555</c:v>
                </c:pt>
                <c:pt idx="14525">
                  <c:v>45050.434027777781</c:v>
                </c:pt>
                <c:pt idx="14526">
                  <c:v>45050.4375</c:v>
                </c:pt>
                <c:pt idx="14527">
                  <c:v>45050.440972222219</c:v>
                </c:pt>
                <c:pt idx="14528">
                  <c:v>45050.444444444445</c:v>
                </c:pt>
                <c:pt idx="14529">
                  <c:v>45050.447916666664</c:v>
                </c:pt>
                <c:pt idx="14530">
                  <c:v>45050.451388888891</c:v>
                </c:pt>
                <c:pt idx="14531">
                  <c:v>45050.454861111109</c:v>
                </c:pt>
                <c:pt idx="14532">
                  <c:v>45050.458333333336</c:v>
                </c:pt>
                <c:pt idx="14533">
                  <c:v>45050.461805555555</c:v>
                </c:pt>
                <c:pt idx="14534">
                  <c:v>45050.465277777781</c:v>
                </c:pt>
                <c:pt idx="14535">
                  <c:v>45050.46875</c:v>
                </c:pt>
                <c:pt idx="14536">
                  <c:v>45050.472222222219</c:v>
                </c:pt>
                <c:pt idx="14537">
                  <c:v>45050.475694444445</c:v>
                </c:pt>
                <c:pt idx="14538">
                  <c:v>45050.479166666664</c:v>
                </c:pt>
                <c:pt idx="14539">
                  <c:v>45050.482638888891</c:v>
                </c:pt>
                <c:pt idx="14540">
                  <c:v>45050.486111111109</c:v>
                </c:pt>
                <c:pt idx="14541">
                  <c:v>45050.489583333336</c:v>
                </c:pt>
                <c:pt idx="14542">
                  <c:v>45050.493055555555</c:v>
                </c:pt>
                <c:pt idx="14543">
                  <c:v>45050.496527777781</c:v>
                </c:pt>
                <c:pt idx="14544">
                  <c:v>45050.5</c:v>
                </c:pt>
                <c:pt idx="14545">
                  <c:v>45050.503472222219</c:v>
                </c:pt>
                <c:pt idx="14546">
                  <c:v>45050.506944444445</c:v>
                </c:pt>
                <c:pt idx="14547">
                  <c:v>45050.510416666664</c:v>
                </c:pt>
                <c:pt idx="14548">
                  <c:v>45050.513888888891</c:v>
                </c:pt>
                <c:pt idx="14549">
                  <c:v>45050.517361111109</c:v>
                </c:pt>
                <c:pt idx="14550">
                  <c:v>45050.520833333336</c:v>
                </c:pt>
                <c:pt idx="14551">
                  <c:v>45050.524305555555</c:v>
                </c:pt>
                <c:pt idx="14552">
                  <c:v>45050.527777777781</c:v>
                </c:pt>
                <c:pt idx="14553">
                  <c:v>45050.53125</c:v>
                </c:pt>
                <c:pt idx="14554">
                  <c:v>45050.534722222219</c:v>
                </c:pt>
                <c:pt idx="14555">
                  <c:v>45050.538194444445</c:v>
                </c:pt>
                <c:pt idx="14556">
                  <c:v>45050.541666666664</c:v>
                </c:pt>
                <c:pt idx="14557">
                  <c:v>45050.545138888891</c:v>
                </c:pt>
                <c:pt idx="14558">
                  <c:v>45050.548611111109</c:v>
                </c:pt>
                <c:pt idx="14559">
                  <c:v>45050.552083333336</c:v>
                </c:pt>
                <c:pt idx="14560">
                  <c:v>45050.555555555555</c:v>
                </c:pt>
                <c:pt idx="14561">
                  <c:v>45050.559027777781</c:v>
                </c:pt>
                <c:pt idx="14562">
                  <c:v>45050.5625</c:v>
                </c:pt>
                <c:pt idx="14563">
                  <c:v>45050.565972222219</c:v>
                </c:pt>
                <c:pt idx="14564">
                  <c:v>45050.569444444445</c:v>
                </c:pt>
                <c:pt idx="14565">
                  <c:v>45050.572916666664</c:v>
                </c:pt>
                <c:pt idx="14566">
                  <c:v>45050.576388888891</c:v>
                </c:pt>
                <c:pt idx="14567">
                  <c:v>45050.579861111109</c:v>
                </c:pt>
                <c:pt idx="14568">
                  <c:v>45050.583333333336</c:v>
                </c:pt>
                <c:pt idx="14569">
                  <c:v>45050.586805555555</c:v>
                </c:pt>
                <c:pt idx="14570">
                  <c:v>45050.590277777781</c:v>
                </c:pt>
                <c:pt idx="14571">
                  <c:v>45050.59375</c:v>
                </c:pt>
                <c:pt idx="14572">
                  <c:v>45050.597222222219</c:v>
                </c:pt>
                <c:pt idx="14573">
                  <c:v>45050.600694444445</c:v>
                </c:pt>
                <c:pt idx="14574">
                  <c:v>45050.604166666664</c:v>
                </c:pt>
                <c:pt idx="14575">
                  <c:v>45050.607638888891</c:v>
                </c:pt>
                <c:pt idx="14576">
                  <c:v>45050.611111111109</c:v>
                </c:pt>
                <c:pt idx="14577">
                  <c:v>45050.614583333336</c:v>
                </c:pt>
                <c:pt idx="14578">
                  <c:v>45050.618055555555</c:v>
                </c:pt>
                <c:pt idx="14579">
                  <c:v>45050.621527777781</c:v>
                </c:pt>
                <c:pt idx="14580">
                  <c:v>45050.625</c:v>
                </c:pt>
                <c:pt idx="14581">
                  <c:v>45050.628472222219</c:v>
                </c:pt>
                <c:pt idx="14582">
                  <c:v>45050.631944444445</c:v>
                </c:pt>
                <c:pt idx="14583">
                  <c:v>45050.635416666664</c:v>
                </c:pt>
                <c:pt idx="14584">
                  <c:v>45050.638888888891</c:v>
                </c:pt>
                <c:pt idx="14585">
                  <c:v>45050.642361111109</c:v>
                </c:pt>
                <c:pt idx="14586">
                  <c:v>45050.645833333336</c:v>
                </c:pt>
                <c:pt idx="14587">
                  <c:v>45050.649305555555</c:v>
                </c:pt>
                <c:pt idx="14588">
                  <c:v>45050.652777777781</c:v>
                </c:pt>
                <c:pt idx="14589">
                  <c:v>45050.65625</c:v>
                </c:pt>
                <c:pt idx="14590">
                  <c:v>45050.659722222219</c:v>
                </c:pt>
                <c:pt idx="14591">
                  <c:v>45050.663194444445</c:v>
                </c:pt>
                <c:pt idx="14592">
                  <c:v>45050.666666666664</c:v>
                </c:pt>
                <c:pt idx="14593">
                  <c:v>45050.670138888891</c:v>
                </c:pt>
                <c:pt idx="14594">
                  <c:v>45050.673611111109</c:v>
                </c:pt>
                <c:pt idx="14595">
                  <c:v>45050.677083333336</c:v>
                </c:pt>
                <c:pt idx="14596">
                  <c:v>45050.680555555555</c:v>
                </c:pt>
                <c:pt idx="14597">
                  <c:v>45050.684027777781</c:v>
                </c:pt>
                <c:pt idx="14598">
                  <c:v>45050.6875</c:v>
                </c:pt>
                <c:pt idx="14599">
                  <c:v>45050.690972222219</c:v>
                </c:pt>
                <c:pt idx="14600">
                  <c:v>45050.694444444445</c:v>
                </c:pt>
                <c:pt idx="14601">
                  <c:v>45050.697916666664</c:v>
                </c:pt>
                <c:pt idx="14602">
                  <c:v>45050.701388888891</c:v>
                </c:pt>
                <c:pt idx="14603">
                  <c:v>45050.704861111109</c:v>
                </c:pt>
                <c:pt idx="14604">
                  <c:v>45050.708333333336</c:v>
                </c:pt>
                <c:pt idx="14605">
                  <c:v>45050.711805555555</c:v>
                </c:pt>
                <c:pt idx="14606">
                  <c:v>45050.715277777781</c:v>
                </c:pt>
                <c:pt idx="14607">
                  <c:v>45050.71875</c:v>
                </c:pt>
                <c:pt idx="14608">
                  <c:v>45050.722222222219</c:v>
                </c:pt>
                <c:pt idx="14609">
                  <c:v>45050.725694444445</c:v>
                </c:pt>
                <c:pt idx="14610">
                  <c:v>45050.729166666664</c:v>
                </c:pt>
                <c:pt idx="14611">
                  <c:v>45050.732638888891</c:v>
                </c:pt>
                <c:pt idx="14612">
                  <c:v>45050.736111111109</c:v>
                </c:pt>
                <c:pt idx="14613">
                  <c:v>45050.739583333336</c:v>
                </c:pt>
                <c:pt idx="14614">
                  <c:v>45050.743055555555</c:v>
                </c:pt>
                <c:pt idx="14615">
                  <c:v>45050.746527777781</c:v>
                </c:pt>
                <c:pt idx="14616">
                  <c:v>45050.75</c:v>
                </c:pt>
                <c:pt idx="14617">
                  <c:v>45050.753472222219</c:v>
                </c:pt>
                <c:pt idx="14618">
                  <c:v>45050.756944444445</c:v>
                </c:pt>
                <c:pt idx="14619">
                  <c:v>45050.760416666664</c:v>
                </c:pt>
                <c:pt idx="14620">
                  <c:v>45050.763888888891</c:v>
                </c:pt>
                <c:pt idx="14621">
                  <c:v>45050.767361111109</c:v>
                </c:pt>
                <c:pt idx="14622">
                  <c:v>45050.770833333336</c:v>
                </c:pt>
                <c:pt idx="14623">
                  <c:v>45050.774305555555</c:v>
                </c:pt>
                <c:pt idx="14624">
                  <c:v>45050.777777777781</c:v>
                </c:pt>
                <c:pt idx="14625">
                  <c:v>45050.78125</c:v>
                </c:pt>
                <c:pt idx="14626">
                  <c:v>45050.784722222219</c:v>
                </c:pt>
                <c:pt idx="14627">
                  <c:v>45050.788194444445</c:v>
                </c:pt>
                <c:pt idx="14628">
                  <c:v>45050.791666666664</c:v>
                </c:pt>
                <c:pt idx="14629">
                  <c:v>45050.795138888891</c:v>
                </c:pt>
                <c:pt idx="14630">
                  <c:v>45050.798611111109</c:v>
                </c:pt>
                <c:pt idx="14631">
                  <c:v>45050.802083333336</c:v>
                </c:pt>
                <c:pt idx="14632">
                  <c:v>45050.805555555555</c:v>
                </c:pt>
                <c:pt idx="14633">
                  <c:v>45050.809027777781</c:v>
                </c:pt>
                <c:pt idx="14634">
                  <c:v>45050.8125</c:v>
                </c:pt>
                <c:pt idx="14635">
                  <c:v>45050.815972222219</c:v>
                </c:pt>
                <c:pt idx="14636">
                  <c:v>45050.819444444445</c:v>
                </c:pt>
                <c:pt idx="14637">
                  <c:v>45050.822916666664</c:v>
                </c:pt>
                <c:pt idx="14638">
                  <c:v>45050.826388888891</c:v>
                </c:pt>
                <c:pt idx="14639">
                  <c:v>45050.829861111109</c:v>
                </c:pt>
                <c:pt idx="14640">
                  <c:v>45050.833333333336</c:v>
                </c:pt>
                <c:pt idx="14641">
                  <c:v>45050.836805555555</c:v>
                </c:pt>
                <c:pt idx="14642">
                  <c:v>45050.840277777781</c:v>
                </c:pt>
                <c:pt idx="14643">
                  <c:v>45050.84375</c:v>
                </c:pt>
                <c:pt idx="14644">
                  <c:v>45050.847222222219</c:v>
                </c:pt>
                <c:pt idx="14645">
                  <c:v>45050.850694444445</c:v>
                </c:pt>
                <c:pt idx="14646">
                  <c:v>45050.854166666664</c:v>
                </c:pt>
                <c:pt idx="14647">
                  <c:v>45050.857638888891</c:v>
                </c:pt>
                <c:pt idx="14648">
                  <c:v>45050.861111111109</c:v>
                </c:pt>
                <c:pt idx="14649">
                  <c:v>45050.864583333336</c:v>
                </c:pt>
                <c:pt idx="14650">
                  <c:v>45050.868055555555</c:v>
                </c:pt>
                <c:pt idx="14651">
                  <c:v>45050.871527777781</c:v>
                </c:pt>
                <c:pt idx="14652">
                  <c:v>45050.875</c:v>
                </c:pt>
                <c:pt idx="14653">
                  <c:v>45050.878472222219</c:v>
                </c:pt>
                <c:pt idx="14654">
                  <c:v>45050.881944444445</c:v>
                </c:pt>
                <c:pt idx="14655">
                  <c:v>45050.885416666664</c:v>
                </c:pt>
                <c:pt idx="14656">
                  <c:v>45050.888888888891</c:v>
                </c:pt>
                <c:pt idx="14657">
                  <c:v>45050.892361111109</c:v>
                </c:pt>
                <c:pt idx="14658">
                  <c:v>45050.895833333336</c:v>
                </c:pt>
                <c:pt idx="14659">
                  <c:v>45050.899305555555</c:v>
                </c:pt>
                <c:pt idx="14660">
                  <c:v>45050.902777777781</c:v>
                </c:pt>
                <c:pt idx="14661">
                  <c:v>45050.90625</c:v>
                </c:pt>
                <c:pt idx="14662">
                  <c:v>45050.909722222219</c:v>
                </c:pt>
                <c:pt idx="14663">
                  <c:v>45050.913194444445</c:v>
                </c:pt>
                <c:pt idx="14664">
                  <c:v>45050.916666666664</c:v>
                </c:pt>
                <c:pt idx="14665">
                  <c:v>45050.920138888891</c:v>
                </c:pt>
                <c:pt idx="14666">
                  <c:v>45050.923611111109</c:v>
                </c:pt>
                <c:pt idx="14667">
                  <c:v>45050.927083333336</c:v>
                </c:pt>
                <c:pt idx="14668">
                  <c:v>45050.930555555555</c:v>
                </c:pt>
                <c:pt idx="14669">
                  <c:v>45050.934027777781</c:v>
                </c:pt>
                <c:pt idx="14670">
                  <c:v>45050.9375</c:v>
                </c:pt>
                <c:pt idx="14671">
                  <c:v>45050.940972222219</c:v>
                </c:pt>
                <c:pt idx="14672">
                  <c:v>45050.944444444445</c:v>
                </c:pt>
                <c:pt idx="14673">
                  <c:v>45050.947916666664</c:v>
                </c:pt>
                <c:pt idx="14674">
                  <c:v>45050.951388888891</c:v>
                </c:pt>
                <c:pt idx="14675">
                  <c:v>45050.954861111109</c:v>
                </c:pt>
                <c:pt idx="14676">
                  <c:v>45050.958333333336</c:v>
                </c:pt>
                <c:pt idx="14677">
                  <c:v>45050.961805555555</c:v>
                </c:pt>
                <c:pt idx="14678">
                  <c:v>45050.965277777781</c:v>
                </c:pt>
                <c:pt idx="14679">
                  <c:v>45050.96875</c:v>
                </c:pt>
                <c:pt idx="14680">
                  <c:v>45050.972222222219</c:v>
                </c:pt>
                <c:pt idx="14681">
                  <c:v>45050.975694444445</c:v>
                </c:pt>
                <c:pt idx="14682">
                  <c:v>45050.979166666664</c:v>
                </c:pt>
                <c:pt idx="14683">
                  <c:v>45050.982638888891</c:v>
                </c:pt>
                <c:pt idx="14684">
                  <c:v>45050.986111111109</c:v>
                </c:pt>
                <c:pt idx="14685">
                  <c:v>45050.989583333336</c:v>
                </c:pt>
                <c:pt idx="14686">
                  <c:v>45050.993055555555</c:v>
                </c:pt>
                <c:pt idx="14687">
                  <c:v>45050.996527777781</c:v>
                </c:pt>
                <c:pt idx="14688">
                  <c:v>45051</c:v>
                </c:pt>
                <c:pt idx="14689">
                  <c:v>45051.003472222219</c:v>
                </c:pt>
                <c:pt idx="14690">
                  <c:v>45051.006944444445</c:v>
                </c:pt>
                <c:pt idx="14691">
                  <c:v>45051.010416666664</c:v>
                </c:pt>
                <c:pt idx="14692">
                  <c:v>45051.013888888891</c:v>
                </c:pt>
                <c:pt idx="14693">
                  <c:v>45051.017361111109</c:v>
                </c:pt>
                <c:pt idx="14694">
                  <c:v>45051.020833333336</c:v>
                </c:pt>
                <c:pt idx="14695">
                  <c:v>45051.024305555555</c:v>
                </c:pt>
                <c:pt idx="14696">
                  <c:v>45051.027777777781</c:v>
                </c:pt>
                <c:pt idx="14697">
                  <c:v>45051.03125</c:v>
                </c:pt>
                <c:pt idx="14698">
                  <c:v>45051.034722222219</c:v>
                </c:pt>
                <c:pt idx="14699">
                  <c:v>45051.038194444445</c:v>
                </c:pt>
                <c:pt idx="14700">
                  <c:v>45051.041666666664</c:v>
                </c:pt>
                <c:pt idx="14701">
                  <c:v>45051.045138888891</c:v>
                </c:pt>
                <c:pt idx="14702">
                  <c:v>45051.048611111109</c:v>
                </c:pt>
                <c:pt idx="14703">
                  <c:v>45051.052083333336</c:v>
                </c:pt>
                <c:pt idx="14704">
                  <c:v>45051.055555555555</c:v>
                </c:pt>
                <c:pt idx="14705">
                  <c:v>45051.059027777781</c:v>
                </c:pt>
                <c:pt idx="14706">
                  <c:v>45051.0625</c:v>
                </c:pt>
                <c:pt idx="14707">
                  <c:v>45051.065972222219</c:v>
                </c:pt>
                <c:pt idx="14708">
                  <c:v>45051.069444444445</c:v>
                </c:pt>
                <c:pt idx="14709">
                  <c:v>45051.072916666664</c:v>
                </c:pt>
                <c:pt idx="14710">
                  <c:v>45051.076388888891</c:v>
                </c:pt>
                <c:pt idx="14711">
                  <c:v>45051.079861111109</c:v>
                </c:pt>
                <c:pt idx="14712">
                  <c:v>45051.083333333336</c:v>
                </c:pt>
                <c:pt idx="14713">
                  <c:v>45051.086805555555</c:v>
                </c:pt>
                <c:pt idx="14714">
                  <c:v>45051.090277777781</c:v>
                </c:pt>
                <c:pt idx="14715">
                  <c:v>45051.09375</c:v>
                </c:pt>
                <c:pt idx="14716">
                  <c:v>45051.097222222219</c:v>
                </c:pt>
                <c:pt idx="14717">
                  <c:v>45051.100694444445</c:v>
                </c:pt>
                <c:pt idx="14718">
                  <c:v>45051.104166666664</c:v>
                </c:pt>
                <c:pt idx="14719">
                  <c:v>45051.107638888891</c:v>
                </c:pt>
                <c:pt idx="14720">
                  <c:v>45051.111111111109</c:v>
                </c:pt>
                <c:pt idx="14721">
                  <c:v>45051.114583333336</c:v>
                </c:pt>
                <c:pt idx="14722">
                  <c:v>45051.118055555555</c:v>
                </c:pt>
                <c:pt idx="14723">
                  <c:v>45051.121527777781</c:v>
                </c:pt>
                <c:pt idx="14724">
                  <c:v>45051.125</c:v>
                </c:pt>
                <c:pt idx="14725">
                  <c:v>45051.128472222219</c:v>
                </c:pt>
                <c:pt idx="14726">
                  <c:v>45051.131944444445</c:v>
                </c:pt>
                <c:pt idx="14727">
                  <c:v>45051.135416666664</c:v>
                </c:pt>
                <c:pt idx="14728">
                  <c:v>45051.138888888891</c:v>
                </c:pt>
                <c:pt idx="14729">
                  <c:v>45051.142361111109</c:v>
                </c:pt>
                <c:pt idx="14730">
                  <c:v>45051.145833333336</c:v>
                </c:pt>
                <c:pt idx="14731">
                  <c:v>45051.149305555555</c:v>
                </c:pt>
                <c:pt idx="14732">
                  <c:v>45051.152777777781</c:v>
                </c:pt>
                <c:pt idx="14733">
                  <c:v>45051.15625</c:v>
                </c:pt>
                <c:pt idx="14734">
                  <c:v>45051.159722222219</c:v>
                </c:pt>
                <c:pt idx="14735">
                  <c:v>45051.163194444445</c:v>
                </c:pt>
                <c:pt idx="14736">
                  <c:v>45051.166666666664</c:v>
                </c:pt>
                <c:pt idx="14737">
                  <c:v>45051.170138888891</c:v>
                </c:pt>
                <c:pt idx="14738">
                  <c:v>45051.173611111109</c:v>
                </c:pt>
                <c:pt idx="14739">
                  <c:v>45051.177083333336</c:v>
                </c:pt>
                <c:pt idx="14740">
                  <c:v>45051.180555555555</c:v>
                </c:pt>
                <c:pt idx="14741">
                  <c:v>45051.184027777781</c:v>
                </c:pt>
                <c:pt idx="14742">
                  <c:v>45051.1875</c:v>
                </c:pt>
                <c:pt idx="14743">
                  <c:v>45051.190972222219</c:v>
                </c:pt>
                <c:pt idx="14744">
                  <c:v>45051.194444444445</c:v>
                </c:pt>
                <c:pt idx="14745">
                  <c:v>45051.197916666664</c:v>
                </c:pt>
                <c:pt idx="14746">
                  <c:v>45051.201388888891</c:v>
                </c:pt>
                <c:pt idx="14747">
                  <c:v>45051.204861111109</c:v>
                </c:pt>
                <c:pt idx="14748">
                  <c:v>45051.208333333336</c:v>
                </c:pt>
                <c:pt idx="14749">
                  <c:v>45051.211805555555</c:v>
                </c:pt>
                <c:pt idx="14750">
                  <c:v>45051.215277777781</c:v>
                </c:pt>
                <c:pt idx="14751">
                  <c:v>45051.21875</c:v>
                </c:pt>
                <c:pt idx="14752">
                  <c:v>45051.222222222219</c:v>
                </c:pt>
                <c:pt idx="14753">
                  <c:v>45051.225694444445</c:v>
                </c:pt>
                <c:pt idx="14754">
                  <c:v>45051.229166666664</c:v>
                </c:pt>
                <c:pt idx="14755">
                  <c:v>45051.232638888891</c:v>
                </c:pt>
                <c:pt idx="14756">
                  <c:v>45051.236111111109</c:v>
                </c:pt>
                <c:pt idx="14757">
                  <c:v>45051.239583333336</c:v>
                </c:pt>
                <c:pt idx="14758">
                  <c:v>45051.243055555555</c:v>
                </c:pt>
                <c:pt idx="14759">
                  <c:v>45051.246527777781</c:v>
                </c:pt>
                <c:pt idx="14760">
                  <c:v>45051.25</c:v>
                </c:pt>
                <c:pt idx="14761">
                  <c:v>45051.253472222219</c:v>
                </c:pt>
                <c:pt idx="14762">
                  <c:v>45051.256944444445</c:v>
                </c:pt>
                <c:pt idx="14763">
                  <c:v>45051.260416666664</c:v>
                </c:pt>
                <c:pt idx="14764">
                  <c:v>45051.263888888891</c:v>
                </c:pt>
                <c:pt idx="14765">
                  <c:v>45051.267361111109</c:v>
                </c:pt>
                <c:pt idx="14766">
                  <c:v>45051.270833333336</c:v>
                </c:pt>
                <c:pt idx="14767">
                  <c:v>45051.274305555555</c:v>
                </c:pt>
                <c:pt idx="14768">
                  <c:v>45051.277777777781</c:v>
                </c:pt>
                <c:pt idx="14769">
                  <c:v>45051.28125</c:v>
                </c:pt>
                <c:pt idx="14770">
                  <c:v>45051.284722222219</c:v>
                </c:pt>
                <c:pt idx="14771">
                  <c:v>45051.288194444445</c:v>
                </c:pt>
                <c:pt idx="14772">
                  <c:v>45051.291666666664</c:v>
                </c:pt>
                <c:pt idx="14773">
                  <c:v>45051.295138888891</c:v>
                </c:pt>
                <c:pt idx="14774">
                  <c:v>45051.298611111109</c:v>
                </c:pt>
                <c:pt idx="14775">
                  <c:v>45051.302083333336</c:v>
                </c:pt>
                <c:pt idx="14776">
                  <c:v>45051.305555555555</c:v>
                </c:pt>
                <c:pt idx="14777">
                  <c:v>45051.309027777781</c:v>
                </c:pt>
                <c:pt idx="14778">
                  <c:v>45051.3125</c:v>
                </c:pt>
                <c:pt idx="14779">
                  <c:v>45051.315972222219</c:v>
                </c:pt>
                <c:pt idx="14780">
                  <c:v>45051.319444444445</c:v>
                </c:pt>
                <c:pt idx="14781">
                  <c:v>45051.322916666664</c:v>
                </c:pt>
                <c:pt idx="14782">
                  <c:v>45051.326388888891</c:v>
                </c:pt>
                <c:pt idx="14783">
                  <c:v>45051.329861111109</c:v>
                </c:pt>
                <c:pt idx="14784">
                  <c:v>45051.333333333336</c:v>
                </c:pt>
                <c:pt idx="14785">
                  <c:v>45051.336805555555</c:v>
                </c:pt>
                <c:pt idx="14786">
                  <c:v>45051.340277777781</c:v>
                </c:pt>
                <c:pt idx="14787">
                  <c:v>45051.34375</c:v>
                </c:pt>
                <c:pt idx="14788">
                  <c:v>45051.347222222219</c:v>
                </c:pt>
                <c:pt idx="14789">
                  <c:v>45051.350694444445</c:v>
                </c:pt>
                <c:pt idx="14790">
                  <c:v>45051.354166666664</c:v>
                </c:pt>
                <c:pt idx="14791">
                  <c:v>45051.357638888891</c:v>
                </c:pt>
                <c:pt idx="14792">
                  <c:v>45051.361111111109</c:v>
                </c:pt>
                <c:pt idx="14793">
                  <c:v>45051.364583333336</c:v>
                </c:pt>
                <c:pt idx="14794">
                  <c:v>45051.368055555555</c:v>
                </c:pt>
                <c:pt idx="14795">
                  <c:v>45051.371527777781</c:v>
                </c:pt>
                <c:pt idx="14796">
                  <c:v>45051.375</c:v>
                </c:pt>
                <c:pt idx="14797">
                  <c:v>45051.378472222219</c:v>
                </c:pt>
                <c:pt idx="14798">
                  <c:v>45051.381944444445</c:v>
                </c:pt>
                <c:pt idx="14799">
                  <c:v>45051.385416666664</c:v>
                </c:pt>
                <c:pt idx="14800">
                  <c:v>45051.388888888891</c:v>
                </c:pt>
                <c:pt idx="14801">
                  <c:v>45051.392361111109</c:v>
                </c:pt>
                <c:pt idx="14802">
                  <c:v>45051.395833333336</c:v>
                </c:pt>
                <c:pt idx="14803">
                  <c:v>45051.399305555555</c:v>
                </c:pt>
                <c:pt idx="14804">
                  <c:v>45051.402777777781</c:v>
                </c:pt>
                <c:pt idx="14805">
                  <c:v>45051.40625</c:v>
                </c:pt>
                <c:pt idx="14806">
                  <c:v>45051.409722222219</c:v>
                </c:pt>
                <c:pt idx="14807">
                  <c:v>45051.413194444445</c:v>
                </c:pt>
                <c:pt idx="14808">
                  <c:v>45051.416666666664</c:v>
                </c:pt>
                <c:pt idx="14809">
                  <c:v>45051.420138888891</c:v>
                </c:pt>
                <c:pt idx="14810">
                  <c:v>45051.423611111109</c:v>
                </c:pt>
                <c:pt idx="14811">
                  <c:v>45051.427083333336</c:v>
                </c:pt>
                <c:pt idx="14812">
                  <c:v>45051.430555555555</c:v>
                </c:pt>
                <c:pt idx="14813">
                  <c:v>45051.434027777781</c:v>
                </c:pt>
                <c:pt idx="14814">
                  <c:v>45051.4375</c:v>
                </c:pt>
                <c:pt idx="14815">
                  <c:v>45051.440972222219</c:v>
                </c:pt>
                <c:pt idx="14816">
                  <c:v>45051.444444444445</c:v>
                </c:pt>
                <c:pt idx="14817">
                  <c:v>45051.447916666664</c:v>
                </c:pt>
                <c:pt idx="14818">
                  <c:v>45051.451388888891</c:v>
                </c:pt>
                <c:pt idx="14819">
                  <c:v>45051.454861111109</c:v>
                </c:pt>
                <c:pt idx="14820">
                  <c:v>45051.458333333336</c:v>
                </c:pt>
                <c:pt idx="14821">
                  <c:v>45051.461805555555</c:v>
                </c:pt>
                <c:pt idx="14822">
                  <c:v>45051.465277777781</c:v>
                </c:pt>
                <c:pt idx="14823">
                  <c:v>45051.46875</c:v>
                </c:pt>
                <c:pt idx="14824">
                  <c:v>45051.472222222219</c:v>
                </c:pt>
                <c:pt idx="14825">
                  <c:v>45051.475694444445</c:v>
                </c:pt>
                <c:pt idx="14826">
                  <c:v>45051.479166666664</c:v>
                </c:pt>
                <c:pt idx="14827">
                  <c:v>45051.482638888891</c:v>
                </c:pt>
                <c:pt idx="14828">
                  <c:v>45051.486111111109</c:v>
                </c:pt>
                <c:pt idx="14829">
                  <c:v>45051.489583333336</c:v>
                </c:pt>
                <c:pt idx="14830">
                  <c:v>45051.493055555555</c:v>
                </c:pt>
                <c:pt idx="14831">
                  <c:v>45051.496527777781</c:v>
                </c:pt>
                <c:pt idx="14832">
                  <c:v>45051.5</c:v>
                </c:pt>
                <c:pt idx="14833">
                  <c:v>45051.503472222219</c:v>
                </c:pt>
                <c:pt idx="14834">
                  <c:v>45051.506944444445</c:v>
                </c:pt>
                <c:pt idx="14835">
                  <c:v>45051.510416666664</c:v>
                </c:pt>
                <c:pt idx="14836">
                  <c:v>45051.513888888891</c:v>
                </c:pt>
                <c:pt idx="14837">
                  <c:v>45051.517361111109</c:v>
                </c:pt>
                <c:pt idx="14838">
                  <c:v>45051.520833333336</c:v>
                </c:pt>
                <c:pt idx="14839">
                  <c:v>45051.524305555555</c:v>
                </c:pt>
                <c:pt idx="14840">
                  <c:v>45051.527777777781</c:v>
                </c:pt>
                <c:pt idx="14841">
                  <c:v>45051.53125</c:v>
                </c:pt>
                <c:pt idx="14842">
                  <c:v>45051.534722222219</c:v>
                </c:pt>
                <c:pt idx="14843">
                  <c:v>45051.538194444445</c:v>
                </c:pt>
                <c:pt idx="14844">
                  <c:v>45051.541666666664</c:v>
                </c:pt>
                <c:pt idx="14845">
                  <c:v>45051.545138888891</c:v>
                </c:pt>
                <c:pt idx="14846">
                  <c:v>45051.548611111109</c:v>
                </c:pt>
                <c:pt idx="14847">
                  <c:v>45051.552083333336</c:v>
                </c:pt>
                <c:pt idx="14848">
                  <c:v>45051.555555555555</c:v>
                </c:pt>
                <c:pt idx="14849">
                  <c:v>45051.559027777781</c:v>
                </c:pt>
                <c:pt idx="14850">
                  <c:v>45051.5625</c:v>
                </c:pt>
                <c:pt idx="14851">
                  <c:v>45051.565972222219</c:v>
                </c:pt>
                <c:pt idx="14852">
                  <c:v>45051.569444444445</c:v>
                </c:pt>
                <c:pt idx="14853">
                  <c:v>45051.572916666664</c:v>
                </c:pt>
                <c:pt idx="14854">
                  <c:v>45051.576388888891</c:v>
                </c:pt>
                <c:pt idx="14855">
                  <c:v>45051.579861111109</c:v>
                </c:pt>
                <c:pt idx="14856">
                  <c:v>45051.583333333336</c:v>
                </c:pt>
                <c:pt idx="14857">
                  <c:v>45051.586805555555</c:v>
                </c:pt>
                <c:pt idx="14858">
                  <c:v>45051.590277777781</c:v>
                </c:pt>
                <c:pt idx="14859">
                  <c:v>45051.59375</c:v>
                </c:pt>
                <c:pt idx="14860">
                  <c:v>45051.597222222219</c:v>
                </c:pt>
                <c:pt idx="14861">
                  <c:v>45051.600694444445</c:v>
                </c:pt>
                <c:pt idx="14862">
                  <c:v>45051.604166666664</c:v>
                </c:pt>
                <c:pt idx="14863">
                  <c:v>45051.607638888891</c:v>
                </c:pt>
                <c:pt idx="14864">
                  <c:v>45051.611111111109</c:v>
                </c:pt>
                <c:pt idx="14865">
                  <c:v>45051.614583333336</c:v>
                </c:pt>
                <c:pt idx="14866">
                  <c:v>45051.618055555555</c:v>
                </c:pt>
                <c:pt idx="14867">
                  <c:v>45051.621527777781</c:v>
                </c:pt>
                <c:pt idx="14868">
                  <c:v>45051.625</c:v>
                </c:pt>
                <c:pt idx="14869">
                  <c:v>45051.628472222219</c:v>
                </c:pt>
                <c:pt idx="14870">
                  <c:v>45051.631944444445</c:v>
                </c:pt>
                <c:pt idx="14871">
                  <c:v>45051.635416666664</c:v>
                </c:pt>
                <c:pt idx="14872">
                  <c:v>45051.638888888891</c:v>
                </c:pt>
                <c:pt idx="14873">
                  <c:v>45051.642361111109</c:v>
                </c:pt>
                <c:pt idx="14874">
                  <c:v>45051.645833333336</c:v>
                </c:pt>
                <c:pt idx="14875">
                  <c:v>45051.649305555555</c:v>
                </c:pt>
                <c:pt idx="14876">
                  <c:v>45051.652777777781</c:v>
                </c:pt>
                <c:pt idx="14877">
                  <c:v>45051.65625</c:v>
                </c:pt>
                <c:pt idx="14878">
                  <c:v>45051.659722222219</c:v>
                </c:pt>
                <c:pt idx="14879">
                  <c:v>45051.663194444445</c:v>
                </c:pt>
                <c:pt idx="14880">
                  <c:v>45051.666666666664</c:v>
                </c:pt>
                <c:pt idx="14881">
                  <c:v>45051.670138888891</c:v>
                </c:pt>
                <c:pt idx="14882">
                  <c:v>45051.673611111109</c:v>
                </c:pt>
                <c:pt idx="14883">
                  <c:v>45051.677083333336</c:v>
                </c:pt>
                <c:pt idx="14884">
                  <c:v>45051.680555555555</c:v>
                </c:pt>
                <c:pt idx="14885">
                  <c:v>45051.684027777781</c:v>
                </c:pt>
                <c:pt idx="14886">
                  <c:v>45051.6875</c:v>
                </c:pt>
                <c:pt idx="14887">
                  <c:v>45051.690972222219</c:v>
                </c:pt>
                <c:pt idx="14888">
                  <c:v>45051.694444444445</c:v>
                </c:pt>
                <c:pt idx="14889">
                  <c:v>45051.697916666664</c:v>
                </c:pt>
                <c:pt idx="14890">
                  <c:v>45051.701388888891</c:v>
                </c:pt>
                <c:pt idx="14891">
                  <c:v>45051.704861111109</c:v>
                </c:pt>
                <c:pt idx="14892">
                  <c:v>45051.708333333336</c:v>
                </c:pt>
                <c:pt idx="14893">
                  <c:v>45051.711805555555</c:v>
                </c:pt>
                <c:pt idx="14894">
                  <c:v>45051.715277777781</c:v>
                </c:pt>
                <c:pt idx="14895">
                  <c:v>45051.71875</c:v>
                </c:pt>
                <c:pt idx="14896">
                  <c:v>45051.722222222219</c:v>
                </c:pt>
                <c:pt idx="14897">
                  <c:v>45051.725694444445</c:v>
                </c:pt>
                <c:pt idx="14898">
                  <c:v>45051.729166666664</c:v>
                </c:pt>
                <c:pt idx="14899">
                  <c:v>45051.732638888891</c:v>
                </c:pt>
                <c:pt idx="14900">
                  <c:v>45051.736111111109</c:v>
                </c:pt>
                <c:pt idx="14901">
                  <c:v>45051.739583333336</c:v>
                </c:pt>
                <c:pt idx="14902">
                  <c:v>45051.743055555555</c:v>
                </c:pt>
                <c:pt idx="14903">
                  <c:v>45051.746527777781</c:v>
                </c:pt>
                <c:pt idx="14904">
                  <c:v>45051.75</c:v>
                </c:pt>
                <c:pt idx="14905">
                  <c:v>45051.753472222219</c:v>
                </c:pt>
                <c:pt idx="14906">
                  <c:v>45051.756944444445</c:v>
                </c:pt>
                <c:pt idx="14907">
                  <c:v>45051.760416666664</c:v>
                </c:pt>
                <c:pt idx="14908">
                  <c:v>45051.763888888891</c:v>
                </c:pt>
                <c:pt idx="14909">
                  <c:v>45051.767361111109</c:v>
                </c:pt>
                <c:pt idx="14910">
                  <c:v>45051.770833333336</c:v>
                </c:pt>
                <c:pt idx="14911">
                  <c:v>45051.774305555555</c:v>
                </c:pt>
                <c:pt idx="14912">
                  <c:v>45051.777777777781</c:v>
                </c:pt>
                <c:pt idx="14913">
                  <c:v>45051.78125</c:v>
                </c:pt>
                <c:pt idx="14914">
                  <c:v>45051.784722222219</c:v>
                </c:pt>
                <c:pt idx="14915">
                  <c:v>45051.788194444445</c:v>
                </c:pt>
                <c:pt idx="14916">
                  <c:v>45051.791666666664</c:v>
                </c:pt>
                <c:pt idx="14917">
                  <c:v>45051.795138888891</c:v>
                </c:pt>
                <c:pt idx="14918">
                  <c:v>45051.798611111109</c:v>
                </c:pt>
                <c:pt idx="14919">
                  <c:v>45051.802083333336</c:v>
                </c:pt>
                <c:pt idx="14920">
                  <c:v>45051.805555555555</c:v>
                </c:pt>
                <c:pt idx="14921">
                  <c:v>45051.809027777781</c:v>
                </c:pt>
                <c:pt idx="14922">
                  <c:v>45051.8125</c:v>
                </c:pt>
                <c:pt idx="14923">
                  <c:v>45051.815972222219</c:v>
                </c:pt>
                <c:pt idx="14924">
                  <c:v>45051.819444444445</c:v>
                </c:pt>
                <c:pt idx="14925">
                  <c:v>45051.822916666664</c:v>
                </c:pt>
                <c:pt idx="14926">
                  <c:v>45051.826388888891</c:v>
                </c:pt>
                <c:pt idx="14927">
                  <c:v>45051.829861111109</c:v>
                </c:pt>
                <c:pt idx="14928">
                  <c:v>45051.833333333336</c:v>
                </c:pt>
                <c:pt idx="14929">
                  <c:v>45051.836805555555</c:v>
                </c:pt>
                <c:pt idx="14930">
                  <c:v>45051.840277777781</c:v>
                </c:pt>
                <c:pt idx="14931">
                  <c:v>45051.84375</c:v>
                </c:pt>
                <c:pt idx="14932">
                  <c:v>45051.847222222219</c:v>
                </c:pt>
                <c:pt idx="14933">
                  <c:v>45051.850694444445</c:v>
                </c:pt>
                <c:pt idx="14934">
                  <c:v>45051.854166666664</c:v>
                </c:pt>
                <c:pt idx="14935">
                  <c:v>45051.857638888891</c:v>
                </c:pt>
                <c:pt idx="14936">
                  <c:v>45051.861111111109</c:v>
                </c:pt>
                <c:pt idx="14937">
                  <c:v>45051.864583333336</c:v>
                </c:pt>
                <c:pt idx="14938">
                  <c:v>45051.868055555555</c:v>
                </c:pt>
                <c:pt idx="14939">
                  <c:v>45051.871527777781</c:v>
                </c:pt>
                <c:pt idx="14940">
                  <c:v>45051.875</c:v>
                </c:pt>
                <c:pt idx="14941">
                  <c:v>45051.878472222219</c:v>
                </c:pt>
                <c:pt idx="14942">
                  <c:v>45051.881944444445</c:v>
                </c:pt>
                <c:pt idx="14943">
                  <c:v>45051.885416666664</c:v>
                </c:pt>
                <c:pt idx="14944">
                  <c:v>45051.888888888891</c:v>
                </c:pt>
                <c:pt idx="14945">
                  <c:v>45051.892361111109</c:v>
                </c:pt>
                <c:pt idx="14946">
                  <c:v>45051.895833333336</c:v>
                </c:pt>
                <c:pt idx="14947">
                  <c:v>45051.899305555555</c:v>
                </c:pt>
                <c:pt idx="14948">
                  <c:v>45051.902777777781</c:v>
                </c:pt>
                <c:pt idx="14949">
                  <c:v>45051.90625</c:v>
                </c:pt>
                <c:pt idx="14950">
                  <c:v>45051.909722222219</c:v>
                </c:pt>
                <c:pt idx="14951">
                  <c:v>45051.913194444445</c:v>
                </c:pt>
                <c:pt idx="14952">
                  <c:v>45051.916666666664</c:v>
                </c:pt>
                <c:pt idx="14953">
                  <c:v>45051.920138888891</c:v>
                </c:pt>
                <c:pt idx="14954">
                  <c:v>45051.923611111109</c:v>
                </c:pt>
                <c:pt idx="14955">
                  <c:v>45051.927083333336</c:v>
                </c:pt>
                <c:pt idx="14956">
                  <c:v>45051.930555555555</c:v>
                </c:pt>
                <c:pt idx="14957">
                  <c:v>45051.934027777781</c:v>
                </c:pt>
                <c:pt idx="14958">
                  <c:v>45051.9375</c:v>
                </c:pt>
                <c:pt idx="14959">
                  <c:v>45051.940972222219</c:v>
                </c:pt>
                <c:pt idx="14960">
                  <c:v>45051.944444444445</c:v>
                </c:pt>
                <c:pt idx="14961">
                  <c:v>45051.947916666664</c:v>
                </c:pt>
                <c:pt idx="14962">
                  <c:v>45051.951388888891</c:v>
                </c:pt>
                <c:pt idx="14963">
                  <c:v>45051.954861111109</c:v>
                </c:pt>
                <c:pt idx="14964">
                  <c:v>45051.958333333336</c:v>
                </c:pt>
                <c:pt idx="14965">
                  <c:v>45051.961805555555</c:v>
                </c:pt>
                <c:pt idx="14966">
                  <c:v>45051.965277777781</c:v>
                </c:pt>
                <c:pt idx="14967">
                  <c:v>45051.96875</c:v>
                </c:pt>
                <c:pt idx="14968">
                  <c:v>45051.972222222219</c:v>
                </c:pt>
                <c:pt idx="14969">
                  <c:v>45051.975694444445</c:v>
                </c:pt>
                <c:pt idx="14970">
                  <c:v>45051.979166666664</c:v>
                </c:pt>
                <c:pt idx="14971">
                  <c:v>45051.982638888891</c:v>
                </c:pt>
                <c:pt idx="14972">
                  <c:v>45051.986111111109</c:v>
                </c:pt>
                <c:pt idx="14973">
                  <c:v>45051.989583333336</c:v>
                </c:pt>
                <c:pt idx="14974">
                  <c:v>45051.993055555555</c:v>
                </c:pt>
                <c:pt idx="14975">
                  <c:v>45051.996527777781</c:v>
                </c:pt>
                <c:pt idx="14976">
                  <c:v>45052</c:v>
                </c:pt>
                <c:pt idx="14977">
                  <c:v>45052.003472222219</c:v>
                </c:pt>
                <c:pt idx="14978">
                  <c:v>45052.006944444445</c:v>
                </c:pt>
                <c:pt idx="14979">
                  <c:v>45052.010416666664</c:v>
                </c:pt>
                <c:pt idx="14980">
                  <c:v>45052.013888888891</c:v>
                </c:pt>
                <c:pt idx="14981">
                  <c:v>45052.017361111109</c:v>
                </c:pt>
                <c:pt idx="14982">
                  <c:v>45052.020833333336</c:v>
                </c:pt>
                <c:pt idx="14983">
                  <c:v>45052.024305555555</c:v>
                </c:pt>
                <c:pt idx="14984">
                  <c:v>45052.027777777781</c:v>
                </c:pt>
                <c:pt idx="14985">
                  <c:v>45052.03125</c:v>
                </c:pt>
                <c:pt idx="14986">
                  <c:v>45052.034722222219</c:v>
                </c:pt>
                <c:pt idx="14987">
                  <c:v>45052.038194444445</c:v>
                </c:pt>
                <c:pt idx="14988">
                  <c:v>45052.041666666664</c:v>
                </c:pt>
                <c:pt idx="14989">
                  <c:v>45052.045138888891</c:v>
                </c:pt>
                <c:pt idx="14990">
                  <c:v>45052.048611111109</c:v>
                </c:pt>
                <c:pt idx="14991">
                  <c:v>45052.052083333336</c:v>
                </c:pt>
                <c:pt idx="14992">
                  <c:v>45052.055555555555</c:v>
                </c:pt>
                <c:pt idx="14993">
                  <c:v>45052.059027777781</c:v>
                </c:pt>
                <c:pt idx="14994">
                  <c:v>45052.0625</c:v>
                </c:pt>
                <c:pt idx="14995">
                  <c:v>45052.065972222219</c:v>
                </c:pt>
                <c:pt idx="14996">
                  <c:v>45052.069444444445</c:v>
                </c:pt>
                <c:pt idx="14997">
                  <c:v>45052.072916666664</c:v>
                </c:pt>
                <c:pt idx="14998">
                  <c:v>45052.076388888891</c:v>
                </c:pt>
                <c:pt idx="14999">
                  <c:v>45052.079861111109</c:v>
                </c:pt>
                <c:pt idx="15000">
                  <c:v>45052.083333333336</c:v>
                </c:pt>
                <c:pt idx="15001">
                  <c:v>45052.086805555555</c:v>
                </c:pt>
                <c:pt idx="15002">
                  <c:v>45052.090277777781</c:v>
                </c:pt>
                <c:pt idx="15003">
                  <c:v>45052.09375</c:v>
                </c:pt>
                <c:pt idx="15004">
                  <c:v>45052.097222222219</c:v>
                </c:pt>
                <c:pt idx="15005">
                  <c:v>45052.100694444445</c:v>
                </c:pt>
                <c:pt idx="15006">
                  <c:v>45052.104166666664</c:v>
                </c:pt>
                <c:pt idx="15007">
                  <c:v>45052.107638888891</c:v>
                </c:pt>
                <c:pt idx="15008">
                  <c:v>45052.111111111109</c:v>
                </c:pt>
                <c:pt idx="15009">
                  <c:v>45052.114583333336</c:v>
                </c:pt>
                <c:pt idx="15010">
                  <c:v>45052.118055555555</c:v>
                </c:pt>
                <c:pt idx="15011">
                  <c:v>45052.121527777781</c:v>
                </c:pt>
                <c:pt idx="15012">
                  <c:v>45052.125</c:v>
                </c:pt>
                <c:pt idx="15013">
                  <c:v>45052.128472222219</c:v>
                </c:pt>
                <c:pt idx="15014">
                  <c:v>45052.131944444445</c:v>
                </c:pt>
                <c:pt idx="15015">
                  <c:v>45052.135416666664</c:v>
                </c:pt>
                <c:pt idx="15016">
                  <c:v>45052.138888888891</c:v>
                </c:pt>
                <c:pt idx="15017">
                  <c:v>45052.142361111109</c:v>
                </c:pt>
                <c:pt idx="15018">
                  <c:v>45052.145833333336</c:v>
                </c:pt>
                <c:pt idx="15019">
                  <c:v>45052.149305555555</c:v>
                </c:pt>
                <c:pt idx="15020">
                  <c:v>45052.152777777781</c:v>
                </c:pt>
                <c:pt idx="15021">
                  <c:v>45052.15625</c:v>
                </c:pt>
                <c:pt idx="15022">
                  <c:v>45052.159722222219</c:v>
                </c:pt>
                <c:pt idx="15023">
                  <c:v>45052.163194444445</c:v>
                </c:pt>
                <c:pt idx="15024">
                  <c:v>45052.166666666664</c:v>
                </c:pt>
                <c:pt idx="15025">
                  <c:v>45052.170138888891</c:v>
                </c:pt>
                <c:pt idx="15026">
                  <c:v>45052.173611111109</c:v>
                </c:pt>
                <c:pt idx="15027">
                  <c:v>45052.177083333336</c:v>
                </c:pt>
                <c:pt idx="15028">
                  <c:v>45052.180555555555</c:v>
                </c:pt>
                <c:pt idx="15029">
                  <c:v>45052.184027777781</c:v>
                </c:pt>
                <c:pt idx="15030">
                  <c:v>45052.1875</c:v>
                </c:pt>
                <c:pt idx="15031">
                  <c:v>45052.190972222219</c:v>
                </c:pt>
                <c:pt idx="15032">
                  <c:v>45052.194444444445</c:v>
                </c:pt>
                <c:pt idx="15033">
                  <c:v>45052.197916666664</c:v>
                </c:pt>
                <c:pt idx="15034">
                  <c:v>45052.201388888891</c:v>
                </c:pt>
                <c:pt idx="15035">
                  <c:v>45052.204861111109</c:v>
                </c:pt>
                <c:pt idx="15036">
                  <c:v>45052.208333333336</c:v>
                </c:pt>
                <c:pt idx="15037">
                  <c:v>45052.211805555555</c:v>
                </c:pt>
                <c:pt idx="15038">
                  <c:v>45052.215277777781</c:v>
                </c:pt>
                <c:pt idx="15039">
                  <c:v>45052.21875</c:v>
                </c:pt>
                <c:pt idx="15040">
                  <c:v>45052.222222222219</c:v>
                </c:pt>
                <c:pt idx="15041">
                  <c:v>45052.225694444445</c:v>
                </c:pt>
                <c:pt idx="15042">
                  <c:v>45052.229166666664</c:v>
                </c:pt>
                <c:pt idx="15043">
                  <c:v>45052.232638888891</c:v>
                </c:pt>
                <c:pt idx="15044">
                  <c:v>45052.236111111109</c:v>
                </c:pt>
                <c:pt idx="15045">
                  <c:v>45052.239583333336</c:v>
                </c:pt>
                <c:pt idx="15046">
                  <c:v>45052.243055555555</c:v>
                </c:pt>
                <c:pt idx="15047">
                  <c:v>45052.246527777781</c:v>
                </c:pt>
                <c:pt idx="15048">
                  <c:v>45052.25</c:v>
                </c:pt>
                <c:pt idx="15049">
                  <c:v>45052.253472222219</c:v>
                </c:pt>
                <c:pt idx="15050">
                  <c:v>45052.256944444445</c:v>
                </c:pt>
                <c:pt idx="15051">
                  <c:v>45052.260416666664</c:v>
                </c:pt>
                <c:pt idx="15052">
                  <c:v>45052.263888888891</c:v>
                </c:pt>
                <c:pt idx="15053">
                  <c:v>45052.267361111109</c:v>
                </c:pt>
                <c:pt idx="15054">
                  <c:v>45052.270833333336</c:v>
                </c:pt>
                <c:pt idx="15055">
                  <c:v>45052.274305555555</c:v>
                </c:pt>
                <c:pt idx="15056">
                  <c:v>45052.277777777781</c:v>
                </c:pt>
                <c:pt idx="15057">
                  <c:v>45052.28125</c:v>
                </c:pt>
                <c:pt idx="15058">
                  <c:v>45052.284722222219</c:v>
                </c:pt>
                <c:pt idx="15059">
                  <c:v>45052.288194444445</c:v>
                </c:pt>
                <c:pt idx="15060">
                  <c:v>45052.291666666664</c:v>
                </c:pt>
                <c:pt idx="15061">
                  <c:v>45052.295138888891</c:v>
                </c:pt>
                <c:pt idx="15062">
                  <c:v>45052.298611111109</c:v>
                </c:pt>
                <c:pt idx="15063">
                  <c:v>45052.302083333336</c:v>
                </c:pt>
                <c:pt idx="15064">
                  <c:v>45052.305555555555</c:v>
                </c:pt>
                <c:pt idx="15065">
                  <c:v>45052.309027777781</c:v>
                </c:pt>
                <c:pt idx="15066">
                  <c:v>45052.3125</c:v>
                </c:pt>
                <c:pt idx="15067">
                  <c:v>45052.315972222219</c:v>
                </c:pt>
                <c:pt idx="15068">
                  <c:v>45052.319444444445</c:v>
                </c:pt>
                <c:pt idx="15069">
                  <c:v>45052.322916666664</c:v>
                </c:pt>
                <c:pt idx="15070">
                  <c:v>45052.326388888891</c:v>
                </c:pt>
                <c:pt idx="15071">
                  <c:v>45052.329861111109</c:v>
                </c:pt>
                <c:pt idx="15072">
                  <c:v>45052.333333333336</c:v>
                </c:pt>
                <c:pt idx="15073">
                  <c:v>45052.336805555555</c:v>
                </c:pt>
                <c:pt idx="15074">
                  <c:v>45052.340277777781</c:v>
                </c:pt>
                <c:pt idx="15075">
                  <c:v>45052.34375</c:v>
                </c:pt>
                <c:pt idx="15076">
                  <c:v>45052.347222222219</c:v>
                </c:pt>
                <c:pt idx="15077">
                  <c:v>45052.350694444445</c:v>
                </c:pt>
                <c:pt idx="15078">
                  <c:v>45052.354166666664</c:v>
                </c:pt>
                <c:pt idx="15079">
                  <c:v>45052.357638888891</c:v>
                </c:pt>
                <c:pt idx="15080">
                  <c:v>45052.361111111109</c:v>
                </c:pt>
                <c:pt idx="15081">
                  <c:v>45052.364583333336</c:v>
                </c:pt>
                <c:pt idx="15082">
                  <c:v>45052.368055555555</c:v>
                </c:pt>
                <c:pt idx="15083">
                  <c:v>45052.371527777781</c:v>
                </c:pt>
                <c:pt idx="15084">
                  <c:v>45052.375</c:v>
                </c:pt>
                <c:pt idx="15085">
                  <c:v>45052.378472222219</c:v>
                </c:pt>
                <c:pt idx="15086">
                  <c:v>45052.381944444445</c:v>
                </c:pt>
                <c:pt idx="15087">
                  <c:v>45052.385416666664</c:v>
                </c:pt>
                <c:pt idx="15088">
                  <c:v>45052.388888888891</c:v>
                </c:pt>
                <c:pt idx="15089">
                  <c:v>45052.392361111109</c:v>
                </c:pt>
                <c:pt idx="15090">
                  <c:v>45052.395833333336</c:v>
                </c:pt>
                <c:pt idx="15091">
                  <c:v>45052.399305555555</c:v>
                </c:pt>
                <c:pt idx="15092">
                  <c:v>45052.402777777781</c:v>
                </c:pt>
                <c:pt idx="15093">
                  <c:v>45052.40625</c:v>
                </c:pt>
                <c:pt idx="15094">
                  <c:v>45052.409722222219</c:v>
                </c:pt>
                <c:pt idx="15095">
                  <c:v>45052.413194444445</c:v>
                </c:pt>
                <c:pt idx="15096">
                  <c:v>45052.416666666664</c:v>
                </c:pt>
                <c:pt idx="15097">
                  <c:v>45052.420138888891</c:v>
                </c:pt>
                <c:pt idx="15098">
                  <c:v>45052.423611111109</c:v>
                </c:pt>
                <c:pt idx="15099">
                  <c:v>45052.427083333336</c:v>
                </c:pt>
                <c:pt idx="15100">
                  <c:v>45052.430555555555</c:v>
                </c:pt>
                <c:pt idx="15101">
                  <c:v>45052.434027777781</c:v>
                </c:pt>
                <c:pt idx="15102">
                  <c:v>45052.4375</c:v>
                </c:pt>
                <c:pt idx="15103">
                  <c:v>45052.440972222219</c:v>
                </c:pt>
                <c:pt idx="15104">
                  <c:v>45052.444444444445</c:v>
                </c:pt>
                <c:pt idx="15105">
                  <c:v>45052.447916666664</c:v>
                </c:pt>
                <c:pt idx="15106">
                  <c:v>45052.451388888891</c:v>
                </c:pt>
                <c:pt idx="15107">
                  <c:v>45052.454861111109</c:v>
                </c:pt>
                <c:pt idx="15108">
                  <c:v>45052.458333333336</c:v>
                </c:pt>
                <c:pt idx="15109">
                  <c:v>45052.461805555555</c:v>
                </c:pt>
                <c:pt idx="15110">
                  <c:v>45052.465277777781</c:v>
                </c:pt>
                <c:pt idx="15111">
                  <c:v>45052.46875</c:v>
                </c:pt>
                <c:pt idx="15112">
                  <c:v>45052.472222222219</c:v>
                </c:pt>
                <c:pt idx="15113">
                  <c:v>45052.475694444445</c:v>
                </c:pt>
                <c:pt idx="15114">
                  <c:v>45052.479166666664</c:v>
                </c:pt>
                <c:pt idx="15115">
                  <c:v>45052.482638888891</c:v>
                </c:pt>
                <c:pt idx="15116">
                  <c:v>45052.486111111109</c:v>
                </c:pt>
                <c:pt idx="15117">
                  <c:v>45052.489583333336</c:v>
                </c:pt>
                <c:pt idx="15118">
                  <c:v>45052.493055555555</c:v>
                </c:pt>
                <c:pt idx="15119">
                  <c:v>45052.496527777781</c:v>
                </c:pt>
                <c:pt idx="15120">
                  <c:v>45052.5</c:v>
                </c:pt>
                <c:pt idx="15121">
                  <c:v>45052.503472222219</c:v>
                </c:pt>
                <c:pt idx="15122">
                  <c:v>45052.506944444445</c:v>
                </c:pt>
                <c:pt idx="15123">
                  <c:v>45052.510416666664</c:v>
                </c:pt>
                <c:pt idx="15124">
                  <c:v>45052.513888888891</c:v>
                </c:pt>
                <c:pt idx="15125">
                  <c:v>45052.517361111109</c:v>
                </c:pt>
                <c:pt idx="15126">
                  <c:v>45052.520833333336</c:v>
                </c:pt>
                <c:pt idx="15127">
                  <c:v>45052.524305555555</c:v>
                </c:pt>
                <c:pt idx="15128">
                  <c:v>45052.527777777781</c:v>
                </c:pt>
                <c:pt idx="15129">
                  <c:v>45052.53125</c:v>
                </c:pt>
                <c:pt idx="15130">
                  <c:v>45052.534722222219</c:v>
                </c:pt>
                <c:pt idx="15131">
                  <c:v>45052.538194444445</c:v>
                </c:pt>
                <c:pt idx="15132">
                  <c:v>45052.541666666664</c:v>
                </c:pt>
                <c:pt idx="15133">
                  <c:v>45052.545138888891</c:v>
                </c:pt>
                <c:pt idx="15134">
                  <c:v>45052.548611111109</c:v>
                </c:pt>
                <c:pt idx="15135">
                  <c:v>45052.552083333336</c:v>
                </c:pt>
                <c:pt idx="15136">
                  <c:v>45052.555555555555</c:v>
                </c:pt>
                <c:pt idx="15137">
                  <c:v>45052.559027777781</c:v>
                </c:pt>
                <c:pt idx="15138">
                  <c:v>45052.5625</c:v>
                </c:pt>
                <c:pt idx="15139">
                  <c:v>45052.565972222219</c:v>
                </c:pt>
                <c:pt idx="15140">
                  <c:v>45052.569444444445</c:v>
                </c:pt>
                <c:pt idx="15141">
                  <c:v>45052.572916666664</c:v>
                </c:pt>
                <c:pt idx="15142">
                  <c:v>45052.576388888891</c:v>
                </c:pt>
                <c:pt idx="15143">
                  <c:v>45052.579861111109</c:v>
                </c:pt>
                <c:pt idx="15144">
                  <c:v>45052.583333333336</c:v>
                </c:pt>
                <c:pt idx="15145">
                  <c:v>45052.586805555555</c:v>
                </c:pt>
                <c:pt idx="15146">
                  <c:v>45052.590277777781</c:v>
                </c:pt>
                <c:pt idx="15147">
                  <c:v>45052.59375</c:v>
                </c:pt>
                <c:pt idx="15148">
                  <c:v>45052.597222222219</c:v>
                </c:pt>
                <c:pt idx="15149">
                  <c:v>45052.600694444445</c:v>
                </c:pt>
                <c:pt idx="15150">
                  <c:v>45052.604166666664</c:v>
                </c:pt>
                <c:pt idx="15151">
                  <c:v>45052.607638888891</c:v>
                </c:pt>
                <c:pt idx="15152">
                  <c:v>45052.611111111109</c:v>
                </c:pt>
                <c:pt idx="15153">
                  <c:v>45052.614583333336</c:v>
                </c:pt>
                <c:pt idx="15154">
                  <c:v>45052.618055555555</c:v>
                </c:pt>
                <c:pt idx="15155">
                  <c:v>45052.621527777781</c:v>
                </c:pt>
                <c:pt idx="15156">
                  <c:v>45052.625</c:v>
                </c:pt>
                <c:pt idx="15157">
                  <c:v>45052.628472222219</c:v>
                </c:pt>
                <c:pt idx="15158">
                  <c:v>45052.631944444445</c:v>
                </c:pt>
                <c:pt idx="15159">
                  <c:v>45052.635416666664</c:v>
                </c:pt>
                <c:pt idx="15160">
                  <c:v>45052.638888888891</c:v>
                </c:pt>
                <c:pt idx="15161">
                  <c:v>45052.642361111109</c:v>
                </c:pt>
                <c:pt idx="15162">
                  <c:v>45052.645833333336</c:v>
                </c:pt>
                <c:pt idx="15163">
                  <c:v>45052.649305555555</c:v>
                </c:pt>
                <c:pt idx="15164">
                  <c:v>45052.652777777781</c:v>
                </c:pt>
                <c:pt idx="15165">
                  <c:v>45052.65625</c:v>
                </c:pt>
                <c:pt idx="15166">
                  <c:v>45052.659722222219</c:v>
                </c:pt>
                <c:pt idx="15167">
                  <c:v>45052.663194444445</c:v>
                </c:pt>
                <c:pt idx="15168">
                  <c:v>45052.666666666664</c:v>
                </c:pt>
                <c:pt idx="15169">
                  <c:v>45052.670138888891</c:v>
                </c:pt>
                <c:pt idx="15170">
                  <c:v>45052.673611111109</c:v>
                </c:pt>
                <c:pt idx="15171">
                  <c:v>45052.677083333336</c:v>
                </c:pt>
                <c:pt idx="15172">
                  <c:v>45052.680555555555</c:v>
                </c:pt>
                <c:pt idx="15173">
                  <c:v>45052.684027777781</c:v>
                </c:pt>
                <c:pt idx="15174">
                  <c:v>45052.6875</c:v>
                </c:pt>
                <c:pt idx="15175">
                  <c:v>45052.690972222219</c:v>
                </c:pt>
                <c:pt idx="15176">
                  <c:v>45052.694444444445</c:v>
                </c:pt>
                <c:pt idx="15177">
                  <c:v>45052.697916666664</c:v>
                </c:pt>
                <c:pt idx="15178">
                  <c:v>45052.701388888891</c:v>
                </c:pt>
                <c:pt idx="15179">
                  <c:v>45052.704861111109</c:v>
                </c:pt>
                <c:pt idx="15180">
                  <c:v>45052.708333333336</c:v>
                </c:pt>
                <c:pt idx="15181">
                  <c:v>45052.711805555555</c:v>
                </c:pt>
                <c:pt idx="15182">
                  <c:v>45052.715277777781</c:v>
                </c:pt>
                <c:pt idx="15183">
                  <c:v>45052.71875</c:v>
                </c:pt>
                <c:pt idx="15184">
                  <c:v>45052.722222222219</c:v>
                </c:pt>
                <c:pt idx="15185">
                  <c:v>45052.725694444445</c:v>
                </c:pt>
                <c:pt idx="15186">
                  <c:v>45052.729166666664</c:v>
                </c:pt>
                <c:pt idx="15187">
                  <c:v>45052.732638888891</c:v>
                </c:pt>
                <c:pt idx="15188">
                  <c:v>45052.736111111109</c:v>
                </c:pt>
                <c:pt idx="15189">
                  <c:v>45052.739583333336</c:v>
                </c:pt>
                <c:pt idx="15190">
                  <c:v>45052.743055555555</c:v>
                </c:pt>
                <c:pt idx="15191">
                  <c:v>45052.746527777781</c:v>
                </c:pt>
                <c:pt idx="15192">
                  <c:v>45052.75</c:v>
                </c:pt>
                <c:pt idx="15193">
                  <c:v>45052.753472222219</c:v>
                </c:pt>
                <c:pt idx="15194">
                  <c:v>45052.756944444445</c:v>
                </c:pt>
                <c:pt idx="15195">
                  <c:v>45052.760416666664</c:v>
                </c:pt>
                <c:pt idx="15196">
                  <c:v>45052.763888888891</c:v>
                </c:pt>
                <c:pt idx="15197">
                  <c:v>45052.767361111109</c:v>
                </c:pt>
                <c:pt idx="15198">
                  <c:v>45052.770833333336</c:v>
                </c:pt>
                <c:pt idx="15199">
                  <c:v>45052.774305555555</c:v>
                </c:pt>
                <c:pt idx="15200">
                  <c:v>45052.777777777781</c:v>
                </c:pt>
                <c:pt idx="15201">
                  <c:v>45052.78125</c:v>
                </c:pt>
                <c:pt idx="15202">
                  <c:v>45052.784722222219</c:v>
                </c:pt>
                <c:pt idx="15203">
                  <c:v>45052.788194444445</c:v>
                </c:pt>
                <c:pt idx="15204">
                  <c:v>45052.791666666664</c:v>
                </c:pt>
                <c:pt idx="15205">
                  <c:v>45052.795138888891</c:v>
                </c:pt>
                <c:pt idx="15206">
                  <c:v>45052.798611111109</c:v>
                </c:pt>
                <c:pt idx="15207">
                  <c:v>45052.802083333336</c:v>
                </c:pt>
                <c:pt idx="15208">
                  <c:v>45052.805555555555</c:v>
                </c:pt>
                <c:pt idx="15209">
                  <c:v>45052.809027777781</c:v>
                </c:pt>
                <c:pt idx="15210">
                  <c:v>45052.8125</c:v>
                </c:pt>
                <c:pt idx="15211">
                  <c:v>45052.815972222219</c:v>
                </c:pt>
                <c:pt idx="15212">
                  <c:v>45052.819444444445</c:v>
                </c:pt>
                <c:pt idx="15213">
                  <c:v>45052.822916666664</c:v>
                </c:pt>
                <c:pt idx="15214">
                  <c:v>45052.826388888891</c:v>
                </c:pt>
                <c:pt idx="15215">
                  <c:v>45052.829861111109</c:v>
                </c:pt>
                <c:pt idx="15216">
                  <c:v>45052.833333333336</c:v>
                </c:pt>
                <c:pt idx="15217">
                  <c:v>45052.836805555555</c:v>
                </c:pt>
                <c:pt idx="15218">
                  <c:v>45052.840277777781</c:v>
                </c:pt>
                <c:pt idx="15219">
                  <c:v>45052.84375</c:v>
                </c:pt>
                <c:pt idx="15220">
                  <c:v>45052.847222222219</c:v>
                </c:pt>
                <c:pt idx="15221">
                  <c:v>45052.850694444445</c:v>
                </c:pt>
                <c:pt idx="15222">
                  <c:v>45052.854166666664</c:v>
                </c:pt>
                <c:pt idx="15223">
                  <c:v>45052.857638888891</c:v>
                </c:pt>
                <c:pt idx="15224">
                  <c:v>45052.861111111109</c:v>
                </c:pt>
                <c:pt idx="15225">
                  <c:v>45052.864583333336</c:v>
                </c:pt>
                <c:pt idx="15226">
                  <c:v>45052.868055555555</c:v>
                </c:pt>
                <c:pt idx="15227">
                  <c:v>45052.871527777781</c:v>
                </c:pt>
                <c:pt idx="15228">
                  <c:v>45052.875</c:v>
                </c:pt>
                <c:pt idx="15229">
                  <c:v>45052.878472222219</c:v>
                </c:pt>
                <c:pt idx="15230">
                  <c:v>45052.881944444445</c:v>
                </c:pt>
                <c:pt idx="15231">
                  <c:v>45052.885416666664</c:v>
                </c:pt>
                <c:pt idx="15232">
                  <c:v>45052.888888888891</c:v>
                </c:pt>
                <c:pt idx="15233">
                  <c:v>45052.892361111109</c:v>
                </c:pt>
                <c:pt idx="15234">
                  <c:v>45052.895833333336</c:v>
                </c:pt>
                <c:pt idx="15235">
                  <c:v>45052.899305555555</c:v>
                </c:pt>
                <c:pt idx="15236">
                  <c:v>45052.902777777781</c:v>
                </c:pt>
                <c:pt idx="15237">
                  <c:v>45052.90625</c:v>
                </c:pt>
                <c:pt idx="15238">
                  <c:v>45052.909722222219</c:v>
                </c:pt>
                <c:pt idx="15239">
                  <c:v>45052.913194444445</c:v>
                </c:pt>
                <c:pt idx="15240">
                  <c:v>45052.916666666664</c:v>
                </c:pt>
                <c:pt idx="15241">
                  <c:v>45052.920138888891</c:v>
                </c:pt>
                <c:pt idx="15242">
                  <c:v>45052.923611111109</c:v>
                </c:pt>
                <c:pt idx="15243">
                  <c:v>45052.927083333336</c:v>
                </c:pt>
                <c:pt idx="15244">
                  <c:v>45052.930555555555</c:v>
                </c:pt>
                <c:pt idx="15245">
                  <c:v>45052.934027777781</c:v>
                </c:pt>
                <c:pt idx="15246">
                  <c:v>45052.9375</c:v>
                </c:pt>
                <c:pt idx="15247">
                  <c:v>45052.940972222219</c:v>
                </c:pt>
                <c:pt idx="15248">
                  <c:v>45052.944444444445</c:v>
                </c:pt>
                <c:pt idx="15249">
                  <c:v>45052.947916666664</c:v>
                </c:pt>
                <c:pt idx="15250">
                  <c:v>45052.951388888891</c:v>
                </c:pt>
                <c:pt idx="15251">
                  <c:v>45052.954861111109</c:v>
                </c:pt>
                <c:pt idx="15252">
                  <c:v>45052.958333333336</c:v>
                </c:pt>
                <c:pt idx="15253">
                  <c:v>45052.961805555555</c:v>
                </c:pt>
                <c:pt idx="15254">
                  <c:v>45052.965277777781</c:v>
                </c:pt>
                <c:pt idx="15255">
                  <c:v>45052.96875</c:v>
                </c:pt>
                <c:pt idx="15256">
                  <c:v>45052.972222222219</c:v>
                </c:pt>
                <c:pt idx="15257">
                  <c:v>45052.975694444445</c:v>
                </c:pt>
                <c:pt idx="15258">
                  <c:v>45052.979166666664</c:v>
                </c:pt>
                <c:pt idx="15259">
                  <c:v>45052.982638888891</c:v>
                </c:pt>
                <c:pt idx="15260">
                  <c:v>45052.986111111109</c:v>
                </c:pt>
                <c:pt idx="15261">
                  <c:v>45052.989583333336</c:v>
                </c:pt>
                <c:pt idx="15262">
                  <c:v>45052.993055555555</c:v>
                </c:pt>
                <c:pt idx="15263">
                  <c:v>45052.996527777781</c:v>
                </c:pt>
                <c:pt idx="15264">
                  <c:v>45053</c:v>
                </c:pt>
                <c:pt idx="15265">
                  <c:v>45053.003472222219</c:v>
                </c:pt>
                <c:pt idx="15266">
                  <c:v>45053.006944444445</c:v>
                </c:pt>
                <c:pt idx="15267">
                  <c:v>45053.010416666664</c:v>
                </c:pt>
                <c:pt idx="15268">
                  <c:v>45053.013888888891</c:v>
                </c:pt>
                <c:pt idx="15269">
                  <c:v>45053.017361111109</c:v>
                </c:pt>
                <c:pt idx="15270">
                  <c:v>45053.020833333336</c:v>
                </c:pt>
                <c:pt idx="15271">
                  <c:v>45053.024305555555</c:v>
                </c:pt>
                <c:pt idx="15272">
                  <c:v>45053.027777777781</c:v>
                </c:pt>
                <c:pt idx="15273">
                  <c:v>45053.03125</c:v>
                </c:pt>
                <c:pt idx="15274">
                  <c:v>45053.034722222219</c:v>
                </c:pt>
                <c:pt idx="15275">
                  <c:v>45053.038194444445</c:v>
                </c:pt>
                <c:pt idx="15276">
                  <c:v>45053.041666666664</c:v>
                </c:pt>
                <c:pt idx="15277">
                  <c:v>45053.045138888891</c:v>
                </c:pt>
                <c:pt idx="15278">
                  <c:v>45053.048611111109</c:v>
                </c:pt>
                <c:pt idx="15279">
                  <c:v>45053.052083333336</c:v>
                </c:pt>
                <c:pt idx="15280">
                  <c:v>45053.055555555555</c:v>
                </c:pt>
                <c:pt idx="15281">
                  <c:v>45053.059027777781</c:v>
                </c:pt>
                <c:pt idx="15282">
                  <c:v>45053.0625</c:v>
                </c:pt>
                <c:pt idx="15283">
                  <c:v>45053.065972222219</c:v>
                </c:pt>
                <c:pt idx="15284">
                  <c:v>45053.069444444445</c:v>
                </c:pt>
                <c:pt idx="15285">
                  <c:v>45053.072916666664</c:v>
                </c:pt>
                <c:pt idx="15286">
                  <c:v>45053.076388888891</c:v>
                </c:pt>
                <c:pt idx="15287">
                  <c:v>45053.079861111109</c:v>
                </c:pt>
                <c:pt idx="15288">
                  <c:v>45053.083333333336</c:v>
                </c:pt>
                <c:pt idx="15289">
                  <c:v>45053.086805555555</c:v>
                </c:pt>
                <c:pt idx="15290">
                  <c:v>45053.090277777781</c:v>
                </c:pt>
                <c:pt idx="15291">
                  <c:v>45053.09375</c:v>
                </c:pt>
                <c:pt idx="15292">
                  <c:v>45053.097222222219</c:v>
                </c:pt>
                <c:pt idx="15293">
                  <c:v>45053.100694444445</c:v>
                </c:pt>
                <c:pt idx="15294">
                  <c:v>45053.104166666664</c:v>
                </c:pt>
                <c:pt idx="15295">
                  <c:v>45053.107638888891</c:v>
                </c:pt>
                <c:pt idx="15296">
                  <c:v>45053.111111111109</c:v>
                </c:pt>
                <c:pt idx="15297">
                  <c:v>45053.114583333336</c:v>
                </c:pt>
                <c:pt idx="15298">
                  <c:v>45053.118055555555</c:v>
                </c:pt>
                <c:pt idx="15299">
                  <c:v>45053.121527777781</c:v>
                </c:pt>
                <c:pt idx="15300">
                  <c:v>45053.125</c:v>
                </c:pt>
                <c:pt idx="15301">
                  <c:v>45053.128472222219</c:v>
                </c:pt>
                <c:pt idx="15302">
                  <c:v>45053.131944444445</c:v>
                </c:pt>
                <c:pt idx="15303">
                  <c:v>45053.135416666664</c:v>
                </c:pt>
                <c:pt idx="15304">
                  <c:v>45053.138888888891</c:v>
                </c:pt>
                <c:pt idx="15305">
                  <c:v>45053.142361111109</c:v>
                </c:pt>
                <c:pt idx="15306">
                  <c:v>45053.145833333336</c:v>
                </c:pt>
                <c:pt idx="15307">
                  <c:v>45053.149305555555</c:v>
                </c:pt>
                <c:pt idx="15308">
                  <c:v>45053.152777777781</c:v>
                </c:pt>
                <c:pt idx="15309">
                  <c:v>45053.15625</c:v>
                </c:pt>
                <c:pt idx="15310">
                  <c:v>45053.159722222219</c:v>
                </c:pt>
                <c:pt idx="15311">
                  <c:v>45053.163194444445</c:v>
                </c:pt>
                <c:pt idx="15312">
                  <c:v>45053.166666666664</c:v>
                </c:pt>
                <c:pt idx="15313">
                  <c:v>45053.170138888891</c:v>
                </c:pt>
                <c:pt idx="15314">
                  <c:v>45053.173611111109</c:v>
                </c:pt>
                <c:pt idx="15315">
                  <c:v>45053.177083333336</c:v>
                </c:pt>
                <c:pt idx="15316">
                  <c:v>45053.180555555555</c:v>
                </c:pt>
                <c:pt idx="15317">
                  <c:v>45053.184027777781</c:v>
                </c:pt>
                <c:pt idx="15318">
                  <c:v>45053.1875</c:v>
                </c:pt>
                <c:pt idx="15319">
                  <c:v>45053.190972222219</c:v>
                </c:pt>
                <c:pt idx="15320">
                  <c:v>45053.194444444445</c:v>
                </c:pt>
                <c:pt idx="15321">
                  <c:v>45053.197916666664</c:v>
                </c:pt>
                <c:pt idx="15322">
                  <c:v>45053.201388888891</c:v>
                </c:pt>
                <c:pt idx="15323">
                  <c:v>45053.204861111109</c:v>
                </c:pt>
                <c:pt idx="15324">
                  <c:v>45053.208333333336</c:v>
                </c:pt>
                <c:pt idx="15325">
                  <c:v>45053.211805555555</c:v>
                </c:pt>
                <c:pt idx="15326">
                  <c:v>45053.215277777781</c:v>
                </c:pt>
                <c:pt idx="15327">
                  <c:v>45053.21875</c:v>
                </c:pt>
                <c:pt idx="15328">
                  <c:v>45053.222222222219</c:v>
                </c:pt>
                <c:pt idx="15329">
                  <c:v>45053.225694444445</c:v>
                </c:pt>
                <c:pt idx="15330">
                  <c:v>45053.229166666664</c:v>
                </c:pt>
                <c:pt idx="15331">
                  <c:v>45053.232638888891</c:v>
                </c:pt>
                <c:pt idx="15332">
                  <c:v>45053.236111111109</c:v>
                </c:pt>
                <c:pt idx="15333">
                  <c:v>45053.239583333336</c:v>
                </c:pt>
                <c:pt idx="15334">
                  <c:v>45053.243055555555</c:v>
                </c:pt>
                <c:pt idx="15335">
                  <c:v>45053.246527777781</c:v>
                </c:pt>
                <c:pt idx="15336">
                  <c:v>45053.25</c:v>
                </c:pt>
                <c:pt idx="15337">
                  <c:v>45053.253472222219</c:v>
                </c:pt>
                <c:pt idx="15338">
                  <c:v>45053.256944444445</c:v>
                </c:pt>
                <c:pt idx="15339">
                  <c:v>45053.260416666664</c:v>
                </c:pt>
                <c:pt idx="15340">
                  <c:v>45053.263888888891</c:v>
                </c:pt>
                <c:pt idx="15341">
                  <c:v>45053.267361111109</c:v>
                </c:pt>
                <c:pt idx="15342">
                  <c:v>45053.270833333336</c:v>
                </c:pt>
                <c:pt idx="15343">
                  <c:v>45053.274305555555</c:v>
                </c:pt>
                <c:pt idx="15344">
                  <c:v>45053.277777777781</c:v>
                </c:pt>
                <c:pt idx="15345">
                  <c:v>45053.28125</c:v>
                </c:pt>
                <c:pt idx="15346">
                  <c:v>45053.284722222219</c:v>
                </c:pt>
                <c:pt idx="15347">
                  <c:v>45053.288194444445</c:v>
                </c:pt>
                <c:pt idx="15348">
                  <c:v>45053.291666666664</c:v>
                </c:pt>
                <c:pt idx="15349">
                  <c:v>45053.295138888891</c:v>
                </c:pt>
                <c:pt idx="15350">
                  <c:v>45053.298611111109</c:v>
                </c:pt>
                <c:pt idx="15351">
                  <c:v>45053.302083333336</c:v>
                </c:pt>
                <c:pt idx="15352">
                  <c:v>45053.305555555555</c:v>
                </c:pt>
                <c:pt idx="15353">
                  <c:v>45053.309027777781</c:v>
                </c:pt>
                <c:pt idx="15354">
                  <c:v>45053.3125</c:v>
                </c:pt>
                <c:pt idx="15355">
                  <c:v>45053.315972222219</c:v>
                </c:pt>
                <c:pt idx="15356">
                  <c:v>45053.319444444445</c:v>
                </c:pt>
                <c:pt idx="15357">
                  <c:v>45053.322916666664</c:v>
                </c:pt>
                <c:pt idx="15358">
                  <c:v>45053.326388888891</c:v>
                </c:pt>
                <c:pt idx="15359">
                  <c:v>45053.329861111109</c:v>
                </c:pt>
                <c:pt idx="15360">
                  <c:v>45053.333333333336</c:v>
                </c:pt>
                <c:pt idx="15361">
                  <c:v>45053.336805555555</c:v>
                </c:pt>
                <c:pt idx="15362">
                  <c:v>45053.340277777781</c:v>
                </c:pt>
                <c:pt idx="15363">
                  <c:v>45053.34375</c:v>
                </c:pt>
                <c:pt idx="15364">
                  <c:v>45053.347222222219</c:v>
                </c:pt>
                <c:pt idx="15365">
                  <c:v>45053.350694444445</c:v>
                </c:pt>
                <c:pt idx="15366">
                  <c:v>45053.354166666664</c:v>
                </c:pt>
                <c:pt idx="15367">
                  <c:v>45053.357638888891</c:v>
                </c:pt>
                <c:pt idx="15368">
                  <c:v>45053.361111111109</c:v>
                </c:pt>
                <c:pt idx="15369">
                  <c:v>45053.364583333336</c:v>
                </c:pt>
                <c:pt idx="15370">
                  <c:v>45053.368055555555</c:v>
                </c:pt>
                <c:pt idx="15371">
                  <c:v>45053.371527777781</c:v>
                </c:pt>
                <c:pt idx="15372">
                  <c:v>45053.375</c:v>
                </c:pt>
                <c:pt idx="15373">
                  <c:v>45053.378472222219</c:v>
                </c:pt>
                <c:pt idx="15374">
                  <c:v>45053.381944444445</c:v>
                </c:pt>
                <c:pt idx="15375">
                  <c:v>45053.385416666664</c:v>
                </c:pt>
                <c:pt idx="15376">
                  <c:v>45053.388888888891</c:v>
                </c:pt>
                <c:pt idx="15377">
                  <c:v>45053.392361111109</c:v>
                </c:pt>
                <c:pt idx="15378">
                  <c:v>45053.395833333336</c:v>
                </c:pt>
                <c:pt idx="15379">
                  <c:v>45053.399305555555</c:v>
                </c:pt>
                <c:pt idx="15380">
                  <c:v>45053.402777777781</c:v>
                </c:pt>
                <c:pt idx="15381">
                  <c:v>45053.40625</c:v>
                </c:pt>
                <c:pt idx="15382">
                  <c:v>45053.409722222219</c:v>
                </c:pt>
                <c:pt idx="15383">
                  <c:v>45053.413194444445</c:v>
                </c:pt>
                <c:pt idx="15384">
                  <c:v>45053.416666666664</c:v>
                </c:pt>
                <c:pt idx="15385">
                  <c:v>45053.420138888891</c:v>
                </c:pt>
                <c:pt idx="15386">
                  <c:v>45053.423611111109</c:v>
                </c:pt>
                <c:pt idx="15387">
                  <c:v>45053.427083333336</c:v>
                </c:pt>
                <c:pt idx="15388">
                  <c:v>45053.430555555555</c:v>
                </c:pt>
                <c:pt idx="15389">
                  <c:v>45053.434027777781</c:v>
                </c:pt>
                <c:pt idx="15390">
                  <c:v>45053.4375</c:v>
                </c:pt>
                <c:pt idx="15391">
                  <c:v>45053.440972222219</c:v>
                </c:pt>
                <c:pt idx="15392">
                  <c:v>45053.444444444445</c:v>
                </c:pt>
                <c:pt idx="15393">
                  <c:v>45053.447916666664</c:v>
                </c:pt>
                <c:pt idx="15394">
                  <c:v>45053.451388888891</c:v>
                </c:pt>
                <c:pt idx="15395">
                  <c:v>45053.454861111109</c:v>
                </c:pt>
                <c:pt idx="15396">
                  <c:v>45053.458333333336</c:v>
                </c:pt>
                <c:pt idx="15397">
                  <c:v>45053.461805555555</c:v>
                </c:pt>
                <c:pt idx="15398">
                  <c:v>45053.465277777781</c:v>
                </c:pt>
                <c:pt idx="15399">
                  <c:v>45053.46875</c:v>
                </c:pt>
                <c:pt idx="15400">
                  <c:v>45053.472222222219</c:v>
                </c:pt>
                <c:pt idx="15401">
                  <c:v>45053.475694444445</c:v>
                </c:pt>
                <c:pt idx="15402">
                  <c:v>45053.479166666664</c:v>
                </c:pt>
                <c:pt idx="15403">
                  <c:v>45053.482638888891</c:v>
                </c:pt>
                <c:pt idx="15404">
                  <c:v>45053.486111111109</c:v>
                </c:pt>
                <c:pt idx="15405">
                  <c:v>45053.489583333336</c:v>
                </c:pt>
                <c:pt idx="15406">
                  <c:v>45053.493055555555</c:v>
                </c:pt>
                <c:pt idx="15407">
                  <c:v>45053.496527777781</c:v>
                </c:pt>
                <c:pt idx="15408">
                  <c:v>45053.5</c:v>
                </c:pt>
                <c:pt idx="15409">
                  <c:v>45053.503472222219</c:v>
                </c:pt>
                <c:pt idx="15410">
                  <c:v>45053.506944444445</c:v>
                </c:pt>
                <c:pt idx="15411">
                  <c:v>45053.510416666664</c:v>
                </c:pt>
                <c:pt idx="15412">
                  <c:v>45053.513888888891</c:v>
                </c:pt>
                <c:pt idx="15413">
                  <c:v>45053.517361111109</c:v>
                </c:pt>
                <c:pt idx="15414">
                  <c:v>45053.520833333336</c:v>
                </c:pt>
                <c:pt idx="15415">
                  <c:v>45053.524305555555</c:v>
                </c:pt>
                <c:pt idx="15416">
                  <c:v>45053.527777777781</c:v>
                </c:pt>
                <c:pt idx="15417">
                  <c:v>45053.53125</c:v>
                </c:pt>
                <c:pt idx="15418">
                  <c:v>45053.534722222219</c:v>
                </c:pt>
                <c:pt idx="15419">
                  <c:v>45053.538194444445</c:v>
                </c:pt>
                <c:pt idx="15420">
                  <c:v>45053.541666666664</c:v>
                </c:pt>
                <c:pt idx="15421">
                  <c:v>45053.545138888891</c:v>
                </c:pt>
                <c:pt idx="15422">
                  <c:v>45053.548611111109</c:v>
                </c:pt>
                <c:pt idx="15423">
                  <c:v>45053.552083333336</c:v>
                </c:pt>
                <c:pt idx="15424">
                  <c:v>45053.555555555555</c:v>
                </c:pt>
                <c:pt idx="15425">
                  <c:v>45053.559027777781</c:v>
                </c:pt>
                <c:pt idx="15426">
                  <c:v>45053.5625</c:v>
                </c:pt>
                <c:pt idx="15427">
                  <c:v>45053.565972222219</c:v>
                </c:pt>
                <c:pt idx="15428">
                  <c:v>45053.569444444445</c:v>
                </c:pt>
                <c:pt idx="15429">
                  <c:v>45053.572916666664</c:v>
                </c:pt>
                <c:pt idx="15430">
                  <c:v>45053.576388888891</c:v>
                </c:pt>
                <c:pt idx="15431">
                  <c:v>45053.579861111109</c:v>
                </c:pt>
                <c:pt idx="15432">
                  <c:v>45053.583333333336</c:v>
                </c:pt>
                <c:pt idx="15433">
                  <c:v>45053.586805555555</c:v>
                </c:pt>
                <c:pt idx="15434">
                  <c:v>45053.590277777781</c:v>
                </c:pt>
                <c:pt idx="15435">
                  <c:v>45053.59375</c:v>
                </c:pt>
                <c:pt idx="15436">
                  <c:v>45053.597222222219</c:v>
                </c:pt>
                <c:pt idx="15437">
                  <c:v>45053.600694444445</c:v>
                </c:pt>
                <c:pt idx="15438">
                  <c:v>45053.604166666664</c:v>
                </c:pt>
                <c:pt idx="15439">
                  <c:v>45053.607638888891</c:v>
                </c:pt>
                <c:pt idx="15440">
                  <c:v>45053.611111111109</c:v>
                </c:pt>
                <c:pt idx="15441">
                  <c:v>45053.614583333336</c:v>
                </c:pt>
                <c:pt idx="15442">
                  <c:v>45053.618055555555</c:v>
                </c:pt>
                <c:pt idx="15443">
                  <c:v>45053.621527777781</c:v>
                </c:pt>
                <c:pt idx="15444">
                  <c:v>45053.625</c:v>
                </c:pt>
                <c:pt idx="15445">
                  <c:v>45053.628472222219</c:v>
                </c:pt>
                <c:pt idx="15446">
                  <c:v>45053.631944444445</c:v>
                </c:pt>
                <c:pt idx="15447">
                  <c:v>45053.635416666664</c:v>
                </c:pt>
                <c:pt idx="15448">
                  <c:v>45053.638888888891</c:v>
                </c:pt>
                <c:pt idx="15449">
                  <c:v>45053.642361111109</c:v>
                </c:pt>
                <c:pt idx="15450">
                  <c:v>45053.645833333336</c:v>
                </c:pt>
                <c:pt idx="15451">
                  <c:v>45053.649305555555</c:v>
                </c:pt>
                <c:pt idx="15452">
                  <c:v>45053.652777777781</c:v>
                </c:pt>
                <c:pt idx="15453">
                  <c:v>45053.65625</c:v>
                </c:pt>
                <c:pt idx="15454">
                  <c:v>45053.659722222219</c:v>
                </c:pt>
                <c:pt idx="15455">
                  <c:v>45053.663194444445</c:v>
                </c:pt>
                <c:pt idx="15456">
                  <c:v>45053.666666666664</c:v>
                </c:pt>
                <c:pt idx="15457">
                  <c:v>45053.670138888891</c:v>
                </c:pt>
                <c:pt idx="15458">
                  <c:v>45053.673611111109</c:v>
                </c:pt>
                <c:pt idx="15459">
                  <c:v>45053.677083333336</c:v>
                </c:pt>
                <c:pt idx="15460">
                  <c:v>45053.680555555555</c:v>
                </c:pt>
                <c:pt idx="15461">
                  <c:v>45053.684027777781</c:v>
                </c:pt>
                <c:pt idx="15462">
                  <c:v>45053.6875</c:v>
                </c:pt>
                <c:pt idx="15463">
                  <c:v>45053.690972222219</c:v>
                </c:pt>
                <c:pt idx="15464">
                  <c:v>45053.694444444445</c:v>
                </c:pt>
                <c:pt idx="15465">
                  <c:v>45053.697916666664</c:v>
                </c:pt>
                <c:pt idx="15466">
                  <c:v>45053.701388888891</c:v>
                </c:pt>
                <c:pt idx="15467">
                  <c:v>45053.704861111109</c:v>
                </c:pt>
                <c:pt idx="15468">
                  <c:v>45053.708333333336</c:v>
                </c:pt>
                <c:pt idx="15469">
                  <c:v>45053.711805555555</c:v>
                </c:pt>
                <c:pt idx="15470">
                  <c:v>45053.715277777781</c:v>
                </c:pt>
                <c:pt idx="15471">
                  <c:v>45053.71875</c:v>
                </c:pt>
                <c:pt idx="15472">
                  <c:v>45053.722222222219</c:v>
                </c:pt>
                <c:pt idx="15473">
                  <c:v>45053.725694444445</c:v>
                </c:pt>
                <c:pt idx="15474">
                  <c:v>45053.729166666664</c:v>
                </c:pt>
                <c:pt idx="15475">
                  <c:v>45053.732638888891</c:v>
                </c:pt>
                <c:pt idx="15476">
                  <c:v>45053.736111111109</c:v>
                </c:pt>
                <c:pt idx="15477">
                  <c:v>45053.739583333336</c:v>
                </c:pt>
                <c:pt idx="15478">
                  <c:v>45053.743055555555</c:v>
                </c:pt>
                <c:pt idx="15479">
                  <c:v>45053.746527777781</c:v>
                </c:pt>
                <c:pt idx="15480">
                  <c:v>45053.75</c:v>
                </c:pt>
                <c:pt idx="15481">
                  <c:v>45053.753472222219</c:v>
                </c:pt>
                <c:pt idx="15482">
                  <c:v>45053.756944444445</c:v>
                </c:pt>
                <c:pt idx="15483">
                  <c:v>45053.760416666664</c:v>
                </c:pt>
                <c:pt idx="15484">
                  <c:v>45053.763888888891</c:v>
                </c:pt>
                <c:pt idx="15485">
                  <c:v>45053.767361111109</c:v>
                </c:pt>
                <c:pt idx="15486">
                  <c:v>45053.770833333336</c:v>
                </c:pt>
                <c:pt idx="15487">
                  <c:v>45053.774305555555</c:v>
                </c:pt>
                <c:pt idx="15488">
                  <c:v>45053.777777777781</c:v>
                </c:pt>
                <c:pt idx="15489">
                  <c:v>45053.78125</c:v>
                </c:pt>
                <c:pt idx="15490">
                  <c:v>45053.784722222219</c:v>
                </c:pt>
                <c:pt idx="15491">
                  <c:v>45053.788194444445</c:v>
                </c:pt>
                <c:pt idx="15492">
                  <c:v>45053.791666666664</c:v>
                </c:pt>
                <c:pt idx="15493">
                  <c:v>45053.795138888891</c:v>
                </c:pt>
                <c:pt idx="15494">
                  <c:v>45053.798611111109</c:v>
                </c:pt>
                <c:pt idx="15495">
                  <c:v>45053.802083333336</c:v>
                </c:pt>
                <c:pt idx="15496">
                  <c:v>45053.805555555555</c:v>
                </c:pt>
                <c:pt idx="15497">
                  <c:v>45053.809027777781</c:v>
                </c:pt>
                <c:pt idx="15498">
                  <c:v>45053.8125</c:v>
                </c:pt>
                <c:pt idx="15499">
                  <c:v>45053.815972222219</c:v>
                </c:pt>
                <c:pt idx="15500">
                  <c:v>45053.819444444445</c:v>
                </c:pt>
                <c:pt idx="15501">
                  <c:v>45053.822916666664</c:v>
                </c:pt>
                <c:pt idx="15502">
                  <c:v>45053.826388888891</c:v>
                </c:pt>
                <c:pt idx="15503">
                  <c:v>45053.829861111109</c:v>
                </c:pt>
                <c:pt idx="15504">
                  <c:v>45053.833333333336</c:v>
                </c:pt>
                <c:pt idx="15505">
                  <c:v>45053.836805555555</c:v>
                </c:pt>
                <c:pt idx="15506">
                  <c:v>45053.840277777781</c:v>
                </c:pt>
                <c:pt idx="15507">
                  <c:v>45053.84375</c:v>
                </c:pt>
                <c:pt idx="15508">
                  <c:v>45053.847222222219</c:v>
                </c:pt>
                <c:pt idx="15509">
                  <c:v>45053.850694444445</c:v>
                </c:pt>
                <c:pt idx="15510">
                  <c:v>45053.854166666664</c:v>
                </c:pt>
                <c:pt idx="15511">
                  <c:v>45053.857638888891</c:v>
                </c:pt>
                <c:pt idx="15512">
                  <c:v>45053.861111111109</c:v>
                </c:pt>
                <c:pt idx="15513">
                  <c:v>45053.864583333336</c:v>
                </c:pt>
                <c:pt idx="15514">
                  <c:v>45053.868055555555</c:v>
                </c:pt>
                <c:pt idx="15515">
                  <c:v>45053.871527777781</c:v>
                </c:pt>
                <c:pt idx="15516">
                  <c:v>45053.875</c:v>
                </c:pt>
                <c:pt idx="15517">
                  <c:v>45053.878472222219</c:v>
                </c:pt>
                <c:pt idx="15518">
                  <c:v>45053.881944444445</c:v>
                </c:pt>
                <c:pt idx="15519">
                  <c:v>45053.885416666664</c:v>
                </c:pt>
                <c:pt idx="15520">
                  <c:v>45053.888888888891</c:v>
                </c:pt>
                <c:pt idx="15521">
                  <c:v>45053.892361111109</c:v>
                </c:pt>
                <c:pt idx="15522">
                  <c:v>45053.895833333336</c:v>
                </c:pt>
                <c:pt idx="15523">
                  <c:v>45053.899305555555</c:v>
                </c:pt>
                <c:pt idx="15524">
                  <c:v>45053.902777777781</c:v>
                </c:pt>
                <c:pt idx="15525">
                  <c:v>45053.90625</c:v>
                </c:pt>
                <c:pt idx="15526">
                  <c:v>45053.909722222219</c:v>
                </c:pt>
                <c:pt idx="15527">
                  <c:v>45053.913194444445</c:v>
                </c:pt>
                <c:pt idx="15528">
                  <c:v>45053.916666666664</c:v>
                </c:pt>
                <c:pt idx="15529">
                  <c:v>45053.920138888891</c:v>
                </c:pt>
                <c:pt idx="15530">
                  <c:v>45053.923611111109</c:v>
                </c:pt>
                <c:pt idx="15531">
                  <c:v>45053.927083333336</c:v>
                </c:pt>
                <c:pt idx="15532">
                  <c:v>45053.930555555555</c:v>
                </c:pt>
                <c:pt idx="15533">
                  <c:v>45053.934027777781</c:v>
                </c:pt>
                <c:pt idx="15534">
                  <c:v>45053.9375</c:v>
                </c:pt>
                <c:pt idx="15535">
                  <c:v>45053.940972222219</c:v>
                </c:pt>
                <c:pt idx="15536">
                  <c:v>45053.944444444445</c:v>
                </c:pt>
                <c:pt idx="15537">
                  <c:v>45053.947916666664</c:v>
                </c:pt>
                <c:pt idx="15538">
                  <c:v>45053.951388888891</c:v>
                </c:pt>
                <c:pt idx="15539">
                  <c:v>45053.954861111109</c:v>
                </c:pt>
                <c:pt idx="15540">
                  <c:v>45053.958333333336</c:v>
                </c:pt>
                <c:pt idx="15541">
                  <c:v>45053.961805555555</c:v>
                </c:pt>
                <c:pt idx="15542">
                  <c:v>45053.965277777781</c:v>
                </c:pt>
                <c:pt idx="15543">
                  <c:v>45053.96875</c:v>
                </c:pt>
                <c:pt idx="15544">
                  <c:v>45053.972222222219</c:v>
                </c:pt>
                <c:pt idx="15545">
                  <c:v>45053.975694444445</c:v>
                </c:pt>
                <c:pt idx="15546">
                  <c:v>45053.979166666664</c:v>
                </c:pt>
                <c:pt idx="15547">
                  <c:v>45053.982638888891</c:v>
                </c:pt>
                <c:pt idx="15548">
                  <c:v>45053.986111111109</c:v>
                </c:pt>
                <c:pt idx="15549">
                  <c:v>45053.989583333336</c:v>
                </c:pt>
                <c:pt idx="15550">
                  <c:v>45053.993055555555</c:v>
                </c:pt>
                <c:pt idx="15551">
                  <c:v>45053.996527777781</c:v>
                </c:pt>
                <c:pt idx="15552">
                  <c:v>45054</c:v>
                </c:pt>
                <c:pt idx="15553">
                  <c:v>45054.003472222219</c:v>
                </c:pt>
                <c:pt idx="15554">
                  <c:v>45054.006944444445</c:v>
                </c:pt>
                <c:pt idx="15555">
                  <c:v>45054.010416666664</c:v>
                </c:pt>
                <c:pt idx="15556">
                  <c:v>45054.013888888891</c:v>
                </c:pt>
                <c:pt idx="15557">
                  <c:v>45054.017361111109</c:v>
                </c:pt>
                <c:pt idx="15558">
                  <c:v>45054.020833333336</c:v>
                </c:pt>
                <c:pt idx="15559">
                  <c:v>45054.024305555555</c:v>
                </c:pt>
                <c:pt idx="15560">
                  <c:v>45054.027777777781</c:v>
                </c:pt>
                <c:pt idx="15561">
                  <c:v>45054.03125</c:v>
                </c:pt>
                <c:pt idx="15562">
                  <c:v>45054.034722222219</c:v>
                </c:pt>
                <c:pt idx="15563">
                  <c:v>45054.038194444445</c:v>
                </c:pt>
                <c:pt idx="15564">
                  <c:v>45054.041666666664</c:v>
                </c:pt>
                <c:pt idx="15565">
                  <c:v>45054.045138888891</c:v>
                </c:pt>
                <c:pt idx="15566">
                  <c:v>45054.048611111109</c:v>
                </c:pt>
                <c:pt idx="15567">
                  <c:v>45054.052083333336</c:v>
                </c:pt>
                <c:pt idx="15568">
                  <c:v>45054.055555555555</c:v>
                </c:pt>
                <c:pt idx="15569">
                  <c:v>45054.059027777781</c:v>
                </c:pt>
                <c:pt idx="15570">
                  <c:v>45054.0625</c:v>
                </c:pt>
                <c:pt idx="15571">
                  <c:v>45054.065972222219</c:v>
                </c:pt>
                <c:pt idx="15572">
                  <c:v>45054.069444444445</c:v>
                </c:pt>
                <c:pt idx="15573">
                  <c:v>45054.072916666664</c:v>
                </c:pt>
                <c:pt idx="15574">
                  <c:v>45054.076388888891</c:v>
                </c:pt>
                <c:pt idx="15575">
                  <c:v>45054.079861111109</c:v>
                </c:pt>
                <c:pt idx="15576">
                  <c:v>45054.083333333336</c:v>
                </c:pt>
                <c:pt idx="15577">
                  <c:v>45054.086805555555</c:v>
                </c:pt>
                <c:pt idx="15578">
                  <c:v>45054.090277777781</c:v>
                </c:pt>
                <c:pt idx="15579">
                  <c:v>45054.09375</c:v>
                </c:pt>
                <c:pt idx="15580">
                  <c:v>45054.097222222219</c:v>
                </c:pt>
                <c:pt idx="15581">
                  <c:v>45054.100694444445</c:v>
                </c:pt>
                <c:pt idx="15582">
                  <c:v>45054.104166666664</c:v>
                </c:pt>
                <c:pt idx="15583">
                  <c:v>45054.107638888891</c:v>
                </c:pt>
                <c:pt idx="15584">
                  <c:v>45054.111111111109</c:v>
                </c:pt>
                <c:pt idx="15585">
                  <c:v>45054.114583333336</c:v>
                </c:pt>
                <c:pt idx="15586">
                  <c:v>45054.118055555555</c:v>
                </c:pt>
                <c:pt idx="15587">
                  <c:v>45054.121527777781</c:v>
                </c:pt>
                <c:pt idx="15588">
                  <c:v>45054.125</c:v>
                </c:pt>
                <c:pt idx="15589">
                  <c:v>45054.128472222219</c:v>
                </c:pt>
                <c:pt idx="15590">
                  <c:v>45054.131944444445</c:v>
                </c:pt>
                <c:pt idx="15591">
                  <c:v>45054.135416666664</c:v>
                </c:pt>
                <c:pt idx="15592">
                  <c:v>45054.138888888891</c:v>
                </c:pt>
                <c:pt idx="15593">
                  <c:v>45054.142361111109</c:v>
                </c:pt>
                <c:pt idx="15594">
                  <c:v>45054.145833333336</c:v>
                </c:pt>
                <c:pt idx="15595">
                  <c:v>45054.149305555555</c:v>
                </c:pt>
                <c:pt idx="15596">
                  <c:v>45054.152777777781</c:v>
                </c:pt>
                <c:pt idx="15597">
                  <c:v>45054.15625</c:v>
                </c:pt>
                <c:pt idx="15598">
                  <c:v>45054.159722222219</c:v>
                </c:pt>
                <c:pt idx="15599">
                  <c:v>45054.163194444445</c:v>
                </c:pt>
                <c:pt idx="15600">
                  <c:v>45054.166666666664</c:v>
                </c:pt>
                <c:pt idx="15601">
                  <c:v>45054.170138888891</c:v>
                </c:pt>
                <c:pt idx="15602">
                  <c:v>45054.173611111109</c:v>
                </c:pt>
                <c:pt idx="15603">
                  <c:v>45054.177083333336</c:v>
                </c:pt>
                <c:pt idx="15604">
                  <c:v>45054.180555555555</c:v>
                </c:pt>
                <c:pt idx="15605">
                  <c:v>45054.184027777781</c:v>
                </c:pt>
                <c:pt idx="15606">
                  <c:v>45054.1875</c:v>
                </c:pt>
                <c:pt idx="15607">
                  <c:v>45054.190972222219</c:v>
                </c:pt>
                <c:pt idx="15608">
                  <c:v>45054.194444444445</c:v>
                </c:pt>
                <c:pt idx="15609">
                  <c:v>45054.197916666664</c:v>
                </c:pt>
                <c:pt idx="15610">
                  <c:v>45054.201388888891</c:v>
                </c:pt>
                <c:pt idx="15611">
                  <c:v>45054.204861111109</c:v>
                </c:pt>
                <c:pt idx="15612">
                  <c:v>45054.208333333336</c:v>
                </c:pt>
                <c:pt idx="15613">
                  <c:v>45054.211805555555</c:v>
                </c:pt>
                <c:pt idx="15614">
                  <c:v>45054.215277777781</c:v>
                </c:pt>
                <c:pt idx="15615">
                  <c:v>45054.21875</c:v>
                </c:pt>
                <c:pt idx="15616">
                  <c:v>45054.222222222219</c:v>
                </c:pt>
                <c:pt idx="15617">
                  <c:v>45054.225694444445</c:v>
                </c:pt>
                <c:pt idx="15618">
                  <c:v>45054.229166666664</c:v>
                </c:pt>
                <c:pt idx="15619">
                  <c:v>45054.232638888891</c:v>
                </c:pt>
                <c:pt idx="15620">
                  <c:v>45054.236111111109</c:v>
                </c:pt>
                <c:pt idx="15621">
                  <c:v>45054.239583333336</c:v>
                </c:pt>
                <c:pt idx="15622">
                  <c:v>45054.243055555555</c:v>
                </c:pt>
                <c:pt idx="15623">
                  <c:v>45054.246527777781</c:v>
                </c:pt>
                <c:pt idx="15624">
                  <c:v>45054.25</c:v>
                </c:pt>
                <c:pt idx="15625">
                  <c:v>45054.253472222219</c:v>
                </c:pt>
                <c:pt idx="15626">
                  <c:v>45054.256944444445</c:v>
                </c:pt>
                <c:pt idx="15627">
                  <c:v>45054.260416666664</c:v>
                </c:pt>
                <c:pt idx="15628">
                  <c:v>45054.263888888891</c:v>
                </c:pt>
                <c:pt idx="15629">
                  <c:v>45054.267361111109</c:v>
                </c:pt>
                <c:pt idx="15630">
                  <c:v>45054.270833333336</c:v>
                </c:pt>
                <c:pt idx="15631">
                  <c:v>45054.274305555555</c:v>
                </c:pt>
                <c:pt idx="15632">
                  <c:v>45054.277777777781</c:v>
                </c:pt>
                <c:pt idx="15633">
                  <c:v>45054.28125</c:v>
                </c:pt>
                <c:pt idx="15634">
                  <c:v>45054.284722222219</c:v>
                </c:pt>
                <c:pt idx="15635">
                  <c:v>45054.288194444445</c:v>
                </c:pt>
                <c:pt idx="15636">
                  <c:v>45054.291666666664</c:v>
                </c:pt>
                <c:pt idx="15637">
                  <c:v>45054.295138888891</c:v>
                </c:pt>
                <c:pt idx="15638">
                  <c:v>45054.298611111109</c:v>
                </c:pt>
                <c:pt idx="15639">
                  <c:v>45054.302083333336</c:v>
                </c:pt>
                <c:pt idx="15640">
                  <c:v>45054.305555555555</c:v>
                </c:pt>
                <c:pt idx="15641">
                  <c:v>45054.309027777781</c:v>
                </c:pt>
                <c:pt idx="15642">
                  <c:v>45054.3125</c:v>
                </c:pt>
                <c:pt idx="15643">
                  <c:v>45054.315972222219</c:v>
                </c:pt>
                <c:pt idx="15644">
                  <c:v>45054.319444444445</c:v>
                </c:pt>
                <c:pt idx="15645">
                  <c:v>45054.322916666664</c:v>
                </c:pt>
                <c:pt idx="15646">
                  <c:v>45054.326388888891</c:v>
                </c:pt>
                <c:pt idx="15647">
                  <c:v>45054.329861111109</c:v>
                </c:pt>
                <c:pt idx="15648">
                  <c:v>45054.333333333336</c:v>
                </c:pt>
                <c:pt idx="15649">
                  <c:v>45054.336805555555</c:v>
                </c:pt>
                <c:pt idx="15650">
                  <c:v>45054.340277777781</c:v>
                </c:pt>
                <c:pt idx="15651">
                  <c:v>45054.34375</c:v>
                </c:pt>
                <c:pt idx="15652">
                  <c:v>45054.347222222219</c:v>
                </c:pt>
                <c:pt idx="15653">
                  <c:v>45054.350694444445</c:v>
                </c:pt>
                <c:pt idx="15654">
                  <c:v>45054.354166666664</c:v>
                </c:pt>
                <c:pt idx="15655">
                  <c:v>45054.357638888891</c:v>
                </c:pt>
                <c:pt idx="15656">
                  <c:v>45054.361111111109</c:v>
                </c:pt>
                <c:pt idx="15657">
                  <c:v>45054.364583333336</c:v>
                </c:pt>
                <c:pt idx="15658">
                  <c:v>45054.368055555555</c:v>
                </c:pt>
                <c:pt idx="15659">
                  <c:v>45054.371527777781</c:v>
                </c:pt>
                <c:pt idx="15660">
                  <c:v>45054.375</c:v>
                </c:pt>
                <c:pt idx="15661">
                  <c:v>45054.378472222219</c:v>
                </c:pt>
                <c:pt idx="15662">
                  <c:v>45054.381944444445</c:v>
                </c:pt>
                <c:pt idx="15663">
                  <c:v>45054.385416666664</c:v>
                </c:pt>
                <c:pt idx="15664">
                  <c:v>45054.388888888891</c:v>
                </c:pt>
                <c:pt idx="15665">
                  <c:v>45054.392361111109</c:v>
                </c:pt>
                <c:pt idx="15666">
                  <c:v>45054.395833333336</c:v>
                </c:pt>
                <c:pt idx="15667">
                  <c:v>45054.399305555555</c:v>
                </c:pt>
                <c:pt idx="15668">
                  <c:v>45054.402777777781</c:v>
                </c:pt>
                <c:pt idx="15669">
                  <c:v>45054.40625</c:v>
                </c:pt>
                <c:pt idx="15670">
                  <c:v>45054.409722222219</c:v>
                </c:pt>
                <c:pt idx="15671">
                  <c:v>45054.413194444445</c:v>
                </c:pt>
                <c:pt idx="15672">
                  <c:v>45054.416666666664</c:v>
                </c:pt>
                <c:pt idx="15673">
                  <c:v>45054.420138888891</c:v>
                </c:pt>
                <c:pt idx="15674">
                  <c:v>45054.423611111109</c:v>
                </c:pt>
                <c:pt idx="15675">
                  <c:v>45054.427083333336</c:v>
                </c:pt>
                <c:pt idx="15676">
                  <c:v>45054.430555555555</c:v>
                </c:pt>
                <c:pt idx="15677">
                  <c:v>45054.434027777781</c:v>
                </c:pt>
                <c:pt idx="15678">
                  <c:v>45054.4375</c:v>
                </c:pt>
                <c:pt idx="15679">
                  <c:v>45054.440972222219</c:v>
                </c:pt>
                <c:pt idx="15680">
                  <c:v>45054.444444444445</c:v>
                </c:pt>
                <c:pt idx="15681">
                  <c:v>45054.447916666664</c:v>
                </c:pt>
                <c:pt idx="15682">
                  <c:v>45054.451388888891</c:v>
                </c:pt>
                <c:pt idx="15683">
                  <c:v>45054.454861111109</c:v>
                </c:pt>
                <c:pt idx="15684">
                  <c:v>45054.458333333336</c:v>
                </c:pt>
                <c:pt idx="15685">
                  <c:v>45054.461805555555</c:v>
                </c:pt>
                <c:pt idx="15686">
                  <c:v>45054.465277777781</c:v>
                </c:pt>
                <c:pt idx="15687">
                  <c:v>45054.46875</c:v>
                </c:pt>
                <c:pt idx="15688">
                  <c:v>45054.472222222219</c:v>
                </c:pt>
                <c:pt idx="15689">
                  <c:v>45054.475694444445</c:v>
                </c:pt>
                <c:pt idx="15690">
                  <c:v>45054.479166666664</c:v>
                </c:pt>
                <c:pt idx="15691">
                  <c:v>45054.482638888891</c:v>
                </c:pt>
                <c:pt idx="15692">
                  <c:v>45054.486111111109</c:v>
                </c:pt>
                <c:pt idx="15693">
                  <c:v>45054.489583333336</c:v>
                </c:pt>
                <c:pt idx="15694">
                  <c:v>45054.493055555555</c:v>
                </c:pt>
                <c:pt idx="15695">
                  <c:v>45054.496527777781</c:v>
                </c:pt>
                <c:pt idx="15696">
                  <c:v>45054.5</c:v>
                </c:pt>
                <c:pt idx="15697">
                  <c:v>45054.503472222219</c:v>
                </c:pt>
                <c:pt idx="15698">
                  <c:v>45054.506944444445</c:v>
                </c:pt>
                <c:pt idx="15699">
                  <c:v>45054.510416666664</c:v>
                </c:pt>
                <c:pt idx="15700">
                  <c:v>45054.513888888891</c:v>
                </c:pt>
                <c:pt idx="15701">
                  <c:v>45054.517361111109</c:v>
                </c:pt>
                <c:pt idx="15702">
                  <c:v>45054.520833333336</c:v>
                </c:pt>
                <c:pt idx="15703">
                  <c:v>45054.524305555555</c:v>
                </c:pt>
                <c:pt idx="15704">
                  <c:v>45054.527777777781</c:v>
                </c:pt>
                <c:pt idx="15705">
                  <c:v>45054.53125</c:v>
                </c:pt>
                <c:pt idx="15706">
                  <c:v>45054.534722222219</c:v>
                </c:pt>
                <c:pt idx="15707">
                  <c:v>45054.538194444445</c:v>
                </c:pt>
                <c:pt idx="15708">
                  <c:v>45054.541666666664</c:v>
                </c:pt>
                <c:pt idx="15709">
                  <c:v>45054.545138888891</c:v>
                </c:pt>
                <c:pt idx="15710">
                  <c:v>45054.548611111109</c:v>
                </c:pt>
                <c:pt idx="15711">
                  <c:v>45054.552083333336</c:v>
                </c:pt>
                <c:pt idx="15712">
                  <c:v>45054.555555555555</c:v>
                </c:pt>
                <c:pt idx="15713">
                  <c:v>45054.559027777781</c:v>
                </c:pt>
                <c:pt idx="15714">
                  <c:v>45054.5625</c:v>
                </c:pt>
                <c:pt idx="15715">
                  <c:v>45054.565972222219</c:v>
                </c:pt>
                <c:pt idx="15716">
                  <c:v>45054.569444444445</c:v>
                </c:pt>
                <c:pt idx="15717">
                  <c:v>45054.572916666664</c:v>
                </c:pt>
                <c:pt idx="15718">
                  <c:v>45054.576388888891</c:v>
                </c:pt>
                <c:pt idx="15719">
                  <c:v>45054.579861111109</c:v>
                </c:pt>
                <c:pt idx="15720">
                  <c:v>45054.583333333336</c:v>
                </c:pt>
                <c:pt idx="15721">
                  <c:v>45054.586805555555</c:v>
                </c:pt>
                <c:pt idx="15722">
                  <c:v>45054.590277777781</c:v>
                </c:pt>
                <c:pt idx="15723">
                  <c:v>45054.59375</c:v>
                </c:pt>
                <c:pt idx="15724">
                  <c:v>45054.597222222219</c:v>
                </c:pt>
                <c:pt idx="15725">
                  <c:v>45054.600694444445</c:v>
                </c:pt>
                <c:pt idx="15726">
                  <c:v>45054.604166666664</c:v>
                </c:pt>
                <c:pt idx="15727">
                  <c:v>45054.607638888891</c:v>
                </c:pt>
                <c:pt idx="15728">
                  <c:v>45054.611111111109</c:v>
                </c:pt>
                <c:pt idx="15729">
                  <c:v>45054.614583333336</c:v>
                </c:pt>
                <c:pt idx="15730">
                  <c:v>45054.618055555555</c:v>
                </c:pt>
                <c:pt idx="15731">
                  <c:v>45054.621527777781</c:v>
                </c:pt>
                <c:pt idx="15732">
                  <c:v>45054.625</c:v>
                </c:pt>
                <c:pt idx="15733">
                  <c:v>45054.628472222219</c:v>
                </c:pt>
                <c:pt idx="15734">
                  <c:v>45054.631944444445</c:v>
                </c:pt>
                <c:pt idx="15735">
                  <c:v>45054.635416666664</c:v>
                </c:pt>
                <c:pt idx="15736">
                  <c:v>45054.638888888891</c:v>
                </c:pt>
                <c:pt idx="15737">
                  <c:v>45054.642361111109</c:v>
                </c:pt>
                <c:pt idx="15738">
                  <c:v>45054.645833333336</c:v>
                </c:pt>
                <c:pt idx="15739">
                  <c:v>45054.649305555555</c:v>
                </c:pt>
                <c:pt idx="15740">
                  <c:v>45054.652777777781</c:v>
                </c:pt>
                <c:pt idx="15741">
                  <c:v>45054.65625</c:v>
                </c:pt>
                <c:pt idx="15742">
                  <c:v>45054.659722222219</c:v>
                </c:pt>
                <c:pt idx="15743">
                  <c:v>45054.663194444445</c:v>
                </c:pt>
                <c:pt idx="15744">
                  <c:v>45054.666666666664</c:v>
                </c:pt>
                <c:pt idx="15745">
                  <c:v>45054.670138888891</c:v>
                </c:pt>
                <c:pt idx="15746">
                  <c:v>45054.673611111109</c:v>
                </c:pt>
                <c:pt idx="15747">
                  <c:v>45054.677083333336</c:v>
                </c:pt>
                <c:pt idx="15748">
                  <c:v>45054.680555555555</c:v>
                </c:pt>
                <c:pt idx="15749">
                  <c:v>45054.684027777781</c:v>
                </c:pt>
                <c:pt idx="15750">
                  <c:v>45054.6875</c:v>
                </c:pt>
                <c:pt idx="15751">
                  <c:v>45054.690972222219</c:v>
                </c:pt>
                <c:pt idx="15752">
                  <c:v>45054.694444444445</c:v>
                </c:pt>
                <c:pt idx="15753">
                  <c:v>45054.697916666664</c:v>
                </c:pt>
                <c:pt idx="15754">
                  <c:v>45054.701388888891</c:v>
                </c:pt>
                <c:pt idx="15755">
                  <c:v>45054.704861111109</c:v>
                </c:pt>
                <c:pt idx="15756">
                  <c:v>45054.708333333336</c:v>
                </c:pt>
                <c:pt idx="15757">
                  <c:v>45054.711805555555</c:v>
                </c:pt>
                <c:pt idx="15758">
                  <c:v>45054.715277777781</c:v>
                </c:pt>
                <c:pt idx="15759">
                  <c:v>45054.71875</c:v>
                </c:pt>
                <c:pt idx="15760">
                  <c:v>45054.722222222219</c:v>
                </c:pt>
                <c:pt idx="15761">
                  <c:v>45054.725694444445</c:v>
                </c:pt>
                <c:pt idx="15762">
                  <c:v>45054.729166666664</c:v>
                </c:pt>
                <c:pt idx="15763">
                  <c:v>45054.732638888891</c:v>
                </c:pt>
                <c:pt idx="15764">
                  <c:v>45054.736111111109</c:v>
                </c:pt>
                <c:pt idx="15765">
                  <c:v>45054.739583333336</c:v>
                </c:pt>
                <c:pt idx="15766">
                  <c:v>45054.743055555555</c:v>
                </c:pt>
                <c:pt idx="15767">
                  <c:v>45054.746527777781</c:v>
                </c:pt>
                <c:pt idx="15768">
                  <c:v>45054.75</c:v>
                </c:pt>
                <c:pt idx="15769">
                  <c:v>45054.753472222219</c:v>
                </c:pt>
                <c:pt idx="15770">
                  <c:v>45054.756944444445</c:v>
                </c:pt>
                <c:pt idx="15771">
                  <c:v>45054.760416666664</c:v>
                </c:pt>
                <c:pt idx="15772">
                  <c:v>45054.763888888891</c:v>
                </c:pt>
                <c:pt idx="15773">
                  <c:v>45054.767361111109</c:v>
                </c:pt>
                <c:pt idx="15774">
                  <c:v>45054.770833333336</c:v>
                </c:pt>
                <c:pt idx="15775">
                  <c:v>45054.774305555555</c:v>
                </c:pt>
                <c:pt idx="15776">
                  <c:v>45054.777777777781</c:v>
                </c:pt>
                <c:pt idx="15777">
                  <c:v>45054.78125</c:v>
                </c:pt>
                <c:pt idx="15778">
                  <c:v>45054.784722222219</c:v>
                </c:pt>
                <c:pt idx="15779">
                  <c:v>45054.788194444445</c:v>
                </c:pt>
                <c:pt idx="15780">
                  <c:v>45054.791666666664</c:v>
                </c:pt>
                <c:pt idx="15781">
                  <c:v>45054.795138888891</c:v>
                </c:pt>
                <c:pt idx="15782">
                  <c:v>45054.798611111109</c:v>
                </c:pt>
                <c:pt idx="15783">
                  <c:v>45054.802083333336</c:v>
                </c:pt>
                <c:pt idx="15784">
                  <c:v>45054.805555555555</c:v>
                </c:pt>
                <c:pt idx="15785">
                  <c:v>45054.809027777781</c:v>
                </c:pt>
                <c:pt idx="15786">
                  <c:v>45054.8125</c:v>
                </c:pt>
                <c:pt idx="15787">
                  <c:v>45054.815972222219</c:v>
                </c:pt>
                <c:pt idx="15788">
                  <c:v>45054.819444444445</c:v>
                </c:pt>
                <c:pt idx="15789">
                  <c:v>45054.822916666664</c:v>
                </c:pt>
                <c:pt idx="15790">
                  <c:v>45054.826388888891</c:v>
                </c:pt>
                <c:pt idx="15791">
                  <c:v>45054.829861111109</c:v>
                </c:pt>
                <c:pt idx="15792">
                  <c:v>45054.833333333336</c:v>
                </c:pt>
                <c:pt idx="15793">
                  <c:v>45054.836805555555</c:v>
                </c:pt>
                <c:pt idx="15794">
                  <c:v>45054.840277777781</c:v>
                </c:pt>
                <c:pt idx="15795">
                  <c:v>45054.84375</c:v>
                </c:pt>
                <c:pt idx="15796">
                  <c:v>45054.847222222219</c:v>
                </c:pt>
                <c:pt idx="15797">
                  <c:v>45054.850694444445</c:v>
                </c:pt>
                <c:pt idx="15798">
                  <c:v>45054.854166666664</c:v>
                </c:pt>
                <c:pt idx="15799">
                  <c:v>45054.857638888891</c:v>
                </c:pt>
                <c:pt idx="15800">
                  <c:v>45054.861111111109</c:v>
                </c:pt>
                <c:pt idx="15801">
                  <c:v>45054.864583333336</c:v>
                </c:pt>
                <c:pt idx="15802">
                  <c:v>45054.868055555555</c:v>
                </c:pt>
                <c:pt idx="15803">
                  <c:v>45054.871527777781</c:v>
                </c:pt>
                <c:pt idx="15804">
                  <c:v>45054.875</c:v>
                </c:pt>
                <c:pt idx="15805">
                  <c:v>45054.878472222219</c:v>
                </c:pt>
                <c:pt idx="15806">
                  <c:v>45054.881944444445</c:v>
                </c:pt>
                <c:pt idx="15807">
                  <c:v>45054.885416666664</c:v>
                </c:pt>
                <c:pt idx="15808">
                  <c:v>45054.888888888891</c:v>
                </c:pt>
                <c:pt idx="15809">
                  <c:v>45054.892361111109</c:v>
                </c:pt>
                <c:pt idx="15810">
                  <c:v>45054.895833333336</c:v>
                </c:pt>
                <c:pt idx="15811">
                  <c:v>45054.899305555555</c:v>
                </c:pt>
                <c:pt idx="15812">
                  <c:v>45054.902777777781</c:v>
                </c:pt>
                <c:pt idx="15813">
                  <c:v>45054.90625</c:v>
                </c:pt>
                <c:pt idx="15814">
                  <c:v>45054.909722222219</c:v>
                </c:pt>
                <c:pt idx="15815">
                  <c:v>45054.913194444445</c:v>
                </c:pt>
                <c:pt idx="15816">
                  <c:v>45054.916666666664</c:v>
                </c:pt>
                <c:pt idx="15817">
                  <c:v>45054.920138888891</c:v>
                </c:pt>
                <c:pt idx="15818">
                  <c:v>45054.923611111109</c:v>
                </c:pt>
                <c:pt idx="15819">
                  <c:v>45054.927083333336</c:v>
                </c:pt>
                <c:pt idx="15820">
                  <c:v>45054.930555555555</c:v>
                </c:pt>
                <c:pt idx="15821">
                  <c:v>45054.934027777781</c:v>
                </c:pt>
                <c:pt idx="15822">
                  <c:v>45054.9375</c:v>
                </c:pt>
                <c:pt idx="15823">
                  <c:v>45054.940972222219</c:v>
                </c:pt>
                <c:pt idx="15824">
                  <c:v>45054.944444444445</c:v>
                </c:pt>
                <c:pt idx="15825">
                  <c:v>45054.947916666664</c:v>
                </c:pt>
                <c:pt idx="15826">
                  <c:v>45054.951388888891</c:v>
                </c:pt>
                <c:pt idx="15827">
                  <c:v>45054.954861111109</c:v>
                </c:pt>
                <c:pt idx="15828">
                  <c:v>45054.958333333336</c:v>
                </c:pt>
                <c:pt idx="15829">
                  <c:v>45054.961805555555</c:v>
                </c:pt>
                <c:pt idx="15830">
                  <c:v>45054.965277777781</c:v>
                </c:pt>
                <c:pt idx="15831">
                  <c:v>45054.96875</c:v>
                </c:pt>
                <c:pt idx="15832">
                  <c:v>45054.972222222219</c:v>
                </c:pt>
                <c:pt idx="15833">
                  <c:v>45054.975694444445</c:v>
                </c:pt>
                <c:pt idx="15834">
                  <c:v>45054.979166666664</c:v>
                </c:pt>
                <c:pt idx="15835">
                  <c:v>45054.982638888891</c:v>
                </c:pt>
                <c:pt idx="15836">
                  <c:v>45054.986111111109</c:v>
                </c:pt>
                <c:pt idx="15837">
                  <c:v>45054.989583333336</c:v>
                </c:pt>
                <c:pt idx="15838">
                  <c:v>45054.993055555555</c:v>
                </c:pt>
                <c:pt idx="15839">
                  <c:v>45054.996527777781</c:v>
                </c:pt>
                <c:pt idx="15840">
                  <c:v>45055</c:v>
                </c:pt>
                <c:pt idx="15841">
                  <c:v>45055.003472222219</c:v>
                </c:pt>
                <c:pt idx="15842">
                  <c:v>45055.006944444445</c:v>
                </c:pt>
                <c:pt idx="15843">
                  <c:v>45055.010416666664</c:v>
                </c:pt>
                <c:pt idx="15844">
                  <c:v>45055.013888888891</c:v>
                </c:pt>
                <c:pt idx="15845">
                  <c:v>45055.017361111109</c:v>
                </c:pt>
                <c:pt idx="15846">
                  <c:v>45055.020833333336</c:v>
                </c:pt>
                <c:pt idx="15847">
                  <c:v>45055.024305555555</c:v>
                </c:pt>
                <c:pt idx="15848">
                  <c:v>45055.027777777781</c:v>
                </c:pt>
                <c:pt idx="15849">
                  <c:v>45055.03125</c:v>
                </c:pt>
                <c:pt idx="15850">
                  <c:v>45055.034722222219</c:v>
                </c:pt>
                <c:pt idx="15851">
                  <c:v>45055.038194444445</c:v>
                </c:pt>
                <c:pt idx="15852">
                  <c:v>45055.041666666664</c:v>
                </c:pt>
                <c:pt idx="15853">
                  <c:v>45055.045138888891</c:v>
                </c:pt>
                <c:pt idx="15854">
                  <c:v>45055.048611111109</c:v>
                </c:pt>
                <c:pt idx="15855">
                  <c:v>45055.052083333336</c:v>
                </c:pt>
                <c:pt idx="15856">
                  <c:v>45055.055555555555</c:v>
                </c:pt>
                <c:pt idx="15857">
                  <c:v>45055.059027777781</c:v>
                </c:pt>
                <c:pt idx="15858">
                  <c:v>45055.0625</c:v>
                </c:pt>
                <c:pt idx="15859">
                  <c:v>45055.065972222219</c:v>
                </c:pt>
                <c:pt idx="15860">
                  <c:v>45055.069444444445</c:v>
                </c:pt>
                <c:pt idx="15861">
                  <c:v>45055.072916666664</c:v>
                </c:pt>
                <c:pt idx="15862">
                  <c:v>45055.076388888891</c:v>
                </c:pt>
                <c:pt idx="15863">
                  <c:v>45055.079861111109</c:v>
                </c:pt>
                <c:pt idx="15864">
                  <c:v>45055.083333333336</c:v>
                </c:pt>
                <c:pt idx="15865">
                  <c:v>45055.086805555555</c:v>
                </c:pt>
                <c:pt idx="15866">
                  <c:v>45055.090277777781</c:v>
                </c:pt>
                <c:pt idx="15867">
                  <c:v>45055.09375</c:v>
                </c:pt>
                <c:pt idx="15868">
                  <c:v>45055.097222222219</c:v>
                </c:pt>
                <c:pt idx="15869">
                  <c:v>45055.100694444445</c:v>
                </c:pt>
                <c:pt idx="15870">
                  <c:v>45055.104166666664</c:v>
                </c:pt>
                <c:pt idx="15871">
                  <c:v>45055.107638888891</c:v>
                </c:pt>
                <c:pt idx="15872">
                  <c:v>45055.111111111109</c:v>
                </c:pt>
                <c:pt idx="15873">
                  <c:v>45055.114583333336</c:v>
                </c:pt>
                <c:pt idx="15874">
                  <c:v>45055.118055555555</c:v>
                </c:pt>
                <c:pt idx="15875">
                  <c:v>45055.121527777781</c:v>
                </c:pt>
                <c:pt idx="15876">
                  <c:v>45055.125</c:v>
                </c:pt>
                <c:pt idx="15877">
                  <c:v>45055.128472222219</c:v>
                </c:pt>
                <c:pt idx="15878">
                  <c:v>45055.131944444445</c:v>
                </c:pt>
                <c:pt idx="15879">
                  <c:v>45055.135416666664</c:v>
                </c:pt>
                <c:pt idx="15880">
                  <c:v>45055.138888888891</c:v>
                </c:pt>
                <c:pt idx="15881">
                  <c:v>45055.142361111109</c:v>
                </c:pt>
                <c:pt idx="15882">
                  <c:v>45055.145833333336</c:v>
                </c:pt>
                <c:pt idx="15883">
                  <c:v>45055.149305555555</c:v>
                </c:pt>
                <c:pt idx="15884">
                  <c:v>45055.152777777781</c:v>
                </c:pt>
                <c:pt idx="15885">
                  <c:v>45055.15625</c:v>
                </c:pt>
                <c:pt idx="15886">
                  <c:v>45055.159722222219</c:v>
                </c:pt>
                <c:pt idx="15887">
                  <c:v>45055.163194444445</c:v>
                </c:pt>
                <c:pt idx="15888">
                  <c:v>45055.166666666664</c:v>
                </c:pt>
                <c:pt idx="15889">
                  <c:v>45055.170138888891</c:v>
                </c:pt>
                <c:pt idx="15890">
                  <c:v>45055.173611111109</c:v>
                </c:pt>
                <c:pt idx="15891">
                  <c:v>45055.177083333336</c:v>
                </c:pt>
                <c:pt idx="15892">
                  <c:v>45055.180555555555</c:v>
                </c:pt>
                <c:pt idx="15893">
                  <c:v>45055.184027777781</c:v>
                </c:pt>
                <c:pt idx="15894">
                  <c:v>45055.1875</c:v>
                </c:pt>
                <c:pt idx="15895">
                  <c:v>45055.190972222219</c:v>
                </c:pt>
                <c:pt idx="15896">
                  <c:v>45055.194444444445</c:v>
                </c:pt>
                <c:pt idx="15897">
                  <c:v>45055.197916666664</c:v>
                </c:pt>
                <c:pt idx="15898">
                  <c:v>45055.201388888891</c:v>
                </c:pt>
                <c:pt idx="15899">
                  <c:v>45055.204861111109</c:v>
                </c:pt>
                <c:pt idx="15900">
                  <c:v>45055.208333333336</c:v>
                </c:pt>
                <c:pt idx="15901">
                  <c:v>45055.211805555555</c:v>
                </c:pt>
                <c:pt idx="15902">
                  <c:v>45055.215277777781</c:v>
                </c:pt>
                <c:pt idx="15903">
                  <c:v>45055.21875</c:v>
                </c:pt>
                <c:pt idx="15904">
                  <c:v>45055.222222222219</c:v>
                </c:pt>
                <c:pt idx="15905">
                  <c:v>45055.225694444445</c:v>
                </c:pt>
                <c:pt idx="15906">
                  <c:v>45055.229166666664</c:v>
                </c:pt>
                <c:pt idx="15907">
                  <c:v>45055.232638888891</c:v>
                </c:pt>
                <c:pt idx="15908">
                  <c:v>45055.236111111109</c:v>
                </c:pt>
                <c:pt idx="15909">
                  <c:v>45055.239583333336</c:v>
                </c:pt>
                <c:pt idx="15910">
                  <c:v>45055.243055555555</c:v>
                </c:pt>
                <c:pt idx="15911">
                  <c:v>45055.246527777781</c:v>
                </c:pt>
                <c:pt idx="15912">
                  <c:v>45055.25</c:v>
                </c:pt>
                <c:pt idx="15913">
                  <c:v>45055.253472222219</c:v>
                </c:pt>
                <c:pt idx="15914">
                  <c:v>45055.256944444445</c:v>
                </c:pt>
                <c:pt idx="15915">
                  <c:v>45055.260416666664</c:v>
                </c:pt>
                <c:pt idx="15916">
                  <c:v>45055.263888888891</c:v>
                </c:pt>
                <c:pt idx="15917">
                  <c:v>45055.267361111109</c:v>
                </c:pt>
                <c:pt idx="15918">
                  <c:v>45055.270833333336</c:v>
                </c:pt>
                <c:pt idx="15919">
                  <c:v>45055.274305555555</c:v>
                </c:pt>
                <c:pt idx="15920">
                  <c:v>45055.277777777781</c:v>
                </c:pt>
                <c:pt idx="15921">
                  <c:v>45055.28125</c:v>
                </c:pt>
                <c:pt idx="15922">
                  <c:v>45055.284722222219</c:v>
                </c:pt>
                <c:pt idx="15923">
                  <c:v>45055.288194444445</c:v>
                </c:pt>
                <c:pt idx="15924">
                  <c:v>45055.291666666664</c:v>
                </c:pt>
                <c:pt idx="15925">
                  <c:v>45055.295138888891</c:v>
                </c:pt>
                <c:pt idx="15926">
                  <c:v>45055.298611111109</c:v>
                </c:pt>
                <c:pt idx="15927">
                  <c:v>45055.302083333336</c:v>
                </c:pt>
                <c:pt idx="15928">
                  <c:v>45055.305555555555</c:v>
                </c:pt>
                <c:pt idx="15929">
                  <c:v>45055.309027777781</c:v>
                </c:pt>
                <c:pt idx="15930">
                  <c:v>45055.3125</c:v>
                </c:pt>
                <c:pt idx="15931">
                  <c:v>45055.315972222219</c:v>
                </c:pt>
                <c:pt idx="15932">
                  <c:v>45055.319444444445</c:v>
                </c:pt>
                <c:pt idx="15933">
                  <c:v>45055.322916666664</c:v>
                </c:pt>
                <c:pt idx="15934">
                  <c:v>45055.326388888891</c:v>
                </c:pt>
                <c:pt idx="15935">
                  <c:v>45055.329861111109</c:v>
                </c:pt>
                <c:pt idx="15936">
                  <c:v>45055.333333333336</c:v>
                </c:pt>
                <c:pt idx="15937">
                  <c:v>45055.336805555555</c:v>
                </c:pt>
                <c:pt idx="15938">
                  <c:v>45055.340277777781</c:v>
                </c:pt>
                <c:pt idx="15939">
                  <c:v>45055.34375</c:v>
                </c:pt>
                <c:pt idx="15940">
                  <c:v>45055.347222222219</c:v>
                </c:pt>
                <c:pt idx="15941">
                  <c:v>45055.350694444445</c:v>
                </c:pt>
                <c:pt idx="15942">
                  <c:v>45055.354166666664</c:v>
                </c:pt>
                <c:pt idx="15943">
                  <c:v>45055.357638888891</c:v>
                </c:pt>
                <c:pt idx="15944">
                  <c:v>45055.361111111109</c:v>
                </c:pt>
                <c:pt idx="15945">
                  <c:v>45055.364583333336</c:v>
                </c:pt>
                <c:pt idx="15946">
                  <c:v>45055.368055555555</c:v>
                </c:pt>
                <c:pt idx="15947">
                  <c:v>45055.371527777781</c:v>
                </c:pt>
                <c:pt idx="15948">
                  <c:v>45055.375</c:v>
                </c:pt>
                <c:pt idx="15949">
                  <c:v>45055.378472222219</c:v>
                </c:pt>
                <c:pt idx="15950">
                  <c:v>45055.381944444445</c:v>
                </c:pt>
                <c:pt idx="15951">
                  <c:v>45055.385416666664</c:v>
                </c:pt>
                <c:pt idx="15952">
                  <c:v>45055.388888888891</c:v>
                </c:pt>
                <c:pt idx="15953">
                  <c:v>45055.392361111109</c:v>
                </c:pt>
                <c:pt idx="15954">
                  <c:v>45055.395833333336</c:v>
                </c:pt>
                <c:pt idx="15955">
                  <c:v>45055.399305555555</c:v>
                </c:pt>
                <c:pt idx="15956">
                  <c:v>45055.402777777781</c:v>
                </c:pt>
                <c:pt idx="15957">
                  <c:v>45055.40625</c:v>
                </c:pt>
                <c:pt idx="15958">
                  <c:v>45055.409722222219</c:v>
                </c:pt>
                <c:pt idx="15959">
                  <c:v>45055.413194444445</c:v>
                </c:pt>
                <c:pt idx="15960">
                  <c:v>45055.416666666664</c:v>
                </c:pt>
                <c:pt idx="15961">
                  <c:v>45055.420138888891</c:v>
                </c:pt>
                <c:pt idx="15962">
                  <c:v>45055.423611111109</c:v>
                </c:pt>
                <c:pt idx="15963">
                  <c:v>45055.427083333336</c:v>
                </c:pt>
                <c:pt idx="15964">
                  <c:v>45055.430555555555</c:v>
                </c:pt>
                <c:pt idx="15965">
                  <c:v>45055.434027777781</c:v>
                </c:pt>
                <c:pt idx="15966">
                  <c:v>45055.4375</c:v>
                </c:pt>
                <c:pt idx="15967">
                  <c:v>45055.440972222219</c:v>
                </c:pt>
                <c:pt idx="15968">
                  <c:v>45055.444444444445</c:v>
                </c:pt>
                <c:pt idx="15969">
                  <c:v>45055.447916666664</c:v>
                </c:pt>
                <c:pt idx="15970">
                  <c:v>45055.451388888891</c:v>
                </c:pt>
                <c:pt idx="15971">
                  <c:v>45055.454861111109</c:v>
                </c:pt>
                <c:pt idx="15972">
                  <c:v>45055.458333333336</c:v>
                </c:pt>
                <c:pt idx="15973">
                  <c:v>45055.461805555555</c:v>
                </c:pt>
                <c:pt idx="15974">
                  <c:v>45055.465277777781</c:v>
                </c:pt>
                <c:pt idx="15975">
                  <c:v>45055.46875</c:v>
                </c:pt>
                <c:pt idx="15976">
                  <c:v>45055.472222222219</c:v>
                </c:pt>
                <c:pt idx="15977">
                  <c:v>45055.475694444445</c:v>
                </c:pt>
                <c:pt idx="15978">
                  <c:v>45055.479166666664</c:v>
                </c:pt>
                <c:pt idx="15979">
                  <c:v>45055.482638888891</c:v>
                </c:pt>
                <c:pt idx="15980">
                  <c:v>45055.486111111109</c:v>
                </c:pt>
                <c:pt idx="15981">
                  <c:v>45055.489583333336</c:v>
                </c:pt>
                <c:pt idx="15982">
                  <c:v>45055.493055555555</c:v>
                </c:pt>
                <c:pt idx="15983">
                  <c:v>45055.496527777781</c:v>
                </c:pt>
                <c:pt idx="15984">
                  <c:v>45055.5</c:v>
                </c:pt>
                <c:pt idx="15985">
                  <c:v>45055.503472222219</c:v>
                </c:pt>
                <c:pt idx="15986">
                  <c:v>45055.506944444445</c:v>
                </c:pt>
                <c:pt idx="15987">
                  <c:v>45055.510416666664</c:v>
                </c:pt>
                <c:pt idx="15988">
                  <c:v>45055.513888888891</c:v>
                </c:pt>
                <c:pt idx="15989">
                  <c:v>45055.517361111109</c:v>
                </c:pt>
                <c:pt idx="15990">
                  <c:v>45055.520833333336</c:v>
                </c:pt>
                <c:pt idx="15991">
                  <c:v>45055.524305555555</c:v>
                </c:pt>
                <c:pt idx="15992">
                  <c:v>45055.527777777781</c:v>
                </c:pt>
                <c:pt idx="15993">
                  <c:v>45055.53125</c:v>
                </c:pt>
                <c:pt idx="15994">
                  <c:v>45055.534722222219</c:v>
                </c:pt>
                <c:pt idx="15995">
                  <c:v>45055.538194444445</c:v>
                </c:pt>
                <c:pt idx="15996">
                  <c:v>45055.541666666664</c:v>
                </c:pt>
                <c:pt idx="15997">
                  <c:v>45055.545138888891</c:v>
                </c:pt>
                <c:pt idx="15998">
                  <c:v>45055.548611111109</c:v>
                </c:pt>
                <c:pt idx="15999">
                  <c:v>45055.552083333336</c:v>
                </c:pt>
                <c:pt idx="16000">
                  <c:v>45055.555555555555</c:v>
                </c:pt>
                <c:pt idx="16001">
                  <c:v>45055.559027777781</c:v>
                </c:pt>
                <c:pt idx="16002">
                  <c:v>45055.5625</c:v>
                </c:pt>
                <c:pt idx="16003">
                  <c:v>45055.565972222219</c:v>
                </c:pt>
                <c:pt idx="16004">
                  <c:v>45055.569444444445</c:v>
                </c:pt>
                <c:pt idx="16005">
                  <c:v>45055.572916666664</c:v>
                </c:pt>
                <c:pt idx="16006">
                  <c:v>45055.576388888891</c:v>
                </c:pt>
                <c:pt idx="16007">
                  <c:v>45055.579861111109</c:v>
                </c:pt>
                <c:pt idx="16008">
                  <c:v>45055.583333333336</c:v>
                </c:pt>
                <c:pt idx="16009">
                  <c:v>45055.586805555555</c:v>
                </c:pt>
                <c:pt idx="16010">
                  <c:v>45055.590277777781</c:v>
                </c:pt>
                <c:pt idx="16011">
                  <c:v>45055.59375</c:v>
                </c:pt>
                <c:pt idx="16012">
                  <c:v>45055.597222222219</c:v>
                </c:pt>
                <c:pt idx="16013">
                  <c:v>45055.600694444445</c:v>
                </c:pt>
                <c:pt idx="16014">
                  <c:v>45055.604166666664</c:v>
                </c:pt>
                <c:pt idx="16015">
                  <c:v>45055.607638888891</c:v>
                </c:pt>
                <c:pt idx="16016">
                  <c:v>45055.611111111109</c:v>
                </c:pt>
                <c:pt idx="16017">
                  <c:v>45055.614583333336</c:v>
                </c:pt>
                <c:pt idx="16018">
                  <c:v>45055.618055555555</c:v>
                </c:pt>
                <c:pt idx="16019">
                  <c:v>45055.621527777781</c:v>
                </c:pt>
                <c:pt idx="16020">
                  <c:v>45055.625</c:v>
                </c:pt>
                <c:pt idx="16021">
                  <c:v>45055.628472222219</c:v>
                </c:pt>
                <c:pt idx="16022">
                  <c:v>45055.631944444445</c:v>
                </c:pt>
                <c:pt idx="16023">
                  <c:v>45055.635416666664</c:v>
                </c:pt>
                <c:pt idx="16024">
                  <c:v>45055.638888888891</c:v>
                </c:pt>
                <c:pt idx="16025">
                  <c:v>45055.642361111109</c:v>
                </c:pt>
                <c:pt idx="16026">
                  <c:v>45055.645833333336</c:v>
                </c:pt>
                <c:pt idx="16027">
                  <c:v>45055.649305555555</c:v>
                </c:pt>
                <c:pt idx="16028">
                  <c:v>45055.652777777781</c:v>
                </c:pt>
                <c:pt idx="16029">
                  <c:v>45055.65625</c:v>
                </c:pt>
                <c:pt idx="16030">
                  <c:v>45055.659722222219</c:v>
                </c:pt>
                <c:pt idx="16031">
                  <c:v>45055.663194444445</c:v>
                </c:pt>
                <c:pt idx="16032">
                  <c:v>45055.666666666664</c:v>
                </c:pt>
                <c:pt idx="16033">
                  <c:v>45055.670138888891</c:v>
                </c:pt>
                <c:pt idx="16034">
                  <c:v>45055.673611111109</c:v>
                </c:pt>
                <c:pt idx="16035">
                  <c:v>45055.677083333336</c:v>
                </c:pt>
                <c:pt idx="16036">
                  <c:v>45055.680555555555</c:v>
                </c:pt>
                <c:pt idx="16037">
                  <c:v>45055.684027777781</c:v>
                </c:pt>
                <c:pt idx="16038">
                  <c:v>45055.6875</c:v>
                </c:pt>
                <c:pt idx="16039">
                  <c:v>45055.690972222219</c:v>
                </c:pt>
                <c:pt idx="16040">
                  <c:v>45055.694444444445</c:v>
                </c:pt>
                <c:pt idx="16041">
                  <c:v>45055.697916666664</c:v>
                </c:pt>
                <c:pt idx="16042">
                  <c:v>45055.701388888891</c:v>
                </c:pt>
                <c:pt idx="16043">
                  <c:v>45055.704861111109</c:v>
                </c:pt>
                <c:pt idx="16044">
                  <c:v>45055.708333333336</c:v>
                </c:pt>
                <c:pt idx="16045">
                  <c:v>45055.711805555555</c:v>
                </c:pt>
                <c:pt idx="16046">
                  <c:v>45055.715277777781</c:v>
                </c:pt>
                <c:pt idx="16047">
                  <c:v>45055.71875</c:v>
                </c:pt>
                <c:pt idx="16048">
                  <c:v>45055.722222222219</c:v>
                </c:pt>
                <c:pt idx="16049">
                  <c:v>45055.725694444445</c:v>
                </c:pt>
                <c:pt idx="16050">
                  <c:v>45055.729166666664</c:v>
                </c:pt>
                <c:pt idx="16051">
                  <c:v>45055.732638888891</c:v>
                </c:pt>
                <c:pt idx="16052">
                  <c:v>45055.736111111109</c:v>
                </c:pt>
                <c:pt idx="16053">
                  <c:v>45055.739583333336</c:v>
                </c:pt>
                <c:pt idx="16054">
                  <c:v>45055.743055555555</c:v>
                </c:pt>
                <c:pt idx="16055">
                  <c:v>45055.746527777781</c:v>
                </c:pt>
                <c:pt idx="16056">
                  <c:v>45055.75</c:v>
                </c:pt>
                <c:pt idx="16057">
                  <c:v>45055.753472222219</c:v>
                </c:pt>
                <c:pt idx="16058">
                  <c:v>45055.756944444445</c:v>
                </c:pt>
                <c:pt idx="16059">
                  <c:v>45055.760416666664</c:v>
                </c:pt>
                <c:pt idx="16060">
                  <c:v>45055.763888888891</c:v>
                </c:pt>
                <c:pt idx="16061">
                  <c:v>45055.767361111109</c:v>
                </c:pt>
                <c:pt idx="16062">
                  <c:v>45055.770833333336</c:v>
                </c:pt>
                <c:pt idx="16063">
                  <c:v>45055.774305555555</c:v>
                </c:pt>
                <c:pt idx="16064">
                  <c:v>45055.777777777781</c:v>
                </c:pt>
                <c:pt idx="16065">
                  <c:v>45055.78125</c:v>
                </c:pt>
                <c:pt idx="16066">
                  <c:v>45055.784722222219</c:v>
                </c:pt>
                <c:pt idx="16067">
                  <c:v>45055.788194444445</c:v>
                </c:pt>
                <c:pt idx="16068">
                  <c:v>45055.791666666664</c:v>
                </c:pt>
                <c:pt idx="16069">
                  <c:v>45055.795138888891</c:v>
                </c:pt>
                <c:pt idx="16070">
                  <c:v>45055.798611111109</c:v>
                </c:pt>
                <c:pt idx="16071">
                  <c:v>45055.802083333336</c:v>
                </c:pt>
                <c:pt idx="16072">
                  <c:v>45055.805555555555</c:v>
                </c:pt>
                <c:pt idx="16073">
                  <c:v>45055.809027777781</c:v>
                </c:pt>
                <c:pt idx="16074">
                  <c:v>45055.8125</c:v>
                </c:pt>
                <c:pt idx="16075">
                  <c:v>45055.815972222219</c:v>
                </c:pt>
                <c:pt idx="16076">
                  <c:v>45055.819444444445</c:v>
                </c:pt>
                <c:pt idx="16077">
                  <c:v>45055.822916666664</c:v>
                </c:pt>
                <c:pt idx="16078">
                  <c:v>45055.826388888891</c:v>
                </c:pt>
                <c:pt idx="16079">
                  <c:v>45055.829861111109</c:v>
                </c:pt>
                <c:pt idx="16080">
                  <c:v>45055.833333333336</c:v>
                </c:pt>
                <c:pt idx="16081">
                  <c:v>45055.836805555555</c:v>
                </c:pt>
                <c:pt idx="16082">
                  <c:v>45055.840277777781</c:v>
                </c:pt>
                <c:pt idx="16083">
                  <c:v>45055.84375</c:v>
                </c:pt>
                <c:pt idx="16084">
                  <c:v>45055.847222222219</c:v>
                </c:pt>
                <c:pt idx="16085">
                  <c:v>45055.850694444445</c:v>
                </c:pt>
                <c:pt idx="16086">
                  <c:v>45055.854166666664</c:v>
                </c:pt>
                <c:pt idx="16087">
                  <c:v>45055.857638888891</c:v>
                </c:pt>
                <c:pt idx="16088">
                  <c:v>45055.861111111109</c:v>
                </c:pt>
                <c:pt idx="16089">
                  <c:v>45055.864583333336</c:v>
                </c:pt>
                <c:pt idx="16090">
                  <c:v>45055.868055555555</c:v>
                </c:pt>
                <c:pt idx="16091">
                  <c:v>45055.871527777781</c:v>
                </c:pt>
                <c:pt idx="16092">
                  <c:v>45055.875</c:v>
                </c:pt>
                <c:pt idx="16093">
                  <c:v>45055.878472222219</c:v>
                </c:pt>
                <c:pt idx="16094">
                  <c:v>45055.881944444445</c:v>
                </c:pt>
                <c:pt idx="16095">
                  <c:v>45055.885416666664</c:v>
                </c:pt>
                <c:pt idx="16096">
                  <c:v>45055.888888888891</c:v>
                </c:pt>
                <c:pt idx="16097">
                  <c:v>45055.892361111109</c:v>
                </c:pt>
                <c:pt idx="16098">
                  <c:v>45055.895833333336</c:v>
                </c:pt>
                <c:pt idx="16099">
                  <c:v>45055.899305555555</c:v>
                </c:pt>
                <c:pt idx="16100">
                  <c:v>45055.902777777781</c:v>
                </c:pt>
                <c:pt idx="16101">
                  <c:v>45055.90625</c:v>
                </c:pt>
                <c:pt idx="16102">
                  <c:v>45055.909722222219</c:v>
                </c:pt>
                <c:pt idx="16103">
                  <c:v>45055.913194444445</c:v>
                </c:pt>
                <c:pt idx="16104">
                  <c:v>45055.916666666664</c:v>
                </c:pt>
                <c:pt idx="16105">
                  <c:v>45055.920138888891</c:v>
                </c:pt>
                <c:pt idx="16106">
                  <c:v>45055.923611111109</c:v>
                </c:pt>
                <c:pt idx="16107">
                  <c:v>45055.927083333336</c:v>
                </c:pt>
                <c:pt idx="16108">
                  <c:v>45055.930555555555</c:v>
                </c:pt>
                <c:pt idx="16109">
                  <c:v>45055.934027777781</c:v>
                </c:pt>
                <c:pt idx="16110">
                  <c:v>45055.9375</c:v>
                </c:pt>
                <c:pt idx="16111">
                  <c:v>45055.940972222219</c:v>
                </c:pt>
                <c:pt idx="16112">
                  <c:v>45055.944444444445</c:v>
                </c:pt>
                <c:pt idx="16113">
                  <c:v>45055.947916666664</c:v>
                </c:pt>
                <c:pt idx="16114">
                  <c:v>45055.951388888891</c:v>
                </c:pt>
                <c:pt idx="16115">
                  <c:v>45055.954861111109</c:v>
                </c:pt>
                <c:pt idx="16116">
                  <c:v>45055.958333333336</c:v>
                </c:pt>
                <c:pt idx="16117">
                  <c:v>45055.961805555555</c:v>
                </c:pt>
                <c:pt idx="16118">
                  <c:v>45055.965277777781</c:v>
                </c:pt>
                <c:pt idx="16119">
                  <c:v>45055.96875</c:v>
                </c:pt>
                <c:pt idx="16120">
                  <c:v>45055.972222222219</c:v>
                </c:pt>
                <c:pt idx="16121">
                  <c:v>45055.975694444445</c:v>
                </c:pt>
                <c:pt idx="16122">
                  <c:v>45055.979166666664</c:v>
                </c:pt>
                <c:pt idx="16123">
                  <c:v>45055.982638888891</c:v>
                </c:pt>
                <c:pt idx="16124">
                  <c:v>45055.986111111109</c:v>
                </c:pt>
                <c:pt idx="16125">
                  <c:v>45055.989583333336</c:v>
                </c:pt>
                <c:pt idx="16126">
                  <c:v>45055.993055555555</c:v>
                </c:pt>
                <c:pt idx="16127">
                  <c:v>45055.996527777781</c:v>
                </c:pt>
                <c:pt idx="16128">
                  <c:v>45056</c:v>
                </c:pt>
                <c:pt idx="16129">
                  <c:v>45056.003472222219</c:v>
                </c:pt>
                <c:pt idx="16130">
                  <c:v>45056.006944444445</c:v>
                </c:pt>
                <c:pt idx="16131">
                  <c:v>45056.010416666664</c:v>
                </c:pt>
                <c:pt idx="16132">
                  <c:v>45056.013888888891</c:v>
                </c:pt>
                <c:pt idx="16133">
                  <c:v>45056.017361111109</c:v>
                </c:pt>
                <c:pt idx="16134">
                  <c:v>45056.020833333336</c:v>
                </c:pt>
                <c:pt idx="16135">
                  <c:v>45056.024305555555</c:v>
                </c:pt>
                <c:pt idx="16136">
                  <c:v>45056.027777777781</c:v>
                </c:pt>
                <c:pt idx="16137">
                  <c:v>45056.03125</c:v>
                </c:pt>
                <c:pt idx="16138">
                  <c:v>45056.034722222219</c:v>
                </c:pt>
                <c:pt idx="16139">
                  <c:v>45056.038194444445</c:v>
                </c:pt>
                <c:pt idx="16140">
                  <c:v>45056.041666666664</c:v>
                </c:pt>
                <c:pt idx="16141">
                  <c:v>45056.045138888891</c:v>
                </c:pt>
                <c:pt idx="16142">
                  <c:v>45056.048611111109</c:v>
                </c:pt>
                <c:pt idx="16143">
                  <c:v>45056.052083333336</c:v>
                </c:pt>
                <c:pt idx="16144">
                  <c:v>45056.055555555555</c:v>
                </c:pt>
                <c:pt idx="16145">
                  <c:v>45056.059027777781</c:v>
                </c:pt>
                <c:pt idx="16146">
                  <c:v>45056.0625</c:v>
                </c:pt>
                <c:pt idx="16147">
                  <c:v>45056.065972222219</c:v>
                </c:pt>
                <c:pt idx="16148">
                  <c:v>45056.069444444445</c:v>
                </c:pt>
                <c:pt idx="16149">
                  <c:v>45056.072916666664</c:v>
                </c:pt>
                <c:pt idx="16150">
                  <c:v>45056.076388888891</c:v>
                </c:pt>
                <c:pt idx="16151">
                  <c:v>45056.079861111109</c:v>
                </c:pt>
                <c:pt idx="16152">
                  <c:v>45056.083333333336</c:v>
                </c:pt>
                <c:pt idx="16153">
                  <c:v>45056.086805555555</c:v>
                </c:pt>
                <c:pt idx="16154">
                  <c:v>45056.090277777781</c:v>
                </c:pt>
                <c:pt idx="16155">
                  <c:v>45056.09375</c:v>
                </c:pt>
                <c:pt idx="16156">
                  <c:v>45056.097222222219</c:v>
                </c:pt>
                <c:pt idx="16157">
                  <c:v>45056.100694444445</c:v>
                </c:pt>
                <c:pt idx="16158">
                  <c:v>45056.104166666664</c:v>
                </c:pt>
                <c:pt idx="16159">
                  <c:v>45056.107638888891</c:v>
                </c:pt>
                <c:pt idx="16160">
                  <c:v>45056.111111111109</c:v>
                </c:pt>
                <c:pt idx="16161">
                  <c:v>45056.114583333336</c:v>
                </c:pt>
                <c:pt idx="16162">
                  <c:v>45056.118055555555</c:v>
                </c:pt>
                <c:pt idx="16163">
                  <c:v>45056.121527777781</c:v>
                </c:pt>
                <c:pt idx="16164">
                  <c:v>45056.125</c:v>
                </c:pt>
                <c:pt idx="16165">
                  <c:v>45056.128472222219</c:v>
                </c:pt>
                <c:pt idx="16166">
                  <c:v>45056.131944444445</c:v>
                </c:pt>
                <c:pt idx="16167">
                  <c:v>45056.135416666664</c:v>
                </c:pt>
                <c:pt idx="16168">
                  <c:v>45056.138888888891</c:v>
                </c:pt>
                <c:pt idx="16169">
                  <c:v>45056.142361111109</c:v>
                </c:pt>
                <c:pt idx="16170">
                  <c:v>45056.145833333336</c:v>
                </c:pt>
                <c:pt idx="16171">
                  <c:v>45056.149305555555</c:v>
                </c:pt>
                <c:pt idx="16172">
                  <c:v>45056.152777777781</c:v>
                </c:pt>
                <c:pt idx="16173">
                  <c:v>45056.15625</c:v>
                </c:pt>
                <c:pt idx="16174">
                  <c:v>45056.159722222219</c:v>
                </c:pt>
                <c:pt idx="16175">
                  <c:v>45056.163194444445</c:v>
                </c:pt>
                <c:pt idx="16176">
                  <c:v>45056.166666666664</c:v>
                </c:pt>
                <c:pt idx="16177">
                  <c:v>45056.170138888891</c:v>
                </c:pt>
                <c:pt idx="16178">
                  <c:v>45056.173611111109</c:v>
                </c:pt>
                <c:pt idx="16179">
                  <c:v>45056.177083333336</c:v>
                </c:pt>
                <c:pt idx="16180">
                  <c:v>45056.180555555555</c:v>
                </c:pt>
                <c:pt idx="16181">
                  <c:v>45056.184027777781</c:v>
                </c:pt>
                <c:pt idx="16182">
                  <c:v>45056.1875</c:v>
                </c:pt>
                <c:pt idx="16183">
                  <c:v>45056.190972222219</c:v>
                </c:pt>
                <c:pt idx="16184">
                  <c:v>45056.194444444445</c:v>
                </c:pt>
                <c:pt idx="16185">
                  <c:v>45056.197916666664</c:v>
                </c:pt>
                <c:pt idx="16186">
                  <c:v>45056.201388888891</c:v>
                </c:pt>
                <c:pt idx="16187">
                  <c:v>45056.204861111109</c:v>
                </c:pt>
                <c:pt idx="16188">
                  <c:v>45056.208333333336</c:v>
                </c:pt>
                <c:pt idx="16189">
                  <c:v>45056.211805555555</c:v>
                </c:pt>
                <c:pt idx="16190">
                  <c:v>45056.215277777781</c:v>
                </c:pt>
                <c:pt idx="16191">
                  <c:v>45056.21875</c:v>
                </c:pt>
                <c:pt idx="16192">
                  <c:v>45056.222222222219</c:v>
                </c:pt>
                <c:pt idx="16193">
                  <c:v>45056.225694444445</c:v>
                </c:pt>
                <c:pt idx="16194">
                  <c:v>45056.229166666664</c:v>
                </c:pt>
                <c:pt idx="16195">
                  <c:v>45056.232638888891</c:v>
                </c:pt>
                <c:pt idx="16196">
                  <c:v>45056.236111111109</c:v>
                </c:pt>
                <c:pt idx="16197">
                  <c:v>45056.239583333336</c:v>
                </c:pt>
                <c:pt idx="16198">
                  <c:v>45056.243055555555</c:v>
                </c:pt>
                <c:pt idx="16199">
                  <c:v>45056.246527777781</c:v>
                </c:pt>
                <c:pt idx="16200">
                  <c:v>45056.25</c:v>
                </c:pt>
                <c:pt idx="16201">
                  <c:v>45056.253472222219</c:v>
                </c:pt>
                <c:pt idx="16202">
                  <c:v>45056.256944444445</c:v>
                </c:pt>
                <c:pt idx="16203">
                  <c:v>45056.260416666664</c:v>
                </c:pt>
                <c:pt idx="16204">
                  <c:v>45056.263888888891</c:v>
                </c:pt>
                <c:pt idx="16205">
                  <c:v>45056.267361111109</c:v>
                </c:pt>
                <c:pt idx="16206">
                  <c:v>45056.270833333336</c:v>
                </c:pt>
                <c:pt idx="16207">
                  <c:v>45056.274305555555</c:v>
                </c:pt>
                <c:pt idx="16208">
                  <c:v>45056.277777777781</c:v>
                </c:pt>
                <c:pt idx="16209">
                  <c:v>45056.28125</c:v>
                </c:pt>
                <c:pt idx="16210">
                  <c:v>45056.284722222219</c:v>
                </c:pt>
                <c:pt idx="16211">
                  <c:v>45056.288194444445</c:v>
                </c:pt>
                <c:pt idx="16212">
                  <c:v>45056.291666666664</c:v>
                </c:pt>
                <c:pt idx="16213">
                  <c:v>45056.295138888891</c:v>
                </c:pt>
                <c:pt idx="16214">
                  <c:v>45056.298611111109</c:v>
                </c:pt>
                <c:pt idx="16215">
                  <c:v>45056.302083333336</c:v>
                </c:pt>
                <c:pt idx="16216">
                  <c:v>45056.305555555555</c:v>
                </c:pt>
                <c:pt idx="16217">
                  <c:v>45056.309027777781</c:v>
                </c:pt>
                <c:pt idx="16218">
                  <c:v>45056.3125</c:v>
                </c:pt>
                <c:pt idx="16219">
                  <c:v>45056.315972222219</c:v>
                </c:pt>
                <c:pt idx="16220">
                  <c:v>45056.319444444445</c:v>
                </c:pt>
                <c:pt idx="16221">
                  <c:v>45056.322916666664</c:v>
                </c:pt>
                <c:pt idx="16222">
                  <c:v>45056.326388888891</c:v>
                </c:pt>
                <c:pt idx="16223">
                  <c:v>45056.329861111109</c:v>
                </c:pt>
                <c:pt idx="16224">
                  <c:v>45056.333333333336</c:v>
                </c:pt>
                <c:pt idx="16225">
                  <c:v>45056.336805555555</c:v>
                </c:pt>
                <c:pt idx="16226">
                  <c:v>45056.340277777781</c:v>
                </c:pt>
                <c:pt idx="16227">
                  <c:v>45056.34375</c:v>
                </c:pt>
                <c:pt idx="16228">
                  <c:v>45056.347222222219</c:v>
                </c:pt>
                <c:pt idx="16229">
                  <c:v>45056.350694444445</c:v>
                </c:pt>
                <c:pt idx="16230">
                  <c:v>45056.354166666664</c:v>
                </c:pt>
                <c:pt idx="16231">
                  <c:v>45056.357638888891</c:v>
                </c:pt>
                <c:pt idx="16232">
                  <c:v>45056.361111111109</c:v>
                </c:pt>
                <c:pt idx="16233">
                  <c:v>45056.364583333336</c:v>
                </c:pt>
                <c:pt idx="16234">
                  <c:v>45056.368055555555</c:v>
                </c:pt>
                <c:pt idx="16235">
                  <c:v>45056.371527777781</c:v>
                </c:pt>
                <c:pt idx="16236">
                  <c:v>45056.375</c:v>
                </c:pt>
                <c:pt idx="16237">
                  <c:v>45056.378472222219</c:v>
                </c:pt>
                <c:pt idx="16238">
                  <c:v>45056.381944444445</c:v>
                </c:pt>
                <c:pt idx="16239">
                  <c:v>45056.385416666664</c:v>
                </c:pt>
                <c:pt idx="16240">
                  <c:v>45056.388888888891</c:v>
                </c:pt>
                <c:pt idx="16241">
                  <c:v>45056.392361111109</c:v>
                </c:pt>
                <c:pt idx="16242">
                  <c:v>45056.395833333336</c:v>
                </c:pt>
                <c:pt idx="16243">
                  <c:v>45056.399305555555</c:v>
                </c:pt>
                <c:pt idx="16244">
                  <c:v>45056.402777777781</c:v>
                </c:pt>
                <c:pt idx="16245">
                  <c:v>45056.40625</c:v>
                </c:pt>
                <c:pt idx="16246">
                  <c:v>45056.409722222219</c:v>
                </c:pt>
                <c:pt idx="16247">
                  <c:v>45056.413194444445</c:v>
                </c:pt>
                <c:pt idx="16248">
                  <c:v>45056.416666666664</c:v>
                </c:pt>
                <c:pt idx="16249">
                  <c:v>45056.420138888891</c:v>
                </c:pt>
                <c:pt idx="16250">
                  <c:v>45056.423611111109</c:v>
                </c:pt>
                <c:pt idx="16251">
                  <c:v>45056.427083333336</c:v>
                </c:pt>
                <c:pt idx="16252">
                  <c:v>45056.430555555555</c:v>
                </c:pt>
                <c:pt idx="16253">
                  <c:v>45056.434027777781</c:v>
                </c:pt>
                <c:pt idx="16254">
                  <c:v>45056.4375</c:v>
                </c:pt>
                <c:pt idx="16255">
                  <c:v>45056.440972222219</c:v>
                </c:pt>
                <c:pt idx="16256">
                  <c:v>45056.444444444445</c:v>
                </c:pt>
                <c:pt idx="16257">
                  <c:v>45056.447916666664</c:v>
                </c:pt>
                <c:pt idx="16258">
                  <c:v>45056.451388888891</c:v>
                </c:pt>
                <c:pt idx="16259">
                  <c:v>45056.454861111109</c:v>
                </c:pt>
                <c:pt idx="16260">
                  <c:v>45056.458333333336</c:v>
                </c:pt>
                <c:pt idx="16261">
                  <c:v>45056.461805555555</c:v>
                </c:pt>
                <c:pt idx="16262">
                  <c:v>45056.465277777781</c:v>
                </c:pt>
                <c:pt idx="16263">
                  <c:v>45056.46875</c:v>
                </c:pt>
                <c:pt idx="16264">
                  <c:v>45056.472222222219</c:v>
                </c:pt>
                <c:pt idx="16265">
                  <c:v>45056.475694444445</c:v>
                </c:pt>
                <c:pt idx="16266">
                  <c:v>45056.479166666664</c:v>
                </c:pt>
                <c:pt idx="16267">
                  <c:v>45056.482638888891</c:v>
                </c:pt>
                <c:pt idx="16268">
                  <c:v>45056.486111111109</c:v>
                </c:pt>
                <c:pt idx="16269">
                  <c:v>45056.489583333336</c:v>
                </c:pt>
                <c:pt idx="16270">
                  <c:v>45056.493055555555</c:v>
                </c:pt>
                <c:pt idx="16271">
                  <c:v>45056.496527777781</c:v>
                </c:pt>
                <c:pt idx="16272">
                  <c:v>45056.5</c:v>
                </c:pt>
                <c:pt idx="16273">
                  <c:v>45056.503472222219</c:v>
                </c:pt>
                <c:pt idx="16274">
                  <c:v>45056.506944444445</c:v>
                </c:pt>
                <c:pt idx="16275">
                  <c:v>45056.510416666664</c:v>
                </c:pt>
                <c:pt idx="16276">
                  <c:v>45056.513888888891</c:v>
                </c:pt>
                <c:pt idx="16277">
                  <c:v>45056.517361111109</c:v>
                </c:pt>
                <c:pt idx="16278">
                  <c:v>45056.520833333336</c:v>
                </c:pt>
                <c:pt idx="16279">
                  <c:v>45056.524305555555</c:v>
                </c:pt>
                <c:pt idx="16280">
                  <c:v>45056.527777777781</c:v>
                </c:pt>
                <c:pt idx="16281">
                  <c:v>45056.53125</c:v>
                </c:pt>
                <c:pt idx="16282">
                  <c:v>45056.534722222219</c:v>
                </c:pt>
                <c:pt idx="16283">
                  <c:v>45056.538194444445</c:v>
                </c:pt>
                <c:pt idx="16284">
                  <c:v>45056.541666666664</c:v>
                </c:pt>
                <c:pt idx="16285">
                  <c:v>45056.545138888891</c:v>
                </c:pt>
                <c:pt idx="16286">
                  <c:v>45056.548611111109</c:v>
                </c:pt>
                <c:pt idx="16287">
                  <c:v>45056.552083333336</c:v>
                </c:pt>
                <c:pt idx="16288">
                  <c:v>45056.555555555555</c:v>
                </c:pt>
                <c:pt idx="16289">
                  <c:v>45056.559027777781</c:v>
                </c:pt>
                <c:pt idx="16290">
                  <c:v>45056.5625</c:v>
                </c:pt>
                <c:pt idx="16291">
                  <c:v>45056.565972222219</c:v>
                </c:pt>
                <c:pt idx="16292">
                  <c:v>45056.569444444445</c:v>
                </c:pt>
                <c:pt idx="16293">
                  <c:v>45056.572916666664</c:v>
                </c:pt>
                <c:pt idx="16294">
                  <c:v>45056.576388888891</c:v>
                </c:pt>
                <c:pt idx="16295">
                  <c:v>45056.579861111109</c:v>
                </c:pt>
                <c:pt idx="16296">
                  <c:v>45056.583333333336</c:v>
                </c:pt>
                <c:pt idx="16297">
                  <c:v>45056.586805555555</c:v>
                </c:pt>
                <c:pt idx="16298">
                  <c:v>45056.590277777781</c:v>
                </c:pt>
                <c:pt idx="16299">
                  <c:v>45056.59375</c:v>
                </c:pt>
                <c:pt idx="16300">
                  <c:v>45056.597222222219</c:v>
                </c:pt>
                <c:pt idx="16301">
                  <c:v>45056.600694444445</c:v>
                </c:pt>
                <c:pt idx="16302">
                  <c:v>45056.604166666664</c:v>
                </c:pt>
                <c:pt idx="16303">
                  <c:v>45056.607638888891</c:v>
                </c:pt>
                <c:pt idx="16304">
                  <c:v>45056.611111111109</c:v>
                </c:pt>
                <c:pt idx="16305">
                  <c:v>45056.614583333336</c:v>
                </c:pt>
                <c:pt idx="16306">
                  <c:v>45056.618055555555</c:v>
                </c:pt>
                <c:pt idx="16307">
                  <c:v>45056.621527777781</c:v>
                </c:pt>
                <c:pt idx="16308">
                  <c:v>45056.625</c:v>
                </c:pt>
                <c:pt idx="16309">
                  <c:v>45056.628472222219</c:v>
                </c:pt>
                <c:pt idx="16310">
                  <c:v>45056.631944444445</c:v>
                </c:pt>
                <c:pt idx="16311">
                  <c:v>45056.635416666664</c:v>
                </c:pt>
                <c:pt idx="16312">
                  <c:v>45056.638888888891</c:v>
                </c:pt>
                <c:pt idx="16313">
                  <c:v>45056.642361111109</c:v>
                </c:pt>
                <c:pt idx="16314">
                  <c:v>45056.645833333336</c:v>
                </c:pt>
                <c:pt idx="16315">
                  <c:v>45056.649305555555</c:v>
                </c:pt>
                <c:pt idx="16316">
                  <c:v>45056.652777777781</c:v>
                </c:pt>
                <c:pt idx="16317">
                  <c:v>45056.65625</c:v>
                </c:pt>
                <c:pt idx="16318">
                  <c:v>45056.659722222219</c:v>
                </c:pt>
                <c:pt idx="16319">
                  <c:v>45056.663194444445</c:v>
                </c:pt>
                <c:pt idx="16320">
                  <c:v>45056.666666666664</c:v>
                </c:pt>
                <c:pt idx="16321">
                  <c:v>45056.670138888891</c:v>
                </c:pt>
                <c:pt idx="16322">
                  <c:v>45056.673611111109</c:v>
                </c:pt>
                <c:pt idx="16323">
                  <c:v>45056.677083333336</c:v>
                </c:pt>
                <c:pt idx="16324">
                  <c:v>45056.680555555555</c:v>
                </c:pt>
                <c:pt idx="16325">
                  <c:v>45056.684027777781</c:v>
                </c:pt>
                <c:pt idx="16326">
                  <c:v>45056.6875</c:v>
                </c:pt>
                <c:pt idx="16327">
                  <c:v>45056.690972222219</c:v>
                </c:pt>
                <c:pt idx="16328">
                  <c:v>45056.694444444445</c:v>
                </c:pt>
                <c:pt idx="16329">
                  <c:v>45056.697916666664</c:v>
                </c:pt>
                <c:pt idx="16330">
                  <c:v>45056.701388888891</c:v>
                </c:pt>
                <c:pt idx="16331">
                  <c:v>45056.704861111109</c:v>
                </c:pt>
                <c:pt idx="16332">
                  <c:v>45056.708333333336</c:v>
                </c:pt>
                <c:pt idx="16333">
                  <c:v>45056.711805555555</c:v>
                </c:pt>
                <c:pt idx="16334">
                  <c:v>45056.715277777781</c:v>
                </c:pt>
                <c:pt idx="16335">
                  <c:v>45056.71875</c:v>
                </c:pt>
                <c:pt idx="16336">
                  <c:v>45056.722222222219</c:v>
                </c:pt>
                <c:pt idx="16337">
                  <c:v>45056.725694444445</c:v>
                </c:pt>
                <c:pt idx="16338">
                  <c:v>45056.729166666664</c:v>
                </c:pt>
                <c:pt idx="16339">
                  <c:v>45056.732638888891</c:v>
                </c:pt>
                <c:pt idx="16340">
                  <c:v>45056.736111111109</c:v>
                </c:pt>
                <c:pt idx="16341">
                  <c:v>45056.739583333336</c:v>
                </c:pt>
                <c:pt idx="16342">
                  <c:v>45056.743055555555</c:v>
                </c:pt>
                <c:pt idx="16343">
                  <c:v>45056.746527777781</c:v>
                </c:pt>
                <c:pt idx="16344">
                  <c:v>45056.75</c:v>
                </c:pt>
                <c:pt idx="16345">
                  <c:v>45056.753472222219</c:v>
                </c:pt>
                <c:pt idx="16346">
                  <c:v>45056.756944444445</c:v>
                </c:pt>
                <c:pt idx="16347">
                  <c:v>45056.760416666664</c:v>
                </c:pt>
                <c:pt idx="16348">
                  <c:v>45056.763888888891</c:v>
                </c:pt>
                <c:pt idx="16349">
                  <c:v>45056.767361111109</c:v>
                </c:pt>
                <c:pt idx="16350">
                  <c:v>45056.770833333336</c:v>
                </c:pt>
                <c:pt idx="16351">
                  <c:v>45056.774305555555</c:v>
                </c:pt>
                <c:pt idx="16352">
                  <c:v>45056.777777777781</c:v>
                </c:pt>
                <c:pt idx="16353">
                  <c:v>45056.78125</c:v>
                </c:pt>
                <c:pt idx="16354">
                  <c:v>45056.784722222219</c:v>
                </c:pt>
                <c:pt idx="16355">
                  <c:v>45056.788194444445</c:v>
                </c:pt>
                <c:pt idx="16356">
                  <c:v>45056.791666666664</c:v>
                </c:pt>
                <c:pt idx="16357">
                  <c:v>45056.795138888891</c:v>
                </c:pt>
                <c:pt idx="16358">
                  <c:v>45056.798611111109</c:v>
                </c:pt>
                <c:pt idx="16359">
                  <c:v>45056.802083333336</c:v>
                </c:pt>
                <c:pt idx="16360">
                  <c:v>45056.805555555555</c:v>
                </c:pt>
                <c:pt idx="16361">
                  <c:v>45056.809027777781</c:v>
                </c:pt>
                <c:pt idx="16362">
                  <c:v>45056.8125</c:v>
                </c:pt>
                <c:pt idx="16363">
                  <c:v>45056.815972222219</c:v>
                </c:pt>
                <c:pt idx="16364">
                  <c:v>45056.819444444445</c:v>
                </c:pt>
                <c:pt idx="16365">
                  <c:v>45056.822916666664</c:v>
                </c:pt>
                <c:pt idx="16366">
                  <c:v>45056.826388888891</c:v>
                </c:pt>
                <c:pt idx="16367">
                  <c:v>45056.829861111109</c:v>
                </c:pt>
                <c:pt idx="16368">
                  <c:v>45056.833333333336</c:v>
                </c:pt>
                <c:pt idx="16369">
                  <c:v>45056.836805555555</c:v>
                </c:pt>
                <c:pt idx="16370">
                  <c:v>45056.840277777781</c:v>
                </c:pt>
                <c:pt idx="16371">
                  <c:v>45056.84375</c:v>
                </c:pt>
                <c:pt idx="16372">
                  <c:v>45056.847222222219</c:v>
                </c:pt>
                <c:pt idx="16373">
                  <c:v>45056.850694444445</c:v>
                </c:pt>
                <c:pt idx="16374">
                  <c:v>45056.854166666664</c:v>
                </c:pt>
                <c:pt idx="16375">
                  <c:v>45056.857638888891</c:v>
                </c:pt>
                <c:pt idx="16376">
                  <c:v>45056.861111111109</c:v>
                </c:pt>
                <c:pt idx="16377">
                  <c:v>45056.864583333336</c:v>
                </c:pt>
                <c:pt idx="16378">
                  <c:v>45056.868055555555</c:v>
                </c:pt>
                <c:pt idx="16379">
                  <c:v>45056.871527777781</c:v>
                </c:pt>
                <c:pt idx="16380">
                  <c:v>45056.875</c:v>
                </c:pt>
                <c:pt idx="16381">
                  <c:v>45056.878472222219</c:v>
                </c:pt>
                <c:pt idx="16382">
                  <c:v>45056.881944444445</c:v>
                </c:pt>
                <c:pt idx="16383">
                  <c:v>45056.885416666664</c:v>
                </c:pt>
                <c:pt idx="16384">
                  <c:v>45056.888888888891</c:v>
                </c:pt>
                <c:pt idx="16385">
                  <c:v>45056.892361111109</c:v>
                </c:pt>
                <c:pt idx="16386">
                  <c:v>45056.895833333336</c:v>
                </c:pt>
                <c:pt idx="16387">
                  <c:v>45056.899305555555</c:v>
                </c:pt>
                <c:pt idx="16388">
                  <c:v>45056.902777777781</c:v>
                </c:pt>
                <c:pt idx="16389">
                  <c:v>45056.90625</c:v>
                </c:pt>
                <c:pt idx="16390">
                  <c:v>45056.909722222219</c:v>
                </c:pt>
                <c:pt idx="16391">
                  <c:v>45056.913194444445</c:v>
                </c:pt>
                <c:pt idx="16392">
                  <c:v>45056.916666666664</c:v>
                </c:pt>
                <c:pt idx="16393">
                  <c:v>45056.920138888891</c:v>
                </c:pt>
                <c:pt idx="16394">
                  <c:v>45056.923611111109</c:v>
                </c:pt>
                <c:pt idx="16395">
                  <c:v>45056.927083333336</c:v>
                </c:pt>
                <c:pt idx="16396">
                  <c:v>45056.930555555555</c:v>
                </c:pt>
                <c:pt idx="16397">
                  <c:v>45056.934027777781</c:v>
                </c:pt>
                <c:pt idx="16398">
                  <c:v>45056.9375</c:v>
                </c:pt>
                <c:pt idx="16399">
                  <c:v>45056.940972222219</c:v>
                </c:pt>
                <c:pt idx="16400">
                  <c:v>45056.944444444445</c:v>
                </c:pt>
                <c:pt idx="16401">
                  <c:v>45056.947916666664</c:v>
                </c:pt>
                <c:pt idx="16402">
                  <c:v>45056.951388888891</c:v>
                </c:pt>
                <c:pt idx="16403">
                  <c:v>45056.954861111109</c:v>
                </c:pt>
                <c:pt idx="16404">
                  <c:v>45056.958333333336</c:v>
                </c:pt>
                <c:pt idx="16405">
                  <c:v>45056.961805555555</c:v>
                </c:pt>
                <c:pt idx="16406">
                  <c:v>45056.965277777781</c:v>
                </c:pt>
                <c:pt idx="16407">
                  <c:v>45056.96875</c:v>
                </c:pt>
                <c:pt idx="16408">
                  <c:v>45056.972222222219</c:v>
                </c:pt>
                <c:pt idx="16409">
                  <c:v>45056.975694444445</c:v>
                </c:pt>
                <c:pt idx="16410">
                  <c:v>45056.979166666664</c:v>
                </c:pt>
                <c:pt idx="16411">
                  <c:v>45056.982638888891</c:v>
                </c:pt>
                <c:pt idx="16412">
                  <c:v>45056.986111111109</c:v>
                </c:pt>
                <c:pt idx="16413">
                  <c:v>45056.989583333336</c:v>
                </c:pt>
                <c:pt idx="16414">
                  <c:v>45056.993055555555</c:v>
                </c:pt>
                <c:pt idx="16415">
                  <c:v>45056.996527777781</c:v>
                </c:pt>
                <c:pt idx="16416">
                  <c:v>45057</c:v>
                </c:pt>
                <c:pt idx="16417">
                  <c:v>45057.003472222219</c:v>
                </c:pt>
                <c:pt idx="16418">
                  <c:v>45057.006944444445</c:v>
                </c:pt>
                <c:pt idx="16419">
                  <c:v>45057.010416666664</c:v>
                </c:pt>
                <c:pt idx="16420">
                  <c:v>45057.013888888891</c:v>
                </c:pt>
                <c:pt idx="16421">
                  <c:v>45057.017361111109</c:v>
                </c:pt>
                <c:pt idx="16422">
                  <c:v>45057.020833333336</c:v>
                </c:pt>
                <c:pt idx="16423">
                  <c:v>45057.024305555555</c:v>
                </c:pt>
                <c:pt idx="16424">
                  <c:v>45057.027777777781</c:v>
                </c:pt>
                <c:pt idx="16425">
                  <c:v>45057.03125</c:v>
                </c:pt>
                <c:pt idx="16426">
                  <c:v>45057.034722222219</c:v>
                </c:pt>
                <c:pt idx="16427">
                  <c:v>45057.038194444445</c:v>
                </c:pt>
                <c:pt idx="16428">
                  <c:v>45057.041666666664</c:v>
                </c:pt>
                <c:pt idx="16429">
                  <c:v>45057.045138888891</c:v>
                </c:pt>
                <c:pt idx="16430">
                  <c:v>45057.048611111109</c:v>
                </c:pt>
                <c:pt idx="16431">
                  <c:v>45057.052083333336</c:v>
                </c:pt>
                <c:pt idx="16432">
                  <c:v>45057.055555555555</c:v>
                </c:pt>
                <c:pt idx="16433">
                  <c:v>45057.059027777781</c:v>
                </c:pt>
                <c:pt idx="16434">
                  <c:v>45057.0625</c:v>
                </c:pt>
                <c:pt idx="16435">
                  <c:v>45057.065972222219</c:v>
                </c:pt>
                <c:pt idx="16436">
                  <c:v>45057.069444444445</c:v>
                </c:pt>
                <c:pt idx="16437">
                  <c:v>45057.072916666664</c:v>
                </c:pt>
                <c:pt idx="16438">
                  <c:v>45057.076388888891</c:v>
                </c:pt>
                <c:pt idx="16439">
                  <c:v>45057.079861111109</c:v>
                </c:pt>
                <c:pt idx="16440">
                  <c:v>45057.083333333336</c:v>
                </c:pt>
                <c:pt idx="16441">
                  <c:v>45057.086805555555</c:v>
                </c:pt>
                <c:pt idx="16442">
                  <c:v>45057.090277777781</c:v>
                </c:pt>
                <c:pt idx="16443">
                  <c:v>45057.09375</c:v>
                </c:pt>
                <c:pt idx="16444">
                  <c:v>45057.097222222219</c:v>
                </c:pt>
                <c:pt idx="16445">
                  <c:v>45057.100694444445</c:v>
                </c:pt>
                <c:pt idx="16446">
                  <c:v>45057.104166666664</c:v>
                </c:pt>
                <c:pt idx="16447">
                  <c:v>45057.107638888891</c:v>
                </c:pt>
                <c:pt idx="16448">
                  <c:v>45057.111111111109</c:v>
                </c:pt>
                <c:pt idx="16449">
                  <c:v>45057.114583333336</c:v>
                </c:pt>
                <c:pt idx="16450">
                  <c:v>45057.118055555555</c:v>
                </c:pt>
                <c:pt idx="16451">
                  <c:v>45057.121527777781</c:v>
                </c:pt>
                <c:pt idx="16452">
                  <c:v>45057.125</c:v>
                </c:pt>
                <c:pt idx="16453">
                  <c:v>45057.128472222219</c:v>
                </c:pt>
                <c:pt idx="16454">
                  <c:v>45057.131944444445</c:v>
                </c:pt>
                <c:pt idx="16455">
                  <c:v>45057.135416666664</c:v>
                </c:pt>
                <c:pt idx="16456">
                  <c:v>45057.138888888891</c:v>
                </c:pt>
                <c:pt idx="16457">
                  <c:v>45057.142361111109</c:v>
                </c:pt>
                <c:pt idx="16458">
                  <c:v>45057.145833333336</c:v>
                </c:pt>
                <c:pt idx="16459">
                  <c:v>45057.149305555555</c:v>
                </c:pt>
                <c:pt idx="16460">
                  <c:v>45057.152777777781</c:v>
                </c:pt>
                <c:pt idx="16461">
                  <c:v>45057.15625</c:v>
                </c:pt>
                <c:pt idx="16462">
                  <c:v>45057.159722222219</c:v>
                </c:pt>
                <c:pt idx="16463">
                  <c:v>45057.163194444445</c:v>
                </c:pt>
                <c:pt idx="16464">
                  <c:v>45057.166666666664</c:v>
                </c:pt>
                <c:pt idx="16465">
                  <c:v>45057.170138888891</c:v>
                </c:pt>
                <c:pt idx="16466">
                  <c:v>45057.173611111109</c:v>
                </c:pt>
                <c:pt idx="16467">
                  <c:v>45057.177083333336</c:v>
                </c:pt>
                <c:pt idx="16468">
                  <c:v>45057.180555555555</c:v>
                </c:pt>
                <c:pt idx="16469">
                  <c:v>45057.184027777781</c:v>
                </c:pt>
                <c:pt idx="16470">
                  <c:v>45057.1875</c:v>
                </c:pt>
                <c:pt idx="16471">
                  <c:v>45057.190972222219</c:v>
                </c:pt>
                <c:pt idx="16472">
                  <c:v>45057.194444444445</c:v>
                </c:pt>
                <c:pt idx="16473">
                  <c:v>45057.197916666664</c:v>
                </c:pt>
                <c:pt idx="16474">
                  <c:v>45057.201388888891</c:v>
                </c:pt>
                <c:pt idx="16475">
                  <c:v>45057.204861111109</c:v>
                </c:pt>
                <c:pt idx="16476">
                  <c:v>45057.208333333336</c:v>
                </c:pt>
                <c:pt idx="16477">
                  <c:v>45057.211805555555</c:v>
                </c:pt>
                <c:pt idx="16478">
                  <c:v>45057.215277777781</c:v>
                </c:pt>
                <c:pt idx="16479">
                  <c:v>45057.21875</c:v>
                </c:pt>
                <c:pt idx="16480">
                  <c:v>45057.222222222219</c:v>
                </c:pt>
                <c:pt idx="16481">
                  <c:v>45057.225694444445</c:v>
                </c:pt>
                <c:pt idx="16482">
                  <c:v>45057.229166666664</c:v>
                </c:pt>
                <c:pt idx="16483">
                  <c:v>45057.232638888891</c:v>
                </c:pt>
                <c:pt idx="16484">
                  <c:v>45057.236111111109</c:v>
                </c:pt>
                <c:pt idx="16485">
                  <c:v>45057.239583333336</c:v>
                </c:pt>
                <c:pt idx="16486">
                  <c:v>45057.243055555555</c:v>
                </c:pt>
                <c:pt idx="16487">
                  <c:v>45057.246527777781</c:v>
                </c:pt>
                <c:pt idx="16488">
                  <c:v>45057.25</c:v>
                </c:pt>
                <c:pt idx="16489">
                  <c:v>45057.253472222219</c:v>
                </c:pt>
                <c:pt idx="16490">
                  <c:v>45057.256944444445</c:v>
                </c:pt>
                <c:pt idx="16491">
                  <c:v>45057.260416666664</c:v>
                </c:pt>
                <c:pt idx="16492">
                  <c:v>45057.263888888891</c:v>
                </c:pt>
                <c:pt idx="16493">
                  <c:v>45057.267361111109</c:v>
                </c:pt>
                <c:pt idx="16494">
                  <c:v>45057.270833333336</c:v>
                </c:pt>
                <c:pt idx="16495">
                  <c:v>45057.274305555555</c:v>
                </c:pt>
                <c:pt idx="16496">
                  <c:v>45057.277777777781</c:v>
                </c:pt>
                <c:pt idx="16497">
                  <c:v>45057.28125</c:v>
                </c:pt>
                <c:pt idx="16498">
                  <c:v>45057.284722222219</c:v>
                </c:pt>
                <c:pt idx="16499">
                  <c:v>45057.288194444445</c:v>
                </c:pt>
                <c:pt idx="16500">
                  <c:v>45057.291666666664</c:v>
                </c:pt>
                <c:pt idx="16501">
                  <c:v>45057.295138888891</c:v>
                </c:pt>
                <c:pt idx="16502">
                  <c:v>45057.298611111109</c:v>
                </c:pt>
                <c:pt idx="16503">
                  <c:v>45057.302083333336</c:v>
                </c:pt>
                <c:pt idx="16504">
                  <c:v>45057.305555555555</c:v>
                </c:pt>
                <c:pt idx="16505">
                  <c:v>45057.309027777781</c:v>
                </c:pt>
                <c:pt idx="16506">
                  <c:v>45057.3125</c:v>
                </c:pt>
                <c:pt idx="16507">
                  <c:v>45057.315972222219</c:v>
                </c:pt>
                <c:pt idx="16508">
                  <c:v>45057.319444444445</c:v>
                </c:pt>
                <c:pt idx="16509">
                  <c:v>45057.322916666664</c:v>
                </c:pt>
                <c:pt idx="16510">
                  <c:v>45057.326388888891</c:v>
                </c:pt>
                <c:pt idx="16511">
                  <c:v>45057.329861111109</c:v>
                </c:pt>
                <c:pt idx="16512">
                  <c:v>45057.333333333336</c:v>
                </c:pt>
                <c:pt idx="16513">
                  <c:v>45057.336805555555</c:v>
                </c:pt>
                <c:pt idx="16514">
                  <c:v>45057.340277777781</c:v>
                </c:pt>
                <c:pt idx="16515">
                  <c:v>45057.34375</c:v>
                </c:pt>
                <c:pt idx="16516">
                  <c:v>45057.347222222219</c:v>
                </c:pt>
                <c:pt idx="16517">
                  <c:v>45057.350694444445</c:v>
                </c:pt>
                <c:pt idx="16518">
                  <c:v>45057.354166666664</c:v>
                </c:pt>
                <c:pt idx="16519">
                  <c:v>45057.357638888891</c:v>
                </c:pt>
                <c:pt idx="16520">
                  <c:v>45057.361111111109</c:v>
                </c:pt>
                <c:pt idx="16521">
                  <c:v>45057.364583333336</c:v>
                </c:pt>
                <c:pt idx="16522">
                  <c:v>45057.368055555555</c:v>
                </c:pt>
                <c:pt idx="16523">
                  <c:v>45057.371527777781</c:v>
                </c:pt>
                <c:pt idx="16524">
                  <c:v>45057.375</c:v>
                </c:pt>
                <c:pt idx="16525">
                  <c:v>45057.378472222219</c:v>
                </c:pt>
                <c:pt idx="16526">
                  <c:v>45057.381944444445</c:v>
                </c:pt>
                <c:pt idx="16527">
                  <c:v>45057.385416666664</c:v>
                </c:pt>
                <c:pt idx="16528">
                  <c:v>45057.388888888891</c:v>
                </c:pt>
                <c:pt idx="16529">
                  <c:v>45057.392361111109</c:v>
                </c:pt>
                <c:pt idx="16530">
                  <c:v>45057.395833333336</c:v>
                </c:pt>
                <c:pt idx="16531">
                  <c:v>45057.399305555555</c:v>
                </c:pt>
                <c:pt idx="16532">
                  <c:v>45057.402777777781</c:v>
                </c:pt>
                <c:pt idx="16533">
                  <c:v>45057.40625</c:v>
                </c:pt>
                <c:pt idx="16534">
                  <c:v>45057.409722222219</c:v>
                </c:pt>
                <c:pt idx="16535">
                  <c:v>45057.413194444445</c:v>
                </c:pt>
                <c:pt idx="16536">
                  <c:v>45057.416666666664</c:v>
                </c:pt>
                <c:pt idx="16537">
                  <c:v>45057.420138888891</c:v>
                </c:pt>
                <c:pt idx="16538">
                  <c:v>45057.423611111109</c:v>
                </c:pt>
                <c:pt idx="16539">
                  <c:v>45057.427083333336</c:v>
                </c:pt>
                <c:pt idx="16540">
                  <c:v>45057.430555555555</c:v>
                </c:pt>
                <c:pt idx="16541">
                  <c:v>45057.434027777781</c:v>
                </c:pt>
                <c:pt idx="16542">
                  <c:v>45057.4375</c:v>
                </c:pt>
                <c:pt idx="16543">
                  <c:v>45057.440972222219</c:v>
                </c:pt>
                <c:pt idx="16544">
                  <c:v>45057.444444444445</c:v>
                </c:pt>
                <c:pt idx="16545">
                  <c:v>45057.447916666664</c:v>
                </c:pt>
                <c:pt idx="16546">
                  <c:v>45057.451388888891</c:v>
                </c:pt>
                <c:pt idx="16547">
                  <c:v>45057.454861111109</c:v>
                </c:pt>
                <c:pt idx="16548">
                  <c:v>45057.458333333336</c:v>
                </c:pt>
                <c:pt idx="16549">
                  <c:v>45057.461805555555</c:v>
                </c:pt>
                <c:pt idx="16550">
                  <c:v>45057.465277777781</c:v>
                </c:pt>
                <c:pt idx="16551">
                  <c:v>45057.46875</c:v>
                </c:pt>
                <c:pt idx="16552">
                  <c:v>45057.472222222219</c:v>
                </c:pt>
                <c:pt idx="16553">
                  <c:v>45057.475694444445</c:v>
                </c:pt>
                <c:pt idx="16554">
                  <c:v>45057.479166666664</c:v>
                </c:pt>
                <c:pt idx="16555">
                  <c:v>45057.482638888891</c:v>
                </c:pt>
                <c:pt idx="16556">
                  <c:v>45057.486111111109</c:v>
                </c:pt>
                <c:pt idx="16557">
                  <c:v>45057.489583333336</c:v>
                </c:pt>
                <c:pt idx="16558">
                  <c:v>45057.493055555555</c:v>
                </c:pt>
                <c:pt idx="16559">
                  <c:v>45057.496527777781</c:v>
                </c:pt>
                <c:pt idx="16560">
                  <c:v>45057.5</c:v>
                </c:pt>
                <c:pt idx="16561">
                  <c:v>45057.503472222219</c:v>
                </c:pt>
                <c:pt idx="16562">
                  <c:v>45057.506944444445</c:v>
                </c:pt>
                <c:pt idx="16563">
                  <c:v>45057.510416666664</c:v>
                </c:pt>
                <c:pt idx="16564">
                  <c:v>45057.513888888891</c:v>
                </c:pt>
                <c:pt idx="16565">
                  <c:v>45057.517361111109</c:v>
                </c:pt>
                <c:pt idx="16566">
                  <c:v>45057.520833333336</c:v>
                </c:pt>
                <c:pt idx="16567">
                  <c:v>45057.524305555555</c:v>
                </c:pt>
                <c:pt idx="16568">
                  <c:v>45057.527777777781</c:v>
                </c:pt>
                <c:pt idx="16569">
                  <c:v>45057.53125</c:v>
                </c:pt>
                <c:pt idx="16570">
                  <c:v>45057.534722222219</c:v>
                </c:pt>
                <c:pt idx="16571">
                  <c:v>45057.538194444445</c:v>
                </c:pt>
                <c:pt idx="16572">
                  <c:v>45057.541666666664</c:v>
                </c:pt>
                <c:pt idx="16573">
                  <c:v>45057.545138888891</c:v>
                </c:pt>
                <c:pt idx="16574">
                  <c:v>45057.548611111109</c:v>
                </c:pt>
                <c:pt idx="16575">
                  <c:v>45057.552083333336</c:v>
                </c:pt>
                <c:pt idx="16576">
                  <c:v>45057.555555555555</c:v>
                </c:pt>
                <c:pt idx="16577">
                  <c:v>45057.559027777781</c:v>
                </c:pt>
                <c:pt idx="16578">
                  <c:v>45057.5625</c:v>
                </c:pt>
                <c:pt idx="16579">
                  <c:v>45057.565972222219</c:v>
                </c:pt>
                <c:pt idx="16580">
                  <c:v>45057.569444444445</c:v>
                </c:pt>
                <c:pt idx="16581">
                  <c:v>45057.572916666664</c:v>
                </c:pt>
                <c:pt idx="16582">
                  <c:v>45057.576388888891</c:v>
                </c:pt>
                <c:pt idx="16583">
                  <c:v>45057.579861111109</c:v>
                </c:pt>
                <c:pt idx="16584">
                  <c:v>45057.583333333336</c:v>
                </c:pt>
                <c:pt idx="16585">
                  <c:v>45057.586805555555</c:v>
                </c:pt>
                <c:pt idx="16586">
                  <c:v>45057.590277777781</c:v>
                </c:pt>
                <c:pt idx="16587">
                  <c:v>45057.59375</c:v>
                </c:pt>
                <c:pt idx="16588">
                  <c:v>45057.597222222219</c:v>
                </c:pt>
                <c:pt idx="16589">
                  <c:v>45057.600694444445</c:v>
                </c:pt>
                <c:pt idx="16590">
                  <c:v>45057.604166666664</c:v>
                </c:pt>
                <c:pt idx="16591">
                  <c:v>45057.607638888891</c:v>
                </c:pt>
                <c:pt idx="16592">
                  <c:v>45057.611111111109</c:v>
                </c:pt>
                <c:pt idx="16593">
                  <c:v>45057.614583333336</c:v>
                </c:pt>
                <c:pt idx="16594">
                  <c:v>45057.618055555555</c:v>
                </c:pt>
                <c:pt idx="16595">
                  <c:v>45057.621527777781</c:v>
                </c:pt>
                <c:pt idx="16596">
                  <c:v>45057.625</c:v>
                </c:pt>
                <c:pt idx="16597">
                  <c:v>45057.628472222219</c:v>
                </c:pt>
                <c:pt idx="16598">
                  <c:v>45057.631944444445</c:v>
                </c:pt>
                <c:pt idx="16599">
                  <c:v>45057.635416666664</c:v>
                </c:pt>
                <c:pt idx="16600">
                  <c:v>45057.638888888891</c:v>
                </c:pt>
                <c:pt idx="16601">
                  <c:v>45057.642361111109</c:v>
                </c:pt>
                <c:pt idx="16602">
                  <c:v>45057.645833333336</c:v>
                </c:pt>
                <c:pt idx="16603">
                  <c:v>45057.649305555555</c:v>
                </c:pt>
                <c:pt idx="16604">
                  <c:v>45057.652777777781</c:v>
                </c:pt>
                <c:pt idx="16605">
                  <c:v>45057.65625</c:v>
                </c:pt>
                <c:pt idx="16606">
                  <c:v>45057.659722222219</c:v>
                </c:pt>
                <c:pt idx="16607">
                  <c:v>45057.663194444445</c:v>
                </c:pt>
                <c:pt idx="16608">
                  <c:v>45057.666666666664</c:v>
                </c:pt>
                <c:pt idx="16609">
                  <c:v>45057.670138888891</c:v>
                </c:pt>
                <c:pt idx="16610">
                  <c:v>45057.673611111109</c:v>
                </c:pt>
                <c:pt idx="16611">
                  <c:v>45057.677083333336</c:v>
                </c:pt>
                <c:pt idx="16612">
                  <c:v>45057.680555555555</c:v>
                </c:pt>
                <c:pt idx="16613">
                  <c:v>45057.684027777781</c:v>
                </c:pt>
                <c:pt idx="16614">
                  <c:v>45057.6875</c:v>
                </c:pt>
                <c:pt idx="16615">
                  <c:v>45057.690972222219</c:v>
                </c:pt>
                <c:pt idx="16616">
                  <c:v>45057.694444444445</c:v>
                </c:pt>
                <c:pt idx="16617">
                  <c:v>45057.697916666664</c:v>
                </c:pt>
                <c:pt idx="16618">
                  <c:v>45057.701388888891</c:v>
                </c:pt>
                <c:pt idx="16619">
                  <c:v>45057.704861111109</c:v>
                </c:pt>
                <c:pt idx="16620">
                  <c:v>45057.708333333336</c:v>
                </c:pt>
                <c:pt idx="16621">
                  <c:v>45057.711805555555</c:v>
                </c:pt>
                <c:pt idx="16622">
                  <c:v>45057.715277777781</c:v>
                </c:pt>
                <c:pt idx="16623">
                  <c:v>45057.71875</c:v>
                </c:pt>
                <c:pt idx="16624">
                  <c:v>45057.722222222219</c:v>
                </c:pt>
                <c:pt idx="16625">
                  <c:v>45057.725694444445</c:v>
                </c:pt>
                <c:pt idx="16626">
                  <c:v>45057.729166666664</c:v>
                </c:pt>
                <c:pt idx="16627">
                  <c:v>45057.732638888891</c:v>
                </c:pt>
                <c:pt idx="16628">
                  <c:v>45057.736111111109</c:v>
                </c:pt>
                <c:pt idx="16629">
                  <c:v>45057.739583333336</c:v>
                </c:pt>
                <c:pt idx="16630">
                  <c:v>45057.743055555555</c:v>
                </c:pt>
                <c:pt idx="16631">
                  <c:v>45057.746527777781</c:v>
                </c:pt>
                <c:pt idx="16632">
                  <c:v>45057.75</c:v>
                </c:pt>
                <c:pt idx="16633">
                  <c:v>45057.753472222219</c:v>
                </c:pt>
                <c:pt idx="16634">
                  <c:v>45057.756944444445</c:v>
                </c:pt>
                <c:pt idx="16635">
                  <c:v>45057.760416666664</c:v>
                </c:pt>
                <c:pt idx="16636">
                  <c:v>45057.763888888891</c:v>
                </c:pt>
                <c:pt idx="16637">
                  <c:v>45057.767361111109</c:v>
                </c:pt>
                <c:pt idx="16638">
                  <c:v>45057.770833333336</c:v>
                </c:pt>
                <c:pt idx="16639">
                  <c:v>45057.774305555555</c:v>
                </c:pt>
                <c:pt idx="16640">
                  <c:v>45057.777777777781</c:v>
                </c:pt>
                <c:pt idx="16641">
                  <c:v>45057.78125</c:v>
                </c:pt>
                <c:pt idx="16642">
                  <c:v>45057.784722222219</c:v>
                </c:pt>
                <c:pt idx="16643">
                  <c:v>45057.788194444445</c:v>
                </c:pt>
                <c:pt idx="16644">
                  <c:v>45057.791666666664</c:v>
                </c:pt>
                <c:pt idx="16645">
                  <c:v>45057.795138888891</c:v>
                </c:pt>
                <c:pt idx="16646">
                  <c:v>45057.798611111109</c:v>
                </c:pt>
                <c:pt idx="16647">
                  <c:v>45057.802083333336</c:v>
                </c:pt>
                <c:pt idx="16648">
                  <c:v>45057.805555555555</c:v>
                </c:pt>
                <c:pt idx="16649">
                  <c:v>45057.809027777781</c:v>
                </c:pt>
                <c:pt idx="16650">
                  <c:v>45057.8125</c:v>
                </c:pt>
                <c:pt idx="16651">
                  <c:v>45057.815972222219</c:v>
                </c:pt>
                <c:pt idx="16652">
                  <c:v>45057.819444444445</c:v>
                </c:pt>
                <c:pt idx="16653">
                  <c:v>45057.822916666664</c:v>
                </c:pt>
                <c:pt idx="16654">
                  <c:v>45057.826388888891</c:v>
                </c:pt>
                <c:pt idx="16655">
                  <c:v>45057.829861111109</c:v>
                </c:pt>
                <c:pt idx="16656">
                  <c:v>45057.833333333336</c:v>
                </c:pt>
                <c:pt idx="16657">
                  <c:v>45057.836805555555</c:v>
                </c:pt>
                <c:pt idx="16658">
                  <c:v>45057.840277777781</c:v>
                </c:pt>
                <c:pt idx="16659">
                  <c:v>45057.84375</c:v>
                </c:pt>
                <c:pt idx="16660">
                  <c:v>45057.847222222219</c:v>
                </c:pt>
                <c:pt idx="16661">
                  <c:v>45057.850694444445</c:v>
                </c:pt>
                <c:pt idx="16662">
                  <c:v>45057.854166666664</c:v>
                </c:pt>
                <c:pt idx="16663">
                  <c:v>45057.857638888891</c:v>
                </c:pt>
                <c:pt idx="16664">
                  <c:v>45057.861111111109</c:v>
                </c:pt>
                <c:pt idx="16665">
                  <c:v>45057.864583333336</c:v>
                </c:pt>
                <c:pt idx="16666">
                  <c:v>45057.868055555555</c:v>
                </c:pt>
                <c:pt idx="16667">
                  <c:v>45057.871527777781</c:v>
                </c:pt>
                <c:pt idx="16668">
                  <c:v>45057.875</c:v>
                </c:pt>
                <c:pt idx="16669">
                  <c:v>45057.878472222219</c:v>
                </c:pt>
                <c:pt idx="16670">
                  <c:v>45057.881944444445</c:v>
                </c:pt>
                <c:pt idx="16671">
                  <c:v>45057.885416666664</c:v>
                </c:pt>
                <c:pt idx="16672">
                  <c:v>45057.888888888891</c:v>
                </c:pt>
                <c:pt idx="16673">
                  <c:v>45057.892361111109</c:v>
                </c:pt>
                <c:pt idx="16674">
                  <c:v>45057.895833333336</c:v>
                </c:pt>
                <c:pt idx="16675">
                  <c:v>45057.899305555555</c:v>
                </c:pt>
                <c:pt idx="16676">
                  <c:v>45057.902777777781</c:v>
                </c:pt>
                <c:pt idx="16677">
                  <c:v>45057.90625</c:v>
                </c:pt>
                <c:pt idx="16678">
                  <c:v>45057.909722222219</c:v>
                </c:pt>
                <c:pt idx="16679">
                  <c:v>45057.913194444445</c:v>
                </c:pt>
                <c:pt idx="16680">
                  <c:v>45057.916666666664</c:v>
                </c:pt>
                <c:pt idx="16681">
                  <c:v>45057.920138888891</c:v>
                </c:pt>
                <c:pt idx="16682">
                  <c:v>45057.923611111109</c:v>
                </c:pt>
                <c:pt idx="16683">
                  <c:v>45057.927083333336</c:v>
                </c:pt>
                <c:pt idx="16684">
                  <c:v>45057.930555555555</c:v>
                </c:pt>
                <c:pt idx="16685">
                  <c:v>45057.934027777781</c:v>
                </c:pt>
                <c:pt idx="16686">
                  <c:v>45057.9375</c:v>
                </c:pt>
                <c:pt idx="16687">
                  <c:v>45057.940972222219</c:v>
                </c:pt>
                <c:pt idx="16688">
                  <c:v>45057.944444444445</c:v>
                </c:pt>
                <c:pt idx="16689">
                  <c:v>45057.947916666664</c:v>
                </c:pt>
                <c:pt idx="16690">
                  <c:v>45057.951388888891</c:v>
                </c:pt>
                <c:pt idx="16691">
                  <c:v>45057.954861111109</c:v>
                </c:pt>
                <c:pt idx="16692">
                  <c:v>45057.958333333336</c:v>
                </c:pt>
                <c:pt idx="16693">
                  <c:v>45057.961805555555</c:v>
                </c:pt>
                <c:pt idx="16694">
                  <c:v>45057.965277777781</c:v>
                </c:pt>
                <c:pt idx="16695">
                  <c:v>45057.96875</c:v>
                </c:pt>
                <c:pt idx="16696">
                  <c:v>45057.972222222219</c:v>
                </c:pt>
                <c:pt idx="16697">
                  <c:v>45057.975694444445</c:v>
                </c:pt>
                <c:pt idx="16698">
                  <c:v>45057.979166666664</c:v>
                </c:pt>
                <c:pt idx="16699">
                  <c:v>45057.982638888891</c:v>
                </c:pt>
                <c:pt idx="16700">
                  <c:v>45057.986111111109</c:v>
                </c:pt>
                <c:pt idx="16701">
                  <c:v>45057.989583333336</c:v>
                </c:pt>
                <c:pt idx="16702">
                  <c:v>45057.993055555555</c:v>
                </c:pt>
                <c:pt idx="16703">
                  <c:v>45057.996527777781</c:v>
                </c:pt>
                <c:pt idx="16704">
                  <c:v>45058</c:v>
                </c:pt>
                <c:pt idx="16705">
                  <c:v>45058.003472222219</c:v>
                </c:pt>
                <c:pt idx="16706">
                  <c:v>45058.006944444445</c:v>
                </c:pt>
                <c:pt idx="16707">
                  <c:v>45058.010416666664</c:v>
                </c:pt>
                <c:pt idx="16708">
                  <c:v>45058.013888888891</c:v>
                </c:pt>
                <c:pt idx="16709">
                  <c:v>45058.017361111109</c:v>
                </c:pt>
                <c:pt idx="16710">
                  <c:v>45058.020833333336</c:v>
                </c:pt>
                <c:pt idx="16711">
                  <c:v>45058.024305555555</c:v>
                </c:pt>
                <c:pt idx="16712">
                  <c:v>45058.027777777781</c:v>
                </c:pt>
                <c:pt idx="16713">
                  <c:v>45058.03125</c:v>
                </c:pt>
                <c:pt idx="16714">
                  <c:v>45058.034722222219</c:v>
                </c:pt>
                <c:pt idx="16715">
                  <c:v>45058.038194444445</c:v>
                </c:pt>
                <c:pt idx="16716">
                  <c:v>45058.041666666664</c:v>
                </c:pt>
                <c:pt idx="16717">
                  <c:v>45058.045138888891</c:v>
                </c:pt>
                <c:pt idx="16718">
                  <c:v>45058.048611111109</c:v>
                </c:pt>
                <c:pt idx="16719">
                  <c:v>45058.052083333336</c:v>
                </c:pt>
                <c:pt idx="16720">
                  <c:v>45058.055555555555</c:v>
                </c:pt>
                <c:pt idx="16721">
                  <c:v>45058.059027777781</c:v>
                </c:pt>
                <c:pt idx="16722">
                  <c:v>45058.0625</c:v>
                </c:pt>
                <c:pt idx="16723">
                  <c:v>45058.065972222219</c:v>
                </c:pt>
                <c:pt idx="16724">
                  <c:v>45058.069444444445</c:v>
                </c:pt>
                <c:pt idx="16725">
                  <c:v>45058.072916666664</c:v>
                </c:pt>
                <c:pt idx="16726">
                  <c:v>45058.076388888891</c:v>
                </c:pt>
                <c:pt idx="16727">
                  <c:v>45058.079861111109</c:v>
                </c:pt>
                <c:pt idx="16728">
                  <c:v>45058.083333333336</c:v>
                </c:pt>
                <c:pt idx="16729">
                  <c:v>45058.086805555555</c:v>
                </c:pt>
                <c:pt idx="16730">
                  <c:v>45058.090277777781</c:v>
                </c:pt>
                <c:pt idx="16731">
                  <c:v>45058.09375</c:v>
                </c:pt>
                <c:pt idx="16732">
                  <c:v>45058.097222222219</c:v>
                </c:pt>
                <c:pt idx="16733">
                  <c:v>45058.100694444445</c:v>
                </c:pt>
                <c:pt idx="16734">
                  <c:v>45058.104166666664</c:v>
                </c:pt>
                <c:pt idx="16735">
                  <c:v>45058.107638888891</c:v>
                </c:pt>
                <c:pt idx="16736">
                  <c:v>45058.111111111109</c:v>
                </c:pt>
                <c:pt idx="16737">
                  <c:v>45058.114583333336</c:v>
                </c:pt>
                <c:pt idx="16738">
                  <c:v>45058.118055555555</c:v>
                </c:pt>
                <c:pt idx="16739">
                  <c:v>45058.121527777781</c:v>
                </c:pt>
                <c:pt idx="16740">
                  <c:v>45058.125</c:v>
                </c:pt>
                <c:pt idx="16741">
                  <c:v>45058.128472222219</c:v>
                </c:pt>
                <c:pt idx="16742">
                  <c:v>45058.131944444445</c:v>
                </c:pt>
                <c:pt idx="16743">
                  <c:v>45058.135416666664</c:v>
                </c:pt>
                <c:pt idx="16744">
                  <c:v>45058.138888888891</c:v>
                </c:pt>
                <c:pt idx="16745">
                  <c:v>45058.142361111109</c:v>
                </c:pt>
                <c:pt idx="16746">
                  <c:v>45058.145833333336</c:v>
                </c:pt>
                <c:pt idx="16747">
                  <c:v>45058.149305555555</c:v>
                </c:pt>
                <c:pt idx="16748">
                  <c:v>45058.152777777781</c:v>
                </c:pt>
                <c:pt idx="16749">
                  <c:v>45058.15625</c:v>
                </c:pt>
                <c:pt idx="16750">
                  <c:v>45058.159722222219</c:v>
                </c:pt>
                <c:pt idx="16751">
                  <c:v>45058.163194444445</c:v>
                </c:pt>
                <c:pt idx="16752">
                  <c:v>45058.166666666664</c:v>
                </c:pt>
                <c:pt idx="16753">
                  <c:v>45058.170138888891</c:v>
                </c:pt>
                <c:pt idx="16754">
                  <c:v>45058.173611111109</c:v>
                </c:pt>
                <c:pt idx="16755">
                  <c:v>45058.177083333336</c:v>
                </c:pt>
                <c:pt idx="16756">
                  <c:v>45058.180555555555</c:v>
                </c:pt>
                <c:pt idx="16757">
                  <c:v>45058.184027777781</c:v>
                </c:pt>
                <c:pt idx="16758">
                  <c:v>45058.1875</c:v>
                </c:pt>
                <c:pt idx="16759">
                  <c:v>45058.190972222219</c:v>
                </c:pt>
                <c:pt idx="16760">
                  <c:v>45058.194444444445</c:v>
                </c:pt>
                <c:pt idx="16761">
                  <c:v>45058.197916666664</c:v>
                </c:pt>
                <c:pt idx="16762">
                  <c:v>45058.201388888891</c:v>
                </c:pt>
                <c:pt idx="16763">
                  <c:v>45058.204861111109</c:v>
                </c:pt>
                <c:pt idx="16764">
                  <c:v>45058.208333333336</c:v>
                </c:pt>
                <c:pt idx="16765">
                  <c:v>45058.211805555555</c:v>
                </c:pt>
                <c:pt idx="16766">
                  <c:v>45058.215277777781</c:v>
                </c:pt>
                <c:pt idx="16767">
                  <c:v>45058.21875</c:v>
                </c:pt>
                <c:pt idx="16768">
                  <c:v>45058.222222222219</c:v>
                </c:pt>
                <c:pt idx="16769">
                  <c:v>45058.225694444445</c:v>
                </c:pt>
                <c:pt idx="16770">
                  <c:v>45058.229166666664</c:v>
                </c:pt>
                <c:pt idx="16771">
                  <c:v>45058.232638888891</c:v>
                </c:pt>
                <c:pt idx="16772">
                  <c:v>45058.236111111109</c:v>
                </c:pt>
                <c:pt idx="16773">
                  <c:v>45058.239583333336</c:v>
                </c:pt>
                <c:pt idx="16774">
                  <c:v>45058.243055555555</c:v>
                </c:pt>
                <c:pt idx="16775">
                  <c:v>45058.246527777781</c:v>
                </c:pt>
                <c:pt idx="16776">
                  <c:v>45058.25</c:v>
                </c:pt>
                <c:pt idx="16777">
                  <c:v>45058.253472222219</c:v>
                </c:pt>
                <c:pt idx="16778">
                  <c:v>45058.256944444445</c:v>
                </c:pt>
                <c:pt idx="16779">
                  <c:v>45058.260416666664</c:v>
                </c:pt>
                <c:pt idx="16780">
                  <c:v>45058.263888888891</c:v>
                </c:pt>
                <c:pt idx="16781">
                  <c:v>45058.267361111109</c:v>
                </c:pt>
                <c:pt idx="16782">
                  <c:v>45058.270833333336</c:v>
                </c:pt>
                <c:pt idx="16783">
                  <c:v>45058.274305555555</c:v>
                </c:pt>
                <c:pt idx="16784">
                  <c:v>45058.277777777781</c:v>
                </c:pt>
                <c:pt idx="16785">
                  <c:v>45058.28125</c:v>
                </c:pt>
                <c:pt idx="16786">
                  <c:v>45058.284722222219</c:v>
                </c:pt>
                <c:pt idx="16787">
                  <c:v>45058.288194444445</c:v>
                </c:pt>
                <c:pt idx="16788">
                  <c:v>45058.291666666664</c:v>
                </c:pt>
                <c:pt idx="16789">
                  <c:v>45058.295138888891</c:v>
                </c:pt>
                <c:pt idx="16790">
                  <c:v>45058.298611111109</c:v>
                </c:pt>
                <c:pt idx="16791">
                  <c:v>45058.302083333336</c:v>
                </c:pt>
                <c:pt idx="16792">
                  <c:v>45058.305555555555</c:v>
                </c:pt>
                <c:pt idx="16793">
                  <c:v>45058.309027777781</c:v>
                </c:pt>
                <c:pt idx="16794">
                  <c:v>45058.3125</c:v>
                </c:pt>
                <c:pt idx="16795">
                  <c:v>45058.315972222219</c:v>
                </c:pt>
                <c:pt idx="16796">
                  <c:v>45058.319444444445</c:v>
                </c:pt>
                <c:pt idx="16797">
                  <c:v>45058.322916666664</c:v>
                </c:pt>
                <c:pt idx="16798">
                  <c:v>45058.326388888891</c:v>
                </c:pt>
                <c:pt idx="16799">
                  <c:v>45058.329861111109</c:v>
                </c:pt>
                <c:pt idx="16800">
                  <c:v>45058.333333333336</c:v>
                </c:pt>
                <c:pt idx="16801">
                  <c:v>45058.336805555555</c:v>
                </c:pt>
                <c:pt idx="16802">
                  <c:v>45058.340277777781</c:v>
                </c:pt>
                <c:pt idx="16803">
                  <c:v>45058.34375</c:v>
                </c:pt>
                <c:pt idx="16804">
                  <c:v>45058.347222222219</c:v>
                </c:pt>
                <c:pt idx="16805">
                  <c:v>45058.350694444445</c:v>
                </c:pt>
                <c:pt idx="16806">
                  <c:v>45058.354166666664</c:v>
                </c:pt>
                <c:pt idx="16807">
                  <c:v>45058.357638888891</c:v>
                </c:pt>
                <c:pt idx="16808">
                  <c:v>45058.361111111109</c:v>
                </c:pt>
                <c:pt idx="16809">
                  <c:v>45058.364583333336</c:v>
                </c:pt>
                <c:pt idx="16810">
                  <c:v>45058.368055555555</c:v>
                </c:pt>
                <c:pt idx="16811">
                  <c:v>45058.371527777781</c:v>
                </c:pt>
                <c:pt idx="16812">
                  <c:v>45058.375</c:v>
                </c:pt>
                <c:pt idx="16813">
                  <c:v>45058.378472222219</c:v>
                </c:pt>
                <c:pt idx="16814">
                  <c:v>45058.381944444445</c:v>
                </c:pt>
                <c:pt idx="16815">
                  <c:v>45058.385416666664</c:v>
                </c:pt>
                <c:pt idx="16816">
                  <c:v>45058.388888888891</c:v>
                </c:pt>
                <c:pt idx="16817">
                  <c:v>45058.392361111109</c:v>
                </c:pt>
                <c:pt idx="16818">
                  <c:v>45058.395833333336</c:v>
                </c:pt>
                <c:pt idx="16819">
                  <c:v>45058.399305555555</c:v>
                </c:pt>
                <c:pt idx="16820">
                  <c:v>45058.402777777781</c:v>
                </c:pt>
                <c:pt idx="16821">
                  <c:v>45058.40625</c:v>
                </c:pt>
                <c:pt idx="16822">
                  <c:v>45058.409722222219</c:v>
                </c:pt>
                <c:pt idx="16823">
                  <c:v>45058.413194444445</c:v>
                </c:pt>
                <c:pt idx="16824">
                  <c:v>45058.416666666664</c:v>
                </c:pt>
                <c:pt idx="16825">
                  <c:v>45058.420138888891</c:v>
                </c:pt>
                <c:pt idx="16826">
                  <c:v>45058.423611111109</c:v>
                </c:pt>
                <c:pt idx="16827">
                  <c:v>45058.427083333336</c:v>
                </c:pt>
                <c:pt idx="16828">
                  <c:v>45058.430555555555</c:v>
                </c:pt>
                <c:pt idx="16829">
                  <c:v>45058.434027777781</c:v>
                </c:pt>
                <c:pt idx="16830">
                  <c:v>45058.4375</c:v>
                </c:pt>
                <c:pt idx="16831">
                  <c:v>45058.440972222219</c:v>
                </c:pt>
                <c:pt idx="16832">
                  <c:v>45058.444444444445</c:v>
                </c:pt>
                <c:pt idx="16833">
                  <c:v>45058.447916666664</c:v>
                </c:pt>
                <c:pt idx="16834">
                  <c:v>45058.451388888891</c:v>
                </c:pt>
                <c:pt idx="16835">
                  <c:v>45058.454861111109</c:v>
                </c:pt>
                <c:pt idx="16836">
                  <c:v>45058.458333333336</c:v>
                </c:pt>
                <c:pt idx="16837">
                  <c:v>45058.461805555555</c:v>
                </c:pt>
                <c:pt idx="16838">
                  <c:v>45058.465277777781</c:v>
                </c:pt>
                <c:pt idx="16839">
                  <c:v>45058.46875</c:v>
                </c:pt>
                <c:pt idx="16840">
                  <c:v>45058.472222222219</c:v>
                </c:pt>
                <c:pt idx="16841">
                  <c:v>45058.475694444445</c:v>
                </c:pt>
                <c:pt idx="16842">
                  <c:v>45058.479166666664</c:v>
                </c:pt>
                <c:pt idx="16843">
                  <c:v>45058.482638888891</c:v>
                </c:pt>
                <c:pt idx="16844">
                  <c:v>45058.486111111109</c:v>
                </c:pt>
                <c:pt idx="16845">
                  <c:v>45058.489583333336</c:v>
                </c:pt>
                <c:pt idx="16846">
                  <c:v>45058.493055555555</c:v>
                </c:pt>
                <c:pt idx="16847">
                  <c:v>45058.496527777781</c:v>
                </c:pt>
                <c:pt idx="16848">
                  <c:v>45058.5</c:v>
                </c:pt>
                <c:pt idx="16849">
                  <c:v>45058.503472222219</c:v>
                </c:pt>
                <c:pt idx="16850">
                  <c:v>45058.506944444445</c:v>
                </c:pt>
                <c:pt idx="16851">
                  <c:v>45058.510416666664</c:v>
                </c:pt>
                <c:pt idx="16852">
                  <c:v>45058.513888888891</c:v>
                </c:pt>
                <c:pt idx="16853">
                  <c:v>45058.517361111109</c:v>
                </c:pt>
                <c:pt idx="16854">
                  <c:v>45058.520833333336</c:v>
                </c:pt>
                <c:pt idx="16855">
                  <c:v>45058.524305555555</c:v>
                </c:pt>
                <c:pt idx="16856">
                  <c:v>45058.527777777781</c:v>
                </c:pt>
                <c:pt idx="16857">
                  <c:v>45058.53125</c:v>
                </c:pt>
                <c:pt idx="16858">
                  <c:v>45058.534722222219</c:v>
                </c:pt>
                <c:pt idx="16859">
                  <c:v>45058.538194444445</c:v>
                </c:pt>
                <c:pt idx="16860">
                  <c:v>45058.541666666664</c:v>
                </c:pt>
                <c:pt idx="16861">
                  <c:v>45058.545138888891</c:v>
                </c:pt>
                <c:pt idx="16862">
                  <c:v>45058.548611111109</c:v>
                </c:pt>
                <c:pt idx="16863">
                  <c:v>45058.552083333336</c:v>
                </c:pt>
                <c:pt idx="16864">
                  <c:v>45058.555555555555</c:v>
                </c:pt>
                <c:pt idx="16865">
                  <c:v>45058.559027777781</c:v>
                </c:pt>
                <c:pt idx="16866">
                  <c:v>45058.5625</c:v>
                </c:pt>
                <c:pt idx="16867">
                  <c:v>45058.565972222219</c:v>
                </c:pt>
                <c:pt idx="16868">
                  <c:v>45058.569444444445</c:v>
                </c:pt>
                <c:pt idx="16869">
                  <c:v>45058.572916666664</c:v>
                </c:pt>
                <c:pt idx="16870">
                  <c:v>45058.576388888891</c:v>
                </c:pt>
                <c:pt idx="16871">
                  <c:v>45058.579861111109</c:v>
                </c:pt>
                <c:pt idx="16872">
                  <c:v>45058.583333333336</c:v>
                </c:pt>
                <c:pt idx="16873">
                  <c:v>45058.586805555555</c:v>
                </c:pt>
                <c:pt idx="16874">
                  <c:v>45058.590277777781</c:v>
                </c:pt>
                <c:pt idx="16875">
                  <c:v>45058.59375</c:v>
                </c:pt>
                <c:pt idx="16876">
                  <c:v>45058.597222222219</c:v>
                </c:pt>
                <c:pt idx="16877">
                  <c:v>45058.600694444445</c:v>
                </c:pt>
                <c:pt idx="16878">
                  <c:v>45058.604166666664</c:v>
                </c:pt>
                <c:pt idx="16879">
                  <c:v>45058.607638888891</c:v>
                </c:pt>
                <c:pt idx="16880">
                  <c:v>45058.611111111109</c:v>
                </c:pt>
                <c:pt idx="16881">
                  <c:v>45058.614583333336</c:v>
                </c:pt>
                <c:pt idx="16882">
                  <c:v>45058.618055555555</c:v>
                </c:pt>
                <c:pt idx="16883">
                  <c:v>45058.621527777781</c:v>
                </c:pt>
                <c:pt idx="16884">
                  <c:v>45058.625</c:v>
                </c:pt>
                <c:pt idx="16885">
                  <c:v>45058.628472222219</c:v>
                </c:pt>
                <c:pt idx="16886">
                  <c:v>45058.631944444445</c:v>
                </c:pt>
                <c:pt idx="16887">
                  <c:v>45058.635416666664</c:v>
                </c:pt>
                <c:pt idx="16888">
                  <c:v>45058.638888888891</c:v>
                </c:pt>
                <c:pt idx="16889">
                  <c:v>45058.642361111109</c:v>
                </c:pt>
                <c:pt idx="16890">
                  <c:v>45058.645833333336</c:v>
                </c:pt>
                <c:pt idx="16891">
                  <c:v>45058.649305555555</c:v>
                </c:pt>
                <c:pt idx="16892">
                  <c:v>45058.652777777781</c:v>
                </c:pt>
                <c:pt idx="16893">
                  <c:v>45058.65625</c:v>
                </c:pt>
                <c:pt idx="16894">
                  <c:v>45058.659722222219</c:v>
                </c:pt>
                <c:pt idx="16895">
                  <c:v>45058.663194444445</c:v>
                </c:pt>
                <c:pt idx="16896">
                  <c:v>45058.666666666664</c:v>
                </c:pt>
                <c:pt idx="16897">
                  <c:v>45058.670138888891</c:v>
                </c:pt>
                <c:pt idx="16898">
                  <c:v>45058.673611111109</c:v>
                </c:pt>
                <c:pt idx="16899">
                  <c:v>45058.677083333336</c:v>
                </c:pt>
                <c:pt idx="16900">
                  <c:v>45058.680555555555</c:v>
                </c:pt>
                <c:pt idx="16901">
                  <c:v>45058.684027777781</c:v>
                </c:pt>
                <c:pt idx="16902">
                  <c:v>45058.6875</c:v>
                </c:pt>
                <c:pt idx="16903">
                  <c:v>45058.690972222219</c:v>
                </c:pt>
                <c:pt idx="16904">
                  <c:v>45058.694444444445</c:v>
                </c:pt>
                <c:pt idx="16905">
                  <c:v>45058.697916666664</c:v>
                </c:pt>
                <c:pt idx="16906">
                  <c:v>45058.701388888891</c:v>
                </c:pt>
                <c:pt idx="16907">
                  <c:v>45058.704861111109</c:v>
                </c:pt>
                <c:pt idx="16908">
                  <c:v>45058.708333333336</c:v>
                </c:pt>
                <c:pt idx="16909">
                  <c:v>45058.711805555555</c:v>
                </c:pt>
                <c:pt idx="16910">
                  <c:v>45058.715277777781</c:v>
                </c:pt>
                <c:pt idx="16911">
                  <c:v>45058.71875</c:v>
                </c:pt>
                <c:pt idx="16912">
                  <c:v>45058.722222222219</c:v>
                </c:pt>
                <c:pt idx="16913">
                  <c:v>45058.725694444445</c:v>
                </c:pt>
                <c:pt idx="16914">
                  <c:v>45058.729166666664</c:v>
                </c:pt>
                <c:pt idx="16915">
                  <c:v>45058.732638888891</c:v>
                </c:pt>
                <c:pt idx="16916">
                  <c:v>45058.736111111109</c:v>
                </c:pt>
                <c:pt idx="16917">
                  <c:v>45058.739583333336</c:v>
                </c:pt>
                <c:pt idx="16918">
                  <c:v>45058.743055555555</c:v>
                </c:pt>
                <c:pt idx="16919">
                  <c:v>45058.746527777781</c:v>
                </c:pt>
                <c:pt idx="16920">
                  <c:v>45058.75</c:v>
                </c:pt>
                <c:pt idx="16921">
                  <c:v>45058.753472222219</c:v>
                </c:pt>
                <c:pt idx="16922">
                  <c:v>45058.756944444445</c:v>
                </c:pt>
                <c:pt idx="16923">
                  <c:v>45058.760416666664</c:v>
                </c:pt>
                <c:pt idx="16924">
                  <c:v>45058.763888888891</c:v>
                </c:pt>
                <c:pt idx="16925">
                  <c:v>45058.767361111109</c:v>
                </c:pt>
                <c:pt idx="16926">
                  <c:v>45058.770833333336</c:v>
                </c:pt>
                <c:pt idx="16927">
                  <c:v>45058.774305555555</c:v>
                </c:pt>
                <c:pt idx="16928">
                  <c:v>45058.777777777781</c:v>
                </c:pt>
                <c:pt idx="16929">
                  <c:v>45058.78125</c:v>
                </c:pt>
                <c:pt idx="16930">
                  <c:v>45058.784722222219</c:v>
                </c:pt>
                <c:pt idx="16931">
                  <c:v>45058.788194444445</c:v>
                </c:pt>
                <c:pt idx="16932">
                  <c:v>45058.791666666664</c:v>
                </c:pt>
                <c:pt idx="16933">
                  <c:v>45058.795138888891</c:v>
                </c:pt>
                <c:pt idx="16934">
                  <c:v>45058.798611111109</c:v>
                </c:pt>
                <c:pt idx="16935">
                  <c:v>45058.802083333336</c:v>
                </c:pt>
                <c:pt idx="16936">
                  <c:v>45058.805555555555</c:v>
                </c:pt>
                <c:pt idx="16937">
                  <c:v>45058.809027777781</c:v>
                </c:pt>
                <c:pt idx="16938">
                  <c:v>45058.8125</c:v>
                </c:pt>
                <c:pt idx="16939">
                  <c:v>45058.815972222219</c:v>
                </c:pt>
                <c:pt idx="16940">
                  <c:v>45058.819444444445</c:v>
                </c:pt>
                <c:pt idx="16941">
                  <c:v>45058.822916666664</c:v>
                </c:pt>
                <c:pt idx="16942">
                  <c:v>45058.826388888891</c:v>
                </c:pt>
                <c:pt idx="16943">
                  <c:v>45058.829861111109</c:v>
                </c:pt>
                <c:pt idx="16944">
                  <c:v>45058.833333333336</c:v>
                </c:pt>
                <c:pt idx="16945">
                  <c:v>45058.836805555555</c:v>
                </c:pt>
                <c:pt idx="16946">
                  <c:v>45058.840277777781</c:v>
                </c:pt>
                <c:pt idx="16947">
                  <c:v>45058.84375</c:v>
                </c:pt>
                <c:pt idx="16948">
                  <c:v>45058.847222222219</c:v>
                </c:pt>
                <c:pt idx="16949">
                  <c:v>45058.850694444445</c:v>
                </c:pt>
                <c:pt idx="16950">
                  <c:v>45058.854166666664</c:v>
                </c:pt>
                <c:pt idx="16951">
                  <c:v>45058.857638888891</c:v>
                </c:pt>
                <c:pt idx="16952">
                  <c:v>45058.861111111109</c:v>
                </c:pt>
                <c:pt idx="16953">
                  <c:v>45058.864583333336</c:v>
                </c:pt>
                <c:pt idx="16954">
                  <c:v>45058.868055555555</c:v>
                </c:pt>
                <c:pt idx="16955">
                  <c:v>45058.871527777781</c:v>
                </c:pt>
                <c:pt idx="16956">
                  <c:v>45058.875</c:v>
                </c:pt>
                <c:pt idx="16957">
                  <c:v>45058.878472222219</c:v>
                </c:pt>
                <c:pt idx="16958">
                  <c:v>45058.881944444445</c:v>
                </c:pt>
                <c:pt idx="16959">
                  <c:v>45058.885416666664</c:v>
                </c:pt>
                <c:pt idx="16960">
                  <c:v>45058.888888888891</c:v>
                </c:pt>
                <c:pt idx="16961">
                  <c:v>45058.892361111109</c:v>
                </c:pt>
                <c:pt idx="16962">
                  <c:v>45058.895833333336</c:v>
                </c:pt>
                <c:pt idx="16963">
                  <c:v>45058.899305555555</c:v>
                </c:pt>
                <c:pt idx="16964">
                  <c:v>45058.902777777781</c:v>
                </c:pt>
                <c:pt idx="16965">
                  <c:v>45058.90625</c:v>
                </c:pt>
                <c:pt idx="16966">
                  <c:v>45058.909722222219</c:v>
                </c:pt>
                <c:pt idx="16967">
                  <c:v>45058.913194444445</c:v>
                </c:pt>
                <c:pt idx="16968">
                  <c:v>45058.916666666664</c:v>
                </c:pt>
                <c:pt idx="16969">
                  <c:v>45058.920138888891</c:v>
                </c:pt>
                <c:pt idx="16970">
                  <c:v>45058.923611111109</c:v>
                </c:pt>
                <c:pt idx="16971">
                  <c:v>45058.927083333336</c:v>
                </c:pt>
                <c:pt idx="16972">
                  <c:v>45058.930555555555</c:v>
                </c:pt>
                <c:pt idx="16973">
                  <c:v>45058.934027777781</c:v>
                </c:pt>
                <c:pt idx="16974">
                  <c:v>45058.9375</c:v>
                </c:pt>
                <c:pt idx="16975">
                  <c:v>45058.940972222219</c:v>
                </c:pt>
                <c:pt idx="16976">
                  <c:v>45058.944444444445</c:v>
                </c:pt>
                <c:pt idx="16977">
                  <c:v>45058.947916666664</c:v>
                </c:pt>
                <c:pt idx="16978">
                  <c:v>45058.951388888891</c:v>
                </c:pt>
                <c:pt idx="16979">
                  <c:v>45058.954861111109</c:v>
                </c:pt>
                <c:pt idx="16980">
                  <c:v>45058.958333333336</c:v>
                </c:pt>
                <c:pt idx="16981">
                  <c:v>45058.961805555555</c:v>
                </c:pt>
                <c:pt idx="16982">
                  <c:v>45058.965277777781</c:v>
                </c:pt>
                <c:pt idx="16983">
                  <c:v>45058.96875</c:v>
                </c:pt>
                <c:pt idx="16984">
                  <c:v>45058.972222222219</c:v>
                </c:pt>
                <c:pt idx="16985">
                  <c:v>45058.975694444445</c:v>
                </c:pt>
                <c:pt idx="16986">
                  <c:v>45058.979166666664</c:v>
                </c:pt>
                <c:pt idx="16987">
                  <c:v>45058.982638888891</c:v>
                </c:pt>
                <c:pt idx="16988">
                  <c:v>45058.986111111109</c:v>
                </c:pt>
                <c:pt idx="16989">
                  <c:v>45058.989583333336</c:v>
                </c:pt>
                <c:pt idx="16990">
                  <c:v>45058.993055555555</c:v>
                </c:pt>
                <c:pt idx="16991">
                  <c:v>45058.996527777781</c:v>
                </c:pt>
                <c:pt idx="16992">
                  <c:v>45059</c:v>
                </c:pt>
                <c:pt idx="16993">
                  <c:v>45059.003472222219</c:v>
                </c:pt>
                <c:pt idx="16994">
                  <c:v>45059.006944444445</c:v>
                </c:pt>
                <c:pt idx="16995">
                  <c:v>45059.010416666664</c:v>
                </c:pt>
                <c:pt idx="16996">
                  <c:v>45059.013888888891</c:v>
                </c:pt>
                <c:pt idx="16997">
                  <c:v>45059.017361111109</c:v>
                </c:pt>
                <c:pt idx="16998">
                  <c:v>45059.020833333336</c:v>
                </c:pt>
                <c:pt idx="16999">
                  <c:v>45059.024305555555</c:v>
                </c:pt>
                <c:pt idx="17000">
                  <c:v>45059.027777777781</c:v>
                </c:pt>
                <c:pt idx="17001">
                  <c:v>45059.03125</c:v>
                </c:pt>
                <c:pt idx="17002">
                  <c:v>45059.034722222219</c:v>
                </c:pt>
                <c:pt idx="17003">
                  <c:v>45059.038194444445</c:v>
                </c:pt>
                <c:pt idx="17004">
                  <c:v>45059.041666666664</c:v>
                </c:pt>
                <c:pt idx="17005">
                  <c:v>45059.045138888891</c:v>
                </c:pt>
                <c:pt idx="17006">
                  <c:v>45059.048611111109</c:v>
                </c:pt>
                <c:pt idx="17007">
                  <c:v>45059.052083333336</c:v>
                </c:pt>
                <c:pt idx="17008">
                  <c:v>45059.055555555555</c:v>
                </c:pt>
                <c:pt idx="17009">
                  <c:v>45059.059027777781</c:v>
                </c:pt>
                <c:pt idx="17010">
                  <c:v>45059.0625</c:v>
                </c:pt>
                <c:pt idx="17011">
                  <c:v>45059.065972222219</c:v>
                </c:pt>
                <c:pt idx="17012">
                  <c:v>45059.069444444445</c:v>
                </c:pt>
                <c:pt idx="17013">
                  <c:v>45059.072916666664</c:v>
                </c:pt>
                <c:pt idx="17014">
                  <c:v>45059.076388888891</c:v>
                </c:pt>
                <c:pt idx="17015">
                  <c:v>45059.079861111109</c:v>
                </c:pt>
                <c:pt idx="17016">
                  <c:v>45059.083333333336</c:v>
                </c:pt>
                <c:pt idx="17017">
                  <c:v>45059.086805555555</c:v>
                </c:pt>
                <c:pt idx="17018">
                  <c:v>45059.090277777781</c:v>
                </c:pt>
                <c:pt idx="17019">
                  <c:v>45059.09375</c:v>
                </c:pt>
                <c:pt idx="17020">
                  <c:v>45059.097222222219</c:v>
                </c:pt>
                <c:pt idx="17021">
                  <c:v>45059.100694444445</c:v>
                </c:pt>
                <c:pt idx="17022">
                  <c:v>45059.104166666664</c:v>
                </c:pt>
                <c:pt idx="17023">
                  <c:v>45059.107638888891</c:v>
                </c:pt>
                <c:pt idx="17024">
                  <c:v>45059.111111111109</c:v>
                </c:pt>
                <c:pt idx="17025">
                  <c:v>45059.114583333336</c:v>
                </c:pt>
                <c:pt idx="17026">
                  <c:v>45059.118055555555</c:v>
                </c:pt>
                <c:pt idx="17027">
                  <c:v>45059.121527777781</c:v>
                </c:pt>
                <c:pt idx="17028">
                  <c:v>45059.125</c:v>
                </c:pt>
                <c:pt idx="17029">
                  <c:v>45059.128472222219</c:v>
                </c:pt>
                <c:pt idx="17030">
                  <c:v>45059.131944444445</c:v>
                </c:pt>
                <c:pt idx="17031">
                  <c:v>45059.135416666664</c:v>
                </c:pt>
                <c:pt idx="17032">
                  <c:v>45059.138888888891</c:v>
                </c:pt>
                <c:pt idx="17033">
                  <c:v>45059.142361111109</c:v>
                </c:pt>
                <c:pt idx="17034">
                  <c:v>45059.145833333336</c:v>
                </c:pt>
                <c:pt idx="17035">
                  <c:v>45059.149305555555</c:v>
                </c:pt>
                <c:pt idx="17036">
                  <c:v>45059.152777777781</c:v>
                </c:pt>
                <c:pt idx="17037">
                  <c:v>45059.15625</c:v>
                </c:pt>
                <c:pt idx="17038">
                  <c:v>45059.159722222219</c:v>
                </c:pt>
                <c:pt idx="17039">
                  <c:v>45059.163194444445</c:v>
                </c:pt>
                <c:pt idx="17040">
                  <c:v>45059.166666666664</c:v>
                </c:pt>
                <c:pt idx="17041">
                  <c:v>45059.170138888891</c:v>
                </c:pt>
                <c:pt idx="17042">
                  <c:v>45059.173611111109</c:v>
                </c:pt>
                <c:pt idx="17043">
                  <c:v>45059.177083333336</c:v>
                </c:pt>
                <c:pt idx="17044">
                  <c:v>45059.180555555555</c:v>
                </c:pt>
                <c:pt idx="17045">
                  <c:v>45059.184027777781</c:v>
                </c:pt>
                <c:pt idx="17046">
                  <c:v>45059.1875</c:v>
                </c:pt>
                <c:pt idx="17047">
                  <c:v>45059.190972222219</c:v>
                </c:pt>
                <c:pt idx="17048">
                  <c:v>45059.194444444445</c:v>
                </c:pt>
                <c:pt idx="17049">
                  <c:v>45059.197916666664</c:v>
                </c:pt>
                <c:pt idx="17050">
                  <c:v>45059.201388888891</c:v>
                </c:pt>
                <c:pt idx="17051">
                  <c:v>45059.204861111109</c:v>
                </c:pt>
                <c:pt idx="17052">
                  <c:v>45059.208333333336</c:v>
                </c:pt>
                <c:pt idx="17053">
                  <c:v>45059.211805555555</c:v>
                </c:pt>
                <c:pt idx="17054">
                  <c:v>45059.215277777781</c:v>
                </c:pt>
                <c:pt idx="17055">
                  <c:v>45059.21875</c:v>
                </c:pt>
                <c:pt idx="17056">
                  <c:v>45059.222222222219</c:v>
                </c:pt>
                <c:pt idx="17057">
                  <c:v>45059.225694444445</c:v>
                </c:pt>
                <c:pt idx="17058">
                  <c:v>45059.229166666664</c:v>
                </c:pt>
                <c:pt idx="17059">
                  <c:v>45059.232638888891</c:v>
                </c:pt>
                <c:pt idx="17060">
                  <c:v>45059.236111111109</c:v>
                </c:pt>
                <c:pt idx="17061">
                  <c:v>45059.239583333336</c:v>
                </c:pt>
                <c:pt idx="17062">
                  <c:v>45059.243055555555</c:v>
                </c:pt>
                <c:pt idx="17063">
                  <c:v>45059.246527777781</c:v>
                </c:pt>
                <c:pt idx="17064">
                  <c:v>45059.25</c:v>
                </c:pt>
                <c:pt idx="17065">
                  <c:v>45059.253472222219</c:v>
                </c:pt>
                <c:pt idx="17066">
                  <c:v>45059.256944444445</c:v>
                </c:pt>
                <c:pt idx="17067">
                  <c:v>45059.260416666664</c:v>
                </c:pt>
                <c:pt idx="17068">
                  <c:v>45059.263888888891</c:v>
                </c:pt>
                <c:pt idx="17069">
                  <c:v>45059.267361111109</c:v>
                </c:pt>
                <c:pt idx="17070">
                  <c:v>45059.270833333336</c:v>
                </c:pt>
                <c:pt idx="17071">
                  <c:v>45059.274305555555</c:v>
                </c:pt>
                <c:pt idx="17072">
                  <c:v>45059.277777777781</c:v>
                </c:pt>
                <c:pt idx="17073">
                  <c:v>45059.28125</c:v>
                </c:pt>
                <c:pt idx="17074">
                  <c:v>45059.284722222219</c:v>
                </c:pt>
                <c:pt idx="17075">
                  <c:v>45059.288194444445</c:v>
                </c:pt>
                <c:pt idx="17076">
                  <c:v>45059.291666666664</c:v>
                </c:pt>
                <c:pt idx="17077">
                  <c:v>45059.295138888891</c:v>
                </c:pt>
                <c:pt idx="17078">
                  <c:v>45059.298611111109</c:v>
                </c:pt>
                <c:pt idx="17079">
                  <c:v>45059.302083333336</c:v>
                </c:pt>
                <c:pt idx="17080">
                  <c:v>45059.305555555555</c:v>
                </c:pt>
                <c:pt idx="17081">
                  <c:v>45059.309027777781</c:v>
                </c:pt>
                <c:pt idx="17082">
                  <c:v>45059.3125</c:v>
                </c:pt>
                <c:pt idx="17083">
                  <c:v>45059.315972222219</c:v>
                </c:pt>
                <c:pt idx="17084">
                  <c:v>45059.319444444445</c:v>
                </c:pt>
                <c:pt idx="17085">
                  <c:v>45059.322916666664</c:v>
                </c:pt>
                <c:pt idx="17086">
                  <c:v>45059.326388888891</c:v>
                </c:pt>
                <c:pt idx="17087">
                  <c:v>45059.329861111109</c:v>
                </c:pt>
                <c:pt idx="17088">
                  <c:v>45059.333333333336</c:v>
                </c:pt>
                <c:pt idx="17089">
                  <c:v>45059.336805555555</c:v>
                </c:pt>
                <c:pt idx="17090">
                  <c:v>45059.340277777781</c:v>
                </c:pt>
                <c:pt idx="17091">
                  <c:v>45059.34375</c:v>
                </c:pt>
                <c:pt idx="17092">
                  <c:v>45059.347222222219</c:v>
                </c:pt>
                <c:pt idx="17093">
                  <c:v>45059.350694444445</c:v>
                </c:pt>
                <c:pt idx="17094">
                  <c:v>45059.354166666664</c:v>
                </c:pt>
                <c:pt idx="17095">
                  <c:v>45059.357638888891</c:v>
                </c:pt>
                <c:pt idx="17096">
                  <c:v>45059.361111111109</c:v>
                </c:pt>
                <c:pt idx="17097">
                  <c:v>45059.364583333336</c:v>
                </c:pt>
                <c:pt idx="17098">
                  <c:v>45059.368055555555</c:v>
                </c:pt>
                <c:pt idx="17099">
                  <c:v>45059.371527777781</c:v>
                </c:pt>
                <c:pt idx="17100">
                  <c:v>45059.375</c:v>
                </c:pt>
                <c:pt idx="17101">
                  <c:v>45059.378472222219</c:v>
                </c:pt>
                <c:pt idx="17102">
                  <c:v>45059.381944444445</c:v>
                </c:pt>
                <c:pt idx="17103">
                  <c:v>45059.385416666664</c:v>
                </c:pt>
                <c:pt idx="17104">
                  <c:v>45059.388888888891</c:v>
                </c:pt>
                <c:pt idx="17105">
                  <c:v>45059.392361111109</c:v>
                </c:pt>
                <c:pt idx="17106">
                  <c:v>45059.395833333336</c:v>
                </c:pt>
                <c:pt idx="17107">
                  <c:v>45059.399305555555</c:v>
                </c:pt>
                <c:pt idx="17108">
                  <c:v>45059.402777777781</c:v>
                </c:pt>
                <c:pt idx="17109">
                  <c:v>45059.40625</c:v>
                </c:pt>
                <c:pt idx="17110">
                  <c:v>45059.409722222219</c:v>
                </c:pt>
                <c:pt idx="17111">
                  <c:v>45059.413194444445</c:v>
                </c:pt>
                <c:pt idx="17112">
                  <c:v>45059.416666666664</c:v>
                </c:pt>
                <c:pt idx="17113">
                  <c:v>45059.420138888891</c:v>
                </c:pt>
                <c:pt idx="17114">
                  <c:v>45059.423611111109</c:v>
                </c:pt>
                <c:pt idx="17115">
                  <c:v>45059.427083333336</c:v>
                </c:pt>
                <c:pt idx="17116">
                  <c:v>45059.430555555555</c:v>
                </c:pt>
                <c:pt idx="17117">
                  <c:v>45059.434027777781</c:v>
                </c:pt>
                <c:pt idx="17118">
                  <c:v>45059.4375</c:v>
                </c:pt>
                <c:pt idx="17119">
                  <c:v>45059.440972222219</c:v>
                </c:pt>
                <c:pt idx="17120">
                  <c:v>45059.444444444445</c:v>
                </c:pt>
                <c:pt idx="17121">
                  <c:v>45059.447916666664</c:v>
                </c:pt>
                <c:pt idx="17122">
                  <c:v>45059.451388888891</c:v>
                </c:pt>
                <c:pt idx="17123">
                  <c:v>45059.454861111109</c:v>
                </c:pt>
                <c:pt idx="17124">
                  <c:v>45059.458333333336</c:v>
                </c:pt>
                <c:pt idx="17125">
                  <c:v>45059.461805555555</c:v>
                </c:pt>
                <c:pt idx="17126">
                  <c:v>45059.465277777781</c:v>
                </c:pt>
                <c:pt idx="17127">
                  <c:v>45059.46875</c:v>
                </c:pt>
                <c:pt idx="17128">
                  <c:v>45059.472222222219</c:v>
                </c:pt>
                <c:pt idx="17129">
                  <c:v>45059.475694444445</c:v>
                </c:pt>
                <c:pt idx="17130">
                  <c:v>45059.479166666664</c:v>
                </c:pt>
                <c:pt idx="17131">
                  <c:v>45059.482638888891</c:v>
                </c:pt>
                <c:pt idx="17132">
                  <c:v>45059.486111111109</c:v>
                </c:pt>
                <c:pt idx="17133">
                  <c:v>45059.489583333336</c:v>
                </c:pt>
                <c:pt idx="17134">
                  <c:v>45059.493055555555</c:v>
                </c:pt>
                <c:pt idx="17135">
                  <c:v>45059.496527777781</c:v>
                </c:pt>
                <c:pt idx="17136">
                  <c:v>45059.5</c:v>
                </c:pt>
                <c:pt idx="17137">
                  <c:v>45059.503472222219</c:v>
                </c:pt>
                <c:pt idx="17138">
                  <c:v>45059.506944444445</c:v>
                </c:pt>
                <c:pt idx="17139">
                  <c:v>45059.510416666664</c:v>
                </c:pt>
                <c:pt idx="17140">
                  <c:v>45059.513888888891</c:v>
                </c:pt>
                <c:pt idx="17141">
                  <c:v>45059.517361111109</c:v>
                </c:pt>
                <c:pt idx="17142">
                  <c:v>45059.520833333336</c:v>
                </c:pt>
                <c:pt idx="17143">
                  <c:v>45059.524305555555</c:v>
                </c:pt>
                <c:pt idx="17144">
                  <c:v>45059.527777777781</c:v>
                </c:pt>
                <c:pt idx="17145">
                  <c:v>45059.53125</c:v>
                </c:pt>
                <c:pt idx="17146">
                  <c:v>45059.534722222219</c:v>
                </c:pt>
                <c:pt idx="17147">
                  <c:v>45059.538194444445</c:v>
                </c:pt>
                <c:pt idx="17148">
                  <c:v>45059.541666666664</c:v>
                </c:pt>
                <c:pt idx="17149">
                  <c:v>45059.545138888891</c:v>
                </c:pt>
                <c:pt idx="17150">
                  <c:v>45059.548611111109</c:v>
                </c:pt>
                <c:pt idx="17151">
                  <c:v>45059.552083333336</c:v>
                </c:pt>
                <c:pt idx="17152">
                  <c:v>45059.555555555555</c:v>
                </c:pt>
                <c:pt idx="17153">
                  <c:v>45059.559027777781</c:v>
                </c:pt>
                <c:pt idx="17154">
                  <c:v>45059.5625</c:v>
                </c:pt>
                <c:pt idx="17155">
                  <c:v>45059.565972222219</c:v>
                </c:pt>
                <c:pt idx="17156">
                  <c:v>45059.569444444445</c:v>
                </c:pt>
                <c:pt idx="17157">
                  <c:v>45059.572916666664</c:v>
                </c:pt>
                <c:pt idx="17158">
                  <c:v>45059.576388888891</c:v>
                </c:pt>
                <c:pt idx="17159">
                  <c:v>45059.579861111109</c:v>
                </c:pt>
                <c:pt idx="17160">
                  <c:v>45059.583333333336</c:v>
                </c:pt>
                <c:pt idx="17161">
                  <c:v>45059.586805555555</c:v>
                </c:pt>
                <c:pt idx="17162">
                  <c:v>45059.590277777781</c:v>
                </c:pt>
                <c:pt idx="17163">
                  <c:v>45059.59375</c:v>
                </c:pt>
                <c:pt idx="17164">
                  <c:v>45059.597222222219</c:v>
                </c:pt>
                <c:pt idx="17165">
                  <c:v>45059.600694444445</c:v>
                </c:pt>
                <c:pt idx="17166">
                  <c:v>45059.604166666664</c:v>
                </c:pt>
                <c:pt idx="17167">
                  <c:v>45059.607638888891</c:v>
                </c:pt>
                <c:pt idx="17168">
                  <c:v>45059.611111111109</c:v>
                </c:pt>
                <c:pt idx="17169">
                  <c:v>45059.614583333336</c:v>
                </c:pt>
                <c:pt idx="17170">
                  <c:v>45059.618055555555</c:v>
                </c:pt>
                <c:pt idx="17171">
                  <c:v>45059.621527777781</c:v>
                </c:pt>
                <c:pt idx="17172">
                  <c:v>45059.625</c:v>
                </c:pt>
                <c:pt idx="17173">
                  <c:v>45059.628472222219</c:v>
                </c:pt>
                <c:pt idx="17174">
                  <c:v>45059.631944444445</c:v>
                </c:pt>
                <c:pt idx="17175">
                  <c:v>45059.635416666664</c:v>
                </c:pt>
                <c:pt idx="17176">
                  <c:v>45059.638888888891</c:v>
                </c:pt>
                <c:pt idx="17177">
                  <c:v>45059.642361111109</c:v>
                </c:pt>
                <c:pt idx="17178">
                  <c:v>45059.645833333336</c:v>
                </c:pt>
                <c:pt idx="17179">
                  <c:v>45059.649305555555</c:v>
                </c:pt>
                <c:pt idx="17180">
                  <c:v>45059.652777777781</c:v>
                </c:pt>
                <c:pt idx="17181">
                  <c:v>45059.65625</c:v>
                </c:pt>
                <c:pt idx="17182">
                  <c:v>45059.659722222219</c:v>
                </c:pt>
                <c:pt idx="17183">
                  <c:v>45059.663194444445</c:v>
                </c:pt>
                <c:pt idx="17184">
                  <c:v>45059.666666666664</c:v>
                </c:pt>
                <c:pt idx="17185">
                  <c:v>45059.670138888891</c:v>
                </c:pt>
                <c:pt idx="17186">
                  <c:v>45059.673611111109</c:v>
                </c:pt>
                <c:pt idx="17187">
                  <c:v>45059.677083333336</c:v>
                </c:pt>
                <c:pt idx="17188">
                  <c:v>45059.680555555555</c:v>
                </c:pt>
                <c:pt idx="17189">
                  <c:v>45059.684027777781</c:v>
                </c:pt>
                <c:pt idx="17190">
                  <c:v>45059.6875</c:v>
                </c:pt>
                <c:pt idx="17191">
                  <c:v>45059.690972222219</c:v>
                </c:pt>
                <c:pt idx="17192">
                  <c:v>45059.694444444445</c:v>
                </c:pt>
                <c:pt idx="17193">
                  <c:v>45059.697916666664</c:v>
                </c:pt>
                <c:pt idx="17194">
                  <c:v>45059.701388888891</c:v>
                </c:pt>
                <c:pt idx="17195">
                  <c:v>45059.704861111109</c:v>
                </c:pt>
                <c:pt idx="17196">
                  <c:v>45059.708333333336</c:v>
                </c:pt>
                <c:pt idx="17197">
                  <c:v>45059.711805555555</c:v>
                </c:pt>
                <c:pt idx="17198">
                  <c:v>45059.715277777781</c:v>
                </c:pt>
                <c:pt idx="17199">
                  <c:v>45059.71875</c:v>
                </c:pt>
                <c:pt idx="17200">
                  <c:v>45059.722222222219</c:v>
                </c:pt>
                <c:pt idx="17201">
                  <c:v>45059.725694444445</c:v>
                </c:pt>
                <c:pt idx="17202">
                  <c:v>45059.729166666664</c:v>
                </c:pt>
                <c:pt idx="17203">
                  <c:v>45059.732638888891</c:v>
                </c:pt>
                <c:pt idx="17204">
                  <c:v>45059.736111111109</c:v>
                </c:pt>
                <c:pt idx="17205">
                  <c:v>45059.739583333336</c:v>
                </c:pt>
                <c:pt idx="17206">
                  <c:v>45059.743055555555</c:v>
                </c:pt>
                <c:pt idx="17207">
                  <c:v>45059.746527777781</c:v>
                </c:pt>
                <c:pt idx="17208">
                  <c:v>45059.75</c:v>
                </c:pt>
                <c:pt idx="17209">
                  <c:v>45059.753472222219</c:v>
                </c:pt>
                <c:pt idx="17210">
                  <c:v>45059.756944444445</c:v>
                </c:pt>
                <c:pt idx="17211">
                  <c:v>45059.760416666664</c:v>
                </c:pt>
                <c:pt idx="17212">
                  <c:v>45059.763888888891</c:v>
                </c:pt>
                <c:pt idx="17213">
                  <c:v>45059.767361111109</c:v>
                </c:pt>
                <c:pt idx="17214">
                  <c:v>45059.770833333336</c:v>
                </c:pt>
                <c:pt idx="17215">
                  <c:v>45059.774305555555</c:v>
                </c:pt>
                <c:pt idx="17216">
                  <c:v>45059.777777777781</c:v>
                </c:pt>
                <c:pt idx="17217">
                  <c:v>45059.78125</c:v>
                </c:pt>
                <c:pt idx="17218">
                  <c:v>45059.784722222219</c:v>
                </c:pt>
                <c:pt idx="17219">
                  <c:v>45059.788194444445</c:v>
                </c:pt>
                <c:pt idx="17220">
                  <c:v>45059.791666666664</c:v>
                </c:pt>
                <c:pt idx="17221">
                  <c:v>45059.795138888891</c:v>
                </c:pt>
                <c:pt idx="17222">
                  <c:v>45059.798611111109</c:v>
                </c:pt>
                <c:pt idx="17223">
                  <c:v>45059.802083333336</c:v>
                </c:pt>
                <c:pt idx="17224">
                  <c:v>45059.805555555555</c:v>
                </c:pt>
                <c:pt idx="17225">
                  <c:v>45059.809027777781</c:v>
                </c:pt>
                <c:pt idx="17226">
                  <c:v>45059.8125</c:v>
                </c:pt>
                <c:pt idx="17227">
                  <c:v>45059.815972222219</c:v>
                </c:pt>
                <c:pt idx="17228">
                  <c:v>45059.819444444445</c:v>
                </c:pt>
                <c:pt idx="17229">
                  <c:v>45059.822916666664</c:v>
                </c:pt>
                <c:pt idx="17230">
                  <c:v>45059.826388888891</c:v>
                </c:pt>
                <c:pt idx="17231">
                  <c:v>45059.829861111109</c:v>
                </c:pt>
                <c:pt idx="17232">
                  <c:v>45059.833333333336</c:v>
                </c:pt>
                <c:pt idx="17233">
                  <c:v>45059.836805555555</c:v>
                </c:pt>
                <c:pt idx="17234">
                  <c:v>45059.840277777781</c:v>
                </c:pt>
                <c:pt idx="17235">
                  <c:v>45059.84375</c:v>
                </c:pt>
                <c:pt idx="17236">
                  <c:v>45059.847222222219</c:v>
                </c:pt>
                <c:pt idx="17237">
                  <c:v>45059.850694444445</c:v>
                </c:pt>
                <c:pt idx="17238">
                  <c:v>45059.854166666664</c:v>
                </c:pt>
                <c:pt idx="17239">
                  <c:v>45059.857638888891</c:v>
                </c:pt>
                <c:pt idx="17240">
                  <c:v>45059.861111111109</c:v>
                </c:pt>
                <c:pt idx="17241">
                  <c:v>45059.864583333336</c:v>
                </c:pt>
                <c:pt idx="17242">
                  <c:v>45059.868055555555</c:v>
                </c:pt>
                <c:pt idx="17243">
                  <c:v>45059.871527777781</c:v>
                </c:pt>
                <c:pt idx="17244">
                  <c:v>45059.875</c:v>
                </c:pt>
                <c:pt idx="17245">
                  <c:v>45059.878472222219</c:v>
                </c:pt>
                <c:pt idx="17246">
                  <c:v>45059.881944444445</c:v>
                </c:pt>
                <c:pt idx="17247">
                  <c:v>45059.885416666664</c:v>
                </c:pt>
                <c:pt idx="17248">
                  <c:v>45059.888888888891</c:v>
                </c:pt>
                <c:pt idx="17249">
                  <c:v>45059.892361111109</c:v>
                </c:pt>
                <c:pt idx="17250">
                  <c:v>45059.895833333336</c:v>
                </c:pt>
                <c:pt idx="17251">
                  <c:v>45059.899305555555</c:v>
                </c:pt>
                <c:pt idx="17252">
                  <c:v>45059.902777777781</c:v>
                </c:pt>
                <c:pt idx="17253">
                  <c:v>45059.90625</c:v>
                </c:pt>
                <c:pt idx="17254">
                  <c:v>45059.909722222219</c:v>
                </c:pt>
                <c:pt idx="17255">
                  <c:v>45059.913194444445</c:v>
                </c:pt>
                <c:pt idx="17256">
                  <c:v>45059.916666666664</c:v>
                </c:pt>
                <c:pt idx="17257">
                  <c:v>45059.920138888891</c:v>
                </c:pt>
                <c:pt idx="17258">
                  <c:v>45059.923611111109</c:v>
                </c:pt>
                <c:pt idx="17259">
                  <c:v>45059.927083333336</c:v>
                </c:pt>
                <c:pt idx="17260">
                  <c:v>45059.930555555555</c:v>
                </c:pt>
                <c:pt idx="17261">
                  <c:v>45059.934027777781</c:v>
                </c:pt>
                <c:pt idx="17262">
                  <c:v>45059.9375</c:v>
                </c:pt>
                <c:pt idx="17263">
                  <c:v>45059.940972222219</c:v>
                </c:pt>
                <c:pt idx="17264">
                  <c:v>45059.944444444445</c:v>
                </c:pt>
                <c:pt idx="17265">
                  <c:v>45059.947916666664</c:v>
                </c:pt>
                <c:pt idx="17266">
                  <c:v>45059.951388888891</c:v>
                </c:pt>
                <c:pt idx="17267">
                  <c:v>45059.954861111109</c:v>
                </c:pt>
                <c:pt idx="17268">
                  <c:v>45059.958333333336</c:v>
                </c:pt>
                <c:pt idx="17269">
                  <c:v>45059.961805555555</c:v>
                </c:pt>
                <c:pt idx="17270">
                  <c:v>45059.965277777781</c:v>
                </c:pt>
                <c:pt idx="17271">
                  <c:v>45059.96875</c:v>
                </c:pt>
                <c:pt idx="17272">
                  <c:v>45059.972222222219</c:v>
                </c:pt>
                <c:pt idx="17273">
                  <c:v>45059.975694444445</c:v>
                </c:pt>
                <c:pt idx="17274">
                  <c:v>45059.979166666664</c:v>
                </c:pt>
                <c:pt idx="17275">
                  <c:v>45059.982638888891</c:v>
                </c:pt>
                <c:pt idx="17276">
                  <c:v>45059.986111111109</c:v>
                </c:pt>
                <c:pt idx="17277">
                  <c:v>45059.989583333336</c:v>
                </c:pt>
                <c:pt idx="17278">
                  <c:v>45059.993055555555</c:v>
                </c:pt>
                <c:pt idx="17279">
                  <c:v>45059.996527777781</c:v>
                </c:pt>
                <c:pt idx="17280">
                  <c:v>45060</c:v>
                </c:pt>
                <c:pt idx="17281">
                  <c:v>45060.003472222219</c:v>
                </c:pt>
                <c:pt idx="17282">
                  <c:v>45060.006944444445</c:v>
                </c:pt>
                <c:pt idx="17283">
                  <c:v>45060.010416666664</c:v>
                </c:pt>
                <c:pt idx="17284">
                  <c:v>45060.013888888891</c:v>
                </c:pt>
                <c:pt idx="17285">
                  <c:v>45060.017361111109</c:v>
                </c:pt>
                <c:pt idx="17286">
                  <c:v>45060.020833333336</c:v>
                </c:pt>
                <c:pt idx="17287">
                  <c:v>45060.024305555555</c:v>
                </c:pt>
                <c:pt idx="17288">
                  <c:v>45060.027777777781</c:v>
                </c:pt>
                <c:pt idx="17289">
                  <c:v>45060.03125</c:v>
                </c:pt>
                <c:pt idx="17290">
                  <c:v>45060.034722222219</c:v>
                </c:pt>
                <c:pt idx="17291">
                  <c:v>45060.038194444445</c:v>
                </c:pt>
                <c:pt idx="17292">
                  <c:v>45060.041666666664</c:v>
                </c:pt>
                <c:pt idx="17293">
                  <c:v>45060.045138888891</c:v>
                </c:pt>
                <c:pt idx="17294">
                  <c:v>45060.048611111109</c:v>
                </c:pt>
                <c:pt idx="17295">
                  <c:v>45060.052083333336</c:v>
                </c:pt>
                <c:pt idx="17296">
                  <c:v>45060.055555555555</c:v>
                </c:pt>
                <c:pt idx="17297">
                  <c:v>45060.059027777781</c:v>
                </c:pt>
                <c:pt idx="17298">
                  <c:v>45060.0625</c:v>
                </c:pt>
                <c:pt idx="17299">
                  <c:v>45060.065972222219</c:v>
                </c:pt>
                <c:pt idx="17300">
                  <c:v>45060.069444444445</c:v>
                </c:pt>
                <c:pt idx="17301">
                  <c:v>45060.072916666664</c:v>
                </c:pt>
                <c:pt idx="17302">
                  <c:v>45060.076388888891</c:v>
                </c:pt>
                <c:pt idx="17303">
                  <c:v>45060.079861111109</c:v>
                </c:pt>
                <c:pt idx="17304">
                  <c:v>45060.083333333336</c:v>
                </c:pt>
                <c:pt idx="17305">
                  <c:v>45060.086805555555</c:v>
                </c:pt>
                <c:pt idx="17306">
                  <c:v>45060.090277777781</c:v>
                </c:pt>
                <c:pt idx="17307">
                  <c:v>45060.09375</c:v>
                </c:pt>
                <c:pt idx="17308">
                  <c:v>45060.097222222219</c:v>
                </c:pt>
                <c:pt idx="17309">
                  <c:v>45060.100694444445</c:v>
                </c:pt>
                <c:pt idx="17310">
                  <c:v>45060.104166666664</c:v>
                </c:pt>
                <c:pt idx="17311">
                  <c:v>45060.107638888891</c:v>
                </c:pt>
                <c:pt idx="17312">
                  <c:v>45060.111111111109</c:v>
                </c:pt>
                <c:pt idx="17313">
                  <c:v>45060.114583333336</c:v>
                </c:pt>
                <c:pt idx="17314">
                  <c:v>45060.118055555555</c:v>
                </c:pt>
                <c:pt idx="17315">
                  <c:v>45060.121527777781</c:v>
                </c:pt>
                <c:pt idx="17316">
                  <c:v>45060.125</c:v>
                </c:pt>
                <c:pt idx="17317">
                  <c:v>45060.128472222219</c:v>
                </c:pt>
                <c:pt idx="17318">
                  <c:v>45060.131944444445</c:v>
                </c:pt>
                <c:pt idx="17319">
                  <c:v>45060.135416666664</c:v>
                </c:pt>
                <c:pt idx="17320">
                  <c:v>45060.138888888891</c:v>
                </c:pt>
                <c:pt idx="17321">
                  <c:v>45060.142361111109</c:v>
                </c:pt>
                <c:pt idx="17322">
                  <c:v>45060.145833333336</c:v>
                </c:pt>
                <c:pt idx="17323">
                  <c:v>45060.149305555555</c:v>
                </c:pt>
                <c:pt idx="17324">
                  <c:v>45060.152777777781</c:v>
                </c:pt>
                <c:pt idx="17325">
                  <c:v>45060.15625</c:v>
                </c:pt>
                <c:pt idx="17326">
                  <c:v>45060.159722222219</c:v>
                </c:pt>
                <c:pt idx="17327">
                  <c:v>45060.163194444445</c:v>
                </c:pt>
                <c:pt idx="17328">
                  <c:v>45060.166666666664</c:v>
                </c:pt>
                <c:pt idx="17329">
                  <c:v>45060.170138888891</c:v>
                </c:pt>
                <c:pt idx="17330">
                  <c:v>45060.173611111109</c:v>
                </c:pt>
                <c:pt idx="17331">
                  <c:v>45060.177083333336</c:v>
                </c:pt>
                <c:pt idx="17332">
                  <c:v>45060.180555555555</c:v>
                </c:pt>
                <c:pt idx="17333">
                  <c:v>45060.184027777781</c:v>
                </c:pt>
                <c:pt idx="17334">
                  <c:v>45060.1875</c:v>
                </c:pt>
                <c:pt idx="17335">
                  <c:v>45060.190972222219</c:v>
                </c:pt>
                <c:pt idx="17336">
                  <c:v>45060.194444444445</c:v>
                </c:pt>
                <c:pt idx="17337">
                  <c:v>45060.197916666664</c:v>
                </c:pt>
                <c:pt idx="17338">
                  <c:v>45060.201388888891</c:v>
                </c:pt>
                <c:pt idx="17339">
                  <c:v>45060.204861111109</c:v>
                </c:pt>
                <c:pt idx="17340">
                  <c:v>45060.208333333336</c:v>
                </c:pt>
                <c:pt idx="17341">
                  <c:v>45060.211805555555</c:v>
                </c:pt>
                <c:pt idx="17342">
                  <c:v>45060.215277777781</c:v>
                </c:pt>
                <c:pt idx="17343">
                  <c:v>45060.21875</c:v>
                </c:pt>
                <c:pt idx="17344">
                  <c:v>45060.222222222219</c:v>
                </c:pt>
                <c:pt idx="17345">
                  <c:v>45060.225694444445</c:v>
                </c:pt>
                <c:pt idx="17346">
                  <c:v>45060.229166666664</c:v>
                </c:pt>
                <c:pt idx="17347">
                  <c:v>45060.232638888891</c:v>
                </c:pt>
                <c:pt idx="17348">
                  <c:v>45060.236111111109</c:v>
                </c:pt>
                <c:pt idx="17349">
                  <c:v>45060.239583333336</c:v>
                </c:pt>
                <c:pt idx="17350">
                  <c:v>45060.243055555555</c:v>
                </c:pt>
                <c:pt idx="17351">
                  <c:v>45060.246527777781</c:v>
                </c:pt>
                <c:pt idx="17352">
                  <c:v>45060.25</c:v>
                </c:pt>
                <c:pt idx="17353">
                  <c:v>45060.253472222219</c:v>
                </c:pt>
                <c:pt idx="17354">
                  <c:v>45060.256944444445</c:v>
                </c:pt>
                <c:pt idx="17355">
                  <c:v>45060.260416666664</c:v>
                </c:pt>
                <c:pt idx="17356">
                  <c:v>45060.263888888891</c:v>
                </c:pt>
                <c:pt idx="17357">
                  <c:v>45060.267361111109</c:v>
                </c:pt>
                <c:pt idx="17358">
                  <c:v>45060.270833333336</c:v>
                </c:pt>
                <c:pt idx="17359">
                  <c:v>45060.274305555555</c:v>
                </c:pt>
                <c:pt idx="17360">
                  <c:v>45060.277777777781</c:v>
                </c:pt>
                <c:pt idx="17361">
                  <c:v>45060.28125</c:v>
                </c:pt>
                <c:pt idx="17362">
                  <c:v>45060.284722222219</c:v>
                </c:pt>
                <c:pt idx="17363">
                  <c:v>45060.288194444445</c:v>
                </c:pt>
                <c:pt idx="17364">
                  <c:v>45060.291666666664</c:v>
                </c:pt>
                <c:pt idx="17365">
                  <c:v>45060.295138888891</c:v>
                </c:pt>
                <c:pt idx="17366">
                  <c:v>45060.298611111109</c:v>
                </c:pt>
                <c:pt idx="17367">
                  <c:v>45060.302083333336</c:v>
                </c:pt>
                <c:pt idx="17368">
                  <c:v>45060.305555555555</c:v>
                </c:pt>
                <c:pt idx="17369">
                  <c:v>45060.309027777781</c:v>
                </c:pt>
                <c:pt idx="17370">
                  <c:v>45060.3125</c:v>
                </c:pt>
                <c:pt idx="17371">
                  <c:v>45060.315972222219</c:v>
                </c:pt>
                <c:pt idx="17372">
                  <c:v>45060.319444444445</c:v>
                </c:pt>
                <c:pt idx="17373">
                  <c:v>45060.322916666664</c:v>
                </c:pt>
                <c:pt idx="17374">
                  <c:v>45060.326388888891</c:v>
                </c:pt>
                <c:pt idx="17375">
                  <c:v>45060.329861111109</c:v>
                </c:pt>
                <c:pt idx="17376">
                  <c:v>45060.333333333336</c:v>
                </c:pt>
                <c:pt idx="17377">
                  <c:v>45060.336805555555</c:v>
                </c:pt>
                <c:pt idx="17378">
                  <c:v>45060.340277777781</c:v>
                </c:pt>
                <c:pt idx="17379">
                  <c:v>45060.34375</c:v>
                </c:pt>
                <c:pt idx="17380">
                  <c:v>45060.347222222219</c:v>
                </c:pt>
                <c:pt idx="17381">
                  <c:v>45060.350694444445</c:v>
                </c:pt>
                <c:pt idx="17382">
                  <c:v>45060.354166666664</c:v>
                </c:pt>
                <c:pt idx="17383">
                  <c:v>45060.357638888891</c:v>
                </c:pt>
                <c:pt idx="17384">
                  <c:v>45060.361111111109</c:v>
                </c:pt>
                <c:pt idx="17385">
                  <c:v>45060.364583333336</c:v>
                </c:pt>
                <c:pt idx="17386">
                  <c:v>45060.368055555555</c:v>
                </c:pt>
                <c:pt idx="17387">
                  <c:v>45060.371527777781</c:v>
                </c:pt>
                <c:pt idx="17388">
                  <c:v>45060.375</c:v>
                </c:pt>
                <c:pt idx="17389">
                  <c:v>45060.378472222219</c:v>
                </c:pt>
                <c:pt idx="17390">
                  <c:v>45060.381944444445</c:v>
                </c:pt>
                <c:pt idx="17391">
                  <c:v>45060.385416666664</c:v>
                </c:pt>
                <c:pt idx="17392">
                  <c:v>45060.388888888891</c:v>
                </c:pt>
                <c:pt idx="17393">
                  <c:v>45060.392361111109</c:v>
                </c:pt>
                <c:pt idx="17394">
                  <c:v>45060.395833333336</c:v>
                </c:pt>
                <c:pt idx="17395">
                  <c:v>45060.399305555555</c:v>
                </c:pt>
                <c:pt idx="17396">
                  <c:v>45060.402777777781</c:v>
                </c:pt>
                <c:pt idx="17397">
                  <c:v>45060.40625</c:v>
                </c:pt>
                <c:pt idx="17398">
                  <c:v>45060.409722222219</c:v>
                </c:pt>
                <c:pt idx="17399">
                  <c:v>45060.413194444445</c:v>
                </c:pt>
                <c:pt idx="17400">
                  <c:v>45060.416666666664</c:v>
                </c:pt>
                <c:pt idx="17401">
                  <c:v>45060.420138888891</c:v>
                </c:pt>
                <c:pt idx="17402">
                  <c:v>45060.423611111109</c:v>
                </c:pt>
                <c:pt idx="17403">
                  <c:v>45060.427083333336</c:v>
                </c:pt>
                <c:pt idx="17404">
                  <c:v>45060.430555555555</c:v>
                </c:pt>
                <c:pt idx="17405">
                  <c:v>45060.434027777781</c:v>
                </c:pt>
                <c:pt idx="17406">
                  <c:v>45060.4375</c:v>
                </c:pt>
                <c:pt idx="17407">
                  <c:v>45060.440972222219</c:v>
                </c:pt>
                <c:pt idx="17408">
                  <c:v>45060.444444444445</c:v>
                </c:pt>
                <c:pt idx="17409">
                  <c:v>45060.447916666664</c:v>
                </c:pt>
                <c:pt idx="17410">
                  <c:v>45060.451388888891</c:v>
                </c:pt>
                <c:pt idx="17411">
                  <c:v>45060.454861111109</c:v>
                </c:pt>
                <c:pt idx="17412">
                  <c:v>45060.458333333336</c:v>
                </c:pt>
                <c:pt idx="17413">
                  <c:v>45060.461805555555</c:v>
                </c:pt>
                <c:pt idx="17414">
                  <c:v>45060.465277777781</c:v>
                </c:pt>
                <c:pt idx="17415">
                  <c:v>45060.46875</c:v>
                </c:pt>
                <c:pt idx="17416">
                  <c:v>45060.472222222219</c:v>
                </c:pt>
                <c:pt idx="17417">
                  <c:v>45060.475694444445</c:v>
                </c:pt>
                <c:pt idx="17418">
                  <c:v>45060.479166666664</c:v>
                </c:pt>
                <c:pt idx="17419">
                  <c:v>45060.482638888891</c:v>
                </c:pt>
                <c:pt idx="17420">
                  <c:v>45060.486111111109</c:v>
                </c:pt>
                <c:pt idx="17421">
                  <c:v>45060.489583333336</c:v>
                </c:pt>
                <c:pt idx="17422">
                  <c:v>45060.493055555555</c:v>
                </c:pt>
                <c:pt idx="17423">
                  <c:v>45060.496527777781</c:v>
                </c:pt>
                <c:pt idx="17424">
                  <c:v>45060.5</c:v>
                </c:pt>
                <c:pt idx="17425">
                  <c:v>45060.503472222219</c:v>
                </c:pt>
                <c:pt idx="17426">
                  <c:v>45060.506944444445</c:v>
                </c:pt>
                <c:pt idx="17427">
                  <c:v>45060.510416666664</c:v>
                </c:pt>
                <c:pt idx="17428">
                  <c:v>45060.513888888891</c:v>
                </c:pt>
                <c:pt idx="17429">
                  <c:v>45060.517361111109</c:v>
                </c:pt>
                <c:pt idx="17430">
                  <c:v>45060.520833333336</c:v>
                </c:pt>
                <c:pt idx="17431">
                  <c:v>45060.524305555555</c:v>
                </c:pt>
                <c:pt idx="17432">
                  <c:v>45060.527777777781</c:v>
                </c:pt>
                <c:pt idx="17433">
                  <c:v>45060.53125</c:v>
                </c:pt>
                <c:pt idx="17434">
                  <c:v>45060.534722222219</c:v>
                </c:pt>
                <c:pt idx="17435">
                  <c:v>45060.538194444445</c:v>
                </c:pt>
                <c:pt idx="17436">
                  <c:v>45060.541666666664</c:v>
                </c:pt>
                <c:pt idx="17437">
                  <c:v>45060.545138888891</c:v>
                </c:pt>
                <c:pt idx="17438">
                  <c:v>45060.548611111109</c:v>
                </c:pt>
                <c:pt idx="17439">
                  <c:v>45060.552083333336</c:v>
                </c:pt>
                <c:pt idx="17440">
                  <c:v>45060.555555555555</c:v>
                </c:pt>
                <c:pt idx="17441">
                  <c:v>45060.559027777781</c:v>
                </c:pt>
                <c:pt idx="17442">
                  <c:v>45060.5625</c:v>
                </c:pt>
                <c:pt idx="17443">
                  <c:v>45060.565972222219</c:v>
                </c:pt>
                <c:pt idx="17444">
                  <c:v>45060.569444444445</c:v>
                </c:pt>
                <c:pt idx="17445">
                  <c:v>45060.572916666664</c:v>
                </c:pt>
                <c:pt idx="17446">
                  <c:v>45060.576388888891</c:v>
                </c:pt>
                <c:pt idx="17447">
                  <c:v>45060.579861111109</c:v>
                </c:pt>
                <c:pt idx="17448">
                  <c:v>45060.583333333336</c:v>
                </c:pt>
                <c:pt idx="17449">
                  <c:v>45060.586805555555</c:v>
                </c:pt>
                <c:pt idx="17450">
                  <c:v>45060.590277777781</c:v>
                </c:pt>
                <c:pt idx="17451">
                  <c:v>45060.59375</c:v>
                </c:pt>
                <c:pt idx="17452">
                  <c:v>45060.597222222219</c:v>
                </c:pt>
                <c:pt idx="17453">
                  <c:v>45060.600694444445</c:v>
                </c:pt>
                <c:pt idx="17454">
                  <c:v>45060.604166666664</c:v>
                </c:pt>
                <c:pt idx="17455">
                  <c:v>45060.607638888891</c:v>
                </c:pt>
                <c:pt idx="17456">
                  <c:v>45060.611111111109</c:v>
                </c:pt>
                <c:pt idx="17457">
                  <c:v>45060.614583333336</c:v>
                </c:pt>
                <c:pt idx="17458">
                  <c:v>45060.618055555555</c:v>
                </c:pt>
                <c:pt idx="17459">
                  <c:v>45060.621527777781</c:v>
                </c:pt>
                <c:pt idx="17460">
                  <c:v>45060.625</c:v>
                </c:pt>
                <c:pt idx="17461">
                  <c:v>45060.628472222219</c:v>
                </c:pt>
                <c:pt idx="17462">
                  <c:v>45060.631944444445</c:v>
                </c:pt>
                <c:pt idx="17463">
                  <c:v>45060.635416666664</c:v>
                </c:pt>
                <c:pt idx="17464">
                  <c:v>45060.638888888891</c:v>
                </c:pt>
                <c:pt idx="17465">
                  <c:v>45060.642361111109</c:v>
                </c:pt>
                <c:pt idx="17466">
                  <c:v>45060.645833333336</c:v>
                </c:pt>
                <c:pt idx="17467">
                  <c:v>45060.649305555555</c:v>
                </c:pt>
                <c:pt idx="17468">
                  <c:v>45060.652777777781</c:v>
                </c:pt>
                <c:pt idx="17469">
                  <c:v>45060.65625</c:v>
                </c:pt>
                <c:pt idx="17470">
                  <c:v>45060.659722222219</c:v>
                </c:pt>
                <c:pt idx="17471">
                  <c:v>45060.663194444445</c:v>
                </c:pt>
                <c:pt idx="17472">
                  <c:v>45060.666666666664</c:v>
                </c:pt>
                <c:pt idx="17473">
                  <c:v>45060.670138888891</c:v>
                </c:pt>
                <c:pt idx="17474">
                  <c:v>45060.673611111109</c:v>
                </c:pt>
                <c:pt idx="17475">
                  <c:v>45060.677083333336</c:v>
                </c:pt>
                <c:pt idx="17476">
                  <c:v>45060.680555555555</c:v>
                </c:pt>
                <c:pt idx="17477">
                  <c:v>45060.684027777781</c:v>
                </c:pt>
                <c:pt idx="17478">
                  <c:v>45060.6875</c:v>
                </c:pt>
                <c:pt idx="17479">
                  <c:v>45060.690972222219</c:v>
                </c:pt>
                <c:pt idx="17480">
                  <c:v>45060.694444444445</c:v>
                </c:pt>
                <c:pt idx="17481">
                  <c:v>45060.697916666664</c:v>
                </c:pt>
                <c:pt idx="17482">
                  <c:v>45060.701388888891</c:v>
                </c:pt>
                <c:pt idx="17483">
                  <c:v>45060.704861111109</c:v>
                </c:pt>
                <c:pt idx="17484">
                  <c:v>45060.708333333336</c:v>
                </c:pt>
                <c:pt idx="17485">
                  <c:v>45060.711805555555</c:v>
                </c:pt>
                <c:pt idx="17486">
                  <c:v>45060.715277777781</c:v>
                </c:pt>
                <c:pt idx="17487">
                  <c:v>45060.71875</c:v>
                </c:pt>
                <c:pt idx="17488">
                  <c:v>45060.722222222219</c:v>
                </c:pt>
                <c:pt idx="17489">
                  <c:v>45060.725694444445</c:v>
                </c:pt>
                <c:pt idx="17490">
                  <c:v>45060.729166666664</c:v>
                </c:pt>
                <c:pt idx="17491">
                  <c:v>45060.732638888891</c:v>
                </c:pt>
                <c:pt idx="17492">
                  <c:v>45060.736111111109</c:v>
                </c:pt>
                <c:pt idx="17493">
                  <c:v>45060.739583333336</c:v>
                </c:pt>
                <c:pt idx="17494">
                  <c:v>45060.743055555555</c:v>
                </c:pt>
                <c:pt idx="17495">
                  <c:v>45060.746527777781</c:v>
                </c:pt>
                <c:pt idx="17496">
                  <c:v>45060.75</c:v>
                </c:pt>
                <c:pt idx="17497">
                  <c:v>45060.753472222219</c:v>
                </c:pt>
                <c:pt idx="17498">
                  <c:v>45060.756944444445</c:v>
                </c:pt>
                <c:pt idx="17499">
                  <c:v>45060.760416666664</c:v>
                </c:pt>
                <c:pt idx="17500">
                  <c:v>45060.763888888891</c:v>
                </c:pt>
                <c:pt idx="17501">
                  <c:v>45060.767361111109</c:v>
                </c:pt>
                <c:pt idx="17502">
                  <c:v>45060.770833333336</c:v>
                </c:pt>
                <c:pt idx="17503">
                  <c:v>45060.774305555555</c:v>
                </c:pt>
                <c:pt idx="17504">
                  <c:v>45060.777777777781</c:v>
                </c:pt>
                <c:pt idx="17505">
                  <c:v>45060.78125</c:v>
                </c:pt>
                <c:pt idx="17506">
                  <c:v>45060.784722222219</c:v>
                </c:pt>
                <c:pt idx="17507">
                  <c:v>45060.788194444445</c:v>
                </c:pt>
                <c:pt idx="17508">
                  <c:v>45060.791666666664</c:v>
                </c:pt>
                <c:pt idx="17509">
                  <c:v>45060.795138888891</c:v>
                </c:pt>
                <c:pt idx="17510">
                  <c:v>45060.798611111109</c:v>
                </c:pt>
                <c:pt idx="17511">
                  <c:v>45060.802083333336</c:v>
                </c:pt>
                <c:pt idx="17512">
                  <c:v>45060.805555555555</c:v>
                </c:pt>
                <c:pt idx="17513">
                  <c:v>45060.809027777781</c:v>
                </c:pt>
                <c:pt idx="17514">
                  <c:v>45060.8125</c:v>
                </c:pt>
                <c:pt idx="17515">
                  <c:v>45060.815972222219</c:v>
                </c:pt>
                <c:pt idx="17516">
                  <c:v>45060.819444444445</c:v>
                </c:pt>
                <c:pt idx="17517">
                  <c:v>45060.822916666664</c:v>
                </c:pt>
                <c:pt idx="17518">
                  <c:v>45060.826388888891</c:v>
                </c:pt>
                <c:pt idx="17519">
                  <c:v>45060.829861111109</c:v>
                </c:pt>
                <c:pt idx="17520">
                  <c:v>45060.833333333336</c:v>
                </c:pt>
                <c:pt idx="17521">
                  <c:v>45060.836805555555</c:v>
                </c:pt>
                <c:pt idx="17522">
                  <c:v>45060.840277777781</c:v>
                </c:pt>
                <c:pt idx="17523">
                  <c:v>45060.84375</c:v>
                </c:pt>
                <c:pt idx="17524">
                  <c:v>45060.847222222219</c:v>
                </c:pt>
                <c:pt idx="17525">
                  <c:v>45060.850694444445</c:v>
                </c:pt>
                <c:pt idx="17526">
                  <c:v>45060.854166666664</c:v>
                </c:pt>
                <c:pt idx="17527">
                  <c:v>45060.857638888891</c:v>
                </c:pt>
                <c:pt idx="17528">
                  <c:v>45060.861111111109</c:v>
                </c:pt>
                <c:pt idx="17529">
                  <c:v>45060.864583333336</c:v>
                </c:pt>
                <c:pt idx="17530">
                  <c:v>45060.868055555555</c:v>
                </c:pt>
                <c:pt idx="17531">
                  <c:v>45060.871527777781</c:v>
                </c:pt>
                <c:pt idx="17532">
                  <c:v>45060.875</c:v>
                </c:pt>
                <c:pt idx="17533">
                  <c:v>45060.878472222219</c:v>
                </c:pt>
                <c:pt idx="17534">
                  <c:v>45060.881944444445</c:v>
                </c:pt>
                <c:pt idx="17535">
                  <c:v>45060.885416666664</c:v>
                </c:pt>
                <c:pt idx="17536">
                  <c:v>45060.888888888891</c:v>
                </c:pt>
                <c:pt idx="17537">
                  <c:v>45060.892361111109</c:v>
                </c:pt>
                <c:pt idx="17538">
                  <c:v>45060.895833333336</c:v>
                </c:pt>
                <c:pt idx="17539">
                  <c:v>45060.899305555555</c:v>
                </c:pt>
                <c:pt idx="17540">
                  <c:v>45060.902777777781</c:v>
                </c:pt>
                <c:pt idx="17541">
                  <c:v>45060.90625</c:v>
                </c:pt>
                <c:pt idx="17542">
                  <c:v>45060.909722222219</c:v>
                </c:pt>
                <c:pt idx="17543">
                  <c:v>45060.913194444445</c:v>
                </c:pt>
                <c:pt idx="17544">
                  <c:v>45060.916666666664</c:v>
                </c:pt>
                <c:pt idx="17545">
                  <c:v>45060.920138888891</c:v>
                </c:pt>
                <c:pt idx="17546">
                  <c:v>45060.923611111109</c:v>
                </c:pt>
                <c:pt idx="17547">
                  <c:v>45060.927083333336</c:v>
                </c:pt>
                <c:pt idx="17548">
                  <c:v>45060.930555555555</c:v>
                </c:pt>
                <c:pt idx="17549">
                  <c:v>45060.934027777781</c:v>
                </c:pt>
                <c:pt idx="17550">
                  <c:v>45060.9375</c:v>
                </c:pt>
                <c:pt idx="17551">
                  <c:v>45060.940972222219</c:v>
                </c:pt>
                <c:pt idx="17552">
                  <c:v>45060.944444444445</c:v>
                </c:pt>
                <c:pt idx="17553">
                  <c:v>45060.947916666664</c:v>
                </c:pt>
                <c:pt idx="17554">
                  <c:v>45060.951388888891</c:v>
                </c:pt>
                <c:pt idx="17555">
                  <c:v>45060.954861111109</c:v>
                </c:pt>
                <c:pt idx="17556">
                  <c:v>45060.958333333336</c:v>
                </c:pt>
                <c:pt idx="17557">
                  <c:v>45060.961805555555</c:v>
                </c:pt>
                <c:pt idx="17558">
                  <c:v>45060.965277777781</c:v>
                </c:pt>
                <c:pt idx="17559">
                  <c:v>45060.96875</c:v>
                </c:pt>
                <c:pt idx="17560">
                  <c:v>45060.972222222219</c:v>
                </c:pt>
                <c:pt idx="17561">
                  <c:v>45060.975694444445</c:v>
                </c:pt>
                <c:pt idx="17562">
                  <c:v>45060.979166666664</c:v>
                </c:pt>
                <c:pt idx="17563">
                  <c:v>45060.982638888891</c:v>
                </c:pt>
                <c:pt idx="17564">
                  <c:v>45060.986111111109</c:v>
                </c:pt>
                <c:pt idx="17565">
                  <c:v>45060.989583333336</c:v>
                </c:pt>
                <c:pt idx="17566">
                  <c:v>45060.993055555555</c:v>
                </c:pt>
                <c:pt idx="17567">
                  <c:v>45060.996527777781</c:v>
                </c:pt>
                <c:pt idx="17568">
                  <c:v>45061</c:v>
                </c:pt>
                <c:pt idx="17569">
                  <c:v>45061.003472222219</c:v>
                </c:pt>
                <c:pt idx="17570">
                  <c:v>45061.006944444445</c:v>
                </c:pt>
                <c:pt idx="17571">
                  <c:v>45061.010416666664</c:v>
                </c:pt>
                <c:pt idx="17572">
                  <c:v>45061.013888888891</c:v>
                </c:pt>
                <c:pt idx="17573">
                  <c:v>45061.017361111109</c:v>
                </c:pt>
                <c:pt idx="17574">
                  <c:v>45061.020833333336</c:v>
                </c:pt>
                <c:pt idx="17575">
                  <c:v>45061.024305555555</c:v>
                </c:pt>
                <c:pt idx="17576">
                  <c:v>45061.027777777781</c:v>
                </c:pt>
                <c:pt idx="17577">
                  <c:v>45061.03125</c:v>
                </c:pt>
                <c:pt idx="17578">
                  <c:v>45061.034722222219</c:v>
                </c:pt>
                <c:pt idx="17579">
                  <c:v>45061.038194444445</c:v>
                </c:pt>
                <c:pt idx="17580">
                  <c:v>45061.041666666664</c:v>
                </c:pt>
                <c:pt idx="17581">
                  <c:v>45061.045138888891</c:v>
                </c:pt>
                <c:pt idx="17582">
                  <c:v>45061.048611111109</c:v>
                </c:pt>
                <c:pt idx="17583">
                  <c:v>45061.052083333336</c:v>
                </c:pt>
                <c:pt idx="17584">
                  <c:v>45061.055555555555</c:v>
                </c:pt>
                <c:pt idx="17585">
                  <c:v>45061.059027777781</c:v>
                </c:pt>
                <c:pt idx="17586">
                  <c:v>45061.0625</c:v>
                </c:pt>
                <c:pt idx="17587">
                  <c:v>45061.065972222219</c:v>
                </c:pt>
                <c:pt idx="17588">
                  <c:v>45061.069444444445</c:v>
                </c:pt>
                <c:pt idx="17589">
                  <c:v>45061.072916666664</c:v>
                </c:pt>
                <c:pt idx="17590">
                  <c:v>45061.076388888891</c:v>
                </c:pt>
                <c:pt idx="17591">
                  <c:v>45061.079861111109</c:v>
                </c:pt>
                <c:pt idx="17592">
                  <c:v>45061.083333333336</c:v>
                </c:pt>
                <c:pt idx="17593">
                  <c:v>45061.086805555555</c:v>
                </c:pt>
                <c:pt idx="17594">
                  <c:v>45061.090277777781</c:v>
                </c:pt>
                <c:pt idx="17595">
                  <c:v>45061.09375</c:v>
                </c:pt>
                <c:pt idx="17596">
                  <c:v>45061.097222222219</c:v>
                </c:pt>
                <c:pt idx="17597">
                  <c:v>45061.100694444445</c:v>
                </c:pt>
                <c:pt idx="17598">
                  <c:v>45061.104166666664</c:v>
                </c:pt>
                <c:pt idx="17599">
                  <c:v>45061.107638888891</c:v>
                </c:pt>
                <c:pt idx="17600">
                  <c:v>45061.111111111109</c:v>
                </c:pt>
                <c:pt idx="17601">
                  <c:v>45061.114583333336</c:v>
                </c:pt>
                <c:pt idx="17602">
                  <c:v>45061.118055555555</c:v>
                </c:pt>
                <c:pt idx="17603">
                  <c:v>45061.121527777781</c:v>
                </c:pt>
                <c:pt idx="17604">
                  <c:v>45061.125</c:v>
                </c:pt>
                <c:pt idx="17605">
                  <c:v>45061.128472222219</c:v>
                </c:pt>
                <c:pt idx="17606">
                  <c:v>45061.131944444445</c:v>
                </c:pt>
                <c:pt idx="17607">
                  <c:v>45061.135416666664</c:v>
                </c:pt>
                <c:pt idx="17608">
                  <c:v>45061.138888888891</c:v>
                </c:pt>
                <c:pt idx="17609">
                  <c:v>45061.142361111109</c:v>
                </c:pt>
                <c:pt idx="17610">
                  <c:v>45061.145833333336</c:v>
                </c:pt>
                <c:pt idx="17611">
                  <c:v>45061.149305555555</c:v>
                </c:pt>
                <c:pt idx="17612">
                  <c:v>45061.152777777781</c:v>
                </c:pt>
                <c:pt idx="17613">
                  <c:v>45061.15625</c:v>
                </c:pt>
                <c:pt idx="17614">
                  <c:v>45061.159722222219</c:v>
                </c:pt>
                <c:pt idx="17615">
                  <c:v>45061.163194444445</c:v>
                </c:pt>
                <c:pt idx="17616">
                  <c:v>45061.166666666664</c:v>
                </c:pt>
                <c:pt idx="17617">
                  <c:v>45061.170138888891</c:v>
                </c:pt>
                <c:pt idx="17618">
                  <c:v>45061.173611111109</c:v>
                </c:pt>
                <c:pt idx="17619">
                  <c:v>45061.177083333336</c:v>
                </c:pt>
                <c:pt idx="17620">
                  <c:v>45061.180555555555</c:v>
                </c:pt>
                <c:pt idx="17621">
                  <c:v>45061.184027777781</c:v>
                </c:pt>
                <c:pt idx="17622">
                  <c:v>45061.1875</c:v>
                </c:pt>
                <c:pt idx="17623">
                  <c:v>45061.190972222219</c:v>
                </c:pt>
                <c:pt idx="17624">
                  <c:v>45061.194444444445</c:v>
                </c:pt>
                <c:pt idx="17625">
                  <c:v>45061.197916666664</c:v>
                </c:pt>
                <c:pt idx="17626">
                  <c:v>45061.201388888891</c:v>
                </c:pt>
                <c:pt idx="17627">
                  <c:v>45061.204861111109</c:v>
                </c:pt>
                <c:pt idx="17628">
                  <c:v>45061.208333333336</c:v>
                </c:pt>
                <c:pt idx="17629">
                  <c:v>45061.211805555555</c:v>
                </c:pt>
                <c:pt idx="17630">
                  <c:v>45061.215277777781</c:v>
                </c:pt>
                <c:pt idx="17631">
                  <c:v>45061.21875</c:v>
                </c:pt>
                <c:pt idx="17632">
                  <c:v>45061.222222222219</c:v>
                </c:pt>
                <c:pt idx="17633">
                  <c:v>45061.225694444445</c:v>
                </c:pt>
                <c:pt idx="17634">
                  <c:v>45061.229166666664</c:v>
                </c:pt>
                <c:pt idx="17635">
                  <c:v>45061.232638888891</c:v>
                </c:pt>
                <c:pt idx="17636">
                  <c:v>45061.236111111109</c:v>
                </c:pt>
                <c:pt idx="17637">
                  <c:v>45061.239583333336</c:v>
                </c:pt>
                <c:pt idx="17638">
                  <c:v>45061.243055555555</c:v>
                </c:pt>
                <c:pt idx="17639">
                  <c:v>45061.246527777781</c:v>
                </c:pt>
                <c:pt idx="17640">
                  <c:v>45061.25</c:v>
                </c:pt>
                <c:pt idx="17641">
                  <c:v>45061.253472222219</c:v>
                </c:pt>
                <c:pt idx="17642">
                  <c:v>45061.256944444445</c:v>
                </c:pt>
                <c:pt idx="17643">
                  <c:v>45061.260416666664</c:v>
                </c:pt>
                <c:pt idx="17644">
                  <c:v>45061.263888888891</c:v>
                </c:pt>
                <c:pt idx="17645">
                  <c:v>45061.267361111109</c:v>
                </c:pt>
                <c:pt idx="17646">
                  <c:v>45061.270833333336</c:v>
                </c:pt>
                <c:pt idx="17647">
                  <c:v>45061.274305555555</c:v>
                </c:pt>
                <c:pt idx="17648">
                  <c:v>45061.277777777781</c:v>
                </c:pt>
                <c:pt idx="17649">
                  <c:v>45061.28125</c:v>
                </c:pt>
                <c:pt idx="17650">
                  <c:v>45061.284722222219</c:v>
                </c:pt>
                <c:pt idx="17651">
                  <c:v>45061.288194444445</c:v>
                </c:pt>
                <c:pt idx="17652">
                  <c:v>45061.291666666664</c:v>
                </c:pt>
                <c:pt idx="17653">
                  <c:v>45061.295138888891</c:v>
                </c:pt>
                <c:pt idx="17654">
                  <c:v>45061.298611111109</c:v>
                </c:pt>
                <c:pt idx="17655">
                  <c:v>45061.302083333336</c:v>
                </c:pt>
                <c:pt idx="17656">
                  <c:v>45061.305555555555</c:v>
                </c:pt>
                <c:pt idx="17657">
                  <c:v>45061.309027777781</c:v>
                </c:pt>
                <c:pt idx="17658">
                  <c:v>45061.3125</c:v>
                </c:pt>
                <c:pt idx="17659">
                  <c:v>45061.315972222219</c:v>
                </c:pt>
                <c:pt idx="17660">
                  <c:v>45061.319444444445</c:v>
                </c:pt>
                <c:pt idx="17661">
                  <c:v>45061.322916666664</c:v>
                </c:pt>
                <c:pt idx="17662">
                  <c:v>45061.326388888891</c:v>
                </c:pt>
                <c:pt idx="17663">
                  <c:v>45061.329861111109</c:v>
                </c:pt>
                <c:pt idx="17664">
                  <c:v>45061.333333333336</c:v>
                </c:pt>
                <c:pt idx="17665">
                  <c:v>45061.336805555555</c:v>
                </c:pt>
                <c:pt idx="17666">
                  <c:v>45061.340277777781</c:v>
                </c:pt>
                <c:pt idx="17667">
                  <c:v>45061.34375</c:v>
                </c:pt>
                <c:pt idx="17668">
                  <c:v>45061.347222222219</c:v>
                </c:pt>
                <c:pt idx="17669">
                  <c:v>45061.350694444445</c:v>
                </c:pt>
                <c:pt idx="17670">
                  <c:v>45061.354166666664</c:v>
                </c:pt>
                <c:pt idx="17671">
                  <c:v>45061.357638888891</c:v>
                </c:pt>
                <c:pt idx="17672">
                  <c:v>45061.361111111109</c:v>
                </c:pt>
                <c:pt idx="17673">
                  <c:v>45061.364583333336</c:v>
                </c:pt>
                <c:pt idx="17674">
                  <c:v>45061.368055555555</c:v>
                </c:pt>
                <c:pt idx="17675">
                  <c:v>45061.371527777781</c:v>
                </c:pt>
                <c:pt idx="17676">
                  <c:v>45061.375</c:v>
                </c:pt>
                <c:pt idx="17677">
                  <c:v>45061.378472222219</c:v>
                </c:pt>
                <c:pt idx="17678">
                  <c:v>45061.381944444445</c:v>
                </c:pt>
                <c:pt idx="17679">
                  <c:v>45061.385416666664</c:v>
                </c:pt>
                <c:pt idx="17680">
                  <c:v>45061.388888888891</c:v>
                </c:pt>
                <c:pt idx="17681">
                  <c:v>45061.392361111109</c:v>
                </c:pt>
                <c:pt idx="17682">
                  <c:v>45061.395833333336</c:v>
                </c:pt>
                <c:pt idx="17683">
                  <c:v>45061.399305555555</c:v>
                </c:pt>
                <c:pt idx="17684">
                  <c:v>45061.402777777781</c:v>
                </c:pt>
                <c:pt idx="17685">
                  <c:v>45061.40625</c:v>
                </c:pt>
                <c:pt idx="17686">
                  <c:v>45061.409722222219</c:v>
                </c:pt>
                <c:pt idx="17687">
                  <c:v>45061.413194444445</c:v>
                </c:pt>
                <c:pt idx="17688">
                  <c:v>45061.416666666664</c:v>
                </c:pt>
                <c:pt idx="17689">
                  <c:v>45061.420138888891</c:v>
                </c:pt>
                <c:pt idx="17690">
                  <c:v>45061.423611111109</c:v>
                </c:pt>
                <c:pt idx="17691">
                  <c:v>45061.427083333336</c:v>
                </c:pt>
                <c:pt idx="17692">
                  <c:v>45061.430555555555</c:v>
                </c:pt>
                <c:pt idx="17693">
                  <c:v>45061.434027777781</c:v>
                </c:pt>
                <c:pt idx="17694">
                  <c:v>45061.4375</c:v>
                </c:pt>
                <c:pt idx="17695">
                  <c:v>45061.440972222219</c:v>
                </c:pt>
                <c:pt idx="17696">
                  <c:v>45061.444444444445</c:v>
                </c:pt>
                <c:pt idx="17697">
                  <c:v>45061.447916666664</c:v>
                </c:pt>
                <c:pt idx="17698">
                  <c:v>45061.451388888891</c:v>
                </c:pt>
                <c:pt idx="17699">
                  <c:v>45061.454861111109</c:v>
                </c:pt>
                <c:pt idx="17700">
                  <c:v>45061.458333333336</c:v>
                </c:pt>
                <c:pt idx="17701">
                  <c:v>45061.461805555555</c:v>
                </c:pt>
                <c:pt idx="17702">
                  <c:v>45061.465277777781</c:v>
                </c:pt>
                <c:pt idx="17703">
                  <c:v>45061.46875</c:v>
                </c:pt>
                <c:pt idx="17704">
                  <c:v>45061.472222222219</c:v>
                </c:pt>
                <c:pt idx="17705">
                  <c:v>45061.475694444445</c:v>
                </c:pt>
                <c:pt idx="17706">
                  <c:v>45061.479166666664</c:v>
                </c:pt>
                <c:pt idx="17707">
                  <c:v>45061.482638888891</c:v>
                </c:pt>
                <c:pt idx="17708">
                  <c:v>45061.486111111109</c:v>
                </c:pt>
                <c:pt idx="17709">
                  <c:v>45061.489583333336</c:v>
                </c:pt>
                <c:pt idx="17710">
                  <c:v>45061.493055555555</c:v>
                </c:pt>
                <c:pt idx="17711">
                  <c:v>45061.496527777781</c:v>
                </c:pt>
                <c:pt idx="17712">
                  <c:v>45061.5</c:v>
                </c:pt>
                <c:pt idx="17713">
                  <c:v>45061.503472222219</c:v>
                </c:pt>
                <c:pt idx="17714">
                  <c:v>45061.506944444445</c:v>
                </c:pt>
                <c:pt idx="17715">
                  <c:v>45061.510416666664</c:v>
                </c:pt>
                <c:pt idx="17716">
                  <c:v>45061.513888888891</c:v>
                </c:pt>
                <c:pt idx="17717">
                  <c:v>45061.517361111109</c:v>
                </c:pt>
                <c:pt idx="17718">
                  <c:v>45061.520833333336</c:v>
                </c:pt>
                <c:pt idx="17719">
                  <c:v>45061.524305555555</c:v>
                </c:pt>
                <c:pt idx="17720">
                  <c:v>45061.527777777781</c:v>
                </c:pt>
                <c:pt idx="17721">
                  <c:v>45061.53125</c:v>
                </c:pt>
                <c:pt idx="17722">
                  <c:v>45061.534722222219</c:v>
                </c:pt>
                <c:pt idx="17723">
                  <c:v>45061.538194444445</c:v>
                </c:pt>
                <c:pt idx="17724">
                  <c:v>45061.541666666664</c:v>
                </c:pt>
                <c:pt idx="17725">
                  <c:v>45061.545138888891</c:v>
                </c:pt>
                <c:pt idx="17726">
                  <c:v>45061.548611111109</c:v>
                </c:pt>
                <c:pt idx="17727">
                  <c:v>45061.552083333336</c:v>
                </c:pt>
                <c:pt idx="17728">
                  <c:v>45061.555555555555</c:v>
                </c:pt>
                <c:pt idx="17729">
                  <c:v>45061.559027777781</c:v>
                </c:pt>
                <c:pt idx="17730">
                  <c:v>45061.5625</c:v>
                </c:pt>
                <c:pt idx="17731">
                  <c:v>45061.565972222219</c:v>
                </c:pt>
                <c:pt idx="17732">
                  <c:v>45061.569444444445</c:v>
                </c:pt>
                <c:pt idx="17733">
                  <c:v>45061.572916666664</c:v>
                </c:pt>
                <c:pt idx="17734">
                  <c:v>45061.576388888891</c:v>
                </c:pt>
                <c:pt idx="17735">
                  <c:v>45061.579861111109</c:v>
                </c:pt>
                <c:pt idx="17736">
                  <c:v>45061.583333333336</c:v>
                </c:pt>
                <c:pt idx="17737">
                  <c:v>45061.586805555555</c:v>
                </c:pt>
                <c:pt idx="17738">
                  <c:v>45061.590277777781</c:v>
                </c:pt>
                <c:pt idx="17739">
                  <c:v>45061.59375</c:v>
                </c:pt>
                <c:pt idx="17740">
                  <c:v>45061.597222222219</c:v>
                </c:pt>
                <c:pt idx="17741">
                  <c:v>45061.600694444445</c:v>
                </c:pt>
                <c:pt idx="17742">
                  <c:v>45061.604166666664</c:v>
                </c:pt>
                <c:pt idx="17743">
                  <c:v>45061.607638888891</c:v>
                </c:pt>
                <c:pt idx="17744">
                  <c:v>45061.611111111109</c:v>
                </c:pt>
                <c:pt idx="17745">
                  <c:v>45061.614583333336</c:v>
                </c:pt>
                <c:pt idx="17746">
                  <c:v>45061.618055555555</c:v>
                </c:pt>
                <c:pt idx="17747">
                  <c:v>45061.621527777781</c:v>
                </c:pt>
                <c:pt idx="17748">
                  <c:v>45061.625</c:v>
                </c:pt>
                <c:pt idx="17749">
                  <c:v>45061.628472222219</c:v>
                </c:pt>
                <c:pt idx="17750">
                  <c:v>45061.631944444445</c:v>
                </c:pt>
                <c:pt idx="17751">
                  <c:v>45061.635416666664</c:v>
                </c:pt>
                <c:pt idx="17752">
                  <c:v>45061.638888888891</c:v>
                </c:pt>
                <c:pt idx="17753">
                  <c:v>45061.642361111109</c:v>
                </c:pt>
                <c:pt idx="17754">
                  <c:v>45061.645833333336</c:v>
                </c:pt>
                <c:pt idx="17755">
                  <c:v>45061.649305555555</c:v>
                </c:pt>
                <c:pt idx="17756">
                  <c:v>45061.652777777781</c:v>
                </c:pt>
                <c:pt idx="17757">
                  <c:v>45061.65625</c:v>
                </c:pt>
                <c:pt idx="17758">
                  <c:v>45061.659722222219</c:v>
                </c:pt>
                <c:pt idx="17759">
                  <c:v>45061.663194444445</c:v>
                </c:pt>
                <c:pt idx="17760">
                  <c:v>45061.666666666664</c:v>
                </c:pt>
                <c:pt idx="17761">
                  <c:v>45061.670138888891</c:v>
                </c:pt>
                <c:pt idx="17762">
                  <c:v>45061.673611111109</c:v>
                </c:pt>
                <c:pt idx="17763">
                  <c:v>45061.677083333336</c:v>
                </c:pt>
                <c:pt idx="17764">
                  <c:v>45061.680555555555</c:v>
                </c:pt>
                <c:pt idx="17765">
                  <c:v>45061.684027777781</c:v>
                </c:pt>
                <c:pt idx="17766">
                  <c:v>45061.6875</c:v>
                </c:pt>
                <c:pt idx="17767">
                  <c:v>45061.690972222219</c:v>
                </c:pt>
                <c:pt idx="17768">
                  <c:v>45061.694444444445</c:v>
                </c:pt>
                <c:pt idx="17769">
                  <c:v>45061.697916666664</c:v>
                </c:pt>
                <c:pt idx="17770">
                  <c:v>45061.701388888891</c:v>
                </c:pt>
                <c:pt idx="17771">
                  <c:v>45061.704861111109</c:v>
                </c:pt>
                <c:pt idx="17772">
                  <c:v>45061.708333333336</c:v>
                </c:pt>
                <c:pt idx="17773">
                  <c:v>45061.711805555555</c:v>
                </c:pt>
                <c:pt idx="17774">
                  <c:v>45061.715277777781</c:v>
                </c:pt>
                <c:pt idx="17775">
                  <c:v>45061.71875</c:v>
                </c:pt>
                <c:pt idx="17776">
                  <c:v>45061.722222222219</c:v>
                </c:pt>
                <c:pt idx="17777">
                  <c:v>45061.725694444445</c:v>
                </c:pt>
                <c:pt idx="17778">
                  <c:v>45061.729166666664</c:v>
                </c:pt>
                <c:pt idx="17779">
                  <c:v>45061.732638888891</c:v>
                </c:pt>
                <c:pt idx="17780">
                  <c:v>45061.736111111109</c:v>
                </c:pt>
                <c:pt idx="17781">
                  <c:v>45061.739583333336</c:v>
                </c:pt>
                <c:pt idx="17782">
                  <c:v>45061.743055555555</c:v>
                </c:pt>
                <c:pt idx="17783">
                  <c:v>45061.746527777781</c:v>
                </c:pt>
                <c:pt idx="17784">
                  <c:v>45061.75</c:v>
                </c:pt>
                <c:pt idx="17785">
                  <c:v>45061.753472222219</c:v>
                </c:pt>
                <c:pt idx="17786">
                  <c:v>45061.756944444445</c:v>
                </c:pt>
                <c:pt idx="17787">
                  <c:v>45061.760416666664</c:v>
                </c:pt>
                <c:pt idx="17788">
                  <c:v>45061.763888888891</c:v>
                </c:pt>
                <c:pt idx="17789">
                  <c:v>45061.767361111109</c:v>
                </c:pt>
                <c:pt idx="17790">
                  <c:v>45061.770833333336</c:v>
                </c:pt>
                <c:pt idx="17791">
                  <c:v>45061.774305555555</c:v>
                </c:pt>
                <c:pt idx="17792">
                  <c:v>45061.777777777781</c:v>
                </c:pt>
                <c:pt idx="17793">
                  <c:v>45061.78125</c:v>
                </c:pt>
                <c:pt idx="17794">
                  <c:v>45061.784722222219</c:v>
                </c:pt>
                <c:pt idx="17795">
                  <c:v>45061.788194444445</c:v>
                </c:pt>
                <c:pt idx="17796">
                  <c:v>45061.791666666664</c:v>
                </c:pt>
                <c:pt idx="17797">
                  <c:v>45061.795138888891</c:v>
                </c:pt>
                <c:pt idx="17798">
                  <c:v>45061.798611111109</c:v>
                </c:pt>
                <c:pt idx="17799">
                  <c:v>45061.802083333336</c:v>
                </c:pt>
                <c:pt idx="17800">
                  <c:v>45061.805555555555</c:v>
                </c:pt>
                <c:pt idx="17801">
                  <c:v>45061.809027777781</c:v>
                </c:pt>
                <c:pt idx="17802">
                  <c:v>45061.8125</c:v>
                </c:pt>
                <c:pt idx="17803">
                  <c:v>45061.815972222219</c:v>
                </c:pt>
                <c:pt idx="17804">
                  <c:v>45061.819444444445</c:v>
                </c:pt>
                <c:pt idx="17805">
                  <c:v>45061.822916666664</c:v>
                </c:pt>
                <c:pt idx="17806">
                  <c:v>45061.826388888891</c:v>
                </c:pt>
                <c:pt idx="17807">
                  <c:v>45061.829861111109</c:v>
                </c:pt>
                <c:pt idx="17808">
                  <c:v>45061.833333333336</c:v>
                </c:pt>
                <c:pt idx="17809">
                  <c:v>45061.836805555555</c:v>
                </c:pt>
                <c:pt idx="17810">
                  <c:v>45061.840277777781</c:v>
                </c:pt>
                <c:pt idx="17811">
                  <c:v>45061.84375</c:v>
                </c:pt>
                <c:pt idx="17812">
                  <c:v>45061.847222222219</c:v>
                </c:pt>
                <c:pt idx="17813">
                  <c:v>45061.850694444445</c:v>
                </c:pt>
                <c:pt idx="17814">
                  <c:v>45061.854166666664</c:v>
                </c:pt>
                <c:pt idx="17815">
                  <c:v>45061.857638888891</c:v>
                </c:pt>
                <c:pt idx="17816">
                  <c:v>45061.861111111109</c:v>
                </c:pt>
                <c:pt idx="17817">
                  <c:v>45061.864583333336</c:v>
                </c:pt>
                <c:pt idx="17818">
                  <c:v>45061.868055555555</c:v>
                </c:pt>
                <c:pt idx="17819">
                  <c:v>45061.871527777781</c:v>
                </c:pt>
                <c:pt idx="17820">
                  <c:v>45061.875</c:v>
                </c:pt>
                <c:pt idx="17821">
                  <c:v>45061.878472222219</c:v>
                </c:pt>
                <c:pt idx="17822">
                  <c:v>45061.881944444445</c:v>
                </c:pt>
                <c:pt idx="17823">
                  <c:v>45061.885416666664</c:v>
                </c:pt>
                <c:pt idx="17824">
                  <c:v>45061.888888888891</c:v>
                </c:pt>
                <c:pt idx="17825">
                  <c:v>45061.892361111109</c:v>
                </c:pt>
                <c:pt idx="17826">
                  <c:v>45061.895833333336</c:v>
                </c:pt>
                <c:pt idx="17827">
                  <c:v>45061.899305555555</c:v>
                </c:pt>
                <c:pt idx="17828">
                  <c:v>45061.902777777781</c:v>
                </c:pt>
                <c:pt idx="17829">
                  <c:v>45061.90625</c:v>
                </c:pt>
                <c:pt idx="17830">
                  <c:v>45061.909722222219</c:v>
                </c:pt>
                <c:pt idx="17831">
                  <c:v>45061.913194444445</c:v>
                </c:pt>
                <c:pt idx="17832">
                  <c:v>45061.916666666664</c:v>
                </c:pt>
                <c:pt idx="17833">
                  <c:v>45061.920138888891</c:v>
                </c:pt>
                <c:pt idx="17834">
                  <c:v>45061.923611111109</c:v>
                </c:pt>
                <c:pt idx="17835">
                  <c:v>45061.927083333336</c:v>
                </c:pt>
                <c:pt idx="17836">
                  <c:v>45061.930555555555</c:v>
                </c:pt>
                <c:pt idx="17837">
                  <c:v>45061.934027777781</c:v>
                </c:pt>
                <c:pt idx="17838">
                  <c:v>45061.9375</c:v>
                </c:pt>
                <c:pt idx="17839">
                  <c:v>45061.940972222219</c:v>
                </c:pt>
                <c:pt idx="17840">
                  <c:v>45061.944444444445</c:v>
                </c:pt>
                <c:pt idx="17841">
                  <c:v>45061.947916666664</c:v>
                </c:pt>
                <c:pt idx="17842">
                  <c:v>45061.951388888891</c:v>
                </c:pt>
                <c:pt idx="17843">
                  <c:v>45061.954861111109</c:v>
                </c:pt>
                <c:pt idx="17844">
                  <c:v>45061.958333333336</c:v>
                </c:pt>
                <c:pt idx="17845">
                  <c:v>45061.961805555555</c:v>
                </c:pt>
                <c:pt idx="17846">
                  <c:v>45061.965277777781</c:v>
                </c:pt>
                <c:pt idx="17847">
                  <c:v>45061.96875</c:v>
                </c:pt>
                <c:pt idx="17848">
                  <c:v>45061.972222222219</c:v>
                </c:pt>
                <c:pt idx="17849">
                  <c:v>45061.975694444445</c:v>
                </c:pt>
                <c:pt idx="17850">
                  <c:v>45061.979166666664</c:v>
                </c:pt>
                <c:pt idx="17851">
                  <c:v>45061.982638888891</c:v>
                </c:pt>
                <c:pt idx="17852">
                  <c:v>45061.986111111109</c:v>
                </c:pt>
                <c:pt idx="17853">
                  <c:v>45061.989583333336</c:v>
                </c:pt>
                <c:pt idx="17854">
                  <c:v>45061.993055555555</c:v>
                </c:pt>
                <c:pt idx="17855">
                  <c:v>45061.996527777781</c:v>
                </c:pt>
                <c:pt idx="17856">
                  <c:v>45062</c:v>
                </c:pt>
                <c:pt idx="17857">
                  <c:v>45062.003472222219</c:v>
                </c:pt>
                <c:pt idx="17858">
                  <c:v>45062.006944444445</c:v>
                </c:pt>
                <c:pt idx="17859">
                  <c:v>45062.010416666664</c:v>
                </c:pt>
                <c:pt idx="17860">
                  <c:v>45062.013888888891</c:v>
                </c:pt>
                <c:pt idx="17861">
                  <c:v>45062.017361111109</c:v>
                </c:pt>
                <c:pt idx="17862">
                  <c:v>45062.020833333336</c:v>
                </c:pt>
                <c:pt idx="17863">
                  <c:v>45062.024305555555</c:v>
                </c:pt>
                <c:pt idx="17864">
                  <c:v>45062.027777777781</c:v>
                </c:pt>
                <c:pt idx="17865">
                  <c:v>45062.03125</c:v>
                </c:pt>
                <c:pt idx="17866">
                  <c:v>45062.034722222219</c:v>
                </c:pt>
                <c:pt idx="17867">
                  <c:v>45062.038194444445</c:v>
                </c:pt>
                <c:pt idx="17868">
                  <c:v>45062.041666666664</c:v>
                </c:pt>
                <c:pt idx="17869">
                  <c:v>45062.045138888891</c:v>
                </c:pt>
                <c:pt idx="17870">
                  <c:v>45062.048611111109</c:v>
                </c:pt>
                <c:pt idx="17871">
                  <c:v>45062.052083333336</c:v>
                </c:pt>
                <c:pt idx="17872">
                  <c:v>45062.055555555555</c:v>
                </c:pt>
                <c:pt idx="17873">
                  <c:v>45062.059027777781</c:v>
                </c:pt>
                <c:pt idx="17874">
                  <c:v>45062.0625</c:v>
                </c:pt>
                <c:pt idx="17875">
                  <c:v>45062.065972222219</c:v>
                </c:pt>
                <c:pt idx="17876">
                  <c:v>45062.069444444445</c:v>
                </c:pt>
                <c:pt idx="17877">
                  <c:v>45062.072916666664</c:v>
                </c:pt>
                <c:pt idx="17878">
                  <c:v>45062.076388888891</c:v>
                </c:pt>
                <c:pt idx="17879">
                  <c:v>45062.079861111109</c:v>
                </c:pt>
                <c:pt idx="17880">
                  <c:v>45062.083333333336</c:v>
                </c:pt>
                <c:pt idx="17881">
                  <c:v>45062.086805555555</c:v>
                </c:pt>
                <c:pt idx="17882">
                  <c:v>45062.090277777781</c:v>
                </c:pt>
                <c:pt idx="17883">
                  <c:v>45062.09375</c:v>
                </c:pt>
                <c:pt idx="17884">
                  <c:v>45062.097222222219</c:v>
                </c:pt>
                <c:pt idx="17885">
                  <c:v>45062.100694444445</c:v>
                </c:pt>
                <c:pt idx="17886">
                  <c:v>45062.104166666664</c:v>
                </c:pt>
                <c:pt idx="17887">
                  <c:v>45062.107638888891</c:v>
                </c:pt>
                <c:pt idx="17888">
                  <c:v>45062.111111111109</c:v>
                </c:pt>
                <c:pt idx="17889">
                  <c:v>45062.114583333336</c:v>
                </c:pt>
                <c:pt idx="17890">
                  <c:v>45062.118055555555</c:v>
                </c:pt>
                <c:pt idx="17891">
                  <c:v>45062.121527777781</c:v>
                </c:pt>
                <c:pt idx="17892">
                  <c:v>45062.125</c:v>
                </c:pt>
                <c:pt idx="17893">
                  <c:v>45062.128472222219</c:v>
                </c:pt>
                <c:pt idx="17894">
                  <c:v>45062.131944444445</c:v>
                </c:pt>
                <c:pt idx="17895">
                  <c:v>45062.135416666664</c:v>
                </c:pt>
                <c:pt idx="17896">
                  <c:v>45062.138888888891</c:v>
                </c:pt>
                <c:pt idx="17897">
                  <c:v>45062.142361111109</c:v>
                </c:pt>
                <c:pt idx="17898">
                  <c:v>45062.145833333336</c:v>
                </c:pt>
                <c:pt idx="17899">
                  <c:v>45062.149305555555</c:v>
                </c:pt>
                <c:pt idx="17900">
                  <c:v>45062.152777777781</c:v>
                </c:pt>
                <c:pt idx="17901">
                  <c:v>45062.15625</c:v>
                </c:pt>
                <c:pt idx="17902">
                  <c:v>45062.159722222219</c:v>
                </c:pt>
                <c:pt idx="17903">
                  <c:v>45062.163194444445</c:v>
                </c:pt>
                <c:pt idx="17904">
                  <c:v>45062.166666666664</c:v>
                </c:pt>
                <c:pt idx="17905">
                  <c:v>45062.170138888891</c:v>
                </c:pt>
                <c:pt idx="17906">
                  <c:v>45062.173611111109</c:v>
                </c:pt>
                <c:pt idx="17907">
                  <c:v>45062.177083333336</c:v>
                </c:pt>
                <c:pt idx="17908">
                  <c:v>45062.180555555555</c:v>
                </c:pt>
                <c:pt idx="17909">
                  <c:v>45062.184027777781</c:v>
                </c:pt>
                <c:pt idx="17910">
                  <c:v>45062.1875</c:v>
                </c:pt>
                <c:pt idx="17911">
                  <c:v>45062.190972222219</c:v>
                </c:pt>
                <c:pt idx="17912">
                  <c:v>45062.194444444445</c:v>
                </c:pt>
                <c:pt idx="17913">
                  <c:v>45062.197916666664</c:v>
                </c:pt>
                <c:pt idx="17914">
                  <c:v>45062.201388888891</c:v>
                </c:pt>
                <c:pt idx="17915">
                  <c:v>45062.204861111109</c:v>
                </c:pt>
                <c:pt idx="17916">
                  <c:v>45062.208333333336</c:v>
                </c:pt>
                <c:pt idx="17917">
                  <c:v>45062.211805555555</c:v>
                </c:pt>
                <c:pt idx="17918">
                  <c:v>45062.215277777781</c:v>
                </c:pt>
                <c:pt idx="17919">
                  <c:v>45062.21875</c:v>
                </c:pt>
                <c:pt idx="17920">
                  <c:v>45062.222222222219</c:v>
                </c:pt>
                <c:pt idx="17921">
                  <c:v>45062.225694444445</c:v>
                </c:pt>
                <c:pt idx="17922">
                  <c:v>45062.229166666664</c:v>
                </c:pt>
                <c:pt idx="17923">
                  <c:v>45062.232638888891</c:v>
                </c:pt>
                <c:pt idx="17924">
                  <c:v>45062.236111111109</c:v>
                </c:pt>
                <c:pt idx="17925">
                  <c:v>45062.239583333336</c:v>
                </c:pt>
                <c:pt idx="17926">
                  <c:v>45062.243055555555</c:v>
                </c:pt>
                <c:pt idx="17927">
                  <c:v>45062.246527777781</c:v>
                </c:pt>
                <c:pt idx="17928">
                  <c:v>45062.25</c:v>
                </c:pt>
                <c:pt idx="17929">
                  <c:v>45062.253472222219</c:v>
                </c:pt>
                <c:pt idx="17930">
                  <c:v>45062.256944444445</c:v>
                </c:pt>
                <c:pt idx="17931">
                  <c:v>45062.260416666664</c:v>
                </c:pt>
                <c:pt idx="17932">
                  <c:v>45062.263888888891</c:v>
                </c:pt>
                <c:pt idx="17933">
                  <c:v>45062.267361111109</c:v>
                </c:pt>
                <c:pt idx="17934">
                  <c:v>45062.270833333336</c:v>
                </c:pt>
                <c:pt idx="17935">
                  <c:v>45062.274305555555</c:v>
                </c:pt>
                <c:pt idx="17936">
                  <c:v>45062.277777777781</c:v>
                </c:pt>
                <c:pt idx="17937">
                  <c:v>45062.28125</c:v>
                </c:pt>
                <c:pt idx="17938">
                  <c:v>45062.284722222219</c:v>
                </c:pt>
                <c:pt idx="17939">
                  <c:v>45062.288194444445</c:v>
                </c:pt>
                <c:pt idx="17940">
                  <c:v>45062.291666666664</c:v>
                </c:pt>
                <c:pt idx="17941">
                  <c:v>45062.295138888891</c:v>
                </c:pt>
                <c:pt idx="17942">
                  <c:v>45062.298611111109</c:v>
                </c:pt>
                <c:pt idx="17943">
                  <c:v>45062.302083333336</c:v>
                </c:pt>
                <c:pt idx="17944">
                  <c:v>45062.305555555555</c:v>
                </c:pt>
                <c:pt idx="17945">
                  <c:v>45062.309027777781</c:v>
                </c:pt>
                <c:pt idx="17946">
                  <c:v>45062.3125</c:v>
                </c:pt>
                <c:pt idx="17947">
                  <c:v>45062.315972222219</c:v>
                </c:pt>
                <c:pt idx="17948">
                  <c:v>45062.319444444445</c:v>
                </c:pt>
                <c:pt idx="17949">
                  <c:v>45062.322916666664</c:v>
                </c:pt>
                <c:pt idx="17950">
                  <c:v>45062.326388888891</c:v>
                </c:pt>
                <c:pt idx="17951">
                  <c:v>45062.329861111109</c:v>
                </c:pt>
                <c:pt idx="17952">
                  <c:v>45062.333333333336</c:v>
                </c:pt>
                <c:pt idx="17953">
                  <c:v>45062.336805555555</c:v>
                </c:pt>
                <c:pt idx="17954">
                  <c:v>45062.340277777781</c:v>
                </c:pt>
                <c:pt idx="17955">
                  <c:v>45062.34375</c:v>
                </c:pt>
                <c:pt idx="17956">
                  <c:v>45062.347222222219</c:v>
                </c:pt>
                <c:pt idx="17957">
                  <c:v>45062.350694444445</c:v>
                </c:pt>
                <c:pt idx="17958">
                  <c:v>45062.354166666664</c:v>
                </c:pt>
                <c:pt idx="17959">
                  <c:v>45062.357638888891</c:v>
                </c:pt>
                <c:pt idx="17960">
                  <c:v>45062.361111111109</c:v>
                </c:pt>
                <c:pt idx="17961">
                  <c:v>45062.364583333336</c:v>
                </c:pt>
                <c:pt idx="17962">
                  <c:v>45062.368055555555</c:v>
                </c:pt>
                <c:pt idx="17963">
                  <c:v>45062.371527777781</c:v>
                </c:pt>
                <c:pt idx="17964">
                  <c:v>45062.375</c:v>
                </c:pt>
                <c:pt idx="17965">
                  <c:v>45062.378472222219</c:v>
                </c:pt>
                <c:pt idx="17966">
                  <c:v>45062.381944444445</c:v>
                </c:pt>
                <c:pt idx="17967">
                  <c:v>45062.385416666664</c:v>
                </c:pt>
                <c:pt idx="17968">
                  <c:v>45062.388888888891</c:v>
                </c:pt>
                <c:pt idx="17969">
                  <c:v>45062.392361111109</c:v>
                </c:pt>
                <c:pt idx="17970">
                  <c:v>45062.395833333336</c:v>
                </c:pt>
                <c:pt idx="17971">
                  <c:v>45062.399305555555</c:v>
                </c:pt>
                <c:pt idx="17972">
                  <c:v>45062.402777777781</c:v>
                </c:pt>
                <c:pt idx="17973">
                  <c:v>45062.40625</c:v>
                </c:pt>
                <c:pt idx="17974">
                  <c:v>45062.409722222219</c:v>
                </c:pt>
                <c:pt idx="17975">
                  <c:v>45062.413194444445</c:v>
                </c:pt>
                <c:pt idx="17976">
                  <c:v>45062.416666666664</c:v>
                </c:pt>
                <c:pt idx="17977">
                  <c:v>45062.420138888891</c:v>
                </c:pt>
                <c:pt idx="17978">
                  <c:v>45062.423611111109</c:v>
                </c:pt>
                <c:pt idx="17979">
                  <c:v>45062.427083333336</c:v>
                </c:pt>
                <c:pt idx="17980">
                  <c:v>45062.430555555555</c:v>
                </c:pt>
                <c:pt idx="17981">
                  <c:v>45062.434027777781</c:v>
                </c:pt>
                <c:pt idx="17982">
                  <c:v>45062.4375</c:v>
                </c:pt>
                <c:pt idx="17983">
                  <c:v>45062.440972222219</c:v>
                </c:pt>
                <c:pt idx="17984">
                  <c:v>45062.444444444445</c:v>
                </c:pt>
                <c:pt idx="17985">
                  <c:v>45062.447916666664</c:v>
                </c:pt>
                <c:pt idx="17986">
                  <c:v>45062.451388888891</c:v>
                </c:pt>
                <c:pt idx="17987">
                  <c:v>45062.454861111109</c:v>
                </c:pt>
                <c:pt idx="17988">
                  <c:v>45062.458333333336</c:v>
                </c:pt>
                <c:pt idx="17989">
                  <c:v>45062.461805555555</c:v>
                </c:pt>
                <c:pt idx="17990">
                  <c:v>45062.465277777781</c:v>
                </c:pt>
                <c:pt idx="17991">
                  <c:v>45062.46875</c:v>
                </c:pt>
                <c:pt idx="17992">
                  <c:v>45062.472222222219</c:v>
                </c:pt>
                <c:pt idx="17993">
                  <c:v>45062.475694444445</c:v>
                </c:pt>
                <c:pt idx="17994">
                  <c:v>45062.479166666664</c:v>
                </c:pt>
                <c:pt idx="17995">
                  <c:v>45062.482638888891</c:v>
                </c:pt>
                <c:pt idx="17996">
                  <c:v>45062.486111111109</c:v>
                </c:pt>
                <c:pt idx="17997">
                  <c:v>45062.489583333336</c:v>
                </c:pt>
                <c:pt idx="17998">
                  <c:v>45062.493055555555</c:v>
                </c:pt>
                <c:pt idx="17999">
                  <c:v>45062.496527777781</c:v>
                </c:pt>
                <c:pt idx="18000">
                  <c:v>45062.5</c:v>
                </c:pt>
                <c:pt idx="18001">
                  <c:v>45062.503472222219</c:v>
                </c:pt>
                <c:pt idx="18002">
                  <c:v>45062.506944444445</c:v>
                </c:pt>
                <c:pt idx="18003">
                  <c:v>45062.510416666664</c:v>
                </c:pt>
                <c:pt idx="18004">
                  <c:v>45062.513888888891</c:v>
                </c:pt>
                <c:pt idx="18005">
                  <c:v>45062.517361111109</c:v>
                </c:pt>
                <c:pt idx="18006">
                  <c:v>45062.520833333336</c:v>
                </c:pt>
                <c:pt idx="18007">
                  <c:v>45062.524305555555</c:v>
                </c:pt>
                <c:pt idx="18008">
                  <c:v>45062.527777777781</c:v>
                </c:pt>
                <c:pt idx="18009">
                  <c:v>45062.53125</c:v>
                </c:pt>
                <c:pt idx="18010">
                  <c:v>45062.534722222219</c:v>
                </c:pt>
                <c:pt idx="18011">
                  <c:v>45062.538194444445</c:v>
                </c:pt>
                <c:pt idx="18012">
                  <c:v>45062.541666666664</c:v>
                </c:pt>
                <c:pt idx="18013">
                  <c:v>45062.545138888891</c:v>
                </c:pt>
                <c:pt idx="18014">
                  <c:v>45062.548611111109</c:v>
                </c:pt>
                <c:pt idx="18015">
                  <c:v>45062.552083333336</c:v>
                </c:pt>
                <c:pt idx="18016">
                  <c:v>45062.555555555555</c:v>
                </c:pt>
                <c:pt idx="18017">
                  <c:v>45062.559027777781</c:v>
                </c:pt>
                <c:pt idx="18018">
                  <c:v>45062.5625</c:v>
                </c:pt>
                <c:pt idx="18019">
                  <c:v>45062.565972222219</c:v>
                </c:pt>
                <c:pt idx="18020">
                  <c:v>45062.569444444445</c:v>
                </c:pt>
                <c:pt idx="18021">
                  <c:v>45062.572916666664</c:v>
                </c:pt>
                <c:pt idx="18022">
                  <c:v>45062.576388888891</c:v>
                </c:pt>
                <c:pt idx="18023">
                  <c:v>45062.579861111109</c:v>
                </c:pt>
                <c:pt idx="18024">
                  <c:v>45062.583333333336</c:v>
                </c:pt>
                <c:pt idx="18025">
                  <c:v>45062.586805555555</c:v>
                </c:pt>
                <c:pt idx="18026">
                  <c:v>45062.590277777781</c:v>
                </c:pt>
                <c:pt idx="18027">
                  <c:v>45062.59375</c:v>
                </c:pt>
                <c:pt idx="18028">
                  <c:v>45062.597222222219</c:v>
                </c:pt>
                <c:pt idx="18029">
                  <c:v>45062.600694444445</c:v>
                </c:pt>
                <c:pt idx="18030">
                  <c:v>45062.604166666664</c:v>
                </c:pt>
                <c:pt idx="18031">
                  <c:v>45062.607638888891</c:v>
                </c:pt>
                <c:pt idx="18032">
                  <c:v>45062.611111111109</c:v>
                </c:pt>
                <c:pt idx="18033">
                  <c:v>45062.614583333336</c:v>
                </c:pt>
                <c:pt idx="18034">
                  <c:v>45062.618055555555</c:v>
                </c:pt>
                <c:pt idx="18035">
                  <c:v>45062.621527777781</c:v>
                </c:pt>
                <c:pt idx="18036">
                  <c:v>45062.625</c:v>
                </c:pt>
                <c:pt idx="18037">
                  <c:v>45062.628472222219</c:v>
                </c:pt>
                <c:pt idx="18038">
                  <c:v>45062.631944444445</c:v>
                </c:pt>
                <c:pt idx="18039">
                  <c:v>45062.635416666664</c:v>
                </c:pt>
                <c:pt idx="18040">
                  <c:v>45062.638888888891</c:v>
                </c:pt>
                <c:pt idx="18041">
                  <c:v>45062.642361111109</c:v>
                </c:pt>
                <c:pt idx="18042">
                  <c:v>45062.645833333336</c:v>
                </c:pt>
                <c:pt idx="18043">
                  <c:v>45062.649305555555</c:v>
                </c:pt>
                <c:pt idx="18044">
                  <c:v>45062.652777777781</c:v>
                </c:pt>
                <c:pt idx="18045">
                  <c:v>45062.65625</c:v>
                </c:pt>
                <c:pt idx="18046">
                  <c:v>45062.659722222219</c:v>
                </c:pt>
                <c:pt idx="18047">
                  <c:v>45062.663194444445</c:v>
                </c:pt>
                <c:pt idx="18048">
                  <c:v>45062.666666666664</c:v>
                </c:pt>
                <c:pt idx="18049">
                  <c:v>45062.670138888891</c:v>
                </c:pt>
                <c:pt idx="18050">
                  <c:v>45062.673611111109</c:v>
                </c:pt>
                <c:pt idx="18051">
                  <c:v>45062.677083333336</c:v>
                </c:pt>
                <c:pt idx="18052">
                  <c:v>45062.680555555555</c:v>
                </c:pt>
                <c:pt idx="18053">
                  <c:v>45062.684027777781</c:v>
                </c:pt>
                <c:pt idx="18054">
                  <c:v>45062.6875</c:v>
                </c:pt>
                <c:pt idx="18055">
                  <c:v>45062.690972222219</c:v>
                </c:pt>
                <c:pt idx="18056">
                  <c:v>45062.694444444445</c:v>
                </c:pt>
                <c:pt idx="18057">
                  <c:v>45062.697916666664</c:v>
                </c:pt>
                <c:pt idx="18058">
                  <c:v>45062.701388888891</c:v>
                </c:pt>
                <c:pt idx="18059">
                  <c:v>45062.704861111109</c:v>
                </c:pt>
                <c:pt idx="18060">
                  <c:v>45062.708333333336</c:v>
                </c:pt>
                <c:pt idx="18061">
                  <c:v>45062.711805555555</c:v>
                </c:pt>
                <c:pt idx="18062">
                  <c:v>45062.715277777781</c:v>
                </c:pt>
                <c:pt idx="18063">
                  <c:v>45062.71875</c:v>
                </c:pt>
                <c:pt idx="18064">
                  <c:v>45062.722222222219</c:v>
                </c:pt>
                <c:pt idx="18065">
                  <c:v>45062.725694444445</c:v>
                </c:pt>
                <c:pt idx="18066">
                  <c:v>45062.729166666664</c:v>
                </c:pt>
                <c:pt idx="18067">
                  <c:v>45062.732638888891</c:v>
                </c:pt>
                <c:pt idx="18068">
                  <c:v>45062.736111111109</c:v>
                </c:pt>
                <c:pt idx="18069">
                  <c:v>45062.739583333336</c:v>
                </c:pt>
                <c:pt idx="18070">
                  <c:v>45062.743055555555</c:v>
                </c:pt>
                <c:pt idx="18071">
                  <c:v>45062.746527777781</c:v>
                </c:pt>
                <c:pt idx="18072">
                  <c:v>45062.75</c:v>
                </c:pt>
                <c:pt idx="18073">
                  <c:v>45062.753472222219</c:v>
                </c:pt>
                <c:pt idx="18074">
                  <c:v>45062.756944444445</c:v>
                </c:pt>
                <c:pt idx="18075">
                  <c:v>45062.760416666664</c:v>
                </c:pt>
                <c:pt idx="18076">
                  <c:v>45062.763888888891</c:v>
                </c:pt>
                <c:pt idx="18077">
                  <c:v>45062.767361111109</c:v>
                </c:pt>
                <c:pt idx="18078">
                  <c:v>45062.770833333336</c:v>
                </c:pt>
                <c:pt idx="18079">
                  <c:v>45062.774305555555</c:v>
                </c:pt>
                <c:pt idx="18080">
                  <c:v>45062.777777777781</c:v>
                </c:pt>
                <c:pt idx="18081">
                  <c:v>45062.78125</c:v>
                </c:pt>
                <c:pt idx="18082">
                  <c:v>45062.784722222219</c:v>
                </c:pt>
                <c:pt idx="18083">
                  <c:v>45062.788194444445</c:v>
                </c:pt>
                <c:pt idx="18084">
                  <c:v>45062.791666666664</c:v>
                </c:pt>
                <c:pt idx="18085">
                  <c:v>45062.795138888891</c:v>
                </c:pt>
                <c:pt idx="18086">
                  <c:v>45062.798611111109</c:v>
                </c:pt>
                <c:pt idx="18087">
                  <c:v>45062.802083333336</c:v>
                </c:pt>
                <c:pt idx="18088">
                  <c:v>45062.805555555555</c:v>
                </c:pt>
                <c:pt idx="18089">
                  <c:v>45062.809027777781</c:v>
                </c:pt>
                <c:pt idx="18090">
                  <c:v>45062.8125</c:v>
                </c:pt>
                <c:pt idx="18091">
                  <c:v>45062.815972222219</c:v>
                </c:pt>
                <c:pt idx="18092">
                  <c:v>45062.819444444445</c:v>
                </c:pt>
                <c:pt idx="18093">
                  <c:v>45062.822916666664</c:v>
                </c:pt>
                <c:pt idx="18094">
                  <c:v>45062.826388888891</c:v>
                </c:pt>
                <c:pt idx="18095">
                  <c:v>45062.829861111109</c:v>
                </c:pt>
                <c:pt idx="18096">
                  <c:v>45062.833333333336</c:v>
                </c:pt>
                <c:pt idx="18097">
                  <c:v>45062.836805555555</c:v>
                </c:pt>
                <c:pt idx="18098">
                  <c:v>45062.840277777781</c:v>
                </c:pt>
                <c:pt idx="18099">
                  <c:v>45062.84375</c:v>
                </c:pt>
                <c:pt idx="18100">
                  <c:v>45062.847222222219</c:v>
                </c:pt>
                <c:pt idx="18101">
                  <c:v>45062.850694444445</c:v>
                </c:pt>
                <c:pt idx="18102">
                  <c:v>45062.854166666664</c:v>
                </c:pt>
                <c:pt idx="18103">
                  <c:v>45062.857638888891</c:v>
                </c:pt>
                <c:pt idx="18104">
                  <c:v>45062.861111111109</c:v>
                </c:pt>
                <c:pt idx="18105">
                  <c:v>45062.864583333336</c:v>
                </c:pt>
                <c:pt idx="18106">
                  <c:v>45062.868055555555</c:v>
                </c:pt>
                <c:pt idx="18107">
                  <c:v>45062.871527777781</c:v>
                </c:pt>
                <c:pt idx="18108">
                  <c:v>45062.875</c:v>
                </c:pt>
                <c:pt idx="18109">
                  <c:v>45062.878472222219</c:v>
                </c:pt>
                <c:pt idx="18110">
                  <c:v>45062.881944444445</c:v>
                </c:pt>
                <c:pt idx="18111">
                  <c:v>45062.885416666664</c:v>
                </c:pt>
                <c:pt idx="18112">
                  <c:v>45062.888888888891</c:v>
                </c:pt>
                <c:pt idx="18113">
                  <c:v>45062.892361111109</c:v>
                </c:pt>
                <c:pt idx="18114">
                  <c:v>45062.895833333336</c:v>
                </c:pt>
                <c:pt idx="18115">
                  <c:v>45062.899305555555</c:v>
                </c:pt>
                <c:pt idx="18116">
                  <c:v>45062.902777777781</c:v>
                </c:pt>
                <c:pt idx="18117">
                  <c:v>45062.90625</c:v>
                </c:pt>
                <c:pt idx="18118">
                  <c:v>45062.909722222219</c:v>
                </c:pt>
                <c:pt idx="18119">
                  <c:v>45062.913194444445</c:v>
                </c:pt>
                <c:pt idx="18120">
                  <c:v>45062.916666666664</c:v>
                </c:pt>
                <c:pt idx="18121">
                  <c:v>45062.920138888891</c:v>
                </c:pt>
                <c:pt idx="18122">
                  <c:v>45062.923611111109</c:v>
                </c:pt>
                <c:pt idx="18123">
                  <c:v>45062.927083333336</c:v>
                </c:pt>
                <c:pt idx="18124">
                  <c:v>45062.930555555555</c:v>
                </c:pt>
                <c:pt idx="18125">
                  <c:v>45062.934027777781</c:v>
                </c:pt>
                <c:pt idx="18126">
                  <c:v>45062.9375</c:v>
                </c:pt>
                <c:pt idx="18127">
                  <c:v>45062.940972222219</c:v>
                </c:pt>
                <c:pt idx="18128">
                  <c:v>45062.944444444445</c:v>
                </c:pt>
                <c:pt idx="18129">
                  <c:v>45062.947916666664</c:v>
                </c:pt>
                <c:pt idx="18130">
                  <c:v>45062.951388888891</c:v>
                </c:pt>
                <c:pt idx="18131">
                  <c:v>45062.954861111109</c:v>
                </c:pt>
                <c:pt idx="18132">
                  <c:v>45062.958333333336</c:v>
                </c:pt>
                <c:pt idx="18133">
                  <c:v>45062.961805555555</c:v>
                </c:pt>
                <c:pt idx="18134">
                  <c:v>45062.965277777781</c:v>
                </c:pt>
                <c:pt idx="18135">
                  <c:v>45062.96875</c:v>
                </c:pt>
                <c:pt idx="18136">
                  <c:v>45062.972222222219</c:v>
                </c:pt>
                <c:pt idx="18137">
                  <c:v>45062.975694444445</c:v>
                </c:pt>
                <c:pt idx="18138">
                  <c:v>45062.979166666664</c:v>
                </c:pt>
                <c:pt idx="18139">
                  <c:v>45062.982638888891</c:v>
                </c:pt>
                <c:pt idx="18140">
                  <c:v>45062.986111111109</c:v>
                </c:pt>
                <c:pt idx="18141">
                  <c:v>45062.989583333336</c:v>
                </c:pt>
                <c:pt idx="18142">
                  <c:v>45062.993055555555</c:v>
                </c:pt>
                <c:pt idx="18143">
                  <c:v>45062.996527777781</c:v>
                </c:pt>
                <c:pt idx="18144">
                  <c:v>45063</c:v>
                </c:pt>
                <c:pt idx="18145">
                  <c:v>45063.003472222219</c:v>
                </c:pt>
                <c:pt idx="18146">
                  <c:v>45063.006944444445</c:v>
                </c:pt>
                <c:pt idx="18147">
                  <c:v>45063.010416666664</c:v>
                </c:pt>
                <c:pt idx="18148">
                  <c:v>45063.013888888891</c:v>
                </c:pt>
                <c:pt idx="18149">
                  <c:v>45063.017361111109</c:v>
                </c:pt>
                <c:pt idx="18150">
                  <c:v>45063.020833333336</c:v>
                </c:pt>
                <c:pt idx="18151">
                  <c:v>45063.024305555555</c:v>
                </c:pt>
                <c:pt idx="18152">
                  <c:v>45063.027777777781</c:v>
                </c:pt>
                <c:pt idx="18153">
                  <c:v>45063.03125</c:v>
                </c:pt>
                <c:pt idx="18154">
                  <c:v>45063.034722222219</c:v>
                </c:pt>
                <c:pt idx="18155">
                  <c:v>45063.038194444445</c:v>
                </c:pt>
                <c:pt idx="18156">
                  <c:v>45063.041666666664</c:v>
                </c:pt>
                <c:pt idx="18157">
                  <c:v>45063.045138888891</c:v>
                </c:pt>
                <c:pt idx="18158">
                  <c:v>45063.048611111109</c:v>
                </c:pt>
                <c:pt idx="18159">
                  <c:v>45063.052083333336</c:v>
                </c:pt>
                <c:pt idx="18160">
                  <c:v>45063.055555555555</c:v>
                </c:pt>
                <c:pt idx="18161">
                  <c:v>45063.059027777781</c:v>
                </c:pt>
                <c:pt idx="18162">
                  <c:v>45063.0625</c:v>
                </c:pt>
                <c:pt idx="18163">
                  <c:v>45063.065972222219</c:v>
                </c:pt>
                <c:pt idx="18164">
                  <c:v>45063.069444444445</c:v>
                </c:pt>
                <c:pt idx="18165">
                  <c:v>45063.072916666664</c:v>
                </c:pt>
                <c:pt idx="18166">
                  <c:v>45063.076388888891</c:v>
                </c:pt>
                <c:pt idx="18167">
                  <c:v>45063.079861111109</c:v>
                </c:pt>
                <c:pt idx="18168">
                  <c:v>45063.083333333336</c:v>
                </c:pt>
                <c:pt idx="18169">
                  <c:v>45063.086805555555</c:v>
                </c:pt>
                <c:pt idx="18170">
                  <c:v>45063.090277777781</c:v>
                </c:pt>
                <c:pt idx="18171">
                  <c:v>45063.09375</c:v>
                </c:pt>
                <c:pt idx="18172">
                  <c:v>45063.097222222219</c:v>
                </c:pt>
                <c:pt idx="18173">
                  <c:v>45063.100694444445</c:v>
                </c:pt>
                <c:pt idx="18174">
                  <c:v>45063.104166666664</c:v>
                </c:pt>
                <c:pt idx="18175">
                  <c:v>45063.107638888891</c:v>
                </c:pt>
                <c:pt idx="18176">
                  <c:v>45063.111111111109</c:v>
                </c:pt>
                <c:pt idx="18177">
                  <c:v>45063.114583333336</c:v>
                </c:pt>
                <c:pt idx="18178">
                  <c:v>45063.118055555555</c:v>
                </c:pt>
                <c:pt idx="18179">
                  <c:v>45063.121527777781</c:v>
                </c:pt>
                <c:pt idx="18180">
                  <c:v>45063.125</c:v>
                </c:pt>
                <c:pt idx="18181">
                  <c:v>45063.128472222219</c:v>
                </c:pt>
                <c:pt idx="18182">
                  <c:v>45063.131944444445</c:v>
                </c:pt>
                <c:pt idx="18183">
                  <c:v>45063.135416666664</c:v>
                </c:pt>
                <c:pt idx="18184">
                  <c:v>45063.138888888891</c:v>
                </c:pt>
                <c:pt idx="18185">
                  <c:v>45063.142361111109</c:v>
                </c:pt>
                <c:pt idx="18186">
                  <c:v>45063.145833333336</c:v>
                </c:pt>
                <c:pt idx="18187">
                  <c:v>45063.149305555555</c:v>
                </c:pt>
                <c:pt idx="18188">
                  <c:v>45063.152777777781</c:v>
                </c:pt>
                <c:pt idx="18189">
                  <c:v>45063.15625</c:v>
                </c:pt>
                <c:pt idx="18190">
                  <c:v>45063.159722222219</c:v>
                </c:pt>
                <c:pt idx="18191">
                  <c:v>45063.163194444445</c:v>
                </c:pt>
                <c:pt idx="18192">
                  <c:v>45063.166666666664</c:v>
                </c:pt>
                <c:pt idx="18193">
                  <c:v>45063.170138888891</c:v>
                </c:pt>
                <c:pt idx="18194">
                  <c:v>45063.173611111109</c:v>
                </c:pt>
                <c:pt idx="18195">
                  <c:v>45063.177083333336</c:v>
                </c:pt>
                <c:pt idx="18196">
                  <c:v>45063.180555555555</c:v>
                </c:pt>
                <c:pt idx="18197">
                  <c:v>45063.184027777781</c:v>
                </c:pt>
                <c:pt idx="18198">
                  <c:v>45063.1875</c:v>
                </c:pt>
                <c:pt idx="18199">
                  <c:v>45063.190972222219</c:v>
                </c:pt>
                <c:pt idx="18200">
                  <c:v>45063.194444444445</c:v>
                </c:pt>
                <c:pt idx="18201">
                  <c:v>45063.197916666664</c:v>
                </c:pt>
                <c:pt idx="18202">
                  <c:v>45063.201388888891</c:v>
                </c:pt>
                <c:pt idx="18203">
                  <c:v>45063.204861111109</c:v>
                </c:pt>
                <c:pt idx="18204">
                  <c:v>45063.208333333336</c:v>
                </c:pt>
                <c:pt idx="18205">
                  <c:v>45063.211805555555</c:v>
                </c:pt>
                <c:pt idx="18206">
                  <c:v>45063.215277777781</c:v>
                </c:pt>
                <c:pt idx="18207">
                  <c:v>45063.21875</c:v>
                </c:pt>
                <c:pt idx="18208">
                  <c:v>45063.222222222219</c:v>
                </c:pt>
                <c:pt idx="18209">
                  <c:v>45063.225694444445</c:v>
                </c:pt>
                <c:pt idx="18210">
                  <c:v>45063.229166666664</c:v>
                </c:pt>
                <c:pt idx="18211">
                  <c:v>45063.232638888891</c:v>
                </c:pt>
                <c:pt idx="18212">
                  <c:v>45063.236111111109</c:v>
                </c:pt>
                <c:pt idx="18213">
                  <c:v>45063.239583333336</c:v>
                </c:pt>
                <c:pt idx="18214">
                  <c:v>45063.243055555555</c:v>
                </c:pt>
                <c:pt idx="18215">
                  <c:v>45063.246527777781</c:v>
                </c:pt>
                <c:pt idx="18216">
                  <c:v>45063.25</c:v>
                </c:pt>
                <c:pt idx="18217">
                  <c:v>45063.253472222219</c:v>
                </c:pt>
                <c:pt idx="18218">
                  <c:v>45063.256944444445</c:v>
                </c:pt>
                <c:pt idx="18219">
                  <c:v>45063.260416666664</c:v>
                </c:pt>
                <c:pt idx="18220">
                  <c:v>45063.263888888891</c:v>
                </c:pt>
                <c:pt idx="18221">
                  <c:v>45063.267361111109</c:v>
                </c:pt>
                <c:pt idx="18222">
                  <c:v>45063.270833333336</c:v>
                </c:pt>
                <c:pt idx="18223">
                  <c:v>45063.274305555555</c:v>
                </c:pt>
                <c:pt idx="18224">
                  <c:v>45063.277777777781</c:v>
                </c:pt>
                <c:pt idx="18225">
                  <c:v>45063.28125</c:v>
                </c:pt>
                <c:pt idx="18226">
                  <c:v>45063.284722222219</c:v>
                </c:pt>
                <c:pt idx="18227">
                  <c:v>45063.288194444445</c:v>
                </c:pt>
                <c:pt idx="18228">
                  <c:v>45063.291666666664</c:v>
                </c:pt>
                <c:pt idx="18229">
                  <c:v>45063.295138888891</c:v>
                </c:pt>
                <c:pt idx="18230">
                  <c:v>45063.298611111109</c:v>
                </c:pt>
                <c:pt idx="18231">
                  <c:v>45063.302083333336</c:v>
                </c:pt>
                <c:pt idx="18232">
                  <c:v>45063.305555555555</c:v>
                </c:pt>
                <c:pt idx="18233">
                  <c:v>45063.309027777781</c:v>
                </c:pt>
                <c:pt idx="18234">
                  <c:v>45063.3125</c:v>
                </c:pt>
                <c:pt idx="18235">
                  <c:v>45063.315972222219</c:v>
                </c:pt>
                <c:pt idx="18236">
                  <c:v>45063.319444444445</c:v>
                </c:pt>
                <c:pt idx="18237">
                  <c:v>45063.322916666664</c:v>
                </c:pt>
                <c:pt idx="18238">
                  <c:v>45063.326388888891</c:v>
                </c:pt>
                <c:pt idx="18239">
                  <c:v>45063.329861111109</c:v>
                </c:pt>
                <c:pt idx="18240">
                  <c:v>45063.333333333336</c:v>
                </c:pt>
                <c:pt idx="18241">
                  <c:v>45063.336805555555</c:v>
                </c:pt>
                <c:pt idx="18242">
                  <c:v>45063.340277777781</c:v>
                </c:pt>
                <c:pt idx="18243">
                  <c:v>45063.34375</c:v>
                </c:pt>
                <c:pt idx="18244">
                  <c:v>45063.347222222219</c:v>
                </c:pt>
                <c:pt idx="18245">
                  <c:v>45063.350694444445</c:v>
                </c:pt>
                <c:pt idx="18246">
                  <c:v>45063.354166666664</c:v>
                </c:pt>
                <c:pt idx="18247">
                  <c:v>45063.357638888891</c:v>
                </c:pt>
                <c:pt idx="18248">
                  <c:v>45063.361111111109</c:v>
                </c:pt>
                <c:pt idx="18249">
                  <c:v>45063.364583333336</c:v>
                </c:pt>
                <c:pt idx="18250">
                  <c:v>45063.368055555555</c:v>
                </c:pt>
                <c:pt idx="18251">
                  <c:v>45063.371527777781</c:v>
                </c:pt>
                <c:pt idx="18252">
                  <c:v>45063.375</c:v>
                </c:pt>
                <c:pt idx="18253">
                  <c:v>45063.378472222219</c:v>
                </c:pt>
                <c:pt idx="18254">
                  <c:v>45063.381944444445</c:v>
                </c:pt>
                <c:pt idx="18255">
                  <c:v>45063.385416666664</c:v>
                </c:pt>
                <c:pt idx="18256">
                  <c:v>45063.388888888891</c:v>
                </c:pt>
                <c:pt idx="18257">
                  <c:v>45063.392361111109</c:v>
                </c:pt>
                <c:pt idx="18258">
                  <c:v>45063.395833333336</c:v>
                </c:pt>
                <c:pt idx="18259">
                  <c:v>45063.399305555555</c:v>
                </c:pt>
                <c:pt idx="18260">
                  <c:v>45063.402777777781</c:v>
                </c:pt>
                <c:pt idx="18261">
                  <c:v>45063.40625</c:v>
                </c:pt>
                <c:pt idx="18262">
                  <c:v>45063.409722222219</c:v>
                </c:pt>
                <c:pt idx="18263">
                  <c:v>45063.413194444445</c:v>
                </c:pt>
                <c:pt idx="18264">
                  <c:v>45063.416666666664</c:v>
                </c:pt>
                <c:pt idx="18265">
                  <c:v>45063.420138888891</c:v>
                </c:pt>
                <c:pt idx="18266">
                  <c:v>45063.423611111109</c:v>
                </c:pt>
                <c:pt idx="18267">
                  <c:v>45063.427083333336</c:v>
                </c:pt>
                <c:pt idx="18268">
                  <c:v>45063.430555555555</c:v>
                </c:pt>
                <c:pt idx="18269">
                  <c:v>45063.434027777781</c:v>
                </c:pt>
                <c:pt idx="18270">
                  <c:v>45063.4375</c:v>
                </c:pt>
                <c:pt idx="18271">
                  <c:v>45063.440972222219</c:v>
                </c:pt>
                <c:pt idx="18272">
                  <c:v>45063.444444444445</c:v>
                </c:pt>
                <c:pt idx="18273">
                  <c:v>45063.447916666664</c:v>
                </c:pt>
                <c:pt idx="18274">
                  <c:v>45063.451388888891</c:v>
                </c:pt>
                <c:pt idx="18275">
                  <c:v>45063.454861111109</c:v>
                </c:pt>
                <c:pt idx="18276">
                  <c:v>45063.458333333336</c:v>
                </c:pt>
                <c:pt idx="18277">
                  <c:v>45063.461805555555</c:v>
                </c:pt>
                <c:pt idx="18278">
                  <c:v>45063.465277777781</c:v>
                </c:pt>
                <c:pt idx="18279">
                  <c:v>45063.46875</c:v>
                </c:pt>
                <c:pt idx="18280">
                  <c:v>45063.472222222219</c:v>
                </c:pt>
                <c:pt idx="18281">
                  <c:v>45063.475694444445</c:v>
                </c:pt>
                <c:pt idx="18282">
                  <c:v>45063.479166666664</c:v>
                </c:pt>
                <c:pt idx="18283">
                  <c:v>45063.482638888891</c:v>
                </c:pt>
                <c:pt idx="18284">
                  <c:v>45063.486111111109</c:v>
                </c:pt>
                <c:pt idx="18285">
                  <c:v>45063.489583333336</c:v>
                </c:pt>
                <c:pt idx="18286">
                  <c:v>45063.493055555555</c:v>
                </c:pt>
                <c:pt idx="18287">
                  <c:v>45063.496527777781</c:v>
                </c:pt>
                <c:pt idx="18288">
                  <c:v>45063.5</c:v>
                </c:pt>
                <c:pt idx="18289">
                  <c:v>45063.503472222219</c:v>
                </c:pt>
                <c:pt idx="18290">
                  <c:v>45063.506944444445</c:v>
                </c:pt>
                <c:pt idx="18291">
                  <c:v>45063.510416666664</c:v>
                </c:pt>
                <c:pt idx="18292">
                  <c:v>45063.513888888891</c:v>
                </c:pt>
                <c:pt idx="18293">
                  <c:v>45063.517361111109</c:v>
                </c:pt>
                <c:pt idx="18294">
                  <c:v>45063.520833333336</c:v>
                </c:pt>
                <c:pt idx="18295">
                  <c:v>45063.524305555555</c:v>
                </c:pt>
                <c:pt idx="18296">
                  <c:v>45063.527777777781</c:v>
                </c:pt>
                <c:pt idx="18297">
                  <c:v>45063.53125</c:v>
                </c:pt>
                <c:pt idx="18298">
                  <c:v>45063.534722222219</c:v>
                </c:pt>
                <c:pt idx="18299">
                  <c:v>45063.538194444445</c:v>
                </c:pt>
                <c:pt idx="18300">
                  <c:v>45063.541666666664</c:v>
                </c:pt>
                <c:pt idx="18301">
                  <c:v>45063.545138888891</c:v>
                </c:pt>
                <c:pt idx="18302">
                  <c:v>45063.548611111109</c:v>
                </c:pt>
                <c:pt idx="18303">
                  <c:v>45063.552083333336</c:v>
                </c:pt>
                <c:pt idx="18304">
                  <c:v>45063.555555555555</c:v>
                </c:pt>
                <c:pt idx="18305">
                  <c:v>45063.559027777781</c:v>
                </c:pt>
                <c:pt idx="18306">
                  <c:v>45063.5625</c:v>
                </c:pt>
                <c:pt idx="18307">
                  <c:v>45063.565972222219</c:v>
                </c:pt>
                <c:pt idx="18308">
                  <c:v>45063.569444444445</c:v>
                </c:pt>
                <c:pt idx="18309">
                  <c:v>45063.572916666664</c:v>
                </c:pt>
                <c:pt idx="18310">
                  <c:v>45063.576388888891</c:v>
                </c:pt>
                <c:pt idx="18311">
                  <c:v>45063.579861111109</c:v>
                </c:pt>
                <c:pt idx="18312">
                  <c:v>45063.583333333336</c:v>
                </c:pt>
                <c:pt idx="18313">
                  <c:v>45063.586805555555</c:v>
                </c:pt>
                <c:pt idx="18314">
                  <c:v>45063.590277777781</c:v>
                </c:pt>
                <c:pt idx="18315">
                  <c:v>45063.59375</c:v>
                </c:pt>
                <c:pt idx="18316">
                  <c:v>45063.597222222219</c:v>
                </c:pt>
                <c:pt idx="18317">
                  <c:v>45063.600694444445</c:v>
                </c:pt>
                <c:pt idx="18318">
                  <c:v>45063.604166666664</c:v>
                </c:pt>
                <c:pt idx="18319">
                  <c:v>45063.607638888891</c:v>
                </c:pt>
                <c:pt idx="18320">
                  <c:v>45063.611111111109</c:v>
                </c:pt>
                <c:pt idx="18321">
                  <c:v>45063.614583333336</c:v>
                </c:pt>
                <c:pt idx="18322">
                  <c:v>45063.618055555555</c:v>
                </c:pt>
                <c:pt idx="18323">
                  <c:v>45063.621527777781</c:v>
                </c:pt>
                <c:pt idx="18324">
                  <c:v>45063.625</c:v>
                </c:pt>
                <c:pt idx="18325">
                  <c:v>45063.628472222219</c:v>
                </c:pt>
                <c:pt idx="18326">
                  <c:v>45063.631944444445</c:v>
                </c:pt>
                <c:pt idx="18327">
                  <c:v>45063.635416666664</c:v>
                </c:pt>
                <c:pt idx="18328">
                  <c:v>45063.638888888891</c:v>
                </c:pt>
                <c:pt idx="18329">
                  <c:v>45063.642361111109</c:v>
                </c:pt>
                <c:pt idx="18330">
                  <c:v>45063.645833333336</c:v>
                </c:pt>
                <c:pt idx="18331">
                  <c:v>45063.649305555555</c:v>
                </c:pt>
                <c:pt idx="18332">
                  <c:v>45063.652777777781</c:v>
                </c:pt>
                <c:pt idx="18333">
                  <c:v>45063.65625</c:v>
                </c:pt>
                <c:pt idx="18334">
                  <c:v>45063.659722222219</c:v>
                </c:pt>
                <c:pt idx="18335">
                  <c:v>45063.663194444445</c:v>
                </c:pt>
                <c:pt idx="18336">
                  <c:v>45063.666666666664</c:v>
                </c:pt>
                <c:pt idx="18337">
                  <c:v>45063.670138888891</c:v>
                </c:pt>
                <c:pt idx="18338">
                  <c:v>45063.673611111109</c:v>
                </c:pt>
                <c:pt idx="18339">
                  <c:v>45063.677083333336</c:v>
                </c:pt>
                <c:pt idx="18340">
                  <c:v>45063.680555555555</c:v>
                </c:pt>
                <c:pt idx="18341">
                  <c:v>45063.684027777781</c:v>
                </c:pt>
                <c:pt idx="18342">
                  <c:v>45063.6875</c:v>
                </c:pt>
                <c:pt idx="18343">
                  <c:v>45063.690972222219</c:v>
                </c:pt>
                <c:pt idx="18344">
                  <c:v>45063.694444444445</c:v>
                </c:pt>
                <c:pt idx="18345">
                  <c:v>45063.697916666664</c:v>
                </c:pt>
                <c:pt idx="18346">
                  <c:v>45063.701388888891</c:v>
                </c:pt>
                <c:pt idx="18347">
                  <c:v>45063.704861111109</c:v>
                </c:pt>
                <c:pt idx="18348">
                  <c:v>45063.708333333336</c:v>
                </c:pt>
                <c:pt idx="18349">
                  <c:v>45063.711805555555</c:v>
                </c:pt>
                <c:pt idx="18350">
                  <c:v>45063.715277777781</c:v>
                </c:pt>
                <c:pt idx="18351">
                  <c:v>45063.71875</c:v>
                </c:pt>
                <c:pt idx="18352">
                  <c:v>45063.722222222219</c:v>
                </c:pt>
                <c:pt idx="18353">
                  <c:v>45063.725694444445</c:v>
                </c:pt>
                <c:pt idx="18354">
                  <c:v>45063.729166666664</c:v>
                </c:pt>
                <c:pt idx="18355">
                  <c:v>45063.732638888891</c:v>
                </c:pt>
                <c:pt idx="18356">
                  <c:v>45063.736111111109</c:v>
                </c:pt>
                <c:pt idx="18357">
                  <c:v>45063.739583333336</c:v>
                </c:pt>
                <c:pt idx="18358">
                  <c:v>45063.743055555555</c:v>
                </c:pt>
                <c:pt idx="18359">
                  <c:v>45063.746527777781</c:v>
                </c:pt>
                <c:pt idx="18360">
                  <c:v>45063.75</c:v>
                </c:pt>
                <c:pt idx="18361">
                  <c:v>45063.753472222219</c:v>
                </c:pt>
                <c:pt idx="18362">
                  <c:v>45063.756944444445</c:v>
                </c:pt>
                <c:pt idx="18363">
                  <c:v>45063.760416666664</c:v>
                </c:pt>
                <c:pt idx="18364">
                  <c:v>45063.763888888891</c:v>
                </c:pt>
                <c:pt idx="18365">
                  <c:v>45063.767361111109</c:v>
                </c:pt>
                <c:pt idx="18366">
                  <c:v>45063.770833333336</c:v>
                </c:pt>
                <c:pt idx="18367">
                  <c:v>45063.774305555555</c:v>
                </c:pt>
                <c:pt idx="18368">
                  <c:v>45063.777777777781</c:v>
                </c:pt>
                <c:pt idx="18369">
                  <c:v>45063.78125</c:v>
                </c:pt>
                <c:pt idx="18370">
                  <c:v>45063.784722222219</c:v>
                </c:pt>
                <c:pt idx="18371">
                  <c:v>45063.788194444445</c:v>
                </c:pt>
                <c:pt idx="18372">
                  <c:v>45063.791666666664</c:v>
                </c:pt>
                <c:pt idx="18373">
                  <c:v>45063.795138888891</c:v>
                </c:pt>
                <c:pt idx="18374">
                  <c:v>45063.798611111109</c:v>
                </c:pt>
                <c:pt idx="18375">
                  <c:v>45063.802083333336</c:v>
                </c:pt>
                <c:pt idx="18376">
                  <c:v>45063.805555555555</c:v>
                </c:pt>
                <c:pt idx="18377">
                  <c:v>45063.809027777781</c:v>
                </c:pt>
                <c:pt idx="18378">
                  <c:v>45063.8125</c:v>
                </c:pt>
                <c:pt idx="18379">
                  <c:v>45063.815972222219</c:v>
                </c:pt>
                <c:pt idx="18380">
                  <c:v>45063.819444444445</c:v>
                </c:pt>
                <c:pt idx="18381">
                  <c:v>45063.822916666664</c:v>
                </c:pt>
                <c:pt idx="18382">
                  <c:v>45063.826388888891</c:v>
                </c:pt>
                <c:pt idx="18383">
                  <c:v>45063.829861111109</c:v>
                </c:pt>
                <c:pt idx="18384">
                  <c:v>45063.833333333336</c:v>
                </c:pt>
                <c:pt idx="18385">
                  <c:v>45063.836805555555</c:v>
                </c:pt>
                <c:pt idx="18386">
                  <c:v>45063.840277777781</c:v>
                </c:pt>
                <c:pt idx="18387">
                  <c:v>45063.84375</c:v>
                </c:pt>
                <c:pt idx="18388">
                  <c:v>45063.847222222219</c:v>
                </c:pt>
                <c:pt idx="18389">
                  <c:v>45063.850694444445</c:v>
                </c:pt>
                <c:pt idx="18390">
                  <c:v>45063.854166666664</c:v>
                </c:pt>
                <c:pt idx="18391">
                  <c:v>45063.857638888891</c:v>
                </c:pt>
                <c:pt idx="18392">
                  <c:v>45063.861111111109</c:v>
                </c:pt>
                <c:pt idx="18393">
                  <c:v>45063.864583333336</c:v>
                </c:pt>
                <c:pt idx="18394">
                  <c:v>45063.868055555555</c:v>
                </c:pt>
                <c:pt idx="18395">
                  <c:v>45063.871527777781</c:v>
                </c:pt>
                <c:pt idx="18396">
                  <c:v>45063.875</c:v>
                </c:pt>
                <c:pt idx="18397">
                  <c:v>45063.878472222219</c:v>
                </c:pt>
                <c:pt idx="18398">
                  <c:v>45063.881944444445</c:v>
                </c:pt>
                <c:pt idx="18399">
                  <c:v>45063.885416666664</c:v>
                </c:pt>
                <c:pt idx="18400">
                  <c:v>45063.888888888891</c:v>
                </c:pt>
                <c:pt idx="18401">
                  <c:v>45063.892361111109</c:v>
                </c:pt>
                <c:pt idx="18402">
                  <c:v>45063.895833333336</c:v>
                </c:pt>
                <c:pt idx="18403">
                  <c:v>45063.899305555555</c:v>
                </c:pt>
                <c:pt idx="18404">
                  <c:v>45063.902777777781</c:v>
                </c:pt>
                <c:pt idx="18405">
                  <c:v>45063.90625</c:v>
                </c:pt>
                <c:pt idx="18406">
                  <c:v>45063.909722222219</c:v>
                </c:pt>
                <c:pt idx="18407">
                  <c:v>45063.913194444445</c:v>
                </c:pt>
                <c:pt idx="18408">
                  <c:v>45063.916666666664</c:v>
                </c:pt>
                <c:pt idx="18409">
                  <c:v>45063.920138888891</c:v>
                </c:pt>
                <c:pt idx="18410">
                  <c:v>45063.923611111109</c:v>
                </c:pt>
                <c:pt idx="18411">
                  <c:v>45063.927083333336</c:v>
                </c:pt>
                <c:pt idx="18412">
                  <c:v>45063.930555555555</c:v>
                </c:pt>
                <c:pt idx="18413">
                  <c:v>45063.934027777781</c:v>
                </c:pt>
                <c:pt idx="18414">
                  <c:v>45063.9375</c:v>
                </c:pt>
                <c:pt idx="18415">
                  <c:v>45063.940972222219</c:v>
                </c:pt>
                <c:pt idx="18416">
                  <c:v>45063.944444444445</c:v>
                </c:pt>
                <c:pt idx="18417">
                  <c:v>45063.947916666664</c:v>
                </c:pt>
                <c:pt idx="18418">
                  <c:v>45063.951388888891</c:v>
                </c:pt>
                <c:pt idx="18419">
                  <c:v>45063.954861111109</c:v>
                </c:pt>
                <c:pt idx="18420">
                  <c:v>45063.958333333336</c:v>
                </c:pt>
                <c:pt idx="18421">
                  <c:v>45063.961805555555</c:v>
                </c:pt>
                <c:pt idx="18422">
                  <c:v>45063.965277777781</c:v>
                </c:pt>
                <c:pt idx="18423">
                  <c:v>45063.96875</c:v>
                </c:pt>
                <c:pt idx="18424">
                  <c:v>45063.972222222219</c:v>
                </c:pt>
                <c:pt idx="18425">
                  <c:v>45063.975694444445</c:v>
                </c:pt>
                <c:pt idx="18426">
                  <c:v>45063.979166666664</c:v>
                </c:pt>
                <c:pt idx="18427">
                  <c:v>45063.982638888891</c:v>
                </c:pt>
                <c:pt idx="18428">
                  <c:v>45063.986111111109</c:v>
                </c:pt>
                <c:pt idx="18429">
                  <c:v>45063.989583333336</c:v>
                </c:pt>
                <c:pt idx="18430">
                  <c:v>45063.993055555555</c:v>
                </c:pt>
                <c:pt idx="18431">
                  <c:v>45063.996527777781</c:v>
                </c:pt>
                <c:pt idx="18432">
                  <c:v>45064</c:v>
                </c:pt>
                <c:pt idx="18433">
                  <c:v>45064.003472222219</c:v>
                </c:pt>
                <c:pt idx="18434">
                  <c:v>45064.006944444445</c:v>
                </c:pt>
                <c:pt idx="18435">
                  <c:v>45064.010416666664</c:v>
                </c:pt>
                <c:pt idx="18436">
                  <c:v>45064.013888888891</c:v>
                </c:pt>
                <c:pt idx="18437">
                  <c:v>45064.017361111109</c:v>
                </c:pt>
                <c:pt idx="18438">
                  <c:v>45064.020833333336</c:v>
                </c:pt>
                <c:pt idx="18439">
                  <c:v>45064.024305555555</c:v>
                </c:pt>
                <c:pt idx="18440">
                  <c:v>45064.027777777781</c:v>
                </c:pt>
                <c:pt idx="18441">
                  <c:v>45064.03125</c:v>
                </c:pt>
                <c:pt idx="18442">
                  <c:v>45064.034722222219</c:v>
                </c:pt>
                <c:pt idx="18443">
                  <c:v>45064.038194444445</c:v>
                </c:pt>
                <c:pt idx="18444">
                  <c:v>45064.041666666664</c:v>
                </c:pt>
                <c:pt idx="18445">
                  <c:v>45064.045138888891</c:v>
                </c:pt>
                <c:pt idx="18446">
                  <c:v>45064.048611111109</c:v>
                </c:pt>
                <c:pt idx="18447">
                  <c:v>45064.052083333336</c:v>
                </c:pt>
                <c:pt idx="18448">
                  <c:v>45064.055555555555</c:v>
                </c:pt>
                <c:pt idx="18449">
                  <c:v>45064.059027777781</c:v>
                </c:pt>
                <c:pt idx="18450">
                  <c:v>45064.0625</c:v>
                </c:pt>
                <c:pt idx="18451">
                  <c:v>45064.065972222219</c:v>
                </c:pt>
                <c:pt idx="18452">
                  <c:v>45064.069444444445</c:v>
                </c:pt>
                <c:pt idx="18453">
                  <c:v>45064.072916666664</c:v>
                </c:pt>
                <c:pt idx="18454">
                  <c:v>45064.076388888891</c:v>
                </c:pt>
                <c:pt idx="18455">
                  <c:v>45064.079861111109</c:v>
                </c:pt>
                <c:pt idx="18456">
                  <c:v>45064.083333333336</c:v>
                </c:pt>
                <c:pt idx="18457">
                  <c:v>45064.086805555555</c:v>
                </c:pt>
                <c:pt idx="18458">
                  <c:v>45064.090277777781</c:v>
                </c:pt>
                <c:pt idx="18459">
                  <c:v>45064.09375</c:v>
                </c:pt>
                <c:pt idx="18460">
                  <c:v>45064.097222222219</c:v>
                </c:pt>
                <c:pt idx="18461">
                  <c:v>45064.100694444445</c:v>
                </c:pt>
                <c:pt idx="18462">
                  <c:v>45064.104166666664</c:v>
                </c:pt>
                <c:pt idx="18463">
                  <c:v>45064.107638888891</c:v>
                </c:pt>
                <c:pt idx="18464">
                  <c:v>45064.111111111109</c:v>
                </c:pt>
                <c:pt idx="18465">
                  <c:v>45064.114583333336</c:v>
                </c:pt>
                <c:pt idx="18466">
                  <c:v>45064.118055555555</c:v>
                </c:pt>
                <c:pt idx="18467">
                  <c:v>45064.121527777781</c:v>
                </c:pt>
                <c:pt idx="18468">
                  <c:v>45064.125</c:v>
                </c:pt>
                <c:pt idx="18469">
                  <c:v>45064.128472222219</c:v>
                </c:pt>
                <c:pt idx="18470">
                  <c:v>45064.131944444445</c:v>
                </c:pt>
                <c:pt idx="18471">
                  <c:v>45064.135416666664</c:v>
                </c:pt>
                <c:pt idx="18472">
                  <c:v>45064.138888888891</c:v>
                </c:pt>
                <c:pt idx="18473">
                  <c:v>45064.142361111109</c:v>
                </c:pt>
                <c:pt idx="18474">
                  <c:v>45064.145833333336</c:v>
                </c:pt>
                <c:pt idx="18475">
                  <c:v>45064.149305555555</c:v>
                </c:pt>
                <c:pt idx="18476">
                  <c:v>45064.152777777781</c:v>
                </c:pt>
                <c:pt idx="18477">
                  <c:v>45064.15625</c:v>
                </c:pt>
                <c:pt idx="18478">
                  <c:v>45064.159722222219</c:v>
                </c:pt>
                <c:pt idx="18479">
                  <c:v>45064.163194444445</c:v>
                </c:pt>
                <c:pt idx="18480">
                  <c:v>45064.166666666664</c:v>
                </c:pt>
                <c:pt idx="18481">
                  <c:v>45064.170138888891</c:v>
                </c:pt>
                <c:pt idx="18482">
                  <c:v>45064.173611111109</c:v>
                </c:pt>
                <c:pt idx="18483">
                  <c:v>45064.177083333336</c:v>
                </c:pt>
                <c:pt idx="18484">
                  <c:v>45064.180555555555</c:v>
                </c:pt>
                <c:pt idx="18485">
                  <c:v>45064.184027777781</c:v>
                </c:pt>
                <c:pt idx="18486">
                  <c:v>45064.1875</c:v>
                </c:pt>
                <c:pt idx="18487">
                  <c:v>45064.190972222219</c:v>
                </c:pt>
                <c:pt idx="18488">
                  <c:v>45064.194444444445</c:v>
                </c:pt>
                <c:pt idx="18489">
                  <c:v>45064.197916666664</c:v>
                </c:pt>
                <c:pt idx="18490">
                  <c:v>45064.201388888891</c:v>
                </c:pt>
                <c:pt idx="18491">
                  <c:v>45064.204861111109</c:v>
                </c:pt>
                <c:pt idx="18492">
                  <c:v>45064.208333333336</c:v>
                </c:pt>
                <c:pt idx="18493">
                  <c:v>45064.211805555555</c:v>
                </c:pt>
                <c:pt idx="18494">
                  <c:v>45064.215277777781</c:v>
                </c:pt>
                <c:pt idx="18495">
                  <c:v>45064.21875</c:v>
                </c:pt>
                <c:pt idx="18496">
                  <c:v>45064.222222222219</c:v>
                </c:pt>
                <c:pt idx="18497">
                  <c:v>45064.225694444445</c:v>
                </c:pt>
                <c:pt idx="18498">
                  <c:v>45064.229166666664</c:v>
                </c:pt>
                <c:pt idx="18499">
                  <c:v>45064.232638888891</c:v>
                </c:pt>
                <c:pt idx="18500">
                  <c:v>45064.236111111109</c:v>
                </c:pt>
                <c:pt idx="18501">
                  <c:v>45064.239583333336</c:v>
                </c:pt>
                <c:pt idx="18502">
                  <c:v>45064.243055555555</c:v>
                </c:pt>
                <c:pt idx="18503">
                  <c:v>45064.246527777781</c:v>
                </c:pt>
                <c:pt idx="18504">
                  <c:v>45064.25</c:v>
                </c:pt>
                <c:pt idx="18505">
                  <c:v>45064.253472222219</c:v>
                </c:pt>
                <c:pt idx="18506">
                  <c:v>45064.256944444445</c:v>
                </c:pt>
                <c:pt idx="18507">
                  <c:v>45064.260416666664</c:v>
                </c:pt>
                <c:pt idx="18508">
                  <c:v>45064.263888888891</c:v>
                </c:pt>
                <c:pt idx="18509">
                  <c:v>45064.267361111109</c:v>
                </c:pt>
                <c:pt idx="18510">
                  <c:v>45064.270833333336</c:v>
                </c:pt>
                <c:pt idx="18511">
                  <c:v>45064.274305555555</c:v>
                </c:pt>
                <c:pt idx="18512">
                  <c:v>45064.277777777781</c:v>
                </c:pt>
                <c:pt idx="18513">
                  <c:v>45064.28125</c:v>
                </c:pt>
                <c:pt idx="18514">
                  <c:v>45064.284722222219</c:v>
                </c:pt>
                <c:pt idx="18515">
                  <c:v>45064.288194444445</c:v>
                </c:pt>
                <c:pt idx="18516">
                  <c:v>45064.291666666664</c:v>
                </c:pt>
                <c:pt idx="18517">
                  <c:v>45064.295138888891</c:v>
                </c:pt>
                <c:pt idx="18518">
                  <c:v>45064.298611111109</c:v>
                </c:pt>
                <c:pt idx="18519">
                  <c:v>45064.302083333336</c:v>
                </c:pt>
                <c:pt idx="18520">
                  <c:v>45064.305555555555</c:v>
                </c:pt>
                <c:pt idx="18521">
                  <c:v>45064.309027777781</c:v>
                </c:pt>
                <c:pt idx="18522">
                  <c:v>45064.3125</c:v>
                </c:pt>
                <c:pt idx="18523">
                  <c:v>45064.315972222219</c:v>
                </c:pt>
                <c:pt idx="18524">
                  <c:v>45064.319444444445</c:v>
                </c:pt>
                <c:pt idx="18525">
                  <c:v>45064.322916666664</c:v>
                </c:pt>
                <c:pt idx="18526">
                  <c:v>45064.326388888891</c:v>
                </c:pt>
                <c:pt idx="18527">
                  <c:v>45064.329861111109</c:v>
                </c:pt>
                <c:pt idx="18528">
                  <c:v>45064.333333333336</c:v>
                </c:pt>
                <c:pt idx="18529">
                  <c:v>45064.336805555555</c:v>
                </c:pt>
                <c:pt idx="18530">
                  <c:v>45064.340277777781</c:v>
                </c:pt>
                <c:pt idx="18531">
                  <c:v>45064.34375</c:v>
                </c:pt>
                <c:pt idx="18532">
                  <c:v>45064.347222222219</c:v>
                </c:pt>
                <c:pt idx="18533">
                  <c:v>45064.350694444445</c:v>
                </c:pt>
                <c:pt idx="18534">
                  <c:v>45064.354166666664</c:v>
                </c:pt>
                <c:pt idx="18535">
                  <c:v>45064.357638888891</c:v>
                </c:pt>
                <c:pt idx="18536">
                  <c:v>45064.361111111109</c:v>
                </c:pt>
                <c:pt idx="18537">
                  <c:v>45064.364583333336</c:v>
                </c:pt>
                <c:pt idx="18538">
                  <c:v>45064.368055555555</c:v>
                </c:pt>
                <c:pt idx="18539">
                  <c:v>45064.371527777781</c:v>
                </c:pt>
                <c:pt idx="18540">
                  <c:v>45064.375</c:v>
                </c:pt>
                <c:pt idx="18541">
                  <c:v>45064.378472222219</c:v>
                </c:pt>
                <c:pt idx="18542">
                  <c:v>45064.381944444445</c:v>
                </c:pt>
                <c:pt idx="18543">
                  <c:v>45064.385416666664</c:v>
                </c:pt>
                <c:pt idx="18544">
                  <c:v>45064.388888888891</c:v>
                </c:pt>
                <c:pt idx="18545">
                  <c:v>45064.392361111109</c:v>
                </c:pt>
                <c:pt idx="18546">
                  <c:v>45064.395833333336</c:v>
                </c:pt>
                <c:pt idx="18547">
                  <c:v>45064.399305555555</c:v>
                </c:pt>
                <c:pt idx="18548">
                  <c:v>45064.402777777781</c:v>
                </c:pt>
                <c:pt idx="18549">
                  <c:v>45064.40625</c:v>
                </c:pt>
                <c:pt idx="18550">
                  <c:v>45064.409722222219</c:v>
                </c:pt>
                <c:pt idx="18551">
                  <c:v>45064.413194444445</c:v>
                </c:pt>
                <c:pt idx="18552">
                  <c:v>45064.416666666664</c:v>
                </c:pt>
                <c:pt idx="18553">
                  <c:v>45064.420138888891</c:v>
                </c:pt>
                <c:pt idx="18554">
                  <c:v>45064.423611111109</c:v>
                </c:pt>
                <c:pt idx="18555">
                  <c:v>45064.427083333336</c:v>
                </c:pt>
                <c:pt idx="18556">
                  <c:v>45064.430555555555</c:v>
                </c:pt>
                <c:pt idx="18557">
                  <c:v>45064.434027777781</c:v>
                </c:pt>
                <c:pt idx="18558">
                  <c:v>45064.4375</c:v>
                </c:pt>
                <c:pt idx="18559">
                  <c:v>45064.440972222219</c:v>
                </c:pt>
                <c:pt idx="18560">
                  <c:v>45064.444444444445</c:v>
                </c:pt>
                <c:pt idx="18561">
                  <c:v>45064.447916666664</c:v>
                </c:pt>
                <c:pt idx="18562">
                  <c:v>45064.451388888891</c:v>
                </c:pt>
                <c:pt idx="18563">
                  <c:v>45064.454861111109</c:v>
                </c:pt>
                <c:pt idx="18564">
                  <c:v>45064.458333333336</c:v>
                </c:pt>
                <c:pt idx="18565">
                  <c:v>45064.461805555555</c:v>
                </c:pt>
                <c:pt idx="18566">
                  <c:v>45064.465277777781</c:v>
                </c:pt>
                <c:pt idx="18567">
                  <c:v>45064.46875</c:v>
                </c:pt>
                <c:pt idx="18568">
                  <c:v>45064.472222222219</c:v>
                </c:pt>
                <c:pt idx="18569">
                  <c:v>45064.475694444445</c:v>
                </c:pt>
                <c:pt idx="18570">
                  <c:v>45064.479166666664</c:v>
                </c:pt>
                <c:pt idx="18571">
                  <c:v>45064.482638888891</c:v>
                </c:pt>
                <c:pt idx="18572">
                  <c:v>45064.486111111109</c:v>
                </c:pt>
                <c:pt idx="18573">
                  <c:v>45064.489583333336</c:v>
                </c:pt>
                <c:pt idx="18574">
                  <c:v>45064.493055555555</c:v>
                </c:pt>
                <c:pt idx="18575">
                  <c:v>45064.496527777781</c:v>
                </c:pt>
                <c:pt idx="18576">
                  <c:v>45064.5</c:v>
                </c:pt>
                <c:pt idx="18577">
                  <c:v>45064.503472222219</c:v>
                </c:pt>
                <c:pt idx="18578">
                  <c:v>45064.506944444445</c:v>
                </c:pt>
                <c:pt idx="18579">
                  <c:v>45064.510416666664</c:v>
                </c:pt>
                <c:pt idx="18580">
                  <c:v>45064.513888888891</c:v>
                </c:pt>
                <c:pt idx="18581">
                  <c:v>45064.517361111109</c:v>
                </c:pt>
                <c:pt idx="18582">
                  <c:v>45064.520833333336</c:v>
                </c:pt>
                <c:pt idx="18583">
                  <c:v>45064.524305555555</c:v>
                </c:pt>
                <c:pt idx="18584">
                  <c:v>45064.527777777781</c:v>
                </c:pt>
                <c:pt idx="18585">
                  <c:v>45064.53125</c:v>
                </c:pt>
                <c:pt idx="18586">
                  <c:v>45064.534722222219</c:v>
                </c:pt>
                <c:pt idx="18587">
                  <c:v>45064.538194444445</c:v>
                </c:pt>
                <c:pt idx="18588">
                  <c:v>45064.541666666664</c:v>
                </c:pt>
                <c:pt idx="18589">
                  <c:v>45064.545138888891</c:v>
                </c:pt>
                <c:pt idx="18590">
                  <c:v>45064.548611111109</c:v>
                </c:pt>
                <c:pt idx="18591">
                  <c:v>45064.552083333336</c:v>
                </c:pt>
                <c:pt idx="18592">
                  <c:v>45064.555555555555</c:v>
                </c:pt>
                <c:pt idx="18593">
                  <c:v>45064.559027777781</c:v>
                </c:pt>
                <c:pt idx="18594">
                  <c:v>45064.5625</c:v>
                </c:pt>
                <c:pt idx="18595">
                  <c:v>45064.565972222219</c:v>
                </c:pt>
                <c:pt idx="18596">
                  <c:v>45064.569444444445</c:v>
                </c:pt>
                <c:pt idx="18597">
                  <c:v>45064.572916666664</c:v>
                </c:pt>
                <c:pt idx="18598">
                  <c:v>45064.576388888891</c:v>
                </c:pt>
                <c:pt idx="18599">
                  <c:v>45064.579861111109</c:v>
                </c:pt>
                <c:pt idx="18600">
                  <c:v>45064.583333333336</c:v>
                </c:pt>
                <c:pt idx="18601">
                  <c:v>45064.586805555555</c:v>
                </c:pt>
                <c:pt idx="18602">
                  <c:v>45064.590277777781</c:v>
                </c:pt>
                <c:pt idx="18603">
                  <c:v>45064.59375</c:v>
                </c:pt>
                <c:pt idx="18604">
                  <c:v>45064.597222222219</c:v>
                </c:pt>
                <c:pt idx="18605">
                  <c:v>45064.600694444445</c:v>
                </c:pt>
                <c:pt idx="18606">
                  <c:v>45064.604166666664</c:v>
                </c:pt>
                <c:pt idx="18607">
                  <c:v>45064.607638888891</c:v>
                </c:pt>
                <c:pt idx="18608">
                  <c:v>45064.611111111109</c:v>
                </c:pt>
                <c:pt idx="18609">
                  <c:v>45064.614583333336</c:v>
                </c:pt>
                <c:pt idx="18610">
                  <c:v>45064.618055555555</c:v>
                </c:pt>
                <c:pt idx="18611">
                  <c:v>45064.621527777781</c:v>
                </c:pt>
                <c:pt idx="18612">
                  <c:v>45064.625</c:v>
                </c:pt>
                <c:pt idx="18613">
                  <c:v>45064.628472222219</c:v>
                </c:pt>
                <c:pt idx="18614">
                  <c:v>45064.631944444445</c:v>
                </c:pt>
                <c:pt idx="18615">
                  <c:v>45064.635416666664</c:v>
                </c:pt>
                <c:pt idx="18616">
                  <c:v>45064.638888888891</c:v>
                </c:pt>
                <c:pt idx="18617">
                  <c:v>45064.642361111109</c:v>
                </c:pt>
                <c:pt idx="18618">
                  <c:v>45064.645833333336</c:v>
                </c:pt>
                <c:pt idx="18619">
                  <c:v>45064.649305555555</c:v>
                </c:pt>
                <c:pt idx="18620">
                  <c:v>45064.652777777781</c:v>
                </c:pt>
                <c:pt idx="18621">
                  <c:v>45064.65625</c:v>
                </c:pt>
                <c:pt idx="18622">
                  <c:v>45064.659722222219</c:v>
                </c:pt>
                <c:pt idx="18623">
                  <c:v>45064.663194444445</c:v>
                </c:pt>
                <c:pt idx="18624">
                  <c:v>45064.666666666664</c:v>
                </c:pt>
                <c:pt idx="18625">
                  <c:v>45064.670138888891</c:v>
                </c:pt>
                <c:pt idx="18626">
                  <c:v>45064.673611111109</c:v>
                </c:pt>
                <c:pt idx="18627">
                  <c:v>45064.677083333336</c:v>
                </c:pt>
                <c:pt idx="18628">
                  <c:v>45064.680555555555</c:v>
                </c:pt>
                <c:pt idx="18629">
                  <c:v>45064.684027777781</c:v>
                </c:pt>
                <c:pt idx="18630">
                  <c:v>45064.6875</c:v>
                </c:pt>
                <c:pt idx="18631">
                  <c:v>45064.690972222219</c:v>
                </c:pt>
                <c:pt idx="18632">
                  <c:v>45064.694444444445</c:v>
                </c:pt>
                <c:pt idx="18633">
                  <c:v>45064.697916666664</c:v>
                </c:pt>
                <c:pt idx="18634">
                  <c:v>45064.701388888891</c:v>
                </c:pt>
                <c:pt idx="18635">
                  <c:v>45064.704861111109</c:v>
                </c:pt>
                <c:pt idx="18636">
                  <c:v>45064.708333333336</c:v>
                </c:pt>
                <c:pt idx="18637">
                  <c:v>45064.711805555555</c:v>
                </c:pt>
                <c:pt idx="18638">
                  <c:v>45064.715277777781</c:v>
                </c:pt>
                <c:pt idx="18639">
                  <c:v>45064.71875</c:v>
                </c:pt>
                <c:pt idx="18640">
                  <c:v>45064.722222222219</c:v>
                </c:pt>
                <c:pt idx="18641">
                  <c:v>45064.725694444445</c:v>
                </c:pt>
                <c:pt idx="18642">
                  <c:v>45064.729166666664</c:v>
                </c:pt>
                <c:pt idx="18643">
                  <c:v>45064.732638888891</c:v>
                </c:pt>
                <c:pt idx="18644">
                  <c:v>45064.736111111109</c:v>
                </c:pt>
                <c:pt idx="18645">
                  <c:v>45064.739583333336</c:v>
                </c:pt>
                <c:pt idx="18646">
                  <c:v>45064.743055555555</c:v>
                </c:pt>
                <c:pt idx="18647">
                  <c:v>45064.746527777781</c:v>
                </c:pt>
                <c:pt idx="18648">
                  <c:v>45064.75</c:v>
                </c:pt>
                <c:pt idx="18649">
                  <c:v>45064.753472222219</c:v>
                </c:pt>
                <c:pt idx="18650">
                  <c:v>45064.756944444445</c:v>
                </c:pt>
                <c:pt idx="18651">
                  <c:v>45064.760416666664</c:v>
                </c:pt>
                <c:pt idx="18652">
                  <c:v>45064.763888888891</c:v>
                </c:pt>
                <c:pt idx="18653">
                  <c:v>45064.767361111109</c:v>
                </c:pt>
                <c:pt idx="18654">
                  <c:v>45064.770833333336</c:v>
                </c:pt>
                <c:pt idx="18655">
                  <c:v>45064.774305555555</c:v>
                </c:pt>
                <c:pt idx="18656">
                  <c:v>45064.777777777781</c:v>
                </c:pt>
                <c:pt idx="18657">
                  <c:v>45064.78125</c:v>
                </c:pt>
                <c:pt idx="18658">
                  <c:v>45064.784722222219</c:v>
                </c:pt>
                <c:pt idx="18659">
                  <c:v>45064.788194444445</c:v>
                </c:pt>
                <c:pt idx="18660">
                  <c:v>45064.791666666664</c:v>
                </c:pt>
                <c:pt idx="18661">
                  <c:v>45064.795138888891</c:v>
                </c:pt>
                <c:pt idx="18662">
                  <c:v>45064.798611111109</c:v>
                </c:pt>
                <c:pt idx="18663">
                  <c:v>45064.802083333336</c:v>
                </c:pt>
                <c:pt idx="18664">
                  <c:v>45064.805555555555</c:v>
                </c:pt>
                <c:pt idx="18665">
                  <c:v>45064.809027777781</c:v>
                </c:pt>
                <c:pt idx="18666">
                  <c:v>45064.8125</c:v>
                </c:pt>
                <c:pt idx="18667">
                  <c:v>45064.815972222219</c:v>
                </c:pt>
                <c:pt idx="18668">
                  <c:v>45064.819444444445</c:v>
                </c:pt>
                <c:pt idx="18669">
                  <c:v>45064.822916666664</c:v>
                </c:pt>
                <c:pt idx="18670">
                  <c:v>45064.826388888891</c:v>
                </c:pt>
                <c:pt idx="18671">
                  <c:v>45064.829861111109</c:v>
                </c:pt>
                <c:pt idx="18672">
                  <c:v>45064.833333333336</c:v>
                </c:pt>
                <c:pt idx="18673">
                  <c:v>45064.836805555555</c:v>
                </c:pt>
                <c:pt idx="18674">
                  <c:v>45064.840277777781</c:v>
                </c:pt>
                <c:pt idx="18675">
                  <c:v>45064.84375</c:v>
                </c:pt>
                <c:pt idx="18676">
                  <c:v>45064.847222222219</c:v>
                </c:pt>
                <c:pt idx="18677">
                  <c:v>45064.850694444445</c:v>
                </c:pt>
                <c:pt idx="18678">
                  <c:v>45064.854166666664</c:v>
                </c:pt>
                <c:pt idx="18679">
                  <c:v>45064.857638888891</c:v>
                </c:pt>
                <c:pt idx="18680">
                  <c:v>45064.861111111109</c:v>
                </c:pt>
                <c:pt idx="18681">
                  <c:v>45064.864583333336</c:v>
                </c:pt>
                <c:pt idx="18682">
                  <c:v>45064.868055555555</c:v>
                </c:pt>
                <c:pt idx="18683">
                  <c:v>45064.871527777781</c:v>
                </c:pt>
                <c:pt idx="18684">
                  <c:v>45064.875</c:v>
                </c:pt>
                <c:pt idx="18685">
                  <c:v>45064.878472222219</c:v>
                </c:pt>
                <c:pt idx="18686">
                  <c:v>45064.881944444445</c:v>
                </c:pt>
                <c:pt idx="18687">
                  <c:v>45064.885416666664</c:v>
                </c:pt>
                <c:pt idx="18688">
                  <c:v>45064.888888888891</c:v>
                </c:pt>
                <c:pt idx="18689">
                  <c:v>45064.892361111109</c:v>
                </c:pt>
                <c:pt idx="18690">
                  <c:v>45064.895833333336</c:v>
                </c:pt>
                <c:pt idx="18691">
                  <c:v>45064.899305555555</c:v>
                </c:pt>
                <c:pt idx="18692">
                  <c:v>45064.902777777781</c:v>
                </c:pt>
                <c:pt idx="18693">
                  <c:v>45064.90625</c:v>
                </c:pt>
                <c:pt idx="18694">
                  <c:v>45064.909722222219</c:v>
                </c:pt>
                <c:pt idx="18695">
                  <c:v>45064.913194444445</c:v>
                </c:pt>
                <c:pt idx="18696">
                  <c:v>45064.916666666664</c:v>
                </c:pt>
                <c:pt idx="18697">
                  <c:v>45064.920138888891</c:v>
                </c:pt>
                <c:pt idx="18698">
                  <c:v>45064.923611111109</c:v>
                </c:pt>
                <c:pt idx="18699">
                  <c:v>45064.927083333336</c:v>
                </c:pt>
                <c:pt idx="18700">
                  <c:v>45064.930555555555</c:v>
                </c:pt>
                <c:pt idx="18701">
                  <c:v>45064.934027777781</c:v>
                </c:pt>
                <c:pt idx="18702">
                  <c:v>45064.9375</c:v>
                </c:pt>
                <c:pt idx="18703">
                  <c:v>45064.940972222219</c:v>
                </c:pt>
                <c:pt idx="18704">
                  <c:v>45064.944444444445</c:v>
                </c:pt>
                <c:pt idx="18705">
                  <c:v>45064.947916666664</c:v>
                </c:pt>
                <c:pt idx="18706">
                  <c:v>45064.951388888891</c:v>
                </c:pt>
                <c:pt idx="18707">
                  <c:v>45064.954861111109</c:v>
                </c:pt>
                <c:pt idx="18708">
                  <c:v>45064.958333333336</c:v>
                </c:pt>
                <c:pt idx="18709">
                  <c:v>45064.961805555555</c:v>
                </c:pt>
                <c:pt idx="18710">
                  <c:v>45064.965277777781</c:v>
                </c:pt>
                <c:pt idx="18711">
                  <c:v>45064.96875</c:v>
                </c:pt>
                <c:pt idx="18712">
                  <c:v>45064.972222222219</c:v>
                </c:pt>
                <c:pt idx="18713">
                  <c:v>45064.975694444445</c:v>
                </c:pt>
                <c:pt idx="18714">
                  <c:v>45064.979166666664</c:v>
                </c:pt>
                <c:pt idx="18715">
                  <c:v>45064.982638888891</c:v>
                </c:pt>
                <c:pt idx="18716">
                  <c:v>45064.986111111109</c:v>
                </c:pt>
                <c:pt idx="18717">
                  <c:v>45064.989583333336</c:v>
                </c:pt>
                <c:pt idx="18718">
                  <c:v>45064.993055555555</c:v>
                </c:pt>
                <c:pt idx="18719">
                  <c:v>45064.996527777781</c:v>
                </c:pt>
                <c:pt idx="18720">
                  <c:v>45065</c:v>
                </c:pt>
                <c:pt idx="18721">
                  <c:v>45065.003472222219</c:v>
                </c:pt>
                <c:pt idx="18722">
                  <c:v>45065.006944444445</c:v>
                </c:pt>
                <c:pt idx="18723">
                  <c:v>45065.010416666664</c:v>
                </c:pt>
                <c:pt idx="18724">
                  <c:v>45065.013888888891</c:v>
                </c:pt>
                <c:pt idx="18725">
                  <c:v>45065.017361111109</c:v>
                </c:pt>
                <c:pt idx="18726">
                  <c:v>45065.020833333336</c:v>
                </c:pt>
                <c:pt idx="18727">
                  <c:v>45065.024305555555</c:v>
                </c:pt>
                <c:pt idx="18728">
                  <c:v>45065.027777777781</c:v>
                </c:pt>
                <c:pt idx="18729">
                  <c:v>45065.03125</c:v>
                </c:pt>
                <c:pt idx="18730">
                  <c:v>45065.034722222219</c:v>
                </c:pt>
                <c:pt idx="18731">
                  <c:v>45065.038194444445</c:v>
                </c:pt>
                <c:pt idx="18732">
                  <c:v>45065.041666666664</c:v>
                </c:pt>
                <c:pt idx="18733">
                  <c:v>45065.045138888891</c:v>
                </c:pt>
                <c:pt idx="18734">
                  <c:v>45065.048611111109</c:v>
                </c:pt>
                <c:pt idx="18735">
                  <c:v>45065.052083333336</c:v>
                </c:pt>
                <c:pt idx="18736">
                  <c:v>45065.055555555555</c:v>
                </c:pt>
                <c:pt idx="18737">
                  <c:v>45065.059027777781</c:v>
                </c:pt>
                <c:pt idx="18738">
                  <c:v>45065.0625</c:v>
                </c:pt>
                <c:pt idx="18739">
                  <c:v>45065.065972222219</c:v>
                </c:pt>
                <c:pt idx="18740">
                  <c:v>45065.069444444445</c:v>
                </c:pt>
                <c:pt idx="18741">
                  <c:v>45065.072916666664</c:v>
                </c:pt>
                <c:pt idx="18742">
                  <c:v>45065.076388888891</c:v>
                </c:pt>
                <c:pt idx="18743">
                  <c:v>45065.079861111109</c:v>
                </c:pt>
                <c:pt idx="18744">
                  <c:v>45065.083333333336</c:v>
                </c:pt>
                <c:pt idx="18745">
                  <c:v>45065.086805555555</c:v>
                </c:pt>
                <c:pt idx="18746">
                  <c:v>45065.090277777781</c:v>
                </c:pt>
                <c:pt idx="18747">
                  <c:v>45065.09375</c:v>
                </c:pt>
                <c:pt idx="18748">
                  <c:v>45065.097222222219</c:v>
                </c:pt>
                <c:pt idx="18749">
                  <c:v>45065.100694444445</c:v>
                </c:pt>
                <c:pt idx="18750">
                  <c:v>45065.104166666664</c:v>
                </c:pt>
                <c:pt idx="18751">
                  <c:v>45065.107638888891</c:v>
                </c:pt>
                <c:pt idx="18752">
                  <c:v>45065.111111111109</c:v>
                </c:pt>
                <c:pt idx="18753">
                  <c:v>45065.114583333336</c:v>
                </c:pt>
                <c:pt idx="18754">
                  <c:v>45065.118055555555</c:v>
                </c:pt>
                <c:pt idx="18755">
                  <c:v>45065.121527777781</c:v>
                </c:pt>
                <c:pt idx="18756">
                  <c:v>45065.125</c:v>
                </c:pt>
                <c:pt idx="18757">
                  <c:v>45065.128472222219</c:v>
                </c:pt>
                <c:pt idx="18758">
                  <c:v>45065.131944444445</c:v>
                </c:pt>
                <c:pt idx="18759">
                  <c:v>45065.135416666664</c:v>
                </c:pt>
                <c:pt idx="18760">
                  <c:v>45065.138888888891</c:v>
                </c:pt>
                <c:pt idx="18761">
                  <c:v>45065.142361111109</c:v>
                </c:pt>
                <c:pt idx="18762">
                  <c:v>45065.145833333336</c:v>
                </c:pt>
                <c:pt idx="18763">
                  <c:v>45065.149305555555</c:v>
                </c:pt>
                <c:pt idx="18764">
                  <c:v>45065.152777777781</c:v>
                </c:pt>
                <c:pt idx="18765">
                  <c:v>45065.15625</c:v>
                </c:pt>
                <c:pt idx="18766">
                  <c:v>45065.159722222219</c:v>
                </c:pt>
                <c:pt idx="18767">
                  <c:v>45065.163194444445</c:v>
                </c:pt>
                <c:pt idx="18768">
                  <c:v>45065.166666666664</c:v>
                </c:pt>
                <c:pt idx="18769">
                  <c:v>45065.170138888891</c:v>
                </c:pt>
                <c:pt idx="18770">
                  <c:v>45065.173611111109</c:v>
                </c:pt>
                <c:pt idx="18771">
                  <c:v>45065.177083333336</c:v>
                </c:pt>
                <c:pt idx="18772">
                  <c:v>45065.180555555555</c:v>
                </c:pt>
                <c:pt idx="18773">
                  <c:v>45065.184027777781</c:v>
                </c:pt>
                <c:pt idx="18774">
                  <c:v>45065.1875</c:v>
                </c:pt>
                <c:pt idx="18775">
                  <c:v>45065.190972222219</c:v>
                </c:pt>
                <c:pt idx="18776">
                  <c:v>45065.194444444445</c:v>
                </c:pt>
                <c:pt idx="18777">
                  <c:v>45065.197916666664</c:v>
                </c:pt>
                <c:pt idx="18778">
                  <c:v>45065.201388888891</c:v>
                </c:pt>
                <c:pt idx="18779">
                  <c:v>45065.204861111109</c:v>
                </c:pt>
                <c:pt idx="18780">
                  <c:v>45065.208333333336</c:v>
                </c:pt>
                <c:pt idx="18781">
                  <c:v>45065.211805555555</c:v>
                </c:pt>
                <c:pt idx="18782">
                  <c:v>45065.215277777781</c:v>
                </c:pt>
                <c:pt idx="18783">
                  <c:v>45065.21875</c:v>
                </c:pt>
                <c:pt idx="18784">
                  <c:v>45065.222222222219</c:v>
                </c:pt>
                <c:pt idx="18785">
                  <c:v>45065.225694444445</c:v>
                </c:pt>
                <c:pt idx="18786">
                  <c:v>45065.229166666664</c:v>
                </c:pt>
                <c:pt idx="18787">
                  <c:v>45065.232638888891</c:v>
                </c:pt>
                <c:pt idx="18788">
                  <c:v>45065.236111111109</c:v>
                </c:pt>
                <c:pt idx="18789">
                  <c:v>45065.239583333336</c:v>
                </c:pt>
                <c:pt idx="18790">
                  <c:v>45065.243055555555</c:v>
                </c:pt>
                <c:pt idx="18791">
                  <c:v>45065.246527777781</c:v>
                </c:pt>
                <c:pt idx="18792">
                  <c:v>45065.25</c:v>
                </c:pt>
                <c:pt idx="18793">
                  <c:v>45065.253472222219</c:v>
                </c:pt>
                <c:pt idx="18794">
                  <c:v>45065.256944444445</c:v>
                </c:pt>
                <c:pt idx="18795">
                  <c:v>45065.260416666664</c:v>
                </c:pt>
                <c:pt idx="18796">
                  <c:v>45065.263888888891</c:v>
                </c:pt>
                <c:pt idx="18797">
                  <c:v>45065.267361111109</c:v>
                </c:pt>
                <c:pt idx="18798">
                  <c:v>45065.270833333336</c:v>
                </c:pt>
                <c:pt idx="18799">
                  <c:v>45065.274305555555</c:v>
                </c:pt>
                <c:pt idx="18800">
                  <c:v>45065.277777777781</c:v>
                </c:pt>
                <c:pt idx="18801">
                  <c:v>45065.28125</c:v>
                </c:pt>
                <c:pt idx="18802">
                  <c:v>45065.284722222219</c:v>
                </c:pt>
                <c:pt idx="18803">
                  <c:v>45065.288194444445</c:v>
                </c:pt>
                <c:pt idx="18804">
                  <c:v>45065.291666666664</c:v>
                </c:pt>
                <c:pt idx="18805">
                  <c:v>45065.295138888891</c:v>
                </c:pt>
                <c:pt idx="18806">
                  <c:v>45065.298611111109</c:v>
                </c:pt>
                <c:pt idx="18807">
                  <c:v>45065.302083333336</c:v>
                </c:pt>
                <c:pt idx="18808">
                  <c:v>45065.305555555555</c:v>
                </c:pt>
                <c:pt idx="18809">
                  <c:v>45065.309027777781</c:v>
                </c:pt>
                <c:pt idx="18810">
                  <c:v>45065.3125</c:v>
                </c:pt>
                <c:pt idx="18811">
                  <c:v>45065.315972222219</c:v>
                </c:pt>
                <c:pt idx="18812">
                  <c:v>45065.319444444445</c:v>
                </c:pt>
                <c:pt idx="18813">
                  <c:v>45065.322916666664</c:v>
                </c:pt>
                <c:pt idx="18814">
                  <c:v>45065.326388888891</c:v>
                </c:pt>
                <c:pt idx="18815">
                  <c:v>45065.329861111109</c:v>
                </c:pt>
                <c:pt idx="18816">
                  <c:v>45065.333333333336</c:v>
                </c:pt>
                <c:pt idx="18817">
                  <c:v>45065.336805555555</c:v>
                </c:pt>
                <c:pt idx="18818">
                  <c:v>45065.340277777781</c:v>
                </c:pt>
                <c:pt idx="18819">
                  <c:v>45065.34375</c:v>
                </c:pt>
                <c:pt idx="18820">
                  <c:v>45065.347222222219</c:v>
                </c:pt>
                <c:pt idx="18821">
                  <c:v>45065.350694444445</c:v>
                </c:pt>
                <c:pt idx="18822">
                  <c:v>45065.354166666664</c:v>
                </c:pt>
                <c:pt idx="18823">
                  <c:v>45065.357638888891</c:v>
                </c:pt>
                <c:pt idx="18824">
                  <c:v>45065.361111111109</c:v>
                </c:pt>
                <c:pt idx="18825">
                  <c:v>45065.364583333336</c:v>
                </c:pt>
                <c:pt idx="18826">
                  <c:v>45065.368055555555</c:v>
                </c:pt>
                <c:pt idx="18827">
                  <c:v>45065.371527777781</c:v>
                </c:pt>
                <c:pt idx="18828">
                  <c:v>45065.375</c:v>
                </c:pt>
                <c:pt idx="18829">
                  <c:v>45065.378472222219</c:v>
                </c:pt>
                <c:pt idx="18830">
                  <c:v>45065.381944444445</c:v>
                </c:pt>
                <c:pt idx="18831">
                  <c:v>45065.385416666664</c:v>
                </c:pt>
                <c:pt idx="18832">
                  <c:v>45065.388888888891</c:v>
                </c:pt>
                <c:pt idx="18833">
                  <c:v>45065.392361111109</c:v>
                </c:pt>
                <c:pt idx="18834">
                  <c:v>45065.395833333336</c:v>
                </c:pt>
                <c:pt idx="18835">
                  <c:v>45065.399305555555</c:v>
                </c:pt>
                <c:pt idx="18836">
                  <c:v>45065.402777777781</c:v>
                </c:pt>
                <c:pt idx="18837">
                  <c:v>45065.40625</c:v>
                </c:pt>
                <c:pt idx="18838">
                  <c:v>45065.409722222219</c:v>
                </c:pt>
                <c:pt idx="18839">
                  <c:v>45065.413194444445</c:v>
                </c:pt>
                <c:pt idx="18840">
                  <c:v>45065.416666666664</c:v>
                </c:pt>
                <c:pt idx="18841">
                  <c:v>45065.420138888891</c:v>
                </c:pt>
                <c:pt idx="18842">
                  <c:v>45065.423611111109</c:v>
                </c:pt>
                <c:pt idx="18843">
                  <c:v>45065.427083333336</c:v>
                </c:pt>
                <c:pt idx="18844">
                  <c:v>45065.430555555555</c:v>
                </c:pt>
                <c:pt idx="18845">
                  <c:v>45065.434027777781</c:v>
                </c:pt>
                <c:pt idx="18846">
                  <c:v>45065.4375</c:v>
                </c:pt>
                <c:pt idx="18847">
                  <c:v>45065.440972222219</c:v>
                </c:pt>
                <c:pt idx="18848">
                  <c:v>45065.444444444445</c:v>
                </c:pt>
                <c:pt idx="18849">
                  <c:v>45065.447916666664</c:v>
                </c:pt>
                <c:pt idx="18850">
                  <c:v>45065.451388888891</c:v>
                </c:pt>
                <c:pt idx="18851">
                  <c:v>45065.454861111109</c:v>
                </c:pt>
                <c:pt idx="18852">
                  <c:v>45065.458333333336</c:v>
                </c:pt>
                <c:pt idx="18853">
                  <c:v>45065.461805555555</c:v>
                </c:pt>
                <c:pt idx="18854">
                  <c:v>45065.465277777781</c:v>
                </c:pt>
                <c:pt idx="18855">
                  <c:v>45065.46875</c:v>
                </c:pt>
                <c:pt idx="18856">
                  <c:v>45065.472222222219</c:v>
                </c:pt>
                <c:pt idx="18857">
                  <c:v>45065.475694444445</c:v>
                </c:pt>
                <c:pt idx="18858">
                  <c:v>45065.479166666664</c:v>
                </c:pt>
                <c:pt idx="18859">
                  <c:v>45065.482638888891</c:v>
                </c:pt>
                <c:pt idx="18860">
                  <c:v>45065.486111111109</c:v>
                </c:pt>
                <c:pt idx="18861">
                  <c:v>45065.489583333336</c:v>
                </c:pt>
                <c:pt idx="18862">
                  <c:v>45065.493055555555</c:v>
                </c:pt>
                <c:pt idx="18863">
                  <c:v>45065.496527777781</c:v>
                </c:pt>
                <c:pt idx="18864">
                  <c:v>45065.5</c:v>
                </c:pt>
                <c:pt idx="18865">
                  <c:v>45065.503472222219</c:v>
                </c:pt>
                <c:pt idx="18866">
                  <c:v>45065.506944444445</c:v>
                </c:pt>
                <c:pt idx="18867">
                  <c:v>45065.510416666664</c:v>
                </c:pt>
                <c:pt idx="18868">
                  <c:v>45065.513888888891</c:v>
                </c:pt>
                <c:pt idx="18869">
                  <c:v>45065.517361111109</c:v>
                </c:pt>
                <c:pt idx="18870">
                  <c:v>45065.520833333336</c:v>
                </c:pt>
                <c:pt idx="18871">
                  <c:v>45065.524305555555</c:v>
                </c:pt>
                <c:pt idx="18872">
                  <c:v>45065.527777777781</c:v>
                </c:pt>
                <c:pt idx="18873">
                  <c:v>45065.53125</c:v>
                </c:pt>
                <c:pt idx="18874">
                  <c:v>45065.534722222219</c:v>
                </c:pt>
                <c:pt idx="18875">
                  <c:v>45065.538194444445</c:v>
                </c:pt>
                <c:pt idx="18876">
                  <c:v>45065.541666666664</c:v>
                </c:pt>
                <c:pt idx="18877">
                  <c:v>45065.545138888891</c:v>
                </c:pt>
                <c:pt idx="18878">
                  <c:v>45065.548611111109</c:v>
                </c:pt>
                <c:pt idx="18879">
                  <c:v>45065.552083333336</c:v>
                </c:pt>
                <c:pt idx="18880">
                  <c:v>45065.555555555555</c:v>
                </c:pt>
                <c:pt idx="18881">
                  <c:v>45065.559027777781</c:v>
                </c:pt>
                <c:pt idx="18882">
                  <c:v>45065.5625</c:v>
                </c:pt>
                <c:pt idx="18883">
                  <c:v>45065.565972222219</c:v>
                </c:pt>
                <c:pt idx="18884">
                  <c:v>45065.569444444445</c:v>
                </c:pt>
                <c:pt idx="18885">
                  <c:v>45065.572916666664</c:v>
                </c:pt>
                <c:pt idx="18886">
                  <c:v>45065.576388888891</c:v>
                </c:pt>
                <c:pt idx="18887">
                  <c:v>45065.579861111109</c:v>
                </c:pt>
                <c:pt idx="18888">
                  <c:v>45065.583333333336</c:v>
                </c:pt>
                <c:pt idx="18889">
                  <c:v>45065.586805555555</c:v>
                </c:pt>
                <c:pt idx="18890">
                  <c:v>45065.590277777781</c:v>
                </c:pt>
                <c:pt idx="18891">
                  <c:v>45065.59375</c:v>
                </c:pt>
                <c:pt idx="18892">
                  <c:v>45065.597222222219</c:v>
                </c:pt>
                <c:pt idx="18893">
                  <c:v>45065.600694444445</c:v>
                </c:pt>
                <c:pt idx="18894">
                  <c:v>45065.604166666664</c:v>
                </c:pt>
                <c:pt idx="18895">
                  <c:v>45065.607638888891</c:v>
                </c:pt>
                <c:pt idx="18896">
                  <c:v>45065.611111111109</c:v>
                </c:pt>
                <c:pt idx="18897">
                  <c:v>45065.614583333336</c:v>
                </c:pt>
                <c:pt idx="18898">
                  <c:v>45065.618055555555</c:v>
                </c:pt>
                <c:pt idx="18899">
                  <c:v>45065.621527777781</c:v>
                </c:pt>
                <c:pt idx="18900">
                  <c:v>45065.625</c:v>
                </c:pt>
                <c:pt idx="18901">
                  <c:v>45065.628472222219</c:v>
                </c:pt>
                <c:pt idx="18902">
                  <c:v>45065.631944444445</c:v>
                </c:pt>
                <c:pt idx="18903">
                  <c:v>45065.635416666664</c:v>
                </c:pt>
                <c:pt idx="18904">
                  <c:v>45065.638888888891</c:v>
                </c:pt>
                <c:pt idx="18905">
                  <c:v>45065.642361111109</c:v>
                </c:pt>
                <c:pt idx="18906">
                  <c:v>45065.645833333336</c:v>
                </c:pt>
                <c:pt idx="18907">
                  <c:v>45065.649305555555</c:v>
                </c:pt>
                <c:pt idx="18908">
                  <c:v>45065.652777777781</c:v>
                </c:pt>
                <c:pt idx="18909">
                  <c:v>45065.65625</c:v>
                </c:pt>
                <c:pt idx="18910">
                  <c:v>45065.659722222219</c:v>
                </c:pt>
                <c:pt idx="18911">
                  <c:v>45065.663194444445</c:v>
                </c:pt>
                <c:pt idx="18912">
                  <c:v>45065.666666666664</c:v>
                </c:pt>
                <c:pt idx="18913">
                  <c:v>45065.670138888891</c:v>
                </c:pt>
                <c:pt idx="18914">
                  <c:v>45065.673611111109</c:v>
                </c:pt>
                <c:pt idx="18915">
                  <c:v>45065.677083333336</c:v>
                </c:pt>
                <c:pt idx="18916">
                  <c:v>45065.680555555555</c:v>
                </c:pt>
                <c:pt idx="18917">
                  <c:v>45065.684027777781</c:v>
                </c:pt>
                <c:pt idx="18918">
                  <c:v>45065.6875</c:v>
                </c:pt>
                <c:pt idx="18919">
                  <c:v>45065.690972222219</c:v>
                </c:pt>
                <c:pt idx="18920">
                  <c:v>45065.694444444445</c:v>
                </c:pt>
                <c:pt idx="18921">
                  <c:v>45065.697916666664</c:v>
                </c:pt>
                <c:pt idx="18922">
                  <c:v>45065.701388888891</c:v>
                </c:pt>
                <c:pt idx="18923">
                  <c:v>45065.704861111109</c:v>
                </c:pt>
                <c:pt idx="18924">
                  <c:v>45065.708333333336</c:v>
                </c:pt>
                <c:pt idx="18925">
                  <c:v>45065.711805555555</c:v>
                </c:pt>
                <c:pt idx="18926">
                  <c:v>45065.715277777781</c:v>
                </c:pt>
                <c:pt idx="18927">
                  <c:v>45065.71875</c:v>
                </c:pt>
                <c:pt idx="18928">
                  <c:v>45065.722222222219</c:v>
                </c:pt>
                <c:pt idx="18929">
                  <c:v>45065.725694444445</c:v>
                </c:pt>
                <c:pt idx="18930">
                  <c:v>45065.729166666664</c:v>
                </c:pt>
                <c:pt idx="18931">
                  <c:v>45065.732638888891</c:v>
                </c:pt>
                <c:pt idx="18932">
                  <c:v>45065.736111111109</c:v>
                </c:pt>
                <c:pt idx="18933">
                  <c:v>45065.739583333336</c:v>
                </c:pt>
                <c:pt idx="18934">
                  <c:v>45065.743055555555</c:v>
                </c:pt>
                <c:pt idx="18935">
                  <c:v>45065.746527777781</c:v>
                </c:pt>
                <c:pt idx="18936">
                  <c:v>45065.75</c:v>
                </c:pt>
                <c:pt idx="18937">
                  <c:v>45065.753472222219</c:v>
                </c:pt>
                <c:pt idx="18938">
                  <c:v>45065.756944444445</c:v>
                </c:pt>
                <c:pt idx="18939">
                  <c:v>45065.760416666664</c:v>
                </c:pt>
                <c:pt idx="18940">
                  <c:v>45065.763888888891</c:v>
                </c:pt>
                <c:pt idx="18941">
                  <c:v>45065.767361111109</c:v>
                </c:pt>
                <c:pt idx="18942">
                  <c:v>45065.770833333336</c:v>
                </c:pt>
                <c:pt idx="18943">
                  <c:v>45065.774305555555</c:v>
                </c:pt>
                <c:pt idx="18944">
                  <c:v>45065.777777777781</c:v>
                </c:pt>
                <c:pt idx="18945">
                  <c:v>45065.78125</c:v>
                </c:pt>
                <c:pt idx="18946">
                  <c:v>45065.784722222219</c:v>
                </c:pt>
                <c:pt idx="18947">
                  <c:v>45065.788194444445</c:v>
                </c:pt>
                <c:pt idx="18948">
                  <c:v>45065.791666666664</c:v>
                </c:pt>
                <c:pt idx="18949">
                  <c:v>45065.795138888891</c:v>
                </c:pt>
                <c:pt idx="18950">
                  <c:v>45065.798611111109</c:v>
                </c:pt>
                <c:pt idx="18951">
                  <c:v>45065.802083333336</c:v>
                </c:pt>
                <c:pt idx="18952">
                  <c:v>45065.805555555555</c:v>
                </c:pt>
                <c:pt idx="18953">
                  <c:v>45065.809027777781</c:v>
                </c:pt>
                <c:pt idx="18954">
                  <c:v>45065.8125</c:v>
                </c:pt>
                <c:pt idx="18955">
                  <c:v>45065.815972222219</c:v>
                </c:pt>
                <c:pt idx="18956">
                  <c:v>45065.819444444445</c:v>
                </c:pt>
                <c:pt idx="18957">
                  <c:v>45065.822916666664</c:v>
                </c:pt>
                <c:pt idx="18958">
                  <c:v>45065.826388888891</c:v>
                </c:pt>
                <c:pt idx="18959">
                  <c:v>45065.829861111109</c:v>
                </c:pt>
                <c:pt idx="18960">
                  <c:v>45065.833333333336</c:v>
                </c:pt>
                <c:pt idx="18961">
                  <c:v>45065.836805555555</c:v>
                </c:pt>
                <c:pt idx="18962">
                  <c:v>45065.840277777781</c:v>
                </c:pt>
                <c:pt idx="18963">
                  <c:v>45065.84375</c:v>
                </c:pt>
                <c:pt idx="18964">
                  <c:v>45065.847222222219</c:v>
                </c:pt>
                <c:pt idx="18965">
                  <c:v>45065.850694444445</c:v>
                </c:pt>
                <c:pt idx="18966">
                  <c:v>45065.854166666664</c:v>
                </c:pt>
                <c:pt idx="18967">
                  <c:v>45065.857638888891</c:v>
                </c:pt>
                <c:pt idx="18968">
                  <c:v>45065.861111111109</c:v>
                </c:pt>
                <c:pt idx="18969">
                  <c:v>45065.864583333336</c:v>
                </c:pt>
                <c:pt idx="18970">
                  <c:v>45065.868055555555</c:v>
                </c:pt>
                <c:pt idx="18971">
                  <c:v>45065.871527777781</c:v>
                </c:pt>
                <c:pt idx="18972">
                  <c:v>45065.875</c:v>
                </c:pt>
                <c:pt idx="18973">
                  <c:v>45065.878472222219</c:v>
                </c:pt>
                <c:pt idx="18974">
                  <c:v>45065.881944444445</c:v>
                </c:pt>
                <c:pt idx="18975">
                  <c:v>45065.885416666664</c:v>
                </c:pt>
                <c:pt idx="18976">
                  <c:v>45065.888888888891</c:v>
                </c:pt>
                <c:pt idx="18977">
                  <c:v>45065.892361111109</c:v>
                </c:pt>
                <c:pt idx="18978">
                  <c:v>45065.895833333336</c:v>
                </c:pt>
                <c:pt idx="18979">
                  <c:v>45065.899305555555</c:v>
                </c:pt>
                <c:pt idx="18980">
                  <c:v>45065.902777777781</c:v>
                </c:pt>
                <c:pt idx="18981">
                  <c:v>45065.90625</c:v>
                </c:pt>
                <c:pt idx="18982">
                  <c:v>45065.909722222219</c:v>
                </c:pt>
                <c:pt idx="18983">
                  <c:v>45065.913194444445</c:v>
                </c:pt>
                <c:pt idx="18984">
                  <c:v>45065.916666666664</c:v>
                </c:pt>
                <c:pt idx="18985">
                  <c:v>45065.920138888891</c:v>
                </c:pt>
                <c:pt idx="18986">
                  <c:v>45065.923611111109</c:v>
                </c:pt>
                <c:pt idx="18987">
                  <c:v>45065.927083333336</c:v>
                </c:pt>
                <c:pt idx="18988">
                  <c:v>45065.930555555555</c:v>
                </c:pt>
                <c:pt idx="18989">
                  <c:v>45065.934027777781</c:v>
                </c:pt>
                <c:pt idx="18990">
                  <c:v>45065.9375</c:v>
                </c:pt>
                <c:pt idx="18991">
                  <c:v>45065.940972222219</c:v>
                </c:pt>
                <c:pt idx="18992">
                  <c:v>45065.944444444445</c:v>
                </c:pt>
                <c:pt idx="18993">
                  <c:v>45065.947916666664</c:v>
                </c:pt>
                <c:pt idx="18994">
                  <c:v>45065.951388888891</c:v>
                </c:pt>
                <c:pt idx="18995">
                  <c:v>45065.954861111109</c:v>
                </c:pt>
                <c:pt idx="18996">
                  <c:v>45065.958333333336</c:v>
                </c:pt>
                <c:pt idx="18997">
                  <c:v>45065.961805555555</c:v>
                </c:pt>
                <c:pt idx="18998">
                  <c:v>45065.965277777781</c:v>
                </c:pt>
                <c:pt idx="18999">
                  <c:v>45065.96875</c:v>
                </c:pt>
                <c:pt idx="19000">
                  <c:v>45065.972222222219</c:v>
                </c:pt>
                <c:pt idx="19001">
                  <c:v>45065.975694444445</c:v>
                </c:pt>
                <c:pt idx="19002">
                  <c:v>45065.979166666664</c:v>
                </c:pt>
                <c:pt idx="19003">
                  <c:v>45065.982638888891</c:v>
                </c:pt>
                <c:pt idx="19004">
                  <c:v>45065.986111111109</c:v>
                </c:pt>
                <c:pt idx="19005">
                  <c:v>45065.989583333336</c:v>
                </c:pt>
                <c:pt idx="19006">
                  <c:v>45065.993055555555</c:v>
                </c:pt>
                <c:pt idx="19007">
                  <c:v>45065.996527777781</c:v>
                </c:pt>
                <c:pt idx="19008">
                  <c:v>45066</c:v>
                </c:pt>
                <c:pt idx="19009">
                  <c:v>45066.003472222219</c:v>
                </c:pt>
                <c:pt idx="19010">
                  <c:v>45066.006944444445</c:v>
                </c:pt>
                <c:pt idx="19011">
                  <c:v>45066.010416666664</c:v>
                </c:pt>
                <c:pt idx="19012">
                  <c:v>45066.013888888891</c:v>
                </c:pt>
                <c:pt idx="19013">
                  <c:v>45066.017361111109</c:v>
                </c:pt>
                <c:pt idx="19014">
                  <c:v>45066.020833333336</c:v>
                </c:pt>
                <c:pt idx="19015">
                  <c:v>45066.024305555555</c:v>
                </c:pt>
                <c:pt idx="19016">
                  <c:v>45066.027777777781</c:v>
                </c:pt>
                <c:pt idx="19017">
                  <c:v>45066.03125</c:v>
                </c:pt>
                <c:pt idx="19018">
                  <c:v>45066.034722222219</c:v>
                </c:pt>
                <c:pt idx="19019">
                  <c:v>45066.038194444445</c:v>
                </c:pt>
                <c:pt idx="19020">
                  <c:v>45066.041666666664</c:v>
                </c:pt>
                <c:pt idx="19021">
                  <c:v>45066.045138888891</c:v>
                </c:pt>
                <c:pt idx="19022">
                  <c:v>45066.048611111109</c:v>
                </c:pt>
                <c:pt idx="19023">
                  <c:v>45066.052083333336</c:v>
                </c:pt>
                <c:pt idx="19024">
                  <c:v>45066.055555555555</c:v>
                </c:pt>
                <c:pt idx="19025">
                  <c:v>45066.059027777781</c:v>
                </c:pt>
                <c:pt idx="19026">
                  <c:v>45066.0625</c:v>
                </c:pt>
                <c:pt idx="19027">
                  <c:v>45066.065972222219</c:v>
                </c:pt>
                <c:pt idx="19028">
                  <c:v>45066.069444444445</c:v>
                </c:pt>
                <c:pt idx="19029">
                  <c:v>45066.072916666664</c:v>
                </c:pt>
                <c:pt idx="19030">
                  <c:v>45066.076388888891</c:v>
                </c:pt>
                <c:pt idx="19031">
                  <c:v>45066.079861111109</c:v>
                </c:pt>
                <c:pt idx="19032">
                  <c:v>45066.083333333336</c:v>
                </c:pt>
                <c:pt idx="19033">
                  <c:v>45066.086805555555</c:v>
                </c:pt>
                <c:pt idx="19034">
                  <c:v>45066.090277777781</c:v>
                </c:pt>
                <c:pt idx="19035">
                  <c:v>45066.09375</c:v>
                </c:pt>
                <c:pt idx="19036">
                  <c:v>45066.097222222219</c:v>
                </c:pt>
                <c:pt idx="19037">
                  <c:v>45066.100694444445</c:v>
                </c:pt>
                <c:pt idx="19038">
                  <c:v>45066.104166666664</c:v>
                </c:pt>
                <c:pt idx="19039">
                  <c:v>45066.107638888891</c:v>
                </c:pt>
                <c:pt idx="19040">
                  <c:v>45066.111111111109</c:v>
                </c:pt>
                <c:pt idx="19041">
                  <c:v>45066.114583333336</c:v>
                </c:pt>
                <c:pt idx="19042">
                  <c:v>45066.118055555555</c:v>
                </c:pt>
                <c:pt idx="19043">
                  <c:v>45066.121527777781</c:v>
                </c:pt>
                <c:pt idx="19044">
                  <c:v>45066.125</c:v>
                </c:pt>
                <c:pt idx="19045">
                  <c:v>45066.128472222219</c:v>
                </c:pt>
                <c:pt idx="19046">
                  <c:v>45066.131944444445</c:v>
                </c:pt>
                <c:pt idx="19047">
                  <c:v>45066.135416666664</c:v>
                </c:pt>
                <c:pt idx="19048">
                  <c:v>45066.138888888891</c:v>
                </c:pt>
                <c:pt idx="19049">
                  <c:v>45066.142361111109</c:v>
                </c:pt>
                <c:pt idx="19050">
                  <c:v>45066.145833333336</c:v>
                </c:pt>
                <c:pt idx="19051">
                  <c:v>45066.149305555555</c:v>
                </c:pt>
                <c:pt idx="19052">
                  <c:v>45066.152777777781</c:v>
                </c:pt>
                <c:pt idx="19053">
                  <c:v>45066.15625</c:v>
                </c:pt>
                <c:pt idx="19054">
                  <c:v>45066.159722222219</c:v>
                </c:pt>
                <c:pt idx="19055">
                  <c:v>45066.163194444445</c:v>
                </c:pt>
                <c:pt idx="19056">
                  <c:v>45066.166666666664</c:v>
                </c:pt>
                <c:pt idx="19057">
                  <c:v>45066.170138888891</c:v>
                </c:pt>
                <c:pt idx="19058">
                  <c:v>45066.173611111109</c:v>
                </c:pt>
                <c:pt idx="19059">
                  <c:v>45066.177083333336</c:v>
                </c:pt>
                <c:pt idx="19060">
                  <c:v>45066.180555555555</c:v>
                </c:pt>
                <c:pt idx="19061">
                  <c:v>45066.184027777781</c:v>
                </c:pt>
                <c:pt idx="19062">
                  <c:v>45066.1875</c:v>
                </c:pt>
                <c:pt idx="19063">
                  <c:v>45066.190972222219</c:v>
                </c:pt>
                <c:pt idx="19064">
                  <c:v>45066.194444444445</c:v>
                </c:pt>
                <c:pt idx="19065">
                  <c:v>45066.197916666664</c:v>
                </c:pt>
                <c:pt idx="19066">
                  <c:v>45066.201388888891</c:v>
                </c:pt>
                <c:pt idx="19067">
                  <c:v>45066.204861111109</c:v>
                </c:pt>
                <c:pt idx="19068">
                  <c:v>45066.208333333336</c:v>
                </c:pt>
                <c:pt idx="19069">
                  <c:v>45066.211805555555</c:v>
                </c:pt>
                <c:pt idx="19070">
                  <c:v>45066.215277777781</c:v>
                </c:pt>
                <c:pt idx="19071">
                  <c:v>45066.21875</c:v>
                </c:pt>
                <c:pt idx="19072">
                  <c:v>45066.222222222219</c:v>
                </c:pt>
                <c:pt idx="19073">
                  <c:v>45066.225694444445</c:v>
                </c:pt>
                <c:pt idx="19074">
                  <c:v>45066.229166666664</c:v>
                </c:pt>
                <c:pt idx="19075">
                  <c:v>45066.232638888891</c:v>
                </c:pt>
                <c:pt idx="19076">
                  <c:v>45066.236111111109</c:v>
                </c:pt>
                <c:pt idx="19077">
                  <c:v>45066.239583333336</c:v>
                </c:pt>
                <c:pt idx="19078">
                  <c:v>45066.243055555555</c:v>
                </c:pt>
                <c:pt idx="19079">
                  <c:v>45066.246527777781</c:v>
                </c:pt>
                <c:pt idx="19080">
                  <c:v>45066.25</c:v>
                </c:pt>
                <c:pt idx="19081">
                  <c:v>45066.253472222219</c:v>
                </c:pt>
                <c:pt idx="19082">
                  <c:v>45066.256944444445</c:v>
                </c:pt>
                <c:pt idx="19083">
                  <c:v>45066.260416666664</c:v>
                </c:pt>
                <c:pt idx="19084">
                  <c:v>45066.263888888891</c:v>
                </c:pt>
                <c:pt idx="19085">
                  <c:v>45066.267361111109</c:v>
                </c:pt>
                <c:pt idx="19086">
                  <c:v>45066.270833333336</c:v>
                </c:pt>
                <c:pt idx="19087">
                  <c:v>45066.274305555555</c:v>
                </c:pt>
                <c:pt idx="19088">
                  <c:v>45066.277777777781</c:v>
                </c:pt>
                <c:pt idx="19089">
                  <c:v>45066.28125</c:v>
                </c:pt>
                <c:pt idx="19090">
                  <c:v>45066.284722222219</c:v>
                </c:pt>
                <c:pt idx="19091">
                  <c:v>45066.288194444445</c:v>
                </c:pt>
                <c:pt idx="19092">
                  <c:v>45066.291666666664</c:v>
                </c:pt>
                <c:pt idx="19093">
                  <c:v>45066.295138888891</c:v>
                </c:pt>
                <c:pt idx="19094">
                  <c:v>45066.298611111109</c:v>
                </c:pt>
                <c:pt idx="19095">
                  <c:v>45066.302083333336</c:v>
                </c:pt>
                <c:pt idx="19096">
                  <c:v>45066.305555555555</c:v>
                </c:pt>
                <c:pt idx="19097">
                  <c:v>45066.309027777781</c:v>
                </c:pt>
                <c:pt idx="19098">
                  <c:v>45066.3125</c:v>
                </c:pt>
                <c:pt idx="19099">
                  <c:v>45066.315972222219</c:v>
                </c:pt>
                <c:pt idx="19100">
                  <c:v>45066.319444444445</c:v>
                </c:pt>
                <c:pt idx="19101">
                  <c:v>45066.322916666664</c:v>
                </c:pt>
                <c:pt idx="19102">
                  <c:v>45066.326388888891</c:v>
                </c:pt>
                <c:pt idx="19103">
                  <c:v>45066.329861111109</c:v>
                </c:pt>
                <c:pt idx="19104">
                  <c:v>45066.333333333336</c:v>
                </c:pt>
                <c:pt idx="19105">
                  <c:v>45066.336805555555</c:v>
                </c:pt>
                <c:pt idx="19106">
                  <c:v>45066.340277777781</c:v>
                </c:pt>
                <c:pt idx="19107">
                  <c:v>45066.34375</c:v>
                </c:pt>
                <c:pt idx="19108">
                  <c:v>45066.347222222219</c:v>
                </c:pt>
                <c:pt idx="19109">
                  <c:v>45066.350694444445</c:v>
                </c:pt>
                <c:pt idx="19110">
                  <c:v>45066.354166666664</c:v>
                </c:pt>
                <c:pt idx="19111">
                  <c:v>45066.357638888891</c:v>
                </c:pt>
                <c:pt idx="19112">
                  <c:v>45066.361111111109</c:v>
                </c:pt>
                <c:pt idx="19113">
                  <c:v>45066.364583333336</c:v>
                </c:pt>
                <c:pt idx="19114">
                  <c:v>45066.368055555555</c:v>
                </c:pt>
                <c:pt idx="19115">
                  <c:v>45066.371527777781</c:v>
                </c:pt>
                <c:pt idx="19116">
                  <c:v>45066.375</c:v>
                </c:pt>
                <c:pt idx="19117">
                  <c:v>45066.378472222219</c:v>
                </c:pt>
                <c:pt idx="19118">
                  <c:v>45066.381944444445</c:v>
                </c:pt>
                <c:pt idx="19119">
                  <c:v>45066.385416666664</c:v>
                </c:pt>
                <c:pt idx="19120">
                  <c:v>45066.388888888891</c:v>
                </c:pt>
                <c:pt idx="19121">
                  <c:v>45066.392361111109</c:v>
                </c:pt>
                <c:pt idx="19122">
                  <c:v>45066.395833333336</c:v>
                </c:pt>
                <c:pt idx="19123">
                  <c:v>45066.399305555555</c:v>
                </c:pt>
                <c:pt idx="19124">
                  <c:v>45066.402777777781</c:v>
                </c:pt>
                <c:pt idx="19125">
                  <c:v>45066.40625</c:v>
                </c:pt>
                <c:pt idx="19126">
                  <c:v>45066.409722222219</c:v>
                </c:pt>
                <c:pt idx="19127">
                  <c:v>45066.413194444445</c:v>
                </c:pt>
                <c:pt idx="19128">
                  <c:v>45066.416666666664</c:v>
                </c:pt>
                <c:pt idx="19129">
                  <c:v>45066.420138888891</c:v>
                </c:pt>
                <c:pt idx="19130">
                  <c:v>45066.423611111109</c:v>
                </c:pt>
                <c:pt idx="19131">
                  <c:v>45066.427083333336</c:v>
                </c:pt>
                <c:pt idx="19132">
                  <c:v>45066.430555555555</c:v>
                </c:pt>
                <c:pt idx="19133">
                  <c:v>45066.434027777781</c:v>
                </c:pt>
                <c:pt idx="19134">
                  <c:v>45066.4375</c:v>
                </c:pt>
                <c:pt idx="19135">
                  <c:v>45066.440972222219</c:v>
                </c:pt>
                <c:pt idx="19136">
                  <c:v>45066.444444444445</c:v>
                </c:pt>
                <c:pt idx="19137">
                  <c:v>45066.447916666664</c:v>
                </c:pt>
                <c:pt idx="19138">
                  <c:v>45066.451388888891</c:v>
                </c:pt>
                <c:pt idx="19139">
                  <c:v>45066.454861111109</c:v>
                </c:pt>
                <c:pt idx="19140">
                  <c:v>45066.458333333336</c:v>
                </c:pt>
                <c:pt idx="19141">
                  <c:v>45066.461805555555</c:v>
                </c:pt>
                <c:pt idx="19142">
                  <c:v>45066.465277777781</c:v>
                </c:pt>
                <c:pt idx="19143">
                  <c:v>45066.46875</c:v>
                </c:pt>
                <c:pt idx="19144">
                  <c:v>45066.472222222219</c:v>
                </c:pt>
                <c:pt idx="19145">
                  <c:v>45066.475694444445</c:v>
                </c:pt>
                <c:pt idx="19146">
                  <c:v>45066.479166666664</c:v>
                </c:pt>
                <c:pt idx="19147">
                  <c:v>45066.482638888891</c:v>
                </c:pt>
                <c:pt idx="19148">
                  <c:v>45066.486111111109</c:v>
                </c:pt>
                <c:pt idx="19149">
                  <c:v>45066.489583333336</c:v>
                </c:pt>
                <c:pt idx="19150">
                  <c:v>45066.493055555555</c:v>
                </c:pt>
                <c:pt idx="19151">
                  <c:v>45066.496527777781</c:v>
                </c:pt>
                <c:pt idx="19152">
                  <c:v>45066.5</c:v>
                </c:pt>
                <c:pt idx="19153">
                  <c:v>45066.503472222219</c:v>
                </c:pt>
                <c:pt idx="19154">
                  <c:v>45066.506944444445</c:v>
                </c:pt>
                <c:pt idx="19155">
                  <c:v>45066.510416666664</c:v>
                </c:pt>
                <c:pt idx="19156">
                  <c:v>45066.513888888891</c:v>
                </c:pt>
                <c:pt idx="19157">
                  <c:v>45066.517361111109</c:v>
                </c:pt>
                <c:pt idx="19158">
                  <c:v>45066.520833333336</c:v>
                </c:pt>
                <c:pt idx="19159">
                  <c:v>45066.524305555555</c:v>
                </c:pt>
                <c:pt idx="19160">
                  <c:v>45066.527777777781</c:v>
                </c:pt>
                <c:pt idx="19161">
                  <c:v>45066.53125</c:v>
                </c:pt>
                <c:pt idx="19162">
                  <c:v>45066.534722222219</c:v>
                </c:pt>
                <c:pt idx="19163">
                  <c:v>45066.538194444445</c:v>
                </c:pt>
                <c:pt idx="19164">
                  <c:v>45066.541666666664</c:v>
                </c:pt>
                <c:pt idx="19165">
                  <c:v>45066.545138888891</c:v>
                </c:pt>
                <c:pt idx="19166">
                  <c:v>45066.548611111109</c:v>
                </c:pt>
                <c:pt idx="19167">
                  <c:v>45066.552083333336</c:v>
                </c:pt>
                <c:pt idx="19168">
                  <c:v>45066.555555555555</c:v>
                </c:pt>
                <c:pt idx="19169">
                  <c:v>45066.559027777781</c:v>
                </c:pt>
                <c:pt idx="19170">
                  <c:v>45066.5625</c:v>
                </c:pt>
                <c:pt idx="19171">
                  <c:v>45066.565972222219</c:v>
                </c:pt>
                <c:pt idx="19172">
                  <c:v>45066.569444444445</c:v>
                </c:pt>
                <c:pt idx="19173">
                  <c:v>45066.572916666664</c:v>
                </c:pt>
                <c:pt idx="19174">
                  <c:v>45066.576388888891</c:v>
                </c:pt>
                <c:pt idx="19175">
                  <c:v>45066.579861111109</c:v>
                </c:pt>
                <c:pt idx="19176">
                  <c:v>45066.583333333336</c:v>
                </c:pt>
                <c:pt idx="19177">
                  <c:v>45066.586805555555</c:v>
                </c:pt>
                <c:pt idx="19178">
                  <c:v>45066.590277777781</c:v>
                </c:pt>
                <c:pt idx="19179">
                  <c:v>45066.59375</c:v>
                </c:pt>
                <c:pt idx="19180">
                  <c:v>45066.597222222219</c:v>
                </c:pt>
                <c:pt idx="19181">
                  <c:v>45066.600694444445</c:v>
                </c:pt>
                <c:pt idx="19182">
                  <c:v>45066.604166666664</c:v>
                </c:pt>
                <c:pt idx="19183">
                  <c:v>45066.607638888891</c:v>
                </c:pt>
                <c:pt idx="19184">
                  <c:v>45066.611111111109</c:v>
                </c:pt>
                <c:pt idx="19185">
                  <c:v>45066.614583333336</c:v>
                </c:pt>
                <c:pt idx="19186">
                  <c:v>45066.618055555555</c:v>
                </c:pt>
                <c:pt idx="19187">
                  <c:v>45066.621527777781</c:v>
                </c:pt>
                <c:pt idx="19188">
                  <c:v>45066.625</c:v>
                </c:pt>
                <c:pt idx="19189">
                  <c:v>45066.628472222219</c:v>
                </c:pt>
                <c:pt idx="19190">
                  <c:v>45066.631944444445</c:v>
                </c:pt>
                <c:pt idx="19191">
                  <c:v>45066.635416666664</c:v>
                </c:pt>
                <c:pt idx="19192">
                  <c:v>45066.638888888891</c:v>
                </c:pt>
                <c:pt idx="19193">
                  <c:v>45066.642361111109</c:v>
                </c:pt>
                <c:pt idx="19194">
                  <c:v>45066.645833333336</c:v>
                </c:pt>
                <c:pt idx="19195">
                  <c:v>45066.649305555555</c:v>
                </c:pt>
                <c:pt idx="19196">
                  <c:v>45066.652777777781</c:v>
                </c:pt>
                <c:pt idx="19197">
                  <c:v>45066.65625</c:v>
                </c:pt>
                <c:pt idx="19198">
                  <c:v>45066.659722222219</c:v>
                </c:pt>
                <c:pt idx="19199">
                  <c:v>45066.663194444445</c:v>
                </c:pt>
                <c:pt idx="19200">
                  <c:v>45066.666666666664</c:v>
                </c:pt>
                <c:pt idx="19201">
                  <c:v>45066.670138888891</c:v>
                </c:pt>
                <c:pt idx="19202">
                  <c:v>45066.673611111109</c:v>
                </c:pt>
                <c:pt idx="19203">
                  <c:v>45066.677083333336</c:v>
                </c:pt>
                <c:pt idx="19204">
                  <c:v>45066.680555555555</c:v>
                </c:pt>
                <c:pt idx="19205">
                  <c:v>45066.684027777781</c:v>
                </c:pt>
                <c:pt idx="19206">
                  <c:v>45066.6875</c:v>
                </c:pt>
                <c:pt idx="19207">
                  <c:v>45066.690972222219</c:v>
                </c:pt>
                <c:pt idx="19208">
                  <c:v>45066.694444444445</c:v>
                </c:pt>
                <c:pt idx="19209">
                  <c:v>45066.697916666664</c:v>
                </c:pt>
                <c:pt idx="19210">
                  <c:v>45066.701388888891</c:v>
                </c:pt>
                <c:pt idx="19211">
                  <c:v>45066.704861111109</c:v>
                </c:pt>
                <c:pt idx="19212">
                  <c:v>45066.708333333336</c:v>
                </c:pt>
                <c:pt idx="19213">
                  <c:v>45066.711805555555</c:v>
                </c:pt>
                <c:pt idx="19214">
                  <c:v>45066.715277777781</c:v>
                </c:pt>
                <c:pt idx="19215">
                  <c:v>45066.71875</c:v>
                </c:pt>
                <c:pt idx="19216">
                  <c:v>45066.722222222219</c:v>
                </c:pt>
                <c:pt idx="19217">
                  <c:v>45066.725694444445</c:v>
                </c:pt>
                <c:pt idx="19218">
                  <c:v>45066.729166666664</c:v>
                </c:pt>
                <c:pt idx="19219">
                  <c:v>45066.732638888891</c:v>
                </c:pt>
                <c:pt idx="19220">
                  <c:v>45066.736111111109</c:v>
                </c:pt>
                <c:pt idx="19221">
                  <c:v>45066.739583333336</c:v>
                </c:pt>
                <c:pt idx="19222">
                  <c:v>45066.743055555555</c:v>
                </c:pt>
                <c:pt idx="19223">
                  <c:v>45066.746527777781</c:v>
                </c:pt>
                <c:pt idx="19224">
                  <c:v>45066.75</c:v>
                </c:pt>
                <c:pt idx="19225">
                  <c:v>45066.753472222219</c:v>
                </c:pt>
                <c:pt idx="19226">
                  <c:v>45066.756944444445</c:v>
                </c:pt>
                <c:pt idx="19227">
                  <c:v>45066.760416666664</c:v>
                </c:pt>
                <c:pt idx="19228">
                  <c:v>45066.763888888891</c:v>
                </c:pt>
                <c:pt idx="19229">
                  <c:v>45066.767361111109</c:v>
                </c:pt>
                <c:pt idx="19230">
                  <c:v>45066.770833333336</c:v>
                </c:pt>
                <c:pt idx="19231">
                  <c:v>45066.774305555555</c:v>
                </c:pt>
                <c:pt idx="19232">
                  <c:v>45066.777777777781</c:v>
                </c:pt>
                <c:pt idx="19233">
                  <c:v>45066.78125</c:v>
                </c:pt>
                <c:pt idx="19234">
                  <c:v>45066.784722222219</c:v>
                </c:pt>
                <c:pt idx="19235">
                  <c:v>45066.788194444445</c:v>
                </c:pt>
                <c:pt idx="19236">
                  <c:v>45066.791666666664</c:v>
                </c:pt>
                <c:pt idx="19237">
                  <c:v>45066.795138888891</c:v>
                </c:pt>
                <c:pt idx="19238">
                  <c:v>45066.798611111109</c:v>
                </c:pt>
                <c:pt idx="19239">
                  <c:v>45066.802083333336</c:v>
                </c:pt>
                <c:pt idx="19240">
                  <c:v>45066.805555555555</c:v>
                </c:pt>
                <c:pt idx="19241">
                  <c:v>45066.809027777781</c:v>
                </c:pt>
                <c:pt idx="19242">
                  <c:v>45066.8125</c:v>
                </c:pt>
                <c:pt idx="19243">
                  <c:v>45066.815972222219</c:v>
                </c:pt>
                <c:pt idx="19244">
                  <c:v>45066.819444444445</c:v>
                </c:pt>
                <c:pt idx="19245">
                  <c:v>45066.822916666664</c:v>
                </c:pt>
                <c:pt idx="19246">
                  <c:v>45066.826388888891</c:v>
                </c:pt>
                <c:pt idx="19247">
                  <c:v>45066.829861111109</c:v>
                </c:pt>
                <c:pt idx="19248">
                  <c:v>45066.833333333336</c:v>
                </c:pt>
                <c:pt idx="19249">
                  <c:v>45066.836805555555</c:v>
                </c:pt>
                <c:pt idx="19250">
                  <c:v>45066.840277777781</c:v>
                </c:pt>
                <c:pt idx="19251">
                  <c:v>45066.84375</c:v>
                </c:pt>
                <c:pt idx="19252">
                  <c:v>45066.847222222219</c:v>
                </c:pt>
                <c:pt idx="19253">
                  <c:v>45066.850694444445</c:v>
                </c:pt>
                <c:pt idx="19254">
                  <c:v>45066.854166666664</c:v>
                </c:pt>
                <c:pt idx="19255">
                  <c:v>45066.857638888891</c:v>
                </c:pt>
                <c:pt idx="19256">
                  <c:v>45066.861111111109</c:v>
                </c:pt>
                <c:pt idx="19257">
                  <c:v>45066.864583333336</c:v>
                </c:pt>
                <c:pt idx="19258">
                  <c:v>45066.868055555555</c:v>
                </c:pt>
                <c:pt idx="19259">
                  <c:v>45066.871527777781</c:v>
                </c:pt>
                <c:pt idx="19260">
                  <c:v>45066.875</c:v>
                </c:pt>
                <c:pt idx="19261">
                  <c:v>45066.878472222219</c:v>
                </c:pt>
                <c:pt idx="19262">
                  <c:v>45066.881944444445</c:v>
                </c:pt>
                <c:pt idx="19263">
                  <c:v>45066.885416666664</c:v>
                </c:pt>
                <c:pt idx="19264">
                  <c:v>45066.888888888891</c:v>
                </c:pt>
                <c:pt idx="19265">
                  <c:v>45066.892361111109</c:v>
                </c:pt>
                <c:pt idx="19266">
                  <c:v>45066.895833333336</c:v>
                </c:pt>
                <c:pt idx="19267">
                  <c:v>45066.899305555555</c:v>
                </c:pt>
                <c:pt idx="19268">
                  <c:v>45066.902777777781</c:v>
                </c:pt>
                <c:pt idx="19269">
                  <c:v>45066.90625</c:v>
                </c:pt>
                <c:pt idx="19270">
                  <c:v>45066.909722222219</c:v>
                </c:pt>
                <c:pt idx="19271">
                  <c:v>45066.913194444445</c:v>
                </c:pt>
                <c:pt idx="19272">
                  <c:v>45066.916666666664</c:v>
                </c:pt>
                <c:pt idx="19273">
                  <c:v>45066.920138888891</c:v>
                </c:pt>
                <c:pt idx="19274">
                  <c:v>45066.923611111109</c:v>
                </c:pt>
                <c:pt idx="19275">
                  <c:v>45066.927083333336</c:v>
                </c:pt>
                <c:pt idx="19276">
                  <c:v>45066.930555555555</c:v>
                </c:pt>
                <c:pt idx="19277">
                  <c:v>45066.934027777781</c:v>
                </c:pt>
                <c:pt idx="19278">
                  <c:v>45066.9375</c:v>
                </c:pt>
                <c:pt idx="19279">
                  <c:v>45066.940972222219</c:v>
                </c:pt>
                <c:pt idx="19280">
                  <c:v>45066.944444444445</c:v>
                </c:pt>
                <c:pt idx="19281">
                  <c:v>45066.947916666664</c:v>
                </c:pt>
                <c:pt idx="19282">
                  <c:v>45066.951388888891</c:v>
                </c:pt>
                <c:pt idx="19283">
                  <c:v>45066.954861111109</c:v>
                </c:pt>
                <c:pt idx="19284">
                  <c:v>45066.958333333336</c:v>
                </c:pt>
                <c:pt idx="19285">
                  <c:v>45066.961805555555</c:v>
                </c:pt>
                <c:pt idx="19286">
                  <c:v>45066.965277777781</c:v>
                </c:pt>
                <c:pt idx="19287">
                  <c:v>45066.96875</c:v>
                </c:pt>
                <c:pt idx="19288">
                  <c:v>45066.972222222219</c:v>
                </c:pt>
                <c:pt idx="19289">
                  <c:v>45066.975694444445</c:v>
                </c:pt>
                <c:pt idx="19290">
                  <c:v>45066.979166666664</c:v>
                </c:pt>
                <c:pt idx="19291">
                  <c:v>45066.982638888891</c:v>
                </c:pt>
                <c:pt idx="19292">
                  <c:v>45066.986111111109</c:v>
                </c:pt>
                <c:pt idx="19293">
                  <c:v>45066.989583333336</c:v>
                </c:pt>
                <c:pt idx="19294">
                  <c:v>45066.993055555555</c:v>
                </c:pt>
                <c:pt idx="19295">
                  <c:v>45066.996527777781</c:v>
                </c:pt>
                <c:pt idx="19296">
                  <c:v>45067</c:v>
                </c:pt>
                <c:pt idx="19297">
                  <c:v>45067.003472222219</c:v>
                </c:pt>
                <c:pt idx="19298">
                  <c:v>45067.006944444445</c:v>
                </c:pt>
                <c:pt idx="19299">
                  <c:v>45067.010416666664</c:v>
                </c:pt>
                <c:pt idx="19300">
                  <c:v>45067.013888888891</c:v>
                </c:pt>
                <c:pt idx="19301">
                  <c:v>45067.017361111109</c:v>
                </c:pt>
                <c:pt idx="19302">
                  <c:v>45067.020833333336</c:v>
                </c:pt>
                <c:pt idx="19303">
                  <c:v>45067.024305555555</c:v>
                </c:pt>
                <c:pt idx="19304">
                  <c:v>45067.027777777781</c:v>
                </c:pt>
                <c:pt idx="19305">
                  <c:v>45067.03125</c:v>
                </c:pt>
                <c:pt idx="19306">
                  <c:v>45067.034722222219</c:v>
                </c:pt>
                <c:pt idx="19307">
                  <c:v>45067.038194444445</c:v>
                </c:pt>
                <c:pt idx="19308">
                  <c:v>45067.041666666664</c:v>
                </c:pt>
                <c:pt idx="19309">
                  <c:v>45067.045138888891</c:v>
                </c:pt>
                <c:pt idx="19310">
                  <c:v>45067.048611111109</c:v>
                </c:pt>
                <c:pt idx="19311">
                  <c:v>45067.052083333336</c:v>
                </c:pt>
                <c:pt idx="19312">
                  <c:v>45067.055555555555</c:v>
                </c:pt>
                <c:pt idx="19313">
                  <c:v>45067.059027777781</c:v>
                </c:pt>
                <c:pt idx="19314">
                  <c:v>45067.0625</c:v>
                </c:pt>
                <c:pt idx="19315">
                  <c:v>45067.065972222219</c:v>
                </c:pt>
                <c:pt idx="19316">
                  <c:v>45067.069444444445</c:v>
                </c:pt>
                <c:pt idx="19317">
                  <c:v>45067.072916666664</c:v>
                </c:pt>
                <c:pt idx="19318">
                  <c:v>45067.076388888891</c:v>
                </c:pt>
                <c:pt idx="19319">
                  <c:v>45067.079861111109</c:v>
                </c:pt>
                <c:pt idx="19320">
                  <c:v>45067.083333333336</c:v>
                </c:pt>
                <c:pt idx="19321">
                  <c:v>45067.086805555555</c:v>
                </c:pt>
                <c:pt idx="19322">
                  <c:v>45067.090277777781</c:v>
                </c:pt>
                <c:pt idx="19323">
                  <c:v>45067.09375</c:v>
                </c:pt>
                <c:pt idx="19324">
                  <c:v>45067.097222222219</c:v>
                </c:pt>
                <c:pt idx="19325">
                  <c:v>45067.100694444445</c:v>
                </c:pt>
                <c:pt idx="19326">
                  <c:v>45067.104166666664</c:v>
                </c:pt>
                <c:pt idx="19327">
                  <c:v>45067.107638888891</c:v>
                </c:pt>
                <c:pt idx="19328">
                  <c:v>45067.111111111109</c:v>
                </c:pt>
                <c:pt idx="19329">
                  <c:v>45067.114583333336</c:v>
                </c:pt>
                <c:pt idx="19330">
                  <c:v>45067.118055555555</c:v>
                </c:pt>
                <c:pt idx="19331">
                  <c:v>45067.121527777781</c:v>
                </c:pt>
                <c:pt idx="19332">
                  <c:v>45067.125</c:v>
                </c:pt>
                <c:pt idx="19333">
                  <c:v>45067.128472222219</c:v>
                </c:pt>
                <c:pt idx="19334">
                  <c:v>45067.131944444445</c:v>
                </c:pt>
                <c:pt idx="19335">
                  <c:v>45067.135416666664</c:v>
                </c:pt>
                <c:pt idx="19336">
                  <c:v>45067.138888888891</c:v>
                </c:pt>
                <c:pt idx="19337">
                  <c:v>45067.142361111109</c:v>
                </c:pt>
                <c:pt idx="19338">
                  <c:v>45067.145833333336</c:v>
                </c:pt>
                <c:pt idx="19339">
                  <c:v>45067.149305555555</c:v>
                </c:pt>
                <c:pt idx="19340">
                  <c:v>45067.152777777781</c:v>
                </c:pt>
                <c:pt idx="19341">
                  <c:v>45067.15625</c:v>
                </c:pt>
                <c:pt idx="19342">
                  <c:v>45067.159722222219</c:v>
                </c:pt>
                <c:pt idx="19343">
                  <c:v>45067.163194444445</c:v>
                </c:pt>
                <c:pt idx="19344">
                  <c:v>45067.166666666664</c:v>
                </c:pt>
                <c:pt idx="19345">
                  <c:v>45067.170138888891</c:v>
                </c:pt>
                <c:pt idx="19346">
                  <c:v>45067.173611111109</c:v>
                </c:pt>
                <c:pt idx="19347">
                  <c:v>45067.177083333336</c:v>
                </c:pt>
                <c:pt idx="19348">
                  <c:v>45067.180555555555</c:v>
                </c:pt>
                <c:pt idx="19349">
                  <c:v>45067.184027777781</c:v>
                </c:pt>
                <c:pt idx="19350">
                  <c:v>45067.1875</c:v>
                </c:pt>
                <c:pt idx="19351">
                  <c:v>45067.190972222219</c:v>
                </c:pt>
                <c:pt idx="19352">
                  <c:v>45067.194444444445</c:v>
                </c:pt>
                <c:pt idx="19353">
                  <c:v>45067.197916666664</c:v>
                </c:pt>
                <c:pt idx="19354">
                  <c:v>45067.201388888891</c:v>
                </c:pt>
                <c:pt idx="19355">
                  <c:v>45067.204861111109</c:v>
                </c:pt>
                <c:pt idx="19356">
                  <c:v>45067.208333333336</c:v>
                </c:pt>
                <c:pt idx="19357">
                  <c:v>45067.211805555555</c:v>
                </c:pt>
                <c:pt idx="19358">
                  <c:v>45067.215277777781</c:v>
                </c:pt>
                <c:pt idx="19359">
                  <c:v>45067.21875</c:v>
                </c:pt>
                <c:pt idx="19360">
                  <c:v>45067.222222222219</c:v>
                </c:pt>
                <c:pt idx="19361">
                  <c:v>45067.225694444445</c:v>
                </c:pt>
                <c:pt idx="19362">
                  <c:v>45067.229166666664</c:v>
                </c:pt>
                <c:pt idx="19363">
                  <c:v>45067.232638888891</c:v>
                </c:pt>
                <c:pt idx="19364">
                  <c:v>45067.236111111109</c:v>
                </c:pt>
                <c:pt idx="19365">
                  <c:v>45067.239583333336</c:v>
                </c:pt>
                <c:pt idx="19366">
                  <c:v>45067.243055555555</c:v>
                </c:pt>
                <c:pt idx="19367">
                  <c:v>45067.246527777781</c:v>
                </c:pt>
                <c:pt idx="19368">
                  <c:v>45067.25</c:v>
                </c:pt>
                <c:pt idx="19369">
                  <c:v>45067.253472222219</c:v>
                </c:pt>
                <c:pt idx="19370">
                  <c:v>45067.256944444445</c:v>
                </c:pt>
                <c:pt idx="19371">
                  <c:v>45067.260416666664</c:v>
                </c:pt>
                <c:pt idx="19372">
                  <c:v>45067.263888888891</c:v>
                </c:pt>
                <c:pt idx="19373">
                  <c:v>45067.267361111109</c:v>
                </c:pt>
                <c:pt idx="19374">
                  <c:v>45067.270833333336</c:v>
                </c:pt>
                <c:pt idx="19375">
                  <c:v>45067.274305555555</c:v>
                </c:pt>
                <c:pt idx="19376">
                  <c:v>45067.277777777781</c:v>
                </c:pt>
                <c:pt idx="19377">
                  <c:v>45067.28125</c:v>
                </c:pt>
                <c:pt idx="19378">
                  <c:v>45067.284722222219</c:v>
                </c:pt>
                <c:pt idx="19379">
                  <c:v>45067.288194444445</c:v>
                </c:pt>
                <c:pt idx="19380">
                  <c:v>45067.291666666664</c:v>
                </c:pt>
                <c:pt idx="19381">
                  <c:v>45067.295138888891</c:v>
                </c:pt>
                <c:pt idx="19382">
                  <c:v>45067.298611111109</c:v>
                </c:pt>
                <c:pt idx="19383">
                  <c:v>45067.302083333336</c:v>
                </c:pt>
                <c:pt idx="19384">
                  <c:v>45067.305555555555</c:v>
                </c:pt>
                <c:pt idx="19385">
                  <c:v>45067.309027777781</c:v>
                </c:pt>
                <c:pt idx="19386">
                  <c:v>45067.3125</c:v>
                </c:pt>
                <c:pt idx="19387">
                  <c:v>45067.315972222219</c:v>
                </c:pt>
                <c:pt idx="19388">
                  <c:v>45067.319444444445</c:v>
                </c:pt>
                <c:pt idx="19389">
                  <c:v>45067.322916666664</c:v>
                </c:pt>
                <c:pt idx="19390">
                  <c:v>45067.326388888891</c:v>
                </c:pt>
                <c:pt idx="19391">
                  <c:v>45067.329861111109</c:v>
                </c:pt>
                <c:pt idx="19392">
                  <c:v>45067.333333333336</c:v>
                </c:pt>
                <c:pt idx="19393">
                  <c:v>45067.336805555555</c:v>
                </c:pt>
                <c:pt idx="19394">
                  <c:v>45067.340277777781</c:v>
                </c:pt>
                <c:pt idx="19395">
                  <c:v>45067.34375</c:v>
                </c:pt>
                <c:pt idx="19396">
                  <c:v>45067.347222222219</c:v>
                </c:pt>
                <c:pt idx="19397">
                  <c:v>45067.350694444445</c:v>
                </c:pt>
                <c:pt idx="19398">
                  <c:v>45067.354166666664</c:v>
                </c:pt>
                <c:pt idx="19399">
                  <c:v>45067.357638888891</c:v>
                </c:pt>
                <c:pt idx="19400">
                  <c:v>45067.361111111109</c:v>
                </c:pt>
                <c:pt idx="19401">
                  <c:v>45067.364583333336</c:v>
                </c:pt>
                <c:pt idx="19402">
                  <c:v>45067.368055555555</c:v>
                </c:pt>
                <c:pt idx="19403">
                  <c:v>45067.371527777781</c:v>
                </c:pt>
                <c:pt idx="19404">
                  <c:v>45067.375</c:v>
                </c:pt>
                <c:pt idx="19405">
                  <c:v>45067.378472222219</c:v>
                </c:pt>
                <c:pt idx="19406">
                  <c:v>45067.381944444445</c:v>
                </c:pt>
                <c:pt idx="19407">
                  <c:v>45067.385416666664</c:v>
                </c:pt>
                <c:pt idx="19408">
                  <c:v>45067.388888888891</c:v>
                </c:pt>
                <c:pt idx="19409">
                  <c:v>45067.392361111109</c:v>
                </c:pt>
                <c:pt idx="19410">
                  <c:v>45067.395833333336</c:v>
                </c:pt>
                <c:pt idx="19411">
                  <c:v>45067.399305555555</c:v>
                </c:pt>
                <c:pt idx="19412">
                  <c:v>45067.402777777781</c:v>
                </c:pt>
                <c:pt idx="19413">
                  <c:v>45067.40625</c:v>
                </c:pt>
                <c:pt idx="19414">
                  <c:v>45067.409722222219</c:v>
                </c:pt>
                <c:pt idx="19415">
                  <c:v>45067.413194444445</c:v>
                </c:pt>
                <c:pt idx="19416">
                  <c:v>45067.416666666664</c:v>
                </c:pt>
                <c:pt idx="19417">
                  <c:v>45067.420138888891</c:v>
                </c:pt>
                <c:pt idx="19418">
                  <c:v>45067.423611111109</c:v>
                </c:pt>
                <c:pt idx="19419">
                  <c:v>45067.427083333336</c:v>
                </c:pt>
                <c:pt idx="19420">
                  <c:v>45067.430555555555</c:v>
                </c:pt>
                <c:pt idx="19421">
                  <c:v>45067.434027777781</c:v>
                </c:pt>
                <c:pt idx="19422">
                  <c:v>45067.4375</c:v>
                </c:pt>
                <c:pt idx="19423">
                  <c:v>45067.440972222219</c:v>
                </c:pt>
                <c:pt idx="19424">
                  <c:v>45067.444444444445</c:v>
                </c:pt>
                <c:pt idx="19425">
                  <c:v>45067.447916666664</c:v>
                </c:pt>
                <c:pt idx="19426">
                  <c:v>45067.451388888891</c:v>
                </c:pt>
                <c:pt idx="19427">
                  <c:v>45067.454861111109</c:v>
                </c:pt>
                <c:pt idx="19428">
                  <c:v>45067.458333333336</c:v>
                </c:pt>
                <c:pt idx="19429">
                  <c:v>45067.461805555555</c:v>
                </c:pt>
                <c:pt idx="19430">
                  <c:v>45067.465277777781</c:v>
                </c:pt>
                <c:pt idx="19431">
                  <c:v>45067.46875</c:v>
                </c:pt>
                <c:pt idx="19432">
                  <c:v>45067.472222222219</c:v>
                </c:pt>
                <c:pt idx="19433">
                  <c:v>45067.475694444445</c:v>
                </c:pt>
                <c:pt idx="19434">
                  <c:v>45067.479166666664</c:v>
                </c:pt>
                <c:pt idx="19435">
                  <c:v>45067.482638888891</c:v>
                </c:pt>
                <c:pt idx="19436">
                  <c:v>45067.486111111109</c:v>
                </c:pt>
                <c:pt idx="19437">
                  <c:v>45067.489583333336</c:v>
                </c:pt>
                <c:pt idx="19438">
                  <c:v>45067.493055555555</c:v>
                </c:pt>
                <c:pt idx="19439">
                  <c:v>45067.496527777781</c:v>
                </c:pt>
                <c:pt idx="19440">
                  <c:v>45067.5</c:v>
                </c:pt>
                <c:pt idx="19441">
                  <c:v>45067.503472222219</c:v>
                </c:pt>
                <c:pt idx="19442">
                  <c:v>45067.506944444445</c:v>
                </c:pt>
                <c:pt idx="19443">
                  <c:v>45067.510416666664</c:v>
                </c:pt>
                <c:pt idx="19444">
                  <c:v>45067.513888888891</c:v>
                </c:pt>
                <c:pt idx="19445">
                  <c:v>45067.517361111109</c:v>
                </c:pt>
                <c:pt idx="19446">
                  <c:v>45067.520833333336</c:v>
                </c:pt>
                <c:pt idx="19447">
                  <c:v>45067.524305555555</c:v>
                </c:pt>
                <c:pt idx="19448">
                  <c:v>45067.527777777781</c:v>
                </c:pt>
                <c:pt idx="19449">
                  <c:v>45067.53125</c:v>
                </c:pt>
                <c:pt idx="19450">
                  <c:v>45067.534722222219</c:v>
                </c:pt>
                <c:pt idx="19451">
                  <c:v>45067.538194444445</c:v>
                </c:pt>
                <c:pt idx="19452">
                  <c:v>45067.541666666664</c:v>
                </c:pt>
                <c:pt idx="19453">
                  <c:v>45067.545138888891</c:v>
                </c:pt>
                <c:pt idx="19454">
                  <c:v>45067.548611111109</c:v>
                </c:pt>
                <c:pt idx="19455">
                  <c:v>45067.552083333336</c:v>
                </c:pt>
                <c:pt idx="19456">
                  <c:v>45067.555555555555</c:v>
                </c:pt>
                <c:pt idx="19457">
                  <c:v>45067.559027777781</c:v>
                </c:pt>
                <c:pt idx="19458">
                  <c:v>45067.5625</c:v>
                </c:pt>
                <c:pt idx="19459">
                  <c:v>45067.565972222219</c:v>
                </c:pt>
                <c:pt idx="19460">
                  <c:v>45067.569444444445</c:v>
                </c:pt>
                <c:pt idx="19461">
                  <c:v>45067.572916666664</c:v>
                </c:pt>
                <c:pt idx="19462">
                  <c:v>45067.576388888891</c:v>
                </c:pt>
                <c:pt idx="19463">
                  <c:v>45067.579861111109</c:v>
                </c:pt>
                <c:pt idx="19464">
                  <c:v>45067.583333333336</c:v>
                </c:pt>
                <c:pt idx="19465">
                  <c:v>45067.586805555555</c:v>
                </c:pt>
                <c:pt idx="19466">
                  <c:v>45067.590277777781</c:v>
                </c:pt>
                <c:pt idx="19467">
                  <c:v>45067.59375</c:v>
                </c:pt>
                <c:pt idx="19468">
                  <c:v>45067.597222222219</c:v>
                </c:pt>
                <c:pt idx="19469">
                  <c:v>45067.600694444445</c:v>
                </c:pt>
                <c:pt idx="19470">
                  <c:v>45067.604166666664</c:v>
                </c:pt>
                <c:pt idx="19471">
                  <c:v>45067.607638888891</c:v>
                </c:pt>
                <c:pt idx="19472">
                  <c:v>45067.611111111109</c:v>
                </c:pt>
                <c:pt idx="19473">
                  <c:v>45067.614583333336</c:v>
                </c:pt>
                <c:pt idx="19474">
                  <c:v>45067.618055555555</c:v>
                </c:pt>
                <c:pt idx="19475">
                  <c:v>45067.621527777781</c:v>
                </c:pt>
                <c:pt idx="19476">
                  <c:v>45067.625</c:v>
                </c:pt>
                <c:pt idx="19477">
                  <c:v>45067.628472222219</c:v>
                </c:pt>
                <c:pt idx="19478">
                  <c:v>45067.631944444445</c:v>
                </c:pt>
                <c:pt idx="19479">
                  <c:v>45067.635416666664</c:v>
                </c:pt>
                <c:pt idx="19480">
                  <c:v>45067.638888888891</c:v>
                </c:pt>
                <c:pt idx="19481">
                  <c:v>45067.642361111109</c:v>
                </c:pt>
                <c:pt idx="19482">
                  <c:v>45067.645833333336</c:v>
                </c:pt>
                <c:pt idx="19483">
                  <c:v>45067.649305555555</c:v>
                </c:pt>
                <c:pt idx="19484">
                  <c:v>45067.652777777781</c:v>
                </c:pt>
                <c:pt idx="19485">
                  <c:v>45067.65625</c:v>
                </c:pt>
                <c:pt idx="19486">
                  <c:v>45067.659722222219</c:v>
                </c:pt>
                <c:pt idx="19487">
                  <c:v>45067.663194444445</c:v>
                </c:pt>
                <c:pt idx="19488">
                  <c:v>45067.666666666664</c:v>
                </c:pt>
                <c:pt idx="19489">
                  <c:v>45067.670138888891</c:v>
                </c:pt>
                <c:pt idx="19490">
                  <c:v>45067.673611111109</c:v>
                </c:pt>
                <c:pt idx="19491">
                  <c:v>45067.677083333336</c:v>
                </c:pt>
                <c:pt idx="19492">
                  <c:v>45067.680555555555</c:v>
                </c:pt>
                <c:pt idx="19493">
                  <c:v>45067.684027777781</c:v>
                </c:pt>
                <c:pt idx="19494">
                  <c:v>45067.6875</c:v>
                </c:pt>
                <c:pt idx="19495">
                  <c:v>45067.690972222219</c:v>
                </c:pt>
                <c:pt idx="19496">
                  <c:v>45067.694444444445</c:v>
                </c:pt>
                <c:pt idx="19497">
                  <c:v>45067.697916666664</c:v>
                </c:pt>
                <c:pt idx="19498">
                  <c:v>45067.701388888891</c:v>
                </c:pt>
                <c:pt idx="19499">
                  <c:v>45067.704861111109</c:v>
                </c:pt>
                <c:pt idx="19500">
                  <c:v>45067.708333333336</c:v>
                </c:pt>
                <c:pt idx="19501">
                  <c:v>45067.711805555555</c:v>
                </c:pt>
                <c:pt idx="19502">
                  <c:v>45067.715277777781</c:v>
                </c:pt>
                <c:pt idx="19503">
                  <c:v>45067.71875</c:v>
                </c:pt>
                <c:pt idx="19504">
                  <c:v>45067.722222222219</c:v>
                </c:pt>
                <c:pt idx="19505">
                  <c:v>45067.725694444445</c:v>
                </c:pt>
                <c:pt idx="19506">
                  <c:v>45067.729166666664</c:v>
                </c:pt>
                <c:pt idx="19507">
                  <c:v>45067.732638888891</c:v>
                </c:pt>
                <c:pt idx="19508">
                  <c:v>45067.736111111109</c:v>
                </c:pt>
                <c:pt idx="19509">
                  <c:v>45067.739583333336</c:v>
                </c:pt>
                <c:pt idx="19510">
                  <c:v>45067.743055555555</c:v>
                </c:pt>
                <c:pt idx="19511">
                  <c:v>45067.746527777781</c:v>
                </c:pt>
                <c:pt idx="19512">
                  <c:v>45067.75</c:v>
                </c:pt>
                <c:pt idx="19513">
                  <c:v>45067.753472222219</c:v>
                </c:pt>
                <c:pt idx="19514">
                  <c:v>45067.756944444445</c:v>
                </c:pt>
                <c:pt idx="19515">
                  <c:v>45067.760416666664</c:v>
                </c:pt>
                <c:pt idx="19516">
                  <c:v>45067.763888888891</c:v>
                </c:pt>
                <c:pt idx="19517">
                  <c:v>45067.767361111109</c:v>
                </c:pt>
                <c:pt idx="19518">
                  <c:v>45067.770833333336</c:v>
                </c:pt>
                <c:pt idx="19519">
                  <c:v>45067.774305555555</c:v>
                </c:pt>
                <c:pt idx="19520">
                  <c:v>45067.777777777781</c:v>
                </c:pt>
                <c:pt idx="19521">
                  <c:v>45067.78125</c:v>
                </c:pt>
                <c:pt idx="19522">
                  <c:v>45067.784722222219</c:v>
                </c:pt>
                <c:pt idx="19523">
                  <c:v>45067.788194444445</c:v>
                </c:pt>
                <c:pt idx="19524">
                  <c:v>45067.791666666664</c:v>
                </c:pt>
                <c:pt idx="19525">
                  <c:v>45067.795138888891</c:v>
                </c:pt>
                <c:pt idx="19526">
                  <c:v>45067.798611111109</c:v>
                </c:pt>
                <c:pt idx="19527">
                  <c:v>45067.802083333336</c:v>
                </c:pt>
                <c:pt idx="19528">
                  <c:v>45067.805555555555</c:v>
                </c:pt>
                <c:pt idx="19529">
                  <c:v>45067.809027777781</c:v>
                </c:pt>
                <c:pt idx="19530">
                  <c:v>45067.8125</c:v>
                </c:pt>
                <c:pt idx="19531">
                  <c:v>45067.815972222219</c:v>
                </c:pt>
                <c:pt idx="19532">
                  <c:v>45067.819444444445</c:v>
                </c:pt>
                <c:pt idx="19533">
                  <c:v>45067.822916666664</c:v>
                </c:pt>
                <c:pt idx="19534">
                  <c:v>45067.826388888891</c:v>
                </c:pt>
                <c:pt idx="19535">
                  <c:v>45067.829861111109</c:v>
                </c:pt>
                <c:pt idx="19536">
                  <c:v>45067.833333333336</c:v>
                </c:pt>
                <c:pt idx="19537">
                  <c:v>45067.836805555555</c:v>
                </c:pt>
                <c:pt idx="19538">
                  <c:v>45067.840277777781</c:v>
                </c:pt>
                <c:pt idx="19539">
                  <c:v>45067.84375</c:v>
                </c:pt>
                <c:pt idx="19540">
                  <c:v>45067.847222222219</c:v>
                </c:pt>
                <c:pt idx="19541">
                  <c:v>45067.850694444445</c:v>
                </c:pt>
                <c:pt idx="19542">
                  <c:v>45067.854166666664</c:v>
                </c:pt>
                <c:pt idx="19543">
                  <c:v>45067.857638888891</c:v>
                </c:pt>
                <c:pt idx="19544">
                  <c:v>45067.861111111109</c:v>
                </c:pt>
                <c:pt idx="19545">
                  <c:v>45067.864583333336</c:v>
                </c:pt>
                <c:pt idx="19546">
                  <c:v>45067.868055555555</c:v>
                </c:pt>
                <c:pt idx="19547">
                  <c:v>45067.871527777781</c:v>
                </c:pt>
                <c:pt idx="19548">
                  <c:v>45067.875</c:v>
                </c:pt>
                <c:pt idx="19549">
                  <c:v>45067.878472222219</c:v>
                </c:pt>
                <c:pt idx="19550">
                  <c:v>45067.881944444445</c:v>
                </c:pt>
                <c:pt idx="19551">
                  <c:v>45067.885416666664</c:v>
                </c:pt>
                <c:pt idx="19552">
                  <c:v>45067.888888888891</c:v>
                </c:pt>
                <c:pt idx="19553">
                  <c:v>45067.892361111109</c:v>
                </c:pt>
                <c:pt idx="19554">
                  <c:v>45067.895833333336</c:v>
                </c:pt>
                <c:pt idx="19555">
                  <c:v>45067.899305555555</c:v>
                </c:pt>
                <c:pt idx="19556">
                  <c:v>45067.902777777781</c:v>
                </c:pt>
                <c:pt idx="19557">
                  <c:v>45067.90625</c:v>
                </c:pt>
                <c:pt idx="19558">
                  <c:v>45067.909722222219</c:v>
                </c:pt>
                <c:pt idx="19559">
                  <c:v>45067.913194444445</c:v>
                </c:pt>
                <c:pt idx="19560">
                  <c:v>45067.916666666664</c:v>
                </c:pt>
                <c:pt idx="19561">
                  <c:v>45067.920138888891</c:v>
                </c:pt>
                <c:pt idx="19562">
                  <c:v>45067.923611111109</c:v>
                </c:pt>
                <c:pt idx="19563">
                  <c:v>45067.927083333336</c:v>
                </c:pt>
                <c:pt idx="19564">
                  <c:v>45067.930555555555</c:v>
                </c:pt>
                <c:pt idx="19565">
                  <c:v>45067.934027777781</c:v>
                </c:pt>
                <c:pt idx="19566">
                  <c:v>45067.9375</c:v>
                </c:pt>
                <c:pt idx="19567">
                  <c:v>45067.940972222219</c:v>
                </c:pt>
                <c:pt idx="19568">
                  <c:v>45067.944444444445</c:v>
                </c:pt>
                <c:pt idx="19569">
                  <c:v>45067.947916666664</c:v>
                </c:pt>
                <c:pt idx="19570">
                  <c:v>45067.951388888891</c:v>
                </c:pt>
                <c:pt idx="19571">
                  <c:v>45067.954861111109</c:v>
                </c:pt>
                <c:pt idx="19572">
                  <c:v>45067.958333333336</c:v>
                </c:pt>
                <c:pt idx="19573">
                  <c:v>45067.961805555555</c:v>
                </c:pt>
                <c:pt idx="19574">
                  <c:v>45067.965277777781</c:v>
                </c:pt>
                <c:pt idx="19575">
                  <c:v>45067.96875</c:v>
                </c:pt>
                <c:pt idx="19576">
                  <c:v>45067.972222222219</c:v>
                </c:pt>
                <c:pt idx="19577">
                  <c:v>45067.975694444445</c:v>
                </c:pt>
                <c:pt idx="19578">
                  <c:v>45067.979166666664</c:v>
                </c:pt>
                <c:pt idx="19579">
                  <c:v>45067.982638888891</c:v>
                </c:pt>
                <c:pt idx="19580">
                  <c:v>45067.986111111109</c:v>
                </c:pt>
                <c:pt idx="19581">
                  <c:v>45067.989583333336</c:v>
                </c:pt>
                <c:pt idx="19582">
                  <c:v>45067.993055555555</c:v>
                </c:pt>
                <c:pt idx="19583">
                  <c:v>45067.996527777781</c:v>
                </c:pt>
                <c:pt idx="19584">
                  <c:v>45068</c:v>
                </c:pt>
                <c:pt idx="19585">
                  <c:v>45068.003472222219</c:v>
                </c:pt>
                <c:pt idx="19586">
                  <c:v>45068.006944444445</c:v>
                </c:pt>
                <c:pt idx="19587">
                  <c:v>45068.010416666664</c:v>
                </c:pt>
                <c:pt idx="19588">
                  <c:v>45068.013888888891</c:v>
                </c:pt>
                <c:pt idx="19589">
                  <c:v>45068.017361111109</c:v>
                </c:pt>
                <c:pt idx="19590">
                  <c:v>45068.020833333336</c:v>
                </c:pt>
                <c:pt idx="19591">
                  <c:v>45068.024305555555</c:v>
                </c:pt>
                <c:pt idx="19592">
                  <c:v>45068.027777777781</c:v>
                </c:pt>
                <c:pt idx="19593">
                  <c:v>45068.03125</c:v>
                </c:pt>
                <c:pt idx="19594">
                  <c:v>45068.034722222219</c:v>
                </c:pt>
                <c:pt idx="19595">
                  <c:v>45068.038194444445</c:v>
                </c:pt>
                <c:pt idx="19596">
                  <c:v>45068.041666666664</c:v>
                </c:pt>
                <c:pt idx="19597">
                  <c:v>45068.045138888891</c:v>
                </c:pt>
                <c:pt idx="19598">
                  <c:v>45068.048611111109</c:v>
                </c:pt>
                <c:pt idx="19599">
                  <c:v>45068.052083333336</c:v>
                </c:pt>
                <c:pt idx="19600">
                  <c:v>45068.055555555555</c:v>
                </c:pt>
                <c:pt idx="19601">
                  <c:v>45068.059027777781</c:v>
                </c:pt>
                <c:pt idx="19602">
                  <c:v>45068.0625</c:v>
                </c:pt>
                <c:pt idx="19603">
                  <c:v>45068.065972222219</c:v>
                </c:pt>
                <c:pt idx="19604">
                  <c:v>45068.069444444445</c:v>
                </c:pt>
                <c:pt idx="19605">
                  <c:v>45068.072916666664</c:v>
                </c:pt>
                <c:pt idx="19606">
                  <c:v>45068.076388888891</c:v>
                </c:pt>
                <c:pt idx="19607">
                  <c:v>45068.079861111109</c:v>
                </c:pt>
                <c:pt idx="19608">
                  <c:v>45068.083333333336</c:v>
                </c:pt>
                <c:pt idx="19609">
                  <c:v>45068.086805555555</c:v>
                </c:pt>
                <c:pt idx="19610">
                  <c:v>45068.090277777781</c:v>
                </c:pt>
                <c:pt idx="19611">
                  <c:v>45068.09375</c:v>
                </c:pt>
                <c:pt idx="19612">
                  <c:v>45068.097222222219</c:v>
                </c:pt>
                <c:pt idx="19613">
                  <c:v>45068.100694444445</c:v>
                </c:pt>
                <c:pt idx="19614">
                  <c:v>45068.104166666664</c:v>
                </c:pt>
                <c:pt idx="19615">
                  <c:v>45068.107638888891</c:v>
                </c:pt>
                <c:pt idx="19616">
                  <c:v>45068.111111111109</c:v>
                </c:pt>
                <c:pt idx="19617">
                  <c:v>45068.114583333336</c:v>
                </c:pt>
                <c:pt idx="19618">
                  <c:v>45068.118055555555</c:v>
                </c:pt>
                <c:pt idx="19619">
                  <c:v>45068.121527777781</c:v>
                </c:pt>
                <c:pt idx="19620">
                  <c:v>45068.125</c:v>
                </c:pt>
                <c:pt idx="19621">
                  <c:v>45068.128472222219</c:v>
                </c:pt>
                <c:pt idx="19622">
                  <c:v>45068.131944444445</c:v>
                </c:pt>
                <c:pt idx="19623">
                  <c:v>45068.135416666664</c:v>
                </c:pt>
                <c:pt idx="19624">
                  <c:v>45068.138888888891</c:v>
                </c:pt>
                <c:pt idx="19625">
                  <c:v>45068.142361111109</c:v>
                </c:pt>
                <c:pt idx="19626">
                  <c:v>45068.145833333336</c:v>
                </c:pt>
                <c:pt idx="19627">
                  <c:v>45068.149305555555</c:v>
                </c:pt>
                <c:pt idx="19628">
                  <c:v>45068.152777777781</c:v>
                </c:pt>
                <c:pt idx="19629">
                  <c:v>45068.15625</c:v>
                </c:pt>
                <c:pt idx="19630">
                  <c:v>45068.159722222219</c:v>
                </c:pt>
                <c:pt idx="19631">
                  <c:v>45068.163194444445</c:v>
                </c:pt>
                <c:pt idx="19632">
                  <c:v>45068.166666666664</c:v>
                </c:pt>
                <c:pt idx="19633">
                  <c:v>45068.170138888891</c:v>
                </c:pt>
                <c:pt idx="19634">
                  <c:v>45068.173611111109</c:v>
                </c:pt>
                <c:pt idx="19635">
                  <c:v>45068.177083333336</c:v>
                </c:pt>
                <c:pt idx="19636">
                  <c:v>45068.180555555555</c:v>
                </c:pt>
                <c:pt idx="19637">
                  <c:v>45068.184027777781</c:v>
                </c:pt>
                <c:pt idx="19638">
                  <c:v>45068.1875</c:v>
                </c:pt>
                <c:pt idx="19639">
                  <c:v>45068.190972222219</c:v>
                </c:pt>
                <c:pt idx="19640">
                  <c:v>45068.194444444445</c:v>
                </c:pt>
                <c:pt idx="19641">
                  <c:v>45068.197916666664</c:v>
                </c:pt>
                <c:pt idx="19642">
                  <c:v>45068.201388888891</c:v>
                </c:pt>
                <c:pt idx="19643">
                  <c:v>45068.204861111109</c:v>
                </c:pt>
                <c:pt idx="19644">
                  <c:v>45068.208333333336</c:v>
                </c:pt>
                <c:pt idx="19645">
                  <c:v>45068.211805555555</c:v>
                </c:pt>
                <c:pt idx="19646">
                  <c:v>45068.215277777781</c:v>
                </c:pt>
                <c:pt idx="19647">
                  <c:v>45068.21875</c:v>
                </c:pt>
                <c:pt idx="19648">
                  <c:v>45068.222222222219</c:v>
                </c:pt>
                <c:pt idx="19649">
                  <c:v>45068.225694444445</c:v>
                </c:pt>
                <c:pt idx="19650">
                  <c:v>45068.229166666664</c:v>
                </c:pt>
                <c:pt idx="19651">
                  <c:v>45068.232638888891</c:v>
                </c:pt>
                <c:pt idx="19652">
                  <c:v>45068.236111111109</c:v>
                </c:pt>
                <c:pt idx="19653">
                  <c:v>45068.239583333336</c:v>
                </c:pt>
                <c:pt idx="19654">
                  <c:v>45068.243055555555</c:v>
                </c:pt>
                <c:pt idx="19655">
                  <c:v>45068.246527777781</c:v>
                </c:pt>
                <c:pt idx="19656">
                  <c:v>45068.25</c:v>
                </c:pt>
                <c:pt idx="19657">
                  <c:v>45068.253472222219</c:v>
                </c:pt>
                <c:pt idx="19658">
                  <c:v>45068.256944444445</c:v>
                </c:pt>
                <c:pt idx="19659">
                  <c:v>45068.260416666664</c:v>
                </c:pt>
                <c:pt idx="19660">
                  <c:v>45068.263888888891</c:v>
                </c:pt>
                <c:pt idx="19661">
                  <c:v>45068.267361111109</c:v>
                </c:pt>
                <c:pt idx="19662">
                  <c:v>45068.270833333336</c:v>
                </c:pt>
                <c:pt idx="19663">
                  <c:v>45068.274305555555</c:v>
                </c:pt>
                <c:pt idx="19664">
                  <c:v>45068.277777777781</c:v>
                </c:pt>
                <c:pt idx="19665">
                  <c:v>45068.28125</c:v>
                </c:pt>
                <c:pt idx="19666">
                  <c:v>45068.284722222219</c:v>
                </c:pt>
                <c:pt idx="19667">
                  <c:v>45068.288194444445</c:v>
                </c:pt>
                <c:pt idx="19668">
                  <c:v>45068.291666666664</c:v>
                </c:pt>
                <c:pt idx="19669">
                  <c:v>45068.295138888891</c:v>
                </c:pt>
                <c:pt idx="19670">
                  <c:v>45068.298611111109</c:v>
                </c:pt>
                <c:pt idx="19671">
                  <c:v>45068.302083333336</c:v>
                </c:pt>
                <c:pt idx="19672">
                  <c:v>45068.305555555555</c:v>
                </c:pt>
                <c:pt idx="19673">
                  <c:v>45068.309027777781</c:v>
                </c:pt>
                <c:pt idx="19674">
                  <c:v>45068.3125</c:v>
                </c:pt>
                <c:pt idx="19675">
                  <c:v>45068.315972222219</c:v>
                </c:pt>
                <c:pt idx="19676">
                  <c:v>45068.319444444445</c:v>
                </c:pt>
                <c:pt idx="19677">
                  <c:v>45068.322916666664</c:v>
                </c:pt>
                <c:pt idx="19678">
                  <c:v>45068.326388888891</c:v>
                </c:pt>
                <c:pt idx="19679">
                  <c:v>45068.329861111109</c:v>
                </c:pt>
                <c:pt idx="19680">
                  <c:v>45068.333333333336</c:v>
                </c:pt>
                <c:pt idx="19681">
                  <c:v>45068.336805555555</c:v>
                </c:pt>
                <c:pt idx="19682">
                  <c:v>45068.340277777781</c:v>
                </c:pt>
                <c:pt idx="19683">
                  <c:v>45068.34375</c:v>
                </c:pt>
                <c:pt idx="19684">
                  <c:v>45068.347222222219</c:v>
                </c:pt>
                <c:pt idx="19685">
                  <c:v>45068.350694444445</c:v>
                </c:pt>
                <c:pt idx="19686">
                  <c:v>45068.354166666664</c:v>
                </c:pt>
                <c:pt idx="19687">
                  <c:v>45068.357638888891</c:v>
                </c:pt>
                <c:pt idx="19688">
                  <c:v>45068.361111111109</c:v>
                </c:pt>
                <c:pt idx="19689">
                  <c:v>45068.364583333336</c:v>
                </c:pt>
                <c:pt idx="19690">
                  <c:v>45068.368055555555</c:v>
                </c:pt>
                <c:pt idx="19691">
                  <c:v>45068.371527777781</c:v>
                </c:pt>
                <c:pt idx="19692">
                  <c:v>45068.375</c:v>
                </c:pt>
                <c:pt idx="19693">
                  <c:v>45068.378472222219</c:v>
                </c:pt>
                <c:pt idx="19694">
                  <c:v>45068.381944444445</c:v>
                </c:pt>
                <c:pt idx="19695">
                  <c:v>45068.385416666664</c:v>
                </c:pt>
                <c:pt idx="19696">
                  <c:v>45068.388888888891</c:v>
                </c:pt>
                <c:pt idx="19697">
                  <c:v>45068.392361111109</c:v>
                </c:pt>
                <c:pt idx="19698">
                  <c:v>45068.395833333336</c:v>
                </c:pt>
                <c:pt idx="19699">
                  <c:v>45068.399305555555</c:v>
                </c:pt>
                <c:pt idx="19700">
                  <c:v>45068.402777777781</c:v>
                </c:pt>
                <c:pt idx="19701">
                  <c:v>45068.40625</c:v>
                </c:pt>
                <c:pt idx="19702">
                  <c:v>45068.409722222219</c:v>
                </c:pt>
                <c:pt idx="19703">
                  <c:v>45068.413194444445</c:v>
                </c:pt>
                <c:pt idx="19704">
                  <c:v>45068.416666666664</c:v>
                </c:pt>
                <c:pt idx="19705">
                  <c:v>45068.420138888891</c:v>
                </c:pt>
                <c:pt idx="19706">
                  <c:v>45068.423611111109</c:v>
                </c:pt>
                <c:pt idx="19707">
                  <c:v>45068.427083333336</c:v>
                </c:pt>
                <c:pt idx="19708">
                  <c:v>45068.430555555555</c:v>
                </c:pt>
                <c:pt idx="19709">
                  <c:v>45068.434027777781</c:v>
                </c:pt>
                <c:pt idx="19710">
                  <c:v>45068.4375</c:v>
                </c:pt>
                <c:pt idx="19711">
                  <c:v>45068.440972222219</c:v>
                </c:pt>
                <c:pt idx="19712">
                  <c:v>45068.444444444445</c:v>
                </c:pt>
                <c:pt idx="19713">
                  <c:v>45068.447916666664</c:v>
                </c:pt>
                <c:pt idx="19714">
                  <c:v>45068.451388888891</c:v>
                </c:pt>
                <c:pt idx="19715">
                  <c:v>45068.454861111109</c:v>
                </c:pt>
                <c:pt idx="19716">
                  <c:v>45068.458333333336</c:v>
                </c:pt>
                <c:pt idx="19717">
                  <c:v>45068.461805555555</c:v>
                </c:pt>
                <c:pt idx="19718">
                  <c:v>45068.465277777781</c:v>
                </c:pt>
                <c:pt idx="19719">
                  <c:v>45068.46875</c:v>
                </c:pt>
                <c:pt idx="19720">
                  <c:v>45068.472222222219</c:v>
                </c:pt>
                <c:pt idx="19721">
                  <c:v>45068.475694444445</c:v>
                </c:pt>
                <c:pt idx="19722">
                  <c:v>45068.479166666664</c:v>
                </c:pt>
                <c:pt idx="19723">
                  <c:v>45068.482638888891</c:v>
                </c:pt>
                <c:pt idx="19724">
                  <c:v>45068.486111111109</c:v>
                </c:pt>
                <c:pt idx="19725">
                  <c:v>45068.489583333336</c:v>
                </c:pt>
                <c:pt idx="19726">
                  <c:v>45068.493055555555</c:v>
                </c:pt>
                <c:pt idx="19727">
                  <c:v>45068.496527777781</c:v>
                </c:pt>
                <c:pt idx="19728">
                  <c:v>45068.5</c:v>
                </c:pt>
                <c:pt idx="19729">
                  <c:v>45068.503472222219</c:v>
                </c:pt>
                <c:pt idx="19730">
                  <c:v>45068.506944444445</c:v>
                </c:pt>
                <c:pt idx="19731">
                  <c:v>45068.510416666664</c:v>
                </c:pt>
                <c:pt idx="19732">
                  <c:v>45068.513888888891</c:v>
                </c:pt>
                <c:pt idx="19733">
                  <c:v>45068.517361111109</c:v>
                </c:pt>
                <c:pt idx="19734">
                  <c:v>45068.520833333336</c:v>
                </c:pt>
                <c:pt idx="19735">
                  <c:v>45068.524305555555</c:v>
                </c:pt>
                <c:pt idx="19736">
                  <c:v>45068.527777777781</c:v>
                </c:pt>
                <c:pt idx="19737">
                  <c:v>45068.53125</c:v>
                </c:pt>
                <c:pt idx="19738">
                  <c:v>45068.534722222219</c:v>
                </c:pt>
                <c:pt idx="19739">
                  <c:v>45068.538194444445</c:v>
                </c:pt>
                <c:pt idx="19740">
                  <c:v>45068.541666666664</c:v>
                </c:pt>
                <c:pt idx="19741">
                  <c:v>45068.545138888891</c:v>
                </c:pt>
                <c:pt idx="19742">
                  <c:v>45068.548611111109</c:v>
                </c:pt>
                <c:pt idx="19743">
                  <c:v>45068.552083333336</c:v>
                </c:pt>
                <c:pt idx="19744">
                  <c:v>45068.555555555555</c:v>
                </c:pt>
                <c:pt idx="19745">
                  <c:v>45068.559027777781</c:v>
                </c:pt>
                <c:pt idx="19746">
                  <c:v>45068.5625</c:v>
                </c:pt>
                <c:pt idx="19747">
                  <c:v>45068.565972222219</c:v>
                </c:pt>
                <c:pt idx="19748">
                  <c:v>45068.569444444445</c:v>
                </c:pt>
                <c:pt idx="19749">
                  <c:v>45068.572916666664</c:v>
                </c:pt>
                <c:pt idx="19750">
                  <c:v>45068.576388888891</c:v>
                </c:pt>
                <c:pt idx="19751">
                  <c:v>45068.579861111109</c:v>
                </c:pt>
                <c:pt idx="19752">
                  <c:v>45068.583333333336</c:v>
                </c:pt>
                <c:pt idx="19753">
                  <c:v>45068.586805555555</c:v>
                </c:pt>
                <c:pt idx="19754">
                  <c:v>45068.590277777781</c:v>
                </c:pt>
                <c:pt idx="19755">
                  <c:v>45068.59375</c:v>
                </c:pt>
                <c:pt idx="19756">
                  <c:v>45068.597222222219</c:v>
                </c:pt>
                <c:pt idx="19757">
                  <c:v>45068.600694444445</c:v>
                </c:pt>
                <c:pt idx="19758">
                  <c:v>45068.604166666664</c:v>
                </c:pt>
                <c:pt idx="19759">
                  <c:v>45068.607638888891</c:v>
                </c:pt>
                <c:pt idx="19760">
                  <c:v>45068.611111111109</c:v>
                </c:pt>
                <c:pt idx="19761">
                  <c:v>45068.614583333336</c:v>
                </c:pt>
                <c:pt idx="19762">
                  <c:v>45068.618055555555</c:v>
                </c:pt>
                <c:pt idx="19763">
                  <c:v>45068.621527777781</c:v>
                </c:pt>
                <c:pt idx="19764">
                  <c:v>45068.625</c:v>
                </c:pt>
                <c:pt idx="19765">
                  <c:v>45068.628472222219</c:v>
                </c:pt>
                <c:pt idx="19766">
                  <c:v>45068.631944444445</c:v>
                </c:pt>
                <c:pt idx="19767">
                  <c:v>45068.635416666664</c:v>
                </c:pt>
                <c:pt idx="19768">
                  <c:v>45068.638888888891</c:v>
                </c:pt>
                <c:pt idx="19769">
                  <c:v>45068.642361111109</c:v>
                </c:pt>
                <c:pt idx="19770">
                  <c:v>45068.645833333336</c:v>
                </c:pt>
                <c:pt idx="19771">
                  <c:v>45068.649305555555</c:v>
                </c:pt>
                <c:pt idx="19772">
                  <c:v>45068.652777777781</c:v>
                </c:pt>
                <c:pt idx="19773">
                  <c:v>45068.65625</c:v>
                </c:pt>
                <c:pt idx="19774">
                  <c:v>45068.659722222219</c:v>
                </c:pt>
                <c:pt idx="19775">
                  <c:v>45068.663194444445</c:v>
                </c:pt>
                <c:pt idx="19776">
                  <c:v>45068.666666666664</c:v>
                </c:pt>
                <c:pt idx="19777">
                  <c:v>45068.670138888891</c:v>
                </c:pt>
                <c:pt idx="19778">
                  <c:v>45068.673611111109</c:v>
                </c:pt>
                <c:pt idx="19779">
                  <c:v>45068.677083333336</c:v>
                </c:pt>
                <c:pt idx="19780">
                  <c:v>45068.680555555555</c:v>
                </c:pt>
                <c:pt idx="19781">
                  <c:v>45068.684027777781</c:v>
                </c:pt>
                <c:pt idx="19782">
                  <c:v>45068.6875</c:v>
                </c:pt>
                <c:pt idx="19783">
                  <c:v>45068.690972222219</c:v>
                </c:pt>
                <c:pt idx="19784">
                  <c:v>45068.694444444445</c:v>
                </c:pt>
                <c:pt idx="19785">
                  <c:v>45068.697916666664</c:v>
                </c:pt>
                <c:pt idx="19786">
                  <c:v>45068.701388888891</c:v>
                </c:pt>
                <c:pt idx="19787">
                  <c:v>45068.704861111109</c:v>
                </c:pt>
                <c:pt idx="19788">
                  <c:v>45068.708333333336</c:v>
                </c:pt>
                <c:pt idx="19789">
                  <c:v>45068.711805555555</c:v>
                </c:pt>
                <c:pt idx="19790">
                  <c:v>45068.715277777781</c:v>
                </c:pt>
                <c:pt idx="19791">
                  <c:v>45068.71875</c:v>
                </c:pt>
                <c:pt idx="19792">
                  <c:v>45068.722222222219</c:v>
                </c:pt>
                <c:pt idx="19793">
                  <c:v>45068.725694444445</c:v>
                </c:pt>
                <c:pt idx="19794">
                  <c:v>45068.729166666664</c:v>
                </c:pt>
                <c:pt idx="19795">
                  <c:v>45068.732638888891</c:v>
                </c:pt>
                <c:pt idx="19796">
                  <c:v>45068.736111111109</c:v>
                </c:pt>
                <c:pt idx="19797">
                  <c:v>45068.739583333336</c:v>
                </c:pt>
                <c:pt idx="19798">
                  <c:v>45068.743055555555</c:v>
                </c:pt>
                <c:pt idx="19799">
                  <c:v>45068.746527777781</c:v>
                </c:pt>
                <c:pt idx="19800">
                  <c:v>45068.75</c:v>
                </c:pt>
                <c:pt idx="19801">
                  <c:v>45068.753472222219</c:v>
                </c:pt>
                <c:pt idx="19802">
                  <c:v>45068.756944444445</c:v>
                </c:pt>
                <c:pt idx="19803">
                  <c:v>45068.760416666664</c:v>
                </c:pt>
                <c:pt idx="19804">
                  <c:v>45068.763888888891</c:v>
                </c:pt>
                <c:pt idx="19805">
                  <c:v>45068.767361111109</c:v>
                </c:pt>
                <c:pt idx="19806">
                  <c:v>45068.770833333336</c:v>
                </c:pt>
                <c:pt idx="19807">
                  <c:v>45068.774305555555</c:v>
                </c:pt>
                <c:pt idx="19808">
                  <c:v>45068.777777777781</c:v>
                </c:pt>
                <c:pt idx="19809">
                  <c:v>45068.78125</c:v>
                </c:pt>
                <c:pt idx="19810">
                  <c:v>45068.784722222219</c:v>
                </c:pt>
                <c:pt idx="19811">
                  <c:v>45068.788194444445</c:v>
                </c:pt>
                <c:pt idx="19812">
                  <c:v>45068.791666666664</c:v>
                </c:pt>
                <c:pt idx="19813">
                  <c:v>45068.795138888891</c:v>
                </c:pt>
                <c:pt idx="19814">
                  <c:v>45068.798611111109</c:v>
                </c:pt>
                <c:pt idx="19815">
                  <c:v>45068.802083333336</c:v>
                </c:pt>
                <c:pt idx="19816">
                  <c:v>45068.805555555555</c:v>
                </c:pt>
                <c:pt idx="19817">
                  <c:v>45068.809027777781</c:v>
                </c:pt>
                <c:pt idx="19818">
                  <c:v>45068.8125</c:v>
                </c:pt>
                <c:pt idx="19819">
                  <c:v>45068.815972222219</c:v>
                </c:pt>
                <c:pt idx="19820">
                  <c:v>45068.819444444445</c:v>
                </c:pt>
                <c:pt idx="19821">
                  <c:v>45068.822916666664</c:v>
                </c:pt>
                <c:pt idx="19822">
                  <c:v>45068.826388888891</c:v>
                </c:pt>
                <c:pt idx="19823">
                  <c:v>45068.829861111109</c:v>
                </c:pt>
                <c:pt idx="19824">
                  <c:v>45068.833333333336</c:v>
                </c:pt>
                <c:pt idx="19825">
                  <c:v>45068.836805555555</c:v>
                </c:pt>
                <c:pt idx="19826">
                  <c:v>45068.840277777781</c:v>
                </c:pt>
                <c:pt idx="19827">
                  <c:v>45068.84375</c:v>
                </c:pt>
                <c:pt idx="19828">
                  <c:v>45068.847222222219</c:v>
                </c:pt>
                <c:pt idx="19829">
                  <c:v>45068.850694444445</c:v>
                </c:pt>
                <c:pt idx="19830">
                  <c:v>45068.854166666664</c:v>
                </c:pt>
                <c:pt idx="19831">
                  <c:v>45068.857638888891</c:v>
                </c:pt>
                <c:pt idx="19832">
                  <c:v>45068.861111111109</c:v>
                </c:pt>
                <c:pt idx="19833">
                  <c:v>45068.864583333336</c:v>
                </c:pt>
                <c:pt idx="19834">
                  <c:v>45068.868055555555</c:v>
                </c:pt>
                <c:pt idx="19835">
                  <c:v>45068.871527777781</c:v>
                </c:pt>
                <c:pt idx="19836">
                  <c:v>45068.875</c:v>
                </c:pt>
                <c:pt idx="19837">
                  <c:v>45068.878472222219</c:v>
                </c:pt>
                <c:pt idx="19838">
                  <c:v>45068.881944444445</c:v>
                </c:pt>
                <c:pt idx="19839">
                  <c:v>45068.885416666664</c:v>
                </c:pt>
                <c:pt idx="19840">
                  <c:v>45068.888888888891</c:v>
                </c:pt>
                <c:pt idx="19841">
                  <c:v>45068.892361111109</c:v>
                </c:pt>
                <c:pt idx="19842">
                  <c:v>45068.895833333336</c:v>
                </c:pt>
                <c:pt idx="19843">
                  <c:v>45068.899305555555</c:v>
                </c:pt>
                <c:pt idx="19844">
                  <c:v>45068.902777777781</c:v>
                </c:pt>
                <c:pt idx="19845">
                  <c:v>45068.90625</c:v>
                </c:pt>
                <c:pt idx="19846">
                  <c:v>45068.909722222219</c:v>
                </c:pt>
                <c:pt idx="19847">
                  <c:v>45068.913194444445</c:v>
                </c:pt>
                <c:pt idx="19848">
                  <c:v>45068.916666666664</c:v>
                </c:pt>
                <c:pt idx="19849">
                  <c:v>45068.920138888891</c:v>
                </c:pt>
                <c:pt idx="19850">
                  <c:v>45068.923611111109</c:v>
                </c:pt>
                <c:pt idx="19851">
                  <c:v>45068.927083333336</c:v>
                </c:pt>
                <c:pt idx="19852">
                  <c:v>45068.930555555555</c:v>
                </c:pt>
                <c:pt idx="19853">
                  <c:v>45068.934027777781</c:v>
                </c:pt>
                <c:pt idx="19854">
                  <c:v>45068.9375</c:v>
                </c:pt>
                <c:pt idx="19855">
                  <c:v>45068.940972222219</c:v>
                </c:pt>
                <c:pt idx="19856">
                  <c:v>45068.944444444445</c:v>
                </c:pt>
                <c:pt idx="19857">
                  <c:v>45068.947916666664</c:v>
                </c:pt>
                <c:pt idx="19858">
                  <c:v>45068.951388888891</c:v>
                </c:pt>
                <c:pt idx="19859">
                  <c:v>45068.954861111109</c:v>
                </c:pt>
                <c:pt idx="19860">
                  <c:v>45068.958333333336</c:v>
                </c:pt>
                <c:pt idx="19861">
                  <c:v>45068.961805555555</c:v>
                </c:pt>
                <c:pt idx="19862">
                  <c:v>45068.965277777781</c:v>
                </c:pt>
                <c:pt idx="19863">
                  <c:v>45068.96875</c:v>
                </c:pt>
                <c:pt idx="19864">
                  <c:v>45068.972222222219</c:v>
                </c:pt>
                <c:pt idx="19865">
                  <c:v>45068.975694444445</c:v>
                </c:pt>
                <c:pt idx="19866">
                  <c:v>45068.979166666664</c:v>
                </c:pt>
                <c:pt idx="19867">
                  <c:v>45068.982638888891</c:v>
                </c:pt>
                <c:pt idx="19868">
                  <c:v>45068.986111111109</c:v>
                </c:pt>
                <c:pt idx="19869">
                  <c:v>45068.989583333336</c:v>
                </c:pt>
                <c:pt idx="19870">
                  <c:v>45068.993055555555</c:v>
                </c:pt>
                <c:pt idx="19871">
                  <c:v>45068.996527777781</c:v>
                </c:pt>
                <c:pt idx="19872">
                  <c:v>45069</c:v>
                </c:pt>
                <c:pt idx="19873">
                  <c:v>45069.003472222219</c:v>
                </c:pt>
                <c:pt idx="19874">
                  <c:v>45069.006944444445</c:v>
                </c:pt>
                <c:pt idx="19875">
                  <c:v>45069.010416666664</c:v>
                </c:pt>
                <c:pt idx="19876">
                  <c:v>45069.013888888891</c:v>
                </c:pt>
                <c:pt idx="19877">
                  <c:v>45069.017361111109</c:v>
                </c:pt>
                <c:pt idx="19878">
                  <c:v>45069.020833333336</c:v>
                </c:pt>
                <c:pt idx="19879">
                  <c:v>45069.024305555555</c:v>
                </c:pt>
                <c:pt idx="19880">
                  <c:v>45069.027777777781</c:v>
                </c:pt>
                <c:pt idx="19881">
                  <c:v>45069.03125</c:v>
                </c:pt>
                <c:pt idx="19882">
                  <c:v>45069.034722222219</c:v>
                </c:pt>
                <c:pt idx="19883">
                  <c:v>45069.038194444445</c:v>
                </c:pt>
                <c:pt idx="19884">
                  <c:v>45069.041666666664</c:v>
                </c:pt>
                <c:pt idx="19885">
                  <c:v>45069.045138888891</c:v>
                </c:pt>
                <c:pt idx="19886">
                  <c:v>45069.048611111109</c:v>
                </c:pt>
                <c:pt idx="19887">
                  <c:v>45069.052083333336</c:v>
                </c:pt>
                <c:pt idx="19888">
                  <c:v>45069.055555555555</c:v>
                </c:pt>
                <c:pt idx="19889">
                  <c:v>45069.059027777781</c:v>
                </c:pt>
                <c:pt idx="19890">
                  <c:v>45069.0625</c:v>
                </c:pt>
                <c:pt idx="19891">
                  <c:v>45069.065972222219</c:v>
                </c:pt>
                <c:pt idx="19892">
                  <c:v>45069.069444444445</c:v>
                </c:pt>
                <c:pt idx="19893">
                  <c:v>45069.072916666664</c:v>
                </c:pt>
                <c:pt idx="19894">
                  <c:v>45069.076388888891</c:v>
                </c:pt>
                <c:pt idx="19895">
                  <c:v>45069.079861111109</c:v>
                </c:pt>
                <c:pt idx="19896">
                  <c:v>45069.083333333336</c:v>
                </c:pt>
                <c:pt idx="19897">
                  <c:v>45069.086805555555</c:v>
                </c:pt>
                <c:pt idx="19898">
                  <c:v>45069.090277777781</c:v>
                </c:pt>
                <c:pt idx="19899">
                  <c:v>45069.09375</c:v>
                </c:pt>
                <c:pt idx="19900">
                  <c:v>45069.097222222219</c:v>
                </c:pt>
                <c:pt idx="19901">
                  <c:v>45069.100694444445</c:v>
                </c:pt>
                <c:pt idx="19902">
                  <c:v>45069.104166666664</c:v>
                </c:pt>
                <c:pt idx="19903">
                  <c:v>45069.107638888891</c:v>
                </c:pt>
                <c:pt idx="19904">
                  <c:v>45069.111111111109</c:v>
                </c:pt>
                <c:pt idx="19905">
                  <c:v>45069.114583333336</c:v>
                </c:pt>
                <c:pt idx="19906">
                  <c:v>45069.118055555555</c:v>
                </c:pt>
                <c:pt idx="19907">
                  <c:v>45069.121527777781</c:v>
                </c:pt>
                <c:pt idx="19908">
                  <c:v>45069.125</c:v>
                </c:pt>
                <c:pt idx="19909">
                  <c:v>45069.128472222219</c:v>
                </c:pt>
                <c:pt idx="19910">
                  <c:v>45069.131944444445</c:v>
                </c:pt>
                <c:pt idx="19911">
                  <c:v>45069.135416666664</c:v>
                </c:pt>
                <c:pt idx="19912">
                  <c:v>45069.138888888891</c:v>
                </c:pt>
                <c:pt idx="19913">
                  <c:v>45069.142361111109</c:v>
                </c:pt>
                <c:pt idx="19914">
                  <c:v>45069.145833333336</c:v>
                </c:pt>
                <c:pt idx="19915">
                  <c:v>45069.149305555555</c:v>
                </c:pt>
                <c:pt idx="19916">
                  <c:v>45069.152777777781</c:v>
                </c:pt>
                <c:pt idx="19917">
                  <c:v>45069.15625</c:v>
                </c:pt>
                <c:pt idx="19918">
                  <c:v>45069.159722222219</c:v>
                </c:pt>
                <c:pt idx="19919">
                  <c:v>45069.163194444445</c:v>
                </c:pt>
                <c:pt idx="19920">
                  <c:v>45069.166666666664</c:v>
                </c:pt>
                <c:pt idx="19921">
                  <c:v>45069.170138888891</c:v>
                </c:pt>
                <c:pt idx="19922">
                  <c:v>45069.173611111109</c:v>
                </c:pt>
                <c:pt idx="19923">
                  <c:v>45069.177083333336</c:v>
                </c:pt>
                <c:pt idx="19924">
                  <c:v>45069.180555555555</c:v>
                </c:pt>
                <c:pt idx="19925">
                  <c:v>45069.184027777781</c:v>
                </c:pt>
                <c:pt idx="19926">
                  <c:v>45069.1875</c:v>
                </c:pt>
                <c:pt idx="19927">
                  <c:v>45069.190972222219</c:v>
                </c:pt>
                <c:pt idx="19928">
                  <c:v>45069.194444444445</c:v>
                </c:pt>
                <c:pt idx="19929">
                  <c:v>45069.197916666664</c:v>
                </c:pt>
                <c:pt idx="19930">
                  <c:v>45069.201388888891</c:v>
                </c:pt>
                <c:pt idx="19931">
                  <c:v>45069.204861111109</c:v>
                </c:pt>
                <c:pt idx="19932">
                  <c:v>45069.208333333336</c:v>
                </c:pt>
                <c:pt idx="19933">
                  <c:v>45069.211805555555</c:v>
                </c:pt>
                <c:pt idx="19934">
                  <c:v>45069.215277777781</c:v>
                </c:pt>
                <c:pt idx="19935">
                  <c:v>45069.21875</c:v>
                </c:pt>
                <c:pt idx="19936">
                  <c:v>45069.222222222219</c:v>
                </c:pt>
                <c:pt idx="19937">
                  <c:v>45069.225694444445</c:v>
                </c:pt>
                <c:pt idx="19938">
                  <c:v>45069.229166666664</c:v>
                </c:pt>
                <c:pt idx="19939">
                  <c:v>45069.232638888891</c:v>
                </c:pt>
                <c:pt idx="19940">
                  <c:v>45069.236111111109</c:v>
                </c:pt>
                <c:pt idx="19941">
                  <c:v>45069.239583333336</c:v>
                </c:pt>
                <c:pt idx="19942">
                  <c:v>45069.243055555555</c:v>
                </c:pt>
                <c:pt idx="19943">
                  <c:v>45069.246527777781</c:v>
                </c:pt>
                <c:pt idx="19944">
                  <c:v>45069.25</c:v>
                </c:pt>
                <c:pt idx="19945">
                  <c:v>45069.253472222219</c:v>
                </c:pt>
                <c:pt idx="19946">
                  <c:v>45069.256944444445</c:v>
                </c:pt>
                <c:pt idx="19947">
                  <c:v>45069.260416666664</c:v>
                </c:pt>
                <c:pt idx="19948">
                  <c:v>45069.263888888891</c:v>
                </c:pt>
                <c:pt idx="19949">
                  <c:v>45069.267361111109</c:v>
                </c:pt>
                <c:pt idx="19950">
                  <c:v>45069.270833333336</c:v>
                </c:pt>
                <c:pt idx="19951">
                  <c:v>45069.274305555555</c:v>
                </c:pt>
                <c:pt idx="19952">
                  <c:v>45069.277777777781</c:v>
                </c:pt>
                <c:pt idx="19953">
                  <c:v>45069.28125</c:v>
                </c:pt>
                <c:pt idx="19954">
                  <c:v>45069.284722222219</c:v>
                </c:pt>
                <c:pt idx="19955">
                  <c:v>45069.288194444445</c:v>
                </c:pt>
                <c:pt idx="19956">
                  <c:v>45069.291666666664</c:v>
                </c:pt>
                <c:pt idx="19957">
                  <c:v>45069.295138888891</c:v>
                </c:pt>
                <c:pt idx="19958">
                  <c:v>45069.298611111109</c:v>
                </c:pt>
                <c:pt idx="19959">
                  <c:v>45069.302083333336</c:v>
                </c:pt>
                <c:pt idx="19960">
                  <c:v>45069.305555555555</c:v>
                </c:pt>
                <c:pt idx="19961">
                  <c:v>45069.309027777781</c:v>
                </c:pt>
                <c:pt idx="19962">
                  <c:v>45069.3125</c:v>
                </c:pt>
                <c:pt idx="19963">
                  <c:v>45069.315972222219</c:v>
                </c:pt>
                <c:pt idx="19964">
                  <c:v>45069.319444444445</c:v>
                </c:pt>
                <c:pt idx="19965">
                  <c:v>45069.322916666664</c:v>
                </c:pt>
                <c:pt idx="19966">
                  <c:v>45069.326388888891</c:v>
                </c:pt>
                <c:pt idx="19967">
                  <c:v>45069.329861111109</c:v>
                </c:pt>
                <c:pt idx="19968">
                  <c:v>45069.333333333336</c:v>
                </c:pt>
                <c:pt idx="19969">
                  <c:v>45069.336805555555</c:v>
                </c:pt>
                <c:pt idx="19970">
                  <c:v>45069.340277777781</c:v>
                </c:pt>
                <c:pt idx="19971">
                  <c:v>45069.34375</c:v>
                </c:pt>
                <c:pt idx="19972">
                  <c:v>45069.347222222219</c:v>
                </c:pt>
                <c:pt idx="19973">
                  <c:v>45069.350694444445</c:v>
                </c:pt>
                <c:pt idx="19974">
                  <c:v>45069.354166666664</c:v>
                </c:pt>
                <c:pt idx="19975">
                  <c:v>45069.357638888891</c:v>
                </c:pt>
                <c:pt idx="19976">
                  <c:v>45069.361111111109</c:v>
                </c:pt>
                <c:pt idx="19977">
                  <c:v>45069.364583333336</c:v>
                </c:pt>
                <c:pt idx="19978">
                  <c:v>45069.368055555555</c:v>
                </c:pt>
                <c:pt idx="19979">
                  <c:v>45069.371527777781</c:v>
                </c:pt>
                <c:pt idx="19980">
                  <c:v>45069.375</c:v>
                </c:pt>
                <c:pt idx="19981">
                  <c:v>45069.378472222219</c:v>
                </c:pt>
                <c:pt idx="19982">
                  <c:v>45069.381944444445</c:v>
                </c:pt>
                <c:pt idx="19983">
                  <c:v>45069.385416666664</c:v>
                </c:pt>
                <c:pt idx="19984">
                  <c:v>45069.388888888891</c:v>
                </c:pt>
                <c:pt idx="19985">
                  <c:v>45069.392361111109</c:v>
                </c:pt>
                <c:pt idx="19986">
                  <c:v>45069.395833333336</c:v>
                </c:pt>
                <c:pt idx="19987">
                  <c:v>45069.399305555555</c:v>
                </c:pt>
                <c:pt idx="19988">
                  <c:v>45069.402777777781</c:v>
                </c:pt>
                <c:pt idx="19989">
                  <c:v>45069.40625</c:v>
                </c:pt>
                <c:pt idx="19990">
                  <c:v>45069.409722222219</c:v>
                </c:pt>
                <c:pt idx="19991">
                  <c:v>45069.413194444445</c:v>
                </c:pt>
                <c:pt idx="19992">
                  <c:v>45069.416666666664</c:v>
                </c:pt>
                <c:pt idx="19993">
                  <c:v>45069.420138888891</c:v>
                </c:pt>
                <c:pt idx="19994">
                  <c:v>45069.423611111109</c:v>
                </c:pt>
                <c:pt idx="19995">
                  <c:v>45069.427083333336</c:v>
                </c:pt>
                <c:pt idx="19996">
                  <c:v>45069.430555555555</c:v>
                </c:pt>
                <c:pt idx="19997">
                  <c:v>45069.434027777781</c:v>
                </c:pt>
                <c:pt idx="19998">
                  <c:v>45069.4375</c:v>
                </c:pt>
                <c:pt idx="19999">
                  <c:v>45069.440972222219</c:v>
                </c:pt>
                <c:pt idx="20000">
                  <c:v>45069.444444444445</c:v>
                </c:pt>
                <c:pt idx="20001">
                  <c:v>45069.447916666664</c:v>
                </c:pt>
                <c:pt idx="20002">
                  <c:v>45069.451388888891</c:v>
                </c:pt>
                <c:pt idx="20003">
                  <c:v>45069.454861111109</c:v>
                </c:pt>
                <c:pt idx="20004">
                  <c:v>45069.458333333336</c:v>
                </c:pt>
                <c:pt idx="20005">
                  <c:v>45069.461805555555</c:v>
                </c:pt>
                <c:pt idx="20006">
                  <c:v>45069.465277777781</c:v>
                </c:pt>
                <c:pt idx="20007">
                  <c:v>45069.46875</c:v>
                </c:pt>
                <c:pt idx="20008">
                  <c:v>45069.472222222219</c:v>
                </c:pt>
                <c:pt idx="20009">
                  <c:v>45069.475694444445</c:v>
                </c:pt>
                <c:pt idx="20010">
                  <c:v>45069.479166666664</c:v>
                </c:pt>
                <c:pt idx="20011">
                  <c:v>45069.482638888891</c:v>
                </c:pt>
                <c:pt idx="20012">
                  <c:v>45069.486111111109</c:v>
                </c:pt>
                <c:pt idx="20013">
                  <c:v>45069.489583333336</c:v>
                </c:pt>
                <c:pt idx="20014">
                  <c:v>45069.493055555555</c:v>
                </c:pt>
                <c:pt idx="20015">
                  <c:v>45069.496527777781</c:v>
                </c:pt>
                <c:pt idx="20016">
                  <c:v>45069.5</c:v>
                </c:pt>
                <c:pt idx="20017">
                  <c:v>45069.503472222219</c:v>
                </c:pt>
                <c:pt idx="20018">
                  <c:v>45069.506944444445</c:v>
                </c:pt>
                <c:pt idx="20019">
                  <c:v>45069.510416666664</c:v>
                </c:pt>
                <c:pt idx="20020">
                  <c:v>45069.513888888891</c:v>
                </c:pt>
                <c:pt idx="20021">
                  <c:v>45069.517361111109</c:v>
                </c:pt>
                <c:pt idx="20022">
                  <c:v>45069.520833333336</c:v>
                </c:pt>
                <c:pt idx="20023">
                  <c:v>45069.524305555555</c:v>
                </c:pt>
                <c:pt idx="20024">
                  <c:v>45069.527777777781</c:v>
                </c:pt>
                <c:pt idx="20025">
                  <c:v>45069.53125</c:v>
                </c:pt>
                <c:pt idx="20026">
                  <c:v>45069.534722222219</c:v>
                </c:pt>
                <c:pt idx="20027">
                  <c:v>45069.538194444445</c:v>
                </c:pt>
                <c:pt idx="20028">
                  <c:v>45069.541666666664</c:v>
                </c:pt>
                <c:pt idx="20029">
                  <c:v>45069.545138888891</c:v>
                </c:pt>
                <c:pt idx="20030">
                  <c:v>45069.548611111109</c:v>
                </c:pt>
                <c:pt idx="20031">
                  <c:v>45069.552083333336</c:v>
                </c:pt>
                <c:pt idx="20032">
                  <c:v>45069.555555555555</c:v>
                </c:pt>
                <c:pt idx="20033">
                  <c:v>45069.559027777781</c:v>
                </c:pt>
                <c:pt idx="20034">
                  <c:v>45069.5625</c:v>
                </c:pt>
                <c:pt idx="20035">
                  <c:v>45069.565972222219</c:v>
                </c:pt>
                <c:pt idx="20036">
                  <c:v>45069.569444444445</c:v>
                </c:pt>
                <c:pt idx="20037">
                  <c:v>45069.572916666664</c:v>
                </c:pt>
                <c:pt idx="20038">
                  <c:v>45069.576388888891</c:v>
                </c:pt>
                <c:pt idx="20039">
                  <c:v>45069.579861111109</c:v>
                </c:pt>
                <c:pt idx="20040">
                  <c:v>45069.583333333336</c:v>
                </c:pt>
                <c:pt idx="20041">
                  <c:v>45069.586805555555</c:v>
                </c:pt>
                <c:pt idx="20042">
                  <c:v>45069.590277777781</c:v>
                </c:pt>
                <c:pt idx="20043">
                  <c:v>45069.59375</c:v>
                </c:pt>
                <c:pt idx="20044">
                  <c:v>45069.597222222219</c:v>
                </c:pt>
                <c:pt idx="20045">
                  <c:v>45069.600694444445</c:v>
                </c:pt>
                <c:pt idx="20046">
                  <c:v>45069.604166666664</c:v>
                </c:pt>
                <c:pt idx="20047">
                  <c:v>45069.607638888891</c:v>
                </c:pt>
                <c:pt idx="20048">
                  <c:v>45069.611111111109</c:v>
                </c:pt>
                <c:pt idx="20049">
                  <c:v>45069.614583333336</c:v>
                </c:pt>
                <c:pt idx="20050">
                  <c:v>45069.618055555555</c:v>
                </c:pt>
                <c:pt idx="20051">
                  <c:v>45069.621527777781</c:v>
                </c:pt>
                <c:pt idx="20052">
                  <c:v>45069.625</c:v>
                </c:pt>
                <c:pt idx="20053">
                  <c:v>45069.628472222219</c:v>
                </c:pt>
                <c:pt idx="20054">
                  <c:v>45069.631944444445</c:v>
                </c:pt>
                <c:pt idx="20055">
                  <c:v>45069.635416666664</c:v>
                </c:pt>
                <c:pt idx="20056">
                  <c:v>45069.638888888891</c:v>
                </c:pt>
                <c:pt idx="20057">
                  <c:v>45069.642361111109</c:v>
                </c:pt>
                <c:pt idx="20058">
                  <c:v>45069.645833333336</c:v>
                </c:pt>
                <c:pt idx="20059">
                  <c:v>45069.649305555555</c:v>
                </c:pt>
                <c:pt idx="20060">
                  <c:v>45069.652777777781</c:v>
                </c:pt>
                <c:pt idx="20061">
                  <c:v>45069.65625</c:v>
                </c:pt>
                <c:pt idx="20062">
                  <c:v>45069.659722222219</c:v>
                </c:pt>
                <c:pt idx="20063">
                  <c:v>45069.663194444445</c:v>
                </c:pt>
                <c:pt idx="20064">
                  <c:v>45069.666666666664</c:v>
                </c:pt>
                <c:pt idx="20065">
                  <c:v>45069.670138888891</c:v>
                </c:pt>
                <c:pt idx="20066">
                  <c:v>45069.673611111109</c:v>
                </c:pt>
                <c:pt idx="20067">
                  <c:v>45069.677083333336</c:v>
                </c:pt>
                <c:pt idx="20068">
                  <c:v>45069.680555555555</c:v>
                </c:pt>
                <c:pt idx="20069">
                  <c:v>45069.684027777781</c:v>
                </c:pt>
                <c:pt idx="20070">
                  <c:v>45069.6875</c:v>
                </c:pt>
                <c:pt idx="20071">
                  <c:v>45069.690972222219</c:v>
                </c:pt>
                <c:pt idx="20072">
                  <c:v>45069.694444444445</c:v>
                </c:pt>
                <c:pt idx="20073">
                  <c:v>45069.697916666664</c:v>
                </c:pt>
                <c:pt idx="20074">
                  <c:v>45069.701388888891</c:v>
                </c:pt>
                <c:pt idx="20075">
                  <c:v>45069.704861111109</c:v>
                </c:pt>
                <c:pt idx="20076">
                  <c:v>45069.708333333336</c:v>
                </c:pt>
                <c:pt idx="20077">
                  <c:v>45069.711805555555</c:v>
                </c:pt>
                <c:pt idx="20078">
                  <c:v>45069.715277777781</c:v>
                </c:pt>
                <c:pt idx="20079">
                  <c:v>45069.71875</c:v>
                </c:pt>
                <c:pt idx="20080">
                  <c:v>45069.722222222219</c:v>
                </c:pt>
                <c:pt idx="20081">
                  <c:v>45069.725694444445</c:v>
                </c:pt>
                <c:pt idx="20082">
                  <c:v>45069.729166666664</c:v>
                </c:pt>
                <c:pt idx="20083">
                  <c:v>45069.732638888891</c:v>
                </c:pt>
                <c:pt idx="20084">
                  <c:v>45069.736111111109</c:v>
                </c:pt>
                <c:pt idx="20085">
                  <c:v>45069.739583333336</c:v>
                </c:pt>
                <c:pt idx="20086">
                  <c:v>45069.743055555555</c:v>
                </c:pt>
                <c:pt idx="20087">
                  <c:v>45069.746527777781</c:v>
                </c:pt>
                <c:pt idx="20088">
                  <c:v>45069.75</c:v>
                </c:pt>
                <c:pt idx="20089">
                  <c:v>45069.753472222219</c:v>
                </c:pt>
                <c:pt idx="20090">
                  <c:v>45069.756944444445</c:v>
                </c:pt>
                <c:pt idx="20091">
                  <c:v>45069.760416666664</c:v>
                </c:pt>
                <c:pt idx="20092">
                  <c:v>45069.763888888891</c:v>
                </c:pt>
                <c:pt idx="20093">
                  <c:v>45069.767361111109</c:v>
                </c:pt>
                <c:pt idx="20094">
                  <c:v>45069.770833333336</c:v>
                </c:pt>
                <c:pt idx="20095">
                  <c:v>45069.774305555555</c:v>
                </c:pt>
                <c:pt idx="20096">
                  <c:v>45069.777777777781</c:v>
                </c:pt>
                <c:pt idx="20097">
                  <c:v>45069.78125</c:v>
                </c:pt>
                <c:pt idx="20098">
                  <c:v>45069.784722222219</c:v>
                </c:pt>
                <c:pt idx="20099">
                  <c:v>45069.788194444445</c:v>
                </c:pt>
                <c:pt idx="20100">
                  <c:v>45069.791666666664</c:v>
                </c:pt>
                <c:pt idx="20101">
                  <c:v>45069.795138888891</c:v>
                </c:pt>
                <c:pt idx="20102">
                  <c:v>45069.798611111109</c:v>
                </c:pt>
                <c:pt idx="20103">
                  <c:v>45069.802083333336</c:v>
                </c:pt>
                <c:pt idx="20104">
                  <c:v>45069.805555555555</c:v>
                </c:pt>
                <c:pt idx="20105">
                  <c:v>45069.809027777781</c:v>
                </c:pt>
                <c:pt idx="20106">
                  <c:v>45069.8125</c:v>
                </c:pt>
                <c:pt idx="20107">
                  <c:v>45069.815972222219</c:v>
                </c:pt>
                <c:pt idx="20108">
                  <c:v>45069.819444444445</c:v>
                </c:pt>
                <c:pt idx="20109">
                  <c:v>45069.822916666664</c:v>
                </c:pt>
                <c:pt idx="20110">
                  <c:v>45069.826388888891</c:v>
                </c:pt>
                <c:pt idx="20111">
                  <c:v>45069.829861111109</c:v>
                </c:pt>
                <c:pt idx="20112">
                  <c:v>45069.833333333336</c:v>
                </c:pt>
                <c:pt idx="20113">
                  <c:v>45069.836805555555</c:v>
                </c:pt>
                <c:pt idx="20114">
                  <c:v>45069.840277777781</c:v>
                </c:pt>
                <c:pt idx="20115">
                  <c:v>45069.84375</c:v>
                </c:pt>
                <c:pt idx="20116">
                  <c:v>45069.847222222219</c:v>
                </c:pt>
                <c:pt idx="20117">
                  <c:v>45069.850694444445</c:v>
                </c:pt>
                <c:pt idx="20118">
                  <c:v>45069.854166666664</c:v>
                </c:pt>
                <c:pt idx="20119">
                  <c:v>45069.857638888891</c:v>
                </c:pt>
                <c:pt idx="20120">
                  <c:v>45069.861111111109</c:v>
                </c:pt>
                <c:pt idx="20121">
                  <c:v>45069.864583333336</c:v>
                </c:pt>
                <c:pt idx="20122">
                  <c:v>45069.868055555555</c:v>
                </c:pt>
                <c:pt idx="20123">
                  <c:v>45069.871527777781</c:v>
                </c:pt>
                <c:pt idx="20124">
                  <c:v>45069.875</c:v>
                </c:pt>
                <c:pt idx="20125">
                  <c:v>45069.878472222219</c:v>
                </c:pt>
                <c:pt idx="20126">
                  <c:v>45069.881944444445</c:v>
                </c:pt>
                <c:pt idx="20127">
                  <c:v>45069.885416666664</c:v>
                </c:pt>
                <c:pt idx="20128">
                  <c:v>45069.888888888891</c:v>
                </c:pt>
                <c:pt idx="20129">
                  <c:v>45069.892361111109</c:v>
                </c:pt>
                <c:pt idx="20130">
                  <c:v>45069.895833333336</c:v>
                </c:pt>
                <c:pt idx="20131">
                  <c:v>45069.899305555555</c:v>
                </c:pt>
                <c:pt idx="20132">
                  <c:v>45069.902777777781</c:v>
                </c:pt>
                <c:pt idx="20133">
                  <c:v>45069.90625</c:v>
                </c:pt>
                <c:pt idx="20134">
                  <c:v>45069.909722222219</c:v>
                </c:pt>
                <c:pt idx="20135">
                  <c:v>45069.913194444445</c:v>
                </c:pt>
                <c:pt idx="20136">
                  <c:v>45069.916666666664</c:v>
                </c:pt>
                <c:pt idx="20137">
                  <c:v>45069.920138888891</c:v>
                </c:pt>
                <c:pt idx="20138">
                  <c:v>45069.923611111109</c:v>
                </c:pt>
                <c:pt idx="20139">
                  <c:v>45069.927083333336</c:v>
                </c:pt>
                <c:pt idx="20140">
                  <c:v>45069.930555555555</c:v>
                </c:pt>
                <c:pt idx="20141">
                  <c:v>45069.934027777781</c:v>
                </c:pt>
                <c:pt idx="20142">
                  <c:v>45069.9375</c:v>
                </c:pt>
                <c:pt idx="20143">
                  <c:v>45069.940972222219</c:v>
                </c:pt>
                <c:pt idx="20144">
                  <c:v>45069.944444444445</c:v>
                </c:pt>
                <c:pt idx="20145">
                  <c:v>45069.947916666664</c:v>
                </c:pt>
                <c:pt idx="20146">
                  <c:v>45069.951388888891</c:v>
                </c:pt>
                <c:pt idx="20147">
                  <c:v>45069.954861111109</c:v>
                </c:pt>
                <c:pt idx="20148">
                  <c:v>45069.958333333336</c:v>
                </c:pt>
                <c:pt idx="20149">
                  <c:v>45069.961805555555</c:v>
                </c:pt>
                <c:pt idx="20150">
                  <c:v>45069.965277777781</c:v>
                </c:pt>
                <c:pt idx="20151">
                  <c:v>45069.96875</c:v>
                </c:pt>
                <c:pt idx="20152">
                  <c:v>45069.972222222219</c:v>
                </c:pt>
                <c:pt idx="20153">
                  <c:v>45069.975694444445</c:v>
                </c:pt>
                <c:pt idx="20154">
                  <c:v>45069.979166666664</c:v>
                </c:pt>
                <c:pt idx="20155">
                  <c:v>45069.982638888891</c:v>
                </c:pt>
                <c:pt idx="20156">
                  <c:v>45069.986111111109</c:v>
                </c:pt>
                <c:pt idx="20157">
                  <c:v>45069.989583333336</c:v>
                </c:pt>
                <c:pt idx="20158">
                  <c:v>45069.993055555555</c:v>
                </c:pt>
                <c:pt idx="20159">
                  <c:v>45069.996527777781</c:v>
                </c:pt>
                <c:pt idx="20160">
                  <c:v>45070</c:v>
                </c:pt>
                <c:pt idx="20161">
                  <c:v>45070.003472222219</c:v>
                </c:pt>
                <c:pt idx="20162">
                  <c:v>45070.006944444445</c:v>
                </c:pt>
                <c:pt idx="20163">
                  <c:v>45070.010416666664</c:v>
                </c:pt>
                <c:pt idx="20164">
                  <c:v>45070.013888888891</c:v>
                </c:pt>
                <c:pt idx="20165">
                  <c:v>45070.017361111109</c:v>
                </c:pt>
                <c:pt idx="20166">
                  <c:v>45070.020833333336</c:v>
                </c:pt>
                <c:pt idx="20167">
                  <c:v>45070.024305555555</c:v>
                </c:pt>
                <c:pt idx="20168">
                  <c:v>45070.027777777781</c:v>
                </c:pt>
                <c:pt idx="20169">
                  <c:v>45070.03125</c:v>
                </c:pt>
                <c:pt idx="20170">
                  <c:v>45070.034722222219</c:v>
                </c:pt>
                <c:pt idx="20171">
                  <c:v>45070.038194444445</c:v>
                </c:pt>
                <c:pt idx="20172">
                  <c:v>45070.041666666664</c:v>
                </c:pt>
                <c:pt idx="20173">
                  <c:v>45070.045138888891</c:v>
                </c:pt>
                <c:pt idx="20174">
                  <c:v>45070.048611111109</c:v>
                </c:pt>
                <c:pt idx="20175">
                  <c:v>45070.052083333336</c:v>
                </c:pt>
                <c:pt idx="20176">
                  <c:v>45070.055555555555</c:v>
                </c:pt>
                <c:pt idx="20177">
                  <c:v>45070.059027777781</c:v>
                </c:pt>
                <c:pt idx="20178">
                  <c:v>45070.0625</c:v>
                </c:pt>
                <c:pt idx="20179">
                  <c:v>45070.065972222219</c:v>
                </c:pt>
                <c:pt idx="20180">
                  <c:v>45070.069444444445</c:v>
                </c:pt>
                <c:pt idx="20181">
                  <c:v>45070.072916666664</c:v>
                </c:pt>
                <c:pt idx="20182">
                  <c:v>45070.076388888891</c:v>
                </c:pt>
                <c:pt idx="20183">
                  <c:v>45070.079861111109</c:v>
                </c:pt>
                <c:pt idx="20184">
                  <c:v>45070.083333333336</c:v>
                </c:pt>
                <c:pt idx="20185">
                  <c:v>45070.086805555555</c:v>
                </c:pt>
                <c:pt idx="20186">
                  <c:v>45070.090277777781</c:v>
                </c:pt>
                <c:pt idx="20187">
                  <c:v>45070.09375</c:v>
                </c:pt>
                <c:pt idx="20188">
                  <c:v>45070.097222222219</c:v>
                </c:pt>
                <c:pt idx="20189">
                  <c:v>45070.100694444445</c:v>
                </c:pt>
                <c:pt idx="20190">
                  <c:v>45070.104166666664</c:v>
                </c:pt>
                <c:pt idx="20191">
                  <c:v>45070.107638888891</c:v>
                </c:pt>
                <c:pt idx="20192">
                  <c:v>45070.111111111109</c:v>
                </c:pt>
                <c:pt idx="20193">
                  <c:v>45070.114583333336</c:v>
                </c:pt>
                <c:pt idx="20194">
                  <c:v>45070.118055555555</c:v>
                </c:pt>
                <c:pt idx="20195">
                  <c:v>45070.121527777781</c:v>
                </c:pt>
                <c:pt idx="20196">
                  <c:v>45070.125</c:v>
                </c:pt>
                <c:pt idx="20197">
                  <c:v>45070.128472222219</c:v>
                </c:pt>
                <c:pt idx="20198">
                  <c:v>45070.131944444445</c:v>
                </c:pt>
                <c:pt idx="20199">
                  <c:v>45070.135416666664</c:v>
                </c:pt>
                <c:pt idx="20200">
                  <c:v>45070.138888888891</c:v>
                </c:pt>
                <c:pt idx="20201">
                  <c:v>45070.142361111109</c:v>
                </c:pt>
                <c:pt idx="20202">
                  <c:v>45070.145833333336</c:v>
                </c:pt>
                <c:pt idx="20203">
                  <c:v>45070.149305555555</c:v>
                </c:pt>
                <c:pt idx="20204">
                  <c:v>45070.152777777781</c:v>
                </c:pt>
                <c:pt idx="20205">
                  <c:v>45070.15625</c:v>
                </c:pt>
                <c:pt idx="20206">
                  <c:v>45070.159722222219</c:v>
                </c:pt>
                <c:pt idx="20207">
                  <c:v>45070.163194444445</c:v>
                </c:pt>
                <c:pt idx="20208">
                  <c:v>45070.166666666664</c:v>
                </c:pt>
                <c:pt idx="20209">
                  <c:v>45070.170138888891</c:v>
                </c:pt>
                <c:pt idx="20210">
                  <c:v>45070.173611111109</c:v>
                </c:pt>
                <c:pt idx="20211">
                  <c:v>45070.177083333336</c:v>
                </c:pt>
                <c:pt idx="20212">
                  <c:v>45070.180555555555</c:v>
                </c:pt>
                <c:pt idx="20213">
                  <c:v>45070.184027777781</c:v>
                </c:pt>
                <c:pt idx="20214">
                  <c:v>45070.1875</c:v>
                </c:pt>
                <c:pt idx="20215">
                  <c:v>45070.190972222219</c:v>
                </c:pt>
                <c:pt idx="20216">
                  <c:v>45070.194444444445</c:v>
                </c:pt>
                <c:pt idx="20217">
                  <c:v>45070.197916666664</c:v>
                </c:pt>
                <c:pt idx="20218">
                  <c:v>45070.201388888891</c:v>
                </c:pt>
                <c:pt idx="20219">
                  <c:v>45070.204861111109</c:v>
                </c:pt>
                <c:pt idx="20220">
                  <c:v>45070.208333333336</c:v>
                </c:pt>
                <c:pt idx="20221">
                  <c:v>45070.211805555555</c:v>
                </c:pt>
                <c:pt idx="20222">
                  <c:v>45070.215277777781</c:v>
                </c:pt>
                <c:pt idx="20223">
                  <c:v>45070.21875</c:v>
                </c:pt>
                <c:pt idx="20224">
                  <c:v>45070.222222222219</c:v>
                </c:pt>
                <c:pt idx="20225">
                  <c:v>45070.225694444445</c:v>
                </c:pt>
                <c:pt idx="20226">
                  <c:v>45070.229166666664</c:v>
                </c:pt>
                <c:pt idx="20227">
                  <c:v>45070.232638888891</c:v>
                </c:pt>
                <c:pt idx="20228">
                  <c:v>45070.236111111109</c:v>
                </c:pt>
                <c:pt idx="20229">
                  <c:v>45070.239583333336</c:v>
                </c:pt>
                <c:pt idx="20230">
                  <c:v>45070.243055555555</c:v>
                </c:pt>
                <c:pt idx="20231">
                  <c:v>45070.246527777781</c:v>
                </c:pt>
                <c:pt idx="20232">
                  <c:v>45070.25</c:v>
                </c:pt>
                <c:pt idx="20233">
                  <c:v>45070.253472222219</c:v>
                </c:pt>
                <c:pt idx="20234">
                  <c:v>45070.256944444445</c:v>
                </c:pt>
                <c:pt idx="20235">
                  <c:v>45070.260416666664</c:v>
                </c:pt>
                <c:pt idx="20236">
                  <c:v>45070.263888888891</c:v>
                </c:pt>
                <c:pt idx="20237">
                  <c:v>45070.267361111109</c:v>
                </c:pt>
                <c:pt idx="20238">
                  <c:v>45070.270833333336</c:v>
                </c:pt>
                <c:pt idx="20239">
                  <c:v>45070.274305555555</c:v>
                </c:pt>
                <c:pt idx="20240">
                  <c:v>45070.277777777781</c:v>
                </c:pt>
                <c:pt idx="20241">
                  <c:v>45070.28125</c:v>
                </c:pt>
                <c:pt idx="20242">
                  <c:v>45070.284722222219</c:v>
                </c:pt>
                <c:pt idx="20243">
                  <c:v>45070.288194444445</c:v>
                </c:pt>
                <c:pt idx="20244">
                  <c:v>45070.291666666664</c:v>
                </c:pt>
                <c:pt idx="20245">
                  <c:v>45070.295138888891</c:v>
                </c:pt>
                <c:pt idx="20246">
                  <c:v>45070.298611111109</c:v>
                </c:pt>
                <c:pt idx="20247">
                  <c:v>45070.302083333336</c:v>
                </c:pt>
                <c:pt idx="20248">
                  <c:v>45070.305555555555</c:v>
                </c:pt>
                <c:pt idx="20249">
                  <c:v>45070.309027777781</c:v>
                </c:pt>
                <c:pt idx="20250">
                  <c:v>45070.3125</c:v>
                </c:pt>
                <c:pt idx="20251">
                  <c:v>45070.315972222219</c:v>
                </c:pt>
                <c:pt idx="20252">
                  <c:v>45070.319444444445</c:v>
                </c:pt>
                <c:pt idx="20253">
                  <c:v>45070.322916666664</c:v>
                </c:pt>
                <c:pt idx="20254">
                  <c:v>45070.326388888891</c:v>
                </c:pt>
                <c:pt idx="20255">
                  <c:v>45070.329861111109</c:v>
                </c:pt>
                <c:pt idx="20256">
                  <c:v>45070.333333333336</c:v>
                </c:pt>
                <c:pt idx="20257">
                  <c:v>45070.336805555555</c:v>
                </c:pt>
                <c:pt idx="20258">
                  <c:v>45070.340277777781</c:v>
                </c:pt>
                <c:pt idx="20259">
                  <c:v>45070.34375</c:v>
                </c:pt>
                <c:pt idx="20260">
                  <c:v>45070.347222222219</c:v>
                </c:pt>
                <c:pt idx="20261">
                  <c:v>45070.350694444445</c:v>
                </c:pt>
                <c:pt idx="20262">
                  <c:v>45070.354166666664</c:v>
                </c:pt>
                <c:pt idx="20263">
                  <c:v>45070.357638888891</c:v>
                </c:pt>
                <c:pt idx="20264">
                  <c:v>45070.361111111109</c:v>
                </c:pt>
                <c:pt idx="20265">
                  <c:v>45070.364583333336</c:v>
                </c:pt>
                <c:pt idx="20266">
                  <c:v>45070.368055555555</c:v>
                </c:pt>
                <c:pt idx="20267">
                  <c:v>45070.371527777781</c:v>
                </c:pt>
                <c:pt idx="20268">
                  <c:v>45070.375</c:v>
                </c:pt>
                <c:pt idx="20269">
                  <c:v>45070.378472222219</c:v>
                </c:pt>
                <c:pt idx="20270">
                  <c:v>45070.381944444445</c:v>
                </c:pt>
                <c:pt idx="20271">
                  <c:v>45070.385416666664</c:v>
                </c:pt>
                <c:pt idx="20272">
                  <c:v>45070.388888888891</c:v>
                </c:pt>
                <c:pt idx="20273">
                  <c:v>45070.392361111109</c:v>
                </c:pt>
                <c:pt idx="20274">
                  <c:v>45070.395833333336</c:v>
                </c:pt>
                <c:pt idx="20275">
                  <c:v>45070.399305555555</c:v>
                </c:pt>
                <c:pt idx="20276">
                  <c:v>45070.402777777781</c:v>
                </c:pt>
                <c:pt idx="20277">
                  <c:v>45070.40625</c:v>
                </c:pt>
                <c:pt idx="20278">
                  <c:v>45070.409722222219</c:v>
                </c:pt>
                <c:pt idx="20279">
                  <c:v>45070.413194444445</c:v>
                </c:pt>
                <c:pt idx="20280">
                  <c:v>45070.416666666664</c:v>
                </c:pt>
                <c:pt idx="20281">
                  <c:v>45070.420138888891</c:v>
                </c:pt>
                <c:pt idx="20282">
                  <c:v>45070.423611111109</c:v>
                </c:pt>
                <c:pt idx="20283">
                  <c:v>45070.427083333336</c:v>
                </c:pt>
                <c:pt idx="20284">
                  <c:v>45070.430555555555</c:v>
                </c:pt>
                <c:pt idx="20285">
                  <c:v>45070.434027777781</c:v>
                </c:pt>
                <c:pt idx="20286">
                  <c:v>45070.4375</c:v>
                </c:pt>
                <c:pt idx="20287">
                  <c:v>45070.440972222219</c:v>
                </c:pt>
                <c:pt idx="20288">
                  <c:v>45070.444444444445</c:v>
                </c:pt>
                <c:pt idx="20289">
                  <c:v>45070.447916666664</c:v>
                </c:pt>
                <c:pt idx="20290">
                  <c:v>45070.451388888891</c:v>
                </c:pt>
                <c:pt idx="20291">
                  <c:v>45070.454861111109</c:v>
                </c:pt>
                <c:pt idx="20292">
                  <c:v>45070.458333333336</c:v>
                </c:pt>
                <c:pt idx="20293">
                  <c:v>45070.461805555555</c:v>
                </c:pt>
                <c:pt idx="20294">
                  <c:v>45070.465277777781</c:v>
                </c:pt>
                <c:pt idx="20295">
                  <c:v>45070.46875</c:v>
                </c:pt>
                <c:pt idx="20296">
                  <c:v>45070.472222222219</c:v>
                </c:pt>
                <c:pt idx="20297">
                  <c:v>45070.475694444445</c:v>
                </c:pt>
                <c:pt idx="20298">
                  <c:v>45070.479166666664</c:v>
                </c:pt>
                <c:pt idx="20299">
                  <c:v>45070.482638888891</c:v>
                </c:pt>
                <c:pt idx="20300">
                  <c:v>45070.486111111109</c:v>
                </c:pt>
                <c:pt idx="20301">
                  <c:v>45070.489583333336</c:v>
                </c:pt>
                <c:pt idx="20302">
                  <c:v>45070.493055555555</c:v>
                </c:pt>
                <c:pt idx="20303">
                  <c:v>45070.496527777781</c:v>
                </c:pt>
                <c:pt idx="20304">
                  <c:v>45070.5</c:v>
                </c:pt>
                <c:pt idx="20305">
                  <c:v>45070.503472222219</c:v>
                </c:pt>
                <c:pt idx="20306">
                  <c:v>45070.506944444445</c:v>
                </c:pt>
                <c:pt idx="20307">
                  <c:v>45070.510416666664</c:v>
                </c:pt>
                <c:pt idx="20308">
                  <c:v>45070.513888888891</c:v>
                </c:pt>
                <c:pt idx="20309">
                  <c:v>45070.517361111109</c:v>
                </c:pt>
                <c:pt idx="20310">
                  <c:v>45070.520833333336</c:v>
                </c:pt>
                <c:pt idx="20311">
                  <c:v>45070.524305555555</c:v>
                </c:pt>
                <c:pt idx="20312">
                  <c:v>45070.527777777781</c:v>
                </c:pt>
                <c:pt idx="20313">
                  <c:v>45070.53125</c:v>
                </c:pt>
                <c:pt idx="20314">
                  <c:v>45070.534722222219</c:v>
                </c:pt>
                <c:pt idx="20315">
                  <c:v>45070.538194444445</c:v>
                </c:pt>
                <c:pt idx="20316">
                  <c:v>45070.541666666664</c:v>
                </c:pt>
                <c:pt idx="20317">
                  <c:v>45070.545138888891</c:v>
                </c:pt>
                <c:pt idx="20318">
                  <c:v>45070.548611111109</c:v>
                </c:pt>
                <c:pt idx="20319">
                  <c:v>45070.552083333336</c:v>
                </c:pt>
                <c:pt idx="20320">
                  <c:v>45070.555555555555</c:v>
                </c:pt>
                <c:pt idx="20321">
                  <c:v>45070.559027777781</c:v>
                </c:pt>
                <c:pt idx="20322">
                  <c:v>45070.5625</c:v>
                </c:pt>
                <c:pt idx="20323">
                  <c:v>45070.565972222219</c:v>
                </c:pt>
                <c:pt idx="20324">
                  <c:v>45070.569444444445</c:v>
                </c:pt>
                <c:pt idx="20325">
                  <c:v>45070.572916666664</c:v>
                </c:pt>
                <c:pt idx="20326">
                  <c:v>45070.576388888891</c:v>
                </c:pt>
                <c:pt idx="20327">
                  <c:v>45070.579861111109</c:v>
                </c:pt>
                <c:pt idx="20328">
                  <c:v>45070.583333333336</c:v>
                </c:pt>
                <c:pt idx="20329">
                  <c:v>45070.586805555555</c:v>
                </c:pt>
                <c:pt idx="20330">
                  <c:v>45070.590277777781</c:v>
                </c:pt>
                <c:pt idx="20331">
                  <c:v>45070.59375</c:v>
                </c:pt>
                <c:pt idx="20332">
                  <c:v>45070.597222222219</c:v>
                </c:pt>
                <c:pt idx="20333">
                  <c:v>45070.600694444445</c:v>
                </c:pt>
                <c:pt idx="20334">
                  <c:v>45070.604166666664</c:v>
                </c:pt>
                <c:pt idx="20335">
                  <c:v>45070.607638888891</c:v>
                </c:pt>
                <c:pt idx="20336">
                  <c:v>45070.611111111109</c:v>
                </c:pt>
                <c:pt idx="20337">
                  <c:v>45070.614583333336</c:v>
                </c:pt>
                <c:pt idx="20338">
                  <c:v>45070.618055555555</c:v>
                </c:pt>
                <c:pt idx="20339">
                  <c:v>45070.621527777781</c:v>
                </c:pt>
                <c:pt idx="20340">
                  <c:v>45070.625</c:v>
                </c:pt>
                <c:pt idx="20341">
                  <c:v>45070.628472222219</c:v>
                </c:pt>
                <c:pt idx="20342">
                  <c:v>45070.631944444445</c:v>
                </c:pt>
                <c:pt idx="20343">
                  <c:v>45070.635416666664</c:v>
                </c:pt>
                <c:pt idx="20344">
                  <c:v>45070.638888888891</c:v>
                </c:pt>
                <c:pt idx="20345">
                  <c:v>45070.642361111109</c:v>
                </c:pt>
                <c:pt idx="20346">
                  <c:v>45070.645833333336</c:v>
                </c:pt>
                <c:pt idx="20347">
                  <c:v>45070.649305555555</c:v>
                </c:pt>
                <c:pt idx="20348">
                  <c:v>45070.652777777781</c:v>
                </c:pt>
                <c:pt idx="20349">
                  <c:v>45070.65625</c:v>
                </c:pt>
                <c:pt idx="20350">
                  <c:v>45070.659722222219</c:v>
                </c:pt>
                <c:pt idx="20351">
                  <c:v>45070.663194444445</c:v>
                </c:pt>
                <c:pt idx="20352">
                  <c:v>45070.666666666664</c:v>
                </c:pt>
                <c:pt idx="20353">
                  <c:v>45070.670138888891</c:v>
                </c:pt>
                <c:pt idx="20354">
                  <c:v>45070.673611111109</c:v>
                </c:pt>
                <c:pt idx="20355">
                  <c:v>45070.677083333336</c:v>
                </c:pt>
                <c:pt idx="20356">
                  <c:v>45070.680555555555</c:v>
                </c:pt>
                <c:pt idx="20357">
                  <c:v>45070.684027777781</c:v>
                </c:pt>
                <c:pt idx="20358">
                  <c:v>45070.6875</c:v>
                </c:pt>
                <c:pt idx="20359">
                  <c:v>45070.690972222219</c:v>
                </c:pt>
                <c:pt idx="20360">
                  <c:v>45070.694444444445</c:v>
                </c:pt>
                <c:pt idx="20361">
                  <c:v>45070.697916666664</c:v>
                </c:pt>
                <c:pt idx="20362">
                  <c:v>45070.701388888891</c:v>
                </c:pt>
                <c:pt idx="20363">
                  <c:v>45070.704861111109</c:v>
                </c:pt>
                <c:pt idx="20364">
                  <c:v>45070.708333333336</c:v>
                </c:pt>
                <c:pt idx="20365">
                  <c:v>45070.711805555555</c:v>
                </c:pt>
                <c:pt idx="20366">
                  <c:v>45070.715277777781</c:v>
                </c:pt>
                <c:pt idx="20367">
                  <c:v>45070.71875</c:v>
                </c:pt>
                <c:pt idx="20368">
                  <c:v>45070.722222222219</c:v>
                </c:pt>
                <c:pt idx="20369">
                  <c:v>45070.725694444445</c:v>
                </c:pt>
                <c:pt idx="20370">
                  <c:v>45070.729166666664</c:v>
                </c:pt>
                <c:pt idx="20371">
                  <c:v>45070.732638888891</c:v>
                </c:pt>
                <c:pt idx="20372">
                  <c:v>45070.736111111109</c:v>
                </c:pt>
                <c:pt idx="20373">
                  <c:v>45070.739583333336</c:v>
                </c:pt>
                <c:pt idx="20374">
                  <c:v>45070.743055555555</c:v>
                </c:pt>
                <c:pt idx="20375">
                  <c:v>45070.746527777781</c:v>
                </c:pt>
                <c:pt idx="20376">
                  <c:v>45070.75</c:v>
                </c:pt>
                <c:pt idx="20377">
                  <c:v>45070.753472222219</c:v>
                </c:pt>
                <c:pt idx="20378">
                  <c:v>45070.756944444445</c:v>
                </c:pt>
                <c:pt idx="20379">
                  <c:v>45070.760416666664</c:v>
                </c:pt>
                <c:pt idx="20380">
                  <c:v>45070.763888888891</c:v>
                </c:pt>
                <c:pt idx="20381">
                  <c:v>45070.767361111109</c:v>
                </c:pt>
                <c:pt idx="20382">
                  <c:v>45070.770833333336</c:v>
                </c:pt>
                <c:pt idx="20383">
                  <c:v>45070.774305555555</c:v>
                </c:pt>
                <c:pt idx="20384">
                  <c:v>45070.777777777781</c:v>
                </c:pt>
                <c:pt idx="20385">
                  <c:v>45070.78125</c:v>
                </c:pt>
                <c:pt idx="20386">
                  <c:v>45070.784722222219</c:v>
                </c:pt>
                <c:pt idx="20387">
                  <c:v>45070.788194444445</c:v>
                </c:pt>
                <c:pt idx="20388">
                  <c:v>45070.791666666664</c:v>
                </c:pt>
                <c:pt idx="20389">
                  <c:v>45070.795138888891</c:v>
                </c:pt>
                <c:pt idx="20390">
                  <c:v>45070.798611111109</c:v>
                </c:pt>
                <c:pt idx="20391">
                  <c:v>45070.802083333336</c:v>
                </c:pt>
                <c:pt idx="20392">
                  <c:v>45070.805555555555</c:v>
                </c:pt>
                <c:pt idx="20393">
                  <c:v>45070.809027777781</c:v>
                </c:pt>
                <c:pt idx="20394">
                  <c:v>45070.8125</c:v>
                </c:pt>
                <c:pt idx="20395">
                  <c:v>45070.815972222219</c:v>
                </c:pt>
                <c:pt idx="20396">
                  <c:v>45070.819444444445</c:v>
                </c:pt>
                <c:pt idx="20397">
                  <c:v>45070.822916666664</c:v>
                </c:pt>
                <c:pt idx="20398">
                  <c:v>45070.826388888891</c:v>
                </c:pt>
                <c:pt idx="20399">
                  <c:v>45070.829861111109</c:v>
                </c:pt>
                <c:pt idx="20400">
                  <c:v>45070.833333333336</c:v>
                </c:pt>
                <c:pt idx="20401">
                  <c:v>45070.836805555555</c:v>
                </c:pt>
                <c:pt idx="20402">
                  <c:v>45070.840277777781</c:v>
                </c:pt>
                <c:pt idx="20403">
                  <c:v>45070.84375</c:v>
                </c:pt>
                <c:pt idx="20404">
                  <c:v>45070.847222222219</c:v>
                </c:pt>
                <c:pt idx="20405">
                  <c:v>45070.850694444445</c:v>
                </c:pt>
                <c:pt idx="20406">
                  <c:v>45070.854166666664</c:v>
                </c:pt>
                <c:pt idx="20407">
                  <c:v>45070.857638888891</c:v>
                </c:pt>
                <c:pt idx="20408">
                  <c:v>45070.861111111109</c:v>
                </c:pt>
                <c:pt idx="20409">
                  <c:v>45070.864583333336</c:v>
                </c:pt>
                <c:pt idx="20410">
                  <c:v>45070.868055555555</c:v>
                </c:pt>
                <c:pt idx="20411">
                  <c:v>45070.871527777781</c:v>
                </c:pt>
                <c:pt idx="20412">
                  <c:v>45070.875</c:v>
                </c:pt>
                <c:pt idx="20413">
                  <c:v>45070.878472222219</c:v>
                </c:pt>
                <c:pt idx="20414">
                  <c:v>45070.881944444445</c:v>
                </c:pt>
                <c:pt idx="20415">
                  <c:v>45070.885416666664</c:v>
                </c:pt>
                <c:pt idx="20416">
                  <c:v>45070.888888888891</c:v>
                </c:pt>
                <c:pt idx="20417">
                  <c:v>45070.892361111109</c:v>
                </c:pt>
                <c:pt idx="20418">
                  <c:v>45070.895833333336</c:v>
                </c:pt>
                <c:pt idx="20419">
                  <c:v>45070.899305555555</c:v>
                </c:pt>
                <c:pt idx="20420">
                  <c:v>45070.902777777781</c:v>
                </c:pt>
                <c:pt idx="20421">
                  <c:v>45070.90625</c:v>
                </c:pt>
                <c:pt idx="20422">
                  <c:v>45070.909722222219</c:v>
                </c:pt>
                <c:pt idx="20423">
                  <c:v>45070.913194444445</c:v>
                </c:pt>
                <c:pt idx="20424">
                  <c:v>45070.916666666664</c:v>
                </c:pt>
                <c:pt idx="20425">
                  <c:v>45070.920138888891</c:v>
                </c:pt>
                <c:pt idx="20426">
                  <c:v>45070.923611111109</c:v>
                </c:pt>
                <c:pt idx="20427">
                  <c:v>45070.927083333336</c:v>
                </c:pt>
                <c:pt idx="20428">
                  <c:v>45070.930555555555</c:v>
                </c:pt>
                <c:pt idx="20429">
                  <c:v>45070.934027777781</c:v>
                </c:pt>
                <c:pt idx="20430">
                  <c:v>45070.9375</c:v>
                </c:pt>
                <c:pt idx="20431">
                  <c:v>45070.940972222219</c:v>
                </c:pt>
                <c:pt idx="20432">
                  <c:v>45070.944444444445</c:v>
                </c:pt>
                <c:pt idx="20433">
                  <c:v>45070.947916666664</c:v>
                </c:pt>
                <c:pt idx="20434">
                  <c:v>45070.951388888891</c:v>
                </c:pt>
                <c:pt idx="20435">
                  <c:v>45070.954861111109</c:v>
                </c:pt>
                <c:pt idx="20436">
                  <c:v>45070.958333333336</c:v>
                </c:pt>
                <c:pt idx="20437">
                  <c:v>45070.961805555555</c:v>
                </c:pt>
                <c:pt idx="20438">
                  <c:v>45070.965277777781</c:v>
                </c:pt>
                <c:pt idx="20439">
                  <c:v>45070.96875</c:v>
                </c:pt>
                <c:pt idx="20440">
                  <c:v>45070.972222222219</c:v>
                </c:pt>
                <c:pt idx="20441">
                  <c:v>45070.975694444445</c:v>
                </c:pt>
                <c:pt idx="20442">
                  <c:v>45070.979166666664</c:v>
                </c:pt>
                <c:pt idx="20443">
                  <c:v>45070.982638888891</c:v>
                </c:pt>
                <c:pt idx="20444">
                  <c:v>45070.986111111109</c:v>
                </c:pt>
                <c:pt idx="20445">
                  <c:v>45070.989583333336</c:v>
                </c:pt>
                <c:pt idx="20446">
                  <c:v>45070.993055555555</c:v>
                </c:pt>
                <c:pt idx="20447">
                  <c:v>45070.996527777781</c:v>
                </c:pt>
                <c:pt idx="20448">
                  <c:v>45071</c:v>
                </c:pt>
                <c:pt idx="20449">
                  <c:v>45071.003472222219</c:v>
                </c:pt>
                <c:pt idx="20450">
                  <c:v>45071.006944444445</c:v>
                </c:pt>
                <c:pt idx="20451">
                  <c:v>45071.010416666664</c:v>
                </c:pt>
                <c:pt idx="20452">
                  <c:v>45071.013888888891</c:v>
                </c:pt>
                <c:pt idx="20453">
                  <c:v>45071.017361111109</c:v>
                </c:pt>
                <c:pt idx="20454">
                  <c:v>45071.020833333336</c:v>
                </c:pt>
                <c:pt idx="20455">
                  <c:v>45071.024305555555</c:v>
                </c:pt>
                <c:pt idx="20456">
                  <c:v>45071.027777777781</c:v>
                </c:pt>
                <c:pt idx="20457">
                  <c:v>45071.03125</c:v>
                </c:pt>
                <c:pt idx="20458">
                  <c:v>45071.034722222219</c:v>
                </c:pt>
                <c:pt idx="20459">
                  <c:v>45071.038194444445</c:v>
                </c:pt>
                <c:pt idx="20460">
                  <c:v>45071.041666666664</c:v>
                </c:pt>
                <c:pt idx="20461">
                  <c:v>45071.045138888891</c:v>
                </c:pt>
                <c:pt idx="20462">
                  <c:v>45071.048611111109</c:v>
                </c:pt>
                <c:pt idx="20463">
                  <c:v>45071.052083333336</c:v>
                </c:pt>
                <c:pt idx="20464">
                  <c:v>45071.055555555555</c:v>
                </c:pt>
                <c:pt idx="20465">
                  <c:v>45071.059027777781</c:v>
                </c:pt>
                <c:pt idx="20466">
                  <c:v>45071.0625</c:v>
                </c:pt>
                <c:pt idx="20467">
                  <c:v>45071.065972222219</c:v>
                </c:pt>
                <c:pt idx="20468">
                  <c:v>45071.069444444445</c:v>
                </c:pt>
                <c:pt idx="20469">
                  <c:v>45071.072916666664</c:v>
                </c:pt>
                <c:pt idx="20470">
                  <c:v>45071.076388888891</c:v>
                </c:pt>
                <c:pt idx="20471">
                  <c:v>45071.079861111109</c:v>
                </c:pt>
                <c:pt idx="20472">
                  <c:v>45071.083333333336</c:v>
                </c:pt>
                <c:pt idx="20473">
                  <c:v>45071.086805555555</c:v>
                </c:pt>
                <c:pt idx="20474">
                  <c:v>45071.090277777781</c:v>
                </c:pt>
                <c:pt idx="20475">
                  <c:v>45071.09375</c:v>
                </c:pt>
                <c:pt idx="20476">
                  <c:v>45071.097222222219</c:v>
                </c:pt>
                <c:pt idx="20477">
                  <c:v>45071.100694444445</c:v>
                </c:pt>
                <c:pt idx="20478">
                  <c:v>45071.104166666664</c:v>
                </c:pt>
                <c:pt idx="20479">
                  <c:v>45071.107638888891</c:v>
                </c:pt>
                <c:pt idx="20480">
                  <c:v>45071.111111111109</c:v>
                </c:pt>
                <c:pt idx="20481">
                  <c:v>45071.114583333336</c:v>
                </c:pt>
                <c:pt idx="20482">
                  <c:v>45071.118055555555</c:v>
                </c:pt>
                <c:pt idx="20483">
                  <c:v>45071.121527777781</c:v>
                </c:pt>
                <c:pt idx="20484">
                  <c:v>45071.125</c:v>
                </c:pt>
                <c:pt idx="20485">
                  <c:v>45071.128472222219</c:v>
                </c:pt>
                <c:pt idx="20486">
                  <c:v>45071.131944444445</c:v>
                </c:pt>
                <c:pt idx="20487">
                  <c:v>45071.135416666664</c:v>
                </c:pt>
                <c:pt idx="20488">
                  <c:v>45071.138888888891</c:v>
                </c:pt>
                <c:pt idx="20489">
                  <c:v>45071.142361111109</c:v>
                </c:pt>
                <c:pt idx="20490">
                  <c:v>45071.145833333336</c:v>
                </c:pt>
                <c:pt idx="20491">
                  <c:v>45071.149305555555</c:v>
                </c:pt>
                <c:pt idx="20492">
                  <c:v>45071.152777777781</c:v>
                </c:pt>
                <c:pt idx="20493">
                  <c:v>45071.15625</c:v>
                </c:pt>
                <c:pt idx="20494">
                  <c:v>45071.159722222219</c:v>
                </c:pt>
                <c:pt idx="20495">
                  <c:v>45071.163194444445</c:v>
                </c:pt>
                <c:pt idx="20496">
                  <c:v>45071.166666666664</c:v>
                </c:pt>
                <c:pt idx="20497">
                  <c:v>45071.170138888891</c:v>
                </c:pt>
                <c:pt idx="20498">
                  <c:v>45071.173611111109</c:v>
                </c:pt>
                <c:pt idx="20499">
                  <c:v>45071.177083333336</c:v>
                </c:pt>
                <c:pt idx="20500">
                  <c:v>45071.180555555555</c:v>
                </c:pt>
                <c:pt idx="20501">
                  <c:v>45071.184027777781</c:v>
                </c:pt>
                <c:pt idx="20502">
                  <c:v>45071.1875</c:v>
                </c:pt>
                <c:pt idx="20503">
                  <c:v>45071.190972222219</c:v>
                </c:pt>
                <c:pt idx="20504">
                  <c:v>45071.194444444445</c:v>
                </c:pt>
                <c:pt idx="20505">
                  <c:v>45071.197916666664</c:v>
                </c:pt>
                <c:pt idx="20506">
                  <c:v>45071.201388888891</c:v>
                </c:pt>
                <c:pt idx="20507">
                  <c:v>45071.204861111109</c:v>
                </c:pt>
                <c:pt idx="20508">
                  <c:v>45071.208333333336</c:v>
                </c:pt>
                <c:pt idx="20509">
                  <c:v>45071.211805555555</c:v>
                </c:pt>
                <c:pt idx="20510">
                  <c:v>45071.215277777781</c:v>
                </c:pt>
                <c:pt idx="20511">
                  <c:v>45071.21875</c:v>
                </c:pt>
                <c:pt idx="20512">
                  <c:v>45071.222222222219</c:v>
                </c:pt>
                <c:pt idx="20513">
                  <c:v>45071.225694444445</c:v>
                </c:pt>
                <c:pt idx="20514">
                  <c:v>45071.229166666664</c:v>
                </c:pt>
                <c:pt idx="20515">
                  <c:v>45071.232638888891</c:v>
                </c:pt>
                <c:pt idx="20516">
                  <c:v>45071.236111111109</c:v>
                </c:pt>
                <c:pt idx="20517">
                  <c:v>45071.239583333336</c:v>
                </c:pt>
                <c:pt idx="20518">
                  <c:v>45071.243055555555</c:v>
                </c:pt>
                <c:pt idx="20519">
                  <c:v>45071.246527777781</c:v>
                </c:pt>
                <c:pt idx="20520">
                  <c:v>45071.25</c:v>
                </c:pt>
                <c:pt idx="20521">
                  <c:v>45071.253472222219</c:v>
                </c:pt>
                <c:pt idx="20522">
                  <c:v>45071.256944444445</c:v>
                </c:pt>
                <c:pt idx="20523">
                  <c:v>45071.260416666664</c:v>
                </c:pt>
                <c:pt idx="20524">
                  <c:v>45071.263888888891</c:v>
                </c:pt>
                <c:pt idx="20525">
                  <c:v>45071.267361111109</c:v>
                </c:pt>
                <c:pt idx="20526">
                  <c:v>45071.270833333336</c:v>
                </c:pt>
                <c:pt idx="20527">
                  <c:v>45071.274305555555</c:v>
                </c:pt>
                <c:pt idx="20528">
                  <c:v>45071.277777777781</c:v>
                </c:pt>
                <c:pt idx="20529">
                  <c:v>45071.28125</c:v>
                </c:pt>
                <c:pt idx="20530">
                  <c:v>45071.284722222219</c:v>
                </c:pt>
                <c:pt idx="20531">
                  <c:v>45071.288194444445</c:v>
                </c:pt>
                <c:pt idx="20532">
                  <c:v>45071.291666666664</c:v>
                </c:pt>
                <c:pt idx="20533">
                  <c:v>45071.295138888891</c:v>
                </c:pt>
                <c:pt idx="20534">
                  <c:v>45071.298611111109</c:v>
                </c:pt>
                <c:pt idx="20535">
                  <c:v>45071.302083333336</c:v>
                </c:pt>
                <c:pt idx="20536">
                  <c:v>45071.305555555555</c:v>
                </c:pt>
                <c:pt idx="20537">
                  <c:v>45071.309027777781</c:v>
                </c:pt>
                <c:pt idx="20538">
                  <c:v>45071.3125</c:v>
                </c:pt>
                <c:pt idx="20539">
                  <c:v>45071.315972222219</c:v>
                </c:pt>
                <c:pt idx="20540">
                  <c:v>45071.319444444445</c:v>
                </c:pt>
                <c:pt idx="20541">
                  <c:v>45071.322916666664</c:v>
                </c:pt>
                <c:pt idx="20542">
                  <c:v>45071.326388888891</c:v>
                </c:pt>
                <c:pt idx="20543">
                  <c:v>45071.329861111109</c:v>
                </c:pt>
                <c:pt idx="20544">
                  <c:v>45071.333333333336</c:v>
                </c:pt>
                <c:pt idx="20545">
                  <c:v>45071.336805555555</c:v>
                </c:pt>
                <c:pt idx="20546">
                  <c:v>45071.340277777781</c:v>
                </c:pt>
                <c:pt idx="20547">
                  <c:v>45071.34375</c:v>
                </c:pt>
                <c:pt idx="20548">
                  <c:v>45071.347222222219</c:v>
                </c:pt>
                <c:pt idx="20549">
                  <c:v>45071.350694444445</c:v>
                </c:pt>
                <c:pt idx="20550">
                  <c:v>45071.354166666664</c:v>
                </c:pt>
                <c:pt idx="20551">
                  <c:v>45071.357638888891</c:v>
                </c:pt>
                <c:pt idx="20552">
                  <c:v>45071.361111111109</c:v>
                </c:pt>
                <c:pt idx="20553">
                  <c:v>45071.364583333336</c:v>
                </c:pt>
                <c:pt idx="20554">
                  <c:v>45071.368055555555</c:v>
                </c:pt>
                <c:pt idx="20555">
                  <c:v>45071.371527777781</c:v>
                </c:pt>
                <c:pt idx="20556">
                  <c:v>45071.375</c:v>
                </c:pt>
                <c:pt idx="20557">
                  <c:v>45071.378472222219</c:v>
                </c:pt>
                <c:pt idx="20558">
                  <c:v>45071.381944444445</c:v>
                </c:pt>
                <c:pt idx="20559">
                  <c:v>45071.385416666664</c:v>
                </c:pt>
                <c:pt idx="20560">
                  <c:v>45071.388888888891</c:v>
                </c:pt>
                <c:pt idx="20561">
                  <c:v>45071.392361111109</c:v>
                </c:pt>
                <c:pt idx="20562">
                  <c:v>45071.395833333336</c:v>
                </c:pt>
                <c:pt idx="20563">
                  <c:v>45071.399305555555</c:v>
                </c:pt>
                <c:pt idx="20564">
                  <c:v>45071.402777777781</c:v>
                </c:pt>
                <c:pt idx="20565">
                  <c:v>45071.40625</c:v>
                </c:pt>
                <c:pt idx="20566">
                  <c:v>45071.409722222219</c:v>
                </c:pt>
                <c:pt idx="20567">
                  <c:v>45071.413194444445</c:v>
                </c:pt>
                <c:pt idx="20568">
                  <c:v>45071.416666666664</c:v>
                </c:pt>
                <c:pt idx="20569">
                  <c:v>45071.420138888891</c:v>
                </c:pt>
                <c:pt idx="20570">
                  <c:v>45071.423611111109</c:v>
                </c:pt>
                <c:pt idx="20571">
                  <c:v>45071.427083333336</c:v>
                </c:pt>
                <c:pt idx="20572">
                  <c:v>45071.430555555555</c:v>
                </c:pt>
                <c:pt idx="20573">
                  <c:v>45071.434027777781</c:v>
                </c:pt>
                <c:pt idx="20574">
                  <c:v>45071.4375</c:v>
                </c:pt>
                <c:pt idx="20575">
                  <c:v>45071.440972222219</c:v>
                </c:pt>
                <c:pt idx="20576">
                  <c:v>45071.444444444445</c:v>
                </c:pt>
                <c:pt idx="20577">
                  <c:v>45071.447916666664</c:v>
                </c:pt>
                <c:pt idx="20578">
                  <c:v>45071.451388888891</c:v>
                </c:pt>
                <c:pt idx="20579">
                  <c:v>45071.454861111109</c:v>
                </c:pt>
                <c:pt idx="20580">
                  <c:v>45071.458333333336</c:v>
                </c:pt>
                <c:pt idx="20581">
                  <c:v>45071.461805555555</c:v>
                </c:pt>
                <c:pt idx="20582">
                  <c:v>45071.465277777781</c:v>
                </c:pt>
                <c:pt idx="20583">
                  <c:v>45071.46875</c:v>
                </c:pt>
                <c:pt idx="20584">
                  <c:v>45071.472222222219</c:v>
                </c:pt>
                <c:pt idx="20585">
                  <c:v>45071.475694444445</c:v>
                </c:pt>
                <c:pt idx="20586">
                  <c:v>45071.479166666664</c:v>
                </c:pt>
                <c:pt idx="20587">
                  <c:v>45071.482638888891</c:v>
                </c:pt>
                <c:pt idx="20588">
                  <c:v>45071.486111111109</c:v>
                </c:pt>
                <c:pt idx="20589">
                  <c:v>45071.489583333336</c:v>
                </c:pt>
                <c:pt idx="20590">
                  <c:v>45071.493055555555</c:v>
                </c:pt>
                <c:pt idx="20591">
                  <c:v>45071.496527777781</c:v>
                </c:pt>
                <c:pt idx="20592">
                  <c:v>45071.5</c:v>
                </c:pt>
                <c:pt idx="20593">
                  <c:v>45071.503472222219</c:v>
                </c:pt>
                <c:pt idx="20594">
                  <c:v>45071.506944444445</c:v>
                </c:pt>
                <c:pt idx="20595">
                  <c:v>45071.510416666664</c:v>
                </c:pt>
                <c:pt idx="20596">
                  <c:v>45071.513888888891</c:v>
                </c:pt>
                <c:pt idx="20597">
                  <c:v>45071.517361111109</c:v>
                </c:pt>
                <c:pt idx="20598">
                  <c:v>45071.520833333336</c:v>
                </c:pt>
                <c:pt idx="20599">
                  <c:v>45071.524305555555</c:v>
                </c:pt>
                <c:pt idx="20600">
                  <c:v>45071.527777777781</c:v>
                </c:pt>
                <c:pt idx="20601">
                  <c:v>45071.53125</c:v>
                </c:pt>
                <c:pt idx="20602">
                  <c:v>45071.534722222219</c:v>
                </c:pt>
                <c:pt idx="20603">
                  <c:v>45071.538194444445</c:v>
                </c:pt>
                <c:pt idx="20604">
                  <c:v>45071.541666666664</c:v>
                </c:pt>
                <c:pt idx="20605">
                  <c:v>45071.545138888891</c:v>
                </c:pt>
                <c:pt idx="20606">
                  <c:v>45071.548611111109</c:v>
                </c:pt>
                <c:pt idx="20607">
                  <c:v>45071.552083333336</c:v>
                </c:pt>
                <c:pt idx="20608">
                  <c:v>45071.555555555555</c:v>
                </c:pt>
                <c:pt idx="20609">
                  <c:v>45071.559027777781</c:v>
                </c:pt>
                <c:pt idx="20610">
                  <c:v>45071.5625</c:v>
                </c:pt>
                <c:pt idx="20611">
                  <c:v>45071.565972222219</c:v>
                </c:pt>
                <c:pt idx="20612">
                  <c:v>45071.569444444445</c:v>
                </c:pt>
                <c:pt idx="20613">
                  <c:v>45071.572916666664</c:v>
                </c:pt>
                <c:pt idx="20614">
                  <c:v>45071.576388888891</c:v>
                </c:pt>
                <c:pt idx="20615">
                  <c:v>45071.579861111109</c:v>
                </c:pt>
                <c:pt idx="20616">
                  <c:v>45071.583333333336</c:v>
                </c:pt>
                <c:pt idx="20617">
                  <c:v>45071.586805555555</c:v>
                </c:pt>
                <c:pt idx="20618">
                  <c:v>45071.590277777781</c:v>
                </c:pt>
                <c:pt idx="20619">
                  <c:v>45071.59375</c:v>
                </c:pt>
                <c:pt idx="20620">
                  <c:v>45071.597222222219</c:v>
                </c:pt>
                <c:pt idx="20621">
                  <c:v>45071.600694444445</c:v>
                </c:pt>
                <c:pt idx="20622">
                  <c:v>45071.604166666664</c:v>
                </c:pt>
                <c:pt idx="20623">
                  <c:v>45071.607638888891</c:v>
                </c:pt>
                <c:pt idx="20624">
                  <c:v>45071.611111111109</c:v>
                </c:pt>
                <c:pt idx="20625">
                  <c:v>45071.614583333336</c:v>
                </c:pt>
                <c:pt idx="20626">
                  <c:v>45071.618055555555</c:v>
                </c:pt>
                <c:pt idx="20627">
                  <c:v>45071.621527777781</c:v>
                </c:pt>
                <c:pt idx="20628">
                  <c:v>45071.625</c:v>
                </c:pt>
                <c:pt idx="20629">
                  <c:v>45071.628472222219</c:v>
                </c:pt>
                <c:pt idx="20630">
                  <c:v>45071.631944444445</c:v>
                </c:pt>
                <c:pt idx="20631">
                  <c:v>45071.635416666664</c:v>
                </c:pt>
                <c:pt idx="20632">
                  <c:v>45071.638888888891</c:v>
                </c:pt>
                <c:pt idx="20633">
                  <c:v>45071.642361111109</c:v>
                </c:pt>
                <c:pt idx="20634">
                  <c:v>45071.645833333336</c:v>
                </c:pt>
                <c:pt idx="20635">
                  <c:v>45071.649305555555</c:v>
                </c:pt>
                <c:pt idx="20636">
                  <c:v>45071.652777777781</c:v>
                </c:pt>
                <c:pt idx="20637">
                  <c:v>45071.65625</c:v>
                </c:pt>
                <c:pt idx="20638">
                  <c:v>45071.659722222219</c:v>
                </c:pt>
                <c:pt idx="20639">
                  <c:v>45071.663194444445</c:v>
                </c:pt>
                <c:pt idx="20640">
                  <c:v>45071.666666666664</c:v>
                </c:pt>
                <c:pt idx="20641">
                  <c:v>45071.670138888891</c:v>
                </c:pt>
                <c:pt idx="20642">
                  <c:v>45071.673611111109</c:v>
                </c:pt>
                <c:pt idx="20643">
                  <c:v>45071.677083333336</c:v>
                </c:pt>
                <c:pt idx="20644">
                  <c:v>45071.680555555555</c:v>
                </c:pt>
                <c:pt idx="20645">
                  <c:v>45071.684027777781</c:v>
                </c:pt>
                <c:pt idx="20646">
                  <c:v>45071.6875</c:v>
                </c:pt>
                <c:pt idx="20647">
                  <c:v>45071.690972222219</c:v>
                </c:pt>
                <c:pt idx="20648">
                  <c:v>45071.694444444445</c:v>
                </c:pt>
                <c:pt idx="20649">
                  <c:v>45071.697916666664</c:v>
                </c:pt>
                <c:pt idx="20650">
                  <c:v>45071.701388888891</c:v>
                </c:pt>
                <c:pt idx="20651">
                  <c:v>45071.704861111109</c:v>
                </c:pt>
                <c:pt idx="20652">
                  <c:v>45071.708333333336</c:v>
                </c:pt>
                <c:pt idx="20653">
                  <c:v>45071.711805555555</c:v>
                </c:pt>
                <c:pt idx="20654">
                  <c:v>45071.715277777781</c:v>
                </c:pt>
                <c:pt idx="20655">
                  <c:v>45071.71875</c:v>
                </c:pt>
                <c:pt idx="20656">
                  <c:v>45071.722222222219</c:v>
                </c:pt>
                <c:pt idx="20657">
                  <c:v>45071.725694444445</c:v>
                </c:pt>
                <c:pt idx="20658">
                  <c:v>45071.729166666664</c:v>
                </c:pt>
                <c:pt idx="20659">
                  <c:v>45071.732638888891</c:v>
                </c:pt>
                <c:pt idx="20660">
                  <c:v>45071.736111111109</c:v>
                </c:pt>
                <c:pt idx="20661">
                  <c:v>45071.739583333336</c:v>
                </c:pt>
                <c:pt idx="20662">
                  <c:v>45071.743055555555</c:v>
                </c:pt>
                <c:pt idx="20663">
                  <c:v>45071.746527777781</c:v>
                </c:pt>
                <c:pt idx="20664">
                  <c:v>45071.75</c:v>
                </c:pt>
                <c:pt idx="20665">
                  <c:v>45071.753472222219</c:v>
                </c:pt>
                <c:pt idx="20666">
                  <c:v>45071.756944444445</c:v>
                </c:pt>
                <c:pt idx="20667">
                  <c:v>45071.760416666664</c:v>
                </c:pt>
                <c:pt idx="20668">
                  <c:v>45071.763888888891</c:v>
                </c:pt>
                <c:pt idx="20669">
                  <c:v>45071.767361111109</c:v>
                </c:pt>
                <c:pt idx="20670">
                  <c:v>45071.770833333336</c:v>
                </c:pt>
                <c:pt idx="20671">
                  <c:v>45071.774305555555</c:v>
                </c:pt>
                <c:pt idx="20672">
                  <c:v>45071.777777777781</c:v>
                </c:pt>
                <c:pt idx="20673">
                  <c:v>45071.78125</c:v>
                </c:pt>
                <c:pt idx="20674">
                  <c:v>45071.784722222219</c:v>
                </c:pt>
                <c:pt idx="20675">
                  <c:v>45071.788194444445</c:v>
                </c:pt>
                <c:pt idx="20676">
                  <c:v>45071.791666666664</c:v>
                </c:pt>
                <c:pt idx="20677">
                  <c:v>45071.795138888891</c:v>
                </c:pt>
                <c:pt idx="20678">
                  <c:v>45071.798611111109</c:v>
                </c:pt>
                <c:pt idx="20679">
                  <c:v>45071.802083333336</c:v>
                </c:pt>
                <c:pt idx="20680">
                  <c:v>45071.805555555555</c:v>
                </c:pt>
                <c:pt idx="20681">
                  <c:v>45071.809027777781</c:v>
                </c:pt>
                <c:pt idx="20682">
                  <c:v>45071.8125</c:v>
                </c:pt>
                <c:pt idx="20683">
                  <c:v>45071.815972222219</c:v>
                </c:pt>
                <c:pt idx="20684">
                  <c:v>45071.819444444445</c:v>
                </c:pt>
                <c:pt idx="20685">
                  <c:v>45071.822916666664</c:v>
                </c:pt>
                <c:pt idx="20686">
                  <c:v>45071.826388888891</c:v>
                </c:pt>
                <c:pt idx="20687">
                  <c:v>45071.829861111109</c:v>
                </c:pt>
                <c:pt idx="20688">
                  <c:v>45071.833333333336</c:v>
                </c:pt>
                <c:pt idx="20689">
                  <c:v>45071.836805555555</c:v>
                </c:pt>
                <c:pt idx="20690">
                  <c:v>45071.840277777781</c:v>
                </c:pt>
                <c:pt idx="20691">
                  <c:v>45071.84375</c:v>
                </c:pt>
                <c:pt idx="20692">
                  <c:v>45071.847222222219</c:v>
                </c:pt>
                <c:pt idx="20693">
                  <c:v>45071.850694444445</c:v>
                </c:pt>
                <c:pt idx="20694">
                  <c:v>45071.854166666664</c:v>
                </c:pt>
                <c:pt idx="20695">
                  <c:v>45071.857638888891</c:v>
                </c:pt>
                <c:pt idx="20696">
                  <c:v>45071.861111111109</c:v>
                </c:pt>
                <c:pt idx="20697">
                  <c:v>45071.864583333336</c:v>
                </c:pt>
                <c:pt idx="20698">
                  <c:v>45071.868055555555</c:v>
                </c:pt>
                <c:pt idx="20699">
                  <c:v>45071.871527777781</c:v>
                </c:pt>
                <c:pt idx="20700">
                  <c:v>45071.875</c:v>
                </c:pt>
                <c:pt idx="20701">
                  <c:v>45071.878472222219</c:v>
                </c:pt>
                <c:pt idx="20702">
                  <c:v>45071.881944444445</c:v>
                </c:pt>
                <c:pt idx="20703">
                  <c:v>45071.885416666664</c:v>
                </c:pt>
                <c:pt idx="20704">
                  <c:v>45071.888888888891</c:v>
                </c:pt>
                <c:pt idx="20705">
                  <c:v>45071.892361111109</c:v>
                </c:pt>
                <c:pt idx="20706">
                  <c:v>45071.895833333336</c:v>
                </c:pt>
                <c:pt idx="20707">
                  <c:v>45071.899305555555</c:v>
                </c:pt>
                <c:pt idx="20708">
                  <c:v>45071.902777777781</c:v>
                </c:pt>
                <c:pt idx="20709">
                  <c:v>45071.90625</c:v>
                </c:pt>
                <c:pt idx="20710">
                  <c:v>45071.909722222219</c:v>
                </c:pt>
                <c:pt idx="20711">
                  <c:v>45071.913194444445</c:v>
                </c:pt>
                <c:pt idx="20712">
                  <c:v>45071.916666666664</c:v>
                </c:pt>
                <c:pt idx="20713">
                  <c:v>45071.920138888891</c:v>
                </c:pt>
                <c:pt idx="20714">
                  <c:v>45071.923611111109</c:v>
                </c:pt>
                <c:pt idx="20715">
                  <c:v>45071.927083333336</c:v>
                </c:pt>
                <c:pt idx="20716">
                  <c:v>45071.930555555555</c:v>
                </c:pt>
                <c:pt idx="20717">
                  <c:v>45071.934027777781</c:v>
                </c:pt>
                <c:pt idx="20718">
                  <c:v>45071.9375</c:v>
                </c:pt>
                <c:pt idx="20719">
                  <c:v>45071.940972222219</c:v>
                </c:pt>
                <c:pt idx="20720">
                  <c:v>45071.944444444445</c:v>
                </c:pt>
                <c:pt idx="20721">
                  <c:v>45071.947916666664</c:v>
                </c:pt>
                <c:pt idx="20722">
                  <c:v>45071.951388888891</c:v>
                </c:pt>
                <c:pt idx="20723">
                  <c:v>45071.954861111109</c:v>
                </c:pt>
                <c:pt idx="20724">
                  <c:v>45071.958333333336</c:v>
                </c:pt>
                <c:pt idx="20725">
                  <c:v>45071.961805555555</c:v>
                </c:pt>
                <c:pt idx="20726">
                  <c:v>45071.965277777781</c:v>
                </c:pt>
                <c:pt idx="20727">
                  <c:v>45071.96875</c:v>
                </c:pt>
                <c:pt idx="20728">
                  <c:v>45071.972222222219</c:v>
                </c:pt>
                <c:pt idx="20729">
                  <c:v>45071.975694444445</c:v>
                </c:pt>
                <c:pt idx="20730">
                  <c:v>45071.979166666664</c:v>
                </c:pt>
                <c:pt idx="20731">
                  <c:v>45071.982638888891</c:v>
                </c:pt>
                <c:pt idx="20732">
                  <c:v>45071.986111111109</c:v>
                </c:pt>
                <c:pt idx="20733">
                  <c:v>45071.989583333336</c:v>
                </c:pt>
                <c:pt idx="20734">
                  <c:v>45071.993055555555</c:v>
                </c:pt>
                <c:pt idx="20735">
                  <c:v>45071.996527777781</c:v>
                </c:pt>
                <c:pt idx="20736">
                  <c:v>45072</c:v>
                </c:pt>
                <c:pt idx="20737">
                  <c:v>45072.003472222219</c:v>
                </c:pt>
                <c:pt idx="20738">
                  <c:v>45072.006944444445</c:v>
                </c:pt>
                <c:pt idx="20739">
                  <c:v>45072.010416666664</c:v>
                </c:pt>
                <c:pt idx="20740">
                  <c:v>45072.013888888891</c:v>
                </c:pt>
                <c:pt idx="20741">
                  <c:v>45072.017361111109</c:v>
                </c:pt>
                <c:pt idx="20742">
                  <c:v>45072.020833333336</c:v>
                </c:pt>
                <c:pt idx="20743">
                  <c:v>45072.024305555555</c:v>
                </c:pt>
                <c:pt idx="20744">
                  <c:v>45072.027777777781</c:v>
                </c:pt>
                <c:pt idx="20745">
                  <c:v>45072.03125</c:v>
                </c:pt>
                <c:pt idx="20746">
                  <c:v>45072.034722222219</c:v>
                </c:pt>
                <c:pt idx="20747">
                  <c:v>45072.038194444445</c:v>
                </c:pt>
                <c:pt idx="20748">
                  <c:v>45072.041666666664</c:v>
                </c:pt>
                <c:pt idx="20749">
                  <c:v>45072.045138888891</c:v>
                </c:pt>
                <c:pt idx="20750">
                  <c:v>45072.048611111109</c:v>
                </c:pt>
                <c:pt idx="20751">
                  <c:v>45072.052083333336</c:v>
                </c:pt>
                <c:pt idx="20752">
                  <c:v>45072.055555555555</c:v>
                </c:pt>
                <c:pt idx="20753">
                  <c:v>45072.059027777781</c:v>
                </c:pt>
                <c:pt idx="20754">
                  <c:v>45072.0625</c:v>
                </c:pt>
                <c:pt idx="20755">
                  <c:v>45072.065972222219</c:v>
                </c:pt>
                <c:pt idx="20756">
                  <c:v>45072.069444444445</c:v>
                </c:pt>
                <c:pt idx="20757">
                  <c:v>45072.072916666664</c:v>
                </c:pt>
                <c:pt idx="20758">
                  <c:v>45072.076388888891</c:v>
                </c:pt>
                <c:pt idx="20759">
                  <c:v>45072.079861111109</c:v>
                </c:pt>
                <c:pt idx="20760">
                  <c:v>45072.083333333336</c:v>
                </c:pt>
                <c:pt idx="20761">
                  <c:v>45072.086805555555</c:v>
                </c:pt>
                <c:pt idx="20762">
                  <c:v>45072.090277777781</c:v>
                </c:pt>
                <c:pt idx="20763">
                  <c:v>45072.09375</c:v>
                </c:pt>
                <c:pt idx="20764">
                  <c:v>45072.097222222219</c:v>
                </c:pt>
                <c:pt idx="20765">
                  <c:v>45072.100694444445</c:v>
                </c:pt>
                <c:pt idx="20766">
                  <c:v>45072.104166666664</c:v>
                </c:pt>
                <c:pt idx="20767">
                  <c:v>45072.107638888891</c:v>
                </c:pt>
                <c:pt idx="20768">
                  <c:v>45072.111111111109</c:v>
                </c:pt>
                <c:pt idx="20769">
                  <c:v>45072.114583333336</c:v>
                </c:pt>
                <c:pt idx="20770">
                  <c:v>45072.118055555555</c:v>
                </c:pt>
                <c:pt idx="20771">
                  <c:v>45072.121527777781</c:v>
                </c:pt>
                <c:pt idx="20772">
                  <c:v>45072.125</c:v>
                </c:pt>
                <c:pt idx="20773">
                  <c:v>45072.128472222219</c:v>
                </c:pt>
                <c:pt idx="20774">
                  <c:v>45072.131944444445</c:v>
                </c:pt>
                <c:pt idx="20775">
                  <c:v>45072.135416666664</c:v>
                </c:pt>
                <c:pt idx="20776">
                  <c:v>45072.138888888891</c:v>
                </c:pt>
                <c:pt idx="20777">
                  <c:v>45072.142361111109</c:v>
                </c:pt>
                <c:pt idx="20778">
                  <c:v>45072.145833333336</c:v>
                </c:pt>
                <c:pt idx="20779">
                  <c:v>45072.149305555555</c:v>
                </c:pt>
                <c:pt idx="20780">
                  <c:v>45072.152777777781</c:v>
                </c:pt>
                <c:pt idx="20781">
                  <c:v>45072.15625</c:v>
                </c:pt>
                <c:pt idx="20782">
                  <c:v>45072.159722222219</c:v>
                </c:pt>
                <c:pt idx="20783">
                  <c:v>45072.163194444445</c:v>
                </c:pt>
                <c:pt idx="20784">
                  <c:v>45072.166666666664</c:v>
                </c:pt>
                <c:pt idx="20785">
                  <c:v>45072.170138888891</c:v>
                </c:pt>
                <c:pt idx="20786">
                  <c:v>45072.173611111109</c:v>
                </c:pt>
                <c:pt idx="20787">
                  <c:v>45072.177083333336</c:v>
                </c:pt>
                <c:pt idx="20788">
                  <c:v>45072.180555555555</c:v>
                </c:pt>
                <c:pt idx="20789">
                  <c:v>45072.184027777781</c:v>
                </c:pt>
                <c:pt idx="20790">
                  <c:v>45072.1875</c:v>
                </c:pt>
                <c:pt idx="20791">
                  <c:v>45072.190972222219</c:v>
                </c:pt>
                <c:pt idx="20792">
                  <c:v>45072.194444444445</c:v>
                </c:pt>
                <c:pt idx="20793">
                  <c:v>45072.197916666664</c:v>
                </c:pt>
                <c:pt idx="20794">
                  <c:v>45072.201388888891</c:v>
                </c:pt>
                <c:pt idx="20795">
                  <c:v>45072.204861111109</c:v>
                </c:pt>
                <c:pt idx="20796">
                  <c:v>45072.208333333336</c:v>
                </c:pt>
                <c:pt idx="20797">
                  <c:v>45072.211805555555</c:v>
                </c:pt>
                <c:pt idx="20798">
                  <c:v>45072.215277777781</c:v>
                </c:pt>
                <c:pt idx="20799">
                  <c:v>45072.21875</c:v>
                </c:pt>
                <c:pt idx="20800">
                  <c:v>45072.222222222219</c:v>
                </c:pt>
                <c:pt idx="20801">
                  <c:v>45072.225694444445</c:v>
                </c:pt>
                <c:pt idx="20802">
                  <c:v>45072.229166666664</c:v>
                </c:pt>
                <c:pt idx="20803">
                  <c:v>45072.232638888891</c:v>
                </c:pt>
                <c:pt idx="20804">
                  <c:v>45072.236111111109</c:v>
                </c:pt>
                <c:pt idx="20805">
                  <c:v>45072.239583333336</c:v>
                </c:pt>
                <c:pt idx="20806">
                  <c:v>45072.243055555555</c:v>
                </c:pt>
                <c:pt idx="20807">
                  <c:v>45072.246527777781</c:v>
                </c:pt>
                <c:pt idx="20808">
                  <c:v>45072.25</c:v>
                </c:pt>
                <c:pt idx="20809">
                  <c:v>45072.253472222219</c:v>
                </c:pt>
                <c:pt idx="20810">
                  <c:v>45072.256944444445</c:v>
                </c:pt>
                <c:pt idx="20811">
                  <c:v>45072.260416666664</c:v>
                </c:pt>
                <c:pt idx="20812">
                  <c:v>45072.263888888891</c:v>
                </c:pt>
                <c:pt idx="20813">
                  <c:v>45072.267361111109</c:v>
                </c:pt>
                <c:pt idx="20814">
                  <c:v>45072.270833333336</c:v>
                </c:pt>
                <c:pt idx="20815">
                  <c:v>45072.274305555555</c:v>
                </c:pt>
                <c:pt idx="20816">
                  <c:v>45072.277777777781</c:v>
                </c:pt>
                <c:pt idx="20817">
                  <c:v>45072.28125</c:v>
                </c:pt>
                <c:pt idx="20818">
                  <c:v>45072.284722222219</c:v>
                </c:pt>
                <c:pt idx="20819">
                  <c:v>45072.288194444445</c:v>
                </c:pt>
                <c:pt idx="20820">
                  <c:v>45072.291666666664</c:v>
                </c:pt>
                <c:pt idx="20821">
                  <c:v>45072.295138888891</c:v>
                </c:pt>
                <c:pt idx="20822">
                  <c:v>45072.298611111109</c:v>
                </c:pt>
                <c:pt idx="20823">
                  <c:v>45072.302083333336</c:v>
                </c:pt>
                <c:pt idx="20824">
                  <c:v>45072.305555555555</c:v>
                </c:pt>
                <c:pt idx="20825">
                  <c:v>45072.309027777781</c:v>
                </c:pt>
                <c:pt idx="20826">
                  <c:v>45072.3125</c:v>
                </c:pt>
                <c:pt idx="20827">
                  <c:v>45072.315972222219</c:v>
                </c:pt>
                <c:pt idx="20828">
                  <c:v>45072.319444444445</c:v>
                </c:pt>
                <c:pt idx="20829">
                  <c:v>45072.322916666664</c:v>
                </c:pt>
                <c:pt idx="20830">
                  <c:v>45072.326388888891</c:v>
                </c:pt>
                <c:pt idx="20831">
                  <c:v>45072.329861111109</c:v>
                </c:pt>
                <c:pt idx="20832">
                  <c:v>45072.333333333336</c:v>
                </c:pt>
                <c:pt idx="20833">
                  <c:v>45072.336805555555</c:v>
                </c:pt>
                <c:pt idx="20834">
                  <c:v>45072.340277777781</c:v>
                </c:pt>
                <c:pt idx="20835">
                  <c:v>45072.34375</c:v>
                </c:pt>
                <c:pt idx="20836">
                  <c:v>45072.347222222219</c:v>
                </c:pt>
                <c:pt idx="20837">
                  <c:v>45072.350694444445</c:v>
                </c:pt>
                <c:pt idx="20838">
                  <c:v>45072.354166666664</c:v>
                </c:pt>
                <c:pt idx="20839">
                  <c:v>45072.357638888891</c:v>
                </c:pt>
                <c:pt idx="20840">
                  <c:v>45072.361111111109</c:v>
                </c:pt>
                <c:pt idx="20841">
                  <c:v>45072.364583333336</c:v>
                </c:pt>
                <c:pt idx="20842">
                  <c:v>45072.368055555555</c:v>
                </c:pt>
                <c:pt idx="20843">
                  <c:v>45072.371527777781</c:v>
                </c:pt>
                <c:pt idx="20844">
                  <c:v>45072.375</c:v>
                </c:pt>
                <c:pt idx="20845">
                  <c:v>45072.378472222219</c:v>
                </c:pt>
                <c:pt idx="20846">
                  <c:v>45072.381944444445</c:v>
                </c:pt>
                <c:pt idx="20847">
                  <c:v>45072.385416666664</c:v>
                </c:pt>
                <c:pt idx="20848">
                  <c:v>45072.388888888891</c:v>
                </c:pt>
                <c:pt idx="20849">
                  <c:v>45072.392361111109</c:v>
                </c:pt>
                <c:pt idx="20850">
                  <c:v>45072.395833333336</c:v>
                </c:pt>
                <c:pt idx="20851">
                  <c:v>45072.399305555555</c:v>
                </c:pt>
                <c:pt idx="20852">
                  <c:v>45072.402777777781</c:v>
                </c:pt>
                <c:pt idx="20853">
                  <c:v>45072.40625</c:v>
                </c:pt>
                <c:pt idx="20854">
                  <c:v>45072.409722222219</c:v>
                </c:pt>
                <c:pt idx="20855">
                  <c:v>45072.413194444445</c:v>
                </c:pt>
                <c:pt idx="20856">
                  <c:v>45072.416666666664</c:v>
                </c:pt>
                <c:pt idx="20857">
                  <c:v>45072.420138888891</c:v>
                </c:pt>
                <c:pt idx="20858">
                  <c:v>45072.423611111109</c:v>
                </c:pt>
                <c:pt idx="20859">
                  <c:v>45072.427083333336</c:v>
                </c:pt>
                <c:pt idx="20860">
                  <c:v>45072.430555555555</c:v>
                </c:pt>
                <c:pt idx="20861">
                  <c:v>45072.434027777781</c:v>
                </c:pt>
                <c:pt idx="20862">
                  <c:v>45072.4375</c:v>
                </c:pt>
                <c:pt idx="20863">
                  <c:v>45072.440972222219</c:v>
                </c:pt>
                <c:pt idx="20864">
                  <c:v>45072.444444444445</c:v>
                </c:pt>
                <c:pt idx="20865">
                  <c:v>45072.447916666664</c:v>
                </c:pt>
                <c:pt idx="20866">
                  <c:v>45072.451388888891</c:v>
                </c:pt>
                <c:pt idx="20867">
                  <c:v>45072.454861111109</c:v>
                </c:pt>
                <c:pt idx="20868">
                  <c:v>45072.458333333336</c:v>
                </c:pt>
                <c:pt idx="20869">
                  <c:v>45072.461805555555</c:v>
                </c:pt>
                <c:pt idx="20870">
                  <c:v>45072.465277777781</c:v>
                </c:pt>
                <c:pt idx="20871">
                  <c:v>45072.46875</c:v>
                </c:pt>
                <c:pt idx="20872">
                  <c:v>45072.472222222219</c:v>
                </c:pt>
                <c:pt idx="20873">
                  <c:v>45072.475694444445</c:v>
                </c:pt>
                <c:pt idx="20874">
                  <c:v>45072.479166666664</c:v>
                </c:pt>
                <c:pt idx="20875">
                  <c:v>45072.482638888891</c:v>
                </c:pt>
                <c:pt idx="20876">
                  <c:v>45072.486111111109</c:v>
                </c:pt>
                <c:pt idx="20877">
                  <c:v>45072.489583333336</c:v>
                </c:pt>
                <c:pt idx="20878">
                  <c:v>45072.493055555555</c:v>
                </c:pt>
                <c:pt idx="20879">
                  <c:v>45072.496527777781</c:v>
                </c:pt>
                <c:pt idx="20880">
                  <c:v>45072.5</c:v>
                </c:pt>
                <c:pt idx="20881">
                  <c:v>45072.503472222219</c:v>
                </c:pt>
                <c:pt idx="20882">
                  <c:v>45072.506944444445</c:v>
                </c:pt>
                <c:pt idx="20883">
                  <c:v>45072.510416666664</c:v>
                </c:pt>
                <c:pt idx="20884">
                  <c:v>45072.513888888891</c:v>
                </c:pt>
                <c:pt idx="20885">
                  <c:v>45072.517361111109</c:v>
                </c:pt>
                <c:pt idx="20886">
                  <c:v>45072.520833333336</c:v>
                </c:pt>
                <c:pt idx="20887">
                  <c:v>45072.524305555555</c:v>
                </c:pt>
                <c:pt idx="20888">
                  <c:v>45072.527777777781</c:v>
                </c:pt>
                <c:pt idx="20889">
                  <c:v>45072.53125</c:v>
                </c:pt>
                <c:pt idx="20890">
                  <c:v>45072.534722222219</c:v>
                </c:pt>
                <c:pt idx="20891">
                  <c:v>45072.538194444445</c:v>
                </c:pt>
                <c:pt idx="20892">
                  <c:v>45072.541666666664</c:v>
                </c:pt>
                <c:pt idx="20893">
                  <c:v>45072.545138888891</c:v>
                </c:pt>
                <c:pt idx="20894">
                  <c:v>45072.548611111109</c:v>
                </c:pt>
                <c:pt idx="20895">
                  <c:v>45072.552083333336</c:v>
                </c:pt>
                <c:pt idx="20896">
                  <c:v>45072.555555555555</c:v>
                </c:pt>
                <c:pt idx="20897">
                  <c:v>45072.559027777781</c:v>
                </c:pt>
                <c:pt idx="20898">
                  <c:v>45072.5625</c:v>
                </c:pt>
                <c:pt idx="20899">
                  <c:v>45072.565972222219</c:v>
                </c:pt>
                <c:pt idx="20900">
                  <c:v>45072.569444444445</c:v>
                </c:pt>
                <c:pt idx="20901">
                  <c:v>45072.572916666664</c:v>
                </c:pt>
                <c:pt idx="20902">
                  <c:v>45072.576388888891</c:v>
                </c:pt>
                <c:pt idx="20903">
                  <c:v>45072.579861111109</c:v>
                </c:pt>
                <c:pt idx="20904">
                  <c:v>45072.583333333336</c:v>
                </c:pt>
                <c:pt idx="20905">
                  <c:v>45072.586805555555</c:v>
                </c:pt>
                <c:pt idx="20906">
                  <c:v>45072.590277777781</c:v>
                </c:pt>
                <c:pt idx="20907">
                  <c:v>45072.59375</c:v>
                </c:pt>
                <c:pt idx="20908">
                  <c:v>45072.597222222219</c:v>
                </c:pt>
                <c:pt idx="20909">
                  <c:v>45072.600694444445</c:v>
                </c:pt>
                <c:pt idx="20910">
                  <c:v>45072.604166666664</c:v>
                </c:pt>
                <c:pt idx="20911">
                  <c:v>45072.607638888891</c:v>
                </c:pt>
                <c:pt idx="20912">
                  <c:v>45072.611111111109</c:v>
                </c:pt>
                <c:pt idx="20913">
                  <c:v>45072.614583333336</c:v>
                </c:pt>
                <c:pt idx="20914">
                  <c:v>45072.618055555555</c:v>
                </c:pt>
                <c:pt idx="20915">
                  <c:v>45072.621527777781</c:v>
                </c:pt>
                <c:pt idx="20916">
                  <c:v>45072.625</c:v>
                </c:pt>
                <c:pt idx="20917">
                  <c:v>45072.628472222219</c:v>
                </c:pt>
                <c:pt idx="20918">
                  <c:v>45072.631944444445</c:v>
                </c:pt>
                <c:pt idx="20919">
                  <c:v>45072.635416666664</c:v>
                </c:pt>
                <c:pt idx="20920">
                  <c:v>45072.638888888891</c:v>
                </c:pt>
                <c:pt idx="20921">
                  <c:v>45072.642361111109</c:v>
                </c:pt>
                <c:pt idx="20922">
                  <c:v>45072.645833333336</c:v>
                </c:pt>
                <c:pt idx="20923">
                  <c:v>45072.649305555555</c:v>
                </c:pt>
                <c:pt idx="20924">
                  <c:v>45072.652777777781</c:v>
                </c:pt>
                <c:pt idx="20925">
                  <c:v>45072.65625</c:v>
                </c:pt>
                <c:pt idx="20926">
                  <c:v>45072.659722222219</c:v>
                </c:pt>
                <c:pt idx="20927">
                  <c:v>45072.663194444445</c:v>
                </c:pt>
                <c:pt idx="20928">
                  <c:v>45072.666666666664</c:v>
                </c:pt>
                <c:pt idx="20929">
                  <c:v>45072.670138888891</c:v>
                </c:pt>
                <c:pt idx="20930">
                  <c:v>45072.673611111109</c:v>
                </c:pt>
                <c:pt idx="20931">
                  <c:v>45072.677083333336</c:v>
                </c:pt>
                <c:pt idx="20932">
                  <c:v>45072.680555555555</c:v>
                </c:pt>
                <c:pt idx="20933">
                  <c:v>45072.684027777781</c:v>
                </c:pt>
                <c:pt idx="20934">
                  <c:v>45072.6875</c:v>
                </c:pt>
                <c:pt idx="20935">
                  <c:v>45072.690972222219</c:v>
                </c:pt>
                <c:pt idx="20936">
                  <c:v>45072.694444444445</c:v>
                </c:pt>
                <c:pt idx="20937">
                  <c:v>45072.697916666664</c:v>
                </c:pt>
                <c:pt idx="20938">
                  <c:v>45072.701388888891</c:v>
                </c:pt>
                <c:pt idx="20939">
                  <c:v>45072.704861111109</c:v>
                </c:pt>
                <c:pt idx="20940">
                  <c:v>45072.708333333336</c:v>
                </c:pt>
                <c:pt idx="20941">
                  <c:v>45072.711805555555</c:v>
                </c:pt>
                <c:pt idx="20942">
                  <c:v>45072.715277777781</c:v>
                </c:pt>
                <c:pt idx="20943">
                  <c:v>45072.71875</c:v>
                </c:pt>
                <c:pt idx="20944">
                  <c:v>45072.722222222219</c:v>
                </c:pt>
                <c:pt idx="20945">
                  <c:v>45072.725694444445</c:v>
                </c:pt>
                <c:pt idx="20946">
                  <c:v>45072.729166666664</c:v>
                </c:pt>
                <c:pt idx="20947">
                  <c:v>45072.732638888891</c:v>
                </c:pt>
                <c:pt idx="20948">
                  <c:v>45072.736111111109</c:v>
                </c:pt>
                <c:pt idx="20949">
                  <c:v>45072.739583333336</c:v>
                </c:pt>
                <c:pt idx="20950">
                  <c:v>45072.743055555555</c:v>
                </c:pt>
                <c:pt idx="20951">
                  <c:v>45072.746527777781</c:v>
                </c:pt>
                <c:pt idx="20952">
                  <c:v>45072.75</c:v>
                </c:pt>
                <c:pt idx="20953">
                  <c:v>45072.753472222219</c:v>
                </c:pt>
                <c:pt idx="20954">
                  <c:v>45072.756944444445</c:v>
                </c:pt>
                <c:pt idx="20955">
                  <c:v>45072.760416666664</c:v>
                </c:pt>
                <c:pt idx="20956">
                  <c:v>45072.763888888891</c:v>
                </c:pt>
                <c:pt idx="20957">
                  <c:v>45072.767361111109</c:v>
                </c:pt>
                <c:pt idx="20958">
                  <c:v>45072.770833333336</c:v>
                </c:pt>
                <c:pt idx="20959">
                  <c:v>45072.774305555555</c:v>
                </c:pt>
                <c:pt idx="20960">
                  <c:v>45072.777777777781</c:v>
                </c:pt>
                <c:pt idx="20961">
                  <c:v>45072.78125</c:v>
                </c:pt>
                <c:pt idx="20962">
                  <c:v>45072.784722222219</c:v>
                </c:pt>
                <c:pt idx="20963">
                  <c:v>45072.788194444445</c:v>
                </c:pt>
                <c:pt idx="20964">
                  <c:v>45072.791666666664</c:v>
                </c:pt>
                <c:pt idx="20965">
                  <c:v>45072.795138888891</c:v>
                </c:pt>
                <c:pt idx="20966">
                  <c:v>45072.798611111109</c:v>
                </c:pt>
                <c:pt idx="20967">
                  <c:v>45072.802083333336</c:v>
                </c:pt>
                <c:pt idx="20968">
                  <c:v>45072.805555555555</c:v>
                </c:pt>
                <c:pt idx="20969">
                  <c:v>45072.809027777781</c:v>
                </c:pt>
                <c:pt idx="20970">
                  <c:v>45072.8125</c:v>
                </c:pt>
                <c:pt idx="20971">
                  <c:v>45072.815972222219</c:v>
                </c:pt>
                <c:pt idx="20972">
                  <c:v>45072.819444444445</c:v>
                </c:pt>
                <c:pt idx="20973">
                  <c:v>45072.822916666664</c:v>
                </c:pt>
                <c:pt idx="20974">
                  <c:v>45072.826388888891</c:v>
                </c:pt>
                <c:pt idx="20975">
                  <c:v>45072.829861111109</c:v>
                </c:pt>
                <c:pt idx="20976">
                  <c:v>45072.833333333336</c:v>
                </c:pt>
                <c:pt idx="20977">
                  <c:v>45072.836805555555</c:v>
                </c:pt>
                <c:pt idx="20978">
                  <c:v>45072.840277777781</c:v>
                </c:pt>
                <c:pt idx="20979">
                  <c:v>45072.84375</c:v>
                </c:pt>
                <c:pt idx="20980">
                  <c:v>45072.847222222219</c:v>
                </c:pt>
                <c:pt idx="20981">
                  <c:v>45072.850694444445</c:v>
                </c:pt>
                <c:pt idx="20982">
                  <c:v>45072.854166666664</c:v>
                </c:pt>
                <c:pt idx="20983">
                  <c:v>45072.857638888891</c:v>
                </c:pt>
                <c:pt idx="20984">
                  <c:v>45072.861111111109</c:v>
                </c:pt>
                <c:pt idx="20985">
                  <c:v>45072.864583333336</c:v>
                </c:pt>
                <c:pt idx="20986">
                  <c:v>45072.868055555555</c:v>
                </c:pt>
                <c:pt idx="20987">
                  <c:v>45072.871527777781</c:v>
                </c:pt>
                <c:pt idx="20988">
                  <c:v>45072.875</c:v>
                </c:pt>
                <c:pt idx="20989">
                  <c:v>45072.878472222219</c:v>
                </c:pt>
                <c:pt idx="20990">
                  <c:v>45072.881944444445</c:v>
                </c:pt>
                <c:pt idx="20991">
                  <c:v>45072.885416666664</c:v>
                </c:pt>
                <c:pt idx="20992">
                  <c:v>45072.888888888891</c:v>
                </c:pt>
                <c:pt idx="20993">
                  <c:v>45072.892361111109</c:v>
                </c:pt>
                <c:pt idx="20994">
                  <c:v>45072.895833333336</c:v>
                </c:pt>
                <c:pt idx="20995">
                  <c:v>45072.899305555555</c:v>
                </c:pt>
                <c:pt idx="20996">
                  <c:v>45072.902777777781</c:v>
                </c:pt>
                <c:pt idx="20997">
                  <c:v>45072.90625</c:v>
                </c:pt>
                <c:pt idx="20998">
                  <c:v>45072.909722222219</c:v>
                </c:pt>
                <c:pt idx="20999">
                  <c:v>45072.913194444445</c:v>
                </c:pt>
                <c:pt idx="21000">
                  <c:v>45072.916666666664</c:v>
                </c:pt>
                <c:pt idx="21001">
                  <c:v>45072.920138888891</c:v>
                </c:pt>
                <c:pt idx="21002">
                  <c:v>45072.923611111109</c:v>
                </c:pt>
                <c:pt idx="21003">
                  <c:v>45072.927083333336</c:v>
                </c:pt>
                <c:pt idx="21004">
                  <c:v>45072.930555555555</c:v>
                </c:pt>
                <c:pt idx="21005">
                  <c:v>45072.934027777781</c:v>
                </c:pt>
                <c:pt idx="21006">
                  <c:v>45072.9375</c:v>
                </c:pt>
                <c:pt idx="21007">
                  <c:v>45072.940972222219</c:v>
                </c:pt>
                <c:pt idx="21008">
                  <c:v>45072.944444444445</c:v>
                </c:pt>
                <c:pt idx="21009">
                  <c:v>45072.947916666664</c:v>
                </c:pt>
                <c:pt idx="21010">
                  <c:v>45072.951388888891</c:v>
                </c:pt>
                <c:pt idx="21011">
                  <c:v>45072.954861111109</c:v>
                </c:pt>
                <c:pt idx="21012">
                  <c:v>45072.958333333336</c:v>
                </c:pt>
                <c:pt idx="21013">
                  <c:v>45072.961805555555</c:v>
                </c:pt>
                <c:pt idx="21014">
                  <c:v>45072.965277777781</c:v>
                </c:pt>
                <c:pt idx="21015">
                  <c:v>45072.96875</c:v>
                </c:pt>
                <c:pt idx="21016">
                  <c:v>45072.972222222219</c:v>
                </c:pt>
                <c:pt idx="21017">
                  <c:v>45072.975694444445</c:v>
                </c:pt>
                <c:pt idx="21018">
                  <c:v>45072.979166666664</c:v>
                </c:pt>
                <c:pt idx="21019">
                  <c:v>45072.982638888891</c:v>
                </c:pt>
                <c:pt idx="21020">
                  <c:v>45072.986111111109</c:v>
                </c:pt>
                <c:pt idx="21021">
                  <c:v>45072.989583333336</c:v>
                </c:pt>
                <c:pt idx="21022">
                  <c:v>45072.993055555555</c:v>
                </c:pt>
                <c:pt idx="21023">
                  <c:v>45072.996527777781</c:v>
                </c:pt>
                <c:pt idx="21024">
                  <c:v>45073</c:v>
                </c:pt>
                <c:pt idx="21025">
                  <c:v>45073.003472222219</c:v>
                </c:pt>
                <c:pt idx="21026">
                  <c:v>45073.006944444445</c:v>
                </c:pt>
                <c:pt idx="21027">
                  <c:v>45073.010416666664</c:v>
                </c:pt>
                <c:pt idx="21028">
                  <c:v>45073.013888888891</c:v>
                </c:pt>
                <c:pt idx="21029">
                  <c:v>45073.017361111109</c:v>
                </c:pt>
                <c:pt idx="21030">
                  <c:v>45073.020833333336</c:v>
                </c:pt>
                <c:pt idx="21031">
                  <c:v>45073.024305555555</c:v>
                </c:pt>
                <c:pt idx="21032">
                  <c:v>45073.027777777781</c:v>
                </c:pt>
                <c:pt idx="21033">
                  <c:v>45073.03125</c:v>
                </c:pt>
                <c:pt idx="21034">
                  <c:v>45073.034722222219</c:v>
                </c:pt>
                <c:pt idx="21035">
                  <c:v>45073.038194444445</c:v>
                </c:pt>
                <c:pt idx="21036">
                  <c:v>45073.041666666664</c:v>
                </c:pt>
                <c:pt idx="21037">
                  <c:v>45073.045138888891</c:v>
                </c:pt>
                <c:pt idx="21038">
                  <c:v>45073.048611111109</c:v>
                </c:pt>
                <c:pt idx="21039">
                  <c:v>45073.052083333336</c:v>
                </c:pt>
                <c:pt idx="21040">
                  <c:v>45073.055555555555</c:v>
                </c:pt>
                <c:pt idx="21041">
                  <c:v>45073.059027777781</c:v>
                </c:pt>
                <c:pt idx="21042">
                  <c:v>45073.0625</c:v>
                </c:pt>
                <c:pt idx="21043">
                  <c:v>45073.065972222219</c:v>
                </c:pt>
                <c:pt idx="21044">
                  <c:v>45073.069444444445</c:v>
                </c:pt>
                <c:pt idx="21045">
                  <c:v>45073.072916666664</c:v>
                </c:pt>
                <c:pt idx="21046">
                  <c:v>45073.076388888891</c:v>
                </c:pt>
                <c:pt idx="21047">
                  <c:v>45073.079861111109</c:v>
                </c:pt>
                <c:pt idx="21048">
                  <c:v>45073.083333333336</c:v>
                </c:pt>
                <c:pt idx="21049">
                  <c:v>45073.086805555555</c:v>
                </c:pt>
                <c:pt idx="21050">
                  <c:v>45073.090277777781</c:v>
                </c:pt>
                <c:pt idx="21051">
                  <c:v>45073.09375</c:v>
                </c:pt>
                <c:pt idx="21052">
                  <c:v>45073.097222222219</c:v>
                </c:pt>
                <c:pt idx="21053">
                  <c:v>45073.100694444445</c:v>
                </c:pt>
                <c:pt idx="21054">
                  <c:v>45073.104166666664</c:v>
                </c:pt>
                <c:pt idx="21055">
                  <c:v>45073.107638888891</c:v>
                </c:pt>
                <c:pt idx="21056">
                  <c:v>45073.111111111109</c:v>
                </c:pt>
                <c:pt idx="21057">
                  <c:v>45073.114583333336</c:v>
                </c:pt>
                <c:pt idx="21058">
                  <c:v>45073.118055555555</c:v>
                </c:pt>
                <c:pt idx="21059">
                  <c:v>45073.121527777781</c:v>
                </c:pt>
                <c:pt idx="21060">
                  <c:v>45073.125</c:v>
                </c:pt>
                <c:pt idx="21061">
                  <c:v>45073.128472222219</c:v>
                </c:pt>
                <c:pt idx="21062">
                  <c:v>45073.131944444445</c:v>
                </c:pt>
                <c:pt idx="21063">
                  <c:v>45073.135416666664</c:v>
                </c:pt>
                <c:pt idx="21064">
                  <c:v>45073.138888888891</c:v>
                </c:pt>
                <c:pt idx="21065">
                  <c:v>45073.142361111109</c:v>
                </c:pt>
                <c:pt idx="21066">
                  <c:v>45073.145833333336</c:v>
                </c:pt>
                <c:pt idx="21067">
                  <c:v>45073.149305555555</c:v>
                </c:pt>
                <c:pt idx="21068">
                  <c:v>45073.152777777781</c:v>
                </c:pt>
                <c:pt idx="21069">
                  <c:v>45073.15625</c:v>
                </c:pt>
                <c:pt idx="21070">
                  <c:v>45073.159722222219</c:v>
                </c:pt>
                <c:pt idx="21071">
                  <c:v>45073.163194444445</c:v>
                </c:pt>
                <c:pt idx="21072">
                  <c:v>45073.166666666664</c:v>
                </c:pt>
                <c:pt idx="21073">
                  <c:v>45073.170138888891</c:v>
                </c:pt>
                <c:pt idx="21074">
                  <c:v>45073.173611111109</c:v>
                </c:pt>
                <c:pt idx="21075">
                  <c:v>45073.177083333336</c:v>
                </c:pt>
                <c:pt idx="21076">
                  <c:v>45073.180555555555</c:v>
                </c:pt>
                <c:pt idx="21077">
                  <c:v>45073.184027777781</c:v>
                </c:pt>
                <c:pt idx="21078">
                  <c:v>45073.1875</c:v>
                </c:pt>
                <c:pt idx="21079">
                  <c:v>45073.190972222219</c:v>
                </c:pt>
                <c:pt idx="21080">
                  <c:v>45073.194444444445</c:v>
                </c:pt>
                <c:pt idx="21081">
                  <c:v>45073.197916666664</c:v>
                </c:pt>
                <c:pt idx="21082">
                  <c:v>45073.201388888891</c:v>
                </c:pt>
                <c:pt idx="21083">
                  <c:v>45073.204861111109</c:v>
                </c:pt>
                <c:pt idx="21084">
                  <c:v>45073.208333333336</c:v>
                </c:pt>
                <c:pt idx="21085">
                  <c:v>45073.211805555555</c:v>
                </c:pt>
                <c:pt idx="21086">
                  <c:v>45073.215277777781</c:v>
                </c:pt>
                <c:pt idx="21087">
                  <c:v>45073.21875</c:v>
                </c:pt>
                <c:pt idx="21088">
                  <c:v>45073.222222222219</c:v>
                </c:pt>
                <c:pt idx="21089">
                  <c:v>45073.225694444445</c:v>
                </c:pt>
                <c:pt idx="21090">
                  <c:v>45073.229166666664</c:v>
                </c:pt>
                <c:pt idx="21091">
                  <c:v>45073.232638888891</c:v>
                </c:pt>
                <c:pt idx="21092">
                  <c:v>45073.236111111109</c:v>
                </c:pt>
                <c:pt idx="21093">
                  <c:v>45073.239583333336</c:v>
                </c:pt>
                <c:pt idx="21094">
                  <c:v>45073.243055555555</c:v>
                </c:pt>
                <c:pt idx="21095">
                  <c:v>45073.246527777781</c:v>
                </c:pt>
                <c:pt idx="21096">
                  <c:v>45073.25</c:v>
                </c:pt>
                <c:pt idx="21097">
                  <c:v>45073.253472222219</c:v>
                </c:pt>
                <c:pt idx="21098">
                  <c:v>45073.256944444445</c:v>
                </c:pt>
                <c:pt idx="21099">
                  <c:v>45073.260416666664</c:v>
                </c:pt>
                <c:pt idx="21100">
                  <c:v>45073.263888888891</c:v>
                </c:pt>
                <c:pt idx="21101">
                  <c:v>45073.267361111109</c:v>
                </c:pt>
                <c:pt idx="21102">
                  <c:v>45073.270833333336</c:v>
                </c:pt>
                <c:pt idx="21103">
                  <c:v>45073.274305555555</c:v>
                </c:pt>
                <c:pt idx="21104">
                  <c:v>45073.277777777781</c:v>
                </c:pt>
                <c:pt idx="21105">
                  <c:v>45073.28125</c:v>
                </c:pt>
                <c:pt idx="21106">
                  <c:v>45073.284722222219</c:v>
                </c:pt>
                <c:pt idx="21107">
                  <c:v>45073.288194444445</c:v>
                </c:pt>
                <c:pt idx="21108">
                  <c:v>45073.291666666664</c:v>
                </c:pt>
                <c:pt idx="21109">
                  <c:v>45073.295138888891</c:v>
                </c:pt>
                <c:pt idx="21110">
                  <c:v>45073.298611111109</c:v>
                </c:pt>
                <c:pt idx="21111">
                  <c:v>45073.302083333336</c:v>
                </c:pt>
                <c:pt idx="21112">
                  <c:v>45073.305555555555</c:v>
                </c:pt>
                <c:pt idx="21113">
                  <c:v>45073.309027777781</c:v>
                </c:pt>
                <c:pt idx="21114">
                  <c:v>45073.3125</c:v>
                </c:pt>
                <c:pt idx="21115">
                  <c:v>45073.315972222219</c:v>
                </c:pt>
                <c:pt idx="21116">
                  <c:v>45073.319444444445</c:v>
                </c:pt>
                <c:pt idx="21117">
                  <c:v>45073.322916666664</c:v>
                </c:pt>
                <c:pt idx="21118">
                  <c:v>45073.326388888891</c:v>
                </c:pt>
                <c:pt idx="21119">
                  <c:v>45073.329861111109</c:v>
                </c:pt>
                <c:pt idx="21120">
                  <c:v>45073.333333333336</c:v>
                </c:pt>
                <c:pt idx="21121">
                  <c:v>45073.336805555555</c:v>
                </c:pt>
                <c:pt idx="21122">
                  <c:v>45073.340277777781</c:v>
                </c:pt>
                <c:pt idx="21123">
                  <c:v>45073.34375</c:v>
                </c:pt>
                <c:pt idx="21124">
                  <c:v>45073.347222222219</c:v>
                </c:pt>
                <c:pt idx="21125">
                  <c:v>45073.350694444445</c:v>
                </c:pt>
                <c:pt idx="21126">
                  <c:v>45073.354166666664</c:v>
                </c:pt>
                <c:pt idx="21127">
                  <c:v>45073.357638888891</c:v>
                </c:pt>
                <c:pt idx="21128">
                  <c:v>45073.361111111109</c:v>
                </c:pt>
                <c:pt idx="21129">
                  <c:v>45073.364583333336</c:v>
                </c:pt>
                <c:pt idx="21130">
                  <c:v>45073.368055555555</c:v>
                </c:pt>
                <c:pt idx="21131">
                  <c:v>45073.371527777781</c:v>
                </c:pt>
                <c:pt idx="21132">
                  <c:v>45073.375</c:v>
                </c:pt>
                <c:pt idx="21133">
                  <c:v>45073.378472222219</c:v>
                </c:pt>
                <c:pt idx="21134">
                  <c:v>45073.381944444445</c:v>
                </c:pt>
                <c:pt idx="21135">
                  <c:v>45073.385416666664</c:v>
                </c:pt>
                <c:pt idx="21136">
                  <c:v>45073.388888888891</c:v>
                </c:pt>
                <c:pt idx="21137">
                  <c:v>45073.392361111109</c:v>
                </c:pt>
                <c:pt idx="21138">
                  <c:v>45073.395833333336</c:v>
                </c:pt>
                <c:pt idx="21139">
                  <c:v>45073.399305555555</c:v>
                </c:pt>
                <c:pt idx="21140">
                  <c:v>45073.402777777781</c:v>
                </c:pt>
                <c:pt idx="21141">
                  <c:v>45073.40625</c:v>
                </c:pt>
                <c:pt idx="21142">
                  <c:v>45073.409722222219</c:v>
                </c:pt>
                <c:pt idx="21143">
                  <c:v>45073.413194444445</c:v>
                </c:pt>
                <c:pt idx="21144">
                  <c:v>45073.416666666664</c:v>
                </c:pt>
                <c:pt idx="21145">
                  <c:v>45073.420138888891</c:v>
                </c:pt>
                <c:pt idx="21146">
                  <c:v>45073.423611111109</c:v>
                </c:pt>
                <c:pt idx="21147">
                  <c:v>45073.427083333336</c:v>
                </c:pt>
                <c:pt idx="21148">
                  <c:v>45073.430555555555</c:v>
                </c:pt>
                <c:pt idx="21149">
                  <c:v>45073.434027777781</c:v>
                </c:pt>
                <c:pt idx="21150">
                  <c:v>45073.4375</c:v>
                </c:pt>
                <c:pt idx="21151">
                  <c:v>45073.440972222219</c:v>
                </c:pt>
                <c:pt idx="21152">
                  <c:v>45073.444444444445</c:v>
                </c:pt>
                <c:pt idx="21153">
                  <c:v>45073.447916666664</c:v>
                </c:pt>
                <c:pt idx="21154">
                  <c:v>45073.451388888891</c:v>
                </c:pt>
                <c:pt idx="21155">
                  <c:v>45073.454861111109</c:v>
                </c:pt>
                <c:pt idx="21156">
                  <c:v>45073.458333333336</c:v>
                </c:pt>
                <c:pt idx="21157">
                  <c:v>45073.461805555555</c:v>
                </c:pt>
                <c:pt idx="21158">
                  <c:v>45073.465277777781</c:v>
                </c:pt>
                <c:pt idx="21159">
                  <c:v>45073.46875</c:v>
                </c:pt>
                <c:pt idx="21160">
                  <c:v>45073.472222222219</c:v>
                </c:pt>
                <c:pt idx="21161">
                  <c:v>45073.475694444445</c:v>
                </c:pt>
                <c:pt idx="21162">
                  <c:v>45073.479166666664</c:v>
                </c:pt>
                <c:pt idx="21163">
                  <c:v>45073.482638888891</c:v>
                </c:pt>
                <c:pt idx="21164">
                  <c:v>45073.486111111109</c:v>
                </c:pt>
                <c:pt idx="21165">
                  <c:v>45073.489583333336</c:v>
                </c:pt>
                <c:pt idx="21166">
                  <c:v>45073.493055555555</c:v>
                </c:pt>
                <c:pt idx="21167">
                  <c:v>45073.496527777781</c:v>
                </c:pt>
                <c:pt idx="21168">
                  <c:v>45073.5</c:v>
                </c:pt>
                <c:pt idx="21169">
                  <c:v>45073.503472222219</c:v>
                </c:pt>
                <c:pt idx="21170">
                  <c:v>45073.506944444445</c:v>
                </c:pt>
                <c:pt idx="21171">
                  <c:v>45073.510416666664</c:v>
                </c:pt>
                <c:pt idx="21172">
                  <c:v>45073.513888888891</c:v>
                </c:pt>
                <c:pt idx="21173">
                  <c:v>45073.517361111109</c:v>
                </c:pt>
                <c:pt idx="21174">
                  <c:v>45073.520833333336</c:v>
                </c:pt>
                <c:pt idx="21175">
                  <c:v>45073.524305555555</c:v>
                </c:pt>
                <c:pt idx="21176">
                  <c:v>45073.527777777781</c:v>
                </c:pt>
                <c:pt idx="21177">
                  <c:v>45073.53125</c:v>
                </c:pt>
                <c:pt idx="21178">
                  <c:v>45073.534722222219</c:v>
                </c:pt>
                <c:pt idx="21179">
                  <c:v>45073.538194444445</c:v>
                </c:pt>
                <c:pt idx="21180">
                  <c:v>45073.541666666664</c:v>
                </c:pt>
                <c:pt idx="21181">
                  <c:v>45073.545138888891</c:v>
                </c:pt>
                <c:pt idx="21182">
                  <c:v>45073.548611111109</c:v>
                </c:pt>
                <c:pt idx="21183">
                  <c:v>45073.552083333336</c:v>
                </c:pt>
                <c:pt idx="21184">
                  <c:v>45073.555555555555</c:v>
                </c:pt>
                <c:pt idx="21185">
                  <c:v>45073.559027777781</c:v>
                </c:pt>
                <c:pt idx="21186">
                  <c:v>45073.5625</c:v>
                </c:pt>
                <c:pt idx="21187">
                  <c:v>45073.565972222219</c:v>
                </c:pt>
                <c:pt idx="21188">
                  <c:v>45073.569444444445</c:v>
                </c:pt>
                <c:pt idx="21189">
                  <c:v>45073.572916666664</c:v>
                </c:pt>
                <c:pt idx="21190">
                  <c:v>45073.576388888891</c:v>
                </c:pt>
                <c:pt idx="21191">
                  <c:v>45073.579861111109</c:v>
                </c:pt>
                <c:pt idx="21192">
                  <c:v>45073.583333333336</c:v>
                </c:pt>
                <c:pt idx="21193">
                  <c:v>45073.586805555555</c:v>
                </c:pt>
                <c:pt idx="21194">
                  <c:v>45073.590277777781</c:v>
                </c:pt>
                <c:pt idx="21195">
                  <c:v>45073.59375</c:v>
                </c:pt>
                <c:pt idx="21196">
                  <c:v>45073.597222222219</c:v>
                </c:pt>
                <c:pt idx="21197">
                  <c:v>45073.600694444445</c:v>
                </c:pt>
                <c:pt idx="21198">
                  <c:v>45073.604166666664</c:v>
                </c:pt>
                <c:pt idx="21199">
                  <c:v>45073.607638888891</c:v>
                </c:pt>
                <c:pt idx="21200">
                  <c:v>45073.611111111109</c:v>
                </c:pt>
                <c:pt idx="21201">
                  <c:v>45073.614583333336</c:v>
                </c:pt>
                <c:pt idx="21202">
                  <c:v>45073.618055555555</c:v>
                </c:pt>
                <c:pt idx="21203">
                  <c:v>45073.621527777781</c:v>
                </c:pt>
                <c:pt idx="21204">
                  <c:v>45073.625</c:v>
                </c:pt>
                <c:pt idx="21205">
                  <c:v>45073.628472222219</c:v>
                </c:pt>
                <c:pt idx="21206">
                  <c:v>45073.631944444445</c:v>
                </c:pt>
                <c:pt idx="21207">
                  <c:v>45073.635416666664</c:v>
                </c:pt>
                <c:pt idx="21208">
                  <c:v>45073.638888888891</c:v>
                </c:pt>
                <c:pt idx="21209">
                  <c:v>45073.642361111109</c:v>
                </c:pt>
                <c:pt idx="21210">
                  <c:v>45073.645833333336</c:v>
                </c:pt>
                <c:pt idx="21211">
                  <c:v>45073.649305555555</c:v>
                </c:pt>
                <c:pt idx="21212">
                  <c:v>45073.652777777781</c:v>
                </c:pt>
                <c:pt idx="21213">
                  <c:v>45073.65625</c:v>
                </c:pt>
                <c:pt idx="21214">
                  <c:v>45073.659722222219</c:v>
                </c:pt>
                <c:pt idx="21215">
                  <c:v>45073.663194444445</c:v>
                </c:pt>
                <c:pt idx="21216">
                  <c:v>45073.666666666664</c:v>
                </c:pt>
                <c:pt idx="21217">
                  <c:v>45073.670138888891</c:v>
                </c:pt>
                <c:pt idx="21218">
                  <c:v>45073.673611111109</c:v>
                </c:pt>
                <c:pt idx="21219">
                  <c:v>45073.677083333336</c:v>
                </c:pt>
                <c:pt idx="21220">
                  <c:v>45073.680555555555</c:v>
                </c:pt>
                <c:pt idx="21221">
                  <c:v>45073.684027777781</c:v>
                </c:pt>
                <c:pt idx="21222">
                  <c:v>45073.6875</c:v>
                </c:pt>
                <c:pt idx="21223">
                  <c:v>45073.690972222219</c:v>
                </c:pt>
                <c:pt idx="21224">
                  <c:v>45073.694444444445</c:v>
                </c:pt>
                <c:pt idx="21225">
                  <c:v>45073.697916666664</c:v>
                </c:pt>
                <c:pt idx="21226">
                  <c:v>45073.701388888891</c:v>
                </c:pt>
                <c:pt idx="21227">
                  <c:v>45073.704861111109</c:v>
                </c:pt>
                <c:pt idx="21228">
                  <c:v>45073.708333333336</c:v>
                </c:pt>
                <c:pt idx="21229">
                  <c:v>45073.711805555555</c:v>
                </c:pt>
                <c:pt idx="21230">
                  <c:v>45073.715277777781</c:v>
                </c:pt>
                <c:pt idx="21231">
                  <c:v>45073.71875</c:v>
                </c:pt>
                <c:pt idx="21232">
                  <c:v>45073.722222222219</c:v>
                </c:pt>
                <c:pt idx="21233">
                  <c:v>45073.725694444445</c:v>
                </c:pt>
                <c:pt idx="21234">
                  <c:v>45073.729166666664</c:v>
                </c:pt>
                <c:pt idx="21235">
                  <c:v>45073.732638888891</c:v>
                </c:pt>
                <c:pt idx="21236">
                  <c:v>45073.736111111109</c:v>
                </c:pt>
                <c:pt idx="21237">
                  <c:v>45073.739583333336</c:v>
                </c:pt>
                <c:pt idx="21238">
                  <c:v>45073.743055555555</c:v>
                </c:pt>
                <c:pt idx="21239">
                  <c:v>45073.746527777781</c:v>
                </c:pt>
                <c:pt idx="21240">
                  <c:v>45073.75</c:v>
                </c:pt>
                <c:pt idx="21241">
                  <c:v>45073.753472222219</c:v>
                </c:pt>
                <c:pt idx="21242">
                  <c:v>45073.756944444445</c:v>
                </c:pt>
                <c:pt idx="21243">
                  <c:v>45073.760416666664</c:v>
                </c:pt>
                <c:pt idx="21244">
                  <c:v>45073.763888888891</c:v>
                </c:pt>
                <c:pt idx="21245">
                  <c:v>45073.767361111109</c:v>
                </c:pt>
                <c:pt idx="21246">
                  <c:v>45073.770833333336</c:v>
                </c:pt>
                <c:pt idx="21247">
                  <c:v>45073.774305555555</c:v>
                </c:pt>
                <c:pt idx="21248">
                  <c:v>45073.777777777781</c:v>
                </c:pt>
                <c:pt idx="21249">
                  <c:v>45073.78125</c:v>
                </c:pt>
                <c:pt idx="21250">
                  <c:v>45073.784722222219</c:v>
                </c:pt>
                <c:pt idx="21251">
                  <c:v>45073.788194444445</c:v>
                </c:pt>
                <c:pt idx="21252">
                  <c:v>45073.791666666664</c:v>
                </c:pt>
                <c:pt idx="21253">
                  <c:v>45073.795138888891</c:v>
                </c:pt>
                <c:pt idx="21254">
                  <c:v>45073.798611111109</c:v>
                </c:pt>
                <c:pt idx="21255">
                  <c:v>45073.802083333336</c:v>
                </c:pt>
                <c:pt idx="21256">
                  <c:v>45073.805555555555</c:v>
                </c:pt>
                <c:pt idx="21257">
                  <c:v>45073.809027777781</c:v>
                </c:pt>
                <c:pt idx="21258">
                  <c:v>45073.8125</c:v>
                </c:pt>
                <c:pt idx="21259">
                  <c:v>45073.815972222219</c:v>
                </c:pt>
                <c:pt idx="21260">
                  <c:v>45073.819444444445</c:v>
                </c:pt>
                <c:pt idx="21261">
                  <c:v>45073.822916666664</c:v>
                </c:pt>
                <c:pt idx="21262">
                  <c:v>45073.826388888891</c:v>
                </c:pt>
                <c:pt idx="21263">
                  <c:v>45073.829861111109</c:v>
                </c:pt>
                <c:pt idx="21264">
                  <c:v>45073.833333333336</c:v>
                </c:pt>
                <c:pt idx="21265">
                  <c:v>45073.836805555555</c:v>
                </c:pt>
                <c:pt idx="21266">
                  <c:v>45073.840277777781</c:v>
                </c:pt>
                <c:pt idx="21267">
                  <c:v>45073.84375</c:v>
                </c:pt>
                <c:pt idx="21268">
                  <c:v>45073.847222222219</c:v>
                </c:pt>
                <c:pt idx="21269">
                  <c:v>45073.850694444445</c:v>
                </c:pt>
                <c:pt idx="21270">
                  <c:v>45073.854166666664</c:v>
                </c:pt>
                <c:pt idx="21271">
                  <c:v>45073.857638888891</c:v>
                </c:pt>
                <c:pt idx="21272">
                  <c:v>45073.861111111109</c:v>
                </c:pt>
                <c:pt idx="21273">
                  <c:v>45073.864583333336</c:v>
                </c:pt>
                <c:pt idx="21274">
                  <c:v>45073.868055555555</c:v>
                </c:pt>
                <c:pt idx="21275">
                  <c:v>45073.871527777781</c:v>
                </c:pt>
                <c:pt idx="21276">
                  <c:v>45073.875</c:v>
                </c:pt>
                <c:pt idx="21277">
                  <c:v>45073.878472222219</c:v>
                </c:pt>
                <c:pt idx="21278">
                  <c:v>45073.881944444445</c:v>
                </c:pt>
                <c:pt idx="21279">
                  <c:v>45073.885416666664</c:v>
                </c:pt>
                <c:pt idx="21280">
                  <c:v>45073.888888888891</c:v>
                </c:pt>
                <c:pt idx="21281">
                  <c:v>45073.892361111109</c:v>
                </c:pt>
                <c:pt idx="21282">
                  <c:v>45073.895833333336</c:v>
                </c:pt>
                <c:pt idx="21283">
                  <c:v>45073.899305555555</c:v>
                </c:pt>
                <c:pt idx="21284">
                  <c:v>45073.902777777781</c:v>
                </c:pt>
                <c:pt idx="21285">
                  <c:v>45073.90625</c:v>
                </c:pt>
                <c:pt idx="21286">
                  <c:v>45073.909722222219</c:v>
                </c:pt>
                <c:pt idx="21287">
                  <c:v>45073.913194444445</c:v>
                </c:pt>
                <c:pt idx="21288">
                  <c:v>45073.916666666664</c:v>
                </c:pt>
                <c:pt idx="21289">
                  <c:v>45073.920138888891</c:v>
                </c:pt>
                <c:pt idx="21290">
                  <c:v>45073.923611111109</c:v>
                </c:pt>
                <c:pt idx="21291">
                  <c:v>45073.927083333336</c:v>
                </c:pt>
                <c:pt idx="21292">
                  <c:v>45073.930555555555</c:v>
                </c:pt>
                <c:pt idx="21293">
                  <c:v>45073.934027777781</c:v>
                </c:pt>
                <c:pt idx="21294">
                  <c:v>45073.9375</c:v>
                </c:pt>
                <c:pt idx="21295">
                  <c:v>45073.940972222219</c:v>
                </c:pt>
                <c:pt idx="21296">
                  <c:v>45073.944444444445</c:v>
                </c:pt>
                <c:pt idx="21297">
                  <c:v>45073.947916666664</c:v>
                </c:pt>
                <c:pt idx="21298">
                  <c:v>45073.951388888891</c:v>
                </c:pt>
                <c:pt idx="21299">
                  <c:v>45073.954861111109</c:v>
                </c:pt>
                <c:pt idx="21300">
                  <c:v>45073.958333333336</c:v>
                </c:pt>
                <c:pt idx="21301">
                  <c:v>45073.961805555555</c:v>
                </c:pt>
                <c:pt idx="21302">
                  <c:v>45073.965277777781</c:v>
                </c:pt>
                <c:pt idx="21303">
                  <c:v>45073.96875</c:v>
                </c:pt>
                <c:pt idx="21304">
                  <c:v>45073.972222222219</c:v>
                </c:pt>
                <c:pt idx="21305">
                  <c:v>45073.975694444445</c:v>
                </c:pt>
                <c:pt idx="21306">
                  <c:v>45073.979166666664</c:v>
                </c:pt>
                <c:pt idx="21307">
                  <c:v>45073.982638888891</c:v>
                </c:pt>
                <c:pt idx="21308">
                  <c:v>45073.986111111109</c:v>
                </c:pt>
                <c:pt idx="21309">
                  <c:v>45073.989583333336</c:v>
                </c:pt>
                <c:pt idx="21310">
                  <c:v>45073.993055555555</c:v>
                </c:pt>
                <c:pt idx="21311">
                  <c:v>45073.996527777781</c:v>
                </c:pt>
                <c:pt idx="21312">
                  <c:v>45074</c:v>
                </c:pt>
                <c:pt idx="21313">
                  <c:v>45074.003472222219</c:v>
                </c:pt>
                <c:pt idx="21314">
                  <c:v>45074.006944444445</c:v>
                </c:pt>
                <c:pt idx="21315">
                  <c:v>45074.010416666664</c:v>
                </c:pt>
                <c:pt idx="21316">
                  <c:v>45074.013888888891</c:v>
                </c:pt>
                <c:pt idx="21317">
                  <c:v>45074.017361111109</c:v>
                </c:pt>
                <c:pt idx="21318">
                  <c:v>45074.020833333336</c:v>
                </c:pt>
                <c:pt idx="21319">
                  <c:v>45074.024305555555</c:v>
                </c:pt>
                <c:pt idx="21320">
                  <c:v>45074.027777777781</c:v>
                </c:pt>
                <c:pt idx="21321">
                  <c:v>45074.03125</c:v>
                </c:pt>
                <c:pt idx="21322">
                  <c:v>45074.034722222219</c:v>
                </c:pt>
                <c:pt idx="21323">
                  <c:v>45074.038194444445</c:v>
                </c:pt>
                <c:pt idx="21324">
                  <c:v>45074.041666666664</c:v>
                </c:pt>
                <c:pt idx="21325">
                  <c:v>45074.045138888891</c:v>
                </c:pt>
                <c:pt idx="21326">
                  <c:v>45074.048611111109</c:v>
                </c:pt>
                <c:pt idx="21327">
                  <c:v>45074.052083333336</c:v>
                </c:pt>
                <c:pt idx="21328">
                  <c:v>45074.055555555555</c:v>
                </c:pt>
                <c:pt idx="21329">
                  <c:v>45074.059027777781</c:v>
                </c:pt>
                <c:pt idx="21330">
                  <c:v>45074.0625</c:v>
                </c:pt>
                <c:pt idx="21331">
                  <c:v>45074.065972222219</c:v>
                </c:pt>
                <c:pt idx="21332">
                  <c:v>45074.069444444445</c:v>
                </c:pt>
                <c:pt idx="21333">
                  <c:v>45074.072916666664</c:v>
                </c:pt>
                <c:pt idx="21334">
                  <c:v>45074.076388888891</c:v>
                </c:pt>
                <c:pt idx="21335">
                  <c:v>45074.079861111109</c:v>
                </c:pt>
                <c:pt idx="21336">
                  <c:v>45074.083333333336</c:v>
                </c:pt>
                <c:pt idx="21337">
                  <c:v>45074.086805555555</c:v>
                </c:pt>
                <c:pt idx="21338">
                  <c:v>45074.090277777781</c:v>
                </c:pt>
                <c:pt idx="21339">
                  <c:v>45074.09375</c:v>
                </c:pt>
                <c:pt idx="21340">
                  <c:v>45074.097222222219</c:v>
                </c:pt>
                <c:pt idx="21341">
                  <c:v>45074.100694444445</c:v>
                </c:pt>
                <c:pt idx="21342">
                  <c:v>45074.104166666664</c:v>
                </c:pt>
                <c:pt idx="21343">
                  <c:v>45074.107638888891</c:v>
                </c:pt>
                <c:pt idx="21344">
                  <c:v>45074.111111111109</c:v>
                </c:pt>
                <c:pt idx="21345">
                  <c:v>45074.114583333336</c:v>
                </c:pt>
                <c:pt idx="21346">
                  <c:v>45074.118055555555</c:v>
                </c:pt>
                <c:pt idx="21347">
                  <c:v>45074.121527777781</c:v>
                </c:pt>
                <c:pt idx="21348">
                  <c:v>45074.125</c:v>
                </c:pt>
                <c:pt idx="21349">
                  <c:v>45074.128472222219</c:v>
                </c:pt>
                <c:pt idx="21350">
                  <c:v>45074.131944444445</c:v>
                </c:pt>
                <c:pt idx="21351">
                  <c:v>45074.135416666664</c:v>
                </c:pt>
                <c:pt idx="21352">
                  <c:v>45074.138888888891</c:v>
                </c:pt>
                <c:pt idx="21353">
                  <c:v>45074.142361111109</c:v>
                </c:pt>
                <c:pt idx="21354">
                  <c:v>45074.145833333336</c:v>
                </c:pt>
                <c:pt idx="21355">
                  <c:v>45074.149305555555</c:v>
                </c:pt>
                <c:pt idx="21356">
                  <c:v>45074.152777777781</c:v>
                </c:pt>
                <c:pt idx="21357">
                  <c:v>45074.15625</c:v>
                </c:pt>
                <c:pt idx="21358">
                  <c:v>45074.159722222219</c:v>
                </c:pt>
                <c:pt idx="21359">
                  <c:v>45074.163194444445</c:v>
                </c:pt>
                <c:pt idx="21360">
                  <c:v>45074.166666666664</c:v>
                </c:pt>
                <c:pt idx="21361">
                  <c:v>45074.170138888891</c:v>
                </c:pt>
                <c:pt idx="21362">
                  <c:v>45074.173611111109</c:v>
                </c:pt>
                <c:pt idx="21363">
                  <c:v>45074.177083333336</c:v>
                </c:pt>
                <c:pt idx="21364">
                  <c:v>45074.180555555555</c:v>
                </c:pt>
                <c:pt idx="21365">
                  <c:v>45074.184027777781</c:v>
                </c:pt>
                <c:pt idx="21366">
                  <c:v>45074.1875</c:v>
                </c:pt>
                <c:pt idx="21367">
                  <c:v>45074.190972222219</c:v>
                </c:pt>
                <c:pt idx="21368">
                  <c:v>45074.194444444445</c:v>
                </c:pt>
                <c:pt idx="21369">
                  <c:v>45074.197916666664</c:v>
                </c:pt>
                <c:pt idx="21370">
                  <c:v>45074.201388888891</c:v>
                </c:pt>
                <c:pt idx="21371">
                  <c:v>45074.204861111109</c:v>
                </c:pt>
                <c:pt idx="21372">
                  <c:v>45074.208333333336</c:v>
                </c:pt>
                <c:pt idx="21373">
                  <c:v>45074.211805555555</c:v>
                </c:pt>
                <c:pt idx="21374">
                  <c:v>45074.215277777781</c:v>
                </c:pt>
                <c:pt idx="21375">
                  <c:v>45074.21875</c:v>
                </c:pt>
                <c:pt idx="21376">
                  <c:v>45074.222222222219</c:v>
                </c:pt>
                <c:pt idx="21377">
                  <c:v>45074.225694444445</c:v>
                </c:pt>
                <c:pt idx="21378">
                  <c:v>45074.229166666664</c:v>
                </c:pt>
                <c:pt idx="21379">
                  <c:v>45074.232638888891</c:v>
                </c:pt>
                <c:pt idx="21380">
                  <c:v>45074.236111111109</c:v>
                </c:pt>
                <c:pt idx="21381">
                  <c:v>45074.239583333336</c:v>
                </c:pt>
                <c:pt idx="21382">
                  <c:v>45074.243055555555</c:v>
                </c:pt>
                <c:pt idx="21383">
                  <c:v>45074.246527777781</c:v>
                </c:pt>
                <c:pt idx="21384">
                  <c:v>45074.25</c:v>
                </c:pt>
                <c:pt idx="21385">
                  <c:v>45074.253472222219</c:v>
                </c:pt>
                <c:pt idx="21386">
                  <c:v>45074.256944444445</c:v>
                </c:pt>
                <c:pt idx="21387">
                  <c:v>45074.260416666664</c:v>
                </c:pt>
                <c:pt idx="21388">
                  <c:v>45074.263888888891</c:v>
                </c:pt>
                <c:pt idx="21389">
                  <c:v>45074.267361111109</c:v>
                </c:pt>
                <c:pt idx="21390">
                  <c:v>45074.270833333336</c:v>
                </c:pt>
                <c:pt idx="21391">
                  <c:v>45074.274305555555</c:v>
                </c:pt>
                <c:pt idx="21392">
                  <c:v>45074.277777777781</c:v>
                </c:pt>
                <c:pt idx="21393">
                  <c:v>45074.28125</c:v>
                </c:pt>
                <c:pt idx="21394">
                  <c:v>45074.284722222219</c:v>
                </c:pt>
                <c:pt idx="21395">
                  <c:v>45074.288194444445</c:v>
                </c:pt>
                <c:pt idx="21396">
                  <c:v>45074.291666666664</c:v>
                </c:pt>
                <c:pt idx="21397">
                  <c:v>45074.295138888891</c:v>
                </c:pt>
                <c:pt idx="21398">
                  <c:v>45074.298611111109</c:v>
                </c:pt>
                <c:pt idx="21399">
                  <c:v>45074.302083333336</c:v>
                </c:pt>
                <c:pt idx="21400">
                  <c:v>45074.305555555555</c:v>
                </c:pt>
                <c:pt idx="21401">
                  <c:v>45074.309027777781</c:v>
                </c:pt>
                <c:pt idx="21402">
                  <c:v>45074.3125</c:v>
                </c:pt>
                <c:pt idx="21403">
                  <c:v>45074.315972222219</c:v>
                </c:pt>
                <c:pt idx="21404">
                  <c:v>45074.319444444445</c:v>
                </c:pt>
                <c:pt idx="21405">
                  <c:v>45074.322916666664</c:v>
                </c:pt>
                <c:pt idx="21406">
                  <c:v>45074.326388888891</c:v>
                </c:pt>
                <c:pt idx="21407">
                  <c:v>45074.329861111109</c:v>
                </c:pt>
                <c:pt idx="21408">
                  <c:v>45074.333333333336</c:v>
                </c:pt>
                <c:pt idx="21409">
                  <c:v>45074.336805555555</c:v>
                </c:pt>
                <c:pt idx="21410">
                  <c:v>45074.340277777781</c:v>
                </c:pt>
                <c:pt idx="21411">
                  <c:v>45074.34375</c:v>
                </c:pt>
                <c:pt idx="21412">
                  <c:v>45074.347222222219</c:v>
                </c:pt>
                <c:pt idx="21413">
                  <c:v>45074.350694444445</c:v>
                </c:pt>
                <c:pt idx="21414">
                  <c:v>45074.354166666664</c:v>
                </c:pt>
                <c:pt idx="21415">
                  <c:v>45074.357638888891</c:v>
                </c:pt>
                <c:pt idx="21416">
                  <c:v>45074.361111111109</c:v>
                </c:pt>
                <c:pt idx="21417">
                  <c:v>45074.364583333336</c:v>
                </c:pt>
                <c:pt idx="21418">
                  <c:v>45074.368055555555</c:v>
                </c:pt>
                <c:pt idx="21419">
                  <c:v>45074.371527777781</c:v>
                </c:pt>
                <c:pt idx="21420">
                  <c:v>45074.375</c:v>
                </c:pt>
                <c:pt idx="21421">
                  <c:v>45074.378472222219</c:v>
                </c:pt>
                <c:pt idx="21422">
                  <c:v>45074.381944444445</c:v>
                </c:pt>
                <c:pt idx="21423">
                  <c:v>45074.385416666664</c:v>
                </c:pt>
                <c:pt idx="21424">
                  <c:v>45074.388888888891</c:v>
                </c:pt>
                <c:pt idx="21425">
                  <c:v>45074.392361111109</c:v>
                </c:pt>
                <c:pt idx="21426">
                  <c:v>45074.395833333336</c:v>
                </c:pt>
                <c:pt idx="21427">
                  <c:v>45074.399305555555</c:v>
                </c:pt>
                <c:pt idx="21428">
                  <c:v>45074.402777777781</c:v>
                </c:pt>
                <c:pt idx="21429">
                  <c:v>45074.40625</c:v>
                </c:pt>
                <c:pt idx="21430">
                  <c:v>45074.409722222219</c:v>
                </c:pt>
                <c:pt idx="21431">
                  <c:v>45074.413194444445</c:v>
                </c:pt>
                <c:pt idx="21432">
                  <c:v>45074.416666666664</c:v>
                </c:pt>
                <c:pt idx="21433">
                  <c:v>45074.420138888891</c:v>
                </c:pt>
                <c:pt idx="21434">
                  <c:v>45074.423611111109</c:v>
                </c:pt>
                <c:pt idx="21435">
                  <c:v>45074.427083333336</c:v>
                </c:pt>
                <c:pt idx="21436">
                  <c:v>45074.430555555555</c:v>
                </c:pt>
                <c:pt idx="21437">
                  <c:v>45074.434027777781</c:v>
                </c:pt>
                <c:pt idx="21438">
                  <c:v>45074.4375</c:v>
                </c:pt>
                <c:pt idx="21439">
                  <c:v>45074.440972222219</c:v>
                </c:pt>
                <c:pt idx="21440">
                  <c:v>45074.444444444445</c:v>
                </c:pt>
                <c:pt idx="21441">
                  <c:v>45074.447916666664</c:v>
                </c:pt>
                <c:pt idx="21442">
                  <c:v>45074.451388888891</c:v>
                </c:pt>
                <c:pt idx="21443">
                  <c:v>45074.454861111109</c:v>
                </c:pt>
                <c:pt idx="21444">
                  <c:v>45074.458333333336</c:v>
                </c:pt>
                <c:pt idx="21445">
                  <c:v>45074.461805555555</c:v>
                </c:pt>
                <c:pt idx="21446">
                  <c:v>45074.465277777781</c:v>
                </c:pt>
                <c:pt idx="21447">
                  <c:v>45074.46875</c:v>
                </c:pt>
                <c:pt idx="21448">
                  <c:v>45074.472222222219</c:v>
                </c:pt>
                <c:pt idx="21449">
                  <c:v>45074.475694444445</c:v>
                </c:pt>
                <c:pt idx="21450">
                  <c:v>45074.479166666664</c:v>
                </c:pt>
                <c:pt idx="21451">
                  <c:v>45074.482638888891</c:v>
                </c:pt>
                <c:pt idx="21452">
                  <c:v>45074.486111111109</c:v>
                </c:pt>
                <c:pt idx="21453">
                  <c:v>45074.489583333336</c:v>
                </c:pt>
                <c:pt idx="21454">
                  <c:v>45074.493055555555</c:v>
                </c:pt>
                <c:pt idx="21455">
                  <c:v>45074.496527777781</c:v>
                </c:pt>
                <c:pt idx="21456">
                  <c:v>45074.5</c:v>
                </c:pt>
                <c:pt idx="21457">
                  <c:v>45074.503472222219</c:v>
                </c:pt>
                <c:pt idx="21458">
                  <c:v>45074.506944444445</c:v>
                </c:pt>
                <c:pt idx="21459">
                  <c:v>45074.510416666664</c:v>
                </c:pt>
                <c:pt idx="21460">
                  <c:v>45074.513888888891</c:v>
                </c:pt>
                <c:pt idx="21461">
                  <c:v>45074.517361111109</c:v>
                </c:pt>
                <c:pt idx="21462">
                  <c:v>45074.520833333336</c:v>
                </c:pt>
                <c:pt idx="21463">
                  <c:v>45074.524305555555</c:v>
                </c:pt>
                <c:pt idx="21464">
                  <c:v>45074.527777777781</c:v>
                </c:pt>
                <c:pt idx="21465">
                  <c:v>45074.53125</c:v>
                </c:pt>
                <c:pt idx="21466">
                  <c:v>45074.534722222219</c:v>
                </c:pt>
                <c:pt idx="21467">
                  <c:v>45074.538194444445</c:v>
                </c:pt>
                <c:pt idx="21468">
                  <c:v>45074.541666666664</c:v>
                </c:pt>
                <c:pt idx="21469">
                  <c:v>45074.545138888891</c:v>
                </c:pt>
                <c:pt idx="21470">
                  <c:v>45074.548611111109</c:v>
                </c:pt>
                <c:pt idx="21471">
                  <c:v>45074.552083333336</c:v>
                </c:pt>
                <c:pt idx="21472">
                  <c:v>45074.555555555555</c:v>
                </c:pt>
                <c:pt idx="21473">
                  <c:v>45074.559027777781</c:v>
                </c:pt>
                <c:pt idx="21474">
                  <c:v>45074.5625</c:v>
                </c:pt>
                <c:pt idx="21475">
                  <c:v>45074.565972222219</c:v>
                </c:pt>
                <c:pt idx="21476">
                  <c:v>45074.569444444445</c:v>
                </c:pt>
                <c:pt idx="21477">
                  <c:v>45074.572916666664</c:v>
                </c:pt>
                <c:pt idx="21478">
                  <c:v>45074.576388888891</c:v>
                </c:pt>
                <c:pt idx="21479">
                  <c:v>45074.579861111109</c:v>
                </c:pt>
                <c:pt idx="21480">
                  <c:v>45074.583333333336</c:v>
                </c:pt>
                <c:pt idx="21481">
                  <c:v>45074.586805555555</c:v>
                </c:pt>
                <c:pt idx="21482">
                  <c:v>45074.590277777781</c:v>
                </c:pt>
                <c:pt idx="21483">
                  <c:v>45074.59375</c:v>
                </c:pt>
                <c:pt idx="21484">
                  <c:v>45074.597222222219</c:v>
                </c:pt>
                <c:pt idx="21485">
                  <c:v>45074.600694444445</c:v>
                </c:pt>
                <c:pt idx="21486">
                  <c:v>45074.604166666664</c:v>
                </c:pt>
                <c:pt idx="21487">
                  <c:v>45074.607638888891</c:v>
                </c:pt>
                <c:pt idx="21488">
                  <c:v>45074.611111111109</c:v>
                </c:pt>
                <c:pt idx="21489">
                  <c:v>45074.614583333336</c:v>
                </c:pt>
                <c:pt idx="21490">
                  <c:v>45074.618055555555</c:v>
                </c:pt>
                <c:pt idx="21491">
                  <c:v>45074.621527777781</c:v>
                </c:pt>
                <c:pt idx="21492">
                  <c:v>45074.625</c:v>
                </c:pt>
                <c:pt idx="21493">
                  <c:v>45074.628472222219</c:v>
                </c:pt>
                <c:pt idx="21494">
                  <c:v>45074.631944444445</c:v>
                </c:pt>
                <c:pt idx="21495">
                  <c:v>45074.635416666664</c:v>
                </c:pt>
                <c:pt idx="21496">
                  <c:v>45074.638888888891</c:v>
                </c:pt>
                <c:pt idx="21497">
                  <c:v>45074.642361111109</c:v>
                </c:pt>
                <c:pt idx="21498">
                  <c:v>45074.645833333336</c:v>
                </c:pt>
                <c:pt idx="21499">
                  <c:v>45074.649305555555</c:v>
                </c:pt>
                <c:pt idx="21500">
                  <c:v>45074.652777777781</c:v>
                </c:pt>
                <c:pt idx="21501">
                  <c:v>45074.65625</c:v>
                </c:pt>
                <c:pt idx="21502">
                  <c:v>45074.659722222219</c:v>
                </c:pt>
                <c:pt idx="21503">
                  <c:v>45074.663194444445</c:v>
                </c:pt>
                <c:pt idx="21504">
                  <c:v>45074.666666666664</c:v>
                </c:pt>
                <c:pt idx="21505">
                  <c:v>45074.670138888891</c:v>
                </c:pt>
                <c:pt idx="21506">
                  <c:v>45074.673611111109</c:v>
                </c:pt>
                <c:pt idx="21507">
                  <c:v>45074.677083333336</c:v>
                </c:pt>
                <c:pt idx="21508">
                  <c:v>45074.680555555555</c:v>
                </c:pt>
                <c:pt idx="21509">
                  <c:v>45074.684027777781</c:v>
                </c:pt>
                <c:pt idx="21510">
                  <c:v>45074.6875</c:v>
                </c:pt>
                <c:pt idx="21511">
                  <c:v>45074.690972222219</c:v>
                </c:pt>
                <c:pt idx="21512">
                  <c:v>45074.694444444445</c:v>
                </c:pt>
                <c:pt idx="21513">
                  <c:v>45074.697916666664</c:v>
                </c:pt>
                <c:pt idx="21514">
                  <c:v>45074.701388888891</c:v>
                </c:pt>
                <c:pt idx="21515">
                  <c:v>45074.704861111109</c:v>
                </c:pt>
                <c:pt idx="21516">
                  <c:v>45074.708333333336</c:v>
                </c:pt>
                <c:pt idx="21517">
                  <c:v>45074.711805555555</c:v>
                </c:pt>
                <c:pt idx="21518">
                  <c:v>45074.715277777781</c:v>
                </c:pt>
                <c:pt idx="21519">
                  <c:v>45074.71875</c:v>
                </c:pt>
                <c:pt idx="21520">
                  <c:v>45074.722222222219</c:v>
                </c:pt>
                <c:pt idx="21521">
                  <c:v>45074.725694444445</c:v>
                </c:pt>
                <c:pt idx="21522">
                  <c:v>45074.729166666664</c:v>
                </c:pt>
                <c:pt idx="21523">
                  <c:v>45074.732638888891</c:v>
                </c:pt>
                <c:pt idx="21524">
                  <c:v>45074.736111111109</c:v>
                </c:pt>
                <c:pt idx="21525">
                  <c:v>45074.739583333336</c:v>
                </c:pt>
                <c:pt idx="21526">
                  <c:v>45074.743055555555</c:v>
                </c:pt>
                <c:pt idx="21527">
                  <c:v>45074.746527777781</c:v>
                </c:pt>
                <c:pt idx="21528">
                  <c:v>45074.75</c:v>
                </c:pt>
                <c:pt idx="21529">
                  <c:v>45074.753472222219</c:v>
                </c:pt>
                <c:pt idx="21530">
                  <c:v>45074.756944444445</c:v>
                </c:pt>
                <c:pt idx="21531">
                  <c:v>45074.760416666664</c:v>
                </c:pt>
                <c:pt idx="21532">
                  <c:v>45074.763888888891</c:v>
                </c:pt>
                <c:pt idx="21533">
                  <c:v>45074.767361111109</c:v>
                </c:pt>
                <c:pt idx="21534">
                  <c:v>45074.770833333336</c:v>
                </c:pt>
                <c:pt idx="21535">
                  <c:v>45074.774305555555</c:v>
                </c:pt>
                <c:pt idx="21536">
                  <c:v>45074.777777777781</c:v>
                </c:pt>
                <c:pt idx="21537">
                  <c:v>45074.78125</c:v>
                </c:pt>
                <c:pt idx="21538">
                  <c:v>45074.784722222219</c:v>
                </c:pt>
                <c:pt idx="21539">
                  <c:v>45074.788194444445</c:v>
                </c:pt>
                <c:pt idx="21540">
                  <c:v>45074.791666666664</c:v>
                </c:pt>
                <c:pt idx="21541">
                  <c:v>45074.795138888891</c:v>
                </c:pt>
                <c:pt idx="21542">
                  <c:v>45074.798611111109</c:v>
                </c:pt>
                <c:pt idx="21543">
                  <c:v>45074.802083333336</c:v>
                </c:pt>
                <c:pt idx="21544">
                  <c:v>45074.805555555555</c:v>
                </c:pt>
                <c:pt idx="21545">
                  <c:v>45074.809027777781</c:v>
                </c:pt>
                <c:pt idx="21546">
                  <c:v>45074.8125</c:v>
                </c:pt>
                <c:pt idx="21547">
                  <c:v>45074.815972222219</c:v>
                </c:pt>
                <c:pt idx="21548">
                  <c:v>45074.819444444445</c:v>
                </c:pt>
                <c:pt idx="21549">
                  <c:v>45074.822916666664</c:v>
                </c:pt>
                <c:pt idx="21550">
                  <c:v>45074.826388888891</c:v>
                </c:pt>
                <c:pt idx="21551">
                  <c:v>45074.829861111109</c:v>
                </c:pt>
                <c:pt idx="21552">
                  <c:v>45074.833333333336</c:v>
                </c:pt>
                <c:pt idx="21553">
                  <c:v>45074.836805555555</c:v>
                </c:pt>
                <c:pt idx="21554">
                  <c:v>45074.840277777781</c:v>
                </c:pt>
                <c:pt idx="21555">
                  <c:v>45074.84375</c:v>
                </c:pt>
                <c:pt idx="21556">
                  <c:v>45074.847222222219</c:v>
                </c:pt>
                <c:pt idx="21557">
                  <c:v>45074.850694444445</c:v>
                </c:pt>
                <c:pt idx="21558">
                  <c:v>45074.854166666664</c:v>
                </c:pt>
                <c:pt idx="21559">
                  <c:v>45074.857638888891</c:v>
                </c:pt>
                <c:pt idx="21560">
                  <c:v>45074.861111111109</c:v>
                </c:pt>
                <c:pt idx="21561">
                  <c:v>45074.864583333336</c:v>
                </c:pt>
                <c:pt idx="21562">
                  <c:v>45074.868055555555</c:v>
                </c:pt>
                <c:pt idx="21563">
                  <c:v>45074.871527777781</c:v>
                </c:pt>
                <c:pt idx="21564">
                  <c:v>45074.875</c:v>
                </c:pt>
                <c:pt idx="21565">
                  <c:v>45074.878472222219</c:v>
                </c:pt>
                <c:pt idx="21566">
                  <c:v>45074.881944444445</c:v>
                </c:pt>
                <c:pt idx="21567">
                  <c:v>45074.885416666664</c:v>
                </c:pt>
                <c:pt idx="21568">
                  <c:v>45074.888888888891</c:v>
                </c:pt>
                <c:pt idx="21569">
                  <c:v>45074.892361111109</c:v>
                </c:pt>
                <c:pt idx="21570">
                  <c:v>45074.895833333336</c:v>
                </c:pt>
                <c:pt idx="21571">
                  <c:v>45074.899305555555</c:v>
                </c:pt>
                <c:pt idx="21572">
                  <c:v>45074.902777777781</c:v>
                </c:pt>
                <c:pt idx="21573">
                  <c:v>45074.90625</c:v>
                </c:pt>
                <c:pt idx="21574">
                  <c:v>45074.909722222219</c:v>
                </c:pt>
                <c:pt idx="21575">
                  <c:v>45074.913194444445</c:v>
                </c:pt>
                <c:pt idx="21576">
                  <c:v>45074.916666666664</c:v>
                </c:pt>
                <c:pt idx="21577">
                  <c:v>45074.920138888891</c:v>
                </c:pt>
                <c:pt idx="21578">
                  <c:v>45074.923611111109</c:v>
                </c:pt>
                <c:pt idx="21579">
                  <c:v>45074.927083333336</c:v>
                </c:pt>
                <c:pt idx="21580">
                  <c:v>45074.930555555555</c:v>
                </c:pt>
                <c:pt idx="21581">
                  <c:v>45074.934027777781</c:v>
                </c:pt>
                <c:pt idx="21582">
                  <c:v>45074.9375</c:v>
                </c:pt>
                <c:pt idx="21583">
                  <c:v>45074.940972222219</c:v>
                </c:pt>
                <c:pt idx="21584">
                  <c:v>45074.944444444445</c:v>
                </c:pt>
                <c:pt idx="21585">
                  <c:v>45074.947916666664</c:v>
                </c:pt>
                <c:pt idx="21586">
                  <c:v>45074.951388888891</c:v>
                </c:pt>
                <c:pt idx="21587">
                  <c:v>45074.954861111109</c:v>
                </c:pt>
                <c:pt idx="21588">
                  <c:v>45074.958333333336</c:v>
                </c:pt>
                <c:pt idx="21589">
                  <c:v>45074.961805555555</c:v>
                </c:pt>
                <c:pt idx="21590">
                  <c:v>45074.965277777781</c:v>
                </c:pt>
                <c:pt idx="21591">
                  <c:v>45074.96875</c:v>
                </c:pt>
                <c:pt idx="21592">
                  <c:v>45074.972222222219</c:v>
                </c:pt>
                <c:pt idx="21593">
                  <c:v>45074.975694444445</c:v>
                </c:pt>
                <c:pt idx="21594">
                  <c:v>45074.979166666664</c:v>
                </c:pt>
                <c:pt idx="21595">
                  <c:v>45074.982638888891</c:v>
                </c:pt>
                <c:pt idx="21596">
                  <c:v>45074.986111111109</c:v>
                </c:pt>
                <c:pt idx="21597">
                  <c:v>45074.989583333336</c:v>
                </c:pt>
                <c:pt idx="21598">
                  <c:v>45074.993055555555</c:v>
                </c:pt>
                <c:pt idx="21599">
                  <c:v>45074.996527777781</c:v>
                </c:pt>
                <c:pt idx="21600">
                  <c:v>45075</c:v>
                </c:pt>
                <c:pt idx="21601">
                  <c:v>45075.003472222219</c:v>
                </c:pt>
                <c:pt idx="21602">
                  <c:v>45075.006944444445</c:v>
                </c:pt>
                <c:pt idx="21603">
                  <c:v>45075.010416666664</c:v>
                </c:pt>
                <c:pt idx="21604">
                  <c:v>45075.013888888891</c:v>
                </c:pt>
                <c:pt idx="21605">
                  <c:v>45075.017361111109</c:v>
                </c:pt>
                <c:pt idx="21606">
                  <c:v>45075.020833333336</c:v>
                </c:pt>
                <c:pt idx="21607">
                  <c:v>45075.024305555555</c:v>
                </c:pt>
                <c:pt idx="21608">
                  <c:v>45075.027777777781</c:v>
                </c:pt>
                <c:pt idx="21609">
                  <c:v>45075.03125</c:v>
                </c:pt>
                <c:pt idx="21610">
                  <c:v>45075.034722222219</c:v>
                </c:pt>
                <c:pt idx="21611">
                  <c:v>45075.038194444445</c:v>
                </c:pt>
                <c:pt idx="21612">
                  <c:v>45075.041666666664</c:v>
                </c:pt>
                <c:pt idx="21613">
                  <c:v>45075.045138888891</c:v>
                </c:pt>
                <c:pt idx="21614">
                  <c:v>45075.048611111109</c:v>
                </c:pt>
                <c:pt idx="21615">
                  <c:v>45075.052083333336</c:v>
                </c:pt>
                <c:pt idx="21616">
                  <c:v>45075.055555555555</c:v>
                </c:pt>
                <c:pt idx="21617">
                  <c:v>45075.059027777781</c:v>
                </c:pt>
                <c:pt idx="21618">
                  <c:v>45075.0625</c:v>
                </c:pt>
                <c:pt idx="21619">
                  <c:v>45075.065972222219</c:v>
                </c:pt>
                <c:pt idx="21620">
                  <c:v>45075.069444444445</c:v>
                </c:pt>
                <c:pt idx="21621">
                  <c:v>45075.072916666664</c:v>
                </c:pt>
                <c:pt idx="21622">
                  <c:v>45075.076388888891</c:v>
                </c:pt>
                <c:pt idx="21623">
                  <c:v>45075.079861111109</c:v>
                </c:pt>
                <c:pt idx="21624">
                  <c:v>45075.083333333336</c:v>
                </c:pt>
                <c:pt idx="21625">
                  <c:v>45075.086805555555</c:v>
                </c:pt>
                <c:pt idx="21626">
                  <c:v>45075.090277777781</c:v>
                </c:pt>
                <c:pt idx="21627">
                  <c:v>45075.09375</c:v>
                </c:pt>
                <c:pt idx="21628">
                  <c:v>45075.097222222219</c:v>
                </c:pt>
                <c:pt idx="21629">
                  <c:v>45075.100694444445</c:v>
                </c:pt>
                <c:pt idx="21630">
                  <c:v>45075.104166666664</c:v>
                </c:pt>
                <c:pt idx="21631">
                  <c:v>45075.107638888891</c:v>
                </c:pt>
                <c:pt idx="21632">
                  <c:v>45075.111111111109</c:v>
                </c:pt>
                <c:pt idx="21633">
                  <c:v>45075.114583333336</c:v>
                </c:pt>
                <c:pt idx="21634">
                  <c:v>45075.118055555555</c:v>
                </c:pt>
                <c:pt idx="21635">
                  <c:v>45075.121527777781</c:v>
                </c:pt>
                <c:pt idx="21636">
                  <c:v>45075.125</c:v>
                </c:pt>
                <c:pt idx="21637">
                  <c:v>45075.128472222219</c:v>
                </c:pt>
                <c:pt idx="21638">
                  <c:v>45075.131944444445</c:v>
                </c:pt>
                <c:pt idx="21639">
                  <c:v>45075.135416666664</c:v>
                </c:pt>
                <c:pt idx="21640">
                  <c:v>45075.138888888891</c:v>
                </c:pt>
                <c:pt idx="21641">
                  <c:v>45075.142361111109</c:v>
                </c:pt>
                <c:pt idx="21642">
                  <c:v>45075.145833333336</c:v>
                </c:pt>
                <c:pt idx="21643">
                  <c:v>45075.149305555555</c:v>
                </c:pt>
                <c:pt idx="21644">
                  <c:v>45075.152777777781</c:v>
                </c:pt>
                <c:pt idx="21645">
                  <c:v>45075.15625</c:v>
                </c:pt>
                <c:pt idx="21646">
                  <c:v>45075.159722222219</c:v>
                </c:pt>
                <c:pt idx="21647">
                  <c:v>45075.163194444445</c:v>
                </c:pt>
                <c:pt idx="21648">
                  <c:v>45075.166666666664</c:v>
                </c:pt>
                <c:pt idx="21649">
                  <c:v>45075.170138888891</c:v>
                </c:pt>
                <c:pt idx="21650">
                  <c:v>45075.173611111109</c:v>
                </c:pt>
                <c:pt idx="21651">
                  <c:v>45075.177083333336</c:v>
                </c:pt>
                <c:pt idx="21652">
                  <c:v>45075.180555555555</c:v>
                </c:pt>
                <c:pt idx="21653">
                  <c:v>45075.184027777781</c:v>
                </c:pt>
                <c:pt idx="21654">
                  <c:v>45075.1875</c:v>
                </c:pt>
                <c:pt idx="21655">
                  <c:v>45075.190972222219</c:v>
                </c:pt>
                <c:pt idx="21656">
                  <c:v>45075.194444444445</c:v>
                </c:pt>
                <c:pt idx="21657">
                  <c:v>45075.197916666664</c:v>
                </c:pt>
                <c:pt idx="21658">
                  <c:v>45075.201388888891</c:v>
                </c:pt>
                <c:pt idx="21659">
                  <c:v>45075.204861111109</c:v>
                </c:pt>
                <c:pt idx="21660">
                  <c:v>45075.208333333336</c:v>
                </c:pt>
                <c:pt idx="21661">
                  <c:v>45075.211805555555</c:v>
                </c:pt>
                <c:pt idx="21662">
                  <c:v>45075.215277777781</c:v>
                </c:pt>
                <c:pt idx="21663">
                  <c:v>45075.21875</c:v>
                </c:pt>
                <c:pt idx="21664">
                  <c:v>45075.222222222219</c:v>
                </c:pt>
                <c:pt idx="21665">
                  <c:v>45075.225694444445</c:v>
                </c:pt>
                <c:pt idx="21666">
                  <c:v>45075.229166666664</c:v>
                </c:pt>
                <c:pt idx="21667">
                  <c:v>45075.232638888891</c:v>
                </c:pt>
                <c:pt idx="21668">
                  <c:v>45075.236111111109</c:v>
                </c:pt>
                <c:pt idx="21669">
                  <c:v>45075.239583333336</c:v>
                </c:pt>
                <c:pt idx="21670">
                  <c:v>45075.243055555555</c:v>
                </c:pt>
                <c:pt idx="21671">
                  <c:v>45075.246527777781</c:v>
                </c:pt>
                <c:pt idx="21672">
                  <c:v>45075.25</c:v>
                </c:pt>
                <c:pt idx="21673">
                  <c:v>45075.253472222219</c:v>
                </c:pt>
                <c:pt idx="21674">
                  <c:v>45075.256944444445</c:v>
                </c:pt>
                <c:pt idx="21675">
                  <c:v>45075.260416666664</c:v>
                </c:pt>
                <c:pt idx="21676">
                  <c:v>45075.263888888891</c:v>
                </c:pt>
                <c:pt idx="21677">
                  <c:v>45075.267361111109</c:v>
                </c:pt>
                <c:pt idx="21678">
                  <c:v>45075.270833333336</c:v>
                </c:pt>
                <c:pt idx="21679">
                  <c:v>45075.274305555555</c:v>
                </c:pt>
                <c:pt idx="21680">
                  <c:v>45075.277777777781</c:v>
                </c:pt>
                <c:pt idx="21681">
                  <c:v>45075.28125</c:v>
                </c:pt>
                <c:pt idx="21682">
                  <c:v>45075.284722222219</c:v>
                </c:pt>
                <c:pt idx="21683">
                  <c:v>45075.288194444445</c:v>
                </c:pt>
                <c:pt idx="21684">
                  <c:v>45075.291666666664</c:v>
                </c:pt>
                <c:pt idx="21685">
                  <c:v>45075.295138888891</c:v>
                </c:pt>
                <c:pt idx="21686">
                  <c:v>45075.298611111109</c:v>
                </c:pt>
                <c:pt idx="21687">
                  <c:v>45075.302083333336</c:v>
                </c:pt>
                <c:pt idx="21688">
                  <c:v>45075.305555555555</c:v>
                </c:pt>
                <c:pt idx="21689">
                  <c:v>45075.309027777781</c:v>
                </c:pt>
                <c:pt idx="21690">
                  <c:v>45075.3125</c:v>
                </c:pt>
                <c:pt idx="21691">
                  <c:v>45075.315972222219</c:v>
                </c:pt>
                <c:pt idx="21692">
                  <c:v>45075.319444444445</c:v>
                </c:pt>
                <c:pt idx="21693">
                  <c:v>45075.322916666664</c:v>
                </c:pt>
                <c:pt idx="21694">
                  <c:v>45075.326388888891</c:v>
                </c:pt>
                <c:pt idx="21695">
                  <c:v>45075.329861111109</c:v>
                </c:pt>
                <c:pt idx="21696">
                  <c:v>45075.333333333336</c:v>
                </c:pt>
                <c:pt idx="21697">
                  <c:v>45075.336805555555</c:v>
                </c:pt>
                <c:pt idx="21698">
                  <c:v>45075.340277777781</c:v>
                </c:pt>
                <c:pt idx="21699">
                  <c:v>45075.34375</c:v>
                </c:pt>
                <c:pt idx="21700">
                  <c:v>45075.347222222219</c:v>
                </c:pt>
                <c:pt idx="21701">
                  <c:v>45075.350694444445</c:v>
                </c:pt>
                <c:pt idx="21702">
                  <c:v>45075.354166666664</c:v>
                </c:pt>
                <c:pt idx="21703">
                  <c:v>45075.357638888891</c:v>
                </c:pt>
                <c:pt idx="21704">
                  <c:v>45075.361111111109</c:v>
                </c:pt>
                <c:pt idx="21705">
                  <c:v>45075.364583333336</c:v>
                </c:pt>
                <c:pt idx="21706">
                  <c:v>45075.368055555555</c:v>
                </c:pt>
                <c:pt idx="21707">
                  <c:v>45075.371527777781</c:v>
                </c:pt>
                <c:pt idx="21708">
                  <c:v>45075.375</c:v>
                </c:pt>
                <c:pt idx="21709">
                  <c:v>45075.378472222219</c:v>
                </c:pt>
                <c:pt idx="21710">
                  <c:v>45075.381944444445</c:v>
                </c:pt>
                <c:pt idx="21711">
                  <c:v>45075.385416666664</c:v>
                </c:pt>
                <c:pt idx="21712">
                  <c:v>45075.388888888891</c:v>
                </c:pt>
                <c:pt idx="21713">
                  <c:v>45075.392361111109</c:v>
                </c:pt>
                <c:pt idx="21714">
                  <c:v>45075.395833333336</c:v>
                </c:pt>
                <c:pt idx="21715">
                  <c:v>45075.399305555555</c:v>
                </c:pt>
                <c:pt idx="21716">
                  <c:v>45075.402777777781</c:v>
                </c:pt>
                <c:pt idx="21717">
                  <c:v>45075.40625</c:v>
                </c:pt>
                <c:pt idx="21718">
                  <c:v>45075.409722222219</c:v>
                </c:pt>
                <c:pt idx="21719">
                  <c:v>45075.413194444445</c:v>
                </c:pt>
                <c:pt idx="21720">
                  <c:v>45075.416666666664</c:v>
                </c:pt>
                <c:pt idx="21721">
                  <c:v>45075.420138888891</c:v>
                </c:pt>
                <c:pt idx="21722">
                  <c:v>45075.423611111109</c:v>
                </c:pt>
                <c:pt idx="21723">
                  <c:v>45075.427083333336</c:v>
                </c:pt>
                <c:pt idx="21724">
                  <c:v>45075.430555555555</c:v>
                </c:pt>
                <c:pt idx="21725">
                  <c:v>45075.434027777781</c:v>
                </c:pt>
                <c:pt idx="21726">
                  <c:v>45075.4375</c:v>
                </c:pt>
                <c:pt idx="21727">
                  <c:v>45075.440972222219</c:v>
                </c:pt>
                <c:pt idx="21728">
                  <c:v>45075.444444444445</c:v>
                </c:pt>
                <c:pt idx="21729">
                  <c:v>45075.447916666664</c:v>
                </c:pt>
                <c:pt idx="21730">
                  <c:v>45075.451388888891</c:v>
                </c:pt>
                <c:pt idx="21731">
                  <c:v>45075.454861111109</c:v>
                </c:pt>
                <c:pt idx="21732">
                  <c:v>45075.458333333336</c:v>
                </c:pt>
                <c:pt idx="21733">
                  <c:v>45075.461805555555</c:v>
                </c:pt>
                <c:pt idx="21734">
                  <c:v>45075.465277777781</c:v>
                </c:pt>
                <c:pt idx="21735">
                  <c:v>45075.46875</c:v>
                </c:pt>
                <c:pt idx="21736">
                  <c:v>45075.472222222219</c:v>
                </c:pt>
                <c:pt idx="21737">
                  <c:v>45075.475694444445</c:v>
                </c:pt>
                <c:pt idx="21738">
                  <c:v>45075.479166666664</c:v>
                </c:pt>
                <c:pt idx="21739">
                  <c:v>45075.482638888891</c:v>
                </c:pt>
                <c:pt idx="21740">
                  <c:v>45075.486111111109</c:v>
                </c:pt>
                <c:pt idx="21741">
                  <c:v>45075.489583333336</c:v>
                </c:pt>
                <c:pt idx="21742">
                  <c:v>45075.493055555555</c:v>
                </c:pt>
                <c:pt idx="21743">
                  <c:v>45075.496527777781</c:v>
                </c:pt>
                <c:pt idx="21744">
                  <c:v>45075.5</c:v>
                </c:pt>
                <c:pt idx="21745">
                  <c:v>45075.503472222219</c:v>
                </c:pt>
                <c:pt idx="21746">
                  <c:v>45075.506944444445</c:v>
                </c:pt>
                <c:pt idx="21747">
                  <c:v>45075.510416666664</c:v>
                </c:pt>
                <c:pt idx="21748">
                  <c:v>45075.513888888891</c:v>
                </c:pt>
                <c:pt idx="21749">
                  <c:v>45075.517361111109</c:v>
                </c:pt>
                <c:pt idx="21750">
                  <c:v>45075.520833333336</c:v>
                </c:pt>
                <c:pt idx="21751">
                  <c:v>45075.524305555555</c:v>
                </c:pt>
                <c:pt idx="21752">
                  <c:v>45075.527777777781</c:v>
                </c:pt>
                <c:pt idx="21753">
                  <c:v>45075.53125</c:v>
                </c:pt>
                <c:pt idx="21754">
                  <c:v>45075.534722222219</c:v>
                </c:pt>
                <c:pt idx="21755">
                  <c:v>45075.538194444445</c:v>
                </c:pt>
                <c:pt idx="21756">
                  <c:v>45075.541666666664</c:v>
                </c:pt>
                <c:pt idx="21757">
                  <c:v>45075.545138888891</c:v>
                </c:pt>
                <c:pt idx="21758">
                  <c:v>45075.548611111109</c:v>
                </c:pt>
                <c:pt idx="21759">
                  <c:v>45075.552083333336</c:v>
                </c:pt>
                <c:pt idx="21760">
                  <c:v>45075.555555555555</c:v>
                </c:pt>
                <c:pt idx="21761">
                  <c:v>45075.559027777781</c:v>
                </c:pt>
                <c:pt idx="21762">
                  <c:v>45075.5625</c:v>
                </c:pt>
                <c:pt idx="21763">
                  <c:v>45075.565972222219</c:v>
                </c:pt>
                <c:pt idx="21764">
                  <c:v>45075.569444444445</c:v>
                </c:pt>
                <c:pt idx="21765">
                  <c:v>45075.572916666664</c:v>
                </c:pt>
                <c:pt idx="21766">
                  <c:v>45075.576388888891</c:v>
                </c:pt>
                <c:pt idx="21767">
                  <c:v>45075.579861111109</c:v>
                </c:pt>
                <c:pt idx="21768">
                  <c:v>45075.583333333336</c:v>
                </c:pt>
                <c:pt idx="21769">
                  <c:v>45075.586805555555</c:v>
                </c:pt>
                <c:pt idx="21770">
                  <c:v>45075.590277777781</c:v>
                </c:pt>
                <c:pt idx="21771">
                  <c:v>45075.59375</c:v>
                </c:pt>
                <c:pt idx="21772">
                  <c:v>45075.597222222219</c:v>
                </c:pt>
                <c:pt idx="21773">
                  <c:v>45075.600694444445</c:v>
                </c:pt>
                <c:pt idx="21774">
                  <c:v>45075.604166666664</c:v>
                </c:pt>
                <c:pt idx="21775">
                  <c:v>45075.607638888891</c:v>
                </c:pt>
                <c:pt idx="21776">
                  <c:v>45075.611111111109</c:v>
                </c:pt>
                <c:pt idx="21777">
                  <c:v>45075.614583333336</c:v>
                </c:pt>
                <c:pt idx="21778">
                  <c:v>45075.618055555555</c:v>
                </c:pt>
                <c:pt idx="21779">
                  <c:v>45075.621527777781</c:v>
                </c:pt>
                <c:pt idx="21780">
                  <c:v>45075.625</c:v>
                </c:pt>
                <c:pt idx="21781">
                  <c:v>45075.628472222219</c:v>
                </c:pt>
                <c:pt idx="21782">
                  <c:v>45075.631944444445</c:v>
                </c:pt>
                <c:pt idx="21783">
                  <c:v>45075.635416666664</c:v>
                </c:pt>
                <c:pt idx="21784">
                  <c:v>45075.638888888891</c:v>
                </c:pt>
                <c:pt idx="21785">
                  <c:v>45075.642361111109</c:v>
                </c:pt>
                <c:pt idx="21786">
                  <c:v>45075.645833333336</c:v>
                </c:pt>
                <c:pt idx="21787">
                  <c:v>45075.649305555555</c:v>
                </c:pt>
                <c:pt idx="21788">
                  <c:v>45075.652777777781</c:v>
                </c:pt>
                <c:pt idx="21789">
                  <c:v>45075.65625</c:v>
                </c:pt>
                <c:pt idx="21790">
                  <c:v>45075.659722222219</c:v>
                </c:pt>
                <c:pt idx="21791">
                  <c:v>45075.663194444445</c:v>
                </c:pt>
                <c:pt idx="21792">
                  <c:v>45075.666666666664</c:v>
                </c:pt>
                <c:pt idx="21793">
                  <c:v>45075.670138888891</c:v>
                </c:pt>
                <c:pt idx="21794">
                  <c:v>45075.673611111109</c:v>
                </c:pt>
                <c:pt idx="21795">
                  <c:v>45075.677083333336</c:v>
                </c:pt>
                <c:pt idx="21796">
                  <c:v>45075.680555555555</c:v>
                </c:pt>
                <c:pt idx="21797">
                  <c:v>45075.684027777781</c:v>
                </c:pt>
                <c:pt idx="21798">
                  <c:v>45075.6875</c:v>
                </c:pt>
                <c:pt idx="21799">
                  <c:v>45075.690972222219</c:v>
                </c:pt>
                <c:pt idx="21800">
                  <c:v>45075.694444444445</c:v>
                </c:pt>
                <c:pt idx="21801">
                  <c:v>45075.697916666664</c:v>
                </c:pt>
                <c:pt idx="21802">
                  <c:v>45075.701388888891</c:v>
                </c:pt>
                <c:pt idx="21803">
                  <c:v>45075.704861111109</c:v>
                </c:pt>
                <c:pt idx="21804">
                  <c:v>45075.708333333336</c:v>
                </c:pt>
                <c:pt idx="21805">
                  <c:v>45075.711805555555</c:v>
                </c:pt>
                <c:pt idx="21806">
                  <c:v>45075.715277777781</c:v>
                </c:pt>
                <c:pt idx="21807">
                  <c:v>45075.71875</c:v>
                </c:pt>
                <c:pt idx="21808">
                  <c:v>45075.722222222219</c:v>
                </c:pt>
                <c:pt idx="21809">
                  <c:v>45075.725694444445</c:v>
                </c:pt>
                <c:pt idx="21810">
                  <c:v>45075.729166666664</c:v>
                </c:pt>
                <c:pt idx="21811">
                  <c:v>45075.732638888891</c:v>
                </c:pt>
                <c:pt idx="21812">
                  <c:v>45075.736111111109</c:v>
                </c:pt>
                <c:pt idx="21813">
                  <c:v>45075.739583333336</c:v>
                </c:pt>
                <c:pt idx="21814">
                  <c:v>45075.743055555555</c:v>
                </c:pt>
                <c:pt idx="21815">
                  <c:v>45075.746527777781</c:v>
                </c:pt>
                <c:pt idx="21816">
                  <c:v>45075.75</c:v>
                </c:pt>
                <c:pt idx="21817">
                  <c:v>45075.753472222219</c:v>
                </c:pt>
                <c:pt idx="21818">
                  <c:v>45075.756944444445</c:v>
                </c:pt>
                <c:pt idx="21819">
                  <c:v>45075.760416666664</c:v>
                </c:pt>
                <c:pt idx="21820">
                  <c:v>45075.763888888891</c:v>
                </c:pt>
                <c:pt idx="21821">
                  <c:v>45075.767361111109</c:v>
                </c:pt>
                <c:pt idx="21822">
                  <c:v>45075.770833333336</c:v>
                </c:pt>
                <c:pt idx="21823">
                  <c:v>45075.774305555555</c:v>
                </c:pt>
                <c:pt idx="21824">
                  <c:v>45075.777777777781</c:v>
                </c:pt>
                <c:pt idx="21825">
                  <c:v>45075.78125</c:v>
                </c:pt>
                <c:pt idx="21826">
                  <c:v>45075.784722222219</c:v>
                </c:pt>
                <c:pt idx="21827">
                  <c:v>45075.788194444445</c:v>
                </c:pt>
                <c:pt idx="21828">
                  <c:v>45075.791666666664</c:v>
                </c:pt>
                <c:pt idx="21829">
                  <c:v>45075.795138888891</c:v>
                </c:pt>
                <c:pt idx="21830">
                  <c:v>45075.798611111109</c:v>
                </c:pt>
                <c:pt idx="21831">
                  <c:v>45075.802083333336</c:v>
                </c:pt>
                <c:pt idx="21832">
                  <c:v>45075.805555555555</c:v>
                </c:pt>
                <c:pt idx="21833">
                  <c:v>45075.809027777781</c:v>
                </c:pt>
                <c:pt idx="21834">
                  <c:v>45075.8125</c:v>
                </c:pt>
                <c:pt idx="21835">
                  <c:v>45075.815972222219</c:v>
                </c:pt>
                <c:pt idx="21836">
                  <c:v>45075.819444444445</c:v>
                </c:pt>
                <c:pt idx="21837">
                  <c:v>45075.822916666664</c:v>
                </c:pt>
                <c:pt idx="21838">
                  <c:v>45075.826388888891</c:v>
                </c:pt>
                <c:pt idx="21839">
                  <c:v>45075.829861111109</c:v>
                </c:pt>
                <c:pt idx="21840">
                  <c:v>45075.833333333336</c:v>
                </c:pt>
                <c:pt idx="21841">
                  <c:v>45075.836805555555</c:v>
                </c:pt>
                <c:pt idx="21842">
                  <c:v>45075.840277777781</c:v>
                </c:pt>
                <c:pt idx="21843">
                  <c:v>45075.84375</c:v>
                </c:pt>
                <c:pt idx="21844">
                  <c:v>45075.847222222219</c:v>
                </c:pt>
                <c:pt idx="21845">
                  <c:v>45075.850694444445</c:v>
                </c:pt>
                <c:pt idx="21846">
                  <c:v>45075.854166666664</c:v>
                </c:pt>
                <c:pt idx="21847">
                  <c:v>45075.857638888891</c:v>
                </c:pt>
                <c:pt idx="21848">
                  <c:v>45075.861111111109</c:v>
                </c:pt>
                <c:pt idx="21849">
                  <c:v>45075.864583333336</c:v>
                </c:pt>
                <c:pt idx="21850">
                  <c:v>45075.868055555555</c:v>
                </c:pt>
                <c:pt idx="21851">
                  <c:v>45075.871527777781</c:v>
                </c:pt>
                <c:pt idx="21852">
                  <c:v>45075.875</c:v>
                </c:pt>
                <c:pt idx="21853">
                  <c:v>45075.878472222219</c:v>
                </c:pt>
                <c:pt idx="21854">
                  <c:v>45075.881944444445</c:v>
                </c:pt>
                <c:pt idx="21855">
                  <c:v>45075.885416666664</c:v>
                </c:pt>
                <c:pt idx="21856">
                  <c:v>45075.888888888891</c:v>
                </c:pt>
                <c:pt idx="21857">
                  <c:v>45075.892361111109</c:v>
                </c:pt>
                <c:pt idx="21858">
                  <c:v>45075.895833333336</c:v>
                </c:pt>
                <c:pt idx="21859">
                  <c:v>45075.899305555555</c:v>
                </c:pt>
                <c:pt idx="21860">
                  <c:v>45075.902777777781</c:v>
                </c:pt>
                <c:pt idx="21861">
                  <c:v>45075.90625</c:v>
                </c:pt>
                <c:pt idx="21862">
                  <c:v>45075.909722222219</c:v>
                </c:pt>
                <c:pt idx="21863">
                  <c:v>45075.913194444445</c:v>
                </c:pt>
                <c:pt idx="21864">
                  <c:v>45075.916666666664</c:v>
                </c:pt>
                <c:pt idx="21865">
                  <c:v>45075.920138888891</c:v>
                </c:pt>
                <c:pt idx="21866">
                  <c:v>45075.923611111109</c:v>
                </c:pt>
                <c:pt idx="21867">
                  <c:v>45075.927083333336</c:v>
                </c:pt>
                <c:pt idx="21868">
                  <c:v>45075.930555555555</c:v>
                </c:pt>
                <c:pt idx="21869">
                  <c:v>45075.934027777781</c:v>
                </c:pt>
                <c:pt idx="21870">
                  <c:v>45075.9375</c:v>
                </c:pt>
                <c:pt idx="21871">
                  <c:v>45075.940972222219</c:v>
                </c:pt>
                <c:pt idx="21872">
                  <c:v>45075.944444444445</c:v>
                </c:pt>
                <c:pt idx="21873">
                  <c:v>45075.947916666664</c:v>
                </c:pt>
                <c:pt idx="21874">
                  <c:v>45075.951388888891</c:v>
                </c:pt>
                <c:pt idx="21875">
                  <c:v>45075.954861111109</c:v>
                </c:pt>
                <c:pt idx="21876">
                  <c:v>45075.958333333336</c:v>
                </c:pt>
                <c:pt idx="21877">
                  <c:v>45075.961805555555</c:v>
                </c:pt>
                <c:pt idx="21878">
                  <c:v>45075.965277777781</c:v>
                </c:pt>
                <c:pt idx="21879">
                  <c:v>45075.96875</c:v>
                </c:pt>
                <c:pt idx="21880">
                  <c:v>45075.972222222219</c:v>
                </c:pt>
                <c:pt idx="21881">
                  <c:v>45075.975694444445</c:v>
                </c:pt>
                <c:pt idx="21882">
                  <c:v>45075.979166666664</c:v>
                </c:pt>
                <c:pt idx="21883">
                  <c:v>45075.982638888891</c:v>
                </c:pt>
                <c:pt idx="21884">
                  <c:v>45075.986111111109</c:v>
                </c:pt>
                <c:pt idx="21885">
                  <c:v>45075.989583333336</c:v>
                </c:pt>
                <c:pt idx="21886">
                  <c:v>45075.993055555555</c:v>
                </c:pt>
                <c:pt idx="21887">
                  <c:v>45075.996527777781</c:v>
                </c:pt>
                <c:pt idx="21888">
                  <c:v>45076</c:v>
                </c:pt>
                <c:pt idx="21889">
                  <c:v>45076.003472222219</c:v>
                </c:pt>
                <c:pt idx="21890">
                  <c:v>45076.006944444445</c:v>
                </c:pt>
                <c:pt idx="21891">
                  <c:v>45076.010416666664</c:v>
                </c:pt>
                <c:pt idx="21892">
                  <c:v>45076.013888888891</c:v>
                </c:pt>
                <c:pt idx="21893">
                  <c:v>45076.017361111109</c:v>
                </c:pt>
                <c:pt idx="21894">
                  <c:v>45076.020833333336</c:v>
                </c:pt>
                <c:pt idx="21895">
                  <c:v>45076.024305555555</c:v>
                </c:pt>
                <c:pt idx="21896">
                  <c:v>45076.027777777781</c:v>
                </c:pt>
                <c:pt idx="21897">
                  <c:v>45076.03125</c:v>
                </c:pt>
                <c:pt idx="21898">
                  <c:v>45076.034722222219</c:v>
                </c:pt>
                <c:pt idx="21899">
                  <c:v>45076.038194444445</c:v>
                </c:pt>
                <c:pt idx="21900">
                  <c:v>45076.041666666664</c:v>
                </c:pt>
                <c:pt idx="21901">
                  <c:v>45076.045138888891</c:v>
                </c:pt>
                <c:pt idx="21902">
                  <c:v>45076.048611111109</c:v>
                </c:pt>
                <c:pt idx="21903">
                  <c:v>45076.052083333336</c:v>
                </c:pt>
                <c:pt idx="21904">
                  <c:v>45076.055555555555</c:v>
                </c:pt>
                <c:pt idx="21905">
                  <c:v>45076.059027777781</c:v>
                </c:pt>
                <c:pt idx="21906">
                  <c:v>45076.0625</c:v>
                </c:pt>
                <c:pt idx="21907">
                  <c:v>45076.065972222219</c:v>
                </c:pt>
                <c:pt idx="21908">
                  <c:v>45076.069444444445</c:v>
                </c:pt>
                <c:pt idx="21909">
                  <c:v>45076.072916666664</c:v>
                </c:pt>
                <c:pt idx="21910">
                  <c:v>45076.076388888891</c:v>
                </c:pt>
                <c:pt idx="21911">
                  <c:v>45076.079861111109</c:v>
                </c:pt>
                <c:pt idx="21912">
                  <c:v>45076.083333333336</c:v>
                </c:pt>
                <c:pt idx="21913">
                  <c:v>45076.086805555555</c:v>
                </c:pt>
                <c:pt idx="21914">
                  <c:v>45076.090277777781</c:v>
                </c:pt>
                <c:pt idx="21915">
                  <c:v>45076.09375</c:v>
                </c:pt>
                <c:pt idx="21916">
                  <c:v>45076.097222222219</c:v>
                </c:pt>
                <c:pt idx="21917">
                  <c:v>45076.100694444445</c:v>
                </c:pt>
                <c:pt idx="21918">
                  <c:v>45076.104166666664</c:v>
                </c:pt>
                <c:pt idx="21919">
                  <c:v>45076.107638888891</c:v>
                </c:pt>
                <c:pt idx="21920">
                  <c:v>45076.111111111109</c:v>
                </c:pt>
                <c:pt idx="21921">
                  <c:v>45076.114583333336</c:v>
                </c:pt>
                <c:pt idx="21922">
                  <c:v>45076.118055555555</c:v>
                </c:pt>
                <c:pt idx="21923">
                  <c:v>45076.121527777781</c:v>
                </c:pt>
                <c:pt idx="21924">
                  <c:v>45076.125</c:v>
                </c:pt>
                <c:pt idx="21925">
                  <c:v>45076.128472222219</c:v>
                </c:pt>
                <c:pt idx="21926">
                  <c:v>45076.131944444445</c:v>
                </c:pt>
                <c:pt idx="21927">
                  <c:v>45076.135416666664</c:v>
                </c:pt>
                <c:pt idx="21928">
                  <c:v>45076.138888888891</c:v>
                </c:pt>
                <c:pt idx="21929">
                  <c:v>45076.142361111109</c:v>
                </c:pt>
                <c:pt idx="21930">
                  <c:v>45076.145833333336</c:v>
                </c:pt>
                <c:pt idx="21931">
                  <c:v>45076.149305555555</c:v>
                </c:pt>
                <c:pt idx="21932">
                  <c:v>45076.152777777781</c:v>
                </c:pt>
                <c:pt idx="21933">
                  <c:v>45076.15625</c:v>
                </c:pt>
                <c:pt idx="21934">
                  <c:v>45076.159722222219</c:v>
                </c:pt>
                <c:pt idx="21935">
                  <c:v>45076.163194444445</c:v>
                </c:pt>
                <c:pt idx="21936">
                  <c:v>45076.166666666664</c:v>
                </c:pt>
                <c:pt idx="21937">
                  <c:v>45076.170138888891</c:v>
                </c:pt>
                <c:pt idx="21938">
                  <c:v>45076.173611111109</c:v>
                </c:pt>
                <c:pt idx="21939">
                  <c:v>45076.177083333336</c:v>
                </c:pt>
                <c:pt idx="21940">
                  <c:v>45076.180555555555</c:v>
                </c:pt>
                <c:pt idx="21941">
                  <c:v>45076.184027777781</c:v>
                </c:pt>
                <c:pt idx="21942">
                  <c:v>45076.1875</c:v>
                </c:pt>
                <c:pt idx="21943">
                  <c:v>45076.190972222219</c:v>
                </c:pt>
                <c:pt idx="21944">
                  <c:v>45076.194444444445</c:v>
                </c:pt>
                <c:pt idx="21945">
                  <c:v>45076.197916666664</c:v>
                </c:pt>
                <c:pt idx="21946">
                  <c:v>45076.201388888891</c:v>
                </c:pt>
                <c:pt idx="21947">
                  <c:v>45076.204861111109</c:v>
                </c:pt>
                <c:pt idx="21948">
                  <c:v>45076.208333333336</c:v>
                </c:pt>
                <c:pt idx="21949">
                  <c:v>45076.211805555555</c:v>
                </c:pt>
                <c:pt idx="21950">
                  <c:v>45076.215277777781</c:v>
                </c:pt>
                <c:pt idx="21951">
                  <c:v>45076.21875</c:v>
                </c:pt>
                <c:pt idx="21952">
                  <c:v>45076.222222222219</c:v>
                </c:pt>
                <c:pt idx="21953">
                  <c:v>45076.225694444445</c:v>
                </c:pt>
                <c:pt idx="21954">
                  <c:v>45076.229166666664</c:v>
                </c:pt>
                <c:pt idx="21955">
                  <c:v>45076.232638888891</c:v>
                </c:pt>
                <c:pt idx="21956">
                  <c:v>45076.236111111109</c:v>
                </c:pt>
                <c:pt idx="21957">
                  <c:v>45076.239583333336</c:v>
                </c:pt>
                <c:pt idx="21958">
                  <c:v>45076.243055555555</c:v>
                </c:pt>
                <c:pt idx="21959">
                  <c:v>45076.246527777781</c:v>
                </c:pt>
                <c:pt idx="21960">
                  <c:v>45076.25</c:v>
                </c:pt>
                <c:pt idx="21961">
                  <c:v>45076.253472222219</c:v>
                </c:pt>
                <c:pt idx="21962">
                  <c:v>45076.256944444445</c:v>
                </c:pt>
                <c:pt idx="21963">
                  <c:v>45076.260416666664</c:v>
                </c:pt>
                <c:pt idx="21964">
                  <c:v>45076.263888888891</c:v>
                </c:pt>
                <c:pt idx="21965">
                  <c:v>45076.267361111109</c:v>
                </c:pt>
                <c:pt idx="21966">
                  <c:v>45076.270833333336</c:v>
                </c:pt>
                <c:pt idx="21967">
                  <c:v>45076.274305555555</c:v>
                </c:pt>
                <c:pt idx="21968">
                  <c:v>45076.277777777781</c:v>
                </c:pt>
                <c:pt idx="21969">
                  <c:v>45076.28125</c:v>
                </c:pt>
                <c:pt idx="21970">
                  <c:v>45076.284722222219</c:v>
                </c:pt>
                <c:pt idx="21971">
                  <c:v>45076.288194444445</c:v>
                </c:pt>
                <c:pt idx="21972">
                  <c:v>45076.291666666664</c:v>
                </c:pt>
                <c:pt idx="21973">
                  <c:v>45076.295138888891</c:v>
                </c:pt>
                <c:pt idx="21974">
                  <c:v>45076.298611111109</c:v>
                </c:pt>
                <c:pt idx="21975">
                  <c:v>45076.302083333336</c:v>
                </c:pt>
                <c:pt idx="21976">
                  <c:v>45076.305555555555</c:v>
                </c:pt>
                <c:pt idx="21977">
                  <c:v>45076.309027777781</c:v>
                </c:pt>
                <c:pt idx="21978">
                  <c:v>45076.3125</c:v>
                </c:pt>
                <c:pt idx="21979">
                  <c:v>45076.315972222219</c:v>
                </c:pt>
                <c:pt idx="21980">
                  <c:v>45076.319444444445</c:v>
                </c:pt>
                <c:pt idx="21981">
                  <c:v>45076.322916666664</c:v>
                </c:pt>
                <c:pt idx="21982">
                  <c:v>45076.326388888891</c:v>
                </c:pt>
                <c:pt idx="21983">
                  <c:v>45076.329861111109</c:v>
                </c:pt>
                <c:pt idx="21984">
                  <c:v>45076.333333333336</c:v>
                </c:pt>
                <c:pt idx="21985">
                  <c:v>45076.336805555555</c:v>
                </c:pt>
                <c:pt idx="21986">
                  <c:v>45076.340277777781</c:v>
                </c:pt>
                <c:pt idx="21987">
                  <c:v>45076.34375</c:v>
                </c:pt>
                <c:pt idx="21988">
                  <c:v>45076.347222222219</c:v>
                </c:pt>
                <c:pt idx="21989">
                  <c:v>45076.350694444445</c:v>
                </c:pt>
                <c:pt idx="21990">
                  <c:v>45076.354166666664</c:v>
                </c:pt>
                <c:pt idx="21991">
                  <c:v>45076.357638888891</c:v>
                </c:pt>
                <c:pt idx="21992">
                  <c:v>45076.361111111109</c:v>
                </c:pt>
                <c:pt idx="21993">
                  <c:v>45076.364583333336</c:v>
                </c:pt>
                <c:pt idx="21994">
                  <c:v>45076.368055555555</c:v>
                </c:pt>
                <c:pt idx="21995">
                  <c:v>45076.371527777781</c:v>
                </c:pt>
                <c:pt idx="21996">
                  <c:v>45076.375</c:v>
                </c:pt>
                <c:pt idx="21997">
                  <c:v>45076.378472222219</c:v>
                </c:pt>
                <c:pt idx="21998">
                  <c:v>45076.381944444445</c:v>
                </c:pt>
                <c:pt idx="21999">
                  <c:v>45076.385416666664</c:v>
                </c:pt>
                <c:pt idx="22000">
                  <c:v>45076.388888888891</c:v>
                </c:pt>
                <c:pt idx="22001">
                  <c:v>45076.392361111109</c:v>
                </c:pt>
                <c:pt idx="22002">
                  <c:v>45076.395833333336</c:v>
                </c:pt>
                <c:pt idx="22003">
                  <c:v>45076.399305555555</c:v>
                </c:pt>
                <c:pt idx="22004">
                  <c:v>45076.402777777781</c:v>
                </c:pt>
                <c:pt idx="22005">
                  <c:v>45076.40625</c:v>
                </c:pt>
                <c:pt idx="22006">
                  <c:v>45076.409722222219</c:v>
                </c:pt>
                <c:pt idx="22007">
                  <c:v>45076.413194444445</c:v>
                </c:pt>
                <c:pt idx="22008">
                  <c:v>45076.416666666664</c:v>
                </c:pt>
                <c:pt idx="22009">
                  <c:v>45076.420138888891</c:v>
                </c:pt>
                <c:pt idx="22010">
                  <c:v>45076.423611111109</c:v>
                </c:pt>
                <c:pt idx="22011">
                  <c:v>45076.427083333336</c:v>
                </c:pt>
                <c:pt idx="22012">
                  <c:v>45076.430555555555</c:v>
                </c:pt>
                <c:pt idx="22013">
                  <c:v>45076.434027777781</c:v>
                </c:pt>
                <c:pt idx="22014">
                  <c:v>45076.4375</c:v>
                </c:pt>
                <c:pt idx="22015">
                  <c:v>45076.440972222219</c:v>
                </c:pt>
                <c:pt idx="22016">
                  <c:v>45076.444444444445</c:v>
                </c:pt>
                <c:pt idx="22017">
                  <c:v>45076.447916666664</c:v>
                </c:pt>
                <c:pt idx="22018">
                  <c:v>45076.451388888891</c:v>
                </c:pt>
                <c:pt idx="22019">
                  <c:v>45076.454861111109</c:v>
                </c:pt>
                <c:pt idx="22020">
                  <c:v>45076.458333333336</c:v>
                </c:pt>
                <c:pt idx="22021">
                  <c:v>45076.461805555555</c:v>
                </c:pt>
                <c:pt idx="22022">
                  <c:v>45076.465277777781</c:v>
                </c:pt>
                <c:pt idx="22023">
                  <c:v>45076.46875</c:v>
                </c:pt>
                <c:pt idx="22024">
                  <c:v>45076.472222222219</c:v>
                </c:pt>
                <c:pt idx="22025">
                  <c:v>45076.475694444445</c:v>
                </c:pt>
                <c:pt idx="22026">
                  <c:v>45076.479166666664</c:v>
                </c:pt>
                <c:pt idx="22027">
                  <c:v>45076.482638888891</c:v>
                </c:pt>
                <c:pt idx="22028">
                  <c:v>45076.486111111109</c:v>
                </c:pt>
                <c:pt idx="22029">
                  <c:v>45076.489583333336</c:v>
                </c:pt>
                <c:pt idx="22030">
                  <c:v>45076.493055555555</c:v>
                </c:pt>
                <c:pt idx="22031">
                  <c:v>45076.496527777781</c:v>
                </c:pt>
                <c:pt idx="22032">
                  <c:v>45076.5</c:v>
                </c:pt>
                <c:pt idx="22033">
                  <c:v>45076.503472222219</c:v>
                </c:pt>
                <c:pt idx="22034">
                  <c:v>45076.506944444445</c:v>
                </c:pt>
                <c:pt idx="22035">
                  <c:v>45076.510416666664</c:v>
                </c:pt>
                <c:pt idx="22036">
                  <c:v>45076.513888888891</c:v>
                </c:pt>
                <c:pt idx="22037">
                  <c:v>45076.517361111109</c:v>
                </c:pt>
                <c:pt idx="22038">
                  <c:v>45076.520833333336</c:v>
                </c:pt>
                <c:pt idx="22039">
                  <c:v>45076.524305555555</c:v>
                </c:pt>
                <c:pt idx="22040">
                  <c:v>45076.527777777781</c:v>
                </c:pt>
                <c:pt idx="22041">
                  <c:v>45076.53125</c:v>
                </c:pt>
                <c:pt idx="22042">
                  <c:v>45076.534722222219</c:v>
                </c:pt>
                <c:pt idx="22043">
                  <c:v>45076.538194444445</c:v>
                </c:pt>
                <c:pt idx="22044">
                  <c:v>45076.541666666664</c:v>
                </c:pt>
                <c:pt idx="22045">
                  <c:v>45076.545138888891</c:v>
                </c:pt>
                <c:pt idx="22046">
                  <c:v>45076.548611111109</c:v>
                </c:pt>
                <c:pt idx="22047">
                  <c:v>45076.552083333336</c:v>
                </c:pt>
                <c:pt idx="22048">
                  <c:v>45076.555555555555</c:v>
                </c:pt>
                <c:pt idx="22049">
                  <c:v>45076.559027777781</c:v>
                </c:pt>
                <c:pt idx="22050">
                  <c:v>45076.5625</c:v>
                </c:pt>
                <c:pt idx="22051">
                  <c:v>45076.565972222219</c:v>
                </c:pt>
                <c:pt idx="22052">
                  <c:v>45076.569444444445</c:v>
                </c:pt>
                <c:pt idx="22053">
                  <c:v>45076.572916666664</c:v>
                </c:pt>
                <c:pt idx="22054">
                  <c:v>45076.576388888891</c:v>
                </c:pt>
                <c:pt idx="22055">
                  <c:v>45076.579861111109</c:v>
                </c:pt>
                <c:pt idx="22056">
                  <c:v>45076.583333333336</c:v>
                </c:pt>
                <c:pt idx="22057">
                  <c:v>45076.586805555555</c:v>
                </c:pt>
                <c:pt idx="22058">
                  <c:v>45076.590277777781</c:v>
                </c:pt>
                <c:pt idx="22059">
                  <c:v>45076.59375</c:v>
                </c:pt>
                <c:pt idx="22060">
                  <c:v>45076.597222222219</c:v>
                </c:pt>
                <c:pt idx="22061">
                  <c:v>45076.600694444445</c:v>
                </c:pt>
                <c:pt idx="22062">
                  <c:v>45076.604166666664</c:v>
                </c:pt>
                <c:pt idx="22063">
                  <c:v>45076.607638888891</c:v>
                </c:pt>
                <c:pt idx="22064">
                  <c:v>45076.611111111109</c:v>
                </c:pt>
                <c:pt idx="22065">
                  <c:v>45076.614583333336</c:v>
                </c:pt>
                <c:pt idx="22066">
                  <c:v>45076.618055555555</c:v>
                </c:pt>
                <c:pt idx="22067">
                  <c:v>45076.621527777781</c:v>
                </c:pt>
                <c:pt idx="22068">
                  <c:v>45076.625</c:v>
                </c:pt>
                <c:pt idx="22069">
                  <c:v>45076.628472222219</c:v>
                </c:pt>
                <c:pt idx="22070">
                  <c:v>45076.631944444445</c:v>
                </c:pt>
                <c:pt idx="22071">
                  <c:v>45076.635416666664</c:v>
                </c:pt>
                <c:pt idx="22072">
                  <c:v>45076.638888888891</c:v>
                </c:pt>
                <c:pt idx="22073">
                  <c:v>45076.642361111109</c:v>
                </c:pt>
                <c:pt idx="22074">
                  <c:v>45076.645833333336</c:v>
                </c:pt>
                <c:pt idx="22075">
                  <c:v>45076.649305555555</c:v>
                </c:pt>
                <c:pt idx="22076">
                  <c:v>45076.652777777781</c:v>
                </c:pt>
                <c:pt idx="22077">
                  <c:v>45076.65625</c:v>
                </c:pt>
                <c:pt idx="22078">
                  <c:v>45076.659722222219</c:v>
                </c:pt>
                <c:pt idx="22079">
                  <c:v>45076.663194444445</c:v>
                </c:pt>
                <c:pt idx="22080">
                  <c:v>45076.666666666664</c:v>
                </c:pt>
                <c:pt idx="22081">
                  <c:v>45076.670138888891</c:v>
                </c:pt>
                <c:pt idx="22082">
                  <c:v>45076.673611111109</c:v>
                </c:pt>
                <c:pt idx="22083">
                  <c:v>45076.677083333336</c:v>
                </c:pt>
                <c:pt idx="22084">
                  <c:v>45076.680555555555</c:v>
                </c:pt>
                <c:pt idx="22085">
                  <c:v>45076.684027777781</c:v>
                </c:pt>
                <c:pt idx="22086">
                  <c:v>45076.6875</c:v>
                </c:pt>
                <c:pt idx="22087">
                  <c:v>45076.690972222219</c:v>
                </c:pt>
                <c:pt idx="22088">
                  <c:v>45076.694444444445</c:v>
                </c:pt>
                <c:pt idx="22089">
                  <c:v>45076.697916666664</c:v>
                </c:pt>
                <c:pt idx="22090">
                  <c:v>45076.701388888891</c:v>
                </c:pt>
                <c:pt idx="22091">
                  <c:v>45076.704861111109</c:v>
                </c:pt>
                <c:pt idx="22092">
                  <c:v>45076.708333333336</c:v>
                </c:pt>
                <c:pt idx="22093">
                  <c:v>45076.711805555555</c:v>
                </c:pt>
                <c:pt idx="22094">
                  <c:v>45076.715277777781</c:v>
                </c:pt>
                <c:pt idx="22095">
                  <c:v>45076.71875</c:v>
                </c:pt>
                <c:pt idx="22096">
                  <c:v>45076.722222222219</c:v>
                </c:pt>
                <c:pt idx="22097">
                  <c:v>45076.725694444445</c:v>
                </c:pt>
                <c:pt idx="22098">
                  <c:v>45076.729166666664</c:v>
                </c:pt>
                <c:pt idx="22099">
                  <c:v>45076.732638888891</c:v>
                </c:pt>
                <c:pt idx="22100">
                  <c:v>45076.736111111109</c:v>
                </c:pt>
                <c:pt idx="22101">
                  <c:v>45076.739583333336</c:v>
                </c:pt>
                <c:pt idx="22102">
                  <c:v>45076.743055555555</c:v>
                </c:pt>
                <c:pt idx="22103">
                  <c:v>45076.746527777781</c:v>
                </c:pt>
                <c:pt idx="22104">
                  <c:v>45076.75</c:v>
                </c:pt>
                <c:pt idx="22105">
                  <c:v>45076.753472222219</c:v>
                </c:pt>
                <c:pt idx="22106">
                  <c:v>45076.756944444445</c:v>
                </c:pt>
                <c:pt idx="22107">
                  <c:v>45076.760416666664</c:v>
                </c:pt>
                <c:pt idx="22108">
                  <c:v>45076.763888888891</c:v>
                </c:pt>
                <c:pt idx="22109">
                  <c:v>45076.767361111109</c:v>
                </c:pt>
                <c:pt idx="22110">
                  <c:v>45076.770833333336</c:v>
                </c:pt>
                <c:pt idx="22111">
                  <c:v>45076.774305555555</c:v>
                </c:pt>
                <c:pt idx="22112">
                  <c:v>45076.777777777781</c:v>
                </c:pt>
                <c:pt idx="22113">
                  <c:v>45076.78125</c:v>
                </c:pt>
                <c:pt idx="22114">
                  <c:v>45076.784722222219</c:v>
                </c:pt>
                <c:pt idx="22115">
                  <c:v>45076.788194444445</c:v>
                </c:pt>
                <c:pt idx="22116">
                  <c:v>45076.791666666664</c:v>
                </c:pt>
                <c:pt idx="22117">
                  <c:v>45076.795138888891</c:v>
                </c:pt>
                <c:pt idx="22118">
                  <c:v>45076.798611111109</c:v>
                </c:pt>
                <c:pt idx="22119">
                  <c:v>45076.802083333336</c:v>
                </c:pt>
                <c:pt idx="22120">
                  <c:v>45076.805555555555</c:v>
                </c:pt>
                <c:pt idx="22121">
                  <c:v>45076.809027777781</c:v>
                </c:pt>
                <c:pt idx="22122">
                  <c:v>45076.8125</c:v>
                </c:pt>
                <c:pt idx="22123">
                  <c:v>45076.815972222219</c:v>
                </c:pt>
                <c:pt idx="22124">
                  <c:v>45076.819444444445</c:v>
                </c:pt>
                <c:pt idx="22125">
                  <c:v>45076.822916666664</c:v>
                </c:pt>
                <c:pt idx="22126">
                  <c:v>45076.826388888891</c:v>
                </c:pt>
                <c:pt idx="22127">
                  <c:v>45076.829861111109</c:v>
                </c:pt>
                <c:pt idx="22128">
                  <c:v>45076.833333333336</c:v>
                </c:pt>
                <c:pt idx="22129">
                  <c:v>45076.836805555555</c:v>
                </c:pt>
                <c:pt idx="22130">
                  <c:v>45076.840277777781</c:v>
                </c:pt>
                <c:pt idx="22131">
                  <c:v>45076.84375</c:v>
                </c:pt>
                <c:pt idx="22132">
                  <c:v>45076.847222222219</c:v>
                </c:pt>
                <c:pt idx="22133">
                  <c:v>45076.850694444445</c:v>
                </c:pt>
                <c:pt idx="22134">
                  <c:v>45076.854166666664</c:v>
                </c:pt>
                <c:pt idx="22135">
                  <c:v>45076.857638888891</c:v>
                </c:pt>
                <c:pt idx="22136">
                  <c:v>45076.861111111109</c:v>
                </c:pt>
                <c:pt idx="22137">
                  <c:v>45076.864583333336</c:v>
                </c:pt>
                <c:pt idx="22138">
                  <c:v>45076.868055555555</c:v>
                </c:pt>
                <c:pt idx="22139">
                  <c:v>45076.871527777781</c:v>
                </c:pt>
                <c:pt idx="22140">
                  <c:v>45076.875</c:v>
                </c:pt>
                <c:pt idx="22141">
                  <c:v>45076.878472222219</c:v>
                </c:pt>
                <c:pt idx="22142">
                  <c:v>45076.881944444445</c:v>
                </c:pt>
                <c:pt idx="22143">
                  <c:v>45076.885416666664</c:v>
                </c:pt>
                <c:pt idx="22144">
                  <c:v>45076.888888888891</c:v>
                </c:pt>
                <c:pt idx="22145">
                  <c:v>45076.892361111109</c:v>
                </c:pt>
                <c:pt idx="22146">
                  <c:v>45076.895833333336</c:v>
                </c:pt>
                <c:pt idx="22147">
                  <c:v>45076.899305555555</c:v>
                </c:pt>
                <c:pt idx="22148">
                  <c:v>45076.902777777781</c:v>
                </c:pt>
                <c:pt idx="22149">
                  <c:v>45076.90625</c:v>
                </c:pt>
                <c:pt idx="22150">
                  <c:v>45076.909722222219</c:v>
                </c:pt>
                <c:pt idx="22151">
                  <c:v>45076.913194444445</c:v>
                </c:pt>
                <c:pt idx="22152">
                  <c:v>45076.916666666664</c:v>
                </c:pt>
                <c:pt idx="22153">
                  <c:v>45076.920138888891</c:v>
                </c:pt>
                <c:pt idx="22154">
                  <c:v>45076.923611111109</c:v>
                </c:pt>
                <c:pt idx="22155">
                  <c:v>45076.927083333336</c:v>
                </c:pt>
                <c:pt idx="22156">
                  <c:v>45076.930555555555</c:v>
                </c:pt>
                <c:pt idx="22157">
                  <c:v>45076.934027777781</c:v>
                </c:pt>
                <c:pt idx="22158">
                  <c:v>45076.9375</c:v>
                </c:pt>
                <c:pt idx="22159">
                  <c:v>45076.940972222219</c:v>
                </c:pt>
                <c:pt idx="22160">
                  <c:v>45076.944444444445</c:v>
                </c:pt>
                <c:pt idx="22161">
                  <c:v>45076.947916666664</c:v>
                </c:pt>
                <c:pt idx="22162">
                  <c:v>45076.951388888891</c:v>
                </c:pt>
                <c:pt idx="22163">
                  <c:v>45076.954861111109</c:v>
                </c:pt>
                <c:pt idx="22164">
                  <c:v>45076.958333333336</c:v>
                </c:pt>
                <c:pt idx="22165">
                  <c:v>45076.961805555555</c:v>
                </c:pt>
                <c:pt idx="22166">
                  <c:v>45076.965277777781</c:v>
                </c:pt>
                <c:pt idx="22167">
                  <c:v>45076.96875</c:v>
                </c:pt>
                <c:pt idx="22168">
                  <c:v>45076.972222222219</c:v>
                </c:pt>
                <c:pt idx="22169">
                  <c:v>45076.975694444445</c:v>
                </c:pt>
                <c:pt idx="22170">
                  <c:v>45076.979166666664</c:v>
                </c:pt>
                <c:pt idx="22171">
                  <c:v>45076.982638888891</c:v>
                </c:pt>
                <c:pt idx="22172">
                  <c:v>45076.986111111109</c:v>
                </c:pt>
                <c:pt idx="22173">
                  <c:v>45076.989583333336</c:v>
                </c:pt>
                <c:pt idx="22174">
                  <c:v>45076.993055555555</c:v>
                </c:pt>
                <c:pt idx="22175">
                  <c:v>45076.996527777781</c:v>
                </c:pt>
                <c:pt idx="22176">
                  <c:v>45077</c:v>
                </c:pt>
                <c:pt idx="22177">
                  <c:v>45077.003472222219</c:v>
                </c:pt>
                <c:pt idx="22178">
                  <c:v>45077.006944444445</c:v>
                </c:pt>
                <c:pt idx="22179">
                  <c:v>45077.010416666664</c:v>
                </c:pt>
                <c:pt idx="22180">
                  <c:v>45077.013888888891</c:v>
                </c:pt>
                <c:pt idx="22181">
                  <c:v>45077.017361111109</c:v>
                </c:pt>
                <c:pt idx="22182">
                  <c:v>45077.020833333336</c:v>
                </c:pt>
                <c:pt idx="22183">
                  <c:v>45077.024305555555</c:v>
                </c:pt>
                <c:pt idx="22184">
                  <c:v>45077.027777777781</c:v>
                </c:pt>
                <c:pt idx="22185">
                  <c:v>45077.03125</c:v>
                </c:pt>
                <c:pt idx="22186">
                  <c:v>45077.034722222219</c:v>
                </c:pt>
                <c:pt idx="22187">
                  <c:v>45077.038194444445</c:v>
                </c:pt>
                <c:pt idx="22188">
                  <c:v>45077.041666666664</c:v>
                </c:pt>
                <c:pt idx="22189">
                  <c:v>45077.045138888891</c:v>
                </c:pt>
                <c:pt idx="22190">
                  <c:v>45077.048611111109</c:v>
                </c:pt>
                <c:pt idx="22191">
                  <c:v>45077.052083333336</c:v>
                </c:pt>
                <c:pt idx="22192">
                  <c:v>45077.055555555555</c:v>
                </c:pt>
                <c:pt idx="22193">
                  <c:v>45077.059027777781</c:v>
                </c:pt>
                <c:pt idx="22194">
                  <c:v>45077.0625</c:v>
                </c:pt>
                <c:pt idx="22195">
                  <c:v>45077.065972222219</c:v>
                </c:pt>
                <c:pt idx="22196">
                  <c:v>45077.069444444445</c:v>
                </c:pt>
                <c:pt idx="22197">
                  <c:v>45077.072916666664</c:v>
                </c:pt>
                <c:pt idx="22198">
                  <c:v>45077.076388888891</c:v>
                </c:pt>
                <c:pt idx="22199">
                  <c:v>45077.079861111109</c:v>
                </c:pt>
                <c:pt idx="22200">
                  <c:v>45077.083333333336</c:v>
                </c:pt>
                <c:pt idx="22201">
                  <c:v>45077.086805555555</c:v>
                </c:pt>
                <c:pt idx="22202">
                  <c:v>45077.090277777781</c:v>
                </c:pt>
                <c:pt idx="22203">
                  <c:v>45077.09375</c:v>
                </c:pt>
                <c:pt idx="22204">
                  <c:v>45077.097222222219</c:v>
                </c:pt>
                <c:pt idx="22205">
                  <c:v>45077.100694444445</c:v>
                </c:pt>
                <c:pt idx="22206">
                  <c:v>45077.104166666664</c:v>
                </c:pt>
                <c:pt idx="22207">
                  <c:v>45077.107638888891</c:v>
                </c:pt>
                <c:pt idx="22208">
                  <c:v>45077.111111111109</c:v>
                </c:pt>
                <c:pt idx="22209">
                  <c:v>45077.114583333336</c:v>
                </c:pt>
                <c:pt idx="22210">
                  <c:v>45077.118055555555</c:v>
                </c:pt>
                <c:pt idx="22211">
                  <c:v>45077.121527777781</c:v>
                </c:pt>
                <c:pt idx="22212">
                  <c:v>45077.125</c:v>
                </c:pt>
                <c:pt idx="22213">
                  <c:v>45077.128472222219</c:v>
                </c:pt>
                <c:pt idx="22214">
                  <c:v>45077.131944444445</c:v>
                </c:pt>
                <c:pt idx="22215">
                  <c:v>45077.135416666664</c:v>
                </c:pt>
                <c:pt idx="22216">
                  <c:v>45077.138888888891</c:v>
                </c:pt>
                <c:pt idx="22217">
                  <c:v>45077.142361111109</c:v>
                </c:pt>
                <c:pt idx="22218">
                  <c:v>45077.145833333336</c:v>
                </c:pt>
                <c:pt idx="22219">
                  <c:v>45077.149305555555</c:v>
                </c:pt>
                <c:pt idx="22220">
                  <c:v>45077.152777777781</c:v>
                </c:pt>
                <c:pt idx="22221">
                  <c:v>45077.15625</c:v>
                </c:pt>
                <c:pt idx="22222">
                  <c:v>45077.159722222219</c:v>
                </c:pt>
                <c:pt idx="22223">
                  <c:v>45077.163194444445</c:v>
                </c:pt>
                <c:pt idx="22224">
                  <c:v>45077.166666666664</c:v>
                </c:pt>
                <c:pt idx="22225">
                  <c:v>45077.170138888891</c:v>
                </c:pt>
                <c:pt idx="22226">
                  <c:v>45077.173611111109</c:v>
                </c:pt>
                <c:pt idx="22227">
                  <c:v>45077.177083333336</c:v>
                </c:pt>
                <c:pt idx="22228">
                  <c:v>45077.180555555555</c:v>
                </c:pt>
                <c:pt idx="22229">
                  <c:v>45077.184027777781</c:v>
                </c:pt>
                <c:pt idx="22230">
                  <c:v>45077.1875</c:v>
                </c:pt>
                <c:pt idx="22231">
                  <c:v>45077.190972222219</c:v>
                </c:pt>
                <c:pt idx="22232">
                  <c:v>45077.194444444445</c:v>
                </c:pt>
                <c:pt idx="22233">
                  <c:v>45077.197916666664</c:v>
                </c:pt>
                <c:pt idx="22234">
                  <c:v>45077.201388888891</c:v>
                </c:pt>
                <c:pt idx="22235">
                  <c:v>45077.204861111109</c:v>
                </c:pt>
                <c:pt idx="22236">
                  <c:v>45077.208333333336</c:v>
                </c:pt>
                <c:pt idx="22237">
                  <c:v>45077.211805555555</c:v>
                </c:pt>
                <c:pt idx="22238">
                  <c:v>45077.215277777781</c:v>
                </c:pt>
                <c:pt idx="22239">
                  <c:v>45077.21875</c:v>
                </c:pt>
                <c:pt idx="22240">
                  <c:v>45077.222222222219</c:v>
                </c:pt>
                <c:pt idx="22241">
                  <c:v>45077.225694444445</c:v>
                </c:pt>
                <c:pt idx="22242">
                  <c:v>45077.229166666664</c:v>
                </c:pt>
                <c:pt idx="22243">
                  <c:v>45077.232638888891</c:v>
                </c:pt>
                <c:pt idx="22244">
                  <c:v>45077.236111111109</c:v>
                </c:pt>
                <c:pt idx="22245">
                  <c:v>45077.239583333336</c:v>
                </c:pt>
                <c:pt idx="22246">
                  <c:v>45077.243055555555</c:v>
                </c:pt>
                <c:pt idx="22247">
                  <c:v>45077.246527777781</c:v>
                </c:pt>
                <c:pt idx="22248">
                  <c:v>45077.25</c:v>
                </c:pt>
                <c:pt idx="22249">
                  <c:v>45077.253472222219</c:v>
                </c:pt>
                <c:pt idx="22250">
                  <c:v>45077.256944444445</c:v>
                </c:pt>
                <c:pt idx="22251">
                  <c:v>45077.260416666664</c:v>
                </c:pt>
                <c:pt idx="22252">
                  <c:v>45077.263888888891</c:v>
                </c:pt>
                <c:pt idx="22253">
                  <c:v>45077.267361111109</c:v>
                </c:pt>
                <c:pt idx="22254">
                  <c:v>45077.270833333336</c:v>
                </c:pt>
                <c:pt idx="22255">
                  <c:v>45077.274305555555</c:v>
                </c:pt>
                <c:pt idx="22256">
                  <c:v>45077.277777777781</c:v>
                </c:pt>
                <c:pt idx="22257">
                  <c:v>45077.28125</c:v>
                </c:pt>
                <c:pt idx="22258">
                  <c:v>45077.284722222219</c:v>
                </c:pt>
                <c:pt idx="22259">
                  <c:v>45077.288194444445</c:v>
                </c:pt>
                <c:pt idx="22260">
                  <c:v>45077.291666666664</c:v>
                </c:pt>
                <c:pt idx="22261">
                  <c:v>45077.295138888891</c:v>
                </c:pt>
                <c:pt idx="22262">
                  <c:v>45077.298611111109</c:v>
                </c:pt>
                <c:pt idx="22263">
                  <c:v>45077.302083333336</c:v>
                </c:pt>
                <c:pt idx="22264">
                  <c:v>45077.305555555555</c:v>
                </c:pt>
                <c:pt idx="22265">
                  <c:v>45077.309027777781</c:v>
                </c:pt>
                <c:pt idx="22266">
                  <c:v>45077.3125</c:v>
                </c:pt>
                <c:pt idx="22267">
                  <c:v>45077.315972222219</c:v>
                </c:pt>
                <c:pt idx="22268">
                  <c:v>45077.319444444445</c:v>
                </c:pt>
                <c:pt idx="22269">
                  <c:v>45077.322916666664</c:v>
                </c:pt>
                <c:pt idx="22270">
                  <c:v>45077.326388888891</c:v>
                </c:pt>
                <c:pt idx="22271">
                  <c:v>45077.329861111109</c:v>
                </c:pt>
                <c:pt idx="22272">
                  <c:v>45077.333333333336</c:v>
                </c:pt>
                <c:pt idx="22273">
                  <c:v>45077.336805555555</c:v>
                </c:pt>
                <c:pt idx="22274">
                  <c:v>45077.340277777781</c:v>
                </c:pt>
                <c:pt idx="22275">
                  <c:v>45077.34375</c:v>
                </c:pt>
                <c:pt idx="22276">
                  <c:v>45077.347222222219</c:v>
                </c:pt>
                <c:pt idx="22277">
                  <c:v>45077.350694444445</c:v>
                </c:pt>
                <c:pt idx="22278">
                  <c:v>45077.354166666664</c:v>
                </c:pt>
                <c:pt idx="22279">
                  <c:v>45077.357638888891</c:v>
                </c:pt>
                <c:pt idx="22280">
                  <c:v>45077.361111111109</c:v>
                </c:pt>
                <c:pt idx="22281">
                  <c:v>45077.364583333336</c:v>
                </c:pt>
                <c:pt idx="22282">
                  <c:v>45077.368055555555</c:v>
                </c:pt>
                <c:pt idx="22283">
                  <c:v>45077.371527777781</c:v>
                </c:pt>
                <c:pt idx="22284">
                  <c:v>45077.375</c:v>
                </c:pt>
                <c:pt idx="22285">
                  <c:v>45077.378472222219</c:v>
                </c:pt>
                <c:pt idx="22286">
                  <c:v>45077.381944444445</c:v>
                </c:pt>
                <c:pt idx="22287">
                  <c:v>45077.385416666664</c:v>
                </c:pt>
                <c:pt idx="22288">
                  <c:v>45077.388888888891</c:v>
                </c:pt>
                <c:pt idx="22289">
                  <c:v>45077.392361111109</c:v>
                </c:pt>
                <c:pt idx="22290">
                  <c:v>45077.395833333336</c:v>
                </c:pt>
                <c:pt idx="22291">
                  <c:v>45077.399305555555</c:v>
                </c:pt>
                <c:pt idx="22292">
                  <c:v>45077.402777777781</c:v>
                </c:pt>
                <c:pt idx="22293">
                  <c:v>45077.40625</c:v>
                </c:pt>
                <c:pt idx="22294">
                  <c:v>45077.409722222219</c:v>
                </c:pt>
                <c:pt idx="22295">
                  <c:v>45077.413194444445</c:v>
                </c:pt>
                <c:pt idx="22296">
                  <c:v>45077.416666666664</c:v>
                </c:pt>
                <c:pt idx="22297">
                  <c:v>45077.420138888891</c:v>
                </c:pt>
                <c:pt idx="22298">
                  <c:v>45077.423611111109</c:v>
                </c:pt>
                <c:pt idx="22299">
                  <c:v>45077.427083333336</c:v>
                </c:pt>
                <c:pt idx="22300">
                  <c:v>45077.430555555555</c:v>
                </c:pt>
                <c:pt idx="22301">
                  <c:v>45077.434027777781</c:v>
                </c:pt>
                <c:pt idx="22302">
                  <c:v>45077.4375</c:v>
                </c:pt>
                <c:pt idx="22303">
                  <c:v>45077.440972222219</c:v>
                </c:pt>
                <c:pt idx="22304">
                  <c:v>45077.444444444445</c:v>
                </c:pt>
                <c:pt idx="22305">
                  <c:v>45077.447916666664</c:v>
                </c:pt>
                <c:pt idx="22306">
                  <c:v>45077.451388888891</c:v>
                </c:pt>
                <c:pt idx="22307">
                  <c:v>45077.454861111109</c:v>
                </c:pt>
                <c:pt idx="22308">
                  <c:v>45077.458333333336</c:v>
                </c:pt>
                <c:pt idx="22309">
                  <c:v>45077.461805555555</c:v>
                </c:pt>
                <c:pt idx="22310">
                  <c:v>45077.465277777781</c:v>
                </c:pt>
                <c:pt idx="22311">
                  <c:v>45077.46875</c:v>
                </c:pt>
                <c:pt idx="22312">
                  <c:v>45077.472222222219</c:v>
                </c:pt>
                <c:pt idx="22313">
                  <c:v>45077.475694444445</c:v>
                </c:pt>
                <c:pt idx="22314">
                  <c:v>45077.479166666664</c:v>
                </c:pt>
                <c:pt idx="22315">
                  <c:v>45077.482638888891</c:v>
                </c:pt>
                <c:pt idx="22316">
                  <c:v>45077.486111111109</c:v>
                </c:pt>
                <c:pt idx="22317">
                  <c:v>45077.489583333336</c:v>
                </c:pt>
                <c:pt idx="22318">
                  <c:v>45077.493055555555</c:v>
                </c:pt>
                <c:pt idx="22319">
                  <c:v>45077.496527777781</c:v>
                </c:pt>
                <c:pt idx="22320">
                  <c:v>45077.5</c:v>
                </c:pt>
                <c:pt idx="22321">
                  <c:v>45077.503472222219</c:v>
                </c:pt>
                <c:pt idx="22322">
                  <c:v>45077.506944444445</c:v>
                </c:pt>
                <c:pt idx="22323">
                  <c:v>45077.510416666664</c:v>
                </c:pt>
                <c:pt idx="22324">
                  <c:v>45077.513888888891</c:v>
                </c:pt>
                <c:pt idx="22325">
                  <c:v>45077.517361111109</c:v>
                </c:pt>
                <c:pt idx="22326">
                  <c:v>45077.520833333336</c:v>
                </c:pt>
                <c:pt idx="22327">
                  <c:v>45077.524305555555</c:v>
                </c:pt>
                <c:pt idx="22328">
                  <c:v>45077.527777777781</c:v>
                </c:pt>
                <c:pt idx="22329">
                  <c:v>45077.53125</c:v>
                </c:pt>
                <c:pt idx="22330">
                  <c:v>45077.534722222219</c:v>
                </c:pt>
                <c:pt idx="22331">
                  <c:v>45077.538194444445</c:v>
                </c:pt>
                <c:pt idx="22332">
                  <c:v>45077.541666666664</c:v>
                </c:pt>
                <c:pt idx="22333">
                  <c:v>45077.545138888891</c:v>
                </c:pt>
                <c:pt idx="22334">
                  <c:v>45077.548611111109</c:v>
                </c:pt>
                <c:pt idx="22335">
                  <c:v>45077.552083333336</c:v>
                </c:pt>
                <c:pt idx="22336">
                  <c:v>45077.555555555555</c:v>
                </c:pt>
                <c:pt idx="22337">
                  <c:v>45077.559027777781</c:v>
                </c:pt>
                <c:pt idx="22338">
                  <c:v>45077.5625</c:v>
                </c:pt>
                <c:pt idx="22339">
                  <c:v>45077.565972222219</c:v>
                </c:pt>
                <c:pt idx="22340">
                  <c:v>45077.569444444445</c:v>
                </c:pt>
                <c:pt idx="22341">
                  <c:v>45077.572916666664</c:v>
                </c:pt>
                <c:pt idx="22342">
                  <c:v>45077.576388888891</c:v>
                </c:pt>
                <c:pt idx="22343">
                  <c:v>45077.579861111109</c:v>
                </c:pt>
                <c:pt idx="22344">
                  <c:v>45077.583333333336</c:v>
                </c:pt>
                <c:pt idx="22345">
                  <c:v>45077.586805555555</c:v>
                </c:pt>
                <c:pt idx="22346">
                  <c:v>45077.590277777781</c:v>
                </c:pt>
                <c:pt idx="22347">
                  <c:v>45077.59375</c:v>
                </c:pt>
                <c:pt idx="22348">
                  <c:v>45077.597222222219</c:v>
                </c:pt>
                <c:pt idx="22349">
                  <c:v>45077.600694444445</c:v>
                </c:pt>
                <c:pt idx="22350">
                  <c:v>45077.604166666664</c:v>
                </c:pt>
                <c:pt idx="22351">
                  <c:v>45077.607638888891</c:v>
                </c:pt>
                <c:pt idx="22352">
                  <c:v>45077.611111111109</c:v>
                </c:pt>
                <c:pt idx="22353">
                  <c:v>45077.614583333336</c:v>
                </c:pt>
                <c:pt idx="22354">
                  <c:v>45077.618055555555</c:v>
                </c:pt>
                <c:pt idx="22355">
                  <c:v>45077.621527777781</c:v>
                </c:pt>
                <c:pt idx="22356">
                  <c:v>45077.625</c:v>
                </c:pt>
                <c:pt idx="22357">
                  <c:v>45077.628472222219</c:v>
                </c:pt>
                <c:pt idx="22358">
                  <c:v>45077.631944444445</c:v>
                </c:pt>
                <c:pt idx="22359">
                  <c:v>45077.635416666664</c:v>
                </c:pt>
                <c:pt idx="22360">
                  <c:v>45077.638888888891</c:v>
                </c:pt>
                <c:pt idx="22361">
                  <c:v>45077.642361111109</c:v>
                </c:pt>
                <c:pt idx="22362">
                  <c:v>45077.645833333336</c:v>
                </c:pt>
                <c:pt idx="22363">
                  <c:v>45077.649305555555</c:v>
                </c:pt>
                <c:pt idx="22364">
                  <c:v>45077.652777777781</c:v>
                </c:pt>
                <c:pt idx="22365">
                  <c:v>45077.65625</c:v>
                </c:pt>
                <c:pt idx="22366">
                  <c:v>45077.659722222219</c:v>
                </c:pt>
                <c:pt idx="22367">
                  <c:v>45077.663194444445</c:v>
                </c:pt>
                <c:pt idx="22368">
                  <c:v>45077.666666666664</c:v>
                </c:pt>
                <c:pt idx="22369">
                  <c:v>45077.670138888891</c:v>
                </c:pt>
                <c:pt idx="22370">
                  <c:v>45077.673611111109</c:v>
                </c:pt>
                <c:pt idx="22371">
                  <c:v>45077.677083333336</c:v>
                </c:pt>
                <c:pt idx="22372">
                  <c:v>45077.680555555555</c:v>
                </c:pt>
                <c:pt idx="22373">
                  <c:v>45077.684027777781</c:v>
                </c:pt>
                <c:pt idx="22374">
                  <c:v>45077.6875</c:v>
                </c:pt>
                <c:pt idx="22375">
                  <c:v>45077.690972222219</c:v>
                </c:pt>
                <c:pt idx="22376">
                  <c:v>45077.694444444445</c:v>
                </c:pt>
                <c:pt idx="22377">
                  <c:v>45077.697916666664</c:v>
                </c:pt>
                <c:pt idx="22378">
                  <c:v>45077.701388888891</c:v>
                </c:pt>
                <c:pt idx="22379">
                  <c:v>45077.704861111109</c:v>
                </c:pt>
                <c:pt idx="22380">
                  <c:v>45077.708333333336</c:v>
                </c:pt>
                <c:pt idx="22381">
                  <c:v>45077.711805555555</c:v>
                </c:pt>
                <c:pt idx="22382">
                  <c:v>45077.715277777781</c:v>
                </c:pt>
                <c:pt idx="22383">
                  <c:v>45077.71875</c:v>
                </c:pt>
                <c:pt idx="22384">
                  <c:v>45077.722222222219</c:v>
                </c:pt>
                <c:pt idx="22385">
                  <c:v>45077.725694444445</c:v>
                </c:pt>
                <c:pt idx="22386">
                  <c:v>45077.729166666664</c:v>
                </c:pt>
                <c:pt idx="22387">
                  <c:v>45077.732638888891</c:v>
                </c:pt>
                <c:pt idx="22388">
                  <c:v>45077.736111111109</c:v>
                </c:pt>
                <c:pt idx="22389">
                  <c:v>45077.739583333336</c:v>
                </c:pt>
                <c:pt idx="22390">
                  <c:v>45077.743055555555</c:v>
                </c:pt>
                <c:pt idx="22391">
                  <c:v>45077.746527777781</c:v>
                </c:pt>
                <c:pt idx="22392">
                  <c:v>45077.75</c:v>
                </c:pt>
                <c:pt idx="22393">
                  <c:v>45077.753472222219</c:v>
                </c:pt>
                <c:pt idx="22394">
                  <c:v>45077.756944444445</c:v>
                </c:pt>
                <c:pt idx="22395">
                  <c:v>45077.760416666664</c:v>
                </c:pt>
                <c:pt idx="22396">
                  <c:v>45077.763888888891</c:v>
                </c:pt>
                <c:pt idx="22397">
                  <c:v>45077.767361111109</c:v>
                </c:pt>
                <c:pt idx="22398">
                  <c:v>45077.770833333336</c:v>
                </c:pt>
                <c:pt idx="22399">
                  <c:v>45077.774305555555</c:v>
                </c:pt>
                <c:pt idx="22400">
                  <c:v>45077.777777777781</c:v>
                </c:pt>
                <c:pt idx="22401">
                  <c:v>45077.78125</c:v>
                </c:pt>
                <c:pt idx="22402">
                  <c:v>45077.784722222219</c:v>
                </c:pt>
                <c:pt idx="22403">
                  <c:v>45077.788194444445</c:v>
                </c:pt>
                <c:pt idx="22404">
                  <c:v>45077.791666666664</c:v>
                </c:pt>
                <c:pt idx="22405">
                  <c:v>45077.795138888891</c:v>
                </c:pt>
                <c:pt idx="22406">
                  <c:v>45077.798611111109</c:v>
                </c:pt>
                <c:pt idx="22407">
                  <c:v>45077.802083333336</c:v>
                </c:pt>
                <c:pt idx="22408">
                  <c:v>45077.805555555555</c:v>
                </c:pt>
                <c:pt idx="22409">
                  <c:v>45077.809027777781</c:v>
                </c:pt>
                <c:pt idx="22410">
                  <c:v>45077.8125</c:v>
                </c:pt>
                <c:pt idx="22411">
                  <c:v>45077.815972222219</c:v>
                </c:pt>
                <c:pt idx="22412">
                  <c:v>45077.819444444445</c:v>
                </c:pt>
                <c:pt idx="22413">
                  <c:v>45077.822916666664</c:v>
                </c:pt>
                <c:pt idx="22414">
                  <c:v>45077.826388888891</c:v>
                </c:pt>
                <c:pt idx="22415">
                  <c:v>45077.829861111109</c:v>
                </c:pt>
                <c:pt idx="22416">
                  <c:v>45077.833333333336</c:v>
                </c:pt>
                <c:pt idx="22417">
                  <c:v>45077.836805555555</c:v>
                </c:pt>
                <c:pt idx="22418">
                  <c:v>45077.840277777781</c:v>
                </c:pt>
                <c:pt idx="22419">
                  <c:v>45077.84375</c:v>
                </c:pt>
                <c:pt idx="22420">
                  <c:v>45077.847222222219</c:v>
                </c:pt>
                <c:pt idx="22421">
                  <c:v>45077.850694444445</c:v>
                </c:pt>
                <c:pt idx="22422">
                  <c:v>45077.854166666664</c:v>
                </c:pt>
                <c:pt idx="22423">
                  <c:v>45077.857638888891</c:v>
                </c:pt>
                <c:pt idx="22424">
                  <c:v>45077.861111111109</c:v>
                </c:pt>
                <c:pt idx="22425">
                  <c:v>45077.864583333336</c:v>
                </c:pt>
                <c:pt idx="22426">
                  <c:v>45077.868055555555</c:v>
                </c:pt>
                <c:pt idx="22427">
                  <c:v>45077.871527777781</c:v>
                </c:pt>
                <c:pt idx="22428">
                  <c:v>45077.875</c:v>
                </c:pt>
                <c:pt idx="22429">
                  <c:v>45077.878472222219</c:v>
                </c:pt>
                <c:pt idx="22430">
                  <c:v>45077.881944444445</c:v>
                </c:pt>
                <c:pt idx="22431">
                  <c:v>45077.885416666664</c:v>
                </c:pt>
                <c:pt idx="22432">
                  <c:v>45077.888888888891</c:v>
                </c:pt>
                <c:pt idx="22433">
                  <c:v>45077.892361111109</c:v>
                </c:pt>
                <c:pt idx="22434">
                  <c:v>45077.895833333336</c:v>
                </c:pt>
                <c:pt idx="22435">
                  <c:v>45077.899305555555</c:v>
                </c:pt>
                <c:pt idx="22436">
                  <c:v>45077.902777777781</c:v>
                </c:pt>
                <c:pt idx="22437">
                  <c:v>45077.90625</c:v>
                </c:pt>
                <c:pt idx="22438">
                  <c:v>45077.909722222219</c:v>
                </c:pt>
                <c:pt idx="22439">
                  <c:v>45077.913194444445</c:v>
                </c:pt>
                <c:pt idx="22440">
                  <c:v>45077.916666666664</c:v>
                </c:pt>
                <c:pt idx="22441">
                  <c:v>45077.920138888891</c:v>
                </c:pt>
                <c:pt idx="22442">
                  <c:v>45077.923611111109</c:v>
                </c:pt>
                <c:pt idx="22443">
                  <c:v>45077.927083333336</c:v>
                </c:pt>
                <c:pt idx="22444">
                  <c:v>45077.930555555555</c:v>
                </c:pt>
                <c:pt idx="22445">
                  <c:v>45077.934027777781</c:v>
                </c:pt>
                <c:pt idx="22446">
                  <c:v>45077.9375</c:v>
                </c:pt>
                <c:pt idx="22447">
                  <c:v>45077.940972222219</c:v>
                </c:pt>
                <c:pt idx="22448">
                  <c:v>45077.944444444445</c:v>
                </c:pt>
                <c:pt idx="22449">
                  <c:v>45077.947916666664</c:v>
                </c:pt>
                <c:pt idx="22450">
                  <c:v>45077.951388888891</c:v>
                </c:pt>
                <c:pt idx="22451">
                  <c:v>45077.954861111109</c:v>
                </c:pt>
                <c:pt idx="22452">
                  <c:v>45077.958333333336</c:v>
                </c:pt>
                <c:pt idx="22453">
                  <c:v>45077.961805555555</c:v>
                </c:pt>
                <c:pt idx="22454">
                  <c:v>45077.965277777781</c:v>
                </c:pt>
                <c:pt idx="22455">
                  <c:v>45077.96875</c:v>
                </c:pt>
                <c:pt idx="22456">
                  <c:v>45077.972222222219</c:v>
                </c:pt>
                <c:pt idx="22457">
                  <c:v>45077.975694444445</c:v>
                </c:pt>
                <c:pt idx="22458">
                  <c:v>45077.979166666664</c:v>
                </c:pt>
                <c:pt idx="22459">
                  <c:v>45077.982638888891</c:v>
                </c:pt>
                <c:pt idx="22460">
                  <c:v>45077.986111111109</c:v>
                </c:pt>
                <c:pt idx="22461">
                  <c:v>45077.989583333336</c:v>
                </c:pt>
                <c:pt idx="22462">
                  <c:v>45077.993055555555</c:v>
                </c:pt>
                <c:pt idx="22463">
                  <c:v>45077.996527777781</c:v>
                </c:pt>
                <c:pt idx="22464">
                  <c:v>45078</c:v>
                </c:pt>
                <c:pt idx="22465">
                  <c:v>45078.003472222219</c:v>
                </c:pt>
                <c:pt idx="22466">
                  <c:v>45078.006944444445</c:v>
                </c:pt>
                <c:pt idx="22467">
                  <c:v>45078.010416666664</c:v>
                </c:pt>
                <c:pt idx="22468">
                  <c:v>45078.013888888891</c:v>
                </c:pt>
                <c:pt idx="22469">
                  <c:v>45078.017361111109</c:v>
                </c:pt>
                <c:pt idx="22470">
                  <c:v>45078.020833333336</c:v>
                </c:pt>
                <c:pt idx="22471">
                  <c:v>45078.024305555555</c:v>
                </c:pt>
                <c:pt idx="22472">
                  <c:v>45078.027777777781</c:v>
                </c:pt>
                <c:pt idx="22473">
                  <c:v>45078.03125</c:v>
                </c:pt>
                <c:pt idx="22474">
                  <c:v>45078.034722222219</c:v>
                </c:pt>
                <c:pt idx="22475">
                  <c:v>45078.038194444445</c:v>
                </c:pt>
                <c:pt idx="22476">
                  <c:v>45078.041666666664</c:v>
                </c:pt>
                <c:pt idx="22477">
                  <c:v>45078.045138888891</c:v>
                </c:pt>
                <c:pt idx="22478">
                  <c:v>45078.048611111109</c:v>
                </c:pt>
                <c:pt idx="22479">
                  <c:v>45078.052083333336</c:v>
                </c:pt>
                <c:pt idx="22480">
                  <c:v>45078.055555555555</c:v>
                </c:pt>
                <c:pt idx="22481">
                  <c:v>45078.059027777781</c:v>
                </c:pt>
                <c:pt idx="22482">
                  <c:v>45078.0625</c:v>
                </c:pt>
                <c:pt idx="22483">
                  <c:v>45078.065972222219</c:v>
                </c:pt>
                <c:pt idx="22484">
                  <c:v>45078.069444444445</c:v>
                </c:pt>
                <c:pt idx="22485">
                  <c:v>45078.072916666664</c:v>
                </c:pt>
                <c:pt idx="22486">
                  <c:v>45078.076388888891</c:v>
                </c:pt>
                <c:pt idx="22487">
                  <c:v>45078.079861111109</c:v>
                </c:pt>
                <c:pt idx="22488">
                  <c:v>45078.083333333336</c:v>
                </c:pt>
                <c:pt idx="22489">
                  <c:v>45078.086805555555</c:v>
                </c:pt>
                <c:pt idx="22490">
                  <c:v>45078.090277777781</c:v>
                </c:pt>
                <c:pt idx="22491">
                  <c:v>45078.09375</c:v>
                </c:pt>
                <c:pt idx="22492">
                  <c:v>45078.097222222219</c:v>
                </c:pt>
                <c:pt idx="22493">
                  <c:v>45078.100694444445</c:v>
                </c:pt>
                <c:pt idx="22494">
                  <c:v>45078.104166666664</c:v>
                </c:pt>
                <c:pt idx="22495">
                  <c:v>45078.107638888891</c:v>
                </c:pt>
                <c:pt idx="22496">
                  <c:v>45078.111111111109</c:v>
                </c:pt>
                <c:pt idx="22497">
                  <c:v>45078.114583333336</c:v>
                </c:pt>
                <c:pt idx="22498">
                  <c:v>45078.118055555555</c:v>
                </c:pt>
                <c:pt idx="22499">
                  <c:v>45078.121527777781</c:v>
                </c:pt>
                <c:pt idx="22500">
                  <c:v>45078.125</c:v>
                </c:pt>
                <c:pt idx="22501">
                  <c:v>45078.128472222219</c:v>
                </c:pt>
                <c:pt idx="22502">
                  <c:v>45078.131944444445</c:v>
                </c:pt>
                <c:pt idx="22503">
                  <c:v>45078.135416666664</c:v>
                </c:pt>
                <c:pt idx="22504">
                  <c:v>45078.138888888891</c:v>
                </c:pt>
                <c:pt idx="22505">
                  <c:v>45078.142361111109</c:v>
                </c:pt>
                <c:pt idx="22506">
                  <c:v>45078.145833333336</c:v>
                </c:pt>
                <c:pt idx="22507">
                  <c:v>45078.149305555555</c:v>
                </c:pt>
                <c:pt idx="22508">
                  <c:v>45078.152777777781</c:v>
                </c:pt>
                <c:pt idx="22509">
                  <c:v>45078.15625</c:v>
                </c:pt>
                <c:pt idx="22510">
                  <c:v>45078.159722222219</c:v>
                </c:pt>
                <c:pt idx="22511">
                  <c:v>45078.163194444445</c:v>
                </c:pt>
                <c:pt idx="22512">
                  <c:v>45078.166666666664</c:v>
                </c:pt>
                <c:pt idx="22513">
                  <c:v>45078.170138888891</c:v>
                </c:pt>
                <c:pt idx="22514">
                  <c:v>45078.173611111109</c:v>
                </c:pt>
                <c:pt idx="22515">
                  <c:v>45078.177083333336</c:v>
                </c:pt>
                <c:pt idx="22516">
                  <c:v>45078.180555555555</c:v>
                </c:pt>
                <c:pt idx="22517">
                  <c:v>45078.184027777781</c:v>
                </c:pt>
                <c:pt idx="22518">
                  <c:v>45078.1875</c:v>
                </c:pt>
                <c:pt idx="22519">
                  <c:v>45078.190972222219</c:v>
                </c:pt>
                <c:pt idx="22520">
                  <c:v>45078.194444444445</c:v>
                </c:pt>
                <c:pt idx="22521">
                  <c:v>45078.197916666664</c:v>
                </c:pt>
                <c:pt idx="22522">
                  <c:v>45078.201388888891</c:v>
                </c:pt>
                <c:pt idx="22523">
                  <c:v>45078.204861111109</c:v>
                </c:pt>
                <c:pt idx="22524">
                  <c:v>45078.208333333336</c:v>
                </c:pt>
                <c:pt idx="22525">
                  <c:v>45078.211805555555</c:v>
                </c:pt>
                <c:pt idx="22526">
                  <c:v>45078.215277777781</c:v>
                </c:pt>
                <c:pt idx="22527">
                  <c:v>45078.21875</c:v>
                </c:pt>
                <c:pt idx="22528">
                  <c:v>45078.222222222219</c:v>
                </c:pt>
                <c:pt idx="22529">
                  <c:v>45078.225694444445</c:v>
                </c:pt>
                <c:pt idx="22530">
                  <c:v>45078.229166666664</c:v>
                </c:pt>
                <c:pt idx="22531">
                  <c:v>45078.232638888891</c:v>
                </c:pt>
                <c:pt idx="22532">
                  <c:v>45078.236111111109</c:v>
                </c:pt>
                <c:pt idx="22533">
                  <c:v>45078.239583333336</c:v>
                </c:pt>
                <c:pt idx="22534">
                  <c:v>45078.243055555555</c:v>
                </c:pt>
                <c:pt idx="22535">
                  <c:v>45078.246527777781</c:v>
                </c:pt>
                <c:pt idx="22536">
                  <c:v>45078.25</c:v>
                </c:pt>
                <c:pt idx="22537">
                  <c:v>45078.253472222219</c:v>
                </c:pt>
                <c:pt idx="22538">
                  <c:v>45078.256944444445</c:v>
                </c:pt>
                <c:pt idx="22539">
                  <c:v>45078.260416666664</c:v>
                </c:pt>
                <c:pt idx="22540">
                  <c:v>45078.263888888891</c:v>
                </c:pt>
                <c:pt idx="22541">
                  <c:v>45078.267361111109</c:v>
                </c:pt>
                <c:pt idx="22542">
                  <c:v>45078.270833333336</c:v>
                </c:pt>
                <c:pt idx="22543">
                  <c:v>45078.274305555555</c:v>
                </c:pt>
                <c:pt idx="22544">
                  <c:v>45078.277777777781</c:v>
                </c:pt>
                <c:pt idx="22545">
                  <c:v>45078.28125</c:v>
                </c:pt>
                <c:pt idx="22546">
                  <c:v>45078.284722222219</c:v>
                </c:pt>
                <c:pt idx="22547">
                  <c:v>45078.288194444445</c:v>
                </c:pt>
                <c:pt idx="22548">
                  <c:v>45078.291666666664</c:v>
                </c:pt>
                <c:pt idx="22549">
                  <c:v>45078.295138888891</c:v>
                </c:pt>
                <c:pt idx="22550">
                  <c:v>45078.298611111109</c:v>
                </c:pt>
                <c:pt idx="22551">
                  <c:v>45078.302083333336</c:v>
                </c:pt>
                <c:pt idx="22552">
                  <c:v>45078.305555555555</c:v>
                </c:pt>
                <c:pt idx="22553">
                  <c:v>45078.309027777781</c:v>
                </c:pt>
                <c:pt idx="22554">
                  <c:v>45078.3125</c:v>
                </c:pt>
                <c:pt idx="22555">
                  <c:v>45078.315972222219</c:v>
                </c:pt>
                <c:pt idx="22556">
                  <c:v>45078.319444444445</c:v>
                </c:pt>
                <c:pt idx="22557">
                  <c:v>45078.322916666664</c:v>
                </c:pt>
                <c:pt idx="22558">
                  <c:v>45078.326388888891</c:v>
                </c:pt>
                <c:pt idx="22559">
                  <c:v>45078.329861111109</c:v>
                </c:pt>
                <c:pt idx="22560">
                  <c:v>45078.333333333336</c:v>
                </c:pt>
                <c:pt idx="22561">
                  <c:v>45078.336805555555</c:v>
                </c:pt>
                <c:pt idx="22562">
                  <c:v>45078.340277777781</c:v>
                </c:pt>
                <c:pt idx="22563">
                  <c:v>45078.34375</c:v>
                </c:pt>
                <c:pt idx="22564">
                  <c:v>45078.347222222219</c:v>
                </c:pt>
                <c:pt idx="22565">
                  <c:v>45078.350694444445</c:v>
                </c:pt>
                <c:pt idx="22566">
                  <c:v>45078.354166666664</c:v>
                </c:pt>
                <c:pt idx="22567">
                  <c:v>45078.357638888891</c:v>
                </c:pt>
                <c:pt idx="22568">
                  <c:v>45078.361111111109</c:v>
                </c:pt>
                <c:pt idx="22569">
                  <c:v>45078.364583333336</c:v>
                </c:pt>
                <c:pt idx="22570">
                  <c:v>45078.368055555555</c:v>
                </c:pt>
                <c:pt idx="22571">
                  <c:v>45078.371527777781</c:v>
                </c:pt>
                <c:pt idx="22572">
                  <c:v>45078.375</c:v>
                </c:pt>
                <c:pt idx="22573">
                  <c:v>45078.378472222219</c:v>
                </c:pt>
                <c:pt idx="22574">
                  <c:v>45078.381944444445</c:v>
                </c:pt>
                <c:pt idx="22575">
                  <c:v>45078.385416666664</c:v>
                </c:pt>
                <c:pt idx="22576">
                  <c:v>45078.388888888891</c:v>
                </c:pt>
                <c:pt idx="22577">
                  <c:v>45078.392361111109</c:v>
                </c:pt>
                <c:pt idx="22578">
                  <c:v>45078.395833333336</c:v>
                </c:pt>
                <c:pt idx="22579">
                  <c:v>45078.399305555555</c:v>
                </c:pt>
                <c:pt idx="22580">
                  <c:v>45078.402777777781</c:v>
                </c:pt>
                <c:pt idx="22581">
                  <c:v>45078.40625</c:v>
                </c:pt>
                <c:pt idx="22582">
                  <c:v>45078.409722222219</c:v>
                </c:pt>
                <c:pt idx="22583">
                  <c:v>45078.413194444445</c:v>
                </c:pt>
                <c:pt idx="22584">
                  <c:v>45078.416666666664</c:v>
                </c:pt>
                <c:pt idx="22585">
                  <c:v>45078.420138888891</c:v>
                </c:pt>
                <c:pt idx="22586">
                  <c:v>45078.423611111109</c:v>
                </c:pt>
                <c:pt idx="22587">
                  <c:v>45078.427083333336</c:v>
                </c:pt>
                <c:pt idx="22588">
                  <c:v>45078.430555555555</c:v>
                </c:pt>
                <c:pt idx="22589">
                  <c:v>45078.434027777781</c:v>
                </c:pt>
                <c:pt idx="22590">
                  <c:v>45078.4375</c:v>
                </c:pt>
                <c:pt idx="22591">
                  <c:v>45078.440972222219</c:v>
                </c:pt>
                <c:pt idx="22592">
                  <c:v>45078.444444444445</c:v>
                </c:pt>
                <c:pt idx="22593">
                  <c:v>45078.447916666664</c:v>
                </c:pt>
                <c:pt idx="22594">
                  <c:v>45078.451388888891</c:v>
                </c:pt>
                <c:pt idx="22595">
                  <c:v>45078.454861111109</c:v>
                </c:pt>
                <c:pt idx="22596">
                  <c:v>45078.458333333336</c:v>
                </c:pt>
                <c:pt idx="22597">
                  <c:v>45078.461805555555</c:v>
                </c:pt>
                <c:pt idx="22598">
                  <c:v>45078.465277777781</c:v>
                </c:pt>
                <c:pt idx="22599">
                  <c:v>45078.46875</c:v>
                </c:pt>
                <c:pt idx="22600">
                  <c:v>45078.472222222219</c:v>
                </c:pt>
                <c:pt idx="22601">
                  <c:v>45078.475694444445</c:v>
                </c:pt>
                <c:pt idx="22602">
                  <c:v>45078.479166666664</c:v>
                </c:pt>
                <c:pt idx="22603">
                  <c:v>45078.482638888891</c:v>
                </c:pt>
                <c:pt idx="22604">
                  <c:v>45078.486111111109</c:v>
                </c:pt>
                <c:pt idx="22605">
                  <c:v>45078.489583333336</c:v>
                </c:pt>
                <c:pt idx="22606">
                  <c:v>45078.493055555555</c:v>
                </c:pt>
                <c:pt idx="22607">
                  <c:v>45078.496527777781</c:v>
                </c:pt>
                <c:pt idx="22608">
                  <c:v>45078.5</c:v>
                </c:pt>
                <c:pt idx="22609">
                  <c:v>45078.503472222219</c:v>
                </c:pt>
                <c:pt idx="22610">
                  <c:v>45078.506944444445</c:v>
                </c:pt>
                <c:pt idx="22611">
                  <c:v>45078.510416666664</c:v>
                </c:pt>
                <c:pt idx="22612">
                  <c:v>45078.513888888891</c:v>
                </c:pt>
                <c:pt idx="22613">
                  <c:v>45078.517361111109</c:v>
                </c:pt>
                <c:pt idx="22614">
                  <c:v>45078.520833333336</c:v>
                </c:pt>
                <c:pt idx="22615">
                  <c:v>45078.524305555555</c:v>
                </c:pt>
                <c:pt idx="22616">
                  <c:v>45078.527777777781</c:v>
                </c:pt>
                <c:pt idx="22617">
                  <c:v>45078.53125</c:v>
                </c:pt>
                <c:pt idx="22618">
                  <c:v>45078.534722222219</c:v>
                </c:pt>
                <c:pt idx="22619">
                  <c:v>45078.538194444445</c:v>
                </c:pt>
                <c:pt idx="22620">
                  <c:v>45078.541666666664</c:v>
                </c:pt>
                <c:pt idx="22621">
                  <c:v>45078.545138888891</c:v>
                </c:pt>
                <c:pt idx="22622">
                  <c:v>45078.548611111109</c:v>
                </c:pt>
                <c:pt idx="22623">
                  <c:v>45078.552083333336</c:v>
                </c:pt>
                <c:pt idx="22624">
                  <c:v>45078.555555555555</c:v>
                </c:pt>
                <c:pt idx="22625">
                  <c:v>45078.559027777781</c:v>
                </c:pt>
                <c:pt idx="22626">
                  <c:v>45078.5625</c:v>
                </c:pt>
                <c:pt idx="22627">
                  <c:v>45078.565972222219</c:v>
                </c:pt>
                <c:pt idx="22628">
                  <c:v>45078.569444444445</c:v>
                </c:pt>
                <c:pt idx="22629">
                  <c:v>45078.572916666664</c:v>
                </c:pt>
                <c:pt idx="22630">
                  <c:v>45078.576388888891</c:v>
                </c:pt>
                <c:pt idx="22631">
                  <c:v>45078.579861111109</c:v>
                </c:pt>
                <c:pt idx="22632">
                  <c:v>45078.583333333336</c:v>
                </c:pt>
                <c:pt idx="22633">
                  <c:v>45078.586805555555</c:v>
                </c:pt>
                <c:pt idx="22634">
                  <c:v>45078.590277777781</c:v>
                </c:pt>
                <c:pt idx="22635">
                  <c:v>45078.59375</c:v>
                </c:pt>
                <c:pt idx="22636">
                  <c:v>45078.597222222219</c:v>
                </c:pt>
                <c:pt idx="22637">
                  <c:v>45078.600694444445</c:v>
                </c:pt>
                <c:pt idx="22638">
                  <c:v>45078.604166666664</c:v>
                </c:pt>
                <c:pt idx="22639">
                  <c:v>45078.607638888891</c:v>
                </c:pt>
                <c:pt idx="22640">
                  <c:v>45078.611111111109</c:v>
                </c:pt>
                <c:pt idx="22641">
                  <c:v>45078.614583333336</c:v>
                </c:pt>
                <c:pt idx="22642">
                  <c:v>45078.618055555555</c:v>
                </c:pt>
                <c:pt idx="22643">
                  <c:v>45078.621527777781</c:v>
                </c:pt>
                <c:pt idx="22644">
                  <c:v>45078.625</c:v>
                </c:pt>
                <c:pt idx="22645">
                  <c:v>45078.628472222219</c:v>
                </c:pt>
                <c:pt idx="22646">
                  <c:v>45078.631944444445</c:v>
                </c:pt>
                <c:pt idx="22647">
                  <c:v>45078.635416666664</c:v>
                </c:pt>
                <c:pt idx="22648">
                  <c:v>45078.638888888891</c:v>
                </c:pt>
                <c:pt idx="22649">
                  <c:v>45078.642361111109</c:v>
                </c:pt>
                <c:pt idx="22650">
                  <c:v>45078.645833333336</c:v>
                </c:pt>
                <c:pt idx="22651">
                  <c:v>45078.649305555555</c:v>
                </c:pt>
                <c:pt idx="22652">
                  <c:v>45078.652777777781</c:v>
                </c:pt>
                <c:pt idx="22653">
                  <c:v>45078.65625</c:v>
                </c:pt>
                <c:pt idx="22654">
                  <c:v>45078.659722222219</c:v>
                </c:pt>
                <c:pt idx="22655">
                  <c:v>45078.663194444445</c:v>
                </c:pt>
                <c:pt idx="22656">
                  <c:v>45078.666666666664</c:v>
                </c:pt>
                <c:pt idx="22657">
                  <c:v>45078.670138888891</c:v>
                </c:pt>
                <c:pt idx="22658">
                  <c:v>45078.673611111109</c:v>
                </c:pt>
                <c:pt idx="22659">
                  <c:v>45078.677083333336</c:v>
                </c:pt>
                <c:pt idx="22660">
                  <c:v>45078.680555555555</c:v>
                </c:pt>
                <c:pt idx="22661">
                  <c:v>45078.684027777781</c:v>
                </c:pt>
                <c:pt idx="22662">
                  <c:v>45078.6875</c:v>
                </c:pt>
                <c:pt idx="22663">
                  <c:v>45078.690972222219</c:v>
                </c:pt>
                <c:pt idx="22664">
                  <c:v>45078.694444444445</c:v>
                </c:pt>
                <c:pt idx="22665">
                  <c:v>45078.697916666664</c:v>
                </c:pt>
                <c:pt idx="22666">
                  <c:v>45078.701388888891</c:v>
                </c:pt>
                <c:pt idx="22667">
                  <c:v>45078.704861111109</c:v>
                </c:pt>
                <c:pt idx="22668">
                  <c:v>45078.708333333336</c:v>
                </c:pt>
                <c:pt idx="22669">
                  <c:v>45078.711805555555</c:v>
                </c:pt>
                <c:pt idx="22670">
                  <c:v>45078.715277777781</c:v>
                </c:pt>
                <c:pt idx="22671">
                  <c:v>45078.71875</c:v>
                </c:pt>
                <c:pt idx="22672">
                  <c:v>45078.722222222219</c:v>
                </c:pt>
                <c:pt idx="22673">
                  <c:v>45078.725694444445</c:v>
                </c:pt>
                <c:pt idx="22674">
                  <c:v>45078.729166666664</c:v>
                </c:pt>
                <c:pt idx="22675">
                  <c:v>45078.732638888891</c:v>
                </c:pt>
                <c:pt idx="22676">
                  <c:v>45078.736111111109</c:v>
                </c:pt>
                <c:pt idx="22677">
                  <c:v>45078.739583333336</c:v>
                </c:pt>
                <c:pt idx="22678">
                  <c:v>45078.743055555555</c:v>
                </c:pt>
                <c:pt idx="22679">
                  <c:v>45078.746527777781</c:v>
                </c:pt>
                <c:pt idx="22680">
                  <c:v>45078.75</c:v>
                </c:pt>
                <c:pt idx="22681">
                  <c:v>45078.753472222219</c:v>
                </c:pt>
                <c:pt idx="22682">
                  <c:v>45078.756944444445</c:v>
                </c:pt>
                <c:pt idx="22683">
                  <c:v>45078.760416666664</c:v>
                </c:pt>
                <c:pt idx="22684">
                  <c:v>45078.763888888891</c:v>
                </c:pt>
                <c:pt idx="22685">
                  <c:v>45078.767361111109</c:v>
                </c:pt>
                <c:pt idx="22686">
                  <c:v>45078.770833333336</c:v>
                </c:pt>
                <c:pt idx="22687">
                  <c:v>45078.774305555555</c:v>
                </c:pt>
                <c:pt idx="22688">
                  <c:v>45078.777777777781</c:v>
                </c:pt>
                <c:pt idx="22689">
                  <c:v>45078.78125</c:v>
                </c:pt>
                <c:pt idx="22690">
                  <c:v>45078.784722222219</c:v>
                </c:pt>
                <c:pt idx="22691">
                  <c:v>45078.788194444445</c:v>
                </c:pt>
                <c:pt idx="22692">
                  <c:v>45078.791666666664</c:v>
                </c:pt>
                <c:pt idx="22693">
                  <c:v>45078.795138888891</c:v>
                </c:pt>
                <c:pt idx="22694">
                  <c:v>45078.798611111109</c:v>
                </c:pt>
                <c:pt idx="22695">
                  <c:v>45078.802083333336</c:v>
                </c:pt>
                <c:pt idx="22696">
                  <c:v>45078.805555555555</c:v>
                </c:pt>
                <c:pt idx="22697">
                  <c:v>45078.809027777781</c:v>
                </c:pt>
                <c:pt idx="22698">
                  <c:v>45078.8125</c:v>
                </c:pt>
                <c:pt idx="22699">
                  <c:v>45078.815972222219</c:v>
                </c:pt>
                <c:pt idx="22700">
                  <c:v>45078.819444444445</c:v>
                </c:pt>
                <c:pt idx="22701">
                  <c:v>45078.822916666664</c:v>
                </c:pt>
                <c:pt idx="22702">
                  <c:v>45078.826388888891</c:v>
                </c:pt>
                <c:pt idx="22703">
                  <c:v>45078.829861111109</c:v>
                </c:pt>
                <c:pt idx="22704">
                  <c:v>45078.833333333336</c:v>
                </c:pt>
                <c:pt idx="22705">
                  <c:v>45078.836805555555</c:v>
                </c:pt>
                <c:pt idx="22706">
                  <c:v>45078.840277777781</c:v>
                </c:pt>
                <c:pt idx="22707">
                  <c:v>45078.84375</c:v>
                </c:pt>
                <c:pt idx="22708">
                  <c:v>45078.847222222219</c:v>
                </c:pt>
                <c:pt idx="22709">
                  <c:v>45078.850694444445</c:v>
                </c:pt>
                <c:pt idx="22710">
                  <c:v>45078.854166666664</c:v>
                </c:pt>
                <c:pt idx="22711">
                  <c:v>45078.857638888891</c:v>
                </c:pt>
                <c:pt idx="22712">
                  <c:v>45078.861111111109</c:v>
                </c:pt>
                <c:pt idx="22713">
                  <c:v>45078.864583333336</c:v>
                </c:pt>
                <c:pt idx="22714">
                  <c:v>45078.868055555555</c:v>
                </c:pt>
                <c:pt idx="22715">
                  <c:v>45078.871527777781</c:v>
                </c:pt>
                <c:pt idx="22716">
                  <c:v>45078.875</c:v>
                </c:pt>
                <c:pt idx="22717">
                  <c:v>45078.878472222219</c:v>
                </c:pt>
                <c:pt idx="22718">
                  <c:v>45078.881944444445</c:v>
                </c:pt>
                <c:pt idx="22719">
                  <c:v>45078.885416666664</c:v>
                </c:pt>
                <c:pt idx="22720">
                  <c:v>45078.888888888891</c:v>
                </c:pt>
                <c:pt idx="22721">
                  <c:v>45078.892361111109</c:v>
                </c:pt>
                <c:pt idx="22722">
                  <c:v>45078.895833333336</c:v>
                </c:pt>
                <c:pt idx="22723">
                  <c:v>45078.899305555555</c:v>
                </c:pt>
                <c:pt idx="22724">
                  <c:v>45078.902777777781</c:v>
                </c:pt>
                <c:pt idx="22725">
                  <c:v>45078.90625</c:v>
                </c:pt>
                <c:pt idx="22726">
                  <c:v>45078.909722222219</c:v>
                </c:pt>
                <c:pt idx="22727">
                  <c:v>45078.913194444445</c:v>
                </c:pt>
                <c:pt idx="22728">
                  <c:v>45078.916666666664</c:v>
                </c:pt>
                <c:pt idx="22729">
                  <c:v>45078.920138888891</c:v>
                </c:pt>
                <c:pt idx="22730">
                  <c:v>45078.923611111109</c:v>
                </c:pt>
                <c:pt idx="22731">
                  <c:v>45078.927083333336</c:v>
                </c:pt>
                <c:pt idx="22732">
                  <c:v>45078.930555555555</c:v>
                </c:pt>
                <c:pt idx="22733">
                  <c:v>45078.934027777781</c:v>
                </c:pt>
                <c:pt idx="22734">
                  <c:v>45078.9375</c:v>
                </c:pt>
                <c:pt idx="22735">
                  <c:v>45078.940972222219</c:v>
                </c:pt>
                <c:pt idx="22736">
                  <c:v>45078.944444444445</c:v>
                </c:pt>
                <c:pt idx="22737">
                  <c:v>45078.947916666664</c:v>
                </c:pt>
                <c:pt idx="22738">
                  <c:v>45078.951388888891</c:v>
                </c:pt>
                <c:pt idx="22739">
                  <c:v>45078.954861111109</c:v>
                </c:pt>
                <c:pt idx="22740">
                  <c:v>45078.958333333336</c:v>
                </c:pt>
                <c:pt idx="22741">
                  <c:v>45078.961805555555</c:v>
                </c:pt>
                <c:pt idx="22742">
                  <c:v>45078.965277777781</c:v>
                </c:pt>
                <c:pt idx="22743">
                  <c:v>45078.96875</c:v>
                </c:pt>
                <c:pt idx="22744">
                  <c:v>45078.972222222219</c:v>
                </c:pt>
                <c:pt idx="22745">
                  <c:v>45078.975694444445</c:v>
                </c:pt>
                <c:pt idx="22746">
                  <c:v>45078.979166666664</c:v>
                </c:pt>
                <c:pt idx="22747">
                  <c:v>45078.982638888891</c:v>
                </c:pt>
                <c:pt idx="22748">
                  <c:v>45078.986111111109</c:v>
                </c:pt>
                <c:pt idx="22749">
                  <c:v>45078.989583333336</c:v>
                </c:pt>
                <c:pt idx="22750">
                  <c:v>45078.993055555555</c:v>
                </c:pt>
                <c:pt idx="22751">
                  <c:v>45078.996527777781</c:v>
                </c:pt>
                <c:pt idx="22752">
                  <c:v>45079</c:v>
                </c:pt>
                <c:pt idx="22753">
                  <c:v>45079.003472222219</c:v>
                </c:pt>
                <c:pt idx="22754">
                  <c:v>45079.006944444445</c:v>
                </c:pt>
                <c:pt idx="22755">
                  <c:v>45079.010416666664</c:v>
                </c:pt>
                <c:pt idx="22756">
                  <c:v>45079.013888888891</c:v>
                </c:pt>
                <c:pt idx="22757">
                  <c:v>45079.017361111109</c:v>
                </c:pt>
                <c:pt idx="22758">
                  <c:v>45079.020833333336</c:v>
                </c:pt>
                <c:pt idx="22759">
                  <c:v>45079.024305555555</c:v>
                </c:pt>
                <c:pt idx="22760">
                  <c:v>45079.027777777781</c:v>
                </c:pt>
                <c:pt idx="22761">
                  <c:v>45079.03125</c:v>
                </c:pt>
                <c:pt idx="22762">
                  <c:v>45079.034722222219</c:v>
                </c:pt>
                <c:pt idx="22763">
                  <c:v>45079.038194444445</c:v>
                </c:pt>
                <c:pt idx="22764">
                  <c:v>45079.041666666664</c:v>
                </c:pt>
                <c:pt idx="22765">
                  <c:v>45079.045138888891</c:v>
                </c:pt>
                <c:pt idx="22766">
                  <c:v>45079.048611111109</c:v>
                </c:pt>
                <c:pt idx="22767">
                  <c:v>45079.052083333336</c:v>
                </c:pt>
                <c:pt idx="22768">
                  <c:v>45079.055555555555</c:v>
                </c:pt>
                <c:pt idx="22769">
                  <c:v>45079.059027777781</c:v>
                </c:pt>
                <c:pt idx="22770">
                  <c:v>45079.0625</c:v>
                </c:pt>
                <c:pt idx="22771">
                  <c:v>45079.065972222219</c:v>
                </c:pt>
                <c:pt idx="22772">
                  <c:v>45079.069444444445</c:v>
                </c:pt>
                <c:pt idx="22773">
                  <c:v>45079.072916666664</c:v>
                </c:pt>
                <c:pt idx="22774">
                  <c:v>45079.076388888891</c:v>
                </c:pt>
                <c:pt idx="22775">
                  <c:v>45079.079861111109</c:v>
                </c:pt>
                <c:pt idx="22776">
                  <c:v>45079.083333333336</c:v>
                </c:pt>
                <c:pt idx="22777">
                  <c:v>45079.086805555555</c:v>
                </c:pt>
                <c:pt idx="22778">
                  <c:v>45079.090277777781</c:v>
                </c:pt>
                <c:pt idx="22779">
                  <c:v>45079.09375</c:v>
                </c:pt>
                <c:pt idx="22780">
                  <c:v>45079.097222222219</c:v>
                </c:pt>
                <c:pt idx="22781">
                  <c:v>45079.100694444445</c:v>
                </c:pt>
                <c:pt idx="22782">
                  <c:v>45079.104166666664</c:v>
                </c:pt>
                <c:pt idx="22783">
                  <c:v>45079.107638888891</c:v>
                </c:pt>
                <c:pt idx="22784">
                  <c:v>45079.111111111109</c:v>
                </c:pt>
                <c:pt idx="22785">
                  <c:v>45079.114583333336</c:v>
                </c:pt>
                <c:pt idx="22786">
                  <c:v>45079.118055555555</c:v>
                </c:pt>
                <c:pt idx="22787">
                  <c:v>45079.121527777781</c:v>
                </c:pt>
                <c:pt idx="22788">
                  <c:v>45079.125</c:v>
                </c:pt>
                <c:pt idx="22789">
                  <c:v>45079.128472222219</c:v>
                </c:pt>
                <c:pt idx="22790">
                  <c:v>45079.131944444445</c:v>
                </c:pt>
                <c:pt idx="22791">
                  <c:v>45079.135416666664</c:v>
                </c:pt>
                <c:pt idx="22792">
                  <c:v>45079.138888888891</c:v>
                </c:pt>
                <c:pt idx="22793">
                  <c:v>45079.142361111109</c:v>
                </c:pt>
                <c:pt idx="22794">
                  <c:v>45079.145833333336</c:v>
                </c:pt>
                <c:pt idx="22795">
                  <c:v>45079.149305555555</c:v>
                </c:pt>
                <c:pt idx="22796">
                  <c:v>45079.152777777781</c:v>
                </c:pt>
                <c:pt idx="22797">
                  <c:v>45079.15625</c:v>
                </c:pt>
                <c:pt idx="22798">
                  <c:v>45079.159722222219</c:v>
                </c:pt>
                <c:pt idx="22799">
                  <c:v>45079.163194444445</c:v>
                </c:pt>
                <c:pt idx="22800">
                  <c:v>45079.166666666664</c:v>
                </c:pt>
                <c:pt idx="22801">
                  <c:v>45079.170138888891</c:v>
                </c:pt>
                <c:pt idx="22802">
                  <c:v>45079.173611111109</c:v>
                </c:pt>
                <c:pt idx="22803">
                  <c:v>45079.177083333336</c:v>
                </c:pt>
                <c:pt idx="22804">
                  <c:v>45079.180555555555</c:v>
                </c:pt>
                <c:pt idx="22805">
                  <c:v>45079.184027777781</c:v>
                </c:pt>
                <c:pt idx="22806">
                  <c:v>45079.1875</c:v>
                </c:pt>
                <c:pt idx="22807">
                  <c:v>45079.190972222219</c:v>
                </c:pt>
                <c:pt idx="22808">
                  <c:v>45079.194444444445</c:v>
                </c:pt>
                <c:pt idx="22809">
                  <c:v>45079.197916666664</c:v>
                </c:pt>
                <c:pt idx="22810">
                  <c:v>45079.201388888891</c:v>
                </c:pt>
                <c:pt idx="22811">
                  <c:v>45079.204861111109</c:v>
                </c:pt>
                <c:pt idx="22812">
                  <c:v>45079.208333333336</c:v>
                </c:pt>
                <c:pt idx="22813">
                  <c:v>45079.211805555555</c:v>
                </c:pt>
                <c:pt idx="22814">
                  <c:v>45079.215277777781</c:v>
                </c:pt>
                <c:pt idx="22815">
                  <c:v>45079.21875</c:v>
                </c:pt>
                <c:pt idx="22816">
                  <c:v>45079.222222222219</c:v>
                </c:pt>
                <c:pt idx="22817">
                  <c:v>45079.225694444445</c:v>
                </c:pt>
                <c:pt idx="22818">
                  <c:v>45079.229166666664</c:v>
                </c:pt>
                <c:pt idx="22819">
                  <c:v>45079.232638888891</c:v>
                </c:pt>
                <c:pt idx="22820">
                  <c:v>45079.236111111109</c:v>
                </c:pt>
                <c:pt idx="22821">
                  <c:v>45079.239583333336</c:v>
                </c:pt>
                <c:pt idx="22822">
                  <c:v>45079.243055555555</c:v>
                </c:pt>
                <c:pt idx="22823">
                  <c:v>45079.246527777781</c:v>
                </c:pt>
                <c:pt idx="22824">
                  <c:v>45079.25</c:v>
                </c:pt>
                <c:pt idx="22825">
                  <c:v>45079.253472222219</c:v>
                </c:pt>
                <c:pt idx="22826">
                  <c:v>45079.256944444445</c:v>
                </c:pt>
                <c:pt idx="22827">
                  <c:v>45079.260416666664</c:v>
                </c:pt>
                <c:pt idx="22828">
                  <c:v>45079.263888888891</c:v>
                </c:pt>
                <c:pt idx="22829">
                  <c:v>45079.267361111109</c:v>
                </c:pt>
                <c:pt idx="22830">
                  <c:v>45079.270833333336</c:v>
                </c:pt>
                <c:pt idx="22831">
                  <c:v>45079.274305555555</c:v>
                </c:pt>
                <c:pt idx="22832">
                  <c:v>45079.277777777781</c:v>
                </c:pt>
                <c:pt idx="22833">
                  <c:v>45079.28125</c:v>
                </c:pt>
                <c:pt idx="22834">
                  <c:v>45079.284722222219</c:v>
                </c:pt>
                <c:pt idx="22835">
                  <c:v>45079.288194444445</c:v>
                </c:pt>
                <c:pt idx="22836">
                  <c:v>45079.291666666664</c:v>
                </c:pt>
                <c:pt idx="22837">
                  <c:v>45079.295138888891</c:v>
                </c:pt>
                <c:pt idx="22838">
                  <c:v>45079.298611111109</c:v>
                </c:pt>
                <c:pt idx="22839">
                  <c:v>45079.302083333336</c:v>
                </c:pt>
                <c:pt idx="22840">
                  <c:v>45079.305555555555</c:v>
                </c:pt>
                <c:pt idx="22841">
                  <c:v>45079.309027777781</c:v>
                </c:pt>
                <c:pt idx="22842">
                  <c:v>45079.3125</c:v>
                </c:pt>
                <c:pt idx="22843">
                  <c:v>45079.315972222219</c:v>
                </c:pt>
                <c:pt idx="22844">
                  <c:v>45079.319444444445</c:v>
                </c:pt>
                <c:pt idx="22845">
                  <c:v>45079.322916666664</c:v>
                </c:pt>
                <c:pt idx="22846">
                  <c:v>45079.326388888891</c:v>
                </c:pt>
                <c:pt idx="22847">
                  <c:v>45079.329861111109</c:v>
                </c:pt>
                <c:pt idx="22848">
                  <c:v>45079.333333333336</c:v>
                </c:pt>
                <c:pt idx="22849">
                  <c:v>45079.336805555555</c:v>
                </c:pt>
                <c:pt idx="22850">
                  <c:v>45079.340277777781</c:v>
                </c:pt>
                <c:pt idx="22851">
                  <c:v>45079.34375</c:v>
                </c:pt>
                <c:pt idx="22852">
                  <c:v>45079.347222222219</c:v>
                </c:pt>
                <c:pt idx="22853">
                  <c:v>45079.350694444445</c:v>
                </c:pt>
                <c:pt idx="22854">
                  <c:v>45079.354166666664</c:v>
                </c:pt>
                <c:pt idx="22855">
                  <c:v>45079.357638888891</c:v>
                </c:pt>
                <c:pt idx="22856">
                  <c:v>45079.361111111109</c:v>
                </c:pt>
                <c:pt idx="22857">
                  <c:v>45079.364583333336</c:v>
                </c:pt>
                <c:pt idx="22858">
                  <c:v>45079.368055555555</c:v>
                </c:pt>
                <c:pt idx="22859">
                  <c:v>45079.371527777781</c:v>
                </c:pt>
                <c:pt idx="22860">
                  <c:v>45079.375</c:v>
                </c:pt>
                <c:pt idx="22861">
                  <c:v>45079.378472222219</c:v>
                </c:pt>
                <c:pt idx="22862">
                  <c:v>45079.381944444445</c:v>
                </c:pt>
                <c:pt idx="22863">
                  <c:v>45079.385416666664</c:v>
                </c:pt>
                <c:pt idx="22864">
                  <c:v>45079.388888888891</c:v>
                </c:pt>
                <c:pt idx="22865">
                  <c:v>45079.392361111109</c:v>
                </c:pt>
                <c:pt idx="22866">
                  <c:v>45079.395833333336</c:v>
                </c:pt>
                <c:pt idx="22867">
                  <c:v>45079.399305555555</c:v>
                </c:pt>
                <c:pt idx="22868">
                  <c:v>45079.402777777781</c:v>
                </c:pt>
                <c:pt idx="22869">
                  <c:v>45079.40625</c:v>
                </c:pt>
                <c:pt idx="22870">
                  <c:v>45079.409722222219</c:v>
                </c:pt>
                <c:pt idx="22871">
                  <c:v>45079.413194444445</c:v>
                </c:pt>
                <c:pt idx="22872">
                  <c:v>45079.416666666664</c:v>
                </c:pt>
                <c:pt idx="22873">
                  <c:v>45079.420138888891</c:v>
                </c:pt>
                <c:pt idx="22874">
                  <c:v>45079.423611111109</c:v>
                </c:pt>
                <c:pt idx="22875">
                  <c:v>45079.427083333336</c:v>
                </c:pt>
                <c:pt idx="22876">
                  <c:v>45079.430555555555</c:v>
                </c:pt>
                <c:pt idx="22877">
                  <c:v>45079.434027777781</c:v>
                </c:pt>
                <c:pt idx="22878">
                  <c:v>45079.4375</c:v>
                </c:pt>
                <c:pt idx="22879">
                  <c:v>45079.440972222219</c:v>
                </c:pt>
                <c:pt idx="22880">
                  <c:v>45079.444444444445</c:v>
                </c:pt>
                <c:pt idx="22881">
                  <c:v>45079.447916666664</c:v>
                </c:pt>
                <c:pt idx="22882">
                  <c:v>45079.451388888891</c:v>
                </c:pt>
                <c:pt idx="22883">
                  <c:v>45079.454861111109</c:v>
                </c:pt>
                <c:pt idx="22884">
                  <c:v>45079.458333333336</c:v>
                </c:pt>
                <c:pt idx="22885">
                  <c:v>45079.461805555555</c:v>
                </c:pt>
                <c:pt idx="22886">
                  <c:v>45079.465277777781</c:v>
                </c:pt>
                <c:pt idx="22887">
                  <c:v>45079.46875</c:v>
                </c:pt>
                <c:pt idx="22888">
                  <c:v>45079.472222222219</c:v>
                </c:pt>
                <c:pt idx="22889">
                  <c:v>45079.475694444445</c:v>
                </c:pt>
                <c:pt idx="22890">
                  <c:v>45079.479166666664</c:v>
                </c:pt>
                <c:pt idx="22891">
                  <c:v>45079.482638888891</c:v>
                </c:pt>
                <c:pt idx="22892">
                  <c:v>45079.486111111109</c:v>
                </c:pt>
                <c:pt idx="22893">
                  <c:v>45079.489583333336</c:v>
                </c:pt>
                <c:pt idx="22894">
                  <c:v>45079.493055555555</c:v>
                </c:pt>
                <c:pt idx="22895">
                  <c:v>45079.496527777781</c:v>
                </c:pt>
                <c:pt idx="22896">
                  <c:v>45079.5</c:v>
                </c:pt>
                <c:pt idx="22897">
                  <c:v>45079.503472222219</c:v>
                </c:pt>
                <c:pt idx="22898">
                  <c:v>45079.506944444445</c:v>
                </c:pt>
                <c:pt idx="22899">
                  <c:v>45079.510416666664</c:v>
                </c:pt>
                <c:pt idx="22900">
                  <c:v>45079.513888888891</c:v>
                </c:pt>
                <c:pt idx="22901">
                  <c:v>45079.517361111109</c:v>
                </c:pt>
                <c:pt idx="22902">
                  <c:v>45079.520833333336</c:v>
                </c:pt>
                <c:pt idx="22903">
                  <c:v>45079.524305555555</c:v>
                </c:pt>
                <c:pt idx="22904">
                  <c:v>45079.527777777781</c:v>
                </c:pt>
                <c:pt idx="22905">
                  <c:v>45079.53125</c:v>
                </c:pt>
                <c:pt idx="22906">
                  <c:v>45079.534722222219</c:v>
                </c:pt>
                <c:pt idx="22907">
                  <c:v>45079.538194444445</c:v>
                </c:pt>
                <c:pt idx="22908">
                  <c:v>45079.541666666664</c:v>
                </c:pt>
                <c:pt idx="22909">
                  <c:v>45079.545138888891</c:v>
                </c:pt>
                <c:pt idx="22910">
                  <c:v>45079.548611111109</c:v>
                </c:pt>
                <c:pt idx="22911">
                  <c:v>45079.552083333336</c:v>
                </c:pt>
                <c:pt idx="22912">
                  <c:v>45079.555555555555</c:v>
                </c:pt>
                <c:pt idx="22913">
                  <c:v>45079.559027777781</c:v>
                </c:pt>
                <c:pt idx="22914">
                  <c:v>45079.5625</c:v>
                </c:pt>
                <c:pt idx="22915">
                  <c:v>45079.565972222219</c:v>
                </c:pt>
                <c:pt idx="22916">
                  <c:v>45079.569444444445</c:v>
                </c:pt>
                <c:pt idx="22917">
                  <c:v>45079.572916666664</c:v>
                </c:pt>
                <c:pt idx="22918">
                  <c:v>45079.576388888891</c:v>
                </c:pt>
                <c:pt idx="22919">
                  <c:v>45079.579861111109</c:v>
                </c:pt>
                <c:pt idx="22920">
                  <c:v>45079.583333333336</c:v>
                </c:pt>
                <c:pt idx="22921">
                  <c:v>45079.586805555555</c:v>
                </c:pt>
                <c:pt idx="22922">
                  <c:v>45079.590277777781</c:v>
                </c:pt>
                <c:pt idx="22923">
                  <c:v>45079.59375</c:v>
                </c:pt>
                <c:pt idx="22924">
                  <c:v>45079.597222222219</c:v>
                </c:pt>
                <c:pt idx="22925">
                  <c:v>45079.600694444445</c:v>
                </c:pt>
                <c:pt idx="22926">
                  <c:v>45079.604166666664</c:v>
                </c:pt>
                <c:pt idx="22927">
                  <c:v>45079.607638888891</c:v>
                </c:pt>
                <c:pt idx="22928">
                  <c:v>45079.611111111109</c:v>
                </c:pt>
                <c:pt idx="22929">
                  <c:v>45079.614583333336</c:v>
                </c:pt>
                <c:pt idx="22930">
                  <c:v>45079.618055555555</c:v>
                </c:pt>
                <c:pt idx="22931">
                  <c:v>45079.621527777781</c:v>
                </c:pt>
                <c:pt idx="22932">
                  <c:v>45079.625</c:v>
                </c:pt>
                <c:pt idx="22933">
                  <c:v>45079.628472222219</c:v>
                </c:pt>
                <c:pt idx="22934">
                  <c:v>45079.631944444445</c:v>
                </c:pt>
                <c:pt idx="22935">
                  <c:v>45079.635416666664</c:v>
                </c:pt>
                <c:pt idx="22936">
                  <c:v>45079.638888888891</c:v>
                </c:pt>
                <c:pt idx="22937">
                  <c:v>45079.642361111109</c:v>
                </c:pt>
                <c:pt idx="22938">
                  <c:v>45079.645833333336</c:v>
                </c:pt>
                <c:pt idx="22939">
                  <c:v>45079.649305555555</c:v>
                </c:pt>
                <c:pt idx="22940">
                  <c:v>45079.652777777781</c:v>
                </c:pt>
                <c:pt idx="22941">
                  <c:v>45079.65625</c:v>
                </c:pt>
                <c:pt idx="22942">
                  <c:v>45079.659722222219</c:v>
                </c:pt>
                <c:pt idx="22943">
                  <c:v>45079.663194444445</c:v>
                </c:pt>
                <c:pt idx="22944">
                  <c:v>45079.666666666664</c:v>
                </c:pt>
                <c:pt idx="22945">
                  <c:v>45079.670138888891</c:v>
                </c:pt>
                <c:pt idx="22946">
                  <c:v>45079.673611111109</c:v>
                </c:pt>
                <c:pt idx="22947">
                  <c:v>45079.677083333336</c:v>
                </c:pt>
                <c:pt idx="22948">
                  <c:v>45079.680555555555</c:v>
                </c:pt>
                <c:pt idx="22949">
                  <c:v>45079.684027777781</c:v>
                </c:pt>
                <c:pt idx="22950">
                  <c:v>45079.6875</c:v>
                </c:pt>
                <c:pt idx="22951">
                  <c:v>45079.690972222219</c:v>
                </c:pt>
                <c:pt idx="22952">
                  <c:v>45079.694444444445</c:v>
                </c:pt>
                <c:pt idx="22953">
                  <c:v>45079.697916666664</c:v>
                </c:pt>
                <c:pt idx="22954">
                  <c:v>45079.701388888891</c:v>
                </c:pt>
                <c:pt idx="22955">
                  <c:v>45079.704861111109</c:v>
                </c:pt>
                <c:pt idx="22956">
                  <c:v>45079.708333333336</c:v>
                </c:pt>
                <c:pt idx="22957">
                  <c:v>45079.711805555555</c:v>
                </c:pt>
                <c:pt idx="22958">
                  <c:v>45079.715277777781</c:v>
                </c:pt>
                <c:pt idx="22959">
                  <c:v>45079.71875</c:v>
                </c:pt>
                <c:pt idx="22960">
                  <c:v>45079.722222222219</c:v>
                </c:pt>
                <c:pt idx="22961">
                  <c:v>45079.725694444445</c:v>
                </c:pt>
                <c:pt idx="22962">
                  <c:v>45079.729166666664</c:v>
                </c:pt>
                <c:pt idx="22963">
                  <c:v>45079.732638888891</c:v>
                </c:pt>
                <c:pt idx="22964">
                  <c:v>45079.736111111109</c:v>
                </c:pt>
                <c:pt idx="22965">
                  <c:v>45079.739583333336</c:v>
                </c:pt>
                <c:pt idx="22966">
                  <c:v>45079.743055555555</c:v>
                </c:pt>
                <c:pt idx="22967">
                  <c:v>45079.746527777781</c:v>
                </c:pt>
                <c:pt idx="22968">
                  <c:v>45079.75</c:v>
                </c:pt>
                <c:pt idx="22969">
                  <c:v>45079.753472222219</c:v>
                </c:pt>
                <c:pt idx="22970">
                  <c:v>45079.756944444445</c:v>
                </c:pt>
                <c:pt idx="22971">
                  <c:v>45079.760416666664</c:v>
                </c:pt>
                <c:pt idx="22972">
                  <c:v>45079.763888888891</c:v>
                </c:pt>
                <c:pt idx="22973">
                  <c:v>45079.767361111109</c:v>
                </c:pt>
                <c:pt idx="22974">
                  <c:v>45079.770833333336</c:v>
                </c:pt>
                <c:pt idx="22975">
                  <c:v>45079.774305555555</c:v>
                </c:pt>
                <c:pt idx="22976">
                  <c:v>45079.777777777781</c:v>
                </c:pt>
                <c:pt idx="22977">
                  <c:v>45079.78125</c:v>
                </c:pt>
                <c:pt idx="22978">
                  <c:v>45079.784722222219</c:v>
                </c:pt>
                <c:pt idx="22979">
                  <c:v>45079.788194444445</c:v>
                </c:pt>
                <c:pt idx="22980">
                  <c:v>45079.791666666664</c:v>
                </c:pt>
                <c:pt idx="22981">
                  <c:v>45079.795138888891</c:v>
                </c:pt>
                <c:pt idx="22982">
                  <c:v>45079.798611111109</c:v>
                </c:pt>
                <c:pt idx="22983">
                  <c:v>45079.802083333336</c:v>
                </c:pt>
                <c:pt idx="22984">
                  <c:v>45079.805555555555</c:v>
                </c:pt>
                <c:pt idx="22985">
                  <c:v>45079.809027777781</c:v>
                </c:pt>
                <c:pt idx="22986">
                  <c:v>45079.8125</c:v>
                </c:pt>
                <c:pt idx="22987">
                  <c:v>45079.815972222219</c:v>
                </c:pt>
                <c:pt idx="22988">
                  <c:v>45079.819444444445</c:v>
                </c:pt>
                <c:pt idx="22989">
                  <c:v>45079.822916666664</c:v>
                </c:pt>
                <c:pt idx="22990">
                  <c:v>45079.826388888891</c:v>
                </c:pt>
                <c:pt idx="22991">
                  <c:v>45079.829861111109</c:v>
                </c:pt>
                <c:pt idx="22992">
                  <c:v>45079.833333333336</c:v>
                </c:pt>
                <c:pt idx="22993">
                  <c:v>45079.836805555555</c:v>
                </c:pt>
                <c:pt idx="22994">
                  <c:v>45079.840277777781</c:v>
                </c:pt>
                <c:pt idx="22995">
                  <c:v>45079.84375</c:v>
                </c:pt>
                <c:pt idx="22996">
                  <c:v>45079.847222222219</c:v>
                </c:pt>
                <c:pt idx="22997">
                  <c:v>45079.850694444445</c:v>
                </c:pt>
                <c:pt idx="22998">
                  <c:v>45079.854166666664</c:v>
                </c:pt>
                <c:pt idx="22999">
                  <c:v>45079.857638888891</c:v>
                </c:pt>
                <c:pt idx="23000">
                  <c:v>45079.861111111109</c:v>
                </c:pt>
                <c:pt idx="23001">
                  <c:v>45079.864583333336</c:v>
                </c:pt>
                <c:pt idx="23002">
                  <c:v>45079.868055555555</c:v>
                </c:pt>
                <c:pt idx="23003">
                  <c:v>45079.871527777781</c:v>
                </c:pt>
                <c:pt idx="23004">
                  <c:v>45079.875</c:v>
                </c:pt>
                <c:pt idx="23005">
                  <c:v>45079.878472222219</c:v>
                </c:pt>
                <c:pt idx="23006">
                  <c:v>45079.881944444445</c:v>
                </c:pt>
                <c:pt idx="23007">
                  <c:v>45079.885416666664</c:v>
                </c:pt>
                <c:pt idx="23008">
                  <c:v>45079.888888888891</c:v>
                </c:pt>
                <c:pt idx="23009">
                  <c:v>45079.892361111109</c:v>
                </c:pt>
                <c:pt idx="23010">
                  <c:v>45079.895833333336</c:v>
                </c:pt>
                <c:pt idx="23011">
                  <c:v>45079.899305555555</c:v>
                </c:pt>
                <c:pt idx="23012">
                  <c:v>45079.902777777781</c:v>
                </c:pt>
                <c:pt idx="23013">
                  <c:v>45079.90625</c:v>
                </c:pt>
                <c:pt idx="23014">
                  <c:v>45079.909722222219</c:v>
                </c:pt>
                <c:pt idx="23015">
                  <c:v>45079.913194444445</c:v>
                </c:pt>
                <c:pt idx="23016">
                  <c:v>45079.916666666664</c:v>
                </c:pt>
                <c:pt idx="23017">
                  <c:v>45079.920138888891</c:v>
                </c:pt>
                <c:pt idx="23018">
                  <c:v>45079.923611111109</c:v>
                </c:pt>
                <c:pt idx="23019">
                  <c:v>45079.927083333336</c:v>
                </c:pt>
                <c:pt idx="23020">
                  <c:v>45079.930555555555</c:v>
                </c:pt>
                <c:pt idx="23021">
                  <c:v>45079.934027777781</c:v>
                </c:pt>
                <c:pt idx="23022">
                  <c:v>45079.9375</c:v>
                </c:pt>
                <c:pt idx="23023">
                  <c:v>45079.940972222219</c:v>
                </c:pt>
                <c:pt idx="23024">
                  <c:v>45079.944444444445</c:v>
                </c:pt>
                <c:pt idx="23025">
                  <c:v>45079.947916666664</c:v>
                </c:pt>
                <c:pt idx="23026">
                  <c:v>45079.951388888891</c:v>
                </c:pt>
                <c:pt idx="23027">
                  <c:v>45079.954861111109</c:v>
                </c:pt>
                <c:pt idx="23028">
                  <c:v>45079.958333333336</c:v>
                </c:pt>
                <c:pt idx="23029">
                  <c:v>45079.961805555555</c:v>
                </c:pt>
                <c:pt idx="23030">
                  <c:v>45079.965277777781</c:v>
                </c:pt>
                <c:pt idx="23031">
                  <c:v>45079.96875</c:v>
                </c:pt>
                <c:pt idx="23032">
                  <c:v>45079.972222222219</c:v>
                </c:pt>
                <c:pt idx="23033">
                  <c:v>45079.975694444445</c:v>
                </c:pt>
                <c:pt idx="23034">
                  <c:v>45079.979166666664</c:v>
                </c:pt>
                <c:pt idx="23035">
                  <c:v>45079.982638888891</c:v>
                </c:pt>
                <c:pt idx="23036">
                  <c:v>45079.986111111109</c:v>
                </c:pt>
                <c:pt idx="23037">
                  <c:v>45079.989583333336</c:v>
                </c:pt>
                <c:pt idx="23038">
                  <c:v>45079.993055555555</c:v>
                </c:pt>
                <c:pt idx="23039">
                  <c:v>45079.996527777781</c:v>
                </c:pt>
                <c:pt idx="23040">
                  <c:v>45080</c:v>
                </c:pt>
                <c:pt idx="23041">
                  <c:v>45080.003472222219</c:v>
                </c:pt>
                <c:pt idx="23042">
                  <c:v>45080.006944444445</c:v>
                </c:pt>
                <c:pt idx="23043">
                  <c:v>45080.010416666664</c:v>
                </c:pt>
                <c:pt idx="23044">
                  <c:v>45080.013888888891</c:v>
                </c:pt>
                <c:pt idx="23045">
                  <c:v>45080.017361111109</c:v>
                </c:pt>
                <c:pt idx="23046">
                  <c:v>45080.020833333336</c:v>
                </c:pt>
                <c:pt idx="23047">
                  <c:v>45080.024305555555</c:v>
                </c:pt>
                <c:pt idx="23048">
                  <c:v>45080.027777777781</c:v>
                </c:pt>
                <c:pt idx="23049">
                  <c:v>45080.03125</c:v>
                </c:pt>
                <c:pt idx="23050">
                  <c:v>45080.034722222219</c:v>
                </c:pt>
                <c:pt idx="23051">
                  <c:v>45080.038194444445</c:v>
                </c:pt>
                <c:pt idx="23052">
                  <c:v>45080.041666666664</c:v>
                </c:pt>
                <c:pt idx="23053">
                  <c:v>45080.045138888891</c:v>
                </c:pt>
                <c:pt idx="23054">
                  <c:v>45080.048611111109</c:v>
                </c:pt>
                <c:pt idx="23055">
                  <c:v>45080.052083333336</c:v>
                </c:pt>
                <c:pt idx="23056">
                  <c:v>45080.055555555555</c:v>
                </c:pt>
                <c:pt idx="23057">
                  <c:v>45080.059027777781</c:v>
                </c:pt>
                <c:pt idx="23058">
                  <c:v>45080.0625</c:v>
                </c:pt>
                <c:pt idx="23059">
                  <c:v>45080.065972222219</c:v>
                </c:pt>
                <c:pt idx="23060">
                  <c:v>45080.069444444445</c:v>
                </c:pt>
                <c:pt idx="23061">
                  <c:v>45080.072916666664</c:v>
                </c:pt>
                <c:pt idx="23062">
                  <c:v>45080.076388888891</c:v>
                </c:pt>
                <c:pt idx="23063">
                  <c:v>45080.079861111109</c:v>
                </c:pt>
                <c:pt idx="23064">
                  <c:v>45080.083333333336</c:v>
                </c:pt>
                <c:pt idx="23065">
                  <c:v>45080.086805555555</c:v>
                </c:pt>
                <c:pt idx="23066">
                  <c:v>45080.090277777781</c:v>
                </c:pt>
                <c:pt idx="23067">
                  <c:v>45080.09375</c:v>
                </c:pt>
                <c:pt idx="23068">
                  <c:v>45080.097222222219</c:v>
                </c:pt>
                <c:pt idx="23069">
                  <c:v>45080.100694444445</c:v>
                </c:pt>
                <c:pt idx="23070">
                  <c:v>45080.104166666664</c:v>
                </c:pt>
                <c:pt idx="23071">
                  <c:v>45080.107638888891</c:v>
                </c:pt>
                <c:pt idx="23072">
                  <c:v>45080.111111111109</c:v>
                </c:pt>
                <c:pt idx="23073">
                  <c:v>45080.114583333336</c:v>
                </c:pt>
                <c:pt idx="23074">
                  <c:v>45080.118055555555</c:v>
                </c:pt>
                <c:pt idx="23075">
                  <c:v>45080.121527777781</c:v>
                </c:pt>
                <c:pt idx="23076">
                  <c:v>45080.125</c:v>
                </c:pt>
                <c:pt idx="23077">
                  <c:v>45080.128472222219</c:v>
                </c:pt>
                <c:pt idx="23078">
                  <c:v>45080.131944444445</c:v>
                </c:pt>
                <c:pt idx="23079">
                  <c:v>45080.135416666664</c:v>
                </c:pt>
                <c:pt idx="23080">
                  <c:v>45080.138888888891</c:v>
                </c:pt>
                <c:pt idx="23081">
                  <c:v>45080.142361111109</c:v>
                </c:pt>
                <c:pt idx="23082">
                  <c:v>45080.145833333336</c:v>
                </c:pt>
                <c:pt idx="23083">
                  <c:v>45080.149305555555</c:v>
                </c:pt>
                <c:pt idx="23084">
                  <c:v>45080.152777777781</c:v>
                </c:pt>
                <c:pt idx="23085">
                  <c:v>45080.15625</c:v>
                </c:pt>
                <c:pt idx="23086">
                  <c:v>45080.159722222219</c:v>
                </c:pt>
                <c:pt idx="23087">
                  <c:v>45080.163194444445</c:v>
                </c:pt>
                <c:pt idx="23088">
                  <c:v>45080.166666666664</c:v>
                </c:pt>
                <c:pt idx="23089">
                  <c:v>45080.170138888891</c:v>
                </c:pt>
                <c:pt idx="23090">
                  <c:v>45080.173611111109</c:v>
                </c:pt>
                <c:pt idx="23091">
                  <c:v>45080.177083333336</c:v>
                </c:pt>
                <c:pt idx="23092">
                  <c:v>45080.180555555555</c:v>
                </c:pt>
                <c:pt idx="23093">
                  <c:v>45080.184027777781</c:v>
                </c:pt>
                <c:pt idx="23094">
                  <c:v>45080.1875</c:v>
                </c:pt>
                <c:pt idx="23095">
                  <c:v>45080.190972222219</c:v>
                </c:pt>
                <c:pt idx="23096">
                  <c:v>45080.194444444445</c:v>
                </c:pt>
                <c:pt idx="23097">
                  <c:v>45080.197916666664</c:v>
                </c:pt>
                <c:pt idx="23098">
                  <c:v>45080.201388888891</c:v>
                </c:pt>
                <c:pt idx="23099">
                  <c:v>45080.204861111109</c:v>
                </c:pt>
                <c:pt idx="23100">
                  <c:v>45080.208333333336</c:v>
                </c:pt>
                <c:pt idx="23101">
                  <c:v>45080.211805555555</c:v>
                </c:pt>
                <c:pt idx="23102">
                  <c:v>45080.215277777781</c:v>
                </c:pt>
                <c:pt idx="23103">
                  <c:v>45080.21875</c:v>
                </c:pt>
                <c:pt idx="23104">
                  <c:v>45080.222222222219</c:v>
                </c:pt>
                <c:pt idx="23105">
                  <c:v>45080.225694444445</c:v>
                </c:pt>
                <c:pt idx="23106">
                  <c:v>45080.229166666664</c:v>
                </c:pt>
                <c:pt idx="23107">
                  <c:v>45080.232638888891</c:v>
                </c:pt>
                <c:pt idx="23108">
                  <c:v>45080.236111111109</c:v>
                </c:pt>
                <c:pt idx="23109">
                  <c:v>45080.239583333336</c:v>
                </c:pt>
                <c:pt idx="23110">
                  <c:v>45080.243055555555</c:v>
                </c:pt>
                <c:pt idx="23111">
                  <c:v>45080.246527777781</c:v>
                </c:pt>
                <c:pt idx="23112">
                  <c:v>45080.25</c:v>
                </c:pt>
                <c:pt idx="23113">
                  <c:v>45080.253472222219</c:v>
                </c:pt>
                <c:pt idx="23114">
                  <c:v>45080.256944444445</c:v>
                </c:pt>
                <c:pt idx="23115">
                  <c:v>45080.260416666664</c:v>
                </c:pt>
                <c:pt idx="23116">
                  <c:v>45080.263888888891</c:v>
                </c:pt>
                <c:pt idx="23117">
                  <c:v>45080.267361111109</c:v>
                </c:pt>
                <c:pt idx="23118">
                  <c:v>45080.270833333336</c:v>
                </c:pt>
                <c:pt idx="23119">
                  <c:v>45080.274305555555</c:v>
                </c:pt>
                <c:pt idx="23120">
                  <c:v>45080.277777777781</c:v>
                </c:pt>
                <c:pt idx="23121">
                  <c:v>45080.28125</c:v>
                </c:pt>
                <c:pt idx="23122">
                  <c:v>45080.284722222219</c:v>
                </c:pt>
                <c:pt idx="23123">
                  <c:v>45080.288194444445</c:v>
                </c:pt>
                <c:pt idx="23124">
                  <c:v>45080.291666666664</c:v>
                </c:pt>
                <c:pt idx="23125">
                  <c:v>45080.295138888891</c:v>
                </c:pt>
                <c:pt idx="23126">
                  <c:v>45080.298611111109</c:v>
                </c:pt>
                <c:pt idx="23127">
                  <c:v>45080.302083333336</c:v>
                </c:pt>
                <c:pt idx="23128">
                  <c:v>45080.305555555555</c:v>
                </c:pt>
                <c:pt idx="23129">
                  <c:v>45080.309027777781</c:v>
                </c:pt>
                <c:pt idx="23130">
                  <c:v>45080.3125</c:v>
                </c:pt>
                <c:pt idx="23131">
                  <c:v>45080.315972222219</c:v>
                </c:pt>
                <c:pt idx="23132">
                  <c:v>45080.319444444445</c:v>
                </c:pt>
                <c:pt idx="23133">
                  <c:v>45080.322916666664</c:v>
                </c:pt>
                <c:pt idx="23134">
                  <c:v>45080.326388888891</c:v>
                </c:pt>
                <c:pt idx="23135">
                  <c:v>45080.329861111109</c:v>
                </c:pt>
                <c:pt idx="23136">
                  <c:v>45080.333333333336</c:v>
                </c:pt>
                <c:pt idx="23137">
                  <c:v>45080.336805555555</c:v>
                </c:pt>
                <c:pt idx="23138">
                  <c:v>45080.340277777781</c:v>
                </c:pt>
                <c:pt idx="23139">
                  <c:v>45080.34375</c:v>
                </c:pt>
                <c:pt idx="23140">
                  <c:v>45080.347222222219</c:v>
                </c:pt>
                <c:pt idx="23141">
                  <c:v>45080.350694444445</c:v>
                </c:pt>
                <c:pt idx="23142">
                  <c:v>45080.354166666664</c:v>
                </c:pt>
                <c:pt idx="23143">
                  <c:v>45080.357638888891</c:v>
                </c:pt>
                <c:pt idx="23144">
                  <c:v>45080.361111111109</c:v>
                </c:pt>
                <c:pt idx="23145">
                  <c:v>45080.364583333336</c:v>
                </c:pt>
                <c:pt idx="23146">
                  <c:v>45080.368055555555</c:v>
                </c:pt>
                <c:pt idx="23147">
                  <c:v>45080.371527777781</c:v>
                </c:pt>
                <c:pt idx="23148">
                  <c:v>45080.375</c:v>
                </c:pt>
                <c:pt idx="23149">
                  <c:v>45080.378472222219</c:v>
                </c:pt>
                <c:pt idx="23150">
                  <c:v>45080.381944444445</c:v>
                </c:pt>
                <c:pt idx="23151">
                  <c:v>45080.385416666664</c:v>
                </c:pt>
                <c:pt idx="23152">
                  <c:v>45080.388888888891</c:v>
                </c:pt>
                <c:pt idx="23153">
                  <c:v>45080.392361111109</c:v>
                </c:pt>
                <c:pt idx="23154">
                  <c:v>45080.395833333336</c:v>
                </c:pt>
                <c:pt idx="23155">
                  <c:v>45080.399305555555</c:v>
                </c:pt>
                <c:pt idx="23156">
                  <c:v>45080.402777777781</c:v>
                </c:pt>
                <c:pt idx="23157">
                  <c:v>45080.40625</c:v>
                </c:pt>
                <c:pt idx="23158">
                  <c:v>45080.409722222219</c:v>
                </c:pt>
                <c:pt idx="23159">
                  <c:v>45080.413194444445</c:v>
                </c:pt>
                <c:pt idx="23160">
                  <c:v>45080.416666666664</c:v>
                </c:pt>
                <c:pt idx="23161">
                  <c:v>45080.420138888891</c:v>
                </c:pt>
                <c:pt idx="23162">
                  <c:v>45080.423611111109</c:v>
                </c:pt>
                <c:pt idx="23163">
                  <c:v>45080.427083333336</c:v>
                </c:pt>
                <c:pt idx="23164">
                  <c:v>45080.430555555555</c:v>
                </c:pt>
                <c:pt idx="23165">
                  <c:v>45080.434027777781</c:v>
                </c:pt>
                <c:pt idx="23166">
                  <c:v>45080.4375</c:v>
                </c:pt>
                <c:pt idx="23167">
                  <c:v>45080.440972222219</c:v>
                </c:pt>
                <c:pt idx="23168">
                  <c:v>45080.444444444445</c:v>
                </c:pt>
                <c:pt idx="23169">
                  <c:v>45080.447916666664</c:v>
                </c:pt>
                <c:pt idx="23170">
                  <c:v>45080.451388888891</c:v>
                </c:pt>
                <c:pt idx="23171">
                  <c:v>45080.454861111109</c:v>
                </c:pt>
                <c:pt idx="23172">
                  <c:v>45080.458333333336</c:v>
                </c:pt>
                <c:pt idx="23173">
                  <c:v>45080.461805555555</c:v>
                </c:pt>
                <c:pt idx="23174">
                  <c:v>45080.465277777781</c:v>
                </c:pt>
                <c:pt idx="23175">
                  <c:v>45080.46875</c:v>
                </c:pt>
                <c:pt idx="23176">
                  <c:v>45080.472222222219</c:v>
                </c:pt>
                <c:pt idx="23177">
                  <c:v>45080.475694444445</c:v>
                </c:pt>
                <c:pt idx="23178">
                  <c:v>45080.479166666664</c:v>
                </c:pt>
                <c:pt idx="23179">
                  <c:v>45080.482638888891</c:v>
                </c:pt>
                <c:pt idx="23180">
                  <c:v>45080.486111111109</c:v>
                </c:pt>
                <c:pt idx="23181">
                  <c:v>45080.489583333336</c:v>
                </c:pt>
                <c:pt idx="23182">
                  <c:v>45080.493055555555</c:v>
                </c:pt>
                <c:pt idx="23183">
                  <c:v>45080.496527777781</c:v>
                </c:pt>
                <c:pt idx="23184">
                  <c:v>45080.5</c:v>
                </c:pt>
                <c:pt idx="23185">
                  <c:v>45080.503472222219</c:v>
                </c:pt>
                <c:pt idx="23186">
                  <c:v>45080.506944444445</c:v>
                </c:pt>
                <c:pt idx="23187">
                  <c:v>45080.510416666664</c:v>
                </c:pt>
                <c:pt idx="23188">
                  <c:v>45080.513888888891</c:v>
                </c:pt>
                <c:pt idx="23189">
                  <c:v>45080.517361111109</c:v>
                </c:pt>
                <c:pt idx="23190">
                  <c:v>45080.520833333336</c:v>
                </c:pt>
                <c:pt idx="23191">
                  <c:v>45080.524305555555</c:v>
                </c:pt>
                <c:pt idx="23192">
                  <c:v>45080.527777777781</c:v>
                </c:pt>
                <c:pt idx="23193">
                  <c:v>45080.53125</c:v>
                </c:pt>
                <c:pt idx="23194">
                  <c:v>45080.534722222219</c:v>
                </c:pt>
                <c:pt idx="23195">
                  <c:v>45080.538194444445</c:v>
                </c:pt>
                <c:pt idx="23196">
                  <c:v>45080.541666666664</c:v>
                </c:pt>
                <c:pt idx="23197">
                  <c:v>45080.545138888891</c:v>
                </c:pt>
                <c:pt idx="23198">
                  <c:v>45080.548611111109</c:v>
                </c:pt>
                <c:pt idx="23199">
                  <c:v>45080.552083333336</c:v>
                </c:pt>
                <c:pt idx="23200">
                  <c:v>45080.555555555555</c:v>
                </c:pt>
                <c:pt idx="23201">
                  <c:v>45080.559027777781</c:v>
                </c:pt>
                <c:pt idx="23202">
                  <c:v>45080.5625</c:v>
                </c:pt>
                <c:pt idx="23203">
                  <c:v>45080.565972222219</c:v>
                </c:pt>
                <c:pt idx="23204">
                  <c:v>45080.569444444445</c:v>
                </c:pt>
                <c:pt idx="23205">
                  <c:v>45080.572916666664</c:v>
                </c:pt>
                <c:pt idx="23206">
                  <c:v>45080.576388888891</c:v>
                </c:pt>
                <c:pt idx="23207">
                  <c:v>45080.579861111109</c:v>
                </c:pt>
                <c:pt idx="23208">
                  <c:v>45080.583333333336</c:v>
                </c:pt>
                <c:pt idx="23209">
                  <c:v>45080.586805555555</c:v>
                </c:pt>
                <c:pt idx="23210">
                  <c:v>45080.590277777781</c:v>
                </c:pt>
                <c:pt idx="23211">
                  <c:v>45080.59375</c:v>
                </c:pt>
                <c:pt idx="23212">
                  <c:v>45080.597222222219</c:v>
                </c:pt>
                <c:pt idx="23213">
                  <c:v>45080.600694444445</c:v>
                </c:pt>
                <c:pt idx="23214">
                  <c:v>45080.604166666664</c:v>
                </c:pt>
                <c:pt idx="23215">
                  <c:v>45080.607638888891</c:v>
                </c:pt>
                <c:pt idx="23216">
                  <c:v>45080.611111111109</c:v>
                </c:pt>
                <c:pt idx="23217">
                  <c:v>45080.614583333336</c:v>
                </c:pt>
                <c:pt idx="23218">
                  <c:v>45080.618055555555</c:v>
                </c:pt>
                <c:pt idx="23219">
                  <c:v>45080.621527777781</c:v>
                </c:pt>
                <c:pt idx="23220">
                  <c:v>45080.625</c:v>
                </c:pt>
                <c:pt idx="23221">
                  <c:v>45080.628472222219</c:v>
                </c:pt>
                <c:pt idx="23222">
                  <c:v>45080.631944444445</c:v>
                </c:pt>
                <c:pt idx="23223">
                  <c:v>45080.635416666664</c:v>
                </c:pt>
                <c:pt idx="23224">
                  <c:v>45080.638888888891</c:v>
                </c:pt>
                <c:pt idx="23225">
                  <c:v>45080.642361111109</c:v>
                </c:pt>
                <c:pt idx="23226">
                  <c:v>45080.645833333336</c:v>
                </c:pt>
                <c:pt idx="23227">
                  <c:v>45080.649305555555</c:v>
                </c:pt>
                <c:pt idx="23228">
                  <c:v>45080.652777777781</c:v>
                </c:pt>
                <c:pt idx="23229">
                  <c:v>45080.65625</c:v>
                </c:pt>
                <c:pt idx="23230">
                  <c:v>45080.659722222219</c:v>
                </c:pt>
                <c:pt idx="23231">
                  <c:v>45080.663194444445</c:v>
                </c:pt>
                <c:pt idx="23232">
                  <c:v>45080.666666666664</c:v>
                </c:pt>
                <c:pt idx="23233">
                  <c:v>45080.670138888891</c:v>
                </c:pt>
                <c:pt idx="23234">
                  <c:v>45080.673611111109</c:v>
                </c:pt>
                <c:pt idx="23235">
                  <c:v>45080.677083333336</c:v>
                </c:pt>
                <c:pt idx="23236">
                  <c:v>45080.680555555555</c:v>
                </c:pt>
                <c:pt idx="23237">
                  <c:v>45080.684027777781</c:v>
                </c:pt>
                <c:pt idx="23238">
                  <c:v>45080.6875</c:v>
                </c:pt>
                <c:pt idx="23239">
                  <c:v>45080.690972222219</c:v>
                </c:pt>
                <c:pt idx="23240">
                  <c:v>45080.694444444445</c:v>
                </c:pt>
                <c:pt idx="23241">
                  <c:v>45080.697916666664</c:v>
                </c:pt>
                <c:pt idx="23242">
                  <c:v>45080.701388888891</c:v>
                </c:pt>
                <c:pt idx="23243">
                  <c:v>45080.704861111109</c:v>
                </c:pt>
                <c:pt idx="23244">
                  <c:v>45080.708333333336</c:v>
                </c:pt>
                <c:pt idx="23245">
                  <c:v>45080.711805555555</c:v>
                </c:pt>
                <c:pt idx="23246">
                  <c:v>45080.715277777781</c:v>
                </c:pt>
                <c:pt idx="23247">
                  <c:v>45080.71875</c:v>
                </c:pt>
                <c:pt idx="23248">
                  <c:v>45080.722222222219</c:v>
                </c:pt>
                <c:pt idx="23249">
                  <c:v>45080.725694444445</c:v>
                </c:pt>
                <c:pt idx="23250">
                  <c:v>45080.729166666664</c:v>
                </c:pt>
                <c:pt idx="23251">
                  <c:v>45080.732638888891</c:v>
                </c:pt>
                <c:pt idx="23252">
                  <c:v>45080.736111111109</c:v>
                </c:pt>
                <c:pt idx="23253">
                  <c:v>45080.739583333336</c:v>
                </c:pt>
                <c:pt idx="23254">
                  <c:v>45080.743055555555</c:v>
                </c:pt>
                <c:pt idx="23255">
                  <c:v>45080.746527777781</c:v>
                </c:pt>
                <c:pt idx="23256">
                  <c:v>45080.75</c:v>
                </c:pt>
                <c:pt idx="23257">
                  <c:v>45080.753472222219</c:v>
                </c:pt>
                <c:pt idx="23258">
                  <c:v>45080.756944444445</c:v>
                </c:pt>
                <c:pt idx="23259">
                  <c:v>45080.760416666664</c:v>
                </c:pt>
                <c:pt idx="23260">
                  <c:v>45080.763888888891</c:v>
                </c:pt>
                <c:pt idx="23261">
                  <c:v>45080.767361111109</c:v>
                </c:pt>
                <c:pt idx="23262">
                  <c:v>45080.770833333336</c:v>
                </c:pt>
                <c:pt idx="23263">
                  <c:v>45080.774305555555</c:v>
                </c:pt>
                <c:pt idx="23264">
                  <c:v>45080.777777777781</c:v>
                </c:pt>
                <c:pt idx="23265">
                  <c:v>45080.78125</c:v>
                </c:pt>
                <c:pt idx="23266">
                  <c:v>45080.784722222219</c:v>
                </c:pt>
                <c:pt idx="23267">
                  <c:v>45080.788194444445</c:v>
                </c:pt>
                <c:pt idx="23268">
                  <c:v>45080.791666666664</c:v>
                </c:pt>
                <c:pt idx="23269">
                  <c:v>45080.795138888891</c:v>
                </c:pt>
                <c:pt idx="23270">
                  <c:v>45080.798611111109</c:v>
                </c:pt>
                <c:pt idx="23271">
                  <c:v>45080.802083333336</c:v>
                </c:pt>
                <c:pt idx="23272">
                  <c:v>45080.805555555555</c:v>
                </c:pt>
                <c:pt idx="23273">
                  <c:v>45080.809027777781</c:v>
                </c:pt>
                <c:pt idx="23274">
                  <c:v>45080.8125</c:v>
                </c:pt>
                <c:pt idx="23275">
                  <c:v>45080.815972222219</c:v>
                </c:pt>
                <c:pt idx="23276">
                  <c:v>45080.819444444445</c:v>
                </c:pt>
                <c:pt idx="23277">
                  <c:v>45080.822916666664</c:v>
                </c:pt>
                <c:pt idx="23278">
                  <c:v>45080.826388888891</c:v>
                </c:pt>
                <c:pt idx="23279">
                  <c:v>45080.829861111109</c:v>
                </c:pt>
                <c:pt idx="23280">
                  <c:v>45080.833333333336</c:v>
                </c:pt>
                <c:pt idx="23281">
                  <c:v>45080.836805555555</c:v>
                </c:pt>
                <c:pt idx="23282">
                  <c:v>45080.840277777781</c:v>
                </c:pt>
                <c:pt idx="23283">
                  <c:v>45080.84375</c:v>
                </c:pt>
                <c:pt idx="23284">
                  <c:v>45080.847222222219</c:v>
                </c:pt>
                <c:pt idx="23285">
                  <c:v>45080.850694444445</c:v>
                </c:pt>
                <c:pt idx="23286">
                  <c:v>45080.854166666664</c:v>
                </c:pt>
                <c:pt idx="23287">
                  <c:v>45080.857638888891</c:v>
                </c:pt>
                <c:pt idx="23288">
                  <c:v>45080.861111111109</c:v>
                </c:pt>
                <c:pt idx="23289">
                  <c:v>45080.864583333336</c:v>
                </c:pt>
                <c:pt idx="23290">
                  <c:v>45080.868055555555</c:v>
                </c:pt>
                <c:pt idx="23291">
                  <c:v>45080.871527777781</c:v>
                </c:pt>
                <c:pt idx="23292">
                  <c:v>45080.875</c:v>
                </c:pt>
                <c:pt idx="23293">
                  <c:v>45080.878472222219</c:v>
                </c:pt>
                <c:pt idx="23294">
                  <c:v>45080.881944444445</c:v>
                </c:pt>
                <c:pt idx="23295">
                  <c:v>45080.885416666664</c:v>
                </c:pt>
                <c:pt idx="23296">
                  <c:v>45080.888888888891</c:v>
                </c:pt>
                <c:pt idx="23297">
                  <c:v>45080.892361111109</c:v>
                </c:pt>
                <c:pt idx="23298">
                  <c:v>45080.895833333336</c:v>
                </c:pt>
                <c:pt idx="23299">
                  <c:v>45080.899305555555</c:v>
                </c:pt>
                <c:pt idx="23300">
                  <c:v>45080.902777777781</c:v>
                </c:pt>
                <c:pt idx="23301">
                  <c:v>45080.90625</c:v>
                </c:pt>
                <c:pt idx="23302">
                  <c:v>45080.909722222219</c:v>
                </c:pt>
                <c:pt idx="23303">
                  <c:v>45080.913194444445</c:v>
                </c:pt>
                <c:pt idx="23304">
                  <c:v>45080.916666666664</c:v>
                </c:pt>
                <c:pt idx="23305">
                  <c:v>45080.920138888891</c:v>
                </c:pt>
                <c:pt idx="23306">
                  <c:v>45080.923611111109</c:v>
                </c:pt>
                <c:pt idx="23307">
                  <c:v>45080.927083333336</c:v>
                </c:pt>
                <c:pt idx="23308">
                  <c:v>45080.930555555555</c:v>
                </c:pt>
                <c:pt idx="23309">
                  <c:v>45080.934027777781</c:v>
                </c:pt>
                <c:pt idx="23310">
                  <c:v>45080.9375</c:v>
                </c:pt>
                <c:pt idx="23311">
                  <c:v>45080.940972222219</c:v>
                </c:pt>
                <c:pt idx="23312">
                  <c:v>45080.944444444445</c:v>
                </c:pt>
                <c:pt idx="23313">
                  <c:v>45080.947916666664</c:v>
                </c:pt>
                <c:pt idx="23314">
                  <c:v>45080.951388888891</c:v>
                </c:pt>
                <c:pt idx="23315">
                  <c:v>45080.954861111109</c:v>
                </c:pt>
                <c:pt idx="23316">
                  <c:v>45080.958333333336</c:v>
                </c:pt>
                <c:pt idx="23317">
                  <c:v>45080.961805555555</c:v>
                </c:pt>
                <c:pt idx="23318">
                  <c:v>45080.965277777781</c:v>
                </c:pt>
                <c:pt idx="23319">
                  <c:v>45080.96875</c:v>
                </c:pt>
                <c:pt idx="23320">
                  <c:v>45080.972222222219</c:v>
                </c:pt>
                <c:pt idx="23321">
                  <c:v>45080.975694444445</c:v>
                </c:pt>
                <c:pt idx="23322">
                  <c:v>45080.979166666664</c:v>
                </c:pt>
                <c:pt idx="23323">
                  <c:v>45080.982638888891</c:v>
                </c:pt>
                <c:pt idx="23324">
                  <c:v>45080.986111111109</c:v>
                </c:pt>
                <c:pt idx="23325">
                  <c:v>45080.989583333336</c:v>
                </c:pt>
                <c:pt idx="23326">
                  <c:v>45080.993055555555</c:v>
                </c:pt>
                <c:pt idx="23327">
                  <c:v>45080.996527777781</c:v>
                </c:pt>
                <c:pt idx="23328">
                  <c:v>45081</c:v>
                </c:pt>
                <c:pt idx="23329">
                  <c:v>45081.003472222219</c:v>
                </c:pt>
                <c:pt idx="23330">
                  <c:v>45081.006944444445</c:v>
                </c:pt>
                <c:pt idx="23331">
                  <c:v>45081.010416666664</c:v>
                </c:pt>
                <c:pt idx="23332">
                  <c:v>45081.013888888891</c:v>
                </c:pt>
                <c:pt idx="23333">
                  <c:v>45081.017361111109</c:v>
                </c:pt>
                <c:pt idx="23334">
                  <c:v>45081.020833333336</c:v>
                </c:pt>
                <c:pt idx="23335">
                  <c:v>45081.024305555555</c:v>
                </c:pt>
                <c:pt idx="23336">
                  <c:v>45081.027777777781</c:v>
                </c:pt>
                <c:pt idx="23337">
                  <c:v>45081.03125</c:v>
                </c:pt>
                <c:pt idx="23338">
                  <c:v>45081.034722222219</c:v>
                </c:pt>
                <c:pt idx="23339">
                  <c:v>45081.038194444445</c:v>
                </c:pt>
                <c:pt idx="23340">
                  <c:v>45081.041666666664</c:v>
                </c:pt>
                <c:pt idx="23341">
                  <c:v>45081.045138888891</c:v>
                </c:pt>
                <c:pt idx="23342">
                  <c:v>45081.048611111109</c:v>
                </c:pt>
                <c:pt idx="23343">
                  <c:v>45081.052083333336</c:v>
                </c:pt>
                <c:pt idx="23344">
                  <c:v>45081.055555555555</c:v>
                </c:pt>
                <c:pt idx="23345">
                  <c:v>45081.059027777781</c:v>
                </c:pt>
                <c:pt idx="23346">
                  <c:v>45081.0625</c:v>
                </c:pt>
                <c:pt idx="23347">
                  <c:v>45081.065972222219</c:v>
                </c:pt>
                <c:pt idx="23348">
                  <c:v>45081.069444444445</c:v>
                </c:pt>
                <c:pt idx="23349">
                  <c:v>45081.072916666664</c:v>
                </c:pt>
                <c:pt idx="23350">
                  <c:v>45081.076388888891</c:v>
                </c:pt>
                <c:pt idx="23351">
                  <c:v>45081.079861111109</c:v>
                </c:pt>
                <c:pt idx="23352">
                  <c:v>45081.083333333336</c:v>
                </c:pt>
                <c:pt idx="23353">
                  <c:v>45081.086805555555</c:v>
                </c:pt>
                <c:pt idx="23354">
                  <c:v>45081.090277777781</c:v>
                </c:pt>
                <c:pt idx="23355">
                  <c:v>45081.09375</c:v>
                </c:pt>
                <c:pt idx="23356">
                  <c:v>45081.097222222219</c:v>
                </c:pt>
                <c:pt idx="23357">
                  <c:v>45081.100694444445</c:v>
                </c:pt>
                <c:pt idx="23358">
                  <c:v>45081.104166666664</c:v>
                </c:pt>
                <c:pt idx="23359">
                  <c:v>45081.107638888891</c:v>
                </c:pt>
                <c:pt idx="23360">
                  <c:v>45081.111111111109</c:v>
                </c:pt>
                <c:pt idx="23361">
                  <c:v>45081.114583333336</c:v>
                </c:pt>
                <c:pt idx="23362">
                  <c:v>45081.118055555555</c:v>
                </c:pt>
                <c:pt idx="23363">
                  <c:v>45081.121527777781</c:v>
                </c:pt>
                <c:pt idx="23364">
                  <c:v>45081.125</c:v>
                </c:pt>
                <c:pt idx="23365">
                  <c:v>45081.128472222219</c:v>
                </c:pt>
                <c:pt idx="23366">
                  <c:v>45081.131944444445</c:v>
                </c:pt>
                <c:pt idx="23367">
                  <c:v>45081.135416666664</c:v>
                </c:pt>
                <c:pt idx="23368">
                  <c:v>45081.138888888891</c:v>
                </c:pt>
                <c:pt idx="23369">
                  <c:v>45081.142361111109</c:v>
                </c:pt>
                <c:pt idx="23370">
                  <c:v>45081.145833333336</c:v>
                </c:pt>
                <c:pt idx="23371">
                  <c:v>45081.149305555555</c:v>
                </c:pt>
                <c:pt idx="23372">
                  <c:v>45081.152777777781</c:v>
                </c:pt>
                <c:pt idx="23373">
                  <c:v>45081.15625</c:v>
                </c:pt>
                <c:pt idx="23374">
                  <c:v>45081.159722222219</c:v>
                </c:pt>
                <c:pt idx="23375">
                  <c:v>45081.163194444445</c:v>
                </c:pt>
                <c:pt idx="23376">
                  <c:v>45081.166666666664</c:v>
                </c:pt>
                <c:pt idx="23377">
                  <c:v>45081.170138888891</c:v>
                </c:pt>
                <c:pt idx="23378">
                  <c:v>45081.173611111109</c:v>
                </c:pt>
                <c:pt idx="23379">
                  <c:v>45081.177083333336</c:v>
                </c:pt>
                <c:pt idx="23380">
                  <c:v>45081.180555555555</c:v>
                </c:pt>
                <c:pt idx="23381">
                  <c:v>45081.184027777781</c:v>
                </c:pt>
                <c:pt idx="23382">
                  <c:v>45081.1875</c:v>
                </c:pt>
                <c:pt idx="23383">
                  <c:v>45081.190972222219</c:v>
                </c:pt>
                <c:pt idx="23384">
                  <c:v>45081.194444444445</c:v>
                </c:pt>
                <c:pt idx="23385">
                  <c:v>45081.197916666664</c:v>
                </c:pt>
                <c:pt idx="23386">
                  <c:v>45081.201388888891</c:v>
                </c:pt>
                <c:pt idx="23387">
                  <c:v>45081.204861111109</c:v>
                </c:pt>
                <c:pt idx="23388">
                  <c:v>45081.208333333336</c:v>
                </c:pt>
                <c:pt idx="23389">
                  <c:v>45081.211805555555</c:v>
                </c:pt>
                <c:pt idx="23390">
                  <c:v>45081.215277777781</c:v>
                </c:pt>
                <c:pt idx="23391">
                  <c:v>45081.21875</c:v>
                </c:pt>
                <c:pt idx="23392">
                  <c:v>45081.222222222219</c:v>
                </c:pt>
                <c:pt idx="23393">
                  <c:v>45081.225694444445</c:v>
                </c:pt>
                <c:pt idx="23394">
                  <c:v>45081.229166666664</c:v>
                </c:pt>
                <c:pt idx="23395">
                  <c:v>45081.232638888891</c:v>
                </c:pt>
                <c:pt idx="23396">
                  <c:v>45081.236111111109</c:v>
                </c:pt>
                <c:pt idx="23397">
                  <c:v>45081.239583333336</c:v>
                </c:pt>
                <c:pt idx="23398">
                  <c:v>45081.243055555555</c:v>
                </c:pt>
                <c:pt idx="23399">
                  <c:v>45081.246527777781</c:v>
                </c:pt>
                <c:pt idx="23400">
                  <c:v>45081.25</c:v>
                </c:pt>
                <c:pt idx="23401">
                  <c:v>45081.253472222219</c:v>
                </c:pt>
                <c:pt idx="23402">
                  <c:v>45081.256944444445</c:v>
                </c:pt>
                <c:pt idx="23403">
                  <c:v>45081.260416666664</c:v>
                </c:pt>
                <c:pt idx="23404">
                  <c:v>45081.263888888891</c:v>
                </c:pt>
                <c:pt idx="23405">
                  <c:v>45081.267361111109</c:v>
                </c:pt>
                <c:pt idx="23406">
                  <c:v>45081.270833333336</c:v>
                </c:pt>
                <c:pt idx="23407">
                  <c:v>45081.274305555555</c:v>
                </c:pt>
                <c:pt idx="23408">
                  <c:v>45081.277777777781</c:v>
                </c:pt>
                <c:pt idx="23409">
                  <c:v>45081.28125</c:v>
                </c:pt>
                <c:pt idx="23410">
                  <c:v>45081.284722222219</c:v>
                </c:pt>
                <c:pt idx="23411">
                  <c:v>45081.288194444445</c:v>
                </c:pt>
                <c:pt idx="23412">
                  <c:v>45081.291666666664</c:v>
                </c:pt>
                <c:pt idx="23413">
                  <c:v>45081.295138888891</c:v>
                </c:pt>
                <c:pt idx="23414">
                  <c:v>45081.298611111109</c:v>
                </c:pt>
                <c:pt idx="23415">
                  <c:v>45081.302083333336</c:v>
                </c:pt>
                <c:pt idx="23416">
                  <c:v>45081.305555555555</c:v>
                </c:pt>
                <c:pt idx="23417">
                  <c:v>45081.309027777781</c:v>
                </c:pt>
                <c:pt idx="23418">
                  <c:v>45081.3125</c:v>
                </c:pt>
                <c:pt idx="23419">
                  <c:v>45081.315972222219</c:v>
                </c:pt>
                <c:pt idx="23420">
                  <c:v>45081.319444444445</c:v>
                </c:pt>
                <c:pt idx="23421">
                  <c:v>45081.322916666664</c:v>
                </c:pt>
                <c:pt idx="23422">
                  <c:v>45081.326388888891</c:v>
                </c:pt>
                <c:pt idx="23423">
                  <c:v>45081.329861111109</c:v>
                </c:pt>
                <c:pt idx="23424">
                  <c:v>45081.333333333336</c:v>
                </c:pt>
                <c:pt idx="23425">
                  <c:v>45081.336805555555</c:v>
                </c:pt>
                <c:pt idx="23426">
                  <c:v>45081.340277777781</c:v>
                </c:pt>
                <c:pt idx="23427">
                  <c:v>45081.34375</c:v>
                </c:pt>
                <c:pt idx="23428">
                  <c:v>45081.347222222219</c:v>
                </c:pt>
                <c:pt idx="23429">
                  <c:v>45081.350694444445</c:v>
                </c:pt>
                <c:pt idx="23430">
                  <c:v>45081.354166666664</c:v>
                </c:pt>
                <c:pt idx="23431">
                  <c:v>45081.357638888891</c:v>
                </c:pt>
                <c:pt idx="23432">
                  <c:v>45081.361111111109</c:v>
                </c:pt>
                <c:pt idx="23433">
                  <c:v>45081.364583333336</c:v>
                </c:pt>
                <c:pt idx="23434">
                  <c:v>45081.368055555555</c:v>
                </c:pt>
                <c:pt idx="23435">
                  <c:v>45081.371527777781</c:v>
                </c:pt>
                <c:pt idx="23436">
                  <c:v>45081.375</c:v>
                </c:pt>
                <c:pt idx="23437">
                  <c:v>45081.378472222219</c:v>
                </c:pt>
                <c:pt idx="23438">
                  <c:v>45081.381944444445</c:v>
                </c:pt>
                <c:pt idx="23439">
                  <c:v>45081.385416666664</c:v>
                </c:pt>
                <c:pt idx="23440">
                  <c:v>45081.388888888891</c:v>
                </c:pt>
                <c:pt idx="23441">
                  <c:v>45081.392361111109</c:v>
                </c:pt>
                <c:pt idx="23442">
                  <c:v>45081.395833333336</c:v>
                </c:pt>
                <c:pt idx="23443">
                  <c:v>45081.399305555555</c:v>
                </c:pt>
                <c:pt idx="23444">
                  <c:v>45081.402777777781</c:v>
                </c:pt>
                <c:pt idx="23445">
                  <c:v>45081.40625</c:v>
                </c:pt>
                <c:pt idx="23446">
                  <c:v>45081.409722222219</c:v>
                </c:pt>
                <c:pt idx="23447">
                  <c:v>45081.413194444445</c:v>
                </c:pt>
                <c:pt idx="23448">
                  <c:v>45081.416666666664</c:v>
                </c:pt>
                <c:pt idx="23449">
                  <c:v>45081.420138888891</c:v>
                </c:pt>
                <c:pt idx="23450">
                  <c:v>45081.423611111109</c:v>
                </c:pt>
                <c:pt idx="23451">
                  <c:v>45081.427083333336</c:v>
                </c:pt>
                <c:pt idx="23452">
                  <c:v>45081.430555555555</c:v>
                </c:pt>
                <c:pt idx="23453">
                  <c:v>45081.434027777781</c:v>
                </c:pt>
                <c:pt idx="23454">
                  <c:v>45081.4375</c:v>
                </c:pt>
                <c:pt idx="23455">
                  <c:v>45081.440972222219</c:v>
                </c:pt>
                <c:pt idx="23456">
                  <c:v>45081.444444444445</c:v>
                </c:pt>
                <c:pt idx="23457">
                  <c:v>45081.447916666664</c:v>
                </c:pt>
                <c:pt idx="23458">
                  <c:v>45081.451388888891</c:v>
                </c:pt>
                <c:pt idx="23459">
                  <c:v>45081.454861111109</c:v>
                </c:pt>
                <c:pt idx="23460">
                  <c:v>45081.458333333336</c:v>
                </c:pt>
                <c:pt idx="23461">
                  <c:v>45081.461805555555</c:v>
                </c:pt>
                <c:pt idx="23462">
                  <c:v>45081.465277777781</c:v>
                </c:pt>
                <c:pt idx="23463">
                  <c:v>45081.46875</c:v>
                </c:pt>
                <c:pt idx="23464">
                  <c:v>45081.472222222219</c:v>
                </c:pt>
                <c:pt idx="23465">
                  <c:v>45081.475694444445</c:v>
                </c:pt>
                <c:pt idx="23466">
                  <c:v>45081.479166666664</c:v>
                </c:pt>
                <c:pt idx="23467">
                  <c:v>45081.482638888891</c:v>
                </c:pt>
                <c:pt idx="23468">
                  <c:v>45081.486111111109</c:v>
                </c:pt>
                <c:pt idx="23469">
                  <c:v>45081.489583333336</c:v>
                </c:pt>
                <c:pt idx="23470">
                  <c:v>45081.493055555555</c:v>
                </c:pt>
                <c:pt idx="23471">
                  <c:v>45081.496527777781</c:v>
                </c:pt>
                <c:pt idx="23472">
                  <c:v>45081.5</c:v>
                </c:pt>
                <c:pt idx="23473">
                  <c:v>45081.503472222219</c:v>
                </c:pt>
                <c:pt idx="23474">
                  <c:v>45081.506944444445</c:v>
                </c:pt>
                <c:pt idx="23475">
                  <c:v>45081.510416666664</c:v>
                </c:pt>
                <c:pt idx="23476">
                  <c:v>45081.513888888891</c:v>
                </c:pt>
                <c:pt idx="23477">
                  <c:v>45081.517361111109</c:v>
                </c:pt>
                <c:pt idx="23478">
                  <c:v>45081.520833333336</c:v>
                </c:pt>
                <c:pt idx="23479">
                  <c:v>45081.524305555555</c:v>
                </c:pt>
                <c:pt idx="23480">
                  <c:v>45081.527777777781</c:v>
                </c:pt>
                <c:pt idx="23481">
                  <c:v>45081.53125</c:v>
                </c:pt>
                <c:pt idx="23482">
                  <c:v>45081.534722222219</c:v>
                </c:pt>
                <c:pt idx="23483">
                  <c:v>45081.538194444445</c:v>
                </c:pt>
                <c:pt idx="23484">
                  <c:v>45081.541666666664</c:v>
                </c:pt>
                <c:pt idx="23485">
                  <c:v>45081.545138888891</c:v>
                </c:pt>
                <c:pt idx="23486">
                  <c:v>45081.548611111109</c:v>
                </c:pt>
                <c:pt idx="23487">
                  <c:v>45081.552083333336</c:v>
                </c:pt>
                <c:pt idx="23488">
                  <c:v>45081.555555555555</c:v>
                </c:pt>
                <c:pt idx="23489">
                  <c:v>45081.559027777781</c:v>
                </c:pt>
                <c:pt idx="23490">
                  <c:v>45081.5625</c:v>
                </c:pt>
                <c:pt idx="23491">
                  <c:v>45081.565972222219</c:v>
                </c:pt>
                <c:pt idx="23492">
                  <c:v>45081.569444444445</c:v>
                </c:pt>
                <c:pt idx="23493">
                  <c:v>45081.572916666664</c:v>
                </c:pt>
                <c:pt idx="23494">
                  <c:v>45081.576388888891</c:v>
                </c:pt>
                <c:pt idx="23495">
                  <c:v>45081.579861111109</c:v>
                </c:pt>
                <c:pt idx="23496">
                  <c:v>45081.583333333336</c:v>
                </c:pt>
                <c:pt idx="23497">
                  <c:v>45081.586805555555</c:v>
                </c:pt>
                <c:pt idx="23498">
                  <c:v>45081.590277777781</c:v>
                </c:pt>
                <c:pt idx="23499">
                  <c:v>45081.59375</c:v>
                </c:pt>
                <c:pt idx="23500">
                  <c:v>45081.597222222219</c:v>
                </c:pt>
                <c:pt idx="23501">
                  <c:v>45081.600694444445</c:v>
                </c:pt>
                <c:pt idx="23502">
                  <c:v>45081.604166666664</c:v>
                </c:pt>
                <c:pt idx="23503">
                  <c:v>45081.607638888891</c:v>
                </c:pt>
                <c:pt idx="23504">
                  <c:v>45081.611111111109</c:v>
                </c:pt>
                <c:pt idx="23505">
                  <c:v>45081.614583333336</c:v>
                </c:pt>
                <c:pt idx="23506">
                  <c:v>45081.618055555555</c:v>
                </c:pt>
                <c:pt idx="23507">
                  <c:v>45081.621527777781</c:v>
                </c:pt>
                <c:pt idx="23508">
                  <c:v>45081.625</c:v>
                </c:pt>
                <c:pt idx="23509">
                  <c:v>45081.628472222219</c:v>
                </c:pt>
                <c:pt idx="23510">
                  <c:v>45081.631944444445</c:v>
                </c:pt>
                <c:pt idx="23511">
                  <c:v>45081.635416666664</c:v>
                </c:pt>
                <c:pt idx="23512">
                  <c:v>45081.638888888891</c:v>
                </c:pt>
                <c:pt idx="23513">
                  <c:v>45081.642361111109</c:v>
                </c:pt>
                <c:pt idx="23514">
                  <c:v>45081.645833333336</c:v>
                </c:pt>
                <c:pt idx="23515">
                  <c:v>45081.649305555555</c:v>
                </c:pt>
                <c:pt idx="23516">
                  <c:v>45081.652777777781</c:v>
                </c:pt>
                <c:pt idx="23517">
                  <c:v>45081.65625</c:v>
                </c:pt>
                <c:pt idx="23518">
                  <c:v>45081.659722222219</c:v>
                </c:pt>
                <c:pt idx="23519">
                  <c:v>45081.663194444445</c:v>
                </c:pt>
                <c:pt idx="23520">
                  <c:v>45081.666666666664</c:v>
                </c:pt>
                <c:pt idx="23521">
                  <c:v>45081.670138888891</c:v>
                </c:pt>
                <c:pt idx="23522">
                  <c:v>45081.673611111109</c:v>
                </c:pt>
                <c:pt idx="23523">
                  <c:v>45081.677083333336</c:v>
                </c:pt>
                <c:pt idx="23524">
                  <c:v>45081.680555555555</c:v>
                </c:pt>
                <c:pt idx="23525">
                  <c:v>45081.684027777781</c:v>
                </c:pt>
                <c:pt idx="23526">
                  <c:v>45081.6875</c:v>
                </c:pt>
                <c:pt idx="23527">
                  <c:v>45081.690972222219</c:v>
                </c:pt>
                <c:pt idx="23528">
                  <c:v>45081.694444444445</c:v>
                </c:pt>
                <c:pt idx="23529">
                  <c:v>45081.697916666664</c:v>
                </c:pt>
                <c:pt idx="23530">
                  <c:v>45081.701388888891</c:v>
                </c:pt>
                <c:pt idx="23531">
                  <c:v>45081.704861111109</c:v>
                </c:pt>
                <c:pt idx="23532">
                  <c:v>45081.708333333336</c:v>
                </c:pt>
                <c:pt idx="23533">
                  <c:v>45081.711805555555</c:v>
                </c:pt>
                <c:pt idx="23534">
                  <c:v>45081.715277777781</c:v>
                </c:pt>
                <c:pt idx="23535">
                  <c:v>45081.71875</c:v>
                </c:pt>
                <c:pt idx="23536">
                  <c:v>45081.722222222219</c:v>
                </c:pt>
                <c:pt idx="23537">
                  <c:v>45081.725694444445</c:v>
                </c:pt>
                <c:pt idx="23538">
                  <c:v>45081.729166666664</c:v>
                </c:pt>
                <c:pt idx="23539">
                  <c:v>45081.732638888891</c:v>
                </c:pt>
                <c:pt idx="23540">
                  <c:v>45081.736111111109</c:v>
                </c:pt>
                <c:pt idx="23541">
                  <c:v>45081.739583333336</c:v>
                </c:pt>
                <c:pt idx="23542">
                  <c:v>45081.743055555555</c:v>
                </c:pt>
                <c:pt idx="23543">
                  <c:v>45081.746527777781</c:v>
                </c:pt>
                <c:pt idx="23544">
                  <c:v>45081.75</c:v>
                </c:pt>
                <c:pt idx="23545">
                  <c:v>45081.753472222219</c:v>
                </c:pt>
                <c:pt idx="23546">
                  <c:v>45081.756944444445</c:v>
                </c:pt>
                <c:pt idx="23547">
                  <c:v>45081.760416666664</c:v>
                </c:pt>
                <c:pt idx="23548">
                  <c:v>45081.763888888891</c:v>
                </c:pt>
                <c:pt idx="23549">
                  <c:v>45081.767361111109</c:v>
                </c:pt>
                <c:pt idx="23550">
                  <c:v>45081.770833333336</c:v>
                </c:pt>
                <c:pt idx="23551">
                  <c:v>45081.774305555555</c:v>
                </c:pt>
                <c:pt idx="23552">
                  <c:v>45081.777777777781</c:v>
                </c:pt>
                <c:pt idx="23553">
                  <c:v>45081.78125</c:v>
                </c:pt>
                <c:pt idx="23554">
                  <c:v>45081.784722222219</c:v>
                </c:pt>
                <c:pt idx="23555">
                  <c:v>45081.788194444445</c:v>
                </c:pt>
                <c:pt idx="23556">
                  <c:v>45081.791666666664</c:v>
                </c:pt>
                <c:pt idx="23557">
                  <c:v>45081.795138888891</c:v>
                </c:pt>
                <c:pt idx="23558">
                  <c:v>45081.798611111109</c:v>
                </c:pt>
                <c:pt idx="23559">
                  <c:v>45081.802083333336</c:v>
                </c:pt>
                <c:pt idx="23560">
                  <c:v>45081.805555555555</c:v>
                </c:pt>
                <c:pt idx="23561">
                  <c:v>45081.809027777781</c:v>
                </c:pt>
                <c:pt idx="23562">
                  <c:v>45081.8125</c:v>
                </c:pt>
                <c:pt idx="23563">
                  <c:v>45081.815972222219</c:v>
                </c:pt>
                <c:pt idx="23564">
                  <c:v>45081.819444444445</c:v>
                </c:pt>
                <c:pt idx="23565">
                  <c:v>45081.822916666664</c:v>
                </c:pt>
                <c:pt idx="23566">
                  <c:v>45081.826388888891</c:v>
                </c:pt>
                <c:pt idx="23567">
                  <c:v>45081.829861111109</c:v>
                </c:pt>
                <c:pt idx="23568">
                  <c:v>45081.833333333336</c:v>
                </c:pt>
                <c:pt idx="23569">
                  <c:v>45081.836805555555</c:v>
                </c:pt>
                <c:pt idx="23570">
                  <c:v>45081.840277777781</c:v>
                </c:pt>
                <c:pt idx="23571">
                  <c:v>45081.84375</c:v>
                </c:pt>
                <c:pt idx="23572">
                  <c:v>45081.847222222219</c:v>
                </c:pt>
                <c:pt idx="23573">
                  <c:v>45081.850694444445</c:v>
                </c:pt>
                <c:pt idx="23574">
                  <c:v>45081.854166666664</c:v>
                </c:pt>
                <c:pt idx="23575">
                  <c:v>45081.857638888891</c:v>
                </c:pt>
                <c:pt idx="23576">
                  <c:v>45081.861111111109</c:v>
                </c:pt>
                <c:pt idx="23577">
                  <c:v>45081.864583333336</c:v>
                </c:pt>
                <c:pt idx="23578">
                  <c:v>45081.868055555555</c:v>
                </c:pt>
                <c:pt idx="23579">
                  <c:v>45081.871527777781</c:v>
                </c:pt>
                <c:pt idx="23580">
                  <c:v>45081.875</c:v>
                </c:pt>
                <c:pt idx="23581">
                  <c:v>45081.878472222219</c:v>
                </c:pt>
                <c:pt idx="23582">
                  <c:v>45081.881944444445</c:v>
                </c:pt>
                <c:pt idx="23583">
                  <c:v>45081.885416666664</c:v>
                </c:pt>
                <c:pt idx="23584">
                  <c:v>45081.888888888891</c:v>
                </c:pt>
                <c:pt idx="23585">
                  <c:v>45081.892361111109</c:v>
                </c:pt>
                <c:pt idx="23586">
                  <c:v>45081.895833333336</c:v>
                </c:pt>
                <c:pt idx="23587">
                  <c:v>45081.899305555555</c:v>
                </c:pt>
                <c:pt idx="23588">
                  <c:v>45081.902777777781</c:v>
                </c:pt>
                <c:pt idx="23589">
                  <c:v>45081.90625</c:v>
                </c:pt>
                <c:pt idx="23590">
                  <c:v>45081.909722222219</c:v>
                </c:pt>
                <c:pt idx="23591">
                  <c:v>45081.913194444445</c:v>
                </c:pt>
                <c:pt idx="23592">
                  <c:v>45081.916666666664</c:v>
                </c:pt>
                <c:pt idx="23593">
                  <c:v>45081.920138888891</c:v>
                </c:pt>
                <c:pt idx="23594">
                  <c:v>45081.923611111109</c:v>
                </c:pt>
                <c:pt idx="23595">
                  <c:v>45081.927083333336</c:v>
                </c:pt>
                <c:pt idx="23596">
                  <c:v>45081.930555555555</c:v>
                </c:pt>
                <c:pt idx="23597">
                  <c:v>45081.934027777781</c:v>
                </c:pt>
                <c:pt idx="23598">
                  <c:v>45081.9375</c:v>
                </c:pt>
                <c:pt idx="23599">
                  <c:v>45081.940972222219</c:v>
                </c:pt>
                <c:pt idx="23600">
                  <c:v>45081.944444444445</c:v>
                </c:pt>
                <c:pt idx="23601">
                  <c:v>45081.947916666664</c:v>
                </c:pt>
                <c:pt idx="23602">
                  <c:v>45081.951388888891</c:v>
                </c:pt>
                <c:pt idx="23603">
                  <c:v>45081.954861111109</c:v>
                </c:pt>
                <c:pt idx="23604">
                  <c:v>45081.958333333336</c:v>
                </c:pt>
                <c:pt idx="23605">
                  <c:v>45081.961805555555</c:v>
                </c:pt>
                <c:pt idx="23606">
                  <c:v>45081.965277777781</c:v>
                </c:pt>
                <c:pt idx="23607">
                  <c:v>45081.96875</c:v>
                </c:pt>
                <c:pt idx="23608">
                  <c:v>45081.972222222219</c:v>
                </c:pt>
                <c:pt idx="23609">
                  <c:v>45081.975694444445</c:v>
                </c:pt>
                <c:pt idx="23610">
                  <c:v>45081.979166666664</c:v>
                </c:pt>
                <c:pt idx="23611">
                  <c:v>45081.982638888891</c:v>
                </c:pt>
                <c:pt idx="23612">
                  <c:v>45081.986111111109</c:v>
                </c:pt>
                <c:pt idx="23613">
                  <c:v>45081.989583333336</c:v>
                </c:pt>
                <c:pt idx="23614">
                  <c:v>45081.993055555555</c:v>
                </c:pt>
                <c:pt idx="23615">
                  <c:v>45081.996527777781</c:v>
                </c:pt>
                <c:pt idx="23616">
                  <c:v>45082</c:v>
                </c:pt>
                <c:pt idx="23617">
                  <c:v>45082.003472222219</c:v>
                </c:pt>
                <c:pt idx="23618">
                  <c:v>45082.006944444445</c:v>
                </c:pt>
                <c:pt idx="23619">
                  <c:v>45082.010416666664</c:v>
                </c:pt>
                <c:pt idx="23620">
                  <c:v>45082.013888888891</c:v>
                </c:pt>
                <c:pt idx="23621">
                  <c:v>45082.017361111109</c:v>
                </c:pt>
                <c:pt idx="23622">
                  <c:v>45082.020833333336</c:v>
                </c:pt>
                <c:pt idx="23623">
                  <c:v>45082.024305555555</c:v>
                </c:pt>
                <c:pt idx="23624">
                  <c:v>45082.027777777781</c:v>
                </c:pt>
                <c:pt idx="23625">
                  <c:v>45082.03125</c:v>
                </c:pt>
                <c:pt idx="23626">
                  <c:v>45082.034722222219</c:v>
                </c:pt>
                <c:pt idx="23627">
                  <c:v>45082.038194444445</c:v>
                </c:pt>
                <c:pt idx="23628">
                  <c:v>45082.041666666664</c:v>
                </c:pt>
                <c:pt idx="23629">
                  <c:v>45082.045138888891</c:v>
                </c:pt>
                <c:pt idx="23630">
                  <c:v>45082.048611111109</c:v>
                </c:pt>
                <c:pt idx="23631">
                  <c:v>45082.052083333336</c:v>
                </c:pt>
                <c:pt idx="23632">
                  <c:v>45082.055555555555</c:v>
                </c:pt>
                <c:pt idx="23633">
                  <c:v>45082.059027777781</c:v>
                </c:pt>
                <c:pt idx="23634">
                  <c:v>45082.0625</c:v>
                </c:pt>
                <c:pt idx="23635">
                  <c:v>45082.065972222219</c:v>
                </c:pt>
                <c:pt idx="23636">
                  <c:v>45082.069444444445</c:v>
                </c:pt>
                <c:pt idx="23637">
                  <c:v>45082.072916666664</c:v>
                </c:pt>
                <c:pt idx="23638">
                  <c:v>45082.076388888891</c:v>
                </c:pt>
                <c:pt idx="23639">
                  <c:v>45082.079861111109</c:v>
                </c:pt>
                <c:pt idx="23640">
                  <c:v>45082.083333333336</c:v>
                </c:pt>
                <c:pt idx="23641">
                  <c:v>45082.086805555555</c:v>
                </c:pt>
                <c:pt idx="23642">
                  <c:v>45082.090277777781</c:v>
                </c:pt>
                <c:pt idx="23643">
                  <c:v>45082.09375</c:v>
                </c:pt>
                <c:pt idx="23644">
                  <c:v>45082.097222222219</c:v>
                </c:pt>
                <c:pt idx="23645">
                  <c:v>45082.100694444445</c:v>
                </c:pt>
                <c:pt idx="23646">
                  <c:v>45082.104166666664</c:v>
                </c:pt>
                <c:pt idx="23647">
                  <c:v>45082.107638888891</c:v>
                </c:pt>
                <c:pt idx="23648">
                  <c:v>45082.111111111109</c:v>
                </c:pt>
                <c:pt idx="23649">
                  <c:v>45082.114583333336</c:v>
                </c:pt>
                <c:pt idx="23650">
                  <c:v>45082.118055555555</c:v>
                </c:pt>
                <c:pt idx="23651">
                  <c:v>45082.121527777781</c:v>
                </c:pt>
                <c:pt idx="23652">
                  <c:v>45082.125</c:v>
                </c:pt>
                <c:pt idx="23653">
                  <c:v>45082.128472222219</c:v>
                </c:pt>
                <c:pt idx="23654">
                  <c:v>45082.131944444445</c:v>
                </c:pt>
                <c:pt idx="23655">
                  <c:v>45082.135416666664</c:v>
                </c:pt>
                <c:pt idx="23656">
                  <c:v>45082.138888888891</c:v>
                </c:pt>
                <c:pt idx="23657">
                  <c:v>45082.142361111109</c:v>
                </c:pt>
                <c:pt idx="23658">
                  <c:v>45082.145833333336</c:v>
                </c:pt>
                <c:pt idx="23659">
                  <c:v>45082.149305555555</c:v>
                </c:pt>
                <c:pt idx="23660">
                  <c:v>45082.152777777781</c:v>
                </c:pt>
                <c:pt idx="23661">
                  <c:v>45082.15625</c:v>
                </c:pt>
                <c:pt idx="23662">
                  <c:v>45082.159722222219</c:v>
                </c:pt>
                <c:pt idx="23663">
                  <c:v>45082.163194444445</c:v>
                </c:pt>
                <c:pt idx="23664">
                  <c:v>45082.166666666664</c:v>
                </c:pt>
                <c:pt idx="23665">
                  <c:v>45082.170138888891</c:v>
                </c:pt>
                <c:pt idx="23666">
                  <c:v>45082.173611111109</c:v>
                </c:pt>
                <c:pt idx="23667">
                  <c:v>45082.177083333336</c:v>
                </c:pt>
                <c:pt idx="23668">
                  <c:v>45082.180555555555</c:v>
                </c:pt>
                <c:pt idx="23669">
                  <c:v>45082.184027777781</c:v>
                </c:pt>
                <c:pt idx="23670">
                  <c:v>45082.1875</c:v>
                </c:pt>
                <c:pt idx="23671">
                  <c:v>45082.190972222219</c:v>
                </c:pt>
                <c:pt idx="23672">
                  <c:v>45082.194444444445</c:v>
                </c:pt>
                <c:pt idx="23673">
                  <c:v>45082.197916666664</c:v>
                </c:pt>
                <c:pt idx="23674">
                  <c:v>45082.201388888891</c:v>
                </c:pt>
                <c:pt idx="23675">
                  <c:v>45082.204861111109</c:v>
                </c:pt>
                <c:pt idx="23676">
                  <c:v>45082.208333333336</c:v>
                </c:pt>
                <c:pt idx="23677">
                  <c:v>45082.211805555555</c:v>
                </c:pt>
                <c:pt idx="23678">
                  <c:v>45082.215277777781</c:v>
                </c:pt>
                <c:pt idx="23679">
                  <c:v>45082.21875</c:v>
                </c:pt>
                <c:pt idx="23680">
                  <c:v>45082.222222222219</c:v>
                </c:pt>
                <c:pt idx="23681">
                  <c:v>45082.225694444445</c:v>
                </c:pt>
                <c:pt idx="23682">
                  <c:v>45082.229166666664</c:v>
                </c:pt>
                <c:pt idx="23683">
                  <c:v>45082.232638888891</c:v>
                </c:pt>
                <c:pt idx="23684">
                  <c:v>45082.236111111109</c:v>
                </c:pt>
                <c:pt idx="23685">
                  <c:v>45082.239583333336</c:v>
                </c:pt>
                <c:pt idx="23686">
                  <c:v>45082.243055555555</c:v>
                </c:pt>
                <c:pt idx="23687">
                  <c:v>45082.246527777781</c:v>
                </c:pt>
                <c:pt idx="23688">
                  <c:v>45082.25</c:v>
                </c:pt>
                <c:pt idx="23689">
                  <c:v>45082.253472222219</c:v>
                </c:pt>
                <c:pt idx="23690">
                  <c:v>45082.256944444445</c:v>
                </c:pt>
                <c:pt idx="23691">
                  <c:v>45082.260416666664</c:v>
                </c:pt>
                <c:pt idx="23692">
                  <c:v>45082.263888888891</c:v>
                </c:pt>
                <c:pt idx="23693">
                  <c:v>45082.267361111109</c:v>
                </c:pt>
                <c:pt idx="23694">
                  <c:v>45082.270833333336</c:v>
                </c:pt>
                <c:pt idx="23695">
                  <c:v>45082.274305555555</c:v>
                </c:pt>
                <c:pt idx="23696">
                  <c:v>45082.277777777781</c:v>
                </c:pt>
                <c:pt idx="23697">
                  <c:v>45082.28125</c:v>
                </c:pt>
                <c:pt idx="23698">
                  <c:v>45082.284722222219</c:v>
                </c:pt>
                <c:pt idx="23699">
                  <c:v>45082.288194444445</c:v>
                </c:pt>
                <c:pt idx="23700">
                  <c:v>45082.291666666664</c:v>
                </c:pt>
                <c:pt idx="23701">
                  <c:v>45082.295138888891</c:v>
                </c:pt>
                <c:pt idx="23702">
                  <c:v>45082.298611111109</c:v>
                </c:pt>
                <c:pt idx="23703">
                  <c:v>45082.302083333336</c:v>
                </c:pt>
                <c:pt idx="23704">
                  <c:v>45082.305555555555</c:v>
                </c:pt>
                <c:pt idx="23705">
                  <c:v>45082.309027777781</c:v>
                </c:pt>
                <c:pt idx="23706">
                  <c:v>45082.3125</c:v>
                </c:pt>
                <c:pt idx="23707">
                  <c:v>45082.315972222219</c:v>
                </c:pt>
                <c:pt idx="23708">
                  <c:v>45082.319444444445</c:v>
                </c:pt>
                <c:pt idx="23709">
                  <c:v>45082.322916666664</c:v>
                </c:pt>
                <c:pt idx="23710">
                  <c:v>45082.326388888891</c:v>
                </c:pt>
                <c:pt idx="23711">
                  <c:v>45082.329861111109</c:v>
                </c:pt>
                <c:pt idx="23712">
                  <c:v>45082.333333333336</c:v>
                </c:pt>
                <c:pt idx="23713">
                  <c:v>45082.336805555555</c:v>
                </c:pt>
                <c:pt idx="23714">
                  <c:v>45082.340277777781</c:v>
                </c:pt>
                <c:pt idx="23715">
                  <c:v>45082.34375</c:v>
                </c:pt>
                <c:pt idx="23716">
                  <c:v>45082.347222222219</c:v>
                </c:pt>
                <c:pt idx="23717">
                  <c:v>45082.350694444445</c:v>
                </c:pt>
                <c:pt idx="23718">
                  <c:v>45082.354166666664</c:v>
                </c:pt>
                <c:pt idx="23719">
                  <c:v>45082.357638888891</c:v>
                </c:pt>
                <c:pt idx="23720">
                  <c:v>45082.361111111109</c:v>
                </c:pt>
                <c:pt idx="23721">
                  <c:v>45082.364583333336</c:v>
                </c:pt>
                <c:pt idx="23722">
                  <c:v>45082.368055555555</c:v>
                </c:pt>
                <c:pt idx="23723">
                  <c:v>45082.371527777781</c:v>
                </c:pt>
                <c:pt idx="23724">
                  <c:v>45082.375</c:v>
                </c:pt>
                <c:pt idx="23725">
                  <c:v>45082.378472222219</c:v>
                </c:pt>
                <c:pt idx="23726">
                  <c:v>45082.381944444445</c:v>
                </c:pt>
                <c:pt idx="23727">
                  <c:v>45082.385416666664</c:v>
                </c:pt>
                <c:pt idx="23728">
                  <c:v>45082.388888888891</c:v>
                </c:pt>
                <c:pt idx="23729">
                  <c:v>45082.392361111109</c:v>
                </c:pt>
                <c:pt idx="23730">
                  <c:v>45082.395833333336</c:v>
                </c:pt>
                <c:pt idx="23731">
                  <c:v>45082.399305555555</c:v>
                </c:pt>
                <c:pt idx="23732">
                  <c:v>45082.402777777781</c:v>
                </c:pt>
                <c:pt idx="23733">
                  <c:v>45082.40625</c:v>
                </c:pt>
                <c:pt idx="23734">
                  <c:v>45082.409722222219</c:v>
                </c:pt>
                <c:pt idx="23735">
                  <c:v>45082.413194444445</c:v>
                </c:pt>
                <c:pt idx="23736">
                  <c:v>45082.416666666664</c:v>
                </c:pt>
                <c:pt idx="23737">
                  <c:v>45082.420138888891</c:v>
                </c:pt>
                <c:pt idx="23738">
                  <c:v>45082.423611111109</c:v>
                </c:pt>
                <c:pt idx="23739">
                  <c:v>45082.427083333336</c:v>
                </c:pt>
                <c:pt idx="23740">
                  <c:v>45082.430555555555</c:v>
                </c:pt>
                <c:pt idx="23741">
                  <c:v>45082.434027777781</c:v>
                </c:pt>
                <c:pt idx="23742">
                  <c:v>45082.4375</c:v>
                </c:pt>
                <c:pt idx="23743">
                  <c:v>45082.440972222219</c:v>
                </c:pt>
                <c:pt idx="23744">
                  <c:v>45082.444444444445</c:v>
                </c:pt>
                <c:pt idx="23745">
                  <c:v>45082.447916666664</c:v>
                </c:pt>
                <c:pt idx="23746">
                  <c:v>45082.451388888891</c:v>
                </c:pt>
                <c:pt idx="23747">
                  <c:v>45082.454861111109</c:v>
                </c:pt>
                <c:pt idx="23748">
                  <c:v>45082.458333333336</c:v>
                </c:pt>
                <c:pt idx="23749">
                  <c:v>45082.461805555555</c:v>
                </c:pt>
                <c:pt idx="23750">
                  <c:v>45082.465277777781</c:v>
                </c:pt>
                <c:pt idx="23751">
                  <c:v>45082.46875</c:v>
                </c:pt>
                <c:pt idx="23752">
                  <c:v>45082.472222222219</c:v>
                </c:pt>
                <c:pt idx="23753">
                  <c:v>45082.475694444445</c:v>
                </c:pt>
                <c:pt idx="23754">
                  <c:v>45082.479166666664</c:v>
                </c:pt>
                <c:pt idx="23755">
                  <c:v>45082.482638888891</c:v>
                </c:pt>
                <c:pt idx="23756">
                  <c:v>45082.486111111109</c:v>
                </c:pt>
                <c:pt idx="23757">
                  <c:v>45082.489583333336</c:v>
                </c:pt>
                <c:pt idx="23758">
                  <c:v>45082.493055555555</c:v>
                </c:pt>
                <c:pt idx="23759">
                  <c:v>45082.496527777781</c:v>
                </c:pt>
                <c:pt idx="23760">
                  <c:v>45082.5</c:v>
                </c:pt>
                <c:pt idx="23761">
                  <c:v>45082.503472222219</c:v>
                </c:pt>
                <c:pt idx="23762">
                  <c:v>45082.506944444445</c:v>
                </c:pt>
                <c:pt idx="23763">
                  <c:v>45082.510416666664</c:v>
                </c:pt>
                <c:pt idx="23764">
                  <c:v>45082.513888888891</c:v>
                </c:pt>
                <c:pt idx="23765">
                  <c:v>45082.517361111109</c:v>
                </c:pt>
                <c:pt idx="23766">
                  <c:v>45082.520833333336</c:v>
                </c:pt>
                <c:pt idx="23767">
                  <c:v>45082.524305555555</c:v>
                </c:pt>
                <c:pt idx="23768">
                  <c:v>45082.527777777781</c:v>
                </c:pt>
                <c:pt idx="23769">
                  <c:v>45082.53125</c:v>
                </c:pt>
                <c:pt idx="23770">
                  <c:v>45082.534722222219</c:v>
                </c:pt>
                <c:pt idx="23771">
                  <c:v>45082.538194444445</c:v>
                </c:pt>
                <c:pt idx="23772">
                  <c:v>45082.541666666664</c:v>
                </c:pt>
                <c:pt idx="23773">
                  <c:v>45082.545138888891</c:v>
                </c:pt>
                <c:pt idx="23774">
                  <c:v>45082.548611111109</c:v>
                </c:pt>
                <c:pt idx="23775">
                  <c:v>45082.552083333336</c:v>
                </c:pt>
                <c:pt idx="23776">
                  <c:v>45082.555555555555</c:v>
                </c:pt>
                <c:pt idx="23777">
                  <c:v>45082.559027777781</c:v>
                </c:pt>
                <c:pt idx="23778">
                  <c:v>45082.5625</c:v>
                </c:pt>
                <c:pt idx="23779">
                  <c:v>45082.565972222219</c:v>
                </c:pt>
                <c:pt idx="23780">
                  <c:v>45082.569444444445</c:v>
                </c:pt>
                <c:pt idx="23781">
                  <c:v>45082.572916666664</c:v>
                </c:pt>
                <c:pt idx="23782">
                  <c:v>45082.576388888891</c:v>
                </c:pt>
                <c:pt idx="23783">
                  <c:v>45082.579861111109</c:v>
                </c:pt>
                <c:pt idx="23784">
                  <c:v>45082.583333333336</c:v>
                </c:pt>
                <c:pt idx="23785">
                  <c:v>45082.586805555555</c:v>
                </c:pt>
                <c:pt idx="23786">
                  <c:v>45082.590277777781</c:v>
                </c:pt>
                <c:pt idx="23787">
                  <c:v>45082.59375</c:v>
                </c:pt>
                <c:pt idx="23788">
                  <c:v>45082.597222222219</c:v>
                </c:pt>
                <c:pt idx="23789">
                  <c:v>45082.600694444445</c:v>
                </c:pt>
                <c:pt idx="23790">
                  <c:v>45082.604166666664</c:v>
                </c:pt>
                <c:pt idx="23791">
                  <c:v>45082.607638888891</c:v>
                </c:pt>
                <c:pt idx="23792">
                  <c:v>45082.611111111109</c:v>
                </c:pt>
                <c:pt idx="23793">
                  <c:v>45082.614583333336</c:v>
                </c:pt>
                <c:pt idx="23794">
                  <c:v>45082.618055555555</c:v>
                </c:pt>
                <c:pt idx="23795">
                  <c:v>45082.621527777781</c:v>
                </c:pt>
                <c:pt idx="23796">
                  <c:v>45082.625</c:v>
                </c:pt>
                <c:pt idx="23797">
                  <c:v>45082.628472222219</c:v>
                </c:pt>
                <c:pt idx="23798">
                  <c:v>45082.631944444445</c:v>
                </c:pt>
                <c:pt idx="23799">
                  <c:v>45082.635416666664</c:v>
                </c:pt>
                <c:pt idx="23800">
                  <c:v>45082.638888888891</c:v>
                </c:pt>
                <c:pt idx="23801">
                  <c:v>45082.642361111109</c:v>
                </c:pt>
                <c:pt idx="23802">
                  <c:v>45082.645833333336</c:v>
                </c:pt>
                <c:pt idx="23803">
                  <c:v>45082.649305555555</c:v>
                </c:pt>
                <c:pt idx="23804">
                  <c:v>45082.652777777781</c:v>
                </c:pt>
                <c:pt idx="23805">
                  <c:v>45082.65625</c:v>
                </c:pt>
                <c:pt idx="23806">
                  <c:v>45082.659722222219</c:v>
                </c:pt>
                <c:pt idx="23807">
                  <c:v>45082.663194444445</c:v>
                </c:pt>
                <c:pt idx="23808">
                  <c:v>45082.666666666664</c:v>
                </c:pt>
                <c:pt idx="23809">
                  <c:v>45082.670138888891</c:v>
                </c:pt>
                <c:pt idx="23810">
                  <c:v>45082.673611111109</c:v>
                </c:pt>
                <c:pt idx="23811">
                  <c:v>45082.677083333336</c:v>
                </c:pt>
                <c:pt idx="23812">
                  <c:v>45082.680555555555</c:v>
                </c:pt>
                <c:pt idx="23813">
                  <c:v>45082.684027777781</c:v>
                </c:pt>
                <c:pt idx="23814">
                  <c:v>45082.6875</c:v>
                </c:pt>
                <c:pt idx="23815">
                  <c:v>45082.690972222219</c:v>
                </c:pt>
                <c:pt idx="23816">
                  <c:v>45082.694444444445</c:v>
                </c:pt>
                <c:pt idx="23817">
                  <c:v>45082.697916666664</c:v>
                </c:pt>
                <c:pt idx="23818">
                  <c:v>45082.701388888891</c:v>
                </c:pt>
                <c:pt idx="23819">
                  <c:v>45082.704861111109</c:v>
                </c:pt>
                <c:pt idx="23820">
                  <c:v>45082.708333333336</c:v>
                </c:pt>
                <c:pt idx="23821">
                  <c:v>45082.711805555555</c:v>
                </c:pt>
                <c:pt idx="23822">
                  <c:v>45082.715277777781</c:v>
                </c:pt>
                <c:pt idx="23823">
                  <c:v>45082.71875</c:v>
                </c:pt>
                <c:pt idx="23824">
                  <c:v>45082.722222222219</c:v>
                </c:pt>
                <c:pt idx="23825">
                  <c:v>45082.725694444445</c:v>
                </c:pt>
                <c:pt idx="23826">
                  <c:v>45082.729166666664</c:v>
                </c:pt>
                <c:pt idx="23827">
                  <c:v>45082.732638888891</c:v>
                </c:pt>
                <c:pt idx="23828">
                  <c:v>45082.736111111109</c:v>
                </c:pt>
                <c:pt idx="23829">
                  <c:v>45082.739583333336</c:v>
                </c:pt>
                <c:pt idx="23830">
                  <c:v>45082.743055555555</c:v>
                </c:pt>
                <c:pt idx="23831">
                  <c:v>45082.746527777781</c:v>
                </c:pt>
                <c:pt idx="23832">
                  <c:v>45082.75</c:v>
                </c:pt>
                <c:pt idx="23833">
                  <c:v>45082.753472222219</c:v>
                </c:pt>
                <c:pt idx="23834">
                  <c:v>45082.756944444445</c:v>
                </c:pt>
                <c:pt idx="23835">
                  <c:v>45082.760416666664</c:v>
                </c:pt>
                <c:pt idx="23836">
                  <c:v>45082.763888888891</c:v>
                </c:pt>
                <c:pt idx="23837">
                  <c:v>45082.767361111109</c:v>
                </c:pt>
                <c:pt idx="23838">
                  <c:v>45082.770833333336</c:v>
                </c:pt>
                <c:pt idx="23839">
                  <c:v>45082.774305555555</c:v>
                </c:pt>
                <c:pt idx="23840">
                  <c:v>45082.777777777781</c:v>
                </c:pt>
                <c:pt idx="23841">
                  <c:v>45082.78125</c:v>
                </c:pt>
                <c:pt idx="23842">
                  <c:v>45082.784722222219</c:v>
                </c:pt>
                <c:pt idx="23843">
                  <c:v>45082.788194444445</c:v>
                </c:pt>
                <c:pt idx="23844">
                  <c:v>45082.791666666664</c:v>
                </c:pt>
                <c:pt idx="23845">
                  <c:v>45082.795138888891</c:v>
                </c:pt>
                <c:pt idx="23846">
                  <c:v>45082.798611111109</c:v>
                </c:pt>
                <c:pt idx="23847">
                  <c:v>45082.802083333336</c:v>
                </c:pt>
                <c:pt idx="23848">
                  <c:v>45082.805555555555</c:v>
                </c:pt>
                <c:pt idx="23849">
                  <c:v>45082.809027777781</c:v>
                </c:pt>
                <c:pt idx="23850">
                  <c:v>45082.8125</c:v>
                </c:pt>
                <c:pt idx="23851">
                  <c:v>45082.815972222219</c:v>
                </c:pt>
                <c:pt idx="23852">
                  <c:v>45082.819444444445</c:v>
                </c:pt>
                <c:pt idx="23853">
                  <c:v>45082.822916666664</c:v>
                </c:pt>
                <c:pt idx="23854">
                  <c:v>45082.826388888891</c:v>
                </c:pt>
                <c:pt idx="23855">
                  <c:v>45082.829861111109</c:v>
                </c:pt>
                <c:pt idx="23856">
                  <c:v>45082.833333333336</c:v>
                </c:pt>
                <c:pt idx="23857">
                  <c:v>45082.836805555555</c:v>
                </c:pt>
                <c:pt idx="23858">
                  <c:v>45082.840277777781</c:v>
                </c:pt>
                <c:pt idx="23859">
                  <c:v>45082.84375</c:v>
                </c:pt>
                <c:pt idx="23860">
                  <c:v>45082.847222222219</c:v>
                </c:pt>
                <c:pt idx="23861">
                  <c:v>45082.850694444445</c:v>
                </c:pt>
                <c:pt idx="23862">
                  <c:v>45082.854166666664</c:v>
                </c:pt>
                <c:pt idx="23863">
                  <c:v>45082.857638888891</c:v>
                </c:pt>
                <c:pt idx="23864">
                  <c:v>45082.861111111109</c:v>
                </c:pt>
                <c:pt idx="23865">
                  <c:v>45082.864583333336</c:v>
                </c:pt>
                <c:pt idx="23866">
                  <c:v>45082.868055555555</c:v>
                </c:pt>
                <c:pt idx="23867">
                  <c:v>45082.871527777781</c:v>
                </c:pt>
                <c:pt idx="23868">
                  <c:v>45082.875</c:v>
                </c:pt>
                <c:pt idx="23869">
                  <c:v>45082.878472222219</c:v>
                </c:pt>
                <c:pt idx="23870">
                  <c:v>45082.881944444445</c:v>
                </c:pt>
                <c:pt idx="23871">
                  <c:v>45082.885416666664</c:v>
                </c:pt>
                <c:pt idx="23872">
                  <c:v>45082.888888888891</c:v>
                </c:pt>
                <c:pt idx="23873">
                  <c:v>45082.892361111109</c:v>
                </c:pt>
                <c:pt idx="23874">
                  <c:v>45082.895833333336</c:v>
                </c:pt>
                <c:pt idx="23875">
                  <c:v>45082.899305555555</c:v>
                </c:pt>
                <c:pt idx="23876">
                  <c:v>45082.902777777781</c:v>
                </c:pt>
                <c:pt idx="23877">
                  <c:v>45082.90625</c:v>
                </c:pt>
                <c:pt idx="23878">
                  <c:v>45082.909722222219</c:v>
                </c:pt>
                <c:pt idx="23879">
                  <c:v>45082.913194444445</c:v>
                </c:pt>
                <c:pt idx="23880">
                  <c:v>45082.916666666664</c:v>
                </c:pt>
                <c:pt idx="23881">
                  <c:v>45082.920138888891</c:v>
                </c:pt>
                <c:pt idx="23882">
                  <c:v>45082.923611111109</c:v>
                </c:pt>
                <c:pt idx="23883">
                  <c:v>45082.927083333336</c:v>
                </c:pt>
                <c:pt idx="23884">
                  <c:v>45082.930555555555</c:v>
                </c:pt>
                <c:pt idx="23885">
                  <c:v>45082.934027777781</c:v>
                </c:pt>
                <c:pt idx="23886">
                  <c:v>45082.9375</c:v>
                </c:pt>
                <c:pt idx="23887">
                  <c:v>45082.940972222219</c:v>
                </c:pt>
                <c:pt idx="23888">
                  <c:v>45082.944444444445</c:v>
                </c:pt>
                <c:pt idx="23889">
                  <c:v>45082.947916666664</c:v>
                </c:pt>
                <c:pt idx="23890">
                  <c:v>45082.951388888891</c:v>
                </c:pt>
                <c:pt idx="23891">
                  <c:v>45082.954861111109</c:v>
                </c:pt>
                <c:pt idx="23892">
                  <c:v>45082.958333333336</c:v>
                </c:pt>
                <c:pt idx="23893">
                  <c:v>45082.961805555555</c:v>
                </c:pt>
                <c:pt idx="23894">
                  <c:v>45082.965277777781</c:v>
                </c:pt>
                <c:pt idx="23895">
                  <c:v>45082.96875</c:v>
                </c:pt>
                <c:pt idx="23896">
                  <c:v>45082.972222222219</c:v>
                </c:pt>
                <c:pt idx="23897">
                  <c:v>45082.975694444445</c:v>
                </c:pt>
                <c:pt idx="23898">
                  <c:v>45082.979166666664</c:v>
                </c:pt>
                <c:pt idx="23899">
                  <c:v>45082.982638888891</c:v>
                </c:pt>
                <c:pt idx="23900">
                  <c:v>45082.986111111109</c:v>
                </c:pt>
                <c:pt idx="23901">
                  <c:v>45082.989583333336</c:v>
                </c:pt>
                <c:pt idx="23902">
                  <c:v>45082.993055555555</c:v>
                </c:pt>
                <c:pt idx="23903">
                  <c:v>45082.996527777781</c:v>
                </c:pt>
                <c:pt idx="23904">
                  <c:v>45083</c:v>
                </c:pt>
                <c:pt idx="23905">
                  <c:v>45083.003472222219</c:v>
                </c:pt>
                <c:pt idx="23906">
                  <c:v>45083.006944444445</c:v>
                </c:pt>
                <c:pt idx="23907">
                  <c:v>45083.010416666664</c:v>
                </c:pt>
                <c:pt idx="23908">
                  <c:v>45083.013888888891</c:v>
                </c:pt>
                <c:pt idx="23909">
                  <c:v>45083.017361111109</c:v>
                </c:pt>
                <c:pt idx="23910">
                  <c:v>45083.020833333336</c:v>
                </c:pt>
                <c:pt idx="23911">
                  <c:v>45083.024305555555</c:v>
                </c:pt>
                <c:pt idx="23912">
                  <c:v>45083.027777777781</c:v>
                </c:pt>
                <c:pt idx="23913">
                  <c:v>45083.03125</c:v>
                </c:pt>
                <c:pt idx="23914">
                  <c:v>45083.034722222219</c:v>
                </c:pt>
                <c:pt idx="23915">
                  <c:v>45083.038194444445</c:v>
                </c:pt>
                <c:pt idx="23916">
                  <c:v>45083.041666666664</c:v>
                </c:pt>
                <c:pt idx="23917">
                  <c:v>45083.045138888891</c:v>
                </c:pt>
                <c:pt idx="23918">
                  <c:v>45083.048611111109</c:v>
                </c:pt>
                <c:pt idx="23919">
                  <c:v>45083.052083333336</c:v>
                </c:pt>
                <c:pt idx="23920">
                  <c:v>45083.055555555555</c:v>
                </c:pt>
                <c:pt idx="23921">
                  <c:v>45083.059027777781</c:v>
                </c:pt>
                <c:pt idx="23922">
                  <c:v>45083.0625</c:v>
                </c:pt>
                <c:pt idx="23923">
                  <c:v>45083.065972222219</c:v>
                </c:pt>
                <c:pt idx="23924">
                  <c:v>45083.069444444445</c:v>
                </c:pt>
                <c:pt idx="23925">
                  <c:v>45083.072916666664</c:v>
                </c:pt>
                <c:pt idx="23926">
                  <c:v>45083.076388888891</c:v>
                </c:pt>
                <c:pt idx="23927">
                  <c:v>45083.079861111109</c:v>
                </c:pt>
                <c:pt idx="23928">
                  <c:v>45083.083333333336</c:v>
                </c:pt>
                <c:pt idx="23929">
                  <c:v>45083.086805555555</c:v>
                </c:pt>
                <c:pt idx="23930">
                  <c:v>45083.090277777781</c:v>
                </c:pt>
                <c:pt idx="23931">
                  <c:v>45083.09375</c:v>
                </c:pt>
                <c:pt idx="23932">
                  <c:v>45083.097222222219</c:v>
                </c:pt>
                <c:pt idx="23933">
                  <c:v>45083.100694444445</c:v>
                </c:pt>
                <c:pt idx="23934">
                  <c:v>45083.104166666664</c:v>
                </c:pt>
                <c:pt idx="23935">
                  <c:v>45083.107638888891</c:v>
                </c:pt>
                <c:pt idx="23936">
                  <c:v>45083.111111111109</c:v>
                </c:pt>
                <c:pt idx="23937">
                  <c:v>45083.114583333336</c:v>
                </c:pt>
                <c:pt idx="23938">
                  <c:v>45083.118055555555</c:v>
                </c:pt>
                <c:pt idx="23939">
                  <c:v>45083.121527777781</c:v>
                </c:pt>
                <c:pt idx="23940">
                  <c:v>45083.125</c:v>
                </c:pt>
                <c:pt idx="23941">
                  <c:v>45083.128472222219</c:v>
                </c:pt>
                <c:pt idx="23942">
                  <c:v>45083.131944444445</c:v>
                </c:pt>
                <c:pt idx="23943">
                  <c:v>45083.135416666664</c:v>
                </c:pt>
                <c:pt idx="23944">
                  <c:v>45083.138888888891</c:v>
                </c:pt>
                <c:pt idx="23945">
                  <c:v>45083.142361111109</c:v>
                </c:pt>
                <c:pt idx="23946">
                  <c:v>45083.145833333336</c:v>
                </c:pt>
                <c:pt idx="23947">
                  <c:v>45083.149305555555</c:v>
                </c:pt>
                <c:pt idx="23948">
                  <c:v>45083.152777777781</c:v>
                </c:pt>
                <c:pt idx="23949">
                  <c:v>45083.15625</c:v>
                </c:pt>
                <c:pt idx="23950">
                  <c:v>45083.159722222219</c:v>
                </c:pt>
                <c:pt idx="23951">
                  <c:v>45083.163194444445</c:v>
                </c:pt>
                <c:pt idx="23952">
                  <c:v>45083.166666666664</c:v>
                </c:pt>
                <c:pt idx="23953">
                  <c:v>45083.170138888891</c:v>
                </c:pt>
                <c:pt idx="23954">
                  <c:v>45083.173611111109</c:v>
                </c:pt>
                <c:pt idx="23955">
                  <c:v>45083.177083333336</c:v>
                </c:pt>
                <c:pt idx="23956">
                  <c:v>45083.180555555555</c:v>
                </c:pt>
                <c:pt idx="23957">
                  <c:v>45083.184027777781</c:v>
                </c:pt>
                <c:pt idx="23958">
                  <c:v>45083.1875</c:v>
                </c:pt>
                <c:pt idx="23959">
                  <c:v>45083.190972222219</c:v>
                </c:pt>
                <c:pt idx="23960">
                  <c:v>45083.194444444445</c:v>
                </c:pt>
                <c:pt idx="23961">
                  <c:v>45083.197916666664</c:v>
                </c:pt>
                <c:pt idx="23962">
                  <c:v>45083.201388888891</c:v>
                </c:pt>
                <c:pt idx="23963">
                  <c:v>45083.204861111109</c:v>
                </c:pt>
                <c:pt idx="23964">
                  <c:v>45083.208333333336</c:v>
                </c:pt>
                <c:pt idx="23965">
                  <c:v>45083.211805555555</c:v>
                </c:pt>
                <c:pt idx="23966">
                  <c:v>45083.215277777781</c:v>
                </c:pt>
                <c:pt idx="23967">
                  <c:v>45083.21875</c:v>
                </c:pt>
                <c:pt idx="23968">
                  <c:v>45083.222222222219</c:v>
                </c:pt>
                <c:pt idx="23969">
                  <c:v>45083.225694444445</c:v>
                </c:pt>
                <c:pt idx="23970">
                  <c:v>45083.229166666664</c:v>
                </c:pt>
                <c:pt idx="23971">
                  <c:v>45083.232638888891</c:v>
                </c:pt>
                <c:pt idx="23972">
                  <c:v>45083.236111111109</c:v>
                </c:pt>
                <c:pt idx="23973">
                  <c:v>45083.239583333336</c:v>
                </c:pt>
                <c:pt idx="23974">
                  <c:v>45083.243055555555</c:v>
                </c:pt>
                <c:pt idx="23975">
                  <c:v>45083.246527777781</c:v>
                </c:pt>
                <c:pt idx="23976">
                  <c:v>45083.25</c:v>
                </c:pt>
                <c:pt idx="23977">
                  <c:v>45083.253472222219</c:v>
                </c:pt>
                <c:pt idx="23978">
                  <c:v>45083.256944444445</c:v>
                </c:pt>
                <c:pt idx="23979">
                  <c:v>45083.260416666664</c:v>
                </c:pt>
                <c:pt idx="23980">
                  <c:v>45083.263888888891</c:v>
                </c:pt>
                <c:pt idx="23981">
                  <c:v>45083.267361111109</c:v>
                </c:pt>
                <c:pt idx="23982">
                  <c:v>45083.270833333336</c:v>
                </c:pt>
                <c:pt idx="23983">
                  <c:v>45083.274305555555</c:v>
                </c:pt>
                <c:pt idx="23984">
                  <c:v>45083.277777777781</c:v>
                </c:pt>
                <c:pt idx="23985">
                  <c:v>45083.28125</c:v>
                </c:pt>
                <c:pt idx="23986">
                  <c:v>45083.284722222219</c:v>
                </c:pt>
                <c:pt idx="23987">
                  <c:v>45083.288194444445</c:v>
                </c:pt>
                <c:pt idx="23988">
                  <c:v>45083.291666666664</c:v>
                </c:pt>
                <c:pt idx="23989">
                  <c:v>45083.295138888891</c:v>
                </c:pt>
                <c:pt idx="23990">
                  <c:v>45083.298611111109</c:v>
                </c:pt>
                <c:pt idx="23991">
                  <c:v>45083.302083333336</c:v>
                </c:pt>
                <c:pt idx="23992">
                  <c:v>45083.305555555555</c:v>
                </c:pt>
                <c:pt idx="23993">
                  <c:v>45083.309027777781</c:v>
                </c:pt>
                <c:pt idx="23994">
                  <c:v>45083.3125</c:v>
                </c:pt>
                <c:pt idx="23995">
                  <c:v>45083.315972222219</c:v>
                </c:pt>
                <c:pt idx="23996">
                  <c:v>45083.319444444445</c:v>
                </c:pt>
                <c:pt idx="23997">
                  <c:v>45083.322916666664</c:v>
                </c:pt>
                <c:pt idx="23998">
                  <c:v>45083.326388888891</c:v>
                </c:pt>
                <c:pt idx="23999">
                  <c:v>45083.329861111109</c:v>
                </c:pt>
                <c:pt idx="24000">
                  <c:v>45083.333333333336</c:v>
                </c:pt>
                <c:pt idx="24001">
                  <c:v>45083.336805555555</c:v>
                </c:pt>
                <c:pt idx="24002">
                  <c:v>45083.340277777781</c:v>
                </c:pt>
                <c:pt idx="24003">
                  <c:v>45083.34375</c:v>
                </c:pt>
                <c:pt idx="24004">
                  <c:v>45083.347222222219</c:v>
                </c:pt>
                <c:pt idx="24005">
                  <c:v>45083.350694444445</c:v>
                </c:pt>
                <c:pt idx="24006">
                  <c:v>45083.354166666664</c:v>
                </c:pt>
                <c:pt idx="24007">
                  <c:v>45083.357638888891</c:v>
                </c:pt>
                <c:pt idx="24008">
                  <c:v>45083.361111111109</c:v>
                </c:pt>
                <c:pt idx="24009">
                  <c:v>45083.364583333336</c:v>
                </c:pt>
                <c:pt idx="24010">
                  <c:v>45083.368055555555</c:v>
                </c:pt>
                <c:pt idx="24011">
                  <c:v>45083.371527777781</c:v>
                </c:pt>
                <c:pt idx="24012">
                  <c:v>45083.375</c:v>
                </c:pt>
                <c:pt idx="24013">
                  <c:v>45083.378472222219</c:v>
                </c:pt>
                <c:pt idx="24014">
                  <c:v>45083.381944444445</c:v>
                </c:pt>
                <c:pt idx="24015">
                  <c:v>45083.385416666664</c:v>
                </c:pt>
                <c:pt idx="24016">
                  <c:v>45083.388888888891</c:v>
                </c:pt>
                <c:pt idx="24017">
                  <c:v>45083.392361111109</c:v>
                </c:pt>
                <c:pt idx="24018">
                  <c:v>45083.395833333336</c:v>
                </c:pt>
                <c:pt idx="24019">
                  <c:v>45083.399305555555</c:v>
                </c:pt>
                <c:pt idx="24020">
                  <c:v>45083.402777777781</c:v>
                </c:pt>
                <c:pt idx="24021">
                  <c:v>45083.40625</c:v>
                </c:pt>
                <c:pt idx="24022">
                  <c:v>45083.409722222219</c:v>
                </c:pt>
                <c:pt idx="24023">
                  <c:v>45083.413194444445</c:v>
                </c:pt>
                <c:pt idx="24024">
                  <c:v>45083.416666666664</c:v>
                </c:pt>
                <c:pt idx="24025">
                  <c:v>45083.420138888891</c:v>
                </c:pt>
                <c:pt idx="24026">
                  <c:v>45083.423611111109</c:v>
                </c:pt>
                <c:pt idx="24027">
                  <c:v>45083.427083333336</c:v>
                </c:pt>
                <c:pt idx="24028">
                  <c:v>45083.430555555555</c:v>
                </c:pt>
                <c:pt idx="24029">
                  <c:v>45083.434027777781</c:v>
                </c:pt>
                <c:pt idx="24030">
                  <c:v>45083.4375</c:v>
                </c:pt>
                <c:pt idx="24031">
                  <c:v>45083.440972222219</c:v>
                </c:pt>
                <c:pt idx="24032">
                  <c:v>45083.444444444445</c:v>
                </c:pt>
                <c:pt idx="24033">
                  <c:v>45083.447916666664</c:v>
                </c:pt>
                <c:pt idx="24034">
                  <c:v>45083.451388888891</c:v>
                </c:pt>
                <c:pt idx="24035">
                  <c:v>45083.454861111109</c:v>
                </c:pt>
                <c:pt idx="24036">
                  <c:v>45083.458333333336</c:v>
                </c:pt>
                <c:pt idx="24037">
                  <c:v>45083.461805555555</c:v>
                </c:pt>
                <c:pt idx="24038">
                  <c:v>45083.465277777781</c:v>
                </c:pt>
                <c:pt idx="24039">
                  <c:v>45083.46875</c:v>
                </c:pt>
                <c:pt idx="24040">
                  <c:v>45083.472222222219</c:v>
                </c:pt>
                <c:pt idx="24041">
                  <c:v>45083.475694444445</c:v>
                </c:pt>
                <c:pt idx="24042">
                  <c:v>45083.479166666664</c:v>
                </c:pt>
                <c:pt idx="24043">
                  <c:v>45083.482638888891</c:v>
                </c:pt>
                <c:pt idx="24044">
                  <c:v>45083.486111111109</c:v>
                </c:pt>
                <c:pt idx="24045">
                  <c:v>45083.489583333336</c:v>
                </c:pt>
                <c:pt idx="24046">
                  <c:v>45083.493055555555</c:v>
                </c:pt>
                <c:pt idx="24047">
                  <c:v>45083.496527777781</c:v>
                </c:pt>
                <c:pt idx="24048">
                  <c:v>45083.5</c:v>
                </c:pt>
                <c:pt idx="24049">
                  <c:v>45083.503472222219</c:v>
                </c:pt>
                <c:pt idx="24050">
                  <c:v>45083.506944444445</c:v>
                </c:pt>
                <c:pt idx="24051">
                  <c:v>45083.510416666664</c:v>
                </c:pt>
                <c:pt idx="24052">
                  <c:v>45083.513888888891</c:v>
                </c:pt>
                <c:pt idx="24053">
                  <c:v>45083.517361111109</c:v>
                </c:pt>
                <c:pt idx="24054">
                  <c:v>45083.520833333336</c:v>
                </c:pt>
                <c:pt idx="24055">
                  <c:v>45083.524305555555</c:v>
                </c:pt>
                <c:pt idx="24056">
                  <c:v>45083.527777777781</c:v>
                </c:pt>
                <c:pt idx="24057">
                  <c:v>45083.53125</c:v>
                </c:pt>
                <c:pt idx="24058">
                  <c:v>45083.534722222219</c:v>
                </c:pt>
                <c:pt idx="24059">
                  <c:v>45083.538194444445</c:v>
                </c:pt>
                <c:pt idx="24060">
                  <c:v>45083.541666666664</c:v>
                </c:pt>
                <c:pt idx="24061">
                  <c:v>45083.545138888891</c:v>
                </c:pt>
                <c:pt idx="24062">
                  <c:v>45083.548611111109</c:v>
                </c:pt>
                <c:pt idx="24063">
                  <c:v>45083.552083333336</c:v>
                </c:pt>
                <c:pt idx="24064">
                  <c:v>45083.555555555555</c:v>
                </c:pt>
                <c:pt idx="24065">
                  <c:v>45083.559027777781</c:v>
                </c:pt>
                <c:pt idx="24066">
                  <c:v>45083.5625</c:v>
                </c:pt>
                <c:pt idx="24067">
                  <c:v>45083.565972222219</c:v>
                </c:pt>
                <c:pt idx="24068">
                  <c:v>45083.569444444445</c:v>
                </c:pt>
                <c:pt idx="24069">
                  <c:v>45083.572916666664</c:v>
                </c:pt>
                <c:pt idx="24070">
                  <c:v>45083.576388888891</c:v>
                </c:pt>
                <c:pt idx="24071">
                  <c:v>45083.579861111109</c:v>
                </c:pt>
                <c:pt idx="24072">
                  <c:v>45083.583333333336</c:v>
                </c:pt>
                <c:pt idx="24073">
                  <c:v>45083.586805555555</c:v>
                </c:pt>
                <c:pt idx="24074">
                  <c:v>45083.590277777781</c:v>
                </c:pt>
                <c:pt idx="24075">
                  <c:v>45083.59375</c:v>
                </c:pt>
                <c:pt idx="24076">
                  <c:v>45083.597222222219</c:v>
                </c:pt>
                <c:pt idx="24077">
                  <c:v>45083.600694444445</c:v>
                </c:pt>
                <c:pt idx="24078">
                  <c:v>45083.604166666664</c:v>
                </c:pt>
                <c:pt idx="24079">
                  <c:v>45083.607638888891</c:v>
                </c:pt>
                <c:pt idx="24080">
                  <c:v>45083.611111111109</c:v>
                </c:pt>
                <c:pt idx="24081">
                  <c:v>45083.614583333336</c:v>
                </c:pt>
                <c:pt idx="24082">
                  <c:v>45083.618055555555</c:v>
                </c:pt>
                <c:pt idx="24083">
                  <c:v>45083.621527777781</c:v>
                </c:pt>
                <c:pt idx="24084">
                  <c:v>45083.625</c:v>
                </c:pt>
                <c:pt idx="24085">
                  <c:v>45083.628472222219</c:v>
                </c:pt>
                <c:pt idx="24086">
                  <c:v>45083.631944444445</c:v>
                </c:pt>
                <c:pt idx="24087">
                  <c:v>45083.635416666664</c:v>
                </c:pt>
                <c:pt idx="24088">
                  <c:v>45083.638888888891</c:v>
                </c:pt>
                <c:pt idx="24089">
                  <c:v>45083.642361111109</c:v>
                </c:pt>
                <c:pt idx="24090">
                  <c:v>45083.645833333336</c:v>
                </c:pt>
                <c:pt idx="24091">
                  <c:v>45083.649305555555</c:v>
                </c:pt>
                <c:pt idx="24092">
                  <c:v>45083.652777777781</c:v>
                </c:pt>
                <c:pt idx="24093">
                  <c:v>45083.65625</c:v>
                </c:pt>
                <c:pt idx="24094">
                  <c:v>45083.659722222219</c:v>
                </c:pt>
                <c:pt idx="24095">
                  <c:v>45083.663194444445</c:v>
                </c:pt>
                <c:pt idx="24096">
                  <c:v>45083.666666666664</c:v>
                </c:pt>
                <c:pt idx="24097">
                  <c:v>45083.670138888891</c:v>
                </c:pt>
                <c:pt idx="24098">
                  <c:v>45083.673611111109</c:v>
                </c:pt>
                <c:pt idx="24099">
                  <c:v>45083.677083333336</c:v>
                </c:pt>
                <c:pt idx="24100">
                  <c:v>45083.680555555555</c:v>
                </c:pt>
                <c:pt idx="24101">
                  <c:v>45083.684027777781</c:v>
                </c:pt>
                <c:pt idx="24102">
                  <c:v>45083.6875</c:v>
                </c:pt>
                <c:pt idx="24103">
                  <c:v>45083.690972222219</c:v>
                </c:pt>
                <c:pt idx="24104">
                  <c:v>45083.694444444445</c:v>
                </c:pt>
                <c:pt idx="24105">
                  <c:v>45083.697916666664</c:v>
                </c:pt>
                <c:pt idx="24106">
                  <c:v>45083.701388888891</c:v>
                </c:pt>
                <c:pt idx="24107">
                  <c:v>45083.704861111109</c:v>
                </c:pt>
                <c:pt idx="24108">
                  <c:v>45083.708333333336</c:v>
                </c:pt>
                <c:pt idx="24109">
                  <c:v>45083.711805555555</c:v>
                </c:pt>
                <c:pt idx="24110">
                  <c:v>45083.715277777781</c:v>
                </c:pt>
                <c:pt idx="24111">
                  <c:v>45083.71875</c:v>
                </c:pt>
                <c:pt idx="24112">
                  <c:v>45083.722222222219</c:v>
                </c:pt>
                <c:pt idx="24113">
                  <c:v>45083.725694444445</c:v>
                </c:pt>
                <c:pt idx="24114">
                  <c:v>45083.729166666664</c:v>
                </c:pt>
                <c:pt idx="24115">
                  <c:v>45083.732638888891</c:v>
                </c:pt>
                <c:pt idx="24116">
                  <c:v>45083.736111111109</c:v>
                </c:pt>
                <c:pt idx="24117">
                  <c:v>45083.739583333336</c:v>
                </c:pt>
                <c:pt idx="24118">
                  <c:v>45083.743055555555</c:v>
                </c:pt>
                <c:pt idx="24119">
                  <c:v>45083.746527777781</c:v>
                </c:pt>
                <c:pt idx="24120">
                  <c:v>45083.75</c:v>
                </c:pt>
                <c:pt idx="24121">
                  <c:v>45083.753472222219</c:v>
                </c:pt>
                <c:pt idx="24122">
                  <c:v>45083.756944444445</c:v>
                </c:pt>
                <c:pt idx="24123">
                  <c:v>45083.760416666664</c:v>
                </c:pt>
                <c:pt idx="24124">
                  <c:v>45083.763888888891</c:v>
                </c:pt>
                <c:pt idx="24125">
                  <c:v>45083.767361111109</c:v>
                </c:pt>
                <c:pt idx="24126">
                  <c:v>45083.770833333336</c:v>
                </c:pt>
                <c:pt idx="24127">
                  <c:v>45083.774305555555</c:v>
                </c:pt>
                <c:pt idx="24128">
                  <c:v>45083.777777777781</c:v>
                </c:pt>
                <c:pt idx="24129">
                  <c:v>45083.78125</c:v>
                </c:pt>
                <c:pt idx="24130">
                  <c:v>45083.784722222219</c:v>
                </c:pt>
                <c:pt idx="24131">
                  <c:v>45083.788194444445</c:v>
                </c:pt>
                <c:pt idx="24132">
                  <c:v>45083.791666666664</c:v>
                </c:pt>
                <c:pt idx="24133">
                  <c:v>45083.795138888891</c:v>
                </c:pt>
                <c:pt idx="24134">
                  <c:v>45083.798611111109</c:v>
                </c:pt>
                <c:pt idx="24135">
                  <c:v>45083.802083333336</c:v>
                </c:pt>
                <c:pt idx="24136">
                  <c:v>45083.805555555555</c:v>
                </c:pt>
                <c:pt idx="24137">
                  <c:v>45083.809027777781</c:v>
                </c:pt>
                <c:pt idx="24138">
                  <c:v>45083.8125</c:v>
                </c:pt>
                <c:pt idx="24139">
                  <c:v>45083.815972222219</c:v>
                </c:pt>
                <c:pt idx="24140">
                  <c:v>45083.819444444445</c:v>
                </c:pt>
                <c:pt idx="24141">
                  <c:v>45083.822916666664</c:v>
                </c:pt>
                <c:pt idx="24142">
                  <c:v>45083.826388888891</c:v>
                </c:pt>
                <c:pt idx="24143">
                  <c:v>45083.829861111109</c:v>
                </c:pt>
                <c:pt idx="24144">
                  <c:v>45083.833333333336</c:v>
                </c:pt>
                <c:pt idx="24145">
                  <c:v>45083.836805555555</c:v>
                </c:pt>
                <c:pt idx="24146">
                  <c:v>45083.840277777781</c:v>
                </c:pt>
                <c:pt idx="24147">
                  <c:v>45083.84375</c:v>
                </c:pt>
                <c:pt idx="24148">
                  <c:v>45083.847222222219</c:v>
                </c:pt>
                <c:pt idx="24149">
                  <c:v>45083.850694444445</c:v>
                </c:pt>
                <c:pt idx="24150">
                  <c:v>45083.854166666664</c:v>
                </c:pt>
                <c:pt idx="24151">
                  <c:v>45083.857638888891</c:v>
                </c:pt>
                <c:pt idx="24152">
                  <c:v>45083.861111111109</c:v>
                </c:pt>
                <c:pt idx="24153">
                  <c:v>45083.864583333336</c:v>
                </c:pt>
                <c:pt idx="24154">
                  <c:v>45083.868055555555</c:v>
                </c:pt>
                <c:pt idx="24155">
                  <c:v>45083.871527777781</c:v>
                </c:pt>
                <c:pt idx="24156">
                  <c:v>45083.875</c:v>
                </c:pt>
                <c:pt idx="24157">
                  <c:v>45083.878472222219</c:v>
                </c:pt>
                <c:pt idx="24158">
                  <c:v>45083.881944444445</c:v>
                </c:pt>
                <c:pt idx="24159">
                  <c:v>45083.885416666664</c:v>
                </c:pt>
                <c:pt idx="24160">
                  <c:v>45083.888888888891</c:v>
                </c:pt>
                <c:pt idx="24161">
                  <c:v>45083.892361111109</c:v>
                </c:pt>
                <c:pt idx="24162">
                  <c:v>45083.895833333336</c:v>
                </c:pt>
                <c:pt idx="24163">
                  <c:v>45083.899305555555</c:v>
                </c:pt>
                <c:pt idx="24164">
                  <c:v>45083.902777777781</c:v>
                </c:pt>
                <c:pt idx="24165">
                  <c:v>45083.90625</c:v>
                </c:pt>
                <c:pt idx="24166">
                  <c:v>45083.909722222219</c:v>
                </c:pt>
                <c:pt idx="24167">
                  <c:v>45083.913194444445</c:v>
                </c:pt>
                <c:pt idx="24168">
                  <c:v>45083.916666666664</c:v>
                </c:pt>
                <c:pt idx="24169">
                  <c:v>45083.920138888891</c:v>
                </c:pt>
                <c:pt idx="24170">
                  <c:v>45083.923611111109</c:v>
                </c:pt>
                <c:pt idx="24171">
                  <c:v>45083.927083333336</c:v>
                </c:pt>
                <c:pt idx="24172">
                  <c:v>45083.930555555555</c:v>
                </c:pt>
                <c:pt idx="24173">
                  <c:v>45083.934027777781</c:v>
                </c:pt>
                <c:pt idx="24174">
                  <c:v>45083.9375</c:v>
                </c:pt>
                <c:pt idx="24175">
                  <c:v>45083.940972222219</c:v>
                </c:pt>
                <c:pt idx="24176">
                  <c:v>45083.944444444445</c:v>
                </c:pt>
                <c:pt idx="24177">
                  <c:v>45083.947916666664</c:v>
                </c:pt>
                <c:pt idx="24178">
                  <c:v>45083.951388888891</c:v>
                </c:pt>
                <c:pt idx="24179">
                  <c:v>45083.954861111109</c:v>
                </c:pt>
                <c:pt idx="24180">
                  <c:v>45083.958333333336</c:v>
                </c:pt>
                <c:pt idx="24181">
                  <c:v>45083.961805555555</c:v>
                </c:pt>
                <c:pt idx="24182">
                  <c:v>45083.965277777781</c:v>
                </c:pt>
                <c:pt idx="24183">
                  <c:v>45083.96875</c:v>
                </c:pt>
                <c:pt idx="24184">
                  <c:v>45083.972222222219</c:v>
                </c:pt>
                <c:pt idx="24185">
                  <c:v>45083.975694444445</c:v>
                </c:pt>
                <c:pt idx="24186">
                  <c:v>45083.979166666664</c:v>
                </c:pt>
                <c:pt idx="24187">
                  <c:v>45083.982638888891</c:v>
                </c:pt>
                <c:pt idx="24188">
                  <c:v>45083.986111111109</c:v>
                </c:pt>
                <c:pt idx="24189">
                  <c:v>45083.989583333336</c:v>
                </c:pt>
                <c:pt idx="24190">
                  <c:v>45083.993055555555</c:v>
                </c:pt>
                <c:pt idx="24191">
                  <c:v>45083.996527777781</c:v>
                </c:pt>
                <c:pt idx="24192">
                  <c:v>45084</c:v>
                </c:pt>
                <c:pt idx="24193">
                  <c:v>45084.003472222219</c:v>
                </c:pt>
                <c:pt idx="24194">
                  <c:v>45084.006944444445</c:v>
                </c:pt>
                <c:pt idx="24195">
                  <c:v>45084.010416666664</c:v>
                </c:pt>
                <c:pt idx="24196">
                  <c:v>45084.013888888891</c:v>
                </c:pt>
                <c:pt idx="24197">
                  <c:v>45084.017361111109</c:v>
                </c:pt>
                <c:pt idx="24198">
                  <c:v>45084.020833333336</c:v>
                </c:pt>
                <c:pt idx="24199">
                  <c:v>45084.024305555555</c:v>
                </c:pt>
                <c:pt idx="24200">
                  <c:v>45084.027777777781</c:v>
                </c:pt>
                <c:pt idx="24201">
                  <c:v>45084.03125</c:v>
                </c:pt>
                <c:pt idx="24202">
                  <c:v>45084.034722222219</c:v>
                </c:pt>
                <c:pt idx="24203">
                  <c:v>45084.038194444445</c:v>
                </c:pt>
                <c:pt idx="24204">
                  <c:v>45084.041666666664</c:v>
                </c:pt>
                <c:pt idx="24205">
                  <c:v>45084.045138888891</c:v>
                </c:pt>
                <c:pt idx="24206">
                  <c:v>45084.048611111109</c:v>
                </c:pt>
                <c:pt idx="24207">
                  <c:v>45084.052083333336</c:v>
                </c:pt>
                <c:pt idx="24208">
                  <c:v>45084.055555555555</c:v>
                </c:pt>
                <c:pt idx="24209">
                  <c:v>45084.059027777781</c:v>
                </c:pt>
                <c:pt idx="24210">
                  <c:v>45084.0625</c:v>
                </c:pt>
                <c:pt idx="24211">
                  <c:v>45084.065972222219</c:v>
                </c:pt>
                <c:pt idx="24212">
                  <c:v>45084.069444444445</c:v>
                </c:pt>
                <c:pt idx="24213">
                  <c:v>45084.072916666664</c:v>
                </c:pt>
                <c:pt idx="24214">
                  <c:v>45084.076388888891</c:v>
                </c:pt>
                <c:pt idx="24215">
                  <c:v>45084.079861111109</c:v>
                </c:pt>
                <c:pt idx="24216">
                  <c:v>45084.083333333336</c:v>
                </c:pt>
                <c:pt idx="24217">
                  <c:v>45084.086805555555</c:v>
                </c:pt>
                <c:pt idx="24218">
                  <c:v>45084.090277777781</c:v>
                </c:pt>
                <c:pt idx="24219">
                  <c:v>45084.09375</c:v>
                </c:pt>
                <c:pt idx="24220">
                  <c:v>45084.097222222219</c:v>
                </c:pt>
                <c:pt idx="24221">
                  <c:v>45084.100694444445</c:v>
                </c:pt>
                <c:pt idx="24222">
                  <c:v>45084.104166666664</c:v>
                </c:pt>
                <c:pt idx="24223">
                  <c:v>45084.107638888891</c:v>
                </c:pt>
                <c:pt idx="24224">
                  <c:v>45084.111111111109</c:v>
                </c:pt>
                <c:pt idx="24225">
                  <c:v>45084.114583333336</c:v>
                </c:pt>
                <c:pt idx="24226">
                  <c:v>45084.118055555555</c:v>
                </c:pt>
                <c:pt idx="24227">
                  <c:v>45084.121527777781</c:v>
                </c:pt>
                <c:pt idx="24228">
                  <c:v>45084.125</c:v>
                </c:pt>
                <c:pt idx="24229">
                  <c:v>45084.128472222219</c:v>
                </c:pt>
                <c:pt idx="24230">
                  <c:v>45084.131944444445</c:v>
                </c:pt>
                <c:pt idx="24231">
                  <c:v>45084.135416666664</c:v>
                </c:pt>
                <c:pt idx="24232">
                  <c:v>45084.138888888891</c:v>
                </c:pt>
                <c:pt idx="24233">
                  <c:v>45084.142361111109</c:v>
                </c:pt>
                <c:pt idx="24234">
                  <c:v>45084.145833333336</c:v>
                </c:pt>
                <c:pt idx="24235">
                  <c:v>45084.149305555555</c:v>
                </c:pt>
                <c:pt idx="24236">
                  <c:v>45084.152777777781</c:v>
                </c:pt>
                <c:pt idx="24237">
                  <c:v>45084.15625</c:v>
                </c:pt>
                <c:pt idx="24238">
                  <c:v>45084.159722222219</c:v>
                </c:pt>
                <c:pt idx="24239">
                  <c:v>45084.163194444445</c:v>
                </c:pt>
                <c:pt idx="24240">
                  <c:v>45084.166666666664</c:v>
                </c:pt>
                <c:pt idx="24241">
                  <c:v>45084.170138888891</c:v>
                </c:pt>
                <c:pt idx="24242">
                  <c:v>45084.173611111109</c:v>
                </c:pt>
                <c:pt idx="24243">
                  <c:v>45084.177083333336</c:v>
                </c:pt>
                <c:pt idx="24244">
                  <c:v>45084.180555555555</c:v>
                </c:pt>
                <c:pt idx="24245">
                  <c:v>45084.184027777781</c:v>
                </c:pt>
                <c:pt idx="24246">
                  <c:v>45084.1875</c:v>
                </c:pt>
                <c:pt idx="24247">
                  <c:v>45084.190972222219</c:v>
                </c:pt>
                <c:pt idx="24248">
                  <c:v>45084.194444444445</c:v>
                </c:pt>
                <c:pt idx="24249">
                  <c:v>45084.197916666664</c:v>
                </c:pt>
                <c:pt idx="24250">
                  <c:v>45084.201388888891</c:v>
                </c:pt>
                <c:pt idx="24251">
                  <c:v>45084.204861111109</c:v>
                </c:pt>
                <c:pt idx="24252">
                  <c:v>45084.208333333336</c:v>
                </c:pt>
                <c:pt idx="24253">
                  <c:v>45084.211805555555</c:v>
                </c:pt>
                <c:pt idx="24254">
                  <c:v>45084.215277777781</c:v>
                </c:pt>
                <c:pt idx="24255">
                  <c:v>45084.21875</c:v>
                </c:pt>
                <c:pt idx="24256">
                  <c:v>45084.222222222219</c:v>
                </c:pt>
                <c:pt idx="24257">
                  <c:v>45084.225694444445</c:v>
                </c:pt>
                <c:pt idx="24258">
                  <c:v>45084.229166666664</c:v>
                </c:pt>
                <c:pt idx="24259">
                  <c:v>45084.232638888891</c:v>
                </c:pt>
                <c:pt idx="24260">
                  <c:v>45084.236111111109</c:v>
                </c:pt>
                <c:pt idx="24261">
                  <c:v>45084.239583333336</c:v>
                </c:pt>
                <c:pt idx="24262">
                  <c:v>45084.243055555555</c:v>
                </c:pt>
                <c:pt idx="24263">
                  <c:v>45084.246527777781</c:v>
                </c:pt>
                <c:pt idx="24264">
                  <c:v>45084.25</c:v>
                </c:pt>
                <c:pt idx="24265">
                  <c:v>45084.253472222219</c:v>
                </c:pt>
                <c:pt idx="24266">
                  <c:v>45084.256944444445</c:v>
                </c:pt>
                <c:pt idx="24267">
                  <c:v>45084.260416666664</c:v>
                </c:pt>
                <c:pt idx="24268">
                  <c:v>45084.263888888891</c:v>
                </c:pt>
                <c:pt idx="24269">
                  <c:v>45084.267361111109</c:v>
                </c:pt>
                <c:pt idx="24270">
                  <c:v>45084.270833333336</c:v>
                </c:pt>
                <c:pt idx="24271">
                  <c:v>45084.274305555555</c:v>
                </c:pt>
                <c:pt idx="24272">
                  <c:v>45084.277777777781</c:v>
                </c:pt>
                <c:pt idx="24273">
                  <c:v>45084.28125</c:v>
                </c:pt>
                <c:pt idx="24274">
                  <c:v>45084.284722222219</c:v>
                </c:pt>
                <c:pt idx="24275">
                  <c:v>45084.288194444445</c:v>
                </c:pt>
                <c:pt idx="24276">
                  <c:v>45084.291666666664</c:v>
                </c:pt>
                <c:pt idx="24277">
                  <c:v>45084.295138888891</c:v>
                </c:pt>
                <c:pt idx="24278">
                  <c:v>45084.298611111109</c:v>
                </c:pt>
                <c:pt idx="24279">
                  <c:v>45084.302083333336</c:v>
                </c:pt>
                <c:pt idx="24280">
                  <c:v>45084.305555555555</c:v>
                </c:pt>
                <c:pt idx="24281">
                  <c:v>45084.309027777781</c:v>
                </c:pt>
                <c:pt idx="24282">
                  <c:v>45084.3125</c:v>
                </c:pt>
                <c:pt idx="24283">
                  <c:v>45084.315972222219</c:v>
                </c:pt>
                <c:pt idx="24284">
                  <c:v>45084.319444444445</c:v>
                </c:pt>
                <c:pt idx="24285">
                  <c:v>45084.322916666664</c:v>
                </c:pt>
                <c:pt idx="24286">
                  <c:v>45084.326388888891</c:v>
                </c:pt>
                <c:pt idx="24287">
                  <c:v>45084.329861111109</c:v>
                </c:pt>
                <c:pt idx="24288">
                  <c:v>45084.333333333336</c:v>
                </c:pt>
                <c:pt idx="24289">
                  <c:v>45084.336805555555</c:v>
                </c:pt>
                <c:pt idx="24290">
                  <c:v>45084.340277777781</c:v>
                </c:pt>
                <c:pt idx="24291">
                  <c:v>45084.34375</c:v>
                </c:pt>
                <c:pt idx="24292">
                  <c:v>45084.347222222219</c:v>
                </c:pt>
                <c:pt idx="24293">
                  <c:v>45084.350694444445</c:v>
                </c:pt>
                <c:pt idx="24294">
                  <c:v>45084.354166666664</c:v>
                </c:pt>
                <c:pt idx="24295">
                  <c:v>45084.357638888891</c:v>
                </c:pt>
                <c:pt idx="24296">
                  <c:v>45084.361111111109</c:v>
                </c:pt>
                <c:pt idx="24297">
                  <c:v>45084.364583333336</c:v>
                </c:pt>
                <c:pt idx="24298">
                  <c:v>45084.368055555555</c:v>
                </c:pt>
                <c:pt idx="24299">
                  <c:v>45084.371527777781</c:v>
                </c:pt>
                <c:pt idx="24300">
                  <c:v>45084.375</c:v>
                </c:pt>
                <c:pt idx="24301">
                  <c:v>45084.378472222219</c:v>
                </c:pt>
                <c:pt idx="24302">
                  <c:v>45084.381944444445</c:v>
                </c:pt>
                <c:pt idx="24303">
                  <c:v>45084.385416666664</c:v>
                </c:pt>
                <c:pt idx="24304">
                  <c:v>45084.388888888891</c:v>
                </c:pt>
                <c:pt idx="24305">
                  <c:v>45084.392361111109</c:v>
                </c:pt>
                <c:pt idx="24306">
                  <c:v>45084.395833333336</c:v>
                </c:pt>
                <c:pt idx="24307">
                  <c:v>45084.399305555555</c:v>
                </c:pt>
                <c:pt idx="24308">
                  <c:v>45084.402777777781</c:v>
                </c:pt>
                <c:pt idx="24309">
                  <c:v>45084.40625</c:v>
                </c:pt>
                <c:pt idx="24310">
                  <c:v>45084.409722222219</c:v>
                </c:pt>
                <c:pt idx="24311">
                  <c:v>45084.413194444445</c:v>
                </c:pt>
                <c:pt idx="24312">
                  <c:v>45084.416666666664</c:v>
                </c:pt>
                <c:pt idx="24313">
                  <c:v>45084.420138888891</c:v>
                </c:pt>
                <c:pt idx="24314">
                  <c:v>45084.423611111109</c:v>
                </c:pt>
                <c:pt idx="24315">
                  <c:v>45084.427083333336</c:v>
                </c:pt>
                <c:pt idx="24316">
                  <c:v>45084.430555555555</c:v>
                </c:pt>
                <c:pt idx="24317">
                  <c:v>45084.434027777781</c:v>
                </c:pt>
                <c:pt idx="24318">
                  <c:v>45084.4375</c:v>
                </c:pt>
                <c:pt idx="24319">
                  <c:v>45084.440972222219</c:v>
                </c:pt>
                <c:pt idx="24320">
                  <c:v>45084.444444444445</c:v>
                </c:pt>
                <c:pt idx="24321">
                  <c:v>45084.447916666664</c:v>
                </c:pt>
                <c:pt idx="24322">
                  <c:v>45084.451388888891</c:v>
                </c:pt>
                <c:pt idx="24323">
                  <c:v>45084.454861111109</c:v>
                </c:pt>
                <c:pt idx="24324">
                  <c:v>45084.458333333336</c:v>
                </c:pt>
                <c:pt idx="24325">
                  <c:v>45084.461805555555</c:v>
                </c:pt>
                <c:pt idx="24326">
                  <c:v>45084.465277777781</c:v>
                </c:pt>
                <c:pt idx="24327">
                  <c:v>45084.46875</c:v>
                </c:pt>
                <c:pt idx="24328">
                  <c:v>45084.472222222219</c:v>
                </c:pt>
                <c:pt idx="24329">
                  <c:v>45084.475694444445</c:v>
                </c:pt>
                <c:pt idx="24330">
                  <c:v>45084.479166666664</c:v>
                </c:pt>
                <c:pt idx="24331">
                  <c:v>45084.482638888891</c:v>
                </c:pt>
                <c:pt idx="24332">
                  <c:v>45084.486111111109</c:v>
                </c:pt>
                <c:pt idx="24333">
                  <c:v>45084.489583333336</c:v>
                </c:pt>
                <c:pt idx="24334">
                  <c:v>45084.493055555555</c:v>
                </c:pt>
                <c:pt idx="24335">
                  <c:v>45084.496527777781</c:v>
                </c:pt>
                <c:pt idx="24336">
                  <c:v>45084.5</c:v>
                </c:pt>
                <c:pt idx="24337">
                  <c:v>45084.503472222219</c:v>
                </c:pt>
                <c:pt idx="24338">
                  <c:v>45084.506944444445</c:v>
                </c:pt>
                <c:pt idx="24339">
                  <c:v>45084.510416666664</c:v>
                </c:pt>
                <c:pt idx="24340">
                  <c:v>45084.513888888891</c:v>
                </c:pt>
                <c:pt idx="24341">
                  <c:v>45084.517361111109</c:v>
                </c:pt>
                <c:pt idx="24342">
                  <c:v>45084.520833333336</c:v>
                </c:pt>
                <c:pt idx="24343">
                  <c:v>45084.524305555555</c:v>
                </c:pt>
                <c:pt idx="24344">
                  <c:v>45084.527777777781</c:v>
                </c:pt>
                <c:pt idx="24345">
                  <c:v>45084.53125</c:v>
                </c:pt>
                <c:pt idx="24346">
                  <c:v>45084.534722222219</c:v>
                </c:pt>
                <c:pt idx="24347">
                  <c:v>45084.538194444445</c:v>
                </c:pt>
                <c:pt idx="24348">
                  <c:v>45084.541666666664</c:v>
                </c:pt>
                <c:pt idx="24349">
                  <c:v>45084.545138888891</c:v>
                </c:pt>
                <c:pt idx="24350">
                  <c:v>45084.548611111109</c:v>
                </c:pt>
                <c:pt idx="24351">
                  <c:v>45084.552083333336</c:v>
                </c:pt>
                <c:pt idx="24352">
                  <c:v>45084.555555555555</c:v>
                </c:pt>
                <c:pt idx="24353">
                  <c:v>45084.559027777781</c:v>
                </c:pt>
                <c:pt idx="24354">
                  <c:v>45084.5625</c:v>
                </c:pt>
                <c:pt idx="24355">
                  <c:v>45084.565972222219</c:v>
                </c:pt>
                <c:pt idx="24356">
                  <c:v>45084.569444444445</c:v>
                </c:pt>
                <c:pt idx="24357">
                  <c:v>45084.572916666664</c:v>
                </c:pt>
                <c:pt idx="24358">
                  <c:v>45084.576388888891</c:v>
                </c:pt>
                <c:pt idx="24359">
                  <c:v>45084.579861111109</c:v>
                </c:pt>
                <c:pt idx="24360">
                  <c:v>45084.583333333336</c:v>
                </c:pt>
                <c:pt idx="24361">
                  <c:v>45084.586805555555</c:v>
                </c:pt>
                <c:pt idx="24362">
                  <c:v>45084.590277777781</c:v>
                </c:pt>
                <c:pt idx="24363">
                  <c:v>45084.59375</c:v>
                </c:pt>
                <c:pt idx="24364">
                  <c:v>45084.597222222219</c:v>
                </c:pt>
                <c:pt idx="24365">
                  <c:v>45084.600694444445</c:v>
                </c:pt>
                <c:pt idx="24366">
                  <c:v>45084.604166666664</c:v>
                </c:pt>
                <c:pt idx="24367">
                  <c:v>45084.607638888891</c:v>
                </c:pt>
                <c:pt idx="24368">
                  <c:v>45084.611111111109</c:v>
                </c:pt>
                <c:pt idx="24369">
                  <c:v>45084.614583333336</c:v>
                </c:pt>
                <c:pt idx="24370">
                  <c:v>45084.618055555555</c:v>
                </c:pt>
                <c:pt idx="24371">
                  <c:v>45084.621527777781</c:v>
                </c:pt>
                <c:pt idx="24372">
                  <c:v>45084.625</c:v>
                </c:pt>
                <c:pt idx="24373">
                  <c:v>45084.628472222219</c:v>
                </c:pt>
                <c:pt idx="24374">
                  <c:v>45084.631944444445</c:v>
                </c:pt>
                <c:pt idx="24375">
                  <c:v>45084.635416666664</c:v>
                </c:pt>
                <c:pt idx="24376">
                  <c:v>45084.638888888891</c:v>
                </c:pt>
                <c:pt idx="24377">
                  <c:v>45084.642361111109</c:v>
                </c:pt>
                <c:pt idx="24378">
                  <c:v>45084.645833333336</c:v>
                </c:pt>
                <c:pt idx="24379">
                  <c:v>45084.649305555555</c:v>
                </c:pt>
                <c:pt idx="24380">
                  <c:v>45084.652777777781</c:v>
                </c:pt>
                <c:pt idx="24381">
                  <c:v>45084.65625</c:v>
                </c:pt>
                <c:pt idx="24382">
                  <c:v>45084.659722222219</c:v>
                </c:pt>
                <c:pt idx="24383">
                  <c:v>45084.663194444445</c:v>
                </c:pt>
                <c:pt idx="24384">
                  <c:v>45084.666666666664</c:v>
                </c:pt>
                <c:pt idx="24385">
                  <c:v>45084.670138888891</c:v>
                </c:pt>
                <c:pt idx="24386">
                  <c:v>45084.673611111109</c:v>
                </c:pt>
                <c:pt idx="24387">
                  <c:v>45084.677083333336</c:v>
                </c:pt>
                <c:pt idx="24388">
                  <c:v>45084.680555555555</c:v>
                </c:pt>
                <c:pt idx="24389">
                  <c:v>45084.684027777781</c:v>
                </c:pt>
                <c:pt idx="24390">
                  <c:v>45084.6875</c:v>
                </c:pt>
                <c:pt idx="24391">
                  <c:v>45084.690972222219</c:v>
                </c:pt>
                <c:pt idx="24392">
                  <c:v>45084.694444444445</c:v>
                </c:pt>
                <c:pt idx="24393">
                  <c:v>45084.697916666664</c:v>
                </c:pt>
                <c:pt idx="24394">
                  <c:v>45084.701388888891</c:v>
                </c:pt>
                <c:pt idx="24395">
                  <c:v>45084.704861111109</c:v>
                </c:pt>
                <c:pt idx="24396">
                  <c:v>45084.708333333336</c:v>
                </c:pt>
                <c:pt idx="24397">
                  <c:v>45084.711805555555</c:v>
                </c:pt>
                <c:pt idx="24398">
                  <c:v>45084.715277777781</c:v>
                </c:pt>
                <c:pt idx="24399">
                  <c:v>45084.71875</c:v>
                </c:pt>
                <c:pt idx="24400">
                  <c:v>45084.722222222219</c:v>
                </c:pt>
                <c:pt idx="24401">
                  <c:v>45084.725694444445</c:v>
                </c:pt>
                <c:pt idx="24402">
                  <c:v>45084.729166666664</c:v>
                </c:pt>
                <c:pt idx="24403">
                  <c:v>45084.732638888891</c:v>
                </c:pt>
                <c:pt idx="24404">
                  <c:v>45084.736111111109</c:v>
                </c:pt>
                <c:pt idx="24405">
                  <c:v>45084.739583333336</c:v>
                </c:pt>
                <c:pt idx="24406">
                  <c:v>45084.743055555555</c:v>
                </c:pt>
                <c:pt idx="24407">
                  <c:v>45084.746527777781</c:v>
                </c:pt>
                <c:pt idx="24408">
                  <c:v>45084.75</c:v>
                </c:pt>
                <c:pt idx="24409">
                  <c:v>45084.753472222219</c:v>
                </c:pt>
                <c:pt idx="24410">
                  <c:v>45084.756944444445</c:v>
                </c:pt>
                <c:pt idx="24411">
                  <c:v>45084.760416666664</c:v>
                </c:pt>
                <c:pt idx="24412">
                  <c:v>45084.763888888891</c:v>
                </c:pt>
                <c:pt idx="24413">
                  <c:v>45084.767361111109</c:v>
                </c:pt>
                <c:pt idx="24414">
                  <c:v>45084.770833333336</c:v>
                </c:pt>
                <c:pt idx="24415">
                  <c:v>45084.774305555555</c:v>
                </c:pt>
                <c:pt idx="24416">
                  <c:v>45084.777777777781</c:v>
                </c:pt>
                <c:pt idx="24417">
                  <c:v>45084.78125</c:v>
                </c:pt>
                <c:pt idx="24418">
                  <c:v>45084.784722222219</c:v>
                </c:pt>
                <c:pt idx="24419">
                  <c:v>45084.788194444445</c:v>
                </c:pt>
                <c:pt idx="24420">
                  <c:v>45084.791666666664</c:v>
                </c:pt>
                <c:pt idx="24421">
                  <c:v>45084.795138888891</c:v>
                </c:pt>
                <c:pt idx="24422">
                  <c:v>45084.798611111109</c:v>
                </c:pt>
                <c:pt idx="24423">
                  <c:v>45084.802083333336</c:v>
                </c:pt>
                <c:pt idx="24424">
                  <c:v>45084.805555555555</c:v>
                </c:pt>
                <c:pt idx="24425">
                  <c:v>45084.809027777781</c:v>
                </c:pt>
                <c:pt idx="24426">
                  <c:v>45084.8125</c:v>
                </c:pt>
                <c:pt idx="24427">
                  <c:v>45084.815972222219</c:v>
                </c:pt>
                <c:pt idx="24428">
                  <c:v>45084.819444444445</c:v>
                </c:pt>
                <c:pt idx="24429">
                  <c:v>45084.822916666664</c:v>
                </c:pt>
                <c:pt idx="24430">
                  <c:v>45084.826388888891</c:v>
                </c:pt>
                <c:pt idx="24431">
                  <c:v>45084.829861111109</c:v>
                </c:pt>
                <c:pt idx="24432">
                  <c:v>45084.833333333336</c:v>
                </c:pt>
                <c:pt idx="24433">
                  <c:v>45084.836805555555</c:v>
                </c:pt>
                <c:pt idx="24434">
                  <c:v>45084.840277777781</c:v>
                </c:pt>
                <c:pt idx="24435">
                  <c:v>45084.84375</c:v>
                </c:pt>
                <c:pt idx="24436">
                  <c:v>45084.847222222219</c:v>
                </c:pt>
                <c:pt idx="24437">
                  <c:v>45084.850694444445</c:v>
                </c:pt>
                <c:pt idx="24438">
                  <c:v>45084.854166666664</c:v>
                </c:pt>
                <c:pt idx="24439">
                  <c:v>45084.857638888891</c:v>
                </c:pt>
                <c:pt idx="24440">
                  <c:v>45084.861111111109</c:v>
                </c:pt>
                <c:pt idx="24441">
                  <c:v>45084.864583333336</c:v>
                </c:pt>
                <c:pt idx="24442">
                  <c:v>45084.868055555555</c:v>
                </c:pt>
                <c:pt idx="24443">
                  <c:v>45084.871527777781</c:v>
                </c:pt>
                <c:pt idx="24444">
                  <c:v>45084.875</c:v>
                </c:pt>
                <c:pt idx="24445">
                  <c:v>45084.878472222219</c:v>
                </c:pt>
                <c:pt idx="24446">
                  <c:v>45084.881944444445</c:v>
                </c:pt>
                <c:pt idx="24447">
                  <c:v>45084.885416666664</c:v>
                </c:pt>
                <c:pt idx="24448">
                  <c:v>45084.888888888891</c:v>
                </c:pt>
                <c:pt idx="24449">
                  <c:v>45084.892361111109</c:v>
                </c:pt>
                <c:pt idx="24450">
                  <c:v>45084.895833333336</c:v>
                </c:pt>
                <c:pt idx="24451">
                  <c:v>45084.899305555555</c:v>
                </c:pt>
                <c:pt idx="24452">
                  <c:v>45084.902777777781</c:v>
                </c:pt>
                <c:pt idx="24453">
                  <c:v>45084.90625</c:v>
                </c:pt>
                <c:pt idx="24454">
                  <c:v>45084.909722222219</c:v>
                </c:pt>
                <c:pt idx="24455">
                  <c:v>45084.913194444445</c:v>
                </c:pt>
                <c:pt idx="24456">
                  <c:v>45084.916666666664</c:v>
                </c:pt>
                <c:pt idx="24457">
                  <c:v>45084.920138888891</c:v>
                </c:pt>
                <c:pt idx="24458">
                  <c:v>45084.923611111109</c:v>
                </c:pt>
                <c:pt idx="24459">
                  <c:v>45084.927083333336</c:v>
                </c:pt>
                <c:pt idx="24460">
                  <c:v>45084.930555555555</c:v>
                </c:pt>
                <c:pt idx="24461">
                  <c:v>45084.934027777781</c:v>
                </c:pt>
                <c:pt idx="24462">
                  <c:v>45084.9375</c:v>
                </c:pt>
                <c:pt idx="24463">
                  <c:v>45084.940972222219</c:v>
                </c:pt>
                <c:pt idx="24464">
                  <c:v>45084.944444444445</c:v>
                </c:pt>
                <c:pt idx="24465">
                  <c:v>45084.947916666664</c:v>
                </c:pt>
                <c:pt idx="24466">
                  <c:v>45084.951388888891</c:v>
                </c:pt>
                <c:pt idx="24467">
                  <c:v>45084.954861111109</c:v>
                </c:pt>
                <c:pt idx="24468">
                  <c:v>45084.958333333336</c:v>
                </c:pt>
                <c:pt idx="24469">
                  <c:v>45084.961805555555</c:v>
                </c:pt>
                <c:pt idx="24470">
                  <c:v>45084.965277777781</c:v>
                </c:pt>
                <c:pt idx="24471">
                  <c:v>45084.96875</c:v>
                </c:pt>
                <c:pt idx="24472">
                  <c:v>45084.972222222219</c:v>
                </c:pt>
                <c:pt idx="24473">
                  <c:v>45084.975694444445</c:v>
                </c:pt>
                <c:pt idx="24474">
                  <c:v>45084.979166666664</c:v>
                </c:pt>
                <c:pt idx="24475">
                  <c:v>45084.982638888891</c:v>
                </c:pt>
                <c:pt idx="24476">
                  <c:v>45084.986111111109</c:v>
                </c:pt>
                <c:pt idx="24477">
                  <c:v>45084.989583333336</c:v>
                </c:pt>
                <c:pt idx="24478">
                  <c:v>45084.993055555555</c:v>
                </c:pt>
                <c:pt idx="24479">
                  <c:v>45084.996527777781</c:v>
                </c:pt>
                <c:pt idx="24480">
                  <c:v>45085</c:v>
                </c:pt>
                <c:pt idx="24481">
                  <c:v>45085.003472222219</c:v>
                </c:pt>
                <c:pt idx="24482">
                  <c:v>45085.006944444445</c:v>
                </c:pt>
                <c:pt idx="24483">
                  <c:v>45085.010416666664</c:v>
                </c:pt>
                <c:pt idx="24484">
                  <c:v>45085.013888888891</c:v>
                </c:pt>
                <c:pt idx="24485">
                  <c:v>45085.017361111109</c:v>
                </c:pt>
                <c:pt idx="24486">
                  <c:v>45085.020833333336</c:v>
                </c:pt>
                <c:pt idx="24487">
                  <c:v>45085.024305555555</c:v>
                </c:pt>
                <c:pt idx="24488">
                  <c:v>45085.027777777781</c:v>
                </c:pt>
                <c:pt idx="24489">
                  <c:v>45085.03125</c:v>
                </c:pt>
                <c:pt idx="24490">
                  <c:v>45085.034722222219</c:v>
                </c:pt>
                <c:pt idx="24491">
                  <c:v>45085.038194444445</c:v>
                </c:pt>
                <c:pt idx="24492">
                  <c:v>45085.041666666664</c:v>
                </c:pt>
                <c:pt idx="24493">
                  <c:v>45085.045138888891</c:v>
                </c:pt>
                <c:pt idx="24494">
                  <c:v>45085.048611111109</c:v>
                </c:pt>
                <c:pt idx="24495">
                  <c:v>45085.052083333336</c:v>
                </c:pt>
                <c:pt idx="24496">
                  <c:v>45085.055555555555</c:v>
                </c:pt>
                <c:pt idx="24497">
                  <c:v>45085.059027777781</c:v>
                </c:pt>
                <c:pt idx="24498">
                  <c:v>45085.0625</c:v>
                </c:pt>
                <c:pt idx="24499">
                  <c:v>45085.065972222219</c:v>
                </c:pt>
                <c:pt idx="24500">
                  <c:v>45085.069444444445</c:v>
                </c:pt>
                <c:pt idx="24501">
                  <c:v>45085.072916666664</c:v>
                </c:pt>
                <c:pt idx="24502">
                  <c:v>45085.076388888891</c:v>
                </c:pt>
                <c:pt idx="24503">
                  <c:v>45085.079861111109</c:v>
                </c:pt>
                <c:pt idx="24504">
                  <c:v>45085.083333333336</c:v>
                </c:pt>
                <c:pt idx="24505">
                  <c:v>45085.086805555555</c:v>
                </c:pt>
                <c:pt idx="24506">
                  <c:v>45085.090277777781</c:v>
                </c:pt>
                <c:pt idx="24507">
                  <c:v>45085.09375</c:v>
                </c:pt>
                <c:pt idx="24508">
                  <c:v>45085.097222222219</c:v>
                </c:pt>
                <c:pt idx="24509">
                  <c:v>45085.100694444445</c:v>
                </c:pt>
                <c:pt idx="24510">
                  <c:v>45085.104166666664</c:v>
                </c:pt>
                <c:pt idx="24511">
                  <c:v>45085.107638888891</c:v>
                </c:pt>
                <c:pt idx="24512">
                  <c:v>45085.111111111109</c:v>
                </c:pt>
                <c:pt idx="24513">
                  <c:v>45085.114583333336</c:v>
                </c:pt>
                <c:pt idx="24514">
                  <c:v>45085.118055555555</c:v>
                </c:pt>
                <c:pt idx="24515">
                  <c:v>45085.121527777781</c:v>
                </c:pt>
                <c:pt idx="24516">
                  <c:v>45085.125</c:v>
                </c:pt>
                <c:pt idx="24517">
                  <c:v>45085.128472222219</c:v>
                </c:pt>
                <c:pt idx="24518">
                  <c:v>45085.131944444445</c:v>
                </c:pt>
                <c:pt idx="24519">
                  <c:v>45085.135416666664</c:v>
                </c:pt>
                <c:pt idx="24520">
                  <c:v>45085.138888888891</c:v>
                </c:pt>
                <c:pt idx="24521">
                  <c:v>45085.142361111109</c:v>
                </c:pt>
                <c:pt idx="24522">
                  <c:v>45085.145833333336</c:v>
                </c:pt>
                <c:pt idx="24523">
                  <c:v>45085.149305555555</c:v>
                </c:pt>
                <c:pt idx="24524">
                  <c:v>45085.152777777781</c:v>
                </c:pt>
                <c:pt idx="24525">
                  <c:v>45085.15625</c:v>
                </c:pt>
                <c:pt idx="24526">
                  <c:v>45085.159722222219</c:v>
                </c:pt>
                <c:pt idx="24527">
                  <c:v>45085.163194444445</c:v>
                </c:pt>
                <c:pt idx="24528">
                  <c:v>45085.166666666664</c:v>
                </c:pt>
                <c:pt idx="24529">
                  <c:v>45085.170138888891</c:v>
                </c:pt>
                <c:pt idx="24530">
                  <c:v>45085.173611111109</c:v>
                </c:pt>
                <c:pt idx="24531">
                  <c:v>45085.177083333336</c:v>
                </c:pt>
                <c:pt idx="24532">
                  <c:v>45085.180555555555</c:v>
                </c:pt>
                <c:pt idx="24533">
                  <c:v>45085.184027777781</c:v>
                </c:pt>
                <c:pt idx="24534">
                  <c:v>45085.1875</c:v>
                </c:pt>
                <c:pt idx="24535">
                  <c:v>45085.190972222219</c:v>
                </c:pt>
                <c:pt idx="24536">
                  <c:v>45085.194444444445</c:v>
                </c:pt>
                <c:pt idx="24537">
                  <c:v>45085.197916666664</c:v>
                </c:pt>
                <c:pt idx="24538">
                  <c:v>45085.201388888891</c:v>
                </c:pt>
                <c:pt idx="24539">
                  <c:v>45085.204861111109</c:v>
                </c:pt>
                <c:pt idx="24540">
                  <c:v>45085.208333333336</c:v>
                </c:pt>
                <c:pt idx="24541">
                  <c:v>45085.211805555555</c:v>
                </c:pt>
                <c:pt idx="24542">
                  <c:v>45085.215277777781</c:v>
                </c:pt>
                <c:pt idx="24543">
                  <c:v>45085.21875</c:v>
                </c:pt>
                <c:pt idx="24544">
                  <c:v>45085.222222222219</c:v>
                </c:pt>
                <c:pt idx="24545">
                  <c:v>45085.225694444445</c:v>
                </c:pt>
                <c:pt idx="24546">
                  <c:v>45085.229166666664</c:v>
                </c:pt>
                <c:pt idx="24547">
                  <c:v>45085.232638888891</c:v>
                </c:pt>
                <c:pt idx="24548">
                  <c:v>45085.236111111109</c:v>
                </c:pt>
                <c:pt idx="24549">
                  <c:v>45085.239583333336</c:v>
                </c:pt>
                <c:pt idx="24550">
                  <c:v>45085.243055555555</c:v>
                </c:pt>
                <c:pt idx="24551">
                  <c:v>45085.246527777781</c:v>
                </c:pt>
                <c:pt idx="24552">
                  <c:v>45085.25</c:v>
                </c:pt>
                <c:pt idx="24553">
                  <c:v>45085.253472222219</c:v>
                </c:pt>
                <c:pt idx="24554">
                  <c:v>45085.256944444445</c:v>
                </c:pt>
                <c:pt idx="24555">
                  <c:v>45085.260416666664</c:v>
                </c:pt>
                <c:pt idx="24556">
                  <c:v>45085.263888888891</c:v>
                </c:pt>
                <c:pt idx="24557">
                  <c:v>45085.267361111109</c:v>
                </c:pt>
                <c:pt idx="24558">
                  <c:v>45085.270833333336</c:v>
                </c:pt>
                <c:pt idx="24559">
                  <c:v>45085.274305555555</c:v>
                </c:pt>
                <c:pt idx="24560">
                  <c:v>45085.277777777781</c:v>
                </c:pt>
                <c:pt idx="24561">
                  <c:v>45085.28125</c:v>
                </c:pt>
                <c:pt idx="24562">
                  <c:v>45085.284722222219</c:v>
                </c:pt>
                <c:pt idx="24563">
                  <c:v>45085.288194444445</c:v>
                </c:pt>
                <c:pt idx="24564">
                  <c:v>45085.291666666664</c:v>
                </c:pt>
                <c:pt idx="24565">
                  <c:v>45085.295138888891</c:v>
                </c:pt>
                <c:pt idx="24566">
                  <c:v>45085.298611111109</c:v>
                </c:pt>
                <c:pt idx="24567">
                  <c:v>45085.302083333336</c:v>
                </c:pt>
                <c:pt idx="24568">
                  <c:v>45085.305555555555</c:v>
                </c:pt>
                <c:pt idx="24569">
                  <c:v>45085.309027777781</c:v>
                </c:pt>
                <c:pt idx="24570">
                  <c:v>45085.3125</c:v>
                </c:pt>
                <c:pt idx="24571">
                  <c:v>45085.315972222219</c:v>
                </c:pt>
                <c:pt idx="24572">
                  <c:v>45085.319444444445</c:v>
                </c:pt>
                <c:pt idx="24573">
                  <c:v>45085.322916666664</c:v>
                </c:pt>
                <c:pt idx="24574">
                  <c:v>45085.326388888891</c:v>
                </c:pt>
                <c:pt idx="24575">
                  <c:v>45085.329861111109</c:v>
                </c:pt>
                <c:pt idx="24576">
                  <c:v>45085.333333333336</c:v>
                </c:pt>
                <c:pt idx="24577">
                  <c:v>45085.336805555555</c:v>
                </c:pt>
                <c:pt idx="24578">
                  <c:v>45085.340277777781</c:v>
                </c:pt>
                <c:pt idx="24579">
                  <c:v>45085.34375</c:v>
                </c:pt>
                <c:pt idx="24580">
                  <c:v>45085.347222222219</c:v>
                </c:pt>
                <c:pt idx="24581">
                  <c:v>45085.350694444445</c:v>
                </c:pt>
                <c:pt idx="24582">
                  <c:v>45085.354166666664</c:v>
                </c:pt>
                <c:pt idx="24583">
                  <c:v>45085.357638888891</c:v>
                </c:pt>
                <c:pt idx="24584">
                  <c:v>45085.361111111109</c:v>
                </c:pt>
                <c:pt idx="24585">
                  <c:v>45085.364583333336</c:v>
                </c:pt>
                <c:pt idx="24586">
                  <c:v>45085.368055555555</c:v>
                </c:pt>
                <c:pt idx="24587">
                  <c:v>45085.371527777781</c:v>
                </c:pt>
                <c:pt idx="24588">
                  <c:v>45085.375</c:v>
                </c:pt>
                <c:pt idx="24589">
                  <c:v>45085.378472222219</c:v>
                </c:pt>
                <c:pt idx="24590">
                  <c:v>45085.381944444445</c:v>
                </c:pt>
                <c:pt idx="24591">
                  <c:v>45085.385416666664</c:v>
                </c:pt>
                <c:pt idx="24592">
                  <c:v>45085.388888888891</c:v>
                </c:pt>
                <c:pt idx="24593">
                  <c:v>45085.392361111109</c:v>
                </c:pt>
                <c:pt idx="24594">
                  <c:v>45085.395833333336</c:v>
                </c:pt>
                <c:pt idx="24595">
                  <c:v>45085.399305555555</c:v>
                </c:pt>
                <c:pt idx="24596">
                  <c:v>45085.402777777781</c:v>
                </c:pt>
                <c:pt idx="24597">
                  <c:v>45085.40625</c:v>
                </c:pt>
                <c:pt idx="24598">
                  <c:v>45085.409722222219</c:v>
                </c:pt>
                <c:pt idx="24599">
                  <c:v>45085.413194444445</c:v>
                </c:pt>
                <c:pt idx="24600">
                  <c:v>45085.416666666664</c:v>
                </c:pt>
                <c:pt idx="24601">
                  <c:v>45085.420138888891</c:v>
                </c:pt>
                <c:pt idx="24602">
                  <c:v>45085.423611111109</c:v>
                </c:pt>
                <c:pt idx="24603">
                  <c:v>45085.427083333336</c:v>
                </c:pt>
                <c:pt idx="24604">
                  <c:v>45085.430555555555</c:v>
                </c:pt>
                <c:pt idx="24605">
                  <c:v>45085.434027777781</c:v>
                </c:pt>
                <c:pt idx="24606">
                  <c:v>45085.4375</c:v>
                </c:pt>
                <c:pt idx="24607">
                  <c:v>45085.440972222219</c:v>
                </c:pt>
                <c:pt idx="24608">
                  <c:v>45085.444444444445</c:v>
                </c:pt>
                <c:pt idx="24609">
                  <c:v>45085.447916666664</c:v>
                </c:pt>
                <c:pt idx="24610">
                  <c:v>45085.451388888891</c:v>
                </c:pt>
                <c:pt idx="24611">
                  <c:v>45085.454861111109</c:v>
                </c:pt>
                <c:pt idx="24612">
                  <c:v>45085.458333333336</c:v>
                </c:pt>
                <c:pt idx="24613">
                  <c:v>45085.461805555555</c:v>
                </c:pt>
                <c:pt idx="24614">
                  <c:v>45085.465277777781</c:v>
                </c:pt>
                <c:pt idx="24615">
                  <c:v>45085.46875</c:v>
                </c:pt>
                <c:pt idx="24616">
                  <c:v>45085.472222222219</c:v>
                </c:pt>
                <c:pt idx="24617">
                  <c:v>45085.475694444445</c:v>
                </c:pt>
                <c:pt idx="24618">
                  <c:v>45085.479166666664</c:v>
                </c:pt>
                <c:pt idx="24619">
                  <c:v>45085.482638888891</c:v>
                </c:pt>
                <c:pt idx="24620">
                  <c:v>45085.486111111109</c:v>
                </c:pt>
                <c:pt idx="24621">
                  <c:v>45085.489583333336</c:v>
                </c:pt>
                <c:pt idx="24622">
                  <c:v>45085.493055555555</c:v>
                </c:pt>
                <c:pt idx="24623">
                  <c:v>45085.496527777781</c:v>
                </c:pt>
                <c:pt idx="24624">
                  <c:v>45085.5</c:v>
                </c:pt>
                <c:pt idx="24625">
                  <c:v>45085.503472222219</c:v>
                </c:pt>
                <c:pt idx="24626">
                  <c:v>45085.506944444445</c:v>
                </c:pt>
                <c:pt idx="24627">
                  <c:v>45085.510416666664</c:v>
                </c:pt>
                <c:pt idx="24628">
                  <c:v>45085.513888888891</c:v>
                </c:pt>
                <c:pt idx="24629">
                  <c:v>45085.517361111109</c:v>
                </c:pt>
                <c:pt idx="24630">
                  <c:v>45085.520833333336</c:v>
                </c:pt>
                <c:pt idx="24631">
                  <c:v>45085.524305555555</c:v>
                </c:pt>
                <c:pt idx="24632">
                  <c:v>45085.527777777781</c:v>
                </c:pt>
                <c:pt idx="24633">
                  <c:v>45085.53125</c:v>
                </c:pt>
                <c:pt idx="24634">
                  <c:v>45085.534722222219</c:v>
                </c:pt>
                <c:pt idx="24635">
                  <c:v>45085.538194444445</c:v>
                </c:pt>
                <c:pt idx="24636">
                  <c:v>45085.541666666664</c:v>
                </c:pt>
                <c:pt idx="24637">
                  <c:v>45085.545138888891</c:v>
                </c:pt>
                <c:pt idx="24638">
                  <c:v>45085.548611111109</c:v>
                </c:pt>
                <c:pt idx="24639">
                  <c:v>45085.552083333336</c:v>
                </c:pt>
                <c:pt idx="24640">
                  <c:v>45085.555555555555</c:v>
                </c:pt>
                <c:pt idx="24641">
                  <c:v>45085.559027777781</c:v>
                </c:pt>
                <c:pt idx="24642">
                  <c:v>45085.5625</c:v>
                </c:pt>
                <c:pt idx="24643">
                  <c:v>45085.565972222219</c:v>
                </c:pt>
                <c:pt idx="24644">
                  <c:v>45085.569444444445</c:v>
                </c:pt>
                <c:pt idx="24645">
                  <c:v>45085.572916666664</c:v>
                </c:pt>
                <c:pt idx="24646">
                  <c:v>45085.576388888891</c:v>
                </c:pt>
                <c:pt idx="24647">
                  <c:v>45085.579861111109</c:v>
                </c:pt>
                <c:pt idx="24648">
                  <c:v>45085.583333333336</c:v>
                </c:pt>
                <c:pt idx="24649">
                  <c:v>45085.586805555555</c:v>
                </c:pt>
                <c:pt idx="24650">
                  <c:v>45085.590277777781</c:v>
                </c:pt>
                <c:pt idx="24651">
                  <c:v>45085.59375</c:v>
                </c:pt>
                <c:pt idx="24652">
                  <c:v>45085.597222222219</c:v>
                </c:pt>
                <c:pt idx="24653">
                  <c:v>45085.600694444445</c:v>
                </c:pt>
                <c:pt idx="24654">
                  <c:v>45085.604166666664</c:v>
                </c:pt>
                <c:pt idx="24655">
                  <c:v>45085.607638888891</c:v>
                </c:pt>
                <c:pt idx="24656">
                  <c:v>45085.611111111109</c:v>
                </c:pt>
                <c:pt idx="24657">
                  <c:v>45085.614583333336</c:v>
                </c:pt>
                <c:pt idx="24658">
                  <c:v>45085.618055555555</c:v>
                </c:pt>
                <c:pt idx="24659">
                  <c:v>45085.621527777781</c:v>
                </c:pt>
                <c:pt idx="24660">
                  <c:v>45085.625</c:v>
                </c:pt>
                <c:pt idx="24661">
                  <c:v>45085.628472222219</c:v>
                </c:pt>
                <c:pt idx="24662">
                  <c:v>45085.631944444445</c:v>
                </c:pt>
                <c:pt idx="24663">
                  <c:v>45085.635416666664</c:v>
                </c:pt>
                <c:pt idx="24664">
                  <c:v>45085.638888888891</c:v>
                </c:pt>
                <c:pt idx="24665">
                  <c:v>45085.642361111109</c:v>
                </c:pt>
                <c:pt idx="24666">
                  <c:v>45085.645833333336</c:v>
                </c:pt>
                <c:pt idx="24667">
                  <c:v>45085.649305555555</c:v>
                </c:pt>
                <c:pt idx="24668">
                  <c:v>45085.652777777781</c:v>
                </c:pt>
                <c:pt idx="24669">
                  <c:v>45085.65625</c:v>
                </c:pt>
                <c:pt idx="24670">
                  <c:v>45085.659722222219</c:v>
                </c:pt>
                <c:pt idx="24671">
                  <c:v>45085.663194444445</c:v>
                </c:pt>
                <c:pt idx="24672">
                  <c:v>45085.666666666664</c:v>
                </c:pt>
                <c:pt idx="24673">
                  <c:v>45085.670138888891</c:v>
                </c:pt>
                <c:pt idx="24674">
                  <c:v>45085.673611111109</c:v>
                </c:pt>
                <c:pt idx="24675">
                  <c:v>45085.677083333336</c:v>
                </c:pt>
                <c:pt idx="24676">
                  <c:v>45085.680555555555</c:v>
                </c:pt>
                <c:pt idx="24677">
                  <c:v>45085.684027777781</c:v>
                </c:pt>
                <c:pt idx="24678">
                  <c:v>45085.6875</c:v>
                </c:pt>
                <c:pt idx="24679">
                  <c:v>45085.690972222219</c:v>
                </c:pt>
                <c:pt idx="24680">
                  <c:v>45085.694444444445</c:v>
                </c:pt>
                <c:pt idx="24681">
                  <c:v>45085.697916666664</c:v>
                </c:pt>
                <c:pt idx="24682">
                  <c:v>45085.701388888891</c:v>
                </c:pt>
                <c:pt idx="24683">
                  <c:v>45085.704861111109</c:v>
                </c:pt>
                <c:pt idx="24684">
                  <c:v>45085.708333333336</c:v>
                </c:pt>
                <c:pt idx="24685">
                  <c:v>45085.711805555555</c:v>
                </c:pt>
                <c:pt idx="24686">
                  <c:v>45085.715277777781</c:v>
                </c:pt>
                <c:pt idx="24687">
                  <c:v>45085.71875</c:v>
                </c:pt>
                <c:pt idx="24688">
                  <c:v>45085.722222222219</c:v>
                </c:pt>
                <c:pt idx="24689">
                  <c:v>45085.725694444445</c:v>
                </c:pt>
                <c:pt idx="24690">
                  <c:v>45085.729166666664</c:v>
                </c:pt>
                <c:pt idx="24691">
                  <c:v>45085.732638888891</c:v>
                </c:pt>
                <c:pt idx="24692">
                  <c:v>45085.736111111109</c:v>
                </c:pt>
                <c:pt idx="24693">
                  <c:v>45085.739583333336</c:v>
                </c:pt>
                <c:pt idx="24694">
                  <c:v>45085.743055555555</c:v>
                </c:pt>
                <c:pt idx="24695">
                  <c:v>45085.746527777781</c:v>
                </c:pt>
                <c:pt idx="24696">
                  <c:v>45085.75</c:v>
                </c:pt>
                <c:pt idx="24697">
                  <c:v>45085.753472222219</c:v>
                </c:pt>
                <c:pt idx="24698">
                  <c:v>45085.756944444445</c:v>
                </c:pt>
                <c:pt idx="24699">
                  <c:v>45085.760416666664</c:v>
                </c:pt>
                <c:pt idx="24700">
                  <c:v>45085.763888888891</c:v>
                </c:pt>
                <c:pt idx="24701">
                  <c:v>45085.767361111109</c:v>
                </c:pt>
                <c:pt idx="24702">
                  <c:v>45085.770833333336</c:v>
                </c:pt>
                <c:pt idx="24703">
                  <c:v>45085.774305555555</c:v>
                </c:pt>
                <c:pt idx="24704">
                  <c:v>45085.777777777781</c:v>
                </c:pt>
                <c:pt idx="24705">
                  <c:v>45085.78125</c:v>
                </c:pt>
                <c:pt idx="24706">
                  <c:v>45085.784722222219</c:v>
                </c:pt>
                <c:pt idx="24707">
                  <c:v>45085.788194444445</c:v>
                </c:pt>
                <c:pt idx="24708">
                  <c:v>45085.791666666664</c:v>
                </c:pt>
                <c:pt idx="24709">
                  <c:v>45085.795138888891</c:v>
                </c:pt>
                <c:pt idx="24710">
                  <c:v>45085.798611111109</c:v>
                </c:pt>
                <c:pt idx="24711">
                  <c:v>45085.802083333336</c:v>
                </c:pt>
                <c:pt idx="24712">
                  <c:v>45085.805555555555</c:v>
                </c:pt>
                <c:pt idx="24713">
                  <c:v>45085.809027777781</c:v>
                </c:pt>
                <c:pt idx="24714">
                  <c:v>45085.8125</c:v>
                </c:pt>
                <c:pt idx="24715">
                  <c:v>45085.815972222219</c:v>
                </c:pt>
                <c:pt idx="24716">
                  <c:v>45085.819444444445</c:v>
                </c:pt>
                <c:pt idx="24717">
                  <c:v>45085.822916666664</c:v>
                </c:pt>
                <c:pt idx="24718">
                  <c:v>45085.826388888891</c:v>
                </c:pt>
                <c:pt idx="24719">
                  <c:v>45085.829861111109</c:v>
                </c:pt>
                <c:pt idx="24720">
                  <c:v>45085.833333333336</c:v>
                </c:pt>
                <c:pt idx="24721">
                  <c:v>45085.836805555555</c:v>
                </c:pt>
                <c:pt idx="24722">
                  <c:v>45085.840277777781</c:v>
                </c:pt>
                <c:pt idx="24723">
                  <c:v>45085.84375</c:v>
                </c:pt>
                <c:pt idx="24724">
                  <c:v>45085.847222222219</c:v>
                </c:pt>
                <c:pt idx="24725">
                  <c:v>45085.850694444445</c:v>
                </c:pt>
                <c:pt idx="24726">
                  <c:v>45085.854166666664</c:v>
                </c:pt>
                <c:pt idx="24727">
                  <c:v>45085.857638888891</c:v>
                </c:pt>
                <c:pt idx="24728">
                  <c:v>45085.861111111109</c:v>
                </c:pt>
                <c:pt idx="24729">
                  <c:v>45085.864583333336</c:v>
                </c:pt>
                <c:pt idx="24730">
                  <c:v>45085.868055555555</c:v>
                </c:pt>
                <c:pt idx="24731">
                  <c:v>45085.871527777781</c:v>
                </c:pt>
                <c:pt idx="24732">
                  <c:v>45085.875</c:v>
                </c:pt>
                <c:pt idx="24733">
                  <c:v>45085.878472222219</c:v>
                </c:pt>
                <c:pt idx="24734">
                  <c:v>45085.881944444445</c:v>
                </c:pt>
                <c:pt idx="24735">
                  <c:v>45085.885416666664</c:v>
                </c:pt>
                <c:pt idx="24736">
                  <c:v>45085.888888888891</c:v>
                </c:pt>
                <c:pt idx="24737">
                  <c:v>45085.892361111109</c:v>
                </c:pt>
                <c:pt idx="24738">
                  <c:v>45085.895833333336</c:v>
                </c:pt>
                <c:pt idx="24739">
                  <c:v>45085.899305555555</c:v>
                </c:pt>
                <c:pt idx="24740">
                  <c:v>45085.902777777781</c:v>
                </c:pt>
                <c:pt idx="24741">
                  <c:v>45085.90625</c:v>
                </c:pt>
                <c:pt idx="24742">
                  <c:v>45085.909722222219</c:v>
                </c:pt>
                <c:pt idx="24743">
                  <c:v>45085.913194444445</c:v>
                </c:pt>
                <c:pt idx="24744">
                  <c:v>45085.916666666664</c:v>
                </c:pt>
                <c:pt idx="24745">
                  <c:v>45085.920138888891</c:v>
                </c:pt>
                <c:pt idx="24746">
                  <c:v>45085.923611111109</c:v>
                </c:pt>
                <c:pt idx="24747">
                  <c:v>45085.927083333336</c:v>
                </c:pt>
                <c:pt idx="24748">
                  <c:v>45085.930555555555</c:v>
                </c:pt>
                <c:pt idx="24749">
                  <c:v>45085.934027777781</c:v>
                </c:pt>
                <c:pt idx="24750">
                  <c:v>45085.9375</c:v>
                </c:pt>
                <c:pt idx="24751">
                  <c:v>45085.940972222219</c:v>
                </c:pt>
                <c:pt idx="24752">
                  <c:v>45085.944444444445</c:v>
                </c:pt>
                <c:pt idx="24753">
                  <c:v>45085.947916666664</c:v>
                </c:pt>
                <c:pt idx="24754">
                  <c:v>45085.951388888891</c:v>
                </c:pt>
                <c:pt idx="24755">
                  <c:v>45085.954861111109</c:v>
                </c:pt>
                <c:pt idx="24756">
                  <c:v>45085.958333333336</c:v>
                </c:pt>
                <c:pt idx="24757">
                  <c:v>45085.961805555555</c:v>
                </c:pt>
                <c:pt idx="24758">
                  <c:v>45085.965277777781</c:v>
                </c:pt>
                <c:pt idx="24759">
                  <c:v>45085.96875</c:v>
                </c:pt>
                <c:pt idx="24760">
                  <c:v>45085.972222222219</c:v>
                </c:pt>
                <c:pt idx="24761">
                  <c:v>45085.975694444445</c:v>
                </c:pt>
                <c:pt idx="24762">
                  <c:v>45085.979166666664</c:v>
                </c:pt>
                <c:pt idx="24763">
                  <c:v>45085.982638888891</c:v>
                </c:pt>
                <c:pt idx="24764">
                  <c:v>45085.986111111109</c:v>
                </c:pt>
                <c:pt idx="24765">
                  <c:v>45085.989583333336</c:v>
                </c:pt>
                <c:pt idx="24766">
                  <c:v>45085.993055555555</c:v>
                </c:pt>
                <c:pt idx="24767">
                  <c:v>45085.996527777781</c:v>
                </c:pt>
                <c:pt idx="24768">
                  <c:v>45086</c:v>
                </c:pt>
                <c:pt idx="24769">
                  <c:v>45086.003472222219</c:v>
                </c:pt>
                <c:pt idx="24770">
                  <c:v>45086.006944444445</c:v>
                </c:pt>
                <c:pt idx="24771">
                  <c:v>45086.010416666664</c:v>
                </c:pt>
                <c:pt idx="24772">
                  <c:v>45086.013888888891</c:v>
                </c:pt>
                <c:pt idx="24773">
                  <c:v>45086.017361111109</c:v>
                </c:pt>
                <c:pt idx="24774">
                  <c:v>45086.020833333336</c:v>
                </c:pt>
                <c:pt idx="24775">
                  <c:v>45086.024305555555</c:v>
                </c:pt>
                <c:pt idx="24776">
                  <c:v>45086.027777777781</c:v>
                </c:pt>
                <c:pt idx="24777">
                  <c:v>45086.03125</c:v>
                </c:pt>
                <c:pt idx="24778">
                  <c:v>45086.034722222219</c:v>
                </c:pt>
                <c:pt idx="24779">
                  <c:v>45086.038194444445</c:v>
                </c:pt>
                <c:pt idx="24780">
                  <c:v>45086.041666666664</c:v>
                </c:pt>
                <c:pt idx="24781">
                  <c:v>45086.045138888891</c:v>
                </c:pt>
                <c:pt idx="24782">
                  <c:v>45086.048611111109</c:v>
                </c:pt>
                <c:pt idx="24783">
                  <c:v>45086.052083333336</c:v>
                </c:pt>
                <c:pt idx="24784">
                  <c:v>45086.055555555555</c:v>
                </c:pt>
                <c:pt idx="24785">
                  <c:v>45086.059027777781</c:v>
                </c:pt>
                <c:pt idx="24786">
                  <c:v>45086.0625</c:v>
                </c:pt>
                <c:pt idx="24787">
                  <c:v>45086.065972222219</c:v>
                </c:pt>
                <c:pt idx="24788">
                  <c:v>45086.069444444445</c:v>
                </c:pt>
                <c:pt idx="24789">
                  <c:v>45086.072916666664</c:v>
                </c:pt>
                <c:pt idx="24790">
                  <c:v>45086.076388888891</c:v>
                </c:pt>
                <c:pt idx="24791">
                  <c:v>45086.079861111109</c:v>
                </c:pt>
                <c:pt idx="24792">
                  <c:v>45086.083333333336</c:v>
                </c:pt>
                <c:pt idx="24793">
                  <c:v>45086.086805555555</c:v>
                </c:pt>
                <c:pt idx="24794">
                  <c:v>45086.090277777781</c:v>
                </c:pt>
                <c:pt idx="24795">
                  <c:v>45086.09375</c:v>
                </c:pt>
                <c:pt idx="24796">
                  <c:v>45086.097222222219</c:v>
                </c:pt>
                <c:pt idx="24797">
                  <c:v>45086.100694444445</c:v>
                </c:pt>
                <c:pt idx="24798">
                  <c:v>45086.104166666664</c:v>
                </c:pt>
                <c:pt idx="24799">
                  <c:v>45086.107638888891</c:v>
                </c:pt>
                <c:pt idx="24800">
                  <c:v>45086.111111111109</c:v>
                </c:pt>
                <c:pt idx="24801">
                  <c:v>45086.114583333336</c:v>
                </c:pt>
                <c:pt idx="24802">
                  <c:v>45086.118055555555</c:v>
                </c:pt>
                <c:pt idx="24803">
                  <c:v>45086.121527777781</c:v>
                </c:pt>
                <c:pt idx="24804">
                  <c:v>45086.125</c:v>
                </c:pt>
                <c:pt idx="24805">
                  <c:v>45086.128472222219</c:v>
                </c:pt>
                <c:pt idx="24806">
                  <c:v>45086.131944444445</c:v>
                </c:pt>
                <c:pt idx="24807">
                  <c:v>45086.135416666664</c:v>
                </c:pt>
                <c:pt idx="24808">
                  <c:v>45086.138888888891</c:v>
                </c:pt>
                <c:pt idx="24809">
                  <c:v>45086.142361111109</c:v>
                </c:pt>
                <c:pt idx="24810">
                  <c:v>45086.145833333336</c:v>
                </c:pt>
                <c:pt idx="24811">
                  <c:v>45086.149305555555</c:v>
                </c:pt>
                <c:pt idx="24812">
                  <c:v>45086.152777777781</c:v>
                </c:pt>
                <c:pt idx="24813">
                  <c:v>45086.15625</c:v>
                </c:pt>
                <c:pt idx="24814">
                  <c:v>45086.159722222219</c:v>
                </c:pt>
                <c:pt idx="24815">
                  <c:v>45086.163194444445</c:v>
                </c:pt>
                <c:pt idx="24816">
                  <c:v>45086.166666666664</c:v>
                </c:pt>
                <c:pt idx="24817">
                  <c:v>45086.170138888891</c:v>
                </c:pt>
                <c:pt idx="24818">
                  <c:v>45086.173611111109</c:v>
                </c:pt>
                <c:pt idx="24819">
                  <c:v>45086.177083333336</c:v>
                </c:pt>
                <c:pt idx="24820">
                  <c:v>45086.180555555555</c:v>
                </c:pt>
                <c:pt idx="24821">
                  <c:v>45086.184027777781</c:v>
                </c:pt>
                <c:pt idx="24822">
                  <c:v>45086.1875</c:v>
                </c:pt>
                <c:pt idx="24823">
                  <c:v>45086.190972222219</c:v>
                </c:pt>
                <c:pt idx="24824">
                  <c:v>45086.194444444445</c:v>
                </c:pt>
                <c:pt idx="24825">
                  <c:v>45086.197916666664</c:v>
                </c:pt>
                <c:pt idx="24826">
                  <c:v>45086.201388888891</c:v>
                </c:pt>
                <c:pt idx="24827">
                  <c:v>45086.204861111109</c:v>
                </c:pt>
                <c:pt idx="24828">
                  <c:v>45086.208333333336</c:v>
                </c:pt>
                <c:pt idx="24829">
                  <c:v>45086.211805555555</c:v>
                </c:pt>
                <c:pt idx="24830">
                  <c:v>45086.215277777781</c:v>
                </c:pt>
                <c:pt idx="24831">
                  <c:v>45086.21875</c:v>
                </c:pt>
                <c:pt idx="24832">
                  <c:v>45086.222222222219</c:v>
                </c:pt>
                <c:pt idx="24833">
                  <c:v>45086.225694444445</c:v>
                </c:pt>
                <c:pt idx="24834">
                  <c:v>45086.229166666664</c:v>
                </c:pt>
                <c:pt idx="24835">
                  <c:v>45086.232638888891</c:v>
                </c:pt>
                <c:pt idx="24836">
                  <c:v>45086.236111111109</c:v>
                </c:pt>
                <c:pt idx="24837">
                  <c:v>45086.239583333336</c:v>
                </c:pt>
                <c:pt idx="24838">
                  <c:v>45086.243055555555</c:v>
                </c:pt>
                <c:pt idx="24839">
                  <c:v>45086.246527777781</c:v>
                </c:pt>
                <c:pt idx="24840">
                  <c:v>45086.25</c:v>
                </c:pt>
                <c:pt idx="24841">
                  <c:v>45086.253472222219</c:v>
                </c:pt>
                <c:pt idx="24842">
                  <c:v>45086.256944444445</c:v>
                </c:pt>
                <c:pt idx="24843">
                  <c:v>45086.260416666664</c:v>
                </c:pt>
                <c:pt idx="24844">
                  <c:v>45086.263888888891</c:v>
                </c:pt>
                <c:pt idx="24845">
                  <c:v>45086.267361111109</c:v>
                </c:pt>
                <c:pt idx="24846">
                  <c:v>45086.270833333336</c:v>
                </c:pt>
                <c:pt idx="24847">
                  <c:v>45086.274305555555</c:v>
                </c:pt>
                <c:pt idx="24848">
                  <c:v>45086.277777777781</c:v>
                </c:pt>
                <c:pt idx="24849">
                  <c:v>45086.28125</c:v>
                </c:pt>
                <c:pt idx="24850">
                  <c:v>45086.284722222219</c:v>
                </c:pt>
                <c:pt idx="24851">
                  <c:v>45086.288194444445</c:v>
                </c:pt>
                <c:pt idx="24852">
                  <c:v>45086.291666666664</c:v>
                </c:pt>
                <c:pt idx="24853">
                  <c:v>45086.295138888891</c:v>
                </c:pt>
                <c:pt idx="24854">
                  <c:v>45086.298611111109</c:v>
                </c:pt>
                <c:pt idx="24855">
                  <c:v>45086.302083333336</c:v>
                </c:pt>
                <c:pt idx="24856">
                  <c:v>45086.305555555555</c:v>
                </c:pt>
                <c:pt idx="24857">
                  <c:v>45086.309027777781</c:v>
                </c:pt>
                <c:pt idx="24858">
                  <c:v>45086.3125</c:v>
                </c:pt>
                <c:pt idx="24859">
                  <c:v>45086.315972222219</c:v>
                </c:pt>
                <c:pt idx="24860">
                  <c:v>45086.319444444445</c:v>
                </c:pt>
                <c:pt idx="24861">
                  <c:v>45086.322916666664</c:v>
                </c:pt>
                <c:pt idx="24862">
                  <c:v>45086.326388888891</c:v>
                </c:pt>
                <c:pt idx="24863">
                  <c:v>45086.329861111109</c:v>
                </c:pt>
                <c:pt idx="24864">
                  <c:v>45086.333333333336</c:v>
                </c:pt>
                <c:pt idx="24865">
                  <c:v>45086.336805555555</c:v>
                </c:pt>
                <c:pt idx="24866">
                  <c:v>45086.340277777781</c:v>
                </c:pt>
                <c:pt idx="24867">
                  <c:v>45086.34375</c:v>
                </c:pt>
                <c:pt idx="24868">
                  <c:v>45086.347222222219</c:v>
                </c:pt>
                <c:pt idx="24869">
                  <c:v>45086.350694444445</c:v>
                </c:pt>
                <c:pt idx="24870">
                  <c:v>45086.354166666664</c:v>
                </c:pt>
                <c:pt idx="24871">
                  <c:v>45086.357638888891</c:v>
                </c:pt>
                <c:pt idx="24872">
                  <c:v>45086.361111111109</c:v>
                </c:pt>
                <c:pt idx="24873">
                  <c:v>45086.364583333336</c:v>
                </c:pt>
                <c:pt idx="24874">
                  <c:v>45086.368055555555</c:v>
                </c:pt>
                <c:pt idx="24875">
                  <c:v>45086.371527777781</c:v>
                </c:pt>
                <c:pt idx="24876">
                  <c:v>45086.375</c:v>
                </c:pt>
                <c:pt idx="24877">
                  <c:v>45086.378472222219</c:v>
                </c:pt>
                <c:pt idx="24878">
                  <c:v>45086.381944444445</c:v>
                </c:pt>
                <c:pt idx="24879">
                  <c:v>45086.385416666664</c:v>
                </c:pt>
                <c:pt idx="24880">
                  <c:v>45086.388888888891</c:v>
                </c:pt>
                <c:pt idx="24881">
                  <c:v>45086.392361111109</c:v>
                </c:pt>
                <c:pt idx="24882">
                  <c:v>45086.395833333336</c:v>
                </c:pt>
                <c:pt idx="24883">
                  <c:v>45086.399305555555</c:v>
                </c:pt>
                <c:pt idx="24884">
                  <c:v>45086.402777777781</c:v>
                </c:pt>
                <c:pt idx="24885">
                  <c:v>45086.40625</c:v>
                </c:pt>
                <c:pt idx="24886">
                  <c:v>45086.409722222219</c:v>
                </c:pt>
                <c:pt idx="24887">
                  <c:v>45086.413194444445</c:v>
                </c:pt>
                <c:pt idx="24888">
                  <c:v>45086.416666666664</c:v>
                </c:pt>
                <c:pt idx="24889">
                  <c:v>45086.420138888891</c:v>
                </c:pt>
                <c:pt idx="24890">
                  <c:v>45086.423611111109</c:v>
                </c:pt>
                <c:pt idx="24891">
                  <c:v>45086.427083333336</c:v>
                </c:pt>
                <c:pt idx="24892">
                  <c:v>45086.430555555555</c:v>
                </c:pt>
                <c:pt idx="24893">
                  <c:v>45086.434027777781</c:v>
                </c:pt>
                <c:pt idx="24894">
                  <c:v>45086.4375</c:v>
                </c:pt>
                <c:pt idx="24895">
                  <c:v>45086.440972222219</c:v>
                </c:pt>
                <c:pt idx="24896">
                  <c:v>45086.444444444445</c:v>
                </c:pt>
                <c:pt idx="24897">
                  <c:v>45086.447916666664</c:v>
                </c:pt>
                <c:pt idx="24898">
                  <c:v>45086.451388888891</c:v>
                </c:pt>
                <c:pt idx="24899">
                  <c:v>45086.454861111109</c:v>
                </c:pt>
                <c:pt idx="24900">
                  <c:v>45086.458333333336</c:v>
                </c:pt>
                <c:pt idx="24901">
                  <c:v>45086.461805555555</c:v>
                </c:pt>
                <c:pt idx="24902">
                  <c:v>45086.465277777781</c:v>
                </c:pt>
                <c:pt idx="24903">
                  <c:v>45086.46875</c:v>
                </c:pt>
                <c:pt idx="24904">
                  <c:v>45086.472222222219</c:v>
                </c:pt>
                <c:pt idx="24905">
                  <c:v>45086.475694444445</c:v>
                </c:pt>
                <c:pt idx="24906">
                  <c:v>45086.479166666664</c:v>
                </c:pt>
                <c:pt idx="24907">
                  <c:v>45086.482638888891</c:v>
                </c:pt>
                <c:pt idx="24908">
                  <c:v>45086.486111111109</c:v>
                </c:pt>
                <c:pt idx="24909">
                  <c:v>45086.489583333336</c:v>
                </c:pt>
                <c:pt idx="24910">
                  <c:v>45086.493055555555</c:v>
                </c:pt>
                <c:pt idx="24911">
                  <c:v>45086.496527777781</c:v>
                </c:pt>
                <c:pt idx="24912">
                  <c:v>45086.5</c:v>
                </c:pt>
                <c:pt idx="24913">
                  <c:v>45086.503472222219</c:v>
                </c:pt>
                <c:pt idx="24914">
                  <c:v>45086.506944444445</c:v>
                </c:pt>
                <c:pt idx="24915">
                  <c:v>45086.510416666664</c:v>
                </c:pt>
                <c:pt idx="24916">
                  <c:v>45086.513888888891</c:v>
                </c:pt>
                <c:pt idx="24917">
                  <c:v>45086.517361111109</c:v>
                </c:pt>
                <c:pt idx="24918">
                  <c:v>45086.520833333336</c:v>
                </c:pt>
                <c:pt idx="24919">
                  <c:v>45086.524305555555</c:v>
                </c:pt>
                <c:pt idx="24920">
                  <c:v>45086.527777777781</c:v>
                </c:pt>
                <c:pt idx="24921">
                  <c:v>45086.53125</c:v>
                </c:pt>
                <c:pt idx="24922">
                  <c:v>45086.534722222219</c:v>
                </c:pt>
                <c:pt idx="24923">
                  <c:v>45086.538194444445</c:v>
                </c:pt>
                <c:pt idx="24924">
                  <c:v>45086.541666666664</c:v>
                </c:pt>
                <c:pt idx="24925">
                  <c:v>45086.545138888891</c:v>
                </c:pt>
                <c:pt idx="24926">
                  <c:v>45086.548611111109</c:v>
                </c:pt>
                <c:pt idx="24927">
                  <c:v>45086.552083333336</c:v>
                </c:pt>
                <c:pt idx="24928">
                  <c:v>45086.555555555555</c:v>
                </c:pt>
                <c:pt idx="24929">
                  <c:v>45086.559027777781</c:v>
                </c:pt>
                <c:pt idx="24930">
                  <c:v>45086.5625</c:v>
                </c:pt>
                <c:pt idx="24931">
                  <c:v>45086.565972222219</c:v>
                </c:pt>
                <c:pt idx="24932">
                  <c:v>45086.569444444445</c:v>
                </c:pt>
                <c:pt idx="24933">
                  <c:v>45086.572916666664</c:v>
                </c:pt>
                <c:pt idx="24934">
                  <c:v>45086.576388888891</c:v>
                </c:pt>
                <c:pt idx="24935">
                  <c:v>45086.579861111109</c:v>
                </c:pt>
                <c:pt idx="24936">
                  <c:v>45086.583333333336</c:v>
                </c:pt>
                <c:pt idx="24937">
                  <c:v>45086.586805555555</c:v>
                </c:pt>
                <c:pt idx="24938">
                  <c:v>45086.590277777781</c:v>
                </c:pt>
                <c:pt idx="24939">
                  <c:v>45086.59375</c:v>
                </c:pt>
                <c:pt idx="24940">
                  <c:v>45086.597222222219</c:v>
                </c:pt>
                <c:pt idx="24941">
                  <c:v>45086.600694444445</c:v>
                </c:pt>
                <c:pt idx="24942">
                  <c:v>45086.604166666664</c:v>
                </c:pt>
                <c:pt idx="24943">
                  <c:v>45086.607638888891</c:v>
                </c:pt>
                <c:pt idx="24944">
                  <c:v>45086.611111111109</c:v>
                </c:pt>
                <c:pt idx="24945">
                  <c:v>45086.614583333336</c:v>
                </c:pt>
                <c:pt idx="24946">
                  <c:v>45086.618055555555</c:v>
                </c:pt>
                <c:pt idx="24947">
                  <c:v>45086.621527777781</c:v>
                </c:pt>
                <c:pt idx="24948">
                  <c:v>45086.625</c:v>
                </c:pt>
                <c:pt idx="24949">
                  <c:v>45086.628472222219</c:v>
                </c:pt>
                <c:pt idx="24950">
                  <c:v>45086.631944444445</c:v>
                </c:pt>
                <c:pt idx="24951">
                  <c:v>45086.635416666664</c:v>
                </c:pt>
                <c:pt idx="24952">
                  <c:v>45086.638888888891</c:v>
                </c:pt>
                <c:pt idx="24953">
                  <c:v>45086.642361111109</c:v>
                </c:pt>
                <c:pt idx="24954">
                  <c:v>45086.645833333336</c:v>
                </c:pt>
                <c:pt idx="24955">
                  <c:v>45086.649305555555</c:v>
                </c:pt>
                <c:pt idx="24956">
                  <c:v>45086.652777777781</c:v>
                </c:pt>
                <c:pt idx="24957">
                  <c:v>45086.65625</c:v>
                </c:pt>
                <c:pt idx="24958">
                  <c:v>45086.659722222219</c:v>
                </c:pt>
                <c:pt idx="24959">
                  <c:v>45086.663194444445</c:v>
                </c:pt>
                <c:pt idx="24960">
                  <c:v>45086.666666666664</c:v>
                </c:pt>
                <c:pt idx="24961">
                  <c:v>45086.670138888891</c:v>
                </c:pt>
                <c:pt idx="24962">
                  <c:v>45086.673611111109</c:v>
                </c:pt>
                <c:pt idx="24963">
                  <c:v>45086.677083333336</c:v>
                </c:pt>
                <c:pt idx="24964">
                  <c:v>45086.680555555555</c:v>
                </c:pt>
                <c:pt idx="24965">
                  <c:v>45086.684027777781</c:v>
                </c:pt>
                <c:pt idx="24966">
                  <c:v>45086.6875</c:v>
                </c:pt>
                <c:pt idx="24967">
                  <c:v>45086.690972222219</c:v>
                </c:pt>
                <c:pt idx="24968">
                  <c:v>45086.694444444445</c:v>
                </c:pt>
                <c:pt idx="24969">
                  <c:v>45086.697916666664</c:v>
                </c:pt>
                <c:pt idx="24970">
                  <c:v>45086.701388888891</c:v>
                </c:pt>
                <c:pt idx="24971">
                  <c:v>45086.704861111109</c:v>
                </c:pt>
                <c:pt idx="24972">
                  <c:v>45086.708333333336</c:v>
                </c:pt>
                <c:pt idx="24973">
                  <c:v>45086.711805555555</c:v>
                </c:pt>
                <c:pt idx="24974">
                  <c:v>45086.715277777781</c:v>
                </c:pt>
                <c:pt idx="24975">
                  <c:v>45086.71875</c:v>
                </c:pt>
                <c:pt idx="24976">
                  <c:v>45086.722222222219</c:v>
                </c:pt>
                <c:pt idx="24977">
                  <c:v>45086.725694444445</c:v>
                </c:pt>
                <c:pt idx="24978">
                  <c:v>45086.729166666664</c:v>
                </c:pt>
                <c:pt idx="24979">
                  <c:v>45086.732638888891</c:v>
                </c:pt>
                <c:pt idx="24980">
                  <c:v>45086.736111111109</c:v>
                </c:pt>
                <c:pt idx="24981">
                  <c:v>45086.739583333336</c:v>
                </c:pt>
                <c:pt idx="24982">
                  <c:v>45086.743055555555</c:v>
                </c:pt>
                <c:pt idx="24983">
                  <c:v>45086.746527777781</c:v>
                </c:pt>
                <c:pt idx="24984">
                  <c:v>45086.75</c:v>
                </c:pt>
                <c:pt idx="24985">
                  <c:v>45086.753472222219</c:v>
                </c:pt>
                <c:pt idx="24986">
                  <c:v>45086.756944444445</c:v>
                </c:pt>
                <c:pt idx="24987">
                  <c:v>45086.760416666664</c:v>
                </c:pt>
                <c:pt idx="24988">
                  <c:v>45086.763888888891</c:v>
                </c:pt>
                <c:pt idx="24989">
                  <c:v>45086.767361111109</c:v>
                </c:pt>
                <c:pt idx="24990">
                  <c:v>45086.770833333336</c:v>
                </c:pt>
                <c:pt idx="24991">
                  <c:v>45086.774305555555</c:v>
                </c:pt>
                <c:pt idx="24992">
                  <c:v>45086.777777777781</c:v>
                </c:pt>
                <c:pt idx="24993">
                  <c:v>45086.78125</c:v>
                </c:pt>
                <c:pt idx="24994">
                  <c:v>45086.784722222219</c:v>
                </c:pt>
                <c:pt idx="24995">
                  <c:v>45086.788194444445</c:v>
                </c:pt>
                <c:pt idx="24996">
                  <c:v>45086.791666666664</c:v>
                </c:pt>
                <c:pt idx="24997">
                  <c:v>45086.795138888891</c:v>
                </c:pt>
                <c:pt idx="24998">
                  <c:v>45086.798611111109</c:v>
                </c:pt>
                <c:pt idx="24999">
                  <c:v>45086.802083333336</c:v>
                </c:pt>
                <c:pt idx="25000">
                  <c:v>45086.805555555555</c:v>
                </c:pt>
                <c:pt idx="25001">
                  <c:v>45086.809027777781</c:v>
                </c:pt>
                <c:pt idx="25002">
                  <c:v>45086.8125</c:v>
                </c:pt>
                <c:pt idx="25003">
                  <c:v>45086.815972222219</c:v>
                </c:pt>
                <c:pt idx="25004">
                  <c:v>45086.819444444445</c:v>
                </c:pt>
                <c:pt idx="25005">
                  <c:v>45086.822916666664</c:v>
                </c:pt>
                <c:pt idx="25006">
                  <c:v>45086.826388888891</c:v>
                </c:pt>
                <c:pt idx="25007">
                  <c:v>45086.829861111109</c:v>
                </c:pt>
                <c:pt idx="25008">
                  <c:v>45086.833333333336</c:v>
                </c:pt>
                <c:pt idx="25009">
                  <c:v>45086.836805555555</c:v>
                </c:pt>
                <c:pt idx="25010">
                  <c:v>45086.840277777781</c:v>
                </c:pt>
                <c:pt idx="25011">
                  <c:v>45086.84375</c:v>
                </c:pt>
                <c:pt idx="25012">
                  <c:v>45086.847222222219</c:v>
                </c:pt>
                <c:pt idx="25013">
                  <c:v>45086.850694444445</c:v>
                </c:pt>
                <c:pt idx="25014">
                  <c:v>45086.854166666664</c:v>
                </c:pt>
                <c:pt idx="25015">
                  <c:v>45086.857638888891</c:v>
                </c:pt>
                <c:pt idx="25016">
                  <c:v>45086.861111111109</c:v>
                </c:pt>
                <c:pt idx="25017">
                  <c:v>45086.864583333336</c:v>
                </c:pt>
                <c:pt idx="25018">
                  <c:v>45086.868055555555</c:v>
                </c:pt>
                <c:pt idx="25019">
                  <c:v>45086.871527777781</c:v>
                </c:pt>
                <c:pt idx="25020">
                  <c:v>45086.875</c:v>
                </c:pt>
                <c:pt idx="25021">
                  <c:v>45086.878472222219</c:v>
                </c:pt>
                <c:pt idx="25022">
                  <c:v>45086.881944444445</c:v>
                </c:pt>
                <c:pt idx="25023">
                  <c:v>45086.885416666664</c:v>
                </c:pt>
                <c:pt idx="25024">
                  <c:v>45086.888888888891</c:v>
                </c:pt>
                <c:pt idx="25025">
                  <c:v>45086.892361111109</c:v>
                </c:pt>
                <c:pt idx="25026">
                  <c:v>45086.895833333336</c:v>
                </c:pt>
                <c:pt idx="25027">
                  <c:v>45086.899305555555</c:v>
                </c:pt>
                <c:pt idx="25028">
                  <c:v>45086.902777777781</c:v>
                </c:pt>
                <c:pt idx="25029">
                  <c:v>45086.90625</c:v>
                </c:pt>
                <c:pt idx="25030">
                  <c:v>45086.909722222219</c:v>
                </c:pt>
                <c:pt idx="25031">
                  <c:v>45086.913194444445</c:v>
                </c:pt>
                <c:pt idx="25032">
                  <c:v>45086.916666666664</c:v>
                </c:pt>
                <c:pt idx="25033">
                  <c:v>45086.920138888891</c:v>
                </c:pt>
                <c:pt idx="25034">
                  <c:v>45086.923611111109</c:v>
                </c:pt>
                <c:pt idx="25035">
                  <c:v>45086.927083333336</c:v>
                </c:pt>
                <c:pt idx="25036">
                  <c:v>45086.930555555555</c:v>
                </c:pt>
                <c:pt idx="25037">
                  <c:v>45086.934027777781</c:v>
                </c:pt>
                <c:pt idx="25038">
                  <c:v>45086.9375</c:v>
                </c:pt>
                <c:pt idx="25039">
                  <c:v>45086.940972222219</c:v>
                </c:pt>
                <c:pt idx="25040">
                  <c:v>45086.944444444445</c:v>
                </c:pt>
                <c:pt idx="25041">
                  <c:v>45086.947916666664</c:v>
                </c:pt>
                <c:pt idx="25042">
                  <c:v>45086.951388888891</c:v>
                </c:pt>
                <c:pt idx="25043">
                  <c:v>45086.954861111109</c:v>
                </c:pt>
                <c:pt idx="25044">
                  <c:v>45086.958333333336</c:v>
                </c:pt>
                <c:pt idx="25045">
                  <c:v>45086.961805555555</c:v>
                </c:pt>
                <c:pt idx="25046">
                  <c:v>45086.965277777781</c:v>
                </c:pt>
                <c:pt idx="25047">
                  <c:v>45086.96875</c:v>
                </c:pt>
                <c:pt idx="25048">
                  <c:v>45086.972222222219</c:v>
                </c:pt>
                <c:pt idx="25049">
                  <c:v>45086.975694444445</c:v>
                </c:pt>
                <c:pt idx="25050">
                  <c:v>45086.979166666664</c:v>
                </c:pt>
                <c:pt idx="25051">
                  <c:v>45086.982638888891</c:v>
                </c:pt>
                <c:pt idx="25052">
                  <c:v>45086.986111111109</c:v>
                </c:pt>
                <c:pt idx="25053">
                  <c:v>45086.989583333336</c:v>
                </c:pt>
                <c:pt idx="25054">
                  <c:v>45086.993055555555</c:v>
                </c:pt>
                <c:pt idx="25055">
                  <c:v>45086.996527777781</c:v>
                </c:pt>
                <c:pt idx="25056">
                  <c:v>45087</c:v>
                </c:pt>
                <c:pt idx="25057">
                  <c:v>45087.003472222219</c:v>
                </c:pt>
                <c:pt idx="25058">
                  <c:v>45087.006944444445</c:v>
                </c:pt>
                <c:pt idx="25059">
                  <c:v>45087.010416666664</c:v>
                </c:pt>
                <c:pt idx="25060">
                  <c:v>45087.013888888891</c:v>
                </c:pt>
                <c:pt idx="25061">
                  <c:v>45087.017361111109</c:v>
                </c:pt>
                <c:pt idx="25062">
                  <c:v>45087.020833333336</c:v>
                </c:pt>
                <c:pt idx="25063">
                  <c:v>45087.024305555555</c:v>
                </c:pt>
                <c:pt idx="25064">
                  <c:v>45087.027777777781</c:v>
                </c:pt>
                <c:pt idx="25065">
                  <c:v>45087.03125</c:v>
                </c:pt>
                <c:pt idx="25066">
                  <c:v>45087.034722222219</c:v>
                </c:pt>
                <c:pt idx="25067">
                  <c:v>45087.038194444445</c:v>
                </c:pt>
                <c:pt idx="25068">
                  <c:v>45087.041666666664</c:v>
                </c:pt>
                <c:pt idx="25069">
                  <c:v>45087.045138888891</c:v>
                </c:pt>
                <c:pt idx="25070">
                  <c:v>45087.048611111109</c:v>
                </c:pt>
                <c:pt idx="25071">
                  <c:v>45087.052083333336</c:v>
                </c:pt>
                <c:pt idx="25072">
                  <c:v>45087.055555555555</c:v>
                </c:pt>
                <c:pt idx="25073">
                  <c:v>45087.059027777781</c:v>
                </c:pt>
                <c:pt idx="25074">
                  <c:v>45087.0625</c:v>
                </c:pt>
                <c:pt idx="25075">
                  <c:v>45087.065972222219</c:v>
                </c:pt>
                <c:pt idx="25076">
                  <c:v>45087.069444444445</c:v>
                </c:pt>
                <c:pt idx="25077">
                  <c:v>45087.072916666664</c:v>
                </c:pt>
                <c:pt idx="25078">
                  <c:v>45087.076388888891</c:v>
                </c:pt>
                <c:pt idx="25079">
                  <c:v>45087.079861111109</c:v>
                </c:pt>
                <c:pt idx="25080">
                  <c:v>45087.083333333336</c:v>
                </c:pt>
                <c:pt idx="25081">
                  <c:v>45087.086805555555</c:v>
                </c:pt>
                <c:pt idx="25082">
                  <c:v>45087.090277777781</c:v>
                </c:pt>
                <c:pt idx="25083">
                  <c:v>45087.09375</c:v>
                </c:pt>
                <c:pt idx="25084">
                  <c:v>45087.097222222219</c:v>
                </c:pt>
                <c:pt idx="25085">
                  <c:v>45087.100694444445</c:v>
                </c:pt>
                <c:pt idx="25086">
                  <c:v>45087.104166666664</c:v>
                </c:pt>
                <c:pt idx="25087">
                  <c:v>45087.107638888891</c:v>
                </c:pt>
                <c:pt idx="25088">
                  <c:v>45087.111111111109</c:v>
                </c:pt>
                <c:pt idx="25089">
                  <c:v>45087.114583333336</c:v>
                </c:pt>
                <c:pt idx="25090">
                  <c:v>45087.118055555555</c:v>
                </c:pt>
                <c:pt idx="25091">
                  <c:v>45087.121527777781</c:v>
                </c:pt>
                <c:pt idx="25092">
                  <c:v>45087.125</c:v>
                </c:pt>
                <c:pt idx="25093">
                  <c:v>45087.128472222219</c:v>
                </c:pt>
                <c:pt idx="25094">
                  <c:v>45087.131944444445</c:v>
                </c:pt>
                <c:pt idx="25095">
                  <c:v>45087.135416666664</c:v>
                </c:pt>
                <c:pt idx="25096">
                  <c:v>45087.138888888891</c:v>
                </c:pt>
                <c:pt idx="25097">
                  <c:v>45087.142361111109</c:v>
                </c:pt>
                <c:pt idx="25098">
                  <c:v>45087.145833333336</c:v>
                </c:pt>
                <c:pt idx="25099">
                  <c:v>45087.149305555555</c:v>
                </c:pt>
                <c:pt idx="25100">
                  <c:v>45087.152777777781</c:v>
                </c:pt>
                <c:pt idx="25101">
                  <c:v>45087.15625</c:v>
                </c:pt>
                <c:pt idx="25102">
                  <c:v>45087.159722222219</c:v>
                </c:pt>
                <c:pt idx="25103">
                  <c:v>45087.163194444445</c:v>
                </c:pt>
                <c:pt idx="25104">
                  <c:v>45087.166666666664</c:v>
                </c:pt>
                <c:pt idx="25105">
                  <c:v>45087.170138888891</c:v>
                </c:pt>
                <c:pt idx="25106">
                  <c:v>45087.173611111109</c:v>
                </c:pt>
                <c:pt idx="25107">
                  <c:v>45087.177083333336</c:v>
                </c:pt>
                <c:pt idx="25108">
                  <c:v>45087.180555555555</c:v>
                </c:pt>
                <c:pt idx="25109">
                  <c:v>45087.184027777781</c:v>
                </c:pt>
                <c:pt idx="25110">
                  <c:v>45087.1875</c:v>
                </c:pt>
                <c:pt idx="25111">
                  <c:v>45087.190972222219</c:v>
                </c:pt>
                <c:pt idx="25112">
                  <c:v>45087.194444444445</c:v>
                </c:pt>
                <c:pt idx="25113">
                  <c:v>45087.197916666664</c:v>
                </c:pt>
                <c:pt idx="25114">
                  <c:v>45087.201388888891</c:v>
                </c:pt>
                <c:pt idx="25115">
                  <c:v>45087.204861111109</c:v>
                </c:pt>
                <c:pt idx="25116">
                  <c:v>45087.208333333336</c:v>
                </c:pt>
                <c:pt idx="25117">
                  <c:v>45087.211805555555</c:v>
                </c:pt>
                <c:pt idx="25118">
                  <c:v>45087.215277777781</c:v>
                </c:pt>
                <c:pt idx="25119">
                  <c:v>45087.21875</c:v>
                </c:pt>
                <c:pt idx="25120">
                  <c:v>45087.222222222219</c:v>
                </c:pt>
                <c:pt idx="25121">
                  <c:v>45087.225694444445</c:v>
                </c:pt>
                <c:pt idx="25122">
                  <c:v>45087.229166666664</c:v>
                </c:pt>
                <c:pt idx="25123">
                  <c:v>45087.232638888891</c:v>
                </c:pt>
                <c:pt idx="25124">
                  <c:v>45087.236111111109</c:v>
                </c:pt>
                <c:pt idx="25125">
                  <c:v>45087.239583333336</c:v>
                </c:pt>
                <c:pt idx="25126">
                  <c:v>45087.243055555555</c:v>
                </c:pt>
                <c:pt idx="25127">
                  <c:v>45087.246527777781</c:v>
                </c:pt>
                <c:pt idx="25128">
                  <c:v>45087.25</c:v>
                </c:pt>
                <c:pt idx="25129">
                  <c:v>45087.253472222219</c:v>
                </c:pt>
                <c:pt idx="25130">
                  <c:v>45087.256944444445</c:v>
                </c:pt>
                <c:pt idx="25131">
                  <c:v>45087.260416666664</c:v>
                </c:pt>
                <c:pt idx="25132">
                  <c:v>45087.263888888891</c:v>
                </c:pt>
                <c:pt idx="25133">
                  <c:v>45087.267361111109</c:v>
                </c:pt>
                <c:pt idx="25134">
                  <c:v>45087.270833333336</c:v>
                </c:pt>
                <c:pt idx="25135">
                  <c:v>45087.274305555555</c:v>
                </c:pt>
                <c:pt idx="25136">
                  <c:v>45087.277777777781</c:v>
                </c:pt>
                <c:pt idx="25137">
                  <c:v>45087.28125</c:v>
                </c:pt>
                <c:pt idx="25138">
                  <c:v>45087.284722222219</c:v>
                </c:pt>
                <c:pt idx="25139">
                  <c:v>45087.288194444445</c:v>
                </c:pt>
                <c:pt idx="25140">
                  <c:v>45087.291666666664</c:v>
                </c:pt>
                <c:pt idx="25141">
                  <c:v>45087.295138888891</c:v>
                </c:pt>
                <c:pt idx="25142">
                  <c:v>45087.298611111109</c:v>
                </c:pt>
                <c:pt idx="25143">
                  <c:v>45087.302083333336</c:v>
                </c:pt>
                <c:pt idx="25144">
                  <c:v>45087.305555555555</c:v>
                </c:pt>
                <c:pt idx="25145">
                  <c:v>45087.309027777781</c:v>
                </c:pt>
                <c:pt idx="25146">
                  <c:v>45087.3125</c:v>
                </c:pt>
                <c:pt idx="25147">
                  <c:v>45087.315972222219</c:v>
                </c:pt>
                <c:pt idx="25148">
                  <c:v>45087.319444444445</c:v>
                </c:pt>
                <c:pt idx="25149">
                  <c:v>45087.322916666664</c:v>
                </c:pt>
                <c:pt idx="25150">
                  <c:v>45087.326388888891</c:v>
                </c:pt>
                <c:pt idx="25151">
                  <c:v>45087.329861111109</c:v>
                </c:pt>
                <c:pt idx="25152">
                  <c:v>45087.333333333336</c:v>
                </c:pt>
                <c:pt idx="25153">
                  <c:v>45087.336805555555</c:v>
                </c:pt>
                <c:pt idx="25154">
                  <c:v>45087.340277777781</c:v>
                </c:pt>
                <c:pt idx="25155">
                  <c:v>45087.34375</c:v>
                </c:pt>
                <c:pt idx="25156">
                  <c:v>45087.347222222219</c:v>
                </c:pt>
                <c:pt idx="25157">
                  <c:v>45087.350694444445</c:v>
                </c:pt>
                <c:pt idx="25158">
                  <c:v>45087.354166666664</c:v>
                </c:pt>
                <c:pt idx="25159">
                  <c:v>45087.357638888891</c:v>
                </c:pt>
                <c:pt idx="25160">
                  <c:v>45087.361111111109</c:v>
                </c:pt>
                <c:pt idx="25161">
                  <c:v>45087.364583333336</c:v>
                </c:pt>
                <c:pt idx="25162">
                  <c:v>45087.368055555555</c:v>
                </c:pt>
                <c:pt idx="25163">
                  <c:v>45087.371527777781</c:v>
                </c:pt>
                <c:pt idx="25164">
                  <c:v>45087.375</c:v>
                </c:pt>
                <c:pt idx="25165">
                  <c:v>45087.378472222219</c:v>
                </c:pt>
                <c:pt idx="25166">
                  <c:v>45087.381944444445</c:v>
                </c:pt>
                <c:pt idx="25167">
                  <c:v>45087.385416666664</c:v>
                </c:pt>
                <c:pt idx="25168">
                  <c:v>45087.388888888891</c:v>
                </c:pt>
                <c:pt idx="25169">
                  <c:v>45087.392361111109</c:v>
                </c:pt>
                <c:pt idx="25170">
                  <c:v>45087.395833333336</c:v>
                </c:pt>
                <c:pt idx="25171">
                  <c:v>45087.399305555555</c:v>
                </c:pt>
                <c:pt idx="25172">
                  <c:v>45087.402777777781</c:v>
                </c:pt>
                <c:pt idx="25173">
                  <c:v>45087.40625</c:v>
                </c:pt>
                <c:pt idx="25174">
                  <c:v>45087.409722222219</c:v>
                </c:pt>
                <c:pt idx="25175">
                  <c:v>45087.413194444445</c:v>
                </c:pt>
                <c:pt idx="25176">
                  <c:v>45087.416666666664</c:v>
                </c:pt>
                <c:pt idx="25177">
                  <c:v>45087.420138888891</c:v>
                </c:pt>
                <c:pt idx="25178">
                  <c:v>45087.423611111109</c:v>
                </c:pt>
                <c:pt idx="25179">
                  <c:v>45087.427083333336</c:v>
                </c:pt>
                <c:pt idx="25180">
                  <c:v>45087.430555555555</c:v>
                </c:pt>
                <c:pt idx="25181">
                  <c:v>45087.434027777781</c:v>
                </c:pt>
                <c:pt idx="25182">
                  <c:v>45087.4375</c:v>
                </c:pt>
                <c:pt idx="25183">
                  <c:v>45087.440972222219</c:v>
                </c:pt>
                <c:pt idx="25184">
                  <c:v>45087.444444444445</c:v>
                </c:pt>
                <c:pt idx="25185">
                  <c:v>45087.447916666664</c:v>
                </c:pt>
                <c:pt idx="25186">
                  <c:v>45087.451388888891</c:v>
                </c:pt>
                <c:pt idx="25187">
                  <c:v>45087.454861111109</c:v>
                </c:pt>
                <c:pt idx="25188">
                  <c:v>45087.458333333336</c:v>
                </c:pt>
                <c:pt idx="25189">
                  <c:v>45087.461805555555</c:v>
                </c:pt>
                <c:pt idx="25190">
                  <c:v>45087.465277777781</c:v>
                </c:pt>
                <c:pt idx="25191">
                  <c:v>45087.46875</c:v>
                </c:pt>
                <c:pt idx="25192">
                  <c:v>45087.472222222219</c:v>
                </c:pt>
                <c:pt idx="25193">
                  <c:v>45087.475694444445</c:v>
                </c:pt>
                <c:pt idx="25194">
                  <c:v>45087.479166666664</c:v>
                </c:pt>
                <c:pt idx="25195">
                  <c:v>45087.482638888891</c:v>
                </c:pt>
                <c:pt idx="25196">
                  <c:v>45087.486111111109</c:v>
                </c:pt>
                <c:pt idx="25197">
                  <c:v>45087.489583333336</c:v>
                </c:pt>
                <c:pt idx="25198">
                  <c:v>45087.493055555555</c:v>
                </c:pt>
                <c:pt idx="25199">
                  <c:v>45087.496527777781</c:v>
                </c:pt>
                <c:pt idx="25200">
                  <c:v>45087.5</c:v>
                </c:pt>
                <c:pt idx="25201">
                  <c:v>45087.503472222219</c:v>
                </c:pt>
                <c:pt idx="25202">
                  <c:v>45087.506944444445</c:v>
                </c:pt>
                <c:pt idx="25203">
                  <c:v>45087.510416666664</c:v>
                </c:pt>
                <c:pt idx="25204">
                  <c:v>45087.513888888891</c:v>
                </c:pt>
                <c:pt idx="25205">
                  <c:v>45087.517361111109</c:v>
                </c:pt>
                <c:pt idx="25206">
                  <c:v>45087.520833333336</c:v>
                </c:pt>
                <c:pt idx="25207">
                  <c:v>45087.524305555555</c:v>
                </c:pt>
                <c:pt idx="25208">
                  <c:v>45087.527777777781</c:v>
                </c:pt>
                <c:pt idx="25209">
                  <c:v>45087.53125</c:v>
                </c:pt>
                <c:pt idx="25210">
                  <c:v>45087.534722222219</c:v>
                </c:pt>
                <c:pt idx="25211">
                  <c:v>45087.538194444445</c:v>
                </c:pt>
                <c:pt idx="25212">
                  <c:v>45087.541666666664</c:v>
                </c:pt>
                <c:pt idx="25213">
                  <c:v>45087.545138888891</c:v>
                </c:pt>
                <c:pt idx="25214">
                  <c:v>45087.548611111109</c:v>
                </c:pt>
                <c:pt idx="25215">
                  <c:v>45087.552083333336</c:v>
                </c:pt>
                <c:pt idx="25216">
                  <c:v>45087.555555555555</c:v>
                </c:pt>
                <c:pt idx="25217">
                  <c:v>45087.559027777781</c:v>
                </c:pt>
                <c:pt idx="25218">
                  <c:v>45087.5625</c:v>
                </c:pt>
                <c:pt idx="25219">
                  <c:v>45087.565972222219</c:v>
                </c:pt>
                <c:pt idx="25220">
                  <c:v>45087.569444444445</c:v>
                </c:pt>
                <c:pt idx="25221">
                  <c:v>45087.572916666664</c:v>
                </c:pt>
                <c:pt idx="25222">
                  <c:v>45087.576388888891</c:v>
                </c:pt>
                <c:pt idx="25223">
                  <c:v>45087.579861111109</c:v>
                </c:pt>
                <c:pt idx="25224">
                  <c:v>45087.583333333336</c:v>
                </c:pt>
                <c:pt idx="25225">
                  <c:v>45087.586805555555</c:v>
                </c:pt>
                <c:pt idx="25226">
                  <c:v>45087.590277777781</c:v>
                </c:pt>
                <c:pt idx="25227">
                  <c:v>45087.59375</c:v>
                </c:pt>
                <c:pt idx="25228">
                  <c:v>45087.597222222219</c:v>
                </c:pt>
                <c:pt idx="25229">
                  <c:v>45087.600694444445</c:v>
                </c:pt>
                <c:pt idx="25230">
                  <c:v>45087.604166666664</c:v>
                </c:pt>
                <c:pt idx="25231">
                  <c:v>45087.607638888891</c:v>
                </c:pt>
                <c:pt idx="25232">
                  <c:v>45087.611111111109</c:v>
                </c:pt>
                <c:pt idx="25233">
                  <c:v>45087.614583333336</c:v>
                </c:pt>
                <c:pt idx="25234">
                  <c:v>45087.618055555555</c:v>
                </c:pt>
                <c:pt idx="25235">
                  <c:v>45087.621527777781</c:v>
                </c:pt>
                <c:pt idx="25236">
                  <c:v>45087.625</c:v>
                </c:pt>
                <c:pt idx="25237">
                  <c:v>45087.628472222219</c:v>
                </c:pt>
                <c:pt idx="25238">
                  <c:v>45087.631944444445</c:v>
                </c:pt>
                <c:pt idx="25239">
                  <c:v>45087.635416666664</c:v>
                </c:pt>
                <c:pt idx="25240">
                  <c:v>45087.638888888891</c:v>
                </c:pt>
                <c:pt idx="25241">
                  <c:v>45087.642361111109</c:v>
                </c:pt>
                <c:pt idx="25242">
                  <c:v>45087.645833333336</c:v>
                </c:pt>
                <c:pt idx="25243">
                  <c:v>45087.649305555555</c:v>
                </c:pt>
                <c:pt idx="25244">
                  <c:v>45087.652777777781</c:v>
                </c:pt>
                <c:pt idx="25245">
                  <c:v>45087.65625</c:v>
                </c:pt>
                <c:pt idx="25246">
                  <c:v>45087.659722222219</c:v>
                </c:pt>
                <c:pt idx="25247">
                  <c:v>45087.663194444445</c:v>
                </c:pt>
                <c:pt idx="25248">
                  <c:v>45087.666666666664</c:v>
                </c:pt>
                <c:pt idx="25249">
                  <c:v>45087.670138888891</c:v>
                </c:pt>
                <c:pt idx="25250">
                  <c:v>45087.673611111109</c:v>
                </c:pt>
                <c:pt idx="25251">
                  <c:v>45087.677083333336</c:v>
                </c:pt>
                <c:pt idx="25252">
                  <c:v>45087.680555555555</c:v>
                </c:pt>
                <c:pt idx="25253">
                  <c:v>45087.684027777781</c:v>
                </c:pt>
                <c:pt idx="25254">
                  <c:v>45087.6875</c:v>
                </c:pt>
                <c:pt idx="25255">
                  <c:v>45087.690972222219</c:v>
                </c:pt>
                <c:pt idx="25256">
                  <c:v>45087.694444444445</c:v>
                </c:pt>
                <c:pt idx="25257">
                  <c:v>45087.697916666664</c:v>
                </c:pt>
                <c:pt idx="25258">
                  <c:v>45087.701388888891</c:v>
                </c:pt>
                <c:pt idx="25259">
                  <c:v>45087.704861111109</c:v>
                </c:pt>
                <c:pt idx="25260">
                  <c:v>45087.708333333336</c:v>
                </c:pt>
                <c:pt idx="25261">
                  <c:v>45087.711805555555</c:v>
                </c:pt>
                <c:pt idx="25262">
                  <c:v>45087.715277777781</c:v>
                </c:pt>
                <c:pt idx="25263">
                  <c:v>45087.71875</c:v>
                </c:pt>
                <c:pt idx="25264">
                  <c:v>45087.722222222219</c:v>
                </c:pt>
                <c:pt idx="25265">
                  <c:v>45087.725694444445</c:v>
                </c:pt>
                <c:pt idx="25266">
                  <c:v>45087.729166666664</c:v>
                </c:pt>
                <c:pt idx="25267">
                  <c:v>45087.732638888891</c:v>
                </c:pt>
                <c:pt idx="25268">
                  <c:v>45087.736111111109</c:v>
                </c:pt>
                <c:pt idx="25269">
                  <c:v>45087.739583333336</c:v>
                </c:pt>
                <c:pt idx="25270">
                  <c:v>45087.743055555555</c:v>
                </c:pt>
                <c:pt idx="25271">
                  <c:v>45087.746527777781</c:v>
                </c:pt>
                <c:pt idx="25272">
                  <c:v>45087.75</c:v>
                </c:pt>
                <c:pt idx="25273">
                  <c:v>45087.753472222219</c:v>
                </c:pt>
                <c:pt idx="25274">
                  <c:v>45087.756944444445</c:v>
                </c:pt>
                <c:pt idx="25275">
                  <c:v>45087.760416666664</c:v>
                </c:pt>
                <c:pt idx="25276">
                  <c:v>45087.763888888891</c:v>
                </c:pt>
                <c:pt idx="25277">
                  <c:v>45087.767361111109</c:v>
                </c:pt>
                <c:pt idx="25278">
                  <c:v>45087.770833333336</c:v>
                </c:pt>
                <c:pt idx="25279">
                  <c:v>45087.774305555555</c:v>
                </c:pt>
                <c:pt idx="25280">
                  <c:v>45087.777777777781</c:v>
                </c:pt>
                <c:pt idx="25281">
                  <c:v>45087.78125</c:v>
                </c:pt>
                <c:pt idx="25282">
                  <c:v>45087.784722222219</c:v>
                </c:pt>
                <c:pt idx="25283">
                  <c:v>45087.788194444445</c:v>
                </c:pt>
                <c:pt idx="25284">
                  <c:v>45087.791666666664</c:v>
                </c:pt>
                <c:pt idx="25285">
                  <c:v>45087.795138888891</c:v>
                </c:pt>
                <c:pt idx="25286">
                  <c:v>45087.798611111109</c:v>
                </c:pt>
                <c:pt idx="25287">
                  <c:v>45087.802083333336</c:v>
                </c:pt>
                <c:pt idx="25288">
                  <c:v>45087.805555555555</c:v>
                </c:pt>
                <c:pt idx="25289">
                  <c:v>45087.809027777781</c:v>
                </c:pt>
                <c:pt idx="25290">
                  <c:v>45087.8125</c:v>
                </c:pt>
                <c:pt idx="25291">
                  <c:v>45087.815972222219</c:v>
                </c:pt>
                <c:pt idx="25292">
                  <c:v>45087.819444444445</c:v>
                </c:pt>
                <c:pt idx="25293">
                  <c:v>45087.822916666664</c:v>
                </c:pt>
                <c:pt idx="25294">
                  <c:v>45087.826388888891</c:v>
                </c:pt>
                <c:pt idx="25295">
                  <c:v>45087.829861111109</c:v>
                </c:pt>
                <c:pt idx="25296">
                  <c:v>45087.833333333336</c:v>
                </c:pt>
                <c:pt idx="25297">
                  <c:v>45087.836805555555</c:v>
                </c:pt>
                <c:pt idx="25298">
                  <c:v>45087.840277777781</c:v>
                </c:pt>
                <c:pt idx="25299">
                  <c:v>45087.84375</c:v>
                </c:pt>
                <c:pt idx="25300">
                  <c:v>45087.847222222219</c:v>
                </c:pt>
                <c:pt idx="25301">
                  <c:v>45087.850694444445</c:v>
                </c:pt>
                <c:pt idx="25302">
                  <c:v>45087.854166666664</c:v>
                </c:pt>
                <c:pt idx="25303">
                  <c:v>45087.857638888891</c:v>
                </c:pt>
                <c:pt idx="25304">
                  <c:v>45087.861111111109</c:v>
                </c:pt>
                <c:pt idx="25305">
                  <c:v>45087.864583333336</c:v>
                </c:pt>
                <c:pt idx="25306">
                  <c:v>45087.868055555555</c:v>
                </c:pt>
                <c:pt idx="25307">
                  <c:v>45087.871527777781</c:v>
                </c:pt>
                <c:pt idx="25308">
                  <c:v>45087.875</c:v>
                </c:pt>
                <c:pt idx="25309">
                  <c:v>45087.878472222219</c:v>
                </c:pt>
                <c:pt idx="25310">
                  <c:v>45087.881944444445</c:v>
                </c:pt>
                <c:pt idx="25311">
                  <c:v>45087.885416666664</c:v>
                </c:pt>
                <c:pt idx="25312">
                  <c:v>45087.888888888891</c:v>
                </c:pt>
                <c:pt idx="25313">
                  <c:v>45087.892361111109</c:v>
                </c:pt>
                <c:pt idx="25314">
                  <c:v>45087.895833333336</c:v>
                </c:pt>
                <c:pt idx="25315">
                  <c:v>45087.899305555555</c:v>
                </c:pt>
                <c:pt idx="25316">
                  <c:v>45087.902777777781</c:v>
                </c:pt>
                <c:pt idx="25317">
                  <c:v>45087.90625</c:v>
                </c:pt>
                <c:pt idx="25318">
                  <c:v>45087.909722222219</c:v>
                </c:pt>
                <c:pt idx="25319">
                  <c:v>45087.913194444445</c:v>
                </c:pt>
                <c:pt idx="25320">
                  <c:v>45087.916666666664</c:v>
                </c:pt>
                <c:pt idx="25321">
                  <c:v>45087.920138888891</c:v>
                </c:pt>
                <c:pt idx="25322">
                  <c:v>45087.923611111109</c:v>
                </c:pt>
                <c:pt idx="25323">
                  <c:v>45087.927083333336</c:v>
                </c:pt>
                <c:pt idx="25324">
                  <c:v>45087.930555555555</c:v>
                </c:pt>
                <c:pt idx="25325">
                  <c:v>45087.934027777781</c:v>
                </c:pt>
                <c:pt idx="25326">
                  <c:v>45087.9375</c:v>
                </c:pt>
                <c:pt idx="25327">
                  <c:v>45087.940972222219</c:v>
                </c:pt>
                <c:pt idx="25328">
                  <c:v>45087.944444444445</c:v>
                </c:pt>
                <c:pt idx="25329">
                  <c:v>45087.947916666664</c:v>
                </c:pt>
                <c:pt idx="25330">
                  <c:v>45087.951388888891</c:v>
                </c:pt>
                <c:pt idx="25331">
                  <c:v>45087.954861111109</c:v>
                </c:pt>
                <c:pt idx="25332">
                  <c:v>45087.958333333336</c:v>
                </c:pt>
                <c:pt idx="25333">
                  <c:v>45087.961805555555</c:v>
                </c:pt>
                <c:pt idx="25334">
                  <c:v>45087.965277777781</c:v>
                </c:pt>
                <c:pt idx="25335">
                  <c:v>45087.96875</c:v>
                </c:pt>
                <c:pt idx="25336">
                  <c:v>45087.972222222219</c:v>
                </c:pt>
                <c:pt idx="25337">
                  <c:v>45087.975694444445</c:v>
                </c:pt>
                <c:pt idx="25338">
                  <c:v>45087.979166666664</c:v>
                </c:pt>
                <c:pt idx="25339">
                  <c:v>45087.982638888891</c:v>
                </c:pt>
                <c:pt idx="25340">
                  <c:v>45087.986111111109</c:v>
                </c:pt>
                <c:pt idx="25341">
                  <c:v>45087.989583333336</c:v>
                </c:pt>
                <c:pt idx="25342">
                  <c:v>45087.993055555555</c:v>
                </c:pt>
                <c:pt idx="25343">
                  <c:v>45087.996527777781</c:v>
                </c:pt>
                <c:pt idx="25344">
                  <c:v>45088</c:v>
                </c:pt>
                <c:pt idx="25345">
                  <c:v>45088.003472222219</c:v>
                </c:pt>
                <c:pt idx="25346">
                  <c:v>45088.006944444445</c:v>
                </c:pt>
                <c:pt idx="25347">
                  <c:v>45088.010416666664</c:v>
                </c:pt>
                <c:pt idx="25348">
                  <c:v>45088.013888888891</c:v>
                </c:pt>
                <c:pt idx="25349">
                  <c:v>45088.017361111109</c:v>
                </c:pt>
                <c:pt idx="25350">
                  <c:v>45088.020833333336</c:v>
                </c:pt>
                <c:pt idx="25351">
                  <c:v>45088.024305555555</c:v>
                </c:pt>
                <c:pt idx="25352">
                  <c:v>45088.027777777781</c:v>
                </c:pt>
                <c:pt idx="25353">
                  <c:v>45088.03125</c:v>
                </c:pt>
                <c:pt idx="25354">
                  <c:v>45088.034722222219</c:v>
                </c:pt>
                <c:pt idx="25355">
                  <c:v>45088.038194444445</c:v>
                </c:pt>
                <c:pt idx="25356">
                  <c:v>45088.041666666664</c:v>
                </c:pt>
                <c:pt idx="25357">
                  <c:v>45088.045138888891</c:v>
                </c:pt>
                <c:pt idx="25358">
                  <c:v>45088.048611111109</c:v>
                </c:pt>
                <c:pt idx="25359">
                  <c:v>45088.052083333336</c:v>
                </c:pt>
                <c:pt idx="25360">
                  <c:v>45088.055555555555</c:v>
                </c:pt>
                <c:pt idx="25361">
                  <c:v>45088.059027777781</c:v>
                </c:pt>
                <c:pt idx="25362">
                  <c:v>45088.0625</c:v>
                </c:pt>
                <c:pt idx="25363">
                  <c:v>45088.065972222219</c:v>
                </c:pt>
                <c:pt idx="25364">
                  <c:v>45088.069444444445</c:v>
                </c:pt>
                <c:pt idx="25365">
                  <c:v>45088.072916666664</c:v>
                </c:pt>
                <c:pt idx="25366">
                  <c:v>45088.076388888891</c:v>
                </c:pt>
                <c:pt idx="25367">
                  <c:v>45088.079861111109</c:v>
                </c:pt>
                <c:pt idx="25368">
                  <c:v>45088.083333333336</c:v>
                </c:pt>
                <c:pt idx="25369">
                  <c:v>45088.086805555555</c:v>
                </c:pt>
                <c:pt idx="25370">
                  <c:v>45088.090277777781</c:v>
                </c:pt>
                <c:pt idx="25371">
                  <c:v>45088.09375</c:v>
                </c:pt>
                <c:pt idx="25372">
                  <c:v>45088.097222222219</c:v>
                </c:pt>
                <c:pt idx="25373">
                  <c:v>45088.100694444445</c:v>
                </c:pt>
                <c:pt idx="25374">
                  <c:v>45088.104166666664</c:v>
                </c:pt>
                <c:pt idx="25375">
                  <c:v>45088.107638888891</c:v>
                </c:pt>
                <c:pt idx="25376">
                  <c:v>45088.111111111109</c:v>
                </c:pt>
                <c:pt idx="25377">
                  <c:v>45088.114583333336</c:v>
                </c:pt>
                <c:pt idx="25378">
                  <c:v>45088.118055555555</c:v>
                </c:pt>
                <c:pt idx="25379">
                  <c:v>45088.121527777781</c:v>
                </c:pt>
                <c:pt idx="25380">
                  <c:v>45088.125</c:v>
                </c:pt>
                <c:pt idx="25381">
                  <c:v>45088.128472222219</c:v>
                </c:pt>
                <c:pt idx="25382">
                  <c:v>45088.131944444445</c:v>
                </c:pt>
                <c:pt idx="25383">
                  <c:v>45088.135416666664</c:v>
                </c:pt>
                <c:pt idx="25384">
                  <c:v>45088.138888888891</c:v>
                </c:pt>
                <c:pt idx="25385">
                  <c:v>45088.142361111109</c:v>
                </c:pt>
                <c:pt idx="25386">
                  <c:v>45088.145833333336</c:v>
                </c:pt>
                <c:pt idx="25387">
                  <c:v>45088.149305555555</c:v>
                </c:pt>
                <c:pt idx="25388">
                  <c:v>45088.152777777781</c:v>
                </c:pt>
                <c:pt idx="25389">
                  <c:v>45088.15625</c:v>
                </c:pt>
                <c:pt idx="25390">
                  <c:v>45088.159722222219</c:v>
                </c:pt>
                <c:pt idx="25391">
                  <c:v>45088.163194444445</c:v>
                </c:pt>
                <c:pt idx="25392">
                  <c:v>45088.166666666664</c:v>
                </c:pt>
                <c:pt idx="25393">
                  <c:v>45088.170138888891</c:v>
                </c:pt>
                <c:pt idx="25394">
                  <c:v>45088.173611111109</c:v>
                </c:pt>
                <c:pt idx="25395">
                  <c:v>45088.177083333336</c:v>
                </c:pt>
                <c:pt idx="25396">
                  <c:v>45088.180555555555</c:v>
                </c:pt>
                <c:pt idx="25397">
                  <c:v>45088.184027777781</c:v>
                </c:pt>
                <c:pt idx="25398">
                  <c:v>45088.1875</c:v>
                </c:pt>
                <c:pt idx="25399">
                  <c:v>45088.190972222219</c:v>
                </c:pt>
                <c:pt idx="25400">
                  <c:v>45088.194444444445</c:v>
                </c:pt>
                <c:pt idx="25401">
                  <c:v>45088.197916666664</c:v>
                </c:pt>
                <c:pt idx="25402">
                  <c:v>45088.201388888891</c:v>
                </c:pt>
                <c:pt idx="25403">
                  <c:v>45088.204861111109</c:v>
                </c:pt>
                <c:pt idx="25404">
                  <c:v>45088.208333333336</c:v>
                </c:pt>
                <c:pt idx="25405">
                  <c:v>45088.211805555555</c:v>
                </c:pt>
                <c:pt idx="25406">
                  <c:v>45088.215277777781</c:v>
                </c:pt>
                <c:pt idx="25407">
                  <c:v>45088.21875</c:v>
                </c:pt>
                <c:pt idx="25408">
                  <c:v>45088.222222222219</c:v>
                </c:pt>
                <c:pt idx="25409">
                  <c:v>45088.225694444445</c:v>
                </c:pt>
                <c:pt idx="25410">
                  <c:v>45088.229166666664</c:v>
                </c:pt>
                <c:pt idx="25411">
                  <c:v>45088.232638888891</c:v>
                </c:pt>
                <c:pt idx="25412">
                  <c:v>45088.236111111109</c:v>
                </c:pt>
                <c:pt idx="25413">
                  <c:v>45088.239583333336</c:v>
                </c:pt>
                <c:pt idx="25414">
                  <c:v>45088.243055555555</c:v>
                </c:pt>
                <c:pt idx="25415">
                  <c:v>45088.246527777781</c:v>
                </c:pt>
                <c:pt idx="25416">
                  <c:v>45088.25</c:v>
                </c:pt>
                <c:pt idx="25417">
                  <c:v>45088.253472222219</c:v>
                </c:pt>
                <c:pt idx="25418">
                  <c:v>45088.256944444445</c:v>
                </c:pt>
                <c:pt idx="25419">
                  <c:v>45088.260416666664</c:v>
                </c:pt>
                <c:pt idx="25420">
                  <c:v>45088.263888888891</c:v>
                </c:pt>
                <c:pt idx="25421">
                  <c:v>45088.267361111109</c:v>
                </c:pt>
                <c:pt idx="25422">
                  <c:v>45088.270833333336</c:v>
                </c:pt>
                <c:pt idx="25423">
                  <c:v>45088.274305555555</c:v>
                </c:pt>
                <c:pt idx="25424">
                  <c:v>45088.277777777781</c:v>
                </c:pt>
                <c:pt idx="25425">
                  <c:v>45088.28125</c:v>
                </c:pt>
                <c:pt idx="25426">
                  <c:v>45088.284722222219</c:v>
                </c:pt>
                <c:pt idx="25427">
                  <c:v>45088.288194444445</c:v>
                </c:pt>
                <c:pt idx="25428">
                  <c:v>45088.291666666664</c:v>
                </c:pt>
                <c:pt idx="25429">
                  <c:v>45088.295138888891</c:v>
                </c:pt>
                <c:pt idx="25430">
                  <c:v>45088.298611111109</c:v>
                </c:pt>
                <c:pt idx="25431">
                  <c:v>45088.302083333336</c:v>
                </c:pt>
                <c:pt idx="25432">
                  <c:v>45088.305555555555</c:v>
                </c:pt>
                <c:pt idx="25433">
                  <c:v>45088.309027777781</c:v>
                </c:pt>
                <c:pt idx="25434">
                  <c:v>45088.3125</c:v>
                </c:pt>
                <c:pt idx="25435">
                  <c:v>45088.315972222219</c:v>
                </c:pt>
                <c:pt idx="25436">
                  <c:v>45088.319444444445</c:v>
                </c:pt>
                <c:pt idx="25437">
                  <c:v>45088.322916666664</c:v>
                </c:pt>
                <c:pt idx="25438">
                  <c:v>45088.326388888891</c:v>
                </c:pt>
                <c:pt idx="25439">
                  <c:v>45088.329861111109</c:v>
                </c:pt>
                <c:pt idx="25440">
                  <c:v>45088.333333333336</c:v>
                </c:pt>
                <c:pt idx="25441">
                  <c:v>45088.336805555555</c:v>
                </c:pt>
                <c:pt idx="25442">
                  <c:v>45088.340277777781</c:v>
                </c:pt>
                <c:pt idx="25443">
                  <c:v>45088.34375</c:v>
                </c:pt>
                <c:pt idx="25444">
                  <c:v>45088.347222222219</c:v>
                </c:pt>
                <c:pt idx="25445">
                  <c:v>45088.350694444445</c:v>
                </c:pt>
                <c:pt idx="25446">
                  <c:v>45088.354166666664</c:v>
                </c:pt>
                <c:pt idx="25447">
                  <c:v>45088.357638888891</c:v>
                </c:pt>
                <c:pt idx="25448">
                  <c:v>45088.361111111109</c:v>
                </c:pt>
                <c:pt idx="25449">
                  <c:v>45088.364583333336</c:v>
                </c:pt>
                <c:pt idx="25450">
                  <c:v>45088.368055555555</c:v>
                </c:pt>
                <c:pt idx="25451">
                  <c:v>45088.371527777781</c:v>
                </c:pt>
                <c:pt idx="25452">
                  <c:v>45088.375</c:v>
                </c:pt>
                <c:pt idx="25453">
                  <c:v>45088.378472222219</c:v>
                </c:pt>
                <c:pt idx="25454">
                  <c:v>45088.381944444445</c:v>
                </c:pt>
                <c:pt idx="25455">
                  <c:v>45088.385416666664</c:v>
                </c:pt>
                <c:pt idx="25456">
                  <c:v>45088.388888888891</c:v>
                </c:pt>
                <c:pt idx="25457">
                  <c:v>45088.392361111109</c:v>
                </c:pt>
                <c:pt idx="25458">
                  <c:v>45088.395833333336</c:v>
                </c:pt>
                <c:pt idx="25459">
                  <c:v>45088.399305555555</c:v>
                </c:pt>
                <c:pt idx="25460">
                  <c:v>45088.402777777781</c:v>
                </c:pt>
                <c:pt idx="25461">
                  <c:v>45088.40625</c:v>
                </c:pt>
                <c:pt idx="25462">
                  <c:v>45088.409722222219</c:v>
                </c:pt>
                <c:pt idx="25463">
                  <c:v>45088.413194444445</c:v>
                </c:pt>
                <c:pt idx="25464">
                  <c:v>45088.416666666664</c:v>
                </c:pt>
                <c:pt idx="25465">
                  <c:v>45088.420138888891</c:v>
                </c:pt>
                <c:pt idx="25466">
                  <c:v>45088.423611111109</c:v>
                </c:pt>
                <c:pt idx="25467">
                  <c:v>45088.427083333336</c:v>
                </c:pt>
                <c:pt idx="25468">
                  <c:v>45088.430555555555</c:v>
                </c:pt>
                <c:pt idx="25469">
                  <c:v>45088.434027777781</c:v>
                </c:pt>
                <c:pt idx="25470">
                  <c:v>45088.4375</c:v>
                </c:pt>
                <c:pt idx="25471">
                  <c:v>45088.440972222219</c:v>
                </c:pt>
                <c:pt idx="25472">
                  <c:v>45088.444444444445</c:v>
                </c:pt>
                <c:pt idx="25473">
                  <c:v>45088.447916666664</c:v>
                </c:pt>
                <c:pt idx="25474">
                  <c:v>45088.451388888891</c:v>
                </c:pt>
                <c:pt idx="25475">
                  <c:v>45088.454861111109</c:v>
                </c:pt>
                <c:pt idx="25476">
                  <c:v>45088.458333333336</c:v>
                </c:pt>
                <c:pt idx="25477">
                  <c:v>45088.461805555555</c:v>
                </c:pt>
                <c:pt idx="25478">
                  <c:v>45088.465277777781</c:v>
                </c:pt>
                <c:pt idx="25479">
                  <c:v>45088.46875</c:v>
                </c:pt>
                <c:pt idx="25480">
                  <c:v>45088.472222222219</c:v>
                </c:pt>
                <c:pt idx="25481">
                  <c:v>45088.475694444445</c:v>
                </c:pt>
                <c:pt idx="25482">
                  <c:v>45088.479166666664</c:v>
                </c:pt>
                <c:pt idx="25483">
                  <c:v>45088.482638888891</c:v>
                </c:pt>
                <c:pt idx="25484">
                  <c:v>45088.486111111109</c:v>
                </c:pt>
                <c:pt idx="25485">
                  <c:v>45088.489583333336</c:v>
                </c:pt>
                <c:pt idx="25486">
                  <c:v>45088.493055555555</c:v>
                </c:pt>
                <c:pt idx="25487">
                  <c:v>45088.496527777781</c:v>
                </c:pt>
                <c:pt idx="25488">
                  <c:v>45088.5</c:v>
                </c:pt>
                <c:pt idx="25489">
                  <c:v>45088.503472222219</c:v>
                </c:pt>
                <c:pt idx="25490">
                  <c:v>45088.506944444445</c:v>
                </c:pt>
                <c:pt idx="25491">
                  <c:v>45088.510416666664</c:v>
                </c:pt>
                <c:pt idx="25492">
                  <c:v>45088.513888888891</c:v>
                </c:pt>
                <c:pt idx="25493">
                  <c:v>45088.517361111109</c:v>
                </c:pt>
                <c:pt idx="25494">
                  <c:v>45088.520833333336</c:v>
                </c:pt>
                <c:pt idx="25495">
                  <c:v>45088.524305555555</c:v>
                </c:pt>
                <c:pt idx="25496">
                  <c:v>45088.527777777781</c:v>
                </c:pt>
                <c:pt idx="25497">
                  <c:v>45088.53125</c:v>
                </c:pt>
                <c:pt idx="25498">
                  <c:v>45088.534722222219</c:v>
                </c:pt>
                <c:pt idx="25499">
                  <c:v>45088.538194444445</c:v>
                </c:pt>
                <c:pt idx="25500">
                  <c:v>45088.541666666664</c:v>
                </c:pt>
                <c:pt idx="25501">
                  <c:v>45088.545138888891</c:v>
                </c:pt>
                <c:pt idx="25502">
                  <c:v>45088.548611111109</c:v>
                </c:pt>
                <c:pt idx="25503">
                  <c:v>45088.552083333336</c:v>
                </c:pt>
                <c:pt idx="25504">
                  <c:v>45088.555555555555</c:v>
                </c:pt>
                <c:pt idx="25505">
                  <c:v>45088.559027777781</c:v>
                </c:pt>
                <c:pt idx="25506">
                  <c:v>45088.5625</c:v>
                </c:pt>
                <c:pt idx="25507">
                  <c:v>45088.565972222219</c:v>
                </c:pt>
                <c:pt idx="25508">
                  <c:v>45088.569444444445</c:v>
                </c:pt>
                <c:pt idx="25509">
                  <c:v>45088.572916666664</c:v>
                </c:pt>
                <c:pt idx="25510">
                  <c:v>45088.576388888891</c:v>
                </c:pt>
                <c:pt idx="25511">
                  <c:v>45088.579861111109</c:v>
                </c:pt>
                <c:pt idx="25512">
                  <c:v>45088.583333333336</c:v>
                </c:pt>
                <c:pt idx="25513">
                  <c:v>45088.586805555555</c:v>
                </c:pt>
                <c:pt idx="25514">
                  <c:v>45088.590277777781</c:v>
                </c:pt>
                <c:pt idx="25515">
                  <c:v>45088.59375</c:v>
                </c:pt>
                <c:pt idx="25516">
                  <c:v>45088.597222222219</c:v>
                </c:pt>
                <c:pt idx="25517">
                  <c:v>45088.600694444445</c:v>
                </c:pt>
                <c:pt idx="25518">
                  <c:v>45088.604166666664</c:v>
                </c:pt>
                <c:pt idx="25519">
                  <c:v>45088.607638888891</c:v>
                </c:pt>
                <c:pt idx="25520">
                  <c:v>45088.611111111109</c:v>
                </c:pt>
                <c:pt idx="25521">
                  <c:v>45088.614583333336</c:v>
                </c:pt>
                <c:pt idx="25522">
                  <c:v>45088.618055555555</c:v>
                </c:pt>
                <c:pt idx="25523">
                  <c:v>45088.621527777781</c:v>
                </c:pt>
                <c:pt idx="25524">
                  <c:v>45088.625</c:v>
                </c:pt>
                <c:pt idx="25525">
                  <c:v>45088.628472222219</c:v>
                </c:pt>
                <c:pt idx="25526">
                  <c:v>45088.631944444445</c:v>
                </c:pt>
                <c:pt idx="25527">
                  <c:v>45088.635416666664</c:v>
                </c:pt>
                <c:pt idx="25528">
                  <c:v>45088.638888888891</c:v>
                </c:pt>
                <c:pt idx="25529">
                  <c:v>45088.642361111109</c:v>
                </c:pt>
                <c:pt idx="25530">
                  <c:v>45088.645833333336</c:v>
                </c:pt>
                <c:pt idx="25531">
                  <c:v>45088.649305555555</c:v>
                </c:pt>
                <c:pt idx="25532">
                  <c:v>45088.652777777781</c:v>
                </c:pt>
                <c:pt idx="25533">
                  <c:v>45088.65625</c:v>
                </c:pt>
                <c:pt idx="25534">
                  <c:v>45088.659722222219</c:v>
                </c:pt>
                <c:pt idx="25535">
                  <c:v>45088.663194444445</c:v>
                </c:pt>
                <c:pt idx="25536">
                  <c:v>45088.666666666664</c:v>
                </c:pt>
                <c:pt idx="25537">
                  <c:v>45088.670138888891</c:v>
                </c:pt>
                <c:pt idx="25538">
                  <c:v>45088.673611111109</c:v>
                </c:pt>
                <c:pt idx="25539">
                  <c:v>45088.677083333336</c:v>
                </c:pt>
                <c:pt idx="25540">
                  <c:v>45088.680555555555</c:v>
                </c:pt>
                <c:pt idx="25541">
                  <c:v>45088.684027777781</c:v>
                </c:pt>
                <c:pt idx="25542">
                  <c:v>45088.6875</c:v>
                </c:pt>
                <c:pt idx="25543">
                  <c:v>45088.690972222219</c:v>
                </c:pt>
                <c:pt idx="25544">
                  <c:v>45088.694444444445</c:v>
                </c:pt>
                <c:pt idx="25545">
                  <c:v>45088.697916666664</c:v>
                </c:pt>
                <c:pt idx="25546">
                  <c:v>45088.701388888891</c:v>
                </c:pt>
                <c:pt idx="25547">
                  <c:v>45088.704861111109</c:v>
                </c:pt>
                <c:pt idx="25548">
                  <c:v>45088.708333333336</c:v>
                </c:pt>
                <c:pt idx="25549">
                  <c:v>45088.711805555555</c:v>
                </c:pt>
                <c:pt idx="25550">
                  <c:v>45088.715277777781</c:v>
                </c:pt>
                <c:pt idx="25551">
                  <c:v>45088.71875</c:v>
                </c:pt>
                <c:pt idx="25552">
                  <c:v>45088.722222222219</c:v>
                </c:pt>
                <c:pt idx="25553">
                  <c:v>45088.725694444445</c:v>
                </c:pt>
                <c:pt idx="25554">
                  <c:v>45088.729166666664</c:v>
                </c:pt>
                <c:pt idx="25555">
                  <c:v>45088.732638888891</c:v>
                </c:pt>
                <c:pt idx="25556">
                  <c:v>45088.736111111109</c:v>
                </c:pt>
                <c:pt idx="25557">
                  <c:v>45088.739583333336</c:v>
                </c:pt>
                <c:pt idx="25558">
                  <c:v>45088.743055555555</c:v>
                </c:pt>
                <c:pt idx="25559">
                  <c:v>45088.746527777781</c:v>
                </c:pt>
                <c:pt idx="25560">
                  <c:v>45088.75</c:v>
                </c:pt>
                <c:pt idx="25561">
                  <c:v>45088.753472222219</c:v>
                </c:pt>
                <c:pt idx="25562">
                  <c:v>45088.756944444445</c:v>
                </c:pt>
                <c:pt idx="25563">
                  <c:v>45088.760416666664</c:v>
                </c:pt>
                <c:pt idx="25564">
                  <c:v>45088.763888888891</c:v>
                </c:pt>
                <c:pt idx="25565">
                  <c:v>45088.767361111109</c:v>
                </c:pt>
                <c:pt idx="25566">
                  <c:v>45088.770833333336</c:v>
                </c:pt>
                <c:pt idx="25567">
                  <c:v>45088.774305555555</c:v>
                </c:pt>
                <c:pt idx="25568">
                  <c:v>45088.777777777781</c:v>
                </c:pt>
                <c:pt idx="25569">
                  <c:v>45088.78125</c:v>
                </c:pt>
                <c:pt idx="25570">
                  <c:v>45088.784722222219</c:v>
                </c:pt>
                <c:pt idx="25571">
                  <c:v>45088.788194444445</c:v>
                </c:pt>
                <c:pt idx="25572">
                  <c:v>45088.791666666664</c:v>
                </c:pt>
                <c:pt idx="25573">
                  <c:v>45088.795138888891</c:v>
                </c:pt>
                <c:pt idx="25574">
                  <c:v>45088.798611111109</c:v>
                </c:pt>
                <c:pt idx="25575">
                  <c:v>45088.802083333336</c:v>
                </c:pt>
                <c:pt idx="25576">
                  <c:v>45088.805555555555</c:v>
                </c:pt>
                <c:pt idx="25577">
                  <c:v>45088.809027777781</c:v>
                </c:pt>
                <c:pt idx="25578">
                  <c:v>45088.8125</c:v>
                </c:pt>
                <c:pt idx="25579">
                  <c:v>45088.815972222219</c:v>
                </c:pt>
                <c:pt idx="25580">
                  <c:v>45088.819444444445</c:v>
                </c:pt>
                <c:pt idx="25581">
                  <c:v>45088.822916666664</c:v>
                </c:pt>
                <c:pt idx="25582">
                  <c:v>45088.826388888891</c:v>
                </c:pt>
                <c:pt idx="25583">
                  <c:v>45088.829861111109</c:v>
                </c:pt>
                <c:pt idx="25584">
                  <c:v>45088.833333333336</c:v>
                </c:pt>
                <c:pt idx="25585">
                  <c:v>45088.836805555555</c:v>
                </c:pt>
                <c:pt idx="25586">
                  <c:v>45088.840277777781</c:v>
                </c:pt>
                <c:pt idx="25587">
                  <c:v>45088.84375</c:v>
                </c:pt>
                <c:pt idx="25588">
                  <c:v>45088.847222222219</c:v>
                </c:pt>
                <c:pt idx="25589">
                  <c:v>45088.850694444445</c:v>
                </c:pt>
                <c:pt idx="25590">
                  <c:v>45088.854166666664</c:v>
                </c:pt>
                <c:pt idx="25591">
                  <c:v>45088.857638888891</c:v>
                </c:pt>
                <c:pt idx="25592">
                  <c:v>45088.861111111109</c:v>
                </c:pt>
                <c:pt idx="25593">
                  <c:v>45088.864583333336</c:v>
                </c:pt>
                <c:pt idx="25594">
                  <c:v>45088.868055555555</c:v>
                </c:pt>
                <c:pt idx="25595">
                  <c:v>45088.871527777781</c:v>
                </c:pt>
                <c:pt idx="25596">
                  <c:v>45088.875</c:v>
                </c:pt>
                <c:pt idx="25597">
                  <c:v>45088.878472222219</c:v>
                </c:pt>
                <c:pt idx="25598">
                  <c:v>45088.881944444445</c:v>
                </c:pt>
                <c:pt idx="25599">
                  <c:v>45088.885416666664</c:v>
                </c:pt>
                <c:pt idx="25600">
                  <c:v>45088.888888888891</c:v>
                </c:pt>
                <c:pt idx="25601">
                  <c:v>45088.892361111109</c:v>
                </c:pt>
                <c:pt idx="25602">
                  <c:v>45088.895833333336</c:v>
                </c:pt>
                <c:pt idx="25603">
                  <c:v>45088.899305555555</c:v>
                </c:pt>
                <c:pt idx="25604">
                  <c:v>45088.902777777781</c:v>
                </c:pt>
                <c:pt idx="25605">
                  <c:v>45088.90625</c:v>
                </c:pt>
                <c:pt idx="25606">
                  <c:v>45088.909722222219</c:v>
                </c:pt>
                <c:pt idx="25607">
                  <c:v>45088.913194444445</c:v>
                </c:pt>
                <c:pt idx="25608">
                  <c:v>45088.916666666664</c:v>
                </c:pt>
                <c:pt idx="25609">
                  <c:v>45088.920138888891</c:v>
                </c:pt>
                <c:pt idx="25610">
                  <c:v>45088.923611111109</c:v>
                </c:pt>
                <c:pt idx="25611">
                  <c:v>45088.927083333336</c:v>
                </c:pt>
                <c:pt idx="25612">
                  <c:v>45088.930555555555</c:v>
                </c:pt>
                <c:pt idx="25613">
                  <c:v>45088.934027777781</c:v>
                </c:pt>
                <c:pt idx="25614">
                  <c:v>45088.9375</c:v>
                </c:pt>
                <c:pt idx="25615">
                  <c:v>45088.940972222219</c:v>
                </c:pt>
                <c:pt idx="25616">
                  <c:v>45088.944444444445</c:v>
                </c:pt>
                <c:pt idx="25617">
                  <c:v>45088.947916666664</c:v>
                </c:pt>
                <c:pt idx="25618">
                  <c:v>45088.951388888891</c:v>
                </c:pt>
                <c:pt idx="25619">
                  <c:v>45088.954861111109</c:v>
                </c:pt>
                <c:pt idx="25620">
                  <c:v>45088.958333333336</c:v>
                </c:pt>
                <c:pt idx="25621">
                  <c:v>45088.961805555555</c:v>
                </c:pt>
                <c:pt idx="25622">
                  <c:v>45088.965277777781</c:v>
                </c:pt>
                <c:pt idx="25623">
                  <c:v>45088.96875</c:v>
                </c:pt>
                <c:pt idx="25624">
                  <c:v>45088.972222222219</c:v>
                </c:pt>
                <c:pt idx="25625">
                  <c:v>45088.975694444445</c:v>
                </c:pt>
                <c:pt idx="25626">
                  <c:v>45088.979166666664</c:v>
                </c:pt>
                <c:pt idx="25627">
                  <c:v>45088.982638888891</c:v>
                </c:pt>
                <c:pt idx="25628">
                  <c:v>45088.986111111109</c:v>
                </c:pt>
                <c:pt idx="25629">
                  <c:v>45088.989583333336</c:v>
                </c:pt>
                <c:pt idx="25630">
                  <c:v>45088.993055555555</c:v>
                </c:pt>
                <c:pt idx="25631">
                  <c:v>45088.996527777781</c:v>
                </c:pt>
                <c:pt idx="25632">
                  <c:v>45089</c:v>
                </c:pt>
                <c:pt idx="25633">
                  <c:v>45089.003472222219</c:v>
                </c:pt>
                <c:pt idx="25634">
                  <c:v>45089.006944444445</c:v>
                </c:pt>
                <c:pt idx="25635">
                  <c:v>45089.010416666664</c:v>
                </c:pt>
                <c:pt idx="25636">
                  <c:v>45089.013888888891</c:v>
                </c:pt>
                <c:pt idx="25637">
                  <c:v>45089.017361111109</c:v>
                </c:pt>
                <c:pt idx="25638">
                  <c:v>45089.020833333336</c:v>
                </c:pt>
                <c:pt idx="25639">
                  <c:v>45089.024305555555</c:v>
                </c:pt>
                <c:pt idx="25640">
                  <c:v>45089.027777777781</c:v>
                </c:pt>
                <c:pt idx="25641">
                  <c:v>45089.03125</c:v>
                </c:pt>
                <c:pt idx="25642">
                  <c:v>45089.034722222219</c:v>
                </c:pt>
                <c:pt idx="25643">
                  <c:v>45089.038194444445</c:v>
                </c:pt>
                <c:pt idx="25644">
                  <c:v>45089.041666666664</c:v>
                </c:pt>
                <c:pt idx="25645">
                  <c:v>45089.045138888891</c:v>
                </c:pt>
                <c:pt idx="25646">
                  <c:v>45089.048611111109</c:v>
                </c:pt>
                <c:pt idx="25647">
                  <c:v>45089.052083333336</c:v>
                </c:pt>
                <c:pt idx="25648">
                  <c:v>45089.055555555555</c:v>
                </c:pt>
                <c:pt idx="25649">
                  <c:v>45089.059027777781</c:v>
                </c:pt>
                <c:pt idx="25650">
                  <c:v>45089.0625</c:v>
                </c:pt>
                <c:pt idx="25651">
                  <c:v>45089.065972222219</c:v>
                </c:pt>
                <c:pt idx="25652">
                  <c:v>45089.069444444445</c:v>
                </c:pt>
                <c:pt idx="25653">
                  <c:v>45089.072916666664</c:v>
                </c:pt>
                <c:pt idx="25654">
                  <c:v>45089.076388888891</c:v>
                </c:pt>
                <c:pt idx="25655">
                  <c:v>45089.079861111109</c:v>
                </c:pt>
                <c:pt idx="25656">
                  <c:v>45089.083333333336</c:v>
                </c:pt>
                <c:pt idx="25657">
                  <c:v>45089.086805555555</c:v>
                </c:pt>
                <c:pt idx="25658">
                  <c:v>45089.090277777781</c:v>
                </c:pt>
                <c:pt idx="25659">
                  <c:v>45089.09375</c:v>
                </c:pt>
                <c:pt idx="25660">
                  <c:v>45089.097222222219</c:v>
                </c:pt>
                <c:pt idx="25661">
                  <c:v>45089.100694444445</c:v>
                </c:pt>
                <c:pt idx="25662">
                  <c:v>45089.104166666664</c:v>
                </c:pt>
                <c:pt idx="25663">
                  <c:v>45089.107638888891</c:v>
                </c:pt>
                <c:pt idx="25664">
                  <c:v>45089.111111111109</c:v>
                </c:pt>
                <c:pt idx="25665">
                  <c:v>45089.114583333336</c:v>
                </c:pt>
                <c:pt idx="25666">
                  <c:v>45089.118055555555</c:v>
                </c:pt>
                <c:pt idx="25667">
                  <c:v>45089.121527777781</c:v>
                </c:pt>
                <c:pt idx="25668">
                  <c:v>45089.125</c:v>
                </c:pt>
                <c:pt idx="25669">
                  <c:v>45089.128472222219</c:v>
                </c:pt>
                <c:pt idx="25670">
                  <c:v>45089.131944444445</c:v>
                </c:pt>
                <c:pt idx="25671">
                  <c:v>45089.135416666664</c:v>
                </c:pt>
                <c:pt idx="25672">
                  <c:v>45089.138888888891</c:v>
                </c:pt>
                <c:pt idx="25673">
                  <c:v>45089.142361111109</c:v>
                </c:pt>
                <c:pt idx="25674">
                  <c:v>45089.145833333336</c:v>
                </c:pt>
                <c:pt idx="25675">
                  <c:v>45089.149305555555</c:v>
                </c:pt>
                <c:pt idx="25676">
                  <c:v>45089.152777777781</c:v>
                </c:pt>
                <c:pt idx="25677">
                  <c:v>45089.15625</c:v>
                </c:pt>
                <c:pt idx="25678">
                  <c:v>45089.159722222219</c:v>
                </c:pt>
                <c:pt idx="25679">
                  <c:v>45089.163194444445</c:v>
                </c:pt>
                <c:pt idx="25680">
                  <c:v>45089.166666666664</c:v>
                </c:pt>
                <c:pt idx="25681">
                  <c:v>45089.170138888891</c:v>
                </c:pt>
                <c:pt idx="25682">
                  <c:v>45089.173611111109</c:v>
                </c:pt>
                <c:pt idx="25683">
                  <c:v>45089.177083333336</c:v>
                </c:pt>
                <c:pt idx="25684">
                  <c:v>45089.180555555555</c:v>
                </c:pt>
                <c:pt idx="25685">
                  <c:v>45089.184027777781</c:v>
                </c:pt>
                <c:pt idx="25686">
                  <c:v>45089.1875</c:v>
                </c:pt>
                <c:pt idx="25687">
                  <c:v>45089.190972222219</c:v>
                </c:pt>
                <c:pt idx="25688">
                  <c:v>45089.194444444445</c:v>
                </c:pt>
                <c:pt idx="25689">
                  <c:v>45089.197916666664</c:v>
                </c:pt>
                <c:pt idx="25690">
                  <c:v>45089.201388888891</c:v>
                </c:pt>
                <c:pt idx="25691">
                  <c:v>45089.204861111109</c:v>
                </c:pt>
                <c:pt idx="25692">
                  <c:v>45089.208333333336</c:v>
                </c:pt>
                <c:pt idx="25693">
                  <c:v>45089.211805555555</c:v>
                </c:pt>
                <c:pt idx="25694">
                  <c:v>45089.215277777781</c:v>
                </c:pt>
                <c:pt idx="25695">
                  <c:v>45089.21875</c:v>
                </c:pt>
                <c:pt idx="25696">
                  <c:v>45089.222222222219</c:v>
                </c:pt>
                <c:pt idx="25697">
                  <c:v>45089.225694444445</c:v>
                </c:pt>
                <c:pt idx="25698">
                  <c:v>45089.229166666664</c:v>
                </c:pt>
                <c:pt idx="25699">
                  <c:v>45089.232638888891</c:v>
                </c:pt>
                <c:pt idx="25700">
                  <c:v>45089.236111111109</c:v>
                </c:pt>
                <c:pt idx="25701">
                  <c:v>45089.239583333336</c:v>
                </c:pt>
                <c:pt idx="25702">
                  <c:v>45089.243055555555</c:v>
                </c:pt>
                <c:pt idx="25703">
                  <c:v>45089.246527777781</c:v>
                </c:pt>
                <c:pt idx="25704">
                  <c:v>45089.25</c:v>
                </c:pt>
                <c:pt idx="25705">
                  <c:v>45089.253472222219</c:v>
                </c:pt>
                <c:pt idx="25706">
                  <c:v>45089.256944444445</c:v>
                </c:pt>
                <c:pt idx="25707">
                  <c:v>45089.260416666664</c:v>
                </c:pt>
                <c:pt idx="25708">
                  <c:v>45089.263888888891</c:v>
                </c:pt>
                <c:pt idx="25709">
                  <c:v>45089.267361111109</c:v>
                </c:pt>
                <c:pt idx="25710">
                  <c:v>45089.270833333336</c:v>
                </c:pt>
                <c:pt idx="25711">
                  <c:v>45089.274305555555</c:v>
                </c:pt>
                <c:pt idx="25712">
                  <c:v>45089.277777777781</c:v>
                </c:pt>
                <c:pt idx="25713">
                  <c:v>45089.28125</c:v>
                </c:pt>
                <c:pt idx="25714">
                  <c:v>45089.284722222219</c:v>
                </c:pt>
                <c:pt idx="25715">
                  <c:v>45089.288194444445</c:v>
                </c:pt>
                <c:pt idx="25716">
                  <c:v>45089.291666666664</c:v>
                </c:pt>
                <c:pt idx="25717">
                  <c:v>45089.295138888891</c:v>
                </c:pt>
                <c:pt idx="25718">
                  <c:v>45089.298611111109</c:v>
                </c:pt>
                <c:pt idx="25719">
                  <c:v>45089.302083333336</c:v>
                </c:pt>
                <c:pt idx="25720">
                  <c:v>45089.305555555555</c:v>
                </c:pt>
                <c:pt idx="25721">
                  <c:v>45089.309027777781</c:v>
                </c:pt>
                <c:pt idx="25722">
                  <c:v>45089.3125</c:v>
                </c:pt>
                <c:pt idx="25723">
                  <c:v>45089.315972222219</c:v>
                </c:pt>
                <c:pt idx="25724">
                  <c:v>45089.319444444445</c:v>
                </c:pt>
                <c:pt idx="25725">
                  <c:v>45089.322916666664</c:v>
                </c:pt>
                <c:pt idx="25726">
                  <c:v>45089.326388888891</c:v>
                </c:pt>
                <c:pt idx="25727">
                  <c:v>45089.329861111109</c:v>
                </c:pt>
                <c:pt idx="25728">
                  <c:v>45089.333333333336</c:v>
                </c:pt>
                <c:pt idx="25729">
                  <c:v>45089.336805555555</c:v>
                </c:pt>
                <c:pt idx="25730">
                  <c:v>45089.340277777781</c:v>
                </c:pt>
                <c:pt idx="25731">
                  <c:v>45089.34375</c:v>
                </c:pt>
                <c:pt idx="25732">
                  <c:v>45089.347222222219</c:v>
                </c:pt>
                <c:pt idx="25733">
                  <c:v>45089.350694444445</c:v>
                </c:pt>
                <c:pt idx="25734">
                  <c:v>45089.354166666664</c:v>
                </c:pt>
                <c:pt idx="25735">
                  <c:v>45089.357638888891</c:v>
                </c:pt>
                <c:pt idx="25736">
                  <c:v>45089.361111111109</c:v>
                </c:pt>
                <c:pt idx="25737">
                  <c:v>45089.364583333336</c:v>
                </c:pt>
                <c:pt idx="25738">
                  <c:v>45089.368055555555</c:v>
                </c:pt>
                <c:pt idx="25739">
                  <c:v>45089.371527777781</c:v>
                </c:pt>
                <c:pt idx="25740">
                  <c:v>45089.375</c:v>
                </c:pt>
                <c:pt idx="25741">
                  <c:v>45089.378472222219</c:v>
                </c:pt>
                <c:pt idx="25742">
                  <c:v>45089.381944444445</c:v>
                </c:pt>
                <c:pt idx="25743">
                  <c:v>45089.385416666664</c:v>
                </c:pt>
                <c:pt idx="25744">
                  <c:v>45089.388888888891</c:v>
                </c:pt>
                <c:pt idx="25745">
                  <c:v>45089.392361111109</c:v>
                </c:pt>
                <c:pt idx="25746">
                  <c:v>45089.395833333336</c:v>
                </c:pt>
                <c:pt idx="25747">
                  <c:v>45089.399305555555</c:v>
                </c:pt>
                <c:pt idx="25748">
                  <c:v>45089.402777777781</c:v>
                </c:pt>
                <c:pt idx="25749">
                  <c:v>45089.40625</c:v>
                </c:pt>
                <c:pt idx="25750">
                  <c:v>45089.409722222219</c:v>
                </c:pt>
                <c:pt idx="25751">
                  <c:v>45089.413194444445</c:v>
                </c:pt>
                <c:pt idx="25752">
                  <c:v>45089.416666666664</c:v>
                </c:pt>
                <c:pt idx="25753">
                  <c:v>45089.420138888891</c:v>
                </c:pt>
                <c:pt idx="25754">
                  <c:v>45089.423611111109</c:v>
                </c:pt>
                <c:pt idx="25755">
                  <c:v>45089.427083333336</c:v>
                </c:pt>
                <c:pt idx="25756">
                  <c:v>45089.430555555555</c:v>
                </c:pt>
                <c:pt idx="25757">
                  <c:v>45089.434027777781</c:v>
                </c:pt>
                <c:pt idx="25758">
                  <c:v>45089.4375</c:v>
                </c:pt>
                <c:pt idx="25759">
                  <c:v>45089.440972222219</c:v>
                </c:pt>
                <c:pt idx="25760">
                  <c:v>45089.444444444445</c:v>
                </c:pt>
                <c:pt idx="25761">
                  <c:v>45089.447916666664</c:v>
                </c:pt>
                <c:pt idx="25762">
                  <c:v>45089.451388888891</c:v>
                </c:pt>
                <c:pt idx="25763">
                  <c:v>45089.454861111109</c:v>
                </c:pt>
                <c:pt idx="25764">
                  <c:v>45089.458333333336</c:v>
                </c:pt>
                <c:pt idx="25765">
                  <c:v>45089.461805555555</c:v>
                </c:pt>
                <c:pt idx="25766">
                  <c:v>45089.465277777781</c:v>
                </c:pt>
                <c:pt idx="25767">
                  <c:v>45089.46875</c:v>
                </c:pt>
                <c:pt idx="25768">
                  <c:v>45089.472222222219</c:v>
                </c:pt>
                <c:pt idx="25769">
                  <c:v>45089.475694444445</c:v>
                </c:pt>
                <c:pt idx="25770">
                  <c:v>45089.479166666664</c:v>
                </c:pt>
                <c:pt idx="25771">
                  <c:v>45089.482638888891</c:v>
                </c:pt>
                <c:pt idx="25772">
                  <c:v>45089.486111111109</c:v>
                </c:pt>
                <c:pt idx="25773">
                  <c:v>45089.489583333336</c:v>
                </c:pt>
                <c:pt idx="25774">
                  <c:v>45089.493055555555</c:v>
                </c:pt>
                <c:pt idx="25775">
                  <c:v>45089.496527777781</c:v>
                </c:pt>
                <c:pt idx="25776">
                  <c:v>45089.5</c:v>
                </c:pt>
                <c:pt idx="25777">
                  <c:v>45089.503472222219</c:v>
                </c:pt>
                <c:pt idx="25778">
                  <c:v>45089.506944444445</c:v>
                </c:pt>
                <c:pt idx="25779">
                  <c:v>45089.510416666664</c:v>
                </c:pt>
                <c:pt idx="25780">
                  <c:v>45089.513888888891</c:v>
                </c:pt>
                <c:pt idx="25781">
                  <c:v>45089.517361111109</c:v>
                </c:pt>
                <c:pt idx="25782">
                  <c:v>45089.520833333336</c:v>
                </c:pt>
                <c:pt idx="25783">
                  <c:v>45089.524305555555</c:v>
                </c:pt>
                <c:pt idx="25784">
                  <c:v>45089.527777777781</c:v>
                </c:pt>
                <c:pt idx="25785">
                  <c:v>45089.53125</c:v>
                </c:pt>
                <c:pt idx="25786">
                  <c:v>45089.534722222219</c:v>
                </c:pt>
                <c:pt idx="25787">
                  <c:v>45089.538194444445</c:v>
                </c:pt>
                <c:pt idx="25788">
                  <c:v>45089.541666666664</c:v>
                </c:pt>
                <c:pt idx="25789">
                  <c:v>45089.545138888891</c:v>
                </c:pt>
                <c:pt idx="25790">
                  <c:v>45089.548611111109</c:v>
                </c:pt>
                <c:pt idx="25791">
                  <c:v>45089.552083333336</c:v>
                </c:pt>
                <c:pt idx="25792">
                  <c:v>45089.555555555555</c:v>
                </c:pt>
                <c:pt idx="25793">
                  <c:v>45089.559027777781</c:v>
                </c:pt>
                <c:pt idx="25794">
                  <c:v>45089.5625</c:v>
                </c:pt>
                <c:pt idx="25795">
                  <c:v>45089.565972222219</c:v>
                </c:pt>
                <c:pt idx="25796">
                  <c:v>45089.569444444445</c:v>
                </c:pt>
                <c:pt idx="25797">
                  <c:v>45089.572916666664</c:v>
                </c:pt>
                <c:pt idx="25798">
                  <c:v>45089.576388888891</c:v>
                </c:pt>
                <c:pt idx="25799">
                  <c:v>45089.579861111109</c:v>
                </c:pt>
                <c:pt idx="25800">
                  <c:v>45089.583333333336</c:v>
                </c:pt>
                <c:pt idx="25801">
                  <c:v>45089.586805555555</c:v>
                </c:pt>
                <c:pt idx="25802">
                  <c:v>45089.590277777781</c:v>
                </c:pt>
                <c:pt idx="25803">
                  <c:v>45089.59375</c:v>
                </c:pt>
                <c:pt idx="25804">
                  <c:v>45089.597222222219</c:v>
                </c:pt>
                <c:pt idx="25805">
                  <c:v>45089.600694444445</c:v>
                </c:pt>
                <c:pt idx="25806">
                  <c:v>45089.604166666664</c:v>
                </c:pt>
                <c:pt idx="25807">
                  <c:v>45089.607638888891</c:v>
                </c:pt>
                <c:pt idx="25808">
                  <c:v>45089.611111111109</c:v>
                </c:pt>
                <c:pt idx="25809">
                  <c:v>45089.614583333336</c:v>
                </c:pt>
                <c:pt idx="25810">
                  <c:v>45089.618055555555</c:v>
                </c:pt>
                <c:pt idx="25811">
                  <c:v>45089.621527777781</c:v>
                </c:pt>
                <c:pt idx="25812">
                  <c:v>45089.625</c:v>
                </c:pt>
                <c:pt idx="25813">
                  <c:v>45089.628472222219</c:v>
                </c:pt>
                <c:pt idx="25814">
                  <c:v>45089.631944444445</c:v>
                </c:pt>
                <c:pt idx="25815">
                  <c:v>45089.635416666664</c:v>
                </c:pt>
                <c:pt idx="25816">
                  <c:v>45089.638888888891</c:v>
                </c:pt>
                <c:pt idx="25817">
                  <c:v>45089.642361111109</c:v>
                </c:pt>
                <c:pt idx="25818">
                  <c:v>45089.645833333336</c:v>
                </c:pt>
                <c:pt idx="25819">
                  <c:v>45089.649305555555</c:v>
                </c:pt>
                <c:pt idx="25820">
                  <c:v>45089.652777777781</c:v>
                </c:pt>
                <c:pt idx="25821">
                  <c:v>45089.65625</c:v>
                </c:pt>
                <c:pt idx="25822">
                  <c:v>45089.659722222219</c:v>
                </c:pt>
                <c:pt idx="25823">
                  <c:v>45089.663194444445</c:v>
                </c:pt>
                <c:pt idx="25824">
                  <c:v>45089.666666666664</c:v>
                </c:pt>
                <c:pt idx="25825">
                  <c:v>45089.670138888891</c:v>
                </c:pt>
                <c:pt idx="25826">
                  <c:v>45089.673611111109</c:v>
                </c:pt>
                <c:pt idx="25827">
                  <c:v>45089.677083333336</c:v>
                </c:pt>
                <c:pt idx="25828">
                  <c:v>45089.680555555555</c:v>
                </c:pt>
                <c:pt idx="25829">
                  <c:v>45089.684027777781</c:v>
                </c:pt>
                <c:pt idx="25830">
                  <c:v>45089.6875</c:v>
                </c:pt>
                <c:pt idx="25831">
                  <c:v>45089.690972222219</c:v>
                </c:pt>
                <c:pt idx="25832">
                  <c:v>45089.694444444445</c:v>
                </c:pt>
                <c:pt idx="25833">
                  <c:v>45089.697916666664</c:v>
                </c:pt>
                <c:pt idx="25834">
                  <c:v>45089.701388888891</c:v>
                </c:pt>
                <c:pt idx="25835">
                  <c:v>45089.704861111109</c:v>
                </c:pt>
                <c:pt idx="25836">
                  <c:v>45089.708333333336</c:v>
                </c:pt>
                <c:pt idx="25837">
                  <c:v>45089.711805555555</c:v>
                </c:pt>
                <c:pt idx="25838">
                  <c:v>45089.715277777781</c:v>
                </c:pt>
                <c:pt idx="25839">
                  <c:v>45089.71875</c:v>
                </c:pt>
                <c:pt idx="25840">
                  <c:v>45089.722222222219</c:v>
                </c:pt>
                <c:pt idx="25841">
                  <c:v>45089.725694444445</c:v>
                </c:pt>
                <c:pt idx="25842">
                  <c:v>45089.729166666664</c:v>
                </c:pt>
                <c:pt idx="25843">
                  <c:v>45089.732638888891</c:v>
                </c:pt>
                <c:pt idx="25844">
                  <c:v>45089.736111111109</c:v>
                </c:pt>
                <c:pt idx="25845">
                  <c:v>45089.739583333336</c:v>
                </c:pt>
                <c:pt idx="25846">
                  <c:v>45089.743055555555</c:v>
                </c:pt>
                <c:pt idx="25847">
                  <c:v>45089.746527777781</c:v>
                </c:pt>
                <c:pt idx="25848">
                  <c:v>45089.75</c:v>
                </c:pt>
                <c:pt idx="25849">
                  <c:v>45089.753472222219</c:v>
                </c:pt>
                <c:pt idx="25850">
                  <c:v>45089.756944444445</c:v>
                </c:pt>
                <c:pt idx="25851">
                  <c:v>45089.760416666664</c:v>
                </c:pt>
                <c:pt idx="25852">
                  <c:v>45089.763888888891</c:v>
                </c:pt>
                <c:pt idx="25853">
                  <c:v>45089.767361111109</c:v>
                </c:pt>
                <c:pt idx="25854">
                  <c:v>45089.770833333336</c:v>
                </c:pt>
                <c:pt idx="25855">
                  <c:v>45089.774305555555</c:v>
                </c:pt>
                <c:pt idx="25856">
                  <c:v>45089.777777777781</c:v>
                </c:pt>
                <c:pt idx="25857">
                  <c:v>45089.78125</c:v>
                </c:pt>
                <c:pt idx="25858">
                  <c:v>45089.784722222219</c:v>
                </c:pt>
                <c:pt idx="25859">
                  <c:v>45089.788194444445</c:v>
                </c:pt>
                <c:pt idx="25860">
                  <c:v>45089.791666666664</c:v>
                </c:pt>
                <c:pt idx="25861">
                  <c:v>45089.795138888891</c:v>
                </c:pt>
                <c:pt idx="25862">
                  <c:v>45089.798611111109</c:v>
                </c:pt>
                <c:pt idx="25863">
                  <c:v>45089.802083333336</c:v>
                </c:pt>
                <c:pt idx="25864">
                  <c:v>45089.805555555555</c:v>
                </c:pt>
                <c:pt idx="25865">
                  <c:v>45089.809027777781</c:v>
                </c:pt>
                <c:pt idx="25866">
                  <c:v>45089.8125</c:v>
                </c:pt>
                <c:pt idx="25867">
                  <c:v>45089.815972222219</c:v>
                </c:pt>
                <c:pt idx="25868">
                  <c:v>45089.819444444445</c:v>
                </c:pt>
                <c:pt idx="25869">
                  <c:v>45089.822916666664</c:v>
                </c:pt>
                <c:pt idx="25870">
                  <c:v>45089.826388888891</c:v>
                </c:pt>
                <c:pt idx="25871">
                  <c:v>45089.829861111109</c:v>
                </c:pt>
                <c:pt idx="25872">
                  <c:v>45089.833333333336</c:v>
                </c:pt>
                <c:pt idx="25873">
                  <c:v>45089.836805555555</c:v>
                </c:pt>
                <c:pt idx="25874">
                  <c:v>45089.840277777781</c:v>
                </c:pt>
                <c:pt idx="25875">
                  <c:v>45089.84375</c:v>
                </c:pt>
                <c:pt idx="25876">
                  <c:v>45089.847222222219</c:v>
                </c:pt>
                <c:pt idx="25877">
                  <c:v>45089.850694444445</c:v>
                </c:pt>
                <c:pt idx="25878">
                  <c:v>45089.854166666664</c:v>
                </c:pt>
                <c:pt idx="25879">
                  <c:v>45089.857638888891</c:v>
                </c:pt>
                <c:pt idx="25880">
                  <c:v>45089.861111111109</c:v>
                </c:pt>
                <c:pt idx="25881">
                  <c:v>45089.864583333336</c:v>
                </c:pt>
                <c:pt idx="25882">
                  <c:v>45089.868055555555</c:v>
                </c:pt>
                <c:pt idx="25883">
                  <c:v>45089.871527777781</c:v>
                </c:pt>
                <c:pt idx="25884">
                  <c:v>45089.875</c:v>
                </c:pt>
                <c:pt idx="25885">
                  <c:v>45089.878472222219</c:v>
                </c:pt>
                <c:pt idx="25886">
                  <c:v>45089.881944444445</c:v>
                </c:pt>
                <c:pt idx="25887">
                  <c:v>45089.885416666664</c:v>
                </c:pt>
                <c:pt idx="25888">
                  <c:v>45089.888888888891</c:v>
                </c:pt>
                <c:pt idx="25889">
                  <c:v>45089.892361111109</c:v>
                </c:pt>
                <c:pt idx="25890">
                  <c:v>45089.895833333336</c:v>
                </c:pt>
                <c:pt idx="25891">
                  <c:v>45089.899305555555</c:v>
                </c:pt>
                <c:pt idx="25892">
                  <c:v>45089.902777777781</c:v>
                </c:pt>
                <c:pt idx="25893">
                  <c:v>45089.90625</c:v>
                </c:pt>
                <c:pt idx="25894">
                  <c:v>45089.909722222219</c:v>
                </c:pt>
                <c:pt idx="25895">
                  <c:v>45089.913194444445</c:v>
                </c:pt>
                <c:pt idx="25896">
                  <c:v>45089.916666666664</c:v>
                </c:pt>
                <c:pt idx="25897">
                  <c:v>45089.920138888891</c:v>
                </c:pt>
                <c:pt idx="25898">
                  <c:v>45089.923611111109</c:v>
                </c:pt>
                <c:pt idx="25899">
                  <c:v>45089.927083333336</c:v>
                </c:pt>
                <c:pt idx="25900">
                  <c:v>45089.930555555555</c:v>
                </c:pt>
                <c:pt idx="25901">
                  <c:v>45089.934027777781</c:v>
                </c:pt>
                <c:pt idx="25902">
                  <c:v>45089.9375</c:v>
                </c:pt>
                <c:pt idx="25903">
                  <c:v>45089.940972222219</c:v>
                </c:pt>
                <c:pt idx="25904">
                  <c:v>45089.944444444445</c:v>
                </c:pt>
                <c:pt idx="25905">
                  <c:v>45089.947916666664</c:v>
                </c:pt>
                <c:pt idx="25906">
                  <c:v>45089.951388888891</c:v>
                </c:pt>
                <c:pt idx="25907">
                  <c:v>45089.954861111109</c:v>
                </c:pt>
                <c:pt idx="25908">
                  <c:v>45089.958333333336</c:v>
                </c:pt>
                <c:pt idx="25909">
                  <c:v>45089.961805555555</c:v>
                </c:pt>
                <c:pt idx="25910">
                  <c:v>45089.965277777781</c:v>
                </c:pt>
                <c:pt idx="25911">
                  <c:v>45089.96875</c:v>
                </c:pt>
                <c:pt idx="25912">
                  <c:v>45089.972222222219</c:v>
                </c:pt>
                <c:pt idx="25913">
                  <c:v>45089.975694444445</c:v>
                </c:pt>
                <c:pt idx="25914">
                  <c:v>45089.979166666664</c:v>
                </c:pt>
                <c:pt idx="25915">
                  <c:v>45089.982638888891</c:v>
                </c:pt>
                <c:pt idx="25916">
                  <c:v>45089.986111111109</c:v>
                </c:pt>
                <c:pt idx="25917">
                  <c:v>45089.989583333336</c:v>
                </c:pt>
                <c:pt idx="25918">
                  <c:v>45089.993055555555</c:v>
                </c:pt>
                <c:pt idx="25919">
                  <c:v>45089.996527777781</c:v>
                </c:pt>
                <c:pt idx="25920">
                  <c:v>45090</c:v>
                </c:pt>
                <c:pt idx="25921">
                  <c:v>45090.003472222219</c:v>
                </c:pt>
                <c:pt idx="25922">
                  <c:v>45090.006944444445</c:v>
                </c:pt>
                <c:pt idx="25923">
                  <c:v>45090.010416666664</c:v>
                </c:pt>
                <c:pt idx="25924">
                  <c:v>45090.013888888891</c:v>
                </c:pt>
                <c:pt idx="25925">
                  <c:v>45090.017361111109</c:v>
                </c:pt>
                <c:pt idx="25926">
                  <c:v>45090.020833333336</c:v>
                </c:pt>
                <c:pt idx="25927">
                  <c:v>45090.024305555555</c:v>
                </c:pt>
                <c:pt idx="25928">
                  <c:v>45090.027777777781</c:v>
                </c:pt>
                <c:pt idx="25929">
                  <c:v>45090.03125</c:v>
                </c:pt>
                <c:pt idx="25930">
                  <c:v>45090.034722222219</c:v>
                </c:pt>
                <c:pt idx="25931">
                  <c:v>45090.038194444445</c:v>
                </c:pt>
                <c:pt idx="25932">
                  <c:v>45090.041666666664</c:v>
                </c:pt>
                <c:pt idx="25933">
                  <c:v>45090.045138888891</c:v>
                </c:pt>
                <c:pt idx="25934">
                  <c:v>45090.048611111109</c:v>
                </c:pt>
                <c:pt idx="25935">
                  <c:v>45090.052083333336</c:v>
                </c:pt>
                <c:pt idx="25936">
                  <c:v>45090.055555555555</c:v>
                </c:pt>
                <c:pt idx="25937">
                  <c:v>45090.059027777781</c:v>
                </c:pt>
                <c:pt idx="25938">
                  <c:v>45090.0625</c:v>
                </c:pt>
                <c:pt idx="25939">
                  <c:v>45090.065972222219</c:v>
                </c:pt>
                <c:pt idx="25940">
                  <c:v>45090.069444444445</c:v>
                </c:pt>
                <c:pt idx="25941">
                  <c:v>45090.072916666664</c:v>
                </c:pt>
                <c:pt idx="25942">
                  <c:v>45090.076388888891</c:v>
                </c:pt>
                <c:pt idx="25943">
                  <c:v>45090.079861111109</c:v>
                </c:pt>
                <c:pt idx="25944">
                  <c:v>45090.083333333336</c:v>
                </c:pt>
                <c:pt idx="25945">
                  <c:v>45090.086805555555</c:v>
                </c:pt>
                <c:pt idx="25946">
                  <c:v>45090.090277777781</c:v>
                </c:pt>
                <c:pt idx="25947">
                  <c:v>45090.09375</c:v>
                </c:pt>
                <c:pt idx="25948">
                  <c:v>45090.097222222219</c:v>
                </c:pt>
                <c:pt idx="25949">
                  <c:v>45090.100694444445</c:v>
                </c:pt>
                <c:pt idx="25950">
                  <c:v>45090.104166666664</c:v>
                </c:pt>
                <c:pt idx="25951">
                  <c:v>45090.107638888891</c:v>
                </c:pt>
                <c:pt idx="25952">
                  <c:v>45090.111111111109</c:v>
                </c:pt>
                <c:pt idx="25953">
                  <c:v>45090.114583333336</c:v>
                </c:pt>
                <c:pt idx="25954">
                  <c:v>45090.118055555555</c:v>
                </c:pt>
                <c:pt idx="25955">
                  <c:v>45090.121527777781</c:v>
                </c:pt>
                <c:pt idx="25956">
                  <c:v>45090.125</c:v>
                </c:pt>
                <c:pt idx="25957">
                  <c:v>45090.128472222219</c:v>
                </c:pt>
                <c:pt idx="25958">
                  <c:v>45090.131944444445</c:v>
                </c:pt>
                <c:pt idx="25959">
                  <c:v>45090.135416666664</c:v>
                </c:pt>
                <c:pt idx="25960">
                  <c:v>45090.138888888891</c:v>
                </c:pt>
                <c:pt idx="25961">
                  <c:v>45090.142361111109</c:v>
                </c:pt>
                <c:pt idx="25962">
                  <c:v>45090.145833333336</c:v>
                </c:pt>
                <c:pt idx="25963">
                  <c:v>45090.149305555555</c:v>
                </c:pt>
                <c:pt idx="25964">
                  <c:v>45090.152777777781</c:v>
                </c:pt>
                <c:pt idx="25965">
                  <c:v>45090.15625</c:v>
                </c:pt>
                <c:pt idx="25966">
                  <c:v>45090.159722222219</c:v>
                </c:pt>
                <c:pt idx="25967">
                  <c:v>45090.163194444445</c:v>
                </c:pt>
                <c:pt idx="25968">
                  <c:v>45090.166666666664</c:v>
                </c:pt>
                <c:pt idx="25969">
                  <c:v>45090.170138888891</c:v>
                </c:pt>
                <c:pt idx="25970">
                  <c:v>45090.173611111109</c:v>
                </c:pt>
                <c:pt idx="25971">
                  <c:v>45090.177083333336</c:v>
                </c:pt>
                <c:pt idx="25972">
                  <c:v>45090.180555555555</c:v>
                </c:pt>
                <c:pt idx="25973">
                  <c:v>45090.184027777781</c:v>
                </c:pt>
                <c:pt idx="25974">
                  <c:v>45090.1875</c:v>
                </c:pt>
                <c:pt idx="25975">
                  <c:v>45090.190972222219</c:v>
                </c:pt>
                <c:pt idx="25976">
                  <c:v>45090.194444444445</c:v>
                </c:pt>
                <c:pt idx="25977">
                  <c:v>45090.197916666664</c:v>
                </c:pt>
                <c:pt idx="25978">
                  <c:v>45090.201388888891</c:v>
                </c:pt>
                <c:pt idx="25979">
                  <c:v>45090.204861111109</c:v>
                </c:pt>
                <c:pt idx="25980">
                  <c:v>45090.208333333336</c:v>
                </c:pt>
                <c:pt idx="25981">
                  <c:v>45090.211805555555</c:v>
                </c:pt>
                <c:pt idx="25982">
                  <c:v>45090.215277777781</c:v>
                </c:pt>
                <c:pt idx="25983">
                  <c:v>45090.21875</c:v>
                </c:pt>
                <c:pt idx="25984">
                  <c:v>45090.222222222219</c:v>
                </c:pt>
                <c:pt idx="25985">
                  <c:v>45090.225694444445</c:v>
                </c:pt>
                <c:pt idx="25986">
                  <c:v>45090.229166666664</c:v>
                </c:pt>
                <c:pt idx="25987">
                  <c:v>45090.232638888891</c:v>
                </c:pt>
                <c:pt idx="25988">
                  <c:v>45090.236111111109</c:v>
                </c:pt>
                <c:pt idx="25989">
                  <c:v>45090.239583333336</c:v>
                </c:pt>
                <c:pt idx="25990">
                  <c:v>45090.243055555555</c:v>
                </c:pt>
                <c:pt idx="25991">
                  <c:v>45090.246527777781</c:v>
                </c:pt>
                <c:pt idx="25992">
                  <c:v>45090.25</c:v>
                </c:pt>
                <c:pt idx="25993">
                  <c:v>45090.253472222219</c:v>
                </c:pt>
                <c:pt idx="25994">
                  <c:v>45090.256944444445</c:v>
                </c:pt>
                <c:pt idx="25995">
                  <c:v>45090.260416666664</c:v>
                </c:pt>
                <c:pt idx="25996">
                  <c:v>45090.263888888891</c:v>
                </c:pt>
                <c:pt idx="25997">
                  <c:v>45090.267361111109</c:v>
                </c:pt>
                <c:pt idx="25998">
                  <c:v>45090.270833333336</c:v>
                </c:pt>
                <c:pt idx="25999">
                  <c:v>45090.274305555555</c:v>
                </c:pt>
                <c:pt idx="26000">
                  <c:v>45090.277777777781</c:v>
                </c:pt>
                <c:pt idx="26001">
                  <c:v>45090.28125</c:v>
                </c:pt>
                <c:pt idx="26002">
                  <c:v>45090.284722222219</c:v>
                </c:pt>
                <c:pt idx="26003">
                  <c:v>45090.288194444445</c:v>
                </c:pt>
                <c:pt idx="26004">
                  <c:v>45090.291666666664</c:v>
                </c:pt>
                <c:pt idx="26005">
                  <c:v>45090.295138888891</c:v>
                </c:pt>
                <c:pt idx="26006">
                  <c:v>45090.298611111109</c:v>
                </c:pt>
                <c:pt idx="26007">
                  <c:v>45090.302083333336</c:v>
                </c:pt>
                <c:pt idx="26008">
                  <c:v>45090.305555555555</c:v>
                </c:pt>
                <c:pt idx="26009">
                  <c:v>45090.309027777781</c:v>
                </c:pt>
                <c:pt idx="26010">
                  <c:v>45090.3125</c:v>
                </c:pt>
                <c:pt idx="26011">
                  <c:v>45090.315972222219</c:v>
                </c:pt>
                <c:pt idx="26012">
                  <c:v>45090.319444444445</c:v>
                </c:pt>
                <c:pt idx="26013">
                  <c:v>45090.322916666664</c:v>
                </c:pt>
                <c:pt idx="26014">
                  <c:v>45090.326388888891</c:v>
                </c:pt>
                <c:pt idx="26015">
                  <c:v>45090.329861111109</c:v>
                </c:pt>
                <c:pt idx="26016">
                  <c:v>45090.333333333336</c:v>
                </c:pt>
                <c:pt idx="26017">
                  <c:v>45090.336805555555</c:v>
                </c:pt>
                <c:pt idx="26018">
                  <c:v>45090.340277777781</c:v>
                </c:pt>
                <c:pt idx="26019">
                  <c:v>45090.34375</c:v>
                </c:pt>
                <c:pt idx="26020">
                  <c:v>45090.347222222219</c:v>
                </c:pt>
                <c:pt idx="26021">
                  <c:v>45090.350694444445</c:v>
                </c:pt>
                <c:pt idx="26022">
                  <c:v>45090.354166666664</c:v>
                </c:pt>
                <c:pt idx="26023">
                  <c:v>45090.357638888891</c:v>
                </c:pt>
                <c:pt idx="26024">
                  <c:v>45090.361111111109</c:v>
                </c:pt>
                <c:pt idx="26025">
                  <c:v>45090.364583333336</c:v>
                </c:pt>
                <c:pt idx="26026">
                  <c:v>45090.368055555555</c:v>
                </c:pt>
                <c:pt idx="26027">
                  <c:v>45090.371527777781</c:v>
                </c:pt>
                <c:pt idx="26028">
                  <c:v>45090.375</c:v>
                </c:pt>
                <c:pt idx="26029">
                  <c:v>45090.378472222219</c:v>
                </c:pt>
                <c:pt idx="26030">
                  <c:v>45090.381944444445</c:v>
                </c:pt>
                <c:pt idx="26031">
                  <c:v>45090.385416666664</c:v>
                </c:pt>
                <c:pt idx="26032">
                  <c:v>45090.388888888891</c:v>
                </c:pt>
                <c:pt idx="26033">
                  <c:v>45090.392361111109</c:v>
                </c:pt>
                <c:pt idx="26034">
                  <c:v>45090.395833333336</c:v>
                </c:pt>
                <c:pt idx="26035">
                  <c:v>45090.399305555555</c:v>
                </c:pt>
                <c:pt idx="26036">
                  <c:v>45090.402777777781</c:v>
                </c:pt>
                <c:pt idx="26037">
                  <c:v>45090.40625</c:v>
                </c:pt>
                <c:pt idx="26038">
                  <c:v>45090.409722222219</c:v>
                </c:pt>
                <c:pt idx="26039">
                  <c:v>45090.413194444445</c:v>
                </c:pt>
                <c:pt idx="26040">
                  <c:v>45090.416666666664</c:v>
                </c:pt>
                <c:pt idx="26041">
                  <c:v>45090.420138888891</c:v>
                </c:pt>
                <c:pt idx="26042">
                  <c:v>45090.423611111109</c:v>
                </c:pt>
                <c:pt idx="26043">
                  <c:v>45090.427083333336</c:v>
                </c:pt>
                <c:pt idx="26044">
                  <c:v>45090.430555555555</c:v>
                </c:pt>
                <c:pt idx="26045">
                  <c:v>45090.434027777781</c:v>
                </c:pt>
                <c:pt idx="26046">
                  <c:v>45090.4375</c:v>
                </c:pt>
                <c:pt idx="26047">
                  <c:v>45090.440972222219</c:v>
                </c:pt>
                <c:pt idx="26048">
                  <c:v>45090.444444444445</c:v>
                </c:pt>
                <c:pt idx="26049">
                  <c:v>45090.447916666664</c:v>
                </c:pt>
                <c:pt idx="26050">
                  <c:v>45090.451388888891</c:v>
                </c:pt>
                <c:pt idx="26051">
                  <c:v>45090.454861111109</c:v>
                </c:pt>
                <c:pt idx="26052">
                  <c:v>45090.458333333336</c:v>
                </c:pt>
                <c:pt idx="26053">
                  <c:v>45090.461805555555</c:v>
                </c:pt>
                <c:pt idx="26054">
                  <c:v>45090.465277777781</c:v>
                </c:pt>
                <c:pt idx="26055">
                  <c:v>45090.46875</c:v>
                </c:pt>
                <c:pt idx="26056">
                  <c:v>45090.472222222219</c:v>
                </c:pt>
                <c:pt idx="26057">
                  <c:v>45090.475694444445</c:v>
                </c:pt>
                <c:pt idx="26058">
                  <c:v>45090.479166666664</c:v>
                </c:pt>
                <c:pt idx="26059">
                  <c:v>45090.482638888891</c:v>
                </c:pt>
                <c:pt idx="26060">
                  <c:v>45090.486111111109</c:v>
                </c:pt>
                <c:pt idx="26061">
                  <c:v>45090.489583333336</c:v>
                </c:pt>
                <c:pt idx="26062">
                  <c:v>45090.493055555555</c:v>
                </c:pt>
                <c:pt idx="26063">
                  <c:v>45090.496527777781</c:v>
                </c:pt>
                <c:pt idx="26064">
                  <c:v>45090.5</c:v>
                </c:pt>
                <c:pt idx="26065">
                  <c:v>45090.503472222219</c:v>
                </c:pt>
                <c:pt idx="26066">
                  <c:v>45090.506944444445</c:v>
                </c:pt>
                <c:pt idx="26067">
                  <c:v>45090.510416666664</c:v>
                </c:pt>
                <c:pt idx="26068">
                  <c:v>45090.513888888891</c:v>
                </c:pt>
                <c:pt idx="26069">
                  <c:v>45090.517361111109</c:v>
                </c:pt>
                <c:pt idx="26070">
                  <c:v>45090.520833333336</c:v>
                </c:pt>
                <c:pt idx="26071">
                  <c:v>45090.524305555555</c:v>
                </c:pt>
                <c:pt idx="26072">
                  <c:v>45090.527777777781</c:v>
                </c:pt>
                <c:pt idx="26073">
                  <c:v>45090.53125</c:v>
                </c:pt>
                <c:pt idx="26074">
                  <c:v>45090.534722222219</c:v>
                </c:pt>
                <c:pt idx="26075">
                  <c:v>45090.538194444445</c:v>
                </c:pt>
                <c:pt idx="26076">
                  <c:v>45090.541666666664</c:v>
                </c:pt>
                <c:pt idx="26077">
                  <c:v>45090.545138888891</c:v>
                </c:pt>
                <c:pt idx="26078">
                  <c:v>45090.548611111109</c:v>
                </c:pt>
                <c:pt idx="26079">
                  <c:v>45090.552083333336</c:v>
                </c:pt>
                <c:pt idx="26080">
                  <c:v>45090.555555555555</c:v>
                </c:pt>
                <c:pt idx="26081">
                  <c:v>45090.559027777781</c:v>
                </c:pt>
                <c:pt idx="26082">
                  <c:v>45090.5625</c:v>
                </c:pt>
                <c:pt idx="26083">
                  <c:v>45090.565972222219</c:v>
                </c:pt>
                <c:pt idx="26084">
                  <c:v>45090.569444444445</c:v>
                </c:pt>
                <c:pt idx="26085">
                  <c:v>45090.572916666664</c:v>
                </c:pt>
                <c:pt idx="26086">
                  <c:v>45090.576388888891</c:v>
                </c:pt>
                <c:pt idx="26087">
                  <c:v>45090.579861111109</c:v>
                </c:pt>
                <c:pt idx="26088">
                  <c:v>45090.583333333336</c:v>
                </c:pt>
                <c:pt idx="26089">
                  <c:v>45090.586805555555</c:v>
                </c:pt>
                <c:pt idx="26090">
                  <c:v>45090.590277777781</c:v>
                </c:pt>
                <c:pt idx="26091">
                  <c:v>45090.59375</c:v>
                </c:pt>
                <c:pt idx="26092">
                  <c:v>45090.597222222219</c:v>
                </c:pt>
                <c:pt idx="26093">
                  <c:v>45090.600694444445</c:v>
                </c:pt>
                <c:pt idx="26094">
                  <c:v>45090.604166666664</c:v>
                </c:pt>
                <c:pt idx="26095">
                  <c:v>45090.607638888891</c:v>
                </c:pt>
                <c:pt idx="26096">
                  <c:v>45090.611111111109</c:v>
                </c:pt>
                <c:pt idx="26097">
                  <c:v>45090.614583333336</c:v>
                </c:pt>
                <c:pt idx="26098">
                  <c:v>45090.618055555555</c:v>
                </c:pt>
                <c:pt idx="26099">
                  <c:v>45090.621527777781</c:v>
                </c:pt>
                <c:pt idx="26100">
                  <c:v>45090.625</c:v>
                </c:pt>
                <c:pt idx="26101">
                  <c:v>45090.628472222219</c:v>
                </c:pt>
                <c:pt idx="26102">
                  <c:v>45090.631944444445</c:v>
                </c:pt>
                <c:pt idx="26103">
                  <c:v>45090.635416666664</c:v>
                </c:pt>
                <c:pt idx="26104">
                  <c:v>45090.638888888891</c:v>
                </c:pt>
                <c:pt idx="26105">
                  <c:v>45090.642361111109</c:v>
                </c:pt>
                <c:pt idx="26106">
                  <c:v>45090.645833333336</c:v>
                </c:pt>
                <c:pt idx="26107">
                  <c:v>45090.649305555555</c:v>
                </c:pt>
                <c:pt idx="26108">
                  <c:v>45090.652777777781</c:v>
                </c:pt>
                <c:pt idx="26109">
                  <c:v>45090.65625</c:v>
                </c:pt>
                <c:pt idx="26110">
                  <c:v>45090.659722222219</c:v>
                </c:pt>
                <c:pt idx="26111">
                  <c:v>45090.663194444445</c:v>
                </c:pt>
                <c:pt idx="26112">
                  <c:v>45090.666666666664</c:v>
                </c:pt>
                <c:pt idx="26113">
                  <c:v>45090.670138888891</c:v>
                </c:pt>
                <c:pt idx="26114">
                  <c:v>45090.673611111109</c:v>
                </c:pt>
                <c:pt idx="26115">
                  <c:v>45090.677083333336</c:v>
                </c:pt>
                <c:pt idx="26116">
                  <c:v>45090.680555555555</c:v>
                </c:pt>
                <c:pt idx="26117">
                  <c:v>45090.684027777781</c:v>
                </c:pt>
                <c:pt idx="26118">
                  <c:v>45090.6875</c:v>
                </c:pt>
                <c:pt idx="26119">
                  <c:v>45090.690972222219</c:v>
                </c:pt>
                <c:pt idx="26120">
                  <c:v>45090.694444444445</c:v>
                </c:pt>
                <c:pt idx="26121">
                  <c:v>45090.697916666664</c:v>
                </c:pt>
                <c:pt idx="26122">
                  <c:v>45090.701388888891</c:v>
                </c:pt>
                <c:pt idx="26123">
                  <c:v>45090.704861111109</c:v>
                </c:pt>
                <c:pt idx="26124">
                  <c:v>45090.708333333336</c:v>
                </c:pt>
                <c:pt idx="26125">
                  <c:v>45090.711805555555</c:v>
                </c:pt>
                <c:pt idx="26126">
                  <c:v>45090.715277777781</c:v>
                </c:pt>
                <c:pt idx="26127">
                  <c:v>45090.71875</c:v>
                </c:pt>
                <c:pt idx="26128">
                  <c:v>45090.722222222219</c:v>
                </c:pt>
                <c:pt idx="26129">
                  <c:v>45090.725694444445</c:v>
                </c:pt>
                <c:pt idx="26130">
                  <c:v>45090.729166666664</c:v>
                </c:pt>
                <c:pt idx="26131">
                  <c:v>45090.732638888891</c:v>
                </c:pt>
                <c:pt idx="26132">
                  <c:v>45090.736111111109</c:v>
                </c:pt>
                <c:pt idx="26133">
                  <c:v>45090.739583333336</c:v>
                </c:pt>
                <c:pt idx="26134">
                  <c:v>45090.743055555555</c:v>
                </c:pt>
                <c:pt idx="26135">
                  <c:v>45090.746527777781</c:v>
                </c:pt>
                <c:pt idx="26136">
                  <c:v>45090.75</c:v>
                </c:pt>
                <c:pt idx="26137">
                  <c:v>45090.753472222219</c:v>
                </c:pt>
                <c:pt idx="26138">
                  <c:v>45090.756944444445</c:v>
                </c:pt>
                <c:pt idx="26139">
                  <c:v>45090.760416666664</c:v>
                </c:pt>
                <c:pt idx="26140">
                  <c:v>45090.763888888891</c:v>
                </c:pt>
                <c:pt idx="26141">
                  <c:v>45090.767361111109</c:v>
                </c:pt>
                <c:pt idx="26142">
                  <c:v>45090.770833333336</c:v>
                </c:pt>
                <c:pt idx="26143">
                  <c:v>45090.774305555555</c:v>
                </c:pt>
                <c:pt idx="26144">
                  <c:v>45090.777777777781</c:v>
                </c:pt>
                <c:pt idx="26145">
                  <c:v>45090.78125</c:v>
                </c:pt>
                <c:pt idx="26146">
                  <c:v>45090.784722222219</c:v>
                </c:pt>
                <c:pt idx="26147">
                  <c:v>45090.788194444445</c:v>
                </c:pt>
                <c:pt idx="26148">
                  <c:v>45090.791666666664</c:v>
                </c:pt>
                <c:pt idx="26149">
                  <c:v>45090.795138888891</c:v>
                </c:pt>
                <c:pt idx="26150">
                  <c:v>45090.798611111109</c:v>
                </c:pt>
                <c:pt idx="26151">
                  <c:v>45090.802083333336</c:v>
                </c:pt>
                <c:pt idx="26152">
                  <c:v>45090.805555555555</c:v>
                </c:pt>
                <c:pt idx="26153">
                  <c:v>45090.809027777781</c:v>
                </c:pt>
                <c:pt idx="26154">
                  <c:v>45090.8125</c:v>
                </c:pt>
                <c:pt idx="26155">
                  <c:v>45090.815972222219</c:v>
                </c:pt>
                <c:pt idx="26156">
                  <c:v>45090.819444444445</c:v>
                </c:pt>
                <c:pt idx="26157">
                  <c:v>45090.822916666664</c:v>
                </c:pt>
                <c:pt idx="26158">
                  <c:v>45090.826388888891</c:v>
                </c:pt>
                <c:pt idx="26159">
                  <c:v>45090.829861111109</c:v>
                </c:pt>
                <c:pt idx="26160">
                  <c:v>45090.833333333336</c:v>
                </c:pt>
                <c:pt idx="26161">
                  <c:v>45090.836805555555</c:v>
                </c:pt>
                <c:pt idx="26162">
                  <c:v>45090.840277777781</c:v>
                </c:pt>
                <c:pt idx="26163">
                  <c:v>45090.84375</c:v>
                </c:pt>
                <c:pt idx="26164">
                  <c:v>45090.847222222219</c:v>
                </c:pt>
                <c:pt idx="26165">
                  <c:v>45090.850694444445</c:v>
                </c:pt>
                <c:pt idx="26166">
                  <c:v>45090.854166666664</c:v>
                </c:pt>
                <c:pt idx="26167">
                  <c:v>45090.857638888891</c:v>
                </c:pt>
                <c:pt idx="26168">
                  <c:v>45090.861111111109</c:v>
                </c:pt>
                <c:pt idx="26169">
                  <c:v>45090.864583333336</c:v>
                </c:pt>
                <c:pt idx="26170">
                  <c:v>45090.868055555555</c:v>
                </c:pt>
                <c:pt idx="26171">
                  <c:v>45090.871527777781</c:v>
                </c:pt>
                <c:pt idx="26172">
                  <c:v>45090.875</c:v>
                </c:pt>
                <c:pt idx="26173">
                  <c:v>45090.878472222219</c:v>
                </c:pt>
                <c:pt idx="26174">
                  <c:v>45090.881944444445</c:v>
                </c:pt>
                <c:pt idx="26175">
                  <c:v>45090.885416666664</c:v>
                </c:pt>
                <c:pt idx="26176">
                  <c:v>45090.888888888891</c:v>
                </c:pt>
                <c:pt idx="26177">
                  <c:v>45090.892361111109</c:v>
                </c:pt>
                <c:pt idx="26178">
                  <c:v>45090.895833333336</c:v>
                </c:pt>
                <c:pt idx="26179">
                  <c:v>45090.899305555555</c:v>
                </c:pt>
                <c:pt idx="26180">
                  <c:v>45090.902777777781</c:v>
                </c:pt>
                <c:pt idx="26181">
                  <c:v>45090.90625</c:v>
                </c:pt>
                <c:pt idx="26182">
                  <c:v>45090.909722222219</c:v>
                </c:pt>
                <c:pt idx="26183">
                  <c:v>45090.913194444445</c:v>
                </c:pt>
                <c:pt idx="26184">
                  <c:v>45090.916666666664</c:v>
                </c:pt>
                <c:pt idx="26185">
                  <c:v>45090.920138888891</c:v>
                </c:pt>
                <c:pt idx="26186">
                  <c:v>45090.923611111109</c:v>
                </c:pt>
                <c:pt idx="26187">
                  <c:v>45090.927083333336</c:v>
                </c:pt>
                <c:pt idx="26188">
                  <c:v>45090.930555555555</c:v>
                </c:pt>
                <c:pt idx="26189">
                  <c:v>45090.934027777781</c:v>
                </c:pt>
                <c:pt idx="26190">
                  <c:v>45090.9375</c:v>
                </c:pt>
                <c:pt idx="26191">
                  <c:v>45090.940972222219</c:v>
                </c:pt>
                <c:pt idx="26192">
                  <c:v>45090.944444444445</c:v>
                </c:pt>
                <c:pt idx="26193">
                  <c:v>45090.947916666664</c:v>
                </c:pt>
                <c:pt idx="26194">
                  <c:v>45090.951388888891</c:v>
                </c:pt>
                <c:pt idx="26195">
                  <c:v>45090.954861111109</c:v>
                </c:pt>
                <c:pt idx="26196">
                  <c:v>45090.958333333336</c:v>
                </c:pt>
                <c:pt idx="26197">
                  <c:v>45090.961805555555</c:v>
                </c:pt>
                <c:pt idx="26198">
                  <c:v>45090.965277777781</c:v>
                </c:pt>
                <c:pt idx="26199">
                  <c:v>45090.96875</c:v>
                </c:pt>
                <c:pt idx="26200">
                  <c:v>45090.972222222219</c:v>
                </c:pt>
                <c:pt idx="26201">
                  <c:v>45090.975694444445</c:v>
                </c:pt>
                <c:pt idx="26202">
                  <c:v>45090.979166666664</c:v>
                </c:pt>
                <c:pt idx="26203">
                  <c:v>45090.982638888891</c:v>
                </c:pt>
                <c:pt idx="26204">
                  <c:v>45090.986111111109</c:v>
                </c:pt>
                <c:pt idx="26205">
                  <c:v>45090.989583333336</c:v>
                </c:pt>
                <c:pt idx="26206">
                  <c:v>45090.993055555555</c:v>
                </c:pt>
                <c:pt idx="26207">
                  <c:v>45090.996527777781</c:v>
                </c:pt>
                <c:pt idx="26208">
                  <c:v>45091</c:v>
                </c:pt>
                <c:pt idx="26209">
                  <c:v>45091.003472222219</c:v>
                </c:pt>
                <c:pt idx="26210">
                  <c:v>45091.006944444445</c:v>
                </c:pt>
                <c:pt idx="26211">
                  <c:v>45091.010416666664</c:v>
                </c:pt>
                <c:pt idx="26212">
                  <c:v>45091.013888888891</c:v>
                </c:pt>
                <c:pt idx="26213">
                  <c:v>45091.017361111109</c:v>
                </c:pt>
                <c:pt idx="26214">
                  <c:v>45091.020833333336</c:v>
                </c:pt>
                <c:pt idx="26215">
                  <c:v>45091.024305555555</c:v>
                </c:pt>
                <c:pt idx="26216">
                  <c:v>45091.027777777781</c:v>
                </c:pt>
                <c:pt idx="26217">
                  <c:v>45091.03125</c:v>
                </c:pt>
                <c:pt idx="26218">
                  <c:v>45091.034722222219</c:v>
                </c:pt>
                <c:pt idx="26219">
                  <c:v>45091.038194444445</c:v>
                </c:pt>
                <c:pt idx="26220">
                  <c:v>45091.041666666664</c:v>
                </c:pt>
                <c:pt idx="26221">
                  <c:v>45091.045138888891</c:v>
                </c:pt>
                <c:pt idx="26222">
                  <c:v>45091.048611111109</c:v>
                </c:pt>
                <c:pt idx="26223">
                  <c:v>45091.052083333336</c:v>
                </c:pt>
                <c:pt idx="26224">
                  <c:v>45091.055555555555</c:v>
                </c:pt>
                <c:pt idx="26225">
                  <c:v>45091.059027777781</c:v>
                </c:pt>
                <c:pt idx="26226">
                  <c:v>45091.0625</c:v>
                </c:pt>
                <c:pt idx="26227">
                  <c:v>45091.065972222219</c:v>
                </c:pt>
                <c:pt idx="26228">
                  <c:v>45091.069444444445</c:v>
                </c:pt>
                <c:pt idx="26229">
                  <c:v>45091.072916666664</c:v>
                </c:pt>
                <c:pt idx="26230">
                  <c:v>45091.076388888891</c:v>
                </c:pt>
                <c:pt idx="26231">
                  <c:v>45091.079861111109</c:v>
                </c:pt>
                <c:pt idx="26232">
                  <c:v>45091.083333333336</c:v>
                </c:pt>
                <c:pt idx="26233">
                  <c:v>45091.086805555555</c:v>
                </c:pt>
                <c:pt idx="26234">
                  <c:v>45091.090277777781</c:v>
                </c:pt>
                <c:pt idx="26235">
                  <c:v>45091.09375</c:v>
                </c:pt>
                <c:pt idx="26236">
                  <c:v>45091.097222222219</c:v>
                </c:pt>
                <c:pt idx="26237">
                  <c:v>45091.100694444445</c:v>
                </c:pt>
                <c:pt idx="26238">
                  <c:v>45091.104166666664</c:v>
                </c:pt>
                <c:pt idx="26239">
                  <c:v>45091.107638888891</c:v>
                </c:pt>
                <c:pt idx="26240">
                  <c:v>45091.111111111109</c:v>
                </c:pt>
                <c:pt idx="26241">
                  <c:v>45091.114583333336</c:v>
                </c:pt>
                <c:pt idx="26242">
                  <c:v>45091.118055555555</c:v>
                </c:pt>
                <c:pt idx="26243">
                  <c:v>45091.121527777781</c:v>
                </c:pt>
                <c:pt idx="26244">
                  <c:v>45091.125</c:v>
                </c:pt>
                <c:pt idx="26245">
                  <c:v>45091.128472222219</c:v>
                </c:pt>
                <c:pt idx="26246">
                  <c:v>45091.131944444445</c:v>
                </c:pt>
                <c:pt idx="26247">
                  <c:v>45091.135416666664</c:v>
                </c:pt>
                <c:pt idx="26248">
                  <c:v>45091.138888888891</c:v>
                </c:pt>
                <c:pt idx="26249">
                  <c:v>45091.142361111109</c:v>
                </c:pt>
                <c:pt idx="26250">
                  <c:v>45091.145833333336</c:v>
                </c:pt>
                <c:pt idx="26251">
                  <c:v>45091.149305555555</c:v>
                </c:pt>
                <c:pt idx="26252">
                  <c:v>45091.152777777781</c:v>
                </c:pt>
                <c:pt idx="26253">
                  <c:v>45091.15625</c:v>
                </c:pt>
                <c:pt idx="26254">
                  <c:v>45091.159722222219</c:v>
                </c:pt>
                <c:pt idx="26255">
                  <c:v>45091.163194444445</c:v>
                </c:pt>
                <c:pt idx="26256">
                  <c:v>45091.166666666664</c:v>
                </c:pt>
                <c:pt idx="26257">
                  <c:v>45091.170138888891</c:v>
                </c:pt>
                <c:pt idx="26258">
                  <c:v>45091.173611111109</c:v>
                </c:pt>
                <c:pt idx="26259">
                  <c:v>45091.177083333336</c:v>
                </c:pt>
                <c:pt idx="26260">
                  <c:v>45091.180555555555</c:v>
                </c:pt>
                <c:pt idx="26261">
                  <c:v>45091.184027777781</c:v>
                </c:pt>
                <c:pt idx="26262">
                  <c:v>45091.1875</c:v>
                </c:pt>
                <c:pt idx="26263">
                  <c:v>45091.190972222219</c:v>
                </c:pt>
                <c:pt idx="26264">
                  <c:v>45091.194444444445</c:v>
                </c:pt>
                <c:pt idx="26265">
                  <c:v>45091.197916666664</c:v>
                </c:pt>
                <c:pt idx="26266">
                  <c:v>45091.201388888891</c:v>
                </c:pt>
                <c:pt idx="26267">
                  <c:v>45091.204861111109</c:v>
                </c:pt>
                <c:pt idx="26268">
                  <c:v>45091.208333333336</c:v>
                </c:pt>
                <c:pt idx="26269">
                  <c:v>45091.211805555555</c:v>
                </c:pt>
                <c:pt idx="26270">
                  <c:v>45091.215277777781</c:v>
                </c:pt>
                <c:pt idx="26271">
                  <c:v>45091.21875</c:v>
                </c:pt>
                <c:pt idx="26272">
                  <c:v>45091.222222222219</c:v>
                </c:pt>
                <c:pt idx="26273">
                  <c:v>45091.225694444445</c:v>
                </c:pt>
                <c:pt idx="26274">
                  <c:v>45091.229166666664</c:v>
                </c:pt>
                <c:pt idx="26275">
                  <c:v>45091.232638888891</c:v>
                </c:pt>
                <c:pt idx="26276">
                  <c:v>45091.236111111109</c:v>
                </c:pt>
                <c:pt idx="26277">
                  <c:v>45091.239583333336</c:v>
                </c:pt>
                <c:pt idx="26278">
                  <c:v>45091.243055555555</c:v>
                </c:pt>
                <c:pt idx="26279">
                  <c:v>45091.246527777781</c:v>
                </c:pt>
                <c:pt idx="26280">
                  <c:v>45091.25</c:v>
                </c:pt>
                <c:pt idx="26281">
                  <c:v>45091.253472222219</c:v>
                </c:pt>
                <c:pt idx="26282">
                  <c:v>45091.256944444445</c:v>
                </c:pt>
                <c:pt idx="26283">
                  <c:v>45091.260416666664</c:v>
                </c:pt>
                <c:pt idx="26284">
                  <c:v>45091.263888888891</c:v>
                </c:pt>
                <c:pt idx="26285">
                  <c:v>45091.267361111109</c:v>
                </c:pt>
                <c:pt idx="26286">
                  <c:v>45091.270833333336</c:v>
                </c:pt>
                <c:pt idx="26287">
                  <c:v>45091.274305555555</c:v>
                </c:pt>
                <c:pt idx="26288">
                  <c:v>45091.277777777781</c:v>
                </c:pt>
                <c:pt idx="26289">
                  <c:v>45091.28125</c:v>
                </c:pt>
                <c:pt idx="26290">
                  <c:v>45091.284722222219</c:v>
                </c:pt>
                <c:pt idx="26291">
                  <c:v>45091.288194444445</c:v>
                </c:pt>
                <c:pt idx="26292">
                  <c:v>45091.291666666664</c:v>
                </c:pt>
                <c:pt idx="26293">
                  <c:v>45091.295138888891</c:v>
                </c:pt>
                <c:pt idx="26294">
                  <c:v>45091.298611111109</c:v>
                </c:pt>
                <c:pt idx="26295">
                  <c:v>45091.302083333336</c:v>
                </c:pt>
                <c:pt idx="26296">
                  <c:v>45091.305555555555</c:v>
                </c:pt>
                <c:pt idx="26297">
                  <c:v>45091.309027777781</c:v>
                </c:pt>
                <c:pt idx="26298">
                  <c:v>45091.3125</c:v>
                </c:pt>
                <c:pt idx="26299">
                  <c:v>45091.315972222219</c:v>
                </c:pt>
                <c:pt idx="26300">
                  <c:v>45091.319444444445</c:v>
                </c:pt>
                <c:pt idx="26301">
                  <c:v>45091.322916666664</c:v>
                </c:pt>
                <c:pt idx="26302">
                  <c:v>45091.326388888891</c:v>
                </c:pt>
                <c:pt idx="26303">
                  <c:v>45091.329861111109</c:v>
                </c:pt>
                <c:pt idx="26304">
                  <c:v>45091.333333333336</c:v>
                </c:pt>
                <c:pt idx="26305">
                  <c:v>45091.336805555555</c:v>
                </c:pt>
                <c:pt idx="26306">
                  <c:v>45091.340277777781</c:v>
                </c:pt>
                <c:pt idx="26307">
                  <c:v>45091.34375</c:v>
                </c:pt>
                <c:pt idx="26308">
                  <c:v>45091.347222222219</c:v>
                </c:pt>
                <c:pt idx="26309">
                  <c:v>45091.350694444445</c:v>
                </c:pt>
                <c:pt idx="26310">
                  <c:v>45091.354166666664</c:v>
                </c:pt>
                <c:pt idx="26311">
                  <c:v>45091.357638888891</c:v>
                </c:pt>
                <c:pt idx="26312">
                  <c:v>45091.361111111109</c:v>
                </c:pt>
                <c:pt idx="26313">
                  <c:v>45091.364583333336</c:v>
                </c:pt>
                <c:pt idx="26314">
                  <c:v>45091.368055555555</c:v>
                </c:pt>
                <c:pt idx="26315">
                  <c:v>45091.371527777781</c:v>
                </c:pt>
                <c:pt idx="26316">
                  <c:v>45091.375</c:v>
                </c:pt>
                <c:pt idx="26317">
                  <c:v>45091.378472222219</c:v>
                </c:pt>
                <c:pt idx="26318">
                  <c:v>45091.381944444445</c:v>
                </c:pt>
                <c:pt idx="26319">
                  <c:v>45091.385416666664</c:v>
                </c:pt>
                <c:pt idx="26320">
                  <c:v>45091.388888888891</c:v>
                </c:pt>
                <c:pt idx="26321">
                  <c:v>45091.392361111109</c:v>
                </c:pt>
                <c:pt idx="26322">
                  <c:v>45091.395833333336</c:v>
                </c:pt>
                <c:pt idx="26323">
                  <c:v>45091.399305555555</c:v>
                </c:pt>
                <c:pt idx="26324">
                  <c:v>45091.402777777781</c:v>
                </c:pt>
                <c:pt idx="26325">
                  <c:v>45091.40625</c:v>
                </c:pt>
                <c:pt idx="26326">
                  <c:v>45091.409722222219</c:v>
                </c:pt>
                <c:pt idx="26327">
                  <c:v>45091.413194444445</c:v>
                </c:pt>
                <c:pt idx="26328">
                  <c:v>45091.416666666664</c:v>
                </c:pt>
                <c:pt idx="26329">
                  <c:v>45091.420138888891</c:v>
                </c:pt>
                <c:pt idx="26330">
                  <c:v>45091.423611111109</c:v>
                </c:pt>
                <c:pt idx="26331">
                  <c:v>45091.427083333336</c:v>
                </c:pt>
                <c:pt idx="26332">
                  <c:v>45091.430555555555</c:v>
                </c:pt>
                <c:pt idx="26333">
                  <c:v>45091.434027777781</c:v>
                </c:pt>
                <c:pt idx="26334">
                  <c:v>45091.4375</c:v>
                </c:pt>
                <c:pt idx="26335">
                  <c:v>45091.440972222219</c:v>
                </c:pt>
                <c:pt idx="26336">
                  <c:v>45091.444444444445</c:v>
                </c:pt>
                <c:pt idx="26337">
                  <c:v>45091.447916666664</c:v>
                </c:pt>
                <c:pt idx="26338">
                  <c:v>45091.451388888891</c:v>
                </c:pt>
                <c:pt idx="26339">
                  <c:v>45091.454861111109</c:v>
                </c:pt>
                <c:pt idx="26340">
                  <c:v>45091.458333333336</c:v>
                </c:pt>
                <c:pt idx="26341">
                  <c:v>45091.461805555555</c:v>
                </c:pt>
                <c:pt idx="26342">
                  <c:v>45091.465277777781</c:v>
                </c:pt>
                <c:pt idx="26343">
                  <c:v>45091.46875</c:v>
                </c:pt>
                <c:pt idx="26344">
                  <c:v>45091.472222222219</c:v>
                </c:pt>
                <c:pt idx="26345">
                  <c:v>45091.475694444445</c:v>
                </c:pt>
                <c:pt idx="26346">
                  <c:v>45091.479166666664</c:v>
                </c:pt>
                <c:pt idx="26347">
                  <c:v>45091.482638888891</c:v>
                </c:pt>
                <c:pt idx="26348">
                  <c:v>45091.486111111109</c:v>
                </c:pt>
                <c:pt idx="26349">
                  <c:v>45091.489583333336</c:v>
                </c:pt>
                <c:pt idx="26350">
                  <c:v>45091.493055555555</c:v>
                </c:pt>
                <c:pt idx="26351">
                  <c:v>45091.496527777781</c:v>
                </c:pt>
                <c:pt idx="26352">
                  <c:v>45091.5</c:v>
                </c:pt>
                <c:pt idx="26353">
                  <c:v>45091.503472222219</c:v>
                </c:pt>
                <c:pt idx="26354">
                  <c:v>45091.506944444445</c:v>
                </c:pt>
                <c:pt idx="26355">
                  <c:v>45091.510416666664</c:v>
                </c:pt>
                <c:pt idx="26356">
                  <c:v>45091.513888888891</c:v>
                </c:pt>
                <c:pt idx="26357">
                  <c:v>45091.517361111109</c:v>
                </c:pt>
                <c:pt idx="26358">
                  <c:v>45091.520833333336</c:v>
                </c:pt>
                <c:pt idx="26359">
                  <c:v>45091.524305555555</c:v>
                </c:pt>
                <c:pt idx="26360">
                  <c:v>45091.527777777781</c:v>
                </c:pt>
                <c:pt idx="26361">
                  <c:v>45091.53125</c:v>
                </c:pt>
                <c:pt idx="26362">
                  <c:v>45091.534722222219</c:v>
                </c:pt>
                <c:pt idx="26363">
                  <c:v>45091.538194444445</c:v>
                </c:pt>
                <c:pt idx="26364">
                  <c:v>45091.541666666664</c:v>
                </c:pt>
                <c:pt idx="26365">
                  <c:v>45091.545138888891</c:v>
                </c:pt>
                <c:pt idx="26366">
                  <c:v>45091.548611111109</c:v>
                </c:pt>
                <c:pt idx="26367">
                  <c:v>45091.552083333336</c:v>
                </c:pt>
                <c:pt idx="26368">
                  <c:v>45091.555555555555</c:v>
                </c:pt>
                <c:pt idx="26369">
                  <c:v>45091.559027777781</c:v>
                </c:pt>
                <c:pt idx="26370">
                  <c:v>45091.5625</c:v>
                </c:pt>
                <c:pt idx="26371">
                  <c:v>45091.565972222219</c:v>
                </c:pt>
                <c:pt idx="26372">
                  <c:v>45091.569444444445</c:v>
                </c:pt>
                <c:pt idx="26373">
                  <c:v>45091.572916666664</c:v>
                </c:pt>
                <c:pt idx="26374">
                  <c:v>45091.576388888891</c:v>
                </c:pt>
                <c:pt idx="26375">
                  <c:v>45091.579861111109</c:v>
                </c:pt>
                <c:pt idx="26376">
                  <c:v>45091.583333333336</c:v>
                </c:pt>
                <c:pt idx="26377">
                  <c:v>45091.586805555555</c:v>
                </c:pt>
                <c:pt idx="26378">
                  <c:v>45091.590277777781</c:v>
                </c:pt>
                <c:pt idx="26379">
                  <c:v>45091.59375</c:v>
                </c:pt>
                <c:pt idx="26380">
                  <c:v>45091.597222222219</c:v>
                </c:pt>
                <c:pt idx="26381">
                  <c:v>45091.600694444445</c:v>
                </c:pt>
                <c:pt idx="26382">
                  <c:v>45091.604166666664</c:v>
                </c:pt>
                <c:pt idx="26383">
                  <c:v>45091.607638888891</c:v>
                </c:pt>
                <c:pt idx="26384">
                  <c:v>45091.611111111109</c:v>
                </c:pt>
                <c:pt idx="26385">
                  <c:v>45091.614583333336</c:v>
                </c:pt>
                <c:pt idx="26386">
                  <c:v>45091.618055555555</c:v>
                </c:pt>
                <c:pt idx="26387">
                  <c:v>45091.621527777781</c:v>
                </c:pt>
                <c:pt idx="26388">
                  <c:v>45091.625</c:v>
                </c:pt>
                <c:pt idx="26389">
                  <c:v>45091.628472222219</c:v>
                </c:pt>
                <c:pt idx="26390">
                  <c:v>45091.631944444445</c:v>
                </c:pt>
                <c:pt idx="26391">
                  <c:v>45091.635416666664</c:v>
                </c:pt>
                <c:pt idx="26392">
                  <c:v>45091.638888888891</c:v>
                </c:pt>
                <c:pt idx="26393">
                  <c:v>45091.642361111109</c:v>
                </c:pt>
                <c:pt idx="26394">
                  <c:v>45091.645833333336</c:v>
                </c:pt>
                <c:pt idx="26395">
                  <c:v>45091.649305555555</c:v>
                </c:pt>
                <c:pt idx="26396">
                  <c:v>45091.652777777781</c:v>
                </c:pt>
                <c:pt idx="26397">
                  <c:v>45091.65625</c:v>
                </c:pt>
                <c:pt idx="26398">
                  <c:v>45091.659722222219</c:v>
                </c:pt>
                <c:pt idx="26399">
                  <c:v>45091.663194444445</c:v>
                </c:pt>
                <c:pt idx="26400">
                  <c:v>45091.666666666664</c:v>
                </c:pt>
                <c:pt idx="26401">
                  <c:v>45091.670138888891</c:v>
                </c:pt>
                <c:pt idx="26402">
                  <c:v>45091.673611111109</c:v>
                </c:pt>
                <c:pt idx="26403">
                  <c:v>45091.677083333336</c:v>
                </c:pt>
                <c:pt idx="26404">
                  <c:v>45091.680555555555</c:v>
                </c:pt>
                <c:pt idx="26405">
                  <c:v>45091.684027777781</c:v>
                </c:pt>
                <c:pt idx="26406">
                  <c:v>45091.6875</c:v>
                </c:pt>
                <c:pt idx="26407">
                  <c:v>45091.690972222219</c:v>
                </c:pt>
                <c:pt idx="26408">
                  <c:v>45091.694444444445</c:v>
                </c:pt>
                <c:pt idx="26409">
                  <c:v>45091.697916666664</c:v>
                </c:pt>
                <c:pt idx="26410">
                  <c:v>45091.701388888891</c:v>
                </c:pt>
                <c:pt idx="26411">
                  <c:v>45091.704861111109</c:v>
                </c:pt>
                <c:pt idx="26412">
                  <c:v>45091.708333333336</c:v>
                </c:pt>
                <c:pt idx="26413">
                  <c:v>45091.711805555555</c:v>
                </c:pt>
                <c:pt idx="26414">
                  <c:v>45091.715277777781</c:v>
                </c:pt>
                <c:pt idx="26415">
                  <c:v>45091.71875</c:v>
                </c:pt>
                <c:pt idx="26416">
                  <c:v>45091.722222222219</c:v>
                </c:pt>
                <c:pt idx="26417">
                  <c:v>45091.725694444445</c:v>
                </c:pt>
                <c:pt idx="26418">
                  <c:v>45091.729166666664</c:v>
                </c:pt>
                <c:pt idx="26419">
                  <c:v>45091.732638888891</c:v>
                </c:pt>
                <c:pt idx="26420">
                  <c:v>45091.736111111109</c:v>
                </c:pt>
                <c:pt idx="26421">
                  <c:v>45091.739583333336</c:v>
                </c:pt>
                <c:pt idx="26422">
                  <c:v>45091.743055555555</c:v>
                </c:pt>
                <c:pt idx="26423">
                  <c:v>45091.746527777781</c:v>
                </c:pt>
                <c:pt idx="26424">
                  <c:v>45091.75</c:v>
                </c:pt>
                <c:pt idx="26425">
                  <c:v>45091.753472222219</c:v>
                </c:pt>
                <c:pt idx="26426">
                  <c:v>45091.756944444445</c:v>
                </c:pt>
                <c:pt idx="26427">
                  <c:v>45091.760416666664</c:v>
                </c:pt>
                <c:pt idx="26428">
                  <c:v>45091.763888888891</c:v>
                </c:pt>
                <c:pt idx="26429">
                  <c:v>45091.767361111109</c:v>
                </c:pt>
                <c:pt idx="26430">
                  <c:v>45091.770833333336</c:v>
                </c:pt>
                <c:pt idx="26431">
                  <c:v>45091.774305555555</c:v>
                </c:pt>
                <c:pt idx="26432">
                  <c:v>45091.777777777781</c:v>
                </c:pt>
                <c:pt idx="26433">
                  <c:v>45091.78125</c:v>
                </c:pt>
                <c:pt idx="26434">
                  <c:v>45091.784722222219</c:v>
                </c:pt>
                <c:pt idx="26435">
                  <c:v>45091.788194444445</c:v>
                </c:pt>
                <c:pt idx="26436">
                  <c:v>45091.791666666664</c:v>
                </c:pt>
                <c:pt idx="26437">
                  <c:v>45091.795138888891</c:v>
                </c:pt>
                <c:pt idx="26438">
                  <c:v>45091.798611111109</c:v>
                </c:pt>
                <c:pt idx="26439">
                  <c:v>45091.802083333336</c:v>
                </c:pt>
                <c:pt idx="26440">
                  <c:v>45091.805555555555</c:v>
                </c:pt>
                <c:pt idx="26441">
                  <c:v>45091.809027777781</c:v>
                </c:pt>
                <c:pt idx="26442">
                  <c:v>45091.8125</c:v>
                </c:pt>
                <c:pt idx="26443">
                  <c:v>45091.815972222219</c:v>
                </c:pt>
                <c:pt idx="26444">
                  <c:v>45091.819444444445</c:v>
                </c:pt>
                <c:pt idx="26445">
                  <c:v>45091.822916666664</c:v>
                </c:pt>
                <c:pt idx="26446">
                  <c:v>45091.826388888891</c:v>
                </c:pt>
                <c:pt idx="26447">
                  <c:v>45091.829861111109</c:v>
                </c:pt>
                <c:pt idx="26448">
                  <c:v>45091.833333333336</c:v>
                </c:pt>
                <c:pt idx="26449">
                  <c:v>45091.836805555555</c:v>
                </c:pt>
                <c:pt idx="26450">
                  <c:v>45091.840277777781</c:v>
                </c:pt>
                <c:pt idx="26451">
                  <c:v>45091.84375</c:v>
                </c:pt>
                <c:pt idx="26452">
                  <c:v>45091.847222222219</c:v>
                </c:pt>
                <c:pt idx="26453">
                  <c:v>45091.850694444445</c:v>
                </c:pt>
                <c:pt idx="26454">
                  <c:v>45091.854166666664</c:v>
                </c:pt>
                <c:pt idx="26455">
                  <c:v>45091.857638888891</c:v>
                </c:pt>
                <c:pt idx="26456">
                  <c:v>45091.861111111109</c:v>
                </c:pt>
                <c:pt idx="26457">
                  <c:v>45091.864583333336</c:v>
                </c:pt>
                <c:pt idx="26458">
                  <c:v>45091.868055555555</c:v>
                </c:pt>
                <c:pt idx="26459">
                  <c:v>45091.871527777781</c:v>
                </c:pt>
                <c:pt idx="26460">
                  <c:v>45091.875</c:v>
                </c:pt>
                <c:pt idx="26461">
                  <c:v>45091.878472222219</c:v>
                </c:pt>
                <c:pt idx="26462">
                  <c:v>45091.881944444445</c:v>
                </c:pt>
                <c:pt idx="26463">
                  <c:v>45091.885416666664</c:v>
                </c:pt>
                <c:pt idx="26464">
                  <c:v>45091.888888888891</c:v>
                </c:pt>
                <c:pt idx="26465">
                  <c:v>45091.892361111109</c:v>
                </c:pt>
                <c:pt idx="26466">
                  <c:v>45091.895833333336</c:v>
                </c:pt>
                <c:pt idx="26467">
                  <c:v>45091.899305555555</c:v>
                </c:pt>
                <c:pt idx="26468">
                  <c:v>45091.902777777781</c:v>
                </c:pt>
                <c:pt idx="26469">
                  <c:v>45091.90625</c:v>
                </c:pt>
                <c:pt idx="26470">
                  <c:v>45091.909722222219</c:v>
                </c:pt>
                <c:pt idx="26471">
                  <c:v>45091.913194444445</c:v>
                </c:pt>
                <c:pt idx="26472">
                  <c:v>45091.916666666664</c:v>
                </c:pt>
                <c:pt idx="26473">
                  <c:v>45091.920138888891</c:v>
                </c:pt>
                <c:pt idx="26474">
                  <c:v>45091.923611111109</c:v>
                </c:pt>
                <c:pt idx="26475">
                  <c:v>45091.927083333336</c:v>
                </c:pt>
                <c:pt idx="26476">
                  <c:v>45091.930555555555</c:v>
                </c:pt>
                <c:pt idx="26477">
                  <c:v>45091.934027777781</c:v>
                </c:pt>
                <c:pt idx="26478">
                  <c:v>45091.9375</c:v>
                </c:pt>
                <c:pt idx="26479">
                  <c:v>45091.940972222219</c:v>
                </c:pt>
                <c:pt idx="26480">
                  <c:v>45091.944444444445</c:v>
                </c:pt>
                <c:pt idx="26481">
                  <c:v>45091.947916666664</c:v>
                </c:pt>
                <c:pt idx="26482">
                  <c:v>45091.951388888891</c:v>
                </c:pt>
                <c:pt idx="26483">
                  <c:v>45091.954861111109</c:v>
                </c:pt>
                <c:pt idx="26484">
                  <c:v>45091.958333333336</c:v>
                </c:pt>
                <c:pt idx="26485">
                  <c:v>45091.961805555555</c:v>
                </c:pt>
                <c:pt idx="26486">
                  <c:v>45091.965277777781</c:v>
                </c:pt>
                <c:pt idx="26487">
                  <c:v>45091.96875</c:v>
                </c:pt>
                <c:pt idx="26488">
                  <c:v>45091.972222222219</c:v>
                </c:pt>
                <c:pt idx="26489">
                  <c:v>45091.975694444445</c:v>
                </c:pt>
                <c:pt idx="26490">
                  <c:v>45091.979166666664</c:v>
                </c:pt>
                <c:pt idx="26491">
                  <c:v>45091.982638888891</c:v>
                </c:pt>
                <c:pt idx="26492">
                  <c:v>45091.986111111109</c:v>
                </c:pt>
                <c:pt idx="26493">
                  <c:v>45091.989583333336</c:v>
                </c:pt>
                <c:pt idx="26494">
                  <c:v>45091.993055555555</c:v>
                </c:pt>
                <c:pt idx="26495">
                  <c:v>45091.996527777781</c:v>
                </c:pt>
                <c:pt idx="26496">
                  <c:v>45092</c:v>
                </c:pt>
                <c:pt idx="26497">
                  <c:v>45092.003472222219</c:v>
                </c:pt>
                <c:pt idx="26498">
                  <c:v>45092.006944444445</c:v>
                </c:pt>
                <c:pt idx="26499">
                  <c:v>45092.010416666664</c:v>
                </c:pt>
                <c:pt idx="26500">
                  <c:v>45092.013888888891</c:v>
                </c:pt>
                <c:pt idx="26501">
                  <c:v>45092.017361111109</c:v>
                </c:pt>
                <c:pt idx="26502">
                  <c:v>45092.020833333336</c:v>
                </c:pt>
                <c:pt idx="26503">
                  <c:v>45092.024305555555</c:v>
                </c:pt>
                <c:pt idx="26504">
                  <c:v>45092.027777777781</c:v>
                </c:pt>
                <c:pt idx="26505">
                  <c:v>45092.03125</c:v>
                </c:pt>
                <c:pt idx="26506">
                  <c:v>45092.034722222219</c:v>
                </c:pt>
                <c:pt idx="26507">
                  <c:v>45092.038194444445</c:v>
                </c:pt>
                <c:pt idx="26508">
                  <c:v>45092.041666666664</c:v>
                </c:pt>
                <c:pt idx="26509">
                  <c:v>45092.045138888891</c:v>
                </c:pt>
                <c:pt idx="26510">
                  <c:v>45092.048611111109</c:v>
                </c:pt>
                <c:pt idx="26511">
                  <c:v>45092.052083333336</c:v>
                </c:pt>
                <c:pt idx="26512">
                  <c:v>45092.055555555555</c:v>
                </c:pt>
                <c:pt idx="26513">
                  <c:v>45092.059027777781</c:v>
                </c:pt>
                <c:pt idx="26514">
                  <c:v>45092.0625</c:v>
                </c:pt>
                <c:pt idx="26515">
                  <c:v>45092.065972222219</c:v>
                </c:pt>
                <c:pt idx="26516">
                  <c:v>45092.069444444445</c:v>
                </c:pt>
                <c:pt idx="26517">
                  <c:v>45092.072916666664</c:v>
                </c:pt>
                <c:pt idx="26518">
                  <c:v>45092.076388888891</c:v>
                </c:pt>
                <c:pt idx="26519">
                  <c:v>45092.079861111109</c:v>
                </c:pt>
                <c:pt idx="26520">
                  <c:v>45092.083333333336</c:v>
                </c:pt>
                <c:pt idx="26521">
                  <c:v>45092.086805555555</c:v>
                </c:pt>
                <c:pt idx="26522">
                  <c:v>45092.090277777781</c:v>
                </c:pt>
                <c:pt idx="26523">
                  <c:v>45092.09375</c:v>
                </c:pt>
                <c:pt idx="26524">
                  <c:v>45092.097222222219</c:v>
                </c:pt>
                <c:pt idx="26525">
                  <c:v>45092.100694444445</c:v>
                </c:pt>
                <c:pt idx="26526">
                  <c:v>45092.104166666664</c:v>
                </c:pt>
                <c:pt idx="26527">
                  <c:v>45092.107638888891</c:v>
                </c:pt>
                <c:pt idx="26528">
                  <c:v>45092.111111111109</c:v>
                </c:pt>
                <c:pt idx="26529">
                  <c:v>45092.114583333336</c:v>
                </c:pt>
                <c:pt idx="26530">
                  <c:v>45092.118055555555</c:v>
                </c:pt>
                <c:pt idx="26531">
                  <c:v>45092.121527777781</c:v>
                </c:pt>
                <c:pt idx="26532">
                  <c:v>45092.125</c:v>
                </c:pt>
                <c:pt idx="26533">
                  <c:v>45092.128472222219</c:v>
                </c:pt>
                <c:pt idx="26534">
                  <c:v>45092.131944444445</c:v>
                </c:pt>
                <c:pt idx="26535">
                  <c:v>45092.135416666664</c:v>
                </c:pt>
                <c:pt idx="26536">
                  <c:v>45092.138888888891</c:v>
                </c:pt>
                <c:pt idx="26537">
                  <c:v>45092.142361111109</c:v>
                </c:pt>
                <c:pt idx="26538">
                  <c:v>45092.145833333336</c:v>
                </c:pt>
                <c:pt idx="26539">
                  <c:v>45092.149305555555</c:v>
                </c:pt>
                <c:pt idx="26540">
                  <c:v>45092.152777777781</c:v>
                </c:pt>
                <c:pt idx="26541">
                  <c:v>45092.15625</c:v>
                </c:pt>
                <c:pt idx="26542">
                  <c:v>45092.159722222219</c:v>
                </c:pt>
                <c:pt idx="26543">
                  <c:v>45092.163194444445</c:v>
                </c:pt>
                <c:pt idx="26544">
                  <c:v>45092.166666666664</c:v>
                </c:pt>
                <c:pt idx="26545">
                  <c:v>45092.170138888891</c:v>
                </c:pt>
                <c:pt idx="26546">
                  <c:v>45092.173611111109</c:v>
                </c:pt>
                <c:pt idx="26547">
                  <c:v>45092.177083333336</c:v>
                </c:pt>
                <c:pt idx="26548">
                  <c:v>45092.180555555555</c:v>
                </c:pt>
                <c:pt idx="26549">
                  <c:v>45092.184027777781</c:v>
                </c:pt>
                <c:pt idx="26550">
                  <c:v>45092.1875</c:v>
                </c:pt>
                <c:pt idx="26551">
                  <c:v>45092.190972222219</c:v>
                </c:pt>
                <c:pt idx="26552">
                  <c:v>45092.194444444445</c:v>
                </c:pt>
                <c:pt idx="26553">
                  <c:v>45092.197916666664</c:v>
                </c:pt>
                <c:pt idx="26554">
                  <c:v>45092.201388888891</c:v>
                </c:pt>
                <c:pt idx="26555">
                  <c:v>45092.204861111109</c:v>
                </c:pt>
                <c:pt idx="26556">
                  <c:v>45092.208333333336</c:v>
                </c:pt>
                <c:pt idx="26557">
                  <c:v>45092.211805555555</c:v>
                </c:pt>
                <c:pt idx="26558">
                  <c:v>45092.215277777781</c:v>
                </c:pt>
                <c:pt idx="26559">
                  <c:v>45092.21875</c:v>
                </c:pt>
                <c:pt idx="26560">
                  <c:v>45092.222222222219</c:v>
                </c:pt>
                <c:pt idx="26561">
                  <c:v>45092.225694444445</c:v>
                </c:pt>
                <c:pt idx="26562">
                  <c:v>45092.229166666664</c:v>
                </c:pt>
                <c:pt idx="26563">
                  <c:v>45092.232638888891</c:v>
                </c:pt>
                <c:pt idx="26564">
                  <c:v>45092.236111111109</c:v>
                </c:pt>
                <c:pt idx="26565">
                  <c:v>45092.239583333336</c:v>
                </c:pt>
                <c:pt idx="26566">
                  <c:v>45092.243055555555</c:v>
                </c:pt>
                <c:pt idx="26567">
                  <c:v>45092.246527777781</c:v>
                </c:pt>
                <c:pt idx="26568">
                  <c:v>45092.25</c:v>
                </c:pt>
                <c:pt idx="26569">
                  <c:v>45092.253472222219</c:v>
                </c:pt>
                <c:pt idx="26570">
                  <c:v>45092.256944444445</c:v>
                </c:pt>
                <c:pt idx="26571">
                  <c:v>45092.260416666664</c:v>
                </c:pt>
                <c:pt idx="26572">
                  <c:v>45092.263888888891</c:v>
                </c:pt>
                <c:pt idx="26573">
                  <c:v>45092.267361111109</c:v>
                </c:pt>
                <c:pt idx="26574">
                  <c:v>45092.270833333336</c:v>
                </c:pt>
                <c:pt idx="26575">
                  <c:v>45092.274305555555</c:v>
                </c:pt>
                <c:pt idx="26576">
                  <c:v>45092.277777777781</c:v>
                </c:pt>
                <c:pt idx="26577">
                  <c:v>45092.28125</c:v>
                </c:pt>
                <c:pt idx="26578">
                  <c:v>45092.284722222219</c:v>
                </c:pt>
                <c:pt idx="26579">
                  <c:v>45092.288194444445</c:v>
                </c:pt>
                <c:pt idx="26580">
                  <c:v>45092.291666666664</c:v>
                </c:pt>
                <c:pt idx="26581">
                  <c:v>45092.295138888891</c:v>
                </c:pt>
                <c:pt idx="26582">
                  <c:v>45092.298611111109</c:v>
                </c:pt>
                <c:pt idx="26583">
                  <c:v>45092.302083333336</c:v>
                </c:pt>
                <c:pt idx="26584">
                  <c:v>45092.305555555555</c:v>
                </c:pt>
                <c:pt idx="26585">
                  <c:v>45092.309027777781</c:v>
                </c:pt>
                <c:pt idx="26586">
                  <c:v>45092.3125</c:v>
                </c:pt>
                <c:pt idx="26587">
                  <c:v>45092.315972222219</c:v>
                </c:pt>
                <c:pt idx="26588">
                  <c:v>45092.319444444445</c:v>
                </c:pt>
                <c:pt idx="26589">
                  <c:v>45092.322916666664</c:v>
                </c:pt>
                <c:pt idx="26590">
                  <c:v>45092.326388888891</c:v>
                </c:pt>
                <c:pt idx="26591">
                  <c:v>45092.329861111109</c:v>
                </c:pt>
                <c:pt idx="26592">
                  <c:v>45092.333333333336</c:v>
                </c:pt>
                <c:pt idx="26593">
                  <c:v>45092.336805555555</c:v>
                </c:pt>
                <c:pt idx="26594">
                  <c:v>45092.340277777781</c:v>
                </c:pt>
                <c:pt idx="26595">
                  <c:v>45092.34375</c:v>
                </c:pt>
                <c:pt idx="26596">
                  <c:v>45092.347222222219</c:v>
                </c:pt>
                <c:pt idx="26597">
                  <c:v>45092.350694444445</c:v>
                </c:pt>
                <c:pt idx="26598">
                  <c:v>45092.354166666664</c:v>
                </c:pt>
                <c:pt idx="26599">
                  <c:v>45092.357638888891</c:v>
                </c:pt>
                <c:pt idx="26600">
                  <c:v>45092.361111111109</c:v>
                </c:pt>
                <c:pt idx="26601">
                  <c:v>45092.364583333336</c:v>
                </c:pt>
                <c:pt idx="26602">
                  <c:v>45092.368055555555</c:v>
                </c:pt>
                <c:pt idx="26603">
                  <c:v>45092.371527777781</c:v>
                </c:pt>
                <c:pt idx="26604">
                  <c:v>45092.375</c:v>
                </c:pt>
                <c:pt idx="26605">
                  <c:v>45092.378472222219</c:v>
                </c:pt>
                <c:pt idx="26606">
                  <c:v>45092.381944444445</c:v>
                </c:pt>
                <c:pt idx="26607">
                  <c:v>45092.385416666664</c:v>
                </c:pt>
                <c:pt idx="26608">
                  <c:v>45092.388888888891</c:v>
                </c:pt>
                <c:pt idx="26609">
                  <c:v>45092.392361111109</c:v>
                </c:pt>
                <c:pt idx="26610">
                  <c:v>45092.395833333336</c:v>
                </c:pt>
                <c:pt idx="26611">
                  <c:v>45092.399305555555</c:v>
                </c:pt>
                <c:pt idx="26612">
                  <c:v>45092.402777777781</c:v>
                </c:pt>
                <c:pt idx="26613">
                  <c:v>45092.40625</c:v>
                </c:pt>
                <c:pt idx="26614">
                  <c:v>45092.409722222219</c:v>
                </c:pt>
                <c:pt idx="26615">
                  <c:v>45092.413194444445</c:v>
                </c:pt>
                <c:pt idx="26616">
                  <c:v>45092.416666666664</c:v>
                </c:pt>
                <c:pt idx="26617">
                  <c:v>45092.420138888891</c:v>
                </c:pt>
                <c:pt idx="26618">
                  <c:v>45092.423611111109</c:v>
                </c:pt>
                <c:pt idx="26619">
                  <c:v>45092.427083333336</c:v>
                </c:pt>
                <c:pt idx="26620">
                  <c:v>45092.430555555555</c:v>
                </c:pt>
                <c:pt idx="26621">
                  <c:v>45092.434027777781</c:v>
                </c:pt>
                <c:pt idx="26622">
                  <c:v>45092.4375</c:v>
                </c:pt>
                <c:pt idx="26623">
                  <c:v>45092.440972222219</c:v>
                </c:pt>
                <c:pt idx="26624">
                  <c:v>45092.444444444445</c:v>
                </c:pt>
                <c:pt idx="26625">
                  <c:v>45092.447916666664</c:v>
                </c:pt>
                <c:pt idx="26626">
                  <c:v>45092.451388888891</c:v>
                </c:pt>
                <c:pt idx="26627">
                  <c:v>45092.454861111109</c:v>
                </c:pt>
                <c:pt idx="26628">
                  <c:v>45092.458333333336</c:v>
                </c:pt>
                <c:pt idx="26629">
                  <c:v>45092.461805555555</c:v>
                </c:pt>
                <c:pt idx="26630">
                  <c:v>45092.465277777781</c:v>
                </c:pt>
                <c:pt idx="26631">
                  <c:v>45092.46875</c:v>
                </c:pt>
                <c:pt idx="26632">
                  <c:v>45092.472222222219</c:v>
                </c:pt>
                <c:pt idx="26633">
                  <c:v>45092.475694444445</c:v>
                </c:pt>
                <c:pt idx="26634">
                  <c:v>45092.479166666664</c:v>
                </c:pt>
                <c:pt idx="26635">
                  <c:v>45092.482638888891</c:v>
                </c:pt>
                <c:pt idx="26636">
                  <c:v>45092.486111111109</c:v>
                </c:pt>
                <c:pt idx="26637">
                  <c:v>45092.489583333336</c:v>
                </c:pt>
                <c:pt idx="26638">
                  <c:v>45092.493055555555</c:v>
                </c:pt>
                <c:pt idx="26639">
                  <c:v>45092.496527777781</c:v>
                </c:pt>
                <c:pt idx="26640">
                  <c:v>45092.5</c:v>
                </c:pt>
                <c:pt idx="26641">
                  <c:v>45092.503472222219</c:v>
                </c:pt>
                <c:pt idx="26642">
                  <c:v>45092.506944444445</c:v>
                </c:pt>
                <c:pt idx="26643">
                  <c:v>45092.510416666664</c:v>
                </c:pt>
                <c:pt idx="26644">
                  <c:v>45092.513888888891</c:v>
                </c:pt>
                <c:pt idx="26645">
                  <c:v>45092.517361111109</c:v>
                </c:pt>
                <c:pt idx="26646">
                  <c:v>45092.520833333336</c:v>
                </c:pt>
                <c:pt idx="26647">
                  <c:v>45092.524305555555</c:v>
                </c:pt>
                <c:pt idx="26648">
                  <c:v>45092.527777777781</c:v>
                </c:pt>
                <c:pt idx="26649">
                  <c:v>45092.53125</c:v>
                </c:pt>
                <c:pt idx="26650">
                  <c:v>45092.534722222219</c:v>
                </c:pt>
                <c:pt idx="26651">
                  <c:v>45092.538194444445</c:v>
                </c:pt>
                <c:pt idx="26652">
                  <c:v>45092.541666666664</c:v>
                </c:pt>
                <c:pt idx="26653">
                  <c:v>45092.545138888891</c:v>
                </c:pt>
                <c:pt idx="26654">
                  <c:v>45092.548611111109</c:v>
                </c:pt>
                <c:pt idx="26655">
                  <c:v>45092.552083333336</c:v>
                </c:pt>
                <c:pt idx="26656">
                  <c:v>45092.555555555555</c:v>
                </c:pt>
                <c:pt idx="26657">
                  <c:v>45092.559027777781</c:v>
                </c:pt>
                <c:pt idx="26658">
                  <c:v>45092.5625</c:v>
                </c:pt>
                <c:pt idx="26659">
                  <c:v>45092.565972222219</c:v>
                </c:pt>
                <c:pt idx="26660">
                  <c:v>45092.569444444445</c:v>
                </c:pt>
                <c:pt idx="26661">
                  <c:v>45092.572916666664</c:v>
                </c:pt>
                <c:pt idx="26662">
                  <c:v>45092.576388888891</c:v>
                </c:pt>
                <c:pt idx="26663">
                  <c:v>45092.579861111109</c:v>
                </c:pt>
                <c:pt idx="26664">
                  <c:v>45092.583333333336</c:v>
                </c:pt>
                <c:pt idx="26665">
                  <c:v>45092.586805555555</c:v>
                </c:pt>
                <c:pt idx="26666">
                  <c:v>45092.590277777781</c:v>
                </c:pt>
                <c:pt idx="26667">
                  <c:v>45092.59375</c:v>
                </c:pt>
                <c:pt idx="26668">
                  <c:v>45092.597222222219</c:v>
                </c:pt>
                <c:pt idx="26669">
                  <c:v>45092.600694444445</c:v>
                </c:pt>
                <c:pt idx="26670">
                  <c:v>45092.604166666664</c:v>
                </c:pt>
                <c:pt idx="26671">
                  <c:v>45092.607638888891</c:v>
                </c:pt>
                <c:pt idx="26672">
                  <c:v>45092.611111111109</c:v>
                </c:pt>
                <c:pt idx="26673">
                  <c:v>45092.614583333336</c:v>
                </c:pt>
                <c:pt idx="26674">
                  <c:v>45092.618055555555</c:v>
                </c:pt>
                <c:pt idx="26675">
                  <c:v>45092.621527777781</c:v>
                </c:pt>
                <c:pt idx="26676">
                  <c:v>45092.625</c:v>
                </c:pt>
                <c:pt idx="26677">
                  <c:v>45092.628472222219</c:v>
                </c:pt>
                <c:pt idx="26678">
                  <c:v>45092.631944444445</c:v>
                </c:pt>
                <c:pt idx="26679">
                  <c:v>45092.635416666664</c:v>
                </c:pt>
                <c:pt idx="26680">
                  <c:v>45092.638888888891</c:v>
                </c:pt>
                <c:pt idx="26681">
                  <c:v>45092.642361111109</c:v>
                </c:pt>
                <c:pt idx="26682">
                  <c:v>45092.645833333336</c:v>
                </c:pt>
                <c:pt idx="26683">
                  <c:v>45092.649305555555</c:v>
                </c:pt>
                <c:pt idx="26684">
                  <c:v>45092.652777777781</c:v>
                </c:pt>
                <c:pt idx="26685">
                  <c:v>45092.65625</c:v>
                </c:pt>
                <c:pt idx="26686">
                  <c:v>45092.659722222219</c:v>
                </c:pt>
                <c:pt idx="26687">
                  <c:v>45092.663194444445</c:v>
                </c:pt>
                <c:pt idx="26688">
                  <c:v>45092.666666666664</c:v>
                </c:pt>
                <c:pt idx="26689">
                  <c:v>45092.670138888891</c:v>
                </c:pt>
                <c:pt idx="26690">
                  <c:v>45092.673611111109</c:v>
                </c:pt>
                <c:pt idx="26691">
                  <c:v>45092.677083333336</c:v>
                </c:pt>
                <c:pt idx="26692">
                  <c:v>45092.680555555555</c:v>
                </c:pt>
                <c:pt idx="26693">
                  <c:v>45092.684027777781</c:v>
                </c:pt>
                <c:pt idx="26694">
                  <c:v>45092.6875</c:v>
                </c:pt>
                <c:pt idx="26695">
                  <c:v>45092.690972222219</c:v>
                </c:pt>
                <c:pt idx="26696">
                  <c:v>45092.694444444445</c:v>
                </c:pt>
                <c:pt idx="26697">
                  <c:v>45092.697916666664</c:v>
                </c:pt>
                <c:pt idx="26698">
                  <c:v>45092.701388888891</c:v>
                </c:pt>
                <c:pt idx="26699">
                  <c:v>45092.704861111109</c:v>
                </c:pt>
                <c:pt idx="26700">
                  <c:v>45092.708333333336</c:v>
                </c:pt>
                <c:pt idx="26701">
                  <c:v>45092.711805555555</c:v>
                </c:pt>
                <c:pt idx="26702">
                  <c:v>45092.715277777781</c:v>
                </c:pt>
                <c:pt idx="26703">
                  <c:v>45092.71875</c:v>
                </c:pt>
                <c:pt idx="26704">
                  <c:v>45092.722222222219</c:v>
                </c:pt>
                <c:pt idx="26705">
                  <c:v>45092.725694444445</c:v>
                </c:pt>
                <c:pt idx="26706">
                  <c:v>45092.729166666664</c:v>
                </c:pt>
                <c:pt idx="26707">
                  <c:v>45092.732638888891</c:v>
                </c:pt>
                <c:pt idx="26708">
                  <c:v>45092.736111111109</c:v>
                </c:pt>
                <c:pt idx="26709">
                  <c:v>45092.739583333336</c:v>
                </c:pt>
                <c:pt idx="26710">
                  <c:v>45092.743055555555</c:v>
                </c:pt>
                <c:pt idx="26711">
                  <c:v>45092.746527777781</c:v>
                </c:pt>
                <c:pt idx="26712">
                  <c:v>45092.75</c:v>
                </c:pt>
                <c:pt idx="26713">
                  <c:v>45092.753472222219</c:v>
                </c:pt>
                <c:pt idx="26714">
                  <c:v>45092.756944444445</c:v>
                </c:pt>
                <c:pt idx="26715">
                  <c:v>45092.760416666664</c:v>
                </c:pt>
                <c:pt idx="26716">
                  <c:v>45092.763888888891</c:v>
                </c:pt>
                <c:pt idx="26717">
                  <c:v>45092.767361111109</c:v>
                </c:pt>
                <c:pt idx="26718">
                  <c:v>45092.770833333336</c:v>
                </c:pt>
                <c:pt idx="26719">
                  <c:v>45092.774305555555</c:v>
                </c:pt>
                <c:pt idx="26720">
                  <c:v>45092.777777777781</c:v>
                </c:pt>
                <c:pt idx="26721">
                  <c:v>45092.78125</c:v>
                </c:pt>
                <c:pt idx="26722">
                  <c:v>45092.784722222219</c:v>
                </c:pt>
                <c:pt idx="26723">
                  <c:v>45092.788194444445</c:v>
                </c:pt>
                <c:pt idx="26724">
                  <c:v>45092.791666666664</c:v>
                </c:pt>
                <c:pt idx="26725">
                  <c:v>45092.795138888891</c:v>
                </c:pt>
                <c:pt idx="26726">
                  <c:v>45092.798611111109</c:v>
                </c:pt>
                <c:pt idx="26727">
                  <c:v>45092.802083333336</c:v>
                </c:pt>
                <c:pt idx="26728">
                  <c:v>45092.805555555555</c:v>
                </c:pt>
                <c:pt idx="26729">
                  <c:v>45092.809027777781</c:v>
                </c:pt>
                <c:pt idx="26730">
                  <c:v>45092.8125</c:v>
                </c:pt>
                <c:pt idx="26731">
                  <c:v>45092.815972222219</c:v>
                </c:pt>
                <c:pt idx="26732">
                  <c:v>45092.819444444445</c:v>
                </c:pt>
                <c:pt idx="26733">
                  <c:v>45092.822916666664</c:v>
                </c:pt>
                <c:pt idx="26734">
                  <c:v>45092.826388888891</c:v>
                </c:pt>
                <c:pt idx="26735">
                  <c:v>45092.829861111109</c:v>
                </c:pt>
                <c:pt idx="26736">
                  <c:v>45092.833333333336</c:v>
                </c:pt>
                <c:pt idx="26737">
                  <c:v>45092.836805555555</c:v>
                </c:pt>
                <c:pt idx="26738">
                  <c:v>45092.840277777781</c:v>
                </c:pt>
                <c:pt idx="26739">
                  <c:v>45092.84375</c:v>
                </c:pt>
                <c:pt idx="26740">
                  <c:v>45092.847222222219</c:v>
                </c:pt>
                <c:pt idx="26741">
                  <c:v>45092.850694444445</c:v>
                </c:pt>
                <c:pt idx="26742">
                  <c:v>45092.854166666664</c:v>
                </c:pt>
                <c:pt idx="26743">
                  <c:v>45092.857638888891</c:v>
                </c:pt>
                <c:pt idx="26744">
                  <c:v>45092.861111111109</c:v>
                </c:pt>
                <c:pt idx="26745">
                  <c:v>45092.864583333336</c:v>
                </c:pt>
                <c:pt idx="26746">
                  <c:v>45092.868055555555</c:v>
                </c:pt>
                <c:pt idx="26747">
                  <c:v>45092.871527777781</c:v>
                </c:pt>
                <c:pt idx="26748">
                  <c:v>45092.875</c:v>
                </c:pt>
                <c:pt idx="26749">
                  <c:v>45092.878472222219</c:v>
                </c:pt>
                <c:pt idx="26750">
                  <c:v>45092.881944444445</c:v>
                </c:pt>
                <c:pt idx="26751">
                  <c:v>45092.885416666664</c:v>
                </c:pt>
                <c:pt idx="26752">
                  <c:v>45092.888888888891</c:v>
                </c:pt>
                <c:pt idx="26753">
                  <c:v>45092.892361111109</c:v>
                </c:pt>
                <c:pt idx="26754">
                  <c:v>45092.895833333336</c:v>
                </c:pt>
                <c:pt idx="26755">
                  <c:v>45092.899305555555</c:v>
                </c:pt>
                <c:pt idx="26756">
                  <c:v>45092.902777777781</c:v>
                </c:pt>
                <c:pt idx="26757">
                  <c:v>45092.90625</c:v>
                </c:pt>
                <c:pt idx="26758">
                  <c:v>45092.909722222219</c:v>
                </c:pt>
                <c:pt idx="26759">
                  <c:v>45092.913194444445</c:v>
                </c:pt>
                <c:pt idx="26760">
                  <c:v>45092.916666666664</c:v>
                </c:pt>
                <c:pt idx="26761">
                  <c:v>45092.920138888891</c:v>
                </c:pt>
                <c:pt idx="26762">
                  <c:v>45092.923611111109</c:v>
                </c:pt>
                <c:pt idx="26763">
                  <c:v>45092.927083333336</c:v>
                </c:pt>
                <c:pt idx="26764">
                  <c:v>45092.930555555555</c:v>
                </c:pt>
                <c:pt idx="26765">
                  <c:v>45092.934027777781</c:v>
                </c:pt>
                <c:pt idx="26766">
                  <c:v>45092.9375</c:v>
                </c:pt>
                <c:pt idx="26767">
                  <c:v>45092.940972222219</c:v>
                </c:pt>
                <c:pt idx="26768">
                  <c:v>45092.944444444445</c:v>
                </c:pt>
                <c:pt idx="26769">
                  <c:v>45092.947916666664</c:v>
                </c:pt>
                <c:pt idx="26770">
                  <c:v>45092.951388888891</c:v>
                </c:pt>
                <c:pt idx="26771">
                  <c:v>45092.954861111109</c:v>
                </c:pt>
                <c:pt idx="26772">
                  <c:v>45092.958333333336</c:v>
                </c:pt>
                <c:pt idx="26773">
                  <c:v>45092.961805555555</c:v>
                </c:pt>
                <c:pt idx="26774">
                  <c:v>45092.965277777781</c:v>
                </c:pt>
                <c:pt idx="26775">
                  <c:v>45092.96875</c:v>
                </c:pt>
                <c:pt idx="26776">
                  <c:v>45092.972222222219</c:v>
                </c:pt>
                <c:pt idx="26777">
                  <c:v>45092.975694444445</c:v>
                </c:pt>
                <c:pt idx="26778">
                  <c:v>45092.979166666664</c:v>
                </c:pt>
                <c:pt idx="26779">
                  <c:v>45092.982638888891</c:v>
                </c:pt>
                <c:pt idx="26780">
                  <c:v>45092.986111111109</c:v>
                </c:pt>
                <c:pt idx="26781">
                  <c:v>45092.989583333336</c:v>
                </c:pt>
                <c:pt idx="26782">
                  <c:v>45092.993055555555</c:v>
                </c:pt>
                <c:pt idx="26783">
                  <c:v>45092.996527777781</c:v>
                </c:pt>
                <c:pt idx="26784">
                  <c:v>45093</c:v>
                </c:pt>
                <c:pt idx="26785">
                  <c:v>45093.003472222219</c:v>
                </c:pt>
                <c:pt idx="26786">
                  <c:v>45093.006944444445</c:v>
                </c:pt>
                <c:pt idx="26787">
                  <c:v>45093.010416666664</c:v>
                </c:pt>
                <c:pt idx="26788">
                  <c:v>45093.013888888891</c:v>
                </c:pt>
                <c:pt idx="26789">
                  <c:v>45093.017361111109</c:v>
                </c:pt>
                <c:pt idx="26790">
                  <c:v>45093.020833333336</c:v>
                </c:pt>
                <c:pt idx="26791">
                  <c:v>45093.024305555555</c:v>
                </c:pt>
                <c:pt idx="26792">
                  <c:v>45093.027777777781</c:v>
                </c:pt>
                <c:pt idx="26793">
                  <c:v>45093.03125</c:v>
                </c:pt>
                <c:pt idx="26794">
                  <c:v>45093.034722222219</c:v>
                </c:pt>
                <c:pt idx="26795">
                  <c:v>45093.038194444445</c:v>
                </c:pt>
                <c:pt idx="26796">
                  <c:v>45093.041666666664</c:v>
                </c:pt>
                <c:pt idx="26797">
                  <c:v>45093.045138888891</c:v>
                </c:pt>
                <c:pt idx="26798">
                  <c:v>45093.048611111109</c:v>
                </c:pt>
                <c:pt idx="26799">
                  <c:v>45093.052083333336</c:v>
                </c:pt>
                <c:pt idx="26800">
                  <c:v>45093.055555555555</c:v>
                </c:pt>
                <c:pt idx="26801">
                  <c:v>45093.059027777781</c:v>
                </c:pt>
                <c:pt idx="26802">
                  <c:v>45093.0625</c:v>
                </c:pt>
                <c:pt idx="26803">
                  <c:v>45093.065972222219</c:v>
                </c:pt>
                <c:pt idx="26804">
                  <c:v>45093.069444444445</c:v>
                </c:pt>
                <c:pt idx="26805">
                  <c:v>45093.072916666664</c:v>
                </c:pt>
                <c:pt idx="26806">
                  <c:v>45093.076388888891</c:v>
                </c:pt>
                <c:pt idx="26807">
                  <c:v>45093.079861111109</c:v>
                </c:pt>
                <c:pt idx="26808">
                  <c:v>45093.083333333336</c:v>
                </c:pt>
                <c:pt idx="26809">
                  <c:v>45093.086805555555</c:v>
                </c:pt>
                <c:pt idx="26810">
                  <c:v>45093.090277777781</c:v>
                </c:pt>
                <c:pt idx="26811">
                  <c:v>45093.09375</c:v>
                </c:pt>
                <c:pt idx="26812">
                  <c:v>45093.097222222219</c:v>
                </c:pt>
                <c:pt idx="26813">
                  <c:v>45093.100694444445</c:v>
                </c:pt>
                <c:pt idx="26814">
                  <c:v>45093.104166666664</c:v>
                </c:pt>
                <c:pt idx="26815">
                  <c:v>45093.107638888891</c:v>
                </c:pt>
                <c:pt idx="26816">
                  <c:v>45093.111111111109</c:v>
                </c:pt>
                <c:pt idx="26817">
                  <c:v>45093.114583333336</c:v>
                </c:pt>
                <c:pt idx="26818">
                  <c:v>45093.118055555555</c:v>
                </c:pt>
                <c:pt idx="26819">
                  <c:v>45093.121527777781</c:v>
                </c:pt>
                <c:pt idx="26820">
                  <c:v>45093.125</c:v>
                </c:pt>
                <c:pt idx="26821">
                  <c:v>45093.128472222219</c:v>
                </c:pt>
                <c:pt idx="26822">
                  <c:v>45093.131944444445</c:v>
                </c:pt>
                <c:pt idx="26823">
                  <c:v>45093.135416666664</c:v>
                </c:pt>
                <c:pt idx="26824">
                  <c:v>45093.138888888891</c:v>
                </c:pt>
                <c:pt idx="26825">
                  <c:v>45093.142361111109</c:v>
                </c:pt>
                <c:pt idx="26826">
                  <c:v>45093.145833333336</c:v>
                </c:pt>
                <c:pt idx="26827">
                  <c:v>45093.149305555555</c:v>
                </c:pt>
                <c:pt idx="26828">
                  <c:v>45093.152777777781</c:v>
                </c:pt>
                <c:pt idx="26829">
                  <c:v>45093.15625</c:v>
                </c:pt>
                <c:pt idx="26830">
                  <c:v>45093.159722222219</c:v>
                </c:pt>
                <c:pt idx="26831">
                  <c:v>45093.163194444445</c:v>
                </c:pt>
                <c:pt idx="26832">
                  <c:v>45093.166666666664</c:v>
                </c:pt>
                <c:pt idx="26833">
                  <c:v>45093.170138888891</c:v>
                </c:pt>
                <c:pt idx="26834">
                  <c:v>45093.173611111109</c:v>
                </c:pt>
                <c:pt idx="26835">
                  <c:v>45093.177083333336</c:v>
                </c:pt>
                <c:pt idx="26836">
                  <c:v>45093.180555555555</c:v>
                </c:pt>
                <c:pt idx="26837">
                  <c:v>45093.184027777781</c:v>
                </c:pt>
                <c:pt idx="26838">
                  <c:v>45093.1875</c:v>
                </c:pt>
                <c:pt idx="26839">
                  <c:v>45093.190972222219</c:v>
                </c:pt>
                <c:pt idx="26840">
                  <c:v>45093.194444444445</c:v>
                </c:pt>
                <c:pt idx="26841">
                  <c:v>45093.197916666664</c:v>
                </c:pt>
                <c:pt idx="26842">
                  <c:v>45093.201388888891</c:v>
                </c:pt>
                <c:pt idx="26843">
                  <c:v>45093.204861111109</c:v>
                </c:pt>
                <c:pt idx="26844">
                  <c:v>45093.208333333336</c:v>
                </c:pt>
                <c:pt idx="26845">
                  <c:v>45093.211805555555</c:v>
                </c:pt>
                <c:pt idx="26846">
                  <c:v>45093.215277777781</c:v>
                </c:pt>
                <c:pt idx="26847">
                  <c:v>45093.21875</c:v>
                </c:pt>
                <c:pt idx="26848">
                  <c:v>45093.222222222219</c:v>
                </c:pt>
                <c:pt idx="26849">
                  <c:v>45093.225694444445</c:v>
                </c:pt>
                <c:pt idx="26850">
                  <c:v>45093.229166666664</c:v>
                </c:pt>
                <c:pt idx="26851">
                  <c:v>45093.232638888891</c:v>
                </c:pt>
                <c:pt idx="26852">
                  <c:v>45093.236111111109</c:v>
                </c:pt>
                <c:pt idx="26853">
                  <c:v>45093.239583333336</c:v>
                </c:pt>
                <c:pt idx="26854">
                  <c:v>45093.243055555555</c:v>
                </c:pt>
                <c:pt idx="26855">
                  <c:v>45093.246527777781</c:v>
                </c:pt>
                <c:pt idx="26856">
                  <c:v>45093.25</c:v>
                </c:pt>
                <c:pt idx="26857">
                  <c:v>45093.253472222219</c:v>
                </c:pt>
                <c:pt idx="26858">
                  <c:v>45093.256944444445</c:v>
                </c:pt>
                <c:pt idx="26859">
                  <c:v>45093.260416666664</c:v>
                </c:pt>
                <c:pt idx="26860">
                  <c:v>45093.263888888891</c:v>
                </c:pt>
                <c:pt idx="26861">
                  <c:v>45093.267361111109</c:v>
                </c:pt>
                <c:pt idx="26862">
                  <c:v>45093.270833333336</c:v>
                </c:pt>
                <c:pt idx="26863">
                  <c:v>45093.274305555555</c:v>
                </c:pt>
                <c:pt idx="26864">
                  <c:v>45093.277777777781</c:v>
                </c:pt>
                <c:pt idx="26865">
                  <c:v>45093.28125</c:v>
                </c:pt>
                <c:pt idx="26866">
                  <c:v>45093.284722222219</c:v>
                </c:pt>
                <c:pt idx="26867">
                  <c:v>45093.288194444445</c:v>
                </c:pt>
                <c:pt idx="26868">
                  <c:v>45093.291666666664</c:v>
                </c:pt>
                <c:pt idx="26869">
                  <c:v>45093.295138888891</c:v>
                </c:pt>
                <c:pt idx="26870">
                  <c:v>45093.298611111109</c:v>
                </c:pt>
                <c:pt idx="26871">
                  <c:v>45093.302083333336</c:v>
                </c:pt>
                <c:pt idx="26872">
                  <c:v>45093.305555555555</c:v>
                </c:pt>
                <c:pt idx="26873">
                  <c:v>45093.309027777781</c:v>
                </c:pt>
                <c:pt idx="26874">
                  <c:v>45093.3125</c:v>
                </c:pt>
                <c:pt idx="26875">
                  <c:v>45093.315972222219</c:v>
                </c:pt>
                <c:pt idx="26876">
                  <c:v>45093.319444444445</c:v>
                </c:pt>
                <c:pt idx="26877">
                  <c:v>45093.322916666664</c:v>
                </c:pt>
                <c:pt idx="26878">
                  <c:v>45093.326388888891</c:v>
                </c:pt>
                <c:pt idx="26879">
                  <c:v>45093.329861111109</c:v>
                </c:pt>
                <c:pt idx="26880">
                  <c:v>45093.333333333336</c:v>
                </c:pt>
                <c:pt idx="26881">
                  <c:v>45093.336805555555</c:v>
                </c:pt>
                <c:pt idx="26882">
                  <c:v>45093.340277777781</c:v>
                </c:pt>
                <c:pt idx="26883">
                  <c:v>45093.34375</c:v>
                </c:pt>
                <c:pt idx="26884">
                  <c:v>45093.347222222219</c:v>
                </c:pt>
                <c:pt idx="26885">
                  <c:v>45093.350694444445</c:v>
                </c:pt>
                <c:pt idx="26886">
                  <c:v>45093.354166666664</c:v>
                </c:pt>
                <c:pt idx="26887">
                  <c:v>45093.357638888891</c:v>
                </c:pt>
                <c:pt idx="26888">
                  <c:v>45093.361111111109</c:v>
                </c:pt>
                <c:pt idx="26889">
                  <c:v>45093.364583333336</c:v>
                </c:pt>
                <c:pt idx="26890">
                  <c:v>45093.368055555555</c:v>
                </c:pt>
                <c:pt idx="26891">
                  <c:v>45093.371527777781</c:v>
                </c:pt>
                <c:pt idx="26892">
                  <c:v>45093.375</c:v>
                </c:pt>
                <c:pt idx="26893">
                  <c:v>45093.378472222219</c:v>
                </c:pt>
                <c:pt idx="26894">
                  <c:v>45093.381944444445</c:v>
                </c:pt>
                <c:pt idx="26895">
                  <c:v>45093.385416666664</c:v>
                </c:pt>
                <c:pt idx="26896">
                  <c:v>45093.388888888891</c:v>
                </c:pt>
                <c:pt idx="26897">
                  <c:v>45093.392361111109</c:v>
                </c:pt>
                <c:pt idx="26898">
                  <c:v>45093.395833333336</c:v>
                </c:pt>
                <c:pt idx="26899">
                  <c:v>45093.399305555555</c:v>
                </c:pt>
                <c:pt idx="26900">
                  <c:v>45093.402777777781</c:v>
                </c:pt>
                <c:pt idx="26901">
                  <c:v>45093.40625</c:v>
                </c:pt>
                <c:pt idx="26902">
                  <c:v>45093.409722222219</c:v>
                </c:pt>
                <c:pt idx="26903">
                  <c:v>45093.413194444445</c:v>
                </c:pt>
                <c:pt idx="26904">
                  <c:v>45093.416666666664</c:v>
                </c:pt>
                <c:pt idx="26905">
                  <c:v>45093.420138888891</c:v>
                </c:pt>
                <c:pt idx="26906">
                  <c:v>45093.423611111109</c:v>
                </c:pt>
                <c:pt idx="26907">
                  <c:v>45093.427083333336</c:v>
                </c:pt>
                <c:pt idx="26908">
                  <c:v>45093.430555555555</c:v>
                </c:pt>
                <c:pt idx="26909">
                  <c:v>45093.434027777781</c:v>
                </c:pt>
                <c:pt idx="26910">
                  <c:v>45093.4375</c:v>
                </c:pt>
                <c:pt idx="26911">
                  <c:v>45093.440972222219</c:v>
                </c:pt>
                <c:pt idx="26912">
                  <c:v>45093.444444444445</c:v>
                </c:pt>
                <c:pt idx="26913">
                  <c:v>45093.447916666664</c:v>
                </c:pt>
                <c:pt idx="26914">
                  <c:v>45093.451388888891</c:v>
                </c:pt>
                <c:pt idx="26915">
                  <c:v>45093.454861111109</c:v>
                </c:pt>
                <c:pt idx="26916">
                  <c:v>45093.458333333336</c:v>
                </c:pt>
                <c:pt idx="26917">
                  <c:v>45093.461805555555</c:v>
                </c:pt>
                <c:pt idx="26918">
                  <c:v>45093.465277777781</c:v>
                </c:pt>
                <c:pt idx="26919">
                  <c:v>45093.46875</c:v>
                </c:pt>
                <c:pt idx="26920">
                  <c:v>45093.472222222219</c:v>
                </c:pt>
                <c:pt idx="26921">
                  <c:v>45093.475694444445</c:v>
                </c:pt>
                <c:pt idx="26922">
                  <c:v>45093.479166666664</c:v>
                </c:pt>
                <c:pt idx="26923">
                  <c:v>45093.482638888891</c:v>
                </c:pt>
                <c:pt idx="26924">
                  <c:v>45093.486111111109</c:v>
                </c:pt>
                <c:pt idx="26925">
                  <c:v>45093.489583333336</c:v>
                </c:pt>
                <c:pt idx="26926">
                  <c:v>45093.493055555555</c:v>
                </c:pt>
                <c:pt idx="26927">
                  <c:v>45093.496527777781</c:v>
                </c:pt>
                <c:pt idx="26928">
                  <c:v>45093.5</c:v>
                </c:pt>
                <c:pt idx="26929">
                  <c:v>45093.503472222219</c:v>
                </c:pt>
                <c:pt idx="26930">
                  <c:v>45093.506944444445</c:v>
                </c:pt>
                <c:pt idx="26931">
                  <c:v>45093.510416666664</c:v>
                </c:pt>
                <c:pt idx="26932">
                  <c:v>45093.513888888891</c:v>
                </c:pt>
                <c:pt idx="26933">
                  <c:v>45093.517361111109</c:v>
                </c:pt>
                <c:pt idx="26934">
                  <c:v>45093.520833333336</c:v>
                </c:pt>
                <c:pt idx="26935">
                  <c:v>45093.524305555555</c:v>
                </c:pt>
                <c:pt idx="26936">
                  <c:v>45093.527777777781</c:v>
                </c:pt>
                <c:pt idx="26937">
                  <c:v>45093.53125</c:v>
                </c:pt>
                <c:pt idx="26938">
                  <c:v>45093.534722222219</c:v>
                </c:pt>
                <c:pt idx="26939">
                  <c:v>45093.538194444445</c:v>
                </c:pt>
                <c:pt idx="26940">
                  <c:v>45093.541666666664</c:v>
                </c:pt>
                <c:pt idx="26941">
                  <c:v>45093.545138888891</c:v>
                </c:pt>
                <c:pt idx="26942">
                  <c:v>45093.548611111109</c:v>
                </c:pt>
                <c:pt idx="26943">
                  <c:v>45093.552083333336</c:v>
                </c:pt>
                <c:pt idx="26944">
                  <c:v>45093.555555555555</c:v>
                </c:pt>
                <c:pt idx="26945">
                  <c:v>45093.559027777781</c:v>
                </c:pt>
                <c:pt idx="26946">
                  <c:v>45093.5625</c:v>
                </c:pt>
                <c:pt idx="26947">
                  <c:v>45093.565972222219</c:v>
                </c:pt>
                <c:pt idx="26948">
                  <c:v>45093.569444444445</c:v>
                </c:pt>
                <c:pt idx="26949">
                  <c:v>45093.572916666664</c:v>
                </c:pt>
                <c:pt idx="26950">
                  <c:v>45093.576388888891</c:v>
                </c:pt>
                <c:pt idx="26951">
                  <c:v>45093.579861111109</c:v>
                </c:pt>
                <c:pt idx="26952">
                  <c:v>45093.583333333336</c:v>
                </c:pt>
                <c:pt idx="26953">
                  <c:v>45093.586805555555</c:v>
                </c:pt>
                <c:pt idx="26954">
                  <c:v>45093.590277777781</c:v>
                </c:pt>
                <c:pt idx="26955">
                  <c:v>45093.59375</c:v>
                </c:pt>
                <c:pt idx="26956">
                  <c:v>45093.597222222219</c:v>
                </c:pt>
                <c:pt idx="26957">
                  <c:v>45093.600694444445</c:v>
                </c:pt>
                <c:pt idx="26958">
                  <c:v>45093.604166666664</c:v>
                </c:pt>
                <c:pt idx="26959">
                  <c:v>45093.607638888891</c:v>
                </c:pt>
                <c:pt idx="26960">
                  <c:v>45093.611111111109</c:v>
                </c:pt>
                <c:pt idx="26961">
                  <c:v>45093.614583333336</c:v>
                </c:pt>
                <c:pt idx="26962">
                  <c:v>45093.618055555555</c:v>
                </c:pt>
                <c:pt idx="26963">
                  <c:v>45093.621527777781</c:v>
                </c:pt>
                <c:pt idx="26964">
                  <c:v>45093.625</c:v>
                </c:pt>
                <c:pt idx="26965">
                  <c:v>45093.628472222219</c:v>
                </c:pt>
                <c:pt idx="26966">
                  <c:v>45093.631944444445</c:v>
                </c:pt>
                <c:pt idx="26967">
                  <c:v>45093.635416666664</c:v>
                </c:pt>
                <c:pt idx="26968">
                  <c:v>45093.638888888891</c:v>
                </c:pt>
                <c:pt idx="26969">
                  <c:v>45093.642361111109</c:v>
                </c:pt>
                <c:pt idx="26970">
                  <c:v>45093.645833333336</c:v>
                </c:pt>
                <c:pt idx="26971">
                  <c:v>45093.649305555555</c:v>
                </c:pt>
                <c:pt idx="26972">
                  <c:v>45093.652777777781</c:v>
                </c:pt>
                <c:pt idx="26973">
                  <c:v>45093.65625</c:v>
                </c:pt>
                <c:pt idx="26974">
                  <c:v>45093.659722222219</c:v>
                </c:pt>
                <c:pt idx="26975">
                  <c:v>45093.663194444445</c:v>
                </c:pt>
                <c:pt idx="26976">
                  <c:v>45093.666666666664</c:v>
                </c:pt>
                <c:pt idx="26977">
                  <c:v>45093.670138888891</c:v>
                </c:pt>
                <c:pt idx="26978">
                  <c:v>45093.673611111109</c:v>
                </c:pt>
                <c:pt idx="26979">
                  <c:v>45093.677083333336</c:v>
                </c:pt>
                <c:pt idx="26980">
                  <c:v>45093.680555555555</c:v>
                </c:pt>
                <c:pt idx="26981">
                  <c:v>45093.684027777781</c:v>
                </c:pt>
                <c:pt idx="26982">
                  <c:v>45093.6875</c:v>
                </c:pt>
                <c:pt idx="26983">
                  <c:v>45093.690972222219</c:v>
                </c:pt>
                <c:pt idx="26984">
                  <c:v>45093.694444444445</c:v>
                </c:pt>
                <c:pt idx="26985">
                  <c:v>45093.697916666664</c:v>
                </c:pt>
                <c:pt idx="26986">
                  <c:v>45093.701388888891</c:v>
                </c:pt>
                <c:pt idx="26987">
                  <c:v>45093.704861111109</c:v>
                </c:pt>
                <c:pt idx="26988">
                  <c:v>45093.708333333336</c:v>
                </c:pt>
                <c:pt idx="26989">
                  <c:v>45093.711805555555</c:v>
                </c:pt>
                <c:pt idx="26990">
                  <c:v>45093.715277777781</c:v>
                </c:pt>
                <c:pt idx="26991">
                  <c:v>45093.71875</c:v>
                </c:pt>
                <c:pt idx="26992">
                  <c:v>45093.722222222219</c:v>
                </c:pt>
                <c:pt idx="26993">
                  <c:v>45093.725694444445</c:v>
                </c:pt>
                <c:pt idx="26994">
                  <c:v>45093.729166666664</c:v>
                </c:pt>
                <c:pt idx="26995">
                  <c:v>45093.732638888891</c:v>
                </c:pt>
                <c:pt idx="26996">
                  <c:v>45093.736111111109</c:v>
                </c:pt>
                <c:pt idx="26997">
                  <c:v>45093.739583333336</c:v>
                </c:pt>
                <c:pt idx="26998">
                  <c:v>45093.743055555555</c:v>
                </c:pt>
                <c:pt idx="26999">
                  <c:v>45093.746527777781</c:v>
                </c:pt>
                <c:pt idx="27000">
                  <c:v>45093.75</c:v>
                </c:pt>
                <c:pt idx="27001">
                  <c:v>45093.753472222219</c:v>
                </c:pt>
                <c:pt idx="27002">
                  <c:v>45093.756944444445</c:v>
                </c:pt>
                <c:pt idx="27003">
                  <c:v>45093.760416666664</c:v>
                </c:pt>
                <c:pt idx="27004">
                  <c:v>45093.763888888891</c:v>
                </c:pt>
                <c:pt idx="27005">
                  <c:v>45093.767361111109</c:v>
                </c:pt>
                <c:pt idx="27006">
                  <c:v>45093.770833333336</c:v>
                </c:pt>
                <c:pt idx="27007">
                  <c:v>45093.774305555555</c:v>
                </c:pt>
                <c:pt idx="27008">
                  <c:v>45093.777777777781</c:v>
                </c:pt>
                <c:pt idx="27009">
                  <c:v>45093.78125</c:v>
                </c:pt>
                <c:pt idx="27010">
                  <c:v>45093.784722222219</c:v>
                </c:pt>
                <c:pt idx="27011">
                  <c:v>45093.788194444445</c:v>
                </c:pt>
                <c:pt idx="27012">
                  <c:v>45093.791666666664</c:v>
                </c:pt>
                <c:pt idx="27013">
                  <c:v>45093.795138888891</c:v>
                </c:pt>
                <c:pt idx="27014">
                  <c:v>45093.798611111109</c:v>
                </c:pt>
                <c:pt idx="27015">
                  <c:v>45093.802083333336</c:v>
                </c:pt>
                <c:pt idx="27016">
                  <c:v>45093.805555555555</c:v>
                </c:pt>
                <c:pt idx="27017">
                  <c:v>45093.809027777781</c:v>
                </c:pt>
                <c:pt idx="27018">
                  <c:v>45093.8125</c:v>
                </c:pt>
                <c:pt idx="27019">
                  <c:v>45093.815972222219</c:v>
                </c:pt>
                <c:pt idx="27020">
                  <c:v>45093.819444444445</c:v>
                </c:pt>
                <c:pt idx="27021">
                  <c:v>45093.822916666664</c:v>
                </c:pt>
                <c:pt idx="27022">
                  <c:v>45093.826388888891</c:v>
                </c:pt>
                <c:pt idx="27023">
                  <c:v>45093.829861111109</c:v>
                </c:pt>
                <c:pt idx="27024">
                  <c:v>45093.833333333336</c:v>
                </c:pt>
                <c:pt idx="27025">
                  <c:v>45093.836805555555</c:v>
                </c:pt>
                <c:pt idx="27026">
                  <c:v>45093.840277777781</c:v>
                </c:pt>
                <c:pt idx="27027">
                  <c:v>45093.84375</c:v>
                </c:pt>
                <c:pt idx="27028">
                  <c:v>45093.847222222219</c:v>
                </c:pt>
                <c:pt idx="27029">
                  <c:v>45093.850694444445</c:v>
                </c:pt>
                <c:pt idx="27030">
                  <c:v>45093.854166666664</c:v>
                </c:pt>
                <c:pt idx="27031">
                  <c:v>45093.857638888891</c:v>
                </c:pt>
                <c:pt idx="27032">
                  <c:v>45093.861111111109</c:v>
                </c:pt>
                <c:pt idx="27033">
                  <c:v>45093.864583333336</c:v>
                </c:pt>
                <c:pt idx="27034">
                  <c:v>45093.868055555555</c:v>
                </c:pt>
                <c:pt idx="27035">
                  <c:v>45093.871527777781</c:v>
                </c:pt>
                <c:pt idx="27036">
                  <c:v>45093.875</c:v>
                </c:pt>
                <c:pt idx="27037">
                  <c:v>45093.878472222219</c:v>
                </c:pt>
                <c:pt idx="27038">
                  <c:v>45093.881944444445</c:v>
                </c:pt>
                <c:pt idx="27039">
                  <c:v>45093.885416666664</c:v>
                </c:pt>
                <c:pt idx="27040">
                  <c:v>45093.888888888891</c:v>
                </c:pt>
                <c:pt idx="27041">
                  <c:v>45093.892361111109</c:v>
                </c:pt>
                <c:pt idx="27042">
                  <c:v>45093.895833333336</c:v>
                </c:pt>
                <c:pt idx="27043">
                  <c:v>45093.899305555555</c:v>
                </c:pt>
                <c:pt idx="27044">
                  <c:v>45093.902777777781</c:v>
                </c:pt>
                <c:pt idx="27045">
                  <c:v>45093.90625</c:v>
                </c:pt>
                <c:pt idx="27046">
                  <c:v>45093.909722222219</c:v>
                </c:pt>
                <c:pt idx="27047">
                  <c:v>45093.913194444445</c:v>
                </c:pt>
                <c:pt idx="27048">
                  <c:v>45093.916666666664</c:v>
                </c:pt>
                <c:pt idx="27049">
                  <c:v>45093.920138888891</c:v>
                </c:pt>
                <c:pt idx="27050">
                  <c:v>45093.923611111109</c:v>
                </c:pt>
                <c:pt idx="27051">
                  <c:v>45093.927083333336</c:v>
                </c:pt>
                <c:pt idx="27052">
                  <c:v>45093.930555555555</c:v>
                </c:pt>
                <c:pt idx="27053">
                  <c:v>45093.934027777781</c:v>
                </c:pt>
                <c:pt idx="27054">
                  <c:v>45093.9375</c:v>
                </c:pt>
                <c:pt idx="27055">
                  <c:v>45093.940972222219</c:v>
                </c:pt>
                <c:pt idx="27056">
                  <c:v>45093.944444444445</c:v>
                </c:pt>
                <c:pt idx="27057">
                  <c:v>45093.947916666664</c:v>
                </c:pt>
                <c:pt idx="27058">
                  <c:v>45093.951388888891</c:v>
                </c:pt>
                <c:pt idx="27059">
                  <c:v>45093.954861111109</c:v>
                </c:pt>
                <c:pt idx="27060">
                  <c:v>45093.958333333336</c:v>
                </c:pt>
                <c:pt idx="27061">
                  <c:v>45093.961805555555</c:v>
                </c:pt>
                <c:pt idx="27062">
                  <c:v>45093.965277777781</c:v>
                </c:pt>
                <c:pt idx="27063">
                  <c:v>45093.96875</c:v>
                </c:pt>
                <c:pt idx="27064">
                  <c:v>45093.972222222219</c:v>
                </c:pt>
                <c:pt idx="27065">
                  <c:v>45093.975694444445</c:v>
                </c:pt>
                <c:pt idx="27066">
                  <c:v>45093.979166666664</c:v>
                </c:pt>
                <c:pt idx="27067">
                  <c:v>45093.982638888891</c:v>
                </c:pt>
                <c:pt idx="27068">
                  <c:v>45093.986111111109</c:v>
                </c:pt>
                <c:pt idx="27069">
                  <c:v>45093.989583333336</c:v>
                </c:pt>
                <c:pt idx="27070">
                  <c:v>45093.993055555555</c:v>
                </c:pt>
                <c:pt idx="27071">
                  <c:v>45093.996527777781</c:v>
                </c:pt>
                <c:pt idx="27072">
                  <c:v>45094</c:v>
                </c:pt>
                <c:pt idx="27073">
                  <c:v>45094.003472222219</c:v>
                </c:pt>
                <c:pt idx="27074">
                  <c:v>45094.006944444445</c:v>
                </c:pt>
                <c:pt idx="27075">
                  <c:v>45094.010416666664</c:v>
                </c:pt>
                <c:pt idx="27076">
                  <c:v>45094.013888888891</c:v>
                </c:pt>
                <c:pt idx="27077">
                  <c:v>45094.017361111109</c:v>
                </c:pt>
                <c:pt idx="27078">
                  <c:v>45094.020833333336</c:v>
                </c:pt>
                <c:pt idx="27079">
                  <c:v>45094.024305555555</c:v>
                </c:pt>
                <c:pt idx="27080">
                  <c:v>45094.027777777781</c:v>
                </c:pt>
                <c:pt idx="27081">
                  <c:v>45094.03125</c:v>
                </c:pt>
                <c:pt idx="27082">
                  <c:v>45094.034722222219</c:v>
                </c:pt>
                <c:pt idx="27083">
                  <c:v>45094.038194444445</c:v>
                </c:pt>
                <c:pt idx="27084">
                  <c:v>45094.041666666664</c:v>
                </c:pt>
                <c:pt idx="27085">
                  <c:v>45094.045138888891</c:v>
                </c:pt>
                <c:pt idx="27086">
                  <c:v>45094.048611111109</c:v>
                </c:pt>
                <c:pt idx="27087">
                  <c:v>45094.052083333336</c:v>
                </c:pt>
                <c:pt idx="27088">
                  <c:v>45094.055555555555</c:v>
                </c:pt>
                <c:pt idx="27089">
                  <c:v>45094.059027777781</c:v>
                </c:pt>
                <c:pt idx="27090">
                  <c:v>45094.0625</c:v>
                </c:pt>
                <c:pt idx="27091">
                  <c:v>45094.065972222219</c:v>
                </c:pt>
                <c:pt idx="27092">
                  <c:v>45094.069444444445</c:v>
                </c:pt>
                <c:pt idx="27093">
                  <c:v>45094.072916666664</c:v>
                </c:pt>
                <c:pt idx="27094">
                  <c:v>45094.076388888891</c:v>
                </c:pt>
                <c:pt idx="27095">
                  <c:v>45094.079861111109</c:v>
                </c:pt>
                <c:pt idx="27096">
                  <c:v>45094.083333333336</c:v>
                </c:pt>
                <c:pt idx="27097">
                  <c:v>45094.086805555555</c:v>
                </c:pt>
                <c:pt idx="27098">
                  <c:v>45094.090277777781</c:v>
                </c:pt>
                <c:pt idx="27099">
                  <c:v>45094.09375</c:v>
                </c:pt>
                <c:pt idx="27100">
                  <c:v>45094.097222222219</c:v>
                </c:pt>
                <c:pt idx="27101">
                  <c:v>45094.100694444445</c:v>
                </c:pt>
                <c:pt idx="27102">
                  <c:v>45094.104166666664</c:v>
                </c:pt>
                <c:pt idx="27103">
                  <c:v>45094.107638888891</c:v>
                </c:pt>
                <c:pt idx="27104">
                  <c:v>45094.111111111109</c:v>
                </c:pt>
                <c:pt idx="27105">
                  <c:v>45094.114583333336</c:v>
                </c:pt>
                <c:pt idx="27106">
                  <c:v>45094.118055555555</c:v>
                </c:pt>
                <c:pt idx="27107">
                  <c:v>45094.121527777781</c:v>
                </c:pt>
                <c:pt idx="27108">
                  <c:v>45094.125</c:v>
                </c:pt>
                <c:pt idx="27109">
                  <c:v>45094.128472222219</c:v>
                </c:pt>
                <c:pt idx="27110">
                  <c:v>45094.131944444445</c:v>
                </c:pt>
                <c:pt idx="27111">
                  <c:v>45094.135416666664</c:v>
                </c:pt>
                <c:pt idx="27112">
                  <c:v>45094.138888888891</c:v>
                </c:pt>
                <c:pt idx="27113">
                  <c:v>45094.142361111109</c:v>
                </c:pt>
                <c:pt idx="27114">
                  <c:v>45094.145833333336</c:v>
                </c:pt>
                <c:pt idx="27115">
                  <c:v>45094.149305555555</c:v>
                </c:pt>
                <c:pt idx="27116">
                  <c:v>45094.152777777781</c:v>
                </c:pt>
                <c:pt idx="27117">
                  <c:v>45094.15625</c:v>
                </c:pt>
                <c:pt idx="27118">
                  <c:v>45094.159722222219</c:v>
                </c:pt>
                <c:pt idx="27119">
                  <c:v>45094.163194444445</c:v>
                </c:pt>
                <c:pt idx="27120">
                  <c:v>45094.166666666664</c:v>
                </c:pt>
                <c:pt idx="27121">
                  <c:v>45094.170138888891</c:v>
                </c:pt>
                <c:pt idx="27122">
                  <c:v>45094.173611111109</c:v>
                </c:pt>
                <c:pt idx="27123">
                  <c:v>45094.177083333336</c:v>
                </c:pt>
                <c:pt idx="27124">
                  <c:v>45094.180555555555</c:v>
                </c:pt>
                <c:pt idx="27125">
                  <c:v>45094.184027777781</c:v>
                </c:pt>
                <c:pt idx="27126">
                  <c:v>45094.1875</c:v>
                </c:pt>
                <c:pt idx="27127">
                  <c:v>45094.190972222219</c:v>
                </c:pt>
                <c:pt idx="27128">
                  <c:v>45094.194444444445</c:v>
                </c:pt>
                <c:pt idx="27129">
                  <c:v>45094.197916666664</c:v>
                </c:pt>
                <c:pt idx="27130">
                  <c:v>45094.201388888891</c:v>
                </c:pt>
                <c:pt idx="27131">
                  <c:v>45094.204861111109</c:v>
                </c:pt>
                <c:pt idx="27132">
                  <c:v>45094.208333333336</c:v>
                </c:pt>
                <c:pt idx="27133">
                  <c:v>45094.211805555555</c:v>
                </c:pt>
                <c:pt idx="27134">
                  <c:v>45094.215277777781</c:v>
                </c:pt>
                <c:pt idx="27135">
                  <c:v>45094.21875</c:v>
                </c:pt>
                <c:pt idx="27136">
                  <c:v>45094.222222222219</c:v>
                </c:pt>
                <c:pt idx="27137">
                  <c:v>45094.225694444445</c:v>
                </c:pt>
                <c:pt idx="27138">
                  <c:v>45094.229166666664</c:v>
                </c:pt>
                <c:pt idx="27139">
                  <c:v>45094.232638888891</c:v>
                </c:pt>
                <c:pt idx="27140">
                  <c:v>45094.236111111109</c:v>
                </c:pt>
                <c:pt idx="27141">
                  <c:v>45094.239583333336</c:v>
                </c:pt>
                <c:pt idx="27142">
                  <c:v>45094.243055555555</c:v>
                </c:pt>
                <c:pt idx="27143">
                  <c:v>45094.246527777781</c:v>
                </c:pt>
                <c:pt idx="27144">
                  <c:v>45094.25</c:v>
                </c:pt>
                <c:pt idx="27145">
                  <c:v>45094.253472222219</c:v>
                </c:pt>
                <c:pt idx="27146">
                  <c:v>45094.256944444445</c:v>
                </c:pt>
                <c:pt idx="27147">
                  <c:v>45094.260416666664</c:v>
                </c:pt>
                <c:pt idx="27148">
                  <c:v>45094.263888888891</c:v>
                </c:pt>
                <c:pt idx="27149">
                  <c:v>45094.267361111109</c:v>
                </c:pt>
                <c:pt idx="27150">
                  <c:v>45094.270833333336</c:v>
                </c:pt>
                <c:pt idx="27151">
                  <c:v>45094.274305555555</c:v>
                </c:pt>
                <c:pt idx="27152">
                  <c:v>45094.277777777781</c:v>
                </c:pt>
                <c:pt idx="27153">
                  <c:v>45094.28125</c:v>
                </c:pt>
                <c:pt idx="27154">
                  <c:v>45094.284722222219</c:v>
                </c:pt>
                <c:pt idx="27155">
                  <c:v>45094.288194444445</c:v>
                </c:pt>
                <c:pt idx="27156">
                  <c:v>45094.291666666664</c:v>
                </c:pt>
                <c:pt idx="27157">
                  <c:v>45094.295138888891</c:v>
                </c:pt>
                <c:pt idx="27158">
                  <c:v>45094.298611111109</c:v>
                </c:pt>
                <c:pt idx="27159">
                  <c:v>45094.302083333336</c:v>
                </c:pt>
                <c:pt idx="27160">
                  <c:v>45094.305555555555</c:v>
                </c:pt>
                <c:pt idx="27161">
                  <c:v>45094.309027777781</c:v>
                </c:pt>
                <c:pt idx="27162">
                  <c:v>45094.3125</c:v>
                </c:pt>
                <c:pt idx="27163">
                  <c:v>45094.315972222219</c:v>
                </c:pt>
                <c:pt idx="27164">
                  <c:v>45094.319444444445</c:v>
                </c:pt>
                <c:pt idx="27165">
                  <c:v>45094.322916666664</c:v>
                </c:pt>
                <c:pt idx="27166">
                  <c:v>45094.326388888891</c:v>
                </c:pt>
                <c:pt idx="27167">
                  <c:v>45094.329861111109</c:v>
                </c:pt>
                <c:pt idx="27168">
                  <c:v>45094.333333333336</c:v>
                </c:pt>
                <c:pt idx="27169">
                  <c:v>45094.336805555555</c:v>
                </c:pt>
                <c:pt idx="27170">
                  <c:v>45094.340277777781</c:v>
                </c:pt>
                <c:pt idx="27171">
                  <c:v>45094.34375</c:v>
                </c:pt>
                <c:pt idx="27172">
                  <c:v>45094.347222222219</c:v>
                </c:pt>
                <c:pt idx="27173">
                  <c:v>45094.350694444445</c:v>
                </c:pt>
                <c:pt idx="27174">
                  <c:v>45094.354166666664</c:v>
                </c:pt>
                <c:pt idx="27175">
                  <c:v>45094.357638888891</c:v>
                </c:pt>
                <c:pt idx="27176">
                  <c:v>45094.361111111109</c:v>
                </c:pt>
                <c:pt idx="27177">
                  <c:v>45094.364583333336</c:v>
                </c:pt>
                <c:pt idx="27178">
                  <c:v>45094.368055555555</c:v>
                </c:pt>
                <c:pt idx="27179">
                  <c:v>45094.371527777781</c:v>
                </c:pt>
                <c:pt idx="27180">
                  <c:v>45094.375</c:v>
                </c:pt>
                <c:pt idx="27181">
                  <c:v>45094.378472222219</c:v>
                </c:pt>
                <c:pt idx="27182">
                  <c:v>45094.381944444445</c:v>
                </c:pt>
                <c:pt idx="27183">
                  <c:v>45094.385416666664</c:v>
                </c:pt>
                <c:pt idx="27184">
                  <c:v>45094.388888888891</c:v>
                </c:pt>
                <c:pt idx="27185">
                  <c:v>45094.392361111109</c:v>
                </c:pt>
                <c:pt idx="27186">
                  <c:v>45094.395833333336</c:v>
                </c:pt>
                <c:pt idx="27187">
                  <c:v>45094.399305555555</c:v>
                </c:pt>
                <c:pt idx="27188">
                  <c:v>45094.402777777781</c:v>
                </c:pt>
                <c:pt idx="27189">
                  <c:v>45094.40625</c:v>
                </c:pt>
                <c:pt idx="27190">
                  <c:v>45094.409722222219</c:v>
                </c:pt>
                <c:pt idx="27191">
                  <c:v>45094.413194444445</c:v>
                </c:pt>
                <c:pt idx="27192">
                  <c:v>45094.416666666664</c:v>
                </c:pt>
                <c:pt idx="27193">
                  <c:v>45094.420138888891</c:v>
                </c:pt>
                <c:pt idx="27194">
                  <c:v>45094.423611111109</c:v>
                </c:pt>
                <c:pt idx="27195">
                  <c:v>45094.427083333336</c:v>
                </c:pt>
                <c:pt idx="27196">
                  <c:v>45094.430555555555</c:v>
                </c:pt>
                <c:pt idx="27197">
                  <c:v>45094.434027777781</c:v>
                </c:pt>
                <c:pt idx="27198">
                  <c:v>45094.4375</c:v>
                </c:pt>
                <c:pt idx="27199">
                  <c:v>45094.440972222219</c:v>
                </c:pt>
                <c:pt idx="27200">
                  <c:v>45094.444444444445</c:v>
                </c:pt>
                <c:pt idx="27201">
                  <c:v>45094.447916666664</c:v>
                </c:pt>
                <c:pt idx="27202">
                  <c:v>45094.451388888891</c:v>
                </c:pt>
                <c:pt idx="27203">
                  <c:v>45094.454861111109</c:v>
                </c:pt>
                <c:pt idx="27204">
                  <c:v>45094.458333333336</c:v>
                </c:pt>
                <c:pt idx="27205">
                  <c:v>45094.461805555555</c:v>
                </c:pt>
                <c:pt idx="27206">
                  <c:v>45094.465277777781</c:v>
                </c:pt>
                <c:pt idx="27207">
                  <c:v>45094.46875</c:v>
                </c:pt>
                <c:pt idx="27208">
                  <c:v>45094.472222222219</c:v>
                </c:pt>
                <c:pt idx="27209">
                  <c:v>45094.475694444445</c:v>
                </c:pt>
                <c:pt idx="27210">
                  <c:v>45094.479166666664</c:v>
                </c:pt>
                <c:pt idx="27211">
                  <c:v>45094.482638888891</c:v>
                </c:pt>
                <c:pt idx="27212">
                  <c:v>45094.486111111109</c:v>
                </c:pt>
                <c:pt idx="27213">
                  <c:v>45094.489583333336</c:v>
                </c:pt>
                <c:pt idx="27214">
                  <c:v>45094.493055555555</c:v>
                </c:pt>
                <c:pt idx="27215">
                  <c:v>45094.496527777781</c:v>
                </c:pt>
                <c:pt idx="27216">
                  <c:v>45094.5</c:v>
                </c:pt>
                <c:pt idx="27217">
                  <c:v>45094.503472222219</c:v>
                </c:pt>
                <c:pt idx="27218">
                  <c:v>45094.506944444445</c:v>
                </c:pt>
                <c:pt idx="27219">
                  <c:v>45094.510416666664</c:v>
                </c:pt>
                <c:pt idx="27220">
                  <c:v>45094.513888888891</c:v>
                </c:pt>
                <c:pt idx="27221">
                  <c:v>45094.517361111109</c:v>
                </c:pt>
                <c:pt idx="27222">
                  <c:v>45094.520833333336</c:v>
                </c:pt>
                <c:pt idx="27223">
                  <c:v>45094.524305555555</c:v>
                </c:pt>
                <c:pt idx="27224">
                  <c:v>45094.527777777781</c:v>
                </c:pt>
                <c:pt idx="27225">
                  <c:v>45094.53125</c:v>
                </c:pt>
                <c:pt idx="27226">
                  <c:v>45094.534722222219</c:v>
                </c:pt>
                <c:pt idx="27227">
                  <c:v>45094.538194444445</c:v>
                </c:pt>
                <c:pt idx="27228">
                  <c:v>45094.541666666664</c:v>
                </c:pt>
                <c:pt idx="27229">
                  <c:v>45094.545138888891</c:v>
                </c:pt>
                <c:pt idx="27230">
                  <c:v>45094.548611111109</c:v>
                </c:pt>
                <c:pt idx="27231">
                  <c:v>45094.552083333336</c:v>
                </c:pt>
                <c:pt idx="27232">
                  <c:v>45094.555555555555</c:v>
                </c:pt>
                <c:pt idx="27233">
                  <c:v>45094.559027777781</c:v>
                </c:pt>
                <c:pt idx="27234">
                  <c:v>45094.5625</c:v>
                </c:pt>
                <c:pt idx="27235">
                  <c:v>45094.565972222219</c:v>
                </c:pt>
                <c:pt idx="27236">
                  <c:v>45094.569444444445</c:v>
                </c:pt>
                <c:pt idx="27237">
                  <c:v>45094.572916666664</c:v>
                </c:pt>
                <c:pt idx="27238">
                  <c:v>45094.576388888891</c:v>
                </c:pt>
                <c:pt idx="27239">
                  <c:v>45094.579861111109</c:v>
                </c:pt>
                <c:pt idx="27240">
                  <c:v>45094.583333333336</c:v>
                </c:pt>
                <c:pt idx="27241">
                  <c:v>45094.586805555555</c:v>
                </c:pt>
                <c:pt idx="27242">
                  <c:v>45094.590277777781</c:v>
                </c:pt>
                <c:pt idx="27243">
                  <c:v>45094.59375</c:v>
                </c:pt>
                <c:pt idx="27244">
                  <c:v>45094.597222222219</c:v>
                </c:pt>
                <c:pt idx="27245">
                  <c:v>45094.600694444445</c:v>
                </c:pt>
                <c:pt idx="27246">
                  <c:v>45094.604166666664</c:v>
                </c:pt>
                <c:pt idx="27247">
                  <c:v>45094.607638888891</c:v>
                </c:pt>
                <c:pt idx="27248">
                  <c:v>45094.611111111109</c:v>
                </c:pt>
                <c:pt idx="27249">
                  <c:v>45094.614583333336</c:v>
                </c:pt>
                <c:pt idx="27250">
                  <c:v>45094.618055555555</c:v>
                </c:pt>
                <c:pt idx="27251">
                  <c:v>45094.621527777781</c:v>
                </c:pt>
                <c:pt idx="27252">
                  <c:v>45094.625</c:v>
                </c:pt>
                <c:pt idx="27253">
                  <c:v>45094.628472222219</c:v>
                </c:pt>
                <c:pt idx="27254">
                  <c:v>45094.631944444445</c:v>
                </c:pt>
                <c:pt idx="27255">
                  <c:v>45094.635416666664</c:v>
                </c:pt>
                <c:pt idx="27256">
                  <c:v>45094.638888888891</c:v>
                </c:pt>
                <c:pt idx="27257">
                  <c:v>45094.642361111109</c:v>
                </c:pt>
                <c:pt idx="27258">
                  <c:v>45094.645833333336</c:v>
                </c:pt>
                <c:pt idx="27259">
                  <c:v>45094.649305555555</c:v>
                </c:pt>
                <c:pt idx="27260">
                  <c:v>45094.652777777781</c:v>
                </c:pt>
                <c:pt idx="27261">
                  <c:v>45094.65625</c:v>
                </c:pt>
                <c:pt idx="27262">
                  <c:v>45094.659722222219</c:v>
                </c:pt>
                <c:pt idx="27263">
                  <c:v>45094.663194444445</c:v>
                </c:pt>
                <c:pt idx="27264">
                  <c:v>45094.666666666664</c:v>
                </c:pt>
                <c:pt idx="27265">
                  <c:v>45094.670138888891</c:v>
                </c:pt>
                <c:pt idx="27266">
                  <c:v>45094.673611111109</c:v>
                </c:pt>
                <c:pt idx="27267">
                  <c:v>45094.677083333336</c:v>
                </c:pt>
                <c:pt idx="27268">
                  <c:v>45094.680555555555</c:v>
                </c:pt>
                <c:pt idx="27269">
                  <c:v>45094.684027777781</c:v>
                </c:pt>
                <c:pt idx="27270">
                  <c:v>45094.6875</c:v>
                </c:pt>
                <c:pt idx="27271">
                  <c:v>45094.690972222219</c:v>
                </c:pt>
                <c:pt idx="27272">
                  <c:v>45094.694444444445</c:v>
                </c:pt>
                <c:pt idx="27273">
                  <c:v>45094.697916666664</c:v>
                </c:pt>
                <c:pt idx="27274">
                  <c:v>45094.701388888891</c:v>
                </c:pt>
                <c:pt idx="27275">
                  <c:v>45094.704861111109</c:v>
                </c:pt>
                <c:pt idx="27276">
                  <c:v>45094.708333333336</c:v>
                </c:pt>
                <c:pt idx="27277">
                  <c:v>45094.711805555555</c:v>
                </c:pt>
                <c:pt idx="27278">
                  <c:v>45094.715277777781</c:v>
                </c:pt>
                <c:pt idx="27279">
                  <c:v>45094.71875</c:v>
                </c:pt>
                <c:pt idx="27280">
                  <c:v>45094.722222222219</c:v>
                </c:pt>
                <c:pt idx="27281">
                  <c:v>45094.725694444445</c:v>
                </c:pt>
                <c:pt idx="27282">
                  <c:v>45094.729166666664</c:v>
                </c:pt>
                <c:pt idx="27283">
                  <c:v>45094.732638888891</c:v>
                </c:pt>
                <c:pt idx="27284">
                  <c:v>45094.736111111109</c:v>
                </c:pt>
                <c:pt idx="27285">
                  <c:v>45094.739583333336</c:v>
                </c:pt>
                <c:pt idx="27286">
                  <c:v>45094.743055555555</c:v>
                </c:pt>
                <c:pt idx="27287">
                  <c:v>45094.746527777781</c:v>
                </c:pt>
                <c:pt idx="27288">
                  <c:v>45094.75</c:v>
                </c:pt>
                <c:pt idx="27289">
                  <c:v>45094.753472222219</c:v>
                </c:pt>
                <c:pt idx="27290">
                  <c:v>45094.756944444445</c:v>
                </c:pt>
                <c:pt idx="27291">
                  <c:v>45094.760416666664</c:v>
                </c:pt>
                <c:pt idx="27292">
                  <c:v>45094.763888888891</c:v>
                </c:pt>
                <c:pt idx="27293">
                  <c:v>45094.767361111109</c:v>
                </c:pt>
                <c:pt idx="27294">
                  <c:v>45094.770833333336</c:v>
                </c:pt>
                <c:pt idx="27295">
                  <c:v>45094.774305555555</c:v>
                </c:pt>
                <c:pt idx="27296">
                  <c:v>45094.777777777781</c:v>
                </c:pt>
                <c:pt idx="27297">
                  <c:v>45094.78125</c:v>
                </c:pt>
                <c:pt idx="27298">
                  <c:v>45094.784722222219</c:v>
                </c:pt>
                <c:pt idx="27299">
                  <c:v>45094.788194444445</c:v>
                </c:pt>
                <c:pt idx="27300">
                  <c:v>45094.791666666664</c:v>
                </c:pt>
                <c:pt idx="27301">
                  <c:v>45094.795138888891</c:v>
                </c:pt>
                <c:pt idx="27302">
                  <c:v>45094.798611111109</c:v>
                </c:pt>
                <c:pt idx="27303">
                  <c:v>45094.802083333336</c:v>
                </c:pt>
                <c:pt idx="27304">
                  <c:v>45094.805555555555</c:v>
                </c:pt>
                <c:pt idx="27305">
                  <c:v>45094.809027777781</c:v>
                </c:pt>
                <c:pt idx="27306">
                  <c:v>45094.8125</c:v>
                </c:pt>
                <c:pt idx="27307">
                  <c:v>45094.815972222219</c:v>
                </c:pt>
                <c:pt idx="27308">
                  <c:v>45094.819444444445</c:v>
                </c:pt>
                <c:pt idx="27309">
                  <c:v>45094.822916666664</c:v>
                </c:pt>
                <c:pt idx="27310">
                  <c:v>45094.826388888891</c:v>
                </c:pt>
                <c:pt idx="27311">
                  <c:v>45094.829861111109</c:v>
                </c:pt>
                <c:pt idx="27312">
                  <c:v>45094.833333333336</c:v>
                </c:pt>
                <c:pt idx="27313">
                  <c:v>45094.836805555555</c:v>
                </c:pt>
                <c:pt idx="27314">
                  <c:v>45094.840277777781</c:v>
                </c:pt>
                <c:pt idx="27315">
                  <c:v>45094.84375</c:v>
                </c:pt>
                <c:pt idx="27316">
                  <c:v>45094.847222222219</c:v>
                </c:pt>
                <c:pt idx="27317">
                  <c:v>45094.850694444445</c:v>
                </c:pt>
                <c:pt idx="27318">
                  <c:v>45094.854166666664</c:v>
                </c:pt>
                <c:pt idx="27319">
                  <c:v>45094.857638888891</c:v>
                </c:pt>
                <c:pt idx="27320">
                  <c:v>45094.861111111109</c:v>
                </c:pt>
                <c:pt idx="27321">
                  <c:v>45094.864583333336</c:v>
                </c:pt>
                <c:pt idx="27322">
                  <c:v>45094.868055555555</c:v>
                </c:pt>
                <c:pt idx="27323">
                  <c:v>45094.871527777781</c:v>
                </c:pt>
                <c:pt idx="27324">
                  <c:v>45094.875</c:v>
                </c:pt>
                <c:pt idx="27325">
                  <c:v>45094.878472222219</c:v>
                </c:pt>
                <c:pt idx="27326">
                  <c:v>45094.881944444445</c:v>
                </c:pt>
                <c:pt idx="27327">
                  <c:v>45094.885416666664</c:v>
                </c:pt>
                <c:pt idx="27328">
                  <c:v>45094.888888888891</c:v>
                </c:pt>
                <c:pt idx="27329">
                  <c:v>45094.892361111109</c:v>
                </c:pt>
                <c:pt idx="27330">
                  <c:v>45094.895833333336</c:v>
                </c:pt>
                <c:pt idx="27331">
                  <c:v>45094.899305555555</c:v>
                </c:pt>
                <c:pt idx="27332">
                  <c:v>45094.902777777781</c:v>
                </c:pt>
                <c:pt idx="27333">
                  <c:v>45094.90625</c:v>
                </c:pt>
                <c:pt idx="27334">
                  <c:v>45094.909722222219</c:v>
                </c:pt>
                <c:pt idx="27335">
                  <c:v>45094.913194444445</c:v>
                </c:pt>
                <c:pt idx="27336">
                  <c:v>45094.916666666664</c:v>
                </c:pt>
                <c:pt idx="27337">
                  <c:v>45094.920138888891</c:v>
                </c:pt>
                <c:pt idx="27338">
                  <c:v>45094.923611111109</c:v>
                </c:pt>
                <c:pt idx="27339">
                  <c:v>45094.927083333336</c:v>
                </c:pt>
                <c:pt idx="27340">
                  <c:v>45094.930555555555</c:v>
                </c:pt>
                <c:pt idx="27341">
                  <c:v>45094.934027777781</c:v>
                </c:pt>
                <c:pt idx="27342">
                  <c:v>45094.9375</c:v>
                </c:pt>
                <c:pt idx="27343">
                  <c:v>45094.940972222219</c:v>
                </c:pt>
                <c:pt idx="27344">
                  <c:v>45094.944444444445</c:v>
                </c:pt>
                <c:pt idx="27345">
                  <c:v>45094.947916666664</c:v>
                </c:pt>
                <c:pt idx="27346">
                  <c:v>45094.951388888891</c:v>
                </c:pt>
                <c:pt idx="27347">
                  <c:v>45094.954861111109</c:v>
                </c:pt>
                <c:pt idx="27348">
                  <c:v>45094.958333333336</c:v>
                </c:pt>
                <c:pt idx="27349">
                  <c:v>45094.961805555555</c:v>
                </c:pt>
                <c:pt idx="27350">
                  <c:v>45094.965277777781</c:v>
                </c:pt>
                <c:pt idx="27351">
                  <c:v>45094.96875</c:v>
                </c:pt>
                <c:pt idx="27352">
                  <c:v>45094.972222222219</c:v>
                </c:pt>
                <c:pt idx="27353">
                  <c:v>45094.975694444445</c:v>
                </c:pt>
                <c:pt idx="27354">
                  <c:v>45094.979166666664</c:v>
                </c:pt>
                <c:pt idx="27355">
                  <c:v>45094.982638888891</c:v>
                </c:pt>
                <c:pt idx="27356">
                  <c:v>45094.986111111109</c:v>
                </c:pt>
                <c:pt idx="27357">
                  <c:v>45094.989583333336</c:v>
                </c:pt>
                <c:pt idx="27358">
                  <c:v>45094.993055555555</c:v>
                </c:pt>
                <c:pt idx="27359">
                  <c:v>45094.996527777781</c:v>
                </c:pt>
                <c:pt idx="27360">
                  <c:v>45095</c:v>
                </c:pt>
                <c:pt idx="27361">
                  <c:v>45095.003472222219</c:v>
                </c:pt>
                <c:pt idx="27362">
                  <c:v>45095.006944444445</c:v>
                </c:pt>
                <c:pt idx="27363">
                  <c:v>45095.010416666664</c:v>
                </c:pt>
                <c:pt idx="27364">
                  <c:v>45095.013888888891</c:v>
                </c:pt>
                <c:pt idx="27365">
                  <c:v>45095.017361111109</c:v>
                </c:pt>
                <c:pt idx="27366">
                  <c:v>45095.020833333336</c:v>
                </c:pt>
                <c:pt idx="27367">
                  <c:v>45095.024305555555</c:v>
                </c:pt>
                <c:pt idx="27368">
                  <c:v>45095.027777777781</c:v>
                </c:pt>
                <c:pt idx="27369">
                  <c:v>45095.03125</c:v>
                </c:pt>
                <c:pt idx="27370">
                  <c:v>45095.034722222219</c:v>
                </c:pt>
                <c:pt idx="27371">
                  <c:v>45095.038194444445</c:v>
                </c:pt>
                <c:pt idx="27372">
                  <c:v>45095.041666666664</c:v>
                </c:pt>
                <c:pt idx="27373">
                  <c:v>45095.045138888891</c:v>
                </c:pt>
                <c:pt idx="27374">
                  <c:v>45095.048611111109</c:v>
                </c:pt>
                <c:pt idx="27375">
                  <c:v>45095.052083333336</c:v>
                </c:pt>
                <c:pt idx="27376">
                  <c:v>45095.055555555555</c:v>
                </c:pt>
                <c:pt idx="27377">
                  <c:v>45095.059027777781</c:v>
                </c:pt>
                <c:pt idx="27378">
                  <c:v>45095.0625</c:v>
                </c:pt>
                <c:pt idx="27379">
                  <c:v>45095.065972222219</c:v>
                </c:pt>
                <c:pt idx="27380">
                  <c:v>45095.069444444445</c:v>
                </c:pt>
                <c:pt idx="27381">
                  <c:v>45095.072916666664</c:v>
                </c:pt>
                <c:pt idx="27382">
                  <c:v>45095.076388888891</c:v>
                </c:pt>
                <c:pt idx="27383">
                  <c:v>45095.079861111109</c:v>
                </c:pt>
                <c:pt idx="27384">
                  <c:v>45095.083333333336</c:v>
                </c:pt>
                <c:pt idx="27385">
                  <c:v>45095.086805555555</c:v>
                </c:pt>
                <c:pt idx="27386">
                  <c:v>45095.090277777781</c:v>
                </c:pt>
                <c:pt idx="27387">
                  <c:v>45095.09375</c:v>
                </c:pt>
                <c:pt idx="27388">
                  <c:v>45095.097222222219</c:v>
                </c:pt>
                <c:pt idx="27389">
                  <c:v>45095.100694444445</c:v>
                </c:pt>
                <c:pt idx="27390">
                  <c:v>45095.104166666664</c:v>
                </c:pt>
                <c:pt idx="27391">
                  <c:v>45095.107638888891</c:v>
                </c:pt>
                <c:pt idx="27392">
                  <c:v>45095.111111111109</c:v>
                </c:pt>
                <c:pt idx="27393">
                  <c:v>45095.114583333336</c:v>
                </c:pt>
                <c:pt idx="27394">
                  <c:v>45095.118055555555</c:v>
                </c:pt>
                <c:pt idx="27395">
                  <c:v>45095.121527777781</c:v>
                </c:pt>
                <c:pt idx="27396">
                  <c:v>45095.125</c:v>
                </c:pt>
                <c:pt idx="27397">
                  <c:v>45095.128472222219</c:v>
                </c:pt>
                <c:pt idx="27398">
                  <c:v>45095.131944444445</c:v>
                </c:pt>
                <c:pt idx="27399">
                  <c:v>45095.135416666664</c:v>
                </c:pt>
                <c:pt idx="27400">
                  <c:v>45095.138888888891</c:v>
                </c:pt>
                <c:pt idx="27401">
                  <c:v>45095.142361111109</c:v>
                </c:pt>
                <c:pt idx="27402">
                  <c:v>45095.145833333336</c:v>
                </c:pt>
                <c:pt idx="27403">
                  <c:v>45095.149305555555</c:v>
                </c:pt>
                <c:pt idx="27404">
                  <c:v>45095.152777777781</c:v>
                </c:pt>
                <c:pt idx="27405">
                  <c:v>45095.15625</c:v>
                </c:pt>
                <c:pt idx="27406">
                  <c:v>45095.159722222219</c:v>
                </c:pt>
                <c:pt idx="27407">
                  <c:v>45095.163194444445</c:v>
                </c:pt>
                <c:pt idx="27408">
                  <c:v>45095.166666666664</c:v>
                </c:pt>
                <c:pt idx="27409">
                  <c:v>45095.170138888891</c:v>
                </c:pt>
                <c:pt idx="27410">
                  <c:v>45095.173611111109</c:v>
                </c:pt>
                <c:pt idx="27411">
                  <c:v>45095.177083333336</c:v>
                </c:pt>
                <c:pt idx="27412">
                  <c:v>45095.180555555555</c:v>
                </c:pt>
                <c:pt idx="27413">
                  <c:v>45095.184027777781</c:v>
                </c:pt>
                <c:pt idx="27414">
                  <c:v>45095.1875</c:v>
                </c:pt>
                <c:pt idx="27415">
                  <c:v>45095.190972222219</c:v>
                </c:pt>
                <c:pt idx="27416">
                  <c:v>45095.194444444445</c:v>
                </c:pt>
                <c:pt idx="27417">
                  <c:v>45095.197916666664</c:v>
                </c:pt>
                <c:pt idx="27418">
                  <c:v>45095.201388888891</c:v>
                </c:pt>
                <c:pt idx="27419">
                  <c:v>45095.204861111109</c:v>
                </c:pt>
                <c:pt idx="27420">
                  <c:v>45095.208333333336</c:v>
                </c:pt>
                <c:pt idx="27421">
                  <c:v>45095.211805555555</c:v>
                </c:pt>
                <c:pt idx="27422">
                  <c:v>45095.215277777781</c:v>
                </c:pt>
                <c:pt idx="27423">
                  <c:v>45095.21875</c:v>
                </c:pt>
                <c:pt idx="27424">
                  <c:v>45095.222222222219</c:v>
                </c:pt>
                <c:pt idx="27425">
                  <c:v>45095.225694444445</c:v>
                </c:pt>
                <c:pt idx="27426">
                  <c:v>45095.229166666664</c:v>
                </c:pt>
                <c:pt idx="27427">
                  <c:v>45095.232638888891</c:v>
                </c:pt>
                <c:pt idx="27428">
                  <c:v>45095.236111111109</c:v>
                </c:pt>
                <c:pt idx="27429">
                  <c:v>45095.239583333336</c:v>
                </c:pt>
                <c:pt idx="27430">
                  <c:v>45095.243055555555</c:v>
                </c:pt>
                <c:pt idx="27431">
                  <c:v>45095.246527777781</c:v>
                </c:pt>
                <c:pt idx="27432">
                  <c:v>45095.25</c:v>
                </c:pt>
                <c:pt idx="27433">
                  <c:v>45095.253472222219</c:v>
                </c:pt>
                <c:pt idx="27434">
                  <c:v>45095.256944444445</c:v>
                </c:pt>
                <c:pt idx="27435">
                  <c:v>45095.260416666664</c:v>
                </c:pt>
                <c:pt idx="27436">
                  <c:v>45095.263888888891</c:v>
                </c:pt>
                <c:pt idx="27437">
                  <c:v>45095.267361111109</c:v>
                </c:pt>
                <c:pt idx="27438">
                  <c:v>45095.270833333336</c:v>
                </c:pt>
                <c:pt idx="27439">
                  <c:v>45095.274305555555</c:v>
                </c:pt>
                <c:pt idx="27440">
                  <c:v>45095.277777777781</c:v>
                </c:pt>
                <c:pt idx="27441">
                  <c:v>45095.28125</c:v>
                </c:pt>
                <c:pt idx="27442">
                  <c:v>45095.284722222219</c:v>
                </c:pt>
                <c:pt idx="27443">
                  <c:v>45095.288194444445</c:v>
                </c:pt>
                <c:pt idx="27444">
                  <c:v>45095.291666666664</c:v>
                </c:pt>
                <c:pt idx="27445">
                  <c:v>45095.295138888891</c:v>
                </c:pt>
                <c:pt idx="27446">
                  <c:v>45095.298611111109</c:v>
                </c:pt>
                <c:pt idx="27447">
                  <c:v>45095.302083333336</c:v>
                </c:pt>
                <c:pt idx="27448">
                  <c:v>45095.305555555555</c:v>
                </c:pt>
                <c:pt idx="27449">
                  <c:v>45095.309027777781</c:v>
                </c:pt>
                <c:pt idx="27450">
                  <c:v>45095.3125</c:v>
                </c:pt>
                <c:pt idx="27451">
                  <c:v>45095.315972222219</c:v>
                </c:pt>
                <c:pt idx="27452">
                  <c:v>45095.319444444445</c:v>
                </c:pt>
                <c:pt idx="27453">
                  <c:v>45095.322916666664</c:v>
                </c:pt>
                <c:pt idx="27454">
                  <c:v>45095.326388888891</c:v>
                </c:pt>
                <c:pt idx="27455">
                  <c:v>45095.329861111109</c:v>
                </c:pt>
                <c:pt idx="27456">
                  <c:v>45095.333333333336</c:v>
                </c:pt>
                <c:pt idx="27457">
                  <c:v>45095.336805555555</c:v>
                </c:pt>
                <c:pt idx="27458">
                  <c:v>45095.340277777781</c:v>
                </c:pt>
                <c:pt idx="27459">
                  <c:v>45095.34375</c:v>
                </c:pt>
                <c:pt idx="27460">
                  <c:v>45095.347222222219</c:v>
                </c:pt>
                <c:pt idx="27461">
                  <c:v>45095.350694444445</c:v>
                </c:pt>
                <c:pt idx="27462">
                  <c:v>45095.354166666664</c:v>
                </c:pt>
                <c:pt idx="27463">
                  <c:v>45095.357638888891</c:v>
                </c:pt>
                <c:pt idx="27464">
                  <c:v>45095.361111111109</c:v>
                </c:pt>
                <c:pt idx="27465">
                  <c:v>45095.364583333336</c:v>
                </c:pt>
                <c:pt idx="27466">
                  <c:v>45095.368055555555</c:v>
                </c:pt>
                <c:pt idx="27467">
                  <c:v>45095.371527777781</c:v>
                </c:pt>
                <c:pt idx="27468">
                  <c:v>45095.375</c:v>
                </c:pt>
                <c:pt idx="27469">
                  <c:v>45095.378472222219</c:v>
                </c:pt>
                <c:pt idx="27470">
                  <c:v>45095.381944444445</c:v>
                </c:pt>
                <c:pt idx="27471">
                  <c:v>45095.385416666664</c:v>
                </c:pt>
                <c:pt idx="27472">
                  <c:v>45095.388888888891</c:v>
                </c:pt>
                <c:pt idx="27473">
                  <c:v>45095.392361111109</c:v>
                </c:pt>
                <c:pt idx="27474">
                  <c:v>45095.395833333336</c:v>
                </c:pt>
                <c:pt idx="27475">
                  <c:v>45095.399305555555</c:v>
                </c:pt>
                <c:pt idx="27476">
                  <c:v>45095.402777777781</c:v>
                </c:pt>
                <c:pt idx="27477">
                  <c:v>45095.40625</c:v>
                </c:pt>
                <c:pt idx="27478">
                  <c:v>45095.409722222219</c:v>
                </c:pt>
                <c:pt idx="27479">
                  <c:v>45095.413194444445</c:v>
                </c:pt>
                <c:pt idx="27480">
                  <c:v>45095.416666666664</c:v>
                </c:pt>
                <c:pt idx="27481">
                  <c:v>45095.420138888891</c:v>
                </c:pt>
                <c:pt idx="27482">
                  <c:v>45095.423611111109</c:v>
                </c:pt>
                <c:pt idx="27483">
                  <c:v>45095.427083333336</c:v>
                </c:pt>
                <c:pt idx="27484">
                  <c:v>45095.430555555555</c:v>
                </c:pt>
                <c:pt idx="27485">
                  <c:v>45095.434027777781</c:v>
                </c:pt>
                <c:pt idx="27486">
                  <c:v>45095.4375</c:v>
                </c:pt>
                <c:pt idx="27487">
                  <c:v>45095.440972222219</c:v>
                </c:pt>
                <c:pt idx="27488">
                  <c:v>45095.444444444445</c:v>
                </c:pt>
                <c:pt idx="27489">
                  <c:v>45095.447916666664</c:v>
                </c:pt>
                <c:pt idx="27490">
                  <c:v>45095.451388888891</c:v>
                </c:pt>
                <c:pt idx="27491">
                  <c:v>45095.454861111109</c:v>
                </c:pt>
                <c:pt idx="27492">
                  <c:v>45095.458333333336</c:v>
                </c:pt>
                <c:pt idx="27493">
                  <c:v>45095.461805555555</c:v>
                </c:pt>
                <c:pt idx="27494">
                  <c:v>45095.465277777781</c:v>
                </c:pt>
                <c:pt idx="27495">
                  <c:v>45095.46875</c:v>
                </c:pt>
                <c:pt idx="27496">
                  <c:v>45095.472222222219</c:v>
                </c:pt>
                <c:pt idx="27497">
                  <c:v>45095.475694444445</c:v>
                </c:pt>
                <c:pt idx="27498">
                  <c:v>45095.479166666664</c:v>
                </c:pt>
                <c:pt idx="27499">
                  <c:v>45095.482638888891</c:v>
                </c:pt>
                <c:pt idx="27500">
                  <c:v>45095.486111111109</c:v>
                </c:pt>
                <c:pt idx="27501">
                  <c:v>45095.489583333336</c:v>
                </c:pt>
                <c:pt idx="27502">
                  <c:v>45095.493055555555</c:v>
                </c:pt>
                <c:pt idx="27503">
                  <c:v>45095.496527777781</c:v>
                </c:pt>
                <c:pt idx="27504">
                  <c:v>45095.5</c:v>
                </c:pt>
                <c:pt idx="27505">
                  <c:v>45095.503472222219</c:v>
                </c:pt>
                <c:pt idx="27506">
                  <c:v>45095.506944444445</c:v>
                </c:pt>
                <c:pt idx="27507">
                  <c:v>45095.510416666664</c:v>
                </c:pt>
                <c:pt idx="27508">
                  <c:v>45095.513888888891</c:v>
                </c:pt>
                <c:pt idx="27509">
                  <c:v>45095.517361111109</c:v>
                </c:pt>
                <c:pt idx="27510">
                  <c:v>45095.520833333336</c:v>
                </c:pt>
                <c:pt idx="27511">
                  <c:v>45095.524305555555</c:v>
                </c:pt>
                <c:pt idx="27512">
                  <c:v>45095.527777777781</c:v>
                </c:pt>
                <c:pt idx="27513">
                  <c:v>45095.53125</c:v>
                </c:pt>
                <c:pt idx="27514">
                  <c:v>45095.534722222219</c:v>
                </c:pt>
                <c:pt idx="27515">
                  <c:v>45095.538194444445</c:v>
                </c:pt>
                <c:pt idx="27516">
                  <c:v>45095.541666666664</c:v>
                </c:pt>
                <c:pt idx="27517">
                  <c:v>45095.545138888891</c:v>
                </c:pt>
                <c:pt idx="27518">
                  <c:v>45095.548611111109</c:v>
                </c:pt>
                <c:pt idx="27519">
                  <c:v>45095.552083333336</c:v>
                </c:pt>
                <c:pt idx="27520">
                  <c:v>45095.555555555555</c:v>
                </c:pt>
                <c:pt idx="27521">
                  <c:v>45095.559027777781</c:v>
                </c:pt>
                <c:pt idx="27522">
                  <c:v>45095.5625</c:v>
                </c:pt>
                <c:pt idx="27523">
                  <c:v>45095.565972222219</c:v>
                </c:pt>
                <c:pt idx="27524">
                  <c:v>45095.569444444445</c:v>
                </c:pt>
                <c:pt idx="27525">
                  <c:v>45095.572916666664</c:v>
                </c:pt>
                <c:pt idx="27526">
                  <c:v>45095.576388888891</c:v>
                </c:pt>
                <c:pt idx="27527">
                  <c:v>45095.579861111109</c:v>
                </c:pt>
                <c:pt idx="27528">
                  <c:v>45095.583333333336</c:v>
                </c:pt>
                <c:pt idx="27529">
                  <c:v>45095.586805555555</c:v>
                </c:pt>
                <c:pt idx="27530">
                  <c:v>45095.590277777781</c:v>
                </c:pt>
                <c:pt idx="27531">
                  <c:v>45095.59375</c:v>
                </c:pt>
                <c:pt idx="27532">
                  <c:v>45095.597222222219</c:v>
                </c:pt>
                <c:pt idx="27533">
                  <c:v>45095.600694444445</c:v>
                </c:pt>
                <c:pt idx="27534">
                  <c:v>45095.604166666664</c:v>
                </c:pt>
                <c:pt idx="27535">
                  <c:v>45095.607638888891</c:v>
                </c:pt>
                <c:pt idx="27536">
                  <c:v>45095.611111111109</c:v>
                </c:pt>
                <c:pt idx="27537">
                  <c:v>45095.614583333336</c:v>
                </c:pt>
                <c:pt idx="27538">
                  <c:v>45095.618055555555</c:v>
                </c:pt>
                <c:pt idx="27539">
                  <c:v>45095.621527777781</c:v>
                </c:pt>
                <c:pt idx="27540">
                  <c:v>45095.625</c:v>
                </c:pt>
                <c:pt idx="27541">
                  <c:v>45095.628472222219</c:v>
                </c:pt>
                <c:pt idx="27542">
                  <c:v>45095.631944444445</c:v>
                </c:pt>
                <c:pt idx="27543">
                  <c:v>45095.635416666664</c:v>
                </c:pt>
                <c:pt idx="27544">
                  <c:v>45095.638888888891</c:v>
                </c:pt>
                <c:pt idx="27545">
                  <c:v>45095.642361111109</c:v>
                </c:pt>
                <c:pt idx="27546">
                  <c:v>45095.645833333336</c:v>
                </c:pt>
                <c:pt idx="27547">
                  <c:v>45095.649305555555</c:v>
                </c:pt>
                <c:pt idx="27548">
                  <c:v>45095.652777777781</c:v>
                </c:pt>
                <c:pt idx="27549">
                  <c:v>45095.65625</c:v>
                </c:pt>
                <c:pt idx="27550">
                  <c:v>45095.659722222219</c:v>
                </c:pt>
                <c:pt idx="27551">
                  <c:v>45095.663194444445</c:v>
                </c:pt>
                <c:pt idx="27552">
                  <c:v>45095.666666666664</c:v>
                </c:pt>
                <c:pt idx="27553">
                  <c:v>45095.670138888891</c:v>
                </c:pt>
                <c:pt idx="27554">
                  <c:v>45095.673611111109</c:v>
                </c:pt>
                <c:pt idx="27555">
                  <c:v>45095.677083333336</c:v>
                </c:pt>
                <c:pt idx="27556">
                  <c:v>45095.680555555555</c:v>
                </c:pt>
                <c:pt idx="27557">
                  <c:v>45095.684027777781</c:v>
                </c:pt>
                <c:pt idx="27558">
                  <c:v>45095.6875</c:v>
                </c:pt>
                <c:pt idx="27559">
                  <c:v>45095.690972222219</c:v>
                </c:pt>
                <c:pt idx="27560">
                  <c:v>45095.694444444445</c:v>
                </c:pt>
                <c:pt idx="27561">
                  <c:v>45095.697916666664</c:v>
                </c:pt>
                <c:pt idx="27562">
                  <c:v>45095.701388888891</c:v>
                </c:pt>
                <c:pt idx="27563">
                  <c:v>45095.704861111109</c:v>
                </c:pt>
                <c:pt idx="27564">
                  <c:v>45095.708333333336</c:v>
                </c:pt>
                <c:pt idx="27565">
                  <c:v>45095.711805555555</c:v>
                </c:pt>
                <c:pt idx="27566">
                  <c:v>45095.715277777781</c:v>
                </c:pt>
                <c:pt idx="27567">
                  <c:v>45095.71875</c:v>
                </c:pt>
                <c:pt idx="27568">
                  <c:v>45095.722222222219</c:v>
                </c:pt>
                <c:pt idx="27569">
                  <c:v>45095.725694444445</c:v>
                </c:pt>
                <c:pt idx="27570">
                  <c:v>45095.729166666664</c:v>
                </c:pt>
                <c:pt idx="27571">
                  <c:v>45095.732638888891</c:v>
                </c:pt>
                <c:pt idx="27572">
                  <c:v>45095.736111111109</c:v>
                </c:pt>
                <c:pt idx="27573">
                  <c:v>45095.739583333336</c:v>
                </c:pt>
                <c:pt idx="27574">
                  <c:v>45095.743055555555</c:v>
                </c:pt>
                <c:pt idx="27575">
                  <c:v>45095.746527777781</c:v>
                </c:pt>
                <c:pt idx="27576">
                  <c:v>45095.75</c:v>
                </c:pt>
                <c:pt idx="27577">
                  <c:v>45095.753472222219</c:v>
                </c:pt>
                <c:pt idx="27578">
                  <c:v>45095.756944444445</c:v>
                </c:pt>
                <c:pt idx="27579">
                  <c:v>45095.760416666664</c:v>
                </c:pt>
                <c:pt idx="27580">
                  <c:v>45095.763888888891</c:v>
                </c:pt>
                <c:pt idx="27581">
                  <c:v>45095.767361111109</c:v>
                </c:pt>
                <c:pt idx="27582">
                  <c:v>45095.770833333336</c:v>
                </c:pt>
                <c:pt idx="27583">
                  <c:v>45095.774305555555</c:v>
                </c:pt>
                <c:pt idx="27584">
                  <c:v>45095.777777777781</c:v>
                </c:pt>
                <c:pt idx="27585">
                  <c:v>45095.78125</c:v>
                </c:pt>
                <c:pt idx="27586">
                  <c:v>45095.784722222219</c:v>
                </c:pt>
                <c:pt idx="27587">
                  <c:v>45095.788194444445</c:v>
                </c:pt>
                <c:pt idx="27588">
                  <c:v>45095.791666666664</c:v>
                </c:pt>
                <c:pt idx="27589">
                  <c:v>45095.795138888891</c:v>
                </c:pt>
                <c:pt idx="27590">
                  <c:v>45095.798611111109</c:v>
                </c:pt>
                <c:pt idx="27591">
                  <c:v>45095.802083333336</c:v>
                </c:pt>
                <c:pt idx="27592">
                  <c:v>45095.805555555555</c:v>
                </c:pt>
                <c:pt idx="27593">
                  <c:v>45095.809027777781</c:v>
                </c:pt>
                <c:pt idx="27594">
                  <c:v>45095.8125</c:v>
                </c:pt>
                <c:pt idx="27595">
                  <c:v>45095.815972222219</c:v>
                </c:pt>
                <c:pt idx="27596">
                  <c:v>45095.819444444445</c:v>
                </c:pt>
                <c:pt idx="27597">
                  <c:v>45095.822916666664</c:v>
                </c:pt>
                <c:pt idx="27598">
                  <c:v>45095.826388888891</c:v>
                </c:pt>
                <c:pt idx="27599">
                  <c:v>45095.829861111109</c:v>
                </c:pt>
                <c:pt idx="27600">
                  <c:v>45095.833333333336</c:v>
                </c:pt>
                <c:pt idx="27601">
                  <c:v>45095.836805555555</c:v>
                </c:pt>
                <c:pt idx="27602">
                  <c:v>45095.840277777781</c:v>
                </c:pt>
                <c:pt idx="27603">
                  <c:v>45095.84375</c:v>
                </c:pt>
                <c:pt idx="27604">
                  <c:v>45095.847222222219</c:v>
                </c:pt>
                <c:pt idx="27605">
                  <c:v>45095.850694444445</c:v>
                </c:pt>
                <c:pt idx="27606">
                  <c:v>45095.854166666664</c:v>
                </c:pt>
                <c:pt idx="27607">
                  <c:v>45095.857638888891</c:v>
                </c:pt>
                <c:pt idx="27608">
                  <c:v>45095.861111111109</c:v>
                </c:pt>
                <c:pt idx="27609">
                  <c:v>45095.864583333336</c:v>
                </c:pt>
                <c:pt idx="27610">
                  <c:v>45095.868055555555</c:v>
                </c:pt>
                <c:pt idx="27611">
                  <c:v>45095.871527777781</c:v>
                </c:pt>
                <c:pt idx="27612">
                  <c:v>45095.875</c:v>
                </c:pt>
                <c:pt idx="27613">
                  <c:v>45095.878472222219</c:v>
                </c:pt>
                <c:pt idx="27614">
                  <c:v>45095.881944444445</c:v>
                </c:pt>
                <c:pt idx="27615">
                  <c:v>45095.885416666664</c:v>
                </c:pt>
                <c:pt idx="27616">
                  <c:v>45095.888888888891</c:v>
                </c:pt>
                <c:pt idx="27617">
                  <c:v>45095.892361111109</c:v>
                </c:pt>
                <c:pt idx="27618">
                  <c:v>45095.895833333336</c:v>
                </c:pt>
                <c:pt idx="27619">
                  <c:v>45095.899305555555</c:v>
                </c:pt>
                <c:pt idx="27620">
                  <c:v>45095.902777777781</c:v>
                </c:pt>
                <c:pt idx="27621">
                  <c:v>45095.90625</c:v>
                </c:pt>
                <c:pt idx="27622">
                  <c:v>45095.909722222219</c:v>
                </c:pt>
                <c:pt idx="27623">
                  <c:v>45095.913194444445</c:v>
                </c:pt>
                <c:pt idx="27624">
                  <c:v>45095.916666666664</c:v>
                </c:pt>
                <c:pt idx="27625">
                  <c:v>45095.920138888891</c:v>
                </c:pt>
                <c:pt idx="27626">
                  <c:v>45095.923611111109</c:v>
                </c:pt>
                <c:pt idx="27627">
                  <c:v>45095.927083333336</c:v>
                </c:pt>
                <c:pt idx="27628">
                  <c:v>45095.930555555555</c:v>
                </c:pt>
                <c:pt idx="27629">
                  <c:v>45095.934027777781</c:v>
                </c:pt>
                <c:pt idx="27630">
                  <c:v>45095.9375</c:v>
                </c:pt>
                <c:pt idx="27631">
                  <c:v>45095.940972222219</c:v>
                </c:pt>
                <c:pt idx="27632">
                  <c:v>45095.944444444445</c:v>
                </c:pt>
                <c:pt idx="27633">
                  <c:v>45095.947916666664</c:v>
                </c:pt>
                <c:pt idx="27634">
                  <c:v>45095.951388888891</c:v>
                </c:pt>
                <c:pt idx="27635">
                  <c:v>45095.954861111109</c:v>
                </c:pt>
                <c:pt idx="27636">
                  <c:v>45095.958333333336</c:v>
                </c:pt>
                <c:pt idx="27637">
                  <c:v>45095.961805555555</c:v>
                </c:pt>
                <c:pt idx="27638">
                  <c:v>45095.965277777781</c:v>
                </c:pt>
                <c:pt idx="27639">
                  <c:v>45095.96875</c:v>
                </c:pt>
                <c:pt idx="27640">
                  <c:v>45095.972222222219</c:v>
                </c:pt>
                <c:pt idx="27641">
                  <c:v>45095.975694444445</c:v>
                </c:pt>
                <c:pt idx="27642">
                  <c:v>45095.979166666664</c:v>
                </c:pt>
                <c:pt idx="27643">
                  <c:v>45095.982638888891</c:v>
                </c:pt>
                <c:pt idx="27644">
                  <c:v>45095.986111111109</c:v>
                </c:pt>
                <c:pt idx="27645">
                  <c:v>45095.989583333336</c:v>
                </c:pt>
                <c:pt idx="27646">
                  <c:v>45095.993055555555</c:v>
                </c:pt>
                <c:pt idx="27647">
                  <c:v>45095.996527777781</c:v>
                </c:pt>
                <c:pt idx="27648">
                  <c:v>45096</c:v>
                </c:pt>
                <c:pt idx="27649">
                  <c:v>45096.003472222219</c:v>
                </c:pt>
                <c:pt idx="27650">
                  <c:v>45096.006944444445</c:v>
                </c:pt>
                <c:pt idx="27651">
                  <c:v>45096.010416666664</c:v>
                </c:pt>
                <c:pt idx="27652">
                  <c:v>45096.013888888891</c:v>
                </c:pt>
                <c:pt idx="27653">
                  <c:v>45096.017361111109</c:v>
                </c:pt>
                <c:pt idx="27654">
                  <c:v>45096.020833333336</c:v>
                </c:pt>
                <c:pt idx="27655">
                  <c:v>45096.024305555555</c:v>
                </c:pt>
                <c:pt idx="27656">
                  <c:v>45096.027777777781</c:v>
                </c:pt>
                <c:pt idx="27657">
                  <c:v>45096.03125</c:v>
                </c:pt>
                <c:pt idx="27658">
                  <c:v>45096.034722222219</c:v>
                </c:pt>
                <c:pt idx="27659">
                  <c:v>45096.038194444445</c:v>
                </c:pt>
                <c:pt idx="27660">
                  <c:v>45096.041666666664</c:v>
                </c:pt>
                <c:pt idx="27661">
                  <c:v>45096.045138888891</c:v>
                </c:pt>
                <c:pt idx="27662">
                  <c:v>45096.048611111109</c:v>
                </c:pt>
                <c:pt idx="27663">
                  <c:v>45096.052083333336</c:v>
                </c:pt>
                <c:pt idx="27664">
                  <c:v>45096.055555555555</c:v>
                </c:pt>
                <c:pt idx="27665">
                  <c:v>45096.059027777781</c:v>
                </c:pt>
                <c:pt idx="27666">
                  <c:v>45096.0625</c:v>
                </c:pt>
                <c:pt idx="27667">
                  <c:v>45096.065972222219</c:v>
                </c:pt>
                <c:pt idx="27668">
                  <c:v>45096.069444444445</c:v>
                </c:pt>
                <c:pt idx="27669">
                  <c:v>45096.072916666664</c:v>
                </c:pt>
                <c:pt idx="27670">
                  <c:v>45096.076388888891</c:v>
                </c:pt>
                <c:pt idx="27671">
                  <c:v>45096.079861111109</c:v>
                </c:pt>
                <c:pt idx="27672">
                  <c:v>45096.083333333336</c:v>
                </c:pt>
                <c:pt idx="27673">
                  <c:v>45096.086805555555</c:v>
                </c:pt>
                <c:pt idx="27674">
                  <c:v>45096.090277777781</c:v>
                </c:pt>
                <c:pt idx="27675">
                  <c:v>45096.09375</c:v>
                </c:pt>
                <c:pt idx="27676">
                  <c:v>45096.097222222219</c:v>
                </c:pt>
                <c:pt idx="27677">
                  <c:v>45096.100694444445</c:v>
                </c:pt>
                <c:pt idx="27678">
                  <c:v>45096.104166666664</c:v>
                </c:pt>
                <c:pt idx="27679">
                  <c:v>45096.107638888891</c:v>
                </c:pt>
                <c:pt idx="27680">
                  <c:v>45096.111111111109</c:v>
                </c:pt>
                <c:pt idx="27681">
                  <c:v>45096.114583333336</c:v>
                </c:pt>
                <c:pt idx="27682">
                  <c:v>45096.118055555555</c:v>
                </c:pt>
                <c:pt idx="27683">
                  <c:v>45096.121527777781</c:v>
                </c:pt>
                <c:pt idx="27684">
                  <c:v>45096.125</c:v>
                </c:pt>
                <c:pt idx="27685">
                  <c:v>45096.128472222219</c:v>
                </c:pt>
                <c:pt idx="27686">
                  <c:v>45096.131944444445</c:v>
                </c:pt>
                <c:pt idx="27687">
                  <c:v>45096.135416666664</c:v>
                </c:pt>
                <c:pt idx="27688">
                  <c:v>45096.138888888891</c:v>
                </c:pt>
                <c:pt idx="27689">
                  <c:v>45096.142361111109</c:v>
                </c:pt>
                <c:pt idx="27690">
                  <c:v>45096.145833333336</c:v>
                </c:pt>
                <c:pt idx="27691">
                  <c:v>45096.149305555555</c:v>
                </c:pt>
                <c:pt idx="27692">
                  <c:v>45096.152777777781</c:v>
                </c:pt>
                <c:pt idx="27693">
                  <c:v>45096.15625</c:v>
                </c:pt>
                <c:pt idx="27694">
                  <c:v>45096.159722222219</c:v>
                </c:pt>
                <c:pt idx="27695">
                  <c:v>45096.163194444445</c:v>
                </c:pt>
                <c:pt idx="27696">
                  <c:v>45096.166666666664</c:v>
                </c:pt>
                <c:pt idx="27697">
                  <c:v>45096.170138888891</c:v>
                </c:pt>
                <c:pt idx="27698">
                  <c:v>45096.173611111109</c:v>
                </c:pt>
                <c:pt idx="27699">
                  <c:v>45096.177083333336</c:v>
                </c:pt>
                <c:pt idx="27700">
                  <c:v>45096.180555555555</c:v>
                </c:pt>
                <c:pt idx="27701">
                  <c:v>45096.184027777781</c:v>
                </c:pt>
                <c:pt idx="27702">
                  <c:v>45096.1875</c:v>
                </c:pt>
                <c:pt idx="27703">
                  <c:v>45096.190972222219</c:v>
                </c:pt>
                <c:pt idx="27704">
                  <c:v>45096.194444444445</c:v>
                </c:pt>
                <c:pt idx="27705">
                  <c:v>45096.197916666664</c:v>
                </c:pt>
                <c:pt idx="27706">
                  <c:v>45096.201388888891</c:v>
                </c:pt>
                <c:pt idx="27707">
                  <c:v>45096.204861111109</c:v>
                </c:pt>
                <c:pt idx="27708">
                  <c:v>45096.208333333336</c:v>
                </c:pt>
                <c:pt idx="27709">
                  <c:v>45096.211805555555</c:v>
                </c:pt>
                <c:pt idx="27710">
                  <c:v>45096.215277777781</c:v>
                </c:pt>
                <c:pt idx="27711">
                  <c:v>45096.21875</c:v>
                </c:pt>
                <c:pt idx="27712">
                  <c:v>45096.222222222219</c:v>
                </c:pt>
                <c:pt idx="27713">
                  <c:v>45096.225694444445</c:v>
                </c:pt>
                <c:pt idx="27714">
                  <c:v>45096.229166666664</c:v>
                </c:pt>
                <c:pt idx="27715">
                  <c:v>45096.232638888891</c:v>
                </c:pt>
                <c:pt idx="27716">
                  <c:v>45096.236111111109</c:v>
                </c:pt>
                <c:pt idx="27717">
                  <c:v>45096.239583333336</c:v>
                </c:pt>
                <c:pt idx="27718">
                  <c:v>45096.243055555555</c:v>
                </c:pt>
                <c:pt idx="27719">
                  <c:v>45096.246527777781</c:v>
                </c:pt>
                <c:pt idx="27720">
                  <c:v>45096.25</c:v>
                </c:pt>
                <c:pt idx="27721">
                  <c:v>45096.253472222219</c:v>
                </c:pt>
                <c:pt idx="27722">
                  <c:v>45096.256944444445</c:v>
                </c:pt>
                <c:pt idx="27723">
                  <c:v>45096.260416666664</c:v>
                </c:pt>
                <c:pt idx="27724">
                  <c:v>45096.263888888891</c:v>
                </c:pt>
                <c:pt idx="27725">
                  <c:v>45096.267361111109</c:v>
                </c:pt>
                <c:pt idx="27726">
                  <c:v>45096.270833333336</c:v>
                </c:pt>
                <c:pt idx="27727">
                  <c:v>45096.274305555555</c:v>
                </c:pt>
                <c:pt idx="27728">
                  <c:v>45096.277777777781</c:v>
                </c:pt>
                <c:pt idx="27729">
                  <c:v>45096.28125</c:v>
                </c:pt>
                <c:pt idx="27730">
                  <c:v>45096.284722222219</c:v>
                </c:pt>
                <c:pt idx="27731">
                  <c:v>45096.288194444445</c:v>
                </c:pt>
                <c:pt idx="27732">
                  <c:v>45096.291666666664</c:v>
                </c:pt>
                <c:pt idx="27733">
                  <c:v>45096.295138888891</c:v>
                </c:pt>
                <c:pt idx="27734">
                  <c:v>45096.298611111109</c:v>
                </c:pt>
                <c:pt idx="27735">
                  <c:v>45096.302083333336</c:v>
                </c:pt>
                <c:pt idx="27736">
                  <c:v>45096.305555555555</c:v>
                </c:pt>
                <c:pt idx="27737">
                  <c:v>45096.309027777781</c:v>
                </c:pt>
                <c:pt idx="27738">
                  <c:v>45096.3125</c:v>
                </c:pt>
                <c:pt idx="27739">
                  <c:v>45096.315972222219</c:v>
                </c:pt>
                <c:pt idx="27740">
                  <c:v>45096.319444444445</c:v>
                </c:pt>
                <c:pt idx="27741">
                  <c:v>45096.322916666664</c:v>
                </c:pt>
                <c:pt idx="27742">
                  <c:v>45096.326388888891</c:v>
                </c:pt>
                <c:pt idx="27743">
                  <c:v>45096.329861111109</c:v>
                </c:pt>
                <c:pt idx="27744">
                  <c:v>45096.333333333336</c:v>
                </c:pt>
                <c:pt idx="27745">
                  <c:v>45096.336805555555</c:v>
                </c:pt>
                <c:pt idx="27746">
                  <c:v>45096.340277777781</c:v>
                </c:pt>
                <c:pt idx="27747">
                  <c:v>45096.34375</c:v>
                </c:pt>
                <c:pt idx="27748">
                  <c:v>45096.347222222219</c:v>
                </c:pt>
                <c:pt idx="27749">
                  <c:v>45096.350694444445</c:v>
                </c:pt>
                <c:pt idx="27750">
                  <c:v>45096.354166666664</c:v>
                </c:pt>
                <c:pt idx="27751">
                  <c:v>45096.357638888891</c:v>
                </c:pt>
                <c:pt idx="27752">
                  <c:v>45096.361111111109</c:v>
                </c:pt>
                <c:pt idx="27753">
                  <c:v>45096.364583333336</c:v>
                </c:pt>
                <c:pt idx="27754">
                  <c:v>45096.368055555555</c:v>
                </c:pt>
                <c:pt idx="27755">
                  <c:v>45096.371527777781</c:v>
                </c:pt>
                <c:pt idx="27756">
                  <c:v>45096.375</c:v>
                </c:pt>
                <c:pt idx="27757">
                  <c:v>45096.378472222219</c:v>
                </c:pt>
                <c:pt idx="27758">
                  <c:v>45096.381944444445</c:v>
                </c:pt>
                <c:pt idx="27759">
                  <c:v>45096.385416666664</c:v>
                </c:pt>
                <c:pt idx="27760">
                  <c:v>45096.388888888891</c:v>
                </c:pt>
                <c:pt idx="27761">
                  <c:v>45096.392361111109</c:v>
                </c:pt>
                <c:pt idx="27762">
                  <c:v>45096.395833333336</c:v>
                </c:pt>
                <c:pt idx="27763">
                  <c:v>45096.399305555555</c:v>
                </c:pt>
                <c:pt idx="27764">
                  <c:v>45096.402777777781</c:v>
                </c:pt>
                <c:pt idx="27765">
                  <c:v>45096.40625</c:v>
                </c:pt>
                <c:pt idx="27766">
                  <c:v>45096.409722222219</c:v>
                </c:pt>
                <c:pt idx="27767">
                  <c:v>45096.413194444445</c:v>
                </c:pt>
                <c:pt idx="27768">
                  <c:v>45096.416666666664</c:v>
                </c:pt>
                <c:pt idx="27769">
                  <c:v>45096.420138888891</c:v>
                </c:pt>
                <c:pt idx="27770">
                  <c:v>45096.423611111109</c:v>
                </c:pt>
                <c:pt idx="27771">
                  <c:v>45096.427083333336</c:v>
                </c:pt>
                <c:pt idx="27772">
                  <c:v>45096.430555555555</c:v>
                </c:pt>
                <c:pt idx="27773">
                  <c:v>45096.434027777781</c:v>
                </c:pt>
                <c:pt idx="27774">
                  <c:v>45096.4375</c:v>
                </c:pt>
                <c:pt idx="27775">
                  <c:v>45096.440972222219</c:v>
                </c:pt>
                <c:pt idx="27776">
                  <c:v>45096.444444444445</c:v>
                </c:pt>
                <c:pt idx="27777">
                  <c:v>45096.447916666664</c:v>
                </c:pt>
                <c:pt idx="27778">
                  <c:v>45096.451388888891</c:v>
                </c:pt>
                <c:pt idx="27779">
                  <c:v>45096.454861111109</c:v>
                </c:pt>
                <c:pt idx="27780">
                  <c:v>45096.458333333336</c:v>
                </c:pt>
                <c:pt idx="27781">
                  <c:v>45096.461805555555</c:v>
                </c:pt>
                <c:pt idx="27782">
                  <c:v>45096.465277777781</c:v>
                </c:pt>
                <c:pt idx="27783">
                  <c:v>45096.46875</c:v>
                </c:pt>
                <c:pt idx="27784">
                  <c:v>45096.472222222219</c:v>
                </c:pt>
                <c:pt idx="27785">
                  <c:v>45096.475694444445</c:v>
                </c:pt>
                <c:pt idx="27786">
                  <c:v>45096.479166666664</c:v>
                </c:pt>
                <c:pt idx="27787">
                  <c:v>45096.482638888891</c:v>
                </c:pt>
                <c:pt idx="27788">
                  <c:v>45096.486111111109</c:v>
                </c:pt>
                <c:pt idx="27789">
                  <c:v>45096.489583333336</c:v>
                </c:pt>
                <c:pt idx="27790">
                  <c:v>45096.493055555555</c:v>
                </c:pt>
                <c:pt idx="27791">
                  <c:v>45096.496527777781</c:v>
                </c:pt>
                <c:pt idx="27792">
                  <c:v>45096.5</c:v>
                </c:pt>
                <c:pt idx="27793">
                  <c:v>45096.503472222219</c:v>
                </c:pt>
                <c:pt idx="27794">
                  <c:v>45096.506944444445</c:v>
                </c:pt>
                <c:pt idx="27795">
                  <c:v>45096.510416666664</c:v>
                </c:pt>
                <c:pt idx="27796">
                  <c:v>45096.513888888891</c:v>
                </c:pt>
                <c:pt idx="27797">
                  <c:v>45096.517361111109</c:v>
                </c:pt>
                <c:pt idx="27798">
                  <c:v>45096.520833333336</c:v>
                </c:pt>
                <c:pt idx="27799">
                  <c:v>45096.524305555555</c:v>
                </c:pt>
                <c:pt idx="27800">
                  <c:v>45096.527777777781</c:v>
                </c:pt>
                <c:pt idx="27801">
                  <c:v>45096.53125</c:v>
                </c:pt>
                <c:pt idx="27802">
                  <c:v>45096.534722222219</c:v>
                </c:pt>
                <c:pt idx="27803">
                  <c:v>45096.538194444445</c:v>
                </c:pt>
                <c:pt idx="27804">
                  <c:v>45096.541666666664</c:v>
                </c:pt>
                <c:pt idx="27805">
                  <c:v>45096.545138888891</c:v>
                </c:pt>
                <c:pt idx="27806">
                  <c:v>45096.548611111109</c:v>
                </c:pt>
                <c:pt idx="27807">
                  <c:v>45096.552083333336</c:v>
                </c:pt>
                <c:pt idx="27808">
                  <c:v>45096.555555555555</c:v>
                </c:pt>
                <c:pt idx="27809">
                  <c:v>45096.559027777781</c:v>
                </c:pt>
                <c:pt idx="27810">
                  <c:v>45096.5625</c:v>
                </c:pt>
                <c:pt idx="27811">
                  <c:v>45096.565972222219</c:v>
                </c:pt>
                <c:pt idx="27812">
                  <c:v>45096.569444444445</c:v>
                </c:pt>
                <c:pt idx="27813">
                  <c:v>45096.572916666664</c:v>
                </c:pt>
                <c:pt idx="27814">
                  <c:v>45096.576388888891</c:v>
                </c:pt>
                <c:pt idx="27815">
                  <c:v>45096.579861111109</c:v>
                </c:pt>
                <c:pt idx="27816">
                  <c:v>45096.583333333336</c:v>
                </c:pt>
                <c:pt idx="27817">
                  <c:v>45096.586805555555</c:v>
                </c:pt>
                <c:pt idx="27818">
                  <c:v>45096.590277777781</c:v>
                </c:pt>
                <c:pt idx="27819">
                  <c:v>45096.59375</c:v>
                </c:pt>
                <c:pt idx="27820">
                  <c:v>45096.597222222219</c:v>
                </c:pt>
                <c:pt idx="27821">
                  <c:v>45096.600694444445</c:v>
                </c:pt>
                <c:pt idx="27822">
                  <c:v>45096.604166666664</c:v>
                </c:pt>
                <c:pt idx="27823">
                  <c:v>45096.607638888891</c:v>
                </c:pt>
                <c:pt idx="27824">
                  <c:v>45096.611111111109</c:v>
                </c:pt>
                <c:pt idx="27825">
                  <c:v>45096.614583333336</c:v>
                </c:pt>
                <c:pt idx="27826">
                  <c:v>45096.618055555555</c:v>
                </c:pt>
                <c:pt idx="27827">
                  <c:v>45096.621527777781</c:v>
                </c:pt>
                <c:pt idx="27828">
                  <c:v>45096.625</c:v>
                </c:pt>
                <c:pt idx="27829">
                  <c:v>45096.628472222219</c:v>
                </c:pt>
                <c:pt idx="27830">
                  <c:v>45096.631944444445</c:v>
                </c:pt>
                <c:pt idx="27831">
                  <c:v>45096.635416666664</c:v>
                </c:pt>
                <c:pt idx="27832">
                  <c:v>45096.638888888891</c:v>
                </c:pt>
                <c:pt idx="27833">
                  <c:v>45096.642361111109</c:v>
                </c:pt>
                <c:pt idx="27834">
                  <c:v>45096.645833333336</c:v>
                </c:pt>
                <c:pt idx="27835">
                  <c:v>45096.649305555555</c:v>
                </c:pt>
                <c:pt idx="27836">
                  <c:v>45096.652777777781</c:v>
                </c:pt>
                <c:pt idx="27837">
                  <c:v>45096.65625</c:v>
                </c:pt>
                <c:pt idx="27838">
                  <c:v>45096.659722222219</c:v>
                </c:pt>
                <c:pt idx="27839">
                  <c:v>45096.663194444445</c:v>
                </c:pt>
                <c:pt idx="27840">
                  <c:v>45096.666666666664</c:v>
                </c:pt>
                <c:pt idx="27841">
                  <c:v>45096.670138888891</c:v>
                </c:pt>
                <c:pt idx="27842">
                  <c:v>45096.673611111109</c:v>
                </c:pt>
                <c:pt idx="27843">
                  <c:v>45096.677083333336</c:v>
                </c:pt>
                <c:pt idx="27844">
                  <c:v>45096.680555555555</c:v>
                </c:pt>
                <c:pt idx="27845">
                  <c:v>45096.684027777781</c:v>
                </c:pt>
                <c:pt idx="27846">
                  <c:v>45096.6875</c:v>
                </c:pt>
                <c:pt idx="27847">
                  <c:v>45096.690972222219</c:v>
                </c:pt>
                <c:pt idx="27848">
                  <c:v>45096.694444444445</c:v>
                </c:pt>
                <c:pt idx="27849">
                  <c:v>45096.697916666664</c:v>
                </c:pt>
                <c:pt idx="27850">
                  <c:v>45096.701388888891</c:v>
                </c:pt>
                <c:pt idx="27851">
                  <c:v>45096.704861111109</c:v>
                </c:pt>
                <c:pt idx="27852">
                  <c:v>45096.708333333336</c:v>
                </c:pt>
                <c:pt idx="27853">
                  <c:v>45096.711805555555</c:v>
                </c:pt>
                <c:pt idx="27854">
                  <c:v>45096.715277777781</c:v>
                </c:pt>
                <c:pt idx="27855">
                  <c:v>45096.71875</c:v>
                </c:pt>
                <c:pt idx="27856">
                  <c:v>45096.722222222219</c:v>
                </c:pt>
                <c:pt idx="27857">
                  <c:v>45096.725694444445</c:v>
                </c:pt>
                <c:pt idx="27858">
                  <c:v>45096.729166666664</c:v>
                </c:pt>
                <c:pt idx="27859">
                  <c:v>45096.732638888891</c:v>
                </c:pt>
                <c:pt idx="27860">
                  <c:v>45096.736111111109</c:v>
                </c:pt>
                <c:pt idx="27861">
                  <c:v>45096.739583333336</c:v>
                </c:pt>
                <c:pt idx="27862">
                  <c:v>45096.743055555555</c:v>
                </c:pt>
                <c:pt idx="27863">
                  <c:v>45096.746527777781</c:v>
                </c:pt>
                <c:pt idx="27864">
                  <c:v>45096.75</c:v>
                </c:pt>
                <c:pt idx="27865">
                  <c:v>45096.753472222219</c:v>
                </c:pt>
                <c:pt idx="27866">
                  <c:v>45096.756944444445</c:v>
                </c:pt>
                <c:pt idx="27867">
                  <c:v>45096.760416666664</c:v>
                </c:pt>
                <c:pt idx="27868">
                  <c:v>45096.763888888891</c:v>
                </c:pt>
                <c:pt idx="27869">
                  <c:v>45096.767361111109</c:v>
                </c:pt>
                <c:pt idx="27870">
                  <c:v>45096.770833333336</c:v>
                </c:pt>
                <c:pt idx="27871">
                  <c:v>45096.774305555555</c:v>
                </c:pt>
                <c:pt idx="27872">
                  <c:v>45096.777777777781</c:v>
                </c:pt>
                <c:pt idx="27873">
                  <c:v>45096.78125</c:v>
                </c:pt>
                <c:pt idx="27874">
                  <c:v>45096.784722222219</c:v>
                </c:pt>
                <c:pt idx="27875">
                  <c:v>45096.788194444445</c:v>
                </c:pt>
                <c:pt idx="27876">
                  <c:v>45096.791666666664</c:v>
                </c:pt>
                <c:pt idx="27877">
                  <c:v>45096.795138888891</c:v>
                </c:pt>
                <c:pt idx="27878">
                  <c:v>45096.798611111109</c:v>
                </c:pt>
                <c:pt idx="27879">
                  <c:v>45096.802083333336</c:v>
                </c:pt>
                <c:pt idx="27880">
                  <c:v>45096.805555555555</c:v>
                </c:pt>
                <c:pt idx="27881">
                  <c:v>45096.809027777781</c:v>
                </c:pt>
                <c:pt idx="27882">
                  <c:v>45096.8125</c:v>
                </c:pt>
                <c:pt idx="27883">
                  <c:v>45096.815972222219</c:v>
                </c:pt>
                <c:pt idx="27884">
                  <c:v>45096.819444444445</c:v>
                </c:pt>
                <c:pt idx="27885">
                  <c:v>45096.822916666664</c:v>
                </c:pt>
                <c:pt idx="27886">
                  <c:v>45096.826388888891</c:v>
                </c:pt>
                <c:pt idx="27887">
                  <c:v>45096.829861111109</c:v>
                </c:pt>
                <c:pt idx="27888">
                  <c:v>45096.833333333336</c:v>
                </c:pt>
                <c:pt idx="27889">
                  <c:v>45096.836805555555</c:v>
                </c:pt>
                <c:pt idx="27890">
                  <c:v>45096.840277777781</c:v>
                </c:pt>
                <c:pt idx="27891">
                  <c:v>45096.84375</c:v>
                </c:pt>
                <c:pt idx="27892">
                  <c:v>45096.847222222219</c:v>
                </c:pt>
                <c:pt idx="27893">
                  <c:v>45096.850694444445</c:v>
                </c:pt>
                <c:pt idx="27894">
                  <c:v>45096.854166666664</c:v>
                </c:pt>
                <c:pt idx="27895">
                  <c:v>45096.857638888891</c:v>
                </c:pt>
                <c:pt idx="27896">
                  <c:v>45096.861111111109</c:v>
                </c:pt>
                <c:pt idx="27897">
                  <c:v>45096.864583333336</c:v>
                </c:pt>
                <c:pt idx="27898">
                  <c:v>45096.868055555555</c:v>
                </c:pt>
                <c:pt idx="27899">
                  <c:v>45096.871527777781</c:v>
                </c:pt>
                <c:pt idx="27900">
                  <c:v>45096.875</c:v>
                </c:pt>
                <c:pt idx="27901">
                  <c:v>45096.878472222219</c:v>
                </c:pt>
                <c:pt idx="27902">
                  <c:v>45096.881944444445</c:v>
                </c:pt>
                <c:pt idx="27903">
                  <c:v>45096.885416666664</c:v>
                </c:pt>
                <c:pt idx="27904">
                  <c:v>45096.888888888891</c:v>
                </c:pt>
                <c:pt idx="27905">
                  <c:v>45096.892361111109</c:v>
                </c:pt>
                <c:pt idx="27906">
                  <c:v>45096.895833333336</c:v>
                </c:pt>
                <c:pt idx="27907">
                  <c:v>45096.899305555555</c:v>
                </c:pt>
                <c:pt idx="27908">
                  <c:v>45096.902777777781</c:v>
                </c:pt>
                <c:pt idx="27909">
                  <c:v>45096.90625</c:v>
                </c:pt>
                <c:pt idx="27910">
                  <c:v>45096.909722222219</c:v>
                </c:pt>
                <c:pt idx="27911">
                  <c:v>45096.913194444445</c:v>
                </c:pt>
                <c:pt idx="27912">
                  <c:v>45096.916666666664</c:v>
                </c:pt>
                <c:pt idx="27913">
                  <c:v>45096.920138888891</c:v>
                </c:pt>
                <c:pt idx="27914">
                  <c:v>45096.923611111109</c:v>
                </c:pt>
                <c:pt idx="27915">
                  <c:v>45096.927083333336</c:v>
                </c:pt>
                <c:pt idx="27916">
                  <c:v>45096.930555555555</c:v>
                </c:pt>
                <c:pt idx="27917">
                  <c:v>45096.934027777781</c:v>
                </c:pt>
                <c:pt idx="27918">
                  <c:v>45096.9375</c:v>
                </c:pt>
                <c:pt idx="27919">
                  <c:v>45096.940972222219</c:v>
                </c:pt>
                <c:pt idx="27920">
                  <c:v>45096.944444444445</c:v>
                </c:pt>
                <c:pt idx="27921">
                  <c:v>45096.947916666664</c:v>
                </c:pt>
                <c:pt idx="27922">
                  <c:v>45096.951388888891</c:v>
                </c:pt>
                <c:pt idx="27923">
                  <c:v>45096.954861111109</c:v>
                </c:pt>
                <c:pt idx="27924">
                  <c:v>45096.958333333336</c:v>
                </c:pt>
                <c:pt idx="27925">
                  <c:v>45096.961805555555</c:v>
                </c:pt>
                <c:pt idx="27926">
                  <c:v>45096.965277777781</c:v>
                </c:pt>
                <c:pt idx="27927">
                  <c:v>45096.96875</c:v>
                </c:pt>
                <c:pt idx="27928">
                  <c:v>45096.972222222219</c:v>
                </c:pt>
                <c:pt idx="27929">
                  <c:v>45096.975694444445</c:v>
                </c:pt>
                <c:pt idx="27930">
                  <c:v>45096.979166666664</c:v>
                </c:pt>
                <c:pt idx="27931">
                  <c:v>45096.982638888891</c:v>
                </c:pt>
                <c:pt idx="27932">
                  <c:v>45096.986111111109</c:v>
                </c:pt>
                <c:pt idx="27933">
                  <c:v>45096.989583333336</c:v>
                </c:pt>
                <c:pt idx="27934">
                  <c:v>45096.993055555555</c:v>
                </c:pt>
                <c:pt idx="27935">
                  <c:v>45096.996527777781</c:v>
                </c:pt>
                <c:pt idx="27936">
                  <c:v>45097</c:v>
                </c:pt>
                <c:pt idx="27937">
                  <c:v>45097.003472222219</c:v>
                </c:pt>
                <c:pt idx="27938">
                  <c:v>45097.006944444445</c:v>
                </c:pt>
                <c:pt idx="27939">
                  <c:v>45097.010416666664</c:v>
                </c:pt>
                <c:pt idx="27940">
                  <c:v>45097.013888888891</c:v>
                </c:pt>
                <c:pt idx="27941">
                  <c:v>45097.017361111109</c:v>
                </c:pt>
                <c:pt idx="27942">
                  <c:v>45097.020833333336</c:v>
                </c:pt>
                <c:pt idx="27943">
                  <c:v>45097.024305555555</c:v>
                </c:pt>
                <c:pt idx="27944">
                  <c:v>45097.027777777781</c:v>
                </c:pt>
                <c:pt idx="27945">
                  <c:v>45097.03125</c:v>
                </c:pt>
                <c:pt idx="27946">
                  <c:v>45097.034722222219</c:v>
                </c:pt>
                <c:pt idx="27947">
                  <c:v>45097.038194444445</c:v>
                </c:pt>
                <c:pt idx="27948">
                  <c:v>45097.041666666664</c:v>
                </c:pt>
                <c:pt idx="27949">
                  <c:v>45097.045138888891</c:v>
                </c:pt>
                <c:pt idx="27950">
                  <c:v>45097.048611111109</c:v>
                </c:pt>
                <c:pt idx="27951">
                  <c:v>45097.052083333336</c:v>
                </c:pt>
                <c:pt idx="27952">
                  <c:v>45097.055555555555</c:v>
                </c:pt>
                <c:pt idx="27953">
                  <c:v>45097.059027777781</c:v>
                </c:pt>
                <c:pt idx="27954">
                  <c:v>45097.0625</c:v>
                </c:pt>
                <c:pt idx="27955">
                  <c:v>45097.065972222219</c:v>
                </c:pt>
                <c:pt idx="27956">
                  <c:v>45097.069444444445</c:v>
                </c:pt>
                <c:pt idx="27957">
                  <c:v>45097.072916666664</c:v>
                </c:pt>
                <c:pt idx="27958">
                  <c:v>45097.076388888891</c:v>
                </c:pt>
                <c:pt idx="27959">
                  <c:v>45097.079861111109</c:v>
                </c:pt>
                <c:pt idx="27960">
                  <c:v>45097.083333333336</c:v>
                </c:pt>
                <c:pt idx="27961">
                  <c:v>45097.086805555555</c:v>
                </c:pt>
                <c:pt idx="27962">
                  <c:v>45097.090277777781</c:v>
                </c:pt>
                <c:pt idx="27963">
                  <c:v>45097.09375</c:v>
                </c:pt>
                <c:pt idx="27964">
                  <c:v>45097.097222222219</c:v>
                </c:pt>
                <c:pt idx="27965">
                  <c:v>45097.100694444445</c:v>
                </c:pt>
                <c:pt idx="27966">
                  <c:v>45097.104166666664</c:v>
                </c:pt>
                <c:pt idx="27967">
                  <c:v>45097.107638888891</c:v>
                </c:pt>
                <c:pt idx="27968">
                  <c:v>45097.111111111109</c:v>
                </c:pt>
                <c:pt idx="27969">
                  <c:v>45097.114583333336</c:v>
                </c:pt>
                <c:pt idx="27970">
                  <c:v>45097.118055555555</c:v>
                </c:pt>
                <c:pt idx="27971">
                  <c:v>45097.121527777781</c:v>
                </c:pt>
                <c:pt idx="27972">
                  <c:v>45097.125</c:v>
                </c:pt>
                <c:pt idx="27973">
                  <c:v>45097.128472222219</c:v>
                </c:pt>
                <c:pt idx="27974">
                  <c:v>45097.131944444445</c:v>
                </c:pt>
                <c:pt idx="27975">
                  <c:v>45097.135416666664</c:v>
                </c:pt>
                <c:pt idx="27976">
                  <c:v>45097.138888888891</c:v>
                </c:pt>
                <c:pt idx="27977">
                  <c:v>45097.142361111109</c:v>
                </c:pt>
                <c:pt idx="27978">
                  <c:v>45097.145833333336</c:v>
                </c:pt>
                <c:pt idx="27979">
                  <c:v>45097.149305555555</c:v>
                </c:pt>
                <c:pt idx="27980">
                  <c:v>45097.152777777781</c:v>
                </c:pt>
                <c:pt idx="27981">
                  <c:v>45097.15625</c:v>
                </c:pt>
                <c:pt idx="27982">
                  <c:v>45097.159722222219</c:v>
                </c:pt>
                <c:pt idx="27983">
                  <c:v>45097.163194444445</c:v>
                </c:pt>
                <c:pt idx="27984">
                  <c:v>45097.166666666664</c:v>
                </c:pt>
                <c:pt idx="27985">
                  <c:v>45097.170138888891</c:v>
                </c:pt>
                <c:pt idx="27986">
                  <c:v>45097.173611111109</c:v>
                </c:pt>
                <c:pt idx="27987">
                  <c:v>45097.177083333336</c:v>
                </c:pt>
                <c:pt idx="27988">
                  <c:v>45097.180555555555</c:v>
                </c:pt>
                <c:pt idx="27989">
                  <c:v>45097.184027777781</c:v>
                </c:pt>
                <c:pt idx="27990">
                  <c:v>45097.1875</c:v>
                </c:pt>
                <c:pt idx="27991">
                  <c:v>45097.190972222219</c:v>
                </c:pt>
                <c:pt idx="27992">
                  <c:v>45097.194444444445</c:v>
                </c:pt>
                <c:pt idx="27993">
                  <c:v>45097.197916666664</c:v>
                </c:pt>
                <c:pt idx="27994">
                  <c:v>45097.201388888891</c:v>
                </c:pt>
                <c:pt idx="27995">
                  <c:v>45097.204861111109</c:v>
                </c:pt>
                <c:pt idx="27996">
                  <c:v>45097.208333333336</c:v>
                </c:pt>
                <c:pt idx="27997">
                  <c:v>45097.211805555555</c:v>
                </c:pt>
                <c:pt idx="27998">
                  <c:v>45097.215277777781</c:v>
                </c:pt>
                <c:pt idx="27999">
                  <c:v>45097.21875</c:v>
                </c:pt>
                <c:pt idx="28000">
                  <c:v>45097.222222222219</c:v>
                </c:pt>
                <c:pt idx="28001">
                  <c:v>45097.225694444445</c:v>
                </c:pt>
                <c:pt idx="28002">
                  <c:v>45097.229166666664</c:v>
                </c:pt>
                <c:pt idx="28003">
                  <c:v>45097.232638888891</c:v>
                </c:pt>
                <c:pt idx="28004">
                  <c:v>45097.236111111109</c:v>
                </c:pt>
                <c:pt idx="28005">
                  <c:v>45097.239583333336</c:v>
                </c:pt>
                <c:pt idx="28006">
                  <c:v>45097.243055555555</c:v>
                </c:pt>
                <c:pt idx="28007">
                  <c:v>45097.246527777781</c:v>
                </c:pt>
                <c:pt idx="28008">
                  <c:v>45097.25</c:v>
                </c:pt>
                <c:pt idx="28009">
                  <c:v>45097.253472222219</c:v>
                </c:pt>
                <c:pt idx="28010">
                  <c:v>45097.256944444445</c:v>
                </c:pt>
                <c:pt idx="28011">
                  <c:v>45097.260416666664</c:v>
                </c:pt>
                <c:pt idx="28012">
                  <c:v>45097.263888888891</c:v>
                </c:pt>
                <c:pt idx="28013">
                  <c:v>45097.267361111109</c:v>
                </c:pt>
                <c:pt idx="28014">
                  <c:v>45097.270833333336</c:v>
                </c:pt>
                <c:pt idx="28015">
                  <c:v>45097.274305555555</c:v>
                </c:pt>
                <c:pt idx="28016">
                  <c:v>45097.277777777781</c:v>
                </c:pt>
                <c:pt idx="28017">
                  <c:v>45097.28125</c:v>
                </c:pt>
                <c:pt idx="28018">
                  <c:v>45097.284722222219</c:v>
                </c:pt>
                <c:pt idx="28019">
                  <c:v>45097.288194444445</c:v>
                </c:pt>
                <c:pt idx="28020">
                  <c:v>45097.291666666664</c:v>
                </c:pt>
                <c:pt idx="28021">
                  <c:v>45097.295138888891</c:v>
                </c:pt>
                <c:pt idx="28022">
                  <c:v>45097.298611111109</c:v>
                </c:pt>
                <c:pt idx="28023">
                  <c:v>45097.302083333336</c:v>
                </c:pt>
                <c:pt idx="28024">
                  <c:v>45097.305555555555</c:v>
                </c:pt>
                <c:pt idx="28025">
                  <c:v>45097.309027777781</c:v>
                </c:pt>
                <c:pt idx="28026">
                  <c:v>45097.3125</c:v>
                </c:pt>
                <c:pt idx="28027">
                  <c:v>45097.315972222219</c:v>
                </c:pt>
                <c:pt idx="28028">
                  <c:v>45097.319444444445</c:v>
                </c:pt>
                <c:pt idx="28029">
                  <c:v>45097.322916666664</c:v>
                </c:pt>
                <c:pt idx="28030">
                  <c:v>45097.326388888891</c:v>
                </c:pt>
                <c:pt idx="28031">
                  <c:v>45097.329861111109</c:v>
                </c:pt>
                <c:pt idx="28032">
                  <c:v>45097.333333333336</c:v>
                </c:pt>
                <c:pt idx="28033">
                  <c:v>45097.336805555555</c:v>
                </c:pt>
                <c:pt idx="28034">
                  <c:v>45097.340277777781</c:v>
                </c:pt>
                <c:pt idx="28035">
                  <c:v>45097.34375</c:v>
                </c:pt>
                <c:pt idx="28036">
                  <c:v>45097.347222222219</c:v>
                </c:pt>
                <c:pt idx="28037">
                  <c:v>45097.350694444445</c:v>
                </c:pt>
                <c:pt idx="28038">
                  <c:v>45097.354166666664</c:v>
                </c:pt>
                <c:pt idx="28039">
                  <c:v>45097.357638888891</c:v>
                </c:pt>
                <c:pt idx="28040">
                  <c:v>45097.361111111109</c:v>
                </c:pt>
                <c:pt idx="28041">
                  <c:v>45097.364583333336</c:v>
                </c:pt>
                <c:pt idx="28042">
                  <c:v>45097.368055555555</c:v>
                </c:pt>
                <c:pt idx="28043">
                  <c:v>45097.371527777781</c:v>
                </c:pt>
                <c:pt idx="28044">
                  <c:v>45097.375</c:v>
                </c:pt>
                <c:pt idx="28045">
                  <c:v>45097.378472222219</c:v>
                </c:pt>
                <c:pt idx="28046">
                  <c:v>45097.381944444445</c:v>
                </c:pt>
                <c:pt idx="28047">
                  <c:v>45097.385416666664</c:v>
                </c:pt>
                <c:pt idx="28048">
                  <c:v>45097.388888888891</c:v>
                </c:pt>
                <c:pt idx="28049">
                  <c:v>45097.392361111109</c:v>
                </c:pt>
                <c:pt idx="28050">
                  <c:v>45097.395833333336</c:v>
                </c:pt>
                <c:pt idx="28051">
                  <c:v>45097.399305555555</c:v>
                </c:pt>
                <c:pt idx="28052">
                  <c:v>45097.402777777781</c:v>
                </c:pt>
                <c:pt idx="28053">
                  <c:v>45097.40625</c:v>
                </c:pt>
                <c:pt idx="28054">
                  <c:v>45097.409722222219</c:v>
                </c:pt>
                <c:pt idx="28055">
                  <c:v>45097.413194444445</c:v>
                </c:pt>
                <c:pt idx="28056">
                  <c:v>45097.416666666664</c:v>
                </c:pt>
                <c:pt idx="28057">
                  <c:v>45097.420138888891</c:v>
                </c:pt>
                <c:pt idx="28058">
                  <c:v>45097.423611111109</c:v>
                </c:pt>
                <c:pt idx="28059">
                  <c:v>45097.427083333336</c:v>
                </c:pt>
                <c:pt idx="28060">
                  <c:v>45097.430555555555</c:v>
                </c:pt>
                <c:pt idx="28061">
                  <c:v>45097.434027777781</c:v>
                </c:pt>
                <c:pt idx="28062">
                  <c:v>45097.4375</c:v>
                </c:pt>
                <c:pt idx="28063">
                  <c:v>45097.440972222219</c:v>
                </c:pt>
                <c:pt idx="28064">
                  <c:v>45097.444444444445</c:v>
                </c:pt>
                <c:pt idx="28065">
                  <c:v>45097.447916666664</c:v>
                </c:pt>
                <c:pt idx="28066">
                  <c:v>45097.451388888891</c:v>
                </c:pt>
                <c:pt idx="28067">
                  <c:v>45097.454861111109</c:v>
                </c:pt>
                <c:pt idx="28068">
                  <c:v>45097.458333333336</c:v>
                </c:pt>
                <c:pt idx="28069">
                  <c:v>45097.461805555555</c:v>
                </c:pt>
                <c:pt idx="28070">
                  <c:v>45097.465277777781</c:v>
                </c:pt>
                <c:pt idx="28071">
                  <c:v>45097.46875</c:v>
                </c:pt>
                <c:pt idx="28072">
                  <c:v>45097.472222222219</c:v>
                </c:pt>
                <c:pt idx="28073">
                  <c:v>45097.475694444445</c:v>
                </c:pt>
                <c:pt idx="28074">
                  <c:v>45097.479166666664</c:v>
                </c:pt>
                <c:pt idx="28075">
                  <c:v>45097.482638888891</c:v>
                </c:pt>
                <c:pt idx="28076">
                  <c:v>45097.486111111109</c:v>
                </c:pt>
                <c:pt idx="28077">
                  <c:v>45097.489583333336</c:v>
                </c:pt>
                <c:pt idx="28078">
                  <c:v>45097.493055555555</c:v>
                </c:pt>
                <c:pt idx="28079">
                  <c:v>45097.496527777781</c:v>
                </c:pt>
                <c:pt idx="28080">
                  <c:v>45097.5</c:v>
                </c:pt>
                <c:pt idx="28081">
                  <c:v>45097.503472222219</c:v>
                </c:pt>
                <c:pt idx="28082">
                  <c:v>45097.506944444445</c:v>
                </c:pt>
                <c:pt idx="28083">
                  <c:v>45097.510416666664</c:v>
                </c:pt>
                <c:pt idx="28084">
                  <c:v>45097.513888888891</c:v>
                </c:pt>
                <c:pt idx="28085">
                  <c:v>45097.517361111109</c:v>
                </c:pt>
                <c:pt idx="28086">
                  <c:v>45097.520833333336</c:v>
                </c:pt>
                <c:pt idx="28087">
                  <c:v>45097.524305555555</c:v>
                </c:pt>
                <c:pt idx="28088">
                  <c:v>45097.527777777781</c:v>
                </c:pt>
                <c:pt idx="28089">
                  <c:v>45097.53125</c:v>
                </c:pt>
                <c:pt idx="28090">
                  <c:v>45097.534722222219</c:v>
                </c:pt>
                <c:pt idx="28091">
                  <c:v>45097.538194444445</c:v>
                </c:pt>
                <c:pt idx="28092">
                  <c:v>45097.541666666664</c:v>
                </c:pt>
                <c:pt idx="28093">
                  <c:v>45097.545138888891</c:v>
                </c:pt>
                <c:pt idx="28094">
                  <c:v>45097.548611111109</c:v>
                </c:pt>
                <c:pt idx="28095">
                  <c:v>45097.552083333336</c:v>
                </c:pt>
                <c:pt idx="28096">
                  <c:v>45097.555555555555</c:v>
                </c:pt>
                <c:pt idx="28097">
                  <c:v>45097.559027777781</c:v>
                </c:pt>
                <c:pt idx="28098">
                  <c:v>45097.5625</c:v>
                </c:pt>
                <c:pt idx="28099">
                  <c:v>45097.565972222219</c:v>
                </c:pt>
                <c:pt idx="28100">
                  <c:v>45097.569444444445</c:v>
                </c:pt>
                <c:pt idx="28101">
                  <c:v>45097.572916666664</c:v>
                </c:pt>
                <c:pt idx="28102">
                  <c:v>45097.576388888891</c:v>
                </c:pt>
                <c:pt idx="28103">
                  <c:v>45097.579861111109</c:v>
                </c:pt>
                <c:pt idx="28104">
                  <c:v>45097.583333333336</c:v>
                </c:pt>
                <c:pt idx="28105">
                  <c:v>45097.586805555555</c:v>
                </c:pt>
                <c:pt idx="28106">
                  <c:v>45097.590277777781</c:v>
                </c:pt>
                <c:pt idx="28107">
                  <c:v>45097.59375</c:v>
                </c:pt>
                <c:pt idx="28108">
                  <c:v>45097.597222222219</c:v>
                </c:pt>
                <c:pt idx="28109">
                  <c:v>45097.600694444445</c:v>
                </c:pt>
                <c:pt idx="28110">
                  <c:v>45097.604166666664</c:v>
                </c:pt>
                <c:pt idx="28111">
                  <c:v>45097.607638888891</c:v>
                </c:pt>
                <c:pt idx="28112">
                  <c:v>45097.611111111109</c:v>
                </c:pt>
                <c:pt idx="28113">
                  <c:v>45097.614583333336</c:v>
                </c:pt>
                <c:pt idx="28114">
                  <c:v>45097.618055555555</c:v>
                </c:pt>
                <c:pt idx="28115">
                  <c:v>45097.621527777781</c:v>
                </c:pt>
                <c:pt idx="28116">
                  <c:v>45097.625</c:v>
                </c:pt>
                <c:pt idx="28117">
                  <c:v>45097.628472222219</c:v>
                </c:pt>
                <c:pt idx="28118">
                  <c:v>45097.631944444445</c:v>
                </c:pt>
                <c:pt idx="28119">
                  <c:v>45097.635416666664</c:v>
                </c:pt>
                <c:pt idx="28120">
                  <c:v>45097.638888888891</c:v>
                </c:pt>
                <c:pt idx="28121">
                  <c:v>45097.642361111109</c:v>
                </c:pt>
                <c:pt idx="28122">
                  <c:v>45097.645833333336</c:v>
                </c:pt>
                <c:pt idx="28123">
                  <c:v>45097.649305555555</c:v>
                </c:pt>
                <c:pt idx="28124">
                  <c:v>45097.652777777781</c:v>
                </c:pt>
                <c:pt idx="28125">
                  <c:v>45097.65625</c:v>
                </c:pt>
                <c:pt idx="28126">
                  <c:v>45097.659722222219</c:v>
                </c:pt>
                <c:pt idx="28127">
                  <c:v>45097.663194444445</c:v>
                </c:pt>
                <c:pt idx="28128">
                  <c:v>45097.666666666664</c:v>
                </c:pt>
                <c:pt idx="28129">
                  <c:v>45097.670138888891</c:v>
                </c:pt>
                <c:pt idx="28130">
                  <c:v>45097.673611111109</c:v>
                </c:pt>
                <c:pt idx="28131">
                  <c:v>45097.677083333336</c:v>
                </c:pt>
                <c:pt idx="28132">
                  <c:v>45097.680555555555</c:v>
                </c:pt>
                <c:pt idx="28133">
                  <c:v>45097.684027777781</c:v>
                </c:pt>
                <c:pt idx="28134">
                  <c:v>45097.6875</c:v>
                </c:pt>
                <c:pt idx="28135">
                  <c:v>45097.690972222219</c:v>
                </c:pt>
                <c:pt idx="28136">
                  <c:v>45097.694444444445</c:v>
                </c:pt>
                <c:pt idx="28137">
                  <c:v>45097.697916666664</c:v>
                </c:pt>
                <c:pt idx="28138">
                  <c:v>45097.701388888891</c:v>
                </c:pt>
                <c:pt idx="28139">
                  <c:v>45097.704861111109</c:v>
                </c:pt>
                <c:pt idx="28140">
                  <c:v>45097.708333333336</c:v>
                </c:pt>
                <c:pt idx="28141">
                  <c:v>45097.711805555555</c:v>
                </c:pt>
                <c:pt idx="28142">
                  <c:v>45097.715277777781</c:v>
                </c:pt>
                <c:pt idx="28143">
                  <c:v>45097.71875</c:v>
                </c:pt>
                <c:pt idx="28144">
                  <c:v>45097.722222222219</c:v>
                </c:pt>
                <c:pt idx="28145">
                  <c:v>45097.725694444445</c:v>
                </c:pt>
                <c:pt idx="28146">
                  <c:v>45097.729166666664</c:v>
                </c:pt>
                <c:pt idx="28147">
                  <c:v>45097.732638888891</c:v>
                </c:pt>
                <c:pt idx="28148">
                  <c:v>45097.736111111109</c:v>
                </c:pt>
                <c:pt idx="28149">
                  <c:v>45097.739583333336</c:v>
                </c:pt>
                <c:pt idx="28150">
                  <c:v>45097.743055555555</c:v>
                </c:pt>
                <c:pt idx="28151">
                  <c:v>45097.746527777781</c:v>
                </c:pt>
                <c:pt idx="28152">
                  <c:v>45097.75</c:v>
                </c:pt>
                <c:pt idx="28153">
                  <c:v>45097.753472222219</c:v>
                </c:pt>
                <c:pt idx="28154">
                  <c:v>45097.756944444445</c:v>
                </c:pt>
                <c:pt idx="28155">
                  <c:v>45097.760416666664</c:v>
                </c:pt>
                <c:pt idx="28156">
                  <c:v>45097.763888888891</c:v>
                </c:pt>
                <c:pt idx="28157">
                  <c:v>45097.767361111109</c:v>
                </c:pt>
                <c:pt idx="28158">
                  <c:v>45097.770833333336</c:v>
                </c:pt>
                <c:pt idx="28159">
                  <c:v>45097.774305555555</c:v>
                </c:pt>
                <c:pt idx="28160">
                  <c:v>45097.777777777781</c:v>
                </c:pt>
                <c:pt idx="28161">
                  <c:v>45097.78125</c:v>
                </c:pt>
                <c:pt idx="28162">
                  <c:v>45097.784722222219</c:v>
                </c:pt>
                <c:pt idx="28163">
                  <c:v>45097.788194444445</c:v>
                </c:pt>
                <c:pt idx="28164">
                  <c:v>45097.791666666664</c:v>
                </c:pt>
                <c:pt idx="28165">
                  <c:v>45097.795138888891</c:v>
                </c:pt>
                <c:pt idx="28166">
                  <c:v>45097.798611111109</c:v>
                </c:pt>
                <c:pt idx="28167">
                  <c:v>45097.802083333336</c:v>
                </c:pt>
                <c:pt idx="28168">
                  <c:v>45097.805555555555</c:v>
                </c:pt>
                <c:pt idx="28169">
                  <c:v>45097.809027777781</c:v>
                </c:pt>
                <c:pt idx="28170">
                  <c:v>45097.8125</c:v>
                </c:pt>
                <c:pt idx="28171">
                  <c:v>45097.815972222219</c:v>
                </c:pt>
                <c:pt idx="28172">
                  <c:v>45097.819444444445</c:v>
                </c:pt>
                <c:pt idx="28173">
                  <c:v>45097.822916666664</c:v>
                </c:pt>
                <c:pt idx="28174">
                  <c:v>45097.826388888891</c:v>
                </c:pt>
                <c:pt idx="28175">
                  <c:v>45097.829861111109</c:v>
                </c:pt>
                <c:pt idx="28176">
                  <c:v>45097.833333333336</c:v>
                </c:pt>
                <c:pt idx="28177">
                  <c:v>45097.836805555555</c:v>
                </c:pt>
                <c:pt idx="28178">
                  <c:v>45097.840277777781</c:v>
                </c:pt>
                <c:pt idx="28179">
                  <c:v>45097.84375</c:v>
                </c:pt>
                <c:pt idx="28180">
                  <c:v>45097.847222222219</c:v>
                </c:pt>
                <c:pt idx="28181">
                  <c:v>45097.850694444445</c:v>
                </c:pt>
                <c:pt idx="28182">
                  <c:v>45097.854166666664</c:v>
                </c:pt>
                <c:pt idx="28183">
                  <c:v>45097.857638888891</c:v>
                </c:pt>
                <c:pt idx="28184">
                  <c:v>45097.861111111109</c:v>
                </c:pt>
                <c:pt idx="28185">
                  <c:v>45097.864583333336</c:v>
                </c:pt>
                <c:pt idx="28186">
                  <c:v>45097.868055555555</c:v>
                </c:pt>
                <c:pt idx="28187">
                  <c:v>45097.871527777781</c:v>
                </c:pt>
                <c:pt idx="28188">
                  <c:v>45097.875</c:v>
                </c:pt>
                <c:pt idx="28189">
                  <c:v>45097.878472222219</c:v>
                </c:pt>
                <c:pt idx="28190">
                  <c:v>45097.881944444445</c:v>
                </c:pt>
                <c:pt idx="28191">
                  <c:v>45097.885416666664</c:v>
                </c:pt>
                <c:pt idx="28192">
                  <c:v>45097.888888888891</c:v>
                </c:pt>
                <c:pt idx="28193">
                  <c:v>45097.892361111109</c:v>
                </c:pt>
                <c:pt idx="28194">
                  <c:v>45097.895833333336</c:v>
                </c:pt>
                <c:pt idx="28195">
                  <c:v>45097.899305555555</c:v>
                </c:pt>
                <c:pt idx="28196">
                  <c:v>45097.902777777781</c:v>
                </c:pt>
                <c:pt idx="28197">
                  <c:v>45097.90625</c:v>
                </c:pt>
                <c:pt idx="28198">
                  <c:v>45097.909722222219</c:v>
                </c:pt>
                <c:pt idx="28199">
                  <c:v>45097.913194444445</c:v>
                </c:pt>
                <c:pt idx="28200">
                  <c:v>45097.916666666664</c:v>
                </c:pt>
                <c:pt idx="28201">
                  <c:v>45097.920138888891</c:v>
                </c:pt>
                <c:pt idx="28202">
                  <c:v>45097.923611111109</c:v>
                </c:pt>
                <c:pt idx="28203">
                  <c:v>45097.927083333336</c:v>
                </c:pt>
                <c:pt idx="28204">
                  <c:v>45097.930555555555</c:v>
                </c:pt>
                <c:pt idx="28205">
                  <c:v>45097.934027777781</c:v>
                </c:pt>
                <c:pt idx="28206">
                  <c:v>45097.9375</c:v>
                </c:pt>
                <c:pt idx="28207">
                  <c:v>45097.940972222219</c:v>
                </c:pt>
                <c:pt idx="28208">
                  <c:v>45097.944444444445</c:v>
                </c:pt>
                <c:pt idx="28209">
                  <c:v>45097.947916666664</c:v>
                </c:pt>
                <c:pt idx="28210">
                  <c:v>45097.951388888891</c:v>
                </c:pt>
                <c:pt idx="28211">
                  <c:v>45097.954861111109</c:v>
                </c:pt>
                <c:pt idx="28212">
                  <c:v>45097.958333333336</c:v>
                </c:pt>
                <c:pt idx="28213">
                  <c:v>45097.961805555555</c:v>
                </c:pt>
                <c:pt idx="28214">
                  <c:v>45097.965277777781</c:v>
                </c:pt>
                <c:pt idx="28215">
                  <c:v>45097.96875</c:v>
                </c:pt>
                <c:pt idx="28216">
                  <c:v>45097.972222222219</c:v>
                </c:pt>
                <c:pt idx="28217">
                  <c:v>45097.975694444445</c:v>
                </c:pt>
                <c:pt idx="28218">
                  <c:v>45097.979166666664</c:v>
                </c:pt>
                <c:pt idx="28219">
                  <c:v>45097.982638888891</c:v>
                </c:pt>
                <c:pt idx="28220">
                  <c:v>45097.986111111109</c:v>
                </c:pt>
                <c:pt idx="28221">
                  <c:v>45097.989583333336</c:v>
                </c:pt>
                <c:pt idx="28222">
                  <c:v>45097.993055555555</c:v>
                </c:pt>
                <c:pt idx="28223">
                  <c:v>45097.996527777781</c:v>
                </c:pt>
                <c:pt idx="28224">
                  <c:v>45098</c:v>
                </c:pt>
                <c:pt idx="28225">
                  <c:v>45098.003472222219</c:v>
                </c:pt>
                <c:pt idx="28226">
                  <c:v>45098.006944444445</c:v>
                </c:pt>
                <c:pt idx="28227">
                  <c:v>45098.010416666664</c:v>
                </c:pt>
                <c:pt idx="28228">
                  <c:v>45098.013888888891</c:v>
                </c:pt>
                <c:pt idx="28229">
                  <c:v>45098.017361111109</c:v>
                </c:pt>
                <c:pt idx="28230">
                  <c:v>45098.020833333336</c:v>
                </c:pt>
                <c:pt idx="28231">
                  <c:v>45098.024305555555</c:v>
                </c:pt>
                <c:pt idx="28232">
                  <c:v>45098.027777777781</c:v>
                </c:pt>
                <c:pt idx="28233">
                  <c:v>45098.03125</c:v>
                </c:pt>
                <c:pt idx="28234">
                  <c:v>45098.034722222219</c:v>
                </c:pt>
                <c:pt idx="28235">
                  <c:v>45098.038194444445</c:v>
                </c:pt>
                <c:pt idx="28236">
                  <c:v>45098.041666666664</c:v>
                </c:pt>
                <c:pt idx="28237">
                  <c:v>45098.045138888891</c:v>
                </c:pt>
                <c:pt idx="28238">
                  <c:v>45098.048611111109</c:v>
                </c:pt>
                <c:pt idx="28239">
                  <c:v>45098.052083333336</c:v>
                </c:pt>
                <c:pt idx="28240">
                  <c:v>45098.055555555555</c:v>
                </c:pt>
                <c:pt idx="28241">
                  <c:v>45098.059027777781</c:v>
                </c:pt>
                <c:pt idx="28242">
                  <c:v>45098.0625</c:v>
                </c:pt>
                <c:pt idx="28243">
                  <c:v>45098.065972222219</c:v>
                </c:pt>
                <c:pt idx="28244">
                  <c:v>45098.069444444445</c:v>
                </c:pt>
                <c:pt idx="28245">
                  <c:v>45098.072916666664</c:v>
                </c:pt>
                <c:pt idx="28246">
                  <c:v>45098.076388888891</c:v>
                </c:pt>
                <c:pt idx="28247">
                  <c:v>45098.079861111109</c:v>
                </c:pt>
                <c:pt idx="28248">
                  <c:v>45098.083333333336</c:v>
                </c:pt>
                <c:pt idx="28249">
                  <c:v>45098.086805555555</c:v>
                </c:pt>
                <c:pt idx="28250">
                  <c:v>45098.090277777781</c:v>
                </c:pt>
                <c:pt idx="28251">
                  <c:v>45098.09375</c:v>
                </c:pt>
                <c:pt idx="28252">
                  <c:v>45098.097222222219</c:v>
                </c:pt>
                <c:pt idx="28253">
                  <c:v>45098.100694444445</c:v>
                </c:pt>
                <c:pt idx="28254">
                  <c:v>45098.104166666664</c:v>
                </c:pt>
                <c:pt idx="28255">
                  <c:v>45098.107638888891</c:v>
                </c:pt>
                <c:pt idx="28256">
                  <c:v>45098.111111111109</c:v>
                </c:pt>
                <c:pt idx="28257">
                  <c:v>45098.114583333336</c:v>
                </c:pt>
                <c:pt idx="28258">
                  <c:v>45098.118055555555</c:v>
                </c:pt>
                <c:pt idx="28259">
                  <c:v>45098.121527777781</c:v>
                </c:pt>
                <c:pt idx="28260">
                  <c:v>45098.125</c:v>
                </c:pt>
                <c:pt idx="28261">
                  <c:v>45098.128472222219</c:v>
                </c:pt>
                <c:pt idx="28262">
                  <c:v>45098.131944444445</c:v>
                </c:pt>
                <c:pt idx="28263">
                  <c:v>45098.135416666664</c:v>
                </c:pt>
                <c:pt idx="28264">
                  <c:v>45098.138888888891</c:v>
                </c:pt>
                <c:pt idx="28265">
                  <c:v>45098.142361111109</c:v>
                </c:pt>
                <c:pt idx="28266">
                  <c:v>45098.145833333336</c:v>
                </c:pt>
                <c:pt idx="28267">
                  <c:v>45098.149305555555</c:v>
                </c:pt>
                <c:pt idx="28268">
                  <c:v>45098.152777777781</c:v>
                </c:pt>
                <c:pt idx="28269">
                  <c:v>45098.15625</c:v>
                </c:pt>
                <c:pt idx="28270">
                  <c:v>45098.159722222219</c:v>
                </c:pt>
                <c:pt idx="28271">
                  <c:v>45098.163194444445</c:v>
                </c:pt>
                <c:pt idx="28272">
                  <c:v>45098.166666666664</c:v>
                </c:pt>
                <c:pt idx="28273">
                  <c:v>45098.170138888891</c:v>
                </c:pt>
                <c:pt idx="28274">
                  <c:v>45098.173611111109</c:v>
                </c:pt>
                <c:pt idx="28275">
                  <c:v>45098.177083333336</c:v>
                </c:pt>
                <c:pt idx="28276">
                  <c:v>45098.180555555555</c:v>
                </c:pt>
                <c:pt idx="28277">
                  <c:v>45098.184027777781</c:v>
                </c:pt>
                <c:pt idx="28278">
                  <c:v>45098.1875</c:v>
                </c:pt>
                <c:pt idx="28279">
                  <c:v>45098.190972222219</c:v>
                </c:pt>
                <c:pt idx="28280">
                  <c:v>45098.194444444445</c:v>
                </c:pt>
                <c:pt idx="28281">
                  <c:v>45098.197916666664</c:v>
                </c:pt>
                <c:pt idx="28282">
                  <c:v>45098.201388888891</c:v>
                </c:pt>
                <c:pt idx="28283">
                  <c:v>45098.204861111109</c:v>
                </c:pt>
                <c:pt idx="28284">
                  <c:v>45098.208333333336</c:v>
                </c:pt>
                <c:pt idx="28285">
                  <c:v>45098.211805555555</c:v>
                </c:pt>
                <c:pt idx="28286">
                  <c:v>45098.215277777781</c:v>
                </c:pt>
                <c:pt idx="28287">
                  <c:v>45098.21875</c:v>
                </c:pt>
                <c:pt idx="28288">
                  <c:v>45098.222222222219</c:v>
                </c:pt>
                <c:pt idx="28289">
                  <c:v>45098.225694444445</c:v>
                </c:pt>
                <c:pt idx="28290">
                  <c:v>45098.229166666664</c:v>
                </c:pt>
                <c:pt idx="28291">
                  <c:v>45098.232638888891</c:v>
                </c:pt>
                <c:pt idx="28292">
                  <c:v>45098.236111111109</c:v>
                </c:pt>
                <c:pt idx="28293">
                  <c:v>45098.239583333336</c:v>
                </c:pt>
                <c:pt idx="28294">
                  <c:v>45098.243055555555</c:v>
                </c:pt>
                <c:pt idx="28295">
                  <c:v>45098.246527777781</c:v>
                </c:pt>
                <c:pt idx="28296">
                  <c:v>45098.25</c:v>
                </c:pt>
                <c:pt idx="28297">
                  <c:v>45098.253472222219</c:v>
                </c:pt>
                <c:pt idx="28298">
                  <c:v>45098.256944444445</c:v>
                </c:pt>
                <c:pt idx="28299">
                  <c:v>45098.260416666664</c:v>
                </c:pt>
                <c:pt idx="28300">
                  <c:v>45098.263888888891</c:v>
                </c:pt>
                <c:pt idx="28301">
                  <c:v>45098.267361111109</c:v>
                </c:pt>
                <c:pt idx="28302">
                  <c:v>45098.270833333336</c:v>
                </c:pt>
                <c:pt idx="28303">
                  <c:v>45098.274305555555</c:v>
                </c:pt>
                <c:pt idx="28304">
                  <c:v>45098.277777777781</c:v>
                </c:pt>
                <c:pt idx="28305">
                  <c:v>45098.28125</c:v>
                </c:pt>
                <c:pt idx="28306">
                  <c:v>45098.284722222219</c:v>
                </c:pt>
                <c:pt idx="28307">
                  <c:v>45098.288194444445</c:v>
                </c:pt>
                <c:pt idx="28308">
                  <c:v>45098.291666666664</c:v>
                </c:pt>
                <c:pt idx="28309">
                  <c:v>45098.295138888891</c:v>
                </c:pt>
                <c:pt idx="28310">
                  <c:v>45098.298611111109</c:v>
                </c:pt>
                <c:pt idx="28311">
                  <c:v>45098.302083333336</c:v>
                </c:pt>
                <c:pt idx="28312">
                  <c:v>45098.305555555555</c:v>
                </c:pt>
                <c:pt idx="28313">
                  <c:v>45098.309027777781</c:v>
                </c:pt>
                <c:pt idx="28314">
                  <c:v>45098.3125</c:v>
                </c:pt>
                <c:pt idx="28315">
                  <c:v>45098.315972222219</c:v>
                </c:pt>
                <c:pt idx="28316">
                  <c:v>45098.319444444445</c:v>
                </c:pt>
                <c:pt idx="28317">
                  <c:v>45098.322916666664</c:v>
                </c:pt>
                <c:pt idx="28318">
                  <c:v>45098.326388888891</c:v>
                </c:pt>
                <c:pt idx="28319">
                  <c:v>45098.329861111109</c:v>
                </c:pt>
                <c:pt idx="28320">
                  <c:v>45098.333333333336</c:v>
                </c:pt>
                <c:pt idx="28321">
                  <c:v>45098.336805555555</c:v>
                </c:pt>
                <c:pt idx="28322">
                  <c:v>45098.340277777781</c:v>
                </c:pt>
                <c:pt idx="28323">
                  <c:v>45098.34375</c:v>
                </c:pt>
                <c:pt idx="28324">
                  <c:v>45098.347222222219</c:v>
                </c:pt>
                <c:pt idx="28325">
                  <c:v>45098.350694444445</c:v>
                </c:pt>
                <c:pt idx="28326">
                  <c:v>45098.354166666664</c:v>
                </c:pt>
                <c:pt idx="28327">
                  <c:v>45098.357638888891</c:v>
                </c:pt>
                <c:pt idx="28328">
                  <c:v>45098.361111111109</c:v>
                </c:pt>
                <c:pt idx="28329">
                  <c:v>45098.364583333336</c:v>
                </c:pt>
                <c:pt idx="28330">
                  <c:v>45098.368055555555</c:v>
                </c:pt>
                <c:pt idx="28331">
                  <c:v>45098.371527777781</c:v>
                </c:pt>
                <c:pt idx="28332">
                  <c:v>45098.375</c:v>
                </c:pt>
                <c:pt idx="28333">
                  <c:v>45098.378472222219</c:v>
                </c:pt>
                <c:pt idx="28334">
                  <c:v>45098.381944444445</c:v>
                </c:pt>
                <c:pt idx="28335">
                  <c:v>45098.385416666664</c:v>
                </c:pt>
                <c:pt idx="28336">
                  <c:v>45098.388888888891</c:v>
                </c:pt>
                <c:pt idx="28337">
                  <c:v>45098.392361111109</c:v>
                </c:pt>
                <c:pt idx="28338">
                  <c:v>45098.395833333336</c:v>
                </c:pt>
                <c:pt idx="28339">
                  <c:v>45098.399305555555</c:v>
                </c:pt>
                <c:pt idx="28340">
                  <c:v>45098.402777777781</c:v>
                </c:pt>
                <c:pt idx="28341">
                  <c:v>45098.40625</c:v>
                </c:pt>
                <c:pt idx="28342">
                  <c:v>45098.409722222219</c:v>
                </c:pt>
                <c:pt idx="28343">
                  <c:v>45098.413194444445</c:v>
                </c:pt>
                <c:pt idx="28344">
                  <c:v>45098.416666666664</c:v>
                </c:pt>
                <c:pt idx="28345">
                  <c:v>45098.420138888891</c:v>
                </c:pt>
                <c:pt idx="28346">
                  <c:v>45098.423611111109</c:v>
                </c:pt>
                <c:pt idx="28347">
                  <c:v>45098.427083333336</c:v>
                </c:pt>
                <c:pt idx="28348">
                  <c:v>45098.430555555555</c:v>
                </c:pt>
                <c:pt idx="28349">
                  <c:v>45098.434027777781</c:v>
                </c:pt>
                <c:pt idx="28350">
                  <c:v>45098.4375</c:v>
                </c:pt>
                <c:pt idx="28351">
                  <c:v>45098.440972222219</c:v>
                </c:pt>
                <c:pt idx="28352">
                  <c:v>45098.444444444445</c:v>
                </c:pt>
                <c:pt idx="28353">
                  <c:v>45098.447916666664</c:v>
                </c:pt>
                <c:pt idx="28354">
                  <c:v>45098.451388888891</c:v>
                </c:pt>
                <c:pt idx="28355">
                  <c:v>45098.454861111109</c:v>
                </c:pt>
                <c:pt idx="28356">
                  <c:v>45098.458333333336</c:v>
                </c:pt>
                <c:pt idx="28357">
                  <c:v>45098.461805555555</c:v>
                </c:pt>
                <c:pt idx="28358">
                  <c:v>45098.465277777781</c:v>
                </c:pt>
                <c:pt idx="28359">
                  <c:v>45098.46875</c:v>
                </c:pt>
                <c:pt idx="28360">
                  <c:v>45098.472222222219</c:v>
                </c:pt>
                <c:pt idx="28361">
                  <c:v>45098.475694444445</c:v>
                </c:pt>
                <c:pt idx="28362">
                  <c:v>45098.479166666664</c:v>
                </c:pt>
                <c:pt idx="28363">
                  <c:v>45098.482638888891</c:v>
                </c:pt>
                <c:pt idx="28364">
                  <c:v>45098.486111111109</c:v>
                </c:pt>
                <c:pt idx="28365">
                  <c:v>45098.489583333336</c:v>
                </c:pt>
                <c:pt idx="28366">
                  <c:v>45098.493055555555</c:v>
                </c:pt>
                <c:pt idx="28367">
                  <c:v>45098.496527777781</c:v>
                </c:pt>
                <c:pt idx="28368">
                  <c:v>45098.5</c:v>
                </c:pt>
                <c:pt idx="28369">
                  <c:v>45098.503472222219</c:v>
                </c:pt>
                <c:pt idx="28370">
                  <c:v>45098.506944444445</c:v>
                </c:pt>
                <c:pt idx="28371">
                  <c:v>45098.510416666664</c:v>
                </c:pt>
                <c:pt idx="28372">
                  <c:v>45098.513888888891</c:v>
                </c:pt>
                <c:pt idx="28373">
                  <c:v>45098.517361111109</c:v>
                </c:pt>
                <c:pt idx="28374">
                  <c:v>45098.520833333336</c:v>
                </c:pt>
                <c:pt idx="28375">
                  <c:v>45098.524305555555</c:v>
                </c:pt>
                <c:pt idx="28376">
                  <c:v>45098.527777777781</c:v>
                </c:pt>
                <c:pt idx="28377">
                  <c:v>45098.53125</c:v>
                </c:pt>
                <c:pt idx="28378">
                  <c:v>45098.534722222219</c:v>
                </c:pt>
                <c:pt idx="28379">
                  <c:v>45098.538194444445</c:v>
                </c:pt>
                <c:pt idx="28380">
                  <c:v>45098.541666666664</c:v>
                </c:pt>
                <c:pt idx="28381">
                  <c:v>45098.545138888891</c:v>
                </c:pt>
                <c:pt idx="28382">
                  <c:v>45098.548611111109</c:v>
                </c:pt>
                <c:pt idx="28383">
                  <c:v>45098.552083333336</c:v>
                </c:pt>
                <c:pt idx="28384">
                  <c:v>45098.555555555555</c:v>
                </c:pt>
                <c:pt idx="28385">
                  <c:v>45098.559027777781</c:v>
                </c:pt>
                <c:pt idx="28386">
                  <c:v>45098.5625</c:v>
                </c:pt>
                <c:pt idx="28387">
                  <c:v>45098.565972222219</c:v>
                </c:pt>
                <c:pt idx="28388">
                  <c:v>45098.569444444445</c:v>
                </c:pt>
                <c:pt idx="28389">
                  <c:v>45098.572916666664</c:v>
                </c:pt>
                <c:pt idx="28390">
                  <c:v>45098.576388888891</c:v>
                </c:pt>
                <c:pt idx="28391">
                  <c:v>45098.579861111109</c:v>
                </c:pt>
                <c:pt idx="28392">
                  <c:v>45098.583333333336</c:v>
                </c:pt>
                <c:pt idx="28393">
                  <c:v>45098.586805555555</c:v>
                </c:pt>
                <c:pt idx="28394">
                  <c:v>45098.590277777781</c:v>
                </c:pt>
                <c:pt idx="28395">
                  <c:v>45098.59375</c:v>
                </c:pt>
                <c:pt idx="28396">
                  <c:v>45098.597222222219</c:v>
                </c:pt>
                <c:pt idx="28397">
                  <c:v>45098.600694444445</c:v>
                </c:pt>
                <c:pt idx="28398">
                  <c:v>45098.604166666664</c:v>
                </c:pt>
                <c:pt idx="28399">
                  <c:v>45098.607638888891</c:v>
                </c:pt>
                <c:pt idx="28400">
                  <c:v>45098.611111111109</c:v>
                </c:pt>
                <c:pt idx="28401">
                  <c:v>45098.614583333336</c:v>
                </c:pt>
                <c:pt idx="28402">
                  <c:v>45098.618055555555</c:v>
                </c:pt>
                <c:pt idx="28403">
                  <c:v>45098.621527777781</c:v>
                </c:pt>
                <c:pt idx="28404">
                  <c:v>45098.625</c:v>
                </c:pt>
                <c:pt idx="28405">
                  <c:v>45098.628472222219</c:v>
                </c:pt>
                <c:pt idx="28406">
                  <c:v>45098.631944444445</c:v>
                </c:pt>
                <c:pt idx="28407">
                  <c:v>45098.635416666664</c:v>
                </c:pt>
                <c:pt idx="28408">
                  <c:v>45098.638888888891</c:v>
                </c:pt>
                <c:pt idx="28409">
                  <c:v>45098.642361111109</c:v>
                </c:pt>
                <c:pt idx="28410">
                  <c:v>45098.645833333336</c:v>
                </c:pt>
                <c:pt idx="28411">
                  <c:v>45098.649305555555</c:v>
                </c:pt>
                <c:pt idx="28412">
                  <c:v>45098.652777777781</c:v>
                </c:pt>
                <c:pt idx="28413">
                  <c:v>45098.65625</c:v>
                </c:pt>
                <c:pt idx="28414">
                  <c:v>45098.659722222219</c:v>
                </c:pt>
                <c:pt idx="28415">
                  <c:v>45098.663194444445</c:v>
                </c:pt>
                <c:pt idx="28416">
                  <c:v>45098.666666666664</c:v>
                </c:pt>
                <c:pt idx="28417">
                  <c:v>45098.670138888891</c:v>
                </c:pt>
                <c:pt idx="28418">
                  <c:v>45098.673611111109</c:v>
                </c:pt>
                <c:pt idx="28419">
                  <c:v>45098.677083333336</c:v>
                </c:pt>
                <c:pt idx="28420">
                  <c:v>45098.680555555555</c:v>
                </c:pt>
                <c:pt idx="28421">
                  <c:v>45098.684027777781</c:v>
                </c:pt>
                <c:pt idx="28422">
                  <c:v>45098.6875</c:v>
                </c:pt>
                <c:pt idx="28423">
                  <c:v>45098.690972222219</c:v>
                </c:pt>
                <c:pt idx="28424">
                  <c:v>45098.694444444445</c:v>
                </c:pt>
                <c:pt idx="28425">
                  <c:v>45098.697916666664</c:v>
                </c:pt>
                <c:pt idx="28426">
                  <c:v>45098.701388888891</c:v>
                </c:pt>
                <c:pt idx="28427">
                  <c:v>45098.704861111109</c:v>
                </c:pt>
                <c:pt idx="28428">
                  <c:v>45098.708333333336</c:v>
                </c:pt>
                <c:pt idx="28429">
                  <c:v>45098.711805555555</c:v>
                </c:pt>
                <c:pt idx="28430">
                  <c:v>45098.715277777781</c:v>
                </c:pt>
                <c:pt idx="28431">
                  <c:v>45098.71875</c:v>
                </c:pt>
                <c:pt idx="28432">
                  <c:v>45098.722222222219</c:v>
                </c:pt>
                <c:pt idx="28433">
                  <c:v>45098.725694444445</c:v>
                </c:pt>
                <c:pt idx="28434">
                  <c:v>45098.729166666664</c:v>
                </c:pt>
                <c:pt idx="28435">
                  <c:v>45098.732638888891</c:v>
                </c:pt>
                <c:pt idx="28436">
                  <c:v>45098.736111111109</c:v>
                </c:pt>
                <c:pt idx="28437">
                  <c:v>45098.739583333336</c:v>
                </c:pt>
                <c:pt idx="28438">
                  <c:v>45098.743055555555</c:v>
                </c:pt>
                <c:pt idx="28439">
                  <c:v>45098.746527777781</c:v>
                </c:pt>
                <c:pt idx="28440">
                  <c:v>45098.75</c:v>
                </c:pt>
                <c:pt idx="28441">
                  <c:v>45098.753472222219</c:v>
                </c:pt>
                <c:pt idx="28442">
                  <c:v>45098.756944444445</c:v>
                </c:pt>
                <c:pt idx="28443">
                  <c:v>45098.760416666664</c:v>
                </c:pt>
                <c:pt idx="28444">
                  <c:v>45098.763888888891</c:v>
                </c:pt>
                <c:pt idx="28445">
                  <c:v>45098.767361111109</c:v>
                </c:pt>
                <c:pt idx="28446">
                  <c:v>45098.770833333336</c:v>
                </c:pt>
                <c:pt idx="28447">
                  <c:v>45098.774305555555</c:v>
                </c:pt>
                <c:pt idx="28448">
                  <c:v>45098.777777777781</c:v>
                </c:pt>
                <c:pt idx="28449">
                  <c:v>45098.78125</c:v>
                </c:pt>
                <c:pt idx="28450">
                  <c:v>45098.784722222219</c:v>
                </c:pt>
                <c:pt idx="28451">
                  <c:v>45098.788194444445</c:v>
                </c:pt>
                <c:pt idx="28452">
                  <c:v>45098.791666666664</c:v>
                </c:pt>
                <c:pt idx="28453">
                  <c:v>45098.795138888891</c:v>
                </c:pt>
                <c:pt idx="28454">
                  <c:v>45098.798611111109</c:v>
                </c:pt>
                <c:pt idx="28455">
                  <c:v>45098.802083333336</c:v>
                </c:pt>
                <c:pt idx="28456">
                  <c:v>45098.805555555555</c:v>
                </c:pt>
                <c:pt idx="28457">
                  <c:v>45098.809027777781</c:v>
                </c:pt>
                <c:pt idx="28458">
                  <c:v>45098.8125</c:v>
                </c:pt>
                <c:pt idx="28459">
                  <c:v>45098.815972222219</c:v>
                </c:pt>
                <c:pt idx="28460">
                  <c:v>45098.819444444445</c:v>
                </c:pt>
                <c:pt idx="28461">
                  <c:v>45098.822916666664</c:v>
                </c:pt>
                <c:pt idx="28462">
                  <c:v>45098.826388888891</c:v>
                </c:pt>
                <c:pt idx="28463">
                  <c:v>45098.829861111109</c:v>
                </c:pt>
                <c:pt idx="28464">
                  <c:v>45098.833333333336</c:v>
                </c:pt>
                <c:pt idx="28465">
                  <c:v>45098.836805555555</c:v>
                </c:pt>
                <c:pt idx="28466">
                  <c:v>45098.840277777781</c:v>
                </c:pt>
                <c:pt idx="28467">
                  <c:v>45098.84375</c:v>
                </c:pt>
                <c:pt idx="28468">
                  <c:v>45098.847222222219</c:v>
                </c:pt>
                <c:pt idx="28469">
                  <c:v>45098.850694444445</c:v>
                </c:pt>
                <c:pt idx="28470">
                  <c:v>45098.854166666664</c:v>
                </c:pt>
                <c:pt idx="28471">
                  <c:v>45098.857638888891</c:v>
                </c:pt>
                <c:pt idx="28472">
                  <c:v>45098.861111111109</c:v>
                </c:pt>
                <c:pt idx="28473">
                  <c:v>45098.864583333336</c:v>
                </c:pt>
                <c:pt idx="28474">
                  <c:v>45098.868055555555</c:v>
                </c:pt>
                <c:pt idx="28475">
                  <c:v>45098.871527777781</c:v>
                </c:pt>
                <c:pt idx="28476">
                  <c:v>45098.875</c:v>
                </c:pt>
                <c:pt idx="28477">
                  <c:v>45098.878472222219</c:v>
                </c:pt>
                <c:pt idx="28478">
                  <c:v>45098.881944444445</c:v>
                </c:pt>
                <c:pt idx="28479">
                  <c:v>45098.885416666664</c:v>
                </c:pt>
                <c:pt idx="28480">
                  <c:v>45098.888888888891</c:v>
                </c:pt>
                <c:pt idx="28481">
                  <c:v>45098.892361111109</c:v>
                </c:pt>
                <c:pt idx="28482">
                  <c:v>45098.895833333336</c:v>
                </c:pt>
                <c:pt idx="28483">
                  <c:v>45098.899305555555</c:v>
                </c:pt>
                <c:pt idx="28484">
                  <c:v>45098.902777777781</c:v>
                </c:pt>
                <c:pt idx="28485">
                  <c:v>45098.90625</c:v>
                </c:pt>
                <c:pt idx="28486">
                  <c:v>45098.909722222219</c:v>
                </c:pt>
                <c:pt idx="28487">
                  <c:v>45098.913194444445</c:v>
                </c:pt>
                <c:pt idx="28488">
                  <c:v>45098.916666666664</c:v>
                </c:pt>
                <c:pt idx="28489">
                  <c:v>45098.920138888891</c:v>
                </c:pt>
                <c:pt idx="28490">
                  <c:v>45098.923611111109</c:v>
                </c:pt>
                <c:pt idx="28491">
                  <c:v>45098.927083333336</c:v>
                </c:pt>
                <c:pt idx="28492">
                  <c:v>45098.930555555555</c:v>
                </c:pt>
                <c:pt idx="28493">
                  <c:v>45098.934027777781</c:v>
                </c:pt>
                <c:pt idx="28494">
                  <c:v>45098.9375</c:v>
                </c:pt>
                <c:pt idx="28495">
                  <c:v>45098.940972222219</c:v>
                </c:pt>
                <c:pt idx="28496">
                  <c:v>45098.944444444445</c:v>
                </c:pt>
                <c:pt idx="28497">
                  <c:v>45098.947916666664</c:v>
                </c:pt>
                <c:pt idx="28498">
                  <c:v>45098.951388888891</c:v>
                </c:pt>
                <c:pt idx="28499">
                  <c:v>45098.954861111109</c:v>
                </c:pt>
                <c:pt idx="28500">
                  <c:v>45098.958333333336</c:v>
                </c:pt>
                <c:pt idx="28501">
                  <c:v>45098.961805555555</c:v>
                </c:pt>
                <c:pt idx="28502">
                  <c:v>45098.965277777781</c:v>
                </c:pt>
                <c:pt idx="28503">
                  <c:v>45098.96875</c:v>
                </c:pt>
                <c:pt idx="28504">
                  <c:v>45098.972222222219</c:v>
                </c:pt>
                <c:pt idx="28505">
                  <c:v>45098.975694444445</c:v>
                </c:pt>
                <c:pt idx="28506">
                  <c:v>45098.979166666664</c:v>
                </c:pt>
                <c:pt idx="28507">
                  <c:v>45098.982638888891</c:v>
                </c:pt>
                <c:pt idx="28508">
                  <c:v>45098.986111111109</c:v>
                </c:pt>
                <c:pt idx="28509">
                  <c:v>45098.989583333336</c:v>
                </c:pt>
                <c:pt idx="28510">
                  <c:v>45098.993055555555</c:v>
                </c:pt>
                <c:pt idx="28511">
                  <c:v>45098.996527777781</c:v>
                </c:pt>
                <c:pt idx="28512">
                  <c:v>45099</c:v>
                </c:pt>
                <c:pt idx="28513">
                  <c:v>45099.003472222219</c:v>
                </c:pt>
                <c:pt idx="28514">
                  <c:v>45099.006944444445</c:v>
                </c:pt>
                <c:pt idx="28515">
                  <c:v>45099.010416666664</c:v>
                </c:pt>
                <c:pt idx="28516">
                  <c:v>45099.013888888891</c:v>
                </c:pt>
                <c:pt idx="28517">
                  <c:v>45099.017361111109</c:v>
                </c:pt>
                <c:pt idx="28518">
                  <c:v>45099.020833333336</c:v>
                </c:pt>
                <c:pt idx="28519">
                  <c:v>45099.024305555555</c:v>
                </c:pt>
                <c:pt idx="28520">
                  <c:v>45099.027777777781</c:v>
                </c:pt>
                <c:pt idx="28521">
                  <c:v>45099.03125</c:v>
                </c:pt>
                <c:pt idx="28522">
                  <c:v>45099.034722222219</c:v>
                </c:pt>
                <c:pt idx="28523">
                  <c:v>45099.038194444445</c:v>
                </c:pt>
                <c:pt idx="28524">
                  <c:v>45099.041666666664</c:v>
                </c:pt>
                <c:pt idx="28525">
                  <c:v>45099.045138888891</c:v>
                </c:pt>
                <c:pt idx="28526">
                  <c:v>45099.048611111109</c:v>
                </c:pt>
                <c:pt idx="28527">
                  <c:v>45099.052083333336</c:v>
                </c:pt>
                <c:pt idx="28528">
                  <c:v>45099.055555555555</c:v>
                </c:pt>
                <c:pt idx="28529">
                  <c:v>45099.059027777781</c:v>
                </c:pt>
                <c:pt idx="28530">
                  <c:v>45099.0625</c:v>
                </c:pt>
                <c:pt idx="28531">
                  <c:v>45099.065972222219</c:v>
                </c:pt>
                <c:pt idx="28532">
                  <c:v>45099.069444444445</c:v>
                </c:pt>
                <c:pt idx="28533">
                  <c:v>45099.072916666664</c:v>
                </c:pt>
                <c:pt idx="28534">
                  <c:v>45099.076388888891</c:v>
                </c:pt>
                <c:pt idx="28535">
                  <c:v>45099.079861111109</c:v>
                </c:pt>
                <c:pt idx="28536">
                  <c:v>45099.083333333336</c:v>
                </c:pt>
                <c:pt idx="28537">
                  <c:v>45099.086805555555</c:v>
                </c:pt>
                <c:pt idx="28538">
                  <c:v>45099.090277777781</c:v>
                </c:pt>
                <c:pt idx="28539">
                  <c:v>45099.09375</c:v>
                </c:pt>
                <c:pt idx="28540">
                  <c:v>45099.097222222219</c:v>
                </c:pt>
                <c:pt idx="28541">
                  <c:v>45099.100694444445</c:v>
                </c:pt>
                <c:pt idx="28542">
                  <c:v>45099.104166666664</c:v>
                </c:pt>
                <c:pt idx="28543">
                  <c:v>45099.107638888891</c:v>
                </c:pt>
                <c:pt idx="28544">
                  <c:v>45099.111111111109</c:v>
                </c:pt>
                <c:pt idx="28545">
                  <c:v>45099.114583333336</c:v>
                </c:pt>
                <c:pt idx="28546">
                  <c:v>45099.118055555555</c:v>
                </c:pt>
                <c:pt idx="28547">
                  <c:v>45099.121527777781</c:v>
                </c:pt>
                <c:pt idx="28548">
                  <c:v>45099.125</c:v>
                </c:pt>
                <c:pt idx="28549">
                  <c:v>45099.128472222219</c:v>
                </c:pt>
                <c:pt idx="28550">
                  <c:v>45099.131944444445</c:v>
                </c:pt>
                <c:pt idx="28551">
                  <c:v>45099.135416666664</c:v>
                </c:pt>
                <c:pt idx="28552">
                  <c:v>45099.138888888891</c:v>
                </c:pt>
                <c:pt idx="28553">
                  <c:v>45099.142361111109</c:v>
                </c:pt>
                <c:pt idx="28554">
                  <c:v>45099.145833333336</c:v>
                </c:pt>
                <c:pt idx="28555">
                  <c:v>45099.149305555555</c:v>
                </c:pt>
                <c:pt idx="28556">
                  <c:v>45099.152777777781</c:v>
                </c:pt>
                <c:pt idx="28557">
                  <c:v>45099.15625</c:v>
                </c:pt>
                <c:pt idx="28558">
                  <c:v>45099.159722222219</c:v>
                </c:pt>
                <c:pt idx="28559">
                  <c:v>45099.163194444445</c:v>
                </c:pt>
                <c:pt idx="28560">
                  <c:v>45099.166666666664</c:v>
                </c:pt>
                <c:pt idx="28561">
                  <c:v>45099.170138888891</c:v>
                </c:pt>
                <c:pt idx="28562">
                  <c:v>45099.173611111109</c:v>
                </c:pt>
                <c:pt idx="28563">
                  <c:v>45099.177083333336</c:v>
                </c:pt>
                <c:pt idx="28564">
                  <c:v>45099.180555555555</c:v>
                </c:pt>
                <c:pt idx="28565">
                  <c:v>45099.184027777781</c:v>
                </c:pt>
                <c:pt idx="28566">
                  <c:v>45099.1875</c:v>
                </c:pt>
                <c:pt idx="28567">
                  <c:v>45099.190972222219</c:v>
                </c:pt>
                <c:pt idx="28568">
                  <c:v>45099.194444444445</c:v>
                </c:pt>
                <c:pt idx="28569">
                  <c:v>45099.197916666664</c:v>
                </c:pt>
                <c:pt idx="28570">
                  <c:v>45099.201388888891</c:v>
                </c:pt>
                <c:pt idx="28571">
                  <c:v>45099.204861111109</c:v>
                </c:pt>
                <c:pt idx="28572">
                  <c:v>45099.208333333336</c:v>
                </c:pt>
                <c:pt idx="28573">
                  <c:v>45099.211805555555</c:v>
                </c:pt>
                <c:pt idx="28574">
                  <c:v>45099.215277777781</c:v>
                </c:pt>
                <c:pt idx="28575">
                  <c:v>45099.21875</c:v>
                </c:pt>
                <c:pt idx="28576">
                  <c:v>45099.222222222219</c:v>
                </c:pt>
                <c:pt idx="28577">
                  <c:v>45099.225694444445</c:v>
                </c:pt>
                <c:pt idx="28578">
                  <c:v>45099.229166666664</c:v>
                </c:pt>
                <c:pt idx="28579">
                  <c:v>45099.232638888891</c:v>
                </c:pt>
                <c:pt idx="28580">
                  <c:v>45099.236111111109</c:v>
                </c:pt>
                <c:pt idx="28581">
                  <c:v>45099.239583333336</c:v>
                </c:pt>
                <c:pt idx="28582">
                  <c:v>45099.243055555555</c:v>
                </c:pt>
                <c:pt idx="28583">
                  <c:v>45099.246527777781</c:v>
                </c:pt>
                <c:pt idx="28584">
                  <c:v>45099.25</c:v>
                </c:pt>
                <c:pt idx="28585">
                  <c:v>45099.253472222219</c:v>
                </c:pt>
                <c:pt idx="28586">
                  <c:v>45099.256944444445</c:v>
                </c:pt>
                <c:pt idx="28587">
                  <c:v>45099.260416666664</c:v>
                </c:pt>
                <c:pt idx="28588">
                  <c:v>45099.263888888891</c:v>
                </c:pt>
                <c:pt idx="28589">
                  <c:v>45099.267361111109</c:v>
                </c:pt>
                <c:pt idx="28590">
                  <c:v>45099.270833333336</c:v>
                </c:pt>
                <c:pt idx="28591">
                  <c:v>45099.274305555555</c:v>
                </c:pt>
                <c:pt idx="28592">
                  <c:v>45099.277777777781</c:v>
                </c:pt>
                <c:pt idx="28593">
                  <c:v>45099.28125</c:v>
                </c:pt>
                <c:pt idx="28594">
                  <c:v>45099.284722222219</c:v>
                </c:pt>
                <c:pt idx="28595">
                  <c:v>45099.288194444445</c:v>
                </c:pt>
                <c:pt idx="28596">
                  <c:v>45099.291666666664</c:v>
                </c:pt>
                <c:pt idx="28597">
                  <c:v>45099.295138888891</c:v>
                </c:pt>
                <c:pt idx="28598">
                  <c:v>45099.298611111109</c:v>
                </c:pt>
                <c:pt idx="28599">
                  <c:v>45099.302083333336</c:v>
                </c:pt>
                <c:pt idx="28600">
                  <c:v>45099.305555555555</c:v>
                </c:pt>
                <c:pt idx="28601">
                  <c:v>45099.309027777781</c:v>
                </c:pt>
                <c:pt idx="28602">
                  <c:v>45099.3125</c:v>
                </c:pt>
                <c:pt idx="28603">
                  <c:v>45099.315972222219</c:v>
                </c:pt>
                <c:pt idx="28604">
                  <c:v>45099.319444444445</c:v>
                </c:pt>
                <c:pt idx="28605">
                  <c:v>45099.322916666664</c:v>
                </c:pt>
                <c:pt idx="28606">
                  <c:v>45099.326388888891</c:v>
                </c:pt>
                <c:pt idx="28607">
                  <c:v>45099.329861111109</c:v>
                </c:pt>
                <c:pt idx="28608">
                  <c:v>45099.333333333336</c:v>
                </c:pt>
                <c:pt idx="28609">
                  <c:v>45099.336805555555</c:v>
                </c:pt>
                <c:pt idx="28610">
                  <c:v>45099.340277777781</c:v>
                </c:pt>
                <c:pt idx="28611">
                  <c:v>45099.34375</c:v>
                </c:pt>
                <c:pt idx="28612">
                  <c:v>45099.347222222219</c:v>
                </c:pt>
                <c:pt idx="28613">
                  <c:v>45099.350694444445</c:v>
                </c:pt>
                <c:pt idx="28614">
                  <c:v>45099.354166666664</c:v>
                </c:pt>
                <c:pt idx="28615">
                  <c:v>45099.357638888891</c:v>
                </c:pt>
                <c:pt idx="28616">
                  <c:v>45099.361111111109</c:v>
                </c:pt>
                <c:pt idx="28617">
                  <c:v>45099.364583333336</c:v>
                </c:pt>
                <c:pt idx="28618">
                  <c:v>45099.368055555555</c:v>
                </c:pt>
                <c:pt idx="28619">
                  <c:v>45099.371527777781</c:v>
                </c:pt>
                <c:pt idx="28620">
                  <c:v>45099.375</c:v>
                </c:pt>
                <c:pt idx="28621">
                  <c:v>45099.378472222219</c:v>
                </c:pt>
                <c:pt idx="28622">
                  <c:v>45099.381944444445</c:v>
                </c:pt>
                <c:pt idx="28623">
                  <c:v>45099.385416666664</c:v>
                </c:pt>
                <c:pt idx="28624">
                  <c:v>45099.388888888891</c:v>
                </c:pt>
                <c:pt idx="28625">
                  <c:v>45099.392361111109</c:v>
                </c:pt>
                <c:pt idx="28626">
                  <c:v>45099.395833333336</c:v>
                </c:pt>
                <c:pt idx="28627">
                  <c:v>45099.399305555555</c:v>
                </c:pt>
                <c:pt idx="28628">
                  <c:v>45099.402777777781</c:v>
                </c:pt>
                <c:pt idx="28629">
                  <c:v>45099.40625</c:v>
                </c:pt>
                <c:pt idx="28630">
                  <c:v>45099.409722222219</c:v>
                </c:pt>
                <c:pt idx="28631">
                  <c:v>45099.413194444445</c:v>
                </c:pt>
                <c:pt idx="28632">
                  <c:v>45099.416666666664</c:v>
                </c:pt>
                <c:pt idx="28633">
                  <c:v>45099.420138888891</c:v>
                </c:pt>
                <c:pt idx="28634">
                  <c:v>45099.423611111109</c:v>
                </c:pt>
                <c:pt idx="28635">
                  <c:v>45099.427083333336</c:v>
                </c:pt>
                <c:pt idx="28636">
                  <c:v>45099.430555555555</c:v>
                </c:pt>
                <c:pt idx="28637">
                  <c:v>45099.434027777781</c:v>
                </c:pt>
                <c:pt idx="28638">
                  <c:v>45099.4375</c:v>
                </c:pt>
                <c:pt idx="28639">
                  <c:v>45099.440972222219</c:v>
                </c:pt>
                <c:pt idx="28640">
                  <c:v>45099.444444444445</c:v>
                </c:pt>
                <c:pt idx="28641">
                  <c:v>45099.447916666664</c:v>
                </c:pt>
                <c:pt idx="28642">
                  <c:v>45099.451388888891</c:v>
                </c:pt>
                <c:pt idx="28643">
                  <c:v>45099.454861111109</c:v>
                </c:pt>
                <c:pt idx="28644">
                  <c:v>45099.458333333336</c:v>
                </c:pt>
                <c:pt idx="28645">
                  <c:v>45099.461805555555</c:v>
                </c:pt>
                <c:pt idx="28646">
                  <c:v>45099.465277777781</c:v>
                </c:pt>
                <c:pt idx="28647">
                  <c:v>45099.46875</c:v>
                </c:pt>
                <c:pt idx="28648">
                  <c:v>45099.472222222219</c:v>
                </c:pt>
                <c:pt idx="28649">
                  <c:v>45099.475694444445</c:v>
                </c:pt>
                <c:pt idx="28650">
                  <c:v>45099.479166666664</c:v>
                </c:pt>
                <c:pt idx="28651">
                  <c:v>45099.482638888891</c:v>
                </c:pt>
                <c:pt idx="28652">
                  <c:v>45099.486111111109</c:v>
                </c:pt>
                <c:pt idx="28653">
                  <c:v>45099.489583333336</c:v>
                </c:pt>
                <c:pt idx="28654">
                  <c:v>45099.493055555555</c:v>
                </c:pt>
                <c:pt idx="28655">
                  <c:v>45099.496527777781</c:v>
                </c:pt>
                <c:pt idx="28656">
                  <c:v>45099.5</c:v>
                </c:pt>
                <c:pt idx="28657">
                  <c:v>45099.503472222219</c:v>
                </c:pt>
                <c:pt idx="28658">
                  <c:v>45099.506944444445</c:v>
                </c:pt>
                <c:pt idx="28659">
                  <c:v>45099.510416666664</c:v>
                </c:pt>
                <c:pt idx="28660">
                  <c:v>45099.513888888891</c:v>
                </c:pt>
                <c:pt idx="28661">
                  <c:v>45099.517361111109</c:v>
                </c:pt>
                <c:pt idx="28662">
                  <c:v>45099.520833333336</c:v>
                </c:pt>
                <c:pt idx="28663">
                  <c:v>45099.524305555555</c:v>
                </c:pt>
                <c:pt idx="28664">
                  <c:v>45099.527777777781</c:v>
                </c:pt>
                <c:pt idx="28665">
                  <c:v>45099.53125</c:v>
                </c:pt>
                <c:pt idx="28666">
                  <c:v>45099.534722222219</c:v>
                </c:pt>
                <c:pt idx="28667">
                  <c:v>45099.538194444445</c:v>
                </c:pt>
                <c:pt idx="28668">
                  <c:v>45099.541666666664</c:v>
                </c:pt>
                <c:pt idx="28669">
                  <c:v>45099.545138888891</c:v>
                </c:pt>
                <c:pt idx="28670">
                  <c:v>45099.548611111109</c:v>
                </c:pt>
                <c:pt idx="28671">
                  <c:v>45099.552083333336</c:v>
                </c:pt>
                <c:pt idx="28672">
                  <c:v>45099.555555555555</c:v>
                </c:pt>
                <c:pt idx="28673">
                  <c:v>45099.559027777781</c:v>
                </c:pt>
                <c:pt idx="28674">
                  <c:v>45099.5625</c:v>
                </c:pt>
                <c:pt idx="28675">
                  <c:v>45099.565972222219</c:v>
                </c:pt>
                <c:pt idx="28676">
                  <c:v>45099.569444444445</c:v>
                </c:pt>
                <c:pt idx="28677">
                  <c:v>45099.572916666664</c:v>
                </c:pt>
                <c:pt idx="28678">
                  <c:v>45099.576388888891</c:v>
                </c:pt>
                <c:pt idx="28679">
                  <c:v>45099.579861111109</c:v>
                </c:pt>
                <c:pt idx="28680">
                  <c:v>45099.583333333336</c:v>
                </c:pt>
                <c:pt idx="28681">
                  <c:v>45099.586805555555</c:v>
                </c:pt>
                <c:pt idx="28682">
                  <c:v>45099.590277777781</c:v>
                </c:pt>
                <c:pt idx="28683">
                  <c:v>45099.59375</c:v>
                </c:pt>
                <c:pt idx="28684">
                  <c:v>45099.597222222219</c:v>
                </c:pt>
                <c:pt idx="28685">
                  <c:v>45099.600694444445</c:v>
                </c:pt>
                <c:pt idx="28686">
                  <c:v>45099.604166666664</c:v>
                </c:pt>
                <c:pt idx="28687">
                  <c:v>45099.607638888891</c:v>
                </c:pt>
                <c:pt idx="28688">
                  <c:v>45099.611111111109</c:v>
                </c:pt>
                <c:pt idx="28689">
                  <c:v>45099.614583333336</c:v>
                </c:pt>
                <c:pt idx="28690">
                  <c:v>45099.618055555555</c:v>
                </c:pt>
                <c:pt idx="28691">
                  <c:v>45099.621527777781</c:v>
                </c:pt>
                <c:pt idx="28692">
                  <c:v>45099.625</c:v>
                </c:pt>
                <c:pt idx="28693">
                  <c:v>45099.628472222219</c:v>
                </c:pt>
                <c:pt idx="28694">
                  <c:v>45099.631944444445</c:v>
                </c:pt>
                <c:pt idx="28695">
                  <c:v>45099.635416666664</c:v>
                </c:pt>
                <c:pt idx="28696">
                  <c:v>45099.638888888891</c:v>
                </c:pt>
                <c:pt idx="28697">
                  <c:v>45099.642361111109</c:v>
                </c:pt>
                <c:pt idx="28698">
                  <c:v>45099.645833333336</c:v>
                </c:pt>
                <c:pt idx="28699">
                  <c:v>45099.649305555555</c:v>
                </c:pt>
                <c:pt idx="28700">
                  <c:v>45099.652777777781</c:v>
                </c:pt>
                <c:pt idx="28701">
                  <c:v>45099.65625</c:v>
                </c:pt>
                <c:pt idx="28702">
                  <c:v>45099.659722222219</c:v>
                </c:pt>
                <c:pt idx="28703">
                  <c:v>45099.663194444445</c:v>
                </c:pt>
                <c:pt idx="28704">
                  <c:v>45099.666666666664</c:v>
                </c:pt>
                <c:pt idx="28705">
                  <c:v>45099.670138888891</c:v>
                </c:pt>
                <c:pt idx="28706">
                  <c:v>45099.673611111109</c:v>
                </c:pt>
                <c:pt idx="28707">
                  <c:v>45099.677083333336</c:v>
                </c:pt>
                <c:pt idx="28708">
                  <c:v>45099.680555555555</c:v>
                </c:pt>
                <c:pt idx="28709">
                  <c:v>45099.684027777781</c:v>
                </c:pt>
                <c:pt idx="28710">
                  <c:v>45099.6875</c:v>
                </c:pt>
                <c:pt idx="28711">
                  <c:v>45099.690972222219</c:v>
                </c:pt>
                <c:pt idx="28712">
                  <c:v>45099.694444444445</c:v>
                </c:pt>
                <c:pt idx="28713">
                  <c:v>45099.697916666664</c:v>
                </c:pt>
                <c:pt idx="28714">
                  <c:v>45099.701388888891</c:v>
                </c:pt>
                <c:pt idx="28715">
                  <c:v>45099.704861111109</c:v>
                </c:pt>
                <c:pt idx="28716">
                  <c:v>45099.708333333336</c:v>
                </c:pt>
                <c:pt idx="28717">
                  <c:v>45099.711805555555</c:v>
                </c:pt>
                <c:pt idx="28718">
                  <c:v>45099.715277777781</c:v>
                </c:pt>
                <c:pt idx="28719">
                  <c:v>45099.71875</c:v>
                </c:pt>
                <c:pt idx="28720">
                  <c:v>45099.722222222219</c:v>
                </c:pt>
                <c:pt idx="28721">
                  <c:v>45099.725694444445</c:v>
                </c:pt>
                <c:pt idx="28722">
                  <c:v>45099.729166666664</c:v>
                </c:pt>
                <c:pt idx="28723">
                  <c:v>45099.732638888891</c:v>
                </c:pt>
                <c:pt idx="28724">
                  <c:v>45099.736111111109</c:v>
                </c:pt>
                <c:pt idx="28725">
                  <c:v>45099.739583333336</c:v>
                </c:pt>
                <c:pt idx="28726">
                  <c:v>45099.743055555555</c:v>
                </c:pt>
                <c:pt idx="28727">
                  <c:v>45099.746527777781</c:v>
                </c:pt>
                <c:pt idx="28728">
                  <c:v>45099.75</c:v>
                </c:pt>
                <c:pt idx="28729">
                  <c:v>45099.753472222219</c:v>
                </c:pt>
                <c:pt idx="28730">
                  <c:v>45099.756944444445</c:v>
                </c:pt>
                <c:pt idx="28731">
                  <c:v>45099.760416666664</c:v>
                </c:pt>
                <c:pt idx="28732">
                  <c:v>45099.763888888891</c:v>
                </c:pt>
                <c:pt idx="28733">
                  <c:v>45099.767361111109</c:v>
                </c:pt>
                <c:pt idx="28734">
                  <c:v>45099.770833333336</c:v>
                </c:pt>
                <c:pt idx="28735">
                  <c:v>45099.774305555555</c:v>
                </c:pt>
                <c:pt idx="28736">
                  <c:v>45099.777777777781</c:v>
                </c:pt>
                <c:pt idx="28737">
                  <c:v>45099.78125</c:v>
                </c:pt>
                <c:pt idx="28738">
                  <c:v>45099.784722222219</c:v>
                </c:pt>
                <c:pt idx="28739">
                  <c:v>45099.788194444445</c:v>
                </c:pt>
                <c:pt idx="28740">
                  <c:v>45099.791666666664</c:v>
                </c:pt>
                <c:pt idx="28741">
                  <c:v>45099.795138888891</c:v>
                </c:pt>
                <c:pt idx="28742">
                  <c:v>45099.798611111109</c:v>
                </c:pt>
                <c:pt idx="28743">
                  <c:v>45099.802083333336</c:v>
                </c:pt>
                <c:pt idx="28744">
                  <c:v>45099.805555555555</c:v>
                </c:pt>
                <c:pt idx="28745">
                  <c:v>45099.809027777781</c:v>
                </c:pt>
                <c:pt idx="28746">
                  <c:v>45099.8125</c:v>
                </c:pt>
                <c:pt idx="28747">
                  <c:v>45099.815972222219</c:v>
                </c:pt>
                <c:pt idx="28748">
                  <c:v>45099.819444444445</c:v>
                </c:pt>
                <c:pt idx="28749">
                  <c:v>45099.822916666664</c:v>
                </c:pt>
                <c:pt idx="28750">
                  <c:v>45099.826388888891</c:v>
                </c:pt>
                <c:pt idx="28751">
                  <c:v>45099.829861111109</c:v>
                </c:pt>
                <c:pt idx="28752">
                  <c:v>45099.833333333336</c:v>
                </c:pt>
                <c:pt idx="28753">
                  <c:v>45099.836805555555</c:v>
                </c:pt>
                <c:pt idx="28754">
                  <c:v>45099.840277777781</c:v>
                </c:pt>
                <c:pt idx="28755">
                  <c:v>45099.84375</c:v>
                </c:pt>
                <c:pt idx="28756">
                  <c:v>45099.847222222219</c:v>
                </c:pt>
                <c:pt idx="28757">
                  <c:v>45099.850694444445</c:v>
                </c:pt>
                <c:pt idx="28758">
                  <c:v>45099.854166666664</c:v>
                </c:pt>
                <c:pt idx="28759">
                  <c:v>45099.857638888891</c:v>
                </c:pt>
                <c:pt idx="28760">
                  <c:v>45099.861111111109</c:v>
                </c:pt>
                <c:pt idx="28761">
                  <c:v>45099.864583333336</c:v>
                </c:pt>
                <c:pt idx="28762">
                  <c:v>45099.868055555555</c:v>
                </c:pt>
                <c:pt idx="28763">
                  <c:v>45099.871527777781</c:v>
                </c:pt>
                <c:pt idx="28764">
                  <c:v>45099.875</c:v>
                </c:pt>
                <c:pt idx="28765">
                  <c:v>45099.878472222219</c:v>
                </c:pt>
                <c:pt idx="28766">
                  <c:v>45099.881944444445</c:v>
                </c:pt>
                <c:pt idx="28767">
                  <c:v>45099.885416666664</c:v>
                </c:pt>
                <c:pt idx="28768">
                  <c:v>45099.888888888891</c:v>
                </c:pt>
                <c:pt idx="28769">
                  <c:v>45099.892361111109</c:v>
                </c:pt>
                <c:pt idx="28770">
                  <c:v>45099.895833333336</c:v>
                </c:pt>
                <c:pt idx="28771">
                  <c:v>45099.899305555555</c:v>
                </c:pt>
                <c:pt idx="28772">
                  <c:v>45099.902777777781</c:v>
                </c:pt>
                <c:pt idx="28773">
                  <c:v>45099.90625</c:v>
                </c:pt>
                <c:pt idx="28774">
                  <c:v>45099.909722222219</c:v>
                </c:pt>
                <c:pt idx="28775">
                  <c:v>45099.913194444445</c:v>
                </c:pt>
                <c:pt idx="28776">
                  <c:v>45099.916666666664</c:v>
                </c:pt>
                <c:pt idx="28777">
                  <c:v>45099.920138888891</c:v>
                </c:pt>
                <c:pt idx="28778">
                  <c:v>45099.923611111109</c:v>
                </c:pt>
                <c:pt idx="28779">
                  <c:v>45099.927083333336</c:v>
                </c:pt>
                <c:pt idx="28780">
                  <c:v>45099.930555555555</c:v>
                </c:pt>
                <c:pt idx="28781">
                  <c:v>45099.934027777781</c:v>
                </c:pt>
                <c:pt idx="28782">
                  <c:v>45099.9375</c:v>
                </c:pt>
                <c:pt idx="28783">
                  <c:v>45099.940972222219</c:v>
                </c:pt>
                <c:pt idx="28784">
                  <c:v>45099.944444444445</c:v>
                </c:pt>
                <c:pt idx="28785">
                  <c:v>45099.947916666664</c:v>
                </c:pt>
                <c:pt idx="28786">
                  <c:v>45099.951388888891</c:v>
                </c:pt>
                <c:pt idx="28787">
                  <c:v>45099.954861111109</c:v>
                </c:pt>
                <c:pt idx="28788">
                  <c:v>45099.958333333336</c:v>
                </c:pt>
                <c:pt idx="28789">
                  <c:v>45099.961805555555</c:v>
                </c:pt>
                <c:pt idx="28790">
                  <c:v>45099.965277777781</c:v>
                </c:pt>
                <c:pt idx="28791">
                  <c:v>45099.96875</c:v>
                </c:pt>
                <c:pt idx="28792">
                  <c:v>45099.972222222219</c:v>
                </c:pt>
                <c:pt idx="28793">
                  <c:v>45099.975694444445</c:v>
                </c:pt>
                <c:pt idx="28794">
                  <c:v>45099.979166666664</c:v>
                </c:pt>
                <c:pt idx="28795">
                  <c:v>45099.982638888891</c:v>
                </c:pt>
                <c:pt idx="28796">
                  <c:v>45099.986111111109</c:v>
                </c:pt>
                <c:pt idx="28797">
                  <c:v>45099.989583333336</c:v>
                </c:pt>
                <c:pt idx="28798">
                  <c:v>45099.993055555555</c:v>
                </c:pt>
                <c:pt idx="28799">
                  <c:v>45099.996527777781</c:v>
                </c:pt>
                <c:pt idx="28800">
                  <c:v>45100</c:v>
                </c:pt>
                <c:pt idx="28801">
                  <c:v>45100.003472222219</c:v>
                </c:pt>
                <c:pt idx="28802">
                  <c:v>45100.006944444445</c:v>
                </c:pt>
                <c:pt idx="28803">
                  <c:v>45100.010416666664</c:v>
                </c:pt>
                <c:pt idx="28804">
                  <c:v>45100.013888888891</c:v>
                </c:pt>
                <c:pt idx="28805">
                  <c:v>45100.017361111109</c:v>
                </c:pt>
                <c:pt idx="28806">
                  <c:v>45100.020833333336</c:v>
                </c:pt>
                <c:pt idx="28807">
                  <c:v>45100.024305555555</c:v>
                </c:pt>
                <c:pt idx="28808">
                  <c:v>45100.027777777781</c:v>
                </c:pt>
                <c:pt idx="28809">
                  <c:v>45100.03125</c:v>
                </c:pt>
                <c:pt idx="28810">
                  <c:v>45100.034722222219</c:v>
                </c:pt>
                <c:pt idx="28811">
                  <c:v>45100.038194444445</c:v>
                </c:pt>
                <c:pt idx="28812">
                  <c:v>45100.041666666664</c:v>
                </c:pt>
                <c:pt idx="28813">
                  <c:v>45100.045138888891</c:v>
                </c:pt>
                <c:pt idx="28814">
                  <c:v>45100.048611111109</c:v>
                </c:pt>
                <c:pt idx="28815">
                  <c:v>45100.052083333336</c:v>
                </c:pt>
                <c:pt idx="28816">
                  <c:v>45100.055555555555</c:v>
                </c:pt>
                <c:pt idx="28817">
                  <c:v>45100.059027777781</c:v>
                </c:pt>
                <c:pt idx="28818">
                  <c:v>45100.0625</c:v>
                </c:pt>
                <c:pt idx="28819">
                  <c:v>45100.065972222219</c:v>
                </c:pt>
                <c:pt idx="28820">
                  <c:v>45100.069444444445</c:v>
                </c:pt>
                <c:pt idx="28821">
                  <c:v>45100.072916666664</c:v>
                </c:pt>
                <c:pt idx="28822">
                  <c:v>45100.076388888891</c:v>
                </c:pt>
                <c:pt idx="28823">
                  <c:v>45100.079861111109</c:v>
                </c:pt>
                <c:pt idx="28824">
                  <c:v>45100.083333333336</c:v>
                </c:pt>
                <c:pt idx="28825">
                  <c:v>45100.086805555555</c:v>
                </c:pt>
                <c:pt idx="28826">
                  <c:v>45100.090277777781</c:v>
                </c:pt>
                <c:pt idx="28827">
                  <c:v>45100.09375</c:v>
                </c:pt>
                <c:pt idx="28828">
                  <c:v>45100.097222222219</c:v>
                </c:pt>
                <c:pt idx="28829">
                  <c:v>45100.100694444445</c:v>
                </c:pt>
                <c:pt idx="28830">
                  <c:v>45100.104166666664</c:v>
                </c:pt>
                <c:pt idx="28831">
                  <c:v>45100.107638888891</c:v>
                </c:pt>
                <c:pt idx="28832">
                  <c:v>45100.111111111109</c:v>
                </c:pt>
                <c:pt idx="28833">
                  <c:v>45100.114583333336</c:v>
                </c:pt>
                <c:pt idx="28834">
                  <c:v>45100.118055555555</c:v>
                </c:pt>
                <c:pt idx="28835">
                  <c:v>45100.121527777781</c:v>
                </c:pt>
                <c:pt idx="28836">
                  <c:v>45100.125</c:v>
                </c:pt>
                <c:pt idx="28837">
                  <c:v>45100.128472222219</c:v>
                </c:pt>
                <c:pt idx="28838">
                  <c:v>45100.131944444445</c:v>
                </c:pt>
                <c:pt idx="28839">
                  <c:v>45100.135416666664</c:v>
                </c:pt>
                <c:pt idx="28840">
                  <c:v>45100.138888888891</c:v>
                </c:pt>
                <c:pt idx="28841">
                  <c:v>45100.142361111109</c:v>
                </c:pt>
                <c:pt idx="28842">
                  <c:v>45100.145833333336</c:v>
                </c:pt>
                <c:pt idx="28843">
                  <c:v>45100.149305555555</c:v>
                </c:pt>
                <c:pt idx="28844">
                  <c:v>45100.152777777781</c:v>
                </c:pt>
                <c:pt idx="28845">
                  <c:v>45100.15625</c:v>
                </c:pt>
                <c:pt idx="28846">
                  <c:v>45100.159722222219</c:v>
                </c:pt>
                <c:pt idx="28847">
                  <c:v>45100.163194444445</c:v>
                </c:pt>
                <c:pt idx="28848">
                  <c:v>45100.166666666664</c:v>
                </c:pt>
                <c:pt idx="28849">
                  <c:v>45100.170138888891</c:v>
                </c:pt>
                <c:pt idx="28850">
                  <c:v>45100.173611111109</c:v>
                </c:pt>
                <c:pt idx="28851">
                  <c:v>45100.177083333336</c:v>
                </c:pt>
                <c:pt idx="28852">
                  <c:v>45100.180555555555</c:v>
                </c:pt>
                <c:pt idx="28853">
                  <c:v>45100.184027777781</c:v>
                </c:pt>
                <c:pt idx="28854">
                  <c:v>45100.1875</c:v>
                </c:pt>
                <c:pt idx="28855">
                  <c:v>45100.190972222219</c:v>
                </c:pt>
                <c:pt idx="28856">
                  <c:v>45100.194444444445</c:v>
                </c:pt>
                <c:pt idx="28857">
                  <c:v>45100.197916666664</c:v>
                </c:pt>
                <c:pt idx="28858">
                  <c:v>45100.201388888891</c:v>
                </c:pt>
                <c:pt idx="28859">
                  <c:v>45100.204861111109</c:v>
                </c:pt>
                <c:pt idx="28860">
                  <c:v>45100.208333333336</c:v>
                </c:pt>
                <c:pt idx="28861">
                  <c:v>45100.211805555555</c:v>
                </c:pt>
                <c:pt idx="28862">
                  <c:v>45100.215277777781</c:v>
                </c:pt>
                <c:pt idx="28863">
                  <c:v>45100.21875</c:v>
                </c:pt>
                <c:pt idx="28864">
                  <c:v>45100.222222222219</c:v>
                </c:pt>
                <c:pt idx="28865">
                  <c:v>45100.225694444445</c:v>
                </c:pt>
                <c:pt idx="28866">
                  <c:v>45100.229166666664</c:v>
                </c:pt>
                <c:pt idx="28867">
                  <c:v>45100.232638888891</c:v>
                </c:pt>
                <c:pt idx="28868">
                  <c:v>45100.236111111109</c:v>
                </c:pt>
                <c:pt idx="28869">
                  <c:v>45100.239583333336</c:v>
                </c:pt>
                <c:pt idx="28870">
                  <c:v>45100.243055555555</c:v>
                </c:pt>
                <c:pt idx="28871">
                  <c:v>45100.246527777781</c:v>
                </c:pt>
                <c:pt idx="28872">
                  <c:v>45100.25</c:v>
                </c:pt>
                <c:pt idx="28873">
                  <c:v>45100.253472222219</c:v>
                </c:pt>
                <c:pt idx="28874">
                  <c:v>45100.256944444445</c:v>
                </c:pt>
                <c:pt idx="28875">
                  <c:v>45100.260416666664</c:v>
                </c:pt>
                <c:pt idx="28876">
                  <c:v>45100.263888888891</c:v>
                </c:pt>
                <c:pt idx="28877">
                  <c:v>45100.267361111109</c:v>
                </c:pt>
                <c:pt idx="28878">
                  <c:v>45100.270833333336</c:v>
                </c:pt>
                <c:pt idx="28879">
                  <c:v>45100.274305555555</c:v>
                </c:pt>
                <c:pt idx="28880">
                  <c:v>45100.277777777781</c:v>
                </c:pt>
                <c:pt idx="28881">
                  <c:v>45100.28125</c:v>
                </c:pt>
                <c:pt idx="28882">
                  <c:v>45100.284722222219</c:v>
                </c:pt>
                <c:pt idx="28883">
                  <c:v>45100.288194444445</c:v>
                </c:pt>
                <c:pt idx="28884">
                  <c:v>45100.291666666664</c:v>
                </c:pt>
                <c:pt idx="28885">
                  <c:v>45100.295138888891</c:v>
                </c:pt>
                <c:pt idx="28886">
                  <c:v>45100.298611111109</c:v>
                </c:pt>
                <c:pt idx="28887">
                  <c:v>45100.302083333336</c:v>
                </c:pt>
                <c:pt idx="28888">
                  <c:v>45100.305555555555</c:v>
                </c:pt>
                <c:pt idx="28889">
                  <c:v>45100.309027777781</c:v>
                </c:pt>
                <c:pt idx="28890">
                  <c:v>45100.3125</c:v>
                </c:pt>
                <c:pt idx="28891">
                  <c:v>45100.315972222219</c:v>
                </c:pt>
                <c:pt idx="28892">
                  <c:v>45100.319444444445</c:v>
                </c:pt>
                <c:pt idx="28893">
                  <c:v>45100.322916666664</c:v>
                </c:pt>
                <c:pt idx="28894">
                  <c:v>45100.326388888891</c:v>
                </c:pt>
                <c:pt idx="28895">
                  <c:v>45100.329861111109</c:v>
                </c:pt>
                <c:pt idx="28896">
                  <c:v>45100.333333333336</c:v>
                </c:pt>
                <c:pt idx="28897">
                  <c:v>45100.336805555555</c:v>
                </c:pt>
                <c:pt idx="28898">
                  <c:v>45100.340277777781</c:v>
                </c:pt>
                <c:pt idx="28899">
                  <c:v>45100.34375</c:v>
                </c:pt>
                <c:pt idx="28900">
                  <c:v>45100.347222222219</c:v>
                </c:pt>
                <c:pt idx="28901">
                  <c:v>45100.350694444445</c:v>
                </c:pt>
                <c:pt idx="28902">
                  <c:v>45100.354166666664</c:v>
                </c:pt>
                <c:pt idx="28903">
                  <c:v>45100.357638888891</c:v>
                </c:pt>
                <c:pt idx="28904">
                  <c:v>45100.361111111109</c:v>
                </c:pt>
                <c:pt idx="28905">
                  <c:v>45100.364583333336</c:v>
                </c:pt>
                <c:pt idx="28906">
                  <c:v>45100.368055555555</c:v>
                </c:pt>
                <c:pt idx="28907">
                  <c:v>45100.371527777781</c:v>
                </c:pt>
                <c:pt idx="28908">
                  <c:v>45100.375</c:v>
                </c:pt>
                <c:pt idx="28909">
                  <c:v>45100.378472222219</c:v>
                </c:pt>
                <c:pt idx="28910">
                  <c:v>45100.381944444445</c:v>
                </c:pt>
                <c:pt idx="28911">
                  <c:v>45100.385416666664</c:v>
                </c:pt>
                <c:pt idx="28912">
                  <c:v>45100.388888888891</c:v>
                </c:pt>
                <c:pt idx="28913">
                  <c:v>45100.392361111109</c:v>
                </c:pt>
                <c:pt idx="28914">
                  <c:v>45100.395833333336</c:v>
                </c:pt>
                <c:pt idx="28915">
                  <c:v>45100.399305555555</c:v>
                </c:pt>
                <c:pt idx="28916">
                  <c:v>45100.402777777781</c:v>
                </c:pt>
                <c:pt idx="28917">
                  <c:v>45100.40625</c:v>
                </c:pt>
                <c:pt idx="28918">
                  <c:v>45100.409722222219</c:v>
                </c:pt>
                <c:pt idx="28919">
                  <c:v>45100.413194444445</c:v>
                </c:pt>
                <c:pt idx="28920">
                  <c:v>45100.416666666664</c:v>
                </c:pt>
                <c:pt idx="28921">
                  <c:v>45100.420138888891</c:v>
                </c:pt>
                <c:pt idx="28922">
                  <c:v>45100.423611111109</c:v>
                </c:pt>
                <c:pt idx="28923">
                  <c:v>45100.427083333336</c:v>
                </c:pt>
                <c:pt idx="28924">
                  <c:v>45100.430555555555</c:v>
                </c:pt>
                <c:pt idx="28925">
                  <c:v>45100.434027777781</c:v>
                </c:pt>
                <c:pt idx="28926">
                  <c:v>45100.4375</c:v>
                </c:pt>
                <c:pt idx="28927">
                  <c:v>45100.440972222219</c:v>
                </c:pt>
                <c:pt idx="28928">
                  <c:v>45100.444444444445</c:v>
                </c:pt>
                <c:pt idx="28929">
                  <c:v>45100.447916666664</c:v>
                </c:pt>
                <c:pt idx="28930">
                  <c:v>45100.451388888891</c:v>
                </c:pt>
                <c:pt idx="28931">
                  <c:v>45100.454861111109</c:v>
                </c:pt>
                <c:pt idx="28932">
                  <c:v>45100.458333333336</c:v>
                </c:pt>
                <c:pt idx="28933">
                  <c:v>45100.461805555555</c:v>
                </c:pt>
                <c:pt idx="28934">
                  <c:v>45100.465277777781</c:v>
                </c:pt>
                <c:pt idx="28935">
                  <c:v>45100.46875</c:v>
                </c:pt>
                <c:pt idx="28936">
                  <c:v>45100.472222222219</c:v>
                </c:pt>
                <c:pt idx="28937">
                  <c:v>45100.475694444445</c:v>
                </c:pt>
                <c:pt idx="28938">
                  <c:v>45100.479166666664</c:v>
                </c:pt>
                <c:pt idx="28939">
                  <c:v>45100.482638888891</c:v>
                </c:pt>
                <c:pt idx="28940">
                  <c:v>45100.486111111109</c:v>
                </c:pt>
                <c:pt idx="28941">
                  <c:v>45100.489583333336</c:v>
                </c:pt>
                <c:pt idx="28942">
                  <c:v>45100.493055555555</c:v>
                </c:pt>
                <c:pt idx="28943">
                  <c:v>45100.496527777781</c:v>
                </c:pt>
                <c:pt idx="28944">
                  <c:v>45100.5</c:v>
                </c:pt>
                <c:pt idx="28945">
                  <c:v>45100.503472222219</c:v>
                </c:pt>
                <c:pt idx="28946">
                  <c:v>45100.506944444445</c:v>
                </c:pt>
                <c:pt idx="28947">
                  <c:v>45100.510416666664</c:v>
                </c:pt>
                <c:pt idx="28948">
                  <c:v>45100.513888888891</c:v>
                </c:pt>
                <c:pt idx="28949">
                  <c:v>45100.517361111109</c:v>
                </c:pt>
                <c:pt idx="28950">
                  <c:v>45100.520833333336</c:v>
                </c:pt>
                <c:pt idx="28951">
                  <c:v>45100.524305555555</c:v>
                </c:pt>
                <c:pt idx="28952">
                  <c:v>45100.527777777781</c:v>
                </c:pt>
                <c:pt idx="28953">
                  <c:v>45100.53125</c:v>
                </c:pt>
                <c:pt idx="28954">
                  <c:v>45100.534722222219</c:v>
                </c:pt>
                <c:pt idx="28955">
                  <c:v>45100.538194444445</c:v>
                </c:pt>
                <c:pt idx="28956">
                  <c:v>45100.541666666664</c:v>
                </c:pt>
                <c:pt idx="28957">
                  <c:v>45100.545138888891</c:v>
                </c:pt>
                <c:pt idx="28958">
                  <c:v>45100.548611111109</c:v>
                </c:pt>
                <c:pt idx="28959">
                  <c:v>45100.552083333336</c:v>
                </c:pt>
                <c:pt idx="28960">
                  <c:v>45100.555555555555</c:v>
                </c:pt>
                <c:pt idx="28961">
                  <c:v>45100.559027777781</c:v>
                </c:pt>
                <c:pt idx="28962">
                  <c:v>45100.5625</c:v>
                </c:pt>
                <c:pt idx="28963">
                  <c:v>45100.565972222219</c:v>
                </c:pt>
                <c:pt idx="28964">
                  <c:v>45100.569444444445</c:v>
                </c:pt>
                <c:pt idx="28965">
                  <c:v>45100.572916666664</c:v>
                </c:pt>
                <c:pt idx="28966">
                  <c:v>45100.576388888891</c:v>
                </c:pt>
                <c:pt idx="28967">
                  <c:v>45100.579861111109</c:v>
                </c:pt>
                <c:pt idx="28968">
                  <c:v>45100.583333333336</c:v>
                </c:pt>
                <c:pt idx="28969">
                  <c:v>45100.586805555555</c:v>
                </c:pt>
                <c:pt idx="28970">
                  <c:v>45100.590277777781</c:v>
                </c:pt>
                <c:pt idx="28971">
                  <c:v>45100.59375</c:v>
                </c:pt>
                <c:pt idx="28972">
                  <c:v>45100.597222222219</c:v>
                </c:pt>
                <c:pt idx="28973">
                  <c:v>45100.600694444445</c:v>
                </c:pt>
                <c:pt idx="28974">
                  <c:v>45100.604166666664</c:v>
                </c:pt>
                <c:pt idx="28975">
                  <c:v>45100.607638888891</c:v>
                </c:pt>
                <c:pt idx="28976">
                  <c:v>45100.611111111109</c:v>
                </c:pt>
                <c:pt idx="28977">
                  <c:v>45100.614583333336</c:v>
                </c:pt>
                <c:pt idx="28978">
                  <c:v>45100.618055555555</c:v>
                </c:pt>
                <c:pt idx="28979">
                  <c:v>45100.621527777781</c:v>
                </c:pt>
                <c:pt idx="28980">
                  <c:v>45100.625</c:v>
                </c:pt>
                <c:pt idx="28981">
                  <c:v>45100.628472222219</c:v>
                </c:pt>
                <c:pt idx="28982">
                  <c:v>45100.631944444445</c:v>
                </c:pt>
                <c:pt idx="28983">
                  <c:v>45100.635416666664</c:v>
                </c:pt>
                <c:pt idx="28984">
                  <c:v>45100.638888888891</c:v>
                </c:pt>
                <c:pt idx="28985">
                  <c:v>45100.642361111109</c:v>
                </c:pt>
                <c:pt idx="28986">
                  <c:v>45100.645833333336</c:v>
                </c:pt>
                <c:pt idx="28987">
                  <c:v>45100.649305555555</c:v>
                </c:pt>
                <c:pt idx="28988">
                  <c:v>45100.652777777781</c:v>
                </c:pt>
                <c:pt idx="28989">
                  <c:v>45100.65625</c:v>
                </c:pt>
                <c:pt idx="28990">
                  <c:v>45100.659722222219</c:v>
                </c:pt>
                <c:pt idx="28991">
                  <c:v>45100.663194444445</c:v>
                </c:pt>
                <c:pt idx="28992">
                  <c:v>45100.666666666664</c:v>
                </c:pt>
                <c:pt idx="28993">
                  <c:v>45100.670138888891</c:v>
                </c:pt>
                <c:pt idx="28994">
                  <c:v>45100.673611111109</c:v>
                </c:pt>
                <c:pt idx="28995">
                  <c:v>45100.677083333336</c:v>
                </c:pt>
                <c:pt idx="28996">
                  <c:v>45100.680555555555</c:v>
                </c:pt>
                <c:pt idx="28997">
                  <c:v>45100.684027777781</c:v>
                </c:pt>
                <c:pt idx="28998">
                  <c:v>45100.6875</c:v>
                </c:pt>
                <c:pt idx="28999">
                  <c:v>45100.690972222219</c:v>
                </c:pt>
                <c:pt idx="29000">
                  <c:v>45100.694444444445</c:v>
                </c:pt>
                <c:pt idx="29001">
                  <c:v>45100.697916666664</c:v>
                </c:pt>
                <c:pt idx="29002">
                  <c:v>45100.701388888891</c:v>
                </c:pt>
                <c:pt idx="29003">
                  <c:v>45100.704861111109</c:v>
                </c:pt>
                <c:pt idx="29004">
                  <c:v>45100.708333333336</c:v>
                </c:pt>
                <c:pt idx="29005">
                  <c:v>45100.711805555555</c:v>
                </c:pt>
                <c:pt idx="29006">
                  <c:v>45100.715277777781</c:v>
                </c:pt>
                <c:pt idx="29007">
                  <c:v>45100.71875</c:v>
                </c:pt>
                <c:pt idx="29008">
                  <c:v>45100.722222222219</c:v>
                </c:pt>
                <c:pt idx="29009">
                  <c:v>45100.725694444445</c:v>
                </c:pt>
                <c:pt idx="29010">
                  <c:v>45100.729166666664</c:v>
                </c:pt>
                <c:pt idx="29011">
                  <c:v>45100.732638888891</c:v>
                </c:pt>
                <c:pt idx="29012">
                  <c:v>45100.736111111109</c:v>
                </c:pt>
                <c:pt idx="29013">
                  <c:v>45100.739583333336</c:v>
                </c:pt>
                <c:pt idx="29014">
                  <c:v>45100.743055555555</c:v>
                </c:pt>
                <c:pt idx="29015">
                  <c:v>45100.746527777781</c:v>
                </c:pt>
                <c:pt idx="29016">
                  <c:v>45100.75</c:v>
                </c:pt>
                <c:pt idx="29017">
                  <c:v>45100.753472222219</c:v>
                </c:pt>
                <c:pt idx="29018">
                  <c:v>45100.756944444445</c:v>
                </c:pt>
                <c:pt idx="29019">
                  <c:v>45100.760416666664</c:v>
                </c:pt>
                <c:pt idx="29020">
                  <c:v>45100.763888888891</c:v>
                </c:pt>
                <c:pt idx="29021">
                  <c:v>45100.767361111109</c:v>
                </c:pt>
                <c:pt idx="29022">
                  <c:v>45100.770833333336</c:v>
                </c:pt>
                <c:pt idx="29023">
                  <c:v>45100.774305555555</c:v>
                </c:pt>
                <c:pt idx="29024">
                  <c:v>45100.777777777781</c:v>
                </c:pt>
                <c:pt idx="29025">
                  <c:v>45100.78125</c:v>
                </c:pt>
                <c:pt idx="29026">
                  <c:v>45100.784722222219</c:v>
                </c:pt>
                <c:pt idx="29027">
                  <c:v>45100.788194444445</c:v>
                </c:pt>
                <c:pt idx="29028">
                  <c:v>45100.791666666664</c:v>
                </c:pt>
                <c:pt idx="29029">
                  <c:v>45100.795138888891</c:v>
                </c:pt>
                <c:pt idx="29030">
                  <c:v>45100.798611111109</c:v>
                </c:pt>
                <c:pt idx="29031">
                  <c:v>45100.802083333336</c:v>
                </c:pt>
                <c:pt idx="29032">
                  <c:v>45100.805555555555</c:v>
                </c:pt>
                <c:pt idx="29033">
                  <c:v>45100.809027777781</c:v>
                </c:pt>
                <c:pt idx="29034">
                  <c:v>45100.8125</c:v>
                </c:pt>
                <c:pt idx="29035">
                  <c:v>45100.815972222219</c:v>
                </c:pt>
                <c:pt idx="29036">
                  <c:v>45100.819444444445</c:v>
                </c:pt>
                <c:pt idx="29037">
                  <c:v>45100.822916666664</c:v>
                </c:pt>
                <c:pt idx="29038">
                  <c:v>45100.826388888891</c:v>
                </c:pt>
                <c:pt idx="29039">
                  <c:v>45100.829861111109</c:v>
                </c:pt>
                <c:pt idx="29040">
                  <c:v>45100.833333333336</c:v>
                </c:pt>
                <c:pt idx="29041">
                  <c:v>45100.836805555555</c:v>
                </c:pt>
                <c:pt idx="29042">
                  <c:v>45100.840277777781</c:v>
                </c:pt>
                <c:pt idx="29043">
                  <c:v>45100.84375</c:v>
                </c:pt>
                <c:pt idx="29044">
                  <c:v>45100.847222222219</c:v>
                </c:pt>
                <c:pt idx="29045">
                  <c:v>45100.850694444445</c:v>
                </c:pt>
                <c:pt idx="29046">
                  <c:v>45100.854166666664</c:v>
                </c:pt>
                <c:pt idx="29047">
                  <c:v>45100.857638888891</c:v>
                </c:pt>
                <c:pt idx="29048">
                  <c:v>45100.861111111109</c:v>
                </c:pt>
                <c:pt idx="29049">
                  <c:v>45100.864583333336</c:v>
                </c:pt>
                <c:pt idx="29050">
                  <c:v>45100.868055555555</c:v>
                </c:pt>
                <c:pt idx="29051">
                  <c:v>45100.871527777781</c:v>
                </c:pt>
                <c:pt idx="29052">
                  <c:v>45100.875</c:v>
                </c:pt>
                <c:pt idx="29053">
                  <c:v>45100.878472222219</c:v>
                </c:pt>
                <c:pt idx="29054">
                  <c:v>45100.881944444445</c:v>
                </c:pt>
                <c:pt idx="29055">
                  <c:v>45100.885416666664</c:v>
                </c:pt>
                <c:pt idx="29056">
                  <c:v>45100.888888888891</c:v>
                </c:pt>
                <c:pt idx="29057">
                  <c:v>45100.892361111109</c:v>
                </c:pt>
                <c:pt idx="29058">
                  <c:v>45100.895833333336</c:v>
                </c:pt>
                <c:pt idx="29059">
                  <c:v>45100.899305555555</c:v>
                </c:pt>
                <c:pt idx="29060">
                  <c:v>45100.902777777781</c:v>
                </c:pt>
                <c:pt idx="29061">
                  <c:v>45100.90625</c:v>
                </c:pt>
                <c:pt idx="29062">
                  <c:v>45100.909722222219</c:v>
                </c:pt>
                <c:pt idx="29063">
                  <c:v>45100.913194444445</c:v>
                </c:pt>
                <c:pt idx="29064">
                  <c:v>45100.916666666664</c:v>
                </c:pt>
                <c:pt idx="29065">
                  <c:v>45100.920138888891</c:v>
                </c:pt>
                <c:pt idx="29066">
                  <c:v>45100.923611111109</c:v>
                </c:pt>
                <c:pt idx="29067">
                  <c:v>45100.927083333336</c:v>
                </c:pt>
                <c:pt idx="29068">
                  <c:v>45100.930555555555</c:v>
                </c:pt>
                <c:pt idx="29069">
                  <c:v>45100.934027777781</c:v>
                </c:pt>
                <c:pt idx="29070">
                  <c:v>45100.9375</c:v>
                </c:pt>
                <c:pt idx="29071">
                  <c:v>45100.940972222219</c:v>
                </c:pt>
                <c:pt idx="29072">
                  <c:v>45100.944444444445</c:v>
                </c:pt>
                <c:pt idx="29073">
                  <c:v>45100.947916666664</c:v>
                </c:pt>
                <c:pt idx="29074">
                  <c:v>45100.951388888891</c:v>
                </c:pt>
                <c:pt idx="29075">
                  <c:v>45100.954861111109</c:v>
                </c:pt>
                <c:pt idx="29076">
                  <c:v>45100.958333333336</c:v>
                </c:pt>
                <c:pt idx="29077">
                  <c:v>45100.961805555555</c:v>
                </c:pt>
                <c:pt idx="29078">
                  <c:v>45100.965277777781</c:v>
                </c:pt>
                <c:pt idx="29079">
                  <c:v>45100.96875</c:v>
                </c:pt>
                <c:pt idx="29080">
                  <c:v>45100.972222222219</c:v>
                </c:pt>
                <c:pt idx="29081">
                  <c:v>45100.975694444445</c:v>
                </c:pt>
                <c:pt idx="29082">
                  <c:v>45100.979166666664</c:v>
                </c:pt>
                <c:pt idx="29083">
                  <c:v>45100.982638888891</c:v>
                </c:pt>
                <c:pt idx="29084">
                  <c:v>45100.986111111109</c:v>
                </c:pt>
                <c:pt idx="29085">
                  <c:v>45100.989583333336</c:v>
                </c:pt>
                <c:pt idx="29086">
                  <c:v>45100.993055555555</c:v>
                </c:pt>
                <c:pt idx="29087">
                  <c:v>45100.996527777781</c:v>
                </c:pt>
                <c:pt idx="29088">
                  <c:v>45101</c:v>
                </c:pt>
                <c:pt idx="29089">
                  <c:v>45101.003472222219</c:v>
                </c:pt>
                <c:pt idx="29090">
                  <c:v>45101.006944444445</c:v>
                </c:pt>
                <c:pt idx="29091">
                  <c:v>45101.010416666664</c:v>
                </c:pt>
                <c:pt idx="29092">
                  <c:v>45101.013888888891</c:v>
                </c:pt>
                <c:pt idx="29093">
                  <c:v>45101.017361111109</c:v>
                </c:pt>
                <c:pt idx="29094">
                  <c:v>45101.020833333336</c:v>
                </c:pt>
                <c:pt idx="29095">
                  <c:v>45101.024305555555</c:v>
                </c:pt>
                <c:pt idx="29096">
                  <c:v>45101.027777777781</c:v>
                </c:pt>
                <c:pt idx="29097">
                  <c:v>45101.03125</c:v>
                </c:pt>
                <c:pt idx="29098">
                  <c:v>45101.034722222219</c:v>
                </c:pt>
                <c:pt idx="29099">
                  <c:v>45101.038194444445</c:v>
                </c:pt>
                <c:pt idx="29100">
                  <c:v>45101.041666666664</c:v>
                </c:pt>
                <c:pt idx="29101">
                  <c:v>45101.045138888891</c:v>
                </c:pt>
                <c:pt idx="29102">
                  <c:v>45101.048611111109</c:v>
                </c:pt>
                <c:pt idx="29103">
                  <c:v>45101.052083333336</c:v>
                </c:pt>
                <c:pt idx="29104">
                  <c:v>45101.055555555555</c:v>
                </c:pt>
                <c:pt idx="29105">
                  <c:v>45101.059027777781</c:v>
                </c:pt>
                <c:pt idx="29106">
                  <c:v>45101.0625</c:v>
                </c:pt>
                <c:pt idx="29107">
                  <c:v>45101.065972222219</c:v>
                </c:pt>
                <c:pt idx="29108">
                  <c:v>45101.069444444445</c:v>
                </c:pt>
                <c:pt idx="29109">
                  <c:v>45101.072916666664</c:v>
                </c:pt>
                <c:pt idx="29110">
                  <c:v>45101.076388888891</c:v>
                </c:pt>
                <c:pt idx="29111">
                  <c:v>45101.079861111109</c:v>
                </c:pt>
                <c:pt idx="29112">
                  <c:v>45101.083333333336</c:v>
                </c:pt>
                <c:pt idx="29113">
                  <c:v>45101.086805555555</c:v>
                </c:pt>
                <c:pt idx="29114">
                  <c:v>45101.090277777781</c:v>
                </c:pt>
                <c:pt idx="29115">
                  <c:v>45101.09375</c:v>
                </c:pt>
                <c:pt idx="29116">
                  <c:v>45101.097222222219</c:v>
                </c:pt>
                <c:pt idx="29117">
                  <c:v>45101.100694444445</c:v>
                </c:pt>
                <c:pt idx="29118">
                  <c:v>45101.104166666664</c:v>
                </c:pt>
                <c:pt idx="29119">
                  <c:v>45101.107638888891</c:v>
                </c:pt>
                <c:pt idx="29120">
                  <c:v>45101.111111111109</c:v>
                </c:pt>
                <c:pt idx="29121">
                  <c:v>45101.114583333336</c:v>
                </c:pt>
                <c:pt idx="29122">
                  <c:v>45101.118055555555</c:v>
                </c:pt>
                <c:pt idx="29123">
                  <c:v>45101.121527777781</c:v>
                </c:pt>
                <c:pt idx="29124">
                  <c:v>45101.125</c:v>
                </c:pt>
                <c:pt idx="29125">
                  <c:v>45101.128472222219</c:v>
                </c:pt>
                <c:pt idx="29126">
                  <c:v>45101.131944444445</c:v>
                </c:pt>
                <c:pt idx="29127">
                  <c:v>45101.135416666664</c:v>
                </c:pt>
                <c:pt idx="29128">
                  <c:v>45101.138888888891</c:v>
                </c:pt>
                <c:pt idx="29129">
                  <c:v>45101.142361111109</c:v>
                </c:pt>
                <c:pt idx="29130">
                  <c:v>45101.145833333336</c:v>
                </c:pt>
                <c:pt idx="29131">
                  <c:v>45101.149305555555</c:v>
                </c:pt>
                <c:pt idx="29132">
                  <c:v>45101.152777777781</c:v>
                </c:pt>
                <c:pt idx="29133">
                  <c:v>45101.15625</c:v>
                </c:pt>
                <c:pt idx="29134">
                  <c:v>45101.159722222219</c:v>
                </c:pt>
                <c:pt idx="29135">
                  <c:v>45101.163194444445</c:v>
                </c:pt>
                <c:pt idx="29136">
                  <c:v>45101.166666666664</c:v>
                </c:pt>
                <c:pt idx="29137">
                  <c:v>45101.170138888891</c:v>
                </c:pt>
                <c:pt idx="29138">
                  <c:v>45101.173611111109</c:v>
                </c:pt>
                <c:pt idx="29139">
                  <c:v>45101.177083333336</c:v>
                </c:pt>
                <c:pt idx="29140">
                  <c:v>45101.180555555555</c:v>
                </c:pt>
                <c:pt idx="29141">
                  <c:v>45101.184027777781</c:v>
                </c:pt>
                <c:pt idx="29142">
                  <c:v>45101.1875</c:v>
                </c:pt>
                <c:pt idx="29143">
                  <c:v>45101.190972222219</c:v>
                </c:pt>
                <c:pt idx="29144">
                  <c:v>45101.194444444445</c:v>
                </c:pt>
                <c:pt idx="29145">
                  <c:v>45101.197916666664</c:v>
                </c:pt>
                <c:pt idx="29146">
                  <c:v>45101.201388888891</c:v>
                </c:pt>
                <c:pt idx="29147">
                  <c:v>45101.204861111109</c:v>
                </c:pt>
                <c:pt idx="29148">
                  <c:v>45101.208333333336</c:v>
                </c:pt>
                <c:pt idx="29149">
                  <c:v>45101.211805555555</c:v>
                </c:pt>
                <c:pt idx="29150">
                  <c:v>45101.215277777781</c:v>
                </c:pt>
                <c:pt idx="29151">
                  <c:v>45101.21875</c:v>
                </c:pt>
                <c:pt idx="29152">
                  <c:v>45101.222222222219</c:v>
                </c:pt>
                <c:pt idx="29153">
                  <c:v>45101.225694444445</c:v>
                </c:pt>
                <c:pt idx="29154">
                  <c:v>45101.229166666664</c:v>
                </c:pt>
                <c:pt idx="29155">
                  <c:v>45101.232638888891</c:v>
                </c:pt>
                <c:pt idx="29156">
                  <c:v>45101.236111111109</c:v>
                </c:pt>
                <c:pt idx="29157">
                  <c:v>45101.239583333336</c:v>
                </c:pt>
                <c:pt idx="29158">
                  <c:v>45101.243055555555</c:v>
                </c:pt>
                <c:pt idx="29159">
                  <c:v>45101.246527777781</c:v>
                </c:pt>
                <c:pt idx="29160">
                  <c:v>45101.25</c:v>
                </c:pt>
                <c:pt idx="29161">
                  <c:v>45101.253472222219</c:v>
                </c:pt>
                <c:pt idx="29162">
                  <c:v>45101.256944444445</c:v>
                </c:pt>
                <c:pt idx="29163">
                  <c:v>45101.260416666664</c:v>
                </c:pt>
                <c:pt idx="29164">
                  <c:v>45101.263888888891</c:v>
                </c:pt>
                <c:pt idx="29165">
                  <c:v>45101.267361111109</c:v>
                </c:pt>
                <c:pt idx="29166">
                  <c:v>45101.270833333336</c:v>
                </c:pt>
                <c:pt idx="29167">
                  <c:v>45101.274305555555</c:v>
                </c:pt>
                <c:pt idx="29168">
                  <c:v>45101.277777777781</c:v>
                </c:pt>
                <c:pt idx="29169">
                  <c:v>45101.28125</c:v>
                </c:pt>
                <c:pt idx="29170">
                  <c:v>45101.284722222219</c:v>
                </c:pt>
                <c:pt idx="29171">
                  <c:v>45101.288194444445</c:v>
                </c:pt>
                <c:pt idx="29172">
                  <c:v>45101.291666666664</c:v>
                </c:pt>
                <c:pt idx="29173">
                  <c:v>45101.295138888891</c:v>
                </c:pt>
                <c:pt idx="29174">
                  <c:v>45101.298611111109</c:v>
                </c:pt>
                <c:pt idx="29175">
                  <c:v>45101.302083333336</c:v>
                </c:pt>
                <c:pt idx="29176">
                  <c:v>45101.305555555555</c:v>
                </c:pt>
                <c:pt idx="29177">
                  <c:v>45101.309027777781</c:v>
                </c:pt>
                <c:pt idx="29178">
                  <c:v>45101.3125</c:v>
                </c:pt>
                <c:pt idx="29179">
                  <c:v>45101.315972222219</c:v>
                </c:pt>
                <c:pt idx="29180">
                  <c:v>45101.319444444445</c:v>
                </c:pt>
                <c:pt idx="29181">
                  <c:v>45101.322916666664</c:v>
                </c:pt>
                <c:pt idx="29182">
                  <c:v>45101.326388888891</c:v>
                </c:pt>
                <c:pt idx="29183">
                  <c:v>45101.329861111109</c:v>
                </c:pt>
                <c:pt idx="29184">
                  <c:v>45101.333333333336</c:v>
                </c:pt>
                <c:pt idx="29185">
                  <c:v>45101.336805555555</c:v>
                </c:pt>
                <c:pt idx="29186">
                  <c:v>45101.340277777781</c:v>
                </c:pt>
                <c:pt idx="29187">
                  <c:v>45101.34375</c:v>
                </c:pt>
                <c:pt idx="29188">
                  <c:v>45101.347222222219</c:v>
                </c:pt>
                <c:pt idx="29189">
                  <c:v>45101.350694444445</c:v>
                </c:pt>
                <c:pt idx="29190">
                  <c:v>45101.354166666664</c:v>
                </c:pt>
                <c:pt idx="29191">
                  <c:v>45101.357638888891</c:v>
                </c:pt>
                <c:pt idx="29192">
                  <c:v>45101.361111111109</c:v>
                </c:pt>
                <c:pt idx="29193">
                  <c:v>45101.364583333336</c:v>
                </c:pt>
                <c:pt idx="29194">
                  <c:v>45101.368055555555</c:v>
                </c:pt>
                <c:pt idx="29195">
                  <c:v>45101.371527777781</c:v>
                </c:pt>
                <c:pt idx="29196">
                  <c:v>45101.375</c:v>
                </c:pt>
                <c:pt idx="29197">
                  <c:v>45101.378472222219</c:v>
                </c:pt>
                <c:pt idx="29198">
                  <c:v>45101.381944444445</c:v>
                </c:pt>
                <c:pt idx="29199">
                  <c:v>45101.385416666664</c:v>
                </c:pt>
                <c:pt idx="29200">
                  <c:v>45101.388888888891</c:v>
                </c:pt>
                <c:pt idx="29201">
                  <c:v>45101.392361111109</c:v>
                </c:pt>
                <c:pt idx="29202">
                  <c:v>45101.395833333336</c:v>
                </c:pt>
                <c:pt idx="29203">
                  <c:v>45101.399305555555</c:v>
                </c:pt>
                <c:pt idx="29204">
                  <c:v>45101.402777777781</c:v>
                </c:pt>
                <c:pt idx="29205">
                  <c:v>45101.40625</c:v>
                </c:pt>
                <c:pt idx="29206">
                  <c:v>45101.409722222219</c:v>
                </c:pt>
                <c:pt idx="29207">
                  <c:v>45101.413194444445</c:v>
                </c:pt>
                <c:pt idx="29208">
                  <c:v>45101.416666666664</c:v>
                </c:pt>
                <c:pt idx="29209">
                  <c:v>45101.420138888891</c:v>
                </c:pt>
                <c:pt idx="29210">
                  <c:v>45101.423611111109</c:v>
                </c:pt>
                <c:pt idx="29211">
                  <c:v>45101.427083333336</c:v>
                </c:pt>
                <c:pt idx="29212">
                  <c:v>45101.430555555555</c:v>
                </c:pt>
                <c:pt idx="29213">
                  <c:v>45101.434027777781</c:v>
                </c:pt>
                <c:pt idx="29214">
                  <c:v>45101.4375</c:v>
                </c:pt>
                <c:pt idx="29215">
                  <c:v>45101.440972222219</c:v>
                </c:pt>
                <c:pt idx="29216">
                  <c:v>45101.444444444445</c:v>
                </c:pt>
                <c:pt idx="29217">
                  <c:v>45101.447916666664</c:v>
                </c:pt>
                <c:pt idx="29218">
                  <c:v>45101.451388888891</c:v>
                </c:pt>
                <c:pt idx="29219">
                  <c:v>45101.454861111109</c:v>
                </c:pt>
                <c:pt idx="29220">
                  <c:v>45101.458333333336</c:v>
                </c:pt>
                <c:pt idx="29221">
                  <c:v>45101.461805555555</c:v>
                </c:pt>
                <c:pt idx="29222">
                  <c:v>45101.465277777781</c:v>
                </c:pt>
                <c:pt idx="29223">
                  <c:v>45101.46875</c:v>
                </c:pt>
                <c:pt idx="29224">
                  <c:v>45101.472222222219</c:v>
                </c:pt>
                <c:pt idx="29225">
                  <c:v>45101.475694444445</c:v>
                </c:pt>
                <c:pt idx="29226">
                  <c:v>45101.479166666664</c:v>
                </c:pt>
                <c:pt idx="29227">
                  <c:v>45101.482638888891</c:v>
                </c:pt>
                <c:pt idx="29228">
                  <c:v>45101.486111111109</c:v>
                </c:pt>
                <c:pt idx="29229">
                  <c:v>45101.489583333336</c:v>
                </c:pt>
                <c:pt idx="29230">
                  <c:v>45101.493055555555</c:v>
                </c:pt>
                <c:pt idx="29231">
                  <c:v>45101.496527777781</c:v>
                </c:pt>
                <c:pt idx="29232">
                  <c:v>45101.5</c:v>
                </c:pt>
                <c:pt idx="29233">
                  <c:v>45101.503472222219</c:v>
                </c:pt>
                <c:pt idx="29234">
                  <c:v>45101.506944444445</c:v>
                </c:pt>
                <c:pt idx="29235">
                  <c:v>45101.510416666664</c:v>
                </c:pt>
                <c:pt idx="29236">
                  <c:v>45101.513888888891</c:v>
                </c:pt>
                <c:pt idx="29237">
                  <c:v>45101.517361111109</c:v>
                </c:pt>
                <c:pt idx="29238">
                  <c:v>45101.520833333336</c:v>
                </c:pt>
                <c:pt idx="29239">
                  <c:v>45101.524305555555</c:v>
                </c:pt>
                <c:pt idx="29240">
                  <c:v>45101.527777777781</c:v>
                </c:pt>
                <c:pt idx="29241">
                  <c:v>45101.53125</c:v>
                </c:pt>
                <c:pt idx="29242">
                  <c:v>45101.534722222219</c:v>
                </c:pt>
                <c:pt idx="29243">
                  <c:v>45101.538194444445</c:v>
                </c:pt>
                <c:pt idx="29244">
                  <c:v>45101.541666666664</c:v>
                </c:pt>
                <c:pt idx="29245">
                  <c:v>45101.545138888891</c:v>
                </c:pt>
                <c:pt idx="29246">
                  <c:v>45101.548611111109</c:v>
                </c:pt>
                <c:pt idx="29247">
                  <c:v>45101.552083333336</c:v>
                </c:pt>
                <c:pt idx="29248">
                  <c:v>45101.555555555555</c:v>
                </c:pt>
                <c:pt idx="29249">
                  <c:v>45101.559027777781</c:v>
                </c:pt>
                <c:pt idx="29250">
                  <c:v>45101.5625</c:v>
                </c:pt>
                <c:pt idx="29251">
                  <c:v>45101.565972222219</c:v>
                </c:pt>
                <c:pt idx="29252">
                  <c:v>45101.569444444445</c:v>
                </c:pt>
                <c:pt idx="29253">
                  <c:v>45101.572916666664</c:v>
                </c:pt>
                <c:pt idx="29254">
                  <c:v>45101.576388888891</c:v>
                </c:pt>
                <c:pt idx="29255">
                  <c:v>45101.579861111109</c:v>
                </c:pt>
                <c:pt idx="29256">
                  <c:v>45101.583333333336</c:v>
                </c:pt>
                <c:pt idx="29257">
                  <c:v>45101.586805555555</c:v>
                </c:pt>
                <c:pt idx="29258">
                  <c:v>45101.590277777781</c:v>
                </c:pt>
                <c:pt idx="29259">
                  <c:v>45101.59375</c:v>
                </c:pt>
                <c:pt idx="29260">
                  <c:v>45101.597222222219</c:v>
                </c:pt>
                <c:pt idx="29261">
                  <c:v>45101.600694444445</c:v>
                </c:pt>
                <c:pt idx="29262">
                  <c:v>45101.604166666664</c:v>
                </c:pt>
                <c:pt idx="29263">
                  <c:v>45101.607638888891</c:v>
                </c:pt>
                <c:pt idx="29264">
                  <c:v>45101.611111111109</c:v>
                </c:pt>
                <c:pt idx="29265">
                  <c:v>45101.614583333336</c:v>
                </c:pt>
                <c:pt idx="29266">
                  <c:v>45101.618055555555</c:v>
                </c:pt>
                <c:pt idx="29267">
                  <c:v>45101.621527777781</c:v>
                </c:pt>
                <c:pt idx="29268">
                  <c:v>45101.625</c:v>
                </c:pt>
                <c:pt idx="29269">
                  <c:v>45101.628472222219</c:v>
                </c:pt>
                <c:pt idx="29270">
                  <c:v>45101.631944444445</c:v>
                </c:pt>
                <c:pt idx="29271">
                  <c:v>45101.635416666664</c:v>
                </c:pt>
                <c:pt idx="29272">
                  <c:v>45101.638888888891</c:v>
                </c:pt>
                <c:pt idx="29273">
                  <c:v>45101.642361111109</c:v>
                </c:pt>
                <c:pt idx="29274">
                  <c:v>45101.645833333336</c:v>
                </c:pt>
                <c:pt idx="29275">
                  <c:v>45101.649305555555</c:v>
                </c:pt>
                <c:pt idx="29276">
                  <c:v>45101.652777777781</c:v>
                </c:pt>
                <c:pt idx="29277">
                  <c:v>45101.65625</c:v>
                </c:pt>
                <c:pt idx="29278">
                  <c:v>45101.659722222219</c:v>
                </c:pt>
                <c:pt idx="29279">
                  <c:v>45101.663194444445</c:v>
                </c:pt>
                <c:pt idx="29280">
                  <c:v>45101.666666666664</c:v>
                </c:pt>
                <c:pt idx="29281">
                  <c:v>45101.670138888891</c:v>
                </c:pt>
                <c:pt idx="29282">
                  <c:v>45101.673611111109</c:v>
                </c:pt>
                <c:pt idx="29283">
                  <c:v>45101.677083333336</c:v>
                </c:pt>
                <c:pt idx="29284">
                  <c:v>45101.680555555555</c:v>
                </c:pt>
                <c:pt idx="29285">
                  <c:v>45101.684027777781</c:v>
                </c:pt>
                <c:pt idx="29286">
                  <c:v>45101.6875</c:v>
                </c:pt>
                <c:pt idx="29287">
                  <c:v>45101.690972222219</c:v>
                </c:pt>
                <c:pt idx="29288">
                  <c:v>45101.694444444445</c:v>
                </c:pt>
                <c:pt idx="29289">
                  <c:v>45101.697916666664</c:v>
                </c:pt>
                <c:pt idx="29290">
                  <c:v>45101.701388888891</c:v>
                </c:pt>
                <c:pt idx="29291">
                  <c:v>45101.704861111109</c:v>
                </c:pt>
                <c:pt idx="29292">
                  <c:v>45101.708333333336</c:v>
                </c:pt>
                <c:pt idx="29293">
                  <c:v>45101.711805555555</c:v>
                </c:pt>
                <c:pt idx="29294">
                  <c:v>45101.715277777781</c:v>
                </c:pt>
                <c:pt idx="29295">
                  <c:v>45101.71875</c:v>
                </c:pt>
                <c:pt idx="29296">
                  <c:v>45101.722222222219</c:v>
                </c:pt>
                <c:pt idx="29297">
                  <c:v>45101.725694444445</c:v>
                </c:pt>
                <c:pt idx="29298">
                  <c:v>45101.729166666664</c:v>
                </c:pt>
                <c:pt idx="29299">
                  <c:v>45101.732638888891</c:v>
                </c:pt>
                <c:pt idx="29300">
                  <c:v>45101.736111111109</c:v>
                </c:pt>
                <c:pt idx="29301">
                  <c:v>45101.739583333336</c:v>
                </c:pt>
                <c:pt idx="29302">
                  <c:v>45101.743055555555</c:v>
                </c:pt>
                <c:pt idx="29303">
                  <c:v>45101.746527777781</c:v>
                </c:pt>
                <c:pt idx="29304">
                  <c:v>45101.75</c:v>
                </c:pt>
                <c:pt idx="29305">
                  <c:v>45101.753472222219</c:v>
                </c:pt>
                <c:pt idx="29306">
                  <c:v>45101.756944444445</c:v>
                </c:pt>
                <c:pt idx="29307">
                  <c:v>45101.760416666664</c:v>
                </c:pt>
                <c:pt idx="29308">
                  <c:v>45101.763888888891</c:v>
                </c:pt>
                <c:pt idx="29309">
                  <c:v>45101.767361111109</c:v>
                </c:pt>
                <c:pt idx="29310">
                  <c:v>45101.770833333336</c:v>
                </c:pt>
                <c:pt idx="29311">
                  <c:v>45101.774305555555</c:v>
                </c:pt>
                <c:pt idx="29312">
                  <c:v>45101.777777777781</c:v>
                </c:pt>
                <c:pt idx="29313">
                  <c:v>45101.78125</c:v>
                </c:pt>
                <c:pt idx="29314">
                  <c:v>45101.784722222219</c:v>
                </c:pt>
                <c:pt idx="29315">
                  <c:v>45101.788194444445</c:v>
                </c:pt>
                <c:pt idx="29316">
                  <c:v>45101.791666666664</c:v>
                </c:pt>
                <c:pt idx="29317">
                  <c:v>45101.795138888891</c:v>
                </c:pt>
                <c:pt idx="29318">
                  <c:v>45101.798611111109</c:v>
                </c:pt>
                <c:pt idx="29319">
                  <c:v>45101.802083333336</c:v>
                </c:pt>
                <c:pt idx="29320">
                  <c:v>45101.805555555555</c:v>
                </c:pt>
                <c:pt idx="29321">
                  <c:v>45101.809027777781</c:v>
                </c:pt>
                <c:pt idx="29322">
                  <c:v>45101.8125</c:v>
                </c:pt>
                <c:pt idx="29323">
                  <c:v>45101.815972222219</c:v>
                </c:pt>
                <c:pt idx="29324">
                  <c:v>45101.819444444445</c:v>
                </c:pt>
                <c:pt idx="29325">
                  <c:v>45101.822916666664</c:v>
                </c:pt>
                <c:pt idx="29326">
                  <c:v>45101.826388888891</c:v>
                </c:pt>
                <c:pt idx="29327">
                  <c:v>45101.829861111109</c:v>
                </c:pt>
                <c:pt idx="29328">
                  <c:v>45101.833333333336</c:v>
                </c:pt>
                <c:pt idx="29329">
                  <c:v>45101.836805555555</c:v>
                </c:pt>
                <c:pt idx="29330">
                  <c:v>45101.840277777781</c:v>
                </c:pt>
                <c:pt idx="29331">
                  <c:v>45101.84375</c:v>
                </c:pt>
                <c:pt idx="29332">
                  <c:v>45101.847222222219</c:v>
                </c:pt>
                <c:pt idx="29333">
                  <c:v>45101.850694444445</c:v>
                </c:pt>
                <c:pt idx="29334">
                  <c:v>45101.854166666664</c:v>
                </c:pt>
                <c:pt idx="29335">
                  <c:v>45101.857638888891</c:v>
                </c:pt>
                <c:pt idx="29336">
                  <c:v>45101.861111111109</c:v>
                </c:pt>
                <c:pt idx="29337">
                  <c:v>45101.864583333336</c:v>
                </c:pt>
                <c:pt idx="29338">
                  <c:v>45101.868055555555</c:v>
                </c:pt>
                <c:pt idx="29339">
                  <c:v>45101.871527777781</c:v>
                </c:pt>
                <c:pt idx="29340">
                  <c:v>45101.875</c:v>
                </c:pt>
                <c:pt idx="29341">
                  <c:v>45101.878472222219</c:v>
                </c:pt>
                <c:pt idx="29342">
                  <c:v>45101.881944444445</c:v>
                </c:pt>
                <c:pt idx="29343">
                  <c:v>45101.885416666664</c:v>
                </c:pt>
                <c:pt idx="29344">
                  <c:v>45101.888888888891</c:v>
                </c:pt>
                <c:pt idx="29345">
                  <c:v>45101.892361111109</c:v>
                </c:pt>
                <c:pt idx="29346">
                  <c:v>45101.895833333336</c:v>
                </c:pt>
                <c:pt idx="29347">
                  <c:v>45101.899305555555</c:v>
                </c:pt>
                <c:pt idx="29348">
                  <c:v>45101.902777777781</c:v>
                </c:pt>
                <c:pt idx="29349">
                  <c:v>45101.90625</c:v>
                </c:pt>
                <c:pt idx="29350">
                  <c:v>45101.909722222219</c:v>
                </c:pt>
                <c:pt idx="29351">
                  <c:v>45101.913194444445</c:v>
                </c:pt>
                <c:pt idx="29352">
                  <c:v>45101.916666666664</c:v>
                </c:pt>
                <c:pt idx="29353">
                  <c:v>45101.920138888891</c:v>
                </c:pt>
                <c:pt idx="29354">
                  <c:v>45101.923611111109</c:v>
                </c:pt>
                <c:pt idx="29355">
                  <c:v>45101.927083333336</c:v>
                </c:pt>
                <c:pt idx="29356">
                  <c:v>45101.930555555555</c:v>
                </c:pt>
                <c:pt idx="29357">
                  <c:v>45101.934027777781</c:v>
                </c:pt>
                <c:pt idx="29358">
                  <c:v>45101.9375</c:v>
                </c:pt>
                <c:pt idx="29359">
                  <c:v>45101.940972222219</c:v>
                </c:pt>
                <c:pt idx="29360">
                  <c:v>45101.944444444445</c:v>
                </c:pt>
                <c:pt idx="29361">
                  <c:v>45101.947916666664</c:v>
                </c:pt>
                <c:pt idx="29362">
                  <c:v>45101.951388888891</c:v>
                </c:pt>
                <c:pt idx="29363">
                  <c:v>45101.954861111109</c:v>
                </c:pt>
                <c:pt idx="29364">
                  <c:v>45101.958333333336</c:v>
                </c:pt>
                <c:pt idx="29365">
                  <c:v>45101.961805555555</c:v>
                </c:pt>
                <c:pt idx="29366">
                  <c:v>45101.965277777781</c:v>
                </c:pt>
                <c:pt idx="29367">
                  <c:v>45101.96875</c:v>
                </c:pt>
                <c:pt idx="29368">
                  <c:v>45101.972222222219</c:v>
                </c:pt>
                <c:pt idx="29369">
                  <c:v>45101.975694444445</c:v>
                </c:pt>
                <c:pt idx="29370">
                  <c:v>45101.979166666664</c:v>
                </c:pt>
                <c:pt idx="29371">
                  <c:v>45101.982638888891</c:v>
                </c:pt>
                <c:pt idx="29372">
                  <c:v>45101.986111111109</c:v>
                </c:pt>
                <c:pt idx="29373">
                  <c:v>45101.989583333336</c:v>
                </c:pt>
                <c:pt idx="29374">
                  <c:v>45101.993055555555</c:v>
                </c:pt>
                <c:pt idx="29375">
                  <c:v>45101.996527777781</c:v>
                </c:pt>
                <c:pt idx="29376">
                  <c:v>45102</c:v>
                </c:pt>
                <c:pt idx="29377">
                  <c:v>45102.003472222219</c:v>
                </c:pt>
                <c:pt idx="29378">
                  <c:v>45102.006944444445</c:v>
                </c:pt>
                <c:pt idx="29379">
                  <c:v>45102.010416666664</c:v>
                </c:pt>
                <c:pt idx="29380">
                  <c:v>45102.013888888891</c:v>
                </c:pt>
                <c:pt idx="29381">
                  <c:v>45102.017361111109</c:v>
                </c:pt>
                <c:pt idx="29382">
                  <c:v>45102.020833333336</c:v>
                </c:pt>
                <c:pt idx="29383">
                  <c:v>45102.024305555555</c:v>
                </c:pt>
                <c:pt idx="29384">
                  <c:v>45102.027777777781</c:v>
                </c:pt>
                <c:pt idx="29385">
                  <c:v>45102.03125</c:v>
                </c:pt>
                <c:pt idx="29386">
                  <c:v>45102.034722222219</c:v>
                </c:pt>
                <c:pt idx="29387">
                  <c:v>45102.038194444445</c:v>
                </c:pt>
                <c:pt idx="29388">
                  <c:v>45102.041666666664</c:v>
                </c:pt>
                <c:pt idx="29389">
                  <c:v>45102.045138888891</c:v>
                </c:pt>
                <c:pt idx="29390">
                  <c:v>45102.048611111109</c:v>
                </c:pt>
                <c:pt idx="29391">
                  <c:v>45102.052083333336</c:v>
                </c:pt>
                <c:pt idx="29392">
                  <c:v>45102.055555555555</c:v>
                </c:pt>
                <c:pt idx="29393">
                  <c:v>45102.059027777781</c:v>
                </c:pt>
                <c:pt idx="29394">
                  <c:v>45102.0625</c:v>
                </c:pt>
                <c:pt idx="29395">
                  <c:v>45102.065972222219</c:v>
                </c:pt>
                <c:pt idx="29396">
                  <c:v>45102.069444444445</c:v>
                </c:pt>
                <c:pt idx="29397">
                  <c:v>45102.072916666664</c:v>
                </c:pt>
                <c:pt idx="29398">
                  <c:v>45102.076388888891</c:v>
                </c:pt>
                <c:pt idx="29399">
                  <c:v>45102.079861111109</c:v>
                </c:pt>
                <c:pt idx="29400">
                  <c:v>45102.083333333336</c:v>
                </c:pt>
                <c:pt idx="29401">
                  <c:v>45102.086805555555</c:v>
                </c:pt>
                <c:pt idx="29402">
                  <c:v>45102.090277777781</c:v>
                </c:pt>
                <c:pt idx="29403">
                  <c:v>45102.09375</c:v>
                </c:pt>
                <c:pt idx="29404">
                  <c:v>45102.097222222219</c:v>
                </c:pt>
                <c:pt idx="29405">
                  <c:v>45102.100694444445</c:v>
                </c:pt>
                <c:pt idx="29406">
                  <c:v>45102.104166666664</c:v>
                </c:pt>
                <c:pt idx="29407">
                  <c:v>45102.107638888891</c:v>
                </c:pt>
                <c:pt idx="29408">
                  <c:v>45102.111111111109</c:v>
                </c:pt>
                <c:pt idx="29409">
                  <c:v>45102.114583333336</c:v>
                </c:pt>
                <c:pt idx="29410">
                  <c:v>45102.118055555555</c:v>
                </c:pt>
                <c:pt idx="29411">
                  <c:v>45102.121527777781</c:v>
                </c:pt>
                <c:pt idx="29412">
                  <c:v>45102.125</c:v>
                </c:pt>
                <c:pt idx="29413">
                  <c:v>45102.128472222219</c:v>
                </c:pt>
                <c:pt idx="29414">
                  <c:v>45102.131944444445</c:v>
                </c:pt>
                <c:pt idx="29415">
                  <c:v>45102.135416666664</c:v>
                </c:pt>
                <c:pt idx="29416">
                  <c:v>45102.138888888891</c:v>
                </c:pt>
                <c:pt idx="29417">
                  <c:v>45102.142361111109</c:v>
                </c:pt>
                <c:pt idx="29418">
                  <c:v>45102.145833333336</c:v>
                </c:pt>
                <c:pt idx="29419">
                  <c:v>45102.149305555555</c:v>
                </c:pt>
                <c:pt idx="29420">
                  <c:v>45102.152777777781</c:v>
                </c:pt>
                <c:pt idx="29421">
                  <c:v>45102.15625</c:v>
                </c:pt>
                <c:pt idx="29422">
                  <c:v>45102.159722222219</c:v>
                </c:pt>
                <c:pt idx="29423">
                  <c:v>45102.163194444445</c:v>
                </c:pt>
                <c:pt idx="29424">
                  <c:v>45102.166666666664</c:v>
                </c:pt>
                <c:pt idx="29425">
                  <c:v>45102.170138888891</c:v>
                </c:pt>
                <c:pt idx="29426">
                  <c:v>45102.173611111109</c:v>
                </c:pt>
                <c:pt idx="29427">
                  <c:v>45102.177083333336</c:v>
                </c:pt>
                <c:pt idx="29428">
                  <c:v>45102.180555555555</c:v>
                </c:pt>
                <c:pt idx="29429">
                  <c:v>45102.184027777781</c:v>
                </c:pt>
                <c:pt idx="29430">
                  <c:v>45102.1875</c:v>
                </c:pt>
                <c:pt idx="29431">
                  <c:v>45102.190972222219</c:v>
                </c:pt>
                <c:pt idx="29432">
                  <c:v>45102.194444444445</c:v>
                </c:pt>
                <c:pt idx="29433">
                  <c:v>45102.197916666664</c:v>
                </c:pt>
                <c:pt idx="29434">
                  <c:v>45102.201388888891</c:v>
                </c:pt>
                <c:pt idx="29435">
                  <c:v>45102.204861111109</c:v>
                </c:pt>
                <c:pt idx="29436">
                  <c:v>45102.208333333336</c:v>
                </c:pt>
                <c:pt idx="29437">
                  <c:v>45102.211805555555</c:v>
                </c:pt>
                <c:pt idx="29438">
                  <c:v>45102.215277777781</c:v>
                </c:pt>
                <c:pt idx="29439">
                  <c:v>45102.21875</c:v>
                </c:pt>
                <c:pt idx="29440">
                  <c:v>45102.222222222219</c:v>
                </c:pt>
                <c:pt idx="29441">
                  <c:v>45102.225694444445</c:v>
                </c:pt>
                <c:pt idx="29442">
                  <c:v>45102.229166666664</c:v>
                </c:pt>
                <c:pt idx="29443">
                  <c:v>45102.232638888891</c:v>
                </c:pt>
                <c:pt idx="29444">
                  <c:v>45102.236111111109</c:v>
                </c:pt>
                <c:pt idx="29445">
                  <c:v>45102.239583333336</c:v>
                </c:pt>
                <c:pt idx="29446">
                  <c:v>45102.243055555555</c:v>
                </c:pt>
                <c:pt idx="29447">
                  <c:v>45102.246527777781</c:v>
                </c:pt>
                <c:pt idx="29448">
                  <c:v>45102.25</c:v>
                </c:pt>
                <c:pt idx="29449">
                  <c:v>45102.253472222219</c:v>
                </c:pt>
                <c:pt idx="29450">
                  <c:v>45102.256944444445</c:v>
                </c:pt>
                <c:pt idx="29451">
                  <c:v>45102.260416666664</c:v>
                </c:pt>
                <c:pt idx="29452">
                  <c:v>45102.263888888891</c:v>
                </c:pt>
                <c:pt idx="29453">
                  <c:v>45102.267361111109</c:v>
                </c:pt>
                <c:pt idx="29454">
                  <c:v>45102.270833333336</c:v>
                </c:pt>
                <c:pt idx="29455">
                  <c:v>45102.274305555555</c:v>
                </c:pt>
                <c:pt idx="29456">
                  <c:v>45102.277777777781</c:v>
                </c:pt>
                <c:pt idx="29457">
                  <c:v>45102.28125</c:v>
                </c:pt>
                <c:pt idx="29458">
                  <c:v>45102.284722222219</c:v>
                </c:pt>
                <c:pt idx="29459">
                  <c:v>45102.288194444445</c:v>
                </c:pt>
                <c:pt idx="29460">
                  <c:v>45102.291666666664</c:v>
                </c:pt>
                <c:pt idx="29461">
                  <c:v>45102.295138888891</c:v>
                </c:pt>
                <c:pt idx="29462">
                  <c:v>45102.298611111109</c:v>
                </c:pt>
                <c:pt idx="29463">
                  <c:v>45102.302083333336</c:v>
                </c:pt>
                <c:pt idx="29464">
                  <c:v>45102.305555555555</c:v>
                </c:pt>
                <c:pt idx="29465">
                  <c:v>45102.309027777781</c:v>
                </c:pt>
                <c:pt idx="29466">
                  <c:v>45102.3125</c:v>
                </c:pt>
                <c:pt idx="29467">
                  <c:v>45102.315972222219</c:v>
                </c:pt>
                <c:pt idx="29468">
                  <c:v>45102.319444444445</c:v>
                </c:pt>
                <c:pt idx="29469">
                  <c:v>45102.322916666664</c:v>
                </c:pt>
                <c:pt idx="29470">
                  <c:v>45102.326388888891</c:v>
                </c:pt>
                <c:pt idx="29471">
                  <c:v>45102.329861111109</c:v>
                </c:pt>
                <c:pt idx="29472">
                  <c:v>45102.333333333336</c:v>
                </c:pt>
                <c:pt idx="29473">
                  <c:v>45102.336805555555</c:v>
                </c:pt>
                <c:pt idx="29474">
                  <c:v>45102.340277777781</c:v>
                </c:pt>
                <c:pt idx="29475">
                  <c:v>45102.34375</c:v>
                </c:pt>
                <c:pt idx="29476">
                  <c:v>45102.347222222219</c:v>
                </c:pt>
                <c:pt idx="29477">
                  <c:v>45102.350694444445</c:v>
                </c:pt>
                <c:pt idx="29478">
                  <c:v>45102.354166666664</c:v>
                </c:pt>
                <c:pt idx="29479">
                  <c:v>45102.357638888891</c:v>
                </c:pt>
                <c:pt idx="29480">
                  <c:v>45102.361111111109</c:v>
                </c:pt>
                <c:pt idx="29481">
                  <c:v>45102.364583333336</c:v>
                </c:pt>
                <c:pt idx="29482">
                  <c:v>45102.368055555555</c:v>
                </c:pt>
                <c:pt idx="29483">
                  <c:v>45102.371527777781</c:v>
                </c:pt>
                <c:pt idx="29484">
                  <c:v>45102.375</c:v>
                </c:pt>
                <c:pt idx="29485">
                  <c:v>45102.378472222219</c:v>
                </c:pt>
                <c:pt idx="29486">
                  <c:v>45102.381944444445</c:v>
                </c:pt>
                <c:pt idx="29487">
                  <c:v>45102.385416666664</c:v>
                </c:pt>
                <c:pt idx="29488">
                  <c:v>45102.388888888891</c:v>
                </c:pt>
                <c:pt idx="29489">
                  <c:v>45102.392361111109</c:v>
                </c:pt>
                <c:pt idx="29490">
                  <c:v>45102.395833333336</c:v>
                </c:pt>
                <c:pt idx="29491">
                  <c:v>45102.399305555555</c:v>
                </c:pt>
                <c:pt idx="29492">
                  <c:v>45102.402777777781</c:v>
                </c:pt>
                <c:pt idx="29493">
                  <c:v>45102.40625</c:v>
                </c:pt>
                <c:pt idx="29494">
                  <c:v>45102.409722222219</c:v>
                </c:pt>
                <c:pt idx="29495">
                  <c:v>45102.413194444445</c:v>
                </c:pt>
                <c:pt idx="29496">
                  <c:v>45102.416666666664</c:v>
                </c:pt>
                <c:pt idx="29497">
                  <c:v>45102.420138888891</c:v>
                </c:pt>
                <c:pt idx="29498">
                  <c:v>45102.423611111109</c:v>
                </c:pt>
                <c:pt idx="29499">
                  <c:v>45102.427083333336</c:v>
                </c:pt>
                <c:pt idx="29500">
                  <c:v>45102.430555555555</c:v>
                </c:pt>
                <c:pt idx="29501">
                  <c:v>45102.434027777781</c:v>
                </c:pt>
                <c:pt idx="29502">
                  <c:v>45102.4375</c:v>
                </c:pt>
                <c:pt idx="29503">
                  <c:v>45102.440972222219</c:v>
                </c:pt>
                <c:pt idx="29504">
                  <c:v>45102.444444444445</c:v>
                </c:pt>
                <c:pt idx="29505">
                  <c:v>45102.447916666664</c:v>
                </c:pt>
                <c:pt idx="29506">
                  <c:v>45102.451388888891</c:v>
                </c:pt>
                <c:pt idx="29507">
                  <c:v>45102.454861111109</c:v>
                </c:pt>
                <c:pt idx="29508">
                  <c:v>45102.458333333336</c:v>
                </c:pt>
                <c:pt idx="29509">
                  <c:v>45102.461805555555</c:v>
                </c:pt>
                <c:pt idx="29510">
                  <c:v>45102.465277777781</c:v>
                </c:pt>
                <c:pt idx="29511">
                  <c:v>45102.46875</c:v>
                </c:pt>
                <c:pt idx="29512">
                  <c:v>45102.472222222219</c:v>
                </c:pt>
                <c:pt idx="29513">
                  <c:v>45102.475694444445</c:v>
                </c:pt>
                <c:pt idx="29514">
                  <c:v>45102.479166666664</c:v>
                </c:pt>
                <c:pt idx="29515">
                  <c:v>45102.482638888891</c:v>
                </c:pt>
                <c:pt idx="29516">
                  <c:v>45102.486111111109</c:v>
                </c:pt>
                <c:pt idx="29517">
                  <c:v>45102.489583333336</c:v>
                </c:pt>
                <c:pt idx="29518">
                  <c:v>45102.493055555555</c:v>
                </c:pt>
                <c:pt idx="29519">
                  <c:v>45102.496527777781</c:v>
                </c:pt>
                <c:pt idx="29520">
                  <c:v>45102.5</c:v>
                </c:pt>
                <c:pt idx="29521">
                  <c:v>45102.503472222219</c:v>
                </c:pt>
                <c:pt idx="29522">
                  <c:v>45102.506944444445</c:v>
                </c:pt>
                <c:pt idx="29523">
                  <c:v>45102.510416666664</c:v>
                </c:pt>
                <c:pt idx="29524">
                  <c:v>45102.513888888891</c:v>
                </c:pt>
                <c:pt idx="29525">
                  <c:v>45102.517361111109</c:v>
                </c:pt>
                <c:pt idx="29526">
                  <c:v>45102.520833333336</c:v>
                </c:pt>
                <c:pt idx="29527">
                  <c:v>45102.524305555555</c:v>
                </c:pt>
                <c:pt idx="29528">
                  <c:v>45102.527777777781</c:v>
                </c:pt>
                <c:pt idx="29529">
                  <c:v>45102.53125</c:v>
                </c:pt>
                <c:pt idx="29530">
                  <c:v>45102.534722222219</c:v>
                </c:pt>
                <c:pt idx="29531">
                  <c:v>45102.538194444445</c:v>
                </c:pt>
                <c:pt idx="29532">
                  <c:v>45102.541666666664</c:v>
                </c:pt>
                <c:pt idx="29533">
                  <c:v>45102.545138888891</c:v>
                </c:pt>
                <c:pt idx="29534">
                  <c:v>45102.548611111109</c:v>
                </c:pt>
                <c:pt idx="29535">
                  <c:v>45102.552083333336</c:v>
                </c:pt>
                <c:pt idx="29536">
                  <c:v>45102.555555555555</c:v>
                </c:pt>
                <c:pt idx="29537">
                  <c:v>45102.559027777781</c:v>
                </c:pt>
                <c:pt idx="29538">
                  <c:v>45102.5625</c:v>
                </c:pt>
                <c:pt idx="29539">
                  <c:v>45102.565972222219</c:v>
                </c:pt>
                <c:pt idx="29540">
                  <c:v>45102.569444444445</c:v>
                </c:pt>
                <c:pt idx="29541">
                  <c:v>45102.572916666664</c:v>
                </c:pt>
                <c:pt idx="29542">
                  <c:v>45102.576388888891</c:v>
                </c:pt>
                <c:pt idx="29543">
                  <c:v>45102.579861111109</c:v>
                </c:pt>
                <c:pt idx="29544">
                  <c:v>45102.583333333336</c:v>
                </c:pt>
                <c:pt idx="29545">
                  <c:v>45102.586805555555</c:v>
                </c:pt>
                <c:pt idx="29546">
                  <c:v>45102.590277777781</c:v>
                </c:pt>
                <c:pt idx="29547">
                  <c:v>45102.59375</c:v>
                </c:pt>
                <c:pt idx="29548">
                  <c:v>45102.597222222219</c:v>
                </c:pt>
                <c:pt idx="29549">
                  <c:v>45102.600694444445</c:v>
                </c:pt>
                <c:pt idx="29550">
                  <c:v>45102.604166666664</c:v>
                </c:pt>
                <c:pt idx="29551">
                  <c:v>45102.607638888891</c:v>
                </c:pt>
                <c:pt idx="29552">
                  <c:v>45102.611111111109</c:v>
                </c:pt>
                <c:pt idx="29553">
                  <c:v>45102.614583333336</c:v>
                </c:pt>
                <c:pt idx="29554">
                  <c:v>45102.618055555555</c:v>
                </c:pt>
                <c:pt idx="29555">
                  <c:v>45102.621527777781</c:v>
                </c:pt>
                <c:pt idx="29556">
                  <c:v>45102.625</c:v>
                </c:pt>
                <c:pt idx="29557">
                  <c:v>45102.628472222219</c:v>
                </c:pt>
                <c:pt idx="29558">
                  <c:v>45102.631944444445</c:v>
                </c:pt>
                <c:pt idx="29559">
                  <c:v>45102.635416666664</c:v>
                </c:pt>
                <c:pt idx="29560">
                  <c:v>45102.638888888891</c:v>
                </c:pt>
                <c:pt idx="29561">
                  <c:v>45102.642361111109</c:v>
                </c:pt>
                <c:pt idx="29562">
                  <c:v>45102.645833333336</c:v>
                </c:pt>
                <c:pt idx="29563">
                  <c:v>45102.649305555555</c:v>
                </c:pt>
                <c:pt idx="29564">
                  <c:v>45102.652777777781</c:v>
                </c:pt>
                <c:pt idx="29565">
                  <c:v>45102.65625</c:v>
                </c:pt>
                <c:pt idx="29566">
                  <c:v>45102.659722222219</c:v>
                </c:pt>
                <c:pt idx="29567">
                  <c:v>45102.663194444445</c:v>
                </c:pt>
                <c:pt idx="29568">
                  <c:v>45102.666666666664</c:v>
                </c:pt>
                <c:pt idx="29569">
                  <c:v>45102.670138888891</c:v>
                </c:pt>
                <c:pt idx="29570">
                  <c:v>45102.673611111109</c:v>
                </c:pt>
                <c:pt idx="29571">
                  <c:v>45102.677083333336</c:v>
                </c:pt>
                <c:pt idx="29572">
                  <c:v>45102.680555555555</c:v>
                </c:pt>
                <c:pt idx="29573">
                  <c:v>45102.684027777781</c:v>
                </c:pt>
                <c:pt idx="29574">
                  <c:v>45102.6875</c:v>
                </c:pt>
                <c:pt idx="29575">
                  <c:v>45102.690972222219</c:v>
                </c:pt>
                <c:pt idx="29576">
                  <c:v>45102.694444444445</c:v>
                </c:pt>
                <c:pt idx="29577">
                  <c:v>45102.697916666664</c:v>
                </c:pt>
                <c:pt idx="29578">
                  <c:v>45102.701388888891</c:v>
                </c:pt>
                <c:pt idx="29579">
                  <c:v>45102.704861111109</c:v>
                </c:pt>
                <c:pt idx="29580">
                  <c:v>45102.708333333336</c:v>
                </c:pt>
                <c:pt idx="29581">
                  <c:v>45102.711805555555</c:v>
                </c:pt>
                <c:pt idx="29582">
                  <c:v>45102.715277777781</c:v>
                </c:pt>
                <c:pt idx="29583">
                  <c:v>45102.71875</c:v>
                </c:pt>
                <c:pt idx="29584">
                  <c:v>45102.722222222219</c:v>
                </c:pt>
                <c:pt idx="29585">
                  <c:v>45102.725694444445</c:v>
                </c:pt>
                <c:pt idx="29586">
                  <c:v>45102.729166666664</c:v>
                </c:pt>
                <c:pt idx="29587">
                  <c:v>45102.732638888891</c:v>
                </c:pt>
                <c:pt idx="29588">
                  <c:v>45102.736111111109</c:v>
                </c:pt>
                <c:pt idx="29589">
                  <c:v>45102.739583333336</c:v>
                </c:pt>
                <c:pt idx="29590">
                  <c:v>45102.743055555555</c:v>
                </c:pt>
                <c:pt idx="29591">
                  <c:v>45102.746527777781</c:v>
                </c:pt>
                <c:pt idx="29592">
                  <c:v>45102.75</c:v>
                </c:pt>
                <c:pt idx="29593">
                  <c:v>45102.753472222219</c:v>
                </c:pt>
                <c:pt idx="29594">
                  <c:v>45102.756944444445</c:v>
                </c:pt>
                <c:pt idx="29595">
                  <c:v>45102.760416666664</c:v>
                </c:pt>
                <c:pt idx="29596">
                  <c:v>45102.763888888891</c:v>
                </c:pt>
                <c:pt idx="29597">
                  <c:v>45102.767361111109</c:v>
                </c:pt>
                <c:pt idx="29598">
                  <c:v>45102.770833333336</c:v>
                </c:pt>
                <c:pt idx="29599">
                  <c:v>45102.774305555555</c:v>
                </c:pt>
                <c:pt idx="29600">
                  <c:v>45102.777777777781</c:v>
                </c:pt>
                <c:pt idx="29601">
                  <c:v>45102.78125</c:v>
                </c:pt>
                <c:pt idx="29602">
                  <c:v>45102.784722222219</c:v>
                </c:pt>
                <c:pt idx="29603">
                  <c:v>45102.788194444445</c:v>
                </c:pt>
                <c:pt idx="29604">
                  <c:v>45102.791666666664</c:v>
                </c:pt>
                <c:pt idx="29605">
                  <c:v>45102.795138888891</c:v>
                </c:pt>
                <c:pt idx="29606">
                  <c:v>45102.798611111109</c:v>
                </c:pt>
                <c:pt idx="29607">
                  <c:v>45102.802083333336</c:v>
                </c:pt>
                <c:pt idx="29608">
                  <c:v>45102.805555555555</c:v>
                </c:pt>
                <c:pt idx="29609">
                  <c:v>45102.809027777781</c:v>
                </c:pt>
                <c:pt idx="29610">
                  <c:v>45102.8125</c:v>
                </c:pt>
                <c:pt idx="29611">
                  <c:v>45102.815972222219</c:v>
                </c:pt>
                <c:pt idx="29612">
                  <c:v>45102.819444444445</c:v>
                </c:pt>
                <c:pt idx="29613">
                  <c:v>45102.822916666664</c:v>
                </c:pt>
                <c:pt idx="29614">
                  <c:v>45102.826388888891</c:v>
                </c:pt>
                <c:pt idx="29615">
                  <c:v>45102.829861111109</c:v>
                </c:pt>
                <c:pt idx="29616">
                  <c:v>45102.833333333336</c:v>
                </c:pt>
                <c:pt idx="29617">
                  <c:v>45102.836805555555</c:v>
                </c:pt>
                <c:pt idx="29618">
                  <c:v>45102.840277777781</c:v>
                </c:pt>
                <c:pt idx="29619">
                  <c:v>45102.84375</c:v>
                </c:pt>
                <c:pt idx="29620">
                  <c:v>45102.847222222219</c:v>
                </c:pt>
                <c:pt idx="29621">
                  <c:v>45102.850694444445</c:v>
                </c:pt>
                <c:pt idx="29622">
                  <c:v>45102.854166666664</c:v>
                </c:pt>
                <c:pt idx="29623">
                  <c:v>45102.857638888891</c:v>
                </c:pt>
                <c:pt idx="29624">
                  <c:v>45102.861111111109</c:v>
                </c:pt>
                <c:pt idx="29625">
                  <c:v>45102.864583333336</c:v>
                </c:pt>
                <c:pt idx="29626">
                  <c:v>45102.868055555555</c:v>
                </c:pt>
                <c:pt idx="29627">
                  <c:v>45102.871527777781</c:v>
                </c:pt>
                <c:pt idx="29628">
                  <c:v>45102.875</c:v>
                </c:pt>
                <c:pt idx="29629">
                  <c:v>45102.878472222219</c:v>
                </c:pt>
                <c:pt idx="29630">
                  <c:v>45102.881944444445</c:v>
                </c:pt>
                <c:pt idx="29631">
                  <c:v>45102.885416666664</c:v>
                </c:pt>
                <c:pt idx="29632">
                  <c:v>45102.888888888891</c:v>
                </c:pt>
                <c:pt idx="29633">
                  <c:v>45102.892361111109</c:v>
                </c:pt>
                <c:pt idx="29634">
                  <c:v>45102.895833333336</c:v>
                </c:pt>
                <c:pt idx="29635">
                  <c:v>45102.899305555555</c:v>
                </c:pt>
                <c:pt idx="29636">
                  <c:v>45102.902777777781</c:v>
                </c:pt>
                <c:pt idx="29637">
                  <c:v>45102.90625</c:v>
                </c:pt>
                <c:pt idx="29638">
                  <c:v>45102.909722222219</c:v>
                </c:pt>
                <c:pt idx="29639">
                  <c:v>45102.913194444445</c:v>
                </c:pt>
                <c:pt idx="29640">
                  <c:v>45102.916666666664</c:v>
                </c:pt>
                <c:pt idx="29641">
                  <c:v>45102.920138888891</c:v>
                </c:pt>
                <c:pt idx="29642">
                  <c:v>45102.923611111109</c:v>
                </c:pt>
                <c:pt idx="29643">
                  <c:v>45102.927083333336</c:v>
                </c:pt>
                <c:pt idx="29644">
                  <c:v>45102.930555555555</c:v>
                </c:pt>
                <c:pt idx="29645">
                  <c:v>45102.934027777781</c:v>
                </c:pt>
                <c:pt idx="29646">
                  <c:v>45102.9375</c:v>
                </c:pt>
                <c:pt idx="29647">
                  <c:v>45102.940972222219</c:v>
                </c:pt>
                <c:pt idx="29648">
                  <c:v>45102.944444444445</c:v>
                </c:pt>
                <c:pt idx="29649">
                  <c:v>45102.947916666664</c:v>
                </c:pt>
                <c:pt idx="29650">
                  <c:v>45102.951388888891</c:v>
                </c:pt>
                <c:pt idx="29651">
                  <c:v>45102.954861111109</c:v>
                </c:pt>
                <c:pt idx="29652">
                  <c:v>45102.958333333336</c:v>
                </c:pt>
                <c:pt idx="29653">
                  <c:v>45102.961805555555</c:v>
                </c:pt>
                <c:pt idx="29654">
                  <c:v>45102.965277777781</c:v>
                </c:pt>
                <c:pt idx="29655">
                  <c:v>45102.96875</c:v>
                </c:pt>
                <c:pt idx="29656">
                  <c:v>45102.972222222219</c:v>
                </c:pt>
                <c:pt idx="29657">
                  <c:v>45102.975694444445</c:v>
                </c:pt>
                <c:pt idx="29658">
                  <c:v>45102.979166666664</c:v>
                </c:pt>
                <c:pt idx="29659">
                  <c:v>45102.982638888891</c:v>
                </c:pt>
                <c:pt idx="29660">
                  <c:v>45102.986111111109</c:v>
                </c:pt>
                <c:pt idx="29661">
                  <c:v>45102.989583333336</c:v>
                </c:pt>
                <c:pt idx="29662">
                  <c:v>45102.993055555555</c:v>
                </c:pt>
                <c:pt idx="29663">
                  <c:v>45102.996527777781</c:v>
                </c:pt>
                <c:pt idx="29664">
                  <c:v>45103</c:v>
                </c:pt>
                <c:pt idx="29665">
                  <c:v>45103.003472222219</c:v>
                </c:pt>
                <c:pt idx="29666">
                  <c:v>45103.006944444445</c:v>
                </c:pt>
                <c:pt idx="29667">
                  <c:v>45103.010416666664</c:v>
                </c:pt>
                <c:pt idx="29668">
                  <c:v>45103.013888888891</c:v>
                </c:pt>
                <c:pt idx="29669">
                  <c:v>45103.017361111109</c:v>
                </c:pt>
                <c:pt idx="29670">
                  <c:v>45103.020833333336</c:v>
                </c:pt>
                <c:pt idx="29671">
                  <c:v>45103.024305555555</c:v>
                </c:pt>
                <c:pt idx="29672">
                  <c:v>45103.027777777781</c:v>
                </c:pt>
                <c:pt idx="29673">
                  <c:v>45103.03125</c:v>
                </c:pt>
                <c:pt idx="29674">
                  <c:v>45103.034722222219</c:v>
                </c:pt>
                <c:pt idx="29675">
                  <c:v>45103.038194444445</c:v>
                </c:pt>
                <c:pt idx="29676">
                  <c:v>45103.041666666664</c:v>
                </c:pt>
                <c:pt idx="29677">
                  <c:v>45103.045138888891</c:v>
                </c:pt>
                <c:pt idx="29678">
                  <c:v>45103.048611111109</c:v>
                </c:pt>
                <c:pt idx="29679">
                  <c:v>45103.052083333336</c:v>
                </c:pt>
                <c:pt idx="29680">
                  <c:v>45103.055555555555</c:v>
                </c:pt>
                <c:pt idx="29681">
                  <c:v>45103.059027777781</c:v>
                </c:pt>
                <c:pt idx="29682">
                  <c:v>45103.0625</c:v>
                </c:pt>
                <c:pt idx="29683">
                  <c:v>45103.065972222219</c:v>
                </c:pt>
                <c:pt idx="29684">
                  <c:v>45103.069444444445</c:v>
                </c:pt>
                <c:pt idx="29685">
                  <c:v>45103.072916666664</c:v>
                </c:pt>
                <c:pt idx="29686">
                  <c:v>45103.076388888891</c:v>
                </c:pt>
                <c:pt idx="29687">
                  <c:v>45103.079861111109</c:v>
                </c:pt>
                <c:pt idx="29688">
                  <c:v>45103.083333333336</c:v>
                </c:pt>
                <c:pt idx="29689">
                  <c:v>45103.086805555555</c:v>
                </c:pt>
                <c:pt idx="29690">
                  <c:v>45103.090277777781</c:v>
                </c:pt>
                <c:pt idx="29691">
                  <c:v>45103.09375</c:v>
                </c:pt>
                <c:pt idx="29692">
                  <c:v>45103.097222222219</c:v>
                </c:pt>
                <c:pt idx="29693">
                  <c:v>45103.100694444445</c:v>
                </c:pt>
                <c:pt idx="29694">
                  <c:v>45103.104166666664</c:v>
                </c:pt>
                <c:pt idx="29695">
                  <c:v>45103.107638888891</c:v>
                </c:pt>
                <c:pt idx="29696">
                  <c:v>45103.111111111109</c:v>
                </c:pt>
                <c:pt idx="29697">
                  <c:v>45103.114583333336</c:v>
                </c:pt>
                <c:pt idx="29698">
                  <c:v>45103.118055555555</c:v>
                </c:pt>
                <c:pt idx="29699">
                  <c:v>45103.121527777781</c:v>
                </c:pt>
                <c:pt idx="29700">
                  <c:v>45103.125</c:v>
                </c:pt>
                <c:pt idx="29701">
                  <c:v>45103.128472222219</c:v>
                </c:pt>
                <c:pt idx="29702">
                  <c:v>45103.131944444445</c:v>
                </c:pt>
                <c:pt idx="29703">
                  <c:v>45103.135416666664</c:v>
                </c:pt>
                <c:pt idx="29704">
                  <c:v>45103.138888888891</c:v>
                </c:pt>
                <c:pt idx="29705">
                  <c:v>45103.142361111109</c:v>
                </c:pt>
                <c:pt idx="29706">
                  <c:v>45103.145833333336</c:v>
                </c:pt>
                <c:pt idx="29707">
                  <c:v>45103.149305555555</c:v>
                </c:pt>
                <c:pt idx="29708">
                  <c:v>45103.152777777781</c:v>
                </c:pt>
                <c:pt idx="29709">
                  <c:v>45103.15625</c:v>
                </c:pt>
                <c:pt idx="29710">
                  <c:v>45103.159722222219</c:v>
                </c:pt>
                <c:pt idx="29711">
                  <c:v>45103.163194444445</c:v>
                </c:pt>
                <c:pt idx="29712">
                  <c:v>45103.166666666664</c:v>
                </c:pt>
                <c:pt idx="29713">
                  <c:v>45103.170138888891</c:v>
                </c:pt>
                <c:pt idx="29714">
                  <c:v>45103.173611111109</c:v>
                </c:pt>
                <c:pt idx="29715">
                  <c:v>45103.177083333336</c:v>
                </c:pt>
                <c:pt idx="29716">
                  <c:v>45103.180555555555</c:v>
                </c:pt>
                <c:pt idx="29717">
                  <c:v>45103.184027777781</c:v>
                </c:pt>
                <c:pt idx="29718">
                  <c:v>45103.1875</c:v>
                </c:pt>
                <c:pt idx="29719">
                  <c:v>45103.190972222219</c:v>
                </c:pt>
                <c:pt idx="29720">
                  <c:v>45103.194444444445</c:v>
                </c:pt>
                <c:pt idx="29721">
                  <c:v>45103.197916666664</c:v>
                </c:pt>
                <c:pt idx="29722">
                  <c:v>45103.201388888891</c:v>
                </c:pt>
                <c:pt idx="29723">
                  <c:v>45103.204861111109</c:v>
                </c:pt>
                <c:pt idx="29724">
                  <c:v>45103.208333333336</c:v>
                </c:pt>
                <c:pt idx="29725">
                  <c:v>45103.211805555555</c:v>
                </c:pt>
                <c:pt idx="29726">
                  <c:v>45103.215277777781</c:v>
                </c:pt>
                <c:pt idx="29727">
                  <c:v>45103.21875</c:v>
                </c:pt>
                <c:pt idx="29728">
                  <c:v>45103.222222222219</c:v>
                </c:pt>
                <c:pt idx="29729">
                  <c:v>45103.225694444445</c:v>
                </c:pt>
                <c:pt idx="29730">
                  <c:v>45103.229166666664</c:v>
                </c:pt>
                <c:pt idx="29731">
                  <c:v>45103.232638888891</c:v>
                </c:pt>
                <c:pt idx="29732">
                  <c:v>45103.236111111109</c:v>
                </c:pt>
                <c:pt idx="29733">
                  <c:v>45103.239583333336</c:v>
                </c:pt>
                <c:pt idx="29734">
                  <c:v>45103.243055555555</c:v>
                </c:pt>
                <c:pt idx="29735">
                  <c:v>45103.246527777781</c:v>
                </c:pt>
                <c:pt idx="29736">
                  <c:v>45103.25</c:v>
                </c:pt>
                <c:pt idx="29737">
                  <c:v>45103.253472222219</c:v>
                </c:pt>
                <c:pt idx="29738">
                  <c:v>45103.256944444445</c:v>
                </c:pt>
                <c:pt idx="29739">
                  <c:v>45103.260416666664</c:v>
                </c:pt>
                <c:pt idx="29740">
                  <c:v>45103.263888888891</c:v>
                </c:pt>
                <c:pt idx="29741">
                  <c:v>45103.267361111109</c:v>
                </c:pt>
                <c:pt idx="29742">
                  <c:v>45103.270833333336</c:v>
                </c:pt>
                <c:pt idx="29743">
                  <c:v>45103.274305555555</c:v>
                </c:pt>
                <c:pt idx="29744">
                  <c:v>45103.277777777781</c:v>
                </c:pt>
                <c:pt idx="29745">
                  <c:v>45103.28125</c:v>
                </c:pt>
                <c:pt idx="29746">
                  <c:v>45103.284722222219</c:v>
                </c:pt>
                <c:pt idx="29747">
                  <c:v>45103.288194444445</c:v>
                </c:pt>
                <c:pt idx="29748">
                  <c:v>45103.291666666664</c:v>
                </c:pt>
                <c:pt idx="29749">
                  <c:v>45103.295138888891</c:v>
                </c:pt>
                <c:pt idx="29750">
                  <c:v>45103.298611111109</c:v>
                </c:pt>
                <c:pt idx="29751">
                  <c:v>45103.302083333336</c:v>
                </c:pt>
                <c:pt idx="29752">
                  <c:v>45103.305555555555</c:v>
                </c:pt>
                <c:pt idx="29753">
                  <c:v>45103.309027777781</c:v>
                </c:pt>
                <c:pt idx="29754">
                  <c:v>45103.3125</c:v>
                </c:pt>
                <c:pt idx="29755">
                  <c:v>45103.315972222219</c:v>
                </c:pt>
                <c:pt idx="29756">
                  <c:v>45103.319444444445</c:v>
                </c:pt>
                <c:pt idx="29757">
                  <c:v>45103.322916666664</c:v>
                </c:pt>
                <c:pt idx="29758">
                  <c:v>45103.326388888891</c:v>
                </c:pt>
                <c:pt idx="29759">
                  <c:v>45103.329861111109</c:v>
                </c:pt>
                <c:pt idx="29760">
                  <c:v>45103.333333333336</c:v>
                </c:pt>
                <c:pt idx="29761">
                  <c:v>45103.336805555555</c:v>
                </c:pt>
                <c:pt idx="29762">
                  <c:v>45103.340277777781</c:v>
                </c:pt>
                <c:pt idx="29763">
                  <c:v>45103.34375</c:v>
                </c:pt>
                <c:pt idx="29764">
                  <c:v>45103.347222222219</c:v>
                </c:pt>
                <c:pt idx="29765">
                  <c:v>45103.350694444445</c:v>
                </c:pt>
                <c:pt idx="29766">
                  <c:v>45103.354166666664</c:v>
                </c:pt>
                <c:pt idx="29767">
                  <c:v>45103.357638888891</c:v>
                </c:pt>
                <c:pt idx="29768">
                  <c:v>45103.361111111109</c:v>
                </c:pt>
                <c:pt idx="29769">
                  <c:v>45103.364583333336</c:v>
                </c:pt>
                <c:pt idx="29770">
                  <c:v>45103.368055555555</c:v>
                </c:pt>
                <c:pt idx="29771">
                  <c:v>45103.371527777781</c:v>
                </c:pt>
                <c:pt idx="29772">
                  <c:v>45103.375</c:v>
                </c:pt>
                <c:pt idx="29773">
                  <c:v>45103.378472222219</c:v>
                </c:pt>
                <c:pt idx="29774">
                  <c:v>45103.381944444445</c:v>
                </c:pt>
                <c:pt idx="29775">
                  <c:v>45103.385416666664</c:v>
                </c:pt>
                <c:pt idx="29776">
                  <c:v>45103.388888888891</c:v>
                </c:pt>
                <c:pt idx="29777">
                  <c:v>45103.392361111109</c:v>
                </c:pt>
                <c:pt idx="29778">
                  <c:v>45103.395833333336</c:v>
                </c:pt>
                <c:pt idx="29779">
                  <c:v>45103.399305555555</c:v>
                </c:pt>
                <c:pt idx="29780">
                  <c:v>45103.402777777781</c:v>
                </c:pt>
                <c:pt idx="29781">
                  <c:v>45103.40625</c:v>
                </c:pt>
                <c:pt idx="29782">
                  <c:v>45103.409722222219</c:v>
                </c:pt>
                <c:pt idx="29783">
                  <c:v>45103.413194444445</c:v>
                </c:pt>
                <c:pt idx="29784">
                  <c:v>45103.416666666664</c:v>
                </c:pt>
                <c:pt idx="29785">
                  <c:v>45103.420138888891</c:v>
                </c:pt>
                <c:pt idx="29786">
                  <c:v>45103.423611111109</c:v>
                </c:pt>
                <c:pt idx="29787">
                  <c:v>45103.427083333336</c:v>
                </c:pt>
                <c:pt idx="29788">
                  <c:v>45103.430555555555</c:v>
                </c:pt>
                <c:pt idx="29789">
                  <c:v>45103.434027777781</c:v>
                </c:pt>
                <c:pt idx="29790">
                  <c:v>45103.4375</c:v>
                </c:pt>
                <c:pt idx="29791">
                  <c:v>45103.440972222219</c:v>
                </c:pt>
                <c:pt idx="29792">
                  <c:v>45103.444444444445</c:v>
                </c:pt>
                <c:pt idx="29793">
                  <c:v>45103.447916666664</c:v>
                </c:pt>
                <c:pt idx="29794">
                  <c:v>45103.451388888891</c:v>
                </c:pt>
                <c:pt idx="29795">
                  <c:v>45103.454861111109</c:v>
                </c:pt>
                <c:pt idx="29796">
                  <c:v>45103.458333333336</c:v>
                </c:pt>
                <c:pt idx="29797">
                  <c:v>45103.461805555555</c:v>
                </c:pt>
                <c:pt idx="29798">
                  <c:v>45103.465277777781</c:v>
                </c:pt>
                <c:pt idx="29799">
                  <c:v>45103.46875</c:v>
                </c:pt>
                <c:pt idx="29800">
                  <c:v>45103.472222222219</c:v>
                </c:pt>
                <c:pt idx="29801">
                  <c:v>45103.475694444445</c:v>
                </c:pt>
                <c:pt idx="29802">
                  <c:v>45103.479166666664</c:v>
                </c:pt>
                <c:pt idx="29803">
                  <c:v>45103.482638888891</c:v>
                </c:pt>
                <c:pt idx="29804">
                  <c:v>45103.486111111109</c:v>
                </c:pt>
                <c:pt idx="29805">
                  <c:v>45103.489583333336</c:v>
                </c:pt>
                <c:pt idx="29806">
                  <c:v>45103.493055555555</c:v>
                </c:pt>
                <c:pt idx="29807">
                  <c:v>45103.496527777781</c:v>
                </c:pt>
                <c:pt idx="29808">
                  <c:v>45103.5</c:v>
                </c:pt>
                <c:pt idx="29809">
                  <c:v>45103.503472222219</c:v>
                </c:pt>
                <c:pt idx="29810">
                  <c:v>45103.506944444445</c:v>
                </c:pt>
                <c:pt idx="29811">
                  <c:v>45103.510416666664</c:v>
                </c:pt>
                <c:pt idx="29812">
                  <c:v>45103.513888888891</c:v>
                </c:pt>
                <c:pt idx="29813">
                  <c:v>45103.517361111109</c:v>
                </c:pt>
                <c:pt idx="29814">
                  <c:v>45103.520833333336</c:v>
                </c:pt>
                <c:pt idx="29815">
                  <c:v>45103.524305555555</c:v>
                </c:pt>
                <c:pt idx="29816">
                  <c:v>45103.527777777781</c:v>
                </c:pt>
                <c:pt idx="29817">
                  <c:v>45103.53125</c:v>
                </c:pt>
                <c:pt idx="29818">
                  <c:v>45103.534722222219</c:v>
                </c:pt>
                <c:pt idx="29819">
                  <c:v>45103.538194444445</c:v>
                </c:pt>
                <c:pt idx="29820">
                  <c:v>45103.541666666664</c:v>
                </c:pt>
                <c:pt idx="29821">
                  <c:v>45103.545138888891</c:v>
                </c:pt>
                <c:pt idx="29822">
                  <c:v>45103.548611111109</c:v>
                </c:pt>
                <c:pt idx="29823">
                  <c:v>45103.552083333336</c:v>
                </c:pt>
                <c:pt idx="29824">
                  <c:v>45103.555555555555</c:v>
                </c:pt>
                <c:pt idx="29825">
                  <c:v>45103.559027777781</c:v>
                </c:pt>
                <c:pt idx="29826">
                  <c:v>45103.5625</c:v>
                </c:pt>
                <c:pt idx="29827">
                  <c:v>45103.565972222219</c:v>
                </c:pt>
                <c:pt idx="29828">
                  <c:v>45103.569444444445</c:v>
                </c:pt>
                <c:pt idx="29829">
                  <c:v>45103.572916666664</c:v>
                </c:pt>
                <c:pt idx="29830">
                  <c:v>45103.576388888891</c:v>
                </c:pt>
                <c:pt idx="29831">
                  <c:v>45103.579861111109</c:v>
                </c:pt>
                <c:pt idx="29832">
                  <c:v>45103.583333333336</c:v>
                </c:pt>
                <c:pt idx="29833">
                  <c:v>45103.586805555555</c:v>
                </c:pt>
                <c:pt idx="29834">
                  <c:v>45103.590277777781</c:v>
                </c:pt>
                <c:pt idx="29835">
                  <c:v>45103.59375</c:v>
                </c:pt>
                <c:pt idx="29836">
                  <c:v>45103.597222222219</c:v>
                </c:pt>
                <c:pt idx="29837">
                  <c:v>45103.600694444445</c:v>
                </c:pt>
                <c:pt idx="29838">
                  <c:v>45103.604166666664</c:v>
                </c:pt>
                <c:pt idx="29839">
                  <c:v>45103.607638888891</c:v>
                </c:pt>
                <c:pt idx="29840">
                  <c:v>45103.611111111109</c:v>
                </c:pt>
                <c:pt idx="29841">
                  <c:v>45103.614583333336</c:v>
                </c:pt>
                <c:pt idx="29842">
                  <c:v>45103.618055555555</c:v>
                </c:pt>
                <c:pt idx="29843">
                  <c:v>45103.621527777781</c:v>
                </c:pt>
                <c:pt idx="29844">
                  <c:v>45103.625</c:v>
                </c:pt>
                <c:pt idx="29845">
                  <c:v>45103.628472222219</c:v>
                </c:pt>
                <c:pt idx="29846">
                  <c:v>45103.631944444445</c:v>
                </c:pt>
                <c:pt idx="29847">
                  <c:v>45103.635416666664</c:v>
                </c:pt>
                <c:pt idx="29848">
                  <c:v>45103.638888888891</c:v>
                </c:pt>
                <c:pt idx="29849">
                  <c:v>45103.642361111109</c:v>
                </c:pt>
                <c:pt idx="29850">
                  <c:v>45103.645833333336</c:v>
                </c:pt>
                <c:pt idx="29851">
                  <c:v>45103.649305555555</c:v>
                </c:pt>
                <c:pt idx="29852">
                  <c:v>45103.652777777781</c:v>
                </c:pt>
                <c:pt idx="29853">
                  <c:v>45103.65625</c:v>
                </c:pt>
                <c:pt idx="29854">
                  <c:v>45103.659722222219</c:v>
                </c:pt>
                <c:pt idx="29855">
                  <c:v>45103.663194444445</c:v>
                </c:pt>
                <c:pt idx="29856">
                  <c:v>45103.666666666664</c:v>
                </c:pt>
                <c:pt idx="29857">
                  <c:v>45103.670138888891</c:v>
                </c:pt>
                <c:pt idx="29858">
                  <c:v>45103.673611111109</c:v>
                </c:pt>
                <c:pt idx="29859">
                  <c:v>45103.677083333336</c:v>
                </c:pt>
                <c:pt idx="29860">
                  <c:v>45103.680555555555</c:v>
                </c:pt>
                <c:pt idx="29861">
                  <c:v>45103.684027777781</c:v>
                </c:pt>
                <c:pt idx="29862">
                  <c:v>45103.6875</c:v>
                </c:pt>
                <c:pt idx="29863">
                  <c:v>45103.690972222219</c:v>
                </c:pt>
                <c:pt idx="29864">
                  <c:v>45103.694444444445</c:v>
                </c:pt>
                <c:pt idx="29865">
                  <c:v>45103.697916666664</c:v>
                </c:pt>
                <c:pt idx="29866">
                  <c:v>45103.701388888891</c:v>
                </c:pt>
                <c:pt idx="29867">
                  <c:v>45103.704861111109</c:v>
                </c:pt>
                <c:pt idx="29868">
                  <c:v>45103.708333333336</c:v>
                </c:pt>
                <c:pt idx="29869">
                  <c:v>45103.711805555555</c:v>
                </c:pt>
                <c:pt idx="29870">
                  <c:v>45103.715277777781</c:v>
                </c:pt>
                <c:pt idx="29871">
                  <c:v>45103.71875</c:v>
                </c:pt>
                <c:pt idx="29872">
                  <c:v>45103.722222222219</c:v>
                </c:pt>
                <c:pt idx="29873">
                  <c:v>45103.725694444445</c:v>
                </c:pt>
                <c:pt idx="29874">
                  <c:v>45103.729166666664</c:v>
                </c:pt>
                <c:pt idx="29875">
                  <c:v>45103.732638888891</c:v>
                </c:pt>
                <c:pt idx="29876">
                  <c:v>45103.736111111109</c:v>
                </c:pt>
                <c:pt idx="29877">
                  <c:v>45103.739583333336</c:v>
                </c:pt>
                <c:pt idx="29878">
                  <c:v>45103.743055555555</c:v>
                </c:pt>
                <c:pt idx="29879">
                  <c:v>45103.746527777781</c:v>
                </c:pt>
                <c:pt idx="29880">
                  <c:v>45103.75</c:v>
                </c:pt>
                <c:pt idx="29881">
                  <c:v>45103.753472222219</c:v>
                </c:pt>
                <c:pt idx="29882">
                  <c:v>45103.756944444445</c:v>
                </c:pt>
                <c:pt idx="29883">
                  <c:v>45103.760416666664</c:v>
                </c:pt>
                <c:pt idx="29884">
                  <c:v>45103.763888888891</c:v>
                </c:pt>
                <c:pt idx="29885">
                  <c:v>45103.767361111109</c:v>
                </c:pt>
                <c:pt idx="29886">
                  <c:v>45103.770833333336</c:v>
                </c:pt>
                <c:pt idx="29887">
                  <c:v>45103.774305555555</c:v>
                </c:pt>
                <c:pt idx="29888">
                  <c:v>45103.777777777781</c:v>
                </c:pt>
                <c:pt idx="29889">
                  <c:v>45103.78125</c:v>
                </c:pt>
                <c:pt idx="29890">
                  <c:v>45103.784722222219</c:v>
                </c:pt>
                <c:pt idx="29891">
                  <c:v>45103.788194444445</c:v>
                </c:pt>
                <c:pt idx="29892">
                  <c:v>45103.791666666664</c:v>
                </c:pt>
                <c:pt idx="29893">
                  <c:v>45103.795138888891</c:v>
                </c:pt>
                <c:pt idx="29894">
                  <c:v>45103.798611111109</c:v>
                </c:pt>
                <c:pt idx="29895">
                  <c:v>45103.802083333336</c:v>
                </c:pt>
                <c:pt idx="29896">
                  <c:v>45103.805555555555</c:v>
                </c:pt>
                <c:pt idx="29897">
                  <c:v>45103.809027777781</c:v>
                </c:pt>
                <c:pt idx="29898">
                  <c:v>45103.8125</c:v>
                </c:pt>
                <c:pt idx="29899">
                  <c:v>45103.815972222219</c:v>
                </c:pt>
                <c:pt idx="29900">
                  <c:v>45103.819444444445</c:v>
                </c:pt>
                <c:pt idx="29901">
                  <c:v>45103.822916666664</c:v>
                </c:pt>
                <c:pt idx="29902">
                  <c:v>45103.826388888891</c:v>
                </c:pt>
                <c:pt idx="29903">
                  <c:v>45103.829861111109</c:v>
                </c:pt>
                <c:pt idx="29904">
                  <c:v>45103.833333333336</c:v>
                </c:pt>
                <c:pt idx="29905">
                  <c:v>45103.836805555555</c:v>
                </c:pt>
                <c:pt idx="29906">
                  <c:v>45103.840277777781</c:v>
                </c:pt>
                <c:pt idx="29907">
                  <c:v>45103.84375</c:v>
                </c:pt>
                <c:pt idx="29908">
                  <c:v>45103.847222222219</c:v>
                </c:pt>
                <c:pt idx="29909">
                  <c:v>45103.850694444445</c:v>
                </c:pt>
                <c:pt idx="29910">
                  <c:v>45103.854166666664</c:v>
                </c:pt>
                <c:pt idx="29911">
                  <c:v>45103.857638888891</c:v>
                </c:pt>
                <c:pt idx="29912">
                  <c:v>45103.861111111109</c:v>
                </c:pt>
                <c:pt idx="29913">
                  <c:v>45103.864583333336</c:v>
                </c:pt>
                <c:pt idx="29914">
                  <c:v>45103.868055555555</c:v>
                </c:pt>
                <c:pt idx="29915">
                  <c:v>45103.871527777781</c:v>
                </c:pt>
                <c:pt idx="29916">
                  <c:v>45103.875</c:v>
                </c:pt>
                <c:pt idx="29917">
                  <c:v>45103.878472222219</c:v>
                </c:pt>
                <c:pt idx="29918">
                  <c:v>45103.881944444445</c:v>
                </c:pt>
                <c:pt idx="29919">
                  <c:v>45103.885416666664</c:v>
                </c:pt>
                <c:pt idx="29920">
                  <c:v>45103.888888888891</c:v>
                </c:pt>
                <c:pt idx="29921">
                  <c:v>45103.892361111109</c:v>
                </c:pt>
                <c:pt idx="29922">
                  <c:v>45103.895833333336</c:v>
                </c:pt>
                <c:pt idx="29923">
                  <c:v>45103.899305555555</c:v>
                </c:pt>
                <c:pt idx="29924">
                  <c:v>45103.902777777781</c:v>
                </c:pt>
                <c:pt idx="29925">
                  <c:v>45103.90625</c:v>
                </c:pt>
                <c:pt idx="29926">
                  <c:v>45103.909722222219</c:v>
                </c:pt>
                <c:pt idx="29927">
                  <c:v>45103.913194444445</c:v>
                </c:pt>
                <c:pt idx="29928">
                  <c:v>45103.916666666664</c:v>
                </c:pt>
                <c:pt idx="29929">
                  <c:v>45103.920138888891</c:v>
                </c:pt>
                <c:pt idx="29930">
                  <c:v>45103.923611111109</c:v>
                </c:pt>
                <c:pt idx="29931">
                  <c:v>45103.927083333336</c:v>
                </c:pt>
                <c:pt idx="29932">
                  <c:v>45103.930555555555</c:v>
                </c:pt>
                <c:pt idx="29933">
                  <c:v>45103.934027777781</c:v>
                </c:pt>
                <c:pt idx="29934">
                  <c:v>45103.9375</c:v>
                </c:pt>
                <c:pt idx="29935">
                  <c:v>45103.940972222219</c:v>
                </c:pt>
                <c:pt idx="29936">
                  <c:v>45103.944444444445</c:v>
                </c:pt>
                <c:pt idx="29937">
                  <c:v>45103.947916666664</c:v>
                </c:pt>
                <c:pt idx="29938">
                  <c:v>45103.951388888891</c:v>
                </c:pt>
                <c:pt idx="29939">
                  <c:v>45103.954861111109</c:v>
                </c:pt>
                <c:pt idx="29940">
                  <c:v>45103.958333333336</c:v>
                </c:pt>
                <c:pt idx="29941">
                  <c:v>45103.961805555555</c:v>
                </c:pt>
                <c:pt idx="29942">
                  <c:v>45103.965277777781</c:v>
                </c:pt>
                <c:pt idx="29943">
                  <c:v>45103.96875</c:v>
                </c:pt>
                <c:pt idx="29944">
                  <c:v>45103.972222222219</c:v>
                </c:pt>
                <c:pt idx="29945">
                  <c:v>45103.975694444445</c:v>
                </c:pt>
                <c:pt idx="29946">
                  <c:v>45103.979166666664</c:v>
                </c:pt>
                <c:pt idx="29947">
                  <c:v>45103.982638888891</c:v>
                </c:pt>
                <c:pt idx="29948">
                  <c:v>45103.986111111109</c:v>
                </c:pt>
                <c:pt idx="29949">
                  <c:v>45103.989583333336</c:v>
                </c:pt>
                <c:pt idx="29950">
                  <c:v>45103.993055555555</c:v>
                </c:pt>
                <c:pt idx="29951">
                  <c:v>45103.996527777781</c:v>
                </c:pt>
                <c:pt idx="29952">
                  <c:v>45104</c:v>
                </c:pt>
                <c:pt idx="29953">
                  <c:v>45104.003472222219</c:v>
                </c:pt>
                <c:pt idx="29954">
                  <c:v>45104.006944444445</c:v>
                </c:pt>
                <c:pt idx="29955">
                  <c:v>45104.010416666664</c:v>
                </c:pt>
                <c:pt idx="29956">
                  <c:v>45104.013888888891</c:v>
                </c:pt>
                <c:pt idx="29957">
                  <c:v>45104.017361111109</c:v>
                </c:pt>
                <c:pt idx="29958">
                  <c:v>45104.020833333336</c:v>
                </c:pt>
                <c:pt idx="29959">
                  <c:v>45104.024305555555</c:v>
                </c:pt>
                <c:pt idx="29960">
                  <c:v>45104.027777777781</c:v>
                </c:pt>
                <c:pt idx="29961">
                  <c:v>45104.03125</c:v>
                </c:pt>
                <c:pt idx="29962">
                  <c:v>45104.034722222219</c:v>
                </c:pt>
                <c:pt idx="29963">
                  <c:v>45104.038194444445</c:v>
                </c:pt>
                <c:pt idx="29964">
                  <c:v>45104.041666666664</c:v>
                </c:pt>
                <c:pt idx="29965">
                  <c:v>45104.045138888891</c:v>
                </c:pt>
                <c:pt idx="29966">
                  <c:v>45104.048611111109</c:v>
                </c:pt>
                <c:pt idx="29967">
                  <c:v>45104.052083333336</c:v>
                </c:pt>
                <c:pt idx="29968">
                  <c:v>45104.055555555555</c:v>
                </c:pt>
                <c:pt idx="29969">
                  <c:v>45104.059027777781</c:v>
                </c:pt>
                <c:pt idx="29970">
                  <c:v>45104.0625</c:v>
                </c:pt>
                <c:pt idx="29971">
                  <c:v>45104.065972222219</c:v>
                </c:pt>
                <c:pt idx="29972">
                  <c:v>45104.069444444445</c:v>
                </c:pt>
                <c:pt idx="29973">
                  <c:v>45104.072916666664</c:v>
                </c:pt>
                <c:pt idx="29974">
                  <c:v>45104.076388888891</c:v>
                </c:pt>
                <c:pt idx="29975">
                  <c:v>45104.079861111109</c:v>
                </c:pt>
                <c:pt idx="29976">
                  <c:v>45104.083333333336</c:v>
                </c:pt>
                <c:pt idx="29977">
                  <c:v>45104.086805555555</c:v>
                </c:pt>
                <c:pt idx="29978">
                  <c:v>45104.090277777781</c:v>
                </c:pt>
                <c:pt idx="29979">
                  <c:v>45104.09375</c:v>
                </c:pt>
                <c:pt idx="29980">
                  <c:v>45104.097222222219</c:v>
                </c:pt>
                <c:pt idx="29981">
                  <c:v>45104.100694444445</c:v>
                </c:pt>
                <c:pt idx="29982">
                  <c:v>45104.104166666664</c:v>
                </c:pt>
                <c:pt idx="29983">
                  <c:v>45104.107638888891</c:v>
                </c:pt>
                <c:pt idx="29984">
                  <c:v>45104.111111111109</c:v>
                </c:pt>
                <c:pt idx="29985">
                  <c:v>45104.114583333336</c:v>
                </c:pt>
                <c:pt idx="29986">
                  <c:v>45104.118055555555</c:v>
                </c:pt>
                <c:pt idx="29987">
                  <c:v>45104.121527777781</c:v>
                </c:pt>
                <c:pt idx="29988">
                  <c:v>45104.125</c:v>
                </c:pt>
                <c:pt idx="29989">
                  <c:v>45104.128472222219</c:v>
                </c:pt>
                <c:pt idx="29990">
                  <c:v>45104.131944444445</c:v>
                </c:pt>
                <c:pt idx="29991">
                  <c:v>45104.135416666664</c:v>
                </c:pt>
                <c:pt idx="29992">
                  <c:v>45104.138888888891</c:v>
                </c:pt>
                <c:pt idx="29993">
                  <c:v>45104.142361111109</c:v>
                </c:pt>
                <c:pt idx="29994">
                  <c:v>45104.145833333336</c:v>
                </c:pt>
                <c:pt idx="29995">
                  <c:v>45104.149305555555</c:v>
                </c:pt>
                <c:pt idx="29996">
                  <c:v>45104.152777777781</c:v>
                </c:pt>
                <c:pt idx="29997">
                  <c:v>45104.15625</c:v>
                </c:pt>
                <c:pt idx="29998">
                  <c:v>45104.159722222219</c:v>
                </c:pt>
                <c:pt idx="29999">
                  <c:v>45104.163194444445</c:v>
                </c:pt>
                <c:pt idx="30000">
                  <c:v>45104.166666666664</c:v>
                </c:pt>
                <c:pt idx="30001">
                  <c:v>45104.170138888891</c:v>
                </c:pt>
                <c:pt idx="30002">
                  <c:v>45104.173611111109</c:v>
                </c:pt>
                <c:pt idx="30003">
                  <c:v>45104.177083333336</c:v>
                </c:pt>
                <c:pt idx="30004">
                  <c:v>45104.180555555555</c:v>
                </c:pt>
                <c:pt idx="30005">
                  <c:v>45104.184027777781</c:v>
                </c:pt>
                <c:pt idx="30006">
                  <c:v>45104.1875</c:v>
                </c:pt>
                <c:pt idx="30007">
                  <c:v>45104.190972222219</c:v>
                </c:pt>
                <c:pt idx="30008">
                  <c:v>45104.194444444445</c:v>
                </c:pt>
                <c:pt idx="30009">
                  <c:v>45104.197916666664</c:v>
                </c:pt>
                <c:pt idx="30010">
                  <c:v>45104.201388888891</c:v>
                </c:pt>
                <c:pt idx="30011">
                  <c:v>45104.204861111109</c:v>
                </c:pt>
                <c:pt idx="30012">
                  <c:v>45104.208333333336</c:v>
                </c:pt>
                <c:pt idx="30013">
                  <c:v>45104.211805555555</c:v>
                </c:pt>
                <c:pt idx="30014">
                  <c:v>45104.215277777781</c:v>
                </c:pt>
                <c:pt idx="30015">
                  <c:v>45104.21875</c:v>
                </c:pt>
                <c:pt idx="30016">
                  <c:v>45104.222222222219</c:v>
                </c:pt>
                <c:pt idx="30017">
                  <c:v>45104.225694444445</c:v>
                </c:pt>
                <c:pt idx="30018">
                  <c:v>45104.229166666664</c:v>
                </c:pt>
                <c:pt idx="30019">
                  <c:v>45104.232638888891</c:v>
                </c:pt>
                <c:pt idx="30020">
                  <c:v>45104.236111111109</c:v>
                </c:pt>
                <c:pt idx="30021">
                  <c:v>45104.239583333336</c:v>
                </c:pt>
                <c:pt idx="30022">
                  <c:v>45104.243055555555</c:v>
                </c:pt>
                <c:pt idx="30023">
                  <c:v>45104.246527777781</c:v>
                </c:pt>
                <c:pt idx="30024">
                  <c:v>45104.25</c:v>
                </c:pt>
                <c:pt idx="30025">
                  <c:v>45104.253472222219</c:v>
                </c:pt>
                <c:pt idx="30026">
                  <c:v>45104.256944444445</c:v>
                </c:pt>
                <c:pt idx="30027">
                  <c:v>45104.260416666664</c:v>
                </c:pt>
                <c:pt idx="30028">
                  <c:v>45104.263888888891</c:v>
                </c:pt>
                <c:pt idx="30029">
                  <c:v>45104.267361111109</c:v>
                </c:pt>
                <c:pt idx="30030">
                  <c:v>45104.270833333336</c:v>
                </c:pt>
                <c:pt idx="30031">
                  <c:v>45104.274305555555</c:v>
                </c:pt>
                <c:pt idx="30032">
                  <c:v>45104.277777777781</c:v>
                </c:pt>
                <c:pt idx="30033">
                  <c:v>45104.28125</c:v>
                </c:pt>
                <c:pt idx="30034">
                  <c:v>45104.284722222219</c:v>
                </c:pt>
                <c:pt idx="30035">
                  <c:v>45104.288194444445</c:v>
                </c:pt>
                <c:pt idx="30036">
                  <c:v>45104.291666666664</c:v>
                </c:pt>
                <c:pt idx="30037">
                  <c:v>45104.295138888891</c:v>
                </c:pt>
                <c:pt idx="30038">
                  <c:v>45104.298611111109</c:v>
                </c:pt>
                <c:pt idx="30039">
                  <c:v>45104.302083333336</c:v>
                </c:pt>
                <c:pt idx="30040">
                  <c:v>45104.305555555555</c:v>
                </c:pt>
                <c:pt idx="30041">
                  <c:v>45104.309027777781</c:v>
                </c:pt>
                <c:pt idx="30042">
                  <c:v>45104.3125</c:v>
                </c:pt>
                <c:pt idx="30043">
                  <c:v>45104.315972222219</c:v>
                </c:pt>
                <c:pt idx="30044">
                  <c:v>45104.319444444445</c:v>
                </c:pt>
                <c:pt idx="30045">
                  <c:v>45104.322916666664</c:v>
                </c:pt>
                <c:pt idx="30046">
                  <c:v>45104.326388888891</c:v>
                </c:pt>
                <c:pt idx="30047">
                  <c:v>45104.329861111109</c:v>
                </c:pt>
                <c:pt idx="30048">
                  <c:v>45104.333333333336</c:v>
                </c:pt>
                <c:pt idx="30049">
                  <c:v>45104.336805555555</c:v>
                </c:pt>
                <c:pt idx="30050">
                  <c:v>45104.340277777781</c:v>
                </c:pt>
                <c:pt idx="30051">
                  <c:v>45104.34375</c:v>
                </c:pt>
                <c:pt idx="30052">
                  <c:v>45104.347222222219</c:v>
                </c:pt>
                <c:pt idx="30053">
                  <c:v>45104.350694444445</c:v>
                </c:pt>
                <c:pt idx="30054">
                  <c:v>45104.354166666664</c:v>
                </c:pt>
                <c:pt idx="30055">
                  <c:v>45104.357638888891</c:v>
                </c:pt>
                <c:pt idx="30056">
                  <c:v>45104.361111111109</c:v>
                </c:pt>
                <c:pt idx="30057">
                  <c:v>45104.364583333336</c:v>
                </c:pt>
                <c:pt idx="30058">
                  <c:v>45104.368055555555</c:v>
                </c:pt>
                <c:pt idx="30059">
                  <c:v>45104.371527777781</c:v>
                </c:pt>
                <c:pt idx="30060">
                  <c:v>45104.375</c:v>
                </c:pt>
                <c:pt idx="30061">
                  <c:v>45104.378472222219</c:v>
                </c:pt>
                <c:pt idx="30062">
                  <c:v>45104.381944444445</c:v>
                </c:pt>
                <c:pt idx="30063">
                  <c:v>45104.385416666664</c:v>
                </c:pt>
                <c:pt idx="30064">
                  <c:v>45104.388888888891</c:v>
                </c:pt>
                <c:pt idx="30065">
                  <c:v>45104.392361111109</c:v>
                </c:pt>
                <c:pt idx="30066">
                  <c:v>45104.395833333336</c:v>
                </c:pt>
                <c:pt idx="30067">
                  <c:v>45104.399305555555</c:v>
                </c:pt>
                <c:pt idx="30068">
                  <c:v>45104.402777777781</c:v>
                </c:pt>
                <c:pt idx="30069">
                  <c:v>45104.40625</c:v>
                </c:pt>
                <c:pt idx="30070">
                  <c:v>45104.409722222219</c:v>
                </c:pt>
                <c:pt idx="30071">
                  <c:v>45104.413194444445</c:v>
                </c:pt>
                <c:pt idx="30072">
                  <c:v>45104.416666666664</c:v>
                </c:pt>
                <c:pt idx="30073">
                  <c:v>45104.420138888891</c:v>
                </c:pt>
                <c:pt idx="30074">
                  <c:v>45104.423611111109</c:v>
                </c:pt>
                <c:pt idx="30075">
                  <c:v>45104.427083333336</c:v>
                </c:pt>
                <c:pt idx="30076">
                  <c:v>45104.430555555555</c:v>
                </c:pt>
                <c:pt idx="30077">
                  <c:v>45104.434027777781</c:v>
                </c:pt>
                <c:pt idx="30078">
                  <c:v>45104.4375</c:v>
                </c:pt>
                <c:pt idx="30079">
                  <c:v>45104.440972222219</c:v>
                </c:pt>
                <c:pt idx="30080">
                  <c:v>45104.444444444445</c:v>
                </c:pt>
                <c:pt idx="30081">
                  <c:v>45104.447916666664</c:v>
                </c:pt>
                <c:pt idx="30082">
                  <c:v>45104.451388888891</c:v>
                </c:pt>
                <c:pt idx="30083">
                  <c:v>45104.454861111109</c:v>
                </c:pt>
                <c:pt idx="30084">
                  <c:v>45104.458333333336</c:v>
                </c:pt>
                <c:pt idx="30085">
                  <c:v>45104.461805555555</c:v>
                </c:pt>
                <c:pt idx="30086">
                  <c:v>45104.465277777781</c:v>
                </c:pt>
                <c:pt idx="30087">
                  <c:v>45104.46875</c:v>
                </c:pt>
                <c:pt idx="30088">
                  <c:v>45104.472222222219</c:v>
                </c:pt>
                <c:pt idx="30089">
                  <c:v>45104.475694444445</c:v>
                </c:pt>
                <c:pt idx="30090">
                  <c:v>45104.479166666664</c:v>
                </c:pt>
                <c:pt idx="30091">
                  <c:v>45104.482638888891</c:v>
                </c:pt>
                <c:pt idx="30092">
                  <c:v>45104.486111111109</c:v>
                </c:pt>
                <c:pt idx="30093">
                  <c:v>45104.489583333336</c:v>
                </c:pt>
                <c:pt idx="30094">
                  <c:v>45104.493055555555</c:v>
                </c:pt>
                <c:pt idx="30095">
                  <c:v>45104.496527777781</c:v>
                </c:pt>
                <c:pt idx="30096">
                  <c:v>45104.5</c:v>
                </c:pt>
                <c:pt idx="30097">
                  <c:v>45104.503472222219</c:v>
                </c:pt>
                <c:pt idx="30098">
                  <c:v>45104.506944444445</c:v>
                </c:pt>
                <c:pt idx="30099">
                  <c:v>45104.510416666664</c:v>
                </c:pt>
                <c:pt idx="30100">
                  <c:v>45104.513888888891</c:v>
                </c:pt>
                <c:pt idx="30101">
                  <c:v>45104.517361111109</c:v>
                </c:pt>
                <c:pt idx="30102">
                  <c:v>45104.520833333336</c:v>
                </c:pt>
                <c:pt idx="30103">
                  <c:v>45104.524305555555</c:v>
                </c:pt>
                <c:pt idx="30104">
                  <c:v>45104.527777777781</c:v>
                </c:pt>
                <c:pt idx="30105">
                  <c:v>45104.53125</c:v>
                </c:pt>
                <c:pt idx="30106">
                  <c:v>45104.534722222219</c:v>
                </c:pt>
                <c:pt idx="30107">
                  <c:v>45104.538194444445</c:v>
                </c:pt>
                <c:pt idx="30108">
                  <c:v>45104.541666666664</c:v>
                </c:pt>
                <c:pt idx="30109">
                  <c:v>45104.545138888891</c:v>
                </c:pt>
                <c:pt idx="30110">
                  <c:v>45104.548611111109</c:v>
                </c:pt>
                <c:pt idx="30111">
                  <c:v>45104.552083333336</c:v>
                </c:pt>
                <c:pt idx="30112">
                  <c:v>45104.555555555555</c:v>
                </c:pt>
                <c:pt idx="30113">
                  <c:v>45104.559027777781</c:v>
                </c:pt>
                <c:pt idx="30114">
                  <c:v>45104.5625</c:v>
                </c:pt>
                <c:pt idx="30115">
                  <c:v>45104.565972222219</c:v>
                </c:pt>
                <c:pt idx="30116">
                  <c:v>45104.569444444445</c:v>
                </c:pt>
                <c:pt idx="30117">
                  <c:v>45104.572916666664</c:v>
                </c:pt>
                <c:pt idx="30118">
                  <c:v>45104.576388888891</c:v>
                </c:pt>
                <c:pt idx="30119">
                  <c:v>45104.579861111109</c:v>
                </c:pt>
                <c:pt idx="30120">
                  <c:v>45104.583333333336</c:v>
                </c:pt>
                <c:pt idx="30121">
                  <c:v>45104.586805555555</c:v>
                </c:pt>
                <c:pt idx="30122">
                  <c:v>45104.590277777781</c:v>
                </c:pt>
                <c:pt idx="30123">
                  <c:v>45104.59375</c:v>
                </c:pt>
                <c:pt idx="30124">
                  <c:v>45104.597222222219</c:v>
                </c:pt>
                <c:pt idx="30125">
                  <c:v>45104.600694444445</c:v>
                </c:pt>
                <c:pt idx="30126">
                  <c:v>45104.604166666664</c:v>
                </c:pt>
                <c:pt idx="30127">
                  <c:v>45104.607638888891</c:v>
                </c:pt>
                <c:pt idx="30128">
                  <c:v>45104.611111111109</c:v>
                </c:pt>
                <c:pt idx="30129">
                  <c:v>45104.614583333336</c:v>
                </c:pt>
                <c:pt idx="30130">
                  <c:v>45104.618055555555</c:v>
                </c:pt>
                <c:pt idx="30131">
                  <c:v>45104.621527777781</c:v>
                </c:pt>
                <c:pt idx="30132">
                  <c:v>45104.625</c:v>
                </c:pt>
                <c:pt idx="30133">
                  <c:v>45104.628472222219</c:v>
                </c:pt>
                <c:pt idx="30134">
                  <c:v>45104.631944444445</c:v>
                </c:pt>
                <c:pt idx="30135">
                  <c:v>45104.635416666664</c:v>
                </c:pt>
                <c:pt idx="30136">
                  <c:v>45104.638888888891</c:v>
                </c:pt>
                <c:pt idx="30137">
                  <c:v>45104.642361111109</c:v>
                </c:pt>
                <c:pt idx="30138">
                  <c:v>45104.645833333336</c:v>
                </c:pt>
                <c:pt idx="30139">
                  <c:v>45104.649305555555</c:v>
                </c:pt>
                <c:pt idx="30140">
                  <c:v>45104.652777777781</c:v>
                </c:pt>
                <c:pt idx="30141">
                  <c:v>45104.65625</c:v>
                </c:pt>
                <c:pt idx="30142">
                  <c:v>45104.659722222219</c:v>
                </c:pt>
                <c:pt idx="30143">
                  <c:v>45104.663194444445</c:v>
                </c:pt>
                <c:pt idx="30144">
                  <c:v>45104.666666666664</c:v>
                </c:pt>
                <c:pt idx="30145">
                  <c:v>45104.670138888891</c:v>
                </c:pt>
                <c:pt idx="30146">
                  <c:v>45104.673611111109</c:v>
                </c:pt>
                <c:pt idx="30147">
                  <c:v>45104.677083333336</c:v>
                </c:pt>
                <c:pt idx="30148">
                  <c:v>45104.680555555555</c:v>
                </c:pt>
                <c:pt idx="30149">
                  <c:v>45104.684027777781</c:v>
                </c:pt>
                <c:pt idx="30150">
                  <c:v>45104.6875</c:v>
                </c:pt>
                <c:pt idx="30151">
                  <c:v>45104.690972222219</c:v>
                </c:pt>
                <c:pt idx="30152">
                  <c:v>45104.694444444445</c:v>
                </c:pt>
                <c:pt idx="30153">
                  <c:v>45104.697916666664</c:v>
                </c:pt>
                <c:pt idx="30154">
                  <c:v>45104.701388888891</c:v>
                </c:pt>
                <c:pt idx="30155">
                  <c:v>45104.704861111109</c:v>
                </c:pt>
                <c:pt idx="30156">
                  <c:v>45104.708333333336</c:v>
                </c:pt>
                <c:pt idx="30157">
                  <c:v>45104.711805555555</c:v>
                </c:pt>
                <c:pt idx="30158">
                  <c:v>45104.715277777781</c:v>
                </c:pt>
                <c:pt idx="30159">
                  <c:v>45104.71875</c:v>
                </c:pt>
                <c:pt idx="30160">
                  <c:v>45104.722222222219</c:v>
                </c:pt>
                <c:pt idx="30161">
                  <c:v>45104.725694444445</c:v>
                </c:pt>
                <c:pt idx="30162">
                  <c:v>45104.729166666664</c:v>
                </c:pt>
                <c:pt idx="30163">
                  <c:v>45104.732638888891</c:v>
                </c:pt>
                <c:pt idx="30164">
                  <c:v>45104.736111111109</c:v>
                </c:pt>
                <c:pt idx="30165">
                  <c:v>45104.739583333336</c:v>
                </c:pt>
                <c:pt idx="30166">
                  <c:v>45104.743055555555</c:v>
                </c:pt>
                <c:pt idx="30167">
                  <c:v>45104.746527777781</c:v>
                </c:pt>
                <c:pt idx="30168">
                  <c:v>45104.75</c:v>
                </c:pt>
                <c:pt idx="30169">
                  <c:v>45104.753472222219</c:v>
                </c:pt>
                <c:pt idx="30170">
                  <c:v>45104.756944444445</c:v>
                </c:pt>
                <c:pt idx="30171">
                  <c:v>45104.760416666664</c:v>
                </c:pt>
                <c:pt idx="30172">
                  <c:v>45104.763888888891</c:v>
                </c:pt>
                <c:pt idx="30173">
                  <c:v>45104.767361111109</c:v>
                </c:pt>
                <c:pt idx="30174">
                  <c:v>45104.770833333336</c:v>
                </c:pt>
                <c:pt idx="30175">
                  <c:v>45104.774305555555</c:v>
                </c:pt>
                <c:pt idx="30176">
                  <c:v>45104.777777777781</c:v>
                </c:pt>
                <c:pt idx="30177">
                  <c:v>45104.78125</c:v>
                </c:pt>
                <c:pt idx="30178">
                  <c:v>45104.784722222219</c:v>
                </c:pt>
                <c:pt idx="30179">
                  <c:v>45104.788194444445</c:v>
                </c:pt>
                <c:pt idx="30180">
                  <c:v>45104.791666666664</c:v>
                </c:pt>
                <c:pt idx="30181">
                  <c:v>45104.795138888891</c:v>
                </c:pt>
                <c:pt idx="30182">
                  <c:v>45104.798611111109</c:v>
                </c:pt>
                <c:pt idx="30183">
                  <c:v>45104.802083333336</c:v>
                </c:pt>
                <c:pt idx="30184">
                  <c:v>45104.805555555555</c:v>
                </c:pt>
                <c:pt idx="30185">
                  <c:v>45104.809027777781</c:v>
                </c:pt>
                <c:pt idx="30186">
                  <c:v>45104.8125</c:v>
                </c:pt>
                <c:pt idx="30187">
                  <c:v>45104.815972222219</c:v>
                </c:pt>
                <c:pt idx="30188">
                  <c:v>45104.819444444445</c:v>
                </c:pt>
                <c:pt idx="30189">
                  <c:v>45104.822916666664</c:v>
                </c:pt>
                <c:pt idx="30190">
                  <c:v>45104.826388888891</c:v>
                </c:pt>
                <c:pt idx="30191">
                  <c:v>45104.829861111109</c:v>
                </c:pt>
                <c:pt idx="30192">
                  <c:v>45104.833333333336</c:v>
                </c:pt>
                <c:pt idx="30193">
                  <c:v>45104.836805555555</c:v>
                </c:pt>
                <c:pt idx="30194">
                  <c:v>45104.840277777781</c:v>
                </c:pt>
                <c:pt idx="30195">
                  <c:v>45104.84375</c:v>
                </c:pt>
                <c:pt idx="30196">
                  <c:v>45104.847222222219</c:v>
                </c:pt>
                <c:pt idx="30197">
                  <c:v>45104.850694444445</c:v>
                </c:pt>
                <c:pt idx="30198">
                  <c:v>45104.854166666664</c:v>
                </c:pt>
                <c:pt idx="30199">
                  <c:v>45104.857638888891</c:v>
                </c:pt>
                <c:pt idx="30200">
                  <c:v>45104.861111111109</c:v>
                </c:pt>
                <c:pt idx="30201">
                  <c:v>45104.864583333336</c:v>
                </c:pt>
                <c:pt idx="30202">
                  <c:v>45104.868055555555</c:v>
                </c:pt>
                <c:pt idx="30203">
                  <c:v>45104.871527777781</c:v>
                </c:pt>
                <c:pt idx="30204">
                  <c:v>45104.875</c:v>
                </c:pt>
                <c:pt idx="30205">
                  <c:v>45104.878472222219</c:v>
                </c:pt>
                <c:pt idx="30206">
                  <c:v>45104.881944444445</c:v>
                </c:pt>
                <c:pt idx="30207">
                  <c:v>45104.885416666664</c:v>
                </c:pt>
                <c:pt idx="30208">
                  <c:v>45104.888888888891</c:v>
                </c:pt>
                <c:pt idx="30209">
                  <c:v>45104.892361111109</c:v>
                </c:pt>
                <c:pt idx="30210">
                  <c:v>45104.895833333336</c:v>
                </c:pt>
                <c:pt idx="30211">
                  <c:v>45104.899305555555</c:v>
                </c:pt>
                <c:pt idx="30212">
                  <c:v>45104.902777777781</c:v>
                </c:pt>
                <c:pt idx="30213">
                  <c:v>45104.90625</c:v>
                </c:pt>
                <c:pt idx="30214">
                  <c:v>45104.909722222219</c:v>
                </c:pt>
                <c:pt idx="30215">
                  <c:v>45104.913194444445</c:v>
                </c:pt>
                <c:pt idx="30216">
                  <c:v>45104.916666666664</c:v>
                </c:pt>
                <c:pt idx="30217">
                  <c:v>45104.920138888891</c:v>
                </c:pt>
                <c:pt idx="30218">
                  <c:v>45104.923611111109</c:v>
                </c:pt>
                <c:pt idx="30219">
                  <c:v>45104.927083333336</c:v>
                </c:pt>
                <c:pt idx="30220">
                  <c:v>45104.930555555555</c:v>
                </c:pt>
                <c:pt idx="30221">
                  <c:v>45104.934027777781</c:v>
                </c:pt>
                <c:pt idx="30222">
                  <c:v>45104.9375</c:v>
                </c:pt>
                <c:pt idx="30223">
                  <c:v>45104.940972222219</c:v>
                </c:pt>
                <c:pt idx="30224">
                  <c:v>45104.944444444445</c:v>
                </c:pt>
                <c:pt idx="30225">
                  <c:v>45104.947916666664</c:v>
                </c:pt>
                <c:pt idx="30226">
                  <c:v>45104.951388888891</c:v>
                </c:pt>
                <c:pt idx="30227">
                  <c:v>45104.954861111109</c:v>
                </c:pt>
                <c:pt idx="30228">
                  <c:v>45104.958333333336</c:v>
                </c:pt>
                <c:pt idx="30229">
                  <c:v>45104.961805555555</c:v>
                </c:pt>
                <c:pt idx="30230">
                  <c:v>45104.965277777781</c:v>
                </c:pt>
                <c:pt idx="30231">
                  <c:v>45104.96875</c:v>
                </c:pt>
                <c:pt idx="30232">
                  <c:v>45104.972222222219</c:v>
                </c:pt>
                <c:pt idx="30233">
                  <c:v>45104.975694444445</c:v>
                </c:pt>
                <c:pt idx="30234">
                  <c:v>45104.979166666664</c:v>
                </c:pt>
                <c:pt idx="30235">
                  <c:v>45104.982638888891</c:v>
                </c:pt>
                <c:pt idx="30236">
                  <c:v>45104.986111111109</c:v>
                </c:pt>
                <c:pt idx="30237">
                  <c:v>45104.989583333336</c:v>
                </c:pt>
                <c:pt idx="30238">
                  <c:v>45104.993055555555</c:v>
                </c:pt>
                <c:pt idx="30239">
                  <c:v>45104.996527777781</c:v>
                </c:pt>
                <c:pt idx="30240">
                  <c:v>45105</c:v>
                </c:pt>
                <c:pt idx="30241">
                  <c:v>45105.003472222219</c:v>
                </c:pt>
                <c:pt idx="30242">
                  <c:v>45105.006944444445</c:v>
                </c:pt>
                <c:pt idx="30243">
                  <c:v>45105.010416666664</c:v>
                </c:pt>
                <c:pt idx="30244">
                  <c:v>45105.013888888891</c:v>
                </c:pt>
                <c:pt idx="30245">
                  <c:v>45105.017361111109</c:v>
                </c:pt>
                <c:pt idx="30246">
                  <c:v>45105.020833333336</c:v>
                </c:pt>
                <c:pt idx="30247">
                  <c:v>45105.024305555555</c:v>
                </c:pt>
                <c:pt idx="30248">
                  <c:v>45105.027777777781</c:v>
                </c:pt>
                <c:pt idx="30249">
                  <c:v>45105.03125</c:v>
                </c:pt>
                <c:pt idx="30250">
                  <c:v>45105.034722222219</c:v>
                </c:pt>
                <c:pt idx="30251">
                  <c:v>45105.038194444445</c:v>
                </c:pt>
                <c:pt idx="30252">
                  <c:v>45105.041666666664</c:v>
                </c:pt>
                <c:pt idx="30253">
                  <c:v>45105.045138888891</c:v>
                </c:pt>
                <c:pt idx="30254">
                  <c:v>45105.048611111109</c:v>
                </c:pt>
                <c:pt idx="30255">
                  <c:v>45105.052083333336</c:v>
                </c:pt>
                <c:pt idx="30256">
                  <c:v>45105.055555555555</c:v>
                </c:pt>
                <c:pt idx="30257">
                  <c:v>45105.059027777781</c:v>
                </c:pt>
                <c:pt idx="30258">
                  <c:v>45105.0625</c:v>
                </c:pt>
                <c:pt idx="30259">
                  <c:v>45105.065972222219</c:v>
                </c:pt>
                <c:pt idx="30260">
                  <c:v>45105.069444444445</c:v>
                </c:pt>
                <c:pt idx="30261">
                  <c:v>45105.072916666664</c:v>
                </c:pt>
                <c:pt idx="30262">
                  <c:v>45105.076388888891</c:v>
                </c:pt>
                <c:pt idx="30263">
                  <c:v>45105.079861111109</c:v>
                </c:pt>
                <c:pt idx="30264">
                  <c:v>45105.083333333336</c:v>
                </c:pt>
                <c:pt idx="30265">
                  <c:v>45105.086805555555</c:v>
                </c:pt>
                <c:pt idx="30266">
                  <c:v>45105.090277777781</c:v>
                </c:pt>
                <c:pt idx="30267">
                  <c:v>45105.09375</c:v>
                </c:pt>
                <c:pt idx="30268">
                  <c:v>45105.097222222219</c:v>
                </c:pt>
                <c:pt idx="30269">
                  <c:v>45105.100694444445</c:v>
                </c:pt>
                <c:pt idx="30270">
                  <c:v>45105.104166666664</c:v>
                </c:pt>
                <c:pt idx="30271">
                  <c:v>45105.107638888891</c:v>
                </c:pt>
                <c:pt idx="30272">
                  <c:v>45105.111111111109</c:v>
                </c:pt>
                <c:pt idx="30273">
                  <c:v>45105.114583333336</c:v>
                </c:pt>
                <c:pt idx="30274">
                  <c:v>45105.118055555555</c:v>
                </c:pt>
                <c:pt idx="30275">
                  <c:v>45105.121527777781</c:v>
                </c:pt>
                <c:pt idx="30276">
                  <c:v>45105.125</c:v>
                </c:pt>
                <c:pt idx="30277">
                  <c:v>45105.128472222219</c:v>
                </c:pt>
                <c:pt idx="30278">
                  <c:v>45105.131944444445</c:v>
                </c:pt>
                <c:pt idx="30279">
                  <c:v>45105.135416666664</c:v>
                </c:pt>
                <c:pt idx="30280">
                  <c:v>45105.138888888891</c:v>
                </c:pt>
                <c:pt idx="30281">
                  <c:v>45105.142361111109</c:v>
                </c:pt>
                <c:pt idx="30282">
                  <c:v>45105.145833333336</c:v>
                </c:pt>
                <c:pt idx="30283">
                  <c:v>45105.149305555555</c:v>
                </c:pt>
                <c:pt idx="30284">
                  <c:v>45105.152777777781</c:v>
                </c:pt>
                <c:pt idx="30285">
                  <c:v>45105.15625</c:v>
                </c:pt>
                <c:pt idx="30286">
                  <c:v>45105.159722222219</c:v>
                </c:pt>
                <c:pt idx="30287">
                  <c:v>45105.163194444445</c:v>
                </c:pt>
                <c:pt idx="30288">
                  <c:v>45105.166666666664</c:v>
                </c:pt>
                <c:pt idx="30289">
                  <c:v>45105.170138888891</c:v>
                </c:pt>
                <c:pt idx="30290">
                  <c:v>45105.173611111109</c:v>
                </c:pt>
                <c:pt idx="30291">
                  <c:v>45105.177083333336</c:v>
                </c:pt>
                <c:pt idx="30292">
                  <c:v>45105.180555555555</c:v>
                </c:pt>
                <c:pt idx="30293">
                  <c:v>45105.184027777781</c:v>
                </c:pt>
                <c:pt idx="30294">
                  <c:v>45105.1875</c:v>
                </c:pt>
                <c:pt idx="30295">
                  <c:v>45105.190972222219</c:v>
                </c:pt>
                <c:pt idx="30296">
                  <c:v>45105.194444444445</c:v>
                </c:pt>
                <c:pt idx="30297">
                  <c:v>45105.197916666664</c:v>
                </c:pt>
                <c:pt idx="30298">
                  <c:v>45105.201388888891</c:v>
                </c:pt>
                <c:pt idx="30299">
                  <c:v>45105.204861111109</c:v>
                </c:pt>
                <c:pt idx="30300">
                  <c:v>45105.208333333336</c:v>
                </c:pt>
                <c:pt idx="30301">
                  <c:v>45105.211805555555</c:v>
                </c:pt>
                <c:pt idx="30302">
                  <c:v>45105.215277777781</c:v>
                </c:pt>
                <c:pt idx="30303">
                  <c:v>45105.21875</c:v>
                </c:pt>
                <c:pt idx="30304">
                  <c:v>45105.222222222219</c:v>
                </c:pt>
                <c:pt idx="30305">
                  <c:v>45105.225694444445</c:v>
                </c:pt>
                <c:pt idx="30306">
                  <c:v>45105.229166666664</c:v>
                </c:pt>
                <c:pt idx="30307">
                  <c:v>45105.232638888891</c:v>
                </c:pt>
                <c:pt idx="30308">
                  <c:v>45105.236111111109</c:v>
                </c:pt>
                <c:pt idx="30309">
                  <c:v>45105.239583333336</c:v>
                </c:pt>
                <c:pt idx="30310">
                  <c:v>45105.243055555555</c:v>
                </c:pt>
                <c:pt idx="30311">
                  <c:v>45105.246527777781</c:v>
                </c:pt>
                <c:pt idx="30312">
                  <c:v>45105.25</c:v>
                </c:pt>
                <c:pt idx="30313">
                  <c:v>45105.253472222219</c:v>
                </c:pt>
                <c:pt idx="30314">
                  <c:v>45105.256944444445</c:v>
                </c:pt>
                <c:pt idx="30315">
                  <c:v>45105.260416666664</c:v>
                </c:pt>
                <c:pt idx="30316">
                  <c:v>45105.263888888891</c:v>
                </c:pt>
                <c:pt idx="30317">
                  <c:v>45105.267361111109</c:v>
                </c:pt>
                <c:pt idx="30318">
                  <c:v>45105.270833333336</c:v>
                </c:pt>
                <c:pt idx="30319">
                  <c:v>45105.274305555555</c:v>
                </c:pt>
                <c:pt idx="30320">
                  <c:v>45105.277777777781</c:v>
                </c:pt>
                <c:pt idx="30321">
                  <c:v>45105.28125</c:v>
                </c:pt>
                <c:pt idx="30322">
                  <c:v>45105.284722222219</c:v>
                </c:pt>
                <c:pt idx="30323">
                  <c:v>45105.288194444445</c:v>
                </c:pt>
                <c:pt idx="30324">
                  <c:v>45105.291666666664</c:v>
                </c:pt>
                <c:pt idx="30325">
                  <c:v>45105.295138888891</c:v>
                </c:pt>
                <c:pt idx="30326">
                  <c:v>45105.298611111109</c:v>
                </c:pt>
                <c:pt idx="30327">
                  <c:v>45105.302083333336</c:v>
                </c:pt>
                <c:pt idx="30328">
                  <c:v>45105.305555555555</c:v>
                </c:pt>
                <c:pt idx="30329">
                  <c:v>45105.309027777781</c:v>
                </c:pt>
                <c:pt idx="30330">
                  <c:v>45105.3125</c:v>
                </c:pt>
                <c:pt idx="30331">
                  <c:v>45105.315972222219</c:v>
                </c:pt>
                <c:pt idx="30332">
                  <c:v>45105.319444444445</c:v>
                </c:pt>
                <c:pt idx="30333">
                  <c:v>45105.322916666664</c:v>
                </c:pt>
                <c:pt idx="30334">
                  <c:v>45105.326388888891</c:v>
                </c:pt>
                <c:pt idx="30335">
                  <c:v>45105.329861111109</c:v>
                </c:pt>
                <c:pt idx="30336">
                  <c:v>45105.333333333336</c:v>
                </c:pt>
                <c:pt idx="30337">
                  <c:v>45105.336805555555</c:v>
                </c:pt>
                <c:pt idx="30338">
                  <c:v>45105.340277777781</c:v>
                </c:pt>
                <c:pt idx="30339">
                  <c:v>45105.34375</c:v>
                </c:pt>
                <c:pt idx="30340">
                  <c:v>45105.347222222219</c:v>
                </c:pt>
                <c:pt idx="30341">
                  <c:v>45105.350694444445</c:v>
                </c:pt>
                <c:pt idx="30342">
                  <c:v>45105.354166666664</c:v>
                </c:pt>
                <c:pt idx="30343">
                  <c:v>45105.357638888891</c:v>
                </c:pt>
                <c:pt idx="30344">
                  <c:v>45105.361111111109</c:v>
                </c:pt>
                <c:pt idx="30345">
                  <c:v>45105.364583333336</c:v>
                </c:pt>
                <c:pt idx="30346">
                  <c:v>45105.368055555555</c:v>
                </c:pt>
                <c:pt idx="30347">
                  <c:v>45105.371527777781</c:v>
                </c:pt>
                <c:pt idx="30348">
                  <c:v>45105.375</c:v>
                </c:pt>
                <c:pt idx="30349">
                  <c:v>45105.378472222219</c:v>
                </c:pt>
                <c:pt idx="30350">
                  <c:v>45105.381944444445</c:v>
                </c:pt>
                <c:pt idx="30351">
                  <c:v>45105.385416666664</c:v>
                </c:pt>
                <c:pt idx="30352">
                  <c:v>45105.388888888891</c:v>
                </c:pt>
                <c:pt idx="30353">
                  <c:v>45105.392361111109</c:v>
                </c:pt>
                <c:pt idx="30354">
                  <c:v>45105.395833333336</c:v>
                </c:pt>
                <c:pt idx="30355">
                  <c:v>45105.399305555555</c:v>
                </c:pt>
                <c:pt idx="30356">
                  <c:v>45105.402777777781</c:v>
                </c:pt>
                <c:pt idx="30357">
                  <c:v>45105.40625</c:v>
                </c:pt>
                <c:pt idx="30358">
                  <c:v>45105.409722222219</c:v>
                </c:pt>
                <c:pt idx="30359">
                  <c:v>45105.413194444445</c:v>
                </c:pt>
                <c:pt idx="30360">
                  <c:v>45105.416666666664</c:v>
                </c:pt>
                <c:pt idx="30361">
                  <c:v>45105.420138888891</c:v>
                </c:pt>
                <c:pt idx="30362">
                  <c:v>45105.423611111109</c:v>
                </c:pt>
                <c:pt idx="30363">
                  <c:v>45105.427083333336</c:v>
                </c:pt>
                <c:pt idx="30364">
                  <c:v>45105.430555555555</c:v>
                </c:pt>
                <c:pt idx="30365">
                  <c:v>45105.434027777781</c:v>
                </c:pt>
                <c:pt idx="30366">
                  <c:v>45105.4375</c:v>
                </c:pt>
                <c:pt idx="30367">
                  <c:v>45105.440972222219</c:v>
                </c:pt>
                <c:pt idx="30368">
                  <c:v>45105.444444444445</c:v>
                </c:pt>
                <c:pt idx="30369">
                  <c:v>45105.447916666664</c:v>
                </c:pt>
                <c:pt idx="30370">
                  <c:v>45105.451388888891</c:v>
                </c:pt>
                <c:pt idx="30371">
                  <c:v>45105.454861111109</c:v>
                </c:pt>
                <c:pt idx="30372">
                  <c:v>45105.458333333336</c:v>
                </c:pt>
                <c:pt idx="30373">
                  <c:v>45105.461805555555</c:v>
                </c:pt>
                <c:pt idx="30374">
                  <c:v>45105.465277777781</c:v>
                </c:pt>
                <c:pt idx="30375">
                  <c:v>45105.46875</c:v>
                </c:pt>
                <c:pt idx="30376">
                  <c:v>45105.472222222219</c:v>
                </c:pt>
                <c:pt idx="30377">
                  <c:v>45105.475694444445</c:v>
                </c:pt>
                <c:pt idx="30378">
                  <c:v>45105.479166666664</c:v>
                </c:pt>
                <c:pt idx="30379">
                  <c:v>45105.482638888891</c:v>
                </c:pt>
                <c:pt idx="30380">
                  <c:v>45105.486111111109</c:v>
                </c:pt>
                <c:pt idx="30381">
                  <c:v>45105.489583333336</c:v>
                </c:pt>
                <c:pt idx="30382">
                  <c:v>45105.493055555555</c:v>
                </c:pt>
                <c:pt idx="30383">
                  <c:v>45105.496527777781</c:v>
                </c:pt>
                <c:pt idx="30384">
                  <c:v>45105.5</c:v>
                </c:pt>
                <c:pt idx="30385">
                  <c:v>45105.503472222219</c:v>
                </c:pt>
                <c:pt idx="30386">
                  <c:v>45105.506944444445</c:v>
                </c:pt>
                <c:pt idx="30387">
                  <c:v>45105.510416666664</c:v>
                </c:pt>
                <c:pt idx="30388">
                  <c:v>45105.513888888891</c:v>
                </c:pt>
                <c:pt idx="30389">
                  <c:v>45105.517361111109</c:v>
                </c:pt>
                <c:pt idx="30390">
                  <c:v>45105.520833333336</c:v>
                </c:pt>
                <c:pt idx="30391">
                  <c:v>45105.524305555555</c:v>
                </c:pt>
                <c:pt idx="30392">
                  <c:v>45105.527777777781</c:v>
                </c:pt>
                <c:pt idx="30393">
                  <c:v>45105.53125</c:v>
                </c:pt>
                <c:pt idx="30394">
                  <c:v>45105.534722222219</c:v>
                </c:pt>
                <c:pt idx="30395">
                  <c:v>45105.538194444445</c:v>
                </c:pt>
                <c:pt idx="30396">
                  <c:v>45105.541666666664</c:v>
                </c:pt>
                <c:pt idx="30397">
                  <c:v>45105.545138888891</c:v>
                </c:pt>
                <c:pt idx="30398">
                  <c:v>45105.548611111109</c:v>
                </c:pt>
                <c:pt idx="30399">
                  <c:v>45105.552083333336</c:v>
                </c:pt>
                <c:pt idx="30400">
                  <c:v>45105.555555555555</c:v>
                </c:pt>
                <c:pt idx="30401">
                  <c:v>45105.559027777781</c:v>
                </c:pt>
                <c:pt idx="30402">
                  <c:v>45105.5625</c:v>
                </c:pt>
                <c:pt idx="30403">
                  <c:v>45105.565972222219</c:v>
                </c:pt>
                <c:pt idx="30404">
                  <c:v>45105.569444444445</c:v>
                </c:pt>
                <c:pt idx="30405">
                  <c:v>45105.572916666664</c:v>
                </c:pt>
                <c:pt idx="30406">
                  <c:v>45105.576388888891</c:v>
                </c:pt>
                <c:pt idx="30407">
                  <c:v>45105.579861111109</c:v>
                </c:pt>
                <c:pt idx="30408">
                  <c:v>45105.583333333336</c:v>
                </c:pt>
                <c:pt idx="30409">
                  <c:v>45105.586805555555</c:v>
                </c:pt>
                <c:pt idx="30410">
                  <c:v>45105.590277777781</c:v>
                </c:pt>
                <c:pt idx="30411">
                  <c:v>45105.59375</c:v>
                </c:pt>
                <c:pt idx="30412">
                  <c:v>45105.597222222219</c:v>
                </c:pt>
                <c:pt idx="30413">
                  <c:v>45105.600694444445</c:v>
                </c:pt>
                <c:pt idx="30414">
                  <c:v>45105.604166666664</c:v>
                </c:pt>
                <c:pt idx="30415">
                  <c:v>45105.607638888891</c:v>
                </c:pt>
                <c:pt idx="30416">
                  <c:v>45105.611111111109</c:v>
                </c:pt>
                <c:pt idx="30417">
                  <c:v>45105.614583333336</c:v>
                </c:pt>
                <c:pt idx="30418">
                  <c:v>45105.618055555555</c:v>
                </c:pt>
                <c:pt idx="30419">
                  <c:v>45105.621527777781</c:v>
                </c:pt>
                <c:pt idx="30420">
                  <c:v>45105.625</c:v>
                </c:pt>
                <c:pt idx="30421">
                  <c:v>45105.628472222219</c:v>
                </c:pt>
                <c:pt idx="30422">
                  <c:v>45105.631944444445</c:v>
                </c:pt>
                <c:pt idx="30423">
                  <c:v>45105.635416666664</c:v>
                </c:pt>
                <c:pt idx="30424">
                  <c:v>45105.638888888891</c:v>
                </c:pt>
                <c:pt idx="30425">
                  <c:v>45105.642361111109</c:v>
                </c:pt>
                <c:pt idx="30426">
                  <c:v>45105.645833333336</c:v>
                </c:pt>
                <c:pt idx="30427">
                  <c:v>45105.649305555555</c:v>
                </c:pt>
                <c:pt idx="30428">
                  <c:v>45105.652777777781</c:v>
                </c:pt>
                <c:pt idx="30429">
                  <c:v>45105.65625</c:v>
                </c:pt>
                <c:pt idx="30430">
                  <c:v>45105.659722222219</c:v>
                </c:pt>
                <c:pt idx="30431">
                  <c:v>45105.663194444445</c:v>
                </c:pt>
                <c:pt idx="30432">
                  <c:v>45105.666666666664</c:v>
                </c:pt>
                <c:pt idx="30433">
                  <c:v>45105.670138888891</c:v>
                </c:pt>
                <c:pt idx="30434">
                  <c:v>45105.673611111109</c:v>
                </c:pt>
                <c:pt idx="30435">
                  <c:v>45105.677083333336</c:v>
                </c:pt>
                <c:pt idx="30436">
                  <c:v>45105.680555555555</c:v>
                </c:pt>
                <c:pt idx="30437">
                  <c:v>45105.684027777781</c:v>
                </c:pt>
                <c:pt idx="30438">
                  <c:v>45105.6875</c:v>
                </c:pt>
                <c:pt idx="30439">
                  <c:v>45105.690972222219</c:v>
                </c:pt>
                <c:pt idx="30440">
                  <c:v>45105.694444444445</c:v>
                </c:pt>
                <c:pt idx="30441">
                  <c:v>45105.697916666664</c:v>
                </c:pt>
                <c:pt idx="30442">
                  <c:v>45105.701388888891</c:v>
                </c:pt>
                <c:pt idx="30443">
                  <c:v>45105.704861111109</c:v>
                </c:pt>
                <c:pt idx="30444">
                  <c:v>45105.708333333336</c:v>
                </c:pt>
                <c:pt idx="30445">
                  <c:v>45105.711805555555</c:v>
                </c:pt>
                <c:pt idx="30446">
                  <c:v>45105.715277777781</c:v>
                </c:pt>
                <c:pt idx="30447">
                  <c:v>45105.71875</c:v>
                </c:pt>
                <c:pt idx="30448">
                  <c:v>45105.722222222219</c:v>
                </c:pt>
                <c:pt idx="30449">
                  <c:v>45105.725694444445</c:v>
                </c:pt>
                <c:pt idx="30450">
                  <c:v>45105.729166666664</c:v>
                </c:pt>
                <c:pt idx="30451">
                  <c:v>45105.732638888891</c:v>
                </c:pt>
                <c:pt idx="30452">
                  <c:v>45105.736111111109</c:v>
                </c:pt>
                <c:pt idx="30453">
                  <c:v>45105.739583333336</c:v>
                </c:pt>
                <c:pt idx="30454">
                  <c:v>45105.743055555555</c:v>
                </c:pt>
                <c:pt idx="30455">
                  <c:v>45105.746527777781</c:v>
                </c:pt>
                <c:pt idx="30456">
                  <c:v>45105.75</c:v>
                </c:pt>
                <c:pt idx="30457">
                  <c:v>45105.753472222219</c:v>
                </c:pt>
                <c:pt idx="30458">
                  <c:v>45105.756944444445</c:v>
                </c:pt>
                <c:pt idx="30459">
                  <c:v>45105.760416666664</c:v>
                </c:pt>
                <c:pt idx="30460">
                  <c:v>45105.763888888891</c:v>
                </c:pt>
                <c:pt idx="30461">
                  <c:v>45105.767361111109</c:v>
                </c:pt>
                <c:pt idx="30462">
                  <c:v>45105.770833333336</c:v>
                </c:pt>
                <c:pt idx="30463">
                  <c:v>45105.774305555555</c:v>
                </c:pt>
                <c:pt idx="30464">
                  <c:v>45105.777777777781</c:v>
                </c:pt>
                <c:pt idx="30465">
                  <c:v>45105.78125</c:v>
                </c:pt>
                <c:pt idx="30466">
                  <c:v>45105.784722222219</c:v>
                </c:pt>
                <c:pt idx="30467">
                  <c:v>45105.788194444445</c:v>
                </c:pt>
                <c:pt idx="30468">
                  <c:v>45105.791666666664</c:v>
                </c:pt>
                <c:pt idx="30469">
                  <c:v>45105.795138888891</c:v>
                </c:pt>
                <c:pt idx="30470">
                  <c:v>45105.798611111109</c:v>
                </c:pt>
                <c:pt idx="30471">
                  <c:v>45105.802083333336</c:v>
                </c:pt>
                <c:pt idx="30472">
                  <c:v>45105.805555555555</c:v>
                </c:pt>
                <c:pt idx="30473">
                  <c:v>45105.809027777781</c:v>
                </c:pt>
                <c:pt idx="30474">
                  <c:v>45105.8125</c:v>
                </c:pt>
                <c:pt idx="30475">
                  <c:v>45105.815972222219</c:v>
                </c:pt>
                <c:pt idx="30476">
                  <c:v>45105.819444444445</c:v>
                </c:pt>
                <c:pt idx="30477">
                  <c:v>45105.822916666664</c:v>
                </c:pt>
                <c:pt idx="30478">
                  <c:v>45105.826388888891</c:v>
                </c:pt>
                <c:pt idx="30479">
                  <c:v>45105.829861111109</c:v>
                </c:pt>
                <c:pt idx="30480">
                  <c:v>45105.833333333336</c:v>
                </c:pt>
                <c:pt idx="30481">
                  <c:v>45105.836805555555</c:v>
                </c:pt>
                <c:pt idx="30482">
                  <c:v>45105.840277777781</c:v>
                </c:pt>
                <c:pt idx="30483">
                  <c:v>45105.84375</c:v>
                </c:pt>
                <c:pt idx="30484">
                  <c:v>45105.847222222219</c:v>
                </c:pt>
                <c:pt idx="30485">
                  <c:v>45105.850694444445</c:v>
                </c:pt>
                <c:pt idx="30486">
                  <c:v>45105.854166666664</c:v>
                </c:pt>
                <c:pt idx="30487">
                  <c:v>45105.857638888891</c:v>
                </c:pt>
                <c:pt idx="30488">
                  <c:v>45105.861111111109</c:v>
                </c:pt>
                <c:pt idx="30489">
                  <c:v>45105.864583333336</c:v>
                </c:pt>
                <c:pt idx="30490">
                  <c:v>45105.868055555555</c:v>
                </c:pt>
                <c:pt idx="30491">
                  <c:v>45105.871527777781</c:v>
                </c:pt>
                <c:pt idx="30492">
                  <c:v>45105.875</c:v>
                </c:pt>
                <c:pt idx="30493">
                  <c:v>45105.878472222219</c:v>
                </c:pt>
                <c:pt idx="30494">
                  <c:v>45105.881944444445</c:v>
                </c:pt>
                <c:pt idx="30495">
                  <c:v>45105.885416666664</c:v>
                </c:pt>
                <c:pt idx="30496">
                  <c:v>45105.888888888891</c:v>
                </c:pt>
                <c:pt idx="30497">
                  <c:v>45105.892361111109</c:v>
                </c:pt>
                <c:pt idx="30498">
                  <c:v>45105.895833333336</c:v>
                </c:pt>
                <c:pt idx="30499">
                  <c:v>45105.899305555555</c:v>
                </c:pt>
                <c:pt idx="30500">
                  <c:v>45105.902777777781</c:v>
                </c:pt>
                <c:pt idx="30501">
                  <c:v>45105.90625</c:v>
                </c:pt>
                <c:pt idx="30502">
                  <c:v>45105.909722222219</c:v>
                </c:pt>
                <c:pt idx="30503">
                  <c:v>45105.913194444445</c:v>
                </c:pt>
                <c:pt idx="30504">
                  <c:v>45105.916666666664</c:v>
                </c:pt>
                <c:pt idx="30505">
                  <c:v>45105.920138888891</c:v>
                </c:pt>
                <c:pt idx="30506">
                  <c:v>45105.923611111109</c:v>
                </c:pt>
                <c:pt idx="30507">
                  <c:v>45105.927083333336</c:v>
                </c:pt>
                <c:pt idx="30508">
                  <c:v>45105.930555555555</c:v>
                </c:pt>
                <c:pt idx="30509">
                  <c:v>45105.934027777781</c:v>
                </c:pt>
                <c:pt idx="30510">
                  <c:v>45105.9375</c:v>
                </c:pt>
                <c:pt idx="30511">
                  <c:v>45105.940972222219</c:v>
                </c:pt>
                <c:pt idx="30512">
                  <c:v>45105.944444444445</c:v>
                </c:pt>
                <c:pt idx="30513">
                  <c:v>45105.947916666664</c:v>
                </c:pt>
                <c:pt idx="30514">
                  <c:v>45105.951388888891</c:v>
                </c:pt>
                <c:pt idx="30515">
                  <c:v>45105.954861111109</c:v>
                </c:pt>
                <c:pt idx="30516">
                  <c:v>45105.958333333336</c:v>
                </c:pt>
                <c:pt idx="30517">
                  <c:v>45105.961805555555</c:v>
                </c:pt>
                <c:pt idx="30518">
                  <c:v>45105.965277777781</c:v>
                </c:pt>
                <c:pt idx="30519">
                  <c:v>45105.96875</c:v>
                </c:pt>
                <c:pt idx="30520">
                  <c:v>45105.972222222219</c:v>
                </c:pt>
                <c:pt idx="30521">
                  <c:v>45105.975694444445</c:v>
                </c:pt>
                <c:pt idx="30522">
                  <c:v>45105.979166666664</c:v>
                </c:pt>
                <c:pt idx="30523">
                  <c:v>45105.982638888891</c:v>
                </c:pt>
                <c:pt idx="30524">
                  <c:v>45105.986111111109</c:v>
                </c:pt>
                <c:pt idx="30525">
                  <c:v>45105.989583333336</c:v>
                </c:pt>
                <c:pt idx="30526">
                  <c:v>45105.993055555555</c:v>
                </c:pt>
                <c:pt idx="30527">
                  <c:v>45105.996527777781</c:v>
                </c:pt>
                <c:pt idx="30528">
                  <c:v>45106</c:v>
                </c:pt>
                <c:pt idx="30529">
                  <c:v>45106.003472222219</c:v>
                </c:pt>
                <c:pt idx="30530">
                  <c:v>45106.006944444445</c:v>
                </c:pt>
                <c:pt idx="30531">
                  <c:v>45106.010416666664</c:v>
                </c:pt>
                <c:pt idx="30532">
                  <c:v>45106.013888888891</c:v>
                </c:pt>
                <c:pt idx="30533">
                  <c:v>45106.017361111109</c:v>
                </c:pt>
                <c:pt idx="30534">
                  <c:v>45106.020833333336</c:v>
                </c:pt>
                <c:pt idx="30535">
                  <c:v>45106.024305555555</c:v>
                </c:pt>
                <c:pt idx="30536">
                  <c:v>45106.027777777781</c:v>
                </c:pt>
                <c:pt idx="30537">
                  <c:v>45106.03125</c:v>
                </c:pt>
                <c:pt idx="30538">
                  <c:v>45106.034722222219</c:v>
                </c:pt>
                <c:pt idx="30539">
                  <c:v>45106.038194444445</c:v>
                </c:pt>
                <c:pt idx="30540">
                  <c:v>45106.041666666664</c:v>
                </c:pt>
                <c:pt idx="30541">
                  <c:v>45106.045138888891</c:v>
                </c:pt>
                <c:pt idx="30542">
                  <c:v>45106.048611111109</c:v>
                </c:pt>
                <c:pt idx="30543">
                  <c:v>45106.052083333336</c:v>
                </c:pt>
                <c:pt idx="30544">
                  <c:v>45106.055555555555</c:v>
                </c:pt>
                <c:pt idx="30545">
                  <c:v>45106.059027777781</c:v>
                </c:pt>
                <c:pt idx="30546">
                  <c:v>45106.0625</c:v>
                </c:pt>
                <c:pt idx="30547">
                  <c:v>45106.065972222219</c:v>
                </c:pt>
                <c:pt idx="30548">
                  <c:v>45106.069444444445</c:v>
                </c:pt>
                <c:pt idx="30549">
                  <c:v>45106.072916666664</c:v>
                </c:pt>
                <c:pt idx="30550">
                  <c:v>45106.076388888891</c:v>
                </c:pt>
                <c:pt idx="30551">
                  <c:v>45106.079861111109</c:v>
                </c:pt>
                <c:pt idx="30552">
                  <c:v>45106.083333333336</c:v>
                </c:pt>
                <c:pt idx="30553">
                  <c:v>45106.086805555555</c:v>
                </c:pt>
                <c:pt idx="30554">
                  <c:v>45106.090277777781</c:v>
                </c:pt>
                <c:pt idx="30555">
                  <c:v>45106.09375</c:v>
                </c:pt>
                <c:pt idx="30556">
                  <c:v>45106.097222222219</c:v>
                </c:pt>
                <c:pt idx="30557">
                  <c:v>45106.100694444445</c:v>
                </c:pt>
                <c:pt idx="30558">
                  <c:v>45106.104166666664</c:v>
                </c:pt>
                <c:pt idx="30559">
                  <c:v>45106.107638888891</c:v>
                </c:pt>
                <c:pt idx="30560">
                  <c:v>45106.111111111109</c:v>
                </c:pt>
                <c:pt idx="30561">
                  <c:v>45106.114583333336</c:v>
                </c:pt>
                <c:pt idx="30562">
                  <c:v>45106.118055555555</c:v>
                </c:pt>
                <c:pt idx="30563">
                  <c:v>45106.121527777781</c:v>
                </c:pt>
                <c:pt idx="30564">
                  <c:v>45106.125</c:v>
                </c:pt>
                <c:pt idx="30565">
                  <c:v>45106.128472222219</c:v>
                </c:pt>
                <c:pt idx="30566">
                  <c:v>45106.131944444445</c:v>
                </c:pt>
                <c:pt idx="30567">
                  <c:v>45106.135416666664</c:v>
                </c:pt>
                <c:pt idx="30568">
                  <c:v>45106.138888888891</c:v>
                </c:pt>
                <c:pt idx="30569">
                  <c:v>45106.142361111109</c:v>
                </c:pt>
                <c:pt idx="30570">
                  <c:v>45106.145833333336</c:v>
                </c:pt>
                <c:pt idx="30571">
                  <c:v>45106.149305555555</c:v>
                </c:pt>
                <c:pt idx="30572">
                  <c:v>45106.152777777781</c:v>
                </c:pt>
                <c:pt idx="30573">
                  <c:v>45106.15625</c:v>
                </c:pt>
                <c:pt idx="30574">
                  <c:v>45106.159722222219</c:v>
                </c:pt>
                <c:pt idx="30575">
                  <c:v>45106.163194444445</c:v>
                </c:pt>
                <c:pt idx="30576">
                  <c:v>45106.166666666664</c:v>
                </c:pt>
                <c:pt idx="30577">
                  <c:v>45106.170138888891</c:v>
                </c:pt>
                <c:pt idx="30578">
                  <c:v>45106.173611111109</c:v>
                </c:pt>
                <c:pt idx="30579">
                  <c:v>45106.177083333336</c:v>
                </c:pt>
                <c:pt idx="30580">
                  <c:v>45106.180555555555</c:v>
                </c:pt>
                <c:pt idx="30581">
                  <c:v>45106.184027777781</c:v>
                </c:pt>
                <c:pt idx="30582">
                  <c:v>45106.1875</c:v>
                </c:pt>
                <c:pt idx="30583">
                  <c:v>45106.190972222219</c:v>
                </c:pt>
                <c:pt idx="30584">
                  <c:v>45106.194444444445</c:v>
                </c:pt>
                <c:pt idx="30585">
                  <c:v>45106.197916666664</c:v>
                </c:pt>
                <c:pt idx="30586">
                  <c:v>45106.201388888891</c:v>
                </c:pt>
                <c:pt idx="30587">
                  <c:v>45106.204861111109</c:v>
                </c:pt>
                <c:pt idx="30588">
                  <c:v>45106.208333333336</c:v>
                </c:pt>
                <c:pt idx="30589">
                  <c:v>45106.211805555555</c:v>
                </c:pt>
                <c:pt idx="30590">
                  <c:v>45106.215277777781</c:v>
                </c:pt>
                <c:pt idx="30591">
                  <c:v>45106.21875</c:v>
                </c:pt>
                <c:pt idx="30592">
                  <c:v>45106.222222222219</c:v>
                </c:pt>
                <c:pt idx="30593">
                  <c:v>45106.225694444445</c:v>
                </c:pt>
                <c:pt idx="30594">
                  <c:v>45106.229166666664</c:v>
                </c:pt>
                <c:pt idx="30595">
                  <c:v>45106.232638888891</c:v>
                </c:pt>
                <c:pt idx="30596">
                  <c:v>45106.236111111109</c:v>
                </c:pt>
                <c:pt idx="30597">
                  <c:v>45106.239583333336</c:v>
                </c:pt>
                <c:pt idx="30598">
                  <c:v>45106.243055555555</c:v>
                </c:pt>
                <c:pt idx="30599">
                  <c:v>45106.246527777781</c:v>
                </c:pt>
                <c:pt idx="30600">
                  <c:v>45106.25</c:v>
                </c:pt>
                <c:pt idx="30601">
                  <c:v>45106.253472222219</c:v>
                </c:pt>
                <c:pt idx="30602">
                  <c:v>45106.256944444445</c:v>
                </c:pt>
                <c:pt idx="30603">
                  <c:v>45106.260416666664</c:v>
                </c:pt>
                <c:pt idx="30604">
                  <c:v>45106.263888888891</c:v>
                </c:pt>
                <c:pt idx="30605">
                  <c:v>45106.267361111109</c:v>
                </c:pt>
                <c:pt idx="30606">
                  <c:v>45106.270833333336</c:v>
                </c:pt>
                <c:pt idx="30607">
                  <c:v>45106.274305555555</c:v>
                </c:pt>
                <c:pt idx="30608">
                  <c:v>45106.277777777781</c:v>
                </c:pt>
                <c:pt idx="30609">
                  <c:v>45106.28125</c:v>
                </c:pt>
                <c:pt idx="30610">
                  <c:v>45106.284722222219</c:v>
                </c:pt>
                <c:pt idx="30611">
                  <c:v>45106.288194444445</c:v>
                </c:pt>
                <c:pt idx="30612">
                  <c:v>45106.291666666664</c:v>
                </c:pt>
                <c:pt idx="30613">
                  <c:v>45106.295138888891</c:v>
                </c:pt>
                <c:pt idx="30614">
                  <c:v>45106.298611111109</c:v>
                </c:pt>
                <c:pt idx="30615">
                  <c:v>45106.302083333336</c:v>
                </c:pt>
                <c:pt idx="30616">
                  <c:v>45106.305555555555</c:v>
                </c:pt>
                <c:pt idx="30617">
                  <c:v>45106.309027777781</c:v>
                </c:pt>
                <c:pt idx="30618">
                  <c:v>45106.3125</c:v>
                </c:pt>
                <c:pt idx="30619">
                  <c:v>45106.315972222219</c:v>
                </c:pt>
                <c:pt idx="30620">
                  <c:v>45106.319444444445</c:v>
                </c:pt>
                <c:pt idx="30621">
                  <c:v>45106.322916666664</c:v>
                </c:pt>
                <c:pt idx="30622">
                  <c:v>45106.326388888891</c:v>
                </c:pt>
                <c:pt idx="30623">
                  <c:v>45106.329861111109</c:v>
                </c:pt>
                <c:pt idx="30624">
                  <c:v>45106.333333333336</c:v>
                </c:pt>
                <c:pt idx="30625">
                  <c:v>45106.336805555555</c:v>
                </c:pt>
                <c:pt idx="30626">
                  <c:v>45106.340277777781</c:v>
                </c:pt>
                <c:pt idx="30627">
                  <c:v>45106.34375</c:v>
                </c:pt>
                <c:pt idx="30628">
                  <c:v>45106.347222222219</c:v>
                </c:pt>
                <c:pt idx="30629">
                  <c:v>45106.350694444445</c:v>
                </c:pt>
                <c:pt idx="30630">
                  <c:v>45106.354166666664</c:v>
                </c:pt>
                <c:pt idx="30631">
                  <c:v>45106.357638888891</c:v>
                </c:pt>
                <c:pt idx="30632">
                  <c:v>45106.361111111109</c:v>
                </c:pt>
                <c:pt idx="30633">
                  <c:v>45106.364583333336</c:v>
                </c:pt>
                <c:pt idx="30634">
                  <c:v>45106.368055555555</c:v>
                </c:pt>
                <c:pt idx="30635">
                  <c:v>45106.371527777781</c:v>
                </c:pt>
                <c:pt idx="30636">
                  <c:v>45106.375</c:v>
                </c:pt>
                <c:pt idx="30637">
                  <c:v>45106.378472222219</c:v>
                </c:pt>
                <c:pt idx="30638">
                  <c:v>45106.381944444445</c:v>
                </c:pt>
                <c:pt idx="30639">
                  <c:v>45106.385416666664</c:v>
                </c:pt>
                <c:pt idx="30640">
                  <c:v>45106.388888888891</c:v>
                </c:pt>
                <c:pt idx="30641">
                  <c:v>45106.392361111109</c:v>
                </c:pt>
                <c:pt idx="30642">
                  <c:v>45106.395833333336</c:v>
                </c:pt>
                <c:pt idx="30643">
                  <c:v>45106.399305555555</c:v>
                </c:pt>
                <c:pt idx="30644">
                  <c:v>45106.402777777781</c:v>
                </c:pt>
                <c:pt idx="30645">
                  <c:v>45106.40625</c:v>
                </c:pt>
                <c:pt idx="30646">
                  <c:v>45106.409722222219</c:v>
                </c:pt>
                <c:pt idx="30647">
                  <c:v>45106.413194444445</c:v>
                </c:pt>
                <c:pt idx="30648">
                  <c:v>45106.416666666664</c:v>
                </c:pt>
                <c:pt idx="30649">
                  <c:v>45106.420138888891</c:v>
                </c:pt>
                <c:pt idx="30650">
                  <c:v>45106.423611111109</c:v>
                </c:pt>
                <c:pt idx="30651">
                  <c:v>45106.427083333336</c:v>
                </c:pt>
                <c:pt idx="30652">
                  <c:v>45106.430555555555</c:v>
                </c:pt>
                <c:pt idx="30653">
                  <c:v>45106.434027777781</c:v>
                </c:pt>
                <c:pt idx="30654">
                  <c:v>45106.4375</c:v>
                </c:pt>
                <c:pt idx="30655">
                  <c:v>45106.440972222219</c:v>
                </c:pt>
                <c:pt idx="30656">
                  <c:v>45106.444444444445</c:v>
                </c:pt>
                <c:pt idx="30657">
                  <c:v>45106.447916666664</c:v>
                </c:pt>
                <c:pt idx="30658">
                  <c:v>45106.451388888891</c:v>
                </c:pt>
                <c:pt idx="30659">
                  <c:v>45106.454861111109</c:v>
                </c:pt>
                <c:pt idx="30660">
                  <c:v>45106.458333333336</c:v>
                </c:pt>
                <c:pt idx="30661">
                  <c:v>45106.461805555555</c:v>
                </c:pt>
                <c:pt idx="30662">
                  <c:v>45106.465277777781</c:v>
                </c:pt>
                <c:pt idx="30663">
                  <c:v>45106.46875</c:v>
                </c:pt>
                <c:pt idx="30664">
                  <c:v>45106.472222222219</c:v>
                </c:pt>
                <c:pt idx="30665">
                  <c:v>45106.475694444445</c:v>
                </c:pt>
                <c:pt idx="30666">
                  <c:v>45106.479166666664</c:v>
                </c:pt>
                <c:pt idx="30667">
                  <c:v>45106.482638888891</c:v>
                </c:pt>
                <c:pt idx="30668">
                  <c:v>45106.486111111109</c:v>
                </c:pt>
                <c:pt idx="30669">
                  <c:v>45106.489583333336</c:v>
                </c:pt>
                <c:pt idx="30670">
                  <c:v>45106.493055555555</c:v>
                </c:pt>
                <c:pt idx="30671">
                  <c:v>45106.496527777781</c:v>
                </c:pt>
                <c:pt idx="30672">
                  <c:v>45106.5</c:v>
                </c:pt>
                <c:pt idx="30673">
                  <c:v>45106.503472222219</c:v>
                </c:pt>
                <c:pt idx="30674">
                  <c:v>45106.506944444445</c:v>
                </c:pt>
                <c:pt idx="30675">
                  <c:v>45106.510416666664</c:v>
                </c:pt>
                <c:pt idx="30676">
                  <c:v>45106.513888888891</c:v>
                </c:pt>
                <c:pt idx="30677">
                  <c:v>45106.517361111109</c:v>
                </c:pt>
                <c:pt idx="30678">
                  <c:v>45106.520833333336</c:v>
                </c:pt>
                <c:pt idx="30679">
                  <c:v>45106.524305555555</c:v>
                </c:pt>
                <c:pt idx="30680">
                  <c:v>45106.527777777781</c:v>
                </c:pt>
                <c:pt idx="30681">
                  <c:v>45106.53125</c:v>
                </c:pt>
                <c:pt idx="30682">
                  <c:v>45106.534722222219</c:v>
                </c:pt>
                <c:pt idx="30683">
                  <c:v>45106.538194444445</c:v>
                </c:pt>
                <c:pt idx="30684">
                  <c:v>45106.541666666664</c:v>
                </c:pt>
                <c:pt idx="30685">
                  <c:v>45106.545138888891</c:v>
                </c:pt>
                <c:pt idx="30686">
                  <c:v>45106.548611111109</c:v>
                </c:pt>
                <c:pt idx="30687">
                  <c:v>45106.552083333336</c:v>
                </c:pt>
                <c:pt idx="30688">
                  <c:v>45106.555555555555</c:v>
                </c:pt>
                <c:pt idx="30689">
                  <c:v>45106.559027777781</c:v>
                </c:pt>
                <c:pt idx="30690">
                  <c:v>45106.5625</c:v>
                </c:pt>
                <c:pt idx="30691">
                  <c:v>45106.565972222219</c:v>
                </c:pt>
                <c:pt idx="30692">
                  <c:v>45106.569444444445</c:v>
                </c:pt>
                <c:pt idx="30693">
                  <c:v>45106.572916666664</c:v>
                </c:pt>
                <c:pt idx="30694">
                  <c:v>45106.576388888891</c:v>
                </c:pt>
                <c:pt idx="30695">
                  <c:v>45106.579861111109</c:v>
                </c:pt>
                <c:pt idx="30696">
                  <c:v>45106.583333333336</c:v>
                </c:pt>
                <c:pt idx="30697">
                  <c:v>45106.586805555555</c:v>
                </c:pt>
                <c:pt idx="30698">
                  <c:v>45106.590277777781</c:v>
                </c:pt>
                <c:pt idx="30699">
                  <c:v>45106.59375</c:v>
                </c:pt>
                <c:pt idx="30700">
                  <c:v>45106.597222222219</c:v>
                </c:pt>
                <c:pt idx="30701">
                  <c:v>45106.600694444445</c:v>
                </c:pt>
                <c:pt idx="30702">
                  <c:v>45106.604166666664</c:v>
                </c:pt>
                <c:pt idx="30703">
                  <c:v>45106.607638888891</c:v>
                </c:pt>
                <c:pt idx="30704">
                  <c:v>45106.611111111109</c:v>
                </c:pt>
                <c:pt idx="30705">
                  <c:v>45106.614583333336</c:v>
                </c:pt>
                <c:pt idx="30706">
                  <c:v>45106.618055555555</c:v>
                </c:pt>
                <c:pt idx="30707">
                  <c:v>45106.621527777781</c:v>
                </c:pt>
                <c:pt idx="30708">
                  <c:v>45106.625</c:v>
                </c:pt>
                <c:pt idx="30709">
                  <c:v>45106.628472222219</c:v>
                </c:pt>
                <c:pt idx="30710">
                  <c:v>45106.631944444445</c:v>
                </c:pt>
                <c:pt idx="30711">
                  <c:v>45106.635416666664</c:v>
                </c:pt>
                <c:pt idx="30712">
                  <c:v>45106.638888888891</c:v>
                </c:pt>
                <c:pt idx="30713">
                  <c:v>45106.642361111109</c:v>
                </c:pt>
                <c:pt idx="30714">
                  <c:v>45106.645833333336</c:v>
                </c:pt>
                <c:pt idx="30715">
                  <c:v>45106.649305555555</c:v>
                </c:pt>
                <c:pt idx="30716">
                  <c:v>45106.652777777781</c:v>
                </c:pt>
                <c:pt idx="30717">
                  <c:v>45106.65625</c:v>
                </c:pt>
                <c:pt idx="30718">
                  <c:v>45106.659722222219</c:v>
                </c:pt>
                <c:pt idx="30719">
                  <c:v>45106.663194444445</c:v>
                </c:pt>
                <c:pt idx="30720">
                  <c:v>45106.666666666664</c:v>
                </c:pt>
                <c:pt idx="30721">
                  <c:v>45106.670138888891</c:v>
                </c:pt>
                <c:pt idx="30722">
                  <c:v>45106.673611111109</c:v>
                </c:pt>
                <c:pt idx="30723">
                  <c:v>45106.677083333336</c:v>
                </c:pt>
                <c:pt idx="30724">
                  <c:v>45106.680555555555</c:v>
                </c:pt>
                <c:pt idx="30725">
                  <c:v>45106.684027777781</c:v>
                </c:pt>
                <c:pt idx="30726">
                  <c:v>45106.6875</c:v>
                </c:pt>
                <c:pt idx="30727">
                  <c:v>45106.690972222219</c:v>
                </c:pt>
                <c:pt idx="30728">
                  <c:v>45106.694444444445</c:v>
                </c:pt>
                <c:pt idx="30729">
                  <c:v>45106.697916666664</c:v>
                </c:pt>
                <c:pt idx="30730">
                  <c:v>45106.701388888891</c:v>
                </c:pt>
                <c:pt idx="30731">
                  <c:v>45106.704861111109</c:v>
                </c:pt>
                <c:pt idx="30732">
                  <c:v>45106.708333333336</c:v>
                </c:pt>
                <c:pt idx="30733">
                  <c:v>45106.711805555555</c:v>
                </c:pt>
                <c:pt idx="30734">
                  <c:v>45106.715277777781</c:v>
                </c:pt>
                <c:pt idx="30735">
                  <c:v>45106.71875</c:v>
                </c:pt>
                <c:pt idx="30736">
                  <c:v>45106.722222222219</c:v>
                </c:pt>
                <c:pt idx="30737">
                  <c:v>45106.725694444445</c:v>
                </c:pt>
                <c:pt idx="30738">
                  <c:v>45106.729166666664</c:v>
                </c:pt>
                <c:pt idx="30739">
                  <c:v>45106.732638888891</c:v>
                </c:pt>
                <c:pt idx="30740">
                  <c:v>45106.736111111109</c:v>
                </c:pt>
                <c:pt idx="30741">
                  <c:v>45106.739583333336</c:v>
                </c:pt>
                <c:pt idx="30742">
                  <c:v>45106.743055555555</c:v>
                </c:pt>
                <c:pt idx="30743">
                  <c:v>45106.746527777781</c:v>
                </c:pt>
                <c:pt idx="30744">
                  <c:v>45106.75</c:v>
                </c:pt>
                <c:pt idx="30745">
                  <c:v>45106.753472222219</c:v>
                </c:pt>
                <c:pt idx="30746">
                  <c:v>45106.756944444445</c:v>
                </c:pt>
                <c:pt idx="30747">
                  <c:v>45106.760416666664</c:v>
                </c:pt>
                <c:pt idx="30748">
                  <c:v>45106.763888888891</c:v>
                </c:pt>
                <c:pt idx="30749">
                  <c:v>45106.767361111109</c:v>
                </c:pt>
                <c:pt idx="30750">
                  <c:v>45106.770833333336</c:v>
                </c:pt>
                <c:pt idx="30751">
                  <c:v>45106.774305555555</c:v>
                </c:pt>
                <c:pt idx="30752">
                  <c:v>45106.777777777781</c:v>
                </c:pt>
                <c:pt idx="30753">
                  <c:v>45106.78125</c:v>
                </c:pt>
                <c:pt idx="30754">
                  <c:v>45106.784722222219</c:v>
                </c:pt>
                <c:pt idx="30755">
                  <c:v>45106.788194444445</c:v>
                </c:pt>
                <c:pt idx="30756">
                  <c:v>45106.791666666664</c:v>
                </c:pt>
                <c:pt idx="30757">
                  <c:v>45106.795138888891</c:v>
                </c:pt>
                <c:pt idx="30758">
                  <c:v>45106.798611111109</c:v>
                </c:pt>
                <c:pt idx="30759">
                  <c:v>45106.802083333336</c:v>
                </c:pt>
                <c:pt idx="30760">
                  <c:v>45106.805555555555</c:v>
                </c:pt>
                <c:pt idx="30761">
                  <c:v>45106.809027777781</c:v>
                </c:pt>
                <c:pt idx="30762">
                  <c:v>45106.8125</c:v>
                </c:pt>
                <c:pt idx="30763">
                  <c:v>45106.815972222219</c:v>
                </c:pt>
                <c:pt idx="30764">
                  <c:v>45106.819444444445</c:v>
                </c:pt>
                <c:pt idx="30765">
                  <c:v>45106.822916666664</c:v>
                </c:pt>
                <c:pt idx="30766">
                  <c:v>45106.826388888891</c:v>
                </c:pt>
                <c:pt idx="30767">
                  <c:v>45106.829861111109</c:v>
                </c:pt>
                <c:pt idx="30768">
                  <c:v>45106.833333333336</c:v>
                </c:pt>
                <c:pt idx="30769">
                  <c:v>45106.836805555555</c:v>
                </c:pt>
                <c:pt idx="30770">
                  <c:v>45106.840277777781</c:v>
                </c:pt>
                <c:pt idx="30771">
                  <c:v>45106.84375</c:v>
                </c:pt>
                <c:pt idx="30772">
                  <c:v>45106.847222222219</c:v>
                </c:pt>
                <c:pt idx="30773">
                  <c:v>45106.850694444445</c:v>
                </c:pt>
                <c:pt idx="30774">
                  <c:v>45106.854166666664</c:v>
                </c:pt>
                <c:pt idx="30775">
                  <c:v>45106.857638888891</c:v>
                </c:pt>
                <c:pt idx="30776">
                  <c:v>45106.861111111109</c:v>
                </c:pt>
                <c:pt idx="30777">
                  <c:v>45106.864583333336</c:v>
                </c:pt>
                <c:pt idx="30778">
                  <c:v>45106.868055555555</c:v>
                </c:pt>
                <c:pt idx="30779">
                  <c:v>45106.871527777781</c:v>
                </c:pt>
                <c:pt idx="30780">
                  <c:v>45106.875</c:v>
                </c:pt>
                <c:pt idx="30781">
                  <c:v>45106.878472222219</c:v>
                </c:pt>
                <c:pt idx="30782">
                  <c:v>45106.881944444445</c:v>
                </c:pt>
                <c:pt idx="30783">
                  <c:v>45106.885416666664</c:v>
                </c:pt>
                <c:pt idx="30784">
                  <c:v>45106.888888888891</c:v>
                </c:pt>
                <c:pt idx="30785">
                  <c:v>45106.892361111109</c:v>
                </c:pt>
                <c:pt idx="30786">
                  <c:v>45106.895833333336</c:v>
                </c:pt>
                <c:pt idx="30787">
                  <c:v>45106.899305555555</c:v>
                </c:pt>
                <c:pt idx="30788">
                  <c:v>45106.902777777781</c:v>
                </c:pt>
                <c:pt idx="30789">
                  <c:v>45106.90625</c:v>
                </c:pt>
                <c:pt idx="30790">
                  <c:v>45106.909722222219</c:v>
                </c:pt>
                <c:pt idx="30791">
                  <c:v>45106.913194444445</c:v>
                </c:pt>
                <c:pt idx="30792">
                  <c:v>45106.916666666664</c:v>
                </c:pt>
                <c:pt idx="30793">
                  <c:v>45106.920138888891</c:v>
                </c:pt>
                <c:pt idx="30794">
                  <c:v>45106.923611111109</c:v>
                </c:pt>
                <c:pt idx="30795">
                  <c:v>45106.927083333336</c:v>
                </c:pt>
                <c:pt idx="30796">
                  <c:v>45106.930555555555</c:v>
                </c:pt>
                <c:pt idx="30797">
                  <c:v>45106.934027777781</c:v>
                </c:pt>
                <c:pt idx="30798">
                  <c:v>45106.9375</c:v>
                </c:pt>
                <c:pt idx="30799">
                  <c:v>45106.940972222219</c:v>
                </c:pt>
                <c:pt idx="30800">
                  <c:v>45106.944444444445</c:v>
                </c:pt>
                <c:pt idx="30801">
                  <c:v>45106.947916666664</c:v>
                </c:pt>
                <c:pt idx="30802">
                  <c:v>45106.951388888891</c:v>
                </c:pt>
                <c:pt idx="30803">
                  <c:v>45106.954861111109</c:v>
                </c:pt>
                <c:pt idx="30804">
                  <c:v>45106.958333333336</c:v>
                </c:pt>
                <c:pt idx="30805">
                  <c:v>45106.961805555555</c:v>
                </c:pt>
                <c:pt idx="30806">
                  <c:v>45106.965277777781</c:v>
                </c:pt>
                <c:pt idx="30807">
                  <c:v>45106.96875</c:v>
                </c:pt>
                <c:pt idx="30808">
                  <c:v>45106.972222222219</c:v>
                </c:pt>
                <c:pt idx="30809">
                  <c:v>45106.975694444445</c:v>
                </c:pt>
                <c:pt idx="30810">
                  <c:v>45106.979166666664</c:v>
                </c:pt>
                <c:pt idx="30811">
                  <c:v>45106.982638888891</c:v>
                </c:pt>
                <c:pt idx="30812">
                  <c:v>45106.986111111109</c:v>
                </c:pt>
                <c:pt idx="30813">
                  <c:v>45106.989583333336</c:v>
                </c:pt>
                <c:pt idx="30814">
                  <c:v>45106.993055555555</c:v>
                </c:pt>
                <c:pt idx="30815">
                  <c:v>45106.996527777781</c:v>
                </c:pt>
                <c:pt idx="30816">
                  <c:v>45107</c:v>
                </c:pt>
                <c:pt idx="30817">
                  <c:v>45107.003472222219</c:v>
                </c:pt>
                <c:pt idx="30818">
                  <c:v>45107.006944444445</c:v>
                </c:pt>
                <c:pt idx="30819">
                  <c:v>45107.010416666664</c:v>
                </c:pt>
                <c:pt idx="30820">
                  <c:v>45107.013888888891</c:v>
                </c:pt>
                <c:pt idx="30821">
                  <c:v>45107.017361111109</c:v>
                </c:pt>
                <c:pt idx="30822">
                  <c:v>45107.020833333336</c:v>
                </c:pt>
                <c:pt idx="30823">
                  <c:v>45107.024305555555</c:v>
                </c:pt>
                <c:pt idx="30824">
                  <c:v>45107.027777777781</c:v>
                </c:pt>
                <c:pt idx="30825">
                  <c:v>45107.03125</c:v>
                </c:pt>
                <c:pt idx="30826">
                  <c:v>45107.034722222219</c:v>
                </c:pt>
                <c:pt idx="30827">
                  <c:v>45107.038194444445</c:v>
                </c:pt>
                <c:pt idx="30828">
                  <c:v>45107.041666666664</c:v>
                </c:pt>
                <c:pt idx="30829">
                  <c:v>45107.045138888891</c:v>
                </c:pt>
                <c:pt idx="30830">
                  <c:v>45107.048611111109</c:v>
                </c:pt>
                <c:pt idx="30831">
                  <c:v>45107.052083333336</c:v>
                </c:pt>
                <c:pt idx="30832">
                  <c:v>45107.055555555555</c:v>
                </c:pt>
                <c:pt idx="30833">
                  <c:v>45107.059027777781</c:v>
                </c:pt>
                <c:pt idx="30834">
                  <c:v>45107.0625</c:v>
                </c:pt>
                <c:pt idx="30835">
                  <c:v>45107.065972222219</c:v>
                </c:pt>
                <c:pt idx="30836">
                  <c:v>45107.069444444445</c:v>
                </c:pt>
                <c:pt idx="30837">
                  <c:v>45107.072916666664</c:v>
                </c:pt>
                <c:pt idx="30838">
                  <c:v>45107.076388888891</c:v>
                </c:pt>
                <c:pt idx="30839">
                  <c:v>45107.079861111109</c:v>
                </c:pt>
                <c:pt idx="30840">
                  <c:v>45107.083333333336</c:v>
                </c:pt>
                <c:pt idx="30841">
                  <c:v>45107.086805555555</c:v>
                </c:pt>
                <c:pt idx="30842">
                  <c:v>45107.090277777781</c:v>
                </c:pt>
                <c:pt idx="30843">
                  <c:v>45107.09375</c:v>
                </c:pt>
                <c:pt idx="30844">
                  <c:v>45107.097222222219</c:v>
                </c:pt>
                <c:pt idx="30845">
                  <c:v>45107.100694444445</c:v>
                </c:pt>
                <c:pt idx="30846">
                  <c:v>45107.104166666664</c:v>
                </c:pt>
                <c:pt idx="30847">
                  <c:v>45107.107638888891</c:v>
                </c:pt>
                <c:pt idx="30848">
                  <c:v>45107.111111111109</c:v>
                </c:pt>
                <c:pt idx="30849">
                  <c:v>45107.114583333336</c:v>
                </c:pt>
                <c:pt idx="30850">
                  <c:v>45107.118055555555</c:v>
                </c:pt>
                <c:pt idx="30851">
                  <c:v>45107.121527777781</c:v>
                </c:pt>
                <c:pt idx="30852">
                  <c:v>45107.125</c:v>
                </c:pt>
                <c:pt idx="30853">
                  <c:v>45107.128472222219</c:v>
                </c:pt>
                <c:pt idx="30854">
                  <c:v>45107.131944444445</c:v>
                </c:pt>
                <c:pt idx="30855">
                  <c:v>45107.135416666664</c:v>
                </c:pt>
                <c:pt idx="30856">
                  <c:v>45107.138888888891</c:v>
                </c:pt>
                <c:pt idx="30857">
                  <c:v>45107.142361111109</c:v>
                </c:pt>
                <c:pt idx="30858">
                  <c:v>45107.145833333336</c:v>
                </c:pt>
                <c:pt idx="30859">
                  <c:v>45107.149305555555</c:v>
                </c:pt>
                <c:pt idx="30860">
                  <c:v>45107.152777777781</c:v>
                </c:pt>
                <c:pt idx="30861">
                  <c:v>45107.15625</c:v>
                </c:pt>
                <c:pt idx="30862">
                  <c:v>45107.159722222219</c:v>
                </c:pt>
                <c:pt idx="30863">
                  <c:v>45107.163194444445</c:v>
                </c:pt>
                <c:pt idx="30864">
                  <c:v>45107.166666666664</c:v>
                </c:pt>
                <c:pt idx="30865">
                  <c:v>45107.170138888891</c:v>
                </c:pt>
                <c:pt idx="30866">
                  <c:v>45107.173611111109</c:v>
                </c:pt>
                <c:pt idx="30867">
                  <c:v>45107.177083333336</c:v>
                </c:pt>
                <c:pt idx="30868">
                  <c:v>45107.180555555555</c:v>
                </c:pt>
                <c:pt idx="30869">
                  <c:v>45107.184027777781</c:v>
                </c:pt>
                <c:pt idx="30870">
                  <c:v>45107.1875</c:v>
                </c:pt>
                <c:pt idx="30871">
                  <c:v>45107.190972222219</c:v>
                </c:pt>
                <c:pt idx="30872">
                  <c:v>45107.194444444445</c:v>
                </c:pt>
                <c:pt idx="30873">
                  <c:v>45107.197916666664</c:v>
                </c:pt>
                <c:pt idx="30874">
                  <c:v>45107.201388888891</c:v>
                </c:pt>
                <c:pt idx="30875">
                  <c:v>45107.204861111109</c:v>
                </c:pt>
                <c:pt idx="30876">
                  <c:v>45107.208333333336</c:v>
                </c:pt>
                <c:pt idx="30877">
                  <c:v>45107.211805555555</c:v>
                </c:pt>
                <c:pt idx="30878">
                  <c:v>45107.215277777781</c:v>
                </c:pt>
                <c:pt idx="30879">
                  <c:v>45107.21875</c:v>
                </c:pt>
                <c:pt idx="30880">
                  <c:v>45107.222222222219</c:v>
                </c:pt>
                <c:pt idx="30881">
                  <c:v>45107.225694444445</c:v>
                </c:pt>
                <c:pt idx="30882">
                  <c:v>45107.229166666664</c:v>
                </c:pt>
                <c:pt idx="30883">
                  <c:v>45107.232638888891</c:v>
                </c:pt>
                <c:pt idx="30884">
                  <c:v>45107.236111111109</c:v>
                </c:pt>
                <c:pt idx="30885">
                  <c:v>45107.239583333336</c:v>
                </c:pt>
                <c:pt idx="30886">
                  <c:v>45107.243055555555</c:v>
                </c:pt>
                <c:pt idx="30887">
                  <c:v>45107.246527777781</c:v>
                </c:pt>
                <c:pt idx="30888">
                  <c:v>45107.25</c:v>
                </c:pt>
                <c:pt idx="30889">
                  <c:v>45107.253472222219</c:v>
                </c:pt>
                <c:pt idx="30890">
                  <c:v>45107.256944444445</c:v>
                </c:pt>
                <c:pt idx="30891">
                  <c:v>45107.260416666664</c:v>
                </c:pt>
                <c:pt idx="30892">
                  <c:v>45107.263888888891</c:v>
                </c:pt>
                <c:pt idx="30893">
                  <c:v>45107.267361111109</c:v>
                </c:pt>
                <c:pt idx="30894">
                  <c:v>45107.270833333336</c:v>
                </c:pt>
                <c:pt idx="30895">
                  <c:v>45107.274305555555</c:v>
                </c:pt>
                <c:pt idx="30896">
                  <c:v>45107.277777777781</c:v>
                </c:pt>
                <c:pt idx="30897">
                  <c:v>45107.28125</c:v>
                </c:pt>
                <c:pt idx="30898">
                  <c:v>45107.284722222219</c:v>
                </c:pt>
                <c:pt idx="30899">
                  <c:v>45107.288194444445</c:v>
                </c:pt>
                <c:pt idx="30900">
                  <c:v>45107.291666666664</c:v>
                </c:pt>
                <c:pt idx="30901">
                  <c:v>45107.295138888891</c:v>
                </c:pt>
                <c:pt idx="30902">
                  <c:v>45107.298611111109</c:v>
                </c:pt>
                <c:pt idx="30903">
                  <c:v>45107.302083333336</c:v>
                </c:pt>
                <c:pt idx="30904">
                  <c:v>45107.305555555555</c:v>
                </c:pt>
                <c:pt idx="30905">
                  <c:v>45107.309027777781</c:v>
                </c:pt>
                <c:pt idx="30906">
                  <c:v>45107.3125</c:v>
                </c:pt>
                <c:pt idx="30907">
                  <c:v>45107.315972222219</c:v>
                </c:pt>
                <c:pt idx="30908">
                  <c:v>45107.319444444445</c:v>
                </c:pt>
                <c:pt idx="30909">
                  <c:v>45107.322916666664</c:v>
                </c:pt>
                <c:pt idx="30910">
                  <c:v>45107.326388888891</c:v>
                </c:pt>
                <c:pt idx="30911">
                  <c:v>45107.329861111109</c:v>
                </c:pt>
                <c:pt idx="30912">
                  <c:v>45107.333333333336</c:v>
                </c:pt>
                <c:pt idx="30913">
                  <c:v>45107.336805555555</c:v>
                </c:pt>
                <c:pt idx="30914">
                  <c:v>45107.340277777781</c:v>
                </c:pt>
                <c:pt idx="30915">
                  <c:v>45107.34375</c:v>
                </c:pt>
                <c:pt idx="30916">
                  <c:v>45107.347222222219</c:v>
                </c:pt>
                <c:pt idx="30917">
                  <c:v>45107.350694444445</c:v>
                </c:pt>
                <c:pt idx="30918">
                  <c:v>45107.354166666664</c:v>
                </c:pt>
                <c:pt idx="30919">
                  <c:v>45107.357638888891</c:v>
                </c:pt>
                <c:pt idx="30920">
                  <c:v>45107.361111111109</c:v>
                </c:pt>
                <c:pt idx="30921">
                  <c:v>45107.364583333336</c:v>
                </c:pt>
                <c:pt idx="30922">
                  <c:v>45107.368055555555</c:v>
                </c:pt>
                <c:pt idx="30923">
                  <c:v>45107.371527777781</c:v>
                </c:pt>
                <c:pt idx="30924">
                  <c:v>45107.375</c:v>
                </c:pt>
                <c:pt idx="30925">
                  <c:v>45107.378472222219</c:v>
                </c:pt>
                <c:pt idx="30926">
                  <c:v>45107.381944444445</c:v>
                </c:pt>
                <c:pt idx="30927">
                  <c:v>45107.385416666664</c:v>
                </c:pt>
                <c:pt idx="30928">
                  <c:v>45107.388888888891</c:v>
                </c:pt>
                <c:pt idx="30929">
                  <c:v>45107.392361111109</c:v>
                </c:pt>
                <c:pt idx="30930">
                  <c:v>45107.395833333336</c:v>
                </c:pt>
                <c:pt idx="30931">
                  <c:v>45107.399305555555</c:v>
                </c:pt>
                <c:pt idx="30932">
                  <c:v>45107.402777777781</c:v>
                </c:pt>
                <c:pt idx="30933">
                  <c:v>45107.40625</c:v>
                </c:pt>
                <c:pt idx="30934">
                  <c:v>45107.409722222219</c:v>
                </c:pt>
                <c:pt idx="30935">
                  <c:v>45107.413194444445</c:v>
                </c:pt>
                <c:pt idx="30936">
                  <c:v>45107.416666666664</c:v>
                </c:pt>
                <c:pt idx="30937">
                  <c:v>45107.420138888891</c:v>
                </c:pt>
                <c:pt idx="30938">
                  <c:v>45107.423611111109</c:v>
                </c:pt>
                <c:pt idx="30939">
                  <c:v>45107.427083333336</c:v>
                </c:pt>
                <c:pt idx="30940">
                  <c:v>45107.430555555555</c:v>
                </c:pt>
                <c:pt idx="30941">
                  <c:v>45107.434027777781</c:v>
                </c:pt>
                <c:pt idx="30942">
                  <c:v>45107.4375</c:v>
                </c:pt>
                <c:pt idx="30943">
                  <c:v>45107.440972222219</c:v>
                </c:pt>
                <c:pt idx="30944">
                  <c:v>45107.444444444445</c:v>
                </c:pt>
                <c:pt idx="30945">
                  <c:v>45107.447916666664</c:v>
                </c:pt>
                <c:pt idx="30946">
                  <c:v>45107.451388888891</c:v>
                </c:pt>
                <c:pt idx="30947">
                  <c:v>45107.454861111109</c:v>
                </c:pt>
                <c:pt idx="30948">
                  <c:v>45107.458333333336</c:v>
                </c:pt>
                <c:pt idx="30949">
                  <c:v>45107.461805555555</c:v>
                </c:pt>
                <c:pt idx="30950">
                  <c:v>45107.465277777781</c:v>
                </c:pt>
                <c:pt idx="30951">
                  <c:v>45107.46875</c:v>
                </c:pt>
                <c:pt idx="30952">
                  <c:v>45107.472222222219</c:v>
                </c:pt>
                <c:pt idx="30953">
                  <c:v>45107.475694444445</c:v>
                </c:pt>
                <c:pt idx="30954">
                  <c:v>45107.479166666664</c:v>
                </c:pt>
                <c:pt idx="30955">
                  <c:v>45107.482638888891</c:v>
                </c:pt>
                <c:pt idx="30956">
                  <c:v>45107.486111111109</c:v>
                </c:pt>
                <c:pt idx="30957">
                  <c:v>45107.489583333336</c:v>
                </c:pt>
                <c:pt idx="30958">
                  <c:v>45107.493055555555</c:v>
                </c:pt>
                <c:pt idx="30959">
                  <c:v>45107.496527777781</c:v>
                </c:pt>
                <c:pt idx="30960">
                  <c:v>45107.5</c:v>
                </c:pt>
                <c:pt idx="30961">
                  <c:v>45107.503472222219</c:v>
                </c:pt>
                <c:pt idx="30962">
                  <c:v>45107.506944444445</c:v>
                </c:pt>
                <c:pt idx="30963">
                  <c:v>45107.510416666664</c:v>
                </c:pt>
                <c:pt idx="30964">
                  <c:v>45107.513888888891</c:v>
                </c:pt>
                <c:pt idx="30965">
                  <c:v>45107.517361111109</c:v>
                </c:pt>
                <c:pt idx="30966">
                  <c:v>45107.520833333336</c:v>
                </c:pt>
                <c:pt idx="30967">
                  <c:v>45107.524305555555</c:v>
                </c:pt>
                <c:pt idx="30968">
                  <c:v>45107.527777777781</c:v>
                </c:pt>
                <c:pt idx="30969">
                  <c:v>45107.53125</c:v>
                </c:pt>
                <c:pt idx="30970">
                  <c:v>45107.534722222219</c:v>
                </c:pt>
                <c:pt idx="30971">
                  <c:v>45107.538194444445</c:v>
                </c:pt>
                <c:pt idx="30972">
                  <c:v>45107.541666666664</c:v>
                </c:pt>
                <c:pt idx="30973">
                  <c:v>45107.545138888891</c:v>
                </c:pt>
                <c:pt idx="30974">
                  <c:v>45107.548611111109</c:v>
                </c:pt>
                <c:pt idx="30975">
                  <c:v>45107.552083333336</c:v>
                </c:pt>
                <c:pt idx="30976">
                  <c:v>45107.555555555555</c:v>
                </c:pt>
                <c:pt idx="30977">
                  <c:v>45107.559027777781</c:v>
                </c:pt>
                <c:pt idx="30978">
                  <c:v>45107.5625</c:v>
                </c:pt>
                <c:pt idx="30979">
                  <c:v>45107.565972222219</c:v>
                </c:pt>
                <c:pt idx="30980">
                  <c:v>45107.569444444445</c:v>
                </c:pt>
                <c:pt idx="30981">
                  <c:v>45107.572916666664</c:v>
                </c:pt>
                <c:pt idx="30982">
                  <c:v>45107.576388888891</c:v>
                </c:pt>
                <c:pt idx="30983">
                  <c:v>45107.579861111109</c:v>
                </c:pt>
                <c:pt idx="30984">
                  <c:v>45107.583333333336</c:v>
                </c:pt>
                <c:pt idx="30985">
                  <c:v>45107.586805555555</c:v>
                </c:pt>
                <c:pt idx="30986">
                  <c:v>45107.590277777781</c:v>
                </c:pt>
                <c:pt idx="30987">
                  <c:v>45107.59375</c:v>
                </c:pt>
                <c:pt idx="30988">
                  <c:v>45107.597222222219</c:v>
                </c:pt>
                <c:pt idx="30989">
                  <c:v>45107.600694444445</c:v>
                </c:pt>
                <c:pt idx="30990">
                  <c:v>45107.604166666664</c:v>
                </c:pt>
                <c:pt idx="30991">
                  <c:v>45107.607638888891</c:v>
                </c:pt>
                <c:pt idx="30992">
                  <c:v>45107.611111111109</c:v>
                </c:pt>
                <c:pt idx="30993">
                  <c:v>45107.614583333336</c:v>
                </c:pt>
                <c:pt idx="30994">
                  <c:v>45107.618055555555</c:v>
                </c:pt>
                <c:pt idx="30995">
                  <c:v>45107.621527777781</c:v>
                </c:pt>
                <c:pt idx="30996">
                  <c:v>45107.625</c:v>
                </c:pt>
                <c:pt idx="30997">
                  <c:v>45107.628472222219</c:v>
                </c:pt>
                <c:pt idx="30998">
                  <c:v>45107.631944444445</c:v>
                </c:pt>
                <c:pt idx="30999">
                  <c:v>45107.635416666664</c:v>
                </c:pt>
                <c:pt idx="31000">
                  <c:v>45107.638888888891</c:v>
                </c:pt>
                <c:pt idx="31001">
                  <c:v>45107.642361111109</c:v>
                </c:pt>
                <c:pt idx="31002">
                  <c:v>45107.645833333336</c:v>
                </c:pt>
                <c:pt idx="31003">
                  <c:v>45107.649305555555</c:v>
                </c:pt>
                <c:pt idx="31004">
                  <c:v>45107.652777777781</c:v>
                </c:pt>
                <c:pt idx="31005">
                  <c:v>45107.65625</c:v>
                </c:pt>
                <c:pt idx="31006">
                  <c:v>45107.659722222219</c:v>
                </c:pt>
                <c:pt idx="31007">
                  <c:v>45107.663194444445</c:v>
                </c:pt>
                <c:pt idx="31008">
                  <c:v>45107.666666666664</c:v>
                </c:pt>
                <c:pt idx="31009">
                  <c:v>45107.670138888891</c:v>
                </c:pt>
                <c:pt idx="31010">
                  <c:v>45107.673611111109</c:v>
                </c:pt>
                <c:pt idx="31011">
                  <c:v>45107.677083333336</c:v>
                </c:pt>
                <c:pt idx="31012">
                  <c:v>45107.680555555555</c:v>
                </c:pt>
                <c:pt idx="31013">
                  <c:v>45107.684027777781</c:v>
                </c:pt>
                <c:pt idx="31014">
                  <c:v>45107.6875</c:v>
                </c:pt>
                <c:pt idx="31015">
                  <c:v>45107.690972222219</c:v>
                </c:pt>
                <c:pt idx="31016">
                  <c:v>45107.694444444445</c:v>
                </c:pt>
                <c:pt idx="31017">
                  <c:v>45107.697916666664</c:v>
                </c:pt>
                <c:pt idx="31018">
                  <c:v>45107.701388888891</c:v>
                </c:pt>
                <c:pt idx="31019">
                  <c:v>45107.704861111109</c:v>
                </c:pt>
                <c:pt idx="31020">
                  <c:v>45107.708333333336</c:v>
                </c:pt>
                <c:pt idx="31021">
                  <c:v>45107.711805555555</c:v>
                </c:pt>
                <c:pt idx="31022">
                  <c:v>45107.715277777781</c:v>
                </c:pt>
                <c:pt idx="31023">
                  <c:v>45107.71875</c:v>
                </c:pt>
                <c:pt idx="31024">
                  <c:v>45107.722222222219</c:v>
                </c:pt>
                <c:pt idx="31025">
                  <c:v>45107.725694444445</c:v>
                </c:pt>
                <c:pt idx="31026">
                  <c:v>45107.729166666664</c:v>
                </c:pt>
                <c:pt idx="31027">
                  <c:v>45107.732638888891</c:v>
                </c:pt>
                <c:pt idx="31028">
                  <c:v>45107.736111111109</c:v>
                </c:pt>
                <c:pt idx="31029">
                  <c:v>45107.739583333336</c:v>
                </c:pt>
                <c:pt idx="31030">
                  <c:v>45107.743055555555</c:v>
                </c:pt>
                <c:pt idx="31031">
                  <c:v>45107.746527777781</c:v>
                </c:pt>
                <c:pt idx="31032">
                  <c:v>45107.75</c:v>
                </c:pt>
                <c:pt idx="31033">
                  <c:v>45107.753472222219</c:v>
                </c:pt>
                <c:pt idx="31034">
                  <c:v>45107.756944444445</c:v>
                </c:pt>
                <c:pt idx="31035">
                  <c:v>45107.760416666664</c:v>
                </c:pt>
                <c:pt idx="31036">
                  <c:v>45107.763888888891</c:v>
                </c:pt>
                <c:pt idx="31037">
                  <c:v>45107.767361111109</c:v>
                </c:pt>
                <c:pt idx="31038">
                  <c:v>45107.770833333336</c:v>
                </c:pt>
                <c:pt idx="31039">
                  <c:v>45107.774305555555</c:v>
                </c:pt>
                <c:pt idx="31040">
                  <c:v>45107.777777777781</c:v>
                </c:pt>
                <c:pt idx="31041">
                  <c:v>45107.78125</c:v>
                </c:pt>
                <c:pt idx="31042">
                  <c:v>45107.784722222219</c:v>
                </c:pt>
                <c:pt idx="31043">
                  <c:v>45107.788194444445</c:v>
                </c:pt>
                <c:pt idx="31044">
                  <c:v>45107.791666666664</c:v>
                </c:pt>
                <c:pt idx="31045">
                  <c:v>45107.795138888891</c:v>
                </c:pt>
                <c:pt idx="31046">
                  <c:v>45107.798611111109</c:v>
                </c:pt>
                <c:pt idx="31047">
                  <c:v>45107.802083333336</c:v>
                </c:pt>
                <c:pt idx="31048">
                  <c:v>45107.805555555555</c:v>
                </c:pt>
                <c:pt idx="31049">
                  <c:v>45107.809027777781</c:v>
                </c:pt>
                <c:pt idx="31050">
                  <c:v>45107.8125</c:v>
                </c:pt>
                <c:pt idx="31051">
                  <c:v>45107.815972222219</c:v>
                </c:pt>
                <c:pt idx="31052">
                  <c:v>45107.819444444445</c:v>
                </c:pt>
                <c:pt idx="31053">
                  <c:v>45107.822916666664</c:v>
                </c:pt>
                <c:pt idx="31054">
                  <c:v>45107.826388888891</c:v>
                </c:pt>
                <c:pt idx="31055">
                  <c:v>45107.829861111109</c:v>
                </c:pt>
                <c:pt idx="31056">
                  <c:v>45107.833333333336</c:v>
                </c:pt>
                <c:pt idx="31057">
                  <c:v>45107.836805555555</c:v>
                </c:pt>
                <c:pt idx="31058">
                  <c:v>45107.840277777781</c:v>
                </c:pt>
                <c:pt idx="31059">
                  <c:v>45107.84375</c:v>
                </c:pt>
                <c:pt idx="31060">
                  <c:v>45107.847222222219</c:v>
                </c:pt>
                <c:pt idx="31061">
                  <c:v>45107.850694444445</c:v>
                </c:pt>
                <c:pt idx="31062">
                  <c:v>45107.854166666664</c:v>
                </c:pt>
                <c:pt idx="31063">
                  <c:v>45107.857638888891</c:v>
                </c:pt>
                <c:pt idx="31064">
                  <c:v>45107.861111111109</c:v>
                </c:pt>
                <c:pt idx="31065">
                  <c:v>45107.864583333336</c:v>
                </c:pt>
                <c:pt idx="31066">
                  <c:v>45107.868055555555</c:v>
                </c:pt>
                <c:pt idx="31067">
                  <c:v>45107.871527777781</c:v>
                </c:pt>
                <c:pt idx="31068">
                  <c:v>45107.875</c:v>
                </c:pt>
                <c:pt idx="31069">
                  <c:v>45107.878472222219</c:v>
                </c:pt>
                <c:pt idx="31070">
                  <c:v>45107.881944444445</c:v>
                </c:pt>
                <c:pt idx="31071">
                  <c:v>45107.885416666664</c:v>
                </c:pt>
                <c:pt idx="31072">
                  <c:v>45107.888888888891</c:v>
                </c:pt>
                <c:pt idx="31073">
                  <c:v>45107.892361111109</c:v>
                </c:pt>
                <c:pt idx="31074">
                  <c:v>45107.895833333336</c:v>
                </c:pt>
                <c:pt idx="31075">
                  <c:v>45107.899305555555</c:v>
                </c:pt>
                <c:pt idx="31076">
                  <c:v>45107.902777777781</c:v>
                </c:pt>
                <c:pt idx="31077">
                  <c:v>45107.90625</c:v>
                </c:pt>
                <c:pt idx="31078">
                  <c:v>45107.909722222219</c:v>
                </c:pt>
                <c:pt idx="31079">
                  <c:v>45107.913194444445</c:v>
                </c:pt>
                <c:pt idx="31080">
                  <c:v>45107.916666666664</c:v>
                </c:pt>
                <c:pt idx="31081">
                  <c:v>45107.920138888891</c:v>
                </c:pt>
                <c:pt idx="31082">
                  <c:v>45107.923611111109</c:v>
                </c:pt>
                <c:pt idx="31083">
                  <c:v>45107.927083333336</c:v>
                </c:pt>
                <c:pt idx="31084">
                  <c:v>45107.930555555555</c:v>
                </c:pt>
                <c:pt idx="31085">
                  <c:v>45107.934027777781</c:v>
                </c:pt>
                <c:pt idx="31086">
                  <c:v>45107.9375</c:v>
                </c:pt>
                <c:pt idx="31087">
                  <c:v>45107.940972222219</c:v>
                </c:pt>
                <c:pt idx="31088">
                  <c:v>45107.944444444445</c:v>
                </c:pt>
                <c:pt idx="31089">
                  <c:v>45107.947916666664</c:v>
                </c:pt>
                <c:pt idx="31090">
                  <c:v>45107.951388888891</c:v>
                </c:pt>
                <c:pt idx="31091">
                  <c:v>45107.954861111109</c:v>
                </c:pt>
                <c:pt idx="31092">
                  <c:v>45107.958333333336</c:v>
                </c:pt>
                <c:pt idx="31093">
                  <c:v>45107.961805555555</c:v>
                </c:pt>
                <c:pt idx="31094">
                  <c:v>45107.965277777781</c:v>
                </c:pt>
                <c:pt idx="31095">
                  <c:v>45107.96875</c:v>
                </c:pt>
                <c:pt idx="31096">
                  <c:v>45107.972222222219</c:v>
                </c:pt>
                <c:pt idx="31097">
                  <c:v>45107.975694444445</c:v>
                </c:pt>
                <c:pt idx="31098">
                  <c:v>45107.979166666664</c:v>
                </c:pt>
                <c:pt idx="31099">
                  <c:v>45107.982638888891</c:v>
                </c:pt>
                <c:pt idx="31100">
                  <c:v>45107.986111111109</c:v>
                </c:pt>
                <c:pt idx="31101">
                  <c:v>45107.989583333336</c:v>
                </c:pt>
                <c:pt idx="31102">
                  <c:v>45107.993055555555</c:v>
                </c:pt>
                <c:pt idx="31103">
                  <c:v>45107.996527777781</c:v>
                </c:pt>
                <c:pt idx="31104">
                  <c:v>45108</c:v>
                </c:pt>
                <c:pt idx="31105">
                  <c:v>45108.003472222219</c:v>
                </c:pt>
                <c:pt idx="31106">
                  <c:v>45108.006944444445</c:v>
                </c:pt>
                <c:pt idx="31107">
                  <c:v>45108.010416666664</c:v>
                </c:pt>
                <c:pt idx="31108">
                  <c:v>45108.013888888891</c:v>
                </c:pt>
                <c:pt idx="31109">
                  <c:v>45108.017361111109</c:v>
                </c:pt>
                <c:pt idx="31110">
                  <c:v>45108.020833333336</c:v>
                </c:pt>
                <c:pt idx="31111">
                  <c:v>45108.024305555555</c:v>
                </c:pt>
                <c:pt idx="31112">
                  <c:v>45108.027777777781</c:v>
                </c:pt>
                <c:pt idx="31113">
                  <c:v>45108.03125</c:v>
                </c:pt>
                <c:pt idx="31114">
                  <c:v>45108.034722222219</c:v>
                </c:pt>
                <c:pt idx="31115">
                  <c:v>45108.038194444445</c:v>
                </c:pt>
                <c:pt idx="31116">
                  <c:v>45108.041666666664</c:v>
                </c:pt>
                <c:pt idx="31117">
                  <c:v>45108.045138888891</c:v>
                </c:pt>
                <c:pt idx="31118">
                  <c:v>45108.048611111109</c:v>
                </c:pt>
                <c:pt idx="31119">
                  <c:v>45108.052083333336</c:v>
                </c:pt>
                <c:pt idx="31120">
                  <c:v>45108.055555555555</c:v>
                </c:pt>
                <c:pt idx="31121">
                  <c:v>45108.059027777781</c:v>
                </c:pt>
                <c:pt idx="31122">
                  <c:v>45108.0625</c:v>
                </c:pt>
                <c:pt idx="31123">
                  <c:v>45108.065972222219</c:v>
                </c:pt>
                <c:pt idx="31124">
                  <c:v>45108.069444444445</c:v>
                </c:pt>
                <c:pt idx="31125">
                  <c:v>45108.072916666664</c:v>
                </c:pt>
                <c:pt idx="31126">
                  <c:v>45108.076388888891</c:v>
                </c:pt>
                <c:pt idx="31127">
                  <c:v>45108.079861111109</c:v>
                </c:pt>
                <c:pt idx="31128">
                  <c:v>45108.083333333336</c:v>
                </c:pt>
                <c:pt idx="31129">
                  <c:v>45108.086805555555</c:v>
                </c:pt>
                <c:pt idx="31130">
                  <c:v>45108.090277777781</c:v>
                </c:pt>
                <c:pt idx="31131">
                  <c:v>45108.09375</c:v>
                </c:pt>
                <c:pt idx="31132">
                  <c:v>45108.097222222219</c:v>
                </c:pt>
                <c:pt idx="31133">
                  <c:v>45108.100694444445</c:v>
                </c:pt>
                <c:pt idx="31134">
                  <c:v>45108.104166666664</c:v>
                </c:pt>
                <c:pt idx="31135">
                  <c:v>45108.107638888891</c:v>
                </c:pt>
                <c:pt idx="31136">
                  <c:v>45108.111111111109</c:v>
                </c:pt>
                <c:pt idx="31137">
                  <c:v>45108.114583333336</c:v>
                </c:pt>
                <c:pt idx="31138">
                  <c:v>45108.118055555555</c:v>
                </c:pt>
                <c:pt idx="31139">
                  <c:v>45108.121527777781</c:v>
                </c:pt>
                <c:pt idx="31140">
                  <c:v>45108.125</c:v>
                </c:pt>
                <c:pt idx="31141">
                  <c:v>45108.128472222219</c:v>
                </c:pt>
                <c:pt idx="31142">
                  <c:v>45108.131944444445</c:v>
                </c:pt>
                <c:pt idx="31143">
                  <c:v>45108.135416666664</c:v>
                </c:pt>
                <c:pt idx="31144">
                  <c:v>45108.138888888891</c:v>
                </c:pt>
                <c:pt idx="31145">
                  <c:v>45108.142361111109</c:v>
                </c:pt>
                <c:pt idx="31146">
                  <c:v>45108.145833333336</c:v>
                </c:pt>
                <c:pt idx="31147">
                  <c:v>45108.149305555555</c:v>
                </c:pt>
                <c:pt idx="31148">
                  <c:v>45108.152777777781</c:v>
                </c:pt>
                <c:pt idx="31149">
                  <c:v>45108.15625</c:v>
                </c:pt>
                <c:pt idx="31150">
                  <c:v>45108.159722222219</c:v>
                </c:pt>
                <c:pt idx="31151">
                  <c:v>45108.163194444445</c:v>
                </c:pt>
                <c:pt idx="31152">
                  <c:v>45108.166666666664</c:v>
                </c:pt>
                <c:pt idx="31153">
                  <c:v>45108.170138888891</c:v>
                </c:pt>
                <c:pt idx="31154">
                  <c:v>45108.173611111109</c:v>
                </c:pt>
                <c:pt idx="31155">
                  <c:v>45108.177083333336</c:v>
                </c:pt>
                <c:pt idx="31156">
                  <c:v>45108.180555555555</c:v>
                </c:pt>
                <c:pt idx="31157">
                  <c:v>45108.184027777781</c:v>
                </c:pt>
                <c:pt idx="31158">
                  <c:v>45108.1875</c:v>
                </c:pt>
                <c:pt idx="31159">
                  <c:v>45108.190972222219</c:v>
                </c:pt>
                <c:pt idx="31160">
                  <c:v>45108.194444444445</c:v>
                </c:pt>
                <c:pt idx="31161">
                  <c:v>45108.197916666664</c:v>
                </c:pt>
                <c:pt idx="31162">
                  <c:v>45108.201388888891</c:v>
                </c:pt>
                <c:pt idx="31163">
                  <c:v>45108.204861111109</c:v>
                </c:pt>
                <c:pt idx="31164">
                  <c:v>45108.208333333336</c:v>
                </c:pt>
                <c:pt idx="31165">
                  <c:v>45108.211805555555</c:v>
                </c:pt>
                <c:pt idx="31166">
                  <c:v>45108.215277777781</c:v>
                </c:pt>
                <c:pt idx="31167">
                  <c:v>45108.21875</c:v>
                </c:pt>
                <c:pt idx="31168">
                  <c:v>45108.222222222219</c:v>
                </c:pt>
                <c:pt idx="31169">
                  <c:v>45108.225694444445</c:v>
                </c:pt>
                <c:pt idx="31170">
                  <c:v>45108.229166666664</c:v>
                </c:pt>
                <c:pt idx="31171">
                  <c:v>45108.232638888891</c:v>
                </c:pt>
                <c:pt idx="31172">
                  <c:v>45108.236111111109</c:v>
                </c:pt>
                <c:pt idx="31173">
                  <c:v>45108.239583333336</c:v>
                </c:pt>
                <c:pt idx="31174">
                  <c:v>45108.243055555555</c:v>
                </c:pt>
                <c:pt idx="31175">
                  <c:v>45108.246527777781</c:v>
                </c:pt>
                <c:pt idx="31176">
                  <c:v>45108.25</c:v>
                </c:pt>
                <c:pt idx="31177">
                  <c:v>45108.253472222219</c:v>
                </c:pt>
                <c:pt idx="31178">
                  <c:v>45108.256944444445</c:v>
                </c:pt>
                <c:pt idx="31179">
                  <c:v>45108.260416666664</c:v>
                </c:pt>
                <c:pt idx="31180">
                  <c:v>45108.263888888891</c:v>
                </c:pt>
                <c:pt idx="31181">
                  <c:v>45108.267361111109</c:v>
                </c:pt>
                <c:pt idx="31182">
                  <c:v>45108.270833333336</c:v>
                </c:pt>
                <c:pt idx="31183">
                  <c:v>45108.274305555555</c:v>
                </c:pt>
                <c:pt idx="31184">
                  <c:v>45108.277777777781</c:v>
                </c:pt>
                <c:pt idx="31185">
                  <c:v>45108.28125</c:v>
                </c:pt>
                <c:pt idx="31186">
                  <c:v>45108.284722222219</c:v>
                </c:pt>
                <c:pt idx="31187">
                  <c:v>45108.288194444445</c:v>
                </c:pt>
                <c:pt idx="31188">
                  <c:v>45108.291666666664</c:v>
                </c:pt>
                <c:pt idx="31189">
                  <c:v>45108.295138888891</c:v>
                </c:pt>
                <c:pt idx="31190">
                  <c:v>45108.298611111109</c:v>
                </c:pt>
                <c:pt idx="31191">
                  <c:v>45108.302083333336</c:v>
                </c:pt>
                <c:pt idx="31192">
                  <c:v>45108.305555555555</c:v>
                </c:pt>
                <c:pt idx="31193">
                  <c:v>45108.309027777781</c:v>
                </c:pt>
                <c:pt idx="31194">
                  <c:v>45108.3125</c:v>
                </c:pt>
                <c:pt idx="31195">
                  <c:v>45108.315972222219</c:v>
                </c:pt>
                <c:pt idx="31196">
                  <c:v>45108.319444444445</c:v>
                </c:pt>
                <c:pt idx="31197">
                  <c:v>45108.322916666664</c:v>
                </c:pt>
                <c:pt idx="31198">
                  <c:v>45108.326388888891</c:v>
                </c:pt>
                <c:pt idx="31199">
                  <c:v>45108.329861111109</c:v>
                </c:pt>
                <c:pt idx="31200">
                  <c:v>45108.333333333336</c:v>
                </c:pt>
                <c:pt idx="31201">
                  <c:v>45108.336805555555</c:v>
                </c:pt>
                <c:pt idx="31202">
                  <c:v>45108.340277777781</c:v>
                </c:pt>
                <c:pt idx="31203">
                  <c:v>45108.34375</c:v>
                </c:pt>
                <c:pt idx="31204">
                  <c:v>45108.347222222219</c:v>
                </c:pt>
                <c:pt idx="31205">
                  <c:v>45108.350694444445</c:v>
                </c:pt>
                <c:pt idx="31206">
                  <c:v>45108.354166666664</c:v>
                </c:pt>
                <c:pt idx="31207">
                  <c:v>45108.357638888891</c:v>
                </c:pt>
                <c:pt idx="31208">
                  <c:v>45108.361111111109</c:v>
                </c:pt>
                <c:pt idx="31209">
                  <c:v>45108.364583333336</c:v>
                </c:pt>
                <c:pt idx="31210">
                  <c:v>45108.368055555555</c:v>
                </c:pt>
                <c:pt idx="31211">
                  <c:v>45108.371527777781</c:v>
                </c:pt>
                <c:pt idx="31212">
                  <c:v>45108.375</c:v>
                </c:pt>
                <c:pt idx="31213">
                  <c:v>45108.378472222219</c:v>
                </c:pt>
                <c:pt idx="31214">
                  <c:v>45108.381944444445</c:v>
                </c:pt>
                <c:pt idx="31215">
                  <c:v>45108.385416666664</c:v>
                </c:pt>
                <c:pt idx="31216">
                  <c:v>45108.388888888891</c:v>
                </c:pt>
                <c:pt idx="31217">
                  <c:v>45108.392361111109</c:v>
                </c:pt>
                <c:pt idx="31218">
                  <c:v>45108.395833333336</c:v>
                </c:pt>
                <c:pt idx="31219">
                  <c:v>45108.399305555555</c:v>
                </c:pt>
                <c:pt idx="31220">
                  <c:v>45108.402777777781</c:v>
                </c:pt>
                <c:pt idx="31221">
                  <c:v>45108.40625</c:v>
                </c:pt>
                <c:pt idx="31222">
                  <c:v>45108.409722222219</c:v>
                </c:pt>
                <c:pt idx="31223">
                  <c:v>45108.413194444445</c:v>
                </c:pt>
                <c:pt idx="31224">
                  <c:v>45108.416666666664</c:v>
                </c:pt>
                <c:pt idx="31225">
                  <c:v>45108.420138888891</c:v>
                </c:pt>
                <c:pt idx="31226">
                  <c:v>45108.423611111109</c:v>
                </c:pt>
                <c:pt idx="31227">
                  <c:v>45108.427083333336</c:v>
                </c:pt>
                <c:pt idx="31228">
                  <c:v>45108.430555555555</c:v>
                </c:pt>
                <c:pt idx="31229">
                  <c:v>45108.434027777781</c:v>
                </c:pt>
                <c:pt idx="31230">
                  <c:v>45108.4375</c:v>
                </c:pt>
                <c:pt idx="31231">
                  <c:v>45108.440972222219</c:v>
                </c:pt>
                <c:pt idx="31232">
                  <c:v>45108.444444444445</c:v>
                </c:pt>
                <c:pt idx="31233">
                  <c:v>45108.447916666664</c:v>
                </c:pt>
                <c:pt idx="31234">
                  <c:v>45108.451388888891</c:v>
                </c:pt>
                <c:pt idx="31235">
                  <c:v>45108.454861111109</c:v>
                </c:pt>
                <c:pt idx="31236">
                  <c:v>45108.458333333336</c:v>
                </c:pt>
                <c:pt idx="31237">
                  <c:v>45108.461805555555</c:v>
                </c:pt>
                <c:pt idx="31238">
                  <c:v>45108.465277777781</c:v>
                </c:pt>
                <c:pt idx="31239">
                  <c:v>45108.46875</c:v>
                </c:pt>
                <c:pt idx="31240">
                  <c:v>45108.472222222219</c:v>
                </c:pt>
                <c:pt idx="31241">
                  <c:v>45108.475694444445</c:v>
                </c:pt>
                <c:pt idx="31242">
                  <c:v>45108.479166666664</c:v>
                </c:pt>
                <c:pt idx="31243">
                  <c:v>45108.482638888891</c:v>
                </c:pt>
                <c:pt idx="31244">
                  <c:v>45108.486111111109</c:v>
                </c:pt>
                <c:pt idx="31245">
                  <c:v>45108.489583333336</c:v>
                </c:pt>
                <c:pt idx="31246">
                  <c:v>45108.493055555555</c:v>
                </c:pt>
                <c:pt idx="31247">
                  <c:v>45108.496527777781</c:v>
                </c:pt>
                <c:pt idx="31248">
                  <c:v>45108.5</c:v>
                </c:pt>
                <c:pt idx="31249">
                  <c:v>45108.503472222219</c:v>
                </c:pt>
                <c:pt idx="31250">
                  <c:v>45108.506944444445</c:v>
                </c:pt>
                <c:pt idx="31251">
                  <c:v>45108.510416666664</c:v>
                </c:pt>
                <c:pt idx="31252">
                  <c:v>45108.513888888891</c:v>
                </c:pt>
                <c:pt idx="31253">
                  <c:v>45108.517361111109</c:v>
                </c:pt>
                <c:pt idx="31254">
                  <c:v>45108.520833333336</c:v>
                </c:pt>
                <c:pt idx="31255">
                  <c:v>45108.524305555555</c:v>
                </c:pt>
                <c:pt idx="31256">
                  <c:v>45108.527777777781</c:v>
                </c:pt>
                <c:pt idx="31257">
                  <c:v>45108.53125</c:v>
                </c:pt>
                <c:pt idx="31258">
                  <c:v>45108.534722222219</c:v>
                </c:pt>
                <c:pt idx="31259">
                  <c:v>45108.538194444445</c:v>
                </c:pt>
                <c:pt idx="31260">
                  <c:v>45108.541666666664</c:v>
                </c:pt>
                <c:pt idx="31261">
                  <c:v>45108.545138888891</c:v>
                </c:pt>
                <c:pt idx="31262">
                  <c:v>45108.548611111109</c:v>
                </c:pt>
                <c:pt idx="31263">
                  <c:v>45108.552083333336</c:v>
                </c:pt>
                <c:pt idx="31264">
                  <c:v>45108.555555555555</c:v>
                </c:pt>
                <c:pt idx="31265">
                  <c:v>45108.559027777781</c:v>
                </c:pt>
                <c:pt idx="31266">
                  <c:v>45108.5625</c:v>
                </c:pt>
                <c:pt idx="31267">
                  <c:v>45108.565972222219</c:v>
                </c:pt>
                <c:pt idx="31268">
                  <c:v>45108.569444444445</c:v>
                </c:pt>
                <c:pt idx="31269">
                  <c:v>45108.572916666664</c:v>
                </c:pt>
                <c:pt idx="31270">
                  <c:v>45108.576388888891</c:v>
                </c:pt>
                <c:pt idx="31271">
                  <c:v>45108.579861111109</c:v>
                </c:pt>
                <c:pt idx="31272">
                  <c:v>45108.583333333336</c:v>
                </c:pt>
                <c:pt idx="31273">
                  <c:v>45108.586805555555</c:v>
                </c:pt>
                <c:pt idx="31274">
                  <c:v>45108.590277777781</c:v>
                </c:pt>
                <c:pt idx="31275">
                  <c:v>45108.59375</c:v>
                </c:pt>
                <c:pt idx="31276">
                  <c:v>45108.597222222219</c:v>
                </c:pt>
                <c:pt idx="31277">
                  <c:v>45108.600694444445</c:v>
                </c:pt>
                <c:pt idx="31278">
                  <c:v>45108.604166666664</c:v>
                </c:pt>
                <c:pt idx="31279">
                  <c:v>45108.607638888891</c:v>
                </c:pt>
                <c:pt idx="31280">
                  <c:v>45108.611111111109</c:v>
                </c:pt>
                <c:pt idx="31281">
                  <c:v>45108.614583333336</c:v>
                </c:pt>
                <c:pt idx="31282">
                  <c:v>45108.618055555555</c:v>
                </c:pt>
                <c:pt idx="31283">
                  <c:v>45108.621527777781</c:v>
                </c:pt>
                <c:pt idx="31284">
                  <c:v>45108.625</c:v>
                </c:pt>
                <c:pt idx="31285">
                  <c:v>45108.628472222219</c:v>
                </c:pt>
                <c:pt idx="31286">
                  <c:v>45108.631944444445</c:v>
                </c:pt>
                <c:pt idx="31287">
                  <c:v>45108.635416666664</c:v>
                </c:pt>
                <c:pt idx="31288">
                  <c:v>45108.638888888891</c:v>
                </c:pt>
                <c:pt idx="31289">
                  <c:v>45108.642361111109</c:v>
                </c:pt>
                <c:pt idx="31290">
                  <c:v>45108.645833333336</c:v>
                </c:pt>
                <c:pt idx="31291">
                  <c:v>45108.649305555555</c:v>
                </c:pt>
                <c:pt idx="31292">
                  <c:v>45108.652777777781</c:v>
                </c:pt>
                <c:pt idx="31293">
                  <c:v>45108.65625</c:v>
                </c:pt>
                <c:pt idx="31294">
                  <c:v>45108.659722222219</c:v>
                </c:pt>
                <c:pt idx="31295">
                  <c:v>45108.663194444445</c:v>
                </c:pt>
                <c:pt idx="31296">
                  <c:v>45108.666666666664</c:v>
                </c:pt>
                <c:pt idx="31297">
                  <c:v>45108.670138888891</c:v>
                </c:pt>
                <c:pt idx="31298">
                  <c:v>45108.673611111109</c:v>
                </c:pt>
                <c:pt idx="31299">
                  <c:v>45108.677083333336</c:v>
                </c:pt>
                <c:pt idx="31300">
                  <c:v>45108.680555555555</c:v>
                </c:pt>
                <c:pt idx="31301">
                  <c:v>45108.684027777781</c:v>
                </c:pt>
                <c:pt idx="31302">
                  <c:v>45108.6875</c:v>
                </c:pt>
                <c:pt idx="31303">
                  <c:v>45108.690972222219</c:v>
                </c:pt>
                <c:pt idx="31304">
                  <c:v>45108.694444444445</c:v>
                </c:pt>
                <c:pt idx="31305">
                  <c:v>45108.697916666664</c:v>
                </c:pt>
                <c:pt idx="31306">
                  <c:v>45108.701388888891</c:v>
                </c:pt>
                <c:pt idx="31307">
                  <c:v>45108.704861111109</c:v>
                </c:pt>
                <c:pt idx="31308">
                  <c:v>45108.708333333336</c:v>
                </c:pt>
                <c:pt idx="31309">
                  <c:v>45108.711805555555</c:v>
                </c:pt>
                <c:pt idx="31310">
                  <c:v>45108.715277777781</c:v>
                </c:pt>
                <c:pt idx="31311">
                  <c:v>45108.71875</c:v>
                </c:pt>
                <c:pt idx="31312">
                  <c:v>45108.722222222219</c:v>
                </c:pt>
                <c:pt idx="31313">
                  <c:v>45108.725694444445</c:v>
                </c:pt>
                <c:pt idx="31314">
                  <c:v>45108.729166666664</c:v>
                </c:pt>
                <c:pt idx="31315">
                  <c:v>45108.732638888891</c:v>
                </c:pt>
                <c:pt idx="31316">
                  <c:v>45108.736111111109</c:v>
                </c:pt>
                <c:pt idx="31317">
                  <c:v>45108.739583333336</c:v>
                </c:pt>
                <c:pt idx="31318">
                  <c:v>45108.743055555555</c:v>
                </c:pt>
                <c:pt idx="31319">
                  <c:v>45108.746527777781</c:v>
                </c:pt>
                <c:pt idx="31320">
                  <c:v>45108.75</c:v>
                </c:pt>
                <c:pt idx="31321">
                  <c:v>45108.753472222219</c:v>
                </c:pt>
                <c:pt idx="31322">
                  <c:v>45108.756944444445</c:v>
                </c:pt>
                <c:pt idx="31323">
                  <c:v>45108.760416666664</c:v>
                </c:pt>
                <c:pt idx="31324">
                  <c:v>45108.763888888891</c:v>
                </c:pt>
                <c:pt idx="31325">
                  <c:v>45108.767361111109</c:v>
                </c:pt>
                <c:pt idx="31326">
                  <c:v>45108.770833333336</c:v>
                </c:pt>
                <c:pt idx="31327">
                  <c:v>45108.774305555555</c:v>
                </c:pt>
                <c:pt idx="31328">
                  <c:v>45108.777777777781</c:v>
                </c:pt>
                <c:pt idx="31329">
                  <c:v>45108.78125</c:v>
                </c:pt>
                <c:pt idx="31330">
                  <c:v>45108.784722222219</c:v>
                </c:pt>
                <c:pt idx="31331">
                  <c:v>45108.788194444445</c:v>
                </c:pt>
                <c:pt idx="31332">
                  <c:v>45108.791666666664</c:v>
                </c:pt>
                <c:pt idx="31333">
                  <c:v>45108.795138888891</c:v>
                </c:pt>
                <c:pt idx="31334">
                  <c:v>45108.798611111109</c:v>
                </c:pt>
                <c:pt idx="31335">
                  <c:v>45108.802083333336</c:v>
                </c:pt>
                <c:pt idx="31336">
                  <c:v>45108.805555555555</c:v>
                </c:pt>
                <c:pt idx="31337">
                  <c:v>45108.809027777781</c:v>
                </c:pt>
                <c:pt idx="31338">
                  <c:v>45108.8125</c:v>
                </c:pt>
                <c:pt idx="31339">
                  <c:v>45108.815972222219</c:v>
                </c:pt>
                <c:pt idx="31340">
                  <c:v>45108.819444444445</c:v>
                </c:pt>
                <c:pt idx="31341">
                  <c:v>45108.822916666664</c:v>
                </c:pt>
                <c:pt idx="31342">
                  <c:v>45108.826388888891</c:v>
                </c:pt>
                <c:pt idx="31343">
                  <c:v>45108.829861111109</c:v>
                </c:pt>
                <c:pt idx="31344">
                  <c:v>45108.833333333336</c:v>
                </c:pt>
                <c:pt idx="31345">
                  <c:v>45108.836805555555</c:v>
                </c:pt>
                <c:pt idx="31346">
                  <c:v>45108.840277777781</c:v>
                </c:pt>
                <c:pt idx="31347">
                  <c:v>45108.84375</c:v>
                </c:pt>
                <c:pt idx="31348">
                  <c:v>45108.847222222219</c:v>
                </c:pt>
                <c:pt idx="31349">
                  <c:v>45108.850694444445</c:v>
                </c:pt>
                <c:pt idx="31350">
                  <c:v>45108.854166666664</c:v>
                </c:pt>
                <c:pt idx="31351">
                  <c:v>45108.857638888891</c:v>
                </c:pt>
                <c:pt idx="31352">
                  <c:v>45108.861111111109</c:v>
                </c:pt>
                <c:pt idx="31353">
                  <c:v>45108.864583333336</c:v>
                </c:pt>
                <c:pt idx="31354">
                  <c:v>45108.868055555555</c:v>
                </c:pt>
                <c:pt idx="31355">
                  <c:v>45108.871527777781</c:v>
                </c:pt>
                <c:pt idx="31356">
                  <c:v>45108.875</c:v>
                </c:pt>
                <c:pt idx="31357">
                  <c:v>45108.878472222219</c:v>
                </c:pt>
                <c:pt idx="31358">
                  <c:v>45108.881944444445</c:v>
                </c:pt>
                <c:pt idx="31359">
                  <c:v>45108.885416666664</c:v>
                </c:pt>
                <c:pt idx="31360">
                  <c:v>45108.888888888891</c:v>
                </c:pt>
                <c:pt idx="31361">
                  <c:v>45108.892361111109</c:v>
                </c:pt>
                <c:pt idx="31362">
                  <c:v>45108.895833333336</c:v>
                </c:pt>
                <c:pt idx="31363">
                  <c:v>45108.899305555555</c:v>
                </c:pt>
                <c:pt idx="31364">
                  <c:v>45108.902777777781</c:v>
                </c:pt>
                <c:pt idx="31365">
                  <c:v>45108.90625</c:v>
                </c:pt>
                <c:pt idx="31366">
                  <c:v>45108.909722222219</c:v>
                </c:pt>
                <c:pt idx="31367">
                  <c:v>45108.913194444445</c:v>
                </c:pt>
                <c:pt idx="31368">
                  <c:v>45108.916666666664</c:v>
                </c:pt>
                <c:pt idx="31369">
                  <c:v>45108.920138888891</c:v>
                </c:pt>
                <c:pt idx="31370">
                  <c:v>45108.923611111109</c:v>
                </c:pt>
                <c:pt idx="31371">
                  <c:v>45108.927083333336</c:v>
                </c:pt>
                <c:pt idx="31372">
                  <c:v>45108.930555555555</c:v>
                </c:pt>
                <c:pt idx="31373">
                  <c:v>45108.934027777781</c:v>
                </c:pt>
                <c:pt idx="31374">
                  <c:v>45108.9375</c:v>
                </c:pt>
                <c:pt idx="31375">
                  <c:v>45108.940972222219</c:v>
                </c:pt>
                <c:pt idx="31376">
                  <c:v>45108.944444444445</c:v>
                </c:pt>
                <c:pt idx="31377">
                  <c:v>45108.947916666664</c:v>
                </c:pt>
                <c:pt idx="31378">
                  <c:v>45108.951388888891</c:v>
                </c:pt>
                <c:pt idx="31379">
                  <c:v>45108.954861111109</c:v>
                </c:pt>
                <c:pt idx="31380">
                  <c:v>45108.958333333336</c:v>
                </c:pt>
                <c:pt idx="31381">
                  <c:v>45108.961805555555</c:v>
                </c:pt>
                <c:pt idx="31382">
                  <c:v>45108.965277777781</c:v>
                </c:pt>
                <c:pt idx="31383">
                  <c:v>45108.96875</c:v>
                </c:pt>
                <c:pt idx="31384">
                  <c:v>45108.972222222219</c:v>
                </c:pt>
                <c:pt idx="31385">
                  <c:v>45108.975694444445</c:v>
                </c:pt>
                <c:pt idx="31386">
                  <c:v>45108.979166666664</c:v>
                </c:pt>
                <c:pt idx="31387">
                  <c:v>45108.982638888891</c:v>
                </c:pt>
                <c:pt idx="31388">
                  <c:v>45108.986111111109</c:v>
                </c:pt>
                <c:pt idx="31389">
                  <c:v>45108.989583333336</c:v>
                </c:pt>
                <c:pt idx="31390">
                  <c:v>45108.993055555555</c:v>
                </c:pt>
                <c:pt idx="31391">
                  <c:v>45108.996527777781</c:v>
                </c:pt>
                <c:pt idx="31392">
                  <c:v>45109</c:v>
                </c:pt>
                <c:pt idx="31393">
                  <c:v>45109.003472222219</c:v>
                </c:pt>
                <c:pt idx="31394">
                  <c:v>45109.006944444445</c:v>
                </c:pt>
                <c:pt idx="31395">
                  <c:v>45109.010416666664</c:v>
                </c:pt>
                <c:pt idx="31396">
                  <c:v>45109.013888888891</c:v>
                </c:pt>
                <c:pt idx="31397">
                  <c:v>45109.017361111109</c:v>
                </c:pt>
                <c:pt idx="31398">
                  <c:v>45109.020833333336</c:v>
                </c:pt>
                <c:pt idx="31399">
                  <c:v>45109.024305555555</c:v>
                </c:pt>
                <c:pt idx="31400">
                  <c:v>45109.027777777781</c:v>
                </c:pt>
                <c:pt idx="31401">
                  <c:v>45109.03125</c:v>
                </c:pt>
                <c:pt idx="31402">
                  <c:v>45109.034722222219</c:v>
                </c:pt>
                <c:pt idx="31403">
                  <c:v>45109.038194444445</c:v>
                </c:pt>
                <c:pt idx="31404">
                  <c:v>45109.041666666664</c:v>
                </c:pt>
                <c:pt idx="31405">
                  <c:v>45109.045138888891</c:v>
                </c:pt>
                <c:pt idx="31406">
                  <c:v>45109.048611111109</c:v>
                </c:pt>
                <c:pt idx="31407">
                  <c:v>45109.052083333336</c:v>
                </c:pt>
                <c:pt idx="31408">
                  <c:v>45109.055555555555</c:v>
                </c:pt>
                <c:pt idx="31409">
                  <c:v>45109.059027777781</c:v>
                </c:pt>
                <c:pt idx="31410">
                  <c:v>45109.0625</c:v>
                </c:pt>
                <c:pt idx="31411">
                  <c:v>45109.065972222219</c:v>
                </c:pt>
                <c:pt idx="31412">
                  <c:v>45109.069444444445</c:v>
                </c:pt>
                <c:pt idx="31413">
                  <c:v>45109.072916666664</c:v>
                </c:pt>
                <c:pt idx="31414">
                  <c:v>45109.076388888891</c:v>
                </c:pt>
                <c:pt idx="31415">
                  <c:v>45109.079861111109</c:v>
                </c:pt>
                <c:pt idx="31416">
                  <c:v>45109.083333333336</c:v>
                </c:pt>
                <c:pt idx="31417">
                  <c:v>45109.086805555555</c:v>
                </c:pt>
                <c:pt idx="31418">
                  <c:v>45109.090277777781</c:v>
                </c:pt>
                <c:pt idx="31419">
                  <c:v>45109.09375</c:v>
                </c:pt>
                <c:pt idx="31420">
                  <c:v>45109.097222222219</c:v>
                </c:pt>
                <c:pt idx="31421">
                  <c:v>45109.100694444445</c:v>
                </c:pt>
                <c:pt idx="31422">
                  <c:v>45109.104166666664</c:v>
                </c:pt>
                <c:pt idx="31423">
                  <c:v>45109.107638888891</c:v>
                </c:pt>
                <c:pt idx="31424">
                  <c:v>45109.111111111109</c:v>
                </c:pt>
                <c:pt idx="31425">
                  <c:v>45109.114583333336</c:v>
                </c:pt>
                <c:pt idx="31426">
                  <c:v>45109.118055555555</c:v>
                </c:pt>
                <c:pt idx="31427">
                  <c:v>45109.121527777781</c:v>
                </c:pt>
                <c:pt idx="31428">
                  <c:v>45109.125</c:v>
                </c:pt>
                <c:pt idx="31429">
                  <c:v>45109.128472222219</c:v>
                </c:pt>
                <c:pt idx="31430">
                  <c:v>45109.131944444445</c:v>
                </c:pt>
                <c:pt idx="31431">
                  <c:v>45109.135416666664</c:v>
                </c:pt>
                <c:pt idx="31432">
                  <c:v>45109.138888888891</c:v>
                </c:pt>
                <c:pt idx="31433">
                  <c:v>45109.142361111109</c:v>
                </c:pt>
                <c:pt idx="31434">
                  <c:v>45109.145833333336</c:v>
                </c:pt>
                <c:pt idx="31435">
                  <c:v>45109.149305555555</c:v>
                </c:pt>
                <c:pt idx="31436">
                  <c:v>45109.152777777781</c:v>
                </c:pt>
                <c:pt idx="31437">
                  <c:v>45109.15625</c:v>
                </c:pt>
                <c:pt idx="31438">
                  <c:v>45109.159722222219</c:v>
                </c:pt>
                <c:pt idx="31439">
                  <c:v>45109.163194444445</c:v>
                </c:pt>
                <c:pt idx="31440">
                  <c:v>45109.166666666664</c:v>
                </c:pt>
                <c:pt idx="31441">
                  <c:v>45109.170138888891</c:v>
                </c:pt>
                <c:pt idx="31442">
                  <c:v>45109.173611111109</c:v>
                </c:pt>
                <c:pt idx="31443">
                  <c:v>45109.177083333336</c:v>
                </c:pt>
                <c:pt idx="31444">
                  <c:v>45109.180555555555</c:v>
                </c:pt>
                <c:pt idx="31445">
                  <c:v>45109.184027777781</c:v>
                </c:pt>
                <c:pt idx="31446">
                  <c:v>45109.1875</c:v>
                </c:pt>
                <c:pt idx="31447">
                  <c:v>45109.190972222219</c:v>
                </c:pt>
                <c:pt idx="31448">
                  <c:v>45109.194444444445</c:v>
                </c:pt>
                <c:pt idx="31449">
                  <c:v>45109.197916666664</c:v>
                </c:pt>
                <c:pt idx="31450">
                  <c:v>45109.201388888891</c:v>
                </c:pt>
                <c:pt idx="31451">
                  <c:v>45109.204861111109</c:v>
                </c:pt>
                <c:pt idx="31452">
                  <c:v>45109.208333333336</c:v>
                </c:pt>
                <c:pt idx="31453">
                  <c:v>45109.211805555555</c:v>
                </c:pt>
                <c:pt idx="31454">
                  <c:v>45109.215277777781</c:v>
                </c:pt>
                <c:pt idx="31455">
                  <c:v>45109.21875</c:v>
                </c:pt>
                <c:pt idx="31456">
                  <c:v>45109.222222222219</c:v>
                </c:pt>
                <c:pt idx="31457">
                  <c:v>45109.225694444445</c:v>
                </c:pt>
                <c:pt idx="31458">
                  <c:v>45109.229166666664</c:v>
                </c:pt>
                <c:pt idx="31459">
                  <c:v>45109.232638888891</c:v>
                </c:pt>
                <c:pt idx="31460">
                  <c:v>45109.236111111109</c:v>
                </c:pt>
                <c:pt idx="31461">
                  <c:v>45109.239583333336</c:v>
                </c:pt>
                <c:pt idx="31462">
                  <c:v>45109.243055555555</c:v>
                </c:pt>
                <c:pt idx="31463">
                  <c:v>45109.246527777781</c:v>
                </c:pt>
                <c:pt idx="31464">
                  <c:v>45109.25</c:v>
                </c:pt>
                <c:pt idx="31465">
                  <c:v>45109.253472222219</c:v>
                </c:pt>
                <c:pt idx="31466">
                  <c:v>45109.256944444445</c:v>
                </c:pt>
                <c:pt idx="31467">
                  <c:v>45109.260416666664</c:v>
                </c:pt>
                <c:pt idx="31468">
                  <c:v>45109.263888888891</c:v>
                </c:pt>
                <c:pt idx="31469">
                  <c:v>45109.267361111109</c:v>
                </c:pt>
                <c:pt idx="31470">
                  <c:v>45109.270833333336</c:v>
                </c:pt>
                <c:pt idx="31471">
                  <c:v>45109.274305555555</c:v>
                </c:pt>
                <c:pt idx="31472">
                  <c:v>45109.277777777781</c:v>
                </c:pt>
                <c:pt idx="31473">
                  <c:v>45109.28125</c:v>
                </c:pt>
                <c:pt idx="31474">
                  <c:v>45109.284722222219</c:v>
                </c:pt>
                <c:pt idx="31475">
                  <c:v>45109.288194444445</c:v>
                </c:pt>
                <c:pt idx="31476">
                  <c:v>45109.291666666664</c:v>
                </c:pt>
                <c:pt idx="31477">
                  <c:v>45109.295138888891</c:v>
                </c:pt>
                <c:pt idx="31478">
                  <c:v>45109.298611111109</c:v>
                </c:pt>
                <c:pt idx="31479">
                  <c:v>45109.302083333336</c:v>
                </c:pt>
                <c:pt idx="31480">
                  <c:v>45109.305555555555</c:v>
                </c:pt>
                <c:pt idx="31481">
                  <c:v>45109.309027777781</c:v>
                </c:pt>
                <c:pt idx="31482">
                  <c:v>45109.3125</c:v>
                </c:pt>
                <c:pt idx="31483">
                  <c:v>45109.315972222219</c:v>
                </c:pt>
                <c:pt idx="31484">
                  <c:v>45109.319444444445</c:v>
                </c:pt>
                <c:pt idx="31485">
                  <c:v>45109.322916666664</c:v>
                </c:pt>
                <c:pt idx="31486">
                  <c:v>45109.326388888891</c:v>
                </c:pt>
                <c:pt idx="31487">
                  <c:v>45109.329861111109</c:v>
                </c:pt>
                <c:pt idx="31488">
                  <c:v>45109.333333333336</c:v>
                </c:pt>
                <c:pt idx="31489">
                  <c:v>45109.336805555555</c:v>
                </c:pt>
                <c:pt idx="31490">
                  <c:v>45109.340277777781</c:v>
                </c:pt>
                <c:pt idx="31491">
                  <c:v>45109.34375</c:v>
                </c:pt>
                <c:pt idx="31492">
                  <c:v>45109.347222222219</c:v>
                </c:pt>
                <c:pt idx="31493">
                  <c:v>45109.350694444445</c:v>
                </c:pt>
                <c:pt idx="31494">
                  <c:v>45109.354166666664</c:v>
                </c:pt>
                <c:pt idx="31495">
                  <c:v>45109.357638888891</c:v>
                </c:pt>
                <c:pt idx="31496">
                  <c:v>45109.361111111109</c:v>
                </c:pt>
                <c:pt idx="31497">
                  <c:v>45109.364583333336</c:v>
                </c:pt>
                <c:pt idx="31498">
                  <c:v>45109.368055555555</c:v>
                </c:pt>
                <c:pt idx="31499">
                  <c:v>45109.371527777781</c:v>
                </c:pt>
                <c:pt idx="31500">
                  <c:v>45109.375</c:v>
                </c:pt>
                <c:pt idx="31501">
                  <c:v>45109.378472222219</c:v>
                </c:pt>
                <c:pt idx="31502">
                  <c:v>45109.381944444445</c:v>
                </c:pt>
                <c:pt idx="31503">
                  <c:v>45109.385416666664</c:v>
                </c:pt>
                <c:pt idx="31504">
                  <c:v>45109.388888888891</c:v>
                </c:pt>
                <c:pt idx="31505">
                  <c:v>45109.392361111109</c:v>
                </c:pt>
                <c:pt idx="31506">
                  <c:v>45109.395833333336</c:v>
                </c:pt>
                <c:pt idx="31507">
                  <c:v>45109.399305555555</c:v>
                </c:pt>
                <c:pt idx="31508">
                  <c:v>45109.402777777781</c:v>
                </c:pt>
                <c:pt idx="31509">
                  <c:v>45109.40625</c:v>
                </c:pt>
                <c:pt idx="31510">
                  <c:v>45109.409722222219</c:v>
                </c:pt>
                <c:pt idx="31511">
                  <c:v>45109.413194444445</c:v>
                </c:pt>
                <c:pt idx="31512">
                  <c:v>45109.416666666664</c:v>
                </c:pt>
                <c:pt idx="31513">
                  <c:v>45109.420138888891</c:v>
                </c:pt>
                <c:pt idx="31514">
                  <c:v>45109.423611111109</c:v>
                </c:pt>
                <c:pt idx="31515">
                  <c:v>45109.427083333336</c:v>
                </c:pt>
                <c:pt idx="31516">
                  <c:v>45109.430555555555</c:v>
                </c:pt>
                <c:pt idx="31517">
                  <c:v>45109.434027777781</c:v>
                </c:pt>
                <c:pt idx="31518">
                  <c:v>45109.4375</c:v>
                </c:pt>
                <c:pt idx="31519">
                  <c:v>45109.440972222219</c:v>
                </c:pt>
                <c:pt idx="31520">
                  <c:v>45109.444444444445</c:v>
                </c:pt>
                <c:pt idx="31521">
                  <c:v>45109.447916666664</c:v>
                </c:pt>
                <c:pt idx="31522">
                  <c:v>45109.451388888891</c:v>
                </c:pt>
                <c:pt idx="31523">
                  <c:v>45109.454861111109</c:v>
                </c:pt>
                <c:pt idx="31524">
                  <c:v>45109.458333333336</c:v>
                </c:pt>
                <c:pt idx="31525">
                  <c:v>45109.461805555555</c:v>
                </c:pt>
                <c:pt idx="31526">
                  <c:v>45109.465277777781</c:v>
                </c:pt>
                <c:pt idx="31527">
                  <c:v>45109.46875</c:v>
                </c:pt>
                <c:pt idx="31528">
                  <c:v>45109.472222222219</c:v>
                </c:pt>
                <c:pt idx="31529">
                  <c:v>45109.475694444445</c:v>
                </c:pt>
                <c:pt idx="31530">
                  <c:v>45109.479166666664</c:v>
                </c:pt>
                <c:pt idx="31531">
                  <c:v>45109.482638888891</c:v>
                </c:pt>
                <c:pt idx="31532">
                  <c:v>45109.486111111109</c:v>
                </c:pt>
                <c:pt idx="31533">
                  <c:v>45109.489583333336</c:v>
                </c:pt>
                <c:pt idx="31534">
                  <c:v>45109.493055555555</c:v>
                </c:pt>
                <c:pt idx="31535">
                  <c:v>45109.496527777781</c:v>
                </c:pt>
                <c:pt idx="31536">
                  <c:v>45109.5</c:v>
                </c:pt>
                <c:pt idx="31537">
                  <c:v>45109.503472222219</c:v>
                </c:pt>
                <c:pt idx="31538">
                  <c:v>45109.506944444445</c:v>
                </c:pt>
                <c:pt idx="31539">
                  <c:v>45109.510416666664</c:v>
                </c:pt>
                <c:pt idx="31540">
                  <c:v>45109.513888888891</c:v>
                </c:pt>
                <c:pt idx="31541">
                  <c:v>45109.517361111109</c:v>
                </c:pt>
                <c:pt idx="31542">
                  <c:v>45109.520833333336</c:v>
                </c:pt>
                <c:pt idx="31543">
                  <c:v>45109.524305555555</c:v>
                </c:pt>
                <c:pt idx="31544">
                  <c:v>45109.527777777781</c:v>
                </c:pt>
                <c:pt idx="31545">
                  <c:v>45109.53125</c:v>
                </c:pt>
                <c:pt idx="31546">
                  <c:v>45109.534722222219</c:v>
                </c:pt>
                <c:pt idx="31547">
                  <c:v>45109.538194444445</c:v>
                </c:pt>
                <c:pt idx="31548">
                  <c:v>45109.541666666664</c:v>
                </c:pt>
                <c:pt idx="31549">
                  <c:v>45109.545138888891</c:v>
                </c:pt>
                <c:pt idx="31550">
                  <c:v>45109.548611111109</c:v>
                </c:pt>
                <c:pt idx="31551">
                  <c:v>45109.552083333336</c:v>
                </c:pt>
                <c:pt idx="31552">
                  <c:v>45109.555555555555</c:v>
                </c:pt>
                <c:pt idx="31553">
                  <c:v>45109.559027777781</c:v>
                </c:pt>
                <c:pt idx="31554">
                  <c:v>45109.5625</c:v>
                </c:pt>
                <c:pt idx="31555">
                  <c:v>45109.565972222219</c:v>
                </c:pt>
                <c:pt idx="31556">
                  <c:v>45109.569444444445</c:v>
                </c:pt>
                <c:pt idx="31557">
                  <c:v>45109.572916666664</c:v>
                </c:pt>
                <c:pt idx="31558">
                  <c:v>45109.576388888891</c:v>
                </c:pt>
                <c:pt idx="31559">
                  <c:v>45109.579861111109</c:v>
                </c:pt>
                <c:pt idx="31560">
                  <c:v>45109.583333333336</c:v>
                </c:pt>
                <c:pt idx="31561">
                  <c:v>45109.586805555555</c:v>
                </c:pt>
                <c:pt idx="31562">
                  <c:v>45109.590277777781</c:v>
                </c:pt>
                <c:pt idx="31563">
                  <c:v>45109.59375</c:v>
                </c:pt>
                <c:pt idx="31564">
                  <c:v>45109.597222222219</c:v>
                </c:pt>
                <c:pt idx="31565">
                  <c:v>45109.600694444445</c:v>
                </c:pt>
                <c:pt idx="31566">
                  <c:v>45109.604166666664</c:v>
                </c:pt>
                <c:pt idx="31567">
                  <c:v>45109.607638888891</c:v>
                </c:pt>
                <c:pt idx="31568">
                  <c:v>45109.611111111109</c:v>
                </c:pt>
                <c:pt idx="31569">
                  <c:v>45109.614583333336</c:v>
                </c:pt>
                <c:pt idx="31570">
                  <c:v>45109.618055555555</c:v>
                </c:pt>
                <c:pt idx="31571">
                  <c:v>45109.621527777781</c:v>
                </c:pt>
                <c:pt idx="31572">
                  <c:v>45109.625</c:v>
                </c:pt>
                <c:pt idx="31573">
                  <c:v>45109.628472222219</c:v>
                </c:pt>
                <c:pt idx="31574">
                  <c:v>45109.631944444445</c:v>
                </c:pt>
                <c:pt idx="31575">
                  <c:v>45109.635416666664</c:v>
                </c:pt>
                <c:pt idx="31576">
                  <c:v>45109.638888888891</c:v>
                </c:pt>
                <c:pt idx="31577">
                  <c:v>45109.642361111109</c:v>
                </c:pt>
                <c:pt idx="31578">
                  <c:v>45109.645833333336</c:v>
                </c:pt>
                <c:pt idx="31579">
                  <c:v>45109.649305555555</c:v>
                </c:pt>
                <c:pt idx="31580">
                  <c:v>45109.652777777781</c:v>
                </c:pt>
                <c:pt idx="31581">
                  <c:v>45109.65625</c:v>
                </c:pt>
                <c:pt idx="31582">
                  <c:v>45109.659722222219</c:v>
                </c:pt>
                <c:pt idx="31583">
                  <c:v>45109.663194444445</c:v>
                </c:pt>
                <c:pt idx="31584">
                  <c:v>45109.666666666664</c:v>
                </c:pt>
                <c:pt idx="31585">
                  <c:v>45109.670138888891</c:v>
                </c:pt>
                <c:pt idx="31586">
                  <c:v>45109.673611111109</c:v>
                </c:pt>
                <c:pt idx="31587">
                  <c:v>45109.677083333336</c:v>
                </c:pt>
                <c:pt idx="31588">
                  <c:v>45109.680555555555</c:v>
                </c:pt>
                <c:pt idx="31589">
                  <c:v>45109.684027777781</c:v>
                </c:pt>
                <c:pt idx="31590">
                  <c:v>45109.6875</c:v>
                </c:pt>
                <c:pt idx="31591">
                  <c:v>45109.690972222219</c:v>
                </c:pt>
                <c:pt idx="31592">
                  <c:v>45109.694444444445</c:v>
                </c:pt>
                <c:pt idx="31593">
                  <c:v>45109.697916666664</c:v>
                </c:pt>
                <c:pt idx="31594">
                  <c:v>45109.701388888891</c:v>
                </c:pt>
                <c:pt idx="31595">
                  <c:v>45109.704861111109</c:v>
                </c:pt>
                <c:pt idx="31596">
                  <c:v>45109.708333333336</c:v>
                </c:pt>
                <c:pt idx="31597">
                  <c:v>45109.711805555555</c:v>
                </c:pt>
                <c:pt idx="31598">
                  <c:v>45109.715277777781</c:v>
                </c:pt>
                <c:pt idx="31599">
                  <c:v>45109.71875</c:v>
                </c:pt>
                <c:pt idx="31600">
                  <c:v>45109.722222222219</c:v>
                </c:pt>
                <c:pt idx="31601">
                  <c:v>45109.725694444445</c:v>
                </c:pt>
                <c:pt idx="31602">
                  <c:v>45109.729166666664</c:v>
                </c:pt>
                <c:pt idx="31603">
                  <c:v>45109.732638888891</c:v>
                </c:pt>
                <c:pt idx="31604">
                  <c:v>45109.736111111109</c:v>
                </c:pt>
                <c:pt idx="31605">
                  <c:v>45109.739583333336</c:v>
                </c:pt>
                <c:pt idx="31606">
                  <c:v>45109.743055555555</c:v>
                </c:pt>
                <c:pt idx="31607">
                  <c:v>45109.746527777781</c:v>
                </c:pt>
                <c:pt idx="31608">
                  <c:v>45109.75</c:v>
                </c:pt>
                <c:pt idx="31609">
                  <c:v>45109.753472222219</c:v>
                </c:pt>
                <c:pt idx="31610">
                  <c:v>45109.756944444445</c:v>
                </c:pt>
                <c:pt idx="31611">
                  <c:v>45109.760416666664</c:v>
                </c:pt>
                <c:pt idx="31612">
                  <c:v>45109.763888888891</c:v>
                </c:pt>
                <c:pt idx="31613">
                  <c:v>45109.767361111109</c:v>
                </c:pt>
                <c:pt idx="31614">
                  <c:v>45109.770833333336</c:v>
                </c:pt>
                <c:pt idx="31615">
                  <c:v>45109.774305555555</c:v>
                </c:pt>
                <c:pt idx="31616">
                  <c:v>45109.777777777781</c:v>
                </c:pt>
                <c:pt idx="31617">
                  <c:v>45109.78125</c:v>
                </c:pt>
                <c:pt idx="31618">
                  <c:v>45109.784722222219</c:v>
                </c:pt>
                <c:pt idx="31619">
                  <c:v>45109.788194444445</c:v>
                </c:pt>
                <c:pt idx="31620">
                  <c:v>45109.791666666664</c:v>
                </c:pt>
                <c:pt idx="31621">
                  <c:v>45109.795138888891</c:v>
                </c:pt>
                <c:pt idx="31622">
                  <c:v>45109.798611111109</c:v>
                </c:pt>
                <c:pt idx="31623">
                  <c:v>45109.802083333336</c:v>
                </c:pt>
                <c:pt idx="31624">
                  <c:v>45109.805555555555</c:v>
                </c:pt>
                <c:pt idx="31625">
                  <c:v>45109.809027777781</c:v>
                </c:pt>
                <c:pt idx="31626">
                  <c:v>45109.8125</c:v>
                </c:pt>
                <c:pt idx="31627">
                  <c:v>45109.815972222219</c:v>
                </c:pt>
                <c:pt idx="31628">
                  <c:v>45109.819444444445</c:v>
                </c:pt>
                <c:pt idx="31629">
                  <c:v>45109.822916666664</c:v>
                </c:pt>
                <c:pt idx="31630">
                  <c:v>45109.826388888891</c:v>
                </c:pt>
                <c:pt idx="31631">
                  <c:v>45109.829861111109</c:v>
                </c:pt>
                <c:pt idx="31632">
                  <c:v>45109.833333333336</c:v>
                </c:pt>
                <c:pt idx="31633">
                  <c:v>45109.836805555555</c:v>
                </c:pt>
                <c:pt idx="31634">
                  <c:v>45109.840277777781</c:v>
                </c:pt>
                <c:pt idx="31635">
                  <c:v>45109.84375</c:v>
                </c:pt>
                <c:pt idx="31636">
                  <c:v>45109.847222222219</c:v>
                </c:pt>
                <c:pt idx="31637">
                  <c:v>45109.850694444445</c:v>
                </c:pt>
                <c:pt idx="31638">
                  <c:v>45109.854166666664</c:v>
                </c:pt>
                <c:pt idx="31639">
                  <c:v>45109.857638888891</c:v>
                </c:pt>
                <c:pt idx="31640">
                  <c:v>45109.861111111109</c:v>
                </c:pt>
                <c:pt idx="31641">
                  <c:v>45109.864583333336</c:v>
                </c:pt>
                <c:pt idx="31642">
                  <c:v>45109.868055555555</c:v>
                </c:pt>
                <c:pt idx="31643">
                  <c:v>45109.871527777781</c:v>
                </c:pt>
                <c:pt idx="31644">
                  <c:v>45109.875</c:v>
                </c:pt>
                <c:pt idx="31645">
                  <c:v>45109.878472222219</c:v>
                </c:pt>
                <c:pt idx="31646">
                  <c:v>45109.881944444445</c:v>
                </c:pt>
                <c:pt idx="31647">
                  <c:v>45109.885416666664</c:v>
                </c:pt>
                <c:pt idx="31648">
                  <c:v>45109.888888888891</c:v>
                </c:pt>
                <c:pt idx="31649">
                  <c:v>45109.892361111109</c:v>
                </c:pt>
                <c:pt idx="31650">
                  <c:v>45109.895833333336</c:v>
                </c:pt>
                <c:pt idx="31651">
                  <c:v>45109.899305555555</c:v>
                </c:pt>
                <c:pt idx="31652">
                  <c:v>45109.902777777781</c:v>
                </c:pt>
                <c:pt idx="31653">
                  <c:v>45109.90625</c:v>
                </c:pt>
                <c:pt idx="31654">
                  <c:v>45109.909722222219</c:v>
                </c:pt>
                <c:pt idx="31655">
                  <c:v>45109.913194444445</c:v>
                </c:pt>
                <c:pt idx="31656">
                  <c:v>45109.916666666664</c:v>
                </c:pt>
                <c:pt idx="31657">
                  <c:v>45109.920138888891</c:v>
                </c:pt>
                <c:pt idx="31658">
                  <c:v>45109.923611111109</c:v>
                </c:pt>
                <c:pt idx="31659">
                  <c:v>45109.927083333336</c:v>
                </c:pt>
                <c:pt idx="31660">
                  <c:v>45109.930555555555</c:v>
                </c:pt>
                <c:pt idx="31661">
                  <c:v>45109.934027777781</c:v>
                </c:pt>
                <c:pt idx="31662">
                  <c:v>45109.9375</c:v>
                </c:pt>
                <c:pt idx="31663">
                  <c:v>45109.940972222219</c:v>
                </c:pt>
                <c:pt idx="31664">
                  <c:v>45109.944444444445</c:v>
                </c:pt>
                <c:pt idx="31665">
                  <c:v>45109.947916666664</c:v>
                </c:pt>
                <c:pt idx="31666">
                  <c:v>45109.951388888891</c:v>
                </c:pt>
                <c:pt idx="31667">
                  <c:v>45109.954861111109</c:v>
                </c:pt>
                <c:pt idx="31668">
                  <c:v>45109.958333333336</c:v>
                </c:pt>
                <c:pt idx="31669">
                  <c:v>45109.961805555555</c:v>
                </c:pt>
                <c:pt idx="31670">
                  <c:v>45109.965277777781</c:v>
                </c:pt>
                <c:pt idx="31671">
                  <c:v>45109.96875</c:v>
                </c:pt>
                <c:pt idx="31672">
                  <c:v>45109.972222222219</c:v>
                </c:pt>
                <c:pt idx="31673">
                  <c:v>45109.975694444445</c:v>
                </c:pt>
                <c:pt idx="31674">
                  <c:v>45109.979166666664</c:v>
                </c:pt>
                <c:pt idx="31675">
                  <c:v>45109.982638888891</c:v>
                </c:pt>
                <c:pt idx="31676">
                  <c:v>45109.986111111109</c:v>
                </c:pt>
                <c:pt idx="31677">
                  <c:v>45109.989583333336</c:v>
                </c:pt>
                <c:pt idx="31678">
                  <c:v>45109.993055555555</c:v>
                </c:pt>
                <c:pt idx="31679">
                  <c:v>45109.996527777781</c:v>
                </c:pt>
                <c:pt idx="31680">
                  <c:v>45110</c:v>
                </c:pt>
                <c:pt idx="31681">
                  <c:v>45110.003472222219</c:v>
                </c:pt>
                <c:pt idx="31682">
                  <c:v>45110.006944444445</c:v>
                </c:pt>
                <c:pt idx="31683">
                  <c:v>45110.010416666664</c:v>
                </c:pt>
                <c:pt idx="31684">
                  <c:v>45110.013888888891</c:v>
                </c:pt>
                <c:pt idx="31685">
                  <c:v>45110.017361111109</c:v>
                </c:pt>
                <c:pt idx="31686">
                  <c:v>45110.020833333336</c:v>
                </c:pt>
                <c:pt idx="31687">
                  <c:v>45110.024305555555</c:v>
                </c:pt>
                <c:pt idx="31688">
                  <c:v>45110.027777777781</c:v>
                </c:pt>
                <c:pt idx="31689">
                  <c:v>45110.03125</c:v>
                </c:pt>
                <c:pt idx="31690">
                  <c:v>45110.034722222219</c:v>
                </c:pt>
                <c:pt idx="31691">
                  <c:v>45110.038194444445</c:v>
                </c:pt>
                <c:pt idx="31692">
                  <c:v>45110.041666666664</c:v>
                </c:pt>
                <c:pt idx="31693">
                  <c:v>45110.045138888891</c:v>
                </c:pt>
                <c:pt idx="31694">
                  <c:v>45110.048611111109</c:v>
                </c:pt>
                <c:pt idx="31695">
                  <c:v>45110.052083333336</c:v>
                </c:pt>
                <c:pt idx="31696">
                  <c:v>45110.055555555555</c:v>
                </c:pt>
                <c:pt idx="31697">
                  <c:v>45110.059027777781</c:v>
                </c:pt>
                <c:pt idx="31698">
                  <c:v>45110.0625</c:v>
                </c:pt>
                <c:pt idx="31699">
                  <c:v>45110.065972222219</c:v>
                </c:pt>
                <c:pt idx="31700">
                  <c:v>45110.069444444445</c:v>
                </c:pt>
                <c:pt idx="31701">
                  <c:v>45110.072916666664</c:v>
                </c:pt>
                <c:pt idx="31702">
                  <c:v>45110.076388888891</c:v>
                </c:pt>
                <c:pt idx="31703">
                  <c:v>45110.079861111109</c:v>
                </c:pt>
                <c:pt idx="31704">
                  <c:v>45110.083333333336</c:v>
                </c:pt>
                <c:pt idx="31705">
                  <c:v>45110.086805555555</c:v>
                </c:pt>
                <c:pt idx="31706">
                  <c:v>45110.090277777781</c:v>
                </c:pt>
                <c:pt idx="31707">
                  <c:v>45110.09375</c:v>
                </c:pt>
                <c:pt idx="31708">
                  <c:v>45110.097222222219</c:v>
                </c:pt>
                <c:pt idx="31709">
                  <c:v>45110.100694444445</c:v>
                </c:pt>
                <c:pt idx="31710">
                  <c:v>45110.104166666664</c:v>
                </c:pt>
                <c:pt idx="31711">
                  <c:v>45110.107638888891</c:v>
                </c:pt>
                <c:pt idx="31712">
                  <c:v>45110.111111111109</c:v>
                </c:pt>
                <c:pt idx="31713">
                  <c:v>45110.114583333336</c:v>
                </c:pt>
                <c:pt idx="31714">
                  <c:v>45110.118055555555</c:v>
                </c:pt>
                <c:pt idx="31715">
                  <c:v>45110.121527777781</c:v>
                </c:pt>
                <c:pt idx="31716">
                  <c:v>45110.125</c:v>
                </c:pt>
                <c:pt idx="31717">
                  <c:v>45110.128472222219</c:v>
                </c:pt>
                <c:pt idx="31718">
                  <c:v>45110.131944444445</c:v>
                </c:pt>
                <c:pt idx="31719">
                  <c:v>45110.135416666664</c:v>
                </c:pt>
                <c:pt idx="31720">
                  <c:v>45110.138888888891</c:v>
                </c:pt>
                <c:pt idx="31721">
                  <c:v>45110.142361111109</c:v>
                </c:pt>
                <c:pt idx="31722">
                  <c:v>45110.145833333336</c:v>
                </c:pt>
                <c:pt idx="31723">
                  <c:v>45110.149305555555</c:v>
                </c:pt>
                <c:pt idx="31724">
                  <c:v>45110.152777777781</c:v>
                </c:pt>
                <c:pt idx="31725">
                  <c:v>45110.15625</c:v>
                </c:pt>
                <c:pt idx="31726">
                  <c:v>45110.159722222219</c:v>
                </c:pt>
                <c:pt idx="31727">
                  <c:v>45110.163194444445</c:v>
                </c:pt>
                <c:pt idx="31728">
                  <c:v>45110.166666666664</c:v>
                </c:pt>
                <c:pt idx="31729">
                  <c:v>45110.170138888891</c:v>
                </c:pt>
                <c:pt idx="31730">
                  <c:v>45110.173611111109</c:v>
                </c:pt>
                <c:pt idx="31731">
                  <c:v>45110.177083333336</c:v>
                </c:pt>
                <c:pt idx="31732">
                  <c:v>45110.180555555555</c:v>
                </c:pt>
                <c:pt idx="31733">
                  <c:v>45110.184027777781</c:v>
                </c:pt>
                <c:pt idx="31734">
                  <c:v>45110.1875</c:v>
                </c:pt>
                <c:pt idx="31735">
                  <c:v>45110.190972222219</c:v>
                </c:pt>
                <c:pt idx="31736">
                  <c:v>45110.194444444445</c:v>
                </c:pt>
                <c:pt idx="31737">
                  <c:v>45110.197916666664</c:v>
                </c:pt>
                <c:pt idx="31738">
                  <c:v>45110.201388888891</c:v>
                </c:pt>
                <c:pt idx="31739">
                  <c:v>45110.204861111109</c:v>
                </c:pt>
                <c:pt idx="31740">
                  <c:v>45110.208333333336</c:v>
                </c:pt>
                <c:pt idx="31741">
                  <c:v>45110.211805555555</c:v>
                </c:pt>
                <c:pt idx="31742">
                  <c:v>45110.215277777781</c:v>
                </c:pt>
                <c:pt idx="31743">
                  <c:v>45110.21875</c:v>
                </c:pt>
                <c:pt idx="31744">
                  <c:v>45110.222222222219</c:v>
                </c:pt>
                <c:pt idx="31745">
                  <c:v>45110.225694444445</c:v>
                </c:pt>
                <c:pt idx="31746">
                  <c:v>45110.229166666664</c:v>
                </c:pt>
                <c:pt idx="31747">
                  <c:v>45110.232638888891</c:v>
                </c:pt>
                <c:pt idx="31748">
                  <c:v>45110.236111111109</c:v>
                </c:pt>
                <c:pt idx="31749">
                  <c:v>45110.239583333336</c:v>
                </c:pt>
                <c:pt idx="31750">
                  <c:v>45110.243055555555</c:v>
                </c:pt>
                <c:pt idx="31751">
                  <c:v>45110.246527777781</c:v>
                </c:pt>
                <c:pt idx="31752">
                  <c:v>45110.25</c:v>
                </c:pt>
                <c:pt idx="31753">
                  <c:v>45110.253472222219</c:v>
                </c:pt>
                <c:pt idx="31754">
                  <c:v>45110.256944444445</c:v>
                </c:pt>
                <c:pt idx="31755">
                  <c:v>45110.260416666664</c:v>
                </c:pt>
                <c:pt idx="31756">
                  <c:v>45110.263888888891</c:v>
                </c:pt>
                <c:pt idx="31757">
                  <c:v>45110.267361111109</c:v>
                </c:pt>
                <c:pt idx="31758">
                  <c:v>45110.270833333336</c:v>
                </c:pt>
                <c:pt idx="31759">
                  <c:v>45110.274305555555</c:v>
                </c:pt>
                <c:pt idx="31760">
                  <c:v>45110.277777777781</c:v>
                </c:pt>
                <c:pt idx="31761">
                  <c:v>45110.28125</c:v>
                </c:pt>
                <c:pt idx="31762">
                  <c:v>45110.284722222219</c:v>
                </c:pt>
                <c:pt idx="31763">
                  <c:v>45110.288194444445</c:v>
                </c:pt>
                <c:pt idx="31764">
                  <c:v>45110.291666666664</c:v>
                </c:pt>
                <c:pt idx="31765">
                  <c:v>45110.295138888891</c:v>
                </c:pt>
                <c:pt idx="31766">
                  <c:v>45110.298611111109</c:v>
                </c:pt>
                <c:pt idx="31767">
                  <c:v>45110.302083333336</c:v>
                </c:pt>
                <c:pt idx="31768">
                  <c:v>45110.305555555555</c:v>
                </c:pt>
                <c:pt idx="31769">
                  <c:v>45110.309027777781</c:v>
                </c:pt>
                <c:pt idx="31770">
                  <c:v>45110.3125</c:v>
                </c:pt>
                <c:pt idx="31771">
                  <c:v>45110.315972222219</c:v>
                </c:pt>
                <c:pt idx="31772">
                  <c:v>45110.319444444445</c:v>
                </c:pt>
                <c:pt idx="31773">
                  <c:v>45110.322916666664</c:v>
                </c:pt>
                <c:pt idx="31774">
                  <c:v>45110.326388888891</c:v>
                </c:pt>
                <c:pt idx="31775">
                  <c:v>45110.329861111109</c:v>
                </c:pt>
                <c:pt idx="31776">
                  <c:v>45110.333333333336</c:v>
                </c:pt>
                <c:pt idx="31777">
                  <c:v>45110.336805555555</c:v>
                </c:pt>
                <c:pt idx="31778">
                  <c:v>45110.340277777781</c:v>
                </c:pt>
                <c:pt idx="31779">
                  <c:v>45110.34375</c:v>
                </c:pt>
                <c:pt idx="31780">
                  <c:v>45110.347222222219</c:v>
                </c:pt>
                <c:pt idx="31781">
                  <c:v>45110.350694444445</c:v>
                </c:pt>
                <c:pt idx="31782">
                  <c:v>45110.354166666664</c:v>
                </c:pt>
                <c:pt idx="31783">
                  <c:v>45110.357638888891</c:v>
                </c:pt>
                <c:pt idx="31784">
                  <c:v>45110.361111111109</c:v>
                </c:pt>
                <c:pt idx="31785">
                  <c:v>45110.364583333336</c:v>
                </c:pt>
                <c:pt idx="31786">
                  <c:v>45110.368055555555</c:v>
                </c:pt>
                <c:pt idx="31787">
                  <c:v>45110.371527777781</c:v>
                </c:pt>
                <c:pt idx="31788">
                  <c:v>45110.375</c:v>
                </c:pt>
                <c:pt idx="31789">
                  <c:v>45110.378472222219</c:v>
                </c:pt>
                <c:pt idx="31790">
                  <c:v>45110.381944444445</c:v>
                </c:pt>
                <c:pt idx="31791">
                  <c:v>45110.385416666664</c:v>
                </c:pt>
                <c:pt idx="31792">
                  <c:v>45110.388888888891</c:v>
                </c:pt>
                <c:pt idx="31793">
                  <c:v>45110.392361111109</c:v>
                </c:pt>
                <c:pt idx="31794">
                  <c:v>45110.395833333336</c:v>
                </c:pt>
                <c:pt idx="31795">
                  <c:v>45110.399305555555</c:v>
                </c:pt>
                <c:pt idx="31796">
                  <c:v>45110.402777777781</c:v>
                </c:pt>
                <c:pt idx="31797">
                  <c:v>45110.40625</c:v>
                </c:pt>
                <c:pt idx="31798">
                  <c:v>45110.409722222219</c:v>
                </c:pt>
                <c:pt idx="31799">
                  <c:v>45110.413194444445</c:v>
                </c:pt>
                <c:pt idx="31800">
                  <c:v>45110.416666666664</c:v>
                </c:pt>
                <c:pt idx="31801">
                  <c:v>45110.420138888891</c:v>
                </c:pt>
                <c:pt idx="31802">
                  <c:v>45110.423611111109</c:v>
                </c:pt>
                <c:pt idx="31803">
                  <c:v>45110.427083333336</c:v>
                </c:pt>
                <c:pt idx="31804">
                  <c:v>45110.430555555555</c:v>
                </c:pt>
                <c:pt idx="31805">
                  <c:v>45110.434027777781</c:v>
                </c:pt>
                <c:pt idx="31806">
                  <c:v>45110.4375</c:v>
                </c:pt>
                <c:pt idx="31807">
                  <c:v>45110.440972222219</c:v>
                </c:pt>
                <c:pt idx="31808">
                  <c:v>45110.444444444445</c:v>
                </c:pt>
                <c:pt idx="31809">
                  <c:v>45110.447916666664</c:v>
                </c:pt>
                <c:pt idx="31810">
                  <c:v>45110.451388888891</c:v>
                </c:pt>
                <c:pt idx="31811">
                  <c:v>45110.454861111109</c:v>
                </c:pt>
                <c:pt idx="31812">
                  <c:v>45110.458333333336</c:v>
                </c:pt>
                <c:pt idx="31813">
                  <c:v>45110.461805555555</c:v>
                </c:pt>
                <c:pt idx="31814">
                  <c:v>45110.465277777781</c:v>
                </c:pt>
                <c:pt idx="31815">
                  <c:v>45110.46875</c:v>
                </c:pt>
                <c:pt idx="31816">
                  <c:v>45110.472222222219</c:v>
                </c:pt>
                <c:pt idx="31817">
                  <c:v>45110.475694444445</c:v>
                </c:pt>
                <c:pt idx="31818">
                  <c:v>45110.479166666664</c:v>
                </c:pt>
                <c:pt idx="31819">
                  <c:v>45110.482638888891</c:v>
                </c:pt>
                <c:pt idx="31820">
                  <c:v>45110.486111111109</c:v>
                </c:pt>
                <c:pt idx="31821">
                  <c:v>45110.489583333336</c:v>
                </c:pt>
                <c:pt idx="31822">
                  <c:v>45110.493055555555</c:v>
                </c:pt>
                <c:pt idx="31823">
                  <c:v>45110.496527777781</c:v>
                </c:pt>
                <c:pt idx="31824">
                  <c:v>45110.5</c:v>
                </c:pt>
                <c:pt idx="31825">
                  <c:v>45110.503472222219</c:v>
                </c:pt>
                <c:pt idx="31826">
                  <c:v>45110.506944444445</c:v>
                </c:pt>
                <c:pt idx="31827">
                  <c:v>45110.510416666664</c:v>
                </c:pt>
                <c:pt idx="31828">
                  <c:v>45110.513888888891</c:v>
                </c:pt>
                <c:pt idx="31829">
                  <c:v>45110.517361111109</c:v>
                </c:pt>
                <c:pt idx="31830">
                  <c:v>45110.520833333336</c:v>
                </c:pt>
                <c:pt idx="31831">
                  <c:v>45110.524305555555</c:v>
                </c:pt>
                <c:pt idx="31832">
                  <c:v>45110.527777777781</c:v>
                </c:pt>
                <c:pt idx="31833">
                  <c:v>45110.53125</c:v>
                </c:pt>
                <c:pt idx="31834">
                  <c:v>45110.534722222219</c:v>
                </c:pt>
                <c:pt idx="31835">
                  <c:v>45110.538194444445</c:v>
                </c:pt>
                <c:pt idx="31836">
                  <c:v>45110.541666666664</c:v>
                </c:pt>
                <c:pt idx="31837">
                  <c:v>45110.545138888891</c:v>
                </c:pt>
                <c:pt idx="31838">
                  <c:v>45110.548611111109</c:v>
                </c:pt>
                <c:pt idx="31839">
                  <c:v>45110.552083333336</c:v>
                </c:pt>
                <c:pt idx="31840">
                  <c:v>45110.555555555555</c:v>
                </c:pt>
                <c:pt idx="31841">
                  <c:v>45110.559027777781</c:v>
                </c:pt>
                <c:pt idx="31842">
                  <c:v>45110.5625</c:v>
                </c:pt>
                <c:pt idx="31843">
                  <c:v>45110.565972222219</c:v>
                </c:pt>
                <c:pt idx="31844">
                  <c:v>45110.569444444445</c:v>
                </c:pt>
                <c:pt idx="31845">
                  <c:v>45110.572916666664</c:v>
                </c:pt>
                <c:pt idx="31846">
                  <c:v>45110.576388888891</c:v>
                </c:pt>
                <c:pt idx="31847">
                  <c:v>45110.579861111109</c:v>
                </c:pt>
                <c:pt idx="31848">
                  <c:v>45110.583333333336</c:v>
                </c:pt>
                <c:pt idx="31849">
                  <c:v>45110.586805555555</c:v>
                </c:pt>
                <c:pt idx="31850">
                  <c:v>45110.590277777781</c:v>
                </c:pt>
                <c:pt idx="31851">
                  <c:v>45110.59375</c:v>
                </c:pt>
                <c:pt idx="31852">
                  <c:v>45110.597222222219</c:v>
                </c:pt>
                <c:pt idx="31853">
                  <c:v>45110.600694444445</c:v>
                </c:pt>
                <c:pt idx="31854">
                  <c:v>45110.604166666664</c:v>
                </c:pt>
                <c:pt idx="31855">
                  <c:v>45110.607638888891</c:v>
                </c:pt>
                <c:pt idx="31856">
                  <c:v>45110.611111111109</c:v>
                </c:pt>
                <c:pt idx="31857">
                  <c:v>45110.614583333336</c:v>
                </c:pt>
                <c:pt idx="31858">
                  <c:v>45110.618055555555</c:v>
                </c:pt>
                <c:pt idx="31859">
                  <c:v>45110.621527777781</c:v>
                </c:pt>
                <c:pt idx="31860">
                  <c:v>45110.625</c:v>
                </c:pt>
                <c:pt idx="31861">
                  <c:v>45110.628472222219</c:v>
                </c:pt>
                <c:pt idx="31862">
                  <c:v>45110.631944444445</c:v>
                </c:pt>
                <c:pt idx="31863">
                  <c:v>45110.635416666664</c:v>
                </c:pt>
                <c:pt idx="31864">
                  <c:v>45110.638888888891</c:v>
                </c:pt>
                <c:pt idx="31865">
                  <c:v>45110.642361111109</c:v>
                </c:pt>
                <c:pt idx="31866">
                  <c:v>45110.645833333336</c:v>
                </c:pt>
                <c:pt idx="31867">
                  <c:v>45110.649305555555</c:v>
                </c:pt>
                <c:pt idx="31868">
                  <c:v>45110.652777777781</c:v>
                </c:pt>
                <c:pt idx="31869">
                  <c:v>45110.65625</c:v>
                </c:pt>
                <c:pt idx="31870">
                  <c:v>45110.659722222219</c:v>
                </c:pt>
                <c:pt idx="31871">
                  <c:v>45110.663194444445</c:v>
                </c:pt>
                <c:pt idx="31872">
                  <c:v>45110.666666666664</c:v>
                </c:pt>
                <c:pt idx="31873">
                  <c:v>45110.670138888891</c:v>
                </c:pt>
                <c:pt idx="31874">
                  <c:v>45110.673611111109</c:v>
                </c:pt>
                <c:pt idx="31875">
                  <c:v>45110.677083333336</c:v>
                </c:pt>
                <c:pt idx="31876">
                  <c:v>45110.680555555555</c:v>
                </c:pt>
                <c:pt idx="31877">
                  <c:v>45110.684027777781</c:v>
                </c:pt>
                <c:pt idx="31878">
                  <c:v>45110.6875</c:v>
                </c:pt>
                <c:pt idx="31879">
                  <c:v>45110.690972222219</c:v>
                </c:pt>
                <c:pt idx="31880">
                  <c:v>45110.694444444445</c:v>
                </c:pt>
                <c:pt idx="31881">
                  <c:v>45110.697916666664</c:v>
                </c:pt>
                <c:pt idx="31882">
                  <c:v>45110.701388888891</c:v>
                </c:pt>
                <c:pt idx="31883">
                  <c:v>45110.704861111109</c:v>
                </c:pt>
                <c:pt idx="31884">
                  <c:v>45110.708333333336</c:v>
                </c:pt>
                <c:pt idx="31885">
                  <c:v>45110.711805555555</c:v>
                </c:pt>
                <c:pt idx="31886">
                  <c:v>45110.715277777781</c:v>
                </c:pt>
                <c:pt idx="31887">
                  <c:v>45110.71875</c:v>
                </c:pt>
                <c:pt idx="31888">
                  <c:v>45110.722222222219</c:v>
                </c:pt>
                <c:pt idx="31889">
                  <c:v>45110.725694444445</c:v>
                </c:pt>
                <c:pt idx="31890">
                  <c:v>45110.729166666664</c:v>
                </c:pt>
                <c:pt idx="31891">
                  <c:v>45110.732638888891</c:v>
                </c:pt>
                <c:pt idx="31892">
                  <c:v>45110.736111111109</c:v>
                </c:pt>
                <c:pt idx="31893">
                  <c:v>45110.739583333336</c:v>
                </c:pt>
                <c:pt idx="31894">
                  <c:v>45110.743055555555</c:v>
                </c:pt>
                <c:pt idx="31895">
                  <c:v>45110.746527777781</c:v>
                </c:pt>
                <c:pt idx="31896">
                  <c:v>45110.75</c:v>
                </c:pt>
                <c:pt idx="31897">
                  <c:v>45110.753472222219</c:v>
                </c:pt>
                <c:pt idx="31898">
                  <c:v>45110.756944444445</c:v>
                </c:pt>
                <c:pt idx="31899">
                  <c:v>45110.760416666664</c:v>
                </c:pt>
                <c:pt idx="31900">
                  <c:v>45110.763888888891</c:v>
                </c:pt>
                <c:pt idx="31901">
                  <c:v>45110.767361111109</c:v>
                </c:pt>
                <c:pt idx="31902">
                  <c:v>45110.770833333336</c:v>
                </c:pt>
                <c:pt idx="31903">
                  <c:v>45110.774305555555</c:v>
                </c:pt>
                <c:pt idx="31904">
                  <c:v>45110.777777777781</c:v>
                </c:pt>
                <c:pt idx="31905">
                  <c:v>45110.78125</c:v>
                </c:pt>
                <c:pt idx="31906">
                  <c:v>45110.784722222219</c:v>
                </c:pt>
                <c:pt idx="31907">
                  <c:v>45110.788194444445</c:v>
                </c:pt>
                <c:pt idx="31908">
                  <c:v>45110.791666666664</c:v>
                </c:pt>
                <c:pt idx="31909">
                  <c:v>45110.795138888891</c:v>
                </c:pt>
                <c:pt idx="31910">
                  <c:v>45110.798611111109</c:v>
                </c:pt>
                <c:pt idx="31911">
                  <c:v>45110.802083333336</c:v>
                </c:pt>
                <c:pt idx="31912">
                  <c:v>45110.805555555555</c:v>
                </c:pt>
                <c:pt idx="31913">
                  <c:v>45110.809027777781</c:v>
                </c:pt>
                <c:pt idx="31914">
                  <c:v>45110.8125</c:v>
                </c:pt>
                <c:pt idx="31915">
                  <c:v>45110.815972222219</c:v>
                </c:pt>
                <c:pt idx="31916">
                  <c:v>45110.819444444445</c:v>
                </c:pt>
                <c:pt idx="31917">
                  <c:v>45110.822916666664</c:v>
                </c:pt>
                <c:pt idx="31918">
                  <c:v>45110.826388888891</c:v>
                </c:pt>
                <c:pt idx="31919">
                  <c:v>45110.829861111109</c:v>
                </c:pt>
                <c:pt idx="31920">
                  <c:v>45110.833333333336</c:v>
                </c:pt>
                <c:pt idx="31921">
                  <c:v>45110.836805555555</c:v>
                </c:pt>
                <c:pt idx="31922">
                  <c:v>45110.840277777781</c:v>
                </c:pt>
                <c:pt idx="31923">
                  <c:v>45110.84375</c:v>
                </c:pt>
                <c:pt idx="31924">
                  <c:v>45110.847222222219</c:v>
                </c:pt>
                <c:pt idx="31925">
                  <c:v>45110.850694444445</c:v>
                </c:pt>
                <c:pt idx="31926">
                  <c:v>45110.854166666664</c:v>
                </c:pt>
                <c:pt idx="31927">
                  <c:v>45110.857638888891</c:v>
                </c:pt>
                <c:pt idx="31928">
                  <c:v>45110.861111111109</c:v>
                </c:pt>
                <c:pt idx="31929">
                  <c:v>45110.864583333336</c:v>
                </c:pt>
                <c:pt idx="31930">
                  <c:v>45110.868055555555</c:v>
                </c:pt>
                <c:pt idx="31931">
                  <c:v>45110.871527777781</c:v>
                </c:pt>
                <c:pt idx="31932">
                  <c:v>45110.875</c:v>
                </c:pt>
                <c:pt idx="31933">
                  <c:v>45110.878472222219</c:v>
                </c:pt>
                <c:pt idx="31934">
                  <c:v>45110.881944444445</c:v>
                </c:pt>
                <c:pt idx="31935">
                  <c:v>45110.885416666664</c:v>
                </c:pt>
                <c:pt idx="31936">
                  <c:v>45110.888888888891</c:v>
                </c:pt>
                <c:pt idx="31937">
                  <c:v>45110.892361111109</c:v>
                </c:pt>
                <c:pt idx="31938">
                  <c:v>45110.895833333336</c:v>
                </c:pt>
                <c:pt idx="31939">
                  <c:v>45110.899305555555</c:v>
                </c:pt>
                <c:pt idx="31940">
                  <c:v>45110.902777777781</c:v>
                </c:pt>
                <c:pt idx="31941">
                  <c:v>45110.90625</c:v>
                </c:pt>
                <c:pt idx="31942">
                  <c:v>45110.909722222219</c:v>
                </c:pt>
                <c:pt idx="31943">
                  <c:v>45110.913194444445</c:v>
                </c:pt>
                <c:pt idx="31944">
                  <c:v>45110.916666666664</c:v>
                </c:pt>
                <c:pt idx="31945">
                  <c:v>45110.920138888891</c:v>
                </c:pt>
                <c:pt idx="31946">
                  <c:v>45110.923611111109</c:v>
                </c:pt>
                <c:pt idx="31947">
                  <c:v>45110.927083333336</c:v>
                </c:pt>
                <c:pt idx="31948">
                  <c:v>45110.930555555555</c:v>
                </c:pt>
                <c:pt idx="31949">
                  <c:v>45110.934027777781</c:v>
                </c:pt>
                <c:pt idx="31950">
                  <c:v>45110.9375</c:v>
                </c:pt>
                <c:pt idx="31951">
                  <c:v>45110.940972222219</c:v>
                </c:pt>
                <c:pt idx="31952">
                  <c:v>45110.944444444445</c:v>
                </c:pt>
                <c:pt idx="31953">
                  <c:v>45110.947916666664</c:v>
                </c:pt>
                <c:pt idx="31954">
                  <c:v>45110.951388888891</c:v>
                </c:pt>
                <c:pt idx="31955">
                  <c:v>45110.954861111109</c:v>
                </c:pt>
                <c:pt idx="31956">
                  <c:v>45110.958333333336</c:v>
                </c:pt>
                <c:pt idx="31957">
                  <c:v>45110.961805555555</c:v>
                </c:pt>
                <c:pt idx="31958">
                  <c:v>45110.965277777781</c:v>
                </c:pt>
                <c:pt idx="31959">
                  <c:v>45110.96875</c:v>
                </c:pt>
                <c:pt idx="31960">
                  <c:v>45110.972222222219</c:v>
                </c:pt>
                <c:pt idx="31961">
                  <c:v>45110.975694444445</c:v>
                </c:pt>
                <c:pt idx="31962">
                  <c:v>45110.979166666664</c:v>
                </c:pt>
                <c:pt idx="31963">
                  <c:v>45110.982638888891</c:v>
                </c:pt>
                <c:pt idx="31964">
                  <c:v>45110.986111111109</c:v>
                </c:pt>
                <c:pt idx="31965">
                  <c:v>45110.989583333336</c:v>
                </c:pt>
                <c:pt idx="31966">
                  <c:v>45110.993055555555</c:v>
                </c:pt>
                <c:pt idx="31967">
                  <c:v>45110.996527777781</c:v>
                </c:pt>
                <c:pt idx="31968">
                  <c:v>45111</c:v>
                </c:pt>
                <c:pt idx="31969">
                  <c:v>45111.003472222219</c:v>
                </c:pt>
                <c:pt idx="31970">
                  <c:v>45111.006944444445</c:v>
                </c:pt>
                <c:pt idx="31971">
                  <c:v>45111.010416666664</c:v>
                </c:pt>
                <c:pt idx="31972">
                  <c:v>45111.013888888891</c:v>
                </c:pt>
                <c:pt idx="31973">
                  <c:v>45111.017361111109</c:v>
                </c:pt>
                <c:pt idx="31974">
                  <c:v>45111.020833333336</c:v>
                </c:pt>
                <c:pt idx="31975">
                  <c:v>45111.024305555555</c:v>
                </c:pt>
                <c:pt idx="31976">
                  <c:v>45111.027777777781</c:v>
                </c:pt>
                <c:pt idx="31977">
                  <c:v>45111.03125</c:v>
                </c:pt>
                <c:pt idx="31978">
                  <c:v>45111.034722222219</c:v>
                </c:pt>
                <c:pt idx="31979">
                  <c:v>45111.038194444445</c:v>
                </c:pt>
                <c:pt idx="31980">
                  <c:v>45111.041666666664</c:v>
                </c:pt>
                <c:pt idx="31981">
                  <c:v>45111.045138888891</c:v>
                </c:pt>
                <c:pt idx="31982">
                  <c:v>45111.048611111109</c:v>
                </c:pt>
                <c:pt idx="31983">
                  <c:v>45111.052083333336</c:v>
                </c:pt>
                <c:pt idx="31984">
                  <c:v>45111.055555555555</c:v>
                </c:pt>
                <c:pt idx="31985">
                  <c:v>45111.059027777781</c:v>
                </c:pt>
                <c:pt idx="31986">
                  <c:v>45111.0625</c:v>
                </c:pt>
                <c:pt idx="31987">
                  <c:v>45111.065972222219</c:v>
                </c:pt>
                <c:pt idx="31988">
                  <c:v>45111.069444444445</c:v>
                </c:pt>
                <c:pt idx="31989">
                  <c:v>45111.072916666664</c:v>
                </c:pt>
                <c:pt idx="31990">
                  <c:v>45111.076388888891</c:v>
                </c:pt>
                <c:pt idx="31991">
                  <c:v>45111.079861111109</c:v>
                </c:pt>
                <c:pt idx="31992">
                  <c:v>45111.083333333336</c:v>
                </c:pt>
                <c:pt idx="31993">
                  <c:v>45111.086805555555</c:v>
                </c:pt>
                <c:pt idx="31994">
                  <c:v>45111.090277777781</c:v>
                </c:pt>
                <c:pt idx="31995">
                  <c:v>45111.09375</c:v>
                </c:pt>
                <c:pt idx="31996">
                  <c:v>45111.097222222219</c:v>
                </c:pt>
                <c:pt idx="31997">
                  <c:v>45111.100694444445</c:v>
                </c:pt>
                <c:pt idx="31998">
                  <c:v>45111.104166666664</c:v>
                </c:pt>
                <c:pt idx="31999">
                  <c:v>45111.107638888891</c:v>
                </c:pt>
                <c:pt idx="32000">
                  <c:v>45111.111111111109</c:v>
                </c:pt>
                <c:pt idx="32001">
                  <c:v>45111.114583333336</c:v>
                </c:pt>
                <c:pt idx="32002">
                  <c:v>45111.118055555555</c:v>
                </c:pt>
                <c:pt idx="32003">
                  <c:v>45111.121527777781</c:v>
                </c:pt>
                <c:pt idx="32004">
                  <c:v>45111.125</c:v>
                </c:pt>
                <c:pt idx="32005">
                  <c:v>45111.128472222219</c:v>
                </c:pt>
                <c:pt idx="32006">
                  <c:v>45111.131944444445</c:v>
                </c:pt>
                <c:pt idx="32007">
                  <c:v>45111.135416666664</c:v>
                </c:pt>
                <c:pt idx="32008">
                  <c:v>45111.138888888891</c:v>
                </c:pt>
                <c:pt idx="32009">
                  <c:v>45111.142361111109</c:v>
                </c:pt>
                <c:pt idx="32010">
                  <c:v>45111.145833333336</c:v>
                </c:pt>
                <c:pt idx="32011">
                  <c:v>45111.149305555555</c:v>
                </c:pt>
                <c:pt idx="32012">
                  <c:v>45111.152777777781</c:v>
                </c:pt>
                <c:pt idx="32013">
                  <c:v>45111.15625</c:v>
                </c:pt>
                <c:pt idx="32014">
                  <c:v>45111.159722222219</c:v>
                </c:pt>
                <c:pt idx="32015">
                  <c:v>45111.163194444445</c:v>
                </c:pt>
                <c:pt idx="32016">
                  <c:v>45111.166666666664</c:v>
                </c:pt>
                <c:pt idx="32017">
                  <c:v>45111.170138888891</c:v>
                </c:pt>
                <c:pt idx="32018">
                  <c:v>45111.173611111109</c:v>
                </c:pt>
                <c:pt idx="32019">
                  <c:v>45111.177083333336</c:v>
                </c:pt>
                <c:pt idx="32020">
                  <c:v>45111.180555555555</c:v>
                </c:pt>
                <c:pt idx="32021">
                  <c:v>45111.184027777781</c:v>
                </c:pt>
                <c:pt idx="32022">
                  <c:v>45111.1875</c:v>
                </c:pt>
                <c:pt idx="32023">
                  <c:v>45111.190972222219</c:v>
                </c:pt>
                <c:pt idx="32024">
                  <c:v>45111.194444444445</c:v>
                </c:pt>
                <c:pt idx="32025">
                  <c:v>45111.197916666664</c:v>
                </c:pt>
                <c:pt idx="32026">
                  <c:v>45111.201388888891</c:v>
                </c:pt>
                <c:pt idx="32027">
                  <c:v>45111.204861111109</c:v>
                </c:pt>
                <c:pt idx="32028">
                  <c:v>45111.208333333336</c:v>
                </c:pt>
                <c:pt idx="32029">
                  <c:v>45111.211805555555</c:v>
                </c:pt>
                <c:pt idx="32030">
                  <c:v>45111.215277777781</c:v>
                </c:pt>
                <c:pt idx="32031">
                  <c:v>45111.21875</c:v>
                </c:pt>
                <c:pt idx="32032">
                  <c:v>45111.222222222219</c:v>
                </c:pt>
                <c:pt idx="32033">
                  <c:v>45111.225694444445</c:v>
                </c:pt>
                <c:pt idx="32034">
                  <c:v>45111.229166666664</c:v>
                </c:pt>
                <c:pt idx="32035">
                  <c:v>45111.232638888891</c:v>
                </c:pt>
                <c:pt idx="32036">
                  <c:v>45111.236111111109</c:v>
                </c:pt>
                <c:pt idx="32037">
                  <c:v>45111.239583333336</c:v>
                </c:pt>
                <c:pt idx="32038">
                  <c:v>45111.243055555555</c:v>
                </c:pt>
                <c:pt idx="32039">
                  <c:v>45111.246527777781</c:v>
                </c:pt>
                <c:pt idx="32040">
                  <c:v>45111.25</c:v>
                </c:pt>
                <c:pt idx="32041">
                  <c:v>45111.253472222219</c:v>
                </c:pt>
                <c:pt idx="32042">
                  <c:v>45111.256944444445</c:v>
                </c:pt>
                <c:pt idx="32043">
                  <c:v>45111.260416666664</c:v>
                </c:pt>
                <c:pt idx="32044">
                  <c:v>45111.263888888891</c:v>
                </c:pt>
                <c:pt idx="32045">
                  <c:v>45111.267361111109</c:v>
                </c:pt>
                <c:pt idx="32046">
                  <c:v>45111.270833333336</c:v>
                </c:pt>
                <c:pt idx="32047">
                  <c:v>45111.274305555555</c:v>
                </c:pt>
                <c:pt idx="32048">
                  <c:v>45111.277777777781</c:v>
                </c:pt>
                <c:pt idx="32049">
                  <c:v>45111.28125</c:v>
                </c:pt>
                <c:pt idx="32050">
                  <c:v>45111.284722222219</c:v>
                </c:pt>
                <c:pt idx="32051">
                  <c:v>45111.288194444445</c:v>
                </c:pt>
                <c:pt idx="32052">
                  <c:v>45111.291666666664</c:v>
                </c:pt>
                <c:pt idx="32053">
                  <c:v>45111.295138888891</c:v>
                </c:pt>
                <c:pt idx="32054">
                  <c:v>45111.298611111109</c:v>
                </c:pt>
                <c:pt idx="32055">
                  <c:v>45111.302083333336</c:v>
                </c:pt>
                <c:pt idx="32056">
                  <c:v>45111.305555555555</c:v>
                </c:pt>
                <c:pt idx="32057">
                  <c:v>45111.309027777781</c:v>
                </c:pt>
                <c:pt idx="32058">
                  <c:v>45111.3125</c:v>
                </c:pt>
                <c:pt idx="32059">
                  <c:v>45111.315972222219</c:v>
                </c:pt>
                <c:pt idx="32060">
                  <c:v>45111.319444444445</c:v>
                </c:pt>
                <c:pt idx="32061">
                  <c:v>45111.322916666664</c:v>
                </c:pt>
                <c:pt idx="32062">
                  <c:v>45111.326388888891</c:v>
                </c:pt>
                <c:pt idx="32063">
                  <c:v>45111.329861111109</c:v>
                </c:pt>
                <c:pt idx="32064">
                  <c:v>45111.333333333336</c:v>
                </c:pt>
                <c:pt idx="32065">
                  <c:v>45111.336805555555</c:v>
                </c:pt>
                <c:pt idx="32066">
                  <c:v>45111.340277777781</c:v>
                </c:pt>
                <c:pt idx="32067">
                  <c:v>45111.34375</c:v>
                </c:pt>
                <c:pt idx="32068">
                  <c:v>45111.347222222219</c:v>
                </c:pt>
                <c:pt idx="32069">
                  <c:v>45111.350694444445</c:v>
                </c:pt>
                <c:pt idx="32070">
                  <c:v>45111.354166666664</c:v>
                </c:pt>
                <c:pt idx="32071">
                  <c:v>45111.357638888891</c:v>
                </c:pt>
                <c:pt idx="32072">
                  <c:v>45111.361111111109</c:v>
                </c:pt>
                <c:pt idx="32073">
                  <c:v>45111.364583333336</c:v>
                </c:pt>
                <c:pt idx="32074">
                  <c:v>45111.368055555555</c:v>
                </c:pt>
                <c:pt idx="32075">
                  <c:v>45111.371527777781</c:v>
                </c:pt>
                <c:pt idx="32076">
                  <c:v>45111.375</c:v>
                </c:pt>
                <c:pt idx="32077">
                  <c:v>45111.378472222219</c:v>
                </c:pt>
                <c:pt idx="32078">
                  <c:v>45111.381944444445</c:v>
                </c:pt>
                <c:pt idx="32079">
                  <c:v>45111.385416666664</c:v>
                </c:pt>
                <c:pt idx="32080">
                  <c:v>45111.388888888891</c:v>
                </c:pt>
                <c:pt idx="32081">
                  <c:v>45111.392361111109</c:v>
                </c:pt>
                <c:pt idx="32082">
                  <c:v>45111.395833333336</c:v>
                </c:pt>
                <c:pt idx="32083">
                  <c:v>45111.399305555555</c:v>
                </c:pt>
                <c:pt idx="32084">
                  <c:v>45111.402777777781</c:v>
                </c:pt>
                <c:pt idx="32085">
                  <c:v>45111.40625</c:v>
                </c:pt>
                <c:pt idx="32086">
                  <c:v>45111.409722222219</c:v>
                </c:pt>
                <c:pt idx="32087">
                  <c:v>45111.413194444445</c:v>
                </c:pt>
                <c:pt idx="32088">
                  <c:v>45111.416666666664</c:v>
                </c:pt>
                <c:pt idx="32089">
                  <c:v>45111.420138888891</c:v>
                </c:pt>
                <c:pt idx="32090">
                  <c:v>45111.423611111109</c:v>
                </c:pt>
                <c:pt idx="32091">
                  <c:v>45111.427083333336</c:v>
                </c:pt>
                <c:pt idx="32092">
                  <c:v>45111.430555555555</c:v>
                </c:pt>
                <c:pt idx="32093">
                  <c:v>45111.434027777781</c:v>
                </c:pt>
                <c:pt idx="32094">
                  <c:v>45111.4375</c:v>
                </c:pt>
                <c:pt idx="32095">
                  <c:v>45111.440972222219</c:v>
                </c:pt>
                <c:pt idx="32096">
                  <c:v>45111.444444444445</c:v>
                </c:pt>
                <c:pt idx="32097">
                  <c:v>45111.447916666664</c:v>
                </c:pt>
                <c:pt idx="32098">
                  <c:v>45111.451388888891</c:v>
                </c:pt>
                <c:pt idx="32099">
                  <c:v>45111.454861111109</c:v>
                </c:pt>
                <c:pt idx="32100">
                  <c:v>45111.458333333336</c:v>
                </c:pt>
                <c:pt idx="32101">
                  <c:v>45111.461805555555</c:v>
                </c:pt>
                <c:pt idx="32102">
                  <c:v>45111.465277777781</c:v>
                </c:pt>
                <c:pt idx="32103">
                  <c:v>45111.46875</c:v>
                </c:pt>
                <c:pt idx="32104">
                  <c:v>45111.472222222219</c:v>
                </c:pt>
                <c:pt idx="32105">
                  <c:v>45111.475694444445</c:v>
                </c:pt>
                <c:pt idx="32106">
                  <c:v>45111.479166666664</c:v>
                </c:pt>
                <c:pt idx="32107">
                  <c:v>45111.482638888891</c:v>
                </c:pt>
                <c:pt idx="32108">
                  <c:v>45111.486111111109</c:v>
                </c:pt>
                <c:pt idx="32109">
                  <c:v>45111.489583333336</c:v>
                </c:pt>
                <c:pt idx="32110">
                  <c:v>45111.493055555555</c:v>
                </c:pt>
                <c:pt idx="32111">
                  <c:v>45111.496527777781</c:v>
                </c:pt>
                <c:pt idx="32112">
                  <c:v>45111.5</c:v>
                </c:pt>
                <c:pt idx="32113">
                  <c:v>45111.503472222219</c:v>
                </c:pt>
                <c:pt idx="32114">
                  <c:v>45111.506944444445</c:v>
                </c:pt>
                <c:pt idx="32115">
                  <c:v>45111.510416666664</c:v>
                </c:pt>
                <c:pt idx="32116">
                  <c:v>45111.513888888891</c:v>
                </c:pt>
                <c:pt idx="32117">
                  <c:v>45111.517361111109</c:v>
                </c:pt>
                <c:pt idx="32118">
                  <c:v>45111.520833333336</c:v>
                </c:pt>
                <c:pt idx="32119">
                  <c:v>45111.524305555555</c:v>
                </c:pt>
                <c:pt idx="32120">
                  <c:v>45111.527777777781</c:v>
                </c:pt>
                <c:pt idx="32121">
                  <c:v>45111.53125</c:v>
                </c:pt>
                <c:pt idx="32122">
                  <c:v>45111.534722222219</c:v>
                </c:pt>
                <c:pt idx="32123">
                  <c:v>45111.538194444445</c:v>
                </c:pt>
                <c:pt idx="32124">
                  <c:v>45111.541666666664</c:v>
                </c:pt>
                <c:pt idx="32125">
                  <c:v>45111.545138888891</c:v>
                </c:pt>
                <c:pt idx="32126">
                  <c:v>45111.548611111109</c:v>
                </c:pt>
                <c:pt idx="32127">
                  <c:v>45111.552083333336</c:v>
                </c:pt>
                <c:pt idx="32128">
                  <c:v>45111.555555555555</c:v>
                </c:pt>
                <c:pt idx="32129">
                  <c:v>45111.559027777781</c:v>
                </c:pt>
                <c:pt idx="32130">
                  <c:v>45111.5625</c:v>
                </c:pt>
                <c:pt idx="32131">
                  <c:v>45111.565972222219</c:v>
                </c:pt>
                <c:pt idx="32132">
                  <c:v>45111.569444444445</c:v>
                </c:pt>
                <c:pt idx="32133">
                  <c:v>45111.572916666664</c:v>
                </c:pt>
                <c:pt idx="32134">
                  <c:v>45111.576388888891</c:v>
                </c:pt>
                <c:pt idx="32135">
                  <c:v>45111.579861111109</c:v>
                </c:pt>
                <c:pt idx="32136">
                  <c:v>45111.583333333336</c:v>
                </c:pt>
                <c:pt idx="32137">
                  <c:v>45111.586805555555</c:v>
                </c:pt>
                <c:pt idx="32138">
                  <c:v>45111.590277777781</c:v>
                </c:pt>
                <c:pt idx="32139">
                  <c:v>45111.59375</c:v>
                </c:pt>
                <c:pt idx="32140">
                  <c:v>45111.597222222219</c:v>
                </c:pt>
                <c:pt idx="32141">
                  <c:v>45111.600694444445</c:v>
                </c:pt>
                <c:pt idx="32142">
                  <c:v>45111.604166666664</c:v>
                </c:pt>
                <c:pt idx="32143">
                  <c:v>45111.607638888891</c:v>
                </c:pt>
                <c:pt idx="32144">
                  <c:v>45111.611111111109</c:v>
                </c:pt>
                <c:pt idx="32145">
                  <c:v>45111.614583333336</c:v>
                </c:pt>
                <c:pt idx="32146">
                  <c:v>45111.618055555555</c:v>
                </c:pt>
                <c:pt idx="32147">
                  <c:v>45111.621527777781</c:v>
                </c:pt>
                <c:pt idx="32148">
                  <c:v>45111.625</c:v>
                </c:pt>
                <c:pt idx="32149">
                  <c:v>45111.628472222219</c:v>
                </c:pt>
                <c:pt idx="32150">
                  <c:v>45111.631944444445</c:v>
                </c:pt>
                <c:pt idx="32151">
                  <c:v>45111.635416666664</c:v>
                </c:pt>
                <c:pt idx="32152">
                  <c:v>45111.638888888891</c:v>
                </c:pt>
                <c:pt idx="32153">
                  <c:v>45111.642361111109</c:v>
                </c:pt>
                <c:pt idx="32154">
                  <c:v>45111.645833333336</c:v>
                </c:pt>
                <c:pt idx="32155">
                  <c:v>45111.649305555555</c:v>
                </c:pt>
                <c:pt idx="32156">
                  <c:v>45111.652777777781</c:v>
                </c:pt>
                <c:pt idx="32157">
                  <c:v>45111.65625</c:v>
                </c:pt>
                <c:pt idx="32158">
                  <c:v>45111.659722222219</c:v>
                </c:pt>
                <c:pt idx="32159">
                  <c:v>45111.663194444445</c:v>
                </c:pt>
                <c:pt idx="32160">
                  <c:v>45111.666666666664</c:v>
                </c:pt>
                <c:pt idx="32161">
                  <c:v>45111.670138888891</c:v>
                </c:pt>
                <c:pt idx="32162">
                  <c:v>45111.673611111109</c:v>
                </c:pt>
                <c:pt idx="32163">
                  <c:v>45111.677083333336</c:v>
                </c:pt>
                <c:pt idx="32164">
                  <c:v>45111.680555555555</c:v>
                </c:pt>
                <c:pt idx="32165">
                  <c:v>45111.684027777781</c:v>
                </c:pt>
                <c:pt idx="32166">
                  <c:v>45111.6875</c:v>
                </c:pt>
                <c:pt idx="32167">
                  <c:v>45111.690972222219</c:v>
                </c:pt>
                <c:pt idx="32168">
                  <c:v>45111.694444444445</c:v>
                </c:pt>
                <c:pt idx="32169">
                  <c:v>45111.697916666664</c:v>
                </c:pt>
                <c:pt idx="32170">
                  <c:v>45111.701388888891</c:v>
                </c:pt>
                <c:pt idx="32171">
                  <c:v>45111.704861111109</c:v>
                </c:pt>
                <c:pt idx="32172">
                  <c:v>45111.708333333336</c:v>
                </c:pt>
                <c:pt idx="32173">
                  <c:v>45111.711805555555</c:v>
                </c:pt>
                <c:pt idx="32174">
                  <c:v>45111.715277777781</c:v>
                </c:pt>
                <c:pt idx="32175">
                  <c:v>45111.71875</c:v>
                </c:pt>
                <c:pt idx="32176">
                  <c:v>45111.722222222219</c:v>
                </c:pt>
                <c:pt idx="32177">
                  <c:v>45111.725694444445</c:v>
                </c:pt>
                <c:pt idx="32178">
                  <c:v>45111.729166666664</c:v>
                </c:pt>
                <c:pt idx="32179">
                  <c:v>45111.732638888891</c:v>
                </c:pt>
                <c:pt idx="32180">
                  <c:v>45111.736111111109</c:v>
                </c:pt>
                <c:pt idx="32181">
                  <c:v>45111.739583333336</c:v>
                </c:pt>
                <c:pt idx="32182">
                  <c:v>45111.743055555555</c:v>
                </c:pt>
                <c:pt idx="32183">
                  <c:v>45111.746527777781</c:v>
                </c:pt>
                <c:pt idx="32184">
                  <c:v>45111.75</c:v>
                </c:pt>
                <c:pt idx="32185">
                  <c:v>45111.753472222219</c:v>
                </c:pt>
                <c:pt idx="32186">
                  <c:v>45111.756944444445</c:v>
                </c:pt>
                <c:pt idx="32187">
                  <c:v>45111.760416666664</c:v>
                </c:pt>
                <c:pt idx="32188">
                  <c:v>45111.763888888891</c:v>
                </c:pt>
                <c:pt idx="32189">
                  <c:v>45111.767361111109</c:v>
                </c:pt>
                <c:pt idx="32190">
                  <c:v>45111.770833333336</c:v>
                </c:pt>
                <c:pt idx="32191">
                  <c:v>45111.774305555555</c:v>
                </c:pt>
                <c:pt idx="32192">
                  <c:v>45111.777777777781</c:v>
                </c:pt>
                <c:pt idx="32193">
                  <c:v>45111.78125</c:v>
                </c:pt>
                <c:pt idx="32194">
                  <c:v>45111.784722222219</c:v>
                </c:pt>
                <c:pt idx="32195">
                  <c:v>45111.788194444445</c:v>
                </c:pt>
                <c:pt idx="32196">
                  <c:v>45111.791666666664</c:v>
                </c:pt>
                <c:pt idx="32197">
                  <c:v>45111.795138888891</c:v>
                </c:pt>
                <c:pt idx="32198">
                  <c:v>45111.798611111109</c:v>
                </c:pt>
                <c:pt idx="32199">
                  <c:v>45111.802083333336</c:v>
                </c:pt>
                <c:pt idx="32200">
                  <c:v>45111.805555555555</c:v>
                </c:pt>
                <c:pt idx="32201">
                  <c:v>45111.809027777781</c:v>
                </c:pt>
                <c:pt idx="32202">
                  <c:v>45111.8125</c:v>
                </c:pt>
                <c:pt idx="32203">
                  <c:v>45111.815972222219</c:v>
                </c:pt>
                <c:pt idx="32204">
                  <c:v>45111.819444444445</c:v>
                </c:pt>
                <c:pt idx="32205">
                  <c:v>45111.822916666664</c:v>
                </c:pt>
                <c:pt idx="32206">
                  <c:v>45111.826388888891</c:v>
                </c:pt>
                <c:pt idx="32207">
                  <c:v>45111.829861111109</c:v>
                </c:pt>
                <c:pt idx="32208">
                  <c:v>45111.833333333336</c:v>
                </c:pt>
                <c:pt idx="32209">
                  <c:v>45111.836805555555</c:v>
                </c:pt>
                <c:pt idx="32210">
                  <c:v>45111.840277777781</c:v>
                </c:pt>
                <c:pt idx="32211">
                  <c:v>45111.84375</c:v>
                </c:pt>
                <c:pt idx="32212">
                  <c:v>45111.847222222219</c:v>
                </c:pt>
                <c:pt idx="32213">
                  <c:v>45111.850694444445</c:v>
                </c:pt>
                <c:pt idx="32214">
                  <c:v>45111.854166666664</c:v>
                </c:pt>
                <c:pt idx="32215">
                  <c:v>45111.857638888891</c:v>
                </c:pt>
                <c:pt idx="32216">
                  <c:v>45111.861111111109</c:v>
                </c:pt>
                <c:pt idx="32217">
                  <c:v>45111.864583333336</c:v>
                </c:pt>
                <c:pt idx="32218">
                  <c:v>45111.868055555555</c:v>
                </c:pt>
                <c:pt idx="32219">
                  <c:v>45111.871527777781</c:v>
                </c:pt>
                <c:pt idx="32220">
                  <c:v>45111.875</c:v>
                </c:pt>
                <c:pt idx="32221">
                  <c:v>45111.878472222219</c:v>
                </c:pt>
                <c:pt idx="32222">
                  <c:v>45111.881944444445</c:v>
                </c:pt>
                <c:pt idx="32223">
                  <c:v>45111.885416666664</c:v>
                </c:pt>
                <c:pt idx="32224">
                  <c:v>45111.888888888891</c:v>
                </c:pt>
                <c:pt idx="32225">
                  <c:v>45111.892361111109</c:v>
                </c:pt>
                <c:pt idx="32226">
                  <c:v>45111.895833333336</c:v>
                </c:pt>
                <c:pt idx="32227">
                  <c:v>45111.899305555555</c:v>
                </c:pt>
                <c:pt idx="32228">
                  <c:v>45111.902777777781</c:v>
                </c:pt>
                <c:pt idx="32229">
                  <c:v>45111.90625</c:v>
                </c:pt>
                <c:pt idx="32230">
                  <c:v>45111.909722222219</c:v>
                </c:pt>
                <c:pt idx="32231">
                  <c:v>45111.913194444445</c:v>
                </c:pt>
                <c:pt idx="32232">
                  <c:v>45111.916666666664</c:v>
                </c:pt>
                <c:pt idx="32233">
                  <c:v>45111.920138888891</c:v>
                </c:pt>
                <c:pt idx="32234">
                  <c:v>45111.923611111109</c:v>
                </c:pt>
                <c:pt idx="32235">
                  <c:v>45111.927083333336</c:v>
                </c:pt>
                <c:pt idx="32236">
                  <c:v>45111.930555555555</c:v>
                </c:pt>
                <c:pt idx="32237">
                  <c:v>45111.934027777781</c:v>
                </c:pt>
                <c:pt idx="32238">
                  <c:v>45111.9375</c:v>
                </c:pt>
                <c:pt idx="32239">
                  <c:v>45111.940972222219</c:v>
                </c:pt>
                <c:pt idx="32240">
                  <c:v>45111.944444444445</c:v>
                </c:pt>
                <c:pt idx="32241">
                  <c:v>45111.947916666664</c:v>
                </c:pt>
                <c:pt idx="32242">
                  <c:v>45111.951388888891</c:v>
                </c:pt>
                <c:pt idx="32243">
                  <c:v>45111.954861111109</c:v>
                </c:pt>
                <c:pt idx="32244">
                  <c:v>45111.958333333336</c:v>
                </c:pt>
                <c:pt idx="32245">
                  <c:v>45111.961805555555</c:v>
                </c:pt>
                <c:pt idx="32246">
                  <c:v>45111.965277777781</c:v>
                </c:pt>
                <c:pt idx="32247">
                  <c:v>45111.96875</c:v>
                </c:pt>
                <c:pt idx="32248">
                  <c:v>45111.972222222219</c:v>
                </c:pt>
                <c:pt idx="32249">
                  <c:v>45111.975694444445</c:v>
                </c:pt>
                <c:pt idx="32250">
                  <c:v>45111.979166666664</c:v>
                </c:pt>
                <c:pt idx="32251">
                  <c:v>45111.982638888891</c:v>
                </c:pt>
                <c:pt idx="32252">
                  <c:v>45111.986111111109</c:v>
                </c:pt>
                <c:pt idx="32253">
                  <c:v>45111.989583333336</c:v>
                </c:pt>
                <c:pt idx="32254">
                  <c:v>45111.993055555555</c:v>
                </c:pt>
                <c:pt idx="32255">
                  <c:v>45111.996527777781</c:v>
                </c:pt>
                <c:pt idx="32256">
                  <c:v>45112</c:v>
                </c:pt>
                <c:pt idx="32257">
                  <c:v>45112.003472222219</c:v>
                </c:pt>
                <c:pt idx="32258">
                  <c:v>45112.006944444445</c:v>
                </c:pt>
                <c:pt idx="32259">
                  <c:v>45112.010416666664</c:v>
                </c:pt>
                <c:pt idx="32260">
                  <c:v>45112.013888888891</c:v>
                </c:pt>
                <c:pt idx="32261">
                  <c:v>45112.017361111109</c:v>
                </c:pt>
                <c:pt idx="32262">
                  <c:v>45112.020833333336</c:v>
                </c:pt>
                <c:pt idx="32263">
                  <c:v>45112.024305555555</c:v>
                </c:pt>
                <c:pt idx="32264">
                  <c:v>45112.027777777781</c:v>
                </c:pt>
                <c:pt idx="32265">
                  <c:v>45112.03125</c:v>
                </c:pt>
                <c:pt idx="32266">
                  <c:v>45112.034722222219</c:v>
                </c:pt>
                <c:pt idx="32267">
                  <c:v>45112.038194444445</c:v>
                </c:pt>
                <c:pt idx="32268">
                  <c:v>45112.041666666664</c:v>
                </c:pt>
                <c:pt idx="32269">
                  <c:v>45112.045138888891</c:v>
                </c:pt>
                <c:pt idx="32270">
                  <c:v>45112.048611111109</c:v>
                </c:pt>
                <c:pt idx="32271">
                  <c:v>45112.052083333336</c:v>
                </c:pt>
                <c:pt idx="32272">
                  <c:v>45112.055555555555</c:v>
                </c:pt>
                <c:pt idx="32273">
                  <c:v>45112.059027777781</c:v>
                </c:pt>
                <c:pt idx="32274">
                  <c:v>45112.0625</c:v>
                </c:pt>
                <c:pt idx="32275">
                  <c:v>45112.065972222219</c:v>
                </c:pt>
                <c:pt idx="32276">
                  <c:v>45112.069444444445</c:v>
                </c:pt>
                <c:pt idx="32277">
                  <c:v>45112.072916666664</c:v>
                </c:pt>
                <c:pt idx="32278">
                  <c:v>45112.076388888891</c:v>
                </c:pt>
                <c:pt idx="32279">
                  <c:v>45112.079861111109</c:v>
                </c:pt>
                <c:pt idx="32280">
                  <c:v>45112.083333333336</c:v>
                </c:pt>
                <c:pt idx="32281">
                  <c:v>45112.086805555555</c:v>
                </c:pt>
                <c:pt idx="32282">
                  <c:v>45112.090277777781</c:v>
                </c:pt>
                <c:pt idx="32283">
                  <c:v>45112.09375</c:v>
                </c:pt>
                <c:pt idx="32284">
                  <c:v>45112.097222222219</c:v>
                </c:pt>
                <c:pt idx="32285">
                  <c:v>45112.100694444445</c:v>
                </c:pt>
                <c:pt idx="32286">
                  <c:v>45112.104166666664</c:v>
                </c:pt>
                <c:pt idx="32287">
                  <c:v>45112.107638888891</c:v>
                </c:pt>
                <c:pt idx="32288">
                  <c:v>45112.111111111109</c:v>
                </c:pt>
                <c:pt idx="32289">
                  <c:v>45112.114583333336</c:v>
                </c:pt>
                <c:pt idx="32290">
                  <c:v>45112.118055555555</c:v>
                </c:pt>
                <c:pt idx="32291">
                  <c:v>45112.121527777781</c:v>
                </c:pt>
                <c:pt idx="32292">
                  <c:v>45112.125</c:v>
                </c:pt>
                <c:pt idx="32293">
                  <c:v>45112.128472222219</c:v>
                </c:pt>
                <c:pt idx="32294">
                  <c:v>45112.131944444445</c:v>
                </c:pt>
                <c:pt idx="32295">
                  <c:v>45112.135416666664</c:v>
                </c:pt>
                <c:pt idx="32296">
                  <c:v>45112.138888888891</c:v>
                </c:pt>
                <c:pt idx="32297">
                  <c:v>45112.142361111109</c:v>
                </c:pt>
                <c:pt idx="32298">
                  <c:v>45112.145833333336</c:v>
                </c:pt>
                <c:pt idx="32299">
                  <c:v>45112.149305555555</c:v>
                </c:pt>
                <c:pt idx="32300">
                  <c:v>45112.152777777781</c:v>
                </c:pt>
                <c:pt idx="32301">
                  <c:v>45112.15625</c:v>
                </c:pt>
                <c:pt idx="32302">
                  <c:v>45112.159722222219</c:v>
                </c:pt>
                <c:pt idx="32303">
                  <c:v>45112.163194444445</c:v>
                </c:pt>
                <c:pt idx="32304">
                  <c:v>45112.166666666664</c:v>
                </c:pt>
                <c:pt idx="32305">
                  <c:v>45112.170138888891</c:v>
                </c:pt>
                <c:pt idx="32306">
                  <c:v>45112.173611111109</c:v>
                </c:pt>
                <c:pt idx="32307">
                  <c:v>45112.177083333336</c:v>
                </c:pt>
                <c:pt idx="32308">
                  <c:v>45112.180555555555</c:v>
                </c:pt>
                <c:pt idx="32309">
                  <c:v>45112.184027777781</c:v>
                </c:pt>
                <c:pt idx="32310">
                  <c:v>45112.1875</c:v>
                </c:pt>
                <c:pt idx="32311">
                  <c:v>45112.190972222219</c:v>
                </c:pt>
                <c:pt idx="32312">
                  <c:v>45112.194444444445</c:v>
                </c:pt>
                <c:pt idx="32313">
                  <c:v>45112.197916666664</c:v>
                </c:pt>
                <c:pt idx="32314">
                  <c:v>45112.201388888891</c:v>
                </c:pt>
                <c:pt idx="32315">
                  <c:v>45112.204861111109</c:v>
                </c:pt>
                <c:pt idx="32316">
                  <c:v>45112.208333333336</c:v>
                </c:pt>
                <c:pt idx="32317">
                  <c:v>45112.211805555555</c:v>
                </c:pt>
                <c:pt idx="32318">
                  <c:v>45112.215277777781</c:v>
                </c:pt>
                <c:pt idx="32319">
                  <c:v>45112.21875</c:v>
                </c:pt>
                <c:pt idx="32320">
                  <c:v>45112.222222222219</c:v>
                </c:pt>
                <c:pt idx="32321">
                  <c:v>45112.225694444445</c:v>
                </c:pt>
                <c:pt idx="32322">
                  <c:v>45112.229166666664</c:v>
                </c:pt>
                <c:pt idx="32323">
                  <c:v>45112.232638888891</c:v>
                </c:pt>
                <c:pt idx="32324">
                  <c:v>45112.236111111109</c:v>
                </c:pt>
                <c:pt idx="32325">
                  <c:v>45112.239583333336</c:v>
                </c:pt>
                <c:pt idx="32326">
                  <c:v>45112.243055555555</c:v>
                </c:pt>
                <c:pt idx="32327">
                  <c:v>45112.246527777781</c:v>
                </c:pt>
                <c:pt idx="32328">
                  <c:v>45112.25</c:v>
                </c:pt>
                <c:pt idx="32329">
                  <c:v>45112.253472222219</c:v>
                </c:pt>
                <c:pt idx="32330">
                  <c:v>45112.256944444445</c:v>
                </c:pt>
                <c:pt idx="32331">
                  <c:v>45112.260416666664</c:v>
                </c:pt>
                <c:pt idx="32332">
                  <c:v>45112.263888888891</c:v>
                </c:pt>
                <c:pt idx="32333">
                  <c:v>45112.267361111109</c:v>
                </c:pt>
                <c:pt idx="32334">
                  <c:v>45112.270833333336</c:v>
                </c:pt>
                <c:pt idx="32335">
                  <c:v>45112.274305555555</c:v>
                </c:pt>
                <c:pt idx="32336">
                  <c:v>45112.277777777781</c:v>
                </c:pt>
                <c:pt idx="32337">
                  <c:v>45112.28125</c:v>
                </c:pt>
                <c:pt idx="32338">
                  <c:v>45112.284722222219</c:v>
                </c:pt>
                <c:pt idx="32339">
                  <c:v>45112.288194444445</c:v>
                </c:pt>
                <c:pt idx="32340">
                  <c:v>45112.291666666664</c:v>
                </c:pt>
                <c:pt idx="32341">
                  <c:v>45112.295138888891</c:v>
                </c:pt>
                <c:pt idx="32342">
                  <c:v>45112.298611111109</c:v>
                </c:pt>
                <c:pt idx="32343">
                  <c:v>45112.302083333336</c:v>
                </c:pt>
                <c:pt idx="32344">
                  <c:v>45112.305555555555</c:v>
                </c:pt>
                <c:pt idx="32345">
                  <c:v>45112.309027777781</c:v>
                </c:pt>
                <c:pt idx="32346">
                  <c:v>45112.3125</c:v>
                </c:pt>
                <c:pt idx="32347">
                  <c:v>45112.315972222219</c:v>
                </c:pt>
                <c:pt idx="32348">
                  <c:v>45112.319444444445</c:v>
                </c:pt>
                <c:pt idx="32349">
                  <c:v>45112.322916666664</c:v>
                </c:pt>
                <c:pt idx="32350">
                  <c:v>45112.326388888891</c:v>
                </c:pt>
                <c:pt idx="32351">
                  <c:v>45112.329861111109</c:v>
                </c:pt>
                <c:pt idx="32352">
                  <c:v>45112.333333333336</c:v>
                </c:pt>
                <c:pt idx="32353">
                  <c:v>45112.336805555555</c:v>
                </c:pt>
                <c:pt idx="32354">
                  <c:v>45112.340277777781</c:v>
                </c:pt>
                <c:pt idx="32355">
                  <c:v>45112.34375</c:v>
                </c:pt>
                <c:pt idx="32356">
                  <c:v>45112.347222222219</c:v>
                </c:pt>
                <c:pt idx="32357">
                  <c:v>45112.350694444445</c:v>
                </c:pt>
                <c:pt idx="32358">
                  <c:v>45112.354166666664</c:v>
                </c:pt>
                <c:pt idx="32359">
                  <c:v>45112.357638888891</c:v>
                </c:pt>
                <c:pt idx="32360">
                  <c:v>45112.361111111109</c:v>
                </c:pt>
                <c:pt idx="32361">
                  <c:v>45112.364583333336</c:v>
                </c:pt>
                <c:pt idx="32362">
                  <c:v>45112.368055555555</c:v>
                </c:pt>
                <c:pt idx="32363">
                  <c:v>45112.371527777781</c:v>
                </c:pt>
                <c:pt idx="32364">
                  <c:v>45112.375</c:v>
                </c:pt>
                <c:pt idx="32365">
                  <c:v>45112.378472222219</c:v>
                </c:pt>
                <c:pt idx="32366">
                  <c:v>45112.381944444445</c:v>
                </c:pt>
                <c:pt idx="32367">
                  <c:v>45112.385416666664</c:v>
                </c:pt>
                <c:pt idx="32368">
                  <c:v>45112.388888888891</c:v>
                </c:pt>
                <c:pt idx="32369">
                  <c:v>45112.392361111109</c:v>
                </c:pt>
                <c:pt idx="32370">
                  <c:v>45112.395833333336</c:v>
                </c:pt>
                <c:pt idx="32371">
                  <c:v>45112.399305555555</c:v>
                </c:pt>
                <c:pt idx="32372">
                  <c:v>45112.402777777781</c:v>
                </c:pt>
                <c:pt idx="32373">
                  <c:v>45112.40625</c:v>
                </c:pt>
                <c:pt idx="32374">
                  <c:v>45112.409722222219</c:v>
                </c:pt>
                <c:pt idx="32375">
                  <c:v>45112.413194444445</c:v>
                </c:pt>
                <c:pt idx="32376">
                  <c:v>45112.416666666664</c:v>
                </c:pt>
                <c:pt idx="32377">
                  <c:v>45112.420138888891</c:v>
                </c:pt>
                <c:pt idx="32378">
                  <c:v>45112.423611111109</c:v>
                </c:pt>
                <c:pt idx="32379">
                  <c:v>45112.427083333336</c:v>
                </c:pt>
                <c:pt idx="32380">
                  <c:v>45112.430555555555</c:v>
                </c:pt>
                <c:pt idx="32381">
                  <c:v>45112.434027777781</c:v>
                </c:pt>
                <c:pt idx="32382">
                  <c:v>45112.4375</c:v>
                </c:pt>
                <c:pt idx="32383">
                  <c:v>45112.440972222219</c:v>
                </c:pt>
                <c:pt idx="32384">
                  <c:v>45112.444444444445</c:v>
                </c:pt>
                <c:pt idx="32385">
                  <c:v>45112.447916666664</c:v>
                </c:pt>
                <c:pt idx="32386">
                  <c:v>45112.451388888891</c:v>
                </c:pt>
                <c:pt idx="32387">
                  <c:v>45112.454861111109</c:v>
                </c:pt>
                <c:pt idx="32388">
                  <c:v>45112.458333333336</c:v>
                </c:pt>
                <c:pt idx="32389">
                  <c:v>45112.461805555555</c:v>
                </c:pt>
                <c:pt idx="32390">
                  <c:v>45112.465277777781</c:v>
                </c:pt>
                <c:pt idx="32391">
                  <c:v>45112.46875</c:v>
                </c:pt>
                <c:pt idx="32392">
                  <c:v>45112.472222222219</c:v>
                </c:pt>
                <c:pt idx="32393">
                  <c:v>45112.475694444445</c:v>
                </c:pt>
                <c:pt idx="32394">
                  <c:v>45112.479166666664</c:v>
                </c:pt>
                <c:pt idx="32395">
                  <c:v>45112.482638888891</c:v>
                </c:pt>
                <c:pt idx="32396">
                  <c:v>45112.486111111109</c:v>
                </c:pt>
                <c:pt idx="32397">
                  <c:v>45112.489583333336</c:v>
                </c:pt>
                <c:pt idx="32398">
                  <c:v>45112.493055555555</c:v>
                </c:pt>
                <c:pt idx="32399">
                  <c:v>45112.496527777781</c:v>
                </c:pt>
                <c:pt idx="32400">
                  <c:v>45112.5</c:v>
                </c:pt>
                <c:pt idx="32401">
                  <c:v>45112.503472222219</c:v>
                </c:pt>
                <c:pt idx="32402">
                  <c:v>45112.506944444445</c:v>
                </c:pt>
                <c:pt idx="32403">
                  <c:v>45112.510416666664</c:v>
                </c:pt>
                <c:pt idx="32404">
                  <c:v>45112.513888888891</c:v>
                </c:pt>
                <c:pt idx="32405">
                  <c:v>45112.517361111109</c:v>
                </c:pt>
                <c:pt idx="32406">
                  <c:v>45112.520833333336</c:v>
                </c:pt>
                <c:pt idx="32407">
                  <c:v>45112.524305555555</c:v>
                </c:pt>
                <c:pt idx="32408">
                  <c:v>45112.527777777781</c:v>
                </c:pt>
                <c:pt idx="32409">
                  <c:v>45112.53125</c:v>
                </c:pt>
                <c:pt idx="32410">
                  <c:v>45112.534722222219</c:v>
                </c:pt>
                <c:pt idx="32411">
                  <c:v>45112.538194444445</c:v>
                </c:pt>
                <c:pt idx="32412">
                  <c:v>45112.541666666664</c:v>
                </c:pt>
                <c:pt idx="32413">
                  <c:v>45112.545138888891</c:v>
                </c:pt>
                <c:pt idx="32414">
                  <c:v>45112.548611111109</c:v>
                </c:pt>
                <c:pt idx="32415">
                  <c:v>45112.552083333336</c:v>
                </c:pt>
                <c:pt idx="32416">
                  <c:v>45112.555555555555</c:v>
                </c:pt>
                <c:pt idx="32417">
                  <c:v>45112.559027777781</c:v>
                </c:pt>
                <c:pt idx="32418">
                  <c:v>45112.5625</c:v>
                </c:pt>
                <c:pt idx="32419">
                  <c:v>45112.565972222219</c:v>
                </c:pt>
                <c:pt idx="32420">
                  <c:v>45112.569444444445</c:v>
                </c:pt>
                <c:pt idx="32421">
                  <c:v>45112.572916666664</c:v>
                </c:pt>
                <c:pt idx="32422">
                  <c:v>45112.576388888891</c:v>
                </c:pt>
                <c:pt idx="32423">
                  <c:v>45112.579861111109</c:v>
                </c:pt>
                <c:pt idx="32424">
                  <c:v>45112.583333333336</c:v>
                </c:pt>
                <c:pt idx="32425">
                  <c:v>45112.586805555555</c:v>
                </c:pt>
                <c:pt idx="32426">
                  <c:v>45112.590277777781</c:v>
                </c:pt>
                <c:pt idx="32427">
                  <c:v>45112.59375</c:v>
                </c:pt>
                <c:pt idx="32428">
                  <c:v>45112.597222222219</c:v>
                </c:pt>
                <c:pt idx="32429">
                  <c:v>45112.600694444445</c:v>
                </c:pt>
                <c:pt idx="32430">
                  <c:v>45112.604166666664</c:v>
                </c:pt>
                <c:pt idx="32431">
                  <c:v>45112.607638888891</c:v>
                </c:pt>
                <c:pt idx="32432">
                  <c:v>45112.611111111109</c:v>
                </c:pt>
                <c:pt idx="32433">
                  <c:v>45112.614583333336</c:v>
                </c:pt>
                <c:pt idx="32434">
                  <c:v>45112.618055555555</c:v>
                </c:pt>
                <c:pt idx="32435">
                  <c:v>45112.621527777781</c:v>
                </c:pt>
                <c:pt idx="32436">
                  <c:v>45112.625</c:v>
                </c:pt>
                <c:pt idx="32437">
                  <c:v>45112.628472222219</c:v>
                </c:pt>
                <c:pt idx="32438">
                  <c:v>45112.631944444445</c:v>
                </c:pt>
                <c:pt idx="32439">
                  <c:v>45112.635416666664</c:v>
                </c:pt>
                <c:pt idx="32440">
                  <c:v>45112.638888888891</c:v>
                </c:pt>
                <c:pt idx="32441">
                  <c:v>45112.642361111109</c:v>
                </c:pt>
                <c:pt idx="32442">
                  <c:v>45112.645833333336</c:v>
                </c:pt>
                <c:pt idx="32443">
                  <c:v>45112.649305555555</c:v>
                </c:pt>
                <c:pt idx="32444">
                  <c:v>45112.652777777781</c:v>
                </c:pt>
                <c:pt idx="32445">
                  <c:v>45112.65625</c:v>
                </c:pt>
                <c:pt idx="32446">
                  <c:v>45112.659722222219</c:v>
                </c:pt>
                <c:pt idx="32447">
                  <c:v>45112.663194444445</c:v>
                </c:pt>
                <c:pt idx="32448">
                  <c:v>45112.666666666664</c:v>
                </c:pt>
                <c:pt idx="32449">
                  <c:v>45112.670138888891</c:v>
                </c:pt>
                <c:pt idx="32450">
                  <c:v>45112.673611111109</c:v>
                </c:pt>
                <c:pt idx="32451">
                  <c:v>45112.677083333336</c:v>
                </c:pt>
                <c:pt idx="32452">
                  <c:v>45112.680555555555</c:v>
                </c:pt>
                <c:pt idx="32453">
                  <c:v>45112.684027777781</c:v>
                </c:pt>
                <c:pt idx="32454">
                  <c:v>45112.6875</c:v>
                </c:pt>
                <c:pt idx="32455">
                  <c:v>45112.690972222219</c:v>
                </c:pt>
                <c:pt idx="32456">
                  <c:v>45112.694444444445</c:v>
                </c:pt>
                <c:pt idx="32457">
                  <c:v>45112.697916666664</c:v>
                </c:pt>
                <c:pt idx="32458">
                  <c:v>45112.701388888891</c:v>
                </c:pt>
                <c:pt idx="32459">
                  <c:v>45112.704861111109</c:v>
                </c:pt>
                <c:pt idx="32460">
                  <c:v>45112.708333333336</c:v>
                </c:pt>
                <c:pt idx="32461">
                  <c:v>45112.711805555555</c:v>
                </c:pt>
                <c:pt idx="32462">
                  <c:v>45112.715277777781</c:v>
                </c:pt>
                <c:pt idx="32463">
                  <c:v>45112.71875</c:v>
                </c:pt>
                <c:pt idx="32464">
                  <c:v>45112.722222222219</c:v>
                </c:pt>
                <c:pt idx="32465">
                  <c:v>45112.725694444445</c:v>
                </c:pt>
                <c:pt idx="32466">
                  <c:v>45112.729166666664</c:v>
                </c:pt>
                <c:pt idx="32467">
                  <c:v>45112.732638888891</c:v>
                </c:pt>
                <c:pt idx="32468">
                  <c:v>45112.736111111109</c:v>
                </c:pt>
                <c:pt idx="32469">
                  <c:v>45112.739583333336</c:v>
                </c:pt>
                <c:pt idx="32470">
                  <c:v>45112.743055555555</c:v>
                </c:pt>
                <c:pt idx="32471">
                  <c:v>45112.746527777781</c:v>
                </c:pt>
                <c:pt idx="32472">
                  <c:v>45112.75</c:v>
                </c:pt>
                <c:pt idx="32473">
                  <c:v>45112.753472222219</c:v>
                </c:pt>
                <c:pt idx="32474">
                  <c:v>45112.756944444445</c:v>
                </c:pt>
                <c:pt idx="32475">
                  <c:v>45112.760416666664</c:v>
                </c:pt>
                <c:pt idx="32476">
                  <c:v>45112.763888888891</c:v>
                </c:pt>
                <c:pt idx="32477">
                  <c:v>45112.767361111109</c:v>
                </c:pt>
                <c:pt idx="32478">
                  <c:v>45112.770833333336</c:v>
                </c:pt>
                <c:pt idx="32479">
                  <c:v>45112.774305555555</c:v>
                </c:pt>
                <c:pt idx="32480">
                  <c:v>45112.777777777781</c:v>
                </c:pt>
                <c:pt idx="32481">
                  <c:v>45112.78125</c:v>
                </c:pt>
                <c:pt idx="32482">
                  <c:v>45112.784722222219</c:v>
                </c:pt>
                <c:pt idx="32483">
                  <c:v>45112.788194444445</c:v>
                </c:pt>
                <c:pt idx="32484">
                  <c:v>45112.791666666664</c:v>
                </c:pt>
                <c:pt idx="32485">
                  <c:v>45112.795138888891</c:v>
                </c:pt>
                <c:pt idx="32486">
                  <c:v>45112.798611111109</c:v>
                </c:pt>
                <c:pt idx="32487">
                  <c:v>45112.802083333336</c:v>
                </c:pt>
                <c:pt idx="32488">
                  <c:v>45112.805555555555</c:v>
                </c:pt>
                <c:pt idx="32489">
                  <c:v>45112.809027777781</c:v>
                </c:pt>
                <c:pt idx="32490">
                  <c:v>45112.8125</c:v>
                </c:pt>
                <c:pt idx="32491">
                  <c:v>45112.815972222219</c:v>
                </c:pt>
                <c:pt idx="32492">
                  <c:v>45112.819444444445</c:v>
                </c:pt>
                <c:pt idx="32493">
                  <c:v>45112.822916666664</c:v>
                </c:pt>
                <c:pt idx="32494">
                  <c:v>45112.826388888891</c:v>
                </c:pt>
                <c:pt idx="32495">
                  <c:v>45112.829861111109</c:v>
                </c:pt>
                <c:pt idx="32496">
                  <c:v>45112.833333333336</c:v>
                </c:pt>
                <c:pt idx="32497">
                  <c:v>45112.836805555555</c:v>
                </c:pt>
                <c:pt idx="32498">
                  <c:v>45112.840277777781</c:v>
                </c:pt>
                <c:pt idx="32499">
                  <c:v>45112.84375</c:v>
                </c:pt>
                <c:pt idx="32500">
                  <c:v>45112.847222222219</c:v>
                </c:pt>
                <c:pt idx="32501">
                  <c:v>45112.850694444445</c:v>
                </c:pt>
                <c:pt idx="32502">
                  <c:v>45112.854166666664</c:v>
                </c:pt>
                <c:pt idx="32503">
                  <c:v>45112.857638888891</c:v>
                </c:pt>
                <c:pt idx="32504">
                  <c:v>45112.861111111109</c:v>
                </c:pt>
                <c:pt idx="32505">
                  <c:v>45112.864583333336</c:v>
                </c:pt>
                <c:pt idx="32506">
                  <c:v>45112.868055555555</c:v>
                </c:pt>
                <c:pt idx="32507">
                  <c:v>45112.871527777781</c:v>
                </c:pt>
                <c:pt idx="32508">
                  <c:v>45112.875</c:v>
                </c:pt>
                <c:pt idx="32509">
                  <c:v>45112.878472222219</c:v>
                </c:pt>
                <c:pt idx="32510">
                  <c:v>45112.881944444445</c:v>
                </c:pt>
                <c:pt idx="32511">
                  <c:v>45112.885416666664</c:v>
                </c:pt>
                <c:pt idx="32512">
                  <c:v>45112.888888888891</c:v>
                </c:pt>
                <c:pt idx="32513">
                  <c:v>45112.892361111109</c:v>
                </c:pt>
                <c:pt idx="32514">
                  <c:v>45112.895833333336</c:v>
                </c:pt>
                <c:pt idx="32515">
                  <c:v>45112.899305555555</c:v>
                </c:pt>
                <c:pt idx="32516">
                  <c:v>45112.902777777781</c:v>
                </c:pt>
                <c:pt idx="32517">
                  <c:v>45112.90625</c:v>
                </c:pt>
                <c:pt idx="32518">
                  <c:v>45112.909722222219</c:v>
                </c:pt>
                <c:pt idx="32519">
                  <c:v>45112.913194444445</c:v>
                </c:pt>
                <c:pt idx="32520">
                  <c:v>45112.916666666664</c:v>
                </c:pt>
                <c:pt idx="32521">
                  <c:v>45112.920138888891</c:v>
                </c:pt>
                <c:pt idx="32522">
                  <c:v>45112.923611111109</c:v>
                </c:pt>
                <c:pt idx="32523">
                  <c:v>45112.927083333336</c:v>
                </c:pt>
                <c:pt idx="32524">
                  <c:v>45112.930555555555</c:v>
                </c:pt>
                <c:pt idx="32525">
                  <c:v>45112.934027777781</c:v>
                </c:pt>
                <c:pt idx="32526">
                  <c:v>45112.9375</c:v>
                </c:pt>
                <c:pt idx="32527">
                  <c:v>45112.940972222219</c:v>
                </c:pt>
                <c:pt idx="32528">
                  <c:v>45112.944444444445</c:v>
                </c:pt>
                <c:pt idx="32529">
                  <c:v>45112.947916666664</c:v>
                </c:pt>
                <c:pt idx="32530">
                  <c:v>45112.951388888891</c:v>
                </c:pt>
                <c:pt idx="32531">
                  <c:v>45112.954861111109</c:v>
                </c:pt>
                <c:pt idx="32532">
                  <c:v>45112.958333333336</c:v>
                </c:pt>
                <c:pt idx="32533">
                  <c:v>45112.961805555555</c:v>
                </c:pt>
                <c:pt idx="32534">
                  <c:v>45112.965277777781</c:v>
                </c:pt>
                <c:pt idx="32535">
                  <c:v>45112.96875</c:v>
                </c:pt>
                <c:pt idx="32536">
                  <c:v>45112.972222222219</c:v>
                </c:pt>
                <c:pt idx="32537">
                  <c:v>45112.975694444445</c:v>
                </c:pt>
                <c:pt idx="32538">
                  <c:v>45112.979166666664</c:v>
                </c:pt>
                <c:pt idx="32539">
                  <c:v>45112.982638888891</c:v>
                </c:pt>
                <c:pt idx="32540">
                  <c:v>45112.986111111109</c:v>
                </c:pt>
                <c:pt idx="32541">
                  <c:v>45112.989583333336</c:v>
                </c:pt>
                <c:pt idx="32542">
                  <c:v>45112.993055555555</c:v>
                </c:pt>
                <c:pt idx="32543">
                  <c:v>45112.996527777781</c:v>
                </c:pt>
                <c:pt idx="32544">
                  <c:v>45113</c:v>
                </c:pt>
                <c:pt idx="32545">
                  <c:v>45113.003472222219</c:v>
                </c:pt>
                <c:pt idx="32546">
                  <c:v>45113.006944444445</c:v>
                </c:pt>
                <c:pt idx="32547">
                  <c:v>45113.010416666664</c:v>
                </c:pt>
                <c:pt idx="32548">
                  <c:v>45113.013888888891</c:v>
                </c:pt>
                <c:pt idx="32549">
                  <c:v>45113.017361111109</c:v>
                </c:pt>
                <c:pt idx="32550">
                  <c:v>45113.020833333336</c:v>
                </c:pt>
                <c:pt idx="32551">
                  <c:v>45113.024305555555</c:v>
                </c:pt>
                <c:pt idx="32552">
                  <c:v>45113.027777777781</c:v>
                </c:pt>
                <c:pt idx="32553">
                  <c:v>45113.03125</c:v>
                </c:pt>
                <c:pt idx="32554">
                  <c:v>45113.034722222219</c:v>
                </c:pt>
                <c:pt idx="32555">
                  <c:v>45113.038194444445</c:v>
                </c:pt>
                <c:pt idx="32556">
                  <c:v>45113.041666666664</c:v>
                </c:pt>
                <c:pt idx="32557">
                  <c:v>45113.045138888891</c:v>
                </c:pt>
                <c:pt idx="32558">
                  <c:v>45113.048611111109</c:v>
                </c:pt>
                <c:pt idx="32559">
                  <c:v>45113.052083333336</c:v>
                </c:pt>
                <c:pt idx="32560">
                  <c:v>45113.055555555555</c:v>
                </c:pt>
                <c:pt idx="32561">
                  <c:v>45113.059027777781</c:v>
                </c:pt>
                <c:pt idx="32562">
                  <c:v>45113.0625</c:v>
                </c:pt>
                <c:pt idx="32563">
                  <c:v>45113.065972222219</c:v>
                </c:pt>
                <c:pt idx="32564">
                  <c:v>45113.069444444445</c:v>
                </c:pt>
                <c:pt idx="32565">
                  <c:v>45113.072916666664</c:v>
                </c:pt>
                <c:pt idx="32566">
                  <c:v>45113.076388888891</c:v>
                </c:pt>
                <c:pt idx="32567">
                  <c:v>45113.079861111109</c:v>
                </c:pt>
                <c:pt idx="32568">
                  <c:v>45113.083333333336</c:v>
                </c:pt>
                <c:pt idx="32569">
                  <c:v>45113.086805555555</c:v>
                </c:pt>
                <c:pt idx="32570">
                  <c:v>45113.090277777781</c:v>
                </c:pt>
                <c:pt idx="32571">
                  <c:v>45113.09375</c:v>
                </c:pt>
                <c:pt idx="32572">
                  <c:v>45113.097222222219</c:v>
                </c:pt>
                <c:pt idx="32573">
                  <c:v>45113.100694444445</c:v>
                </c:pt>
                <c:pt idx="32574">
                  <c:v>45113.104166666664</c:v>
                </c:pt>
                <c:pt idx="32575">
                  <c:v>45113.107638888891</c:v>
                </c:pt>
                <c:pt idx="32576">
                  <c:v>45113.111111111109</c:v>
                </c:pt>
                <c:pt idx="32577">
                  <c:v>45113.114583333336</c:v>
                </c:pt>
                <c:pt idx="32578">
                  <c:v>45113.118055555555</c:v>
                </c:pt>
                <c:pt idx="32579">
                  <c:v>45113.121527777781</c:v>
                </c:pt>
                <c:pt idx="32580">
                  <c:v>45113.125</c:v>
                </c:pt>
                <c:pt idx="32581">
                  <c:v>45113.128472222219</c:v>
                </c:pt>
                <c:pt idx="32582">
                  <c:v>45113.131944444445</c:v>
                </c:pt>
                <c:pt idx="32583">
                  <c:v>45113.135416666664</c:v>
                </c:pt>
                <c:pt idx="32584">
                  <c:v>45113.138888888891</c:v>
                </c:pt>
                <c:pt idx="32585">
                  <c:v>45113.142361111109</c:v>
                </c:pt>
                <c:pt idx="32586">
                  <c:v>45113.145833333336</c:v>
                </c:pt>
                <c:pt idx="32587">
                  <c:v>45113.149305555555</c:v>
                </c:pt>
                <c:pt idx="32588">
                  <c:v>45113.152777777781</c:v>
                </c:pt>
                <c:pt idx="32589">
                  <c:v>45113.15625</c:v>
                </c:pt>
                <c:pt idx="32590">
                  <c:v>45113.159722222219</c:v>
                </c:pt>
                <c:pt idx="32591">
                  <c:v>45113.163194444445</c:v>
                </c:pt>
                <c:pt idx="32592">
                  <c:v>45113.166666666664</c:v>
                </c:pt>
                <c:pt idx="32593">
                  <c:v>45113.170138888891</c:v>
                </c:pt>
                <c:pt idx="32594">
                  <c:v>45113.173611111109</c:v>
                </c:pt>
                <c:pt idx="32595">
                  <c:v>45113.177083333336</c:v>
                </c:pt>
                <c:pt idx="32596">
                  <c:v>45113.180555555555</c:v>
                </c:pt>
                <c:pt idx="32597">
                  <c:v>45113.184027777781</c:v>
                </c:pt>
                <c:pt idx="32598">
                  <c:v>45113.1875</c:v>
                </c:pt>
                <c:pt idx="32599">
                  <c:v>45113.190972222219</c:v>
                </c:pt>
                <c:pt idx="32600">
                  <c:v>45113.194444444445</c:v>
                </c:pt>
                <c:pt idx="32601">
                  <c:v>45113.197916666664</c:v>
                </c:pt>
                <c:pt idx="32602">
                  <c:v>45113.201388888891</c:v>
                </c:pt>
                <c:pt idx="32603">
                  <c:v>45113.204861111109</c:v>
                </c:pt>
                <c:pt idx="32604">
                  <c:v>45113.208333333336</c:v>
                </c:pt>
                <c:pt idx="32605">
                  <c:v>45113.211805555555</c:v>
                </c:pt>
                <c:pt idx="32606">
                  <c:v>45113.215277777781</c:v>
                </c:pt>
                <c:pt idx="32607">
                  <c:v>45113.21875</c:v>
                </c:pt>
                <c:pt idx="32608">
                  <c:v>45113.222222222219</c:v>
                </c:pt>
                <c:pt idx="32609">
                  <c:v>45113.225694444445</c:v>
                </c:pt>
                <c:pt idx="32610">
                  <c:v>45113.229166666664</c:v>
                </c:pt>
                <c:pt idx="32611">
                  <c:v>45113.232638888891</c:v>
                </c:pt>
                <c:pt idx="32612">
                  <c:v>45113.236111111109</c:v>
                </c:pt>
                <c:pt idx="32613">
                  <c:v>45113.239583333336</c:v>
                </c:pt>
                <c:pt idx="32614">
                  <c:v>45113.243055555555</c:v>
                </c:pt>
                <c:pt idx="32615">
                  <c:v>45113.246527777781</c:v>
                </c:pt>
                <c:pt idx="32616">
                  <c:v>45113.25</c:v>
                </c:pt>
                <c:pt idx="32617">
                  <c:v>45113.253472222219</c:v>
                </c:pt>
                <c:pt idx="32618">
                  <c:v>45113.256944444445</c:v>
                </c:pt>
                <c:pt idx="32619">
                  <c:v>45113.260416666664</c:v>
                </c:pt>
                <c:pt idx="32620">
                  <c:v>45113.263888888891</c:v>
                </c:pt>
                <c:pt idx="32621">
                  <c:v>45113.267361111109</c:v>
                </c:pt>
                <c:pt idx="32622">
                  <c:v>45113.270833333336</c:v>
                </c:pt>
                <c:pt idx="32623">
                  <c:v>45113.274305555555</c:v>
                </c:pt>
                <c:pt idx="32624">
                  <c:v>45113.277777777781</c:v>
                </c:pt>
                <c:pt idx="32625">
                  <c:v>45113.28125</c:v>
                </c:pt>
                <c:pt idx="32626">
                  <c:v>45113.284722222219</c:v>
                </c:pt>
                <c:pt idx="32627">
                  <c:v>45113.288194444445</c:v>
                </c:pt>
                <c:pt idx="32628">
                  <c:v>45113.291666666664</c:v>
                </c:pt>
                <c:pt idx="32629">
                  <c:v>45113.295138888891</c:v>
                </c:pt>
                <c:pt idx="32630">
                  <c:v>45113.298611111109</c:v>
                </c:pt>
                <c:pt idx="32631">
                  <c:v>45113.302083333336</c:v>
                </c:pt>
                <c:pt idx="32632">
                  <c:v>45113.305555555555</c:v>
                </c:pt>
                <c:pt idx="32633">
                  <c:v>45113.309027777781</c:v>
                </c:pt>
                <c:pt idx="32634">
                  <c:v>45113.3125</c:v>
                </c:pt>
                <c:pt idx="32635">
                  <c:v>45113.315972222219</c:v>
                </c:pt>
                <c:pt idx="32636">
                  <c:v>45113.319444444445</c:v>
                </c:pt>
                <c:pt idx="32637">
                  <c:v>45113.322916666664</c:v>
                </c:pt>
                <c:pt idx="32638">
                  <c:v>45113.326388888891</c:v>
                </c:pt>
                <c:pt idx="32639">
                  <c:v>45113.329861111109</c:v>
                </c:pt>
                <c:pt idx="32640">
                  <c:v>45113.333333333336</c:v>
                </c:pt>
                <c:pt idx="32641">
                  <c:v>45113.336805555555</c:v>
                </c:pt>
                <c:pt idx="32642">
                  <c:v>45113.340277777781</c:v>
                </c:pt>
                <c:pt idx="32643">
                  <c:v>45113.34375</c:v>
                </c:pt>
                <c:pt idx="32644">
                  <c:v>45113.347222222219</c:v>
                </c:pt>
                <c:pt idx="32645">
                  <c:v>45113.350694444445</c:v>
                </c:pt>
                <c:pt idx="32646">
                  <c:v>45113.354166666664</c:v>
                </c:pt>
                <c:pt idx="32647">
                  <c:v>45113.357638888891</c:v>
                </c:pt>
                <c:pt idx="32648">
                  <c:v>45113.361111111109</c:v>
                </c:pt>
                <c:pt idx="32649">
                  <c:v>45113.364583333336</c:v>
                </c:pt>
                <c:pt idx="32650">
                  <c:v>45113.368055555555</c:v>
                </c:pt>
                <c:pt idx="32651">
                  <c:v>45113.371527777781</c:v>
                </c:pt>
                <c:pt idx="32652">
                  <c:v>45113.375</c:v>
                </c:pt>
                <c:pt idx="32653">
                  <c:v>45113.378472222219</c:v>
                </c:pt>
                <c:pt idx="32654">
                  <c:v>45113.381944444445</c:v>
                </c:pt>
                <c:pt idx="32655">
                  <c:v>45113.385416666664</c:v>
                </c:pt>
                <c:pt idx="32656">
                  <c:v>45113.388888888891</c:v>
                </c:pt>
                <c:pt idx="32657">
                  <c:v>45113.392361111109</c:v>
                </c:pt>
                <c:pt idx="32658">
                  <c:v>45113.395833333336</c:v>
                </c:pt>
                <c:pt idx="32659">
                  <c:v>45113.399305555555</c:v>
                </c:pt>
                <c:pt idx="32660">
                  <c:v>45113.402777777781</c:v>
                </c:pt>
                <c:pt idx="32661">
                  <c:v>45113.40625</c:v>
                </c:pt>
                <c:pt idx="32662">
                  <c:v>45113.409722222219</c:v>
                </c:pt>
                <c:pt idx="32663">
                  <c:v>45113.413194444445</c:v>
                </c:pt>
                <c:pt idx="32664">
                  <c:v>45113.416666666664</c:v>
                </c:pt>
                <c:pt idx="32665">
                  <c:v>45113.420138888891</c:v>
                </c:pt>
                <c:pt idx="32666">
                  <c:v>45113.423611111109</c:v>
                </c:pt>
                <c:pt idx="32667">
                  <c:v>45113.427083333336</c:v>
                </c:pt>
                <c:pt idx="32668">
                  <c:v>45113.430555555555</c:v>
                </c:pt>
                <c:pt idx="32669">
                  <c:v>45113.434027777781</c:v>
                </c:pt>
                <c:pt idx="32670">
                  <c:v>45113.4375</c:v>
                </c:pt>
                <c:pt idx="32671">
                  <c:v>45113.440972222219</c:v>
                </c:pt>
                <c:pt idx="32672">
                  <c:v>45113.444444444445</c:v>
                </c:pt>
                <c:pt idx="32673">
                  <c:v>45113.447916666664</c:v>
                </c:pt>
                <c:pt idx="32674">
                  <c:v>45113.451388888891</c:v>
                </c:pt>
                <c:pt idx="32675">
                  <c:v>45113.454861111109</c:v>
                </c:pt>
                <c:pt idx="32676">
                  <c:v>45113.458333333336</c:v>
                </c:pt>
                <c:pt idx="32677">
                  <c:v>45113.461805555555</c:v>
                </c:pt>
                <c:pt idx="32678">
                  <c:v>45113.465277777781</c:v>
                </c:pt>
                <c:pt idx="32679">
                  <c:v>45113.46875</c:v>
                </c:pt>
                <c:pt idx="32680">
                  <c:v>45113.472222222219</c:v>
                </c:pt>
                <c:pt idx="32681">
                  <c:v>45113.475694444445</c:v>
                </c:pt>
                <c:pt idx="32682">
                  <c:v>45113.479166666664</c:v>
                </c:pt>
                <c:pt idx="32683">
                  <c:v>45113.482638888891</c:v>
                </c:pt>
                <c:pt idx="32684">
                  <c:v>45113.486111111109</c:v>
                </c:pt>
                <c:pt idx="32685">
                  <c:v>45113.489583333336</c:v>
                </c:pt>
                <c:pt idx="32686">
                  <c:v>45113.493055555555</c:v>
                </c:pt>
                <c:pt idx="32687">
                  <c:v>45113.496527777781</c:v>
                </c:pt>
                <c:pt idx="32688">
                  <c:v>45113.5</c:v>
                </c:pt>
                <c:pt idx="32689">
                  <c:v>45113.503472222219</c:v>
                </c:pt>
                <c:pt idx="32690">
                  <c:v>45113.506944444445</c:v>
                </c:pt>
                <c:pt idx="32691">
                  <c:v>45113.510416666664</c:v>
                </c:pt>
                <c:pt idx="32692">
                  <c:v>45113.513888888891</c:v>
                </c:pt>
                <c:pt idx="32693">
                  <c:v>45113.517361111109</c:v>
                </c:pt>
                <c:pt idx="32694">
                  <c:v>45113.520833333336</c:v>
                </c:pt>
                <c:pt idx="32695">
                  <c:v>45113.524305555555</c:v>
                </c:pt>
                <c:pt idx="32696">
                  <c:v>45113.527777777781</c:v>
                </c:pt>
                <c:pt idx="32697">
                  <c:v>45113.53125</c:v>
                </c:pt>
                <c:pt idx="32698">
                  <c:v>45113.534722222219</c:v>
                </c:pt>
                <c:pt idx="32699">
                  <c:v>45113.538194444445</c:v>
                </c:pt>
                <c:pt idx="32700">
                  <c:v>45113.541666666664</c:v>
                </c:pt>
                <c:pt idx="32701">
                  <c:v>45113.545138888891</c:v>
                </c:pt>
                <c:pt idx="32702">
                  <c:v>45113.548611111109</c:v>
                </c:pt>
                <c:pt idx="32703">
                  <c:v>45113.552083333336</c:v>
                </c:pt>
                <c:pt idx="32704">
                  <c:v>45113.555555555555</c:v>
                </c:pt>
                <c:pt idx="32705">
                  <c:v>45113.559027777781</c:v>
                </c:pt>
                <c:pt idx="32706">
                  <c:v>45113.5625</c:v>
                </c:pt>
                <c:pt idx="32707">
                  <c:v>45113.565972222219</c:v>
                </c:pt>
                <c:pt idx="32708">
                  <c:v>45113.569444444445</c:v>
                </c:pt>
                <c:pt idx="32709">
                  <c:v>45113.572916666664</c:v>
                </c:pt>
                <c:pt idx="32710">
                  <c:v>45113.576388888891</c:v>
                </c:pt>
                <c:pt idx="32711">
                  <c:v>45113.579861111109</c:v>
                </c:pt>
                <c:pt idx="32712">
                  <c:v>45113.583333333336</c:v>
                </c:pt>
                <c:pt idx="32713">
                  <c:v>45113.586805555555</c:v>
                </c:pt>
                <c:pt idx="32714">
                  <c:v>45113.590277777781</c:v>
                </c:pt>
                <c:pt idx="32715">
                  <c:v>45113.59375</c:v>
                </c:pt>
                <c:pt idx="32716">
                  <c:v>45113.597222222219</c:v>
                </c:pt>
                <c:pt idx="32717">
                  <c:v>45113.600694444445</c:v>
                </c:pt>
                <c:pt idx="32718">
                  <c:v>45113.604166666664</c:v>
                </c:pt>
                <c:pt idx="32719">
                  <c:v>45113.607638888891</c:v>
                </c:pt>
                <c:pt idx="32720">
                  <c:v>45113.611111111109</c:v>
                </c:pt>
                <c:pt idx="32721">
                  <c:v>45113.614583333336</c:v>
                </c:pt>
                <c:pt idx="32722">
                  <c:v>45113.618055555555</c:v>
                </c:pt>
                <c:pt idx="32723">
                  <c:v>45113.621527777781</c:v>
                </c:pt>
                <c:pt idx="32724">
                  <c:v>45113.625</c:v>
                </c:pt>
                <c:pt idx="32725">
                  <c:v>45113.628472222219</c:v>
                </c:pt>
                <c:pt idx="32726">
                  <c:v>45113.631944444445</c:v>
                </c:pt>
                <c:pt idx="32727">
                  <c:v>45113.635416666664</c:v>
                </c:pt>
                <c:pt idx="32728">
                  <c:v>45113.638888888891</c:v>
                </c:pt>
                <c:pt idx="32729">
                  <c:v>45113.642361111109</c:v>
                </c:pt>
                <c:pt idx="32730">
                  <c:v>45113.645833333336</c:v>
                </c:pt>
                <c:pt idx="32731">
                  <c:v>45113.649305555555</c:v>
                </c:pt>
                <c:pt idx="32732">
                  <c:v>45113.652777777781</c:v>
                </c:pt>
                <c:pt idx="32733">
                  <c:v>45113.65625</c:v>
                </c:pt>
                <c:pt idx="32734">
                  <c:v>45113.659722222219</c:v>
                </c:pt>
                <c:pt idx="32735">
                  <c:v>45113.663194444445</c:v>
                </c:pt>
                <c:pt idx="32736">
                  <c:v>45113.666666666664</c:v>
                </c:pt>
                <c:pt idx="32737">
                  <c:v>45113.670138888891</c:v>
                </c:pt>
                <c:pt idx="32738">
                  <c:v>45113.673611111109</c:v>
                </c:pt>
                <c:pt idx="32739">
                  <c:v>45113.677083333336</c:v>
                </c:pt>
                <c:pt idx="32740">
                  <c:v>45113.680555555555</c:v>
                </c:pt>
                <c:pt idx="32741">
                  <c:v>45113.684027777781</c:v>
                </c:pt>
                <c:pt idx="32742">
                  <c:v>45113.6875</c:v>
                </c:pt>
                <c:pt idx="32743">
                  <c:v>45113.690972222219</c:v>
                </c:pt>
                <c:pt idx="32744">
                  <c:v>45113.694444444445</c:v>
                </c:pt>
                <c:pt idx="32745">
                  <c:v>45113.697916666664</c:v>
                </c:pt>
                <c:pt idx="32746">
                  <c:v>45113.701388888891</c:v>
                </c:pt>
                <c:pt idx="32747">
                  <c:v>45113.704861111109</c:v>
                </c:pt>
                <c:pt idx="32748">
                  <c:v>45113.708333333336</c:v>
                </c:pt>
                <c:pt idx="32749">
                  <c:v>45113.711805555555</c:v>
                </c:pt>
                <c:pt idx="32750">
                  <c:v>45113.715277777781</c:v>
                </c:pt>
                <c:pt idx="32751">
                  <c:v>45113.71875</c:v>
                </c:pt>
                <c:pt idx="32752">
                  <c:v>45113.722222222219</c:v>
                </c:pt>
                <c:pt idx="32753">
                  <c:v>45113.725694444445</c:v>
                </c:pt>
                <c:pt idx="32754">
                  <c:v>45113.729166666664</c:v>
                </c:pt>
                <c:pt idx="32755">
                  <c:v>45113.732638888891</c:v>
                </c:pt>
                <c:pt idx="32756">
                  <c:v>45113.736111111109</c:v>
                </c:pt>
                <c:pt idx="32757">
                  <c:v>45113.739583333336</c:v>
                </c:pt>
                <c:pt idx="32758">
                  <c:v>45113.743055555555</c:v>
                </c:pt>
                <c:pt idx="32759">
                  <c:v>45113.746527777781</c:v>
                </c:pt>
                <c:pt idx="32760">
                  <c:v>45113.75</c:v>
                </c:pt>
                <c:pt idx="32761">
                  <c:v>45113.753472222219</c:v>
                </c:pt>
                <c:pt idx="32762">
                  <c:v>45113.756944444445</c:v>
                </c:pt>
                <c:pt idx="32763">
                  <c:v>45113.760416666664</c:v>
                </c:pt>
                <c:pt idx="32764">
                  <c:v>45113.763888888891</c:v>
                </c:pt>
                <c:pt idx="32765">
                  <c:v>45113.767361111109</c:v>
                </c:pt>
                <c:pt idx="32766">
                  <c:v>45113.770833333336</c:v>
                </c:pt>
                <c:pt idx="32767">
                  <c:v>45113.774305555555</c:v>
                </c:pt>
                <c:pt idx="32768">
                  <c:v>45113.777777777781</c:v>
                </c:pt>
                <c:pt idx="32769">
                  <c:v>45113.78125</c:v>
                </c:pt>
                <c:pt idx="32770">
                  <c:v>45113.784722222219</c:v>
                </c:pt>
                <c:pt idx="32771">
                  <c:v>45113.788194444445</c:v>
                </c:pt>
                <c:pt idx="32772">
                  <c:v>45113.791666666664</c:v>
                </c:pt>
                <c:pt idx="32773">
                  <c:v>45113.795138888891</c:v>
                </c:pt>
                <c:pt idx="32774">
                  <c:v>45113.798611111109</c:v>
                </c:pt>
                <c:pt idx="32775">
                  <c:v>45113.802083333336</c:v>
                </c:pt>
                <c:pt idx="32776">
                  <c:v>45113.805555555555</c:v>
                </c:pt>
                <c:pt idx="32777">
                  <c:v>45113.809027777781</c:v>
                </c:pt>
                <c:pt idx="32778">
                  <c:v>45113.8125</c:v>
                </c:pt>
                <c:pt idx="32779">
                  <c:v>45113.815972222219</c:v>
                </c:pt>
                <c:pt idx="32780">
                  <c:v>45113.819444444445</c:v>
                </c:pt>
                <c:pt idx="32781">
                  <c:v>45113.822916666664</c:v>
                </c:pt>
                <c:pt idx="32782">
                  <c:v>45113.826388888891</c:v>
                </c:pt>
                <c:pt idx="32783">
                  <c:v>45113.829861111109</c:v>
                </c:pt>
                <c:pt idx="32784">
                  <c:v>45113.833333333336</c:v>
                </c:pt>
                <c:pt idx="32785">
                  <c:v>45113.836805555555</c:v>
                </c:pt>
                <c:pt idx="32786">
                  <c:v>45113.840277777781</c:v>
                </c:pt>
                <c:pt idx="32787">
                  <c:v>45113.84375</c:v>
                </c:pt>
                <c:pt idx="32788">
                  <c:v>45113.847222222219</c:v>
                </c:pt>
                <c:pt idx="32789">
                  <c:v>45113.850694444445</c:v>
                </c:pt>
                <c:pt idx="32790">
                  <c:v>45113.854166666664</c:v>
                </c:pt>
                <c:pt idx="32791">
                  <c:v>45113.857638888891</c:v>
                </c:pt>
                <c:pt idx="32792">
                  <c:v>45113.861111111109</c:v>
                </c:pt>
                <c:pt idx="32793">
                  <c:v>45113.864583333336</c:v>
                </c:pt>
                <c:pt idx="32794">
                  <c:v>45113.868055555555</c:v>
                </c:pt>
                <c:pt idx="32795">
                  <c:v>45113.871527777781</c:v>
                </c:pt>
                <c:pt idx="32796">
                  <c:v>45113.875</c:v>
                </c:pt>
                <c:pt idx="32797">
                  <c:v>45113.878472222219</c:v>
                </c:pt>
                <c:pt idx="32798">
                  <c:v>45113.881944444445</c:v>
                </c:pt>
                <c:pt idx="32799">
                  <c:v>45113.885416666664</c:v>
                </c:pt>
                <c:pt idx="32800">
                  <c:v>45113.888888888891</c:v>
                </c:pt>
                <c:pt idx="32801">
                  <c:v>45113.892361111109</c:v>
                </c:pt>
                <c:pt idx="32802">
                  <c:v>45113.895833333336</c:v>
                </c:pt>
                <c:pt idx="32803">
                  <c:v>45113.899305555555</c:v>
                </c:pt>
                <c:pt idx="32804">
                  <c:v>45113.902777777781</c:v>
                </c:pt>
                <c:pt idx="32805">
                  <c:v>45113.90625</c:v>
                </c:pt>
                <c:pt idx="32806">
                  <c:v>45113.909722222219</c:v>
                </c:pt>
                <c:pt idx="32807">
                  <c:v>45113.913194444445</c:v>
                </c:pt>
                <c:pt idx="32808">
                  <c:v>45113.916666666664</c:v>
                </c:pt>
                <c:pt idx="32809">
                  <c:v>45113.920138888891</c:v>
                </c:pt>
                <c:pt idx="32810">
                  <c:v>45113.923611111109</c:v>
                </c:pt>
                <c:pt idx="32811">
                  <c:v>45113.927083333336</c:v>
                </c:pt>
                <c:pt idx="32812">
                  <c:v>45113.930555555555</c:v>
                </c:pt>
                <c:pt idx="32813">
                  <c:v>45113.934027777781</c:v>
                </c:pt>
                <c:pt idx="32814">
                  <c:v>45113.9375</c:v>
                </c:pt>
                <c:pt idx="32815">
                  <c:v>45113.940972222219</c:v>
                </c:pt>
                <c:pt idx="32816">
                  <c:v>45113.944444444445</c:v>
                </c:pt>
                <c:pt idx="32817">
                  <c:v>45113.947916666664</c:v>
                </c:pt>
                <c:pt idx="32818">
                  <c:v>45113.951388888891</c:v>
                </c:pt>
                <c:pt idx="32819">
                  <c:v>45113.954861111109</c:v>
                </c:pt>
                <c:pt idx="32820">
                  <c:v>45113.958333333336</c:v>
                </c:pt>
                <c:pt idx="32821">
                  <c:v>45113.961805555555</c:v>
                </c:pt>
                <c:pt idx="32822">
                  <c:v>45113.965277777781</c:v>
                </c:pt>
                <c:pt idx="32823">
                  <c:v>45113.96875</c:v>
                </c:pt>
                <c:pt idx="32824">
                  <c:v>45113.972222222219</c:v>
                </c:pt>
                <c:pt idx="32825">
                  <c:v>45113.975694444445</c:v>
                </c:pt>
                <c:pt idx="32826">
                  <c:v>45113.979166666664</c:v>
                </c:pt>
                <c:pt idx="32827">
                  <c:v>45113.982638888891</c:v>
                </c:pt>
                <c:pt idx="32828">
                  <c:v>45113.986111111109</c:v>
                </c:pt>
                <c:pt idx="32829">
                  <c:v>45113.989583333336</c:v>
                </c:pt>
                <c:pt idx="32830">
                  <c:v>45113.993055555555</c:v>
                </c:pt>
                <c:pt idx="32831">
                  <c:v>45113.996527777781</c:v>
                </c:pt>
                <c:pt idx="32832">
                  <c:v>45114</c:v>
                </c:pt>
                <c:pt idx="32833">
                  <c:v>45114.003472222219</c:v>
                </c:pt>
                <c:pt idx="32834">
                  <c:v>45114.006944444445</c:v>
                </c:pt>
                <c:pt idx="32835">
                  <c:v>45114.010416666664</c:v>
                </c:pt>
                <c:pt idx="32836">
                  <c:v>45114.013888888891</c:v>
                </c:pt>
                <c:pt idx="32837">
                  <c:v>45114.017361111109</c:v>
                </c:pt>
                <c:pt idx="32838">
                  <c:v>45114.020833333336</c:v>
                </c:pt>
                <c:pt idx="32839">
                  <c:v>45114.024305555555</c:v>
                </c:pt>
                <c:pt idx="32840">
                  <c:v>45114.027777777781</c:v>
                </c:pt>
                <c:pt idx="32841">
                  <c:v>45114.03125</c:v>
                </c:pt>
                <c:pt idx="32842">
                  <c:v>45114.034722222219</c:v>
                </c:pt>
                <c:pt idx="32843">
                  <c:v>45114.038194444445</c:v>
                </c:pt>
                <c:pt idx="32844">
                  <c:v>45114.041666666664</c:v>
                </c:pt>
                <c:pt idx="32845">
                  <c:v>45114.045138888891</c:v>
                </c:pt>
                <c:pt idx="32846">
                  <c:v>45114.048611111109</c:v>
                </c:pt>
                <c:pt idx="32847">
                  <c:v>45114.052083333336</c:v>
                </c:pt>
                <c:pt idx="32848">
                  <c:v>45114.055555555555</c:v>
                </c:pt>
                <c:pt idx="32849">
                  <c:v>45114.059027777781</c:v>
                </c:pt>
                <c:pt idx="32850">
                  <c:v>45114.0625</c:v>
                </c:pt>
                <c:pt idx="32851">
                  <c:v>45114.065972222219</c:v>
                </c:pt>
                <c:pt idx="32852">
                  <c:v>45114.069444444445</c:v>
                </c:pt>
                <c:pt idx="32853">
                  <c:v>45114.072916666664</c:v>
                </c:pt>
                <c:pt idx="32854">
                  <c:v>45114.076388888891</c:v>
                </c:pt>
                <c:pt idx="32855">
                  <c:v>45114.079861111109</c:v>
                </c:pt>
                <c:pt idx="32856">
                  <c:v>45114.083333333336</c:v>
                </c:pt>
                <c:pt idx="32857">
                  <c:v>45114.086805555555</c:v>
                </c:pt>
                <c:pt idx="32858">
                  <c:v>45114.090277777781</c:v>
                </c:pt>
                <c:pt idx="32859">
                  <c:v>45114.09375</c:v>
                </c:pt>
                <c:pt idx="32860">
                  <c:v>45114.097222222219</c:v>
                </c:pt>
                <c:pt idx="32861">
                  <c:v>45114.100694444445</c:v>
                </c:pt>
                <c:pt idx="32862">
                  <c:v>45114.104166666664</c:v>
                </c:pt>
                <c:pt idx="32863">
                  <c:v>45114.107638888891</c:v>
                </c:pt>
                <c:pt idx="32864">
                  <c:v>45114.111111111109</c:v>
                </c:pt>
                <c:pt idx="32865">
                  <c:v>45114.114583333336</c:v>
                </c:pt>
                <c:pt idx="32866">
                  <c:v>45114.118055555555</c:v>
                </c:pt>
                <c:pt idx="32867">
                  <c:v>45114.121527777781</c:v>
                </c:pt>
                <c:pt idx="32868">
                  <c:v>45114.125</c:v>
                </c:pt>
                <c:pt idx="32869">
                  <c:v>45114.128472222219</c:v>
                </c:pt>
                <c:pt idx="32870">
                  <c:v>45114.131944444445</c:v>
                </c:pt>
                <c:pt idx="32871">
                  <c:v>45114.135416666664</c:v>
                </c:pt>
                <c:pt idx="32872">
                  <c:v>45114.138888888891</c:v>
                </c:pt>
                <c:pt idx="32873">
                  <c:v>45114.142361111109</c:v>
                </c:pt>
                <c:pt idx="32874">
                  <c:v>45114.145833333336</c:v>
                </c:pt>
                <c:pt idx="32875">
                  <c:v>45114.149305555555</c:v>
                </c:pt>
                <c:pt idx="32876">
                  <c:v>45114.152777777781</c:v>
                </c:pt>
                <c:pt idx="32877">
                  <c:v>45114.15625</c:v>
                </c:pt>
                <c:pt idx="32878">
                  <c:v>45114.159722222219</c:v>
                </c:pt>
                <c:pt idx="32879">
                  <c:v>45114.163194444445</c:v>
                </c:pt>
                <c:pt idx="32880">
                  <c:v>45114.166666666664</c:v>
                </c:pt>
                <c:pt idx="32881">
                  <c:v>45114.170138888891</c:v>
                </c:pt>
                <c:pt idx="32882">
                  <c:v>45114.173611111109</c:v>
                </c:pt>
                <c:pt idx="32883">
                  <c:v>45114.177083333336</c:v>
                </c:pt>
                <c:pt idx="32884">
                  <c:v>45114.180555555555</c:v>
                </c:pt>
                <c:pt idx="32885">
                  <c:v>45114.184027777781</c:v>
                </c:pt>
                <c:pt idx="32886">
                  <c:v>45114.1875</c:v>
                </c:pt>
                <c:pt idx="32887">
                  <c:v>45114.190972222219</c:v>
                </c:pt>
                <c:pt idx="32888">
                  <c:v>45114.194444444445</c:v>
                </c:pt>
                <c:pt idx="32889">
                  <c:v>45114.197916666664</c:v>
                </c:pt>
                <c:pt idx="32890">
                  <c:v>45114.201388888891</c:v>
                </c:pt>
                <c:pt idx="32891">
                  <c:v>45114.204861111109</c:v>
                </c:pt>
                <c:pt idx="32892">
                  <c:v>45114.208333333336</c:v>
                </c:pt>
                <c:pt idx="32893">
                  <c:v>45114.211805555555</c:v>
                </c:pt>
                <c:pt idx="32894">
                  <c:v>45114.215277777781</c:v>
                </c:pt>
                <c:pt idx="32895">
                  <c:v>45114.21875</c:v>
                </c:pt>
                <c:pt idx="32896">
                  <c:v>45114.222222222219</c:v>
                </c:pt>
                <c:pt idx="32897">
                  <c:v>45114.225694444445</c:v>
                </c:pt>
                <c:pt idx="32898">
                  <c:v>45114.229166666664</c:v>
                </c:pt>
                <c:pt idx="32899">
                  <c:v>45114.232638888891</c:v>
                </c:pt>
                <c:pt idx="32900">
                  <c:v>45114.236111111109</c:v>
                </c:pt>
                <c:pt idx="32901">
                  <c:v>45114.239583333336</c:v>
                </c:pt>
                <c:pt idx="32902">
                  <c:v>45114.243055555555</c:v>
                </c:pt>
                <c:pt idx="32903">
                  <c:v>45114.246527777781</c:v>
                </c:pt>
                <c:pt idx="32904">
                  <c:v>45114.25</c:v>
                </c:pt>
                <c:pt idx="32905">
                  <c:v>45114.253472222219</c:v>
                </c:pt>
                <c:pt idx="32906">
                  <c:v>45114.256944444445</c:v>
                </c:pt>
                <c:pt idx="32907">
                  <c:v>45114.260416666664</c:v>
                </c:pt>
                <c:pt idx="32908">
                  <c:v>45114.263888888891</c:v>
                </c:pt>
                <c:pt idx="32909">
                  <c:v>45114.267361111109</c:v>
                </c:pt>
                <c:pt idx="32910">
                  <c:v>45114.270833333336</c:v>
                </c:pt>
                <c:pt idx="32911">
                  <c:v>45114.274305555555</c:v>
                </c:pt>
                <c:pt idx="32912">
                  <c:v>45114.277777777781</c:v>
                </c:pt>
                <c:pt idx="32913">
                  <c:v>45114.28125</c:v>
                </c:pt>
                <c:pt idx="32914">
                  <c:v>45114.284722222219</c:v>
                </c:pt>
                <c:pt idx="32915">
                  <c:v>45114.288194444445</c:v>
                </c:pt>
                <c:pt idx="32916">
                  <c:v>45114.291666666664</c:v>
                </c:pt>
                <c:pt idx="32917">
                  <c:v>45114.295138888891</c:v>
                </c:pt>
                <c:pt idx="32918">
                  <c:v>45114.298611111109</c:v>
                </c:pt>
                <c:pt idx="32919">
                  <c:v>45114.302083333336</c:v>
                </c:pt>
                <c:pt idx="32920">
                  <c:v>45114.305555555555</c:v>
                </c:pt>
                <c:pt idx="32921">
                  <c:v>45114.309027777781</c:v>
                </c:pt>
                <c:pt idx="32922">
                  <c:v>45114.3125</c:v>
                </c:pt>
                <c:pt idx="32923">
                  <c:v>45114.315972222219</c:v>
                </c:pt>
                <c:pt idx="32924">
                  <c:v>45114.319444444445</c:v>
                </c:pt>
                <c:pt idx="32925">
                  <c:v>45114.322916666664</c:v>
                </c:pt>
                <c:pt idx="32926">
                  <c:v>45114.326388888891</c:v>
                </c:pt>
                <c:pt idx="32927">
                  <c:v>45114.329861111109</c:v>
                </c:pt>
                <c:pt idx="32928">
                  <c:v>45114.333333333336</c:v>
                </c:pt>
                <c:pt idx="32929">
                  <c:v>45114.336805555555</c:v>
                </c:pt>
                <c:pt idx="32930">
                  <c:v>45114.340277777781</c:v>
                </c:pt>
                <c:pt idx="32931">
                  <c:v>45114.34375</c:v>
                </c:pt>
                <c:pt idx="32932">
                  <c:v>45114.347222222219</c:v>
                </c:pt>
                <c:pt idx="32933">
                  <c:v>45114.350694444445</c:v>
                </c:pt>
                <c:pt idx="32934">
                  <c:v>45114.354166666664</c:v>
                </c:pt>
                <c:pt idx="32935">
                  <c:v>45114.357638888891</c:v>
                </c:pt>
                <c:pt idx="32936">
                  <c:v>45114.361111111109</c:v>
                </c:pt>
                <c:pt idx="32937">
                  <c:v>45114.364583333336</c:v>
                </c:pt>
                <c:pt idx="32938">
                  <c:v>45114.368055555555</c:v>
                </c:pt>
                <c:pt idx="32939">
                  <c:v>45114.371527777781</c:v>
                </c:pt>
                <c:pt idx="32940">
                  <c:v>45114.375</c:v>
                </c:pt>
                <c:pt idx="32941">
                  <c:v>45114.378472222219</c:v>
                </c:pt>
                <c:pt idx="32942">
                  <c:v>45114.381944444445</c:v>
                </c:pt>
                <c:pt idx="32943">
                  <c:v>45114.385416666664</c:v>
                </c:pt>
                <c:pt idx="32944">
                  <c:v>45114.388888888891</c:v>
                </c:pt>
                <c:pt idx="32945">
                  <c:v>45114.392361111109</c:v>
                </c:pt>
                <c:pt idx="32946">
                  <c:v>45114.395833333336</c:v>
                </c:pt>
                <c:pt idx="32947">
                  <c:v>45114.399305555555</c:v>
                </c:pt>
                <c:pt idx="32948">
                  <c:v>45114.402777777781</c:v>
                </c:pt>
                <c:pt idx="32949">
                  <c:v>45114.40625</c:v>
                </c:pt>
                <c:pt idx="32950">
                  <c:v>45114.409722222219</c:v>
                </c:pt>
                <c:pt idx="32951">
                  <c:v>45114.413194444445</c:v>
                </c:pt>
                <c:pt idx="32952">
                  <c:v>45114.416666666664</c:v>
                </c:pt>
                <c:pt idx="32953">
                  <c:v>45114.420138888891</c:v>
                </c:pt>
                <c:pt idx="32954">
                  <c:v>45114.423611111109</c:v>
                </c:pt>
                <c:pt idx="32955">
                  <c:v>45114.427083333336</c:v>
                </c:pt>
                <c:pt idx="32956">
                  <c:v>45114.430555555555</c:v>
                </c:pt>
                <c:pt idx="32957">
                  <c:v>45114.434027777781</c:v>
                </c:pt>
                <c:pt idx="32958">
                  <c:v>45114.4375</c:v>
                </c:pt>
                <c:pt idx="32959">
                  <c:v>45114.440972222219</c:v>
                </c:pt>
                <c:pt idx="32960">
                  <c:v>45114.444444444445</c:v>
                </c:pt>
                <c:pt idx="32961">
                  <c:v>45114.447916666664</c:v>
                </c:pt>
                <c:pt idx="32962">
                  <c:v>45114.451388888891</c:v>
                </c:pt>
                <c:pt idx="32963">
                  <c:v>45114.454861111109</c:v>
                </c:pt>
                <c:pt idx="32964">
                  <c:v>45114.458333333336</c:v>
                </c:pt>
                <c:pt idx="32965">
                  <c:v>45114.461805555555</c:v>
                </c:pt>
                <c:pt idx="32966">
                  <c:v>45114.465277777781</c:v>
                </c:pt>
                <c:pt idx="32967">
                  <c:v>45114.46875</c:v>
                </c:pt>
                <c:pt idx="32968">
                  <c:v>45114.472222222219</c:v>
                </c:pt>
                <c:pt idx="32969">
                  <c:v>45114.475694444445</c:v>
                </c:pt>
                <c:pt idx="32970">
                  <c:v>45114.479166666664</c:v>
                </c:pt>
                <c:pt idx="32971">
                  <c:v>45114.482638888891</c:v>
                </c:pt>
                <c:pt idx="32972">
                  <c:v>45114.486111111109</c:v>
                </c:pt>
                <c:pt idx="32973">
                  <c:v>45114.489583333336</c:v>
                </c:pt>
                <c:pt idx="32974">
                  <c:v>45114.493055555555</c:v>
                </c:pt>
                <c:pt idx="32975">
                  <c:v>45114.496527777781</c:v>
                </c:pt>
                <c:pt idx="32976">
                  <c:v>45114.5</c:v>
                </c:pt>
                <c:pt idx="32977">
                  <c:v>45114.503472222219</c:v>
                </c:pt>
                <c:pt idx="32978">
                  <c:v>45114.506944444445</c:v>
                </c:pt>
                <c:pt idx="32979">
                  <c:v>45114.510416666664</c:v>
                </c:pt>
                <c:pt idx="32980">
                  <c:v>45114.513888888891</c:v>
                </c:pt>
                <c:pt idx="32981">
                  <c:v>45114.517361111109</c:v>
                </c:pt>
                <c:pt idx="32982">
                  <c:v>45114.520833333336</c:v>
                </c:pt>
                <c:pt idx="32983">
                  <c:v>45114.524305555555</c:v>
                </c:pt>
                <c:pt idx="32984">
                  <c:v>45114.527777777781</c:v>
                </c:pt>
                <c:pt idx="32985">
                  <c:v>45114.53125</c:v>
                </c:pt>
                <c:pt idx="32986">
                  <c:v>45114.534722222219</c:v>
                </c:pt>
                <c:pt idx="32987">
                  <c:v>45114.538194444445</c:v>
                </c:pt>
                <c:pt idx="32988">
                  <c:v>45114.541666666664</c:v>
                </c:pt>
                <c:pt idx="32989">
                  <c:v>45114.545138888891</c:v>
                </c:pt>
                <c:pt idx="32990">
                  <c:v>45114.548611111109</c:v>
                </c:pt>
                <c:pt idx="32991">
                  <c:v>45114.552083333336</c:v>
                </c:pt>
                <c:pt idx="32992">
                  <c:v>45114.555555555555</c:v>
                </c:pt>
                <c:pt idx="32993">
                  <c:v>45114.559027777781</c:v>
                </c:pt>
                <c:pt idx="32994">
                  <c:v>45114.5625</c:v>
                </c:pt>
                <c:pt idx="32995">
                  <c:v>45114.565972222219</c:v>
                </c:pt>
                <c:pt idx="32996">
                  <c:v>45114.569444444445</c:v>
                </c:pt>
                <c:pt idx="32997">
                  <c:v>45114.572916666664</c:v>
                </c:pt>
                <c:pt idx="32998">
                  <c:v>45114.576388888891</c:v>
                </c:pt>
                <c:pt idx="32999">
                  <c:v>45114.579861111109</c:v>
                </c:pt>
                <c:pt idx="33000">
                  <c:v>45114.583333333336</c:v>
                </c:pt>
                <c:pt idx="33001">
                  <c:v>45114.586805555555</c:v>
                </c:pt>
                <c:pt idx="33002">
                  <c:v>45114.590277777781</c:v>
                </c:pt>
                <c:pt idx="33003">
                  <c:v>45114.59375</c:v>
                </c:pt>
                <c:pt idx="33004">
                  <c:v>45114.597222222219</c:v>
                </c:pt>
                <c:pt idx="33005">
                  <c:v>45114.600694444445</c:v>
                </c:pt>
                <c:pt idx="33006">
                  <c:v>45114.604166666664</c:v>
                </c:pt>
                <c:pt idx="33007">
                  <c:v>45114.607638888891</c:v>
                </c:pt>
                <c:pt idx="33008">
                  <c:v>45114.611111111109</c:v>
                </c:pt>
                <c:pt idx="33009">
                  <c:v>45114.614583333336</c:v>
                </c:pt>
                <c:pt idx="33010">
                  <c:v>45114.618055555555</c:v>
                </c:pt>
                <c:pt idx="33011">
                  <c:v>45114.621527777781</c:v>
                </c:pt>
                <c:pt idx="33012">
                  <c:v>45114.625</c:v>
                </c:pt>
                <c:pt idx="33013">
                  <c:v>45114.628472222219</c:v>
                </c:pt>
                <c:pt idx="33014">
                  <c:v>45114.631944444445</c:v>
                </c:pt>
                <c:pt idx="33015">
                  <c:v>45114.635416666664</c:v>
                </c:pt>
                <c:pt idx="33016">
                  <c:v>45114.638888888891</c:v>
                </c:pt>
                <c:pt idx="33017">
                  <c:v>45114.642361111109</c:v>
                </c:pt>
                <c:pt idx="33018">
                  <c:v>45114.645833333336</c:v>
                </c:pt>
                <c:pt idx="33019">
                  <c:v>45114.649305555555</c:v>
                </c:pt>
                <c:pt idx="33020">
                  <c:v>45114.652777777781</c:v>
                </c:pt>
                <c:pt idx="33021">
                  <c:v>45114.65625</c:v>
                </c:pt>
                <c:pt idx="33022">
                  <c:v>45114.659722222219</c:v>
                </c:pt>
                <c:pt idx="33023">
                  <c:v>45114.663194444445</c:v>
                </c:pt>
                <c:pt idx="33024">
                  <c:v>45114.666666666664</c:v>
                </c:pt>
                <c:pt idx="33025">
                  <c:v>45114.670138888891</c:v>
                </c:pt>
                <c:pt idx="33026">
                  <c:v>45114.673611111109</c:v>
                </c:pt>
                <c:pt idx="33027">
                  <c:v>45114.677083333336</c:v>
                </c:pt>
                <c:pt idx="33028">
                  <c:v>45114.680555555555</c:v>
                </c:pt>
                <c:pt idx="33029">
                  <c:v>45114.684027777781</c:v>
                </c:pt>
                <c:pt idx="33030">
                  <c:v>45114.6875</c:v>
                </c:pt>
                <c:pt idx="33031">
                  <c:v>45114.690972222219</c:v>
                </c:pt>
                <c:pt idx="33032">
                  <c:v>45114.694444444445</c:v>
                </c:pt>
                <c:pt idx="33033">
                  <c:v>45114.697916666664</c:v>
                </c:pt>
                <c:pt idx="33034">
                  <c:v>45114.701388888891</c:v>
                </c:pt>
                <c:pt idx="33035">
                  <c:v>45114.704861111109</c:v>
                </c:pt>
                <c:pt idx="33036">
                  <c:v>45114.708333333336</c:v>
                </c:pt>
                <c:pt idx="33037">
                  <c:v>45114.711805555555</c:v>
                </c:pt>
                <c:pt idx="33038">
                  <c:v>45114.715277777781</c:v>
                </c:pt>
                <c:pt idx="33039">
                  <c:v>45114.71875</c:v>
                </c:pt>
                <c:pt idx="33040">
                  <c:v>45114.722222222219</c:v>
                </c:pt>
                <c:pt idx="33041">
                  <c:v>45114.725694444445</c:v>
                </c:pt>
                <c:pt idx="33042">
                  <c:v>45114.729166666664</c:v>
                </c:pt>
                <c:pt idx="33043">
                  <c:v>45114.732638888891</c:v>
                </c:pt>
                <c:pt idx="33044">
                  <c:v>45114.736111111109</c:v>
                </c:pt>
                <c:pt idx="33045">
                  <c:v>45114.739583333336</c:v>
                </c:pt>
                <c:pt idx="33046">
                  <c:v>45114.743055555555</c:v>
                </c:pt>
                <c:pt idx="33047">
                  <c:v>45114.746527777781</c:v>
                </c:pt>
                <c:pt idx="33048">
                  <c:v>45114.75</c:v>
                </c:pt>
                <c:pt idx="33049">
                  <c:v>45114.753472222219</c:v>
                </c:pt>
                <c:pt idx="33050">
                  <c:v>45114.756944444445</c:v>
                </c:pt>
                <c:pt idx="33051">
                  <c:v>45114.760416666664</c:v>
                </c:pt>
                <c:pt idx="33052">
                  <c:v>45114.763888888891</c:v>
                </c:pt>
                <c:pt idx="33053">
                  <c:v>45114.767361111109</c:v>
                </c:pt>
                <c:pt idx="33054">
                  <c:v>45114.770833333336</c:v>
                </c:pt>
                <c:pt idx="33055">
                  <c:v>45114.774305555555</c:v>
                </c:pt>
                <c:pt idx="33056">
                  <c:v>45114.777777777781</c:v>
                </c:pt>
                <c:pt idx="33057">
                  <c:v>45114.78125</c:v>
                </c:pt>
                <c:pt idx="33058">
                  <c:v>45114.784722222219</c:v>
                </c:pt>
                <c:pt idx="33059">
                  <c:v>45114.788194444445</c:v>
                </c:pt>
                <c:pt idx="33060">
                  <c:v>45114.791666666664</c:v>
                </c:pt>
                <c:pt idx="33061">
                  <c:v>45114.795138888891</c:v>
                </c:pt>
                <c:pt idx="33062">
                  <c:v>45114.798611111109</c:v>
                </c:pt>
                <c:pt idx="33063">
                  <c:v>45114.802083333336</c:v>
                </c:pt>
                <c:pt idx="33064">
                  <c:v>45114.805555555555</c:v>
                </c:pt>
                <c:pt idx="33065">
                  <c:v>45114.809027777781</c:v>
                </c:pt>
                <c:pt idx="33066">
                  <c:v>45114.8125</c:v>
                </c:pt>
                <c:pt idx="33067">
                  <c:v>45114.815972222219</c:v>
                </c:pt>
                <c:pt idx="33068">
                  <c:v>45114.819444444445</c:v>
                </c:pt>
                <c:pt idx="33069">
                  <c:v>45114.822916666664</c:v>
                </c:pt>
                <c:pt idx="33070">
                  <c:v>45114.826388888891</c:v>
                </c:pt>
                <c:pt idx="33071">
                  <c:v>45114.829861111109</c:v>
                </c:pt>
                <c:pt idx="33072">
                  <c:v>45114.833333333336</c:v>
                </c:pt>
                <c:pt idx="33073">
                  <c:v>45114.836805555555</c:v>
                </c:pt>
                <c:pt idx="33074">
                  <c:v>45114.840277777781</c:v>
                </c:pt>
                <c:pt idx="33075">
                  <c:v>45114.84375</c:v>
                </c:pt>
                <c:pt idx="33076">
                  <c:v>45114.847222222219</c:v>
                </c:pt>
                <c:pt idx="33077">
                  <c:v>45114.850694444445</c:v>
                </c:pt>
                <c:pt idx="33078">
                  <c:v>45114.854166666664</c:v>
                </c:pt>
                <c:pt idx="33079">
                  <c:v>45114.857638888891</c:v>
                </c:pt>
                <c:pt idx="33080">
                  <c:v>45114.861111111109</c:v>
                </c:pt>
                <c:pt idx="33081">
                  <c:v>45114.864583333336</c:v>
                </c:pt>
                <c:pt idx="33082">
                  <c:v>45114.868055555555</c:v>
                </c:pt>
                <c:pt idx="33083">
                  <c:v>45114.871527777781</c:v>
                </c:pt>
                <c:pt idx="33084">
                  <c:v>45114.875</c:v>
                </c:pt>
                <c:pt idx="33085">
                  <c:v>45114.878472222219</c:v>
                </c:pt>
                <c:pt idx="33086">
                  <c:v>45114.881944444445</c:v>
                </c:pt>
                <c:pt idx="33087">
                  <c:v>45114.885416666664</c:v>
                </c:pt>
                <c:pt idx="33088">
                  <c:v>45114.888888888891</c:v>
                </c:pt>
                <c:pt idx="33089">
                  <c:v>45114.892361111109</c:v>
                </c:pt>
                <c:pt idx="33090">
                  <c:v>45114.895833333336</c:v>
                </c:pt>
                <c:pt idx="33091">
                  <c:v>45114.899305555555</c:v>
                </c:pt>
                <c:pt idx="33092">
                  <c:v>45114.902777777781</c:v>
                </c:pt>
                <c:pt idx="33093">
                  <c:v>45114.90625</c:v>
                </c:pt>
                <c:pt idx="33094">
                  <c:v>45114.909722222219</c:v>
                </c:pt>
                <c:pt idx="33095">
                  <c:v>45114.913194444445</c:v>
                </c:pt>
                <c:pt idx="33096">
                  <c:v>45114.916666666664</c:v>
                </c:pt>
                <c:pt idx="33097">
                  <c:v>45114.920138888891</c:v>
                </c:pt>
                <c:pt idx="33098">
                  <c:v>45114.923611111109</c:v>
                </c:pt>
                <c:pt idx="33099">
                  <c:v>45114.927083333336</c:v>
                </c:pt>
                <c:pt idx="33100">
                  <c:v>45114.930555555555</c:v>
                </c:pt>
                <c:pt idx="33101">
                  <c:v>45114.934027777781</c:v>
                </c:pt>
                <c:pt idx="33102">
                  <c:v>45114.9375</c:v>
                </c:pt>
                <c:pt idx="33103">
                  <c:v>45114.940972222219</c:v>
                </c:pt>
                <c:pt idx="33104">
                  <c:v>45114.944444444445</c:v>
                </c:pt>
                <c:pt idx="33105">
                  <c:v>45114.947916666664</c:v>
                </c:pt>
                <c:pt idx="33106">
                  <c:v>45114.951388888891</c:v>
                </c:pt>
                <c:pt idx="33107">
                  <c:v>45114.954861111109</c:v>
                </c:pt>
                <c:pt idx="33108">
                  <c:v>45114.958333333336</c:v>
                </c:pt>
                <c:pt idx="33109">
                  <c:v>45114.961805555555</c:v>
                </c:pt>
                <c:pt idx="33110">
                  <c:v>45114.965277777781</c:v>
                </c:pt>
                <c:pt idx="33111">
                  <c:v>45114.96875</c:v>
                </c:pt>
                <c:pt idx="33112">
                  <c:v>45114.972222222219</c:v>
                </c:pt>
                <c:pt idx="33113">
                  <c:v>45114.975694444445</c:v>
                </c:pt>
                <c:pt idx="33114">
                  <c:v>45114.979166666664</c:v>
                </c:pt>
                <c:pt idx="33115">
                  <c:v>45114.982638888891</c:v>
                </c:pt>
                <c:pt idx="33116">
                  <c:v>45114.986111111109</c:v>
                </c:pt>
                <c:pt idx="33117">
                  <c:v>45114.989583333336</c:v>
                </c:pt>
                <c:pt idx="33118">
                  <c:v>45114.993055555555</c:v>
                </c:pt>
                <c:pt idx="33119">
                  <c:v>45114.996527777781</c:v>
                </c:pt>
                <c:pt idx="33120">
                  <c:v>45115</c:v>
                </c:pt>
                <c:pt idx="33121">
                  <c:v>45115.003472222219</c:v>
                </c:pt>
                <c:pt idx="33122">
                  <c:v>45115.006944444445</c:v>
                </c:pt>
                <c:pt idx="33123">
                  <c:v>45115.010416666664</c:v>
                </c:pt>
                <c:pt idx="33124">
                  <c:v>45115.013888888891</c:v>
                </c:pt>
                <c:pt idx="33125">
                  <c:v>45115.017361111109</c:v>
                </c:pt>
                <c:pt idx="33126">
                  <c:v>45115.020833333336</c:v>
                </c:pt>
                <c:pt idx="33127">
                  <c:v>45115.024305555555</c:v>
                </c:pt>
                <c:pt idx="33128">
                  <c:v>45115.027777777781</c:v>
                </c:pt>
                <c:pt idx="33129">
                  <c:v>45115.03125</c:v>
                </c:pt>
                <c:pt idx="33130">
                  <c:v>45115.034722222219</c:v>
                </c:pt>
                <c:pt idx="33131">
                  <c:v>45115.038194444445</c:v>
                </c:pt>
                <c:pt idx="33132">
                  <c:v>45115.041666666664</c:v>
                </c:pt>
                <c:pt idx="33133">
                  <c:v>45115.045138888891</c:v>
                </c:pt>
                <c:pt idx="33134">
                  <c:v>45115.048611111109</c:v>
                </c:pt>
                <c:pt idx="33135">
                  <c:v>45115.052083333336</c:v>
                </c:pt>
                <c:pt idx="33136">
                  <c:v>45115.055555555555</c:v>
                </c:pt>
                <c:pt idx="33137">
                  <c:v>45115.059027777781</c:v>
                </c:pt>
                <c:pt idx="33138">
                  <c:v>45115.0625</c:v>
                </c:pt>
                <c:pt idx="33139">
                  <c:v>45115.065972222219</c:v>
                </c:pt>
                <c:pt idx="33140">
                  <c:v>45115.069444444445</c:v>
                </c:pt>
                <c:pt idx="33141">
                  <c:v>45115.072916666664</c:v>
                </c:pt>
                <c:pt idx="33142">
                  <c:v>45115.076388888891</c:v>
                </c:pt>
                <c:pt idx="33143">
                  <c:v>45115.079861111109</c:v>
                </c:pt>
                <c:pt idx="33144">
                  <c:v>45115.083333333336</c:v>
                </c:pt>
                <c:pt idx="33145">
                  <c:v>45115.086805555555</c:v>
                </c:pt>
                <c:pt idx="33146">
                  <c:v>45115.090277777781</c:v>
                </c:pt>
                <c:pt idx="33147">
                  <c:v>45115.09375</c:v>
                </c:pt>
                <c:pt idx="33148">
                  <c:v>45115.097222222219</c:v>
                </c:pt>
                <c:pt idx="33149">
                  <c:v>45115.100694444445</c:v>
                </c:pt>
                <c:pt idx="33150">
                  <c:v>45115.104166666664</c:v>
                </c:pt>
                <c:pt idx="33151">
                  <c:v>45115.107638888891</c:v>
                </c:pt>
                <c:pt idx="33152">
                  <c:v>45115.111111111109</c:v>
                </c:pt>
                <c:pt idx="33153">
                  <c:v>45115.114583333336</c:v>
                </c:pt>
                <c:pt idx="33154">
                  <c:v>45115.118055555555</c:v>
                </c:pt>
                <c:pt idx="33155">
                  <c:v>45115.121527777781</c:v>
                </c:pt>
                <c:pt idx="33156">
                  <c:v>45115.125</c:v>
                </c:pt>
                <c:pt idx="33157">
                  <c:v>45115.128472222219</c:v>
                </c:pt>
                <c:pt idx="33158">
                  <c:v>45115.131944444445</c:v>
                </c:pt>
                <c:pt idx="33159">
                  <c:v>45115.135416666664</c:v>
                </c:pt>
                <c:pt idx="33160">
                  <c:v>45115.138888888891</c:v>
                </c:pt>
                <c:pt idx="33161">
                  <c:v>45115.142361111109</c:v>
                </c:pt>
                <c:pt idx="33162">
                  <c:v>45115.145833333336</c:v>
                </c:pt>
                <c:pt idx="33163">
                  <c:v>45115.149305555555</c:v>
                </c:pt>
                <c:pt idx="33164">
                  <c:v>45115.152777777781</c:v>
                </c:pt>
                <c:pt idx="33165">
                  <c:v>45115.15625</c:v>
                </c:pt>
                <c:pt idx="33166">
                  <c:v>45115.159722222219</c:v>
                </c:pt>
                <c:pt idx="33167">
                  <c:v>45115.163194444445</c:v>
                </c:pt>
                <c:pt idx="33168">
                  <c:v>45115.166666666664</c:v>
                </c:pt>
                <c:pt idx="33169">
                  <c:v>45115.170138888891</c:v>
                </c:pt>
                <c:pt idx="33170">
                  <c:v>45115.173611111109</c:v>
                </c:pt>
                <c:pt idx="33171">
                  <c:v>45115.177083333336</c:v>
                </c:pt>
                <c:pt idx="33172">
                  <c:v>45115.180555555555</c:v>
                </c:pt>
                <c:pt idx="33173">
                  <c:v>45115.184027777781</c:v>
                </c:pt>
                <c:pt idx="33174">
                  <c:v>45115.1875</c:v>
                </c:pt>
                <c:pt idx="33175">
                  <c:v>45115.190972222219</c:v>
                </c:pt>
                <c:pt idx="33176">
                  <c:v>45115.194444444445</c:v>
                </c:pt>
                <c:pt idx="33177">
                  <c:v>45115.197916666664</c:v>
                </c:pt>
                <c:pt idx="33178">
                  <c:v>45115.201388888891</c:v>
                </c:pt>
                <c:pt idx="33179">
                  <c:v>45115.204861111109</c:v>
                </c:pt>
                <c:pt idx="33180">
                  <c:v>45115.208333333336</c:v>
                </c:pt>
                <c:pt idx="33181">
                  <c:v>45115.211805555555</c:v>
                </c:pt>
                <c:pt idx="33182">
                  <c:v>45115.215277777781</c:v>
                </c:pt>
                <c:pt idx="33183">
                  <c:v>45115.21875</c:v>
                </c:pt>
                <c:pt idx="33184">
                  <c:v>45115.222222222219</c:v>
                </c:pt>
                <c:pt idx="33185">
                  <c:v>45115.225694444445</c:v>
                </c:pt>
                <c:pt idx="33186">
                  <c:v>45115.229166666664</c:v>
                </c:pt>
                <c:pt idx="33187">
                  <c:v>45115.232638888891</c:v>
                </c:pt>
                <c:pt idx="33188">
                  <c:v>45115.236111111109</c:v>
                </c:pt>
                <c:pt idx="33189">
                  <c:v>45115.239583333336</c:v>
                </c:pt>
                <c:pt idx="33190">
                  <c:v>45115.243055555555</c:v>
                </c:pt>
                <c:pt idx="33191">
                  <c:v>45115.246527777781</c:v>
                </c:pt>
                <c:pt idx="33192">
                  <c:v>45115.25</c:v>
                </c:pt>
                <c:pt idx="33193">
                  <c:v>45115.253472222219</c:v>
                </c:pt>
                <c:pt idx="33194">
                  <c:v>45115.256944444445</c:v>
                </c:pt>
                <c:pt idx="33195">
                  <c:v>45115.260416666664</c:v>
                </c:pt>
                <c:pt idx="33196">
                  <c:v>45115.263888888891</c:v>
                </c:pt>
                <c:pt idx="33197">
                  <c:v>45115.267361111109</c:v>
                </c:pt>
                <c:pt idx="33198">
                  <c:v>45115.270833333336</c:v>
                </c:pt>
                <c:pt idx="33199">
                  <c:v>45115.274305555555</c:v>
                </c:pt>
                <c:pt idx="33200">
                  <c:v>45115.277777777781</c:v>
                </c:pt>
                <c:pt idx="33201">
                  <c:v>45115.28125</c:v>
                </c:pt>
                <c:pt idx="33202">
                  <c:v>45115.284722222219</c:v>
                </c:pt>
                <c:pt idx="33203">
                  <c:v>45115.288194444445</c:v>
                </c:pt>
                <c:pt idx="33204">
                  <c:v>45115.291666666664</c:v>
                </c:pt>
                <c:pt idx="33205">
                  <c:v>45115.295138888891</c:v>
                </c:pt>
                <c:pt idx="33206">
                  <c:v>45115.298611111109</c:v>
                </c:pt>
                <c:pt idx="33207">
                  <c:v>45115.302083333336</c:v>
                </c:pt>
                <c:pt idx="33208">
                  <c:v>45115.305555555555</c:v>
                </c:pt>
                <c:pt idx="33209">
                  <c:v>45115.309027777781</c:v>
                </c:pt>
                <c:pt idx="33210">
                  <c:v>45115.3125</c:v>
                </c:pt>
                <c:pt idx="33211">
                  <c:v>45115.315972222219</c:v>
                </c:pt>
                <c:pt idx="33212">
                  <c:v>45115.319444444445</c:v>
                </c:pt>
                <c:pt idx="33213">
                  <c:v>45115.322916666664</c:v>
                </c:pt>
                <c:pt idx="33214">
                  <c:v>45115.326388888891</c:v>
                </c:pt>
                <c:pt idx="33215">
                  <c:v>45115.329861111109</c:v>
                </c:pt>
                <c:pt idx="33216">
                  <c:v>45115.333333333336</c:v>
                </c:pt>
                <c:pt idx="33217">
                  <c:v>45115.336805555555</c:v>
                </c:pt>
                <c:pt idx="33218">
                  <c:v>45115.340277777781</c:v>
                </c:pt>
                <c:pt idx="33219">
                  <c:v>45115.34375</c:v>
                </c:pt>
                <c:pt idx="33220">
                  <c:v>45115.347222222219</c:v>
                </c:pt>
                <c:pt idx="33221">
                  <c:v>45115.350694444445</c:v>
                </c:pt>
                <c:pt idx="33222">
                  <c:v>45115.354166666664</c:v>
                </c:pt>
                <c:pt idx="33223">
                  <c:v>45115.357638888891</c:v>
                </c:pt>
                <c:pt idx="33224">
                  <c:v>45115.361111111109</c:v>
                </c:pt>
                <c:pt idx="33225">
                  <c:v>45115.364583333336</c:v>
                </c:pt>
                <c:pt idx="33226">
                  <c:v>45115.368055555555</c:v>
                </c:pt>
                <c:pt idx="33227">
                  <c:v>45115.371527777781</c:v>
                </c:pt>
                <c:pt idx="33228">
                  <c:v>45115.375</c:v>
                </c:pt>
                <c:pt idx="33229">
                  <c:v>45115.378472222219</c:v>
                </c:pt>
                <c:pt idx="33230">
                  <c:v>45115.381944444445</c:v>
                </c:pt>
                <c:pt idx="33231">
                  <c:v>45115.385416666664</c:v>
                </c:pt>
                <c:pt idx="33232">
                  <c:v>45115.388888888891</c:v>
                </c:pt>
                <c:pt idx="33233">
                  <c:v>45115.392361111109</c:v>
                </c:pt>
                <c:pt idx="33234">
                  <c:v>45115.395833333336</c:v>
                </c:pt>
                <c:pt idx="33235">
                  <c:v>45115.399305555555</c:v>
                </c:pt>
                <c:pt idx="33236">
                  <c:v>45115.402777777781</c:v>
                </c:pt>
                <c:pt idx="33237">
                  <c:v>45115.40625</c:v>
                </c:pt>
                <c:pt idx="33238">
                  <c:v>45115.409722222219</c:v>
                </c:pt>
                <c:pt idx="33239">
                  <c:v>45115.413194444445</c:v>
                </c:pt>
                <c:pt idx="33240">
                  <c:v>45115.416666666664</c:v>
                </c:pt>
                <c:pt idx="33241">
                  <c:v>45115.420138888891</c:v>
                </c:pt>
                <c:pt idx="33242">
                  <c:v>45115.423611111109</c:v>
                </c:pt>
                <c:pt idx="33243">
                  <c:v>45115.427083333336</c:v>
                </c:pt>
                <c:pt idx="33244">
                  <c:v>45115.430555555555</c:v>
                </c:pt>
                <c:pt idx="33245">
                  <c:v>45115.434027777781</c:v>
                </c:pt>
                <c:pt idx="33246">
                  <c:v>45115.4375</c:v>
                </c:pt>
                <c:pt idx="33247">
                  <c:v>45115.440972222219</c:v>
                </c:pt>
                <c:pt idx="33248">
                  <c:v>45115.444444444445</c:v>
                </c:pt>
                <c:pt idx="33249">
                  <c:v>45115.447916666664</c:v>
                </c:pt>
                <c:pt idx="33250">
                  <c:v>45115.451388888891</c:v>
                </c:pt>
                <c:pt idx="33251">
                  <c:v>45115.454861111109</c:v>
                </c:pt>
                <c:pt idx="33252">
                  <c:v>45115.458333333336</c:v>
                </c:pt>
                <c:pt idx="33253">
                  <c:v>45115.461805555555</c:v>
                </c:pt>
                <c:pt idx="33254">
                  <c:v>45115.465277777781</c:v>
                </c:pt>
                <c:pt idx="33255">
                  <c:v>45115.46875</c:v>
                </c:pt>
                <c:pt idx="33256">
                  <c:v>45115.472222222219</c:v>
                </c:pt>
                <c:pt idx="33257">
                  <c:v>45115.475694444445</c:v>
                </c:pt>
                <c:pt idx="33258">
                  <c:v>45115.479166666664</c:v>
                </c:pt>
                <c:pt idx="33259">
                  <c:v>45115.482638888891</c:v>
                </c:pt>
                <c:pt idx="33260">
                  <c:v>45115.486111111109</c:v>
                </c:pt>
                <c:pt idx="33261">
                  <c:v>45115.489583333336</c:v>
                </c:pt>
                <c:pt idx="33262">
                  <c:v>45115.493055555555</c:v>
                </c:pt>
                <c:pt idx="33263">
                  <c:v>45115.496527777781</c:v>
                </c:pt>
                <c:pt idx="33264">
                  <c:v>45115.5</c:v>
                </c:pt>
                <c:pt idx="33265">
                  <c:v>45115.503472222219</c:v>
                </c:pt>
                <c:pt idx="33266">
                  <c:v>45115.506944444445</c:v>
                </c:pt>
                <c:pt idx="33267">
                  <c:v>45115.510416666664</c:v>
                </c:pt>
                <c:pt idx="33268">
                  <c:v>45115.513888888891</c:v>
                </c:pt>
                <c:pt idx="33269">
                  <c:v>45115.517361111109</c:v>
                </c:pt>
                <c:pt idx="33270">
                  <c:v>45115.520833333336</c:v>
                </c:pt>
                <c:pt idx="33271">
                  <c:v>45115.524305555555</c:v>
                </c:pt>
                <c:pt idx="33272">
                  <c:v>45115.527777777781</c:v>
                </c:pt>
                <c:pt idx="33273">
                  <c:v>45115.53125</c:v>
                </c:pt>
                <c:pt idx="33274">
                  <c:v>45115.534722222219</c:v>
                </c:pt>
                <c:pt idx="33275">
                  <c:v>45115.538194444445</c:v>
                </c:pt>
                <c:pt idx="33276">
                  <c:v>45115.541666666664</c:v>
                </c:pt>
                <c:pt idx="33277">
                  <c:v>45115.545138888891</c:v>
                </c:pt>
                <c:pt idx="33278">
                  <c:v>45115.548611111109</c:v>
                </c:pt>
                <c:pt idx="33279">
                  <c:v>45115.552083333336</c:v>
                </c:pt>
                <c:pt idx="33280">
                  <c:v>45115.555555555555</c:v>
                </c:pt>
                <c:pt idx="33281">
                  <c:v>45115.559027777781</c:v>
                </c:pt>
                <c:pt idx="33282">
                  <c:v>45115.5625</c:v>
                </c:pt>
                <c:pt idx="33283">
                  <c:v>45115.565972222219</c:v>
                </c:pt>
                <c:pt idx="33284">
                  <c:v>45115.569444444445</c:v>
                </c:pt>
                <c:pt idx="33285">
                  <c:v>45115.572916666664</c:v>
                </c:pt>
                <c:pt idx="33286">
                  <c:v>45115.576388888891</c:v>
                </c:pt>
                <c:pt idx="33287">
                  <c:v>45115.579861111109</c:v>
                </c:pt>
                <c:pt idx="33288">
                  <c:v>45115.583333333336</c:v>
                </c:pt>
                <c:pt idx="33289">
                  <c:v>45115.586805555555</c:v>
                </c:pt>
                <c:pt idx="33290">
                  <c:v>45115.590277777781</c:v>
                </c:pt>
                <c:pt idx="33291">
                  <c:v>45115.59375</c:v>
                </c:pt>
                <c:pt idx="33292">
                  <c:v>45115.597222222219</c:v>
                </c:pt>
                <c:pt idx="33293">
                  <c:v>45115.600694444445</c:v>
                </c:pt>
                <c:pt idx="33294">
                  <c:v>45115.604166666664</c:v>
                </c:pt>
                <c:pt idx="33295">
                  <c:v>45115.607638888891</c:v>
                </c:pt>
                <c:pt idx="33296">
                  <c:v>45115.611111111109</c:v>
                </c:pt>
                <c:pt idx="33297">
                  <c:v>45115.614583333336</c:v>
                </c:pt>
                <c:pt idx="33298">
                  <c:v>45115.618055555555</c:v>
                </c:pt>
                <c:pt idx="33299">
                  <c:v>45115.621527777781</c:v>
                </c:pt>
                <c:pt idx="33300">
                  <c:v>45115.625</c:v>
                </c:pt>
                <c:pt idx="33301">
                  <c:v>45115.628472222219</c:v>
                </c:pt>
                <c:pt idx="33302">
                  <c:v>45115.631944444445</c:v>
                </c:pt>
                <c:pt idx="33303">
                  <c:v>45115.635416666664</c:v>
                </c:pt>
                <c:pt idx="33304">
                  <c:v>45115.638888888891</c:v>
                </c:pt>
                <c:pt idx="33305">
                  <c:v>45115.642361111109</c:v>
                </c:pt>
                <c:pt idx="33306">
                  <c:v>45115.645833333336</c:v>
                </c:pt>
                <c:pt idx="33307">
                  <c:v>45115.649305555555</c:v>
                </c:pt>
                <c:pt idx="33308">
                  <c:v>45115.652777777781</c:v>
                </c:pt>
                <c:pt idx="33309">
                  <c:v>45115.65625</c:v>
                </c:pt>
                <c:pt idx="33310">
                  <c:v>45115.659722222219</c:v>
                </c:pt>
                <c:pt idx="33311">
                  <c:v>45115.663194444445</c:v>
                </c:pt>
                <c:pt idx="33312">
                  <c:v>45115.666666666664</c:v>
                </c:pt>
                <c:pt idx="33313">
                  <c:v>45115.670138888891</c:v>
                </c:pt>
                <c:pt idx="33314">
                  <c:v>45115.673611111109</c:v>
                </c:pt>
                <c:pt idx="33315">
                  <c:v>45115.677083333336</c:v>
                </c:pt>
                <c:pt idx="33316">
                  <c:v>45115.680555555555</c:v>
                </c:pt>
                <c:pt idx="33317">
                  <c:v>45115.684027777781</c:v>
                </c:pt>
                <c:pt idx="33318">
                  <c:v>45115.6875</c:v>
                </c:pt>
                <c:pt idx="33319">
                  <c:v>45115.690972222219</c:v>
                </c:pt>
                <c:pt idx="33320">
                  <c:v>45115.694444444445</c:v>
                </c:pt>
                <c:pt idx="33321">
                  <c:v>45115.697916666664</c:v>
                </c:pt>
                <c:pt idx="33322">
                  <c:v>45115.701388888891</c:v>
                </c:pt>
                <c:pt idx="33323">
                  <c:v>45115.704861111109</c:v>
                </c:pt>
                <c:pt idx="33324">
                  <c:v>45115.708333333336</c:v>
                </c:pt>
                <c:pt idx="33325">
                  <c:v>45115.711805555555</c:v>
                </c:pt>
                <c:pt idx="33326">
                  <c:v>45115.715277777781</c:v>
                </c:pt>
                <c:pt idx="33327">
                  <c:v>45115.71875</c:v>
                </c:pt>
                <c:pt idx="33328">
                  <c:v>45115.722222222219</c:v>
                </c:pt>
                <c:pt idx="33329">
                  <c:v>45115.725694444445</c:v>
                </c:pt>
                <c:pt idx="33330">
                  <c:v>45115.729166666664</c:v>
                </c:pt>
                <c:pt idx="33331">
                  <c:v>45115.732638888891</c:v>
                </c:pt>
                <c:pt idx="33332">
                  <c:v>45115.736111111109</c:v>
                </c:pt>
                <c:pt idx="33333">
                  <c:v>45115.739583333336</c:v>
                </c:pt>
                <c:pt idx="33334">
                  <c:v>45115.743055555555</c:v>
                </c:pt>
                <c:pt idx="33335">
                  <c:v>45115.746527777781</c:v>
                </c:pt>
                <c:pt idx="33336">
                  <c:v>45115.75</c:v>
                </c:pt>
                <c:pt idx="33337">
                  <c:v>45115.753472222219</c:v>
                </c:pt>
                <c:pt idx="33338">
                  <c:v>45115.756944444445</c:v>
                </c:pt>
                <c:pt idx="33339">
                  <c:v>45115.760416666664</c:v>
                </c:pt>
                <c:pt idx="33340">
                  <c:v>45115.763888888891</c:v>
                </c:pt>
                <c:pt idx="33341">
                  <c:v>45115.767361111109</c:v>
                </c:pt>
                <c:pt idx="33342">
                  <c:v>45115.770833333336</c:v>
                </c:pt>
                <c:pt idx="33343">
                  <c:v>45115.774305555555</c:v>
                </c:pt>
                <c:pt idx="33344">
                  <c:v>45115.777777777781</c:v>
                </c:pt>
                <c:pt idx="33345">
                  <c:v>45115.78125</c:v>
                </c:pt>
                <c:pt idx="33346">
                  <c:v>45115.784722222219</c:v>
                </c:pt>
                <c:pt idx="33347">
                  <c:v>45115.788194444445</c:v>
                </c:pt>
                <c:pt idx="33348">
                  <c:v>45115.791666666664</c:v>
                </c:pt>
                <c:pt idx="33349">
                  <c:v>45115.795138888891</c:v>
                </c:pt>
                <c:pt idx="33350">
                  <c:v>45115.798611111109</c:v>
                </c:pt>
                <c:pt idx="33351">
                  <c:v>45115.802083333336</c:v>
                </c:pt>
                <c:pt idx="33352">
                  <c:v>45115.805555555555</c:v>
                </c:pt>
                <c:pt idx="33353">
                  <c:v>45115.809027777781</c:v>
                </c:pt>
                <c:pt idx="33354">
                  <c:v>45115.8125</c:v>
                </c:pt>
                <c:pt idx="33355">
                  <c:v>45115.815972222219</c:v>
                </c:pt>
                <c:pt idx="33356">
                  <c:v>45115.819444444445</c:v>
                </c:pt>
                <c:pt idx="33357">
                  <c:v>45115.822916666664</c:v>
                </c:pt>
                <c:pt idx="33358">
                  <c:v>45115.826388888891</c:v>
                </c:pt>
                <c:pt idx="33359">
                  <c:v>45115.829861111109</c:v>
                </c:pt>
                <c:pt idx="33360">
                  <c:v>45115.833333333336</c:v>
                </c:pt>
                <c:pt idx="33361">
                  <c:v>45115.836805555555</c:v>
                </c:pt>
                <c:pt idx="33362">
                  <c:v>45115.840277777781</c:v>
                </c:pt>
                <c:pt idx="33363">
                  <c:v>45115.84375</c:v>
                </c:pt>
                <c:pt idx="33364">
                  <c:v>45115.847222222219</c:v>
                </c:pt>
                <c:pt idx="33365">
                  <c:v>45115.850694444445</c:v>
                </c:pt>
                <c:pt idx="33366">
                  <c:v>45115.854166666664</c:v>
                </c:pt>
                <c:pt idx="33367">
                  <c:v>45115.857638888891</c:v>
                </c:pt>
                <c:pt idx="33368">
                  <c:v>45115.861111111109</c:v>
                </c:pt>
                <c:pt idx="33369">
                  <c:v>45115.864583333336</c:v>
                </c:pt>
                <c:pt idx="33370">
                  <c:v>45115.868055555555</c:v>
                </c:pt>
                <c:pt idx="33371">
                  <c:v>45115.871527777781</c:v>
                </c:pt>
                <c:pt idx="33372">
                  <c:v>45115.875</c:v>
                </c:pt>
                <c:pt idx="33373">
                  <c:v>45115.878472222219</c:v>
                </c:pt>
                <c:pt idx="33374">
                  <c:v>45115.881944444445</c:v>
                </c:pt>
                <c:pt idx="33375">
                  <c:v>45115.885416666664</c:v>
                </c:pt>
                <c:pt idx="33376">
                  <c:v>45115.888888888891</c:v>
                </c:pt>
                <c:pt idx="33377">
                  <c:v>45115.892361111109</c:v>
                </c:pt>
                <c:pt idx="33378">
                  <c:v>45115.895833333336</c:v>
                </c:pt>
                <c:pt idx="33379">
                  <c:v>45115.899305555555</c:v>
                </c:pt>
                <c:pt idx="33380">
                  <c:v>45115.902777777781</c:v>
                </c:pt>
                <c:pt idx="33381">
                  <c:v>45115.90625</c:v>
                </c:pt>
                <c:pt idx="33382">
                  <c:v>45115.909722222219</c:v>
                </c:pt>
                <c:pt idx="33383">
                  <c:v>45115.913194444445</c:v>
                </c:pt>
                <c:pt idx="33384">
                  <c:v>45115.916666666664</c:v>
                </c:pt>
                <c:pt idx="33385">
                  <c:v>45115.920138888891</c:v>
                </c:pt>
                <c:pt idx="33386">
                  <c:v>45115.923611111109</c:v>
                </c:pt>
                <c:pt idx="33387">
                  <c:v>45115.927083333336</c:v>
                </c:pt>
                <c:pt idx="33388">
                  <c:v>45115.930555555555</c:v>
                </c:pt>
                <c:pt idx="33389">
                  <c:v>45115.934027777781</c:v>
                </c:pt>
                <c:pt idx="33390">
                  <c:v>45115.9375</c:v>
                </c:pt>
                <c:pt idx="33391">
                  <c:v>45115.940972222219</c:v>
                </c:pt>
                <c:pt idx="33392">
                  <c:v>45115.944444444445</c:v>
                </c:pt>
                <c:pt idx="33393">
                  <c:v>45115.947916666664</c:v>
                </c:pt>
                <c:pt idx="33394">
                  <c:v>45115.951388888891</c:v>
                </c:pt>
                <c:pt idx="33395">
                  <c:v>45115.954861111109</c:v>
                </c:pt>
                <c:pt idx="33396">
                  <c:v>45115.958333333336</c:v>
                </c:pt>
                <c:pt idx="33397">
                  <c:v>45115.961805555555</c:v>
                </c:pt>
                <c:pt idx="33398">
                  <c:v>45115.965277777781</c:v>
                </c:pt>
                <c:pt idx="33399">
                  <c:v>45115.96875</c:v>
                </c:pt>
                <c:pt idx="33400">
                  <c:v>45115.972222222219</c:v>
                </c:pt>
                <c:pt idx="33401">
                  <c:v>45115.975694444445</c:v>
                </c:pt>
                <c:pt idx="33402">
                  <c:v>45115.979166666664</c:v>
                </c:pt>
                <c:pt idx="33403">
                  <c:v>45115.982638888891</c:v>
                </c:pt>
                <c:pt idx="33404">
                  <c:v>45115.986111111109</c:v>
                </c:pt>
                <c:pt idx="33405">
                  <c:v>45115.989583333336</c:v>
                </c:pt>
                <c:pt idx="33406">
                  <c:v>45115.993055555555</c:v>
                </c:pt>
                <c:pt idx="33407">
                  <c:v>45115.996527777781</c:v>
                </c:pt>
                <c:pt idx="33408">
                  <c:v>45116</c:v>
                </c:pt>
                <c:pt idx="33409">
                  <c:v>45116.003472222219</c:v>
                </c:pt>
                <c:pt idx="33410">
                  <c:v>45116.006944444445</c:v>
                </c:pt>
                <c:pt idx="33411">
                  <c:v>45116.010416666664</c:v>
                </c:pt>
                <c:pt idx="33412">
                  <c:v>45116.013888888891</c:v>
                </c:pt>
                <c:pt idx="33413">
                  <c:v>45116.017361111109</c:v>
                </c:pt>
                <c:pt idx="33414">
                  <c:v>45116.020833333336</c:v>
                </c:pt>
                <c:pt idx="33415">
                  <c:v>45116.024305555555</c:v>
                </c:pt>
                <c:pt idx="33416">
                  <c:v>45116.027777777781</c:v>
                </c:pt>
                <c:pt idx="33417">
                  <c:v>45116.03125</c:v>
                </c:pt>
                <c:pt idx="33418">
                  <c:v>45116.034722222219</c:v>
                </c:pt>
                <c:pt idx="33419">
                  <c:v>45116.038194444445</c:v>
                </c:pt>
                <c:pt idx="33420">
                  <c:v>45116.041666666664</c:v>
                </c:pt>
                <c:pt idx="33421">
                  <c:v>45116.045138888891</c:v>
                </c:pt>
                <c:pt idx="33422">
                  <c:v>45116.048611111109</c:v>
                </c:pt>
                <c:pt idx="33423">
                  <c:v>45116.052083333336</c:v>
                </c:pt>
                <c:pt idx="33424">
                  <c:v>45116.055555555555</c:v>
                </c:pt>
                <c:pt idx="33425">
                  <c:v>45116.059027777781</c:v>
                </c:pt>
                <c:pt idx="33426">
                  <c:v>45116.0625</c:v>
                </c:pt>
                <c:pt idx="33427">
                  <c:v>45116.065972222219</c:v>
                </c:pt>
                <c:pt idx="33428">
                  <c:v>45116.069444444445</c:v>
                </c:pt>
                <c:pt idx="33429">
                  <c:v>45116.072916666664</c:v>
                </c:pt>
                <c:pt idx="33430">
                  <c:v>45116.076388888891</c:v>
                </c:pt>
                <c:pt idx="33431">
                  <c:v>45116.079861111109</c:v>
                </c:pt>
                <c:pt idx="33432">
                  <c:v>45116.083333333336</c:v>
                </c:pt>
                <c:pt idx="33433">
                  <c:v>45116.086805555555</c:v>
                </c:pt>
                <c:pt idx="33434">
                  <c:v>45116.090277777781</c:v>
                </c:pt>
                <c:pt idx="33435">
                  <c:v>45116.09375</c:v>
                </c:pt>
                <c:pt idx="33436">
                  <c:v>45116.097222222219</c:v>
                </c:pt>
                <c:pt idx="33437">
                  <c:v>45116.100694444445</c:v>
                </c:pt>
                <c:pt idx="33438">
                  <c:v>45116.104166666664</c:v>
                </c:pt>
                <c:pt idx="33439">
                  <c:v>45116.107638888891</c:v>
                </c:pt>
                <c:pt idx="33440">
                  <c:v>45116.111111111109</c:v>
                </c:pt>
                <c:pt idx="33441">
                  <c:v>45116.114583333336</c:v>
                </c:pt>
                <c:pt idx="33442">
                  <c:v>45116.118055555555</c:v>
                </c:pt>
                <c:pt idx="33443">
                  <c:v>45116.121527777781</c:v>
                </c:pt>
                <c:pt idx="33444">
                  <c:v>45116.125</c:v>
                </c:pt>
                <c:pt idx="33445">
                  <c:v>45116.128472222219</c:v>
                </c:pt>
                <c:pt idx="33446">
                  <c:v>45116.131944444445</c:v>
                </c:pt>
                <c:pt idx="33447">
                  <c:v>45116.135416666664</c:v>
                </c:pt>
                <c:pt idx="33448">
                  <c:v>45116.138888888891</c:v>
                </c:pt>
                <c:pt idx="33449">
                  <c:v>45116.142361111109</c:v>
                </c:pt>
                <c:pt idx="33450">
                  <c:v>45116.145833333336</c:v>
                </c:pt>
                <c:pt idx="33451">
                  <c:v>45116.149305555555</c:v>
                </c:pt>
                <c:pt idx="33452">
                  <c:v>45116.152777777781</c:v>
                </c:pt>
                <c:pt idx="33453">
                  <c:v>45116.15625</c:v>
                </c:pt>
                <c:pt idx="33454">
                  <c:v>45116.159722222219</c:v>
                </c:pt>
                <c:pt idx="33455">
                  <c:v>45116.163194444445</c:v>
                </c:pt>
                <c:pt idx="33456">
                  <c:v>45116.166666666664</c:v>
                </c:pt>
                <c:pt idx="33457">
                  <c:v>45116.170138888891</c:v>
                </c:pt>
                <c:pt idx="33458">
                  <c:v>45116.173611111109</c:v>
                </c:pt>
                <c:pt idx="33459">
                  <c:v>45116.177083333336</c:v>
                </c:pt>
                <c:pt idx="33460">
                  <c:v>45116.180555555555</c:v>
                </c:pt>
                <c:pt idx="33461">
                  <c:v>45116.184027777781</c:v>
                </c:pt>
                <c:pt idx="33462">
                  <c:v>45116.1875</c:v>
                </c:pt>
                <c:pt idx="33463">
                  <c:v>45116.190972222219</c:v>
                </c:pt>
                <c:pt idx="33464">
                  <c:v>45116.194444444445</c:v>
                </c:pt>
                <c:pt idx="33465">
                  <c:v>45116.197916666664</c:v>
                </c:pt>
                <c:pt idx="33466">
                  <c:v>45116.201388888891</c:v>
                </c:pt>
                <c:pt idx="33467">
                  <c:v>45116.204861111109</c:v>
                </c:pt>
                <c:pt idx="33468">
                  <c:v>45116.208333333336</c:v>
                </c:pt>
                <c:pt idx="33469">
                  <c:v>45116.211805555555</c:v>
                </c:pt>
                <c:pt idx="33470">
                  <c:v>45116.215277777781</c:v>
                </c:pt>
                <c:pt idx="33471">
                  <c:v>45116.21875</c:v>
                </c:pt>
                <c:pt idx="33472">
                  <c:v>45116.222222222219</c:v>
                </c:pt>
                <c:pt idx="33473">
                  <c:v>45116.225694444445</c:v>
                </c:pt>
                <c:pt idx="33474">
                  <c:v>45116.229166666664</c:v>
                </c:pt>
                <c:pt idx="33475">
                  <c:v>45116.232638888891</c:v>
                </c:pt>
                <c:pt idx="33476">
                  <c:v>45116.236111111109</c:v>
                </c:pt>
                <c:pt idx="33477">
                  <c:v>45116.239583333336</c:v>
                </c:pt>
                <c:pt idx="33478">
                  <c:v>45116.243055555555</c:v>
                </c:pt>
                <c:pt idx="33479">
                  <c:v>45116.246527777781</c:v>
                </c:pt>
                <c:pt idx="33480">
                  <c:v>45116.25</c:v>
                </c:pt>
                <c:pt idx="33481">
                  <c:v>45116.253472222219</c:v>
                </c:pt>
                <c:pt idx="33482">
                  <c:v>45116.256944444445</c:v>
                </c:pt>
                <c:pt idx="33483">
                  <c:v>45116.260416666664</c:v>
                </c:pt>
                <c:pt idx="33484">
                  <c:v>45116.263888888891</c:v>
                </c:pt>
                <c:pt idx="33485">
                  <c:v>45116.267361111109</c:v>
                </c:pt>
                <c:pt idx="33486">
                  <c:v>45116.270833333336</c:v>
                </c:pt>
                <c:pt idx="33487">
                  <c:v>45116.274305555555</c:v>
                </c:pt>
                <c:pt idx="33488">
                  <c:v>45116.277777777781</c:v>
                </c:pt>
                <c:pt idx="33489">
                  <c:v>45116.28125</c:v>
                </c:pt>
                <c:pt idx="33490">
                  <c:v>45116.284722222219</c:v>
                </c:pt>
                <c:pt idx="33491">
                  <c:v>45116.288194444445</c:v>
                </c:pt>
                <c:pt idx="33492">
                  <c:v>45116.291666666664</c:v>
                </c:pt>
                <c:pt idx="33493">
                  <c:v>45116.295138888891</c:v>
                </c:pt>
                <c:pt idx="33494">
                  <c:v>45116.298611111109</c:v>
                </c:pt>
                <c:pt idx="33495">
                  <c:v>45116.302083333336</c:v>
                </c:pt>
                <c:pt idx="33496">
                  <c:v>45116.305555555555</c:v>
                </c:pt>
                <c:pt idx="33497">
                  <c:v>45116.309027777781</c:v>
                </c:pt>
                <c:pt idx="33498">
                  <c:v>45116.3125</c:v>
                </c:pt>
                <c:pt idx="33499">
                  <c:v>45116.315972222219</c:v>
                </c:pt>
                <c:pt idx="33500">
                  <c:v>45116.319444444445</c:v>
                </c:pt>
                <c:pt idx="33501">
                  <c:v>45116.322916666664</c:v>
                </c:pt>
                <c:pt idx="33502">
                  <c:v>45116.326388888891</c:v>
                </c:pt>
                <c:pt idx="33503">
                  <c:v>45116.329861111109</c:v>
                </c:pt>
                <c:pt idx="33504">
                  <c:v>45116.333333333336</c:v>
                </c:pt>
                <c:pt idx="33505">
                  <c:v>45116.336805555555</c:v>
                </c:pt>
                <c:pt idx="33506">
                  <c:v>45116.340277777781</c:v>
                </c:pt>
                <c:pt idx="33507">
                  <c:v>45116.34375</c:v>
                </c:pt>
                <c:pt idx="33508">
                  <c:v>45116.347222222219</c:v>
                </c:pt>
                <c:pt idx="33509">
                  <c:v>45116.350694444445</c:v>
                </c:pt>
                <c:pt idx="33510">
                  <c:v>45116.354166666664</c:v>
                </c:pt>
                <c:pt idx="33511">
                  <c:v>45116.357638888891</c:v>
                </c:pt>
                <c:pt idx="33512">
                  <c:v>45116.361111111109</c:v>
                </c:pt>
                <c:pt idx="33513">
                  <c:v>45116.364583333336</c:v>
                </c:pt>
                <c:pt idx="33514">
                  <c:v>45116.368055555555</c:v>
                </c:pt>
                <c:pt idx="33515">
                  <c:v>45116.371527777781</c:v>
                </c:pt>
                <c:pt idx="33516">
                  <c:v>45116.375</c:v>
                </c:pt>
                <c:pt idx="33517">
                  <c:v>45116.378472222219</c:v>
                </c:pt>
                <c:pt idx="33518">
                  <c:v>45116.381944444445</c:v>
                </c:pt>
                <c:pt idx="33519">
                  <c:v>45116.385416666664</c:v>
                </c:pt>
                <c:pt idx="33520">
                  <c:v>45116.388888888891</c:v>
                </c:pt>
                <c:pt idx="33521">
                  <c:v>45116.392361111109</c:v>
                </c:pt>
                <c:pt idx="33522">
                  <c:v>45116.395833333336</c:v>
                </c:pt>
                <c:pt idx="33523">
                  <c:v>45116.399305555555</c:v>
                </c:pt>
                <c:pt idx="33524">
                  <c:v>45116.402777777781</c:v>
                </c:pt>
                <c:pt idx="33525">
                  <c:v>45116.40625</c:v>
                </c:pt>
                <c:pt idx="33526">
                  <c:v>45116.409722222219</c:v>
                </c:pt>
                <c:pt idx="33527">
                  <c:v>45116.413194444445</c:v>
                </c:pt>
                <c:pt idx="33528">
                  <c:v>45116.416666666664</c:v>
                </c:pt>
                <c:pt idx="33529">
                  <c:v>45116.420138888891</c:v>
                </c:pt>
                <c:pt idx="33530">
                  <c:v>45116.423611111109</c:v>
                </c:pt>
                <c:pt idx="33531">
                  <c:v>45116.427083333336</c:v>
                </c:pt>
                <c:pt idx="33532">
                  <c:v>45116.430555555555</c:v>
                </c:pt>
                <c:pt idx="33533">
                  <c:v>45116.434027777781</c:v>
                </c:pt>
                <c:pt idx="33534">
                  <c:v>45116.4375</c:v>
                </c:pt>
                <c:pt idx="33535">
                  <c:v>45116.440972222219</c:v>
                </c:pt>
                <c:pt idx="33536">
                  <c:v>45116.444444444445</c:v>
                </c:pt>
                <c:pt idx="33537">
                  <c:v>45116.447916666664</c:v>
                </c:pt>
                <c:pt idx="33538">
                  <c:v>45116.451388888891</c:v>
                </c:pt>
                <c:pt idx="33539">
                  <c:v>45116.454861111109</c:v>
                </c:pt>
                <c:pt idx="33540">
                  <c:v>45116.458333333336</c:v>
                </c:pt>
                <c:pt idx="33541">
                  <c:v>45116.461805555555</c:v>
                </c:pt>
                <c:pt idx="33542">
                  <c:v>45116.465277777781</c:v>
                </c:pt>
                <c:pt idx="33543">
                  <c:v>45116.46875</c:v>
                </c:pt>
                <c:pt idx="33544">
                  <c:v>45116.472222222219</c:v>
                </c:pt>
                <c:pt idx="33545">
                  <c:v>45116.475694444445</c:v>
                </c:pt>
                <c:pt idx="33546">
                  <c:v>45116.479166666664</c:v>
                </c:pt>
                <c:pt idx="33547">
                  <c:v>45116.482638888891</c:v>
                </c:pt>
                <c:pt idx="33548">
                  <c:v>45116.486111111109</c:v>
                </c:pt>
                <c:pt idx="33549">
                  <c:v>45116.489583333336</c:v>
                </c:pt>
                <c:pt idx="33550">
                  <c:v>45116.493055555555</c:v>
                </c:pt>
                <c:pt idx="33551">
                  <c:v>45116.496527777781</c:v>
                </c:pt>
                <c:pt idx="33552">
                  <c:v>45116.5</c:v>
                </c:pt>
                <c:pt idx="33553">
                  <c:v>45116.503472222219</c:v>
                </c:pt>
                <c:pt idx="33554">
                  <c:v>45116.506944444445</c:v>
                </c:pt>
                <c:pt idx="33555">
                  <c:v>45116.510416666664</c:v>
                </c:pt>
                <c:pt idx="33556">
                  <c:v>45116.513888888891</c:v>
                </c:pt>
                <c:pt idx="33557">
                  <c:v>45116.517361111109</c:v>
                </c:pt>
                <c:pt idx="33558">
                  <c:v>45116.520833333336</c:v>
                </c:pt>
                <c:pt idx="33559">
                  <c:v>45116.524305555555</c:v>
                </c:pt>
                <c:pt idx="33560">
                  <c:v>45116.527777777781</c:v>
                </c:pt>
                <c:pt idx="33561">
                  <c:v>45116.53125</c:v>
                </c:pt>
                <c:pt idx="33562">
                  <c:v>45116.534722222219</c:v>
                </c:pt>
                <c:pt idx="33563">
                  <c:v>45116.538194444445</c:v>
                </c:pt>
                <c:pt idx="33564">
                  <c:v>45116.541666666664</c:v>
                </c:pt>
                <c:pt idx="33565">
                  <c:v>45116.545138888891</c:v>
                </c:pt>
                <c:pt idx="33566">
                  <c:v>45116.548611111109</c:v>
                </c:pt>
                <c:pt idx="33567">
                  <c:v>45116.552083333336</c:v>
                </c:pt>
                <c:pt idx="33568">
                  <c:v>45116.555555555555</c:v>
                </c:pt>
                <c:pt idx="33569">
                  <c:v>45116.559027777781</c:v>
                </c:pt>
                <c:pt idx="33570">
                  <c:v>45116.5625</c:v>
                </c:pt>
                <c:pt idx="33571">
                  <c:v>45116.565972222219</c:v>
                </c:pt>
                <c:pt idx="33572">
                  <c:v>45116.569444444445</c:v>
                </c:pt>
                <c:pt idx="33573">
                  <c:v>45116.572916666664</c:v>
                </c:pt>
                <c:pt idx="33574">
                  <c:v>45116.576388888891</c:v>
                </c:pt>
                <c:pt idx="33575">
                  <c:v>45116.579861111109</c:v>
                </c:pt>
                <c:pt idx="33576">
                  <c:v>45116.583333333336</c:v>
                </c:pt>
                <c:pt idx="33577">
                  <c:v>45116.586805555555</c:v>
                </c:pt>
                <c:pt idx="33578">
                  <c:v>45116.590277777781</c:v>
                </c:pt>
                <c:pt idx="33579">
                  <c:v>45116.59375</c:v>
                </c:pt>
                <c:pt idx="33580">
                  <c:v>45116.597222222219</c:v>
                </c:pt>
                <c:pt idx="33581">
                  <c:v>45116.600694444445</c:v>
                </c:pt>
                <c:pt idx="33582">
                  <c:v>45116.604166666664</c:v>
                </c:pt>
                <c:pt idx="33583">
                  <c:v>45116.607638888891</c:v>
                </c:pt>
                <c:pt idx="33584">
                  <c:v>45116.611111111109</c:v>
                </c:pt>
                <c:pt idx="33585">
                  <c:v>45116.614583333336</c:v>
                </c:pt>
                <c:pt idx="33586">
                  <c:v>45116.618055555555</c:v>
                </c:pt>
                <c:pt idx="33587">
                  <c:v>45116.621527777781</c:v>
                </c:pt>
                <c:pt idx="33588">
                  <c:v>45116.625</c:v>
                </c:pt>
                <c:pt idx="33589">
                  <c:v>45116.628472222219</c:v>
                </c:pt>
                <c:pt idx="33590">
                  <c:v>45116.631944444445</c:v>
                </c:pt>
                <c:pt idx="33591">
                  <c:v>45116.635416666664</c:v>
                </c:pt>
                <c:pt idx="33592">
                  <c:v>45116.638888888891</c:v>
                </c:pt>
                <c:pt idx="33593">
                  <c:v>45116.642361111109</c:v>
                </c:pt>
                <c:pt idx="33594">
                  <c:v>45116.645833333336</c:v>
                </c:pt>
                <c:pt idx="33595">
                  <c:v>45116.649305555555</c:v>
                </c:pt>
                <c:pt idx="33596">
                  <c:v>45116.652777777781</c:v>
                </c:pt>
                <c:pt idx="33597">
                  <c:v>45116.65625</c:v>
                </c:pt>
                <c:pt idx="33598">
                  <c:v>45116.659722222219</c:v>
                </c:pt>
                <c:pt idx="33599">
                  <c:v>45116.663194444445</c:v>
                </c:pt>
                <c:pt idx="33600">
                  <c:v>45116.666666666664</c:v>
                </c:pt>
                <c:pt idx="33601">
                  <c:v>45116.670138888891</c:v>
                </c:pt>
                <c:pt idx="33602">
                  <c:v>45116.673611111109</c:v>
                </c:pt>
                <c:pt idx="33603">
                  <c:v>45116.677083333336</c:v>
                </c:pt>
                <c:pt idx="33604">
                  <c:v>45116.680555555555</c:v>
                </c:pt>
                <c:pt idx="33605">
                  <c:v>45116.684027777781</c:v>
                </c:pt>
                <c:pt idx="33606">
                  <c:v>45116.6875</c:v>
                </c:pt>
                <c:pt idx="33607">
                  <c:v>45116.690972222219</c:v>
                </c:pt>
                <c:pt idx="33608">
                  <c:v>45116.694444444445</c:v>
                </c:pt>
                <c:pt idx="33609">
                  <c:v>45116.697916666664</c:v>
                </c:pt>
                <c:pt idx="33610">
                  <c:v>45116.701388888891</c:v>
                </c:pt>
                <c:pt idx="33611">
                  <c:v>45116.704861111109</c:v>
                </c:pt>
                <c:pt idx="33612">
                  <c:v>45116.708333333336</c:v>
                </c:pt>
                <c:pt idx="33613">
                  <c:v>45116.711805555555</c:v>
                </c:pt>
                <c:pt idx="33614">
                  <c:v>45116.715277777781</c:v>
                </c:pt>
                <c:pt idx="33615">
                  <c:v>45116.71875</c:v>
                </c:pt>
                <c:pt idx="33616">
                  <c:v>45116.722222222219</c:v>
                </c:pt>
                <c:pt idx="33617">
                  <c:v>45116.725694444445</c:v>
                </c:pt>
                <c:pt idx="33618">
                  <c:v>45116.729166666664</c:v>
                </c:pt>
                <c:pt idx="33619">
                  <c:v>45116.732638888891</c:v>
                </c:pt>
                <c:pt idx="33620">
                  <c:v>45116.736111111109</c:v>
                </c:pt>
                <c:pt idx="33621">
                  <c:v>45116.739583333336</c:v>
                </c:pt>
                <c:pt idx="33622">
                  <c:v>45116.743055555555</c:v>
                </c:pt>
                <c:pt idx="33623">
                  <c:v>45116.746527777781</c:v>
                </c:pt>
                <c:pt idx="33624">
                  <c:v>45116.75</c:v>
                </c:pt>
                <c:pt idx="33625">
                  <c:v>45116.753472222219</c:v>
                </c:pt>
                <c:pt idx="33626">
                  <c:v>45116.756944444445</c:v>
                </c:pt>
                <c:pt idx="33627">
                  <c:v>45116.760416666664</c:v>
                </c:pt>
                <c:pt idx="33628">
                  <c:v>45116.763888888891</c:v>
                </c:pt>
                <c:pt idx="33629">
                  <c:v>45116.767361111109</c:v>
                </c:pt>
                <c:pt idx="33630">
                  <c:v>45116.770833333336</c:v>
                </c:pt>
                <c:pt idx="33631">
                  <c:v>45116.774305555555</c:v>
                </c:pt>
                <c:pt idx="33632">
                  <c:v>45116.777777777781</c:v>
                </c:pt>
                <c:pt idx="33633">
                  <c:v>45116.78125</c:v>
                </c:pt>
                <c:pt idx="33634">
                  <c:v>45116.784722222219</c:v>
                </c:pt>
                <c:pt idx="33635">
                  <c:v>45116.788194444445</c:v>
                </c:pt>
                <c:pt idx="33636">
                  <c:v>45116.791666666664</c:v>
                </c:pt>
                <c:pt idx="33637">
                  <c:v>45116.795138888891</c:v>
                </c:pt>
                <c:pt idx="33638">
                  <c:v>45116.798611111109</c:v>
                </c:pt>
                <c:pt idx="33639">
                  <c:v>45116.802083333336</c:v>
                </c:pt>
                <c:pt idx="33640">
                  <c:v>45116.805555555555</c:v>
                </c:pt>
                <c:pt idx="33641">
                  <c:v>45116.809027777781</c:v>
                </c:pt>
                <c:pt idx="33642">
                  <c:v>45116.8125</c:v>
                </c:pt>
                <c:pt idx="33643">
                  <c:v>45116.815972222219</c:v>
                </c:pt>
                <c:pt idx="33644">
                  <c:v>45116.819444444445</c:v>
                </c:pt>
                <c:pt idx="33645">
                  <c:v>45116.822916666664</c:v>
                </c:pt>
                <c:pt idx="33646">
                  <c:v>45116.826388888891</c:v>
                </c:pt>
                <c:pt idx="33647">
                  <c:v>45116.829861111109</c:v>
                </c:pt>
                <c:pt idx="33648">
                  <c:v>45116.833333333336</c:v>
                </c:pt>
                <c:pt idx="33649">
                  <c:v>45116.836805555555</c:v>
                </c:pt>
                <c:pt idx="33650">
                  <c:v>45116.840277777781</c:v>
                </c:pt>
                <c:pt idx="33651">
                  <c:v>45116.84375</c:v>
                </c:pt>
                <c:pt idx="33652">
                  <c:v>45116.847222222219</c:v>
                </c:pt>
                <c:pt idx="33653">
                  <c:v>45116.850694444445</c:v>
                </c:pt>
                <c:pt idx="33654">
                  <c:v>45116.854166666664</c:v>
                </c:pt>
                <c:pt idx="33655">
                  <c:v>45116.857638888891</c:v>
                </c:pt>
                <c:pt idx="33656">
                  <c:v>45116.861111111109</c:v>
                </c:pt>
                <c:pt idx="33657">
                  <c:v>45116.864583333336</c:v>
                </c:pt>
                <c:pt idx="33658">
                  <c:v>45116.868055555555</c:v>
                </c:pt>
                <c:pt idx="33659">
                  <c:v>45116.871527777781</c:v>
                </c:pt>
                <c:pt idx="33660">
                  <c:v>45116.875</c:v>
                </c:pt>
                <c:pt idx="33661">
                  <c:v>45116.878472222219</c:v>
                </c:pt>
                <c:pt idx="33662">
                  <c:v>45116.881944444445</c:v>
                </c:pt>
                <c:pt idx="33663">
                  <c:v>45116.885416666664</c:v>
                </c:pt>
                <c:pt idx="33664">
                  <c:v>45116.888888888891</c:v>
                </c:pt>
                <c:pt idx="33665">
                  <c:v>45116.892361111109</c:v>
                </c:pt>
                <c:pt idx="33666">
                  <c:v>45116.895833333336</c:v>
                </c:pt>
                <c:pt idx="33667">
                  <c:v>45116.899305555555</c:v>
                </c:pt>
                <c:pt idx="33668">
                  <c:v>45116.902777777781</c:v>
                </c:pt>
                <c:pt idx="33669">
                  <c:v>45116.90625</c:v>
                </c:pt>
                <c:pt idx="33670">
                  <c:v>45116.909722222219</c:v>
                </c:pt>
                <c:pt idx="33671">
                  <c:v>45116.913194444445</c:v>
                </c:pt>
                <c:pt idx="33672">
                  <c:v>45116.916666666664</c:v>
                </c:pt>
                <c:pt idx="33673">
                  <c:v>45116.920138888891</c:v>
                </c:pt>
                <c:pt idx="33674">
                  <c:v>45116.923611111109</c:v>
                </c:pt>
                <c:pt idx="33675">
                  <c:v>45116.927083333336</c:v>
                </c:pt>
                <c:pt idx="33676">
                  <c:v>45116.930555555555</c:v>
                </c:pt>
                <c:pt idx="33677">
                  <c:v>45116.934027777781</c:v>
                </c:pt>
                <c:pt idx="33678">
                  <c:v>45116.9375</c:v>
                </c:pt>
                <c:pt idx="33679">
                  <c:v>45116.940972222219</c:v>
                </c:pt>
                <c:pt idx="33680">
                  <c:v>45116.944444444445</c:v>
                </c:pt>
                <c:pt idx="33681">
                  <c:v>45116.947916666664</c:v>
                </c:pt>
                <c:pt idx="33682">
                  <c:v>45116.951388888891</c:v>
                </c:pt>
                <c:pt idx="33683">
                  <c:v>45116.954861111109</c:v>
                </c:pt>
                <c:pt idx="33684">
                  <c:v>45116.958333333336</c:v>
                </c:pt>
                <c:pt idx="33685">
                  <c:v>45116.961805555555</c:v>
                </c:pt>
                <c:pt idx="33686">
                  <c:v>45116.965277777781</c:v>
                </c:pt>
                <c:pt idx="33687">
                  <c:v>45116.96875</c:v>
                </c:pt>
                <c:pt idx="33688">
                  <c:v>45116.972222222219</c:v>
                </c:pt>
                <c:pt idx="33689">
                  <c:v>45116.975694444445</c:v>
                </c:pt>
                <c:pt idx="33690">
                  <c:v>45116.979166666664</c:v>
                </c:pt>
                <c:pt idx="33691">
                  <c:v>45116.982638888891</c:v>
                </c:pt>
                <c:pt idx="33692">
                  <c:v>45116.986111111109</c:v>
                </c:pt>
                <c:pt idx="33693">
                  <c:v>45116.989583333336</c:v>
                </c:pt>
                <c:pt idx="33694">
                  <c:v>45116.993055555555</c:v>
                </c:pt>
                <c:pt idx="33695">
                  <c:v>45116.996527777781</c:v>
                </c:pt>
                <c:pt idx="33696">
                  <c:v>45117</c:v>
                </c:pt>
                <c:pt idx="33697">
                  <c:v>45117.003472222219</c:v>
                </c:pt>
                <c:pt idx="33698">
                  <c:v>45117.006944444445</c:v>
                </c:pt>
                <c:pt idx="33699">
                  <c:v>45117.010416666664</c:v>
                </c:pt>
                <c:pt idx="33700">
                  <c:v>45117.013888888891</c:v>
                </c:pt>
                <c:pt idx="33701">
                  <c:v>45117.017361111109</c:v>
                </c:pt>
                <c:pt idx="33702">
                  <c:v>45117.020833333336</c:v>
                </c:pt>
                <c:pt idx="33703">
                  <c:v>45117.024305555555</c:v>
                </c:pt>
                <c:pt idx="33704">
                  <c:v>45117.027777777781</c:v>
                </c:pt>
                <c:pt idx="33705">
                  <c:v>45117.03125</c:v>
                </c:pt>
                <c:pt idx="33706">
                  <c:v>45117.034722222219</c:v>
                </c:pt>
                <c:pt idx="33707">
                  <c:v>45117.038194444445</c:v>
                </c:pt>
                <c:pt idx="33708">
                  <c:v>45117.041666666664</c:v>
                </c:pt>
                <c:pt idx="33709">
                  <c:v>45117.045138888891</c:v>
                </c:pt>
                <c:pt idx="33710">
                  <c:v>45117.048611111109</c:v>
                </c:pt>
                <c:pt idx="33711">
                  <c:v>45117.052083333336</c:v>
                </c:pt>
                <c:pt idx="33712">
                  <c:v>45117.055555555555</c:v>
                </c:pt>
                <c:pt idx="33713">
                  <c:v>45117.059027777781</c:v>
                </c:pt>
                <c:pt idx="33714">
                  <c:v>45117.0625</c:v>
                </c:pt>
                <c:pt idx="33715">
                  <c:v>45117.065972222219</c:v>
                </c:pt>
                <c:pt idx="33716">
                  <c:v>45117.069444444445</c:v>
                </c:pt>
                <c:pt idx="33717">
                  <c:v>45117.072916666664</c:v>
                </c:pt>
                <c:pt idx="33718">
                  <c:v>45117.076388888891</c:v>
                </c:pt>
                <c:pt idx="33719">
                  <c:v>45117.079861111109</c:v>
                </c:pt>
                <c:pt idx="33720">
                  <c:v>45117.083333333336</c:v>
                </c:pt>
                <c:pt idx="33721">
                  <c:v>45117.086805555555</c:v>
                </c:pt>
                <c:pt idx="33722">
                  <c:v>45117.090277777781</c:v>
                </c:pt>
                <c:pt idx="33723">
                  <c:v>45117.09375</c:v>
                </c:pt>
                <c:pt idx="33724">
                  <c:v>45117.097222222219</c:v>
                </c:pt>
                <c:pt idx="33725">
                  <c:v>45117.100694444445</c:v>
                </c:pt>
                <c:pt idx="33726">
                  <c:v>45117.104166666664</c:v>
                </c:pt>
                <c:pt idx="33727">
                  <c:v>45117.107638888891</c:v>
                </c:pt>
                <c:pt idx="33728">
                  <c:v>45117.111111111109</c:v>
                </c:pt>
                <c:pt idx="33729">
                  <c:v>45117.114583333336</c:v>
                </c:pt>
                <c:pt idx="33730">
                  <c:v>45117.118055555555</c:v>
                </c:pt>
                <c:pt idx="33731">
                  <c:v>45117.121527777781</c:v>
                </c:pt>
                <c:pt idx="33732">
                  <c:v>45117.125</c:v>
                </c:pt>
                <c:pt idx="33733">
                  <c:v>45117.128472222219</c:v>
                </c:pt>
                <c:pt idx="33734">
                  <c:v>45117.131944444445</c:v>
                </c:pt>
                <c:pt idx="33735">
                  <c:v>45117.135416666664</c:v>
                </c:pt>
                <c:pt idx="33736">
                  <c:v>45117.138888888891</c:v>
                </c:pt>
                <c:pt idx="33737">
                  <c:v>45117.142361111109</c:v>
                </c:pt>
                <c:pt idx="33738">
                  <c:v>45117.145833333336</c:v>
                </c:pt>
                <c:pt idx="33739">
                  <c:v>45117.149305555555</c:v>
                </c:pt>
                <c:pt idx="33740">
                  <c:v>45117.152777777781</c:v>
                </c:pt>
                <c:pt idx="33741">
                  <c:v>45117.15625</c:v>
                </c:pt>
                <c:pt idx="33742">
                  <c:v>45117.159722222219</c:v>
                </c:pt>
                <c:pt idx="33743">
                  <c:v>45117.163194444445</c:v>
                </c:pt>
                <c:pt idx="33744">
                  <c:v>45117.166666666664</c:v>
                </c:pt>
                <c:pt idx="33745">
                  <c:v>45117.170138888891</c:v>
                </c:pt>
                <c:pt idx="33746">
                  <c:v>45117.173611111109</c:v>
                </c:pt>
                <c:pt idx="33747">
                  <c:v>45117.177083333336</c:v>
                </c:pt>
                <c:pt idx="33748">
                  <c:v>45117.180555555555</c:v>
                </c:pt>
                <c:pt idx="33749">
                  <c:v>45117.184027777781</c:v>
                </c:pt>
                <c:pt idx="33750">
                  <c:v>45117.1875</c:v>
                </c:pt>
                <c:pt idx="33751">
                  <c:v>45117.190972222219</c:v>
                </c:pt>
                <c:pt idx="33752">
                  <c:v>45117.194444444445</c:v>
                </c:pt>
                <c:pt idx="33753">
                  <c:v>45117.197916666664</c:v>
                </c:pt>
                <c:pt idx="33754">
                  <c:v>45117.201388888891</c:v>
                </c:pt>
                <c:pt idx="33755">
                  <c:v>45117.204861111109</c:v>
                </c:pt>
                <c:pt idx="33756">
                  <c:v>45117.208333333336</c:v>
                </c:pt>
                <c:pt idx="33757">
                  <c:v>45117.211805555555</c:v>
                </c:pt>
                <c:pt idx="33758">
                  <c:v>45117.215277777781</c:v>
                </c:pt>
                <c:pt idx="33759">
                  <c:v>45117.21875</c:v>
                </c:pt>
                <c:pt idx="33760">
                  <c:v>45117.222222222219</c:v>
                </c:pt>
                <c:pt idx="33761">
                  <c:v>45117.225694444445</c:v>
                </c:pt>
                <c:pt idx="33762">
                  <c:v>45117.229166666664</c:v>
                </c:pt>
                <c:pt idx="33763">
                  <c:v>45117.232638888891</c:v>
                </c:pt>
                <c:pt idx="33764">
                  <c:v>45117.236111111109</c:v>
                </c:pt>
                <c:pt idx="33765">
                  <c:v>45117.239583333336</c:v>
                </c:pt>
                <c:pt idx="33766">
                  <c:v>45117.243055555555</c:v>
                </c:pt>
                <c:pt idx="33767">
                  <c:v>45117.246527777781</c:v>
                </c:pt>
                <c:pt idx="33768">
                  <c:v>45117.25</c:v>
                </c:pt>
                <c:pt idx="33769">
                  <c:v>45117.253472222219</c:v>
                </c:pt>
                <c:pt idx="33770">
                  <c:v>45117.256944444445</c:v>
                </c:pt>
                <c:pt idx="33771">
                  <c:v>45117.260416666664</c:v>
                </c:pt>
                <c:pt idx="33772">
                  <c:v>45117.263888888891</c:v>
                </c:pt>
                <c:pt idx="33773">
                  <c:v>45117.267361111109</c:v>
                </c:pt>
                <c:pt idx="33774">
                  <c:v>45117.270833333336</c:v>
                </c:pt>
                <c:pt idx="33775">
                  <c:v>45117.274305555555</c:v>
                </c:pt>
                <c:pt idx="33776">
                  <c:v>45117.277777777781</c:v>
                </c:pt>
                <c:pt idx="33777">
                  <c:v>45117.28125</c:v>
                </c:pt>
                <c:pt idx="33778">
                  <c:v>45117.284722222219</c:v>
                </c:pt>
                <c:pt idx="33779">
                  <c:v>45117.288194444445</c:v>
                </c:pt>
                <c:pt idx="33780">
                  <c:v>45117.291666666664</c:v>
                </c:pt>
                <c:pt idx="33781">
                  <c:v>45117.295138888891</c:v>
                </c:pt>
                <c:pt idx="33782">
                  <c:v>45117.298611111109</c:v>
                </c:pt>
                <c:pt idx="33783">
                  <c:v>45117.302083333336</c:v>
                </c:pt>
                <c:pt idx="33784">
                  <c:v>45117.305555555555</c:v>
                </c:pt>
                <c:pt idx="33785">
                  <c:v>45117.309027777781</c:v>
                </c:pt>
                <c:pt idx="33786">
                  <c:v>45117.3125</c:v>
                </c:pt>
                <c:pt idx="33787">
                  <c:v>45117.315972222219</c:v>
                </c:pt>
                <c:pt idx="33788">
                  <c:v>45117.319444444445</c:v>
                </c:pt>
                <c:pt idx="33789">
                  <c:v>45117.322916666664</c:v>
                </c:pt>
                <c:pt idx="33790">
                  <c:v>45117.326388888891</c:v>
                </c:pt>
                <c:pt idx="33791">
                  <c:v>45117.329861111109</c:v>
                </c:pt>
                <c:pt idx="33792">
                  <c:v>45117.333333333336</c:v>
                </c:pt>
                <c:pt idx="33793">
                  <c:v>45117.336805555555</c:v>
                </c:pt>
                <c:pt idx="33794">
                  <c:v>45117.340277777781</c:v>
                </c:pt>
                <c:pt idx="33795">
                  <c:v>45117.34375</c:v>
                </c:pt>
                <c:pt idx="33796">
                  <c:v>45117.347222222219</c:v>
                </c:pt>
                <c:pt idx="33797">
                  <c:v>45117.350694444445</c:v>
                </c:pt>
                <c:pt idx="33798">
                  <c:v>45117.354166666664</c:v>
                </c:pt>
                <c:pt idx="33799">
                  <c:v>45117.357638888891</c:v>
                </c:pt>
                <c:pt idx="33800">
                  <c:v>45117.361111111109</c:v>
                </c:pt>
                <c:pt idx="33801">
                  <c:v>45117.364583333336</c:v>
                </c:pt>
                <c:pt idx="33802">
                  <c:v>45117.368055555555</c:v>
                </c:pt>
                <c:pt idx="33803">
                  <c:v>45117.371527777781</c:v>
                </c:pt>
                <c:pt idx="33804">
                  <c:v>45117.375</c:v>
                </c:pt>
                <c:pt idx="33805">
                  <c:v>45117.378472222219</c:v>
                </c:pt>
                <c:pt idx="33806">
                  <c:v>45117.381944444445</c:v>
                </c:pt>
                <c:pt idx="33807">
                  <c:v>45117.385416666664</c:v>
                </c:pt>
                <c:pt idx="33808">
                  <c:v>45117.388888888891</c:v>
                </c:pt>
                <c:pt idx="33809">
                  <c:v>45117.392361111109</c:v>
                </c:pt>
                <c:pt idx="33810">
                  <c:v>45117.395833333336</c:v>
                </c:pt>
                <c:pt idx="33811">
                  <c:v>45117.399305555555</c:v>
                </c:pt>
                <c:pt idx="33812">
                  <c:v>45117.402777777781</c:v>
                </c:pt>
                <c:pt idx="33813">
                  <c:v>45117.40625</c:v>
                </c:pt>
                <c:pt idx="33814">
                  <c:v>45117.409722222219</c:v>
                </c:pt>
                <c:pt idx="33815">
                  <c:v>45117.413194444445</c:v>
                </c:pt>
                <c:pt idx="33816">
                  <c:v>45117.416666666664</c:v>
                </c:pt>
                <c:pt idx="33817">
                  <c:v>45117.420138888891</c:v>
                </c:pt>
                <c:pt idx="33818">
                  <c:v>45117.423611111109</c:v>
                </c:pt>
                <c:pt idx="33819">
                  <c:v>45117.427083333336</c:v>
                </c:pt>
                <c:pt idx="33820">
                  <c:v>45117.430555555555</c:v>
                </c:pt>
                <c:pt idx="33821">
                  <c:v>45117.434027777781</c:v>
                </c:pt>
                <c:pt idx="33822">
                  <c:v>45117.4375</c:v>
                </c:pt>
                <c:pt idx="33823">
                  <c:v>45117.440972222219</c:v>
                </c:pt>
                <c:pt idx="33824">
                  <c:v>45117.444444444445</c:v>
                </c:pt>
                <c:pt idx="33825">
                  <c:v>45117.447916666664</c:v>
                </c:pt>
                <c:pt idx="33826">
                  <c:v>45117.451388888891</c:v>
                </c:pt>
                <c:pt idx="33827">
                  <c:v>45117.454861111109</c:v>
                </c:pt>
                <c:pt idx="33828">
                  <c:v>45117.458333333336</c:v>
                </c:pt>
                <c:pt idx="33829">
                  <c:v>45117.461805555555</c:v>
                </c:pt>
                <c:pt idx="33830">
                  <c:v>45117.465277777781</c:v>
                </c:pt>
                <c:pt idx="33831">
                  <c:v>45117.46875</c:v>
                </c:pt>
                <c:pt idx="33832">
                  <c:v>45117.472222222219</c:v>
                </c:pt>
                <c:pt idx="33833">
                  <c:v>45117.475694444445</c:v>
                </c:pt>
                <c:pt idx="33834">
                  <c:v>45117.479166666664</c:v>
                </c:pt>
                <c:pt idx="33835">
                  <c:v>45117.482638888891</c:v>
                </c:pt>
                <c:pt idx="33836">
                  <c:v>45117.486111111109</c:v>
                </c:pt>
                <c:pt idx="33837">
                  <c:v>45117.489583333336</c:v>
                </c:pt>
                <c:pt idx="33838">
                  <c:v>45117.493055555555</c:v>
                </c:pt>
                <c:pt idx="33839">
                  <c:v>45117.496527777781</c:v>
                </c:pt>
                <c:pt idx="33840">
                  <c:v>45117.5</c:v>
                </c:pt>
                <c:pt idx="33841">
                  <c:v>45117.503472222219</c:v>
                </c:pt>
                <c:pt idx="33842">
                  <c:v>45117.506944444445</c:v>
                </c:pt>
                <c:pt idx="33843">
                  <c:v>45117.510416666664</c:v>
                </c:pt>
                <c:pt idx="33844">
                  <c:v>45117.513888888891</c:v>
                </c:pt>
                <c:pt idx="33845">
                  <c:v>45117.517361111109</c:v>
                </c:pt>
                <c:pt idx="33846">
                  <c:v>45117.520833333336</c:v>
                </c:pt>
                <c:pt idx="33847">
                  <c:v>45117.524305555555</c:v>
                </c:pt>
                <c:pt idx="33848">
                  <c:v>45117.527777777781</c:v>
                </c:pt>
                <c:pt idx="33849">
                  <c:v>45117.53125</c:v>
                </c:pt>
                <c:pt idx="33850">
                  <c:v>45117.534722222219</c:v>
                </c:pt>
                <c:pt idx="33851">
                  <c:v>45117.538194444445</c:v>
                </c:pt>
                <c:pt idx="33852">
                  <c:v>45117.541666666664</c:v>
                </c:pt>
                <c:pt idx="33853">
                  <c:v>45117.545138888891</c:v>
                </c:pt>
                <c:pt idx="33854">
                  <c:v>45117.548611111109</c:v>
                </c:pt>
                <c:pt idx="33855">
                  <c:v>45117.552083333336</c:v>
                </c:pt>
                <c:pt idx="33856">
                  <c:v>45117.555555555555</c:v>
                </c:pt>
                <c:pt idx="33857">
                  <c:v>45117.559027777781</c:v>
                </c:pt>
                <c:pt idx="33858">
                  <c:v>45117.5625</c:v>
                </c:pt>
                <c:pt idx="33859">
                  <c:v>45117.565972222219</c:v>
                </c:pt>
                <c:pt idx="33860">
                  <c:v>45117.569444444445</c:v>
                </c:pt>
                <c:pt idx="33861">
                  <c:v>45117.572916666664</c:v>
                </c:pt>
                <c:pt idx="33862">
                  <c:v>45117.576388888891</c:v>
                </c:pt>
                <c:pt idx="33863">
                  <c:v>45117.579861111109</c:v>
                </c:pt>
                <c:pt idx="33864">
                  <c:v>45117.583333333336</c:v>
                </c:pt>
                <c:pt idx="33865">
                  <c:v>45117.586805555555</c:v>
                </c:pt>
                <c:pt idx="33866">
                  <c:v>45117.590277777781</c:v>
                </c:pt>
                <c:pt idx="33867">
                  <c:v>45117.59375</c:v>
                </c:pt>
                <c:pt idx="33868">
                  <c:v>45117.597222222219</c:v>
                </c:pt>
                <c:pt idx="33869">
                  <c:v>45117.600694444445</c:v>
                </c:pt>
                <c:pt idx="33870">
                  <c:v>45117.604166666664</c:v>
                </c:pt>
                <c:pt idx="33871">
                  <c:v>45117.607638888891</c:v>
                </c:pt>
                <c:pt idx="33872">
                  <c:v>45117.611111111109</c:v>
                </c:pt>
                <c:pt idx="33873">
                  <c:v>45117.614583333336</c:v>
                </c:pt>
                <c:pt idx="33874">
                  <c:v>45117.618055555555</c:v>
                </c:pt>
                <c:pt idx="33875">
                  <c:v>45117.621527777781</c:v>
                </c:pt>
                <c:pt idx="33876">
                  <c:v>45117.625</c:v>
                </c:pt>
                <c:pt idx="33877">
                  <c:v>45117.628472222219</c:v>
                </c:pt>
                <c:pt idx="33878">
                  <c:v>45117.631944444445</c:v>
                </c:pt>
                <c:pt idx="33879">
                  <c:v>45117.635416666664</c:v>
                </c:pt>
                <c:pt idx="33880">
                  <c:v>45117.638888888891</c:v>
                </c:pt>
                <c:pt idx="33881">
                  <c:v>45117.642361111109</c:v>
                </c:pt>
                <c:pt idx="33882">
                  <c:v>45117.645833333336</c:v>
                </c:pt>
                <c:pt idx="33883">
                  <c:v>45117.649305555555</c:v>
                </c:pt>
                <c:pt idx="33884">
                  <c:v>45117.652777777781</c:v>
                </c:pt>
                <c:pt idx="33885">
                  <c:v>45117.65625</c:v>
                </c:pt>
                <c:pt idx="33886">
                  <c:v>45117.659722222219</c:v>
                </c:pt>
                <c:pt idx="33887">
                  <c:v>45117.663194444445</c:v>
                </c:pt>
                <c:pt idx="33888">
                  <c:v>45117.666666666664</c:v>
                </c:pt>
                <c:pt idx="33889">
                  <c:v>45117.670138888891</c:v>
                </c:pt>
                <c:pt idx="33890">
                  <c:v>45117.673611111109</c:v>
                </c:pt>
                <c:pt idx="33891">
                  <c:v>45117.677083333336</c:v>
                </c:pt>
                <c:pt idx="33892">
                  <c:v>45117.680555555555</c:v>
                </c:pt>
                <c:pt idx="33893">
                  <c:v>45117.684027777781</c:v>
                </c:pt>
                <c:pt idx="33894">
                  <c:v>45117.6875</c:v>
                </c:pt>
                <c:pt idx="33895">
                  <c:v>45117.690972222219</c:v>
                </c:pt>
                <c:pt idx="33896">
                  <c:v>45117.694444444445</c:v>
                </c:pt>
                <c:pt idx="33897">
                  <c:v>45117.697916666664</c:v>
                </c:pt>
                <c:pt idx="33898">
                  <c:v>45117.701388888891</c:v>
                </c:pt>
                <c:pt idx="33899">
                  <c:v>45117.704861111109</c:v>
                </c:pt>
                <c:pt idx="33900">
                  <c:v>45117.708333333336</c:v>
                </c:pt>
                <c:pt idx="33901">
                  <c:v>45117.711805555555</c:v>
                </c:pt>
                <c:pt idx="33902">
                  <c:v>45117.715277777781</c:v>
                </c:pt>
                <c:pt idx="33903">
                  <c:v>45117.71875</c:v>
                </c:pt>
                <c:pt idx="33904">
                  <c:v>45117.722222222219</c:v>
                </c:pt>
                <c:pt idx="33905">
                  <c:v>45117.725694444445</c:v>
                </c:pt>
                <c:pt idx="33906">
                  <c:v>45117.729166666664</c:v>
                </c:pt>
                <c:pt idx="33907">
                  <c:v>45117.732638888891</c:v>
                </c:pt>
                <c:pt idx="33908">
                  <c:v>45117.736111111109</c:v>
                </c:pt>
                <c:pt idx="33909">
                  <c:v>45117.739583333336</c:v>
                </c:pt>
                <c:pt idx="33910">
                  <c:v>45117.743055555555</c:v>
                </c:pt>
                <c:pt idx="33911">
                  <c:v>45117.746527777781</c:v>
                </c:pt>
                <c:pt idx="33912">
                  <c:v>45117.75</c:v>
                </c:pt>
                <c:pt idx="33913">
                  <c:v>45117.753472222219</c:v>
                </c:pt>
                <c:pt idx="33914">
                  <c:v>45117.756944444445</c:v>
                </c:pt>
                <c:pt idx="33915">
                  <c:v>45117.760416666664</c:v>
                </c:pt>
                <c:pt idx="33916">
                  <c:v>45117.763888888891</c:v>
                </c:pt>
                <c:pt idx="33917">
                  <c:v>45117.767361111109</c:v>
                </c:pt>
                <c:pt idx="33918">
                  <c:v>45117.770833333336</c:v>
                </c:pt>
                <c:pt idx="33919">
                  <c:v>45117.774305555555</c:v>
                </c:pt>
                <c:pt idx="33920">
                  <c:v>45117.777777777781</c:v>
                </c:pt>
                <c:pt idx="33921">
                  <c:v>45117.78125</c:v>
                </c:pt>
                <c:pt idx="33922">
                  <c:v>45117.784722222219</c:v>
                </c:pt>
                <c:pt idx="33923">
                  <c:v>45117.788194444445</c:v>
                </c:pt>
                <c:pt idx="33924">
                  <c:v>45117.791666666664</c:v>
                </c:pt>
                <c:pt idx="33925">
                  <c:v>45117.795138888891</c:v>
                </c:pt>
                <c:pt idx="33926">
                  <c:v>45117.798611111109</c:v>
                </c:pt>
                <c:pt idx="33927">
                  <c:v>45117.802083333336</c:v>
                </c:pt>
                <c:pt idx="33928">
                  <c:v>45117.805555555555</c:v>
                </c:pt>
                <c:pt idx="33929">
                  <c:v>45117.809027777781</c:v>
                </c:pt>
                <c:pt idx="33930">
                  <c:v>45117.8125</c:v>
                </c:pt>
                <c:pt idx="33931">
                  <c:v>45117.815972222219</c:v>
                </c:pt>
                <c:pt idx="33932">
                  <c:v>45117.819444444445</c:v>
                </c:pt>
                <c:pt idx="33933">
                  <c:v>45117.822916666664</c:v>
                </c:pt>
                <c:pt idx="33934">
                  <c:v>45117.826388888891</c:v>
                </c:pt>
                <c:pt idx="33935">
                  <c:v>45117.829861111109</c:v>
                </c:pt>
                <c:pt idx="33936">
                  <c:v>45117.833333333336</c:v>
                </c:pt>
                <c:pt idx="33937">
                  <c:v>45117.836805555555</c:v>
                </c:pt>
                <c:pt idx="33938">
                  <c:v>45117.840277777781</c:v>
                </c:pt>
                <c:pt idx="33939">
                  <c:v>45117.84375</c:v>
                </c:pt>
                <c:pt idx="33940">
                  <c:v>45117.847222222219</c:v>
                </c:pt>
                <c:pt idx="33941">
                  <c:v>45117.850694444445</c:v>
                </c:pt>
                <c:pt idx="33942">
                  <c:v>45117.854166666664</c:v>
                </c:pt>
                <c:pt idx="33943">
                  <c:v>45117.857638888891</c:v>
                </c:pt>
                <c:pt idx="33944">
                  <c:v>45117.861111111109</c:v>
                </c:pt>
                <c:pt idx="33945">
                  <c:v>45117.864583333336</c:v>
                </c:pt>
                <c:pt idx="33946">
                  <c:v>45117.868055555555</c:v>
                </c:pt>
                <c:pt idx="33947">
                  <c:v>45117.871527777781</c:v>
                </c:pt>
                <c:pt idx="33948">
                  <c:v>45117.875</c:v>
                </c:pt>
                <c:pt idx="33949">
                  <c:v>45117.878472222219</c:v>
                </c:pt>
                <c:pt idx="33950">
                  <c:v>45117.881944444445</c:v>
                </c:pt>
                <c:pt idx="33951">
                  <c:v>45117.885416666664</c:v>
                </c:pt>
                <c:pt idx="33952">
                  <c:v>45117.888888888891</c:v>
                </c:pt>
                <c:pt idx="33953">
                  <c:v>45117.892361111109</c:v>
                </c:pt>
                <c:pt idx="33954">
                  <c:v>45117.895833333336</c:v>
                </c:pt>
                <c:pt idx="33955">
                  <c:v>45117.899305555555</c:v>
                </c:pt>
                <c:pt idx="33956">
                  <c:v>45117.902777777781</c:v>
                </c:pt>
                <c:pt idx="33957">
                  <c:v>45117.90625</c:v>
                </c:pt>
                <c:pt idx="33958">
                  <c:v>45117.909722222219</c:v>
                </c:pt>
                <c:pt idx="33959">
                  <c:v>45117.913194444445</c:v>
                </c:pt>
                <c:pt idx="33960">
                  <c:v>45117.916666666664</c:v>
                </c:pt>
                <c:pt idx="33961">
                  <c:v>45117.920138888891</c:v>
                </c:pt>
                <c:pt idx="33962">
                  <c:v>45117.923611111109</c:v>
                </c:pt>
                <c:pt idx="33963">
                  <c:v>45117.927083333336</c:v>
                </c:pt>
                <c:pt idx="33964">
                  <c:v>45117.930555555555</c:v>
                </c:pt>
                <c:pt idx="33965">
                  <c:v>45117.934027777781</c:v>
                </c:pt>
                <c:pt idx="33966">
                  <c:v>45117.9375</c:v>
                </c:pt>
                <c:pt idx="33967">
                  <c:v>45117.940972222219</c:v>
                </c:pt>
                <c:pt idx="33968">
                  <c:v>45117.944444444445</c:v>
                </c:pt>
                <c:pt idx="33969">
                  <c:v>45117.947916666664</c:v>
                </c:pt>
                <c:pt idx="33970">
                  <c:v>45117.951388888891</c:v>
                </c:pt>
                <c:pt idx="33971">
                  <c:v>45117.954861111109</c:v>
                </c:pt>
                <c:pt idx="33972">
                  <c:v>45117.958333333336</c:v>
                </c:pt>
                <c:pt idx="33973">
                  <c:v>45117.961805555555</c:v>
                </c:pt>
                <c:pt idx="33974">
                  <c:v>45117.965277777781</c:v>
                </c:pt>
                <c:pt idx="33975">
                  <c:v>45117.96875</c:v>
                </c:pt>
                <c:pt idx="33976">
                  <c:v>45117.972222222219</c:v>
                </c:pt>
                <c:pt idx="33977">
                  <c:v>45117.975694444445</c:v>
                </c:pt>
                <c:pt idx="33978">
                  <c:v>45117.979166666664</c:v>
                </c:pt>
                <c:pt idx="33979">
                  <c:v>45117.982638888891</c:v>
                </c:pt>
                <c:pt idx="33980">
                  <c:v>45117.986111111109</c:v>
                </c:pt>
                <c:pt idx="33981">
                  <c:v>45117.989583333336</c:v>
                </c:pt>
                <c:pt idx="33982">
                  <c:v>45117.993055555555</c:v>
                </c:pt>
                <c:pt idx="33983">
                  <c:v>45117.996527777781</c:v>
                </c:pt>
                <c:pt idx="33984">
                  <c:v>45118</c:v>
                </c:pt>
                <c:pt idx="33985">
                  <c:v>45118.003472222219</c:v>
                </c:pt>
                <c:pt idx="33986">
                  <c:v>45118.006944444445</c:v>
                </c:pt>
                <c:pt idx="33987">
                  <c:v>45118.010416666664</c:v>
                </c:pt>
                <c:pt idx="33988">
                  <c:v>45118.013888888891</c:v>
                </c:pt>
                <c:pt idx="33989">
                  <c:v>45118.017361111109</c:v>
                </c:pt>
                <c:pt idx="33990">
                  <c:v>45118.020833333336</c:v>
                </c:pt>
                <c:pt idx="33991">
                  <c:v>45118.024305555555</c:v>
                </c:pt>
                <c:pt idx="33992">
                  <c:v>45118.027777777781</c:v>
                </c:pt>
                <c:pt idx="33993">
                  <c:v>45118.03125</c:v>
                </c:pt>
                <c:pt idx="33994">
                  <c:v>45118.034722222219</c:v>
                </c:pt>
                <c:pt idx="33995">
                  <c:v>45118.038194444445</c:v>
                </c:pt>
                <c:pt idx="33996">
                  <c:v>45118.041666666664</c:v>
                </c:pt>
                <c:pt idx="33997">
                  <c:v>45118.045138888891</c:v>
                </c:pt>
                <c:pt idx="33998">
                  <c:v>45118.048611111109</c:v>
                </c:pt>
                <c:pt idx="33999">
                  <c:v>45118.052083333336</c:v>
                </c:pt>
                <c:pt idx="34000">
                  <c:v>45118.055555555555</c:v>
                </c:pt>
                <c:pt idx="34001">
                  <c:v>45118.059027777781</c:v>
                </c:pt>
                <c:pt idx="34002">
                  <c:v>45118.0625</c:v>
                </c:pt>
                <c:pt idx="34003">
                  <c:v>45118.065972222219</c:v>
                </c:pt>
                <c:pt idx="34004">
                  <c:v>45118.069444444445</c:v>
                </c:pt>
                <c:pt idx="34005">
                  <c:v>45118.072916666664</c:v>
                </c:pt>
                <c:pt idx="34006">
                  <c:v>45118.076388888891</c:v>
                </c:pt>
                <c:pt idx="34007">
                  <c:v>45118.079861111109</c:v>
                </c:pt>
                <c:pt idx="34008">
                  <c:v>45118.083333333336</c:v>
                </c:pt>
                <c:pt idx="34009">
                  <c:v>45118.086805555555</c:v>
                </c:pt>
                <c:pt idx="34010">
                  <c:v>45118.090277777781</c:v>
                </c:pt>
                <c:pt idx="34011">
                  <c:v>45118.09375</c:v>
                </c:pt>
                <c:pt idx="34012">
                  <c:v>45118.097222222219</c:v>
                </c:pt>
                <c:pt idx="34013">
                  <c:v>45118.100694444445</c:v>
                </c:pt>
                <c:pt idx="34014">
                  <c:v>45118.104166666664</c:v>
                </c:pt>
                <c:pt idx="34015">
                  <c:v>45118.107638888891</c:v>
                </c:pt>
                <c:pt idx="34016">
                  <c:v>45118.111111111109</c:v>
                </c:pt>
                <c:pt idx="34017">
                  <c:v>45118.114583333336</c:v>
                </c:pt>
                <c:pt idx="34018">
                  <c:v>45118.118055555555</c:v>
                </c:pt>
                <c:pt idx="34019">
                  <c:v>45118.121527777781</c:v>
                </c:pt>
                <c:pt idx="34020">
                  <c:v>45118.125</c:v>
                </c:pt>
                <c:pt idx="34021">
                  <c:v>45118.128472222219</c:v>
                </c:pt>
                <c:pt idx="34022">
                  <c:v>45118.131944444445</c:v>
                </c:pt>
                <c:pt idx="34023">
                  <c:v>45118.135416666664</c:v>
                </c:pt>
                <c:pt idx="34024">
                  <c:v>45118.138888888891</c:v>
                </c:pt>
                <c:pt idx="34025">
                  <c:v>45118.142361111109</c:v>
                </c:pt>
                <c:pt idx="34026">
                  <c:v>45118.145833333336</c:v>
                </c:pt>
                <c:pt idx="34027">
                  <c:v>45118.149305555555</c:v>
                </c:pt>
                <c:pt idx="34028">
                  <c:v>45118.152777777781</c:v>
                </c:pt>
                <c:pt idx="34029">
                  <c:v>45118.15625</c:v>
                </c:pt>
                <c:pt idx="34030">
                  <c:v>45118.159722222219</c:v>
                </c:pt>
                <c:pt idx="34031">
                  <c:v>45118.163194444445</c:v>
                </c:pt>
                <c:pt idx="34032">
                  <c:v>45118.166666666664</c:v>
                </c:pt>
                <c:pt idx="34033">
                  <c:v>45118.170138888891</c:v>
                </c:pt>
                <c:pt idx="34034">
                  <c:v>45118.173611111109</c:v>
                </c:pt>
                <c:pt idx="34035">
                  <c:v>45118.177083333336</c:v>
                </c:pt>
                <c:pt idx="34036">
                  <c:v>45118.180555555555</c:v>
                </c:pt>
                <c:pt idx="34037">
                  <c:v>45118.184027777781</c:v>
                </c:pt>
                <c:pt idx="34038">
                  <c:v>45118.1875</c:v>
                </c:pt>
                <c:pt idx="34039">
                  <c:v>45118.190972222219</c:v>
                </c:pt>
                <c:pt idx="34040">
                  <c:v>45118.194444444445</c:v>
                </c:pt>
                <c:pt idx="34041">
                  <c:v>45118.197916666664</c:v>
                </c:pt>
                <c:pt idx="34042">
                  <c:v>45118.201388888891</c:v>
                </c:pt>
                <c:pt idx="34043">
                  <c:v>45118.204861111109</c:v>
                </c:pt>
                <c:pt idx="34044">
                  <c:v>45118.208333333336</c:v>
                </c:pt>
                <c:pt idx="34045">
                  <c:v>45118.211805555555</c:v>
                </c:pt>
                <c:pt idx="34046">
                  <c:v>45118.215277777781</c:v>
                </c:pt>
                <c:pt idx="34047">
                  <c:v>45118.21875</c:v>
                </c:pt>
                <c:pt idx="34048">
                  <c:v>45118.222222222219</c:v>
                </c:pt>
                <c:pt idx="34049">
                  <c:v>45118.225694444445</c:v>
                </c:pt>
                <c:pt idx="34050">
                  <c:v>45118.229166666664</c:v>
                </c:pt>
                <c:pt idx="34051">
                  <c:v>45118.232638888891</c:v>
                </c:pt>
                <c:pt idx="34052">
                  <c:v>45118.236111111109</c:v>
                </c:pt>
                <c:pt idx="34053">
                  <c:v>45118.239583333336</c:v>
                </c:pt>
                <c:pt idx="34054">
                  <c:v>45118.243055555555</c:v>
                </c:pt>
                <c:pt idx="34055">
                  <c:v>45118.246527777781</c:v>
                </c:pt>
                <c:pt idx="34056">
                  <c:v>45118.25</c:v>
                </c:pt>
                <c:pt idx="34057">
                  <c:v>45118.253472222219</c:v>
                </c:pt>
                <c:pt idx="34058">
                  <c:v>45118.256944444445</c:v>
                </c:pt>
                <c:pt idx="34059">
                  <c:v>45118.260416666664</c:v>
                </c:pt>
                <c:pt idx="34060">
                  <c:v>45118.263888888891</c:v>
                </c:pt>
                <c:pt idx="34061">
                  <c:v>45118.267361111109</c:v>
                </c:pt>
                <c:pt idx="34062">
                  <c:v>45118.270833333336</c:v>
                </c:pt>
                <c:pt idx="34063">
                  <c:v>45118.274305555555</c:v>
                </c:pt>
                <c:pt idx="34064">
                  <c:v>45118.277777777781</c:v>
                </c:pt>
                <c:pt idx="34065">
                  <c:v>45118.28125</c:v>
                </c:pt>
                <c:pt idx="34066">
                  <c:v>45118.284722222219</c:v>
                </c:pt>
                <c:pt idx="34067">
                  <c:v>45118.288194444445</c:v>
                </c:pt>
                <c:pt idx="34068">
                  <c:v>45118.291666666664</c:v>
                </c:pt>
                <c:pt idx="34069">
                  <c:v>45118.295138888891</c:v>
                </c:pt>
                <c:pt idx="34070">
                  <c:v>45118.298611111109</c:v>
                </c:pt>
                <c:pt idx="34071">
                  <c:v>45118.302083333336</c:v>
                </c:pt>
                <c:pt idx="34072">
                  <c:v>45118.305555555555</c:v>
                </c:pt>
                <c:pt idx="34073">
                  <c:v>45118.309027777781</c:v>
                </c:pt>
                <c:pt idx="34074">
                  <c:v>45118.3125</c:v>
                </c:pt>
                <c:pt idx="34075">
                  <c:v>45118.315972222219</c:v>
                </c:pt>
                <c:pt idx="34076">
                  <c:v>45118.319444444445</c:v>
                </c:pt>
                <c:pt idx="34077">
                  <c:v>45118.322916666664</c:v>
                </c:pt>
                <c:pt idx="34078">
                  <c:v>45118.326388888891</c:v>
                </c:pt>
                <c:pt idx="34079">
                  <c:v>45118.329861111109</c:v>
                </c:pt>
                <c:pt idx="34080">
                  <c:v>45118.333333333336</c:v>
                </c:pt>
                <c:pt idx="34081">
                  <c:v>45118.336805555555</c:v>
                </c:pt>
                <c:pt idx="34082">
                  <c:v>45118.340277777781</c:v>
                </c:pt>
                <c:pt idx="34083">
                  <c:v>45118.34375</c:v>
                </c:pt>
                <c:pt idx="34084">
                  <c:v>45118.347222222219</c:v>
                </c:pt>
                <c:pt idx="34085">
                  <c:v>45118.350694444445</c:v>
                </c:pt>
                <c:pt idx="34086">
                  <c:v>45118.354166666664</c:v>
                </c:pt>
                <c:pt idx="34087">
                  <c:v>45118.357638888891</c:v>
                </c:pt>
                <c:pt idx="34088">
                  <c:v>45118.361111111109</c:v>
                </c:pt>
                <c:pt idx="34089">
                  <c:v>45118.364583333336</c:v>
                </c:pt>
                <c:pt idx="34090">
                  <c:v>45118.368055555555</c:v>
                </c:pt>
                <c:pt idx="34091">
                  <c:v>45118.371527777781</c:v>
                </c:pt>
                <c:pt idx="34092">
                  <c:v>45118.375</c:v>
                </c:pt>
                <c:pt idx="34093">
                  <c:v>45118.378472222219</c:v>
                </c:pt>
                <c:pt idx="34094">
                  <c:v>45118.381944444445</c:v>
                </c:pt>
                <c:pt idx="34095">
                  <c:v>45118.385416666664</c:v>
                </c:pt>
                <c:pt idx="34096">
                  <c:v>45118.388888888891</c:v>
                </c:pt>
                <c:pt idx="34097">
                  <c:v>45118.392361111109</c:v>
                </c:pt>
                <c:pt idx="34098">
                  <c:v>45118.395833333336</c:v>
                </c:pt>
                <c:pt idx="34099">
                  <c:v>45118.399305555555</c:v>
                </c:pt>
                <c:pt idx="34100">
                  <c:v>45118.402777777781</c:v>
                </c:pt>
                <c:pt idx="34101">
                  <c:v>45118.40625</c:v>
                </c:pt>
                <c:pt idx="34102">
                  <c:v>45118.409722222219</c:v>
                </c:pt>
                <c:pt idx="34103">
                  <c:v>45118.413194444445</c:v>
                </c:pt>
                <c:pt idx="34104">
                  <c:v>45118.416666666664</c:v>
                </c:pt>
                <c:pt idx="34105">
                  <c:v>45118.420138888891</c:v>
                </c:pt>
                <c:pt idx="34106">
                  <c:v>45118.423611111109</c:v>
                </c:pt>
                <c:pt idx="34107">
                  <c:v>45118.427083333336</c:v>
                </c:pt>
                <c:pt idx="34108">
                  <c:v>45118.430555555555</c:v>
                </c:pt>
                <c:pt idx="34109">
                  <c:v>45118.434027777781</c:v>
                </c:pt>
                <c:pt idx="34110">
                  <c:v>45118.4375</c:v>
                </c:pt>
                <c:pt idx="34111">
                  <c:v>45118.440972222219</c:v>
                </c:pt>
                <c:pt idx="34112">
                  <c:v>45118.444444444445</c:v>
                </c:pt>
                <c:pt idx="34113">
                  <c:v>45118.447916666664</c:v>
                </c:pt>
                <c:pt idx="34114">
                  <c:v>45118.451388888891</c:v>
                </c:pt>
                <c:pt idx="34115">
                  <c:v>45118.454861111109</c:v>
                </c:pt>
                <c:pt idx="34116">
                  <c:v>45118.458333333336</c:v>
                </c:pt>
                <c:pt idx="34117">
                  <c:v>45118.461805555555</c:v>
                </c:pt>
                <c:pt idx="34118">
                  <c:v>45118.465277777781</c:v>
                </c:pt>
                <c:pt idx="34119">
                  <c:v>45118.46875</c:v>
                </c:pt>
                <c:pt idx="34120">
                  <c:v>45118.472222222219</c:v>
                </c:pt>
                <c:pt idx="34121">
                  <c:v>45118.475694444445</c:v>
                </c:pt>
                <c:pt idx="34122">
                  <c:v>45118.479166666664</c:v>
                </c:pt>
                <c:pt idx="34123">
                  <c:v>45118.482638888891</c:v>
                </c:pt>
                <c:pt idx="34124">
                  <c:v>45118.486111111109</c:v>
                </c:pt>
                <c:pt idx="34125">
                  <c:v>45118.489583333336</c:v>
                </c:pt>
                <c:pt idx="34126">
                  <c:v>45118.493055555555</c:v>
                </c:pt>
                <c:pt idx="34127">
                  <c:v>45118.496527777781</c:v>
                </c:pt>
                <c:pt idx="34128">
                  <c:v>45118.5</c:v>
                </c:pt>
                <c:pt idx="34129">
                  <c:v>45118.503472222219</c:v>
                </c:pt>
                <c:pt idx="34130">
                  <c:v>45118.506944444445</c:v>
                </c:pt>
                <c:pt idx="34131">
                  <c:v>45118.510416666664</c:v>
                </c:pt>
                <c:pt idx="34132">
                  <c:v>45118.513888888891</c:v>
                </c:pt>
                <c:pt idx="34133">
                  <c:v>45118.517361111109</c:v>
                </c:pt>
                <c:pt idx="34134">
                  <c:v>45118.520833333336</c:v>
                </c:pt>
                <c:pt idx="34135">
                  <c:v>45118.524305555555</c:v>
                </c:pt>
                <c:pt idx="34136">
                  <c:v>45118.527777777781</c:v>
                </c:pt>
                <c:pt idx="34137">
                  <c:v>45118.53125</c:v>
                </c:pt>
                <c:pt idx="34138">
                  <c:v>45118.534722222219</c:v>
                </c:pt>
                <c:pt idx="34139">
                  <c:v>45118.538194444445</c:v>
                </c:pt>
                <c:pt idx="34140">
                  <c:v>45118.541666666664</c:v>
                </c:pt>
                <c:pt idx="34141">
                  <c:v>45118.545138888891</c:v>
                </c:pt>
                <c:pt idx="34142">
                  <c:v>45118.548611111109</c:v>
                </c:pt>
                <c:pt idx="34143">
                  <c:v>45118.552083333336</c:v>
                </c:pt>
                <c:pt idx="34144">
                  <c:v>45118.555555555555</c:v>
                </c:pt>
                <c:pt idx="34145">
                  <c:v>45118.559027777781</c:v>
                </c:pt>
                <c:pt idx="34146">
                  <c:v>45118.5625</c:v>
                </c:pt>
                <c:pt idx="34147">
                  <c:v>45118.565972222219</c:v>
                </c:pt>
                <c:pt idx="34148">
                  <c:v>45118.569444444445</c:v>
                </c:pt>
                <c:pt idx="34149">
                  <c:v>45118.572916666664</c:v>
                </c:pt>
                <c:pt idx="34150">
                  <c:v>45118.576388888891</c:v>
                </c:pt>
                <c:pt idx="34151">
                  <c:v>45118.579861111109</c:v>
                </c:pt>
                <c:pt idx="34152">
                  <c:v>45118.583333333336</c:v>
                </c:pt>
                <c:pt idx="34153">
                  <c:v>45118.586805555555</c:v>
                </c:pt>
                <c:pt idx="34154">
                  <c:v>45118.590277777781</c:v>
                </c:pt>
                <c:pt idx="34155">
                  <c:v>45118.59375</c:v>
                </c:pt>
                <c:pt idx="34156">
                  <c:v>45118.597222222219</c:v>
                </c:pt>
                <c:pt idx="34157">
                  <c:v>45118.600694444445</c:v>
                </c:pt>
                <c:pt idx="34158">
                  <c:v>45118.604166666664</c:v>
                </c:pt>
                <c:pt idx="34159">
                  <c:v>45118.607638888891</c:v>
                </c:pt>
                <c:pt idx="34160">
                  <c:v>45118.611111111109</c:v>
                </c:pt>
                <c:pt idx="34161">
                  <c:v>45118.614583333336</c:v>
                </c:pt>
                <c:pt idx="34162">
                  <c:v>45118.618055555555</c:v>
                </c:pt>
                <c:pt idx="34163">
                  <c:v>45118.621527777781</c:v>
                </c:pt>
                <c:pt idx="34164">
                  <c:v>45118.625</c:v>
                </c:pt>
                <c:pt idx="34165">
                  <c:v>45118.628472222219</c:v>
                </c:pt>
                <c:pt idx="34166">
                  <c:v>45118.631944444445</c:v>
                </c:pt>
                <c:pt idx="34167">
                  <c:v>45118.635416666664</c:v>
                </c:pt>
                <c:pt idx="34168">
                  <c:v>45118.638888888891</c:v>
                </c:pt>
                <c:pt idx="34169">
                  <c:v>45118.642361111109</c:v>
                </c:pt>
                <c:pt idx="34170">
                  <c:v>45118.645833333336</c:v>
                </c:pt>
                <c:pt idx="34171">
                  <c:v>45118.649305555555</c:v>
                </c:pt>
                <c:pt idx="34172">
                  <c:v>45118.652777777781</c:v>
                </c:pt>
                <c:pt idx="34173">
                  <c:v>45118.65625</c:v>
                </c:pt>
                <c:pt idx="34174">
                  <c:v>45118.659722222219</c:v>
                </c:pt>
                <c:pt idx="34175">
                  <c:v>45118.663194444445</c:v>
                </c:pt>
                <c:pt idx="34176">
                  <c:v>45118.666666666664</c:v>
                </c:pt>
                <c:pt idx="34177">
                  <c:v>45118.670138888891</c:v>
                </c:pt>
                <c:pt idx="34178">
                  <c:v>45118.673611111109</c:v>
                </c:pt>
                <c:pt idx="34179">
                  <c:v>45118.677083333336</c:v>
                </c:pt>
                <c:pt idx="34180">
                  <c:v>45118.680555555555</c:v>
                </c:pt>
                <c:pt idx="34181">
                  <c:v>45118.684027777781</c:v>
                </c:pt>
                <c:pt idx="34182">
                  <c:v>45118.6875</c:v>
                </c:pt>
                <c:pt idx="34183">
                  <c:v>45118.690972222219</c:v>
                </c:pt>
                <c:pt idx="34184">
                  <c:v>45118.694444444445</c:v>
                </c:pt>
                <c:pt idx="34185">
                  <c:v>45118.697916666664</c:v>
                </c:pt>
                <c:pt idx="34186">
                  <c:v>45118.701388888891</c:v>
                </c:pt>
                <c:pt idx="34187">
                  <c:v>45118.704861111109</c:v>
                </c:pt>
                <c:pt idx="34188">
                  <c:v>45118.708333333336</c:v>
                </c:pt>
                <c:pt idx="34189">
                  <c:v>45118.711805555555</c:v>
                </c:pt>
                <c:pt idx="34190">
                  <c:v>45118.715277777781</c:v>
                </c:pt>
                <c:pt idx="34191">
                  <c:v>45118.71875</c:v>
                </c:pt>
                <c:pt idx="34192">
                  <c:v>45118.722222222219</c:v>
                </c:pt>
                <c:pt idx="34193">
                  <c:v>45118.725694444445</c:v>
                </c:pt>
                <c:pt idx="34194">
                  <c:v>45118.729166666664</c:v>
                </c:pt>
                <c:pt idx="34195">
                  <c:v>45118.732638888891</c:v>
                </c:pt>
                <c:pt idx="34196">
                  <c:v>45118.736111111109</c:v>
                </c:pt>
                <c:pt idx="34197">
                  <c:v>45118.739583333336</c:v>
                </c:pt>
                <c:pt idx="34198">
                  <c:v>45118.743055555555</c:v>
                </c:pt>
                <c:pt idx="34199">
                  <c:v>45118.746527777781</c:v>
                </c:pt>
                <c:pt idx="34200">
                  <c:v>45118.75</c:v>
                </c:pt>
                <c:pt idx="34201">
                  <c:v>45118.753472222219</c:v>
                </c:pt>
                <c:pt idx="34202">
                  <c:v>45118.756944444445</c:v>
                </c:pt>
                <c:pt idx="34203">
                  <c:v>45118.760416666664</c:v>
                </c:pt>
                <c:pt idx="34204">
                  <c:v>45118.763888888891</c:v>
                </c:pt>
                <c:pt idx="34205">
                  <c:v>45118.767361111109</c:v>
                </c:pt>
                <c:pt idx="34206">
                  <c:v>45118.770833333336</c:v>
                </c:pt>
                <c:pt idx="34207">
                  <c:v>45118.774305555555</c:v>
                </c:pt>
                <c:pt idx="34208">
                  <c:v>45118.777777777781</c:v>
                </c:pt>
                <c:pt idx="34209">
                  <c:v>45118.78125</c:v>
                </c:pt>
                <c:pt idx="34210">
                  <c:v>45118.784722222219</c:v>
                </c:pt>
                <c:pt idx="34211">
                  <c:v>45118.788194444445</c:v>
                </c:pt>
                <c:pt idx="34212">
                  <c:v>45118.791666666664</c:v>
                </c:pt>
                <c:pt idx="34213">
                  <c:v>45118.795138888891</c:v>
                </c:pt>
                <c:pt idx="34214">
                  <c:v>45118.798611111109</c:v>
                </c:pt>
                <c:pt idx="34215">
                  <c:v>45118.802083333336</c:v>
                </c:pt>
                <c:pt idx="34216">
                  <c:v>45118.805555555555</c:v>
                </c:pt>
                <c:pt idx="34217">
                  <c:v>45118.809027777781</c:v>
                </c:pt>
                <c:pt idx="34218">
                  <c:v>45118.8125</c:v>
                </c:pt>
                <c:pt idx="34219">
                  <c:v>45118.815972222219</c:v>
                </c:pt>
                <c:pt idx="34220">
                  <c:v>45118.819444444445</c:v>
                </c:pt>
                <c:pt idx="34221">
                  <c:v>45118.822916666664</c:v>
                </c:pt>
                <c:pt idx="34222">
                  <c:v>45118.826388888891</c:v>
                </c:pt>
                <c:pt idx="34223">
                  <c:v>45118.829861111109</c:v>
                </c:pt>
                <c:pt idx="34224">
                  <c:v>45118.833333333336</c:v>
                </c:pt>
                <c:pt idx="34225">
                  <c:v>45118.836805555555</c:v>
                </c:pt>
                <c:pt idx="34226">
                  <c:v>45118.840277777781</c:v>
                </c:pt>
                <c:pt idx="34227">
                  <c:v>45118.84375</c:v>
                </c:pt>
                <c:pt idx="34228">
                  <c:v>45118.847222222219</c:v>
                </c:pt>
                <c:pt idx="34229">
                  <c:v>45118.850694444445</c:v>
                </c:pt>
                <c:pt idx="34230">
                  <c:v>45118.854166666664</c:v>
                </c:pt>
                <c:pt idx="34231">
                  <c:v>45118.857638888891</c:v>
                </c:pt>
                <c:pt idx="34232">
                  <c:v>45118.861111111109</c:v>
                </c:pt>
                <c:pt idx="34233">
                  <c:v>45118.864583333336</c:v>
                </c:pt>
                <c:pt idx="34234">
                  <c:v>45118.868055555555</c:v>
                </c:pt>
                <c:pt idx="34235">
                  <c:v>45118.871527777781</c:v>
                </c:pt>
                <c:pt idx="34236">
                  <c:v>45118.875</c:v>
                </c:pt>
                <c:pt idx="34237">
                  <c:v>45118.878472222219</c:v>
                </c:pt>
                <c:pt idx="34238">
                  <c:v>45118.881944444445</c:v>
                </c:pt>
                <c:pt idx="34239">
                  <c:v>45118.885416666664</c:v>
                </c:pt>
                <c:pt idx="34240">
                  <c:v>45118.888888888891</c:v>
                </c:pt>
                <c:pt idx="34241">
                  <c:v>45118.892361111109</c:v>
                </c:pt>
                <c:pt idx="34242">
                  <c:v>45118.895833333336</c:v>
                </c:pt>
                <c:pt idx="34243">
                  <c:v>45118.899305555555</c:v>
                </c:pt>
                <c:pt idx="34244">
                  <c:v>45118.902777777781</c:v>
                </c:pt>
                <c:pt idx="34245">
                  <c:v>45118.90625</c:v>
                </c:pt>
                <c:pt idx="34246">
                  <c:v>45118.909722222219</c:v>
                </c:pt>
                <c:pt idx="34247">
                  <c:v>45118.913194444445</c:v>
                </c:pt>
                <c:pt idx="34248">
                  <c:v>45118.916666666664</c:v>
                </c:pt>
                <c:pt idx="34249">
                  <c:v>45118.920138888891</c:v>
                </c:pt>
                <c:pt idx="34250">
                  <c:v>45118.923611111109</c:v>
                </c:pt>
                <c:pt idx="34251">
                  <c:v>45118.927083333336</c:v>
                </c:pt>
                <c:pt idx="34252">
                  <c:v>45118.930555555555</c:v>
                </c:pt>
                <c:pt idx="34253">
                  <c:v>45118.934027777781</c:v>
                </c:pt>
                <c:pt idx="34254">
                  <c:v>45118.9375</c:v>
                </c:pt>
                <c:pt idx="34255">
                  <c:v>45118.940972222219</c:v>
                </c:pt>
                <c:pt idx="34256">
                  <c:v>45118.944444444445</c:v>
                </c:pt>
                <c:pt idx="34257">
                  <c:v>45118.947916666664</c:v>
                </c:pt>
                <c:pt idx="34258">
                  <c:v>45118.951388888891</c:v>
                </c:pt>
                <c:pt idx="34259">
                  <c:v>45118.954861111109</c:v>
                </c:pt>
                <c:pt idx="34260">
                  <c:v>45118.958333333336</c:v>
                </c:pt>
                <c:pt idx="34261">
                  <c:v>45118.961805555555</c:v>
                </c:pt>
                <c:pt idx="34262">
                  <c:v>45118.965277777781</c:v>
                </c:pt>
                <c:pt idx="34263">
                  <c:v>45118.96875</c:v>
                </c:pt>
                <c:pt idx="34264">
                  <c:v>45118.972222222219</c:v>
                </c:pt>
                <c:pt idx="34265">
                  <c:v>45118.975694444445</c:v>
                </c:pt>
                <c:pt idx="34266">
                  <c:v>45118.979166666664</c:v>
                </c:pt>
                <c:pt idx="34267">
                  <c:v>45118.982638888891</c:v>
                </c:pt>
                <c:pt idx="34268">
                  <c:v>45118.986111111109</c:v>
                </c:pt>
                <c:pt idx="34269">
                  <c:v>45118.989583333336</c:v>
                </c:pt>
                <c:pt idx="34270">
                  <c:v>45118.993055555555</c:v>
                </c:pt>
                <c:pt idx="34271">
                  <c:v>45118.996527777781</c:v>
                </c:pt>
                <c:pt idx="34272">
                  <c:v>45119</c:v>
                </c:pt>
                <c:pt idx="34273">
                  <c:v>45119.003472222219</c:v>
                </c:pt>
                <c:pt idx="34274">
                  <c:v>45119.006944444445</c:v>
                </c:pt>
                <c:pt idx="34275">
                  <c:v>45119.010416666664</c:v>
                </c:pt>
                <c:pt idx="34276">
                  <c:v>45119.013888888891</c:v>
                </c:pt>
                <c:pt idx="34277">
                  <c:v>45119.017361111109</c:v>
                </c:pt>
                <c:pt idx="34278">
                  <c:v>45119.020833333336</c:v>
                </c:pt>
                <c:pt idx="34279">
                  <c:v>45119.024305555555</c:v>
                </c:pt>
                <c:pt idx="34280">
                  <c:v>45119.027777777781</c:v>
                </c:pt>
                <c:pt idx="34281">
                  <c:v>45119.03125</c:v>
                </c:pt>
                <c:pt idx="34282">
                  <c:v>45119.034722222219</c:v>
                </c:pt>
                <c:pt idx="34283">
                  <c:v>45119.038194444445</c:v>
                </c:pt>
                <c:pt idx="34284">
                  <c:v>45119.041666666664</c:v>
                </c:pt>
                <c:pt idx="34285">
                  <c:v>45119.045138888891</c:v>
                </c:pt>
                <c:pt idx="34286">
                  <c:v>45119.048611111109</c:v>
                </c:pt>
                <c:pt idx="34287">
                  <c:v>45119.052083333336</c:v>
                </c:pt>
                <c:pt idx="34288">
                  <c:v>45119.055555555555</c:v>
                </c:pt>
                <c:pt idx="34289">
                  <c:v>45119.059027777781</c:v>
                </c:pt>
                <c:pt idx="34290">
                  <c:v>45119.0625</c:v>
                </c:pt>
                <c:pt idx="34291">
                  <c:v>45119.065972222219</c:v>
                </c:pt>
                <c:pt idx="34292">
                  <c:v>45119.069444444445</c:v>
                </c:pt>
                <c:pt idx="34293">
                  <c:v>45119.072916666664</c:v>
                </c:pt>
                <c:pt idx="34294">
                  <c:v>45119.076388888891</c:v>
                </c:pt>
                <c:pt idx="34295">
                  <c:v>45119.079861111109</c:v>
                </c:pt>
                <c:pt idx="34296">
                  <c:v>45119.083333333336</c:v>
                </c:pt>
                <c:pt idx="34297">
                  <c:v>45119.086805555555</c:v>
                </c:pt>
                <c:pt idx="34298">
                  <c:v>45119.090277777781</c:v>
                </c:pt>
                <c:pt idx="34299">
                  <c:v>45119.09375</c:v>
                </c:pt>
                <c:pt idx="34300">
                  <c:v>45119.097222222219</c:v>
                </c:pt>
                <c:pt idx="34301">
                  <c:v>45119.100694444445</c:v>
                </c:pt>
                <c:pt idx="34302">
                  <c:v>45119.104166666664</c:v>
                </c:pt>
                <c:pt idx="34303">
                  <c:v>45119.107638888891</c:v>
                </c:pt>
                <c:pt idx="34304">
                  <c:v>45119.111111111109</c:v>
                </c:pt>
                <c:pt idx="34305">
                  <c:v>45119.114583333336</c:v>
                </c:pt>
                <c:pt idx="34306">
                  <c:v>45119.118055555555</c:v>
                </c:pt>
                <c:pt idx="34307">
                  <c:v>45119.121527777781</c:v>
                </c:pt>
                <c:pt idx="34308">
                  <c:v>45119.125</c:v>
                </c:pt>
                <c:pt idx="34309">
                  <c:v>45119.128472222219</c:v>
                </c:pt>
                <c:pt idx="34310">
                  <c:v>45119.131944444445</c:v>
                </c:pt>
                <c:pt idx="34311">
                  <c:v>45119.135416666664</c:v>
                </c:pt>
                <c:pt idx="34312">
                  <c:v>45119.138888888891</c:v>
                </c:pt>
                <c:pt idx="34313">
                  <c:v>45119.142361111109</c:v>
                </c:pt>
                <c:pt idx="34314">
                  <c:v>45119.145833333336</c:v>
                </c:pt>
                <c:pt idx="34315">
                  <c:v>45119.149305555555</c:v>
                </c:pt>
                <c:pt idx="34316">
                  <c:v>45119.152777777781</c:v>
                </c:pt>
                <c:pt idx="34317">
                  <c:v>45119.15625</c:v>
                </c:pt>
                <c:pt idx="34318">
                  <c:v>45119.159722222219</c:v>
                </c:pt>
                <c:pt idx="34319">
                  <c:v>45119.163194444445</c:v>
                </c:pt>
                <c:pt idx="34320">
                  <c:v>45119.166666666664</c:v>
                </c:pt>
                <c:pt idx="34321">
                  <c:v>45119.170138888891</c:v>
                </c:pt>
                <c:pt idx="34322">
                  <c:v>45119.173611111109</c:v>
                </c:pt>
                <c:pt idx="34323">
                  <c:v>45119.177083333336</c:v>
                </c:pt>
                <c:pt idx="34324">
                  <c:v>45119.180555555555</c:v>
                </c:pt>
                <c:pt idx="34325">
                  <c:v>45119.184027777781</c:v>
                </c:pt>
                <c:pt idx="34326">
                  <c:v>45119.1875</c:v>
                </c:pt>
                <c:pt idx="34327">
                  <c:v>45119.190972222219</c:v>
                </c:pt>
                <c:pt idx="34328">
                  <c:v>45119.194444444445</c:v>
                </c:pt>
                <c:pt idx="34329">
                  <c:v>45119.197916666664</c:v>
                </c:pt>
                <c:pt idx="34330">
                  <c:v>45119.201388888891</c:v>
                </c:pt>
                <c:pt idx="34331">
                  <c:v>45119.204861111109</c:v>
                </c:pt>
                <c:pt idx="34332">
                  <c:v>45119.208333333336</c:v>
                </c:pt>
                <c:pt idx="34333">
                  <c:v>45119.211805555555</c:v>
                </c:pt>
                <c:pt idx="34334">
                  <c:v>45119.215277777781</c:v>
                </c:pt>
                <c:pt idx="34335">
                  <c:v>45119.21875</c:v>
                </c:pt>
                <c:pt idx="34336">
                  <c:v>45119.222222222219</c:v>
                </c:pt>
                <c:pt idx="34337">
                  <c:v>45119.225694444445</c:v>
                </c:pt>
                <c:pt idx="34338">
                  <c:v>45119.229166666664</c:v>
                </c:pt>
                <c:pt idx="34339">
                  <c:v>45119.232638888891</c:v>
                </c:pt>
                <c:pt idx="34340">
                  <c:v>45119.236111111109</c:v>
                </c:pt>
                <c:pt idx="34341">
                  <c:v>45119.239583333336</c:v>
                </c:pt>
                <c:pt idx="34342">
                  <c:v>45119.243055555555</c:v>
                </c:pt>
                <c:pt idx="34343">
                  <c:v>45119.246527777781</c:v>
                </c:pt>
                <c:pt idx="34344">
                  <c:v>45119.25</c:v>
                </c:pt>
                <c:pt idx="34345">
                  <c:v>45119.253472222219</c:v>
                </c:pt>
                <c:pt idx="34346">
                  <c:v>45119.256944444445</c:v>
                </c:pt>
                <c:pt idx="34347">
                  <c:v>45119.260416666664</c:v>
                </c:pt>
                <c:pt idx="34348">
                  <c:v>45119.263888888891</c:v>
                </c:pt>
                <c:pt idx="34349">
                  <c:v>45119.267361111109</c:v>
                </c:pt>
                <c:pt idx="34350">
                  <c:v>45119.270833333336</c:v>
                </c:pt>
                <c:pt idx="34351">
                  <c:v>45119.274305555555</c:v>
                </c:pt>
                <c:pt idx="34352">
                  <c:v>45119.277777777781</c:v>
                </c:pt>
                <c:pt idx="34353">
                  <c:v>45119.28125</c:v>
                </c:pt>
                <c:pt idx="34354">
                  <c:v>45119.284722222219</c:v>
                </c:pt>
                <c:pt idx="34355">
                  <c:v>45119.288194444445</c:v>
                </c:pt>
                <c:pt idx="34356">
                  <c:v>45119.291666666664</c:v>
                </c:pt>
                <c:pt idx="34357">
                  <c:v>45119.295138888891</c:v>
                </c:pt>
                <c:pt idx="34358">
                  <c:v>45119.298611111109</c:v>
                </c:pt>
                <c:pt idx="34359">
                  <c:v>45119.302083333336</c:v>
                </c:pt>
                <c:pt idx="34360">
                  <c:v>45119.305555555555</c:v>
                </c:pt>
                <c:pt idx="34361">
                  <c:v>45119.309027777781</c:v>
                </c:pt>
                <c:pt idx="34362">
                  <c:v>45119.3125</c:v>
                </c:pt>
                <c:pt idx="34363">
                  <c:v>45119.315972222219</c:v>
                </c:pt>
                <c:pt idx="34364">
                  <c:v>45119.319444444445</c:v>
                </c:pt>
                <c:pt idx="34365">
                  <c:v>45119.322916666664</c:v>
                </c:pt>
                <c:pt idx="34366">
                  <c:v>45119.326388888891</c:v>
                </c:pt>
                <c:pt idx="34367">
                  <c:v>45119.329861111109</c:v>
                </c:pt>
                <c:pt idx="34368">
                  <c:v>45119.333333333336</c:v>
                </c:pt>
                <c:pt idx="34369">
                  <c:v>45119.336805555555</c:v>
                </c:pt>
                <c:pt idx="34370">
                  <c:v>45119.340277777781</c:v>
                </c:pt>
                <c:pt idx="34371">
                  <c:v>45119.34375</c:v>
                </c:pt>
                <c:pt idx="34372">
                  <c:v>45119.347222222219</c:v>
                </c:pt>
                <c:pt idx="34373">
                  <c:v>45119.350694444445</c:v>
                </c:pt>
                <c:pt idx="34374">
                  <c:v>45119.354166666664</c:v>
                </c:pt>
                <c:pt idx="34375">
                  <c:v>45119.357638888891</c:v>
                </c:pt>
                <c:pt idx="34376">
                  <c:v>45119.361111111109</c:v>
                </c:pt>
                <c:pt idx="34377">
                  <c:v>45119.364583333336</c:v>
                </c:pt>
                <c:pt idx="34378">
                  <c:v>45119.368055555555</c:v>
                </c:pt>
                <c:pt idx="34379">
                  <c:v>45119.371527777781</c:v>
                </c:pt>
                <c:pt idx="34380">
                  <c:v>45119.375</c:v>
                </c:pt>
                <c:pt idx="34381">
                  <c:v>45119.378472222219</c:v>
                </c:pt>
                <c:pt idx="34382">
                  <c:v>45119.381944444445</c:v>
                </c:pt>
                <c:pt idx="34383">
                  <c:v>45119.385416666664</c:v>
                </c:pt>
                <c:pt idx="34384">
                  <c:v>45119.388888888891</c:v>
                </c:pt>
                <c:pt idx="34385">
                  <c:v>45119.392361111109</c:v>
                </c:pt>
                <c:pt idx="34386">
                  <c:v>45119.395833333336</c:v>
                </c:pt>
                <c:pt idx="34387">
                  <c:v>45119.399305555555</c:v>
                </c:pt>
                <c:pt idx="34388">
                  <c:v>45119.402777777781</c:v>
                </c:pt>
                <c:pt idx="34389">
                  <c:v>45119.40625</c:v>
                </c:pt>
                <c:pt idx="34390">
                  <c:v>45119.409722222219</c:v>
                </c:pt>
                <c:pt idx="34391">
                  <c:v>45119.413194444445</c:v>
                </c:pt>
                <c:pt idx="34392">
                  <c:v>45119.416666666664</c:v>
                </c:pt>
                <c:pt idx="34393">
                  <c:v>45119.420138888891</c:v>
                </c:pt>
                <c:pt idx="34394">
                  <c:v>45119.423611111109</c:v>
                </c:pt>
                <c:pt idx="34395">
                  <c:v>45119.427083333336</c:v>
                </c:pt>
                <c:pt idx="34396">
                  <c:v>45119.430555555555</c:v>
                </c:pt>
                <c:pt idx="34397">
                  <c:v>45119.434027777781</c:v>
                </c:pt>
                <c:pt idx="34398">
                  <c:v>45119.4375</c:v>
                </c:pt>
                <c:pt idx="34399">
                  <c:v>45119.440972222219</c:v>
                </c:pt>
                <c:pt idx="34400">
                  <c:v>45119.444444444445</c:v>
                </c:pt>
                <c:pt idx="34401">
                  <c:v>45119.447916666664</c:v>
                </c:pt>
                <c:pt idx="34402">
                  <c:v>45119.451388888891</c:v>
                </c:pt>
                <c:pt idx="34403">
                  <c:v>45119.454861111109</c:v>
                </c:pt>
                <c:pt idx="34404">
                  <c:v>45119.458333333336</c:v>
                </c:pt>
                <c:pt idx="34405">
                  <c:v>45119.461805555555</c:v>
                </c:pt>
                <c:pt idx="34406">
                  <c:v>45119.465277777781</c:v>
                </c:pt>
                <c:pt idx="34407">
                  <c:v>45119.46875</c:v>
                </c:pt>
                <c:pt idx="34408">
                  <c:v>45119.472222222219</c:v>
                </c:pt>
                <c:pt idx="34409">
                  <c:v>45119.475694444445</c:v>
                </c:pt>
                <c:pt idx="34410">
                  <c:v>45119.479166666664</c:v>
                </c:pt>
                <c:pt idx="34411">
                  <c:v>45119.482638888891</c:v>
                </c:pt>
                <c:pt idx="34412">
                  <c:v>45119.486111111109</c:v>
                </c:pt>
                <c:pt idx="34413">
                  <c:v>45119.489583333336</c:v>
                </c:pt>
                <c:pt idx="34414">
                  <c:v>45119.493055555555</c:v>
                </c:pt>
                <c:pt idx="34415">
                  <c:v>45119.496527777781</c:v>
                </c:pt>
                <c:pt idx="34416">
                  <c:v>45119.5</c:v>
                </c:pt>
                <c:pt idx="34417">
                  <c:v>45119.503472222219</c:v>
                </c:pt>
                <c:pt idx="34418">
                  <c:v>45119.506944444445</c:v>
                </c:pt>
                <c:pt idx="34419">
                  <c:v>45119.510416666664</c:v>
                </c:pt>
                <c:pt idx="34420">
                  <c:v>45119.513888888891</c:v>
                </c:pt>
                <c:pt idx="34421">
                  <c:v>45119.517361111109</c:v>
                </c:pt>
                <c:pt idx="34422">
                  <c:v>45119.520833333336</c:v>
                </c:pt>
                <c:pt idx="34423">
                  <c:v>45119.524305555555</c:v>
                </c:pt>
                <c:pt idx="34424">
                  <c:v>45119.527777777781</c:v>
                </c:pt>
                <c:pt idx="34425">
                  <c:v>45119.53125</c:v>
                </c:pt>
                <c:pt idx="34426">
                  <c:v>45119.534722222219</c:v>
                </c:pt>
                <c:pt idx="34427">
                  <c:v>45119.538194444445</c:v>
                </c:pt>
                <c:pt idx="34428">
                  <c:v>45119.541666666664</c:v>
                </c:pt>
                <c:pt idx="34429">
                  <c:v>45119.545138888891</c:v>
                </c:pt>
                <c:pt idx="34430">
                  <c:v>45119.548611111109</c:v>
                </c:pt>
                <c:pt idx="34431">
                  <c:v>45119.552083333336</c:v>
                </c:pt>
                <c:pt idx="34432">
                  <c:v>45119.555555555555</c:v>
                </c:pt>
                <c:pt idx="34433">
                  <c:v>45119.559027777781</c:v>
                </c:pt>
                <c:pt idx="34434">
                  <c:v>45119.5625</c:v>
                </c:pt>
                <c:pt idx="34435">
                  <c:v>45119.565972222219</c:v>
                </c:pt>
                <c:pt idx="34436">
                  <c:v>45119.569444444445</c:v>
                </c:pt>
                <c:pt idx="34437">
                  <c:v>45119.572916666664</c:v>
                </c:pt>
                <c:pt idx="34438">
                  <c:v>45119.576388888891</c:v>
                </c:pt>
                <c:pt idx="34439">
                  <c:v>45119.579861111109</c:v>
                </c:pt>
                <c:pt idx="34440">
                  <c:v>45119.583333333336</c:v>
                </c:pt>
                <c:pt idx="34441">
                  <c:v>45119.586805555555</c:v>
                </c:pt>
                <c:pt idx="34442">
                  <c:v>45119.590277777781</c:v>
                </c:pt>
                <c:pt idx="34443">
                  <c:v>45119.59375</c:v>
                </c:pt>
                <c:pt idx="34444">
                  <c:v>45119.597222222219</c:v>
                </c:pt>
                <c:pt idx="34445">
                  <c:v>45119.600694444445</c:v>
                </c:pt>
                <c:pt idx="34446">
                  <c:v>45119.604166666664</c:v>
                </c:pt>
                <c:pt idx="34447">
                  <c:v>45119.607638888891</c:v>
                </c:pt>
                <c:pt idx="34448">
                  <c:v>45119.611111111109</c:v>
                </c:pt>
                <c:pt idx="34449">
                  <c:v>45119.614583333336</c:v>
                </c:pt>
                <c:pt idx="34450">
                  <c:v>45119.618055555555</c:v>
                </c:pt>
                <c:pt idx="34451">
                  <c:v>45119.621527777781</c:v>
                </c:pt>
                <c:pt idx="34452">
                  <c:v>45119.625</c:v>
                </c:pt>
                <c:pt idx="34453">
                  <c:v>45119.628472222219</c:v>
                </c:pt>
                <c:pt idx="34454">
                  <c:v>45119.631944444445</c:v>
                </c:pt>
                <c:pt idx="34455">
                  <c:v>45119.635416666664</c:v>
                </c:pt>
                <c:pt idx="34456">
                  <c:v>45119.638888888891</c:v>
                </c:pt>
                <c:pt idx="34457">
                  <c:v>45119.642361111109</c:v>
                </c:pt>
                <c:pt idx="34458">
                  <c:v>45119.645833333336</c:v>
                </c:pt>
                <c:pt idx="34459">
                  <c:v>45119.649305555555</c:v>
                </c:pt>
                <c:pt idx="34460">
                  <c:v>45119.652777777781</c:v>
                </c:pt>
                <c:pt idx="34461">
                  <c:v>45119.65625</c:v>
                </c:pt>
                <c:pt idx="34462">
                  <c:v>45119.659722222219</c:v>
                </c:pt>
                <c:pt idx="34463">
                  <c:v>45119.663194444445</c:v>
                </c:pt>
                <c:pt idx="34464">
                  <c:v>45119.666666666664</c:v>
                </c:pt>
                <c:pt idx="34465">
                  <c:v>45119.670138888891</c:v>
                </c:pt>
                <c:pt idx="34466">
                  <c:v>45119.673611111109</c:v>
                </c:pt>
                <c:pt idx="34467">
                  <c:v>45119.677083333336</c:v>
                </c:pt>
                <c:pt idx="34468">
                  <c:v>45119.680555555555</c:v>
                </c:pt>
                <c:pt idx="34469">
                  <c:v>45119.684027777781</c:v>
                </c:pt>
                <c:pt idx="34470">
                  <c:v>45119.6875</c:v>
                </c:pt>
                <c:pt idx="34471">
                  <c:v>45119.690972222219</c:v>
                </c:pt>
                <c:pt idx="34472">
                  <c:v>45119.694444444445</c:v>
                </c:pt>
                <c:pt idx="34473">
                  <c:v>45119.697916666664</c:v>
                </c:pt>
                <c:pt idx="34474">
                  <c:v>45119.701388888891</c:v>
                </c:pt>
                <c:pt idx="34475">
                  <c:v>45119.704861111109</c:v>
                </c:pt>
                <c:pt idx="34476">
                  <c:v>45119.708333333336</c:v>
                </c:pt>
                <c:pt idx="34477">
                  <c:v>45119.711805555555</c:v>
                </c:pt>
                <c:pt idx="34478">
                  <c:v>45119.715277777781</c:v>
                </c:pt>
                <c:pt idx="34479">
                  <c:v>45119.71875</c:v>
                </c:pt>
                <c:pt idx="34480">
                  <c:v>45119.722222222219</c:v>
                </c:pt>
                <c:pt idx="34481">
                  <c:v>45119.725694444445</c:v>
                </c:pt>
                <c:pt idx="34482">
                  <c:v>45119.729166666664</c:v>
                </c:pt>
                <c:pt idx="34483">
                  <c:v>45119.732638888891</c:v>
                </c:pt>
                <c:pt idx="34484">
                  <c:v>45119.736111111109</c:v>
                </c:pt>
                <c:pt idx="34485">
                  <c:v>45119.739583333336</c:v>
                </c:pt>
                <c:pt idx="34486">
                  <c:v>45119.743055555555</c:v>
                </c:pt>
                <c:pt idx="34487">
                  <c:v>45119.746527777781</c:v>
                </c:pt>
                <c:pt idx="34488">
                  <c:v>45119.75</c:v>
                </c:pt>
                <c:pt idx="34489">
                  <c:v>45119.753472222219</c:v>
                </c:pt>
                <c:pt idx="34490">
                  <c:v>45119.756944444445</c:v>
                </c:pt>
                <c:pt idx="34491">
                  <c:v>45119.760416666664</c:v>
                </c:pt>
                <c:pt idx="34492">
                  <c:v>45119.763888888891</c:v>
                </c:pt>
                <c:pt idx="34493">
                  <c:v>45119.767361111109</c:v>
                </c:pt>
                <c:pt idx="34494">
                  <c:v>45119.770833333336</c:v>
                </c:pt>
                <c:pt idx="34495">
                  <c:v>45119.774305555555</c:v>
                </c:pt>
                <c:pt idx="34496">
                  <c:v>45119.777777777781</c:v>
                </c:pt>
                <c:pt idx="34497">
                  <c:v>45119.78125</c:v>
                </c:pt>
                <c:pt idx="34498">
                  <c:v>45119.784722222219</c:v>
                </c:pt>
                <c:pt idx="34499">
                  <c:v>45119.788194444445</c:v>
                </c:pt>
                <c:pt idx="34500">
                  <c:v>45119.791666666664</c:v>
                </c:pt>
                <c:pt idx="34501">
                  <c:v>45119.795138888891</c:v>
                </c:pt>
                <c:pt idx="34502">
                  <c:v>45119.798611111109</c:v>
                </c:pt>
                <c:pt idx="34503">
                  <c:v>45119.802083333336</c:v>
                </c:pt>
                <c:pt idx="34504">
                  <c:v>45119.805555555555</c:v>
                </c:pt>
                <c:pt idx="34505">
                  <c:v>45119.809027777781</c:v>
                </c:pt>
                <c:pt idx="34506">
                  <c:v>45119.8125</c:v>
                </c:pt>
                <c:pt idx="34507">
                  <c:v>45119.815972222219</c:v>
                </c:pt>
                <c:pt idx="34508">
                  <c:v>45119.819444444445</c:v>
                </c:pt>
                <c:pt idx="34509">
                  <c:v>45119.822916666664</c:v>
                </c:pt>
                <c:pt idx="34510">
                  <c:v>45119.826388888891</c:v>
                </c:pt>
                <c:pt idx="34511">
                  <c:v>45119.829861111109</c:v>
                </c:pt>
                <c:pt idx="34512">
                  <c:v>45119.833333333336</c:v>
                </c:pt>
                <c:pt idx="34513">
                  <c:v>45119.836805555555</c:v>
                </c:pt>
                <c:pt idx="34514">
                  <c:v>45119.840277777781</c:v>
                </c:pt>
                <c:pt idx="34515">
                  <c:v>45119.84375</c:v>
                </c:pt>
                <c:pt idx="34516">
                  <c:v>45119.847222222219</c:v>
                </c:pt>
                <c:pt idx="34517">
                  <c:v>45119.850694444445</c:v>
                </c:pt>
                <c:pt idx="34518">
                  <c:v>45119.854166666664</c:v>
                </c:pt>
                <c:pt idx="34519">
                  <c:v>45119.857638888891</c:v>
                </c:pt>
                <c:pt idx="34520">
                  <c:v>45119.861111111109</c:v>
                </c:pt>
                <c:pt idx="34521">
                  <c:v>45119.864583333336</c:v>
                </c:pt>
                <c:pt idx="34522">
                  <c:v>45119.868055555555</c:v>
                </c:pt>
                <c:pt idx="34523">
                  <c:v>45119.871527777781</c:v>
                </c:pt>
                <c:pt idx="34524">
                  <c:v>45119.875</c:v>
                </c:pt>
                <c:pt idx="34525">
                  <c:v>45119.878472222219</c:v>
                </c:pt>
                <c:pt idx="34526">
                  <c:v>45119.881944444445</c:v>
                </c:pt>
                <c:pt idx="34527">
                  <c:v>45119.885416666664</c:v>
                </c:pt>
                <c:pt idx="34528">
                  <c:v>45119.888888888891</c:v>
                </c:pt>
                <c:pt idx="34529">
                  <c:v>45119.892361111109</c:v>
                </c:pt>
                <c:pt idx="34530">
                  <c:v>45119.895833333336</c:v>
                </c:pt>
                <c:pt idx="34531">
                  <c:v>45119.899305555555</c:v>
                </c:pt>
                <c:pt idx="34532">
                  <c:v>45119.902777777781</c:v>
                </c:pt>
                <c:pt idx="34533">
                  <c:v>45119.90625</c:v>
                </c:pt>
                <c:pt idx="34534">
                  <c:v>45119.909722222219</c:v>
                </c:pt>
                <c:pt idx="34535">
                  <c:v>45119.913194444445</c:v>
                </c:pt>
                <c:pt idx="34536">
                  <c:v>45119.916666666664</c:v>
                </c:pt>
                <c:pt idx="34537">
                  <c:v>45119.920138888891</c:v>
                </c:pt>
                <c:pt idx="34538">
                  <c:v>45119.923611111109</c:v>
                </c:pt>
                <c:pt idx="34539">
                  <c:v>45119.927083333336</c:v>
                </c:pt>
                <c:pt idx="34540">
                  <c:v>45119.930555555555</c:v>
                </c:pt>
                <c:pt idx="34541">
                  <c:v>45119.934027777781</c:v>
                </c:pt>
                <c:pt idx="34542">
                  <c:v>45119.9375</c:v>
                </c:pt>
                <c:pt idx="34543">
                  <c:v>45119.940972222219</c:v>
                </c:pt>
                <c:pt idx="34544">
                  <c:v>45119.944444444445</c:v>
                </c:pt>
                <c:pt idx="34545">
                  <c:v>45119.947916666664</c:v>
                </c:pt>
                <c:pt idx="34546">
                  <c:v>45119.951388888891</c:v>
                </c:pt>
                <c:pt idx="34547">
                  <c:v>45119.954861111109</c:v>
                </c:pt>
                <c:pt idx="34548">
                  <c:v>45119.958333333336</c:v>
                </c:pt>
                <c:pt idx="34549">
                  <c:v>45119.961805555555</c:v>
                </c:pt>
                <c:pt idx="34550">
                  <c:v>45119.965277777781</c:v>
                </c:pt>
                <c:pt idx="34551">
                  <c:v>45119.96875</c:v>
                </c:pt>
                <c:pt idx="34552">
                  <c:v>45119.972222222219</c:v>
                </c:pt>
                <c:pt idx="34553">
                  <c:v>45119.975694444445</c:v>
                </c:pt>
                <c:pt idx="34554">
                  <c:v>45119.979166666664</c:v>
                </c:pt>
                <c:pt idx="34555">
                  <c:v>45119.982638888891</c:v>
                </c:pt>
                <c:pt idx="34556">
                  <c:v>45119.986111111109</c:v>
                </c:pt>
                <c:pt idx="34557">
                  <c:v>45119.989583333336</c:v>
                </c:pt>
                <c:pt idx="34558">
                  <c:v>45119.993055555555</c:v>
                </c:pt>
                <c:pt idx="34559">
                  <c:v>45119.996527777781</c:v>
                </c:pt>
                <c:pt idx="34560">
                  <c:v>45120</c:v>
                </c:pt>
                <c:pt idx="34561">
                  <c:v>45120.003472222219</c:v>
                </c:pt>
                <c:pt idx="34562">
                  <c:v>45120.006944444445</c:v>
                </c:pt>
                <c:pt idx="34563">
                  <c:v>45120.010416666664</c:v>
                </c:pt>
                <c:pt idx="34564">
                  <c:v>45120.013888888891</c:v>
                </c:pt>
                <c:pt idx="34565">
                  <c:v>45120.017361111109</c:v>
                </c:pt>
                <c:pt idx="34566">
                  <c:v>45120.020833333336</c:v>
                </c:pt>
                <c:pt idx="34567">
                  <c:v>45120.024305555555</c:v>
                </c:pt>
                <c:pt idx="34568">
                  <c:v>45120.027777777781</c:v>
                </c:pt>
                <c:pt idx="34569">
                  <c:v>45120.03125</c:v>
                </c:pt>
                <c:pt idx="34570">
                  <c:v>45120.034722222219</c:v>
                </c:pt>
                <c:pt idx="34571">
                  <c:v>45120.038194444445</c:v>
                </c:pt>
                <c:pt idx="34572">
                  <c:v>45120.041666666664</c:v>
                </c:pt>
                <c:pt idx="34573">
                  <c:v>45120.045138888891</c:v>
                </c:pt>
                <c:pt idx="34574">
                  <c:v>45120.048611111109</c:v>
                </c:pt>
                <c:pt idx="34575">
                  <c:v>45120.052083333336</c:v>
                </c:pt>
                <c:pt idx="34576">
                  <c:v>45120.055555555555</c:v>
                </c:pt>
                <c:pt idx="34577">
                  <c:v>45120.059027777781</c:v>
                </c:pt>
                <c:pt idx="34578">
                  <c:v>45120.0625</c:v>
                </c:pt>
                <c:pt idx="34579">
                  <c:v>45120.065972222219</c:v>
                </c:pt>
                <c:pt idx="34580">
                  <c:v>45120.069444444445</c:v>
                </c:pt>
                <c:pt idx="34581">
                  <c:v>45120.072916666664</c:v>
                </c:pt>
                <c:pt idx="34582">
                  <c:v>45120.076388888891</c:v>
                </c:pt>
                <c:pt idx="34583">
                  <c:v>45120.079861111109</c:v>
                </c:pt>
                <c:pt idx="34584">
                  <c:v>45120.083333333336</c:v>
                </c:pt>
                <c:pt idx="34585">
                  <c:v>45120.086805555555</c:v>
                </c:pt>
                <c:pt idx="34586">
                  <c:v>45120.090277777781</c:v>
                </c:pt>
                <c:pt idx="34587">
                  <c:v>45120.09375</c:v>
                </c:pt>
                <c:pt idx="34588">
                  <c:v>45120.097222222219</c:v>
                </c:pt>
                <c:pt idx="34589">
                  <c:v>45120.100694444445</c:v>
                </c:pt>
                <c:pt idx="34590">
                  <c:v>45120.104166666664</c:v>
                </c:pt>
                <c:pt idx="34591">
                  <c:v>45120.107638888891</c:v>
                </c:pt>
                <c:pt idx="34592">
                  <c:v>45120.111111111109</c:v>
                </c:pt>
                <c:pt idx="34593">
                  <c:v>45120.114583333336</c:v>
                </c:pt>
                <c:pt idx="34594">
                  <c:v>45120.118055555555</c:v>
                </c:pt>
                <c:pt idx="34595">
                  <c:v>45120.121527777781</c:v>
                </c:pt>
                <c:pt idx="34596">
                  <c:v>45120.125</c:v>
                </c:pt>
                <c:pt idx="34597">
                  <c:v>45120.128472222219</c:v>
                </c:pt>
                <c:pt idx="34598">
                  <c:v>45120.131944444445</c:v>
                </c:pt>
                <c:pt idx="34599">
                  <c:v>45120.135416666664</c:v>
                </c:pt>
                <c:pt idx="34600">
                  <c:v>45120.138888888891</c:v>
                </c:pt>
                <c:pt idx="34601">
                  <c:v>45120.142361111109</c:v>
                </c:pt>
                <c:pt idx="34602">
                  <c:v>45120.145833333336</c:v>
                </c:pt>
                <c:pt idx="34603">
                  <c:v>45120.149305555555</c:v>
                </c:pt>
                <c:pt idx="34604">
                  <c:v>45120.152777777781</c:v>
                </c:pt>
                <c:pt idx="34605">
                  <c:v>45120.15625</c:v>
                </c:pt>
                <c:pt idx="34606">
                  <c:v>45120.159722222219</c:v>
                </c:pt>
                <c:pt idx="34607">
                  <c:v>45120.163194444445</c:v>
                </c:pt>
                <c:pt idx="34608">
                  <c:v>45120.166666666664</c:v>
                </c:pt>
                <c:pt idx="34609">
                  <c:v>45120.170138888891</c:v>
                </c:pt>
                <c:pt idx="34610">
                  <c:v>45120.173611111109</c:v>
                </c:pt>
                <c:pt idx="34611">
                  <c:v>45120.177083333336</c:v>
                </c:pt>
                <c:pt idx="34612">
                  <c:v>45120.180555555555</c:v>
                </c:pt>
                <c:pt idx="34613">
                  <c:v>45120.184027777781</c:v>
                </c:pt>
                <c:pt idx="34614">
                  <c:v>45120.1875</c:v>
                </c:pt>
                <c:pt idx="34615">
                  <c:v>45120.190972222219</c:v>
                </c:pt>
                <c:pt idx="34616">
                  <c:v>45120.194444444445</c:v>
                </c:pt>
                <c:pt idx="34617">
                  <c:v>45120.197916666664</c:v>
                </c:pt>
                <c:pt idx="34618">
                  <c:v>45120.201388888891</c:v>
                </c:pt>
                <c:pt idx="34619">
                  <c:v>45120.204861111109</c:v>
                </c:pt>
                <c:pt idx="34620">
                  <c:v>45120.208333333336</c:v>
                </c:pt>
                <c:pt idx="34621">
                  <c:v>45120.211805555555</c:v>
                </c:pt>
                <c:pt idx="34622">
                  <c:v>45120.215277777781</c:v>
                </c:pt>
                <c:pt idx="34623">
                  <c:v>45120.21875</c:v>
                </c:pt>
                <c:pt idx="34624">
                  <c:v>45120.222222222219</c:v>
                </c:pt>
                <c:pt idx="34625">
                  <c:v>45120.225694444445</c:v>
                </c:pt>
                <c:pt idx="34626">
                  <c:v>45120.229166666664</c:v>
                </c:pt>
                <c:pt idx="34627">
                  <c:v>45120.232638888891</c:v>
                </c:pt>
                <c:pt idx="34628">
                  <c:v>45120.236111111109</c:v>
                </c:pt>
                <c:pt idx="34629">
                  <c:v>45120.239583333336</c:v>
                </c:pt>
                <c:pt idx="34630">
                  <c:v>45120.243055555555</c:v>
                </c:pt>
                <c:pt idx="34631">
                  <c:v>45120.246527777781</c:v>
                </c:pt>
                <c:pt idx="34632">
                  <c:v>45120.25</c:v>
                </c:pt>
                <c:pt idx="34633">
                  <c:v>45120.253472222219</c:v>
                </c:pt>
                <c:pt idx="34634">
                  <c:v>45120.256944444445</c:v>
                </c:pt>
                <c:pt idx="34635">
                  <c:v>45120.260416666664</c:v>
                </c:pt>
                <c:pt idx="34636">
                  <c:v>45120.263888888891</c:v>
                </c:pt>
                <c:pt idx="34637">
                  <c:v>45120.267361111109</c:v>
                </c:pt>
                <c:pt idx="34638">
                  <c:v>45120.270833333336</c:v>
                </c:pt>
                <c:pt idx="34639">
                  <c:v>45120.274305555555</c:v>
                </c:pt>
                <c:pt idx="34640">
                  <c:v>45120.277777777781</c:v>
                </c:pt>
                <c:pt idx="34641">
                  <c:v>45120.28125</c:v>
                </c:pt>
                <c:pt idx="34642">
                  <c:v>45120.284722222219</c:v>
                </c:pt>
                <c:pt idx="34643">
                  <c:v>45120.288194444445</c:v>
                </c:pt>
                <c:pt idx="34644">
                  <c:v>45120.291666666664</c:v>
                </c:pt>
                <c:pt idx="34645">
                  <c:v>45120.295138888891</c:v>
                </c:pt>
                <c:pt idx="34646">
                  <c:v>45120.298611111109</c:v>
                </c:pt>
                <c:pt idx="34647">
                  <c:v>45120.302083333336</c:v>
                </c:pt>
                <c:pt idx="34648">
                  <c:v>45120.305555555555</c:v>
                </c:pt>
                <c:pt idx="34649">
                  <c:v>45120.309027777781</c:v>
                </c:pt>
                <c:pt idx="34650">
                  <c:v>45120.3125</c:v>
                </c:pt>
                <c:pt idx="34651">
                  <c:v>45120.315972222219</c:v>
                </c:pt>
                <c:pt idx="34652">
                  <c:v>45120.319444444445</c:v>
                </c:pt>
                <c:pt idx="34653">
                  <c:v>45120.322916666664</c:v>
                </c:pt>
                <c:pt idx="34654">
                  <c:v>45120.326388888891</c:v>
                </c:pt>
                <c:pt idx="34655">
                  <c:v>45120.329861111109</c:v>
                </c:pt>
                <c:pt idx="34656">
                  <c:v>45120.333333333336</c:v>
                </c:pt>
                <c:pt idx="34657">
                  <c:v>45120.336805555555</c:v>
                </c:pt>
                <c:pt idx="34658">
                  <c:v>45120.340277777781</c:v>
                </c:pt>
                <c:pt idx="34659">
                  <c:v>45120.34375</c:v>
                </c:pt>
                <c:pt idx="34660">
                  <c:v>45120.347222222219</c:v>
                </c:pt>
                <c:pt idx="34661">
                  <c:v>45120.350694444445</c:v>
                </c:pt>
                <c:pt idx="34662">
                  <c:v>45120.354166666664</c:v>
                </c:pt>
                <c:pt idx="34663">
                  <c:v>45120.357638888891</c:v>
                </c:pt>
                <c:pt idx="34664">
                  <c:v>45120.361111111109</c:v>
                </c:pt>
                <c:pt idx="34665">
                  <c:v>45120.364583333336</c:v>
                </c:pt>
                <c:pt idx="34666">
                  <c:v>45120.368055555555</c:v>
                </c:pt>
                <c:pt idx="34667">
                  <c:v>45120.371527777781</c:v>
                </c:pt>
                <c:pt idx="34668">
                  <c:v>45120.375</c:v>
                </c:pt>
                <c:pt idx="34669">
                  <c:v>45120.378472222219</c:v>
                </c:pt>
                <c:pt idx="34670">
                  <c:v>45120.381944444445</c:v>
                </c:pt>
                <c:pt idx="34671">
                  <c:v>45120.385416666664</c:v>
                </c:pt>
                <c:pt idx="34672">
                  <c:v>45120.388888888891</c:v>
                </c:pt>
                <c:pt idx="34673">
                  <c:v>45120.392361111109</c:v>
                </c:pt>
                <c:pt idx="34674">
                  <c:v>45120.395833333336</c:v>
                </c:pt>
                <c:pt idx="34675">
                  <c:v>45120.399305555555</c:v>
                </c:pt>
                <c:pt idx="34676">
                  <c:v>45120.402777777781</c:v>
                </c:pt>
                <c:pt idx="34677">
                  <c:v>45120.40625</c:v>
                </c:pt>
                <c:pt idx="34678">
                  <c:v>45120.409722222219</c:v>
                </c:pt>
                <c:pt idx="34679">
                  <c:v>45120.413194444445</c:v>
                </c:pt>
                <c:pt idx="34680">
                  <c:v>45120.416666666664</c:v>
                </c:pt>
                <c:pt idx="34681">
                  <c:v>45120.420138888891</c:v>
                </c:pt>
                <c:pt idx="34682">
                  <c:v>45120.423611111109</c:v>
                </c:pt>
                <c:pt idx="34683">
                  <c:v>45120.427083333336</c:v>
                </c:pt>
                <c:pt idx="34684">
                  <c:v>45120.430555555555</c:v>
                </c:pt>
                <c:pt idx="34685">
                  <c:v>45120.434027777781</c:v>
                </c:pt>
                <c:pt idx="34686">
                  <c:v>45120.4375</c:v>
                </c:pt>
                <c:pt idx="34687">
                  <c:v>45120.440972222219</c:v>
                </c:pt>
                <c:pt idx="34688">
                  <c:v>45120.444444444445</c:v>
                </c:pt>
                <c:pt idx="34689">
                  <c:v>45120.447916666664</c:v>
                </c:pt>
                <c:pt idx="34690">
                  <c:v>45120.451388888891</c:v>
                </c:pt>
                <c:pt idx="34691">
                  <c:v>45120.454861111109</c:v>
                </c:pt>
                <c:pt idx="34692">
                  <c:v>45120.458333333336</c:v>
                </c:pt>
                <c:pt idx="34693">
                  <c:v>45120.461805555555</c:v>
                </c:pt>
                <c:pt idx="34694">
                  <c:v>45120.465277777781</c:v>
                </c:pt>
                <c:pt idx="34695">
                  <c:v>45120.46875</c:v>
                </c:pt>
                <c:pt idx="34696">
                  <c:v>45120.472222222219</c:v>
                </c:pt>
                <c:pt idx="34697">
                  <c:v>45120.475694444445</c:v>
                </c:pt>
                <c:pt idx="34698">
                  <c:v>45120.479166666664</c:v>
                </c:pt>
                <c:pt idx="34699">
                  <c:v>45120.482638888891</c:v>
                </c:pt>
                <c:pt idx="34700">
                  <c:v>45120.486111111109</c:v>
                </c:pt>
                <c:pt idx="34701">
                  <c:v>45120.489583333336</c:v>
                </c:pt>
                <c:pt idx="34702">
                  <c:v>45120.493055555555</c:v>
                </c:pt>
                <c:pt idx="34703">
                  <c:v>45120.496527777781</c:v>
                </c:pt>
                <c:pt idx="34704">
                  <c:v>45120.5</c:v>
                </c:pt>
                <c:pt idx="34705">
                  <c:v>45120.503472222219</c:v>
                </c:pt>
                <c:pt idx="34706">
                  <c:v>45120.506944444445</c:v>
                </c:pt>
                <c:pt idx="34707">
                  <c:v>45120.510416666664</c:v>
                </c:pt>
                <c:pt idx="34708">
                  <c:v>45120.513888888891</c:v>
                </c:pt>
                <c:pt idx="34709">
                  <c:v>45120.517361111109</c:v>
                </c:pt>
                <c:pt idx="34710">
                  <c:v>45120.520833333336</c:v>
                </c:pt>
                <c:pt idx="34711">
                  <c:v>45120.524305555555</c:v>
                </c:pt>
                <c:pt idx="34712">
                  <c:v>45120.527777777781</c:v>
                </c:pt>
                <c:pt idx="34713">
                  <c:v>45120.53125</c:v>
                </c:pt>
                <c:pt idx="34714">
                  <c:v>45120.534722222219</c:v>
                </c:pt>
                <c:pt idx="34715">
                  <c:v>45120.538194444445</c:v>
                </c:pt>
                <c:pt idx="34716">
                  <c:v>45120.541666666664</c:v>
                </c:pt>
                <c:pt idx="34717">
                  <c:v>45120.545138888891</c:v>
                </c:pt>
                <c:pt idx="34718">
                  <c:v>45120.548611111109</c:v>
                </c:pt>
                <c:pt idx="34719">
                  <c:v>45120.552083333336</c:v>
                </c:pt>
                <c:pt idx="34720">
                  <c:v>45120.555555555555</c:v>
                </c:pt>
                <c:pt idx="34721">
                  <c:v>45120.559027777781</c:v>
                </c:pt>
                <c:pt idx="34722">
                  <c:v>45120.5625</c:v>
                </c:pt>
                <c:pt idx="34723">
                  <c:v>45120.565972222219</c:v>
                </c:pt>
                <c:pt idx="34724">
                  <c:v>45120.569444444445</c:v>
                </c:pt>
                <c:pt idx="34725">
                  <c:v>45120.572916666664</c:v>
                </c:pt>
                <c:pt idx="34726">
                  <c:v>45120.576388888891</c:v>
                </c:pt>
                <c:pt idx="34727">
                  <c:v>45120.579861111109</c:v>
                </c:pt>
                <c:pt idx="34728">
                  <c:v>45120.583333333336</c:v>
                </c:pt>
                <c:pt idx="34729">
                  <c:v>45120.586805555555</c:v>
                </c:pt>
                <c:pt idx="34730">
                  <c:v>45120.590277777781</c:v>
                </c:pt>
                <c:pt idx="34731">
                  <c:v>45120.59375</c:v>
                </c:pt>
                <c:pt idx="34732">
                  <c:v>45120.597222222219</c:v>
                </c:pt>
                <c:pt idx="34733">
                  <c:v>45120.600694444445</c:v>
                </c:pt>
                <c:pt idx="34734">
                  <c:v>45120.604166666664</c:v>
                </c:pt>
                <c:pt idx="34735">
                  <c:v>45120.607638888891</c:v>
                </c:pt>
                <c:pt idx="34736">
                  <c:v>45120.611111111109</c:v>
                </c:pt>
                <c:pt idx="34737">
                  <c:v>45120.614583333336</c:v>
                </c:pt>
                <c:pt idx="34738">
                  <c:v>45120.618055555555</c:v>
                </c:pt>
                <c:pt idx="34739">
                  <c:v>45120.621527777781</c:v>
                </c:pt>
                <c:pt idx="34740">
                  <c:v>45120.625</c:v>
                </c:pt>
                <c:pt idx="34741">
                  <c:v>45120.628472222219</c:v>
                </c:pt>
                <c:pt idx="34742">
                  <c:v>45120.631944444445</c:v>
                </c:pt>
                <c:pt idx="34743">
                  <c:v>45120.635416666664</c:v>
                </c:pt>
                <c:pt idx="34744">
                  <c:v>45120.638888888891</c:v>
                </c:pt>
                <c:pt idx="34745">
                  <c:v>45120.642361111109</c:v>
                </c:pt>
                <c:pt idx="34746">
                  <c:v>45120.645833333336</c:v>
                </c:pt>
                <c:pt idx="34747">
                  <c:v>45120.649305555555</c:v>
                </c:pt>
                <c:pt idx="34748">
                  <c:v>45120.652777777781</c:v>
                </c:pt>
                <c:pt idx="34749">
                  <c:v>45120.65625</c:v>
                </c:pt>
                <c:pt idx="34750">
                  <c:v>45120.659722222219</c:v>
                </c:pt>
                <c:pt idx="34751">
                  <c:v>45120.663194444445</c:v>
                </c:pt>
                <c:pt idx="34752">
                  <c:v>45120.666666666664</c:v>
                </c:pt>
                <c:pt idx="34753">
                  <c:v>45120.670138888891</c:v>
                </c:pt>
                <c:pt idx="34754">
                  <c:v>45120.673611111109</c:v>
                </c:pt>
                <c:pt idx="34755">
                  <c:v>45120.677083333336</c:v>
                </c:pt>
                <c:pt idx="34756">
                  <c:v>45120.680555555555</c:v>
                </c:pt>
                <c:pt idx="34757">
                  <c:v>45120.684027777781</c:v>
                </c:pt>
                <c:pt idx="34758">
                  <c:v>45120.6875</c:v>
                </c:pt>
                <c:pt idx="34759">
                  <c:v>45120.690972222219</c:v>
                </c:pt>
                <c:pt idx="34760">
                  <c:v>45120.694444444445</c:v>
                </c:pt>
                <c:pt idx="34761">
                  <c:v>45120.697916666664</c:v>
                </c:pt>
                <c:pt idx="34762">
                  <c:v>45120.701388888891</c:v>
                </c:pt>
                <c:pt idx="34763">
                  <c:v>45120.704861111109</c:v>
                </c:pt>
                <c:pt idx="34764">
                  <c:v>45120.708333333336</c:v>
                </c:pt>
                <c:pt idx="34765">
                  <c:v>45120.711805555555</c:v>
                </c:pt>
                <c:pt idx="34766">
                  <c:v>45120.715277777781</c:v>
                </c:pt>
                <c:pt idx="34767">
                  <c:v>45120.71875</c:v>
                </c:pt>
                <c:pt idx="34768">
                  <c:v>45120.722222222219</c:v>
                </c:pt>
                <c:pt idx="34769">
                  <c:v>45120.725694444445</c:v>
                </c:pt>
                <c:pt idx="34770">
                  <c:v>45120.729166666664</c:v>
                </c:pt>
                <c:pt idx="34771">
                  <c:v>45120.732638888891</c:v>
                </c:pt>
                <c:pt idx="34772">
                  <c:v>45120.736111111109</c:v>
                </c:pt>
                <c:pt idx="34773">
                  <c:v>45120.739583333336</c:v>
                </c:pt>
                <c:pt idx="34774">
                  <c:v>45120.743055555555</c:v>
                </c:pt>
                <c:pt idx="34775">
                  <c:v>45120.746527777781</c:v>
                </c:pt>
                <c:pt idx="34776">
                  <c:v>45120.75</c:v>
                </c:pt>
                <c:pt idx="34777">
                  <c:v>45120.753472222219</c:v>
                </c:pt>
                <c:pt idx="34778">
                  <c:v>45120.756944444445</c:v>
                </c:pt>
                <c:pt idx="34779">
                  <c:v>45120.760416666664</c:v>
                </c:pt>
                <c:pt idx="34780">
                  <c:v>45120.763888888891</c:v>
                </c:pt>
                <c:pt idx="34781">
                  <c:v>45120.767361111109</c:v>
                </c:pt>
                <c:pt idx="34782">
                  <c:v>45120.770833333336</c:v>
                </c:pt>
                <c:pt idx="34783">
                  <c:v>45120.774305555555</c:v>
                </c:pt>
                <c:pt idx="34784">
                  <c:v>45120.777777777781</c:v>
                </c:pt>
                <c:pt idx="34785">
                  <c:v>45120.78125</c:v>
                </c:pt>
                <c:pt idx="34786">
                  <c:v>45120.784722222219</c:v>
                </c:pt>
                <c:pt idx="34787">
                  <c:v>45120.788194444445</c:v>
                </c:pt>
                <c:pt idx="34788">
                  <c:v>45120.791666666664</c:v>
                </c:pt>
                <c:pt idx="34789">
                  <c:v>45120.795138888891</c:v>
                </c:pt>
                <c:pt idx="34790">
                  <c:v>45120.798611111109</c:v>
                </c:pt>
                <c:pt idx="34791">
                  <c:v>45120.802083333336</c:v>
                </c:pt>
                <c:pt idx="34792">
                  <c:v>45120.805555555555</c:v>
                </c:pt>
                <c:pt idx="34793">
                  <c:v>45120.809027777781</c:v>
                </c:pt>
                <c:pt idx="34794">
                  <c:v>45120.8125</c:v>
                </c:pt>
                <c:pt idx="34795">
                  <c:v>45120.815972222219</c:v>
                </c:pt>
                <c:pt idx="34796">
                  <c:v>45120.819444444445</c:v>
                </c:pt>
                <c:pt idx="34797">
                  <c:v>45120.822916666664</c:v>
                </c:pt>
                <c:pt idx="34798">
                  <c:v>45120.826388888891</c:v>
                </c:pt>
                <c:pt idx="34799">
                  <c:v>45120.829861111109</c:v>
                </c:pt>
                <c:pt idx="34800">
                  <c:v>45120.833333333336</c:v>
                </c:pt>
                <c:pt idx="34801">
                  <c:v>45120.836805555555</c:v>
                </c:pt>
                <c:pt idx="34802">
                  <c:v>45120.840277777781</c:v>
                </c:pt>
                <c:pt idx="34803">
                  <c:v>45120.84375</c:v>
                </c:pt>
                <c:pt idx="34804">
                  <c:v>45120.847222222219</c:v>
                </c:pt>
                <c:pt idx="34805">
                  <c:v>45120.850694444445</c:v>
                </c:pt>
                <c:pt idx="34806">
                  <c:v>45120.854166666664</c:v>
                </c:pt>
                <c:pt idx="34807">
                  <c:v>45120.857638888891</c:v>
                </c:pt>
                <c:pt idx="34808">
                  <c:v>45120.861111111109</c:v>
                </c:pt>
                <c:pt idx="34809">
                  <c:v>45120.864583333336</c:v>
                </c:pt>
                <c:pt idx="34810">
                  <c:v>45120.868055555555</c:v>
                </c:pt>
                <c:pt idx="34811">
                  <c:v>45120.871527777781</c:v>
                </c:pt>
                <c:pt idx="34812">
                  <c:v>45120.875</c:v>
                </c:pt>
                <c:pt idx="34813">
                  <c:v>45120.878472222219</c:v>
                </c:pt>
                <c:pt idx="34814">
                  <c:v>45120.881944444445</c:v>
                </c:pt>
                <c:pt idx="34815">
                  <c:v>45120.885416666664</c:v>
                </c:pt>
                <c:pt idx="34816">
                  <c:v>45120.888888888891</c:v>
                </c:pt>
                <c:pt idx="34817">
                  <c:v>45120.892361111109</c:v>
                </c:pt>
                <c:pt idx="34818">
                  <c:v>45120.895833333336</c:v>
                </c:pt>
                <c:pt idx="34819">
                  <c:v>45120.899305555555</c:v>
                </c:pt>
                <c:pt idx="34820">
                  <c:v>45120.902777777781</c:v>
                </c:pt>
                <c:pt idx="34821">
                  <c:v>45120.90625</c:v>
                </c:pt>
                <c:pt idx="34822">
                  <c:v>45120.909722222219</c:v>
                </c:pt>
                <c:pt idx="34823">
                  <c:v>45120.913194444445</c:v>
                </c:pt>
                <c:pt idx="34824">
                  <c:v>45120.916666666664</c:v>
                </c:pt>
                <c:pt idx="34825">
                  <c:v>45120.920138888891</c:v>
                </c:pt>
                <c:pt idx="34826">
                  <c:v>45120.923611111109</c:v>
                </c:pt>
                <c:pt idx="34827">
                  <c:v>45120.927083333336</c:v>
                </c:pt>
                <c:pt idx="34828">
                  <c:v>45120.930555555555</c:v>
                </c:pt>
                <c:pt idx="34829">
                  <c:v>45120.934027777781</c:v>
                </c:pt>
                <c:pt idx="34830">
                  <c:v>45120.9375</c:v>
                </c:pt>
                <c:pt idx="34831">
                  <c:v>45120.940972222219</c:v>
                </c:pt>
                <c:pt idx="34832">
                  <c:v>45120.944444444445</c:v>
                </c:pt>
                <c:pt idx="34833">
                  <c:v>45120.947916666664</c:v>
                </c:pt>
                <c:pt idx="34834">
                  <c:v>45120.951388888891</c:v>
                </c:pt>
                <c:pt idx="34835">
                  <c:v>45120.954861111109</c:v>
                </c:pt>
                <c:pt idx="34836">
                  <c:v>45120.958333333336</c:v>
                </c:pt>
                <c:pt idx="34837">
                  <c:v>45120.961805555555</c:v>
                </c:pt>
                <c:pt idx="34838">
                  <c:v>45120.965277777781</c:v>
                </c:pt>
                <c:pt idx="34839">
                  <c:v>45120.96875</c:v>
                </c:pt>
                <c:pt idx="34840">
                  <c:v>45120.972222222219</c:v>
                </c:pt>
                <c:pt idx="34841">
                  <c:v>45120.975694444445</c:v>
                </c:pt>
                <c:pt idx="34842">
                  <c:v>45120.979166666664</c:v>
                </c:pt>
                <c:pt idx="34843">
                  <c:v>45120.982638888891</c:v>
                </c:pt>
                <c:pt idx="34844">
                  <c:v>45120.986111111109</c:v>
                </c:pt>
                <c:pt idx="34845">
                  <c:v>45120.989583333336</c:v>
                </c:pt>
                <c:pt idx="34846">
                  <c:v>45120.993055555555</c:v>
                </c:pt>
                <c:pt idx="34847">
                  <c:v>45120.996527777781</c:v>
                </c:pt>
                <c:pt idx="34848">
                  <c:v>45121</c:v>
                </c:pt>
                <c:pt idx="34849">
                  <c:v>45121.003472222219</c:v>
                </c:pt>
                <c:pt idx="34850">
                  <c:v>45121.006944444445</c:v>
                </c:pt>
                <c:pt idx="34851">
                  <c:v>45121.010416666664</c:v>
                </c:pt>
                <c:pt idx="34852">
                  <c:v>45121.013888888891</c:v>
                </c:pt>
                <c:pt idx="34853">
                  <c:v>45121.017361111109</c:v>
                </c:pt>
                <c:pt idx="34854">
                  <c:v>45121.020833333336</c:v>
                </c:pt>
                <c:pt idx="34855">
                  <c:v>45121.024305555555</c:v>
                </c:pt>
                <c:pt idx="34856">
                  <c:v>45121.027777777781</c:v>
                </c:pt>
                <c:pt idx="34857">
                  <c:v>45121.03125</c:v>
                </c:pt>
                <c:pt idx="34858">
                  <c:v>45121.034722222219</c:v>
                </c:pt>
                <c:pt idx="34859">
                  <c:v>45121.038194444445</c:v>
                </c:pt>
                <c:pt idx="34860">
                  <c:v>45121.041666666664</c:v>
                </c:pt>
                <c:pt idx="34861">
                  <c:v>45121.045138888891</c:v>
                </c:pt>
                <c:pt idx="34862">
                  <c:v>45121.048611111109</c:v>
                </c:pt>
                <c:pt idx="34863">
                  <c:v>45121.052083333336</c:v>
                </c:pt>
                <c:pt idx="34864">
                  <c:v>45121.055555555555</c:v>
                </c:pt>
                <c:pt idx="34865">
                  <c:v>45121.059027777781</c:v>
                </c:pt>
                <c:pt idx="34866">
                  <c:v>45121.0625</c:v>
                </c:pt>
                <c:pt idx="34867">
                  <c:v>45121.065972222219</c:v>
                </c:pt>
                <c:pt idx="34868">
                  <c:v>45121.069444444445</c:v>
                </c:pt>
                <c:pt idx="34869">
                  <c:v>45121.072916666664</c:v>
                </c:pt>
                <c:pt idx="34870">
                  <c:v>45121.076388888891</c:v>
                </c:pt>
                <c:pt idx="34871">
                  <c:v>45121.079861111109</c:v>
                </c:pt>
                <c:pt idx="34872">
                  <c:v>45121.083333333336</c:v>
                </c:pt>
                <c:pt idx="34873">
                  <c:v>45121.086805555555</c:v>
                </c:pt>
                <c:pt idx="34874">
                  <c:v>45121.090277777781</c:v>
                </c:pt>
                <c:pt idx="34875">
                  <c:v>45121.09375</c:v>
                </c:pt>
                <c:pt idx="34876">
                  <c:v>45121.097222222219</c:v>
                </c:pt>
                <c:pt idx="34877">
                  <c:v>45121.100694444445</c:v>
                </c:pt>
                <c:pt idx="34878">
                  <c:v>45121.104166666664</c:v>
                </c:pt>
                <c:pt idx="34879">
                  <c:v>45121.107638888891</c:v>
                </c:pt>
                <c:pt idx="34880">
                  <c:v>45121.111111111109</c:v>
                </c:pt>
                <c:pt idx="34881">
                  <c:v>45121.114583333336</c:v>
                </c:pt>
                <c:pt idx="34882">
                  <c:v>45121.118055555555</c:v>
                </c:pt>
                <c:pt idx="34883">
                  <c:v>45121.121527777781</c:v>
                </c:pt>
                <c:pt idx="34884">
                  <c:v>45121.125</c:v>
                </c:pt>
                <c:pt idx="34885">
                  <c:v>45121.128472222219</c:v>
                </c:pt>
                <c:pt idx="34886">
                  <c:v>45121.131944444445</c:v>
                </c:pt>
                <c:pt idx="34887">
                  <c:v>45121.135416666664</c:v>
                </c:pt>
                <c:pt idx="34888">
                  <c:v>45121.138888888891</c:v>
                </c:pt>
                <c:pt idx="34889">
                  <c:v>45121.142361111109</c:v>
                </c:pt>
                <c:pt idx="34890">
                  <c:v>45121.145833333336</c:v>
                </c:pt>
                <c:pt idx="34891">
                  <c:v>45121.149305555555</c:v>
                </c:pt>
                <c:pt idx="34892">
                  <c:v>45121.152777777781</c:v>
                </c:pt>
                <c:pt idx="34893">
                  <c:v>45121.15625</c:v>
                </c:pt>
                <c:pt idx="34894">
                  <c:v>45121.159722222219</c:v>
                </c:pt>
                <c:pt idx="34895">
                  <c:v>45121.163194444445</c:v>
                </c:pt>
                <c:pt idx="34896">
                  <c:v>45121.166666666664</c:v>
                </c:pt>
                <c:pt idx="34897">
                  <c:v>45121.170138888891</c:v>
                </c:pt>
                <c:pt idx="34898">
                  <c:v>45121.173611111109</c:v>
                </c:pt>
                <c:pt idx="34899">
                  <c:v>45121.177083333336</c:v>
                </c:pt>
                <c:pt idx="34900">
                  <c:v>45121.180555555555</c:v>
                </c:pt>
                <c:pt idx="34901">
                  <c:v>45121.184027777781</c:v>
                </c:pt>
                <c:pt idx="34902">
                  <c:v>45121.1875</c:v>
                </c:pt>
                <c:pt idx="34903">
                  <c:v>45121.190972222219</c:v>
                </c:pt>
                <c:pt idx="34904">
                  <c:v>45121.194444444445</c:v>
                </c:pt>
                <c:pt idx="34905">
                  <c:v>45121.197916666664</c:v>
                </c:pt>
                <c:pt idx="34906">
                  <c:v>45121.201388888891</c:v>
                </c:pt>
                <c:pt idx="34907">
                  <c:v>45121.204861111109</c:v>
                </c:pt>
                <c:pt idx="34908">
                  <c:v>45121.208333333336</c:v>
                </c:pt>
                <c:pt idx="34909">
                  <c:v>45121.211805555555</c:v>
                </c:pt>
                <c:pt idx="34910">
                  <c:v>45121.215277777781</c:v>
                </c:pt>
                <c:pt idx="34911">
                  <c:v>45121.21875</c:v>
                </c:pt>
                <c:pt idx="34912">
                  <c:v>45121.222222222219</c:v>
                </c:pt>
                <c:pt idx="34913">
                  <c:v>45121.225694444445</c:v>
                </c:pt>
                <c:pt idx="34914">
                  <c:v>45121.229166666664</c:v>
                </c:pt>
                <c:pt idx="34915">
                  <c:v>45121.232638888891</c:v>
                </c:pt>
                <c:pt idx="34916">
                  <c:v>45121.236111111109</c:v>
                </c:pt>
                <c:pt idx="34917">
                  <c:v>45121.239583333336</c:v>
                </c:pt>
                <c:pt idx="34918">
                  <c:v>45121.243055555555</c:v>
                </c:pt>
                <c:pt idx="34919">
                  <c:v>45121.246527777781</c:v>
                </c:pt>
                <c:pt idx="34920">
                  <c:v>45121.25</c:v>
                </c:pt>
                <c:pt idx="34921">
                  <c:v>45121.253472222219</c:v>
                </c:pt>
                <c:pt idx="34922">
                  <c:v>45121.256944444445</c:v>
                </c:pt>
                <c:pt idx="34923">
                  <c:v>45121.260416666664</c:v>
                </c:pt>
                <c:pt idx="34924">
                  <c:v>45121.263888888891</c:v>
                </c:pt>
                <c:pt idx="34925">
                  <c:v>45121.267361111109</c:v>
                </c:pt>
                <c:pt idx="34926">
                  <c:v>45121.270833333336</c:v>
                </c:pt>
                <c:pt idx="34927">
                  <c:v>45121.274305555555</c:v>
                </c:pt>
                <c:pt idx="34928">
                  <c:v>45121.277777777781</c:v>
                </c:pt>
                <c:pt idx="34929">
                  <c:v>45121.28125</c:v>
                </c:pt>
                <c:pt idx="34930">
                  <c:v>45121.284722222219</c:v>
                </c:pt>
                <c:pt idx="34931">
                  <c:v>45121.288194444445</c:v>
                </c:pt>
                <c:pt idx="34932">
                  <c:v>45121.291666666664</c:v>
                </c:pt>
                <c:pt idx="34933">
                  <c:v>45121.295138888891</c:v>
                </c:pt>
                <c:pt idx="34934">
                  <c:v>45121.298611111109</c:v>
                </c:pt>
                <c:pt idx="34935">
                  <c:v>45121.302083333336</c:v>
                </c:pt>
                <c:pt idx="34936">
                  <c:v>45121.305555555555</c:v>
                </c:pt>
                <c:pt idx="34937">
                  <c:v>45121.309027777781</c:v>
                </c:pt>
                <c:pt idx="34938">
                  <c:v>45121.3125</c:v>
                </c:pt>
                <c:pt idx="34939">
                  <c:v>45121.315972222219</c:v>
                </c:pt>
                <c:pt idx="34940">
                  <c:v>45121.319444444445</c:v>
                </c:pt>
                <c:pt idx="34941">
                  <c:v>45121.322916666664</c:v>
                </c:pt>
                <c:pt idx="34942">
                  <c:v>45121.326388888891</c:v>
                </c:pt>
                <c:pt idx="34943">
                  <c:v>45121.329861111109</c:v>
                </c:pt>
                <c:pt idx="34944">
                  <c:v>45121.333333333336</c:v>
                </c:pt>
                <c:pt idx="34945">
                  <c:v>45121.336805555555</c:v>
                </c:pt>
                <c:pt idx="34946">
                  <c:v>45121.340277777781</c:v>
                </c:pt>
                <c:pt idx="34947">
                  <c:v>45121.34375</c:v>
                </c:pt>
                <c:pt idx="34948">
                  <c:v>45121.347222222219</c:v>
                </c:pt>
                <c:pt idx="34949">
                  <c:v>45121.350694444445</c:v>
                </c:pt>
                <c:pt idx="34950">
                  <c:v>45121.354166666664</c:v>
                </c:pt>
                <c:pt idx="34951">
                  <c:v>45121.357638888891</c:v>
                </c:pt>
                <c:pt idx="34952">
                  <c:v>45121.361111111109</c:v>
                </c:pt>
                <c:pt idx="34953">
                  <c:v>45121.364583333336</c:v>
                </c:pt>
                <c:pt idx="34954">
                  <c:v>45121.368055555555</c:v>
                </c:pt>
                <c:pt idx="34955">
                  <c:v>45121.371527777781</c:v>
                </c:pt>
                <c:pt idx="34956">
                  <c:v>45121.375</c:v>
                </c:pt>
                <c:pt idx="34957">
                  <c:v>45121.378472222219</c:v>
                </c:pt>
                <c:pt idx="34958">
                  <c:v>45121.381944444445</c:v>
                </c:pt>
                <c:pt idx="34959">
                  <c:v>45121.385416666664</c:v>
                </c:pt>
                <c:pt idx="34960">
                  <c:v>45121.388888888891</c:v>
                </c:pt>
                <c:pt idx="34961">
                  <c:v>45121.392361111109</c:v>
                </c:pt>
                <c:pt idx="34962">
                  <c:v>45121.395833333336</c:v>
                </c:pt>
                <c:pt idx="34963">
                  <c:v>45121.399305555555</c:v>
                </c:pt>
                <c:pt idx="34964">
                  <c:v>45121.402777777781</c:v>
                </c:pt>
                <c:pt idx="34965">
                  <c:v>45121.40625</c:v>
                </c:pt>
                <c:pt idx="34966">
                  <c:v>45121.409722222219</c:v>
                </c:pt>
                <c:pt idx="34967">
                  <c:v>45121.413194444445</c:v>
                </c:pt>
                <c:pt idx="34968">
                  <c:v>45121.416666666664</c:v>
                </c:pt>
                <c:pt idx="34969">
                  <c:v>45121.420138888891</c:v>
                </c:pt>
                <c:pt idx="34970">
                  <c:v>45121.423611111109</c:v>
                </c:pt>
                <c:pt idx="34971">
                  <c:v>45121.427083333336</c:v>
                </c:pt>
                <c:pt idx="34972">
                  <c:v>45121.430555555555</c:v>
                </c:pt>
                <c:pt idx="34973">
                  <c:v>45121.434027777781</c:v>
                </c:pt>
                <c:pt idx="34974">
                  <c:v>45121.4375</c:v>
                </c:pt>
                <c:pt idx="34975">
                  <c:v>45121.440972222219</c:v>
                </c:pt>
                <c:pt idx="34976">
                  <c:v>45121.444444444445</c:v>
                </c:pt>
                <c:pt idx="34977">
                  <c:v>45121.447916666664</c:v>
                </c:pt>
                <c:pt idx="34978">
                  <c:v>45121.451388888891</c:v>
                </c:pt>
                <c:pt idx="34979">
                  <c:v>45121.454861111109</c:v>
                </c:pt>
                <c:pt idx="34980">
                  <c:v>45121.458333333336</c:v>
                </c:pt>
                <c:pt idx="34981">
                  <c:v>45121.461805555555</c:v>
                </c:pt>
                <c:pt idx="34982">
                  <c:v>45121.465277777781</c:v>
                </c:pt>
                <c:pt idx="34983">
                  <c:v>45121.46875</c:v>
                </c:pt>
                <c:pt idx="34984">
                  <c:v>45121.472222222219</c:v>
                </c:pt>
                <c:pt idx="34985">
                  <c:v>45121.475694444445</c:v>
                </c:pt>
                <c:pt idx="34986">
                  <c:v>45121.479166666664</c:v>
                </c:pt>
                <c:pt idx="34987">
                  <c:v>45121.482638888891</c:v>
                </c:pt>
                <c:pt idx="34988">
                  <c:v>45121.486111111109</c:v>
                </c:pt>
                <c:pt idx="34989">
                  <c:v>45121.489583333336</c:v>
                </c:pt>
                <c:pt idx="34990">
                  <c:v>45121.493055555555</c:v>
                </c:pt>
                <c:pt idx="34991">
                  <c:v>45121.496527777781</c:v>
                </c:pt>
                <c:pt idx="34992">
                  <c:v>45121.5</c:v>
                </c:pt>
                <c:pt idx="34993">
                  <c:v>45121.503472222219</c:v>
                </c:pt>
                <c:pt idx="34994">
                  <c:v>45121.506944444445</c:v>
                </c:pt>
                <c:pt idx="34995">
                  <c:v>45121.510416666664</c:v>
                </c:pt>
                <c:pt idx="34996">
                  <c:v>45121.513888888891</c:v>
                </c:pt>
                <c:pt idx="34997">
                  <c:v>45121.517361111109</c:v>
                </c:pt>
                <c:pt idx="34998">
                  <c:v>45121.520833333336</c:v>
                </c:pt>
                <c:pt idx="34999">
                  <c:v>45121.524305555555</c:v>
                </c:pt>
                <c:pt idx="35000">
                  <c:v>45121.527777777781</c:v>
                </c:pt>
                <c:pt idx="35001">
                  <c:v>45121.53125</c:v>
                </c:pt>
                <c:pt idx="35002">
                  <c:v>45121.534722222219</c:v>
                </c:pt>
                <c:pt idx="35003">
                  <c:v>45121.538194444445</c:v>
                </c:pt>
                <c:pt idx="35004">
                  <c:v>45121.541666666664</c:v>
                </c:pt>
                <c:pt idx="35005">
                  <c:v>45121.545138888891</c:v>
                </c:pt>
                <c:pt idx="35006">
                  <c:v>45121.548611111109</c:v>
                </c:pt>
                <c:pt idx="35007">
                  <c:v>45121.552083333336</c:v>
                </c:pt>
                <c:pt idx="35008">
                  <c:v>45121.555555555555</c:v>
                </c:pt>
                <c:pt idx="35009">
                  <c:v>45121.559027777781</c:v>
                </c:pt>
                <c:pt idx="35010">
                  <c:v>45121.5625</c:v>
                </c:pt>
                <c:pt idx="35011">
                  <c:v>45121.565972222219</c:v>
                </c:pt>
                <c:pt idx="35012">
                  <c:v>45121.569444444445</c:v>
                </c:pt>
                <c:pt idx="35013">
                  <c:v>45121.572916666664</c:v>
                </c:pt>
                <c:pt idx="35014">
                  <c:v>45121.576388888891</c:v>
                </c:pt>
                <c:pt idx="35015">
                  <c:v>45121.579861111109</c:v>
                </c:pt>
                <c:pt idx="35016">
                  <c:v>45121.583333333336</c:v>
                </c:pt>
                <c:pt idx="35017">
                  <c:v>45121.586805555555</c:v>
                </c:pt>
                <c:pt idx="35018">
                  <c:v>45121.590277777781</c:v>
                </c:pt>
                <c:pt idx="35019">
                  <c:v>45121.59375</c:v>
                </c:pt>
                <c:pt idx="35020">
                  <c:v>45121.597222222219</c:v>
                </c:pt>
                <c:pt idx="35021">
                  <c:v>45121.600694444445</c:v>
                </c:pt>
                <c:pt idx="35022">
                  <c:v>45121.604166666664</c:v>
                </c:pt>
                <c:pt idx="35023">
                  <c:v>45121.607638888891</c:v>
                </c:pt>
                <c:pt idx="35024">
                  <c:v>45121.611111111109</c:v>
                </c:pt>
                <c:pt idx="35025">
                  <c:v>45121.614583333336</c:v>
                </c:pt>
                <c:pt idx="35026">
                  <c:v>45121.618055555555</c:v>
                </c:pt>
                <c:pt idx="35027">
                  <c:v>45121.621527777781</c:v>
                </c:pt>
                <c:pt idx="35028">
                  <c:v>45121.625</c:v>
                </c:pt>
                <c:pt idx="35029">
                  <c:v>45121.628472222219</c:v>
                </c:pt>
                <c:pt idx="35030">
                  <c:v>45121.631944444445</c:v>
                </c:pt>
                <c:pt idx="35031">
                  <c:v>45121.635416666664</c:v>
                </c:pt>
                <c:pt idx="35032">
                  <c:v>45121.638888888891</c:v>
                </c:pt>
                <c:pt idx="35033">
                  <c:v>45121.642361111109</c:v>
                </c:pt>
                <c:pt idx="35034">
                  <c:v>45121.645833333336</c:v>
                </c:pt>
                <c:pt idx="35035">
                  <c:v>45121.649305555555</c:v>
                </c:pt>
                <c:pt idx="35036">
                  <c:v>45121.652777777781</c:v>
                </c:pt>
                <c:pt idx="35037">
                  <c:v>45121.65625</c:v>
                </c:pt>
                <c:pt idx="35038">
                  <c:v>45121.659722222219</c:v>
                </c:pt>
                <c:pt idx="35039">
                  <c:v>45121.663194444445</c:v>
                </c:pt>
                <c:pt idx="35040">
                  <c:v>45121.666666666664</c:v>
                </c:pt>
                <c:pt idx="35041">
                  <c:v>45121.670138888891</c:v>
                </c:pt>
                <c:pt idx="35042">
                  <c:v>45121.673611111109</c:v>
                </c:pt>
                <c:pt idx="35043">
                  <c:v>45121.677083333336</c:v>
                </c:pt>
                <c:pt idx="35044">
                  <c:v>45121.680555555555</c:v>
                </c:pt>
                <c:pt idx="35045">
                  <c:v>45121.684027777781</c:v>
                </c:pt>
                <c:pt idx="35046">
                  <c:v>45121.6875</c:v>
                </c:pt>
                <c:pt idx="35047">
                  <c:v>45121.690972222219</c:v>
                </c:pt>
                <c:pt idx="35048">
                  <c:v>45121.694444444445</c:v>
                </c:pt>
                <c:pt idx="35049">
                  <c:v>45121.697916666664</c:v>
                </c:pt>
                <c:pt idx="35050">
                  <c:v>45121.701388888891</c:v>
                </c:pt>
                <c:pt idx="35051">
                  <c:v>45121.704861111109</c:v>
                </c:pt>
                <c:pt idx="35052">
                  <c:v>45121.708333333336</c:v>
                </c:pt>
                <c:pt idx="35053">
                  <c:v>45121.711805555555</c:v>
                </c:pt>
                <c:pt idx="35054">
                  <c:v>45121.715277777781</c:v>
                </c:pt>
                <c:pt idx="35055">
                  <c:v>45121.71875</c:v>
                </c:pt>
                <c:pt idx="35056">
                  <c:v>45121.722222222219</c:v>
                </c:pt>
                <c:pt idx="35057">
                  <c:v>45121.725694444445</c:v>
                </c:pt>
                <c:pt idx="35058">
                  <c:v>45121.729166666664</c:v>
                </c:pt>
                <c:pt idx="35059">
                  <c:v>45121.732638888891</c:v>
                </c:pt>
                <c:pt idx="35060">
                  <c:v>45121.736111111109</c:v>
                </c:pt>
                <c:pt idx="35061">
                  <c:v>45121.739583333336</c:v>
                </c:pt>
                <c:pt idx="35062">
                  <c:v>45121.743055555555</c:v>
                </c:pt>
                <c:pt idx="35063">
                  <c:v>45121.746527777781</c:v>
                </c:pt>
                <c:pt idx="35064">
                  <c:v>45121.75</c:v>
                </c:pt>
                <c:pt idx="35065">
                  <c:v>45121.753472222219</c:v>
                </c:pt>
                <c:pt idx="35066">
                  <c:v>45121.756944444445</c:v>
                </c:pt>
                <c:pt idx="35067">
                  <c:v>45121.760416666664</c:v>
                </c:pt>
                <c:pt idx="35068">
                  <c:v>45121.763888888891</c:v>
                </c:pt>
                <c:pt idx="35069">
                  <c:v>45121.767361111109</c:v>
                </c:pt>
                <c:pt idx="35070">
                  <c:v>45121.770833333336</c:v>
                </c:pt>
                <c:pt idx="35071">
                  <c:v>45121.774305555555</c:v>
                </c:pt>
                <c:pt idx="35072">
                  <c:v>45121.777777777781</c:v>
                </c:pt>
                <c:pt idx="35073">
                  <c:v>45121.78125</c:v>
                </c:pt>
                <c:pt idx="35074">
                  <c:v>45121.784722222219</c:v>
                </c:pt>
                <c:pt idx="35075">
                  <c:v>45121.788194444445</c:v>
                </c:pt>
                <c:pt idx="35076">
                  <c:v>45121.791666666664</c:v>
                </c:pt>
                <c:pt idx="35077">
                  <c:v>45121.795138888891</c:v>
                </c:pt>
                <c:pt idx="35078">
                  <c:v>45121.798611111109</c:v>
                </c:pt>
                <c:pt idx="35079">
                  <c:v>45121.802083333336</c:v>
                </c:pt>
                <c:pt idx="35080">
                  <c:v>45121.805555555555</c:v>
                </c:pt>
                <c:pt idx="35081">
                  <c:v>45121.809027777781</c:v>
                </c:pt>
                <c:pt idx="35082">
                  <c:v>45121.8125</c:v>
                </c:pt>
                <c:pt idx="35083">
                  <c:v>45121.815972222219</c:v>
                </c:pt>
                <c:pt idx="35084">
                  <c:v>45121.819444444445</c:v>
                </c:pt>
                <c:pt idx="35085">
                  <c:v>45121.822916666664</c:v>
                </c:pt>
                <c:pt idx="35086">
                  <c:v>45121.826388888891</c:v>
                </c:pt>
                <c:pt idx="35087">
                  <c:v>45121.829861111109</c:v>
                </c:pt>
                <c:pt idx="35088">
                  <c:v>45121.833333333336</c:v>
                </c:pt>
                <c:pt idx="35089">
                  <c:v>45121.836805555555</c:v>
                </c:pt>
                <c:pt idx="35090">
                  <c:v>45121.840277777781</c:v>
                </c:pt>
                <c:pt idx="35091">
                  <c:v>45121.84375</c:v>
                </c:pt>
                <c:pt idx="35092">
                  <c:v>45121.847222222219</c:v>
                </c:pt>
                <c:pt idx="35093">
                  <c:v>45121.850694444445</c:v>
                </c:pt>
                <c:pt idx="35094">
                  <c:v>45121.854166666664</c:v>
                </c:pt>
                <c:pt idx="35095">
                  <c:v>45121.857638888891</c:v>
                </c:pt>
                <c:pt idx="35096">
                  <c:v>45121.861111111109</c:v>
                </c:pt>
                <c:pt idx="35097">
                  <c:v>45121.864583333336</c:v>
                </c:pt>
                <c:pt idx="35098">
                  <c:v>45121.868055555555</c:v>
                </c:pt>
                <c:pt idx="35099">
                  <c:v>45121.871527777781</c:v>
                </c:pt>
                <c:pt idx="35100">
                  <c:v>45121.875</c:v>
                </c:pt>
                <c:pt idx="35101">
                  <c:v>45121.878472222219</c:v>
                </c:pt>
                <c:pt idx="35102">
                  <c:v>45121.881944444445</c:v>
                </c:pt>
                <c:pt idx="35103">
                  <c:v>45121.885416666664</c:v>
                </c:pt>
                <c:pt idx="35104">
                  <c:v>45121.888888888891</c:v>
                </c:pt>
                <c:pt idx="35105">
                  <c:v>45121.892361111109</c:v>
                </c:pt>
                <c:pt idx="35106">
                  <c:v>45121.895833333336</c:v>
                </c:pt>
                <c:pt idx="35107">
                  <c:v>45121.899305555555</c:v>
                </c:pt>
                <c:pt idx="35108">
                  <c:v>45121.902777777781</c:v>
                </c:pt>
                <c:pt idx="35109">
                  <c:v>45121.90625</c:v>
                </c:pt>
                <c:pt idx="35110">
                  <c:v>45121.909722222219</c:v>
                </c:pt>
                <c:pt idx="35111">
                  <c:v>45121.913194444445</c:v>
                </c:pt>
                <c:pt idx="35112">
                  <c:v>45121.916666666664</c:v>
                </c:pt>
                <c:pt idx="35113">
                  <c:v>45121.920138888891</c:v>
                </c:pt>
                <c:pt idx="35114">
                  <c:v>45121.923611111109</c:v>
                </c:pt>
                <c:pt idx="35115">
                  <c:v>45121.927083333336</c:v>
                </c:pt>
                <c:pt idx="35116">
                  <c:v>45121.930555555555</c:v>
                </c:pt>
                <c:pt idx="35117">
                  <c:v>45121.934027777781</c:v>
                </c:pt>
                <c:pt idx="35118">
                  <c:v>45121.9375</c:v>
                </c:pt>
                <c:pt idx="35119">
                  <c:v>45121.940972222219</c:v>
                </c:pt>
                <c:pt idx="35120">
                  <c:v>45121.944444444445</c:v>
                </c:pt>
                <c:pt idx="35121">
                  <c:v>45121.947916666664</c:v>
                </c:pt>
                <c:pt idx="35122">
                  <c:v>45121.951388888891</c:v>
                </c:pt>
                <c:pt idx="35123">
                  <c:v>45121.954861111109</c:v>
                </c:pt>
                <c:pt idx="35124">
                  <c:v>45121.958333333336</c:v>
                </c:pt>
                <c:pt idx="35125">
                  <c:v>45121.961805555555</c:v>
                </c:pt>
                <c:pt idx="35126">
                  <c:v>45121.965277777781</c:v>
                </c:pt>
                <c:pt idx="35127">
                  <c:v>45121.96875</c:v>
                </c:pt>
                <c:pt idx="35128">
                  <c:v>45121.972222222219</c:v>
                </c:pt>
                <c:pt idx="35129">
                  <c:v>45121.975694444445</c:v>
                </c:pt>
                <c:pt idx="35130">
                  <c:v>45121.979166666664</c:v>
                </c:pt>
                <c:pt idx="35131">
                  <c:v>45121.982638888891</c:v>
                </c:pt>
                <c:pt idx="35132">
                  <c:v>45121.986111111109</c:v>
                </c:pt>
                <c:pt idx="35133">
                  <c:v>45121.989583333336</c:v>
                </c:pt>
                <c:pt idx="35134">
                  <c:v>45121.993055555555</c:v>
                </c:pt>
                <c:pt idx="35135">
                  <c:v>45121.996527777781</c:v>
                </c:pt>
                <c:pt idx="35136">
                  <c:v>45122</c:v>
                </c:pt>
                <c:pt idx="35137">
                  <c:v>45122.003472222219</c:v>
                </c:pt>
                <c:pt idx="35138">
                  <c:v>45122.006944444445</c:v>
                </c:pt>
                <c:pt idx="35139">
                  <c:v>45122.010416666664</c:v>
                </c:pt>
                <c:pt idx="35140">
                  <c:v>45122.013888888891</c:v>
                </c:pt>
                <c:pt idx="35141">
                  <c:v>45122.017361111109</c:v>
                </c:pt>
                <c:pt idx="35142">
                  <c:v>45122.020833333336</c:v>
                </c:pt>
                <c:pt idx="35143">
                  <c:v>45122.024305555555</c:v>
                </c:pt>
                <c:pt idx="35144">
                  <c:v>45122.027777777781</c:v>
                </c:pt>
                <c:pt idx="35145">
                  <c:v>45122.03125</c:v>
                </c:pt>
                <c:pt idx="35146">
                  <c:v>45122.034722222219</c:v>
                </c:pt>
                <c:pt idx="35147">
                  <c:v>45122.038194444445</c:v>
                </c:pt>
                <c:pt idx="35148">
                  <c:v>45122.041666666664</c:v>
                </c:pt>
                <c:pt idx="35149">
                  <c:v>45122.045138888891</c:v>
                </c:pt>
                <c:pt idx="35150">
                  <c:v>45122.048611111109</c:v>
                </c:pt>
                <c:pt idx="35151">
                  <c:v>45122.052083333336</c:v>
                </c:pt>
                <c:pt idx="35152">
                  <c:v>45122.055555555555</c:v>
                </c:pt>
                <c:pt idx="35153">
                  <c:v>45122.059027777781</c:v>
                </c:pt>
                <c:pt idx="35154">
                  <c:v>45122.0625</c:v>
                </c:pt>
                <c:pt idx="35155">
                  <c:v>45122.065972222219</c:v>
                </c:pt>
                <c:pt idx="35156">
                  <c:v>45122.069444444445</c:v>
                </c:pt>
                <c:pt idx="35157">
                  <c:v>45122.072916666664</c:v>
                </c:pt>
                <c:pt idx="35158">
                  <c:v>45122.076388888891</c:v>
                </c:pt>
                <c:pt idx="35159">
                  <c:v>45122.079861111109</c:v>
                </c:pt>
                <c:pt idx="35160">
                  <c:v>45122.083333333336</c:v>
                </c:pt>
                <c:pt idx="35161">
                  <c:v>45122.086805555555</c:v>
                </c:pt>
                <c:pt idx="35162">
                  <c:v>45122.090277777781</c:v>
                </c:pt>
                <c:pt idx="35163">
                  <c:v>45122.09375</c:v>
                </c:pt>
                <c:pt idx="35164">
                  <c:v>45122.097222222219</c:v>
                </c:pt>
                <c:pt idx="35165">
                  <c:v>45122.100694444445</c:v>
                </c:pt>
                <c:pt idx="35166">
                  <c:v>45122.104166666664</c:v>
                </c:pt>
                <c:pt idx="35167">
                  <c:v>45122.107638888891</c:v>
                </c:pt>
                <c:pt idx="35168">
                  <c:v>45122.111111111109</c:v>
                </c:pt>
                <c:pt idx="35169">
                  <c:v>45122.114583333336</c:v>
                </c:pt>
                <c:pt idx="35170">
                  <c:v>45122.118055555555</c:v>
                </c:pt>
                <c:pt idx="35171">
                  <c:v>45122.121527777781</c:v>
                </c:pt>
                <c:pt idx="35172">
                  <c:v>45122.125</c:v>
                </c:pt>
                <c:pt idx="35173">
                  <c:v>45122.128472222219</c:v>
                </c:pt>
                <c:pt idx="35174">
                  <c:v>45122.131944444445</c:v>
                </c:pt>
                <c:pt idx="35175">
                  <c:v>45122.135416666664</c:v>
                </c:pt>
                <c:pt idx="35176">
                  <c:v>45122.138888888891</c:v>
                </c:pt>
                <c:pt idx="35177">
                  <c:v>45122.142361111109</c:v>
                </c:pt>
                <c:pt idx="35178">
                  <c:v>45122.145833333336</c:v>
                </c:pt>
                <c:pt idx="35179">
                  <c:v>45122.149305555555</c:v>
                </c:pt>
                <c:pt idx="35180">
                  <c:v>45122.152777777781</c:v>
                </c:pt>
                <c:pt idx="35181">
                  <c:v>45122.15625</c:v>
                </c:pt>
                <c:pt idx="35182">
                  <c:v>45122.159722222219</c:v>
                </c:pt>
                <c:pt idx="35183">
                  <c:v>45122.163194444445</c:v>
                </c:pt>
                <c:pt idx="35184">
                  <c:v>45122.166666666664</c:v>
                </c:pt>
                <c:pt idx="35185">
                  <c:v>45122.170138888891</c:v>
                </c:pt>
                <c:pt idx="35186">
                  <c:v>45122.173611111109</c:v>
                </c:pt>
                <c:pt idx="35187">
                  <c:v>45122.177083333336</c:v>
                </c:pt>
                <c:pt idx="35188">
                  <c:v>45122.180555555555</c:v>
                </c:pt>
                <c:pt idx="35189">
                  <c:v>45122.184027777781</c:v>
                </c:pt>
                <c:pt idx="35190">
                  <c:v>45122.1875</c:v>
                </c:pt>
                <c:pt idx="35191">
                  <c:v>45122.190972222219</c:v>
                </c:pt>
                <c:pt idx="35192">
                  <c:v>45122.194444444445</c:v>
                </c:pt>
                <c:pt idx="35193">
                  <c:v>45122.197916666664</c:v>
                </c:pt>
                <c:pt idx="35194">
                  <c:v>45122.201388888891</c:v>
                </c:pt>
                <c:pt idx="35195">
                  <c:v>45122.204861111109</c:v>
                </c:pt>
                <c:pt idx="35196">
                  <c:v>45122.208333333336</c:v>
                </c:pt>
                <c:pt idx="35197">
                  <c:v>45122.211805555555</c:v>
                </c:pt>
                <c:pt idx="35198">
                  <c:v>45122.215277777781</c:v>
                </c:pt>
                <c:pt idx="35199">
                  <c:v>45122.21875</c:v>
                </c:pt>
                <c:pt idx="35200">
                  <c:v>45122.222222222219</c:v>
                </c:pt>
                <c:pt idx="35201">
                  <c:v>45122.225694444445</c:v>
                </c:pt>
                <c:pt idx="35202">
                  <c:v>45122.229166666664</c:v>
                </c:pt>
                <c:pt idx="35203">
                  <c:v>45122.232638888891</c:v>
                </c:pt>
                <c:pt idx="35204">
                  <c:v>45122.236111111109</c:v>
                </c:pt>
                <c:pt idx="35205">
                  <c:v>45122.239583333336</c:v>
                </c:pt>
                <c:pt idx="35206">
                  <c:v>45122.243055555555</c:v>
                </c:pt>
                <c:pt idx="35207">
                  <c:v>45122.246527777781</c:v>
                </c:pt>
                <c:pt idx="35208">
                  <c:v>45122.25</c:v>
                </c:pt>
                <c:pt idx="35209">
                  <c:v>45122.253472222219</c:v>
                </c:pt>
                <c:pt idx="35210">
                  <c:v>45122.256944444445</c:v>
                </c:pt>
                <c:pt idx="35211">
                  <c:v>45122.260416666664</c:v>
                </c:pt>
                <c:pt idx="35212">
                  <c:v>45122.263888888891</c:v>
                </c:pt>
                <c:pt idx="35213">
                  <c:v>45122.267361111109</c:v>
                </c:pt>
                <c:pt idx="35214">
                  <c:v>45122.270833333336</c:v>
                </c:pt>
                <c:pt idx="35215">
                  <c:v>45122.274305555555</c:v>
                </c:pt>
                <c:pt idx="35216">
                  <c:v>45122.277777777781</c:v>
                </c:pt>
                <c:pt idx="35217">
                  <c:v>45122.28125</c:v>
                </c:pt>
                <c:pt idx="35218">
                  <c:v>45122.284722222219</c:v>
                </c:pt>
                <c:pt idx="35219">
                  <c:v>45122.288194444445</c:v>
                </c:pt>
                <c:pt idx="35220">
                  <c:v>45122.291666666664</c:v>
                </c:pt>
                <c:pt idx="35221">
                  <c:v>45122.295138888891</c:v>
                </c:pt>
                <c:pt idx="35222">
                  <c:v>45122.298611111109</c:v>
                </c:pt>
                <c:pt idx="35223">
                  <c:v>45122.302083333336</c:v>
                </c:pt>
                <c:pt idx="35224">
                  <c:v>45122.305555555555</c:v>
                </c:pt>
                <c:pt idx="35225">
                  <c:v>45122.309027777781</c:v>
                </c:pt>
                <c:pt idx="35226">
                  <c:v>45122.3125</c:v>
                </c:pt>
                <c:pt idx="35227">
                  <c:v>45122.315972222219</c:v>
                </c:pt>
                <c:pt idx="35228">
                  <c:v>45122.319444444445</c:v>
                </c:pt>
                <c:pt idx="35229">
                  <c:v>45122.322916666664</c:v>
                </c:pt>
                <c:pt idx="35230">
                  <c:v>45122.326388888891</c:v>
                </c:pt>
                <c:pt idx="35231">
                  <c:v>45122.329861111109</c:v>
                </c:pt>
                <c:pt idx="35232">
                  <c:v>45122.333333333336</c:v>
                </c:pt>
                <c:pt idx="35233">
                  <c:v>45122.336805555555</c:v>
                </c:pt>
                <c:pt idx="35234">
                  <c:v>45122.340277777781</c:v>
                </c:pt>
                <c:pt idx="35235">
                  <c:v>45122.34375</c:v>
                </c:pt>
                <c:pt idx="35236">
                  <c:v>45122.347222222219</c:v>
                </c:pt>
                <c:pt idx="35237">
                  <c:v>45122.350694444445</c:v>
                </c:pt>
                <c:pt idx="35238">
                  <c:v>45122.354166666664</c:v>
                </c:pt>
                <c:pt idx="35239">
                  <c:v>45122.357638888891</c:v>
                </c:pt>
                <c:pt idx="35240">
                  <c:v>45122.361111111109</c:v>
                </c:pt>
                <c:pt idx="35241">
                  <c:v>45122.364583333336</c:v>
                </c:pt>
                <c:pt idx="35242">
                  <c:v>45122.368055555555</c:v>
                </c:pt>
                <c:pt idx="35243">
                  <c:v>45122.371527777781</c:v>
                </c:pt>
                <c:pt idx="35244">
                  <c:v>45122.375</c:v>
                </c:pt>
                <c:pt idx="35245">
                  <c:v>45122.378472222219</c:v>
                </c:pt>
                <c:pt idx="35246">
                  <c:v>45122.381944444445</c:v>
                </c:pt>
                <c:pt idx="35247">
                  <c:v>45122.385416666664</c:v>
                </c:pt>
                <c:pt idx="35248">
                  <c:v>45122.388888888891</c:v>
                </c:pt>
                <c:pt idx="35249">
                  <c:v>45122.392361111109</c:v>
                </c:pt>
                <c:pt idx="35250">
                  <c:v>45122.395833333336</c:v>
                </c:pt>
                <c:pt idx="35251">
                  <c:v>45122.399305555555</c:v>
                </c:pt>
                <c:pt idx="35252">
                  <c:v>45122.402777777781</c:v>
                </c:pt>
                <c:pt idx="35253">
                  <c:v>45122.40625</c:v>
                </c:pt>
                <c:pt idx="35254">
                  <c:v>45122.409722222219</c:v>
                </c:pt>
                <c:pt idx="35255">
                  <c:v>45122.413194444445</c:v>
                </c:pt>
                <c:pt idx="35256">
                  <c:v>45122.416666666664</c:v>
                </c:pt>
                <c:pt idx="35257">
                  <c:v>45122.420138888891</c:v>
                </c:pt>
                <c:pt idx="35258">
                  <c:v>45122.423611111109</c:v>
                </c:pt>
                <c:pt idx="35259">
                  <c:v>45122.427083333336</c:v>
                </c:pt>
                <c:pt idx="35260">
                  <c:v>45122.430555555555</c:v>
                </c:pt>
                <c:pt idx="35261">
                  <c:v>45122.434027777781</c:v>
                </c:pt>
                <c:pt idx="35262">
                  <c:v>45122.4375</c:v>
                </c:pt>
                <c:pt idx="35263">
                  <c:v>45122.440972222219</c:v>
                </c:pt>
                <c:pt idx="35264">
                  <c:v>45122.444444444445</c:v>
                </c:pt>
                <c:pt idx="35265">
                  <c:v>45122.447916666664</c:v>
                </c:pt>
                <c:pt idx="35266">
                  <c:v>45122.451388888891</c:v>
                </c:pt>
                <c:pt idx="35267">
                  <c:v>45122.454861111109</c:v>
                </c:pt>
                <c:pt idx="35268">
                  <c:v>45122.458333333336</c:v>
                </c:pt>
                <c:pt idx="35269">
                  <c:v>45122.461805555555</c:v>
                </c:pt>
                <c:pt idx="35270">
                  <c:v>45122.465277777781</c:v>
                </c:pt>
                <c:pt idx="35271">
                  <c:v>45122.46875</c:v>
                </c:pt>
                <c:pt idx="35272">
                  <c:v>45122.472222222219</c:v>
                </c:pt>
                <c:pt idx="35273">
                  <c:v>45122.475694444445</c:v>
                </c:pt>
                <c:pt idx="35274">
                  <c:v>45122.479166666664</c:v>
                </c:pt>
                <c:pt idx="35275">
                  <c:v>45122.482638888891</c:v>
                </c:pt>
                <c:pt idx="35276">
                  <c:v>45122.486111111109</c:v>
                </c:pt>
                <c:pt idx="35277">
                  <c:v>45122.489583333336</c:v>
                </c:pt>
                <c:pt idx="35278">
                  <c:v>45122.493055555555</c:v>
                </c:pt>
                <c:pt idx="35279">
                  <c:v>45122.496527777781</c:v>
                </c:pt>
                <c:pt idx="35280">
                  <c:v>45122.5</c:v>
                </c:pt>
                <c:pt idx="35281">
                  <c:v>45122.503472222219</c:v>
                </c:pt>
                <c:pt idx="35282">
                  <c:v>45122.506944444445</c:v>
                </c:pt>
                <c:pt idx="35283">
                  <c:v>45122.510416666664</c:v>
                </c:pt>
                <c:pt idx="35284">
                  <c:v>45122.513888888891</c:v>
                </c:pt>
                <c:pt idx="35285">
                  <c:v>45122.517361111109</c:v>
                </c:pt>
                <c:pt idx="35286">
                  <c:v>45122.520833333336</c:v>
                </c:pt>
                <c:pt idx="35287">
                  <c:v>45122.524305555555</c:v>
                </c:pt>
                <c:pt idx="35288">
                  <c:v>45122.527777777781</c:v>
                </c:pt>
                <c:pt idx="35289">
                  <c:v>45122.53125</c:v>
                </c:pt>
                <c:pt idx="35290">
                  <c:v>45122.534722222219</c:v>
                </c:pt>
                <c:pt idx="35291">
                  <c:v>45122.538194444445</c:v>
                </c:pt>
                <c:pt idx="35292">
                  <c:v>45122.541666666664</c:v>
                </c:pt>
                <c:pt idx="35293">
                  <c:v>45122.545138888891</c:v>
                </c:pt>
                <c:pt idx="35294">
                  <c:v>45122.548611111109</c:v>
                </c:pt>
                <c:pt idx="35295">
                  <c:v>45122.552083333336</c:v>
                </c:pt>
                <c:pt idx="35296">
                  <c:v>45122.555555555555</c:v>
                </c:pt>
                <c:pt idx="35297">
                  <c:v>45122.559027777781</c:v>
                </c:pt>
                <c:pt idx="35298">
                  <c:v>45122.5625</c:v>
                </c:pt>
                <c:pt idx="35299">
                  <c:v>45122.565972222219</c:v>
                </c:pt>
                <c:pt idx="35300">
                  <c:v>45122.569444444445</c:v>
                </c:pt>
                <c:pt idx="35301">
                  <c:v>45122.572916666664</c:v>
                </c:pt>
                <c:pt idx="35302">
                  <c:v>45122.576388888891</c:v>
                </c:pt>
                <c:pt idx="35303">
                  <c:v>45122.579861111109</c:v>
                </c:pt>
                <c:pt idx="35304">
                  <c:v>45122.583333333336</c:v>
                </c:pt>
                <c:pt idx="35305">
                  <c:v>45122.586805555555</c:v>
                </c:pt>
                <c:pt idx="35306">
                  <c:v>45122.590277777781</c:v>
                </c:pt>
                <c:pt idx="35307">
                  <c:v>45122.59375</c:v>
                </c:pt>
                <c:pt idx="35308">
                  <c:v>45122.597222222219</c:v>
                </c:pt>
                <c:pt idx="35309">
                  <c:v>45122.600694444445</c:v>
                </c:pt>
                <c:pt idx="35310">
                  <c:v>45122.604166666664</c:v>
                </c:pt>
                <c:pt idx="35311">
                  <c:v>45122.607638888891</c:v>
                </c:pt>
                <c:pt idx="35312">
                  <c:v>45122.611111111109</c:v>
                </c:pt>
                <c:pt idx="35313">
                  <c:v>45122.614583333336</c:v>
                </c:pt>
                <c:pt idx="35314">
                  <c:v>45122.618055555555</c:v>
                </c:pt>
                <c:pt idx="35315">
                  <c:v>45122.621527777781</c:v>
                </c:pt>
                <c:pt idx="35316">
                  <c:v>45122.625</c:v>
                </c:pt>
                <c:pt idx="35317">
                  <c:v>45122.628472222219</c:v>
                </c:pt>
                <c:pt idx="35318">
                  <c:v>45122.631944444445</c:v>
                </c:pt>
                <c:pt idx="35319">
                  <c:v>45122.635416666664</c:v>
                </c:pt>
                <c:pt idx="35320">
                  <c:v>45122.638888888891</c:v>
                </c:pt>
                <c:pt idx="35321">
                  <c:v>45122.642361111109</c:v>
                </c:pt>
                <c:pt idx="35322">
                  <c:v>45122.645833333336</c:v>
                </c:pt>
                <c:pt idx="35323">
                  <c:v>45122.649305555555</c:v>
                </c:pt>
                <c:pt idx="35324">
                  <c:v>45122.652777777781</c:v>
                </c:pt>
                <c:pt idx="35325">
                  <c:v>45122.65625</c:v>
                </c:pt>
                <c:pt idx="35326">
                  <c:v>45122.659722222219</c:v>
                </c:pt>
                <c:pt idx="35327">
                  <c:v>45122.663194444445</c:v>
                </c:pt>
                <c:pt idx="35328">
                  <c:v>45122.666666666664</c:v>
                </c:pt>
                <c:pt idx="35329">
                  <c:v>45122.670138888891</c:v>
                </c:pt>
                <c:pt idx="35330">
                  <c:v>45122.673611111109</c:v>
                </c:pt>
                <c:pt idx="35331">
                  <c:v>45122.677083333336</c:v>
                </c:pt>
                <c:pt idx="35332">
                  <c:v>45122.680555555555</c:v>
                </c:pt>
                <c:pt idx="35333">
                  <c:v>45122.684027777781</c:v>
                </c:pt>
                <c:pt idx="35334">
                  <c:v>45122.6875</c:v>
                </c:pt>
                <c:pt idx="35335">
                  <c:v>45122.690972222219</c:v>
                </c:pt>
                <c:pt idx="35336">
                  <c:v>45122.694444444445</c:v>
                </c:pt>
                <c:pt idx="35337">
                  <c:v>45122.697916666664</c:v>
                </c:pt>
                <c:pt idx="35338">
                  <c:v>45122.701388888891</c:v>
                </c:pt>
                <c:pt idx="35339">
                  <c:v>45122.704861111109</c:v>
                </c:pt>
                <c:pt idx="35340">
                  <c:v>45122.708333333336</c:v>
                </c:pt>
                <c:pt idx="35341">
                  <c:v>45122.711805555555</c:v>
                </c:pt>
                <c:pt idx="35342">
                  <c:v>45122.715277777781</c:v>
                </c:pt>
                <c:pt idx="35343">
                  <c:v>45122.71875</c:v>
                </c:pt>
                <c:pt idx="35344">
                  <c:v>45122.722222222219</c:v>
                </c:pt>
                <c:pt idx="35345">
                  <c:v>45122.725694444445</c:v>
                </c:pt>
                <c:pt idx="35346">
                  <c:v>45122.729166666664</c:v>
                </c:pt>
                <c:pt idx="35347">
                  <c:v>45122.732638888891</c:v>
                </c:pt>
                <c:pt idx="35348">
                  <c:v>45122.736111111109</c:v>
                </c:pt>
                <c:pt idx="35349">
                  <c:v>45122.739583333336</c:v>
                </c:pt>
                <c:pt idx="35350">
                  <c:v>45122.743055555555</c:v>
                </c:pt>
                <c:pt idx="35351">
                  <c:v>45122.746527777781</c:v>
                </c:pt>
                <c:pt idx="35352">
                  <c:v>45122.75</c:v>
                </c:pt>
                <c:pt idx="35353">
                  <c:v>45122.753472222219</c:v>
                </c:pt>
                <c:pt idx="35354">
                  <c:v>45122.756944444445</c:v>
                </c:pt>
                <c:pt idx="35355">
                  <c:v>45122.760416666664</c:v>
                </c:pt>
                <c:pt idx="35356">
                  <c:v>45122.763888888891</c:v>
                </c:pt>
                <c:pt idx="35357">
                  <c:v>45122.767361111109</c:v>
                </c:pt>
                <c:pt idx="35358">
                  <c:v>45122.770833333336</c:v>
                </c:pt>
                <c:pt idx="35359">
                  <c:v>45122.774305555555</c:v>
                </c:pt>
                <c:pt idx="35360">
                  <c:v>45122.777777777781</c:v>
                </c:pt>
                <c:pt idx="35361">
                  <c:v>45122.78125</c:v>
                </c:pt>
                <c:pt idx="35362">
                  <c:v>45122.784722222219</c:v>
                </c:pt>
                <c:pt idx="35363">
                  <c:v>45122.788194444445</c:v>
                </c:pt>
                <c:pt idx="35364">
                  <c:v>45122.791666666664</c:v>
                </c:pt>
                <c:pt idx="35365">
                  <c:v>45122.795138888891</c:v>
                </c:pt>
                <c:pt idx="35366">
                  <c:v>45122.798611111109</c:v>
                </c:pt>
                <c:pt idx="35367">
                  <c:v>45122.802083333336</c:v>
                </c:pt>
                <c:pt idx="35368">
                  <c:v>45122.805555555555</c:v>
                </c:pt>
                <c:pt idx="35369">
                  <c:v>45122.809027777781</c:v>
                </c:pt>
                <c:pt idx="35370">
                  <c:v>45122.8125</c:v>
                </c:pt>
                <c:pt idx="35371">
                  <c:v>45122.815972222219</c:v>
                </c:pt>
                <c:pt idx="35372">
                  <c:v>45122.819444444445</c:v>
                </c:pt>
                <c:pt idx="35373">
                  <c:v>45122.822916666664</c:v>
                </c:pt>
                <c:pt idx="35374">
                  <c:v>45122.826388888891</c:v>
                </c:pt>
                <c:pt idx="35375">
                  <c:v>45122.829861111109</c:v>
                </c:pt>
                <c:pt idx="35376">
                  <c:v>45122.833333333336</c:v>
                </c:pt>
                <c:pt idx="35377">
                  <c:v>45122.836805555555</c:v>
                </c:pt>
                <c:pt idx="35378">
                  <c:v>45122.840277777781</c:v>
                </c:pt>
                <c:pt idx="35379">
                  <c:v>45122.84375</c:v>
                </c:pt>
                <c:pt idx="35380">
                  <c:v>45122.847222222219</c:v>
                </c:pt>
                <c:pt idx="35381">
                  <c:v>45122.850694444445</c:v>
                </c:pt>
                <c:pt idx="35382">
                  <c:v>45122.854166666664</c:v>
                </c:pt>
                <c:pt idx="35383">
                  <c:v>45122.857638888891</c:v>
                </c:pt>
                <c:pt idx="35384">
                  <c:v>45122.861111111109</c:v>
                </c:pt>
                <c:pt idx="35385">
                  <c:v>45122.864583333336</c:v>
                </c:pt>
                <c:pt idx="35386">
                  <c:v>45122.868055555555</c:v>
                </c:pt>
                <c:pt idx="35387">
                  <c:v>45122.871527777781</c:v>
                </c:pt>
                <c:pt idx="35388">
                  <c:v>45122.875</c:v>
                </c:pt>
                <c:pt idx="35389">
                  <c:v>45122.878472222219</c:v>
                </c:pt>
                <c:pt idx="35390">
                  <c:v>45122.881944444445</c:v>
                </c:pt>
                <c:pt idx="35391">
                  <c:v>45122.885416666664</c:v>
                </c:pt>
                <c:pt idx="35392">
                  <c:v>45122.888888888891</c:v>
                </c:pt>
                <c:pt idx="35393">
                  <c:v>45122.892361111109</c:v>
                </c:pt>
                <c:pt idx="35394">
                  <c:v>45122.895833333336</c:v>
                </c:pt>
                <c:pt idx="35395">
                  <c:v>45122.899305555555</c:v>
                </c:pt>
                <c:pt idx="35396">
                  <c:v>45122.902777777781</c:v>
                </c:pt>
                <c:pt idx="35397">
                  <c:v>45122.90625</c:v>
                </c:pt>
                <c:pt idx="35398">
                  <c:v>45122.909722222219</c:v>
                </c:pt>
                <c:pt idx="35399">
                  <c:v>45122.913194444445</c:v>
                </c:pt>
                <c:pt idx="35400">
                  <c:v>45122.916666666664</c:v>
                </c:pt>
                <c:pt idx="35401">
                  <c:v>45122.920138888891</c:v>
                </c:pt>
                <c:pt idx="35402">
                  <c:v>45122.923611111109</c:v>
                </c:pt>
                <c:pt idx="35403">
                  <c:v>45122.927083333336</c:v>
                </c:pt>
                <c:pt idx="35404">
                  <c:v>45122.930555555555</c:v>
                </c:pt>
                <c:pt idx="35405">
                  <c:v>45122.934027777781</c:v>
                </c:pt>
                <c:pt idx="35406">
                  <c:v>45122.9375</c:v>
                </c:pt>
                <c:pt idx="35407">
                  <c:v>45122.940972222219</c:v>
                </c:pt>
                <c:pt idx="35408">
                  <c:v>45122.944444444445</c:v>
                </c:pt>
                <c:pt idx="35409">
                  <c:v>45122.947916666664</c:v>
                </c:pt>
                <c:pt idx="35410">
                  <c:v>45122.951388888891</c:v>
                </c:pt>
                <c:pt idx="35411">
                  <c:v>45122.954861111109</c:v>
                </c:pt>
                <c:pt idx="35412">
                  <c:v>45122.958333333336</c:v>
                </c:pt>
                <c:pt idx="35413">
                  <c:v>45122.961805555555</c:v>
                </c:pt>
                <c:pt idx="35414">
                  <c:v>45122.965277777781</c:v>
                </c:pt>
                <c:pt idx="35415">
                  <c:v>45122.96875</c:v>
                </c:pt>
                <c:pt idx="35416">
                  <c:v>45122.972222222219</c:v>
                </c:pt>
                <c:pt idx="35417">
                  <c:v>45122.975694444445</c:v>
                </c:pt>
                <c:pt idx="35418">
                  <c:v>45122.979166666664</c:v>
                </c:pt>
                <c:pt idx="35419">
                  <c:v>45122.982638888891</c:v>
                </c:pt>
                <c:pt idx="35420">
                  <c:v>45122.986111111109</c:v>
                </c:pt>
                <c:pt idx="35421">
                  <c:v>45122.989583333336</c:v>
                </c:pt>
                <c:pt idx="35422">
                  <c:v>45122.993055555555</c:v>
                </c:pt>
                <c:pt idx="35423">
                  <c:v>45122.996527777781</c:v>
                </c:pt>
                <c:pt idx="35424">
                  <c:v>45123</c:v>
                </c:pt>
                <c:pt idx="35425">
                  <c:v>45123.003472222219</c:v>
                </c:pt>
                <c:pt idx="35426">
                  <c:v>45123.006944444445</c:v>
                </c:pt>
                <c:pt idx="35427">
                  <c:v>45123.010416666664</c:v>
                </c:pt>
                <c:pt idx="35428">
                  <c:v>45123.013888888891</c:v>
                </c:pt>
                <c:pt idx="35429">
                  <c:v>45123.017361111109</c:v>
                </c:pt>
                <c:pt idx="35430">
                  <c:v>45123.020833333336</c:v>
                </c:pt>
                <c:pt idx="35431">
                  <c:v>45123.024305555555</c:v>
                </c:pt>
                <c:pt idx="35432">
                  <c:v>45123.027777777781</c:v>
                </c:pt>
                <c:pt idx="35433">
                  <c:v>45123.03125</c:v>
                </c:pt>
                <c:pt idx="35434">
                  <c:v>45123.034722222219</c:v>
                </c:pt>
                <c:pt idx="35435">
                  <c:v>45123.038194444445</c:v>
                </c:pt>
                <c:pt idx="35436">
                  <c:v>45123.041666666664</c:v>
                </c:pt>
                <c:pt idx="35437">
                  <c:v>45123.045138888891</c:v>
                </c:pt>
                <c:pt idx="35438">
                  <c:v>45123.048611111109</c:v>
                </c:pt>
                <c:pt idx="35439">
                  <c:v>45123.052083333336</c:v>
                </c:pt>
                <c:pt idx="35440">
                  <c:v>45123.055555555555</c:v>
                </c:pt>
                <c:pt idx="35441">
                  <c:v>45123.059027777781</c:v>
                </c:pt>
                <c:pt idx="35442">
                  <c:v>45123.0625</c:v>
                </c:pt>
                <c:pt idx="35443">
                  <c:v>45123.065972222219</c:v>
                </c:pt>
                <c:pt idx="35444">
                  <c:v>45123.069444444445</c:v>
                </c:pt>
                <c:pt idx="35445">
                  <c:v>45123.072916666664</c:v>
                </c:pt>
                <c:pt idx="35446">
                  <c:v>45123.076388888891</c:v>
                </c:pt>
                <c:pt idx="35447">
                  <c:v>45123.079861111109</c:v>
                </c:pt>
                <c:pt idx="35448">
                  <c:v>45123.083333333336</c:v>
                </c:pt>
                <c:pt idx="35449">
                  <c:v>45123.086805555555</c:v>
                </c:pt>
                <c:pt idx="35450">
                  <c:v>45123.090277777781</c:v>
                </c:pt>
                <c:pt idx="35451">
                  <c:v>45123.09375</c:v>
                </c:pt>
                <c:pt idx="35452">
                  <c:v>45123.097222222219</c:v>
                </c:pt>
                <c:pt idx="35453">
                  <c:v>45123.100694444445</c:v>
                </c:pt>
                <c:pt idx="35454">
                  <c:v>45123.104166666664</c:v>
                </c:pt>
                <c:pt idx="35455">
                  <c:v>45123.107638888891</c:v>
                </c:pt>
                <c:pt idx="35456">
                  <c:v>45123.111111111109</c:v>
                </c:pt>
                <c:pt idx="35457">
                  <c:v>45123.114583333336</c:v>
                </c:pt>
                <c:pt idx="35458">
                  <c:v>45123.118055555555</c:v>
                </c:pt>
                <c:pt idx="35459">
                  <c:v>45123.121527777781</c:v>
                </c:pt>
                <c:pt idx="35460">
                  <c:v>45123.125</c:v>
                </c:pt>
                <c:pt idx="35461">
                  <c:v>45123.128472222219</c:v>
                </c:pt>
                <c:pt idx="35462">
                  <c:v>45123.131944444445</c:v>
                </c:pt>
                <c:pt idx="35463">
                  <c:v>45123.135416666664</c:v>
                </c:pt>
                <c:pt idx="35464">
                  <c:v>45123.138888888891</c:v>
                </c:pt>
                <c:pt idx="35465">
                  <c:v>45123.142361111109</c:v>
                </c:pt>
                <c:pt idx="35466">
                  <c:v>45123.145833333336</c:v>
                </c:pt>
                <c:pt idx="35467">
                  <c:v>45123.149305555555</c:v>
                </c:pt>
                <c:pt idx="35468">
                  <c:v>45123.152777777781</c:v>
                </c:pt>
                <c:pt idx="35469">
                  <c:v>45123.15625</c:v>
                </c:pt>
                <c:pt idx="35470">
                  <c:v>45123.159722222219</c:v>
                </c:pt>
                <c:pt idx="35471">
                  <c:v>45123.163194444445</c:v>
                </c:pt>
                <c:pt idx="35472">
                  <c:v>45123.166666666664</c:v>
                </c:pt>
                <c:pt idx="35473">
                  <c:v>45123.170138888891</c:v>
                </c:pt>
                <c:pt idx="35474">
                  <c:v>45123.173611111109</c:v>
                </c:pt>
                <c:pt idx="35475">
                  <c:v>45123.177083333336</c:v>
                </c:pt>
                <c:pt idx="35476">
                  <c:v>45123.180555555555</c:v>
                </c:pt>
                <c:pt idx="35477">
                  <c:v>45123.184027777781</c:v>
                </c:pt>
                <c:pt idx="35478">
                  <c:v>45123.1875</c:v>
                </c:pt>
                <c:pt idx="35479">
                  <c:v>45123.190972222219</c:v>
                </c:pt>
                <c:pt idx="35480">
                  <c:v>45123.194444444445</c:v>
                </c:pt>
                <c:pt idx="35481">
                  <c:v>45123.197916666664</c:v>
                </c:pt>
                <c:pt idx="35482">
                  <c:v>45123.201388888891</c:v>
                </c:pt>
                <c:pt idx="35483">
                  <c:v>45123.204861111109</c:v>
                </c:pt>
                <c:pt idx="35484">
                  <c:v>45123.208333333336</c:v>
                </c:pt>
                <c:pt idx="35485">
                  <c:v>45123.211805555555</c:v>
                </c:pt>
                <c:pt idx="35486">
                  <c:v>45123.215277777781</c:v>
                </c:pt>
                <c:pt idx="35487">
                  <c:v>45123.21875</c:v>
                </c:pt>
                <c:pt idx="35488">
                  <c:v>45123.222222222219</c:v>
                </c:pt>
                <c:pt idx="35489">
                  <c:v>45123.225694444445</c:v>
                </c:pt>
                <c:pt idx="35490">
                  <c:v>45123.229166666664</c:v>
                </c:pt>
                <c:pt idx="35491">
                  <c:v>45123.232638888891</c:v>
                </c:pt>
                <c:pt idx="35492">
                  <c:v>45123.236111111109</c:v>
                </c:pt>
                <c:pt idx="35493">
                  <c:v>45123.239583333336</c:v>
                </c:pt>
                <c:pt idx="35494">
                  <c:v>45123.243055555555</c:v>
                </c:pt>
                <c:pt idx="35495">
                  <c:v>45123.246527777781</c:v>
                </c:pt>
                <c:pt idx="35496">
                  <c:v>45123.25</c:v>
                </c:pt>
                <c:pt idx="35497">
                  <c:v>45123.253472222219</c:v>
                </c:pt>
                <c:pt idx="35498">
                  <c:v>45123.256944444445</c:v>
                </c:pt>
                <c:pt idx="35499">
                  <c:v>45123.260416666664</c:v>
                </c:pt>
                <c:pt idx="35500">
                  <c:v>45123.263888888891</c:v>
                </c:pt>
                <c:pt idx="35501">
                  <c:v>45123.267361111109</c:v>
                </c:pt>
                <c:pt idx="35502">
                  <c:v>45123.270833333336</c:v>
                </c:pt>
                <c:pt idx="35503">
                  <c:v>45123.274305555555</c:v>
                </c:pt>
                <c:pt idx="35504">
                  <c:v>45123.277777777781</c:v>
                </c:pt>
                <c:pt idx="35505">
                  <c:v>45123.28125</c:v>
                </c:pt>
                <c:pt idx="35506">
                  <c:v>45123.284722222219</c:v>
                </c:pt>
                <c:pt idx="35507">
                  <c:v>45123.288194444445</c:v>
                </c:pt>
                <c:pt idx="35508">
                  <c:v>45123.291666666664</c:v>
                </c:pt>
                <c:pt idx="35509">
                  <c:v>45123.295138888891</c:v>
                </c:pt>
                <c:pt idx="35510">
                  <c:v>45123.298611111109</c:v>
                </c:pt>
                <c:pt idx="35511">
                  <c:v>45123.302083333336</c:v>
                </c:pt>
                <c:pt idx="35512">
                  <c:v>45123.305555555555</c:v>
                </c:pt>
                <c:pt idx="35513">
                  <c:v>45123.309027777781</c:v>
                </c:pt>
                <c:pt idx="35514">
                  <c:v>45123.3125</c:v>
                </c:pt>
                <c:pt idx="35515">
                  <c:v>45123.315972222219</c:v>
                </c:pt>
                <c:pt idx="35516">
                  <c:v>45123.319444444445</c:v>
                </c:pt>
                <c:pt idx="35517">
                  <c:v>45123.322916666664</c:v>
                </c:pt>
                <c:pt idx="35518">
                  <c:v>45123.326388888891</c:v>
                </c:pt>
                <c:pt idx="35519">
                  <c:v>45123.329861111109</c:v>
                </c:pt>
                <c:pt idx="35520">
                  <c:v>45123.333333333336</c:v>
                </c:pt>
                <c:pt idx="35521">
                  <c:v>45123.336805555555</c:v>
                </c:pt>
                <c:pt idx="35522">
                  <c:v>45123.340277777781</c:v>
                </c:pt>
                <c:pt idx="35523">
                  <c:v>45123.34375</c:v>
                </c:pt>
                <c:pt idx="35524">
                  <c:v>45123.347222222219</c:v>
                </c:pt>
                <c:pt idx="35525">
                  <c:v>45123.350694444445</c:v>
                </c:pt>
                <c:pt idx="35526">
                  <c:v>45123.354166666664</c:v>
                </c:pt>
                <c:pt idx="35527">
                  <c:v>45123.357638888891</c:v>
                </c:pt>
                <c:pt idx="35528">
                  <c:v>45123.361111111109</c:v>
                </c:pt>
                <c:pt idx="35529">
                  <c:v>45123.364583333336</c:v>
                </c:pt>
                <c:pt idx="35530">
                  <c:v>45123.368055555555</c:v>
                </c:pt>
                <c:pt idx="35531">
                  <c:v>45123.371527777781</c:v>
                </c:pt>
                <c:pt idx="35532">
                  <c:v>45123.375</c:v>
                </c:pt>
                <c:pt idx="35533">
                  <c:v>45123.378472222219</c:v>
                </c:pt>
                <c:pt idx="35534">
                  <c:v>45123.381944444445</c:v>
                </c:pt>
                <c:pt idx="35535">
                  <c:v>45123.385416666664</c:v>
                </c:pt>
                <c:pt idx="35536">
                  <c:v>45123.388888888891</c:v>
                </c:pt>
                <c:pt idx="35537">
                  <c:v>45123.392361111109</c:v>
                </c:pt>
                <c:pt idx="35538">
                  <c:v>45123.395833333336</c:v>
                </c:pt>
                <c:pt idx="35539">
                  <c:v>45123.399305555555</c:v>
                </c:pt>
                <c:pt idx="35540">
                  <c:v>45123.402777777781</c:v>
                </c:pt>
                <c:pt idx="35541">
                  <c:v>45123.40625</c:v>
                </c:pt>
                <c:pt idx="35542">
                  <c:v>45123.409722222219</c:v>
                </c:pt>
                <c:pt idx="35543">
                  <c:v>45123.413194444445</c:v>
                </c:pt>
                <c:pt idx="35544">
                  <c:v>45123.416666666664</c:v>
                </c:pt>
                <c:pt idx="35545">
                  <c:v>45123.420138888891</c:v>
                </c:pt>
                <c:pt idx="35546">
                  <c:v>45123.423611111109</c:v>
                </c:pt>
                <c:pt idx="35547">
                  <c:v>45123.427083333336</c:v>
                </c:pt>
                <c:pt idx="35548">
                  <c:v>45123.430555555555</c:v>
                </c:pt>
                <c:pt idx="35549">
                  <c:v>45123.434027777781</c:v>
                </c:pt>
                <c:pt idx="35550">
                  <c:v>45123.4375</c:v>
                </c:pt>
                <c:pt idx="35551">
                  <c:v>45123.440972222219</c:v>
                </c:pt>
                <c:pt idx="35552">
                  <c:v>45123.444444444445</c:v>
                </c:pt>
                <c:pt idx="35553">
                  <c:v>45123.447916666664</c:v>
                </c:pt>
                <c:pt idx="35554">
                  <c:v>45123.451388888891</c:v>
                </c:pt>
                <c:pt idx="35555">
                  <c:v>45123.454861111109</c:v>
                </c:pt>
                <c:pt idx="35556">
                  <c:v>45123.458333333336</c:v>
                </c:pt>
                <c:pt idx="35557">
                  <c:v>45123.461805555555</c:v>
                </c:pt>
                <c:pt idx="35558">
                  <c:v>45123.465277777781</c:v>
                </c:pt>
                <c:pt idx="35559">
                  <c:v>45123.46875</c:v>
                </c:pt>
                <c:pt idx="35560">
                  <c:v>45123.472222222219</c:v>
                </c:pt>
                <c:pt idx="35561">
                  <c:v>45123.475694444445</c:v>
                </c:pt>
                <c:pt idx="35562">
                  <c:v>45123.479166666664</c:v>
                </c:pt>
                <c:pt idx="35563">
                  <c:v>45123.482638888891</c:v>
                </c:pt>
                <c:pt idx="35564">
                  <c:v>45123.486111111109</c:v>
                </c:pt>
                <c:pt idx="35565">
                  <c:v>45123.489583333336</c:v>
                </c:pt>
                <c:pt idx="35566">
                  <c:v>45123.493055555555</c:v>
                </c:pt>
                <c:pt idx="35567">
                  <c:v>45123.496527777781</c:v>
                </c:pt>
                <c:pt idx="35568">
                  <c:v>45123.5</c:v>
                </c:pt>
                <c:pt idx="35569">
                  <c:v>45123.503472222219</c:v>
                </c:pt>
                <c:pt idx="35570">
                  <c:v>45123.506944444445</c:v>
                </c:pt>
                <c:pt idx="35571">
                  <c:v>45123.510416666664</c:v>
                </c:pt>
                <c:pt idx="35572">
                  <c:v>45123.513888888891</c:v>
                </c:pt>
                <c:pt idx="35573">
                  <c:v>45123.517361111109</c:v>
                </c:pt>
                <c:pt idx="35574">
                  <c:v>45123.520833333336</c:v>
                </c:pt>
                <c:pt idx="35575">
                  <c:v>45123.524305555555</c:v>
                </c:pt>
                <c:pt idx="35576">
                  <c:v>45123.527777777781</c:v>
                </c:pt>
                <c:pt idx="35577">
                  <c:v>45123.53125</c:v>
                </c:pt>
                <c:pt idx="35578">
                  <c:v>45123.534722222219</c:v>
                </c:pt>
                <c:pt idx="35579">
                  <c:v>45123.538194444445</c:v>
                </c:pt>
                <c:pt idx="35580">
                  <c:v>45123.541666666664</c:v>
                </c:pt>
                <c:pt idx="35581">
                  <c:v>45123.545138888891</c:v>
                </c:pt>
                <c:pt idx="35582">
                  <c:v>45123.548611111109</c:v>
                </c:pt>
                <c:pt idx="35583">
                  <c:v>45123.552083333336</c:v>
                </c:pt>
                <c:pt idx="35584">
                  <c:v>45123.555555555555</c:v>
                </c:pt>
                <c:pt idx="35585">
                  <c:v>45123.559027777781</c:v>
                </c:pt>
                <c:pt idx="35586">
                  <c:v>45123.5625</c:v>
                </c:pt>
                <c:pt idx="35587">
                  <c:v>45123.565972222219</c:v>
                </c:pt>
                <c:pt idx="35588">
                  <c:v>45123.569444444445</c:v>
                </c:pt>
                <c:pt idx="35589">
                  <c:v>45123.572916666664</c:v>
                </c:pt>
                <c:pt idx="35590">
                  <c:v>45123.576388888891</c:v>
                </c:pt>
                <c:pt idx="35591">
                  <c:v>45123.579861111109</c:v>
                </c:pt>
                <c:pt idx="35592">
                  <c:v>45123.583333333336</c:v>
                </c:pt>
                <c:pt idx="35593">
                  <c:v>45123.586805555555</c:v>
                </c:pt>
                <c:pt idx="35594">
                  <c:v>45123.590277777781</c:v>
                </c:pt>
                <c:pt idx="35595">
                  <c:v>45123.59375</c:v>
                </c:pt>
                <c:pt idx="35596">
                  <c:v>45123.597222222219</c:v>
                </c:pt>
                <c:pt idx="35597">
                  <c:v>45123.600694444445</c:v>
                </c:pt>
                <c:pt idx="35598">
                  <c:v>45123.604166666664</c:v>
                </c:pt>
                <c:pt idx="35599">
                  <c:v>45123.607638888891</c:v>
                </c:pt>
                <c:pt idx="35600">
                  <c:v>45123.611111111109</c:v>
                </c:pt>
                <c:pt idx="35601">
                  <c:v>45123.614583333336</c:v>
                </c:pt>
                <c:pt idx="35602">
                  <c:v>45123.618055555555</c:v>
                </c:pt>
                <c:pt idx="35603">
                  <c:v>45123.621527777781</c:v>
                </c:pt>
                <c:pt idx="35604">
                  <c:v>45123.625</c:v>
                </c:pt>
                <c:pt idx="35605">
                  <c:v>45123.628472222219</c:v>
                </c:pt>
                <c:pt idx="35606">
                  <c:v>45123.631944444445</c:v>
                </c:pt>
                <c:pt idx="35607">
                  <c:v>45123.635416666664</c:v>
                </c:pt>
                <c:pt idx="35608">
                  <c:v>45123.638888888891</c:v>
                </c:pt>
                <c:pt idx="35609">
                  <c:v>45123.642361111109</c:v>
                </c:pt>
                <c:pt idx="35610">
                  <c:v>45123.645833333336</c:v>
                </c:pt>
                <c:pt idx="35611">
                  <c:v>45123.649305555555</c:v>
                </c:pt>
                <c:pt idx="35612">
                  <c:v>45123.652777777781</c:v>
                </c:pt>
                <c:pt idx="35613">
                  <c:v>45123.65625</c:v>
                </c:pt>
                <c:pt idx="35614">
                  <c:v>45123.659722222219</c:v>
                </c:pt>
                <c:pt idx="35615">
                  <c:v>45123.663194444445</c:v>
                </c:pt>
                <c:pt idx="35616">
                  <c:v>45123.666666666664</c:v>
                </c:pt>
                <c:pt idx="35617">
                  <c:v>45123.670138888891</c:v>
                </c:pt>
                <c:pt idx="35618">
                  <c:v>45123.673611111109</c:v>
                </c:pt>
                <c:pt idx="35619">
                  <c:v>45123.677083333336</c:v>
                </c:pt>
                <c:pt idx="35620">
                  <c:v>45123.680555555555</c:v>
                </c:pt>
                <c:pt idx="35621">
                  <c:v>45123.684027777781</c:v>
                </c:pt>
                <c:pt idx="35622">
                  <c:v>45123.6875</c:v>
                </c:pt>
                <c:pt idx="35623">
                  <c:v>45123.690972222219</c:v>
                </c:pt>
                <c:pt idx="35624">
                  <c:v>45123.694444444445</c:v>
                </c:pt>
                <c:pt idx="35625">
                  <c:v>45123.697916666664</c:v>
                </c:pt>
                <c:pt idx="35626">
                  <c:v>45123.701388888891</c:v>
                </c:pt>
                <c:pt idx="35627">
                  <c:v>45123.704861111109</c:v>
                </c:pt>
                <c:pt idx="35628">
                  <c:v>45123.708333333336</c:v>
                </c:pt>
                <c:pt idx="35629">
                  <c:v>45123.711805555555</c:v>
                </c:pt>
                <c:pt idx="35630">
                  <c:v>45123.715277777781</c:v>
                </c:pt>
                <c:pt idx="35631">
                  <c:v>45123.71875</c:v>
                </c:pt>
                <c:pt idx="35632">
                  <c:v>45123.722222222219</c:v>
                </c:pt>
                <c:pt idx="35633">
                  <c:v>45123.725694444445</c:v>
                </c:pt>
                <c:pt idx="35634">
                  <c:v>45123.729166666664</c:v>
                </c:pt>
                <c:pt idx="35635">
                  <c:v>45123.732638888891</c:v>
                </c:pt>
                <c:pt idx="35636">
                  <c:v>45123.736111111109</c:v>
                </c:pt>
                <c:pt idx="35637">
                  <c:v>45123.739583333336</c:v>
                </c:pt>
                <c:pt idx="35638">
                  <c:v>45123.743055555555</c:v>
                </c:pt>
                <c:pt idx="35639">
                  <c:v>45123.746527777781</c:v>
                </c:pt>
                <c:pt idx="35640">
                  <c:v>45123.75</c:v>
                </c:pt>
                <c:pt idx="35641">
                  <c:v>45123.753472222219</c:v>
                </c:pt>
                <c:pt idx="35642">
                  <c:v>45123.756944444445</c:v>
                </c:pt>
                <c:pt idx="35643">
                  <c:v>45123.760416666664</c:v>
                </c:pt>
                <c:pt idx="35644">
                  <c:v>45123.763888888891</c:v>
                </c:pt>
                <c:pt idx="35645">
                  <c:v>45123.767361111109</c:v>
                </c:pt>
                <c:pt idx="35646">
                  <c:v>45123.770833333336</c:v>
                </c:pt>
                <c:pt idx="35647">
                  <c:v>45123.774305555555</c:v>
                </c:pt>
                <c:pt idx="35648">
                  <c:v>45123.777777777781</c:v>
                </c:pt>
                <c:pt idx="35649">
                  <c:v>45123.78125</c:v>
                </c:pt>
                <c:pt idx="35650">
                  <c:v>45123.784722222219</c:v>
                </c:pt>
                <c:pt idx="35651">
                  <c:v>45123.788194444445</c:v>
                </c:pt>
                <c:pt idx="35652">
                  <c:v>45123.791666666664</c:v>
                </c:pt>
                <c:pt idx="35653">
                  <c:v>45123.795138888891</c:v>
                </c:pt>
                <c:pt idx="35654">
                  <c:v>45123.798611111109</c:v>
                </c:pt>
                <c:pt idx="35655">
                  <c:v>45123.802083333336</c:v>
                </c:pt>
                <c:pt idx="35656">
                  <c:v>45123.805555555555</c:v>
                </c:pt>
                <c:pt idx="35657">
                  <c:v>45123.809027777781</c:v>
                </c:pt>
                <c:pt idx="35658">
                  <c:v>45123.8125</c:v>
                </c:pt>
                <c:pt idx="35659">
                  <c:v>45123.815972222219</c:v>
                </c:pt>
                <c:pt idx="35660">
                  <c:v>45123.819444444445</c:v>
                </c:pt>
                <c:pt idx="35661">
                  <c:v>45123.822916666664</c:v>
                </c:pt>
                <c:pt idx="35662">
                  <c:v>45123.826388888891</c:v>
                </c:pt>
                <c:pt idx="35663">
                  <c:v>45123.829861111109</c:v>
                </c:pt>
                <c:pt idx="35664">
                  <c:v>45123.833333333336</c:v>
                </c:pt>
                <c:pt idx="35665">
                  <c:v>45123.836805555555</c:v>
                </c:pt>
                <c:pt idx="35666">
                  <c:v>45123.840277777781</c:v>
                </c:pt>
                <c:pt idx="35667">
                  <c:v>45123.84375</c:v>
                </c:pt>
                <c:pt idx="35668">
                  <c:v>45123.847222222219</c:v>
                </c:pt>
                <c:pt idx="35669">
                  <c:v>45123.850694444445</c:v>
                </c:pt>
                <c:pt idx="35670">
                  <c:v>45123.854166666664</c:v>
                </c:pt>
                <c:pt idx="35671">
                  <c:v>45123.857638888891</c:v>
                </c:pt>
                <c:pt idx="35672">
                  <c:v>45123.861111111109</c:v>
                </c:pt>
                <c:pt idx="35673">
                  <c:v>45123.864583333336</c:v>
                </c:pt>
                <c:pt idx="35674">
                  <c:v>45123.868055555555</c:v>
                </c:pt>
                <c:pt idx="35675">
                  <c:v>45123.871527777781</c:v>
                </c:pt>
                <c:pt idx="35676">
                  <c:v>45123.875</c:v>
                </c:pt>
                <c:pt idx="35677">
                  <c:v>45123.878472222219</c:v>
                </c:pt>
                <c:pt idx="35678">
                  <c:v>45123.881944444445</c:v>
                </c:pt>
                <c:pt idx="35679">
                  <c:v>45123.885416666664</c:v>
                </c:pt>
                <c:pt idx="35680">
                  <c:v>45123.888888888891</c:v>
                </c:pt>
                <c:pt idx="35681">
                  <c:v>45123.892361111109</c:v>
                </c:pt>
                <c:pt idx="35682">
                  <c:v>45123.895833333336</c:v>
                </c:pt>
                <c:pt idx="35683">
                  <c:v>45123.899305555555</c:v>
                </c:pt>
                <c:pt idx="35684">
                  <c:v>45123.902777777781</c:v>
                </c:pt>
                <c:pt idx="35685">
                  <c:v>45123.90625</c:v>
                </c:pt>
                <c:pt idx="35686">
                  <c:v>45123.909722222219</c:v>
                </c:pt>
                <c:pt idx="35687">
                  <c:v>45123.913194444445</c:v>
                </c:pt>
                <c:pt idx="35688">
                  <c:v>45123.916666666664</c:v>
                </c:pt>
                <c:pt idx="35689">
                  <c:v>45123.920138888891</c:v>
                </c:pt>
                <c:pt idx="35690">
                  <c:v>45123.923611111109</c:v>
                </c:pt>
                <c:pt idx="35691">
                  <c:v>45123.927083333336</c:v>
                </c:pt>
                <c:pt idx="35692">
                  <c:v>45123.930555555555</c:v>
                </c:pt>
                <c:pt idx="35693">
                  <c:v>45123.934027777781</c:v>
                </c:pt>
                <c:pt idx="35694">
                  <c:v>45123.9375</c:v>
                </c:pt>
                <c:pt idx="35695">
                  <c:v>45123.940972222219</c:v>
                </c:pt>
                <c:pt idx="35696">
                  <c:v>45123.944444444445</c:v>
                </c:pt>
                <c:pt idx="35697">
                  <c:v>45123.947916666664</c:v>
                </c:pt>
                <c:pt idx="35698">
                  <c:v>45123.951388888891</c:v>
                </c:pt>
                <c:pt idx="35699">
                  <c:v>45123.954861111109</c:v>
                </c:pt>
                <c:pt idx="35700">
                  <c:v>45123.958333333336</c:v>
                </c:pt>
                <c:pt idx="35701">
                  <c:v>45123.961805555555</c:v>
                </c:pt>
                <c:pt idx="35702">
                  <c:v>45123.965277777781</c:v>
                </c:pt>
                <c:pt idx="35703">
                  <c:v>45123.96875</c:v>
                </c:pt>
                <c:pt idx="35704">
                  <c:v>45123.972222222219</c:v>
                </c:pt>
                <c:pt idx="35705">
                  <c:v>45123.975694444445</c:v>
                </c:pt>
                <c:pt idx="35706">
                  <c:v>45123.979166666664</c:v>
                </c:pt>
                <c:pt idx="35707">
                  <c:v>45123.982638888891</c:v>
                </c:pt>
                <c:pt idx="35708">
                  <c:v>45123.986111111109</c:v>
                </c:pt>
                <c:pt idx="35709">
                  <c:v>45123.989583333336</c:v>
                </c:pt>
                <c:pt idx="35710">
                  <c:v>45123.993055555555</c:v>
                </c:pt>
                <c:pt idx="35711">
                  <c:v>45123.996527777781</c:v>
                </c:pt>
                <c:pt idx="35712">
                  <c:v>45124</c:v>
                </c:pt>
                <c:pt idx="35713">
                  <c:v>45124.003472222219</c:v>
                </c:pt>
                <c:pt idx="35714">
                  <c:v>45124.006944444445</c:v>
                </c:pt>
                <c:pt idx="35715">
                  <c:v>45124.010416666664</c:v>
                </c:pt>
                <c:pt idx="35716">
                  <c:v>45124.013888888891</c:v>
                </c:pt>
                <c:pt idx="35717">
                  <c:v>45124.017361111109</c:v>
                </c:pt>
                <c:pt idx="35718">
                  <c:v>45124.020833333336</c:v>
                </c:pt>
                <c:pt idx="35719">
                  <c:v>45124.024305555555</c:v>
                </c:pt>
                <c:pt idx="35720">
                  <c:v>45124.027777777781</c:v>
                </c:pt>
                <c:pt idx="35721">
                  <c:v>45124.03125</c:v>
                </c:pt>
                <c:pt idx="35722">
                  <c:v>45124.034722222219</c:v>
                </c:pt>
                <c:pt idx="35723">
                  <c:v>45124.038194444445</c:v>
                </c:pt>
                <c:pt idx="35724">
                  <c:v>45124.041666666664</c:v>
                </c:pt>
                <c:pt idx="35725">
                  <c:v>45124.045138888891</c:v>
                </c:pt>
                <c:pt idx="35726">
                  <c:v>45124.048611111109</c:v>
                </c:pt>
                <c:pt idx="35727">
                  <c:v>45124.052083333336</c:v>
                </c:pt>
                <c:pt idx="35728">
                  <c:v>45124.055555555555</c:v>
                </c:pt>
                <c:pt idx="35729">
                  <c:v>45124.059027777781</c:v>
                </c:pt>
                <c:pt idx="35730">
                  <c:v>45124.0625</c:v>
                </c:pt>
                <c:pt idx="35731">
                  <c:v>45124.065972222219</c:v>
                </c:pt>
                <c:pt idx="35732">
                  <c:v>45124.069444444445</c:v>
                </c:pt>
                <c:pt idx="35733">
                  <c:v>45124.072916666664</c:v>
                </c:pt>
                <c:pt idx="35734">
                  <c:v>45124.076388888891</c:v>
                </c:pt>
                <c:pt idx="35735">
                  <c:v>45124.079861111109</c:v>
                </c:pt>
                <c:pt idx="35736">
                  <c:v>45124.083333333336</c:v>
                </c:pt>
                <c:pt idx="35737">
                  <c:v>45124.086805555555</c:v>
                </c:pt>
                <c:pt idx="35738">
                  <c:v>45124.090277777781</c:v>
                </c:pt>
                <c:pt idx="35739">
                  <c:v>45124.09375</c:v>
                </c:pt>
                <c:pt idx="35740">
                  <c:v>45124.097222222219</c:v>
                </c:pt>
                <c:pt idx="35741">
                  <c:v>45124.100694444445</c:v>
                </c:pt>
                <c:pt idx="35742">
                  <c:v>45124.104166666664</c:v>
                </c:pt>
                <c:pt idx="35743">
                  <c:v>45124.107638888891</c:v>
                </c:pt>
                <c:pt idx="35744">
                  <c:v>45124.111111111109</c:v>
                </c:pt>
                <c:pt idx="35745">
                  <c:v>45124.114583333336</c:v>
                </c:pt>
                <c:pt idx="35746">
                  <c:v>45124.118055555555</c:v>
                </c:pt>
                <c:pt idx="35747">
                  <c:v>45124.121527777781</c:v>
                </c:pt>
                <c:pt idx="35748">
                  <c:v>45124.125</c:v>
                </c:pt>
                <c:pt idx="35749">
                  <c:v>45124.128472222219</c:v>
                </c:pt>
                <c:pt idx="35750">
                  <c:v>45124.131944444445</c:v>
                </c:pt>
                <c:pt idx="35751">
                  <c:v>45124.135416666664</c:v>
                </c:pt>
                <c:pt idx="35752">
                  <c:v>45124.138888888891</c:v>
                </c:pt>
                <c:pt idx="35753">
                  <c:v>45124.142361111109</c:v>
                </c:pt>
                <c:pt idx="35754">
                  <c:v>45124.145833333336</c:v>
                </c:pt>
                <c:pt idx="35755">
                  <c:v>45124.149305555555</c:v>
                </c:pt>
                <c:pt idx="35756">
                  <c:v>45124.152777777781</c:v>
                </c:pt>
                <c:pt idx="35757">
                  <c:v>45124.15625</c:v>
                </c:pt>
                <c:pt idx="35758">
                  <c:v>45124.159722222219</c:v>
                </c:pt>
                <c:pt idx="35759">
                  <c:v>45124.163194444445</c:v>
                </c:pt>
                <c:pt idx="35760">
                  <c:v>45124.166666666664</c:v>
                </c:pt>
                <c:pt idx="35761">
                  <c:v>45124.170138888891</c:v>
                </c:pt>
                <c:pt idx="35762">
                  <c:v>45124.173611111109</c:v>
                </c:pt>
                <c:pt idx="35763">
                  <c:v>45124.177083333336</c:v>
                </c:pt>
                <c:pt idx="35764">
                  <c:v>45124.180555555555</c:v>
                </c:pt>
                <c:pt idx="35765">
                  <c:v>45124.184027777781</c:v>
                </c:pt>
                <c:pt idx="35766">
                  <c:v>45124.1875</c:v>
                </c:pt>
                <c:pt idx="35767">
                  <c:v>45124.190972222219</c:v>
                </c:pt>
                <c:pt idx="35768">
                  <c:v>45124.194444444445</c:v>
                </c:pt>
                <c:pt idx="35769">
                  <c:v>45124.197916666664</c:v>
                </c:pt>
                <c:pt idx="35770">
                  <c:v>45124.201388888891</c:v>
                </c:pt>
                <c:pt idx="35771">
                  <c:v>45124.204861111109</c:v>
                </c:pt>
                <c:pt idx="35772">
                  <c:v>45124.208333333336</c:v>
                </c:pt>
                <c:pt idx="35773">
                  <c:v>45124.211805555555</c:v>
                </c:pt>
                <c:pt idx="35774">
                  <c:v>45124.215277777781</c:v>
                </c:pt>
                <c:pt idx="35775">
                  <c:v>45124.21875</c:v>
                </c:pt>
                <c:pt idx="35776">
                  <c:v>45124.222222222219</c:v>
                </c:pt>
                <c:pt idx="35777">
                  <c:v>45124.225694444445</c:v>
                </c:pt>
                <c:pt idx="35778">
                  <c:v>45124.229166666664</c:v>
                </c:pt>
                <c:pt idx="35779">
                  <c:v>45124.232638888891</c:v>
                </c:pt>
                <c:pt idx="35780">
                  <c:v>45124.236111111109</c:v>
                </c:pt>
                <c:pt idx="35781">
                  <c:v>45124.239583333336</c:v>
                </c:pt>
                <c:pt idx="35782">
                  <c:v>45124.243055555555</c:v>
                </c:pt>
                <c:pt idx="35783">
                  <c:v>45124.246527777781</c:v>
                </c:pt>
                <c:pt idx="35784">
                  <c:v>45124.25</c:v>
                </c:pt>
                <c:pt idx="35785">
                  <c:v>45124.253472222219</c:v>
                </c:pt>
                <c:pt idx="35786">
                  <c:v>45124.256944444445</c:v>
                </c:pt>
                <c:pt idx="35787">
                  <c:v>45124.260416666664</c:v>
                </c:pt>
                <c:pt idx="35788">
                  <c:v>45124.263888888891</c:v>
                </c:pt>
                <c:pt idx="35789">
                  <c:v>45124.267361111109</c:v>
                </c:pt>
                <c:pt idx="35790">
                  <c:v>45124.270833333336</c:v>
                </c:pt>
                <c:pt idx="35791">
                  <c:v>45124.274305555555</c:v>
                </c:pt>
                <c:pt idx="35792">
                  <c:v>45124.277777777781</c:v>
                </c:pt>
                <c:pt idx="35793">
                  <c:v>45124.28125</c:v>
                </c:pt>
                <c:pt idx="35794">
                  <c:v>45124.284722222219</c:v>
                </c:pt>
                <c:pt idx="35795">
                  <c:v>45124.288194444445</c:v>
                </c:pt>
                <c:pt idx="35796">
                  <c:v>45124.291666666664</c:v>
                </c:pt>
                <c:pt idx="35797">
                  <c:v>45124.295138888891</c:v>
                </c:pt>
                <c:pt idx="35798">
                  <c:v>45124.298611111109</c:v>
                </c:pt>
                <c:pt idx="35799">
                  <c:v>45124.302083333336</c:v>
                </c:pt>
                <c:pt idx="35800">
                  <c:v>45124.305555555555</c:v>
                </c:pt>
                <c:pt idx="35801">
                  <c:v>45124.309027777781</c:v>
                </c:pt>
                <c:pt idx="35802">
                  <c:v>45124.3125</c:v>
                </c:pt>
                <c:pt idx="35803">
                  <c:v>45124.315972222219</c:v>
                </c:pt>
                <c:pt idx="35804">
                  <c:v>45124.319444444445</c:v>
                </c:pt>
                <c:pt idx="35805">
                  <c:v>45124.322916666664</c:v>
                </c:pt>
                <c:pt idx="35806">
                  <c:v>45124.326388888891</c:v>
                </c:pt>
                <c:pt idx="35807">
                  <c:v>45124.329861111109</c:v>
                </c:pt>
                <c:pt idx="35808">
                  <c:v>45124.333333333336</c:v>
                </c:pt>
                <c:pt idx="35809">
                  <c:v>45124.336805555555</c:v>
                </c:pt>
                <c:pt idx="35810">
                  <c:v>45124.340277777781</c:v>
                </c:pt>
                <c:pt idx="35811">
                  <c:v>45124.34375</c:v>
                </c:pt>
                <c:pt idx="35812">
                  <c:v>45124.347222222219</c:v>
                </c:pt>
                <c:pt idx="35813">
                  <c:v>45124.350694444445</c:v>
                </c:pt>
                <c:pt idx="35814">
                  <c:v>45124.354166666664</c:v>
                </c:pt>
                <c:pt idx="35815">
                  <c:v>45124.357638888891</c:v>
                </c:pt>
                <c:pt idx="35816">
                  <c:v>45124.361111111109</c:v>
                </c:pt>
                <c:pt idx="35817">
                  <c:v>45124.364583333336</c:v>
                </c:pt>
                <c:pt idx="35818">
                  <c:v>45124.368055555555</c:v>
                </c:pt>
                <c:pt idx="35819">
                  <c:v>45124.371527777781</c:v>
                </c:pt>
                <c:pt idx="35820">
                  <c:v>45124.375</c:v>
                </c:pt>
                <c:pt idx="35821">
                  <c:v>45124.378472222219</c:v>
                </c:pt>
                <c:pt idx="35822">
                  <c:v>45124.381944444445</c:v>
                </c:pt>
                <c:pt idx="35823">
                  <c:v>45124.385416666664</c:v>
                </c:pt>
                <c:pt idx="35824">
                  <c:v>45124.388888888891</c:v>
                </c:pt>
                <c:pt idx="35825">
                  <c:v>45124.392361111109</c:v>
                </c:pt>
                <c:pt idx="35826">
                  <c:v>45124.395833333336</c:v>
                </c:pt>
                <c:pt idx="35827">
                  <c:v>45124.399305555555</c:v>
                </c:pt>
                <c:pt idx="35828">
                  <c:v>45124.402777777781</c:v>
                </c:pt>
                <c:pt idx="35829">
                  <c:v>45124.40625</c:v>
                </c:pt>
                <c:pt idx="35830">
                  <c:v>45124.409722222219</c:v>
                </c:pt>
                <c:pt idx="35831">
                  <c:v>45124.413194444445</c:v>
                </c:pt>
                <c:pt idx="35832">
                  <c:v>45124.416666666664</c:v>
                </c:pt>
                <c:pt idx="35833">
                  <c:v>45124.420138888891</c:v>
                </c:pt>
                <c:pt idx="35834">
                  <c:v>45124.423611111109</c:v>
                </c:pt>
                <c:pt idx="35835">
                  <c:v>45124.427083333336</c:v>
                </c:pt>
                <c:pt idx="35836">
                  <c:v>45124.430555555555</c:v>
                </c:pt>
                <c:pt idx="35837">
                  <c:v>45124.434027777781</c:v>
                </c:pt>
                <c:pt idx="35838">
                  <c:v>45124.4375</c:v>
                </c:pt>
                <c:pt idx="35839">
                  <c:v>45124.440972222219</c:v>
                </c:pt>
                <c:pt idx="35840">
                  <c:v>45124.444444444445</c:v>
                </c:pt>
                <c:pt idx="35841">
                  <c:v>45124.447916666664</c:v>
                </c:pt>
                <c:pt idx="35842">
                  <c:v>45124.451388888891</c:v>
                </c:pt>
                <c:pt idx="35843">
                  <c:v>45124.454861111109</c:v>
                </c:pt>
                <c:pt idx="35844">
                  <c:v>45124.458333333336</c:v>
                </c:pt>
                <c:pt idx="35845">
                  <c:v>45124.461805555555</c:v>
                </c:pt>
                <c:pt idx="35846">
                  <c:v>45124.465277777781</c:v>
                </c:pt>
                <c:pt idx="35847">
                  <c:v>45124.46875</c:v>
                </c:pt>
                <c:pt idx="35848">
                  <c:v>45124.472222222219</c:v>
                </c:pt>
                <c:pt idx="35849">
                  <c:v>45124.475694444445</c:v>
                </c:pt>
                <c:pt idx="35850">
                  <c:v>45124.479166666664</c:v>
                </c:pt>
                <c:pt idx="35851">
                  <c:v>45124.482638888891</c:v>
                </c:pt>
                <c:pt idx="35852">
                  <c:v>45124.486111111109</c:v>
                </c:pt>
                <c:pt idx="35853">
                  <c:v>45124.489583333336</c:v>
                </c:pt>
                <c:pt idx="35854">
                  <c:v>45124.493055555555</c:v>
                </c:pt>
                <c:pt idx="35855">
                  <c:v>45124.496527777781</c:v>
                </c:pt>
                <c:pt idx="35856">
                  <c:v>45124.5</c:v>
                </c:pt>
                <c:pt idx="35857">
                  <c:v>45124.503472222219</c:v>
                </c:pt>
                <c:pt idx="35858">
                  <c:v>45124.506944444445</c:v>
                </c:pt>
                <c:pt idx="35859">
                  <c:v>45124.510416666664</c:v>
                </c:pt>
                <c:pt idx="35860">
                  <c:v>45124.513888888891</c:v>
                </c:pt>
                <c:pt idx="35861">
                  <c:v>45124.517361111109</c:v>
                </c:pt>
                <c:pt idx="35862">
                  <c:v>45124.520833333336</c:v>
                </c:pt>
                <c:pt idx="35863">
                  <c:v>45124.524305555555</c:v>
                </c:pt>
                <c:pt idx="35864">
                  <c:v>45124.527777777781</c:v>
                </c:pt>
                <c:pt idx="35865">
                  <c:v>45124.53125</c:v>
                </c:pt>
                <c:pt idx="35866">
                  <c:v>45124.534722222219</c:v>
                </c:pt>
                <c:pt idx="35867">
                  <c:v>45124.538194444445</c:v>
                </c:pt>
                <c:pt idx="35868">
                  <c:v>45124.541666666664</c:v>
                </c:pt>
                <c:pt idx="35869">
                  <c:v>45124.545138888891</c:v>
                </c:pt>
                <c:pt idx="35870">
                  <c:v>45124.548611111109</c:v>
                </c:pt>
                <c:pt idx="35871">
                  <c:v>45124.552083333336</c:v>
                </c:pt>
                <c:pt idx="35872">
                  <c:v>45124.555555555555</c:v>
                </c:pt>
                <c:pt idx="35873">
                  <c:v>45124.559027777781</c:v>
                </c:pt>
                <c:pt idx="35874">
                  <c:v>45124.5625</c:v>
                </c:pt>
                <c:pt idx="35875">
                  <c:v>45124.565972222219</c:v>
                </c:pt>
                <c:pt idx="35876">
                  <c:v>45124.569444444445</c:v>
                </c:pt>
                <c:pt idx="35877">
                  <c:v>45124.572916666664</c:v>
                </c:pt>
                <c:pt idx="35878">
                  <c:v>45124.576388888891</c:v>
                </c:pt>
                <c:pt idx="35879">
                  <c:v>45124.579861111109</c:v>
                </c:pt>
                <c:pt idx="35880">
                  <c:v>45124.583333333336</c:v>
                </c:pt>
                <c:pt idx="35881">
                  <c:v>45124.586805555555</c:v>
                </c:pt>
                <c:pt idx="35882">
                  <c:v>45124.590277777781</c:v>
                </c:pt>
                <c:pt idx="35883">
                  <c:v>45124.59375</c:v>
                </c:pt>
                <c:pt idx="35884">
                  <c:v>45124.597222222219</c:v>
                </c:pt>
                <c:pt idx="35885">
                  <c:v>45124.600694444445</c:v>
                </c:pt>
                <c:pt idx="35886">
                  <c:v>45124.604166666664</c:v>
                </c:pt>
                <c:pt idx="35887">
                  <c:v>45124.607638888891</c:v>
                </c:pt>
                <c:pt idx="35888">
                  <c:v>45124.611111111109</c:v>
                </c:pt>
                <c:pt idx="35889">
                  <c:v>45124.614583333336</c:v>
                </c:pt>
                <c:pt idx="35890">
                  <c:v>45124.618055555555</c:v>
                </c:pt>
                <c:pt idx="35891">
                  <c:v>45124.621527777781</c:v>
                </c:pt>
                <c:pt idx="35892">
                  <c:v>45124.625</c:v>
                </c:pt>
                <c:pt idx="35893">
                  <c:v>45124.628472222219</c:v>
                </c:pt>
                <c:pt idx="35894">
                  <c:v>45124.631944444445</c:v>
                </c:pt>
                <c:pt idx="35895">
                  <c:v>45124.635416666664</c:v>
                </c:pt>
                <c:pt idx="35896">
                  <c:v>45124.638888888891</c:v>
                </c:pt>
                <c:pt idx="35897">
                  <c:v>45124.642361111109</c:v>
                </c:pt>
                <c:pt idx="35898">
                  <c:v>45124.645833333336</c:v>
                </c:pt>
                <c:pt idx="35899">
                  <c:v>45124.649305555555</c:v>
                </c:pt>
                <c:pt idx="35900">
                  <c:v>45124.652777777781</c:v>
                </c:pt>
                <c:pt idx="35901">
                  <c:v>45124.65625</c:v>
                </c:pt>
                <c:pt idx="35902">
                  <c:v>45124.659722222219</c:v>
                </c:pt>
                <c:pt idx="35903">
                  <c:v>45124.663194444445</c:v>
                </c:pt>
                <c:pt idx="35904">
                  <c:v>45124.666666666664</c:v>
                </c:pt>
                <c:pt idx="35905">
                  <c:v>45124.670138888891</c:v>
                </c:pt>
                <c:pt idx="35906">
                  <c:v>45124.673611111109</c:v>
                </c:pt>
                <c:pt idx="35907">
                  <c:v>45124.677083333336</c:v>
                </c:pt>
                <c:pt idx="35908">
                  <c:v>45124.680555555555</c:v>
                </c:pt>
                <c:pt idx="35909">
                  <c:v>45124.684027777781</c:v>
                </c:pt>
                <c:pt idx="35910">
                  <c:v>45124.6875</c:v>
                </c:pt>
                <c:pt idx="35911">
                  <c:v>45124.690972222219</c:v>
                </c:pt>
                <c:pt idx="35912">
                  <c:v>45124.694444444445</c:v>
                </c:pt>
                <c:pt idx="35913">
                  <c:v>45124.697916666664</c:v>
                </c:pt>
                <c:pt idx="35914">
                  <c:v>45124.701388888891</c:v>
                </c:pt>
                <c:pt idx="35915">
                  <c:v>45124.704861111109</c:v>
                </c:pt>
                <c:pt idx="35916">
                  <c:v>45124.708333333336</c:v>
                </c:pt>
                <c:pt idx="35917">
                  <c:v>45124.711805555555</c:v>
                </c:pt>
                <c:pt idx="35918">
                  <c:v>45124.715277777781</c:v>
                </c:pt>
                <c:pt idx="35919">
                  <c:v>45124.71875</c:v>
                </c:pt>
                <c:pt idx="35920">
                  <c:v>45124.722222222219</c:v>
                </c:pt>
                <c:pt idx="35921">
                  <c:v>45124.725694444445</c:v>
                </c:pt>
                <c:pt idx="35922">
                  <c:v>45124.729166666664</c:v>
                </c:pt>
                <c:pt idx="35923">
                  <c:v>45124.732638888891</c:v>
                </c:pt>
                <c:pt idx="35924">
                  <c:v>45124.736111111109</c:v>
                </c:pt>
                <c:pt idx="35925">
                  <c:v>45124.739583333336</c:v>
                </c:pt>
                <c:pt idx="35926">
                  <c:v>45124.743055555555</c:v>
                </c:pt>
                <c:pt idx="35927">
                  <c:v>45124.746527777781</c:v>
                </c:pt>
                <c:pt idx="35928">
                  <c:v>45124.75</c:v>
                </c:pt>
                <c:pt idx="35929">
                  <c:v>45124.753472222219</c:v>
                </c:pt>
                <c:pt idx="35930">
                  <c:v>45124.756944444445</c:v>
                </c:pt>
                <c:pt idx="35931">
                  <c:v>45124.760416666664</c:v>
                </c:pt>
                <c:pt idx="35932">
                  <c:v>45124.763888888891</c:v>
                </c:pt>
                <c:pt idx="35933">
                  <c:v>45124.767361111109</c:v>
                </c:pt>
                <c:pt idx="35934">
                  <c:v>45124.770833333336</c:v>
                </c:pt>
                <c:pt idx="35935">
                  <c:v>45124.774305555555</c:v>
                </c:pt>
                <c:pt idx="35936">
                  <c:v>45124.777777777781</c:v>
                </c:pt>
                <c:pt idx="35937">
                  <c:v>45124.78125</c:v>
                </c:pt>
                <c:pt idx="35938">
                  <c:v>45124.784722222219</c:v>
                </c:pt>
                <c:pt idx="35939">
                  <c:v>45124.788194444445</c:v>
                </c:pt>
                <c:pt idx="35940">
                  <c:v>45124.791666666664</c:v>
                </c:pt>
                <c:pt idx="35941">
                  <c:v>45124.795138888891</c:v>
                </c:pt>
                <c:pt idx="35942">
                  <c:v>45124.798611111109</c:v>
                </c:pt>
                <c:pt idx="35943">
                  <c:v>45124.802083333336</c:v>
                </c:pt>
                <c:pt idx="35944">
                  <c:v>45124.805555555555</c:v>
                </c:pt>
                <c:pt idx="35945">
                  <c:v>45124.809027777781</c:v>
                </c:pt>
                <c:pt idx="35946">
                  <c:v>45124.8125</c:v>
                </c:pt>
                <c:pt idx="35947">
                  <c:v>45124.815972222219</c:v>
                </c:pt>
                <c:pt idx="35948">
                  <c:v>45124.819444444445</c:v>
                </c:pt>
                <c:pt idx="35949">
                  <c:v>45124.822916666664</c:v>
                </c:pt>
                <c:pt idx="35950">
                  <c:v>45124.826388888891</c:v>
                </c:pt>
                <c:pt idx="35951">
                  <c:v>45124.829861111109</c:v>
                </c:pt>
                <c:pt idx="35952">
                  <c:v>45124.833333333336</c:v>
                </c:pt>
                <c:pt idx="35953">
                  <c:v>45124.836805555555</c:v>
                </c:pt>
                <c:pt idx="35954">
                  <c:v>45124.840277777781</c:v>
                </c:pt>
                <c:pt idx="35955">
                  <c:v>45124.84375</c:v>
                </c:pt>
                <c:pt idx="35956">
                  <c:v>45124.847222222219</c:v>
                </c:pt>
                <c:pt idx="35957">
                  <c:v>45124.850694444445</c:v>
                </c:pt>
                <c:pt idx="35958">
                  <c:v>45124.854166666664</c:v>
                </c:pt>
                <c:pt idx="35959">
                  <c:v>45124.857638888891</c:v>
                </c:pt>
                <c:pt idx="35960">
                  <c:v>45124.861111111109</c:v>
                </c:pt>
                <c:pt idx="35961">
                  <c:v>45124.864583333336</c:v>
                </c:pt>
                <c:pt idx="35962">
                  <c:v>45124.868055555555</c:v>
                </c:pt>
                <c:pt idx="35963">
                  <c:v>45124.871527777781</c:v>
                </c:pt>
                <c:pt idx="35964">
                  <c:v>45124.875</c:v>
                </c:pt>
                <c:pt idx="35965">
                  <c:v>45124.878472222219</c:v>
                </c:pt>
                <c:pt idx="35966">
                  <c:v>45124.881944444445</c:v>
                </c:pt>
                <c:pt idx="35967">
                  <c:v>45124.885416666664</c:v>
                </c:pt>
                <c:pt idx="35968">
                  <c:v>45124.888888888891</c:v>
                </c:pt>
                <c:pt idx="35969">
                  <c:v>45124.892361111109</c:v>
                </c:pt>
                <c:pt idx="35970">
                  <c:v>45124.895833333336</c:v>
                </c:pt>
                <c:pt idx="35971">
                  <c:v>45124.899305555555</c:v>
                </c:pt>
                <c:pt idx="35972">
                  <c:v>45124.902777777781</c:v>
                </c:pt>
                <c:pt idx="35973">
                  <c:v>45124.90625</c:v>
                </c:pt>
                <c:pt idx="35974">
                  <c:v>45124.909722222219</c:v>
                </c:pt>
                <c:pt idx="35975">
                  <c:v>45124.913194444445</c:v>
                </c:pt>
                <c:pt idx="35976">
                  <c:v>45124.916666666664</c:v>
                </c:pt>
                <c:pt idx="35977">
                  <c:v>45124.920138888891</c:v>
                </c:pt>
                <c:pt idx="35978">
                  <c:v>45124.923611111109</c:v>
                </c:pt>
                <c:pt idx="35979">
                  <c:v>45124.927083333336</c:v>
                </c:pt>
                <c:pt idx="35980">
                  <c:v>45124.930555555555</c:v>
                </c:pt>
                <c:pt idx="35981">
                  <c:v>45124.934027777781</c:v>
                </c:pt>
                <c:pt idx="35982">
                  <c:v>45124.9375</c:v>
                </c:pt>
                <c:pt idx="35983">
                  <c:v>45124.940972222219</c:v>
                </c:pt>
                <c:pt idx="35984">
                  <c:v>45124.944444444445</c:v>
                </c:pt>
                <c:pt idx="35985">
                  <c:v>45124.947916666664</c:v>
                </c:pt>
                <c:pt idx="35986">
                  <c:v>45124.951388888891</c:v>
                </c:pt>
                <c:pt idx="35987">
                  <c:v>45124.954861111109</c:v>
                </c:pt>
                <c:pt idx="35988">
                  <c:v>45124.958333333336</c:v>
                </c:pt>
                <c:pt idx="35989">
                  <c:v>45124.961805555555</c:v>
                </c:pt>
                <c:pt idx="35990">
                  <c:v>45124.965277777781</c:v>
                </c:pt>
                <c:pt idx="35991">
                  <c:v>45124.96875</c:v>
                </c:pt>
                <c:pt idx="35992">
                  <c:v>45124.972222222219</c:v>
                </c:pt>
                <c:pt idx="35993">
                  <c:v>45124.975694444445</c:v>
                </c:pt>
                <c:pt idx="35994">
                  <c:v>45124.979166666664</c:v>
                </c:pt>
                <c:pt idx="35995">
                  <c:v>45124.982638888891</c:v>
                </c:pt>
                <c:pt idx="35996">
                  <c:v>45124.986111111109</c:v>
                </c:pt>
                <c:pt idx="35997">
                  <c:v>45124.989583333336</c:v>
                </c:pt>
                <c:pt idx="35998">
                  <c:v>45124.993055555555</c:v>
                </c:pt>
                <c:pt idx="35999">
                  <c:v>45124.996527777781</c:v>
                </c:pt>
                <c:pt idx="36000">
                  <c:v>45125</c:v>
                </c:pt>
                <c:pt idx="36001">
                  <c:v>45125.003472222219</c:v>
                </c:pt>
                <c:pt idx="36002">
                  <c:v>45125.006944444445</c:v>
                </c:pt>
                <c:pt idx="36003">
                  <c:v>45125.010416666664</c:v>
                </c:pt>
                <c:pt idx="36004">
                  <c:v>45125.013888888891</c:v>
                </c:pt>
                <c:pt idx="36005">
                  <c:v>45125.017361111109</c:v>
                </c:pt>
                <c:pt idx="36006">
                  <c:v>45125.020833333336</c:v>
                </c:pt>
                <c:pt idx="36007">
                  <c:v>45125.024305555555</c:v>
                </c:pt>
                <c:pt idx="36008">
                  <c:v>45125.027777777781</c:v>
                </c:pt>
                <c:pt idx="36009">
                  <c:v>45125.03125</c:v>
                </c:pt>
                <c:pt idx="36010">
                  <c:v>45125.034722222219</c:v>
                </c:pt>
                <c:pt idx="36011">
                  <c:v>45125.038194444445</c:v>
                </c:pt>
                <c:pt idx="36012">
                  <c:v>45125.041666666664</c:v>
                </c:pt>
                <c:pt idx="36013">
                  <c:v>45125.045138888891</c:v>
                </c:pt>
                <c:pt idx="36014">
                  <c:v>45125.048611111109</c:v>
                </c:pt>
                <c:pt idx="36015">
                  <c:v>45125.052083333336</c:v>
                </c:pt>
                <c:pt idx="36016">
                  <c:v>45125.055555555555</c:v>
                </c:pt>
                <c:pt idx="36017">
                  <c:v>45125.059027777781</c:v>
                </c:pt>
                <c:pt idx="36018">
                  <c:v>45125.0625</c:v>
                </c:pt>
                <c:pt idx="36019">
                  <c:v>45125.065972222219</c:v>
                </c:pt>
                <c:pt idx="36020">
                  <c:v>45125.069444444445</c:v>
                </c:pt>
                <c:pt idx="36021">
                  <c:v>45125.072916666664</c:v>
                </c:pt>
                <c:pt idx="36022">
                  <c:v>45125.076388888891</c:v>
                </c:pt>
                <c:pt idx="36023">
                  <c:v>45125.079861111109</c:v>
                </c:pt>
                <c:pt idx="36024">
                  <c:v>45125.083333333336</c:v>
                </c:pt>
                <c:pt idx="36025">
                  <c:v>45125.086805555555</c:v>
                </c:pt>
                <c:pt idx="36026">
                  <c:v>45125.090277777781</c:v>
                </c:pt>
                <c:pt idx="36027">
                  <c:v>45125.09375</c:v>
                </c:pt>
                <c:pt idx="36028">
                  <c:v>45125.097222222219</c:v>
                </c:pt>
                <c:pt idx="36029">
                  <c:v>45125.100694444445</c:v>
                </c:pt>
                <c:pt idx="36030">
                  <c:v>45125.104166666664</c:v>
                </c:pt>
                <c:pt idx="36031">
                  <c:v>45125.107638888891</c:v>
                </c:pt>
                <c:pt idx="36032">
                  <c:v>45125.111111111109</c:v>
                </c:pt>
                <c:pt idx="36033">
                  <c:v>45125.114583333336</c:v>
                </c:pt>
                <c:pt idx="36034">
                  <c:v>45125.118055555555</c:v>
                </c:pt>
                <c:pt idx="36035">
                  <c:v>45125.121527777781</c:v>
                </c:pt>
                <c:pt idx="36036">
                  <c:v>45125.125</c:v>
                </c:pt>
                <c:pt idx="36037">
                  <c:v>45125.128472222219</c:v>
                </c:pt>
                <c:pt idx="36038">
                  <c:v>45125.131944444445</c:v>
                </c:pt>
                <c:pt idx="36039">
                  <c:v>45125.135416666664</c:v>
                </c:pt>
                <c:pt idx="36040">
                  <c:v>45125.138888888891</c:v>
                </c:pt>
                <c:pt idx="36041">
                  <c:v>45125.142361111109</c:v>
                </c:pt>
                <c:pt idx="36042">
                  <c:v>45125.145833333336</c:v>
                </c:pt>
                <c:pt idx="36043">
                  <c:v>45125.149305555555</c:v>
                </c:pt>
                <c:pt idx="36044">
                  <c:v>45125.152777777781</c:v>
                </c:pt>
                <c:pt idx="36045">
                  <c:v>45125.15625</c:v>
                </c:pt>
                <c:pt idx="36046">
                  <c:v>45125.159722222219</c:v>
                </c:pt>
                <c:pt idx="36047">
                  <c:v>45125.163194444445</c:v>
                </c:pt>
                <c:pt idx="36048">
                  <c:v>45125.166666666664</c:v>
                </c:pt>
                <c:pt idx="36049">
                  <c:v>45125.170138888891</c:v>
                </c:pt>
                <c:pt idx="36050">
                  <c:v>45125.173611111109</c:v>
                </c:pt>
                <c:pt idx="36051">
                  <c:v>45125.177083333336</c:v>
                </c:pt>
                <c:pt idx="36052">
                  <c:v>45125.180555555555</c:v>
                </c:pt>
                <c:pt idx="36053">
                  <c:v>45125.184027777781</c:v>
                </c:pt>
                <c:pt idx="36054">
                  <c:v>45125.1875</c:v>
                </c:pt>
                <c:pt idx="36055">
                  <c:v>45125.190972222219</c:v>
                </c:pt>
                <c:pt idx="36056">
                  <c:v>45125.194444444445</c:v>
                </c:pt>
                <c:pt idx="36057">
                  <c:v>45125.197916666664</c:v>
                </c:pt>
                <c:pt idx="36058">
                  <c:v>45125.201388888891</c:v>
                </c:pt>
                <c:pt idx="36059">
                  <c:v>45125.204861111109</c:v>
                </c:pt>
                <c:pt idx="36060">
                  <c:v>45125.208333333336</c:v>
                </c:pt>
                <c:pt idx="36061">
                  <c:v>45125.211805555555</c:v>
                </c:pt>
                <c:pt idx="36062">
                  <c:v>45125.215277777781</c:v>
                </c:pt>
                <c:pt idx="36063">
                  <c:v>45125.21875</c:v>
                </c:pt>
                <c:pt idx="36064">
                  <c:v>45125.222222222219</c:v>
                </c:pt>
                <c:pt idx="36065">
                  <c:v>45125.225694444445</c:v>
                </c:pt>
                <c:pt idx="36066">
                  <c:v>45125.229166666664</c:v>
                </c:pt>
                <c:pt idx="36067">
                  <c:v>45125.232638888891</c:v>
                </c:pt>
                <c:pt idx="36068">
                  <c:v>45125.236111111109</c:v>
                </c:pt>
                <c:pt idx="36069">
                  <c:v>45125.239583333336</c:v>
                </c:pt>
                <c:pt idx="36070">
                  <c:v>45125.243055555555</c:v>
                </c:pt>
                <c:pt idx="36071">
                  <c:v>45125.246527777781</c:v>
                </c:pt>
                <c:pt idx="36072">
                  <c:v>45125.25</c:v>
                </c:pt>
                <c:pt idx="36073">
                  <c:v>45125.253472222219</c:v>
                </c:pt>
                <c:pt idx="36074">
                  <c:v>45125.256944444445</c:v>
                </c:pt>
                <c:pt idx="36075">
                  <c:v>45125.260416666664</c:v>
                </c:pt>
                <c:pt idx="36076">
                  <c:v>45125.263888888891</c:v>
                </c:pt>
                <c:pt idx="36077">
                  <c:v>45125.267361111109</c:v>
                </c:pt>
                <c:pt idx="36078">
                  <c:v>45125.270833333336</c:v>
                </c:pt>
                <c:pt idx="36079">
                  <c:v>45125.274305555555</c:v>
                </c:pt>
                <c:pt idx="36080">
                  <c:v>45125.277777777781</c:v>
                </c:pt>
                <c:pt idx="36081">
                  <c:v>45125.28125</c:v>
                </c:pt>
                <c:pt idx="36082">
                  <c:v>45125.284722222219</c:v>
                </c:pt>
                <c:pt idx="36083">
                  <c:v>45125.288194444445</c:v>
                </c:pt>
                <c:pt idx="36084">
                  <c:v>45125.291666666664</c:v>
                </c:pt>
                <c:pt idx="36085">
                  <c:v>45125.295138888891</c:v>
                </c:pt>
                <c:pt idx="36086">
                  <c:v>45125.298611111109</c:v>
                </c:pt>
                <c:pt idx="36087">
                  <c:v>45125.302083333336</c:v>
                </c:pt>
                <c:pt idx="36088">
                  <c:v>45125.305555555555</c:v>
                </c:pt>
                <c:pt idx="36089">
                  <c:v>45125.309027777781</c:v>
                </c:pt>
                <c:pt idx="36090">
                  <c:v>45125.3125</c:v>
                </c:pt>
                <c:pt idx="36091">
                  <c:v>45125.315972222219</c:v>
                </c:pt>
                <c:pt idx="36092">
                  <c:v>45125.319444444445</c:v>
                </c:pt>
                <c:pt idx="36093">
                  <c:v>45125.322916666664</c:v>
                </c:pt>
                <c:pt idx="36094">
                  <c:v>45125.326388888891</c:v>
                </c:pt>
                <c:pt idx="36095">
                  <c:v>45125.329861111109</c:v>
                </c:pt>
                <c:pt idx="36096">
                  <c:v>45125.333333333336</c:v>
                </c:pt>
                <c:pt idx="36097">
                  <c:v>45125.336805555555</c:v>
                </c:pt>
                <c:pt idx="36098">
                  <c:v>45125.340277777781</c:v>
                </c:pt>
                <c:pt idx="36099">
                  <c:v>45125.34375</c:v>
                </c:pt>
                <c:pt idx="36100">
                  <c:v>45125.347222222219</c:v>
                </c:pt>
                <c:pt idx="36101">
                  <c:v>45125.350694444445</c:v>
                </c:pt>
                <c:pt idx="36102">
                  <c:v>45125.354166666664</c:v>
                </c:pt>
                <c:pt idx="36103">
                  <c:v>45125.357638888891</c:v>
                </c:pt>
                <c:pt idx="36104">
                  <c:v>45125.361111111109</c:v>
                </c:pt>
                <c:pt idx="36105">
                  <c:v>45125.364583333336</c:v>
                </c:pt>
                <c:pt idx="36106">
                  <c:v>45125.368055555555</c:v>
                </c:pt>
                <c:pt idx="36107">
                  <c:v>45125.371527777781</c:v>
                </c:pt>
                <c:pt idx="36108">
                  <c:v>45125.375</c:v>
                </c:pt>
                <c:pt idx="36109">
                  <c:v>45125.378472222219</c:v>
                </c:pt>
                <c:pt idx="36110">
                  <c:v>45125.381944444445</c:v>
                </c:pt>
                <c:pt idx="36111">
                  <c:v>45125.385416666664</c:v>
                </c:pt>
                <c:pt idx="36112">
                  <c:v>45125.388888888891</c:v>
                </c:pt>
                <c:pt idx="36113">
                  <c:v>45125.392361111109</c:v>
                </c:pt>
                <c:pt idx="36114">
                  <c:v>45125.395833333336</c:v>
                </c:pt>
                <c:pt idx="36115">
                  <c:v>45125.399305555555</c:v>
                </c:pt>
                <c:pt idx="36116">
                  <c:v>45125.402777777781</c:v>
                </c:pt>
                <c:pt idx="36117">
                  <c:v>45125.40625</c:v>
                </c:pt>
                <c:pt idx="36118">
                  <c:v>45125.409722222219</c:v>
                </c:pt>
                <c:pt idx="36119">
                  <c:v>45125.413194444445</c:v>
                </c:pt>
                <c:pt idx="36120">
                  <c:v>45125.416666666664</c:v>
                </c:pt>
                <c:pt idx="36121">
                  <c:v>45125.420138888891</c:v>
                </c:pt>
                <c:pt idx="36122">
                  <c:v>45125.423611111109</c:v>
                </c:pt>
                <c:pt idx="36123">
                  <c:v>45125.427083333336</c:v>
                </c:pt>
                <c:pt idx="36124">
                  <c:v>45125.430555555555</c:v>
                </c:pt>
                <c:pt idx="36125">
                  <c:v>45125.434027777781</c:v>
                </c:pt>
                <c:pt idx="36126">
                  <c:v>45125.4375</c:v>
                </c:pt>
                <c:pt idx="36127">
                  <c:v>45125.440972222219</c:v>
                </c:pt>
                <c:pt idx="36128">
                  <c:v>45125.444444444445</c:v>
                </c:pt>
                <c:pt idx="36129">
                  <c:v>45125.447916666664</c:v>
                </c:pt>
                <c:pt idx="36130">
                  <c:v>45125.451388888891</c:v>
                </c:pt>
                <c:pt idx="36131">
                  <c:v>45125.454861111109</c:v>
                </c:pt>
                <c:pt idx="36132">
                  <c:v>45125.458333333336</c:v>
                </c:pt>
                <c:pt idx="36133">
                  <c:v>45125.461805555555</c:v>
                </c:pt>
                <c:pt idx="36134">
                  <c:v>45125.465277777781</c:v>
                </c:pt>
                <c:pt idx="36135">
                  <c:v>45125.46875</c:v>
                </c:pt>
                <c:pt idx="36136">
                  <c:v>45125.472222222219</c:v>
                </c:pt>
                <c:pt idx="36137">
                  <c:v>45125.475694444445</c:v>
                </c:pt>
                <c:pt idx="36138">
                  <c:v>45125.479166666664</c:v>
                </c:pt>
                <c:pt idx="36139">
                  <c:v>45125.482638888891</c:v>
                </c:pt>
                <c:pt idx="36140">
                  <c:v>45125.486111111109</c:v>
                </c:pt>
                <c:pt idx="36141">
                  <c:v>45125.489583333336</c:v>
                </c:pt>
                <c:pt idx="36142">
                  <c:v>45125.493055555555</c:v>
                </c:pt>
                <c:pt idx="36143">
                  <c:v>45125.496527777781</c:v>
                </c:pt>
                <c:pt idx="36144">
                  <c:v>45125.5</c:v>
                </c:pt>
                <c:pt idx="36145">
                  <c:v>45125.503472222219</c:v>
                </c:pt>
                <c:pt idx="36146">
                  <c:v>45125.506944444445</c:v>
                </c:pt>
                <c:pt idx="36147">
                  <c:v>45125.510416666664</c:v>
                </c:pt>
                <c:pt idx="36148">
                  <c:v>45125.513888888891</c:v>
                </c:pt>
                <c:pt idx="36149">
                  <c:v>45125.517361111109</c:v>
                </c:pt>
                <c:pt idx="36150">
                  <c:v>45125.520833333336</c:v>
                </c:pt>
                <c:pt idx="36151">
                  <c:v>45125.524305555555</c:v>
                </c:pt>
                <c:pt idx="36152">
                  <c:v>45125.527777777781</c:v>
                </c:pt>
                <c:pt idx="36153">
                  <c:v>45125.53125</c:v>
                </c:pt>
                <c:pt idx="36154">
                  <c:v>45125.534722222219</c:v>
                </c:pt>
                <c:pt idx="36155">
                  <c:v>45125.538194444445</c:v>
                </c:pt>
                <c:pt idx="36156">
                  <c:v>45125.541666666664</c:v>
                </c:pt>
                <c:pt idx="36157">
                  <c:v>45125.545138888891</c:v>
                </c:pt>
                <c:pt idx="36158">
                  <c:v>45125.548611111109</c:v>
                </c:pt>
                <c:pt idx="36159">
                  <c:v>45125.552083333336</c:v>
                </c:pt>
                <c:pt idx="36160">
                  <c:v>45125.555555555555</c:v>
                </c:pt>
                <c:pt idx="36161">
                  <c:v>45125.559027777781</c:v>
                </c:pt>
                <c:pt idx="36162">
                  <c:v>45125.5625</c:v>
                </c:pt>
                <c:pt idx="36163">
                  <c:v>45125.565972222219</c:v>
                </c:pt>
                <c:pt idx="36164">
                  <c:v>45125.569444444445</c:v>
                </c:pt>
                <c:pt idx="36165">
                  <c:v>45125.572916666664</c:v>
                </c:pt>
                <c:pt idx="36166">
                  <c:v>45125.576388888891</c:v>
                </c:pt>
                <c:pt idx="36167">
                  <c:v>45125.579861111109</c:v>
                </c:pt>
                <c:pt idx="36168">
                  <c:v>45125.583333333336</c:v>
                </c:pt>
                <c:pt idx="36169">
                  <c:v>45125.586805555555</c:v>
                </c:pt>
                <c:pt idx="36170">
                  <c:v>45125.590277777781</c:v>
                </c:pt>
                <c:pt idx="36171">
                  <c:v>45125.59375</c:v>
                </c:pt>
                <c:pt idx="36172">
                  <c:v>45125.597222222219</c:v>
                </c:pt>
                <c:pt idx="36173">
                  <c:v>45125.600694444445</c:v>
                </c:pt>
                <c:pt idx="36174">
                  <c:v>45125.604166666664</c:v>
                </c:pt>
                <c:pt idx="36175">
                  <c:v>45125.607638888891</c:v>
                </c:pt>
                <c:pt idx="36176">
                  <c:v>45125.611111111109</c:v>
                </c:pt>
                <c:pt idx="36177">
                  <c:v>45125.614583333336</c:v>
                </c:pt>
                <c:pt idx="36178">
                  <c:v>45125.618055555555</c:v>
                </c:pt>
                <c:pt idx="36179">
                  <c:v>45125.621527777781</c:v>
                </c:pt>
                <c:pt idx="36180">
                  <c:v>45125.625</c:v>
                </c:pt>
                <c:pt idx="36181">
                  <c:v>45125.628472222219</c:v>
                </c:pt>
                <c:pt idx="36182">
                  <c:v>45125.631944444445</c:v>
                </c:pt>
                <c:pt idx="36183">
                  <c:v>45125.635416666664</c:v>
                </c:pt>
                <c:pt idx="36184">
                  <c:v>45125.638888888891</c:v>
                </c:pt>
                <c:pt idx="36185">
                  <c:v>45125.642361111109</c:v>
                </c:pt>
                <c:pt idx="36186">
                  <c:v>45125.645833333336</c:v>
                </c:pt>
                <c:pt idx="36187">
                  <c:v>45125.649305555555</c:v>
                </c:pt>
                <c:pt idx="36188">
                  <c:v>45125.652777777781</c:v>
                </c:pt>
                <c:pt idx="36189">
                  <c:v>45125.65625</c:v>
                </c:pt>
                <c:pt idx="36190">
                  <c:v>45125.659722222219</c:v>
                </c:pt>
                <c:pt idx="36191">
                  <c:v>45125.663194444445</c:v>
                </c:pt>
                <c:pt idx="36192">
                  <c:v>45125.666666666664</c:v>
                </c:pt>
                <c:pt idx="36193">
                  <c:v>45125.670138888891</c:v>
                </c:pt>
                <c:pt idx="36194">
                  <c:v>45125.673611111109</c:v>
                </c:pt>
                <c:pt idx="36195">
                  <c:v>45125.677083333336</c:v>
                </c:pt>
                <c:pt idx="36196">
                  <c:v>45125.680555555555</c:v>
                </c:pt>
                <c:pt idx="36197">
                  <c:v>45125.684027777781</c:v>
                </c:pt>
                <c:pt idx="36198">
                  <c:v>45125.6875</c:v>
                </c:pt>
                <c:pt idx="36199">
                  <c:v>45125.690972222219</c:v>
                </c:pt>
                <c:pt idx="36200">
                  <c:v>45125.694444444445</c:v>
                </c:pt>
                <c:pt idx="36201">
                  <c:v>45125.697916666664</c:v>
                </c:pt>
                <c:pt idx="36202">
                  <c:v>45125.701388888891</c:v>
                </c:pt>
                <c:pt idx="36203">
                  <c:v>45125.704861111109</c:v>
                </c:pt>
                <c:pt idx="36204">
                  <c:v>45125.708333333336</c:v>
                </c:pt>
                <c:pt idx="36205">
                  <c:v>45125.711805555555</c:v>
                </c:pt>
                <c:pt idx="36206">
                  <c:v>45125.715277777781</c:v>
                </c:pt>
                <c:pt idx="36207">
                  <c:v>45125.71875</c:v>
                </c:pt>
                <c:pt idx="36208">
                  <c:v>45125.722222222219</c:v>
                </c:pt>
                <c:pt idx="36209">
                  <c:v>45125.725694444445</c:v>
                </c:pt>
                <c:pt idx="36210">
                  <c:v>45125.729166666664</c:v>
                </c:pt>
                <c:pt idx="36211">
                  <c:v>45125.732638888891</c:v>
                </c:pt>
                <c:pt idx="36212">
                  <c:v>45125.736111111109</c:v>
                </c:pt>
                <c:pt idx="36213">
                  <c:v>45125.739583333336</c:v>
                </c:pt>
                <c:pt idx="36214">
                  <c:v>45125.743055555555</c:v>
                </c:pt>
                <c:pt idx="36215">
                  <c:v>45125.746527777781</c:v>
                </c:pt>
                <c:pt idx="36216">
                  <c:v>45125.75</c:v>
                </c:pt>
                <c:pt idx="36217">
                  <c:v>45125.753472222219</c:v>
                </c:pt>
                <c:pt idx="36218">
                  <c:v>45125.756944444445</c:v>
                </c:pt>
                <c:pt idx="36219">
                  <c:v>45125.760416666664</c:v>
                </c:pt>
                <c:pt idx="36220">
                  <c:v>45125.763888888891</c:v>
                </c:pt>
                <c:pt idx="36221">
                  <c:v>45125.767361111109</c:v>
                </c:pt>
                <c:pt idx="36222">
                  <c:v>45125.770833333336</c:v>
                </c:pt>
                <c:pt idx="36223">
                  <c:v>45125.774305555555</c:v>
                </c:pt>
                <c:pt idx="36224">
                  <c:v>45125.777777777781</c:v>
                </c:pt>
                <c:pt idx="36225">
                  <c:v>45125.78125</c:v>
                </c:pt>
                <c:pt idx="36226">
                  <c:v>45125.784722222219</c:v>
                </c:pt>
                <c:pt idx="36227">
                  <c:v>45125.788194444445</c:v>
                </c:pt>
                <c:pt idx="36228">
                  <c:v>45125.791666666664</c:v>
                </c:pt>
                <c:pt idx="36229">
                  <c:v>45125.795138888891</c:v>
                </c:pt>
                <c:pt idx="36230">
                  <c:v>45125.798611111109</c:v>
                </c:pt>
                <c:pt idx="36231">
                  <c:v>45125.802083333336</c:v>
                </c:pt>
                <c:pt idx="36232">
                  <c:v>45125.805555555555</c:v>
                </c:pt>
                <c:pt idx="36233">
                  <c:v>45125.809027777781</c:v>
                </c:pt>
                <c:pt idx="36234">
                  <c:v>45125.8125</c:v>
                </c:pt>
                <c:pt idx="36235">
                  <c:v>45125.815972222219</c:v>
                </c:pt>
                <c:pt idx="36236">
                  <c:v>45125.819444444445</c:v>
                </c:pt>
                <c:pt idx="36237">
                  <c:v>45125.822916666664</c:v>
                </c:pt>
                <c:pt idx="36238">
                  <c:v>45125.826388888891</c:v>
                </c:pt>
                <c:pt idx="36239">
                  <c:v>45125.829861111109</c:v>
                </c:pt>
                <c:pt idx="36240">
                  <c:v>45125.833333333336</c:v>
                </c:pt>
                <c:pt idx="36241">
                  <c:v>45125.836805555555</c:v>
                </c:pt>
                <c:pt idx="36242">
                  <c:v>45125.840277777781</c:v>
                </c:pt>
                <c:pt idx="36243">
                  <c:v>45125.84375</c:v>
                </c:pt>
                <c:pt idx="36244">
                  <c:v>45125.847222222219</c:v>
                </c:pt>
                <c:pt idx="36245">
                  <c:v>45125.850694444445</c:v>
                </c:pt>
                <c:pt idx="36246">
                  <c:v>45125.854166666664</c:v>
                </c:pt>
                <c:pt idx="36247">
                  <c:v>45125.857638888891</c:v>
                </c:pt>
                <c:pt idx="36248">
                  <c:v>45125.861111111109</c:v>
                </c:pt>
                <c:pt idx="36249">
                  <c:v>45125.864583333336</c:v>
                </c:pt>
                <c:pt idx="36250">
                  <c:v>45125.868055555555</c:v>
                </c:pt>
                <c:pt idx="36251">
                  <c:v>45125.871527777781</c:v>
                </c:pt>
                <c:pt idx="36252">
                  <c:v>45125.875</c:v>
                </c:pt>
                <c:pt idx="36253">
                  <c:v>45125.878472222219</c:v>
                </c:pt>
                <c:pt idx="36254">
                  <c:v>45125.881944444445</c:v>
                </c:pt>
                <c:pt idx="36255">
                  <c:v>45125.885416666664</c:v>
                </c:pt>
                <c:pt idx="36256">
                  <c:v>45125.888888888891</c:v>
                </c:pt>
                <c:pt idx="36257">
                  <c:v>45125.892361111109</c:v>
                </c:pt>
                <c:pt idx="36258">
                  <c:v>45125.895833333336</c:v>
                </c:pt>
                <c:pt idx="36259">
                  <c:v>45125.899305555555</c:v>
                </c:pt>
                <c:pt idx="36260">
                  <c:v>45125.902777777781</c:v>
                </c:pt>
                <c:pt idx="36261">
                  <c:v>45125.90625</c:v>
                </c:pt>
                <c:pt idx="36262">
                  <c:v>45125.909722222219</c:v>
                </c:pt>
                <c:pt idx="36263">
                  <c:v>45125.913194444445</c:v>
                </c:pt>
                <c:pt idx="36264">
                  <c:v>45125.916666666664</c:v>
                </c:pt>
                <c:pt idx="36265">
                  <c:v>45125.920138888891</c:v>
                </c:pt>
                <c:pt idx="36266">
                  <c:v>45125.923611111109</c:v>
                </c:pt>
                <c:pt idx="36267">
                  <c:v>45125.927083333336</c:v>
                </c:pt>
                <c:pt idx="36268">
                  <c:v>45125.930555555555</c:v>
                </c:pt>
                <c:pt idx="36269">
                  <c:v>45125.934027777781</c:v>
                </c:pt>
                <c:pt idx="36270">
                  <c:v>45125.9375</c:v>
                </c:pt>
                <c:pt idx="36271">
                  <c:v>45125.940972222219</c:v>
                </c:pt>
                <c:pt idx="36272">
                  <c:v>45125.944444444445</c:v>
                </c:pt>
                <c:pt idx="36273">
                  <c:v>45125.947916666664</c:v>
                </c:pt>
                <c:pt idx="36274">
                  <c:v>45125.951388888891</c:v>
                </c:pt>
                <c:pt idx="36275">
                  <c:v>45125.954861111109</c:v>
                </c:pt>
                <c:pt idx="36276">
                  <c:v>45125.958333333336</c:v>
                </c:pt>
                <c:pt idx="36277">
                  <c:v>45125.961805555555</c:v>
                </c:pt>
                <c:pt idx="36278">
                  <c:v>45125.965277777781</c:v>
                </c:pt>
                <c:pt idx="36279">
                  <c:v>45125.96875</c:v>
                </c:pt>
                <c:pt idx="36280">
                  <c:v>45125.972222222219</c:v>
                </c:pt>
                <c:pt idx="36281">
                  <c:v>45125.975694444445</c:v>
                </c:pt>
                <c:pt idx="36282">
                  <c:v>45125.979166666664</c:v>
                </c:pt>
                <c:pt idx="36283">
                  <c:v>45125.982638888891</c:v>
                </c:pt>
                <c:pt idx="36284">
                  <c:v>45125.986111111109</c:v>
                </c:pt>
                <c:pt idx="36285">
                  <c:v>45125.989583333336</c:v>
                </c:pt>
                <c:pt idx="36286">
                  <c:v>45125.993055555555</c:v>
                </c:pt>
                <c:pt idx="36287">
                  <c:v>45125.996527777781</c:v>
                </c:pt>
                <c:pt idx="36288">
                  <c:v>45126</c:v>
                </c:pt>
                <c:pt idx="36289">
                  <c:v>45126.003472222219</c:v>
                </c:pt>
                <c:pt idx="36290">
                  <c:v>45126.006944444445</c:v>
                </c:pt>
                <c:pt idx="36291">
                  <c:v>45126.010416666664</c:v>
                </c:pt>
                <c:pt idx="36292">
                  <c:v>45126.013888888891</c:v>
                </c:pt>
                <c:pt idx="36293">
                  <c:v>45126.017361111109</c:v>
                </c:pt>
                <c:pt idx="36294">
                  <c:v>45126.020833333336</c:v>
                </c:pt>
                <c:pt idx="36295">
                  <c:v>45126.024305555555</c:v>
                </c:pt>
                <c:pt idx="36296">
                  <c:v>45126.027777777781</c:v>
                </c:pt>
                <c:pt idx="36297">
                  <c:v>45126.03125</c:v>
                </c:pt>
                <c:pt idx="36298">
                  <c:v>45126.034722222219</c:v>
                </c:pt>
                <c:pt idx="36299">
                  <c:v>45126.038194444445</c:v>
                </c:pt>
                <c:pt idx="36300">
                  <c:v>45126.041666666664</c:v>
                </c:pt>
                <c:pt idx="36301">
                  <c:v>45126.045138888891</c:v>
                </c:pt>
                <c:pt idx="36302">
                  <c:v>45126.048611111109</c:v>
                </c:pt>
                <c:pt idx="36303">
                  <c:v>45126.052083333336</c:v>
                </c:pt>
                <c:pt idx="36304">
                  <c:v>45126.055555555555</c:v>
                </c:pt>
                <c:pt idx="36305">
                  <c:v>45126.059027777781</c:v>
                </c:pt>
                <c:pt idx="36306">
                  <c:v>45126.0625</c:v>
                </c:pt>
                <c:pt idx="36307">
                  <c:v>45126.065972222219</c:v>
                </c:pt>
                <c:pt idx="36308">
                  <c:v>45126.069444444445</c:v>
                </c:pt>
                <c:pt idx="36309">
                  <c:v>45126.072916666664</c:v>
                </c:pt>
                <c:pt idx="36310">
                  <c:v>45126.076388888891</c:v>
                </c:pt>
                <c:pt idx="36311">
                  <c:v>45126.079861111109</c:v>
                </c:pt>
                <c:pt idx="36312">
                  <c:v>45126.083333333336</c:v>
                </c:pt>
                <c:pt idx="36313">
                  <c:v>45126.086805555555</c:v>
                </c:pt>
                <c:pt idx="36314">
                  <c:v>45126.090277777781</c:v>
                </c:pt>
                <c:pt idx="36315">
                  <c:v>45126.09375</c:v>
                </c:pt>
                <c:pt idx="36316">
                  <c:v>45126.097222222219</c:v>
                </c:pt>
                <c:pt idx="36317">
                  <c:v>45126.100694444445</c:v>
                </c:pt>
                <c:pt idx="36318">
                  <c:v>45126.104166666664</c:v>
                </c:pt>
                <c:pt idx="36319">
                  <c:v>45126.107638888891</c:v>
                </c:pt>
                <c:pt idx="36320">
                  <c:v>45126.111111111109</c:v>
                </c:pt>
                <c:pt idx="36321">
                  <c:v>45126.114583333336</c:v>
                </c:pt>
                <c:pt idx="36322">
                  <c:v>45126.118055555555</c:v>
                </c:pt>
                <c:pt idx="36323">
                  <c:v>45126.121527777781</c:v>
                </c:pt>
                <c:pt idx="36324">
                  <c:v>45126.125</c:v>
                </c:pt>
                <c:pt idx="36325">
                  <c:v>45126.128472222219</c:v>
                </c:pt>
                <c:pt idx="36326">
                  <c:v>45126.131944444445</c:v>
                </c:pt>
                <c:pt idx="36327">
                  <c:v>45126.135416666664</c:v>
                </c:pt>
                <c:pt idx="36328">
                  <c:v>45126.138888888891</c:v>
                </c:pt>
                <c:pt idx="36329">
                  <c:v>45126.142361111109</c:v>
                </c:pt>
                <c:pt idx="36330">
                  <c:v>45126.145833333336</c:v>
                </c:pt>
                <c:pt idx="36331">
                  <c:v>45126.149305555555</c:v>
                </c:pt>
                <c:pt idx="36332">
                  <c:v>45126.152777777781</c:v>
                </c:pt>
                <c:pt idx="36333">
                  <c:v>45126.15625</c:v>
                </c:pt>
                <c:pt idx="36334">
                  <c:v>45126.159722222219</c:v>
                </c:pt>
                <c:pt idx="36335">
                  <c:v>45126.163194444445</c:v>
                </c:pt>
                <c:pt idx="36336">
                  <c:v>45126.166666666664</c:v>
                </c:pt>
                <c:pt idx="36337">
                  <c:v>45126.170138888891</c:v>
                </c:pt>
                <c:pt idx="36338">
                  <c:v>45126.173611111109</c:v>
                </c:pt>
                <c:pt idx="36339">
                  <c:v>45126.177083333336</c:v>
                </c:pt>
                <c:pt idx="36340">
                  <c:v>45126.180555555555</c:v>
                </c:pt>
                <c:pt idx="36341">
                  <c:v>45126.184027777781</c:v>
                </c:pt>
                <c:pt idx="36342">
                  <c:v>45126.1875</c:v>
                </c:pt>
                <c:pt idx="36343">
                  <c:v>45126.190972222219</c:v>
                </c:pt>
                <c:pt idx="36344">
                  <c:v>45126.194444444445</c:v>
                </c:pt>
                <c:pt idx="36345">
                  <c:v>45126.197916666664</c:v>
                </c:pt>
                <c:pt idx="36346">
                  <c:v>45126.201388888891</c:v>
                </c:pt>
                <c:pt idx="36347">
                  <c:v>45126.204861111109</c:v>
                </c:pt>
                <c:pt idx="36348">
                  <c:v>45126.208333333336</c:v>
                </c:pt>
                <c:pt idx="36349">
                  <c:v>45126.211805555555</c:v>
                </c:pt>
                <c:pt idx="36350">
                  <c:v>45126.215277777781</c:v>
                </c:pt>
                <c:pt idx="36351">
                  <c:v>45126.21875</c:v>
                </c:pt>
                <c:pt idx="36352">
                  <c:v>45126.222222222219</c:v>
                </c:pt>
                <c:pt idx="36353">
                  <c:v>45126.225694444445</c:v>
                </c:pt>
                <c:pt idx="36354">
                  <c:v>45126.229166666664</c:v>
                </c:pt>
                <c:pt idx="36355">
                  <c:v>45126.232638888891</c:v>
                </c:pt>
                <c:pt idx="36356">
                  <c:v>45126.236111111109</c:v>
                </c:pt>
                <c:pt idx="36357">
                  <c:v>45126.239583333336</c:v>
                </c:pt>
                <c:pt idx="36358">
                  <c:v>45126.243055555555</c:v>
                </c:pt>
                <c:pt idx="36359">
                  <c:v>45126.246527777781</c:v>
                </c:pt>
                <c:pt idx="36360">
                  <c:v>45126.25</c:v>
                </c:pt>
                <c:pt idx="36361">
                  <c:v>45126.253472222219</c:v>
                </c:pt>
                <c:pt idx="36362">
                  <c:v>45126.256944444445</c:v>
                </c:pt>
                <c:pt idx="36363">
                  <c:v>45126.260416666664</c:v>
                </c:pt>
                <c:pt idx="36364">
                  <c:v>45126.263888888891</c:v>
                </c:pt>
                <c:pt idx="36365">
                  <c:v>45126.267361111109</c:v>
                </c:pt>
                <c:pt idx="36366">
                  <c:v>45126.270833333336</c:v>
                </c:pt>
                <c:pt idx="36367">
                  <c:v>45126.274305555555</c:v>
                </c:pt>
                <c:pt idx="36368">
                  <c:v>45126.277777777781</c:v>
                </c:pt>
                <c:pt idx="36369">
                  <c:v>45126.28125</c:v>
                </c:pt>
                <c:pt idx="36370">
                  <c:v>45126.284722222219</c:v>
                </c:pt>
                <c:pt idx="36371">
                  <c:v>45126.288194444445</c:v>
                </c:pt>
                <c:pt idx="36372">
                  <c:v>45126.291666666664</c:v>
                </c:pt>
                <c:pt idx="36373">
                  <c:v>45126.295138888891</c:v>
                </c:pt>
                <c:pt idx="36374">
                  <c:v>45126.298611111109</c:v>
                </c:pt>
                <c:pt idx="36375">
                  <c:v>45126.302083333336</c:v>
                </c:pt>
                <c:pt idx="36376">
                  <c:v>45126.305555555555</c:v>
                </c:pt>
                <c:pt idx="36377">
                  <c:v>45126.309027777781</c:v>
                </c:pt>
                <c:pt idx="36378">
                  <c:v>45126.3125</c:v>
                </c:pt>
                <c:pt idx="36379">
                  <c:v>45126.315972222219</c:v>
                </c:pt>
                <c:pt idx="36380">
                  <c:v>45126.319444444445</c:v>
                </c:pt>
                <c:pt idx="36381">
                  <c:v>45126.322916666664</c:v>
                </c:pt>
                <c:pt idx="36382">
                  <c:v>45126.326388888891</c:v>
                </c:pt>
                <c:pt idx="36383">
                  <c:v>45126.329861111109</c:v>
                </c:pt>
                <c:pt idx="36384">
                  <c:v>45126.333333333336</c:v>
                </c:pt>
                <c:pt idx="36385">
                  <c:v>45126.336805555555</c:v>
                </c:pt>
                <c:pt idx="36386">
                  <c:v>45126.340277777781</c:v>
                </c:pt>
                <c:pt idx="36387">
                  <c:v>45126.34375</c:v>
                </c:pt>
                <c:pt idx="36388">
                  <c:v>45126.347222222219</c:v>
                </c:pt>
                <c:pt idx="36389">
                  <c:v>45126.350694444445</c:v>
                </c:pt>
                <c:pt idx="36390">
                  <c:v>45126.354166666664</c:v>
                </c:pt>
                <c:pt idx="36391">
                  <c:v>45126.357638888891</c:v>
                </c:pt>
                <c:pt idx="36392">
                  <c:v>45126.361111111109</c:v>
                </c:pt>
                <c:pt idx="36393">
                  <c:v>45126.364583333336</c:v>
                </c:pt>
                <c:pt idx="36394">
                  <c:v>45126.368055555555</c:v>
                </c:pt>
                <c:pt idx="36395">
                  <c:v>45126.371527777781</c:v>
                </c:pt>
                <c:pt idx="36396">
                  <c:v>45126.375</c:v>
                </c:pt>
                <c:pt idx="36397">
                  <c:v>45126.378472222219</c:v>
                </c:pt>
                <c:pt idx="36398">
                  <c:v>45126.381944444445</c:v>
                </c:pt>
                <c:pt idx="36399">
                  <c:v>45126.385416666664</c:v>
                </c:pt>
                <c:pt idx="36400">
                  <c:v>45126.388888888891</c:v>
                </c:pt>
                <c:pt idx="36401">
                  <c:v>45126.392361111109</c:v>
                </c:pt>
                <c:pt idx="36402">
                  <c:v>45126.395833333336</c:v>
                </c:pt>
                <c:pt idx="36403">
                  <c:v>45126.399305555555</c:v>
                </c:pt>
                <c:pt idx="36404">
                  <c:v>45126.402777777781</c:v>
                </c:pt>
                <c:pt idx="36405">
                  <c:v>45126.40625</c:v>
                </c:pt>
                <c:pt idx="36406">
                  <c:v>45126.409722222219</c:v>
                </c:pt>
                <c:pt idx="36407">
                  <c:v>45126.413194444445</c:v>
                </c:pt>
                <c:pt idx="36408">
                  <c:v>45126.416666666664</c:v>
                </c:pt>
                <c:pt idx="36409">
                  <c:v>45126.420138888891</c:v>
                </c:pt>
                <c:pt idx="36410">
                  <c:v>45126.423611111109</c:v>
                </c:pt>
                <c:pt idx="36411">
                  <c:v>45126.427083333336</c:v>
                </c:pt>
                <c:pt idx="36412">
                  <c:v>45126.430555555555</c:v>
                </c:pt>
                <c:pt idx="36413">
                  <c:v>45126.434027777781</c:v>
                </c:pt>
                <c:pt idx="36414">
                  <c:v>45126.4375</c:v>
                </c:pt>
                <c:pt idx="36415">
                  <c:v>45126.440972222219</c:v>
                </c:pt>
                <c:pt idx="36416">
                  <c:v>45126.444444444445</c:v>
                </c:pt>
                <c:pt idx="36417">
                  <c:v>45126.447916666664</c:v>
                </c:pt>
                <c:pt idx="36418">
                  <c:v>45126.451388888891</c:v>
                </c:pt>
                <c:pt idx="36419">
                  <c:v>45126.454861111109</c:v>
                </c:pt>
                <c:pt idx="36420">
                  <c:v>45126.458333333336</c:v>
                </c:pt>
                <c:pt idx="36421">
                  <c:v>45126.461805555555</c:v>
                </c:pt>
                <c:pt idx="36422">
                  <c:v>45126.465277777781</c:v>
                </c:pt>
                <c:pt idx="36423">
                  <c:v>45126.46875</c:v>
                </c:pt>
                <c:pt idx="36424">
                  <c:v>45126.472222222219</c:v>
                </c:pt>
                <c:pt idx="36425">
                  <c:v>45126.475694444445</c:v>
                </c:pt>
                <c:pt idx="36426">
                  <c:v>45126.479166666664</c:v>
                </c:pt>
                <c:pt idx="36427">
                  <c:v>45126.482638888891</c:v>
                </c:pt>
                <c:pt idx="36428">
                  <c:v>45126.486111111109</c:v>
                </c:pt>
                <c:pt idx="36429">
                  <c:v>45126.489583333336</c:v>
                </c:pt>
                <c:pt idx="36430">
                  <c:v>45126.493055555555</c:v>
                </c:pt>
                <c:pt idx="36431">
                  <c:v>45126.496527777781</c:v>
                </c:pt>
                <c:pt idx="36432">
                  <c:v>45126.5</c:v>
                </c:pt>
                <c:pt idx="36433">
                  <c:v>45126.503472222219</c:v>
                </c:pt>
                <c:pt idx="36434">
                  <c:v>45126.506944444445</c:v>
                </c:pt>
                <c:pt idx="36435">
                  <c:v>45126.510416666664</c:v>
                </c:pt>
                <c:pt idx="36436">
                  <c:v>45126.513888888891</c:v>
                </c:pt>
                <c:pt idx="36437">
                  <c:v>45126.517361111109</c:v>
                </c:pt>
                <c:pt idx="36438">
                  <c:v>45126.520833333336</c:v>
                </c:pt>
                <c:pt idx="36439">
                  <c:v>45126.524305555555</c:v>
                </c:pt>
                <c:pt idx="36440">
                  <c:v>45126.527777777781</c:v>
                </c:pt>
                <c:pt idx="36441">
                  <c:v>45126.53125</c:v>
                </c:pt>
                <c:pt idx="36442">
                  <c:v>45126.534722222219</c:v>
                </c:pt>
                <c:pt idx="36443">
                  <c:v>45126.538194444445</c:v>
                </c:pt>
                <c:pt idx="36444">
                  <c:v>45126.541666666664</c:v>
                </c:pt>
                <c:pt idx="36445">
                  <c:v>45126.545138888891</c:v>
                </c:pt>
                <c:pt idx="36446">
                  <c:v>45126.548611111109</c:v>
                </c:pt>
                <c:pt idx="36447">
                  <c:v>45126.552083333336</c:v>
                </c:pt>
                <c:pt idx="36448">
                  <c:v>45126.555555555555</c:v>
                </c:pt>
                <c:pt idx="36449">
                  <c:v>45126.559027777781</c:v>
                </c:pt>
                <c:pt idx="36450">
                  <c:v>45126.5625</c:v>
                </c:pt>
                <c:pt idx="36451">
                  <c:v>45126.565972222219</c:v>
                </c:pt>
                <c:pt idx="36452">
                  <c:v>45126.569444444445</c:v>
                </c:pt>
                <c:pt idx="36453">
                  <c:v>45126.572916666664</c:v>
                </c:pt>
                <c:pt idx="36454">
                  <c:v>45126.576388888891</c:v>
                </c:pt>
                <c:pt idx="36455">
                  <c:v>45126.579861111109</c:v>
                </c:pt>
                <c:pt idx="36456">
                  <c:v>45126.583333333336</c:v>
                </c:pt>
                <c:pt idx="36457">
                  <c:v>45126.586805555555</c:v>
                </c:pt>
                <c:pt idx="36458">
                  <c:v>45126.590277777781</c:v>
                </c:pt>
                <c:pt idx="36459">
                  <c:v>45126.59375</c:v>
                </c:pt>
                <c:pt idx="36460">
                  <c:v>45126.597222222219</c:v>
                </c:pt>
                <c:pt idx="36461">
                  <c:v>45126.600694444445</c:v>
                </c:pt>
                <c:pt idx="36462">
                  <c:v>45126.604166666664</c:v>
                </c:pt>
                <c:pt idx="36463">
                  <c:v>45126.607638888891</c:v>
                </c:pt>
                <c:pt idx="36464">
                  <c:v>45126.611111111109</c:v>
                </c:pt>
                <c:pt idx="36465">
                  <c:v>45126.614583333336</c:v>
                </c:pt>
                <c:pt idx="36466">
                  <c:v>45126.618055555555</c:v>
                </c:pt>
                <c:pt idx="36467">
                  <c:v>45126.621527777781</c:v>
                </c:pt>
                <c:pt idx="36468">
                  <c:v>45126.625</c:v>
                </c:pt>
                <c:pt idx="36469">
                  <c:v>45126.628472222219</c:v>
                </c:pt>
                <c:pt idx="36470">
                  <c:v>45126.631944444445</c:v>
                </c:pt>
                <c:pt idx="36471">
                  <c:v>45126.635416666664</c:v>
                </c:pt>
                <c:pt idx="36472">
                  <c:v>45126.638888888891</c:v>
                </c:pt>
                <c:pt idx="36473">
                  <c:v>45126.642361111109</c:v>
                </c:pt>
                <c:pt idx="36474">
                  <c:v>45126.645833333336</c:v>
                </c:pt>
                <c:pt idx="36475">
                  <c:v>45126.649305555555</c:v>
                </c:pt>
                <c:pt idx="36476">
                  <c:v>45126.652777777781</c:v>
                </c:pt>
                <c:pt idx="36477">
                  <c:v>45126.65625</c:v>
                </c:pt>
                <c:pt idx="36478">
                  <c:v>45126.659722222219</c:v>
                </c:pt>
                <c:pt idx="36479">
                  <c:v>45126.663194444445</c:v>
                </c:pt>
                <c:pt idx="36480">
                  <c:v>45126.666666666664</c:v>
                </c:pt>
                <c:pt idx="36481">
                  <c:v>45126.670138888891</c:v>
                </c:pt>
                <c:pt idx="36482">
                  <c:v>45126.673611111109</c:v>
                </c:pt>
                <c:pt idx="36483">
                  <c:v>45126.677083333336</c:v>
                </c:pt>
                <c:pt idx="36484">
                  <c:v>45126.680555555555</c:v>
                </c:pt>
                <c:pt idx="36485">
                  <c:v>45126.684027777781</c:v>
                </c:pt>
                <c:pt idx="36486">
                  <c:v>45126.6875</c:v>
                </c:pt>
                <c:pt idx="36487">
                  <c:v>45126.690972222219</c:v>
                </c:pt>
                <c:pt idx="36488">
                  <c:v>45126.694444444445</c:v>
                </c:pt>
                <c:pt idx="36489">
                  <c:v>45126.697916666664</c:v>
                </c:pt>
                <c:pt idx="36490">
                  <c:v>45126.701388888891</c:v>
                </c:pt>
                <c:pt idx="36491">
                  <c:v>45126.704861111109</c:v>
                </c:pt>
                <c:pt idx="36492">
                  <c:v>45126.708333333336</c:v>
                </c:pt>
                <c:pt idx="36493">
                  <c:v>45126.711805555555</c:v>
                </c:pt>
                <c:pt idx="36494">
                  <c:v>45126.715277777781</c:v>
                </c:pt>
                <c:pt idx="36495">
                  <c:v>45126.71875</c:v>
                </c:pt>
                <c:pt idx="36496">
                  <c:v>45126.722222222219</c:v>
                </c:pt>
                <c:pt idx="36497">
                  <c:v>45126.725694444445</c:v>
                </c:pt>
                <c:pt idx="36498">
                  <c:v>45126.729166666664</c:v>
                </c:pt>
                <c:pt idx="36499">
                  <c:v>45126.732638888891</c:v>
                </c:pt>
                <c:pt idx="36500">
                  <c:v>45126.736111111109</c:v>
                </c:pt>
                <c:pt idx="36501">
                  <c:v>45126.739583333336</c:v>
                </c:pt>
                <c:pt idx="36502">
                  <c:v>45126.743055555555</c:v>
                </c:pt>
                <c:pt idx="36503">
                  <c:v>45126.746527777781</c:v>
                </c:pt>
                <c:pt idx="36504">
                  <c:v>45126.75</c:v>
                </c:pt>
                <c:pt idx="36505">
                  <c:v>45126.753472222219</c:v>
                </c:pt>
                <c:pt idx="36506">
                  <c:v>45126.756944444445</c:v>
                </c:pt>
                <c:pt idx="36507">
                  <c:v>45126.760416666664</c:v>
                </c:pt>
                <c:pt idx="36508">
                  <c:v>45126.763888888891</c:v>
                </c:pt>
                <c:pt idx="36509">
                  <c:v>45126.767361111109</c:v>
                </c:pt>
                <c:pt idx="36510">
                  <c:v>45126.770833333336</c:v>
                </c:pt>
                <c:pt idx="36511">
                  <c:v>45126.774305555555</c:v>
                </c:pt>
                <c:pt idx="36512">
                  <c:v>45126.777777777781</c:v>
                </c:pt>
                <c:pt idx="36513">
                  <c:v>45126.78125</c:v>
                </c:pt>
                <c:pt idx="36514">
                  <c:v>45126.784722222219</c:v>
                </c:pt>
                <c:pt idx="36515">
                  <c:v>45126.788194444445</c:v>
                </c:pt>
                <c:pt idx="36516">
                  <c:v>45126.791666666664</c:v>
                </c:pt>
                <c:pt idx="36517">
                  <c:v>45126.795138888891</c:v>
                </c:pt>
                <c:pt idx="36518">
                  <c:v>45126.798611111109</c:v>
                </c:pt>
                <c:pt idx="36519">
                  <c:v>45126.802083333336</c:v>
                </c:pt>
                <c:pt idx="36520">
                  <c:v>45126.805555555555</c:v>
                </c:pt>
                <c:pt idx="36521">
                  <c:v>45126.809027777781</c:v>
                </c:pt>
                <c:pt idx="36522">
                  <c:v>45126.8125</c:v>
                </c:pt>
                <c:pt idx="36523">
                  <c:v>45126.815972222219</c:v>
                </c:pt>
                <c:pt idx="36524">
                  <c:v>45126.819444444445</c:v>
                </c:pt>
                <c:pt idx="36525">
                  <c:v>45126.822916666664</c:v>
                </c:pt>
                <c:pt idx="36526">
                  <c:v>45126.826388888891</c:v>
                </c:pt>
                <c:pt idx="36527">
                  <c:v>45126.829861111109</c:v>
                </c:pt>
                <c:pt idx="36528">
                  <c:v>45126.833333333336</c:v>
                </c:pt>
                <c:pt idx="36529">
                  <c:v>45126.836805555555</c:v>
                </c:pt>
                <c:pt idx="36530">
                  <c:v>45126.840277777781</c:v>
                </c:pt>
                <c:pt idx="36531">
                  <c:v>45126.84375</c:v>
                </c:pt>
                <c:pt idx="36532">
                  <c:v>45126.847222222219</c:v>
                </c:pt>
                <c:pt idx="36533">
                  <c:v>45126.850694444445</c:v>
                </c:pt>
                <c:pt idx="36534">
                  <c:v>45126.854166666664</c:v>
                </c:pt>
                <c:pt idx="36535">
                  <c:v>45126.857638888891</c:v>
                </c:pt>
                <c:pt idx="36536">
                  <c:v>45126.861111111109</c:v>
                </c:pt>
                <c:pt idx="36537">
                  <c:v>45126.864583333336</c:v>
                </c:pt>
                <c:pt idx="36538">
                  <c:v>45126.868055555555</c:v>
                </c:pt>
                <c:pt idx="36539">
                  <c:v>45126.871527777781</c:v>
                </c:pt>
                <c:pt idx="36540">
                  <c:v>45126.875</c:v>
                </c:pt>
                <c:pt idx="36541">
                  <c:v>45126.878472222219</c:v>
                </c:pt>
                <c:pt idx="36542">
                  <c:v>45126.881944444445</c:v>
                </c:pt>
                <c:pt idx="36543">
                  <c:v>45126.885416666664</c:v>
                </c:pt>
                <c:pt idx="36544">
                  <c:v>45126.888888888891</c:v>
                </c:pt>
                <c:pt idx="36545">
                  <c:v>45126.892361111109</c:v>
                </c:pt>
                <c:pt idx="36546">
                  <c:v>45126.895833333336</c:v>
                </c:pt>
                <c:pt idx="36547">
                  <c:v>45126.899305555555</c:v>
                </c:pt>
                <c:pt idx="36548">
                  <c:v>45126.902777777781</c:v>
                </c:pt>
                <c:pt idx="36549">
                  <c:v>45126.90625</c:v>
                </c:pt>
                <c:pt idx="36550">
                  <c:v>45126.909722222219</c:v>
                </c:pt>
                <c:pt idx="36551">
                  <c:v>45126.913194444445</c:v>
                </c:pt>
                <c:pt idx="36552">
                  <c:v>45126.916666666664</c:v>
                </c:pt>
                <c:pt idx="36553">
                  <c:v>45126.920138888891</c:v>
                </c:pt>
                <c:pt idx="36554">
                  <c:v>45126.923611111109</c:v>
                </c:pt>
                <c:pt idx="36555">
                  <c:v>45126.927083333336</c:v>
                </c:pt>
                <c:pt idx="36556">
                  <c:v>45126.930555555555</c:v>
                </c:pt>
                <c:pt idx="36557">
                  <c:v>45126.934027777781</c:v>
                </c:pt>
                <c:pt idx="36558">
                  <c:v>45126.9375</c:v>
                </c:pt>
                <c:pt idx="36559">
                  <c:v>45126.940972222219</c:v>
                </c:pt>
                <c:pt idx="36560">
                  <c:v>45126.944444444445</c:v>
                </c:pt>
                <c:pt idx="36561">
                  <c:v>45126.947916666664</c:v>
                </c:pt>
                <c:pt idx="36562">
                  <c:v>45126.951388888891</c:v>
                </c:pt>
                <c:pt idx="36563">
                  <c:v>45126.954861111109</c:v>
                </c:pt>
                <c:pt idx="36564">
                  <c:v>45126.958333333336</c:v>
                </c:pt>
                <c:pt idx="36565">
                  <c:v>45126.961805555555</c:v>
                </c:pt>
                <c:pt idx="36566">
                  <c:v>45126.965277777781</c:v>
                </c:pt>
                <c:pt idx="36567">
                  <c:v>45126.96875</c:v>
                </c:pt>
                <c:pt idx="36568">
                  <c:v>45126.972222222219</c:v>
                </c:pt>
                <c:pt idx="36569">
                  <c:v>45126.975694444445</c:v>
                </c:pt>
                <c:pt idx="36570">
                  <c:v>45126.979166666664</c:v>
                </c:pt>
                <c:pt idx="36571">
                  <c:v>45126.982638888891</c:v>
                </c:pt>
                <c:pt idx="36572">
                  <c:v>45126.986111111109</c:v>
                </c:pt>
                <c:pt idx="36573">
                  <c:v>45126.989583333336</c:v>
                </c:pt>
                <c:pt idx="36574">
                  <c:v>45126.993055555555</c:v>
                </c:pt>
                <c:pt idx="36575">
                  <c:v>45126.996527777781</c:v>
                </c:pt>
                <c:pt idx="36576">
                  <c:v>45127</c:v>
                </c:pt>
                <c:pt idx="36577">
                  <c:v>45127.003472222219</c:v>
                </c:pt>
                <c:pt idx="36578">
                  <c:v>45127.006944444445</c:v>
                </c:pt>
                <c:pt idx="36579">
                  <c:v>45127.010416666664</c:v>
                </c:pt>
                <c:pt idx="36580">
                  <c:v>45127.013888888891</c:v>
                </c:pt>
                <c:pt idx="36581">
                  <c:v>45127.017361111109</c:v>
                </c:pt>
                <c:pt idx="36582">
                  <c:v>45127.020833333336</c:v>
                </c:pt>
                <c:pt idx="36583">
                  <c:v>45127.024305555555</c:v>
                </c:pt>
                <c:pt idx="36584">
                  <c:v>45127.027777777781</c:v>
                </c:pt>
                <c:pt idx="36585">
                  <c:v>45127.03125</c:v>
                </c:pt>
                <c:pt idx="36586">
                  <c:v>45127.034722222219</c:v>
                </c:pt>
                <c:pt idx="36587">
                  <c:v>45127.038194444445</c:v>
                </c:pt>
                <c:pt idx="36588">
                  <c:v>45127.041666666664</c:v>
                </c:pt>
                <c:pt idx="36589">
                  <c:v>45127.045138888891</c:v>
                </c:pt>
                <c:pt idx="36590">
                  <c:v>45127.048611111109</c:v>
                </c:pt>
                <c:pt idx="36591">
                  <c:v>45127.052083333336</c:v>
                </c:pt>
                <c:pt idx="36592">
                  <c:v>45127.055555555555</c:v>
                </c:pt>
                <c:pt idx="36593">
                  <c:v>45127.059027777781</c:v>
                </c:pt>
                <c:pt idx="36594">
                  <c:v>45127.0625</c:v>
                </c:pt>
                <c:pt idx="36595">
                  <c:v>45127.065972222219</c:v>
                </c:pt>
                <c:pt idx="36596">
                  <c:v>45127.069444444445</c:v>
                </c:pt>
                <c:pt idx="36597">
                  <c:v>45127.072916666664</c:v>
                </c:pt>
                <c:pt idx="36598">
                  <c:v>45127.076388888891</c:v>
                </c:pt>
                <c:pt idx="36599">
                  <c:v>45127.079861111109</c:v>
                </c:pt>
                <c:pt idx="36600">
                  <c:v>45127.083333333336</c:v>
                </c:pt>
                <c:pt idx="36601">
                  <c:v>45127.086805555555</c:v>
                </c:pt>
                <c:pt idx="36602">
                  <c:v>45127.090277777781</c:v>
                </c:pt>
                <c:pt idx="36603">
                  <c:v>45127.09375</c:v>
                </c:pt>
                <c:pt idx="36604">
                  <c:v>45127.097222222219</c:v>
                </c:pt>
                <c:pt idx="36605">
                  <c:v>45127.100694444445</c:v>
                </c:pt>
                <c:pt idx="36606">
                  <c:v>45127.104166666664</c:v>
                </c:pt>
                <c:pt idx="36607">
                  <c:v>45127.107638888891</c:v>
                </c:pt>
                <c:pt idx="36608">
                  <c:v>45127.111111111109</c:v>
                </c:pt>
                <c:pt idx="36609">
                  <c:v>45127.114583333336</c:v>
                </c:pt>
                <c:pt idx="36610">
                  <c:v>45127.118055555555</c:v>
                </c:pt>
                <c:pt idx="36611">
                  <c:v>45127.121527777781</c:v>
                </c:pt>
                <c:pt idx="36612">
                  <c:v>45127.125</c:v>
                </c:pt>
                <c:pt idx="36613">
                  <c:v>45127.128472222219</c:v>
                </c:pt>
                <c:pt idx="36614">
                  <c:v>45127.131944444445</c:v>
                </c:pt>
                <c:pt idx="36615">
                  <c:v>45127.135416666664</c:v>
                </c:pt>
                <c:pt idx="36616">
                  <c:v>45127.138888888891</c:v>
                </c:pt>
                <c:pt idx="36617">
                  <c:v>45127.142361111109</c:v>
                </c:pt>
                <c:pt idx="36618">
                  <c:v>45127.145833333336</c:v>
                </c:pt>
                <c:pt idx="36619">
                  <c:v>45127.149305555555</c:v>
                </c:pt>
                <c:pt idx="36620">
                  <c:v>45127.152777777781</c:v>
                </c:pt>
                <c:pt idx="36621">
                  <c:v>45127.15625</c:v>
                </c:pt>
                <c:pt idx="36622">
                  <c:v>45127.159722222219</c:v>
                </c:pt>
                <c:pt idx="36623">
                  <c:v>45127.163194444445</c:v>
                </c:pt>
                <c:pt idx="36624">
                  <c:v>45127.166666666664</c:v>
                </c:pt>
                <c:pt idx="36625">
                  <c:v>45127.170138888891</c:v>
                </c:pt>
                <c:pt idx="36626">
                  <c:v>45127.173611111109</c:v>
                </c:pt>
                <c:pt idx="36627">
                  <c:v>45127.177083333336</c:v>
                </c:pt>
                <c:pt idx="36628">
                  <c:v>45127.180555555555</c:v>
                </c:pt>
                <c:pt idx="36629">
                  <c:v>45127.184027777781</c:v>
                </c:pt>
                <c:pt idx="36630">
                  <c:v>45127.1875</c:v>
                </c:pt>
                <c:pt idx="36631">
                  <c:v>45127.190972222219</c:v>
                </c:pt>
                <c:pt idx="36632">
                  <c:v>45127.194444444445</c:v>
                </c:pt>
                <c:pt idx="36633">
                  <c:v>45127.197916666664</c:v>
                </c:pt>
                <c:pt idx="36634">
                  <c:v>45127.201388888891</c:v>
                </c:pt>
                <c:pt idx="36635">
                  <c:v>45127.204861111109</c:v>
                </c:pt>
                <c:pt idx="36636">
                  <c:v>45127.208333333336</c:v>
                </c:pt>
                <c:pt idx="36637">
                  <c:v>45127.211805555555</c:v>
                </c:pt>
                <c:pt idx="36638">
                  <c:v>45127.215277777781</c:v>
                </c:pt>
                <c:pt idx="36639">
                  <c:v>45127.21875</c:v>
                </c:pt>
                <c:pt idx="36640">
                  <c:v>45127.222222222219</c:v>
                </c:pt>
                <c:pt idx="36641">
                  <c:v>45127.225694444445</c:v>
                </c:pt>
                <c:pt idx="36642">
                  <c:v>45127.229166666664</c:v>
                </c:pt>
                <c:pt idx="36643">
                  <c:v>45127.232638888891</c:v>
                </c:pt>
                <c:pt idx="36644">
                  <c:v>45127.236111111109</c:v>
                </c:pt>
                <c:pt idx="36645">
                  <c:v>45127.239583333336</c:v>
                </c:pt>
                <c:pt idx="36646">
                  <c:v>45127.243055555555</c:v>
                </c:pt>
                <c:pt idx="36647">
                  <c:v>45127.246527777781</c:v>
                </c:pt>
                <c:pt idx="36648">
                  <c:v>45127.25</c:v>
                </c:pt>
                <c:pt idx="36649">
                  <c:v>45127.253472222219</c:v>
                </c:pt>
                <c:pt idx="36650">
                  <c:v>45127.256944444445</c:v>
                </c:pt>
                <c:pt idx="36651">
                  <c:v>45127.260416666664</c:v>
                </c:pt>
                <c:pt idx="36652">
                  <c:v>45127.263888888891</c:v>
                </c:pt>
                <c:pt idx="36653">
                  <c:v>45127.267361111109</c:v>
                </c:pt>
                <c:pt idx="36654">
                  <c:v>45127.270833333336</c:v>
                </c:pt>
                <c:pt idx="36655">
                  <c:v>45127.274305555555</c:v>
                </c:pt>
                <c:pt idx="36656">
                  <c:v>45127.277777777781</c:v>
                </c:pt>
                <c:pt idx="36657">
                  <c:v>45127.28125</c:v>
                </c:pt>
                <c:pt idx="36658">
                  <c:v>45127.284722222219</c:v>
                </c:pt>
                <c:pt idx="36659">
                  <c:v>45127.288194444445</c:v>
                </c:pt>
                <c:pt idx="36660">
                  <c:v>45127.291666666664</c:v>
                </c:pt>
                <c:pt idx="36661">
                  <c:v>45127.295138888891</c:v>
                </c:pt>
                <c:pt idx="36662">
                  <c:v>45127.298611111109</c:v>
                </c:pt>
                <c:pt idx="36663">
                  <c:v>45127.302083333336</c:v>
                </c:pt>
                <c:pt idx="36664">
                  <c:v>45127.305555555555</c:v>
                </c:pt>
                <c:pt idx="36665">
                  <c:v>45127.309027777781</c:v>
                </c:pt>
                <c:pt idx="36666">
                  <c:v>45127.3125</c:v>
                </c:pt>
                <c:pt idx="36667">
                  <c:v>45127.315972222219</c:v>
                </c:pt>
                <c:pt idx="36668">
                  <c:v>45127.319444444445</c:v>
                </c:pt>
                <c:pt idx="36669">
                  <c:v>45127.322916666664</c:v>
                </c:pt>
                <c:pt idx="36670">
                  <c:v>45127.326388888891</c:v>
                </c:pt>
                <c:pt idx="36671">
                  <c:v>45127.329861111109</c:v>
                </c:pt>
                <c:pt idx="36672">
                  <c:v>45127.333333333336</c:v>
                </c:pt>
                <c:pt idx="36673">
                  <c:v>45127.336805555555</c:v>
                </c:pt>
                <c:pt idx="36674">
                  <c:v>45127.340277777781</c:v>
                </c:pt>
                <c:pt idx="36675">
                  <c:v>45127.34375</c:v>
                </c:pt>
                <c:pt idx="36676">
                  <c:v>45127.347222222219</c:v>
                </c:pt>
                <c:pt idx="36677">
                  <c:v>45127.350694444445</c:v>
                </c:pt>
                <c:pt idx="36678">
                  <c:v>45127.354166666664</c:v>
                </c:pt>
                <c:pt idx="36679">
                  <c:v>45127.357638888891</c:v>
                </c:pt>
                <c:pt idx="36680">
                  <c:v>45127.361111111109</c:v>
                </c:pt>
                <c:pt idx="36681">
                  <c:v>45127.364583333336</c:v>
                </c:pt>
                <c:pt idx="36682">
                  <c:v>45127.368055555555</c:v>
                </c:pt>
                <c:pt idx="36683">
                  <c:v>45127.371527777781</c:v>
                </c:pt>
                <c:pt idx="36684">
                  <c:v>45127.375</c:v>
                </c:pt>
                <c:pt idx="36685">
                  <c:v>45127.378472222219</c:v>
                </c:pt>
                <c:pt idx="36686">
                  <c:v>45127.381944444445</c:v>
                </c:pt>
                <c:pt idx="36687">
                  <c:v>45127.385416666664</c:v>
                </c:pt>
                <c:pt idx="36688">
                  <c:v>45127.388888888891</c:v>
                </c:pt>
                <c:pt idx="36689">
                  <c:v>45127.392361111109</c:v>
                </c:pt>
                <c:pt idx="36690">
                  <c:v>45127.395833333336</c:v>
                </c:pt>
                <c:pt idx="36691">
                  <c:v>45127.399305555555</c:v>
                </c:pt>
                <c:pt idx="36692">
                  <c:v>45127.402777777781</c:v>
                </c:pt>
                <c:pt idx="36693">
                  <c:v>45127.40625</c:v>
                </c:pt>
                <c:pt idx="36694">
                  <c:v>45127.409722222219</c:v>
                </c:pt>
                <c:pt idx="36695">
                  <c:v>45127.413194444445</c:v>
                </c:pt>
                <c:pt idx="36696">
                  <c:v>45127.416666666664</c:v>
                </c:pt>
                <c:pt idx="36697">
                  <c:v>45127.420138888891</c:v>
                </c:pt>
                <c:pt idx="36698">
                  <c:v>45127.423611111109</c:v>
                </c:pt>
                <c:pt idx="36699">
                  <c:v>45127.427083333336</c:v>
                </c:pt>
                <c:pt idx="36700">
                  <c:v>45127.430555555555</c:v>
                </c:pt>
                <c:pt idx="36701">
                  <c:v>45127.434027777781</c:v>
                </c:pt>
                <c:pt idx="36702">
                  <c:v>45127.4375</c:v>
                </c:pt>
                <c:pt idx="36703">
                  <c:v>45127.440972222219</c:v>
                </c:pt>
                <c:pt idx="36704">
                  <c:v>45127.444444444445</c:v>
                </c:pt>
                <c:pt idx="36705">
                  <c:v>45127.447916666664</c:v>
                </c:pt>
                <c:pt idx="36706">
                  <c:v>45127.451388888891</c:v>
                </c:pt>
                <c:pt idx="36707">
                  <c:v>45127.454861111109</c:v>
                </c:pt>
                <c:pt idx="36708">
                  <c:v>45127.458333333336</c:v>
                </c:pt>
                <c:pt idx="36709">
                  <c:v>45127.461805555555</c:v>
                </c:pt>
                <c:pt idx="36710">
                  <c:v>45127.465277777781</c:v>
                </c:pt>
                <c:pt idx="36711">
                  <c:v>45127.46875</c:v>
                </c:pt>
                <c:pt idx="36712">
                  <c:v>45127.472222222219</c:v>
                </c:pt>
                <c:pt idx="36713">
                  <c:v>45127.475694444445</c:v>
                </c:pt>
                <c:pt idx="36714">
                  <c:v>45127.479166666664</c:v>
                </c:pt>
                <c:pt idx="36715">
                  <c:v>45127.482638888891</c:v>
                </c:pt>
                <c:pt idx="36716">
                  <c:v>45127.486111111109</c:v>
                </c:pt>
                <c:pt idx="36717">
                  <c:v>45127.489583333336</c:v>
                </c:pt>
                <c:pt idx="36718">
                  <c:v>45127.493055555555</c:v>
                </c:pt>
                <c:pt idx="36719">
                  <c:v>45127.496527777781</c:v>
                </c:pt>
                <c:pt idx="36720">
                  <c:v>45127.5</c:v>
                </c:pt>
                <c:pt idx="36721">
                  <c:v>45127.503472222219</c:v>
                </c:pt>
                <c:pt idx="36722">
                  <c:v>45127.506944444445</c:v>
                </c:pt>
                <c:pt idx="36723">
                  <c:v>45127.510416666664</c:v>
                </c:pt>
                <c:pt idx="36724">
                  <c:v>45127.513888888891</c:v>
                </c:pt>
                <c:pt idx="36725">
                  <c:v>45127.517361111109</c:v>
                </c:pt>
                <c:pt idx="36726">
                  <c:v>45127.520833333336</c:v>
                </c:pt>
                <c:pt idx="36727">
                  <c:v>45127.524305555555</c:v>
                </c:pt>
                <c:pt idx="36728">
                  <c:v>45127.527777777781</c:v>
                </c:pt>
                <c:pt idx="36729">
                  <c:v>45127.53125</c:v>
                </c:pt>
                <c:pt idx="36730">
                  <c:v>45127.534722222219</c:v>
                </c:pt>
                <c:pt idx="36731">
                  <c:v>45127.538194444445</c:v>
                </c:pt>
                <c:pt idx="36732">
                  <c:v>45127.541666666664</c:v>
                </c:pt>
                <c:pt idx="36733">
                  <c:v>45127.545138888891</c:v>
                </c:pt>
                <c:pt idx="36734">
                  <c:v>45127.548611111109</c:v>
                </c:pt>
                <c:pt idx="36735">
                  <c:v>45127.552083333336</c:v>
                </c:pt>
                <c:pt idx="36736">
                  <c:v>45127.555555555555</c:v>
                </c:pt>
                <c:pt idx="36737">
                  <c:v>45127.559027777781</c:v>
                </c:pt>
                <c:pt idx="36738">
                  <c:v>45127.5625</c:v>
                </c:pt>
                <c:pt idx="36739">
                  <c:v>45127.565972222219</c:v>
                </c:pt>
                <c:pt idx="36740">
                  <c:v>45127.569444444445</c:v>
                </c:pt>
                <c:pt idx="36741">
                  <c:v>45127.572916666664</c:v>
                </c:pt>
                <c:pt idx="36742">
                  <c:v>45127.576388888891</c:v>
                </c:pt>
                <c:pt idx="36743">
                  <c:v>45127.579861111109</c:v>
                </c:pt>
                <c:pt idx="36744">
                  <c:v>45127.583333333336</c:v>
                </c:pt>
                <c:pt idx="36745">
                  <c:v>45127.586805555555</c:v>
                </c:pt>
                <c:pt idx="36746">
                  <c:v>45127.590277777781</c:v>
                </c:pt>
                <c:pt idx="36747">
                  <c:v>45127.59375</c:v>
                </c:pt>
                <c:pt idx="36748">
                  <c:v>45127.597222222219</c:v>
                </c:pt>
                <c:pt idx="36749">
                  <c:v>45127.600694444445</c:v>
                </c:pt>
                <c:pt idx="36750">
                  <c:v>45127.604166666664</c:v>
                </c:pt>
                <c:pt idx="36751">
                  <c:v>45127.607638888891</c:v>
                </c:pt>
                <c:pt idx="36752">
                  <c:v>45127.611111111109</c:v>
                </c:pt>
                <c:pt idx="36753">
                  <c:v>45127.614583333336</c:v>
                </c:pt>
                <c:pt idx="36754">
                  <c:v>45127.618055555555</c:v>
                </c:pt>
                <c:pt idx="36755">
                  <c:v>45127.621527777781</c:v>
                </c:pt>
                <c:pt idx="36756">
                  <c:v>45127.625</c:v>
                </c:pt>
                <c:pt idx="36757">
                  <c:v>45127.628472222219</c:v>
                </c:pt>
                <c:pt idx="36758">
                  <c:v>45127.631944444445</c:v>
                </c:pt>
                <c:pt idx="36759">
                  <c:v>45127.635416666664</c:v>
                </c:pt>
                <c:pt idx="36760">
                  <c:v>45127.638888888891</c:v>
                </c:pt>
                <c:pt idx="36761">
                  <c:v>45127.642361111109</c:v>
                </c:pt>
                <c:pt idx="36762">
                  <c:v>45127.645833333336</c:v>
                </c:pt>
                <c:pt idx="36763">
                  <c:v>45127.649305555555</c:v>
                </c:pt>
                <c:pt idx="36764">
                  <c:v>45127.652777777781</c:v>
                </c:pt>
                <c:pt idx="36765">
                  <c:v>45127.65625</c:v>
                </c:pt>
                <c:pt idx="36766">
                  <c:v>45127.659722222219</c:v>
                </c:pt>
                <c:pt idx="36767">
                  <c:v>45127.663194444445</c:v>
                </c:pt>
                <c:pt idx="36768">
                  <c:v>45127.666666666664</c:v>
                </c:pt>
                <c:pt idx="36769">
                  <c:v>45127.670138888891</c:v>
                </c:pt>
                <c:pt idx="36770">
                  <c:v>45127.673611111109</c:v>
                </c:pt>
                <c:pt idx="36771">
                  <c:v>45127.677083333336</c:v>
                </c:pt>
                <c:pt idx="36772">
                  <c:v>45127.680555555555</c:v>
                </c:pt>
                <c:pt idx="36773">
                  <c:v>45127.684027777781</c:v>
                </c:pt>
                <c:pt idx="36774">
                  <c:v>45127.6875</c:v>
                </c:pt>
                <c:pt idx="36775">
                  <c:v>45127.690972222219</c:v>
                </c:pt>
                <c:pt idx="36776">
                  <c:v>45127.694444444445</c:v>
                </c:pt>
                <c:pt idx="36777">
                  <c:v>45127.697916666664</c:v>
                </c:pt>
                <c:pt idx="36778">
                  <c:v>45127.701388888891</c:v>
                </c:pt>
                <c:pt idx="36779">
                  <c:v>45127.704861111109</c:v>
                </c:pt>
                <c:pt idx="36780">
                  <c:v>45127.708333333336</c:v>
                </c:pt>
                <c:pt idx="36781">
                  <c:v>45127.711805555555</c:v>
                </c:pt>
                <c:pt idx="36782">
                  <c:v>45127.715277777781</c:v>
                </c:pt>
                <c:pt idx="36783">
                  <c:v>45127.71875</c:v>
                </c:pt>
                <c:pt idx="36784">
                  <c:v>45127.722222222219</c:v>
                </c:pt>
                <c:pt idx="36785">
                  <c:v>45127.725694444445</c:v>
                </c:pt>
                <c:pt idx="36786">
                  <c:v>45127.729166666664</c:v>
                </c:pt>
                <c:pt idx="36787">
                  <c:v>45127.732638888891</c:v>
                </c:pt>
                <c:pt idx="36788">
                  <c:v>45127.736111111109</c:v>
                </c:pt>
                <c:pt idx="36789">
                  <c:v>45127.739583333336</c:v>
                </c:pt>
                <c:pt idx="36790">
                  <c:v>45127.743055555555</c:v>
                </c:pt>
                <c:pt idx="36791">
                  <c:v>45127.746527777781</c:v>
                </c:pt>
                <c:pt idx="36792">
                  <c:v>45127.75</c:v>
                </c:pt>
                <c:pt idx="36793">
                  <c:v>45127.753472222219</c:v>
                </c:pt>
                <c:pt idx="36794">
                  <c:v>45127.756944444445</c:v>
                </c:pt>
                <c:pt idx="36795">
                  <c:v>45127.760416666664</c:v>
                </c:pt>
                <c:pt idx="36796">
                  <c:v>45127.763888888891</c:v>
                </c:pt>
                <c:pt idx="36797">
                  <c:v>45127.767361111109</c:v>
                </c:pt>
                <c:pt idx="36798">
                  <c:v>45127.770833333336</c:v>
                </c:pt>
                <c:pt idx="36799">
                  <c:v>45127.774305555555</c:v>
                </c:pt>
                <c:pt idx="36800">
                  <c:v>45127.777777777781</c:v>
                </c:pt>
                <c:pt idx="36801">
                  <c:v>45127.78125</c:v>
                </c:pt>
                <c:pt idx="36802">
                  <c:v>45127.784722222219</c:v>
                </c:pt>
                <c:pt idx="36803">
                  <c:v>45127.788194444445</c:v>
                </c:pt>
                <c:pt idx="36804">
                  <c:v>45127.791666666664</c:v>
                </c:pt>
                <c:pt idx="36805">
                  <c:v>45127.795138888891</c:v>
                </c:pt>
                <c:pt idx="36806">
                  <c:v>45127.798611111109</c:v>
                </c:pt>
                <c:pt idx="36807">
                  <c:v>45127.802083333336</c:v>
                </c:pt>
                <c:pt idx="36808">
                  <c:v>45127.805555555555</c:v>
                </c:pt>
                <c:pt idx="36809">
                  <c:v>45127.809027777781</c:v>
                </c:pt>
                <c:pt idx="36810">
                  <c:v>45127.8125</c:v>
                </c:pt>
                <c:pt idx="36811">
                  <c:v>45127.815972222219</c:v>
                </c:pt>
                <c:pt idx="36812">
                  <c:v>45127.819444444445</c:v>
                </c:pt>
                <c:pt idx="36813">
                  <c:v>45127.822916666664</c:v>
                </c:pt>
                <c:pt idx="36814">
                  <c:v>45127.826388888891</c:v>
                </c:pt>
                <c:pt idx="36815">
                  <c:v>45127.829861111109</c:v>
                </c:pt>
                <c:pt idx="36816">
                  <c:v>45127.833333333336</c:v>
                </c:pt>
                <c:pt idx="36817">
                  <c:v>45127.836805555555</c:v>
                </c:pt>
                <c:pt idx="36818">
                  <c:v>45127.840277777781</c:v>
                </c:pt>
                <c:pt idx="36819">
                  <c:v>45127.84375</c:v>
                </c:pt>
                <c:pt idx="36820">
                  <c:v>45127.847222222219</c:v>
                </c:pt>
                <c:pt idx="36821">
                  <c:v>45127.850694444445</c:v>
                </c:pt>
                <c:pt idx="36822">
                  <c:v>45127.854166666664</c:v>
                </c:pt>
                <c:pt idx="36823">
                  <c:v>45127.857638888891</c:v>
                </c:pt>
                <c:pt idx="36824">
                  <c:v>45127.861111111109</c:v>
                </c:pt>
                <c:pt idx="36825">
                  <c:v>45127.864583333336</c:v>
                </c:pt>
                <c:pt idx="36826">
                  <c:v>45127.868055555555</c:v>
                </c:pt>
                <c:pt idx="36827">
                  <c:v>45127.871527777781</c:v>
                </c:pt>
                <c:pt idx="36828">
                  <c:v>45127.875</c:v>
                </c:pt>
                <c:pt idx="36829">
                  <c:v>45127.878472222219</c:v>
                </c:pt>
                <c:pt idx="36830">
                  <c:v>45127.881944444445</c:v>
                </c:pt>
                <c:pt idx="36831">
                  <c:v>45127.885416666664</c:v>
                </c:pt>
                <c:pt idx="36832">
                  <c:v>45127.888888888891</c:v>
                </c:pt>
                <c:pt idx="36833">
                  <c:v>45127.892361111109</c:v>
                </c:pt>
                <c:pt idx="36834">
                  <c:v>45127.895833333336</c:v>
                </c:pt>
                <c:pt idx="36835">
                  <c:v>45127.899305555555</c:v>
                </c:pt>
                <c:pt idx="36836">
                  <c:v>45127.902777777781</c:v>
                </c:pt>
                <c:pt idx="36837">
                  <c:v>45127.90625</c:v>
                </c:pt>
                <c:pt idx="36838">
                  <c:v>45127.909722222219</c:v>
                </c:pt>
                <c:pt idx="36839">
                  <c:v>45127.913194444445</c:v>
                </c:pt>
                <c:pt idx="36840">
                  <c:v>45127.916666666664</c:v>
                </c:pt>
                <c:pt idx="36841">
                  <c:v>45127.920138888891</c:v>
                </c:pt>
                <c:pt idx="36842">
                  <c:v>45127.923611111109</c:v>
                </c:pt>
                <c:pt idx="36843">
                  <c:v>45127.927083333336</c:v>
                </c:pt>
                <c:pt idx="36844">
                  <c:v>45127.930555555555</c:v>
                </c:pt>
                <c:pt idx="36845">
                  <c:v>45127.934027777781</c:v>
                </c:pt>
                <c:pt idx="36846">
                  <c:v>45127.9375</c:v>
                </c:pt>
                <c:pt idx="36847">
                  <c:v>45127.940972222219</c:v>
                </c:pt>
                <c:pt idx="36848">
                  <c:v>45127.944444444445</c:v>
                </c:pt>
                <c:pt idx="36849">
                  <c:v>45127.947916666664</c:v>
                </c:pt>
                <c:pt idx="36850">
                  <c:v>45127.951388888891</c:v>
                </c:pt>
                <c:pt idx="36851">
                  <c:v>45127.954861111109</c:v>
                </c:pt>
                <c:pt idx="36852">
                  <c:v>45127.958333333336</c:v>
                </c:pt>
                <c:pt idx="36853">
                  <c:v>45127.961805555555</c:v>
                </c:pt>
                <c:pt idx="36854">
                  <c:v>45127.965277777781</c:v>
                </c:pt>
                <c:pt idx="36855">
                  <c:v>45127.96875</c:v>
                </c:pt>
                <c:pt idx="36856">
                  <c:v>45127.972222222219</c:v>
                </c:pt>
                <c:pt idx="36857">
                  <c:v>45127.975694444445</c:v>
                </c:pt>
                <c:pt idx="36858">
                  <c:v>45127.979166666664</c:v>
                </c:pt>
                <c:pt idx="36859">
                  <c:v>45127.982638888891</c:v>
                </c:pt>
                <c:pt idx="36860">
                  <c:v>45127.986111111109</c:v>
                </c:pt>
                <c:pt idx="36861">
                  <c:v>45127.989583333336</c:v>
                </c:pt>
                <c:pt idx="36862">
                  <c:v>45127.993055555555</c:v>
                </c:pt>
                <c:pt idx="36863">
                  <c:v>45127.996527777781</c:v>
                </c:pt>
                <c:pt idx="36864">
                  <c:v>45128</c:v>
                </c:pt>
                <c:pt idx="36865">
                  <c:v>45128.003472222219</c:v>
                </c:pt>
                <c:pt idx="36866">
                  <c:v>45128.006944444445</c:v>
                </c:pt>
                <c:pt idx="36867">
                  <c:v>45128.010416666664</c:v>
                </c:pt>
                <c:pt idx="36868">
                  <c:v>45128.013888888891</c:v>
                </c:pt>
                <c:pt idx="36869">
                  <c:v>45128.017361111109</c:v>
                </c:pt>
                <c:pt idx="36870">
                  <c:v>45128.020833333336</c:v>
                </c:pt>
                <c:pt idx="36871">
                  <c:v>45128.024305555555</c:v>
                </c:pt>
                <c:pt idx="36872">
                  <c:v>45128.027777777781</c:v>
                </c:pt>
                <c:pt idx="36873">
                  <c:v>45128.03125</c:v>
                </c:pt>
                <c:pt idx="36874">
                  <c:v>45128.034722222219</c:v>
                </c:pt>
                <c:pt idx="36875">
                  <c:v>45128.038194444445</c:v>
                </c:pt>
                <c:pt idx="36876">
                  <c:v>45128.041666666664</c:v>
                </c:pt>
                <c:pt idx="36877">
                  <c:v>45128.045138888891</c:v>
                </c:pt>
                <c:pt idx="36878">
                  <c:v>45128.048611111109</c:v>
                </c:pt>
                <c:pt idx="36879">
                  <c:v>45128.052083333336</c:v>
                </c:pt>
                <c:pt idx="36880">
                  <c:v>45128.055555555555</c:v>
                </c:pt>
                <c:pt idx="36881">
                  <c:v>45128.059027777781</c:v>
                </c:pt>
                <c:pt idx="36882">
                  <c:v>45128.0625</c:v>
                </c:pt>
                <c:pt idx="36883">
                  <c:v>45128.065972222219</c:v>
                </c:pt>
                <c:pt idx="36884">
                  <c:v>45128.069444444445</c:v>
                </c:pt>
                <c:pt idx="36885">
                  <c:v>45128.072916666664</c:v>
                </c:pt>
                <c:pt idx="36886">
                  <c:v>45128.076388888891</c:v>
                </c:pt>
                <c:pt idx="36887">
                  <c:v>45128.079861111109</c:v>
                </c:pt>
                <c:pt idx="36888">
                  <c:v>45128.083333333336</c:v>
                </c:pt>
                <c:pt idx="36889">
                  <c:v>45128.086805555555</c:v>
                </c:pt>
                <c:pt idx="36890">
                  <c:v>45128.090277777781</c:v>
                </c:pt>
                <c:pt idx="36891">
                  <c:v>45128.09375</c:v>
                </c:pt>
                <c:pt idx="36892">
                  <c:v>45128.097222222219</c:v>
                </c:pt>
                <c:pt idx="36893">
                  <c:v>45128.100694444445</c:v>
                </c:pt>
                <c:pt idx="36894">
                  <c:v>45128.104166666664</c:v>
                </c:pt>
                <c:pt idx="36895">
                  <c:v>45128.107638888891</c:v>
                </c:pt>
                <c:pt idx="36896">
                  <c:v>45128.111111111109</c:v>
                </c:pt>
                <c:pt idx="36897">
                  <c:v>45128.114583333336</c:v>
                </c:pt>
                <c:pt idx="36898">
                  <c:v>45128.118055555555</c:v>
                </c:pt>
                <c:pt idx="36899">
                  <c:v>45128.121527777781</c:v>
                </c:pt>
                <c:pt idx="36900">
                  <c:v>45128.125</c:v>
                </c:pt>
                <c:pt idx="36901">
                  <c:v>45128.128472222219</c:v>
                </c:pt>
                <c:pt idx="36902">
                  <c:v>45128.131944444445</c:v>
                </c:pt>
                <c:pt idx="36903">
                  <c:v>45128.135416666664</c:v>
                </c:pt>
                <c:pt idx="36904">
                  <c:v>45128.138888888891</c:v>
                </c:pt>
                <c:pt idx="36905">
                  <c:v>45128.142361111109</c:v>
                </c:pt>
                <c:pt idx="36906">
                  <c:v>45128.145833333336</c:v>
                </c:pt>
                <c:pt idx="36907">
                  <c:v>45128.149305555555</c:v>
                </c:pt>
                <c:pt idx="36908">
                  <c:v>45128.152777777781</c:v>
                </c:pt>
                <c:pt idx="36909">
                  <c:v>45128.15625</c:v>
                </c:pt>
                <c:pt idx="36910">
                  <c:v>45128.159722222219</c:v>
                </c:pt>
                <c:pt idx="36911">
                  <c:v>45128.163194444445</c:v>
                </c:pt>
                <c:pt idx="36912">
                  <c:v>45128.166666666664</c:v>
                </c:pt>
                <c:pt idx="36913">
                  <c:v>45128.170138888891</c:v>
                </c:pt>
                <c:pt idx="36914">
                  <c:v>45128.173611111109</c:v>
                </c:pt>
                <c:pt idx="36915">
                  <c:v>45128.177083333336</c:v>
                </c:pt>
                <c:pt idx="36916">
                  <c:v>45128.180555555555</c:v>
                </c:pt>
                <c:pt idx="36917">
                  <c:v>45128.184027777781</c:v>
                </c:pt>
                <c:pt idx="36918">
                  <c:v>45128.1875</c:v>
                </c:pt>
                <c:pt idx="36919">
                  <c:v>45128.190972222219</c:v>
                </c:pt>
                <c:pt idx="36920">
                  <c:v>45128.194444444445</c:v>
                </c:pt>
                <c:pt idx="36921">
                  <c:v>45128.197916666664</c:v>
                </c:pt>
                <c:pt idx="36922">
                  <c:v>45128.201388888891</c:v>
                </c:pt>
                <c:pt idx="36923">
                  <c:v>45128.204861111109</c:v>
                </c:pt>
                <c:pt idx="36924">
                  <c:v>45128.208333333336</c:v>
                </c:pt>
                <c:pt idx="36925">
                  <c:v>45128.211805555555</c:v>
                </c:pt>
                <c:pt idx="36926">
                  <c:v>45128.215277777781</c:v>
                </c:pt>
                <c:pt idx="36927">
                  <c:v>45128.21875</c:v>
                </c:pt>
                <c:pt idx="36928">
                  <c:v>45128.222222222219</c:v>
                </c:pt>
                <c:pt idx="36929">
                  <c:v>45128.225694444445</c:v>
                </c:pt>
                <c:pt idx="36930">
                  <c:v>45128.229166666664</c:v>
                </c:pt>
                <c:pt idx="36931">
                  <c:v>45128.232638888891</c:v>
                </c:pt>
                <c:pt idx="36932">
                  <c:v>45128.236111111109</c:v>
                </c:pt>
                <c:pt idx="36933">
                  <c:v>45128.239583333336</c:v>
                </c:pt>
                <c:pt idx="36934">
                  <c:v>45128.243055555555</c:v>
                </c:pt>
                <c:pt idx="36935">
                  <c:v>45128.246527777781</c:v>
                </c:pt>
                <c:pt idx="36936">
                  <c:v>45128.25</c:v>
                </c:pt>
                <c:pt idx="36937">
                  <c:v>45128.253472222219</c:v>
                </c:pt>
                <c:pt idx="36938">
                  <c:v>45128.256944444445</c:v>
                </c:pt>
                <c:pt idx="36939">
                  <c:v>45128.260416666664</c:v>
                </c:pt>
                <c:pt idx="36940">
                  <c:v>45128.263888888891</c:v>
                </c:pt>
                <c:pt idx="36941">
                  <c:v>45128.267361111109</c:v>
                </c:pt>
                <c:pt idx="36942">
                  <c:v>45128.270833333336</c:v>
                </c:pt>
                <c:pt idx="36943">
                  <c:v>45128.274305555555</c:v>
                </c:pt>
                <c:pt idx="36944">
                  <c:v>45128.277777777781</c:v>
                </c:pt>
                <c:pt idx="36945">
                  <c:v>45128.28125</c:v>
                </c:pt>
                <c:pt idx="36946">
                  <c:v>45128.284722222219</c:v>
                </c:pt>
                <c:pt idx="36947">
                  <c:v>45128.288194444445</c:v>
                </c:pt>
                <c:pt idx="36948">
                  <c:v>45128.291666666664</c:v>
                </c:pt>
                <c:pt idx="36949">
                  <c:v>45128.295138888891</c:v>
                </c:pt>
                <c:pt idx="36950">
                  <c:v>45128.298611111109</c:v>
                </c:pt>
                <c:pt idx="36951">
                  <c:v>45128.302083333336</c:v>
                </c:pt>
                <c:pt idx="36952">
                  <c:v>45128.305555555555</c:v>
                </c:pt>
                <c:pt idx="36953">
                  <c:v>45128.309027777781</c:v>
                </c:pt>
                <c:pt idx="36954">
                  <c:v>45128.3125</c:v>
                </c:pt>
                <c:pt idx="36955">
                  <c:v>45128.315972222219</c:v>
                </c:pt>
                <c:pt idx="36956">
                  <c:v>45128.319444444445</c:v>
                </c:pt>
                <c:pt idx="36957">
                  <c:v>45128.322916666664</c:v>
                </c:pt>
                <c:pt idx="36958">
                  <c:v>45128.326388888891</c:v>
                </c:pt>
                <c:pt idx="36959">
                  <c:v>45128.329861111109</c:v>
                </c:pt>
                <c:pt idx="36960">
                  <c:v>45128.333333333336</c:v>
                </c:pt>
                <c:pt idx="36961">
                  <c:v>45128.336805555555</c:v>
                </c:pt>
                <c:pt idx="36962">
                  <c:v>45128.340277777781</c:v>
                </c:pt>
                <c:pt idx="36963">
                  <c:v>45128.34375</c:v>
                </c:pt>
                <c:pt idx="36964">
                  <c:v>45128.347222222219</c:v>
                </c:pt>
                <c:pt idx="36965">
                  <c:v>45128.350694444445</c:v>
                </c:pt>
                <c:pt idx="36966">
                  <c:v>45128.354166666664</c:v>
                </c:pt>
                <c:pt idx="36967">
                  <c:v>45128.357638888891</c:v>
                </c:pt>
                <c:pt idx="36968">
                  <c:v>45128.361111111109</c:v>
                </c:pt>
                <c:pt idx="36969">
                  <c:v>45128.364583333336</c:v>
                </c:pt>
                <c:pt idx="36970">
                  <c:v>45128.368055555555</c:v>
                </c:pt>
                <c:pt idx="36971">
                  <c:v>45128.371527777781</c:v>
                </c:pt>
                <c:pt idx="36972">
                  <c:v>45128.375</c:v>
                </c:pt>
                <c:pt idx="36973">
                  <c:v>45128.378472222219</c:v>
                </c:pt>
                <c:pt idx="36974">
                  <c:v>45128.381944444445</c:v>
                </c:pt>
                <c:pt idx="36975">
                  <c:v>45128.385416666664</c:v>
                </c:pt>
                <c:pt idx="36976">
                  <c:v>45128.388888888891</c:v>
                </c:pt>
                <c:pt idx="36977">
                  <c:v>45128.392361111109</c:v>
                </c:pt>
                <c:pt idx="36978">
                  <c:v>45128.395833333336</c:v>
                </c:pt>
                <c:pt idx="36979">
                  <c:v>45128.399305555555</c:v>
                </c:pt>
                <c:pt idx="36980">
                  <c:v>45128.402777777781</c:v>
                </c:pt>
                <c:pt idx="36981">
                  <c:v>45128.40625</c:v>
                </c:pt>
                <c:pt idx="36982">
                  <c:v>45128.409722222219</c:v>
                </c:pt>
                <c:pt idx="36983">
                  <c:v>45128.413194444445</c:v>
                </c:pt>
                <c:pt idx="36984">
                  <c:v>45128.416666666664</c:v>
                </c:pt>
                <c:pt idx="36985">
                  <c:v>45128.420138888891</c:v>
                </c:pt>
                <c:pt idx="36986">
                  <c:v>45128.423611111109</c:v>
                </c:pt>
                <c:pt idx="36987">
                  <c:v>45128.427083333336</c:v>
                </c:pt>
                <c:pt idx="36988">
                  <c:v>45128.430555555555</c:v>
                </c:pt>
                <c:pt idx="36989">
                  <c:v>45128.434027777781</c:v>
                </c:pt>
                <c:pt idx="36990">
                  <c:v>45128.4375</c:v>
                </c:pt>
                <c:pt idx="36991">
                  <c:v>45128.440972222219</c:v>
                </c:pt>
                <c:pt idx="36992">
                  <c:v>45128.444444444445</c:v>
                </c:pt>
                <c:pt idx="36993">
                  <c:v>45128.447916666664</c:v>
                </c:pt>
                <c:pt idx="36994">
                  <c:v>45128.451388888891</c:v>
                </c:pt>
                <c:pt idx="36995">
                  <c:v>45128.454861111109</c:v>
                </c:pt>
                <c:pt idx="36996">
                  <c:v>45128.458333333336</c:v>
                </c:pt>
                <c:pt idx="36997">
                  <c:v>45128.461805555555</c:v>
                </c:pt>
                <c:pt idx="36998">
                  <c:v>45128.465277777781</c:v>
                </c:pt>
                <c:pt idx="36999">
                  <c:v>45128.46875</c:v>
                </c:pt>
                <c:pt idx="37000">
                  <c:v>45128.472222222219</c:v>
                </c:pt>
                <c:pt idx="37001">
                  <c:v>45128.475694444445</c:v>
                </c:pt>
                <c:pt idx="37002">
                  <c:v>45128.479166666664</c:v>
                </c:pt>
                <c:pt idx="37003">
                  <c:v>45128.482638888891</c:v>
                </c:pt>
                <c:pt idx="37004">
                  <c:v>45128.486111111109</c:v>
                </c:pt>
                <c:pt idx="37005">
                  <c:v>45128.489583333336</c:v>
                </c:pt>
                <c:pt idx="37006">
                  <c:v>45128.493055555555</c:v>
                </c:pt>
                <c:pt idx="37007">
                  <c:v>45128.496527777781</c:v>
                </c:pt>
                <c:pt idx="37008">
                  <c:v>45128.5</c:v>
                </c:pt>
                <c:pt idx="37009">
                  <c:v>45128.503472222219</c:v>
                </c:pt>
                <c:pt idx="37010">
                  <c:v>45128.506944444445</c:v>
                </c:pt>
                <c:pt idx="37011">
                  <c:v>45128.510416666664</c:v>
                </c:pt>
                <c:pt idx="37012">
                  <c:v>45128.513888888891</c:v>
                </c:pt>
                <c:pt idx="37013">
                  <c:v>45128.517361111109</c:v>
                </c:pt>
                <c:pt idx="37014">
                  <c:v>45128.520833333336</c:v>
                </c:pt>
                <c:pt idx="37015">
                  <c:v>45128.524305555555</c:v>
                </c:pt>
                <c:pt idx="37016">
                  <c:v>45128.527777777781</c:v>
                </c:pt>
                <c:pt idx="37017">
                  <c:v>45128.53125</c:v>
                </c:pt>
                <c:pt idx="37018">
                  <c:v>45128.534722222219</c:v>
                </c:pt>
                <c:pt idx="37019">
                  <c:v>45128.538194444445</c:v>
                </c:pt>
                <c:pt idx="37020">
                  <c:v>45128.541666666664</c:v>
                </c:pt>
                <c:pt idx="37021">
                  <c:v>45128.545138888891</c:v>
                </c:pt>
                <c:pt idx="37022">
                  <c:v>45128.548611111109</c:v>
                </c:pt>
                <c:pt idx="37023">
                  <c:v>45128.552083333336</c:v>
                </c:pt>
                <c:pt idx="37024">
                  <c:v>45128.555555555555</c:v>
                </c:pt>
                <c:pt idx="37025">
                  <c:v>45128.559027777781</c:v>
                </c:pt>
                <c:pt idx="37026">
                  <c:v>45128.5625</c:v>
                </c:pt>
                <c:pt idx="37027">
                  <c:v>45128.565972222219</c:v>
                </c:pt>
                <c:pt idx="37028">
                  <c:v>45128.569444444445</c:v>
                </c:pt>
                <c:pt idx="37029">
                  <c:v>45128.572916666664</c:v>
                </c:pt>
                <c:pt idx="37030">
                  <c:v>45128.576388888891</c:v>
                </c:pt>
                <c:pt idx="37031">
                  <c:v>45128.579861111109</c:v>
                </c:pt>
                <c:pt idx="37032">
                  <c:v>45128.583333333336</c:v>
                </c:pt>
                <c:pt idx="37033">
                  <c:v>45128.586805555555</c:v>
                </c:pt>
                <c:pt idx="37034">
                  <c:v>45128.590277777781</c:v>
                </c:pt>
                <c:pt idx="37035">
                  <c:v>45128.59375</c:v>
                </c:pt>
                <c:pt idx="37036">
                  <c:v>45128.597222222219</c:v>
                </c:pt>
                <c:pt idx="37037">
                  <c:v>45128.600694444445</c:v>
                </c:pt>
                <c:pt idx="37038">
                  <c:v>45128.604166666664</c:v>
                </c:pt>
                <c:pt idx="37039">
                  <c:v>45128.607638888891</c:v>
                </c:pt>
                <c:pt idx="37040">
                  <c:v>45128.611111111109</c:v>
                </c:pt>
                <c:pt idx="37041">
                  <c:v>45128.614583333336</c:v>
                </c:pt>
                <c:pt idx="37042">
                  <c:v>45128.618055555555</c:v>
                </c:pt>
                <c:pt idx="37043">
                  <c:v>45128.621527777781</c:v>
                </c:pt>
                <c:pt idx="37044">
                  <c:v>45128.625</c:v>
                </c:pt>
                <c:pt idx="37045">
                  <c:v>45128.628472222219</c:v>
                </c:pt>
                <c:pt idx="37046">
                  <c:v>45128.631944444445</c:v>
                </c:pt>
                <c:pt idx="37047">
                  <c:v>45128.635416666664</c:v>
                </c:pt>
                <c:pt idx="37048">
                  <c:v>45128.638888888891</c:v>
                </c:pt>
                <c:pt idx="37049">
                  <c:v>45128.642361111109</c:v>
                </c:pt>
                <c:pt idx="37050">
                  <c:v>45128.645833333336</c:v>
                </c:pt>
                <c:pt idx="37051">
                  <c:v>45128.649305555555</c:v>
                </c:pt>
                <c:pt idx="37052">
                  <c:v>45128.652777777781</c:v>
                </c:pt>
                <c:pt idx="37053">
                  <c:v>45128.65625</c:v>
                </c:pt>
                <c:pt idx="37054">
                  <c:v>45128.659722222219</c:v>
                </c:pt>
                <c:pt idx="37055">
                  <c:v>45128.663194444445</c:v>
                </c:pt>
                <c:pt idx="37056">
                  <c:v>45128.666666666664</c:v>
                </c:pt>
                <c:pt idx="37057">
                  <c:v>45128.670138888891</c:v>
                </c:pt>
                <c:pt idx="37058">
                  <c:v>45128.673611111109</c:v>
                </c:pt>
                <c:pt idx="37059">
                  <c:v>45128.677083333336</c:v>
                </c:pt>
                <c:pt idx="37060">
                  <c:v>45128.680555555555</c:v>
                </c:pt>
                <c:pt idx="37061">
                  <c:v>45128.684027777781</c:v>
                </c:pt>
                <c:pt idx="37062">
                  <c:v>45128.6875</c:v>
                </c:pt>
                <c:pt idx="37063">
                  <c:v>45128.690972222219</c:v>
                </c:pt>
                <c:pt idx="37064">
                  <c:v>45128.694444444445</c:v>
                </c:pt>
                <c:pt idx="37065">
                  <c:v>45128.697916666664</c:v>
                </c:pt>
                <c:pt idx="37066">
                  <c:v>45128.701388888891</c:v>
                </c:pt>
                <c:pt idx="37067">
                  <c:v>45128.704861111109</c:v>
                </c:pt>
                <c:pt idx="37068">
                  <c:v>45128.708333333336</c:v>
                </c:pt>
                <c:pt idx="37069">
                  <c:v>45128.711805555555</c:v>
                </c:pt>
                <c:pt idx="37070">
                  <c:v>45128.715277777781</c:v>
                </c:pt>
                <c:pt idx="37071">
                  <c:v>45128.71875</c:v>
                </c:pt>
                <c:pt idx="37072">
                  <c:v>45128.722222222219</c:v>
                </c:pt>
                <c:pt idx="37073">
                  <c:v>45128.725694444445</c:v>
                </c:pt>
                <c:pt idx="37074">
                  <c:v>45128.729166666664</c:v>
                </c:pt>
                <c:pt idx="37075">
                  <c:v>45128.732638888891</c:v>
                </c:pt>
                <c:pt idx="37076">
                  <c:v>45128.736111111109</c:v>
                </c:pt>
                <c:pt idx="37077">
                  <c:v>45128.739583333336</c:v>
                </c:pt>
                <c:pt idx="37078">
                  <c:v>45128.743055555555</c:v>
                </c:pt>
                <c:pt idx="37079">
                  <c:v>45128.746527777781</c:v>
                </c:pt>
                <c:pt idx="37080">
                  <c:v>45128.75</c:v>
                </c:pt>
                <c:pt idx="37081">
                  <c:v>45128.753472222219</c:v>
                </c:pt>
                <c:pt idx="37082">
                  <c:v>45128.756944444445</c:v>
                </c:pt>
                <c:pt idx="37083">
                  <c:v>45128.760416666664</c:v>
                </c:pt>
                <c:pt idx="37084">
                  <c:v>45128.763888888891</c:v>
                </c:pt>
                <c:pt idx="37085">
                  <c:v>45128.767361111109</c:v>
                </c:pt>
                <c:pt idx="37086">
                  <c:v>45128.770833333336</c:v>
                </c:pt>
                <c:pt idx="37087">
                  <c:v>45128.774305555555</c:v>
                </c:pt>
                <c:pt idx="37088">
                  <c:v>45128.777777777781</c:v>
                </c:pt>
                <c:pt idx="37089">
                  <c:v>45128.78125</c:v>
                </c:pt>
                <c:pt idx="37090">
                  <c:v>45128.784722222219</c:v>
                </c:pt>
                <c:pt idx="37091">
                  <c:v>45128.788194444445</c:v>
                </c:pt>
                <c:pt idx="37092">
                  <c:v>45128.791666666664</c:v>
                </c:pt>
                <c:pt idx="37093">
                  <c:v>45128.795138888891</c:v>
                </c:pt>
                <c:pt idx="37094">
                  <c:v>45128.798611111109</c:v>
                </c:pt>
                <c:pt idx="37095">
                  <c:v>45128.802083333336</c:v>
                </c:pt>
                <c:pt idx="37096">
                  <c:v>45128.805555555555</c:v>
                </c:pt>
                <c:pt idx="37097">
                  <c:v>45128.809027777781</c:v>
                </c:pt>
                <c:pt idx="37098">
                  <c:v>45128.8125</c:v>
                </c:pt>
                <c:pt idx="37099">
                  <c:v>45128.815972222219</c:v>
                </c:pt>
                <c:pt idx="37100">
                  <c:v>45128.819444444445</c:v>
                </c:pt>
                <c:pt idx="37101">
                  <c:v>45128.822916666664</c:v>
                </c:pt>
                <c:pt idx="37102">
                  <c:v>45128.826388888891</c:v>
                </c:pt>
                <c:pt idx="37103">
                  <c:v>45128.829861111109</c:v>
                </c:pt>
                <c:pt idx="37104">
                  <c:v>45128.833333333336</c:v>
                </c:pt>
                <c:pt idx="37105">
                  <c:v>45128.836805555555</c:v>
                </c:pt>
                <c:pt idx="37106">
                  <c:v>45128.840277777781</c:v>
                </c:pt>
                <c:pt idx="37107">
                  <c:v>45128.84375</c:v>
                </c:pt>
                <c:pt idx="37108">
                  <c:v>45128.847222222219</c:v>
                </c:pt>
                <c:pt idx="37109">
                  <c:v>45128.850694444445</c:v>
                </c:pt>
                <c:pt idx="37110">
                  <c:v>45128.854166666664</c:v>
                </c:pt>
                <c:pt idx="37111">
                  <c:v>45128.857638888891</c:v>
                </c:pt>
                <c:pt idx="37112">
                  <c:v>45128.861111111109</c:v>
                </c:pt>
                <c:pt idx="37113">
                  <c:v>45128.864583333336</c:v>
                </c:pt>
                <c:pt idx="37114">
                  <c:v>45128.868055555555</c:v>
                </c:pt>
                <c:pt idx="37115">
                  <c:v>45128.871527777781</c:v>
                </c:pt>
                <c:pt idx="37116">
                  <c:v>45128.875</c:v>
                </c:pt>
                <c:pt idx="37117">
                  <c:v>45128.878472222219</c:v>
                </c:pt>
                <c:pt idx="37118">
                  <c:v>45128.881944444445</c:v>
                </c:pt>
                <c:pt idx="37119">
                  <c:v>45128.885416666664</c:v>
                </c:pt>
                <c:pt idx="37120">
                  <c:v>45128.888888888891</c:v>
                </c:pt>
                <c:pt idx="37121">
                  <c:v>45128.892361111109</c:v>
                </c:pt>
                <c:pt idx="37122">
                  <c:v>45128.895833333336</c:v>
                </c:pt>
                <c:pt idx="37123">
                  <c:v>45128.899305555555</c:v>
                </c:pt>
                <c:pt idx="37124">
                  <c:v>45128.902777777781</c:v>
                </c:pt>
                <c:pt idx="37125">
                  <c:v>45128.90625</c:v>
                </c:pt>
                <c:pt idx="37126">
                  <c:v>45128.909722222219</c:v>
                </c:pt>
                <c:pt idx="37127">
                  <c:v>45128.913194444445</c:v>
                </c:pt>
                <c:pt idx="37128">
                  <c:v>45128.916666666664</c:v>
                </c:pt>
                <c:pt idx="37129">
                  <c:v>45128.920138888891</c:v>
                </c:pt>
                <c:pt idx="37130">
                  <c:v>45128.923611111109</c:v>
                </c:pt>
                <c:pt idx="37131">
                  <c:v>45128.927083333336</c:v>
                </c:pt>
                <c:pt idx="37132">
                  <c:v>45128.930555555555</c:v>
                </c:pt>
                <c:pt idx="37133">
                  <c:v>45128.934027777781</c:v>
                </c:pt>
                <c:pt idx="37134">
                  <c:v>45128.9375</c:v>
                </c:pt>
                <c:pt idx="37135">
                  <c:v>45128.940972222219</c:v>
                </c:pt>
                <c:pt idx="37136">
                  <c:v>45128.944444444445</c:v>
                </c:pt>
                <c:pt idx="37137">
                  <c:v>45128.947916666664</c:v>
                </c:pt>
                <c:pt idx="37138">
                  <c:v>45128.951388888891</c:v>
                </c:pt>
                <c:pt idx="37139">
                  <c:v>45128.954861111109</c:v>
                </c:pt>
                <c:pt idx="37140">
                  <c:v>45128.958333333336</c:v>
                </c:pt>
                <c:pt idx="37141">
                  <c:v>45128.961805555555</c:v>
                </c:pt>
                <c:pt idx="37142">
                  <c:v>45128.965277777781</c:v>
                </c:pt>
                <c:pt idx="37143">
                  <c:v>45128.96875</c:v>
                </c:pt>
                <c:pt idx="37144">
                  <c:v>45128.972222222219</c:v>
                </c:pt>
                <c:pt idx="37145">
                  <c:v>45128.975694444445</c:v>
                </c:pt>
                <c:pt idx="37146">
                  <c:v>45128.979166666664</c:v>
                </c:pt>
                <c:pt idx="37147">
                  <c:v>45128.982638888891</c:v>
                </c:pt>
                <c:pt idx="37148">
                  <c:v>45128.986111111109</c:v>
                </c:pt>
                <c:pt idx="37149">
                  <c:v>45128.989583333336</c:v>
                </c:pt>
                <c:pt idx="37150">
                  <c:v>45128.993055555555</c:v>
                </c:pt>
                <c:pt idx="37151">
                  <c:v>45128.996527777781</c:v>
                </c:pt>
                <c:pt idx="37152">
                  <c:v>45129</c:v>
                </c:pt>
                <c:pt idx="37153">
                  <c:v>45129.003472222219</c:v>
                </c:pt>
                <c:pt idx="37154">
                  <c:v>45129.006944444445</c:v>
                </c:pt>
                <c:pt idx="37155">
                  <c:v>45129.010416666664</c:v>
                </c:pt>
                <c:pt idx="37156">
                  <c:v>45129.013888888891</c:v>
                </c:pt>
                <c:pt idx="37157">
                  <c:v>45129.017361111109</c:v>
                </c:pt>
                <c:pt idx="37158">
                  <c:v>45129.020833333336</c:v>
                </c:pt>
                <c:pt idx="37159">
                  <c:v>45129.024305555555</c:v>
                </c:pt>
                <c:pt idx="37160">
                  <c:v>45129.027777777781</c:v>
                </c:pt>
                <c:pt idx="37161">
                  <c:v>45129.03125</c:v>
                </c:pt>
                <c:pt idx="37162">
                  <c:v>45129.034722222219</c:v>
                </c:pt>
                <c:pt idx="37163">
                  <c:v>45129.038194444445</c:v>
                </c:pt>
                <c:pt idx="37164">
                  <c:v>45129.041666666664</c:v>
                </c:pt>
                <c:pt idx="37165">
                  <c:v>45129.045138888891</c:v>
                </c:pt>
                <c:pt idx="37166">
                  <c:v>45129.048611111109</c:v>
                </c:pt>
                <c:pt idx="37167">
                  <c:v>45129.052083333336</c:v>
                </c:pt>
                <c:pt idx="37168">
                  <c:v>45129.055555555555</c:v>
                </c:pt>
                <c:pt idx="37169">
                  <c:v>45129.059027777781</c:v>
                </c:pt>
                <c:pt idx="37170">
                  <c:v>45129.0625</c:v>
                </c:pt>
                <c:pt idx="37171">
                  <c:v>45129.065972222219</c:v>
                </c:pt>
                <c:pt idx="37172">
                  <c:v>45129.069444444445</c:v>
                </c:pt>
                <c:pt idx="37173">
                  <c:v>45129.072916666664</c:v>
                </c:pt>
                <c:pt idx="37174">
                  <c:v>45129.076388888891</c:v>
                </c:pt>
                <c:pt idx="37175">
                  <c:v>45129.079861111109</c:v>
                </c:pt>
                <c:pt idx="37176">
                  <c:v>45129.083333333336</c:v>
                </c:pt>
                <c:pt idx="37177">
                  <c:v>45129.086805555555</c:v>
                </c:pt>
                <c:pt idx="37178">
                  <c:v>45129.090277777781</c:v>
                </c:pt>
                <c:pt idx="37179">
                  <c:v>45129.09375</c:v>
                </c:pt>
                <c:pt idx="37180">
                  <c:v>45129.097222222219</c:v>
                </c:pt>
                <c:pt idx="37181">
                  <c:v>45129.100694444445</c:v>
                </c:pt>
                <c:pt idx="37182">
                  <c:v>45129.104166666664</c:v>
                </c:pt>
                <c:pt idx="37183">
                  <c:v>45129.107638888891</c:v>
                </c:pt>
                <c:pt idx="37184">
                  <c:v>45129.111111111109</c:v>
                </c:pt>
                <c:pt idx="37185">
                  <c:v>45129.114583333336</c:v>
                </c:pt>
                <c:pt idx="37186">
                  <c:v>45129.118055555555</c:v>
                </c:pt>
                <c:pt idx="37187">
                  <c:v>45129.121527777781</c:v>
                </c:pt>
                <c:pt idx="37188">
                  <c:v>45129.125</c:v>
                </c:pt>
                <c:pt idx="37189">
                  <c:v>45129.128472222219</c:v>
                </c:pt>
                <c:pt idx="37190">
                  <c:v>45129.131944444445</c:v>
                </c:pt>
                <c:pt idx="37191">
                  <c:v>45129.135416666664</c:v>
                </c:pt>
                <c:pt idx="37192">
                  <c:v>45129.138888888891</c:v>
                </c:pt>
                <c:pt idx="37193">
                  <c:v>45129.142361111109</c:v>
                </c:pt>
                <c:pt idx="37194">
                  <c:v>45129.145833333336</c:v>
                </c:pt>
                <c:pt idx="37195">
                  <c:v>45129.149305555555</c:v>
                </c:pt>
                <c:pt idx="37196">
                  <c:v>45129.152777777781</c:v>
                </c:pt>
                <c:pt idx="37197">
                  <c:v>45129.15625</c:v>
                </c:pt>
                <c:pt idx="37198">
                  <c:v>45129.159722222219</c:v>
                </c:pt>
                <c:pt idx="37199">
                  <c:v>45129.163194444445</c:v>
                </c:pt>
                <c:pt idx="37200">
                  <c:v>45129.166666666664</c:v>
                </c:pt>
                <c:pt idx="37201">
                  <c:v>45129.170138888891</c:v>
                </c:pt>
                <c:pt idx="37202">
                  <c:v>45129.173611111109</c:v>
                </c:pt>
                <c:pt idx="37203">
                  <c:v>45129.177083333336</c:v>
                </c:pt>
                <c:pt idx="37204">
                  <c:v>45129.180555555555</c:v>
                </c:pt>
                <c:pt idx="37205">
                  <c:v>45129.184027777781</c:v>
                </c:pt>
                <c:pt idx="37206">
                  <c:v>45129.1875</c:v>
                </c:pt>
                <c:pt idx="37207">
                  <c:v>45129.190972222219</c:v>
                </c:pt>
                <c:pt idx="37208">
                  <c:v>45129.194444444445</c:v>
                </c:pt>
                <c:pt idx="37209">
                  <c:v>45129.197916666664</c:v>
                </c:pt>
                <c:pt idx="37210">
                  <c:v>45129.201388888891</c:v>
                </c:pt>
                <c:pt idx="37211">
                  <c:v>45129.204861111109</c:v>
                </c:pt>
                <c:pt idx="37212">
                  <c:v>45129.208333333336</c:v>
                </c:pt>
                <c:pt idx="37213">
                  <c:v>45129.211805555555</c:v>
                </c:pt>
                <c:pt idx="37214">
                  <c:v>45129.215277777781</c:v>
                </c:pt>
                <c:pt idx="37215">
                  <c:v>45129.21875</c:v>
                </c:pt>
                <c:pt idx="37216">
                  <c:v>45129.222222222219</c:v>
                </c:pt>
                <c:pt idx="37217">
                  <c:v>45129.225694444445</c:v>
                </c:pt>
                <c:pt idx="37218">
                  <c:v>45129.229166666664</c:v>
                </c:pt>
                <c:pt idx="37219">
                  <c:v>45129.232638888891</c:v>
                </c:pt>
                <c:pt idx="37220">
                  <c:v>45129.236111111109</c:v>
                </c:pt>
                <c:pt idx="37221">
                  <c:v>45129.239583333336</c:v>
                </c:pt>
                <c:pt idx="37222">
                  <c:v>45129.243055555555</c:v>
                </c:pt>
                <c:pt idx="37223">
                  <c:v>45129.246527777781</c:v>
                </c:pt>
                <c:pt idx="37224">
                  <c:v>45129.25</c:v>
                </c:pt>
                <c:pt idx="37225">
                  <c:v>45129.253472222219</c:v>
                </c:pt>
                <c:pt idx="37226">
                  <c:v>45129.256944444445</c:v>
                </c:pt>
                <c:pt idx="37227">
                  <c:v>45129.260416666664</c:v>
                </c:pt>
                <c:pt idx="37228">
                  <c:v>45129.263888888891</c:v>
                </c:pt>
                <c:pt idx="37229">
                  <c:v>45129.267361111109</c:v>
                </c:pt>
                <c:pt idx="37230">
                  <c:v>45129.270833333336</c:v>
                </c:pt>
                <c:pt idx="37231">
                  <c:v>45129.274305555555</c:v>
                </c:pt>
                <c:pt idx="37232">
                  <c:v>45129.277777777781</c:v>
                </c:pt>
                <c:pt idx="37233">
                  <c:v>45129.28125</c:v>
                </c:pt>
                <c:pt idx="37234">
                  <c:v>45129.284722222219</c:v>
                </c:pt>
                <c:pt idx="37235">
                  <c:v>45129.288194444445</c:v>
                </c:pt>
                <c:pt idx="37236">
                  <c:v>45129.291666666664</c:v>
                </c:pt>
                <c:pt idx="37237">
                  <c:v>45129.295138888891</c:v>
                </c:pt>
                <c:pt idx="37238">
                  <c:v>45129.298611111109</c:v>
                </c:pt>
                <c:pt idx="37239">
                  <c:v>45129.302083333336</c:v>
                </c:pt>
                <c:pt idx="37240">
                  <c:v>45129.305555555555</c:v>
                </c:pt>
                <c:pt idx="37241">
                  <c:v>45129.309027777781</c:v>
                </c:pt>
                <c:pt idx="37242">
                  <c:v>45129.3125</c:v>
                </c:pt>
                <c:pt idx="37243">
                  <c:v>45129.315972222219</c:v>
                </c:pt>
                <c:pt idx="37244">
                  <c:v>45129.319444444445</c:v>
                </c:pt>
                <c:pt idx="37245">
                  <c:v>45129.322916666664</c:v>
                </c:pt>
                <c:pt idx="37246">
                  <c:v>45129.326388888891</c:v>
                </c:pt>
                <c:pt idx="37247">
                  <c:v>45129.329861111109</c:v>
                </c:pt>
                <c:pt idx="37248">
                  <c:v>45129.333333333336</c:v>
                </c:pt>
                <c:pt idx="37249">
                  <c:v>45129.336805555555</c:v>
                </c:pt>
                <c:pt idx="37250">
                  <c:v>45129.340277777781</c:v>
                </c:pt>
                <c:pt idx="37251">
                  <c:v>45129.34375</c:v>
                </c:pt>
                <c:pt idx="37252">
                  <c:v>45129.347222222219</c:v>
                </c:pt>
                <c:pt idx="37253">
                  <c:v>45129.350694444445</c:v>
                </c:pt>
                <c:pt idx="37254">
                  <c:v>45129.354166666664</c:v>
                </c:pt>
                <c:pt idx="37255">
                  <c:v>45129.357638888891</c:v>
                </c:pt>
                <c:pt idx="37256">
                  <c:v>45129.361111111109</c:v>
                </c:pt>
                <c:pt idx="37257">
                  <c:v>45129.364583333336</c:v>
                </c:pt>
                <c:pt idx="37258">
                  <c:v>45129.368055555555</c:v>
                </c:pt>
                <c:pt idx="37259">
                  <c:v>45129.371527777781</c:v>
                </c:pt>
                <c:pt idx="37260">
                  <c:v>45129.375</c:v>
                </c:pt>
                <c:pt idx="37261">
                  <c:v>45129.378472222219</c:v>
                </c:pt>
                <c:pt idx="37262">
                  <c:v>45129.381944444445</c:v>
                </c:pt>
                <c:pt idx="37263">
                  <c:v>45129.385416666664</c:v>
                </c:pt>
                <c:pt idx="37264">
                  <c:v>45129.388888888891</c:v>
                </c:pt>
                <c:pt idx="37265">
                  <c:v>45129.392361111109</c:v>
                </c:pt>
                <c:pt idx="37266">
                  <c:v>45129.395833333336</c:v>
                </c:pt>
                <c:pt idx="37267">
                  <c:v>45129.399305555555</c:v>
                </c:pt>
                <c:pt idx="37268">
                  <c:v>45129.402777777781</c:v>
                </c:pt>
                <c:pt idx="37269">
                  <c:v>45129.40625</c:v>
                </c:pt>
                <c:pt idx="37270">
                  <c:v>45129.409722222219</c:v>
                </c:pt>
                <c:pt idx="37271">
                  <c:v>45129.413194444445</c:v>
                </c:pt>
                <c:pt idx="37272">
                  <c:v>45129.416666666664</c:v>
                </c:pt>
                <c:pt idx="37273">
                  <c:v>45129.420138888891</c:v>
                </c:pt>
                <c:pt idx="37274">
                  <c:v>45129.423611111109</c:v>
                </c:pt>
                <c:pt idx="37275">
                  <c:v>45129.427083333336</c:v>
                </c:pt>
                <c:pt idx="37276">
                  <c:v>45129.430555555555</c:v>
                </c:pt>
                <c:pt idx="37277">
                  <c:v>45129.434027777781</c:v>
                </c:pt>
                <c:pt idx="37278">
                  <c:v>45129.4375</c:v>
                </c:pt>
                <c:pt idx="37279">
                  <c:v>45129.440972222219</c:v>
                </c:pt>
                <c:pt idx="37280">
                  <c:v>45129.444444444445</c:v>
                </c:pt>
                <c:pt idx="37281">
                  <c:v>45129.447916666664</c:v>
                </c:pt>
                <c:pt idx="37282">
                  <c:v>45129.451388888891</c:v>
                </c:pt>
                <c:pt idx="37283">
                  <c:v>45129.454861111109</c:v>
                </c:pt>
                <c:pt idx="37284">
                  <c:v>45129.458333333336</c:v>
                </c:pt>
                <c:pt idx="37285">
                  <c:v>45129.461805555555</c:v>
                </c:pt>
                <c:pt idx="37286">
                  <c:v>45129.465277777781</c:v>
                </c:pt>
                <c:pt idx="37287">
                  <c:v>45129.46875</c:v>
                </c:pt>
                <c:pt idx="37288">
                  <c:v>45129.472222222219</c:v>
                </c:pt>
                <c:pt idx="37289">
                  <c:v>45129.475694444445</c:v>
                </c:pt>
                <c:pt idx="37290">
                  <c:v>45129.479166666664</c:v>
                </c:pt>
                <c:pt idx="37291">
                  <c:v>45129.482638888891</c:v>
                </c:pt>
                <c:pt idx="37292">
                  <c:v>45129.486111111109</c:v>
                </c:pt>
                <c:pt idx="37293">
                  <c:v>45129.489583333336</c:v>
                </c:pt>
                <c:pt idx="37294">
                  <c:v>45129.493055555555</c:v>
                </c:pt>
                <c:pt idx="37295">
                  <c:v>45129.496527777781</c:v>
                </c:pt>
                <c:pt idx="37296">
                  <c:v>45129.5</c:v>
                </c:pt>
                <c:pt idx="37297">
                  <c:v>45129.503472222219</c:v>
                </c:pt>
                <c:pt idx="37298">
                  <c:v>45129.506944444445</c:v>
                </c:pt>
                <c:pt idx="37299">
                  <c:v>45129.510416666664</c:v>
                </c:pt>
                <c:pt idx="37300">
                  <c:v>45129.513888888891</c:v>
                </c:pt>
                <c:pt idx="37301">
                  <c:v>45129.517361111109</c:v>
                </c:pt>
                <c:pt idx="37302">
                  <c:v>45129.520833333336</c:v>
                </c:pt>
                <c:pt idx="37303">
                  <c:v>45129.524305555555</c:v>
                </c:pt>
                <c:pt idx="37304">
                  <c:v>45129.527777777781</c:v>
                </c:pt>
                <c:pt idx="37305">
                  <c:v>45129.53125</c:v>
                </c:pt>
                <c:pt idx="37306">
                  <c:v>45129.534722222219</c:v>
                </c:pt>
                <c:pt idx="37307">
                  <c:v>45129.538194444445</c:v>
                </c:pt>
                <c:pt idx="37308">
                  <c:v>45129.541666666664</c:v>
                </c:pt>
                <c:pt idx="37309">
                  <c:v>45129.545138888891</c:v>
                </c:pt>
                <c:pt idx="37310">
                  <c:v>45129.548611111109</c:v>
                </c:pt>
                <c:pt idx="37311">
                  <c:v>45129.552083333336</c:v>
                </c:pt>
                <c:pt idx="37312">
                  <c:v>45129.555555555555</c:v>
                </c:pt>
                <c:pt idx="37313">
                  <c:v>45129.559027777781</c:v>
                </c:pt>
                <c:pt idx="37314">
                  <c:v>45129.5625</c:v>
                </c:pt>
                <c:pt idx="37315">
                  <c:v>45129.565972222219</c:v>
                </c:pt>
                <c:pt idx="37316">
                  <c:v>45129.569444444445</c:v>
                </c:pt>
                <c:pt idx="37317">
                  <c:v>45129.572916666664</c:v>
                </c:pt>
                <c:pt idx="37318">
                  <c:v>45129.576388888891</c:v>
                </c:pt>
                <c:pt idx="37319">
                  <c:v>45129.579861111109</c:v>
                </c:pt>
                <c:pt idx="37320">
                  <c:v>45129.583333333336</c:v>
                </c:pt>
                <c:pt idx="37321">
                  <c:v>45129.586805555555</c:v>
                </c:pt>
                <c:pt idx="37322">
                  <c:v>45129.590277777781</c:v>
                </c:pt>
                <c:pt idx="37323">
                  <c:v>45129.59375</c:v>
                </c:pt>
                <c:pt idx="37324">
                  <c:v>45129.597222222219</c:v>
                </c:pt>
                <c:pt idx="37325">
                  <c:v>45129.600694444445</c:v>
                </c:pt>
                <c:pt idx="37326">
                  <c:v>45129.604166666664</c:v>
                </c:pt>
                <c:pt idx="37327">
                  <c:v>45129.607638888891</c:v>
                </c:pt>
                <c:pt idx="37328">
                  <c:v>45129.611111111109</c:v>
                </c:pt>
                <c:pt idx="37329">
                  <c:v>45129.614583333336</c:v>
                </c:pt>
                <c:pt idx="37330">
                  <c:v>45129.618055555555</c:v>
                </c:pt>
                <c:pt idx="37331">
                  <c:v>45129.621527777781</c:v>
                </c:pt>
                <c:pt idx="37332">
                  <c:v>45129.625</c:v>
                </c:pt>
                <c:pt idx="37333">
                  <c:v>45129.628472222219</c:v>
                </c:pt>
                <c:pt idx="37334">
                  <c:v>45129.631944444445</c:v>
                </c:pt>
                <c:pt idx="37335">
                  <c:v>45129.635416666664</c:v>
                </c:pt>
                <c:pt idx="37336">
                  <c:v>45129.638888888891</c:v>
                </c:pt>
                <c:pt idx="37337">
                  <c:v>45129.642361111109</c:v>
                </c:pt>
                <c:pt idx="37338">
                  <c:v>45129.645833333336</c:v>
                </c:pt>
                <c:pt idx="37339">
                  <c:v>45129.649305555555</c:v>
                </c:pt>
                <c:pt idx="37340">
                  <c:v>45129.652777777781</c:v>
                </c:pt>
                <c:pt idx="37341">
                  <c:v>45129.65625</c:v>
                </c:pt>
                <c:pt idx="37342">
                  <c:v>45129.659722222219</c:v>
                </c:pt>
                <c:pt idx="37343">
                  <c:v>45129.663194444445</c:v>
                </c:pt>
                <c:pt idx="37344">
                  <c:v>45129.666666666664</c:v>
                </c:pt>
                <c:pt idx="37345">
                  <c:v>45129.670138888891</c:v>
                </c:pt>
                <c:pt idx="37346">
                  <c:v>45129.673611111109</c:v>
                </c:pt>
                <c:pt idx="37347">
                  <c:v>45129.677083333336</c:v>
                </c:pt>
                <c:pt idx="37348">
                  <c:v>45129.680555555555</c:v>
                </c:pt>
                <c:pt idx="37349">
                  <c:v>45129.684027777781</c:v>
                </c:pt>
                <c:pt idx="37350">
                  <c:v>45129.6875</c:v>
                </c:pt>
                <c:pt idx="37351">
                  <c:v>45129.690972222219</c:v>
                </c:pt>
                <c:pt idx="37352">
                  <c:v>45129.694444444445</c:v>
                </c:pt>
                <c:pt idx="37353">
                  <c:v>45129.697916666664</c:v>
                </c:pt>
                <c:pt idx="37354">
                  <c:v>45129.701388888891</c:v>
                </c:pt>
                <c:pt idx="37355">
                  <c:v>45129.704861111109</c:v>
                </c:pt>
                <c:pt idx="37356">
                  <c:v>45129.708333333336</c:v>
                </c:pt>
                <c:pt idx="37357">
                  <c:v>45129.711805555555</c:v>
                </c:pt>
                <c:pt idx="37358">
                  <c:v>45129.715277777781</c:v>
                </c:pt>
                <c:pt idx="37359">
                  <c:v>45129.71875</c:v>
                </c:pt>
                <c:pt idx="37360">
                  <c:v>45129.722222222219</c:v>
                </c:pt>
                <c:pt idx="37361">
                  <c:v>45129.725694444445</c:v>
                </c:pt>
                <c:pt idx="37362">
                  <c:v>45129.729166666664</c:v>
                </c:pt>
                <c:pt idx="37363">
                  <c:v>45129.732638888891</c:v>
                </c:pt>
                <c:pt idx="37364">
                  <c:v>45129.736111111109</c:v>
                </c:pt>
                <c:pt idx="37365">
                  <c:v>45129.739583333336</c:v>
                </c:pt>
                <c:pt idx="37366">
                  <c:v>45129.743055555555</c:v>
                </c:pt>
                <c:pt idx="37367">
                  <c:v>45129.746527777781</c:v>
                </c:pt>
                <c:pt idx="37368">
                  <c:v>45129.75</c:v>
                </c:pt>
                <c:pt idx="37369">
                  <c:v>45129.753472222219</c:v>
                </c:pt>
                <c:pt idx="37370">
                  <c:v>45129.756944444445</c:v>
                </c:pt>
                <c:pt idx="37371">
                  <c:v>45129.760416666664</c:v>
                </c:pt>
                <c:pt idx="37372">
                  <c:v>45129.763888888891</c:v>
                </c:pt>
                <c:pt idx="37373">
                  <c:v>45129.767361111109</c:v>
                </c:pt>
                <c:pt idx="37374">
                  <c:v>45129.770833333336</c:v>
                </c:pt>
                <c:pt idx="37375">
                  <c:v>45129.774305555555</c:v>
                </c:pt>
                <c:pt idx="37376">
                  <c:v>45129.777777777781</c:v>
                </c:pt>
                <c:pt idx="37377">
                  <c:v>45129.78125</c:v>
                </c:pt>
                <c:pt idx="37378">
                  <c:v>45129.784722222219</c:v>
                </c:pt>
                <c:pt idx="37379">
                  <c:v>45129.788194444445</c:v>
                </c:pt>
                <c:pt idx="37380">
                  <c:v>45129.791666666664</c:v>
                </c:pt>
                <c:pt idx="37381">
                  <c:v>45129.795138888891</c:v>
                </c:pt>
                <c:pt idx="37382">
                  <c:v>45129.798611111109</c:v>
                </c:pt>
                <c:pt idx="37383">
                  <c:v>45129.802083333336</c:v>
                </c:pt>
                <c:pt idx="37384">
                  <c:v>45129.805555555555</c:v>
                </c:pt>
                <c:pt idx="37385">
                  <c:v>45129.809027777781</c:v>
                </c:pt>
                <c:pt idx="37386">
                  <c:v>45129.8125</c:v>
                </c:pt>
                <c:pt idx="37387">
                  <c:v>45129.815972222219</c:v>
                </c:pt>
                <c:pt idx="37388">
                  <c:v>45129.819444444445</c:v>
                </c:pt>
                <c:pt idx="37389">
                  <c:v>45129.822916666664</c:v>
                </c:pt>
                <c:pt idx="37390">
                  <c:v>45129.826388888891</c:v>
                </c:pt>
                <c:pt idx="37391">
                  <c:v>45129.829861111109</c:v>
                </c:pt>
                <c:pt idx="37392">
                  <c:v>45129.833333333336</c:v>
                </c:pt>
                <c:pt idx="37393">
                  <c:v>45129.836805555555</c:v>
                </c:pt>
                <c:pt idx="37394">
                  <c:v>45129.840277777781</c:v>
                </c:pt>
                <c:pt idx="37395">
                  <c:v>45129.84375</c:v>
                </c:pt>
                <c:pt idx="37396">
                  <c:v>45129.847222222219</c:v>
                </c:pt>
                <c:pt idx="37397">
                  <c:v>45129.850694444445</c:v>
                </c:pt>
                <c:pt idx="37398">
                  <c:v>45129.854166666664</c:v>
                </c:pt>
                <c:pt idx="37399">
                  <c:v>45129.857638888891</c:v>
                </c:pt>
                <c:pt idx="37400">
                  <c:v>45129.861111111109</c:v>
                </c:pt>
                <c:pt idx="37401">
                  <c:v>45129.864583333336</c:v>
                </c:pt>
                <c:pt idx="37402">
                  <c:v>45129.868055555555</c:v>
                </c:pt>
                <c:pt idx="37403">
                  <c:v>45129.871527777781</c:v>
                </c:pt>
                <c:pt idx="37404">
                  <c:v>45129.875</c:v>
                </c:pt>
                <c:pt idx="37405">
                  <c:v>45129.878472222219</c:v>
                </c:pt>
                <c:pt idx="37406">
                  <c:v>45129.881944444445</c:v>
                </c:pt>
                <c:pt idx="37407">
                  <c:v>45129.885416666664</c:v>
                </c:pt>
                <c:pt idx="37408">
                  <c:v>45129.888888888891</c:v>
                </c:pt>
                <c:pt idx="37409">
                  <c:v>45129.892361111109</c:v>
                </c:pt>
                <c:pt idx="37410">
                  <c:v>45129.895833333336</c:v>
                </c:pt>
                <c:pt idx="37411">
                  <c:v>45129.899305555555</c:v>
                </c:pt>
                <c:pt idx="37412">
                  <c:v>45129.902777777781</c:v>
                </c:pt>
                <c:pt idx="37413">
                  <c:v>45129.90625</c:v>
                </c:pt>
                <c:pt idx="37414">
                  <c:v>45129.909722222219</c:v>
                </c:pt>
                <c:pt idx="37415">
                  <c:v>45129.913194444445</c:v>
                </c:pt>
                <c:pt idx="37416">
                  <c:v>45129.916666666664</c:v>
                </c:pt>
                <c:pt idx="37417">
                  <c:v>45129.920138888891</c:v>
                </c:pt>
                <c:pt idx="37418">
                  <c:v>45129.923611111109</c:v>
                </c:pt>
                <c:pt idx="37419">
                  <c:v>45129.927083333336</c:v>
                </c:pt>
                <c:pt idx="37420">
                  <c:v>45129.930555555555</c:v>
                </c:pt>
                <c:pt idx="37421">
                  <c:v>45129.934027777781</c:v>
                </c:pt>
                <c:pt idx="37422">
                  <c:v>45129.9375</c:v>
                </c:pt>
                <c:pt idx="37423">
                  <c:v>45129.940972222219</c:v>
                </c:pt>
                <c:pt idx="37424">
                  <c:v>45129.944444444445</c:v>
                </c:pt>
                <c:pt idx="37425">
                  <c:v>45129.947916666664</c:v>
                </c:pt>
                <c:pt idx="37426">
                  <c:v>45129.951388888891</c:v>
                </c:pt>
                <c:pt idx="37427">
                  <c:v>45129.954861111109</c:v>
                </c:pt>
                <c:pt idx="37428">
                  <c:v>45129.958333333336</c:v>
                </c:pt>
                <c:pt idx="37429">
                  <c:v>45129.961805555555</c:v>
                </c:pt>
                <c:pt idx="37430">
                  <c:v>45129.965277777781</c:v>
                </c:pt>
                <c:pt idx="37431">
                  <c:v>45129.96875</c:v>
                </c:pt>
                <c:pt idx="37432">
                  <c:v>45129.972222222219</c:v>
                </c:pt>
                <c:pt idx="37433">
                  <c:v>45129.975694444445</c:v>
                </c:pt>
                <c:pt idx="37434">
                  <c:v>45129.979166666664</c:v>
                </c:pt>
                <c:pt idx="37435">
                  <c:v>45129.982638888891</c:v>
                </c:pt>
                <c:pt idx="37436">
                  <c:v>45129.986111111109</c:v>
                </c:pt>
                <c:pt idx="37437">
                  <c:v>45129.989583333336</c:v>
                </c:pt>
                <c:pt idx="37438">
                  <c:v>45129.993055555555</c:v>
                </c:pt>
                <c:pt idx="37439">
                  <c:v>45129.996527777781</c:v>
                </c:pt>
                <c:pt idx="37440">
                  <c:v>45130</c:v>
                </c:pt>
                <c:pt idx="37441">
                  <c:v>45130.003472222219</c:v>
                </c:pt>
                <c:pt idx="37442">
                  <c:v>45130.006944444445</c:v>
                </c:pt>
                <c:pt idx="37443">
                  <c:v>45130.010416666664</c:v>
                </c:pt>
                <c:pt idx="37444">
                  <c:v>45130.013888888891</c:v>
                </c:pt>
                <c:pt idx="37445">
                  <c:v>45130.017361111109</c:v>
                </c:pt>
                <c:pt idx="37446">
                  <c:v>45130.020833333336</c:v>
                </c:pt>
                <c:pt idx="37447">
                  <c:v>45130.024305555555</c:v>
                </c:pt>
                <c:pt idx="37448">
                  <c:v>45130.027777777781</c:v>
                </c:pt>
                <c:pt idx="37449">
                  <c:v>45130.03125</c:v>
                </c:pt>
                <c:pt idx="37450">
                  <c:v>45130.034722222219</c:v>
                </c:pt>
                <c:pt idx="37451">
                  <c:v>45130.038194444445</c:v>
                </c:pt>
                <c:pt idx="37452">
                  <c:v>45130.041666666664</c:v>
                </c:pt>
                <c:pt idx="37453">
                  <c:v>45130.045138888891</c:v>
                </c:pt>
                <c:pt idx="37454">
                  <c:v>45130.048611111109</c:v>
                </c:pt>
                <c:pt idx="37455">
                  <c:v>45130.052083333336</c:v>
                </c:pt>
                <c:pt idx="37456">
                  <c:v>45130.055555555555</c:v>
                </c:pt>
                <c:pt idx="37457">
                  <c:v>45130.059027777781</c:v>
                </c:pt>
                <c:pt idx="37458">
                  <c:v>45130.0625</c:v>
                </c:pt>
                <c:pt idx="37459">
                  <c:v>45130.065972222219</c:v>
                </c:pt>
                <c:pt idx="37460">
                  <c:v>45130.069444444445</c:v>
                </c:pt>
                <c:pt idx="37461">
                  <c:v>45130.072916666664</c:v>
                </c:pt>
                <c:pt idx="37462">
                  <c:v>45130.076388888891</c:v>
                </c:pt>
                <c:pt idx="37463">
                  <c:v>45130.079861111109</c:v>
                </c:pt>
                <c:pt idx="37464">
                  <c:v>45130.083333333336</c:v>
                </c:pt>
                <c:pt idx="37465">
                  <c:v>45130.086805555555</c:v>
                </c:pt>
                <c:pt idx="37466">
                  <c:v>45130.090277777781</c:v>
                </c:pt>
                <c:pt idx="37467">
                  <c:v>45130.09375</c:v>
                </c:pt>
                <c:pt idx="37468">
                  <c:v>45130.097222222219</c:v>
                </c:pt>
                <c:pt idx="37469">
                  <c:v>45130.100694444445</c:v>
                </c:pt>
                <c:pt idx="37470">
                  <c:v>45130.104166666664</c:v>
                </c:pt>
                <c:pt idx="37471">
                  <c:v>45130.107638888891</c:v>
                </c:pt>
                <c:pt idx="37472">
                  <c:v>45130.111111111109</c:v>
                </c:pt>
                <c:pt idx="37473">
                  <c:v>45130.114583333336</c:v>
                </c:pt>
                <c:pt idx="37474">
                  <c:v>45130.118055555555</c:v>
                </c:pt>
                <c:pt idx="37475">
                  <c:v>45130.121527777781</c:v>
                </c:pt>
                <c:pt idx="37476">
                  <c:v>45130.125</c:v>
                </c:pt>
                <c:pt idx="37477">
                  <c:v>45130.128472222219</c:v>
                </c:pt>
                <c:pt idx="37478">
                  <c:v>45130.131944444445</c:v>
                </c:pt>
                <c:pt idx="37479">
                  <c:v>45130.135416666664</c:v>
                </c:pt>
                <c:pt idx="37480">
                  <c:v>45130.138888888891</c:v>
                </c:pt>
                <c:pt idx="37481">
                  <c:v>45130.142361111109</c:v>
                </c:pt>
                <c:pt idx="37482">
                  <c:v>45130.145833333336</c:v>
                </c:pt>
                <c:pt idx="37483">
                  <c:v>45130.149305555555</c:v>
                </c:pt>
                <c:pt idx="37484">
                  <c:v>45130.152777777781</c:v>
                </c:pt>
                <c:pt idx="37485">
                  <c:v>45130.15625</c:v>
                </c:pt>
                <c:pt idx="37486">
                  <c:v>45130.159722222219</c:v>
                </c:pt>
                <c:pt idx="37487">
                  <c:v>45130.163194444445</c:v>
                </c:pt>
                <c:pt idx="37488">
                  <c:v>45130.166666666664</c:v>
                </c:pt>
                <c:pt idx="37489">
                  <c:v>45130.170138888891</c:v>
                </c:pt>
                <c:pt idx="37490">
                  <c:v>45130.173611111109</c:v>
                </c:pt>
                <c:pt idx="37491">
                  <c:v>45130.177083333336</c:v>
                </c:pt>
                <c:pt idx="37492">
                  <c:v>45130.180555555555</c:v>
                </c:pt>
                <c:pt idx="37493">
                  <c:v>45130.184027777781</c:v>
                </c:pt>
                <c:pt idx="37494">
                  <c:v>45130.1875</c:v>
                </c:pt>
                <c:pt idx="37495">
                  <c:v>45130.190972222219</c:v>
                </c:pt>
                <c:pt idx="37496">
                  <c:v>45130.194444444445</c:v>
                </c:pt>
                <c:pt idx="37497">
                  <c:v>45130.197916666664</c:v>
                </c:pt>
                <c:pt idx="37498">
                  <c:v>45130.201388888891</c:v>
                </c:pt>
                <c:pt idx="37499">
                  <c:v>45130.204861111109</c:v>
                </c:pt>
                <c:pt idx="37500">
                  <c:v>45130.208333333336</c:v>
                </c:pt>
                <c:pt idx="37501">
                  <c:v>45130.211805555555</c:v>
                </c:pt>
                <c:pt idx="37502">
                  <c:v>45130.215277777781</c:v>
                </c:pt>
                <c:pt idx="37503">
                  <c:v>45130.21875</c:v>
                </c:pt>
                <c:pt idx="37504">
                  <c:v>45130.222222222219</c:v>
                </c:pt>
                <c:pt idx="37505">
                  <c:v>45130.225694444445</c:v>
                </c:pt>
                <c:pt idx="37506">
                  <c:v>45130.229166666664</c:v>
                </c:pt>
                <c:pt idx="37507">
                  <c:v>45130.232638888891</c:v>
                </c:pt>
                <c:pt idx="37508">
                  <c:v>45130.236111111109</c:v>
                </c:pt>
                <c:pt idx="37509">
                  <c:v>45130.239583333336</c:v>
                </c:pt>
                <c:pt idx="37510">
                  <c:v>45130.243055555555</c:v>
                </c:pt>
                <c:pt idx="37511">
                  <c:v>45130.246527777781</c:v>
                </c:pt>
                <c:pt idx="37512">
                  <c:v>45130.25</c:v>
                </c:pt>
                <c:pt idx="37513">
                  <c:v>45130.253472222219</c:v>
                </c:pt>
                <c:pt idx="37514">
                  <c:v>45130.256944444445</c:v>
                </c:pt>
                <c:pt idx="37515">
                  <c:v>45130.260416666664</c:v>
                </c:pt>
                <c:pt idx="37516">
                  <c:v>45130.263888888891</c:v>
                </c:pt>
                <c:pt idx="37517">
                  <c:v>45130.267361111109</c:v>
                </c:pt>
                <c:pt idx="37518">
                  <c:v>45130.270833333336</c:v>
                </c:pt>
                <c:pt idx="37519">
                  <c:v>45130.274305555555</c:v>
                </c:pt>
                <c:pt idx="37520">
                  <c:v>45130.277777777781</c:v>
                </c:pt>
                <c:pt idx="37521">
                  <c:v>45130.28125</c:v>
                </c:pt>
                <c:pt idx="37522">
                  <c:v>45130.284722222219</c:v>
                </c:pt>
                <c:pt idx="37523">
                  <c:v>45130.288194444445</c:v>
                </c:pt>
                <c:pt idx="37524">
                  <c:v>45130.291666666664</c:v>
                </c:pt>
                <c:pt idx="37525">
                  <c:v>45130.295138888891</c:v>
                </c:pt>
                <c:pt idx="37526">
                  <c:v>45130.298611111109</c:v>
                </c:pt>
                <c:pt idx="37527">
                  <c:v>45130.302083333336</c:v>
                </c:pt>
                <c:pt idx="37528">
                  <c:v>45130.305555555555</c:v>
                </c:pt>
                <c:pt idx="37529">
                  <c:v>45130.309027777781</c:v>
                </c:pt>
                <c:pt idx="37530">
                  <c:v>45130.3125</c:v>
                </c:pt>
                <c:pt idx="37531">
                  <c:v>45130.315972222219</c:v>
                </c:pt>
                <c:pt idx="37532">
                  <c:v>45130.319444444445</c:v>
                </c:pt>
                <c:pt idx="37533">
                  <c:v>45130.322916666664</c:v>
                </c:pt>
                <c:pt idx="37534">
                  <c:v>45130.326388888891</c:v>
                </c:pt>
                <c:pt idx="37535">
                  <c:v>45130.329861111109</c:v>
                </c:pt>
                <c:pt idx="37536">
                  <c:v>45130.333333333336</c:v>
                </c:pt>
                <c:pt idx="37537">
                  <c:v>45130.336805555555</c:v>
                </c:pt>
                <c:pt idx="37538">
                  <c:v>45130.340277777781</c:v>
                </c:pt>
                <c:pt idx="37539">
                  <c:v>45130.34375</c:v>
                </c:pt>
                <c:pt idx="37540">
                  <c:v>45130.347222222219</c:v>
                </c:pt>
                <c:pt idx="37541">
                  <c:v>45130.350694444445</c:v>
                </c:pt>
                <c:pt idx="37542">
                  <c:v>45130.354166666664</c:v>
                </c:pt>
                <c:pt idx="37543">
                  <c:v>45130.357638888891</c:v>
                </c:pt>
                <c:pt idx="37544">
                  <c:v>45130.361111111109</c:v>
                </c:pt>
                <c:pt idx="37545">
                  <c:v>45130.364583333336</c:v>
                </c:pt>
                <c:pt idx="37546">
                  <c:v>45130.368055555555</c:v>
                </c:pt>
                <c:pt idx="37547">
                  <c:v>45130.371527777781</c:v>
                </c:pt>
                <c:pt idx="37548">
                  <c:v>45130.375</c:v>
                </c:pt>
                <c:pt idx="37549">
                  <c:v>45130.378472222219</c:v>
                </c:pt>
                <c:pt idx="37550">
                  <c:v>45130.381944444445</c:v>
                </c:pt>
                <c:pt idx="37551">
                  <c:v>45130.385416666664</c:v>
                </c:pt>
                <c:pt idx="37552">
                  <c:v>45130.388888888891</c:v>
                </c:pt>
                <c:pt idx="37553">
                  <c:v>45130.392361111109</c:v>
                </c:pt>
                <c:pt idx="37554">
                  <c:v>45130.395833333336</c:v>
                </c:pt>
                <c:pt idx="37555">
                  <c:v>45130.399305555555</c:v>
                </c:pt>
                <c:pt idx="37556">
                  <c:v>45130.402777777781</c:v>
                </c:pt>
                <c:pt idx="37557">
                  <c:v>45130.40625</c:v>
                </c:pt>
                <c:pt idx="37558">
                  <c:v>45130.409722222219</c:v>
                </c:pt>
                <c:pt idx="37559">
                  <c:v>45130.413194444445</c:v>
                </c:pt>
                <c:pt idx="37560">
                  <c:v>45130.416666666664</c:v>
                </c:pt>
                <c:pt idx="37561">
                  <c:v>45130.420138888891</c:v>
                </c:pt>
                <c:pt idx="37562">
                  <c:v>45130.423611111109</c:v>
                </c:pt>
                <c:pt idx="37563">
                  <c:v>45130.427083333336</c:v>
                </c:pt>
                <c:pt idx="37564">
                  <c:v>45130.430555555555</c:v>
                </c:pt>
                <c:pt idx="37565">
                  <c:v>45130.434027777781</c:v>
                </c:pt>
                <c:pt idx="37566">
                  <c:v>45130.4375</c:v>
                </c:pt>
                <c:pt idx="37567">
                  <c:v>45130.440972222219</c:v>
                </c:pt>
                <c:pt idx="37568">
                  <c:v>45130.444444444445</c:v>
                </c:pt>
                <c:pt idx="37569">
                  <c:v>45130.447916666664</c:v>
                </c:pt>
                <c:pt idx="37570">
                  <c:v>45130.451388888891</c:v>
                </c:pt>
                <c:pt idx="37571">
                  <c:v>45130.454861111109</c:v>
                </c:pt>
                <c:pt idx="37572">
                  <c:v>45130.458333333336</c:v>
                </c:pt>
                <c:pt idx="37573">
                  <c:v>45130.461805555555</c:v>
                </c:pt>
                <c:pt idx="37574">
                  <c:v>45130.465277777781</c:v>
                </c:pt>
                <c:pt idx="37575">
                  <c:v>45130.46875</c:v>
                </c:pt>
                <c:pt idx="37576">
                  <c:v>45130.472222222219</c:v>
                </c:pt>
                <c:pt idx="37577">
                  <c:v>45130.475694444445</c:v>
                </c:pt>
                <c:pt idx="37578">
                  <c:v>45130.479166666664</c:v>
                </c:pt>
                <c:pt idx="37579">
                  <c:v>45130.482638888891</c:v>
                </c:pt>
                <c:pt idx="37580">
                  <c:v>45130.486111111109</c:v>
                </c:pt>
                <c:pt idx="37581">
                  <c:v>45130.489583333336</c:v>
                </c:pt>
                <c:pt idx="37582">
                  <c:v>45130.493055555555</c:v>
                </c:pt>
                <c:pt idx="37583">
                  <c:v>45130.496527777781</c:v>
                </c:pt>
                <c:pt idx="37584">
                  <c:v>45130.5</c:v>
                </c:pt>
                <c:pt idx="37585">
                  <c:v>45130.503472222219</c:v>
                </c:pt>
                <c:pt idx="37586">
                  <c:v>45130.506944444445</c:v>
                </c:pt>
                <c:pt idx="37587">
                  <c:v>45130.510416666664</c:v>
                </c:pt>
                <c:pt idx="37588">
                  <c:v>45130.513888888891</c:v>
                </c:pt>
                <c:pt idx="37589">
                  <c:v>45130.517361111109</c:v>
                </c:pt>
                <c:pt idx="37590">
                  <c:v>45130.520833333336</c:v>
                </c:pt>
                <c:pt idx="37591">
                  <c:v>45130.524305555555</c:v>
                </c:pt>
                <c:pt idx="37592">
                  <c:v>45130.527777777781</c:v>
                </c:pt>
                <c:pt idx="37593">
                  <c:v>45130.53125</c:v>
                </c:pt>
                <c:pt idx="37594">
                  <c:v>45130.534722222219</c:v>
                </c:pt>
                <c:pt idx="37595">
                  <c:v>45130.538194444445</c:v>
                </c:pt>
                <c:pt idx="37596">
                  <c:v>45130.541666666664</c:v>
                </c:pt>
                <c:pt idx="37597">
                  <c:v>45130.545138888891</c:v>
                </c:pt>
                <c:pt idx="37598">
                  <c:v>45130.548611111109</c:v>
                </c:pt>
                <c:pt idx="37599">
                  <c:v>45130.552083333336</c:v>
                </c:pt>
                <c:pt idx="37600">
                  <c:v>45130.555555555555</c:v>
                </c:pt>
                <c:pt idx="37601">
                  <c:v>45130.559027777781</c:v>
                </c:pt>
                <c:pt idx="37602">
                  <c:v>45130.5625</c:v>
                </c:pt>
                <c:pt idx="37603">
                  <c:v>45130.565972222219</c:v>
                </c:pt>
                <c:pt idx="37604">
                  <c:v>45130.569444444445</c:v>
                </c:pt>
                <c:pt idx="37605">
                  <c:v>45130.572916666664</c:v>
                </c:pt>
                <c:pt idx="37606">
                  <c:v>45130.576388888891</c:v>
                </c:pt>
                <c:pt idx="37607">
                  <c:v>45130.579861111109</c:v>
                </c:pt>
                <c:pt idx="37608">
                  <c:v>45130.583333333336</c:v>
                </c:pt>
                <c:pt idx="37609">
                  <c:v>45130.586805555555</c:v>
                </c:pt>
                <c:pt idx="37610">
                  <c:v>45130.590277777781</c:v>
                </c:pt>
                <c:pt idx="37611">
                  <c:v>45130.59375</c:v>
                </c:pt>
                <c:pt idx="37612">
                  <c:v>45130.597222222219</c:v>
                </c:pt>
                <c:pt idx="37613">
                  <c:v>45130.600694444445</c:v>
                </c:pt>
                <c:pt idx="37614">
                  <c:v>45130.604166666664</c:v>
                </c:pt>
                <c:pt idx="37615">
                  <c:v>45130.607638888891</c:v>
                </c:pt>
                <c:pt idx="37616">
                  <c:v>45130.611111111109</c:v>
                </c:pt>
                <c:pt idx="37617">
                  <c:v>45130.614583333336</c:v>
                </c:pt>
                <c:pt idx="37618">
                  <c:v>45130.618055555555</c:v>
                </c:pt>
                <c:pt idx="37619">
                  <c:v>45130.621527777781</c:v>
                </c:pt>
                <c:pt idx="37620">
                  <c:v>45130.625</c:v>
                </c:pt>
                <c:pt idx="37621">
                  <c:v>45130.628472222219</c:v>
                </c:pt>
                <c:pt idx="37622">
                  <c:v>45130.631944444445</c:v>
                </c:pt>
                <c:pt idx="37623">
                  <c:v>45130.635416666664</c:v>
                </c:pt>
                <c:pt idx="37624">
                  <c:v>45130.638888888891</c:v>
                </c:pt>
                <c:pt idx="37625">
                  <c:v>45130.642361111109</c:v>
                </c:pt>
                <c:pt idx="37626">
                  <c:v>45130.645833333336</c:v>
                </c:pt>
                <c:pt idx="37627">
                  <c:v>45130.649305555555</c:v>
                </c:pt>
                <c:pt idx="37628">
                  <c:v>45130.652777777781</c:v>
                </c:pt>
                <c:pt idx="37629">
                  <c:v>45130.65625</c:v>
                </c:pt>
                <c:pt idx="37630">
                  <c:v>45130.659722222219</c:v>
                </c:pt>
                <c:pt idx="37631">
                  <c:v>45130.663194444445</c:v>
                </c:pt>
                <c:pt idx="37632">
                  <c:v>45130.666666666664</c:v>
                </c:pt>
                <c:pt idx="37633">
                  <c:v>45130.670138888891</c:v>
                </c:pt>
                <c:pt idx="37634">
                  <c:v>45130.673611111109</c:v>
                </c:pt>
                <c:pt idx="37635">
                  <c:v>45130.677083333336</c:v>
                </c:pt>
                <c:pt idx="37636">
                  <c:v>45130.680555555555</c:v>
                </c:pt>
                <c:pt idx="37637">
                  <c:v>45130.684027777781</c:v>
                </c:pt>
                <c:pt idx="37638">
                  <c:v>45130.6875</c:v>
                </c:pt>
                <c:pt idx="37639">
                  <c:v>45130.690972222219</c:v>
                </c:pt>
                <c:pt idx="37640">
                  <c:v>45130.694444444445</c:v>
                </c:pt>
                <c:pt idx="37641">
                  <c:v>45130.697916666664</c:v>
                </c:pt>
                <c:pt idx="37642">
                  <c:v>45130.701388888891</c:v>
                </c:pt>
                <c:pt idx="37643">
                  <c:v>45130.704861111109</c:v>
                </c:pt>
                <c:pt idx="37644">
                  <c:v>45130.708333333336</c:v>
                </c:pt>
                <c:pt idx="37645">
                  <c:v>45130.711805555555</c:v>
                </c:pt>
                <c:pt idx="37646">
                  <c:v>45130.715277777781</c:v>
                </c:pt>
                <c:pt idx="37647">
                  <c:v>45130.71875</c:v>
                </c:pt>
                <c:pt idx="37648">
                  <c:v>45130.722222222219</c:v>
                </c:pt>
                <c:pt idx="37649">
                  <c:v>45130.725694444445</c:v>
                </c:pt>
                <c:pt idx="37650">
                  <c:v>45130.729166666664</c:v>
                </c:pt>
                <c:pt idx="37651">
                  <c:v>45130.732638888891</c:v>
                </c:pt>
                <c:pt idx="37652">
                  <c:v>45130.736111111109</c:v>
                </c:pt>
                <c:pt idx="37653">
                  <c:v>45130.739583333336</c:v>
                </c:pt>
                <c:pt idx="37654">
                  <c:v>45130.743055555555</c:v>
                </c:pt>
                <c:pt idx="37655">
                  <c:v>45130.746527777781</c:v>
                </c:pt>
                <c:pt idx="37656">
                  <c:v>45130.75</c:v>
                </c:pt>
                <c:pt idx="37657">
                  <c:v>45130.753472222219</c:v>
                </c:pt>
                <c:pt idx="37658">
                  <c:v>45130.756944444445</c:v>
                </c:pt>
                <c:pt idx="37659">
                  <c:v>45130.760416666664</c:v>
                </c:pt>
                <c:pt idx="37660">
                  <c:v>45130.763888888891</c:v>
                </c:pt>
                <c:pt idx="37661">
                  <c:v>45130.767361111109</c:v>
                </c:pt>
                <c:pt idx="37662">
                  <c:v>45130.770833333336</c:v>
                </c:pt>
                <c:pt idx="37663">
                  <c:v>45130.774305555555</c:v>
                </c:pt>
                <c:pt idx="37664">
                  <c:v>45130.777777777781</c:v>
                </c:pt>
                <c:pt idx="37665">
                  <c:v>45130.78125</c:v>
                </c:pt>
                <c:pt idx="37666">
                  <c:v>45130.784722222219</c:v>
                </c:pt>
                <c:pt idx="37667">
                  <c:v>45130.788194444445</c:v>
                </c:pt>
                <c:pt idx="37668">
                  <c:v>45130.791666666664</c:v>
                </c:pt>
                <c:pt idx="37669">
                  <c:v>45130.795138888891</c:v>
                </c:pt>
                <c:pt idx="37670">
                  <c:v>45130.798611111109</c:v>
                </c:pt>
                <c:pt idx="37671">
                  <c:v>45130.802083333336</c:v>
                </c:pt>
                <c:pt idx="37672">
                  <c:v>45130.805555555555</c:v>
                </c:pt>
                <c:pt idx="37673">
                  <c:v>45130.809027777781</c:v>
                </c:pt>
                <c:pt idx="37674">
                  <c:v>45130.8125</c:v>
                </c:pt>
                <c:pt idx="37675">
                  <c:v>45130.815972222219</c:v>
                </c:pt>
                <c:pt idx="37676">
                  <c:v>45130.819444444445</c:v>
                </c:pt>
                <c:pt idx="37677">
                  <c:v>45130.822916666664</c:v>
                </c:pt>
                <c:pt idx="37678">
                  <c:v>45130.826388888891</c:v>
                </c:pt>
                <c:pt idx="37679">
                  <c:v>45130.829861111109</c:v>
                </c:pt>
                <c:pt idx="37680">
                  <c:v>45130.833333333336</c:v>
                </c:pt>
                <c:pt idx="37681">
                  <c:v>45130.836805555555</c:v>
                </c:pt>
                <c:pt idx="37682">
                  <c:v>45130.840277777781</c:v>
                </c:pt>
                <c:pt idx="37683">
                  <c:v>45130.84375</c:v>
                </c:pt>
                <c:pt idx="37684">
                  <c:v>45130.847222222219</c:v>
                </c:pt>
                <c:pt idx="37685">
                  <c:v>45130.850694444445</c:v>
                </c:pt>
                <c:pt idx="37686">
                  <c:v>45130.854166666664</c:v>
                </c:pt>
                <c:pt idx="37687">
                  <c:v>45130.857638888891</c:v>
                </c:pt>
                <c:pt idx="37688">
                  <c:v>45130.861111111109</c:v>
                </c:pt>
                <c:pt idx="37689">
                  <c:v>45130.864583333336</c:v>
                </c:pt>
                <c:pt idx="37690">
                  <c:v>45130.868055555555</c:v>
                </c:pt>
                <c:pt idx="37691">
                  <c:v>45130.871527777781</c:v>
                </c:pt>
                <c:pt idx="37692">
                  <c:v>45130.875</c:v>
                </c:pt>
                <c:pt idx="37693">
                  <c:v>45130.878472222219</c:v>
                </c:pt>
                <c:pt idx="37694">
                  <c:v>45130.881944444445</c:v>
                </c:pt>
                <c:pt idx="37695">
                  <c:v>45130.885416666664</c:v>
                </c:pt>
                <c:pt idx="37696">
                  <c:v>45130.888888888891</c:v>
                </c:pt>
                <c:pt idx="37697">
                  <c:v>45130.892361111109</c:v>
                </c:pt>
                <c:pt idx="37698">
                  <c:v>45130.895833333336</c:v>
                </c:pt>
                <c:pt idx="37699">
                  <c:v>45130.899305555555</c:v>
                </c:pt>
                <c:pt idx="37700">
                  <c:v>45130.902777777781</c:v>
                </c:pt>
                <c:pt idx="37701">
                  <c:v>45130.90625</c:v>
                </c:pt>
                <c:pt idx="37702">
                  <c:v>45130.909722222219</c:v>
                </c:pt>
                <c:pt idx="37703">
                  <c:v>45130.913194444445</c:v>
                </c:pt>
                <c:pt idx="37704">
                  <c:v>45130.916666666664</c:v>
                </c:pt>
                <c:pt idx="37705">
                  <c:v>45130.920138888891</c:v>
                </c:pt>
                <c:pt idx="37706">
                  <c:v>45130.923611111109</c:v>
                </c:pt>
                <c:pt idx="37707">
                  <c:v>45130.927083333336</c:v>
                </c:pt>
                <c:pt idx="37708">
                  <c:v>45130.930555555555</c:v>
                </c:pt>
                <c:pt idx="37709">
                  <c:v>45130.934027777781</c:v>
                </c:pt>
                <c:pt idx="37710">
                  <c:v>45130.9375</c:v>
                </c:pt>
                <c:pt idx="37711">
                  <c:v>45130.940972222219</c:v>
                </c:pt>
                <c:pt idx="37712">
                  <c:v>45130.944444444445</c:v>
                </c:pt>
                <c:pt idx="37713">
                  <c:v>45130.947916666664</c:v>
                </c:pt>
                <c:pt idx="37714">
                  <c:v>45130.951388888891</c:v>
                </c:pt>
                <c:pt idx="37715">
                  <c:v>45130.954861111109</c:v>
                </c:pt>
                <c:pt idx="37716">
                  <c:v>45130.958333333336</c:v>
                </c:pt>
                <c:pt idx="37717">
                  <c:v>45130.961805555555</c:v>
                </c:pt>
                <c:pt idx="37718">
                  <c:v>45130.965277777781</c:v>
                </c:pt>
                <c:pt idx="37719">
                  <c:v>45130.96875</c:v>
                </c:pt>
                <c:pt idx="37720">
                  <c:v>45130.972222222219</c:v>
                </c:pt>
                <c:pt idx="37721">
                  <c:v>45130.975694444445</c:v>
                </c:pt>
                <c:pt idx="37722">
                  <c:v>45130.979166666664</c:v>
                </c:pt>
                <c:pt idx="37723">
                  <c:v>45130.982638888891</c:v>
                </c:pt>
                <c:pt idx="37724">
                  <c:v>45130.986111111109</c:v>
                </c:pt>
                <c:pt idx="37725">
                  <c:v>45130.989583333336</c:v>
                </c:pt>
                <c:pt idx="37726">
                  <c:v>45130.993055555555</c:v>
                </c:pt>
                <c:pt idx="37727">
                  <c:v>45130.996527777781</c:v>
                </c:pt>
                <c:pt idx="37728">
                  <c:v>45131</c:v>
                </c:pt>
                <c:pt idx="37729">
                  <c:v>45131.003472222219</c:v>
                </c:pt>
                <c:pt idx="37730">
                  <c:v>45131.006944444445</c:v>
                </c:pt>
                <c:pt idx="37731">
                  <c:v>45131.010416666664</c:v>
                </c:pt>
                <c:pt idx="37732">
                  <c:v>45131.013888888891</c:v>
                </c:pt>
                <c:pt idx="37733">
                  <c:v>45131.017361111109</c:v>
                </c:pt>
                <c:pt idx="37734">
                  <c:v>45131.020833333336</c:v>
                </c:pt>
                <c:pt idx="37735">
                  <c:v>45131.024305555555</c:v>
                </c:pt>
                <c:pt idx="37736">
                  <c:v>45131.027777777781</c:v>
                </c:pt>
                <c:pt idx="37737">
                  <c:v>45131.03125</c:v>
                </c:pt>
                <c:pt idx="37738">
                  <c:v>45131.034722222219</c:v>
                </c:pt>
                <c:pt idx="37739">
                  <c:v>45131.038194444445</c:v>
                </c:pt>
                <c:pt idx="37740">
                  <c:v>45131.041666666664</c:v>
                </c:pt>
                <c:pt idx="37741">
                  <c:v>45131.045138888891</c:v>
                </c:pt>
                <c:pt idx="37742">
                  <c:v>45131.048611111109</c:v>
                </c:pt>
                <c:pt idx="37743">
                  <c:v>45131.052083333336</c:v>
                </c:pt>
                <c:pt idx="37744">
                  <c:v>45131.055555555555</c:v>
                </c:pt>
                <c:pt idx="37745">
                  <c:v>45131.059027777781</c:v>
                </c:pt>
                <c:pt idx="37746">
                  <c:v>45131.0625</c:v>
                </c:pt>
                <c:pt idx="37747">
                  <c:v>45131.065972222219</c:v>
                </c:pt>
                <c:pt idx="37748">
                  <c:v>45131.069444444445</c:v>
                </c:pt>
                <c:pt idx="37749">
                  <c:v>45131.072916666664</c:v>
                </c:pt>
                <c:pt idx="37750">
                  <c:v>45131.076388888891</c:v>
                </c:pt>
                <c:pt idx="37751">
                  <c:v>45131.079861111109</c:v>
                </c:pt>
                <c:pt idx="37752">
                  <c:v>45131.083333333336</c:v>
                </c:pt>
                <c:pt idx="37753">
                  <c:v>45131.086805555555</c:v>
                </c:pt>
                <c:pt idx="37754">
                  <c:v>45131.090277777781</c:v>
                </c:pt>
                <c:pt idx="37755">
                  <c:v>45131.09375</c:v>
                </c:pt>
                <c:pt idx="37756">
                  <c:v>45131.097222222219</c:v>
                </c:pt>
                <c:pt idx="37757">
                  <c:v>45131.100694444445</c:v>
                </c:pt>
                <c:pt idx="37758">
                  <c:v>45131.104166666664</c:v>
                </c:pt>
                <c:pt idx="37759">
                  <c:v>45131.107638888891</c:v>
                </c:pt>
                <c:pt idx="37760">
                  <c:v>45131.111111111109</c:v>
                </c:pt>
                <c:pt idx="37761">
                  <c:v>45131.114583333336</c:v>
                </c:pt>
                <c:pt idx="37762">
                  <c:v>45131.118055555555</c:v>
                </c:pt>
                <c:pt idx="37763">
                  <c:v>45131.121527777781</c:v>
                </c:pt>
                <c:pt idx="37764">
                  <c:v>45131.125</c:v>
                </c:pt>
                <c:pt idx="37765">
                  <c:v>45131.128472222219</c:v>
                </c:pt>
                <c:pt idx="37766">
                  <c:v>45131.131944444445</c:v>
                </c:pt>
                <c:pt idx="37767">
                  <c:v>45131.135416666664</c:v>
                </c:pt>
                <c:pt idx="37768">
                  <c:v>45131.138888888891</c:v>
                </c:pt>
                <c:pt idx="37769">
                  <c:v>45131.142361111109</c:v>
                </c:pt>
                <c:pt idx="37770">
                  <c:v>45131.145833333336</c:v>
                </c:pt>
                <c:pt idx="37771">
                  <c:v>45131.149305555555</c:v>
                </c:pt>
                <c:pt idx="37772">
                  <c:v>45131.152777777781</c:v>
                </c:pt>
                <c:pt idx="37773">
                  <c:v>45131.15625</c:v>
                </c:pt>
                <c:pt idx="37774">
                  <c:v>45131.159722222219</c:v>
                </c:pt>
                <c:pt idx="37775">
                  <c:v>45131.163194444445</c:v>
                </c:pt>
                <c:pt idx="37776">
                  <c:v>45131.166666666664</c:v>
                </c:pt>
                <c:pt idx="37777">
                  <c:v>45131.170138888891</c:v>
                </c:pt>
                <c:pt idx="37778">
                  <c:v>45131.173611111109</c:v>
                </c:pt>
                <c:pt idx="37779">
                  <c:v>45131.177083333336</c:v>
                </c:pt>
                <c:pt idx="37780">
                  <c:v>45131.180555555555</c:v>
                </c:pt>
                <c:pt idx="37781">
                  <c:v>45131.184027777781</c:v>
                </c:pt>
                <c:pt idx="37782">
                  <c:v>45131.1875</c:v>
                </c:pt>
                <c:pt idx="37783">
                  <c:v>45131.190972222219</c:v>
                </c:pt>
                <c:pt idx="37784">
                  <c:v>45131.194444444445</c:v>
                </c:pt>
                <c:pt idx="37785">
                  <c:v>45131.197916666664</c:v>
                </c:pt>
                <c:pt idx="37786">
                  <c:v>45131.201388888891</c:v>
                </c:pt>
                <c:pt idx="37787">
                  <c:v>45131.204861111109</c:v>
                </c:pt>
                <c:pt idx="37788">
                  <c:v>45131.208333333336</c:v>
                </c:pt>
                <c:pt idx="37789">
                  <c:v>45131.211805555555</c:v>
                </c:pt>
                <c:pt idx="37790">
                  <c:v>45131.215277777781</c:v>
                </c:pt>
                <c:pt idx="37791">
                  <c:v>45131.21875</c:v>
                </c:pt>
                <c:pt idx="37792">
                  <c:v>45131.222222222219</c:v>
                </c:pt>
                <c:pt idx="37793">
                  <c:v>45131.225694444445</c:v>
                </c:pt>
                <c:pt idx="37794">
                  <c:v>45131.229166666664</c:v>
                </c:pt>
                <c:pt idx="37795">
                  <c:v>45131.232638888891</c:v>
                </c:pt>
                <c:pt idx="37796">
                  <c:v>45131.236111111109</c:v>
                </c:pt>
                <c:pt idx="37797">
                  <c:v>45131.239583333336</c:v>
                </c:pt>
                <c:pt idx="37798">
                  <c:v>45131.243055555555</c:v>
                </c:pt>
                <c:pt idx="37799">
                  <c:v>45131.246527777781</c:v>
                </c:pt>
                <c:pt idx="37800">
                  <c:v>45131.25</c:v>
                </c:pt>
                <c:pt idx="37801">
                  <c:v>45131.253472222219</c:v>
                </c:pt>
                <c:pt idx="37802">
                  <c:v>45131.256944444445</c:v>
                </c:pt>
                <c:pt idx="37803">
                  <c:v>45131.260416666664</c:v>
                </c:pt>
                <c:pt idx="37804">
                  <c:v>45131.263888888891</c:v>
                </c:pt>
                <c:pt idx="37805">
                  <c:v>45131.267361111109</c:v>
                </c:pt>
                <c:pt idx="37806">
                  <c:v>45131.270833333336</c:v>
                </c:pt>
                <c:pt idx="37807">
                  <c:v>45131.274305555555</c:v>
                </c:pt>
                <c:pt idx="37808">
                  <c:v>45131.277777777781</c:v>
                </c:pt>
                <c:pt idx="37809">
                  <c:v>45131.28125</c:v>
                </c:pt>
                <c:pt idx="37810">
                  <c:v>45131.284722222219</c:v>
                </c:pt>
                <c:pt idx="37811">
                  <c:v>45131.288194444445</c:v>
                </c:pt>
                <c:pt idx="37812">
                  <c:v>45131.291666666664</c:v>
                </c:pt>
                <c:pt idx="37813">
                  <c:v>45131.295138888891</c:v>
                </c:pt>
                <c:pt idx="37814">
                  <c:v>45131.298611111109</c:v>
                </c:pt>
                <c:pt idx="37815">
                  <c:v>45131.302083333336</c:v>
                </c:pt>
                <c:pt idx="37816">
                  <c:v>45131.305555555555</c:v>
                </c:pt>
                <c:pt idx="37817">
                  <c:v>45131.309027777781</c:v>
                </c:pt>
                <c:pt idx="37818">
                  <c:v>45131.3125</c:v>
                </c:pt>
                <c:pt idx="37819">
                  <c:v>45131.315972222219</c:v>
                </c:pt>
                <c:pt idx="37820">
                  <c:v>45131.319444444445</c:v>
                </c:pt>
                <c:pt idx="37821">
                  <c:v>45131.322916666664</c:v>
                </c:pt>
                <c:pt idx="37822">
                  <c:v>45131.326388888891</c:v>
                </c:pt>
                <c:pt idx="37823">
                  <c:v>45131.329861111109</c:v>
                </c:pt>
                <c:pt idx="37824">
                  <c:v>45131.333333333336</c:v>
                </c:pt>
                <c:pt idx="37825">
                  <c:v>45131.336805555555</c:v>
                </c:pt>
                <c:pt idx="37826">
                  <c:v>45131.340277777781</c:v>
                </c:pt>
                <c:pt idx="37827">
                  <c:v>45131.34375</c:v>
                </c:pt>
                <c:pt idx="37828">
                  <c:v>45131.347222222219</c:v>
                </c:pt>
                <c:pt idx="37829">
                  <c:v>45131.350694444445</c:v>
                </c:pt>
                <c:pt idx="37830">
                  <c:v>45131.354166666664</c:v>
                </c:pt>
                <c:pt idx="37831">
                  <c:v>45131.357638888891</c:v>
                </c:pt>
                <c:pt idx="37832">
                  <c:v>45131.361111111109</c:v>
                </c:pt>
                <c:pt idx="37833">
                  <c:v>45131.364583333336</c:v>
                </c:pt>
                <c:pt idx="37834">
                  <c:v>45131.368055555555</c:v>
                </c:pt>
                <c:pt idx="37835">
                  <c:v>45131.371527777781</c:v>
                </c:pt>
                <c:pt idx="37836">
                  <c:v>45131.375</c:v>
                </c:pt>
                <c:pt idx="37837">
                  <c:v>45131.378472222219</c:v>
                </c:pt>
                <c:pt idx="37838">
                  <c:v>45131.381944444445</c:v>
                </c:pt>
                <c:pt idx="37839">
                  <c:v>45131.385416666664</c:v>
                </c:pt>
                <c:pt idx="37840">
                  <c:v>45131.388888888891</c:v>
                </c:pt>
                <c:pt idx="37841">
                  <c:v>45131.392361111109</c:v>
                </c:pt>
                <c:pt idx="37842">
                  <c:v>45131.395833333336</c:v>
                </c:pt>
                <c:pt idx="37843">
                  <c:v>45131.399305555555</c:v>
                </c:pt>
                <c:pt idx="37844">
                  <c:v>45131.402777777781</c:v>
                </c:pt>
                <c:pt idx="37845">
                  <c:v>45131.40625</c:v>
                </c:pt>
                <c:pt idx="37846">
                  <c:v>45131.409722222219</c:v>
                </c:pt>
                <c:pt idx="37847">
                  <c:v>45131.413194444445</c:v>
                </c:pt>
                <c:pt idx="37848">
                  <c:v>45131.416666666664</c:v>
                </c:pt>
                <c:pt idx="37849">
                  <c:v>45131.420138888891</c:v>
                </c:pt>
                <c:pt idx="37850">
                  <c:v>45131.423611111109</c:v>
                </c:pt>
                <c:pt idx="37851">
                  <c:v>45131.427083333336</c:v>
                </c:pt>
                <c:pt idx="37852">
                  <c:v>45131.430555555555</c:v>
                </c:pt>
                <c:pt idx="37853">
                  <c:v>45131.434027777781</c:v>
                </c:pt>
                <c:pt idx="37854">
                  <c:v>45131.4375</c:v>
                </c:pt>
                <c:pt idx="37855">
                  <c:v>45131.440972222219</c:v>
                </c:pt>
                <c:pt idx="37856">
                  <c:v>45131.444444444445</c:v>
                </c:pt>
                <c:pt idx="37857">
                  <c:v>45131.447916666664</c:v>
                </c:pt>
                <c:pt idx="37858">
                  <c:v>45131.451388888891</c:v>
                </c:pt>
                <c:pt idx="37859">
                  <c:v>45131.454861111109</c:v>
                </c:pt>
                <c:pt idx="37860">
                  <c:v>45131.458333333336</c:v>
                </c:pt>
                <c:pt idx="37861">
                  <c:v>45131.461805555555</c:v>
                </c:pt>
                <c:pt idx="37862">
                  <c:v>45131.465277777781</c:v>
                </c:pt>
                <c:pt idx="37863">
                  <c:v>45131.46875</c:v>
                </c:pt>
                <c:pt idx="37864">
                  <c:v>45131.472222222219</c:v>
                </c:pt>
                <c:pt idx="37865">
                  <c:v>45131.475694444445</c:v>
                </c:pt>
                <c:pt idx="37866">
                  <c:v>45131.479166666664</c:v>
                </c:pt>
                <c:pt idx="37867">
                  <c:v>45131.482638888891</c:v>
                </c:pt>
                <c:pt idx="37868">
                  <c:v>45131.486111111109</c:v>
                </c:pt>
                <c:pt idx="37869">
                  <c:v>45131.489583333336</c:v>
                </c:pt>
                <c:pt idx="37870">
                  <c:v>45131.493055555555</c:v>
                </c:pt>
                <c:pt idx="37871">
                  <c:v>45131.496527777781</c:v>
                </c:pt>
                <c:pt idx="37872">
                  <c:v>45131.5</c:v>
                </c:pt>
                <c:pt idx="37873">
                  <c:v>45131.503472222219</c:v>
                </c:pt>
                <c:pt idx="37874">
                  <c:v>45131.506944444445</c:v>
                </c:pt>
                <c:pt idx="37875">
                  <c:v>45131.510416666664</c:v>
                </c:pt>
                <c:pt idx="37876">
                  <c:v>45131.513888888891</c:v>
                </c:pt>
                <c:pt idx="37877">
                  <c:v>45131.517361111109</c:v>
                </c:pt>
                <c:pt idx="37878">
                  <c:v>45131.520833333336</c:v>
                </c:pt>
                <c:pt idx="37879">
                  <c:v>45131.524305555555</c:v>
                </c:pt>
                <c:pt idx="37880">
                  <c:v>45131.527777777781</c:v>
                </c:pt>
                <c:pt idx="37881">
                  <c:v>45131.53125</c:v>
                </c:pt>
                <c:pt idx="37882">
                  <c:v>45131.534722222219</c:v>
                </c:pt>
                <c:pt idx="37883">
                  <c:v>45131.538194444445</c:v>
                </c:pt>
                <c:pt idx="37884">
                  <c:v>45131.541666666664</c:v>
                </c:pt>
                <c:pt idx="37885">
                  <c:v>45131.545138888891</c:v>
                </c:pt>
                <c:pt idx="37886">
                  <c:v>45131.548611111109</c:v>
                </c:pt>
                <c:pt idx="37887">
                  <c:v>45131.552083333336</c:v>
                </c:pt>
                <c:pt idx="37888">
                  <c:v>45131.555555555555</c:v>
                </c:pt>
                <c:pt idx="37889">
                  <c:v>45131.559027777781</c:v>
                </c:pt>
                <c:pt idx="37890">
                  <c:v>45131.5625</c:v>
                </c:pt>
                <c:pt idx="37891">
                  <c:v>45131.565972222219</c:v>
                </c:pt>
                <c:pt idx="37892">
                  <c:v>45131.569444444445</c:v>
                </c:pt>
                <c:pt idx="37893">
                  <c:v>45131.572916666664</c:v>
                </c:pt>
                <c:pt idx="37894">
                  <c:v>45131.576388888891</c:v>
                </c:pt>
                <c:pt idx="37895">
                  <c:v>45131.579861111109</c:v>
                </c:pt>
                <c:pt idx="37896">
                  <c:v>45131.583333333336</c:v>
                </c:pt>
                <c:pt idx="37897">
                  <c:v>45131.586805555555</c:v>
                </c:pt>
                <c:pt idx="37898">
                  <c:v>45131.590277777781</c:v>
                </c:pt>
                <c:pt idx="37899">
                  <c:v>45131.59375</c:v>
                </c:pt>
                <c:pt idx="37900">
                  <c:v>45131.597222222219</c:v>
                </c:pt>
                <c:pt idx="37901">
                  <c:v>45131.600694444445</c:v>
                </c:pt>
                <c:pt idx="37902">
                  <c:v>45131.604166666664</c:v>
                </c:pt>
                <c:pt idx="37903">
                  <c:v>45131.607638888891</c:v>
                </c:pt>
                <c:pt idx="37904">
                  <c:v>45131.611111111109</c:v>
                </c:pt>
                <c:pt idx="37905">
                  <c:v>45131.614583333336</c:v>
                </c:pt>
                <c:pt idx="37906">
                  <c:v>45131.618055555555</c:v>
                </c:pt>
                <c:pt idx="37907">
                  <c:v>45131.621527777781</c:v>
                </c:pt>
                <c:pt idx="37908">
                  <c:v>45131.625</c:v>
                </c:pt>
                <c:pt idx="37909">
                  <c:v>45131.628472222219</c:v>
                </c:pt>
                <c:pt idx="37910">
                  <c:v>45131.631944444445</c:v>
                </c:pt>
                <c:pt idx="37911">
                  <c:v>45131.635416666664</c:v>
                </c:pt>
                <c:pt idx="37912">
                  <c:v>45131.638888888891</c:v>
                </c:pt>
                <c:pt idx="37913">
                  <c:v>45131.642361111109</c:v>
                </c:pt>
                <c:pt idx="37914">
                  <c:v>45131.645833333336</c:v>
                </c:pt>
                <c:pt idx="37915">
                  <c:v>45131.649305555555</c:v>
                </c:pt>
                <c:pt idx="37916">
                  <c:v>45131.652777777781</c:v>
                </c:pt>
                <c:pt idx="37917">
                  <c:v>45131.65625</c:v>
                </c:pt>
                <c:pt idx="37918">
                  <c:v>45131.659722222219</c:v>
                </c:pt>
                <c:pt idx="37919">
                  <c:v>45131.663194444445</c:v>
                </c:pt>
                <c:pt idx="37920">
                  <c:v>45131.666666666664</c:v>
                </c:pt>
                <c:pt idx="37921">
                  <c:v>45131.670138888891</c:v>
                </c:pt>
                <c:pt idx="37922">
                  <c:v>45131.673611111109</c:v>
                </c:pt>
                <c:pt idx="37923">
                  <c:v>45131.677083333336</c:v>
                </c:pt>
                <c:pt idx="37924">
                  <c:v>45131.680555555555</c:v>
                </c:pt>
                <c:pt idx="37925">
                  <c:v>45131.684027777781</c:v>
                </c:pt>
                <c:pt idx="37926">
                  <c:v>45131.6875</c:v>
                </c:pt>
                <c:pt idx="37927">
                  <c:v>45131.690972222219</c:v>
                </c:pt>
                <c:pt idx="37928">
                  <c:v>45131.694444444445</c:v>
                </c:pt>
                <c:pt idx="37929">
                  <c:v>45131.697916666664</c:v>
                </c:pt>
                <c:pt idx="37930">
                  <c:v>45131.701388888891</c:v>
                </c:pt>
                <c:pt idx="37931">
                  <c:v>45131.704861111109</c:v>
                </c:pt>
                <c:pt idx="37932">
                  <c:v>45131.708333333336</c:v>
                </c:pt>
                <c:pt idx="37933">
                  <c:v>45131.711805555555</c:v>
                </c:pt>
                <c:pt idx="37934">
                  <c:v>45131.715277777781</c:v>
                </c:pt>
                <c:pt idx="37935">
                  <c:v>45131.71875</c:v>
                </c:pt>
                <c:pt idx="37936">
                  <c:v>45131.722222222219</c:v>
                </c:pt>
                <c:pt idx="37937">
                  <c:v>45131.725694444445</c:v>
                </c:pt>
                <c:pt idx="37938">
                  <c:v>45131.729166666664</c:v>
                </c:pt>
                <c:pt idx="37939">
                  <c:v>45131.732638888891</c:v>
                </c:pt>
                <c:pt idx="37940">
                  <c:v>45131.736111111109</c:v>
                </c:pt>
                <c:pt idx="37941">
                  <c:v>45131.739583333336</c:v>
                </c:pt>
                <c:pt idx="37942">
                  <c:v>45131.743055555555</c:v>
                </c:pt>
                <c:pt idx="37943">
                  <c:v>45131.746527777781</c:v>
                </c:pt>
                <c:pt idx="37944">
                  <c:v>45131.75</c:v>
                </c:pt>
                <c:pt idx="37945">
                  <c:v>45131.753472222219</c:v>
                </c:pt>
                <c:pt idx="37946">
                  <c:v>45131.756944444445</c:v>
                </c:pt>
                <c:pt idx="37947">
                  <c:v>45131.760416666664</c:v>
                </c:pt>
                <c:pt idx="37948">
                  <c:v>45131.763888888891</c:v>
                </c:pt>
                <c:pt idx="37949">
                  <c:v>45131.767361111109</c:v>
                </c:pt>
                <c:pt idx="37950">
                  <c:v>45131.770833333336</c:v>
                </c:pt>
                <c:pt idx="37951">
                  <c:v>45131.774305555555</c:v>
                </c:pt>
                <c:pt idx="37952">
                  <c:v>45131.777777777781</c:v>
                </c:pt>
                <c:pt idx="37953">
                  <c:v>45131.78125</c:v>
                </c:pt>
                <c:pt idx="37954">
                  <c:v>45131.784722222219</c:v>
                </c:pt>
                <c:pt idx="37955">
                  <c:v>45131.788194444445</c:v>
                </c:pt>
                <c:pt idx="37956">
                  <c:v>45131.791666666664</c:v>
                </c:pt>
                <c:pt idx="37957">
                  <c:v>45131.795138888891</c:v>
                </c:pt>
                <c:pt idx="37958">
                  <c:v>45131.798611111109</c:v>
                </c:pt>
                <c:pt idx="37959">
                  <c:v>45131.802083333336</c:v>
                </c:pt>
                <c:pt idx="37960">
                  <c:v>45131.805555555555</c:v>
                </c:pt>
                <c:pt idx="37961">
                  <c:v>45131.809027777781</c:v>
                </c:pt>
                <c:pt idx="37962">
                  <c:v>45131.8125</c:v>
                </c:pt>
                <c:pt idx="37963">
                  <c:v>45131.815972222219</c:v>
                </c:pt>
                <c:pt idx="37964">
                  <c:v>45131.819444444445</c:v>
                </c:pt>
                <c:pt idx="37965">
                  <c:v>45131.822916666664</c:v>
                </c:pt>
                <c:pt idx="37966">
                  <c:v>45131.826388888891</c:v>
                </c:pt>
                <c:pt idx="37967">
                  <c:v>45131.829861111109</c:v>
                </c:pt>
                <c:pt idx="37968">
                  <c:v>45131.833333333336</c:v>
                </c:pt>
                <c:pt idx="37969">
                  <c:v>45131.836805555555</c:v>
                </c:pt>
                <c:pt idx="37970">
                  <c:v>45131.840277777781</c:v>
                </c:pt>
                <c:pt idx="37971">
                  <c:v>45131.84375</c:v>
                </c:pt>
                <c:pt idx="37972">
                  <c:v>45131.847222222219</c:v>
                </c:pt>
                <c:pt idx="37973">
                  <c:v>45131.850694444445</c:v>
                </c:pt>
                <c:pt idx="37974">
                  <c:v>45131.854166666664</c:v>
                </c:pt>
                <c:pt idx="37975">
                  <c:v>45131.857638888891</c:v>
                </c:pt>
                <c:pt idx="37976">
                  <c:v>45131.861111111109</c:v>
                </c:pt>
                <c:pt idx="37977">
                  <c:v>45131.864583333336</c:v>
                </c:pt>
                <c:pt idx="37978">
                  <c:v>45131.868055555555</c:v>
                </c:pt>
                <c:pt idx="37979">
                  <c:v>45131.871527777781</c:v>
                </c:pt>
                <c:pt idx="37980">
                  <c:v>45131.875</c:v>
                </c:pt>
                <c:pt idx="37981">
                  <c:v>45131.878472222219</c:v>
                </c:pt>
                <c:pt idx="37982">
                  <c:v>45131.881944444445</c:v>
                </c:pt>
                <c:pt idx="37983">
                  <c:v>45131.885416666664</c:v>
                </c:pt>
                <c:pt idx="37984">
                  <c:v>45131.888888888891</c:v>
                </c:pt>
                <c:pt idx="37985">
                  <c:v>45131.892361111109</c:v>
                </c:pt>
                <c:pt idx="37986">
                  <c:v>45131.895833333336</c:v>
                </c:pt>
                <c:pt idx="37987">
                  <c:v>45131.899305555555</c:v>
                </c:pt>
                <c:pt idx="37988">
                  <c:v>45131.902777777781</c:v>
                </c:pt>
                <c:pt idx="37989">
                  <c:v>45131.90625</c:v>
                </c:pt>
                <c:pt idx="37990">
                  <c:v>45131.909722222219</c:v>
                </c:pt>
                <c:pt idx="37991">
                  <c:v>45131.913194444445</c:v>
                </c:pt>
                <c:pt idx="37992">
                  <c:v>45131.916666666664</c:v>
                </c:pt>
                <c:pt idx="37993">
                  <c:v>45131.920138888891</c:v>
                </c:pt>
                <c:pt idx="37994">
                  <c:v>45131.923611111109</c:v>
                </c:pt>
                <c:pt idx="37995">
                  <c:v>45131.927083333336</c:v>
                </c:pt>
                <c:pt idx="37996">
                  <c:v>45131.930555555555</c:v>
                </c:pt>
                <c:pt idx="37997">
                  <c:v>45131.934027777781</c:v>
                </c:pt>
                <c:pt idx="37998">
                  <c:v>45131.9375</c:v>
                </c:pt>
                <c:pt idx="37999">
                  <c:v>45131.940972222219</c:v>
                </c:pt>
                <c:pt idx="38000">
                  <c:v>45131.944444444445</c:v>
                </c:pt>
                <c:pt idx="38001">
                  <c:v>45131.947916666664</c:v>
                </c:pt>
                <c:pt idx="38002">
                  <c:v>45131.951388888891</c:v>
                </c:pt>
                <c:pt idx="38003">
                  <c:v>45131.954861111109</c:v>
                </c:pt>
                <c:pt idx="38004">
                  <c:v>45131.958333333336</c:v>
                </c:pt>
                <c:pt idx="38005">
                  <c:v>45131.961805555555</c:v>
                </c:pt>
                <c:pt idx="38006">
                  <c:v>45131.965277777781</c:v>
                </c:pt>
                <c:pt idx="38007">
                  <c:v>45131.96875</c:v>
                </c:pt>
                <c:pt idx="38008">
                  <c:v>45131.972222222219</c:v>
                </c:pt>
                <c:pt idx="38009">
                  <c:v>45131.975694444445</c:v>
                </c:pt>
                <c:pt idx="38010">
                  <c:v>45131.979166666664</c:v>
                </c:pt>
                <c:pt idx="38011">
                  <c:v>45131.982638888891</c:v>
                </c:pt>
                <c:pt idx="38012">
                  <c:v>45131.986111111109</c:v>
                </c:pt>
                <c:pt idx="38013">
                  <c:v>45131.989583333336</c:v>
                </c:pt>
                <c:pt idx="38014">
                  <c:v>45131.993055555555</c:v>
                </c:pt>
                <c:pt idx="38015">
                  <c:v>45131.996527777781</c:v>
                </c:pt>
                <c:pt idx="38016">
                  <c:v>45132</c:v>
                </c:pt>
                <c:pt idx="38017">
                  <c:v>45132.003472222219</c:v>
                </c:pt>
                <c:pt idx="38018">
                  <c:v>45132.006944444445</c:v>
                </c:pt>
                <c:pt idx="38019">
                  <c:v>45132.010416666664</c:v>
                </c:pt>
                <c:pt idx="38020">
                  <c:v>45132.013888888891</c:v>
                </c:pt>
                <c:pt idx="38021">
                  <c:v>45132.017361111109</c:v>
                </c:pt>
                <c:pt idx="38022">
                  <c:v>45132.020833333336</c:v>
                </c:pt>
                <c:pt idx="38023">
                  <c:v>45132.024305555555</c:v>
                </c:pt>
                <c:pt idx="38024">
                  <c:v>45132.027777777781</c:v>
                </c:pt>
                <c:pt idx="38025">
                  <c:v>45132.03125</c:v>
                </c:pt>
                <c:pt idx="38026">
                  <c:v>45132.034722222219</c:v>
                </c:pt>
                <c:pt idx="38027">
                  <c:v>45132.038194444445</c:v>
                </c:pt>
                <c:pt idx="38028">
                  <c:v>45132.041666666664</c:v>
                </c:pt>
                <c:pt idx="38029">
                  <c:v>45132.045138888891</c:v>
                </c:pt>
                <c:pt idx="38030">
                  <c:v>45132.048611111109</c:v>
                </c:pt>
                <c:pt idx="38031">
                  <c:v>45132.052083333336</c:v>
                </c:pt>
                <c:pt idx="38032">
                  <c:v>45132.055555555555</c:v>
                </c:pt>
                <c:pt idx="38033">
                  <c:v>45132.059027777781</c:v>
                </c:pt>
                <c:pt idx="38034">
                  <c:v>45132.0625</c:v>
                </c:pt>
                <c:pt idx="38035">
                  <c:v>45132.065972222219</c:v>
                </c:pt>
                <c:pt idx="38036">
                  <c:v>45132.069444444445</c:v>
                </c:pt>
                <c:pt idx="38037">
                  <c:v>45132.072916666664</c:v>
                </c:pt>
                <c:pt idx="38038">
                  <c:v>45132.076388888891</c:v>
                </c:pt>
                <c:pt idx="38039">
                  <c:v>45132.079861111109</c:v>
                </c:pt>
                <c:pt idx="38040">
                  <c:v>45132.083333333336</c:v>
                </c:pt>
                <c:pt idx="38041">
                  <c:v>45132.086805555555</c:v>
                </c:pt>
                <c:pt idx="38042">
                  <c:v>45132.090277777781</c:v>
                </c:pt>
                <c:pt idx="38043">
                  <c:v>45132.09375</c:v>
                </c:pt>
                <c:pt idx="38044">
                  <c:v>45132.097222222219</c:v>
                </c:pt>
                <c:pt idx="38045">
                  <c:v>45132.100694444445</c:v>
                </c:pt>
                <c:pt idx="38046">
                  <c:v>45132.104166666664</c:v>
                </c:pt>
                <c:pt idx="38047">
                  <c:v>45132.107638888891</c:v>
                </c:pt>
                <c:pt idx="38048">
                  <c:v>45132.111111111109</c:v>
                </c:pt>
                <c:pt idx="38049">
                  <c:v>45132.114583333336</c:v>
                </c:pt>
                <c:pt idx="38050">
                  <c:v>45132.118055555555</c:v>
                </c:pt>
                <c:pt idx="38051">
                  <c:v>45132.121527777781</c:v>
                </c:pt>
                <c:pt idx="38052">
                  <c:v>45132.125</c:v>
                </c:pt>
                <c:pt idx="38053">
                  <c:v>45132.128472222219</c:v>
                </c:pt>
                <c:pt idx="38054">
                  <c:v>45132.131944444445</c:v>
                </c:pt>
                <c:pt idx="38055">
                  <c:v>45132.135416666664</c:v>
                </c:pt>
                <c:pt idx="38056">
                  <c:v>45132.138888888891</c:v>
                </c:pt>
                <c:pt idx="38057">
                  <c:v>45132.142361111109</c:v>
                </c:pt>
                <c:pt idx="38058">
                  <c:v>45132.145833333336</c:v>
                </c:pt>
                <c:pt idx="38059">
                  <c:v>45132.149305555555</c:v>
                </c:pt>
                <c:pt idx="38060">
                  <c:v>45132.152777777781</c:v>
                </c:pt>
                <c:pt idx="38061">
                  <c:v>45132.15625</c:v>
                </c:pt>
                <c:pt idx="38062">
                  <c:v>45132.159722222219</c:v>
                </c:pt>
                <c:pt idx="38063">
                  <c:v>45132.163194444445</c:v>
                </c:pt>
                <c:pt idx="38064">
                  <c:v>45132.166666666664</c:v>
                </c:pt>
                <c:pt idx="38065">
                  <c:v>45132.170138888891</c:v>
                </c:pt>
                <c:pt idx="38066">
                  <c:v>45132.173611111109</c:v>
                </c:pt>
                <c:pt idx="38067">
                  <c:v>45132.177083333336</c:v>
                </c:pt>
                <c:pt idx="38068">
                  <c:v>45132.180555555555</c:v>
                </c:pt>
                <c:pt idx="38069">
                  <c:v>45132.184027777781</c:v>
                </c:pt>
                <c:pt idx="38070">
                  <c:v>45132.1875</c:v>
                </c:pt>
                <c:pt idx="38071">
                  <c:v>45132.190972222219</c:v>
                </c:pt>
                <c:pt idx="38072">
                  <c:v>45132.194444444445</c:v>
                </c:pt>
                <c:pt idx="38073">
                  <c:v>45132.197916666664</c:v>
                </c:pt>
                <c:pt idx="38074">
                  <c:v>45132.201388888891</c:v>
                </c:pt>
                <c:pt idx="38075">
                  <c:v>45132.204861111109</c:v>
                </c:pt>
                <c:pt idx="38076">
                  <c:v>45132.208333333336</c:v>
                </c:pt>
                <c:pt idx="38077">
                  <c:v>45132.211805555555</c:v>
                </c:pt>
                <c:pt idx="38078">
                  <c:v>45132.215277777781</c:v>
                </c:pt>
                <c:pt idx="38079">
                  <c:v>45132.21875</c:v>
                </c:pt>
                <c:pt idx="38080">
                  <c:v>45132.222222222219</c:v>
                </c:pt>
                <c:pt idx="38081">
                  <c:v>45132.225694444445</c:v>
                </c:pt>
                <c:pt idx="38082">
                  <c:v>45132.229166666664</c:v>
                </c:pt>
                <c:pt idx="38083">
                  <c:v>45132.232638888891</c:v>
                </c:pt>
                <c:pt idx="38084">
                  <c:v>45132.236111111109</c:v>
                </c:pt>
                <c:pt idx="38085">
                  <c:v>45132.239583333336</c:v>
                </c:pt>
                <c:pt idx="38086">
                  <c:v>45132.243055555555</c:v>
                </c:pt>
                <c:pt idx="38087">
                  <c:v>45132.246527777781</c:v>
                </c:pt>
                <c:pt idx="38088">
                  <c:v>45132.25</c:v>
                </c:pt>
                <c:pt idx="38089">
                  <c:v>45132.253472222219</c:v>
                </c:pt>
                <c:pt idx="38090">
                  <c:v>45132.256944444445</c:v>
                </c:pt>
                <c:pt idx="38091">
                  <c:v>45132.260416666664</c:v>
                </c:pt>
                <c:pt idx="38092">
                  <c:v>45132.263888888891</c:v>
                </c:pt>
                <c:pt idx="38093">
                  <c:v>45132.267361111109</c:v>
                </c:pt>
                <c:pt idx="38094">
                  <c:v>45132.270833333336</c:v>
                </c:pt>
                <c:pt idx="38095">
                  <c:v>45132.274305555555</c:v>
                </c:pt>
                <c:pt idx="38096">
                  <c:v>45132.277777777781</c:v>
                </c:pt>
                <c:pt idx="38097">
                  <c:v>45132.28125</c:v>
                </c:pt>
                <c:pt idx="38098">
                  <c:v>45132.284722222219</c:v>
                </c:pt>
                <c:pt idx="38099">
                  <c:v>45132.288194444445</c:v>
                </c:pt>
                <c:pt idx="38100">
                  <c:v>45132.291666666664</c:v>
                </c:pt>
                <c:pt idx="38101">
                  <c:v>45132.295138888891</c:v>
                </c:pt>
                <c:pt idx="38102">
                  <c:v>45132.298611111109</c:v>
                </c:pt>
                <c:pt idx="38103">
                  <c:v>45132.302083333336</c:v>
                </c:pt>
                <c:pt idx="38104">
                  <c:v>45132.305555555555</c:v>
                </c:pt>
                <c:pt idx="38105">
                  <c:v>45132.309027777781</c:v>
                </c:pt>
                <c:pt idx="38106">
                  <c:v>45132.3125</c:v>
                </c:pt>
                <c:pt idx="38107">
                  <c:v>45132.315972222219</c:v>
                </c:pt>
                <c:pt idx="38108">
                  <c:v>45132.319444444445</c:v>
                </c:pt>
                <c:pt idx="38109">
                  <c:v>45132.322916666664</c:v>
                </c:pt>
                <c:pt idx="38110">
                  <c:v>45132.326388888891</c:v>
                </c:pt>
                <c:pt idx="38111">
                  <c:v>45132.329861111109</c:v>
                </c:pt>
                <c:pt idx="38112">
                  <c:v>45132.333333333336</c:v>
                </c:pt>
                <c:pt idx="38113">
                  <c:v>45132.336805555555</c:v>
                </c:pt>
                <c:pt idx="38114">
                  <c:v>45132.340277777781</c:v>
                </c:pt>
                <c:pt idx="38115">
                  <c:v>45132.34375</c:v>
                </c:pt>
                <c:pt idx="38116">
                  <c:v>45132.347222222219</c:v>
                </c:pt>
                <c:pt idx="38117">
                  <c:v>45132.350694444445</c:v>
                </c:pt>
                <c:pt idx="38118">
                  <c:v>45132.354166666664</c:v>
                </c:pt>
                <c:pt idx="38119">
                  <c:v>45132.357638888891</c:v>
                </c:pt>
                <c:pt idx="38120">
                  <c:v>45132.361111111109</c:v>
                </c:pt>
                <c:pt idx="38121">
                  <c:v>45132.364583333336</c:v>
                </c:pt>
                <c:pt idx="38122">
                  <c:v>45132.368055555555</c:v>
                </c:pt>
                <c:pt idx="38123">
                  <c:v>45132.371527777781</c:v>
                </c:pt>
                <c:pt idx="38124">
                  <c:v>45132.375</c:v>
                </c:pt>
                <c:pt idx="38125">
                  <c:v>45132.378472222219</c:v>
                </c:pt>
                <c:pt idx="38126">
                  <c:v>45132.381944444445</c:v>
                </c:pt>
                <c:pt idx="38127">
                  <c:v>45132.385416666664</c:v>
                </c:pt>
                <c:pt idx="38128">
                  <c:v>45132.388888888891</c:v>
                </c:pt>
                <c:pt idx="38129">
                  <c:v>45132.392361111109</c:v>
                </c:pt>
                <c:pt idx="38130">
                  <c:v>45132.395833333336</c:v>
                </c:pt>
                <c:pt idx="38131">
                  <c:v>45132.399305555555</c:v>
                </c:pt>
                <c:pt idx="38132">
                  <c:v>45132.402777777781</c:v>
                </c:pt>
                <c:pt idx="38133">
                  <c:v>45132.40625</c:v>
                </c:pt>
                <c:pt idx="38134">
                  <c:v>45132.409722222219</c:v>
                </c:pt>
                <c:pt idx="38135">
                  <c:v>45132.413194444445</c:v>
                </c:pt>
                <c:pt idx="38136">
                  <c:v>45132.416666666664</c:v>
                </c:pt>
                <c:pt idx="38137">
                  <c:v>45132.420138888891</c:v>
                </c:pt>
                <c:pt idx="38138">
                  <c:v>45132.423611111109</c:v>
                </c:pt>
                <c:pt idx="38139">
                  <c:v>45132.427083333336</c:v>
                </c:pt>
                <c:pt idx="38140">
                  <c:v>45132.430555555555</c:v>
                </c:pt>
                <c:pt idx="38141">
                  <c:v>45132.434027777781</c:v>
                </c:pt>
                <c:pt idx="38142">
                  <c:v>45132.4375</c:v>
                </c:pt>
                <c:pt idx="38143">
                  <c:v>45132.440972222219</c:v>
                </c:pt>
                <c:pt idx="38144">
                  <c:v>45132.444444444445</c:v>
                </c:pt>
                <c:pt idx="38145">
                  <c:v>45132.447916666664</c:v>
                </c:pt>
                <c:pt idx="38146">
                  <c:v>45132.451388888891</c:v>
                </c:pt>
                <c:pt idx="38147">
                  <c:v>45132.454861111109</c:v>
                </c:pt>
                <c:pt idx="38148">
                  <c:v>45132.458333333336</c:v>
                </c:pt>
                <c:pt idx="38149">
                  <c:v>45132.461805555555</c:v>
                </c:pt>
                <c:pt idx="38150">
                  <c:v>45132.465277777781</c:v>
                </c:pt>
                <c:pt idx="38151">
                  <c:v>45132.46875</c:v>
                </c:pt>
                <c:pt idx="38152">
                  <c:v>45132.472222222219</c:v>
                </c:pt>
                <c:pt idx="38153">
                  <c:v>45132.475694444445</c:v>
                </c:pt>
                <c:pt idx="38154">
                  <c:v>45132.479166666664</c:v>
                </c:pt>
                <c:pt idx="38155">
                  <c:v>45132.482638888891</c:v>
                </c:pt>
                <c:pt idx="38156">
                  <c:v>45132.486111111109</c:v>
                </c:pt>
                <c:pt idx="38157">
                  <c:v>45132.489583333336</c:v>
                </c:pt>
                <c:pt idx="38158">
                  <c:v>45132.493055555555</c:v>
                </c:pt>
                <c:pt idx="38159">
                  <c:v>45132.496527777781</c:v>
                </c:pt>
                <c:pt idx="38160">
                  <c:v>45132.5</c:v>
                </c:pt>
                <c:pt idx="38161">
                  <c:v>45132.503472222219</c:v>
                </c:pt>
                <c:pt idx="38162">
                  <c:v>45132.506944444445</c:v>
                </c:pt>
                <c:pt idx="38163">
                  <c:v>45132.510416666664</c:v>
                </c:pt>
                <c:pt idx="38164">
                  <c:v>45132.513888888891</c:v>
                </c:pt>
                <c:pt idx="38165">
                  <c:v>45132.517361111109</c:v>
                </c:pt>
                <c:pt idx="38166">
                  <c:v>45132.520833333336</c:v>
                </c:pt>
                <c:pt idx="38167">
                  <c:v>45132.524305555555</c:v>
                </c:pt>
                <c:pt idx="38168">
                  <c:v>45132.527777777781</c:v>
                </c:pt>
                <c:pt idx="38169">
                  <c:v>45132.53125</c:v>
                </c:pt>
                <c:pt idx="38170">
                  <c:v>45132.534722222219</c:v>
                </c:pt>
                <c:pt idx="38171">
                  <c:v>45132.538194444445</c:v>
                </c:pt>
                <c:pt idx="38172">
                  <c:v>45132.541666666664</c:v>
                </c:pt>
                <c:pt idx="38173">
                  <c:v>45132.545138888891</c:v>
                </c:pt>
                <c:pt idx="38174">
                  <c:v>45132.548611111109</c:v>
                </c:pt>
                <c:pt idx="38175">
                  <c:v>45132.552083333336</c:v>
                </c:pt>
                <c:pt idx="38176">
                  <c:v>45132.555555555555</c:v>
                </c:pt>
                <c:pt idx="38177">
                  <c:v>45132.559027777781</c:v>
                </c:pt>
                <c:pt idx="38178">
                  <c:v>45132.5625</c:v>
                </c:pt>
                <c:pt idx="38179">
                  <c:v>45132.565972222219</c:v>
                </c:pt>
                <c:pt idx="38180">
                  <c:v>45132.569444444445</c:v>
                </c:pt>
                <c:pt idx="38181">
                  <c:v>45132.572916666664</c:v>
                </c:pt>
                <c:pt idx="38182">
                  <c:v>45132.576388888891</c:v>
                </c:pt>
                <c:pt idx="38183">
                  <c:v>45132.579861111109</c:v>
                </c:pt>
                <c:pt idx="38184">
                  <c:v>45132.583333333336</c:v>
                </c:pt>
                <c:pt idx="38185">
                  <c:v>45132.586805555555</c:v>
                </c:pt>
                <c:pt idx="38186">
                  <c:v>45132.590277777781</c:v>
                </c:pt>
                <c:pt idx="38187">
                  <c:v>45132.59375</c:v>
                </c:pt>
                <c:pt idx="38188">
                  <c:v>45132.597222222219</c:v>
                </c:pt>
                <c:pt idx="38189">
                  <c:v>45132.600694444445</c:v>
                </c:pt>
                <c:pt idx="38190">
                  <c:v>45132.604166666664</c:v>
                </c:pt>
                <c:pt idx="38191">
                  <c:v>45132.607638888891</c:v>
                </c:pt>
                <c:pt idx="38192">
                  <c:v>45132.611111111109</c:v>
                </c:pt>
                <c:pt idx="38193">
                  <c:v>45132.614583333336</c:v>
                </c:pt>
                <c:pt idx="38194">
                  <c:v>45132.618055555555</c:v>
                </c:pt>
                <c:pt idx="38195">
                  <c:v>45132.621527777781</c:v>
                </c:pt>
                <c:pt idx="38196">
                  <c:v>45132.625</c:v>
                </c:pt>
                <c:pt idx="38197">
                  <c:v>45132.628472222219</c:v>
                </c:pt>
                <c:pt idx="38198">
                  <c:v>45132.631944444445</c:v>
                </c:pt>
                <c:pt idx="38199">
                  <c:v>45132.635416666664</c:v>
                </c:pt>
                <c:pt idx="38200">
                  <c:v>45132.638888888891</c:v>
                </c:pt>
                <c:pt idx="38201">
                  <c:v>45132.642361111109</c:v>
                </c:pt>
                <c:pt idx="38202">
                  <c:v>45132.645833333336</c:v>
                </c:pt>
                <c:pt idx="38203">
                  <c:v>45132.649305555555</c:v>
                </c:pt>
                <c:pt idx="38204">
                  <c:v>45132.652777777781</c:v>
                </c:pt>
                <c:pt idx="38205">
                  <c:v>45132.65625</c:v>
                </c:pt>
                <c:pt idx="38206">
                  <c:v>45132.659722222219</c:v>
                </c:pt>
                <c:pt idx="38207">
                  <c:v>45132.663194444445</c:v>
                </c:pt>
                <c:pt idx="38208">
                  <c:v>45132.666666666664</c:v>
                </c:pt>
                <c:pt idx="38209">
                  <c:v>45132.670138888891</c:v>
                </c:pt>
                <c:pt idx="38210">
                  <c:v>45132.673611111109</c:v>
                </c:pt>
                <c:pt idx="38211">
                  <c:v>45132.677083333336</c:v>
                </c:pt>
                <c:pt idx="38212">
                  <c:v>45132.680555555555</c:v>
                </c:pt>
                <c:pt idx="38213">
                  <c:v>45132.684027777781</c:v>
                </c:pt>
                <c:pt idx="38214">
                  <c:v>45132.6875</c:v>
                </c:pt>
                <c:pt idx="38215">
                  <c:v>45132.690972222219</c:v>
                </c:pt>
                <c:pt idx="38216">
                  <c:v>45132.694444444445</c:v>
                </c:pt>
                <c:pt idx="38217">
                  <c:v>45132.697916666664</c:v>
                </c:pt>
                <c:pt idx="38218">
                  <c:v>45132.701388888891</c:v>
                </c:pt>
                <c:pt idx="38219">
                  <c:v>45132.704861111109</c:v>
                </c:pt>
                <c:pt idx="38220">
                  <c:v>45132.708333333336</c:v>
                </c:pt>
                <c:pt idx="38221">
                  <c:v>45132.711805555555</c:v>
                </c:pt>
                <c:pt idx="38222">
                  <c:v>45132.715277777781</c:v>
                </c:pt>
                <c:pt idx="38223">
                  <c:v>45132.71875</c:v>
                </c:pt>
                <c:pt idx="38224">
                  <c:v>45132.722222222219</c:v>
                </c:pt>
                <c:pt idx="38225">
                  <c:v>45132.725694444445</c:v>
                </c:pt>
                <c:pt idx="38226">
                  <c:v>45132.729166666664</c:v>
                </c:pt>
                <c:pt idx="38227">
                  <c:v>45132.732638888891</c:v>
                </c:pt>
                <c:pt idx="38228">
                  <c:v>45132.736111111109</c:v>
                </c:pt>
                <c:pt idx="38229">
                  <c:v>45132.739583333336</c:v>
                </c:pt>
                <c:pt idx="38230">
                  <c:v>45132.743055555555</c:v>
                </c:pt>
                <c:pt idx="38231">
                  <c:v>45132.746527777781</c:v>
                </c:pt>
                <c:pt idx="38232">
                  <c:v>45132.75</c:v>
                </c:pt>
                <c:pt idx="38233">
                  <c:v>45132.753472222219</c:v>
                </c:pt>
                <c:pt idx="38234">
                  <c:v>45132.756944444445</c:v>
                </c:pt>
                <c:pt idx="38235">
                  <c:v>45132.760416666664</c:v>
                </c:pt>
                <c:pt idx="38236">
                  <c:v>45132.763888888891</c:v>
                </c:pt>
                <c:pt idx="38237">
                  <c:v>45132.767361111109</c:v>
                </c:pt>
                <c:pt idx="38238">
                  <c:v>45132.770833333336</c:v>
                </c:pt>
                <c:pt idx="38239">
                  <c:v>45132.774305555555</c:v>
                </c:pt>
                <c:pt idx="38240">
                  <c:v>45132.777777777781</c:v>
                </c:pt>
                <c:pt idx="38241">
                  <c:v>45132.78125</c:v>
                </c:pt>
                <c:pt idx="38242">
                  <c:v>45132.784722222219</c:v>
                </c:pt>
                <c:pt idx="38243">
                  <c:v>45132.788194444445</c:v>
                </c:pt>
                <c:pt idx="38244">
                  <c:v>45132.791666666664</c:v>
                </c:pt>
                <c:pt idx="38245">
                  <c:v>45132.795138888891</c:v>
                </c:pt>
                <c:pt idx="38246">
                  <c:v>45132.798611111109</c:v>
                </c:pt>
                <c:pt idx="38247">
                  <c:v>45132.802083333336</c:v>
                </c:pt>
                <c:pt idx="38248">
                  <c:v>45132.805555555555</c:v>
                </c:pt>
                <c:pt idx="38249">
                  <c:v>45132.809027777781</c:v>
                </c:pt>
                <c:pt idx="38250">
                  <c:v>45132.8125</c:v>
                </c:pt>
                <c:pt idx="38251">
                  <c:v>45132.815972222219</c:v>
                </c:pt>
                <c:pt idx="38252">
                  <c:v>45132.819444444445</c:v>
                </c:pt>
                <c:pt idx="38253">
                  <c:v>45132.822916666664</c:v>
                </c:pt>
                <c:pt idx="38254">
                  <c:v>45132.826388888891</c:v>
                </c:pt>
                <c:pt idx="38255">
                  <c:v>45132.829861111109</c:v>
                </c:pt>
                <c:pt idx="38256">
                  <c:v>45132.833333333336</c:v>
                </c:pt>
                <c:pt idx="38257">
                  <c:v>45132.836805555555</c:v>
                </c:pt>
                <c:pt idx="38258">
                  <c:v>45132.840277777781</c:v>
                </c:pt>
                <c:pt idx="38259">
                  <c:v>45132.84375</c:v>
                </c:pt>
                <c:pt idx="38260">
                  <c:v>45132.847222222219</c:v>
                </c:pt>
                <c:pt idx="38261">
                  <c:v>45132.850694444445</c:v>
                </c:pt>
                <c:pt idx="38262">
                  <c:v>45132.854166666664</c:v>
                </c:pt>
                <c:pt idx="38263">
                  <c:v>45132.857638888891</c:v>
                </c:pt>
                <c:pt idx="38264">
                  <c:v>45132.861111111109</c:v>
                </c:pt>
                <c:pt idx="38265">
                  <c:v>45132.864583333336</c:v>
                </c:pt>
                <c:pt idx="38266">
                  <c:v>45132.868055555555</c:v>
                </c:pt>
                <c:pt idx="38267">
                  <c:v>45132.871527777781</c:v>
                </c:pt>
                <c:pt idx="38268">
                  <c:v>45132.875</c:v>
                </c:pt>
                <c:pt idx="38269">
                  <c:v>45132.878472222219</c:v>
                </c:pt>
                <c:pt idx="38270">
                  <c:v>45132.881944444445</c:v>
                </c:pt>
                <c:pt idx="38271">
                  <c:v>45132.885416666664</c:v>
                </c:pt>
                <c:pt idx="38272">
                  <c:v>45132.888888888891</c:v>
                </c:pt>
                <c:pt idx="38273">
                  <c:v>45132.892361111109</c:v>
                </c:pt>
                <c:pt idx="38274">
                  <c:v>45132.895833333336</c:v>
                </c:pt>
                <c:pt idx="38275">
                  <c:v>45132.899305555555</c:v>
                </c:pt>
                <c:pt idx="38276">
                  <c:v>45132.902777777781</c:v>
                </c:pt>
                <c:pt idx="38277">
                  <c:v>45132.90625</c:v>
                </c:pt>
                <c:pt idx="38278">
                  <c:v>45132.909722222219</c:v>
                </c:pt>
                <c:pt idx="38279">
                  <c:v>45132.913194444445</c:v>
                </c:pt>
                <c:pt idx="38280">
                  <c:v>45132.916666666664</c:v>
                </c:pt>
                <c:pt idx="38281">
                  <c:v>45132.920138888891</c:v>
                </c:pt>
                <c:pt idx="38282">
                  <c:v>45132.923611111109</c:v>
                </c:pt>
                <c:pt idx="38283">
                  <c:v>45132.927083333336</c:v>
                </c:pt>
                <c:pt idx="38284">
                  <c:v>45132.930555555555</c:v>
                </c:pt>
                <c:pt idx="38285">
                  <c:v>45132.934027777781</c:v>
                </c:pt>
                <c:pt idx="38286">
                  <c:v>45132.9375</c:v>
                </c:pt>
                <c:pt idx="38287">
                  <c:v>45132.940972222219</c:v>
                </c:pt>
                <c:pt idx="38288">
                  <c:v>45132.944444444445</c:v>
                </c:pt>
                <c:pt idx="38289">
                  <c:v>45132.947916666664</c:v>
                </c:pt>
                <c:pt idx="38290">
                  <c:v>45132.951388888891</c:v>
                </c:pt>
                <c:pt idx="38291">
                  <c:v>45132.954861111109</c:v>
                </c:pt>
                <c:pt idx="38292">
                  <c:v>45132.958333333336</c:v>
                </c:pt>
                <c:pt idx="38293">
                  <c:v>45132.961805555555</c:v>
                </c:pt>
                <c:pt idx="38294">
                  <c:v>45132.965277777781</c:v>
                </c:pt>
                <c:pt idx="38295">
                  <c:v>45132.96875</c:v>
                </c:pt>
                <c:pt idx="38296">
                  <c:v>45132.972222222219</c:v>
                </c:pt>
                <c:pt idx="38297">
                  <c:v>45132.975694444445</c:v>
                </c:pt>
                <c:pt idx="38298">
                  <c:v>45132.979166666664</c:v>
                </c:pt>
                <c:pt idx="38299">
                  <c:v>45132.982638888891</c:v>
                </c:pt>
                <c:pt idx="38300">
                  <c:v>45132.986111111109</c:v>
                </c:pt>
                <c:pt idx="38301">
                  <c:v>45132.989583333336</c:v>
                </c:pt>
                <c:pt idx="38302">
                  <c:v>45132.993055555555</c:v>
                </c:pt>
                <c:pt idx="38303">
                  <c:v>45132.996527777781</c:v>
                </c:pt>
                <c:pt idx="38304">
                  <c:v>45133</c:v>
                </c:pt>
                <c:pt idx="38305">
                  <c:v>45133.003472222219</c:v>
                </c:pt>
                <c:pt idx="38306">
                  <c:v>45133.006944444445</c:v>
                </c:pt>
                <c:pt idx="38307">
                  <c:v>45133.010416666664</c:v>
                </c:pt>
                <c:pt idx="38308">
                  <c:v>45133.013888888891</c:v>
                </c:pt>
                <c:pt idx="38309">
                  <c:v>45133.017361111109</c:v>
                </c:pt>
                <c:pt idx="38310">
                  <c:v>45133.020833333336</c:v>
                </c:pt>
                <c:pt idx="38311">
                  <c:v>45133.024305555555</c:v>
                </c:pt>
                <c:pt idx="38312">
                  <c:v>45133.027777777781</c:v>
                </c:pt>
                <c:pt idx="38313">
                  <c:v>45133.03125</c:v>
                </c:pt>
                <c:pt idx="38314">
                  <c:v>45133.034722222219</c:v>
                </c:pt>
                <c:pt idx="38315">
                  <c:v>45133.038194444445</c:v>
                </c:pt>
                <c:pt idx="38316">
                  <c:v>45133.041666666664</c:v>
                </c:pt>
                <c:pt idx="38317">
                  <c:v>45133.045138888891</c:v>
                </c:pt>
                <c:pt idx="38318">
                  <c:v>45133.048611111109</c:v>
                </c:pt>
                <c:pt idx="38319">
                  <c:v>45133.052083333336</c:v>
                </c:pt>
                <c:pt idx="38320">
                  <c:v>45133.055555555555</c:v>
                </c:pt>
                <c:pt idx="38321">
                  <c:v>45133.059027777781</c:v>
                </c:pt>
                <c:pt idx="38322">
                  <c:v>45133.0625</c:v>
                </c:pt>
                <c:pt idx="38323">
                  <c:v>45133.065972222219</c:v>
                </c:pt>
                <c:pt idx="38324">
                  <c:v>45133.069444444445</c:v>
                </c:pt>
                <c:pt idx="38325">
                  <c:v>45133.072916666664</c:v>
                </c:pt>
                <c:pt idx="38326">
                  <c:v>45133.076388888891</c:v>
                </c:pt>
                <c:pt idx="38327">
                  <c:v>45133.079861111109</c:v>
                </c:pt>
                <c:pt idx="38328">
                  <c:v>45133.083333333336</c:v>
                </c:pt>
                <c:pt idx="38329">
                  <c:v>45133.086805555555</c:v>
                </c:pt>
                <c:pt idx="38330">
                  <c:v>45133.090277777781</c:v>
                </c:pt>
                <c:pt idx="38331">
                  <c:v>45133.09375</c:v>
                </c:pt>
                <c:pt idx="38332">
                  <c:v>45133.097222222219</c:v>
                </c:pt>
                <c:pt idx="38333">
                  <c:v>45133.100694444445</c:v>
                </c:pt>
                <c:pt idx="38334">
                  <c:v>45133.104166666664</c:v>
                </c:pt>
                <c:pt idx="38335">
                  <c:v>45133.107638888891</c:v>
                </c:pt>
                <c:pt idx="38336">
                  <c:v>45133.111111111109</c:v>
                </c:pt>
                <c:pt idx="38337">
                  <c:v>45133.114583333336</c:v>
                </c:pt>
                <c:pt idx="38338">
                  <c:v>45133.118055555555</c:v>
                </c:pt>
                <c:pt idx="38339">
                  <c:v>45133.121527777781</c:v>
                </c:pt>
                <c:pt idx="38340">
                  <c:v>45133.125</c:v>
                </c:pt>
                <c:pt idx="38341">
                  <c:v>45133.128472222219</c:v>
                </c:pt>
                <c:pt idx="38342">
                  <c:v>45133.131944444445</c:v>
                </c:pt>
                <c:pt idx="38343">
                  <c:v>45133.135416666664</c:v>
                </c:pt>
                <c:pt idx="38344">
                  <c:v>45133.138888888891</c:v>
                </c:pt>
                <c:pt idx="38345">
                  <c:v>45133.142361111109</c:v>
                </c:pt>
                <c:pt idx="38346">
                  <c:v>45133.145833333336</c:v>
                </c:pt>
                <c:pt idx="38347">
                  <c:v>45133.149305555555</c:v>
                </c:pt>
                <c:pt idx="38348">
                  <c:v>45133.152777777781</c:v>
                </c:pt>
                <c:pt idx="38349">
                  <c:v>45133.15625</c:v>
                </c:pt>
                <c:pt idx="38350">
                  <c:v>45133.159722222219</c:v>
                </c:pt>
                <c:pt idx="38351">
                  <c:v>45133.163194444445</c:v>
                </c:pt>
                <c:pt idx="38352">
                  <c:v>45133.166666666664</c:v>
                </c:pt>
                <c:pt idx="38353">
                  <c:v>45133.170138888891</c:v>
                </c:pt>
                <c:pt idx="38354">
                  <c:v>45133.173611111109</c:v>
                </c:pt>
                <c:pt idx="38355">
                  <c:v>45133.177083333336</c:v>
                </c:pt>
                <c:pt idx="38356">
                  <c:v>45133.180555555555</c:v>
                </c:pt>
                <c:pt idx="38357">
                  <c:v>45133.184027777781</c:v>
                </c:pt>
                <c:pt idx="38358">
                  <c:v>45133.1875</c:v>
                </c:pt>
                <c:pt idx="38359">
                  <c:v>45133.190972222219</c:v>
                </c:pt>
                <c:pt idx="38360">
                  <c:v>45133.194444444445</c:v>
                </c:pt>
                <c:pt idx="38361">
                  <c:v>45133.197916666664</c:v>
                </c:pt>
                <c:pt idx="38362">
                  <c:v>45133.201388888891</c:v>
                </c:pt>
                <c:pt idx="38363">
                  <c:v>45133.204861111109</c:v>
                </c:pt>
                <c:pt idx="38364">
                  <c:v>45133.208333333336</c:v>
                </c:pt>
                <c:pt idx="38365">
                  <c:v>45133.211805555555</c:v>
                </c:pt>
                <c:pt idx="38366">
                  <c:v>45133.215277777781</c:v>
                </c:pt>
                <c:pt idx="38367">
                  <c:v>45133.21875</c:v>
                </c:pt>
                <c:pt idx="38368">
                  <c:v>45133.222222222219</c:v>
                </c:pt>
                <c:pt idx="38369">
                  <c:v>45133.225694444445</c:v>
                </c:pt>
                <c:pt idx="38370">
                  <c:v>45133.229166666664</c:v>
                </c:pt>
                <c:pt idx="38371">
                  <c:v>45133.232638888891</c:v>
                </c:pt>
                <c:pt idx="38372">
                  <c:v>45133.236111111109</c:v>
                </c:pt>
                <c:pt idx="38373">
                  <c:v>45133.239583333336</c:v>
                </c:pt>
                <c:pt idx="38374">
                  <c:v>45133.243055555555</c:v>
                </c:pt>
                <c:pt idx="38375">
                  <c:v>45133.246527777781</c:v>
                </c:pt>
                <c:pt idx="38376">
                  <c:v>45133.25</c:v>
                </c:pt>
                <c:pt idx="38377">
                  <c:v>45133.253472222219</c:v>
                </c:pt>
                <c:pt idx="38378">
                  <c:v>45133.256944444445</c:v>
                </c:pt>
                <c:pt idx="38379">
                  <c:v>45133.260416666664</c:v>
                </c:pt>
                <c:pt idx="38380">
                  <c:v>45133.263888888891</c:v>
                </c:pt>
                <c:pt idx="38381">
                  <c:v>45133.267361111109</c:v>
                </c:pt>
                <c:pt idx="38382">
                  <c:v>45133.270833333336</c:v>
                </c:pt>
                <c:pt idx="38383">
                  <c:v>45133.274305555555</c:v>
                </c:pt>
                <c:pt idx="38384">
                  <c:v>45133.277777777781</c:v>
                </c:pt>
                <c:pt idx="38385">
                  <c:v>45133.28125</c:v>
                </c:pt>
                <c:pt idx="38386">
                  <c:v>45133.284722222219</c:v>
                </c:pt>
                <c:pt idx="38387">
                  <c:v>45133.288194444445</c:v>
                </c:pt>
                <c:pt idx="38388">
                  <c:v>45133.291666666664</c:v>
                </c:pt>
                <c:pt idx="38389">
                  <c:v>45133.295138888891</c:v>
                </c:pt>
                <c:pt idx="38390">
                  <c:v>45133.298611111109</c:v>
                </c:pt>
                <c:pt idx="38391">
                  <c:v>45133.302083333336</c:v>
                </c:pt>
                <c:pt idx="38392">
                  <c:v>45133.305555555555</c:v>
                </c:pt>
                <c:pt idx="38393">
                  <c:v>45133.309027777781</c:v>
                </c:pt>
                <c:pt idx="38394">
                  <c:v>45133.3125</c:v>
                </c:pt>
                <c:pt idx="38395">
                  <c:v>45133.315972222219</c:v>
                </c:pt>
                <c:pt idx="38396">
                  <c:v>45133.319444444445</c:v>
                </c:pt>
                <c:pt idx="38397">
                  <c:v>45133.322916666664</c:v>
                </c:pt>
                <c:pt idx="38398">
                  <c:v>45133.326388888891</c:v>
                </c:pt>
                <c:pt idx="38399">
                  <c:v>45133.329861111109</c:v>
                </c:pt>
                <c:pt idx="38400">
                  <c:v>45133.333333333336</c:v>
                </c:pt>
                <c:pt idx="38401">
                  <c:v>45133.336805555555</c:v>
                </c:pt>
                <c:pt idx="38402">
                  <c:v>45133.340277777781</c:v>
                </c:pt>
                <c:pt idx="38403">
                  <c:v>45133.34375</c:v>
                </c:pt>
                <c:pt idx="38404">
                  <c:v>45133.347222222219</c:v>
                </c:pt>
                <c:pt idx="38405">
                  <c:v>45133.350694444445</c:v>
                </c:pt>
                <c:pt idx="38406">
                  <c:v>45133.354166666664</c:v>
                </c:pt>
                <c:pt idx="38407">
                  <c:v>45133.357638888891</c:v>
                </c:pt>
                <c:pt idx="38408">
                  <c:v>45133.361111111109</c:v>
                </c:pt>
                <c:pt idx="38409">
                  <c:v>45133.364583333336</c:v>
                </c:pt>
                <c:pt idx="38410">
                  <c:v>45133.368055555555</c:v>
                </c:pt>
                <c:pt idx="38411">
                  <c:v>45133.371527777781</c:v>
                </c:pt>
                <c:pt idx="38412">
                  <c:v>45133.375</c:v>
                </c:pt>
                <c:pt idx="38413">
                  <c:v>45133.378472222219</c:v>
                </c:pt>
                <c:pt idx="38414">
                  <c:v>45133.381944444445</c:v>
                </c:pt>
                <c:pt idx="38415">
                  <c:v>45133.385416666664</c:v>
                </c:pt>
                <c:pt idx="38416">
                  <c:v>45133.388888888891</c:v>
                </c:pt>
                <c:pt idx="38417">
                  <c:v>45133.392361111109</c:v>
                </c:pt>
                <c:pt idx="38418">
                  <c:v>45133.395833333336</c:v>
                </c:pt>
                <c:pt idx="38419">
                  <c:v>45133.399305555555</c:v>
                </c:pt>
                <c:pt idx="38420">
                  <c:v>45133.402777777781</c:v>
                </c:pt>
                <c:pt idx="38421">
                  <c:v>45133.40625</c:v>
                </c:pt>
                <c:pt idx="38422">
                  <c:v>45133.409722222219</c:v>
                </c:pt>
                <c:pt idx="38423">
                  <c:v>45133.413194444445</c:v>
                </c:pt>
                <c:pt idx="38424">
                  <c:v>45133.416666666664</c:v>
                </c:pt>
                <c:pt idx="38425">
                  <c:v>45133.420138888891</c:v>
                </c:pt>
                <c:pt idx="38426">
                  <c:v>45133.423611111109</c:v>
                </c:pt>
                <c:pt idx="38427">
                  <c:v>45133.427083333336</c:v>
                </c:pt>
                <c:pt idx="38428">
                  <c:v>45133.430555555555</c:v>
                </c:pt>
                <c:pt idx="38429">
                  <c:v>45133.434027777781</c:v>
                </c:pt>
                <c:pt idx="38430">
                  <c:v>45133.4375</c:v>
                </c:pt>
                <c:pt idx="38431">
                  <c:v>45133.440972222219</c:v>
                </c:pt>
                <c:pt idx="38432">
                  <c:v>45133.444444444445</c:v>
                </c:pt>
                <c:pt idx="38433">
                  <c:v>45133.447916666664</c:v>
                </c:pt>
                <c:pt idx="38434">
                  <c:v>45133.451388888891</c:v>
                </c:pt>
                <c:pt idx="38435">
                  <c:v>45133.454861111109</c:v>
                </c:pt>
                <c:pt idx="38436">
                  <c:v>45133.458333333336</c:v>
                </c:pt>
                <c:pt idx="38437">
                  <c:v>45133.461805555555</c:v>
                </c:pt>
                <c:pt idx="38438">
                  <c:v>45133.465277777781</c:v>
                </c:pt>
                <c:pt idx="38439">
                  <c:v>45133.46875</c:v>
                </c:pt>
                <c:pt idx="38440">
                  <c:v>45133.472222222219</c:v>
                </c:pt>
                <c:pt idx="38441">
                  <c:v>45133.475694444445</c:v>
                </c:pt>
                <c:pt idx="38442">
                  <c:v>45133.479166666664</c:v>
                </c:pt>
                <c:pt idx="38443">
                  <c:v>45133.482638888891</c:v>
                </c:pt>
                <c:pt idx="38444">
                  <c:v>45133.486111111109</c:v>
                </c:pt>
                <c:pt idx="38445">
                  <c:v>45133.489583333336</c:v>
                </c:pt>
                <c:pt idx="38446">
                  <c:v>45133.493055555555</c:v>
                </c:pt>
                <c:pt idx="38447">
                  <c:v>45133.496527777781</c:v>
                </c:pt>
                <c:pt idx="38448">
                  <c:v>45133.5</c:v>
                </c:pt>
                <c:pt idx="38449">
                  <c:v>45133.503472222219</c:v>
                </c:pt>
                <c:pt idx="38450">
                  <c:v>45133.506944444445</c:v>
                </c:pt>
                <c:pt idx="38451">
                  <c:v>45133.510416666664</c:v>
                </c:pt>
                <c:pt idx="38452">
                  <c:v>45133.513888888891</c:v>
                </c:pt>
                <c:pt idx="38453">
                  <c:v>45133.517361111109</c:v>
                </c:pt>
                <c:pt idx="38454">
                  <c:v>45133.520833333336</c:v>
                </c:pt>
                <c:pt idx="38455">
                  <c:v>45133.524305555555</c:v>
                </c:pt>
                <c:pt idx="38456">
                  <c:v>45133.527777777781</c:v>
                </c:pt>
                <c:pt idx="38457">
                  <c:v>45133.53125</c:v>
                </c:pt>
                <c:pt idx="38458">
                  <c:v>45133.534722222219</c:v>
                </c:pt>
                <c:pt idx="38459">
                  <c:v>45133.538194444445</c:v>
                </c:pt>
                <c:pt idx="38460">
                  <c:v>45133.541666666664</c:v>
                </c:pt>
                <c:pt idx="38461">
                  <c:v>45133.545138888891</c:v>
                </c:pt>
                <c:pt idx="38462">
                  <c:v>45133.548611111109</c:v>
                </c:pt>
                <c:pt idx="38463">
                  <c:v>45133.552083333336</c:v>
                </c:pt>
                <c:pt idx="38464">
                  <c:v>45133.555555555555</c:v>
                </c:pt>
                <c:pt idx="38465">
                  <c:v>45133.559027777781</c:v>
                </c:pt>
                <c:pt idx="38466">
                  <c:v>45133.5625</c:v>
                </c:pt>
                <c:pt idx="38467">
                  <c:v>45133.565972222219</c:v>
                </c:pt>
                <c:pt idx="38468">
                  <c:v>45133.569444444445</c:v>
                </c:pt>
                <c:pt idx="38469">
                  <c:v>45133.572916666664</c:v>
                </c:pt>
                <c:pt idx="38470">
                  <c:v>45133.576388888891</c:v>
                </c:pt>
                <c:pt idx="38471">
                  <c:v>45133.579861111109</c:v>
                </c:pt>
                <c:pt idx="38472">
                  <c:v>45133.583333333336</c:v>
                </c:pt>
                <c:pt idx="38473">
                  <c:v>45133.586805555555</c:v>
                </c:pt>
                <c:pt idx="38474">
                  <c:v>45133.590277777781</c:v>
                </c:pt>
                <c:pt idx="38475">
                  <c:v>45133.59375</c:v>
                </c:pt>
                <c:pt idx="38476">
                  <c:v>45133.597222222219</c:v>
                </c:pt>
                <c:pt idx="38477">
                  <c:v>45133.600694444445</c:v>
                </c:pt>
                <c:pt idx="38478">
                  <c:v>45133.604166666664</c:v>
                </c:pt>
                <c:pt idx="38479">
                  <c:v>45133.607638888891</c:v>
                </c:pt>
                <c:pt idx="38480">
                  <c:v>45133.611111111109</c:v>
                </c:pt>
                <c:pt idx="38481">
                  <c:v>45133.614583333336</c:v>
                </c:pt>
                <c:pt idx="38482">
                  <c:v>45133.618055555555</c:v>
                </c:pt>
                <c:pt idx="38483">
                  <c:v>45133.621527777781</c:v>
                </c:pt>
                <c:pt idx="38484">
                  <c:v>45133.625</c:v>
                </c:pt>
                <c:pt idx="38485">
                  <c:v>45133.628472222219</c:v>
                </c:pt>
                <c:pt idx="38486">
                  <c:v>45133.631944444445</c:v>
                </c:pt>
                <c:pt idx="38487">
                  <c:v>45133.635416666664</c:v>
                </c:pt>
                <c:pt idx="38488">
                  <c:v>45133.638888888891</c:v>
                </c:pt>
                <c:pt idx="38489">
                  <c:v>45133.642361111109</c:v>
                </c:pt>
                <c:pt idx="38490">
                  <c:v>45133.645833333336</c:v>
                </c:pt>
                <c:pt idx="38491">
                  <c:v>45133.649305555555</c:v>
                </c:pt>
                <c:pt idx="38492">
                  <c:v>45133.652777777781</c:v>
                </c:pt>
                <c:pt idx="38493">
                  <c:v>45133.65625</c:v>
                </c:pt>
                <c:pt idx="38494">
                  <c:v>45133.659722222219</c:v>
                </c:pt>
                <c:pt idx="38495">
                  <c:v>45133.663194444445</c:v>
                </c:pt>
                <c:pt idx="38496">
                  <c:v>45133.666666666664</c:v>
                </c:pt>
                <c:pt idx="38497">
                  <c:v>45133.670138888891</c:v>
                </c:pt>
                <c:pt idx="38498">
                  <c:v>45133.673611111109</c:v>
                </c:pt>
                <c:pt idx="38499">
                  <c:v>45133.677083333336</c:v>
                </c:pt>
                <c:pt idx="38500">
                  <c:v>45133.680555555555</c:v>
                </c:pt>
                <c:pt idx="38501">
                  <c:v>45133.684027777781</c:v>
                </c:pt>
                <c:pt idx="38502">
                  <c:v>45133.6875</c:v>
                </c:pt>
                <c:pt idx="38503">
                  <c:v>45133.690972222219</c:v>
                </c:pt>
                <c:pt idx="38504">
                  <c:v>45133.694444444445</c:v>
                </c:pt>
                <c:pt idx="38505">
                  <c:v>45133.697916666664</c:v>
                </c:pt>
                <c:pt idx="38506">
                  <c:v>45133.701388888891</c:v>
                </c:pt>
                <c:pt idx="38507">
                  <c:v>45133.704861111109</c:v>
                </c:pt>
                <c:pt idx="38508">
                  <c:v>45133.708333333336</c:v>
                </c:pt>
                <c:pt idx="38509">
                  <c:v>45133.711805555555</c:v>
                </c:pt>
                <c:pt idx="38510">
                  <c:v>45133.715277777781</c:v>
                </c:pt>
                <c:pt idx="38511">
                  <c:v>45133.71875</c:v>
                </c:pt>
                <c:pt idx="38512">
                  <c:v>45133.722222222219</c:v>
                </c:pt>
                <c:pt idx="38513">
                  <c:v>45133.725694444445</c:v>
                </c:pt>
                <c:pt idx="38514">
                  <c:v>45133.729166666664</c:v>
                </c:pt>
                <c:pt idx="38515">
                  <c:v>45133.732638888891</c:v>
                </c:pt>
                <c:pt idx="38516">
                  <c:v>45133.736111111109</c:v>
                </c:pt>
                <c:pt idx="38517">
                  <c:v>45133.739583333336</c:v>
                </c:pt>
                <c:pt idx="38518">
                  <c:v>45133.743055555555</c:v>
                </c:pt>
                <c:pt idx="38519">
                  <c:v>45133.746527777781</c:v>
                </c:pt>
                <c:pt idx="38520">
                  <c:v>45133.75</c:v>
                </c:pt>
                <c:pt idx="38521">
                  <c:v>45133.753472222219</c:v>
                </c:pt>
                <c:pt idx="38522">
                  <c:v>45133.756944444445</c:v>
                </c:pt>
                <c:pt idx="38523">
                  <c:v>45133.760416666664</c:v>
                </c:pt>
                <c:pt idx="38524">
                  <c:v>45133.763888888891</c:v>
                </c:pt>
                <c:pt idx="38525">
                  <c:v>45133.767361111109</c:v>
                </c:pt>
                <c:pt idx="38526">
                  <c:v>45133.770833333336</c:v>
                </c:pt>
                <c:pt idx="38527">
                  <c:v>45133.774305555555</c:v>
                </c:pt>
                <c:pt idx="38528">
                  <c:v>45133.777777777781</c:v>
                </c:pt>
                <c:pt idx="38529">
                  <c:v>45133.78125</c:v>
                </c:pt>
                <c:pt idx="38530">
                  <c:v>45133.784722222219</c:v>
                </c:pt>
                <c:pt idx="38531">
                  <c:v>45133.788194444445</c:v>
                </c:pt>
                <c:pt idx="38532">
                  <c:v>45133.791666666664</c:v>
                </c:pt>
                <c:pt idx="38533">
                  <c:v>45133.795138888891</c:v>
                </c:pt>
                <c:pt idx="38534">
                  <c:v>45133.798611111109</c:v>
                </c:pt>
                <c:pt idx="38535">
                  <c:v>45133.802083333336</c:v>
                </c:pt>
                <c:pt idx="38536">
                  <c:v>45133.805555555555</c:v>
                </c:pt>
                <c:pt idx="38537">
                  <c:v>45133.809027777781</c:v>
                </c:pt>
                <c:pt idx="38538">
                  <c:v>45133.8125</c:v>
                </c:pt>
                <c:pt idx="38539">
                  <c:v>45133.815972222219</c:v>
                </c:pt>
                <c:pt idx="38540">
                  <c:v>45133.819444444445</c:v>
                </c:pt>
                <c:pt idx="38541">
                  <c:v>45133.822916666664</c:v>
                </c:pt>
                <c:pt idx="38542">
                  <c:v>45133.826388888891</c:v>
                </c:pt>
                <c:pt idx="38543">
                  <c:v>45133.829861111109</c:v>
                </c:pt>
                <c:pt idx="38544">
                  <c:v>45133.833333333336</c:v>
                </c:pt>
                <c:pt idx="38545">
                  <c:v>45133.836805555555</c:v>
                </c:pt>
                <c:pt idx="38546">
                  <c:v>45133.840277777781</c:v>
                </c:pt>
                <c:pt idx="38547">
                  <c:v>45133.84375</c:v>
                </c:pt>
                <c:pt idx="38548">
                  <c:v>45133.847222222219</c:v>
                </c:pt>
                <c:pt idx="38549">
                  <c:v>45133.850694444445</c:v>
                </c:pt>
                <c:pt idx="38550">
                  <c:v>45133.854166666664</c:v>
                </c:pt>
                <c:pt idx="38551">
                  <c:v>45133.857638888891</c:v>
                </c:pt>
                <c:pt idx="38552">
                  <c:v>45133.861111111109</c:v>
                </c:pt>
                <c:pt idx="38553">
                  <c:v>45133.864583333336</c:v>
                </c:pt>
                <c:pt idx="38554">
                  <c:v>45133.868055555555</c:v>
                </c:pt>
                <c:pt idx="38555">
                  <c:v>45133.871527777781</c:v>
                </c:pt>
                <c:pt idx="38556">
                  <c:v>45133.875</c:v>
                </c:pt>
                <c:pt idx="38557">
                  <c:v>45133.878472222219</c:v>
                </c:pt>
                <c:pt idx="38558">
                  <c:v>45133.881944444445</c:v>
                </c:pt>
                <c:pt idx="38559">
                  <c:v>45133.885416666664</c:v>
                </c:pt>
                <c:pt idx="38560">
                  <c:v>45133.888888888891</c:v>
                </c:pt>
                <c:pt idx="38561">
                  <c:v>45133.892361111109</c:v>
                </c:pt>
                <c:pt idx="38562">
                  <c:v>45133.895833333336</c:v>
                </c:pt>
                <c:pt idx="38563">
                  <c:v>45133.899305555555</c:v>
                </c:pt>
                <c:pt idx="38564">
                  <c:v>45133.902777777781</c:v>
                </c:pt>
                <c:pt idx="38565">
                  <c:v>45133.90625</c:v>
                </c:pt>
                <c:pt idx="38566">
                  <c:v>45133.909722222219</c:v>
                </c:pt>
                <c:pt idx="38567">
                  <c:v>45133.913194444445</c:v>
                </c:pt>
                <c:pt idx="38568">
                  <c:v>45133.916666666664</c:v>
                </c:pt>
                <c:pt idx="38569">
                  <c:v>45133.920138888891</c:v>
                </c:pt>
                <c:pt idx="38570">
                  <c:v>45133.923611111109</c:v>
                </c:pt>
                <c:pt idx="38571">
                  <c:v>45133.927083333336</c:v>
                </c:pt>
                <c:pt idx="38572">
                  <c:v>45133.930555555555</c:v>
                </c:pt>
                <c:pt idx="38573">
                  <c:v>45133.934027777781</c:v>
                </c:pt>
                <c:pt idx="38574">
                  <c:v>45133.9375</c:v>
                </c:pt>
                <c:pt idx="38575">
                  <c:v>45133.940972222219</c:v>
                </c:pt>
                <c:pt idx="38576">
                  <c:v>45133.944444444445</c:v>
                </c:pt>
                <c:pt idx="38577">
                  <c:v>45133.947916666664</c:v>
                </c:pt>
                <c:pt idx="38578">
                  <c:v>45133.951388888891</c:v>
                </c:pt>
                <c:pt idx="38579">
                  <c:v>45133.954861111109</c:v>
                </c:pt>
                <c:pt idx="38580">
                  <c:v>45133.958333333336</c:v>
                </c:pt>
                <c:pt idx="38581">
                  <c:v>45133.961805555555</c:v>
                </c:pt>
                <c:pt idx="38582">
                  <c:v>45133.965277777781</c:v>
                </c:pt>
                <c:pt idx="38583">
                  <c:v>45133.96875</c:v>
                </c:pt>
                <c:pt idx="38584">
                  <c:v>45133.972222222219</c:v>
                </c:pt>
                <c:pt idx="38585">
                  <c:v>45133.975694444445</c:v>
                </c:pt>
                <c:pt idx="38586">
                  <c:v>45133.979166666664</c:v>
                </c:pt>
                <c:pt idx="38587">
                  <c:v>45133.982638888891</c:v>
                </c:pt>
                <c:pt idx="38588">
                  <c:v>45133.986111111109</c:v>
                </c:pt>
                <c:pt idx="38589">
                  <c:v>45133.989583333336</c:v>
                </c:pt>
                <c:pt idx="38590">
                  <c:v>45133.993055555555</c:v>
                </c:pt>
                <c:pt idx="38591">
                  <c:v>45133.996527777781</c:v>
                </c:pt>
                <c:pt idx="38592">
                  <c:v>45134</c:v>
                </c:pt>
                <c:pt idx="38593">
                  <c:v>45134.003472222219</c:v>
                </c:pt>
                <c:pt idx="38594">
                  <c:v>45134.006944444445</c:v>
                </c:pt>
                <c:pt idx="38595">
                  <c:v>45134.010416666664</c:v>
                </c:pt>
                <c:pt idx="38596">
                  <c:v>45134.013888888891</c:v>
                </c:pt>
                <c:pt idx="38597">
                  <c:v>45134.017361111109</c:v>
                </c:pt>
                <c:pt idx="38598">
                  <c:v>45134.020833333336</c:v>
                </c:pt>
                <c:pt idx="38599">
                  <c:v>45134.024305555555</c:v>
                </c:pt>
                <c:pt idx="38600">
                  <c:v>45134.027777777781</c:v>
                </c:pt>
                <c:pt idx="38601">
                  <c:v>45134.03125</c:v>
                </c:pt>
                <c:pt idx="38602">
                  <c:v>45134.034722222219</c:v>
                </c:pt>
                <c:pt idx="38603">
                  <c:v>45134.038194444445</c:v>
                </c:pt>
                <c:pt idx="38604">
                  <c:v>45134.041666666664</c:v>
                </c:pt>
                <c:pt idx="38605">
                  <c:v>45134.045138888891</c:v>
                </c:pt>
                <c:pt idx="38606">
                  <c:v>45134.048611111109</c:v>
                </c:pt>
                <c:pt idx="38607">
                  <c:v>45134.052083333336</c:v>
                </c:pt>
                <c:pt idx="38608">
                  <c:v>45134.055555555555</c:v>
                </c:pt>
                <c:pt idx="38609">
                  <c:v>45134.059027777781</c:v>
                </c:pt>
                <c:pt idx="38610">
                  <c:v>45134.0625</c:v>
                </c:pt>
                <c:pt idx="38611">
                  <c:v>45134.065972222219</c:v>
                </c:pt>
                <c:pt idx="38612">
                  <c:v>45134.069444444445</c:v>
                </c:pt>
                <c:pt idx="38613">
                  <c:v>45134.072916666664</c:v>
                </c:pt>
                <c:pt idx="38614">
                  <c:v>45134.076388888891</c:v>
                </c:pt>
                <c:pt idx="38615">
                  <c:v>45134.079861111109</c:v>
                </c:pt>
                <c:pt idx="38616">
                  <c:v>45134.083333333336</c:v>
                </c:pt>
                <c:pt idx="38617">
                  <c:v>45134.086805555555</c:v>
                </c:pt>
                <c:pt idx="38618">
                  <c:v>45134.090277777781</c:v>
                </c:pt>
                <c:pt idx="38619">
                  <c:v>45134.09375</c:v>
                </c:pt>
                <c:pt idx="38620">
                  <c:v>45134.097222222219</c:v>
                </c:pt>
                <c:pt idx="38621">
                  <c:v>45134.100694444445</c:v>
                </c:pt>
                <c:pt idx="38622">
                  <c:v>45134.104166666664</c:v>
                </c:pt>
                <c:pt idx="38623">
                  <c:v>45134.107638888891</c:v>
                </c:pt>
                <c:pt idx="38624">
                  <c:v>45134.111111111109</c:v>
                </c:pt>
                <c:pt idx="38625">
                  <c:v>45134.114583333336</c:v>
                </c:pt>
                <c:pt idx="38626">
                  <c:v>45134.118055555555</c:v>
                </c:pt>
                <c:pt idx="38627">
                  <c:v>45134.121527777781</c:v>
                </c:pt>
                <c:pt idx="38628">
                  <c:v>45134.125</c:v>
                </c:pt>
                <c:pt idx="38629">
                  <c:v>45134.128472222219</c:v>
                </c:pt>
                <c:pt idx="38630">
                  <c:v>45134.131944444445</c:v>
                </c:pt>
                <c:pt idx="38631">
                  <c:v>45134.135416666664</c:v>
                </c:pt>
                <c:pt idx="38632">
                  <c:v>45134.138888888891</c:v>
                </c:pt>
                <c:pt idx="38633">
                  <c:v>45134.142361111109</c:v>
                </c:pt>
                <c:pt idx="38634">
                  <c:v>45134.145833333336</c:v>
                </c:pt>
                <c:pt idx="38635">
                  <c:v>45134.149305555555</c:v>
                </c:pt>
                <c:pt idx="38636">
                  <c:v>45134.152777777781</c:v>
                </c:pt>
                <c:pt idx="38637">
                  <c:v>45134.15625</c:v>
                </c:pt>
                <c:pt idx="38638">
                  <c:v>45134.159722222219</c:v>
                </c:pt>
                <c:pt idx="38639">
                  <c:v>45134.163194444445</c:v>
                </c:pt>
                <c:pt idx="38640">
                  <c:v>45134.166666666664</c:v>
                </c:pt>
                <c:pt idx="38641">
                  <c:v>45134.170138888891</c:v>
                </c:pt>
                <c:pt idx="38642">
                  <c:v>45134.173611111109</c:v>
                </c:pt>
                <c:pt idx="38643">
                  <c:v>45134.177083333336</c:v>
                </c:pt>
                <c:pt idx="38644">
                  <c:v>45134.180555555555</c:v>
                </c:pt>
                <c:pt idx="38645">
                  <c:v>45134.184027777781</c:v>
                </c:pt>
                <c:pt idx="38646">
                  <c:v>45134.1875</c:v>
                </c:pt>
                <c:pt idx="38647">
                  <c:v>45134.190972222219</c:v>
                </c:pt>
                <c:pt idx="38648">
                  <c:v>45134.194444444445</c:v>
                </c:pt>
                <c:pt idx="38649">
                  <c:v>45134.197916666664</c:v>
                </c:pt>
                <c:pt idx="38650">
                  <c:v>45134.201388888891</c:v>
                </c:pt>
                <c:pt idx="38651">
                  <c:v>45134.204861111109</c:v>
                </c:pt>
                <c:pt idx="38652">
                  <c:v>45134.208333333336</c:v>
                </c:pt>
                <c:pt idx="38653">
                  <c:v>45134.211805555555</c:v>
                </c:pt>
                <c:pt idx="38654">
                  <c:v>45134.215277777781</c:v>
                </c:pt>
                <c:pt idx="38655">
                  <c:v>45134.21875</c:v>
                </c:pt>
                <c:pt idx="38656">
                  <c:v>45134.222222222219</c:v>
                </c:pt>
                <c:pt idx="38657">
                  <c:v>45134.225694444445</c:v>
                </c:pt>
                <c:pt idx="38658">
                  <c:v>45134.229166666664</c:v>
                </c:pt>
                <c:pt idx="38659">
                  <c:v>45134.232638888891</c:v>
                </c:pt>
                <c:pt idx="38660">
                  <c:v>45134.236111111109</c:v>
                </c:pt>
                <c:pt idx="38661">
                  <c:v>45134.239583333336</c:v>
                </c:pt>
                <c:pt idx="38662">
                  <c:v>45134.243055555555</c:v>
                </c:pt>
                <c:pt idx="38663">
                  <c:v>45134.246527777781</c:v>
                </c:pt>
                <c:pt idx="38664">
                  <c:v>45134.25</c:v>
                </c:pt>
                <c:pt idx="38665">
                  <c:v>45134.253472222219</c:v>
                </c:pt>
                <c:pt idx="38666">
                  <c:v>45134.256944444445</c:v>
                </c:pt>
                <c:pt idx="38667">
                  <c:v>45134.260416666664</c:v>
                </c:pt>
                <c:pt idx="38668">
                  <c:v>45134.263888888891</c:v>
                </c:pt>
                <c:pt idx="38669">
                  <c:v>45134.267361111109</c:v>
                </c:pt>
                <c:pt idx="38670">
                  <c:v>45134.270833333336</c:v>
                </c:pt>
                <c:pt idx="38671">
                  <c:v>45134.274305555555</c:v>
                </c:pt>
                <c:pt idx="38672">
                  <c:v>45134.277777777781</c:v>
                </c:pt>
                <c:pt idx="38673">
                  <c:v>45134.28125</c:v>
                </c:pt>
                <c:pt idx="38674">
                  <c:v>45134.284722222219</c:v>
                </c:pt>
                <c:pt idx="38675">
                  <c:v>45134.288194444445</c:v>
                </c:pt>
                <c:pt idx="38676">
                  <c:v>45134.291666666664</c:v>
                </c:pt>
                <c:pt idx="38677">
                  <c:v>45134.295138888891</c:v>
                </c:pt>
                <c:pt idx="38678">
                  <c:v>45134.298611111109</c:v>
                </c:pt>
                <c:pt idx="38679">
                  <c:v>45134.302083333336</c:v>
                </c:pt>
                <c:pt idx="38680">
                  <c:v>45134.305555555555</c:v>
                </c:pt>
                <c:pt idx="38681">
                  <c:v>45134.309027777781</c:v>
                </c:pt>
                <c:pt idx="38682">
                  <c:v>45134.3125</c:v>
                </c:pt>
                <c:pt idx="38683">
                  <c:v>45134.315972222219</c:v>
                </c:pt>
                <c:pt idx="38684">
                  <c:v>45134.319444444445</c:v>
                </c:pt>
                <c:pt idx="38685">
                  <c:v>45134.322916666664</c:v>
                </c:pt>
                <c:pt idx="38686">
                  <c:v>45134.326388888891</c:v>
                </c:pt>
                <c:pt idx="38687">
                  <c:v>45134.329861111109</c:v>
                </c:pt>
                <c:pt idx="38688">
                  <c:v>45134.333333333336</c:v>
                </c:pt>
                <c:pt idx="38689">
                  <c:v>45134.336805555555</c:v>
                </c:pt>
                <c:pt idx="38690">
                  <c:v>45134.340277777781</c:v>
                </c:pt>
                <c:pt idx="38691">
                  <c:v>45134.34375</c:v>
                </c:pt>
                <c:pt idx="38692">
                  <c:v>45134.347222222219</c:v>
                </c:pt>
                <c:pt idx="38693">
                  <c:v>45134.350694444445</c:v>
                </c:pt>
                <c:pt idx="38694">
                  <c:v>45134.354166666664</c:v>
                </c:pt>
                <c:pt idx="38695">
                  <c:v>45134.357638888891</c:v>
                </c:pt>
                <c:pt idx="38696">
                  <c:v>45134.361111111109</c:v>
                </c:pt>
                <c:pt idx="38697">
                  <c:v>45134.364583333336</c:v>
                </c:pt>
                <c:pt idx="38698">
                  <c:v>45134.368055555555</c:v>
                </c:pt>
                <c:pt idx="38699">
                  <c:v>45134.371527777781</c:v>
                </c:pt>
                <c:pt idx="38700">
                  <c:v>45134.375</c:v>
                </c:pt>
                <c:pt idx="38701">
                  <c:v>45134.378472222219</c:v>
                </c:pt>
                <c:pt idx="38702">
                  <c:v>45134.381944444445</c:v>
                </c:pt>
                <c:pt idx="38703">
                  <c:v>45134.385416666664</c:v>
                </c:pt>
                <c:pt idx="38704">
                  <c:v>45134.388888888891</c:v>
                </c:pt>
                <c:pt idx="38705">
                  <c:v>45134.392361111109</c:v>
                </c:pt>
                <c:pt idx="38706">
                  <c:v>45134.395833333336</c:v>
                </c:pt>
                <c:pt idx="38707">
                  <c:v>45134.399305555555</c:v>
                </c:pt>
                <c:pt idx="38708">
                  <c:v>45134.402777777781</c:v>
                </c:pt>
                <c:pt idx="38709">
                  <c:v>45134.40625</c:v>
                </c:pt>
                <c:pt idx="38710">
                  <c:v>45134.409722222219</c:v>
                </c:pt>
                <c:pt idx="38711">
                  <c:v>45134.413194444445</c:v>
                </c:pt>
                <c:pt idx="38712">
                  <c:v>45134.416666666664</c:v>
                </c:pt>
                <c:pt idx="38713">
                  <c:v>45134.420138888891</c:v>
                </c:pt>
                <c:pt idx="38714">
                  <c:v>45134.423611111109</c:v>
                </c:pt>
                <c:pt idx="38715">
                  <c:v>45134.427083333336</c:v>
                </c:pt>
                <c:pt idx="38716">
                  <c:v>45134.430555555555</c:v>
                </c:pt>
                <c:pt idx="38717">
                  <c:v>45134.434027777781</c:v>
                </c:pt>
                <c:pt idx="38718">
                  <c:v>45134.4375</c:v>
                </c:pt>
                <c:pt idx="38719">
                  <c:v>45134.440972222219</c:v>
                </c:pt>
                <c:pt idx="38720">
                  <c:v>45134.444444444445</c:v>
                </c:pt>
                <c:pt idx="38721">
                  <c:v>45134.447916666664</c:v>
                </c:pt>
                <c:pt idx="38722">
                  <c:v>45134.451388888891</c:v>
                </c:pt>
                <c:pt idx="38723">
                  <c:v>45134.454861111109</c:v>
                </c:pt>
                <c:pt idx="38724">
                  <c:v>45134.458333333336</c:v>
                </c:pt>
                <c:pt idx="38725">
                  <c:v>45134.461805555555</c:v>
                </c:pt>
                <c:pt idx="38726">
                  <c:v>45134.465277777781</c:v>
                </c:pt>
                <c:pt idx="38727">
                  <c:v>45134.46875</c:v>
                </c:pt>
                <c:pt idx="38728">
                  <c:v>45134.472222222219</c:v>
                </c:pt>
                <c:pt idx="38729">
                  <c:v>45134.475694444445</c:v>
                </c:pt>
                <c:pt idx="38730">
                  <c:v>45134.479166666664</c:v>
                </c:pt>
                <c:pt idx="38731">
                  <c:v>45134.482638888891</c:v>
                </c:pt>
                <c:pt idx="38732">
                  <c:v>45134.486111111109</c:v>
                </c:pt>
                <c:pt idx="38733">
                  <c:v>45134.489583333336</c:v>
                </c:pt>
                <c:pt idx="38734">
                  <c:v>45134.493055555555</c:v>
                </c:pt>
                <c:pt idx="38735">
                  <c:v>45134.496527777781</c:v>
                </c:pt>
                <c:pt idx="38736">
                  <c:v>45134.5</c:v>
                </c:pt>
                <c:pt idx="38737">
                  <c:v>45134.503472222219</c:v>
                </c:pt>
                <c:pt idx="38738">
                  <c:v>45134.506944444445</c:v>
                </c:pt>
                <c:pt idx="38739">
                  <c:v>45134.510416666664</c:v>
                </c:pt>
                <c:pt idx="38740">
                  <c:v>45134.513888888891</c:v>
                </c:pt>
                <c:pt idx="38741">
                  <c:v>45134.517361111109</c:v>
                </c:pt>
                <c:pt idx="38742">
                  <c:v>45134.520833333336</c:v>
                </c:pt>
                <c:pt idx="38743">
                  <c:v>45134.524305555555</c:v>
                </c:pt>
                <c:pt idx="38744">
                  <c:v>45134.527777777781</c:v>
                </c:pt>
                <c:pt idx="38745">
                  <c:v>45134.53125</c:v>
                </c:pt>
                <c:pt idx="38746">
                  <c:v>45134.534722222219</c:v>
                </c:pt>
                <c:pt idx="38747">
                  <c:v>45134.538194444445</c:v>
                </c:pt>
                <c:pt idx="38748">
                  <c:v>45134.541666666664</c:v>
                </c:pt>
                <c:pt idx="38749">
                  <c:v>45134.545138888891</c:v>
                </c:pt>
                <c:pt idx="38750">
                  <c:v>45134.548611111109</c:v>
                </c:pt>
                <c:pt idx="38751">
                  <c:v>45134.552083333336</c:v>
                </c:pt>
                <c:pt idx="38752">
                  <c:v>45134.555555555555</c:v>
                </c:pt>
                <c:pt idx="38753">
                  <c:v>45134.559027777781</c:v>
                </c:pt>
                <c:pt idx="38754">
                  <c:v>45134.5625</c:v>
                </c:pt>
                <c:pt idx="38755">
                  <c:v>45134.565972222219</c:v>
                </c:pt>
                <c:pt idx="38756">
                  <c:v>45134.569444444445</c:v>
                </c:pt>
                <c:pt idx="38757">
                  <c:v>45134.572916666664</c:v>
                </c:pt>
                <c:pt idx="38758">
                  <c:v>45134.576388888891</c:v>
                </c:pt>
                <c:pt idx="38759">
                  <c:v>45134.579861111109</c:v>
                </c:pt>
                <c:pt idx="38760">
                  <c:v>45134.583333333336</c:v>
                </c:pt>
                <c:pt idx="38761">
                  <c:v>45134.586805555555</c:v>
                </c:pt>
                <c:pt idx="38762">
                  <c:v>45134.590277777781</c:v>
                </c:pt>
                <c:pt idx="38763">
                  <c:v>45134.59375</c:v>
                </c:pt>
                <c:pt idx="38764">
                  <c:v>45134.597222222219</c:v>
                </c:pt>
                <c:pt idx="38765">
                  <c:v>45134.600694444445</c:v>
                </c:pt>
                <c:pt idx="38766">
                  <c:v>45134.604166666664</c:v>
                </c:pt>
                <c:pt idx="38767">
                  <c:v>45134.607638888891</c:v>
                </c:pt>
                <c:pt idx="38768">
                  <c:v>45134.611111111109</c:v>
                </c:pt>
                <c:pt idx="38769">
                  <c:v>45134.614583333336</c:v>
                </c:pt>
                <c:pt idx="38770">
                  <c:v>45134.618055555555</c:v>
                </c:pt>
                <c:pt idx="38771">
                  <c:v>45134.621527777781</c:v>
                </c:pt>
                <c:pt idx="38772">
                  <c:v>45134.625</c:v>
                </c:pt>
                <c:pt idx="38773">
                  <c:v>45134.628472222219</c:v>
                </c:pt>
                <c:pt idx="38774">
                  <c:v>45134.631944444445</c:v>
                </c:pt>
                <c:pt idx="38775">
                  <c:v>45134.635416666664</c:v>
                </c:pt>
                <c:pt idx="38776">
                  <c:v>45134.638888888891</c:v>
                </c:pt>
                <c:pt idx="38777">
                  <c:v>45134.642361111109</c:v>
                </c:pt>
                <c:pt idx="38778">
                  <c:v>45134.645833333336</c:v>
                </c:pt>
                <c:pt idx="38779">
                  <c:v>45134.649305555555</c:v>
                </c:pt>
                <c:pt idx="38780">
                  <c:v>45134.652777777781</c:v>
                </c:pt>
                <c:pt idx="38781">
                  <c:v>45134.65625</c:v>
                </c:pt>
                <c:pt idx="38782">
                  <c:v>45134.659722222219</c:v>
                </c:pt>
                <c:pt idx="38783">
                  <c:v>45134.663194444445</c:v>
                </c:pt>
                <c:pt idx="38784">
                  <c:v>45134.666666666664</c:v>
                </c:pt>
                <c:pt idx="38785">
                  <c:v>45134.670138888891</c:v>
                </c:pt>
                <c:pt idx="38786">
                  <c:v>45134.673611111109</c:v>
                </c:pt>
                <c:pt idx="38787">
                  <c:v>45134.677083333336</c:v>
                </c:pt>
                <c:pt idx="38788">
                  <c:v>45134.680555555555</c:v>
                </c:pt>
                <c:pt idx="38789">
                  <c:v>45134.684027777781</c:v>
                </c:pt>
                <c:pt idx="38790">
                  <c:v>45134.6875</c:v>
                </c:pt>
                <c:pt idx="38791">
                  <c:v>45134.690972222219</c:v>
                </c:pt>
                <c:pt idx="38792">
                  <c:v>45134.694444444445</c:v>
                </c:pt>
                <c:pt idx="38793">
                  <c:v>45134.697916666664</c:v>
                </c:pt>
                <c:pt idx="38794">
                  <c:v>45134.701388888891</c:v>
                </c:pt>
                <c:pt idx="38795">
                  <c:v>45134.704861111109</c:v>
                </c:pt>
                <c:pt idx="38796">
                  <c:v>45134.708333333336</c:v>
                </c:pt>
                <c:pt idx="38797">
                  <c:v>45134.711805555555</c:v>
                </c:pt>
                <c:pt idx="38798">
                  <c:v>45134.715277777781</c:v>
                </c:pt>
                <c:pt idx="38799">
                  <c:v>45134.71875</c:v>
                </c:pt>
                <c:pt idx="38800">
                  <c:v>45134.722222222219</c:v>
                </c:pt>
                <c:pt idx="38801">
                  <c:v>45134.725694444445</c:v>
                </c:pt>
                <c:pt idx="38802">
                  <c:v>45134.729166666664</c:v>
                </c:pt>
                <c:pt idx="38803">
                  <c:v>45134.732638888891</c:v>
                </c:pt>
                <c:pt idx="38804">
                  <c:v>45134.736111111109</c:v>
                </c:pt>
                <c:pt idx="38805">
                  <c:v>45134.739583333336</c:v>
                </c:pt>
                <c:pt idx="38806">
                  <c:v>45134.743055555555</c:v>
                </c:pt>
                <c:pt idx="38807">
                  <c:v>45134.746527777781</c:v>
                </c:pt>
                <c:pt idx="38808">
                  <c:v>45134.75</c:v>
                </c:pt>
                <c:pt idx="38809">
                  <c:v>45134.753472222219</c:v>
                </c:pt>
                <c:pt idx="38810">
                  <c:v>45134.756944444445</c:v>
                </c:pt>
                <c:pt idx="38811">
                  <c:v>45134.760416666664</c:v>
                </c:pt>
                <c:pt idx="38812">
                  <c:v>45134.763888888891</c:v>
                </c:pt>
                <c:pt idx="38813">
                  <c:v>45134.767361111109</c:v>
                </c:pt>
                <c:pt idx="38814">
                  <c:v>45134.770833333336</c:v>
                </c:pt>
                <c:pt idx="38815">
                  <c:v>45134.774305555555</c:v>
                </c:pt>
                <c:pt idx="38816">
                  <c:v>45134.777777777781</c:v>
                </c:pt>
                <c:pt idx="38817">
                  <c:v>45134.78125</c:v>
                </c:pt>
                <c:pt idx="38818">
                  <c:v>45134.784722222219</c:v>
                </c:pt>
                <c:pt idx="38819">
                  <c:v>45134.788194444445</c:v>
                </c:pt>
                <c:pt idx="38820">
                  <c:v>45134.791666666664</c:v>
                </c:pt>
                <c:pt idx="38821">
                  <c:v>45134.795138888891</c:v>
                </c:pt>
                <c:pt idx="38822">
                  <c:v>45134.798611111109</c:v>
                </c:pt>
                <c:pt idx="38823">
                  <c:v>45134.802083333336</c:v>
                </c:pt>
                <c:pt idx="38824">
                  <c:v>45134.805555555555</c:v>
                </c:pt>
                <c:pt idx="38825">
                  <c:v>45134.809027777781</c:v>
                </c:pt>
                <c:pt idx="38826">
                  <c:v>45134.8125</c:v>
                </c:pt>
                <c:pt idx="38827">
                  <c:v>45134.815972222219</c:v>
                </c:pt>
                <c:pt idx="38828">
                  <c:v>45134.819444444445</c:v>
                </c:pt>
                <c:pt idx="38829">
                  <c:v>45134.822916666664</c:v>
                </c:pt>
                <c:pt idx="38830">
                  <c:v>45134.826388888891</c:v>
                </c:pt>
                <c:pt idx="38831">
                  <c:v>45134.829861111109</c:v>
                </c:pt>
                <c:pt idx="38832">
                  <c:v>45134.833333333336</c:v>
                </c:pt>
                <c:pt idx="38833">
                  <c:v>45134.836805555555</c:v>
                </c:pt>
                <c:pt idx="38834">
                  <c:v>45134.840277777781</c:v>
                </c:pt>
                <c:pt idx="38835">
                  <c:v>45134.84375</c:v>
                </c:pt>
                <c:pt idx="38836">
                  <c:v>45134.847222222219</c:v>
                </c:pt>
                <c:pt idx="38837">
                  <c:v>45134.850694444445</c:v>
                </c:pt>
                <c:pt idx="38838">
                  <c:v>45134.854166666664</c:v>
                </c:pt>
                <c:pt idx="38839">
                  <c:v>45134.857638888891</c:v>
                </c:pt>
                <c:pt idx="38840">
                  <c:v>45134.861111111109</c:v>
                </c:pt>
                <c:pt idx="38841">
                  <c:v>45134.864583333336</c:v>
                </c:pt>
                <c:pt idx="38842">
                  <c:v>45134.868055555555</c:v>
                </c:pt>
                <c:pt idx="38843">
                  <c:v>45134.871527777781</c:v>
                </c:pt>
                <c:pt idx="38844">
                  <c:v>45134.875</c:v>
                </c:pt>
                <c:pt idx="38845">
                  <c:v>45134.878472222219</c:v>
                </c:pt>
                <c:pt idx="38846">
                  <c:v>45134.881944444445</c:v>
                </c:pt>
                <c:pt idx="38847">
                  <c:v>45134.885416666664</c:v>
                </c:pt>
                <c:pt idx="38848">
                  <c:v>45134.888888888891</c:v>
                </c:pt>
                <c:pt idx="38849">
                  <c:v>45134.892361111109</c:v>
                </c:pt>
                <c:pt idx="38850">
                  <c:v>45134.895833333336</c:v>
                </c:pt>
                <c:pt idx="38851">
                  <c:v>45134.899305555555</c:v>
                </c:pt>
                <c:pt idx="38852">
                  <c:v>45134.902777777781</c:v>
                </c:pt>
                <c:pt idx="38853">
                  <c:v>45134.90625</c:v>
                </c:pt>
                <c:pt idx="38854">
                  <c:v>45134.909722222219</c:v>
                </c:pt>
                <c:pt idx="38855">
                  <c:v>45134.913194444445</c:v>
                </c:pt>
                <c:pt idx="38856">
                  <c:v>45134.916666666664</c:v>
                </c:pt>
                <c:pt idx="38857">
                  <c:v>45134.920138888891</c:v>
                </c:pt>
                <c:pt idx="38858">
                  <c:v>45134.923611111109</c:v>
                </c:pt>
                <c:pt idx="38859">
                  <c:v>45134.927083333336</c:v>
                </c:pt>
                <c:pt idx="38860">
                  <c:v>45134.930555555555</c:v>
                </c:pt>
                <c:pt idx="38861">
                  <c:v>45134.934027777781</c:v>
                </c:pt>
                <c:pt idx="38862">
                  <c:v>45134.9375</c:v>
                </c:pt>
                <c:pt idx="38863">
                  <c:v>45134.940972222219</c:v>
                </c:pt>
                <c:pt idx="38864">
                  <c:v>45134.944444444445</c:v>
                </c:pt>
                <c:pt idx="38865">
                  <c:v>45134.947916666664</c:v>
                </c:pt>
                <c:pt idx="38866">
                  <c:v>45134.951388888891</c:v>
                </c:pt>
                <c:pt idx="38867">
                  <c:v>45134.954861111109</c:v>
                </c:pt>
                <c:pt idx="38868">
                  <c:v>45134.958333333336</c:v>
                </c:pt>
                <c:pt idx="38869">
                  <c:v>45134.961805555555</c:v>
                </c:pt>
                <c:pt idx="38870">
                  <c:v>45134.965277777781</c:v>
                </c:pt>
                <c:pt idx="38871">
                  <c:v>45134.96875</c:v>
                </c:pt>
                <c:pt idx="38872">
                  <c:v>45134.972222222219</c:v>
                </c:pt>
                <c:pt idx="38873">
                  <c:v>45134.975694444445</c:v>
                </c:pt>
                <c:pt idx="38874">
                  <c:v>45134.979166666664</c:v>
                </c:pt>
                <c:pt idx="38875">
                  <c:v>45134.982638888891</c:v>
                </c:pt>
                <c:pt idx="38876">
                  <c:v>45134.986111111109</c:v>
                </c:pt>
                <c:pt idx="38877">
                  <c:v>45134.989583333336</c:v>
                </c:pt>
                <c:pt idx="38878">
                  <c:v>45134.993055555555</c:v>
                </c:pt>
                <c:pt idx="38879">
                  <c:v>45134.996527777781</c:v>
                </c:pt>
                <c:pt idx="38880">
                  <c:v>45135</c:v>
                </c:pt>
                <c:pt idx="38881">
                  <c:v>45135.003472222219</c:v>
                </c:pt>
                <c:pt idx="38882">
                  <c:v>45135.006944444445</c:v>
                </c:pt>
                <c:pt idx="38883">
                  <c:v>45135.010416666664</c:v>
                </c:pt>
                <c:pt idx="38884">
                  <c:v>45135.013888888891</c:v>
                </c:pt>
                <c:pt idx="38885">
                  <c:v>45135.017361111109</c:v>
                </c:pt>
                <c:pt idx="38886">
                  <c:v>45135.020833333336</c:v>
                </c:pt>
                <c:pt idx="38887">
                  <c:v>45135.024305555555</c:v>
                </c:pt>
                <c:pt idx="38888">
                  <c:v>45135.027777777781</c:v>
                </c:pt>
                <c:pt idx="38889">
                  <c:v>45135.03125</c:v>
                </c:pt>
                <c:pt idx="38890">
                  <c:v>45135.034722222219</c:v>
                </c:pt>
                <c:pt idx="38891">
                  <c:v>45135.038194444445</c:v>
                </c:pt>
                <c:pt idx="38892">
                  <c:v>45135.041666666664</c:v>
                </c:pt>
                <c:pt idx="38893">
                  <c:v>45135.045138888891</c:v>
                </c:pt>
                <c:pt idx="38894">
                  <c:v>45135.048611111109</c:v>
                </c:pt>
                <c:pt idx="38895">
                  <c:v>45135.052083333336</c:v>
                </c:pt>
                <c:pt idx="38896">
                  <c:v>45135.055555555555</c:v>
                </c:pt>
                <c:pt idx="38897">
                  <c:v>45135.059027777781</c:v>
                </c:pt>
                <c:pt idx="38898">
                  <c:v>45135.0625</c:v>
                </c:pt>
                <c:pt idx="38899">
                  <c:v>45135.065972222219</c:v>
                </c:pt>
                <c:pt idx="38900">
                  <c:v>45135.069444444445</c:v>
                </c:pt>
                <c:pt idx="38901">
                  <c:v>45135.072916666664</c:v>
                </c:pt>
                <c:pt idx="38902">
                  <c:v>45135.076388888891</c:v>
                </c:pt>
                <c:pt idx="38903">
                  <c:v>45135.079861111109</c:v>
                </c:pt>
                <c:pt idx="38904">
                  <c:v>45135.083333333336</c:v>
                </c:pt>
                <c:pt idx="38905">
                  <c:v>45135.086805555555</c:v>
                </c:pt>
                <c:pt idx="38906">
                  <c:v>45135.090277777781</c:v>
                </c:pt>
                <c:pt idx="38907">
                  <c:v>45135.09375</c:v>
                </c:pt>
                <c:pt idx="38908">
                  <c:v>45135.097222222219</c:v>
                </c:pt>
                <c:pt idx="38909">
                  <c:v>45135.100694444445</c:v>
                </c:pt>
                <c:pt idx="38910">
                  <c:v>45135.104166666664</c:v>
                </c:pt>
                <c:pt idx="38911">
                  <c:v>45135.107638888891</c:v>
                </c:pt>
                <c:pt idx="38912">
                  <c:v>45135.111111111109</c:v>
                </c:pt>
                <c:pt idx="38913">
                  <c:v>45135.114583333336</c:v>
                </c:pt>
                <c:pt idx="38914">
                  <c:v>45135.118055555555</c:v>
                </c:pt>
                <c:pt idx="38915">
                  <c:v>45135.121527777781</c:v>
                </c:pt>
                <c:pt idx="38916">
                  <c:v>45135.125</c:v>
                </c:pt>
                <c:pt idx="38917">
                  <c:v>45135.128472222219</c:v>
                </c:pt>
                <c:pt idx="38918">
                  <c:v>45135.131944444445</c:v>
                </c:pt>
                <c:pt idx="38919">
                  <c:v>45135.135416666664</c:v>
                </c:pt>
                <c:pt idx="38920">
                  <c:v>45135.138888888891</c:v>
                </c:pt>
                <c:pt idx="38921">
                  <c:v>45135.142361111109</c:v>
                </c:pt>
                <c:pt idx="38922">
                  <c:v>45135.145833333336</c:v>
                </c:pt>
                <c:pt idx="38923">
                  <c:v>45135.149305555555</c:v>
                </c:pt>
                <c:pt idx="38924">
                  <c:v>45135.152777777781</c:v>
                </c:pt>
                <c:pt idx="38925">
                  <c:v>45135.15625</c:v>
                </c:pt>
                <c:pt idx="38926">
                  <c:v>45135.159722222219</c:v>
                </c:pt>
                <c:pt idx="38927">
                  <c:v>45135.163194444445</c:v>
                </c:pt>
                <c:pt idx="38928">
                  <c:v>45135.166666666664</c:v>
                </c:pt>
                <c:pt idx="38929">
                  <c:v>45135.170138888891</c:v>
                </c:pt>
                <c:pt idx="38930">
                  <c:v>45135.173611111109</c:v>
                </c:pt>
                <c:pt idx="38931">
                  <c:v>45135.177083333336</c:v>
                </c:pt>
                <c:pt idx="38932">
                  <c:v>45135.180555555555</c:v>
                </c:pt>
                <c:pt idx="38933">
                  <c:v>45135.184027777781</c:v>
                </c:pt>
                <c:pt idx="38934">
                  <c:v>45135.1875</c:v>
                </c:pt>
                <c:pt idx="38935">
                  <c:v>45135.190972222219</c:v>
                </c:pt>
                <c:pt idx="38936">
                  <c:v>45135.194444444445</c:v>
                </c:pt>
                <c:pt idx="38937">
                  <c:v>45135.197916666664</c:v>
                </c:pt>
                <c:pt idx="38938">
                  <c:v>45135.201388888891</c:v>
                </c:pt>
                <c:pt idx="38939">
                  <c:v>45135.204861111109</c:v>
                </c:pt>
                <c:pt idx="38940">
                  <c:v>45135.208333333336</c:v>
                </c:pt>
                <c:pt idx="38941">
                  <c:v>45135.211805555555</c:v>
                </c:pt>
                <c:pt idx="38942">
                  <c:v>45135.215277777781</c:v>
                </c:pt>
                <c:pt idx="38943">
                  <c:v>45135.21875</c:v>
                </c:pt>
                <c:pt idx="38944">
                  <c:v>45135.222222222219</c:v>
                </c:pt>
                <c:pt idx="38945">
                  <c:v>45135.225694444445</c:v>
                </c:pt>
                <c:pt idx="38946">
                  <c:v>45135.229166666664</c:v>
                </c:pt>
                <c:pt idx="38947">
                  <c:v>45135.232638888891</c:v>
                </c:pt>
                <c:pt idx="38948">
                  <c:v>45135.236111111109</c:v>
                </c:pt>
                <c:pt idx="38949">
                  <c:v>45135.239583333336</c:v>
                </c:pt>
                <c:pt idx="38950">
                  <c:v>45135.243055555555</c:v>
                </c:pt>
                <c:pt idx="38951">
                  <c:v>45135.246527777781</c:v>
                </c:pt>
                <c:pt idx="38952">
                  <c:v>45135.25</c:v>
                </c:pt>
                <c:pt idx="38953">
                  <c:v>45135.253472222219</c:v>
                </c:pt>
                <c:pt idx="38954">
                  <c:v>45135.256944444445</c:v>
                </c:pt>
                <c:pt idx="38955">
                  <c:v>45135.260416666664</c:v>
                </c:pt>
                <c:pt idx="38956">
                  <c:v>45135.263888888891</c:v>
                </c:pt>
                <c:pt idx="38957">
                  <c:v>45135.267361111109</c:v>
                </c:pt>
                <c:pt idx="38958">
                  <c:v>45135.270833333336</c:v>
                </c:pt>
                <c:pt idx="38959">
                  <c:v>45135.274305555555</c:v>
                </c:pt>
                <c:pt idx="38960">
                  <c:v>45135.277777777781</c:v>
                </c:pt>
                <c:pt idx="38961">
                  <c:v>45135.28125</c:v>
                </c:pt>
                <c:pt idx="38962">
                  <c:v>45135.284722222219</c:v>
                </c:pt>
                <c:pt idx="38963">
                  <c:v>45135.288194444445</c:v>
                </c:pt>
                <c:pt idx="38964">
                  <c:v>45135.291666666664</c:v>
                </c:pt>
                <c:pt idx="38965">
                  <c:v>45135.295138888891</c:v>
                </c:pt>
                <c:pt idx="38966">
                  <c:v>45135.298611111109</c:v>
                </c:pt>
                <c:pt idx="38967">
                  <c:v>45135.302083333336</c:v>
                </c:pt>
                <c:pt idx="38968">
                  <c:v>45135.305555555555</c:v>
                </c:pt>
                <c:pt idx="38969">
                  <c:v>45135.309027777781</c:v>
                </c:pt>
                <c:pt idx="38970">
                  <c:v>45135.3125</c:v>
                </c:pt>
                <c:pt idx="38971">
                  <c:v>45135.315972222219</c:v>
                </c:pt>
                <c:pt idx="38972">
                  <c:v>45135.319444444445</c:v>
                </c:pt>
                <c:pt idx="38973">
                  <c:v>45135.322916666664</c:v>
                </c:pt>
                <c:pt idx="38974">
                  <c:v>45135.326388888891</c:v>
                </c:pt>
                <c:pt idx="38975">
                  <c:v>45135.329861111109</c:v>
                </c:pt>
                <c:pt idx="38976">
                  <c:v>45135.333333333336</c:v>
                </c:pt>
                <c:pt idx="38977">
                  <c:v>45135.336805555555</c:v>
                </c:pt>
                <c:pt idx="38978">
                  <c:v>45135.340277777781</c:v>
                </c:pt>
                <c:pt idx="38979">
                  <c:v>45135.34375</c:v>
                </c:pt>
                <c:pt idx="38980">
                  <c:v>45135.347222222219</c:v>
                </c:pt>
                <c:pt idx="38981">
                  <c:v>45135.350694444445</c:v>
                </c:pt>
                <c:pt idx="38982">
                  <c:v>45135.354166666664</c:v>
                </c:pt>
                <c:pt idx="38983">
                  <c:v>45135.357638888891</c:v>
                </c:pt>
                <c:pt idx="38984">
                  <c:v>45135.361111111109</c:v>
                </c:pt>
                <c:pt idx="38985">
                  <c:v>45135.364583333336</c:v>
                </c:pt>
                <c:pt idx="38986">
                  <c:v>45135.368055555555</c:v>
                </c:pt>
                <c:pt idx="38987">
                  <c:v>45135.371527777781</c:v>
                </c:pt>
                <c:pt idx="38988">
                  <c:v>45135.375</c:v>
                </c:pt>
                <c:pt idx="38989">
                  <c:v>45135.378472222219</c:v>
                </c:pt>
                <c:pt idx="38990">
                  <c:v>45135.381944444445</c:v>
                </c:pt>
                <c:pt idx="38991">
                  <c:v>45135.385416666664</c:v>
                </c:pt>
                <c:pt idx="38992">
                  <c:v>45135.388888888891</c:v>
                </c:pt>
                <c:pt idx="38993">
                  <c:v>45135.392361111109</c:v>
                </c:pt>
                <c:pt idx="38994">
                  <c:v>45135.395833333336</c:v>
                </c:pt>
                <c:pt idx="38995">
                  <c:v>45135.399305555555</c:v>
                </c:pt>
                <c:pt idx="38996">
                  <c:v>45135.402777777781</c:v>
                </c:pt>
                <c:pt idx="38997">
                  <c:v>45135.40625</c:v>
                </c:pt>
                <c:pt idx="38998">
                  <c:v>45135.409722222219</c:v>
                </c:pt>
                <c:pt idx="38999">
                  <c:v>45135.413194444445</c:v>
                </c:pt>
                <c:pt idx="39000">
                  <c:v>45135.416666666664</c:v>
                </c:pt>
                <c:pt idx="39001">
                  <c:v>45135.420138888891</c:v>
                </c:pt>
                <c:pt idx="39002">
                  <c:v>45135.423611111109</c:v>
                </c:pt>
                <c:pt idx="39003">
                  <c:v>45135.427083333336</c:v>
                </c:pt>
                <c:pt idx="39004">
                  <c:v>45135.430555555555</c:v>
                </c:pt>
                <c:pt idx="39005">
                  <c:v>45135.434027777781</c:v>
                </c:pt>
                <c:pt idx="39006">
                  <c:v>45135.4375</c:v>
                </c:pt>
                <c:pt idx="39007">
                  <c:v>45135.440972222219</c:v>
                </c:pt>
                <c:pt idx="39008">
                  <c:v>45135.444444444445</c:v>
                </c:pt>
                <c:pt idx="39009">
                  <c:v>45135.447916666664</c:v>
                </c:pt>
                <c:pt idx="39010">
                  <c:v>45135.451388888891</c:v>
                </c:pt>
                <c:pt idx="39011">
                  <c:v>45135.454861111109</c:v>
                </c:pt>
                <c:pt idx="39012">
                  <c:v>45135.458333333336</c:v>
                </c:pt>
                <c:pt idx="39013">
                  <c:v>45135.461805555555</c:v>
                </c:pt>
                <c:pt idx="39014">
                  <c:v>45135.465277777781</c:v>
                </c:pt>
                <c:pt idx="39015">
                  <c:v>45135.46875</c:v>
                </c:pt>
                <c:pt idx="39016">
                  <c:v>45135.472222222219</c:v>
                </c:pt>
                <c:pt idx="39017">
                  <c:v>45135.475694444445</c:v>
                </c:pt>
                <c:pt idx="39018">
                  <c:v>45135.479166666664</c:v>
                </c:pt>
                <c:pt idx="39019">
                  <c:v>45135.482638888891</c:v>
                </c:pt>
                <c:pt idx="39020">
                  <c:v>45135.486111111109</c:v>
                </c:pt>
                <c:pt idx="39021">
                  <c:v>45135.489583333336</c:v>
                </c:pt>
                <c:pt idx="39022">
                  <c:v>45135.493055555555</c:v>
                </c:pt>
                <c:pt idx="39023">
                  <c:v>45135.496527777781</c:v>
                </c:pt>
                <c:pt idx="39024">
                  <c:v>45135.5</c:v>
                </c:pt>
                <c:pt idx="39025">
                  <c:v>45135.503472222219</c:v>
                </c:pt>
                <c:pt idx="39026">
                  <c:v>45135.506944444445</c:v>
                </c:pt>
                <c:pt idx="39027">
                  <c:v>45135.510416666664</c:v>
                </c:pt>
                <c:pt idx="39028">
                  <c:v>45135.513888888891</c:v>
                </c:pt>
                <c:pt idx="39029">
                  <c:v>45135.517361111109</c:v>
                </c:pt>
                <c:pt idx="39030">
                  <c:v>45135.520833333336</c:v>
                </c:pt>
                <c:pt idx="39031">
                  <c:v>45135.524305555555</c:v>
                </c:pt>
                <c:pt idx="39032">
                  <c:v>45135.527777777781</c:v>
                </c:pt>
                <c:pt idx="39033">
                  <c:v>45135.53125</c:v>
                </c:pt>
                <c:pt idx="39034">
                  <c:v>45135.534722222219</c:v>
                </c:pt>
                <c:pt idx="39035">
                  <c:v>45135.538194444445</c:v>
                </c:pt>
                <c:pt idx="39036">
                  <c:v>45135.541666666664</c:v>
                </c:pt>
                <c:pt idx="39037">
                  <c:v>45135.545138888891</c:v>
                </c:pt>
                <c:pt idx="39038">
                  <c:v>45135.548611111109</c:v>
                </c:pt>
                <c:pt idx="39039">
                  <c:v>45135.552083333336</c:v>
                </c:pt>
                <c:pt idx="39040">
                  <c:v>45135.555555555555</c:v>
                </c:pt>
                <c:pt idx="39041">
                  <c:v>45135.559027777781</c:v>
                </c:pt>
                <c:pt idx="39042">
                  <c:v>45135.5625</c:v>
                </c:pt>
                <c:pt idx="39043">
                  <c:v>45135.565972222219</c:v>
                </c:pt>
                <c:pt idx="39044">
                  <c:v>45135.569444444445</c:v>
                </c:pt>
                <c:pt idx="39045">
                  <c:v>45135.572916666664</c:v>
                </c:pt>
                <c:pt idx="39046">
                  <c:v>45135.576388888891</c:v>
                </c:pt>
                <c:pt idx="39047">
                  <c:v>45135.579861111109</c:v>
                </c:pt>
                <c:pt idx="39048">
                  <c:v>45135.583333333336</c:v>
                </c:pt>
                <c:pt idx="39049">
                  <c:v>45135.586805555555</c:v>
                </c:pt>
                <c:pt idx="39050">
                  <c:v>45135.590277777781</c:v>
                </c:pt>
                <c:pt idx="39051">
                  <c:v>45135.59375</c:v>
                </c:pt>
                <c:pt idx="39052">
                  <c:v>45135.597222222219</c:v>
                </c:pt>
                <c:pt idx="39053">
                  <c:v>45135.600694444445</c:v>
                </c:pt>
                <c:pt idx="39054">
                  <c:v>45135.604166666664</c:v>
                </c:pt>
                <c:pt idx="39055">
                  <c:v>45135.607638888891</c:v>
                </c:pt>
                <c:pt idx="39056">
                  <c:v>45135.611111111109</c:v>
                </c:pt>
                <c:pt idx="39057">
                  <c:v>45135.614583333336</c:v>
                </c:pt>
                <c:pt idx="39058">
                  <c:v>45135.618055555555</c:v>
                </c:pt>
                <c:pt idx="39059">
                  <c:v>45135.621527777781</c:v>
                </c:pt>
                <c:pt idx="39060">
                  <c:v>45135.625</c:v>
                </c:pt>
                <c:pt idx="39061">
                  <c:v>45135.628472222219</c:v>
                </c:pt>
                <c:pt idx="39062">
                  <c:v>45135.631944444445</c:v>
                </c:pt>
                <c:pt idx="39063">
                  <c:v>45135.635416666664</c:v>
                </c:pt>
                <c:pt idx="39064">
                  <c:v>45135.638888888891</c:v>
                </c:pt>
                <c:pt idx="39065">
                  <c:v>45135.642361111109</c:v>
                </c:pt>
                <c:pt idx="39066">
                  <c:v>45135.645833333336</c:v>
                </c:pt>
                <c:pt idx="39067">
                  <c:v>45135.649305555555</c:v>
                </c:pt>
                <c:pt idx="39068">
                  <c:v>45135.652777777781</c:v>
                </c:pt>
                <c:pt idx="39069">
                  <c:v>45135.65625</c:v>
                </c:pt>
                <c:pt idx="39070">
                  <c:v>45135.659722222219</c:v>
                </c:pt>
                <c:pt idx="39071">
                  <c:v>45135.663194444445</c:v>
                </c:pt>
                <c:pt idx="39072">
                  <c:v>45135.666666666664</c:v>
                </c:pt>
                <c:pt idx="39073">
                  <c:v>45135.670138888891</c:v>
                </c:pt>
                <c:pt idx="39074">
                  <c:v>45135.673611111109</c:v>
                </c:pt>
                <c:pt idx="39075">
                  <c:v>45135.677083333336</c:v>
                </c:pt>
                <c:pt idx="39076">
                  <c:v>45135.680555555555</c:v>
                </c:pt>
                <c:pt idx="39077">
                  <c:v>45135.684027777781</c:v>
                </c:pt>
                <c:pt idx="39078">
                  <c:v>45135.6875</c:v>
                </c:pt>
                <c:pt idx="39079">
                  <c:v>45135.690972222219</c:v>
                </c:pt>
                <c:pt idx="39080">
                  <c:v>45135.694444444445</c:v>
                </c:pt>
                <c:pt idx="39081">
                  <c:v>45135.697916666664</c:v>
                </c:pt>
                <c:pt idx="39082">
                  <c:v>45135.701388888891</c:v>
                </c:pt>
                <c:pt idx="39083">
                  <c:v>45135.704861111109</c:v>
                </c:pt>
                <c:pt idx="39084">
                  <c:v>45135.708333333336</c:v>
                </c:pt>
                <c:pt idx="39085">
                  <c:v>45135.711805555555</c:v>
                </c:pt>
                <c:pt idx="39086">
                  <c:v>45135.715277777781</c:v>
                </c:pt>
                <c:pt idx="39087">
                  <c:v>45135.71875</c:v>
                </c:pt>
                <c:pt idx="39088">
                  <c:v>45135.722222222219</c:v>
                </c:pt>
                <c:pt idx="39089">
                  <c:v>45135.725694444445</c:v>
                </c:pt>
                <c:pt idx="39090">
                  <c:v>45135.729166666664</c:v>
                </c:pt>
                <c:pt idx="39091">
                  <c:v>45135.732638888891</c:v>
                </c:pt>
                <c:pt idx="39092">
                  <c:v>45135.736111111109</c:v>
                </c:pt>
                <c:pt idx="39093">
                  <c:v>45135.739583333336</c:v>
                </c:pt>
                <c:pt idx="39094">
                  <c:v>45135.743055555555</c:v>
                </c:pt>
                <c:pt idx="39095">
                  <c:v>45135.746527777781</c:v>
                </c:pt>
                <c:pt idx="39096">
                  <c:v>45135.75</c:v>
                </c:pt>
                <c:pt idx="39097">
                  <c:v>45135.753472222219</c:v>
                </c:pt>
                <c:pt idx="39098">
                  <c:v>45135.756944444445</c:v>
                </c:pt>
                <c:pt idx="39099">
                  <c:v>45135.760416666664</c:v>
                </c:pt>
                <c:pt idx="39100">
                  <c:v>45135.763888888891</c:v>
                </c:pt>
                <c:pt idx="39101">
                  <c:v>45135.767361111109</c:v>
                </c:pt>
                <c:pt idx="39102">
                  <c:v>45135.770833333336</c:v>
                </c:pt>
                <c:pt idx="39103">
                  <c:v>45135.774305555555</c:v>
                </c:pt>
                <c:pt idx="39104">
                  <c:v>45135.777777777781</c:v>
                </c:pt>
                <c:pt idx="39105">
                  <c:v>45135.78125</c:v>
                </c:pt>
                <c:pt idx="39106">
                  <c:v>45135.784722222219</c:v>
                </c:pt>
                <c:pt idx="39107">
                  <c:v>45135.788194444445</c:v>
                </c:pt>
                <c:pt idx="39108">
                  <c:v>45135.791666666664</c:v>
                </c:pt>
                <c:pt idx="39109">
                  <c:v>45135.795138888891</c:v>
                </c:pt>
                <c:pt idx="39110">
                  <c:v>45135.798611111109</c:v>
                </c:pt>
                <c:pt idx="39111">
                  <c:v>45135.802083333336</c:v>
                </c:pt>
                <c:pt idx="39112">
                  <c:v>45135.805555555555</c:v>
                </c:pt>
                <c:pt idx="39113">
                  <c:v>45135.809027777781</c:v>
                </c:pt>
                <c:pt idx="39114">
                  <c:v>45135.8125</c:v>
                </c:pt>
                <c:pt idx="39115">
                  <c:v>45135.815972222219</c:v>
                </c:pt>
                <c:pt idx="39116">
                  <c:v>45135.819444444445</c:v>
                </c:pt>
                <c:pt idx="39117">
                  <c:v>45135.822916666664</c:v>
                </c:pt>
                <c:pt idx="39118">
                  <c:v>45135.826388888891</c:v>
                </c:pt>
                <c:pt idx="39119">
                  <c:v>45135.829861111109</c:v>
                </c:pt>
                <c:pt idx="39120">
                  <c:v>45135.833333333336</c:v>
                </c:pt>
                <c:pt idx="39121">
                  <c:v>45135.836805555555</c:v>
                </c:pt>
                <c:pt idx="39122">
                  <c:v>45135.840277777781</c:v>
                </c:pt>
                <c:pt idx="39123">
                  <c:v>45135.84375</c:v>
                </c:pt>
                <c:pt idx="39124">
                  <c:v>45135.847222222219</c:v>
                </c:pt>
                <c:pt idx="39125">
                  <c:v>45135.850694444445</c:v>
                </c:pt>
                <c:pt idx="39126">
                  <c:v>45135.854166666664</c:v>
                </c:pt>
                <c:pt idx="39127">
                  <c:v>45135.857638888891</c:v>
                </c:pt>
                <c:pt idx="39128">
                  <c:v>45135.861111111109</c:v>
                </c:pt>
                <c:pt idx="39129">
                  <c:v>45135.864583333336</c:v>
                </c:pt>
                <c:pt idx="39130">
                  <c:v>45135.868055555555</c:v>
                </c:pt>
                <c:pt idx="39131">
                  <c:v>45135.871527777781</c:v>
                </c:pt>
                <c:pt idx="39132">
                  <c:v>45135.875</c:v>
                </c:pt>
                <c:pt idx="39133">
                  <c:v>45135.878472222219</c:v>
                </c:pt>
                <c:pt idx="39134">
                  <c:v>45135.881944444445</c:v>
                </c:pt>
                <c:pt idx="39135">
                  <c:v>45135.885416666664</c:v>
                </c:pt>
                <c:pt idx="39136">
                  <c:v>45135.888888888891</c:v>
                </c:pt>
                <c:pt idx="39137">
                  <c:v>45135.892361111109</c:v>
                </c:pt>
                <c:pt idx="39138">
                  <c:v>45135.895833333336</c:v>
                </c:pt>
                <c:pt idx="39139">
                  <c:v>45135.899305555555</c:v>
                </c:pt>
                <c:pt idx="39140">
                  <c:v>45135.902777777781</c:v>
                </c:pt>
                <c:pt idx="39141">
                  <c:v>45135.90625</c:v>
                </c:pt>
                <c:pt idx="39142">
                  <c:v>45135.909722222219</c:v>
                </c:pt>
                <c:pt idx="39143">
                  <c:v>45135.913194444445</c:v>
                </c:pt>
                <c:pt idx="39144">
                  <c:v>45135.916666666664</c:v>
                </c:pt>
                <c:pt idx="39145">
                  <c:v>45135.920138888891</c:v>
                </c:pt>
                <c:pt idx="39146">
                  <c:v>45135.923611111109</c:v>
                </c:pt>
                <c:pt idx="39147">
                  <c:v>45135.927083333336</c:v>
                </c:pt>
                <c:pt idx="39148">
                  <c:v>45135.930555555555</c:v>
                </c:pt>
                <c:pt idx="39149">
                  <c:v>45135.934027777781</c:v>
                </c:pt>
                <c:pt idx="39150">
                  <c:v>45135.9375</c:v>
                </c:pt>
                <c:pt idx="39151">
                  <c:v>45135.940972222219</c:v>
                </c:pt>
                <c:pt idx="39152">
                  <c:v>45135.944444444445</c:v>
                </c:pt>
                <c:pt idx="39153">
                  <c:v>45135.947916666664</c:v>
                </c:pt>
                <c:pt idx="39154">
                  <c:v>45135.951388888891</c:v>
                </c:pt>
                <c:pt idx="39155">
                  <c:v>45135.954861111109</c:v>
                </c:pt>
                <c:pt idx="39156">
                  <c:v>45135.958333333336</c:v>
                </c:pt>
                <c:pt idx="39157">
                  <c:v>45135.961805555555</c:v>
                </c:pt>
                <c:pt idx="39158">
                  <c:v>45135.965277777781</c:v>
                </c:pt>
                <c:pt idx="39159">
                  <c:v>45135.96875</c:v>
                </c:pt>
                <c:pt idx="39160">
                  <c:v>45135.972222222219</c:v>
                </c:pt>
                <c:pt idx="39161">
                  <c:v>45135.975694444445</c:v>
                </c:pt>
                <c:pt idx="39162">
                  <c:v>45135.979166666664</c:v>
                </c:pt>
                <c:pt idx="39163">
                  <c:v>45135.982638888891</c:v>
                </c:pt>
                <c:pt idx="39164">
                  <c:v>45135.986111111109</c:v>
                </c:pt>
                <c:pt idx="39165">
                  <c:v>45135.989583333336</c:v>
                </c:pt>
                <c:pt idx="39166">
                  <c:v>45135.993055555555</c:v>
                </c:pt>
                <c:pt idx="39167">
                  <c:v>45135.996527777781</c:v>
                </c:pt>
                <c:pt idx="39168">
                  <c:v>45136</c:v>
                </c:pt>
                <c:pt idx="39169">
                  <c:v>45136.003472222219</c:v>
                </c:pt>
                <c:pt idx="39170">
                  <c:v>45136.006944444445</c:v>
                </c:pt>
                <c:pt idx="39171">
                  <c:v>45136.010416666664</c:v>
                </c:pt>
                <c:pt idx="39172">
                  <c:v>45136.013888888891</c:v>
                </c:pt>
                <c:pt idx="39173">
                  <c:v>45136.017361111109</c:v>
                </c:pt>
                <c:pt idx="39174">
                  <c:v>45136.020833333336</c:v>
                </c:pt>
                <c:pt idx="39175">
                  <c:v>45136.024305555555</c:v>
                </c:pt>
                <c:pt idx="39176">
                  <c:v>45136.027777777781</c:v>
                </c:pt>
                <c:pt idx="39177">
                  <c:v>45136.03125</c:v>
                </c:pt>
                <c:pt idx="39178">
                  <c:v>45136.034722222219</c:v>
                </c:pt>
                <c:pt idx="39179">
                  <c:v>45136.038194444445</c:v>
                </c:pt>
                <c:pt idx="39180">
                  <c:v>45136.041666666664</c:v>
                </c:pt>
                <c:pt idx="39181">
                  <c:v>45136.045138888891</c:v>
                </c:pt>
                <c:pt idx="39182">
                  <c:v>45136.048611111109</c:v>
                </c:pt>
                <c:pt idx="39183">
                  <c:v>45136.052083333336</c:v>
                </c:pt>
                <c:pt idx="39184">
                  <c:v>45136.055555555555</c:v>
                </c:pt>
                <c:pt idx="39185">
                  <c:v>45136.059027777781</c:v>
                </c:pt>
                <c:pt idx="39186">
                  <c:v>45136.0625</c:v>
                </c:pt>
                <c:pt idx="39187">
                  <c:v>45136.065972222219</c:v>
                </c:pt>
                <c:pt idx="39188">
                  <c:v>45136.069444444445</c:v>
                </c:pt>
                <c:pt idx="39189">
                  <c:v>45136.072916666664</c:v>
                </c:pt>
                <c:pt idx="39190">
                  <c:v>45136.076388888891</c:v>
                </c:pt>
                <c:pt idx="39191">
                  <c:v>45136.079861111109</c:v>
                </c:pt>
                <c:pt idx="39192">
                  <c:v>45136.083333333336</c:v>
                </c:pt>
                <c:pt idx="39193">
                  <c:v>45136.086805555555</c:v>
                </c:pt>
                <c:pt idx="39194">
                  <c:v>45136.090277777781</c:v>
                </c:pt>
                <c:pt idx="39195">
                  <c:v>45136.09375</c:v>
                </c:pt>
                <c:pt idx="39196">
                  <c:v>45136.097222222219</c:v>
                </c:pt>
                <c:pt idx="39197">
                  <c:v>45136.100694444445</c:v>
                </c:pt>
                <c:pt idx="39198">
                  <c:v>45136.104166666664</c:v>
                </c:pt>
                <c:pt idx="39199">
                  <c:v>45136.107638888891</c:v>
                </c:pt>
                <c:pt idx="39200">
                  <c:v>45136.111111111109</c:v>
                </c:pt>
                <c:pt idx="39201">
                  <c:v>45136.114583333336</c:v>
                </c:pt>
                <c:pt idx="39202">
                  <c:v>45136.118055555555</c:v>
                </c:pt>
                <c:pt idx="39203">
                  <c:v>45136.121527777781</c:v>
                </c:pt>
                <c:pt idx="39204">
                  <c:v>45136.125</c:v>
                </c:pt>
                <c:pt idx="39205">
                  <c:v>45136.128472222219</c:v>
                </c:pt>
                <c:pt idx="39206">
                  <c:v>45136.131944444445</c:v>
                </c:pt>
                <c:pt idx="39207">
                  <c:v>45136.135416666664</c:v>
                </c:pt>
                <c:pt idx="39208">
                  <c:v>45136.138888888891</c:v>
                </c:pt>
                <c:pt idx="39209">
                  <c:v>45136.142361111109</c:v>
                </c:pt>
                <c:pt idx="39210">
                  <c:v>45136.145833333336</c:v>
                </c:pt>
                <c:pt idx="39211">
                  <c:v>45136.149305555555</c:v>
                </c:pt>
                <c:pt idx="39212">
                  <c:v>45136.152777777781</c:v>
                </c:pt>
                <c:pt idx="39213">
                  <c:v>45136.15625</c:v>
                </c:pt>
                <c:pt idx="39214">
                  <c:v>45136.159722222219</c:v>
                </c:pt>
                <c:pt idx="39215">
                  <c:v>45136.163194444445</c:v>
                </c:pt>
                <c:pt idx="39216">
                  <c:v>45136.166666666664</c:v>
                </c:pt>
                <c:pt idx="39217">
                  <c:v>45136.170138888891</c:v>
                </c:pt>
                <c:pt idx="39218">
                  <c:v>45136.173611111109</c:v>
                </c:pt>
                <c:pt idx="39219">
                  <c:v>45136.177083333336</c:v>
                </c:pt>
                <c:pt idx="39220">
                  <c:v>45136.180555555555</c:v>
                </c:pt>
                <c:pt idx="39221">
                  <c:v>45136.184027777781</c:v>
                </c:pt>
                <c:pt idx="39222">
                  <c:v>45136.1875</c:v>
                </c:pt>
                <c:pt idx="39223">
                  <c:v>45136.190972222219</c:v>
                </c:pt>
                <c:pt idx="39224">
                  <c:v>45136.194444444445</c:v>
                </c:pt>
                <c:pt idx="39225">
                  <c:v>45136.197916666664</c:v>
                </c:pt>
                <c:pt idx="39226">
                  <c:v>45136.201388888891</c:v>
                </c:pt>
                <c:pt idx="39227">
                  <c:v>45136.204861111109</c:v>
                </c:pt>
                <c:pt idx="39228">
                  <c:v>45136.208333333336</c:v>
                </c:pt>
                <c:pt idx="39229">
                  <c:v>45136.211805555555</c:v>
                </c:pt>
                <c:pt idx="39230">
                  <c:v>45136.215277777781</c:v>
                </c:pt>
                <c:pt idx="39231">
                  <c:v>45136.21875</c:v>
                </c:pt>
                <c:pt idx="39232">
                  <c:v>45136.222222222219</c:v>
                </c:pt>
                <c:pt idx="39233">
                  <c:v>45136.225694444445</c:v>
                </c:pt>
                <c:pt idx="39234">
                  <c:v>45136.229166666664</c:v>
                </c:pt>
                <c:pt idx="39235">
                  <c:v>45136.232638888891</c:v>
                </c:pt>
                <c:pt idx="39236">
                  <c:v>45136.236111111109</c:v>
                </c:pt>
                <c:pt idx="39237">
                  <c:v>45136.239583333336</c:v>
                </c:pt>
                <c:pt idx="39238">
                  <c:v>45136.243055555555</c:v>
                </c:pt>
                <c:pt idx="39239">
                  <c:v>45136.246527777781</c:v>
                </c:pt>
                <c:pt idx="39240">
                  <c:v>45136.25</c:v>
                </c:pt>
                <c:pt idx="39241">
                  <c:v>45136.253472222219</c:v>
                </c:pt>
                <c:pt idx="39242">
                  <c:v>45136.256944444445</c:v>
                </c:pt>
                <c:pt idx="39243">
                  <c:v>45136.260416666664</c:v>
                </c:pt>
                <c:pt idx="39244">
                  <c:v>45136.263888888891</c:v>
                </c:pt>
                <c:pt idx="39245">
                  <c:v>45136.267361111109</c:v>
                </c:pt>
                <c:pt idx="39246">
                  <c:v>45136.270833333336</c:v>
                </c:pt>
                <c:pt idx="39247">
                  <c:v>45136.274305555555</c:v>
                </c:pt>
                <c:pt idx="39248">
                  <c:v>45136.277777777781</c:v>
                </c:pt>
                <c:pt idx="39249">
                  <c:v>45136.28125</c:v>
                </c:pt>
                <c:pt idx="39250">
                  <c:v>45136.284722222219</c:v>
                </c:pt>
                <c:pt idx="39251">
                  <c:v>45136.288194444445</c:v>
                </c:pt>
                <c:pt idx="39252">
                  <c:v>45136.291666666664</c:v>
                </c:pt>
                <c:pt idx="39253">
                  <c:v>45136.295138888891</c:v>
                </c:pt>
                <c:pt idx="39254">
                  <c:v>45136.298611111109</c:v>
                </c:pt>
                <c:pt idx="39255">
                  <c:v>45136.302083333336</c:v>
                </c:pt>
                <c:pt idx="39256">
                  <c:v>45136.305555555555</c:v>
                </c:pt>
                <c:pt idx="39257">
                  <c:v>45136.309027777781</c:v>
                </c:pt>
                <c:pt idx="39258">
                  <c:v>45136.3125</c:v>
                </c:pt>
                <c:pt idx="39259">
                  <c:v>45136.315972222219</c:v>
                </c:pt>
                <c:pt idx="39260">
                  <c:v>45136.319444444445</c:v>
                </c:pt>
                <c:pt idx="39261">
                  <c:v>45136.322916666664</c:v>
                </c:pt>
                <c:pt idx="39262">
                  <c:v>45136.326388888891</c:v>
                </c:pt>
                <c:pt idx="39263">
                  <c:v>45136.329861111109</c:v>
                </c:pt>
                <c:pt idx="39264">
                  <c:v>45136.333333333336</c:v>
                </c:pt>
                <c:pt idx="39265">
                  <c:v>45136.336805555555</c:v>
                </c:pt>
                <c:pt idx="39266">
                  <c:v>45136.340277777781</c:v>
                </c:pt>
                <c:pt idx="39267">
                  <c:v>45136.34375</c:v>
                </c:pt>
                <c:pt idx="39268">
                  <c:v>45136.347222222219</c:v>
                </c:pt>
                <c:pt idx="39269">
                  <c:v>45136.350694444445</c:v>
                </c:pt>
                <c:pt idx="39270">
                  <c:v>45136.354166666664</c:v>
                </c:pt>
                <c:pt idx="39271">
                  <c:v>45136.357638888891</c:v>
                </c:pt>
                <c:pt idx="39272">
                  <c:v>45136.361111111109</c:v>
                </c:pt>
                <c:pt idx="39273">
                  <c:v>45136.364583333336</c:v>
                </c:pt>
                <c:pt idx="39274">
                  <c:v>45136.368055555555</c:v>
                </c:pt>
                <c:pt idx="39275">
                  <c:v>45136.371527777781</c:v>
                </c:pt>
                <c:pt idx="39276">
                  <c:v>45136.375</c:v>
                </c:pt>
                <c:pt idx="39277">
                  <c:v>45136.378472222219</c:v>
                </c:pt>
                <c:pt idx="39278">
                  <c:v>45136.381944444445</c:v>
                </c:pt>
                <c:pt idx="39279">
                  <c:v>45136.385416666664</c:v>
                </c:pt>
                <c:pt idx="39280">
                  <c:v>45136.388888888891</c:v>
                </c:pt>
                <c:pt idx="39281">
                  <c:v>45136.392361111109</c:v>
                </c:pt>
                <c:pt idx="39282">
                  <c:v>45136.395833333336</c:v>
                </c:pt>
                <c:pt idx="39283">
                  <c:v>45136.399305555555</c:v>
                </c:pt>
                <c:pt idx="39284">
                  <c:v>45136.402777777781</c:v>
                </c:pt>
                <c:pt idx="39285">
                  <c:v>45136.40625</c:v>
                </c:pt>
                <c:pt idx="39286">
                  <c:v>45136.409722222219</c:v>
                </c:pt>
                <c:pt idx="39287">
                  <c:v>45136.413194444445</c:v>
                </c:pt>
                <c:pt idx="39288">
                  <c:v>45136.416666666664</c:v>
                </c:pt>
                <c:pt idx="39289">
                  <c:v>45136.420138888891</c:v>
                </c:pt>
                <c:pt idx="39290">
                  <c:v>45136.423611111109</c:v>
                </c:pt>
                <c:pt idx="39291">
                  <c:v>45136.427083333336</c:v>
                </c:pt>
                <c:pt idx="39292">
                  <c:v>45136.430555555555</c:v>
                </c:pt>
                <c:pt idx="39293">
                  <c:v>45136.434027777781</c:v>
                </c:pt>
                <c:pt idx="39294">
                  <c:v>45136.4375</c:v>
                </c:pt>
                <c:pt idx="39295">
                  <c:v>45136.440972222219</c:v>
                </c:pt>
                <c:pt idx="39296">
                  <c:v>45136.444444444445</c:v>
                </c:pt>
                <c:pt idx="39297">
                  <c:v>45136.447916666664</c:v>
                </c:pt>
                <c:pt idx="39298">
                  <c:v>45136.451388888891</c:v>
                </c:pt>
                <c:pt idx="39299">
                  <c:v>45136.454861111109</c:v>
                </c:pt>
                <c:pt idx="39300">
                  <c:v>45136.458333333336</c:v>
                </c:pt>
                <c:pt idx="39301">
                  <c:v>45136.461805555555</c:v>
                </c:pt>
                <c:pt idx="39302">
                  <c:v>45136.465277777781</c:v>
                </c:pt>
                <c:pt idx="39303">
                  <c:v>45136.46875</c:v>
                </c:pt>
                <c:pt idx="39304">
                  <c:v>45136.472222222219</c:v>
                </c:pt>
                <c:pt idx="39305">
                  <c:v>45136.475694444445</c:v>
                </c:pt>
                <c:pt idx="39306">
                  <c:v>45136.479166666664</c:v>
                </c:pt>
                <c:pt idx="39307">
                  <c:v>45136.482638888891</c:v>
                </c:pt>
                <c:pt idx="39308">
                  <c:v>45136.486111111109</c:v>
                </c:pt>
                <c:pt idx="39309">
                  <c:v>45136.489583333336</c:v>
                </c:pt>
                <c:pt idx="39310">
                  <c:v>45136.493055555555</c:v>
                </c:pt>
                <c:pt idx="39311">
                  <c:v>45136.496527777781</c:v>
                </c:pt>
                <c:pt idx="39312">
                  <c:v>45136.5</c:v>
                </c:pt>
                <c:pt idx="39313">
                  <c:v>45136.503472222219</c:v>
                </c:pt>
                <c:pt idx="39314">
                  <c:v>45136.506944444445</c:v>
                </c:pt>
                <c:pt idx="39315">
                  <c:v>45136.510416666664</c:v>
                </c:pt>
                <c:pt idx="39316">
                  <c:v>45136.513888888891</c:v>
                </c:pt>
                <c:pt idx="39317">
                  <c:v>45136.517361111109</c:v>
                </c:pt>
                <c:pt idx="39318">
                  <c:v>45136.520833333336</c:v>
                </c:pt>
                <c:pt idx="39319">
                  <c:v>45136.524305555555</c:v>
                </c:pt>
                <c:pt idx="39320">
                  <c:v>45136.527777777781</c:v>
                </c:pt>
                <c:pt idx="39321">
                  <c:v>45136.53125</c:v>
                </c:pt>
                <c:pt idx="39322">
                  <c:v>45136.534722222219</c:v>
                </c:pt>
                <c:pt idx="39323">
                  <c:v>45136.538194444445</c:v>
                </c:pt>
                <c:pt idx="39324">
                  <c:v>45136.541666666664</c:v>
                </c:pt>
                <c:pt idx="39325">
                  <c:v>45136.545138888891</c:v>
                </c:pt>
                <c:pt idx="39326">
                  <c:v>45136.548611111109</c:v>
                </c:pt>
                <c:pt idx="39327">
                  <c:v>45136.552083333336</c:v>
                </c:pt>
                <c:pt idx="39328">
                  <c:v>45136.555555555555</c:v>
                </c:pt>
                <c:pt idx="39329">
                  <c:v>45136.559027777781</c:v>
                </c:pt>
                <c:pt idx="39330">
                  <c:v>45136.5625</c:v>
                </c:pt>
                <c:pt idx="39331">
                  <c:v>45136.565972222219</c:v>
                </c:pt>
                <c:pt idx="39332">
                  <c:v>45136.569444444445</c:v>
                </c:pt>
                <c:pt idx="39333">
                  <c:v>45136.572916666664</c:v>
                </c:pt>
                <c:pt idx="39334">
                  <c:v>45136.576388888891</c:v>
                </c:pt>
                <c:pt idx="39335">
                  <c:v>45136.579861111109</c:v>
                </c:pt>
                <c:pt idx="39336">
                  <c:v>45136.583333333336</c:v>
                </c:pt>
                <c:pt idx="39337">
                  <c:v>45136.586805555555</c:v>
                </c:pt>
                <c:pt idx="39338">
                  <c:v>45136.590277777781</c:v>
                </c:pt>
                <c:pt idx="39339">
                  <c:v>45136.59375</c:v>
                </c:pt>
                <c:pt idx="39340">
                  <c:v>45136.597222222219</c:v>
                </c:pt>
                <c:pt idx="39341">
                  <c:v>45136.600694444445</c:v>
                </c:pt>
                <c:pt idx="39342">
                  <c:v>45136.604166666664</c:v>
                </c:pt>
                <c:pt idx="39343">
                  <c:v>45136.607638888891</c:v>
                </c:pt>
                <c:pt idx="39344">
                  <c:v>45136.611111111109</c:v>
                </c:pt>
                <c:pt idx="39345">
                  <c:v>45136.614583333336</c:v>
                </c:pt>
                <c:pt idx="39346">
                  <c:v>45136.618055555555</c:v>
                </c:pt>
                <c:pt idx="39347">
                  <c:v>45136.621527777781</c:v>
                </c:pt>
                <c:pt idx="39348">
                  <c:v>45136.625</c:v>
                </c:pt>
                <c:pt idx="39349">
                  <c:v>45136.628472222219</c:v>
                </c:pt>
                <c:pt idx="39350">
                  <c:v>45136.631944444445</c:v>
                </c:pt>
                <c:pt idx="39351">
                  <c:v>45136.635416666664</c:v>
                </c:pt>
                <c:pt idx="39352">
                  <c:v>45136.638888888891</c:v>
                </c:pt>
                <c:pt idx="39353">
                  <c:v>45136.642361111109</c:v>
                </c:pt>
                <c:pt idx="39354">
                  <c:v>45136.645833333336</c:v>
                </c:pt>
                <c:pt idx="39355">
                  <c:v>45136.649305555555</c:v>
                </c:pt>
                <c:pt idx="39356">
                  <c:v>45136.652777777781</c:v>
                </c:pt>
                <c:pt idx="39357">
                  <c:v>45136.65625</c:v>
                </c:pt>
                <c:pt idx="39358">
                  <c:v>45136.659722222219</c:v>
                </c:pt>
                <c:pt idx="39359">
                  <c:v>45136.663194444445</c:v>
                </c:pt>
                <c:pt idx="39360">
                  <c:v>45136.666666666664</c:v>
                </c:pt>
                <c:pt idx="39361">
                  <c:v>45136.670138888891</c:v>
                </c:pt>
                <c:pt idx="39362">
                  <c:v>45136.673611111109</c:v>
                </c:pt>
                <c:pt idx="39363">
                  <c:v>45136.677083333336</c:v>
                </c:pt>
                <c:pt idx="39364">
                  <c:v>45136.680555555555</c:v>
                </c:pt>
                <c:pt idx="39365">
                  <c:v>45136.684027777781</c:v>
                </c:pt>
                <c:pt idx="39366">
                  <c:v>45136.6875</c:v>
                </c:pt>
                <c:pt idx="39367">
                  <c:v>45136.690972222219</c:v>
                </c:pt>
                <c:pt idx="39368">
                  <c:v>45136.694444444445</c:v>
                </c:pt>
                <c:pt idx="39369">
                  <c:v>45136.697916666664</c:v>
                </c:pt>
                <c:pt idx="39370">
                  <c:v>45136.701388888891</c:v>
                </c:pt>
                <c:pt idx="39371">
                  <c:v>45136.704861111109</c:v>
                </c:pt>
                <c:pt idx="39372">
                  <c:v>45136.708333333336</c:v>
                </c:pt>
                <c:pt idx="39373">
                  <c:v>45136.711805555555</c:v>
                </c:pt>
                <c:pt idx="39374">
                  <c:v>45136.715277777781</c:v>
                </c:pt>
                <c:pt idx="39375">
                  <c:v>45136.71875</c:v>
                </c:pt>
                <c:pt idx="39376">
                  <c:v>45136.722222222219</c:v>
                </c:pt>
                <c:pt idx="39377">
                  <c:v>45136.725694444445</c:v>
                </c:pt>
                <c:pt idx="39378">
                  <c:v>45136.729166666664</c:v>
                </c:pt>
                <c:pt idx="39379">
                  <c:v>45136.732638888891</c:v>
                </c:pt>
                <c:pt idx="39380">
                  <c:v>45136.736111111109</c:v>
                </c:pt>
                <c:pt idx="39381">
                  <c:v>45136.739583333336</c:v>
                </c:pt>
                <c:pt idx="39382">
                  <c:v>45136.743055555555</c:v>
                </c:pt>
                <c:pt idx="39383">
                  <c:v>45136.746527777781</c:v>
                </c:pt>
                <c:pt idx="39384">
                  <c:v>45136.75</c:v>
                </c:pt>
                <c:pt idx="39385">
                  <c:v>45136.753472222219</c:v>
                </c:pt>
                <c:pt idx="39386">
                  <c:v>45136.756944444445</c:v>
                </c:pt>
                <c:pt idx="39387">
                  <c:v>45136.760416666664</c:v>
                </c:pt>
                <c:pt idx="39388">
                  <c:v>45136.763888888891</c:v>
                </c:pt>
                <c:pt idx="39389">
                  <c:v>45136.767361111109</c:v>
                </c:pt>
                <c:pt idx="39390">
                  <c:v>45136.770833333336</c:v>
                </c:pt>
                <c:pt idx="39391">
                  <c:v>45136.774305555555</c:v>
                </c:pt>
                <c:pt idx="39392">
                  <c:v>45136.777777777781</c:v>
                </c:pt>
                <c:pt idx="39393">
                  <c:v>45136.78125</c:v>
                </c:pt>
                <c:pt idx="39394">
                  <c:v>45136.784722222219</c:v>
                </c:pt>
                <c:pt idx="39395">
                  <c:v>45136.788194444445</c:v>
                </c:pt>
                <c:pt idx="39396">
                  <c:v>45136.791666666664</c:v>
                </c:pt>
                <c:pt idx="39397">
                  <c:v>45136.795138888891</c:v>
                </c:pt>
                <c:pt idx="39398">
                  <c:v>45136.798611111109</c:v>
                </c:pt>
                <c:pt idx="39399">
                  <c:v>45136.802083333336</c:v>
                </c:pt>
                <c:pt idx="39400">
                  <c:v>45136.805555555555</c:v>
                </c:pt>
                <c:pt idx="39401">
                  <c:v>45136.809027777781</c:v>
                </c:pt>
                <c:pt idx="39402">
                  <c:v>45136.8125</c:v>
                </c:pt>
                <c:pt idx="39403">
                  <c:v>45136.815972222219</c:v>
                </c:pt>
                <c:pt idx="39404">
                  <c:v>45136.819444444445</c:v>
                </c:pt>
                <c:pt idx="39405">
                  <c:v>45136.822916666664</c:v>
                </c:pt>
                <c:pt idx="39406">
                  <c:v>45136.826388888891</c:v>
                </c:pt>
                <c:pt idx="39407">
                  <c:v>45136.829861111109</c:v>
                </c:pt>
                <c:pt idx="39408">
                  <c:v>45136.833333333336</c:v>
                </c:pt>
                <c:pt idx="39409">
                  <c:v>45136.836805555555</c:v>
                </c:pt>
                <c:pt idx="39410">
                  <c:v>45136.840277777781</c:v>
                </c:pt>
                <c:pt idx="39411">
                  <c:v>45136.84375</c:v>
                </c:pt>
                <c:pt idx="39412">
                  <c:v>45136.847222222219</c:v>
                </c:pt>
                <c:pt idx="39413">
                  <c:v>45136.850694444445</c:v>
                </c:pt>
                <c:pt idx="39414">
                  <c:v>45136.854166666664</c:v>
                </c:pt>
                <c:pt idx="39415">
                  <c:v>45136.857638888891</c:v>
                </c:pt>
                <c:pt idx="39416">
                  <c:v>45136.861111111109</c:v>
                </c:pt>
                <c:pt idx="39417">
                  <c:v>45136.864583333336</c:v>
                </c:pt>
                <c:pt idx="39418">
                  <c:v>45136.868055555555</c:v>
                </c:pt>
                <c:pt idx="39419">
                  <c:v>45136.871527777781</c:v>
                </c:pt>
                <c:pt idx="39420">
                  <c:v>45136.875</c:v>
                </c:pt>
                <c:pt idx="39421">
                  <c:v>45136.878472222219</c:v>
                </c:pt>
                <c:pt idx="39422">
                  <c:v>45136.881944444445</c:v>
                </c:pt>
                <c:pt idx="39423">
                  <c:v>45136.885416666664</c:v>
                </c:pt>
                <c:pt idx="39424">
                  <c:v>45136.888888888891</c:v>
                </c:pt>
                <c:pt idx="39425">
                  <c:v>45136.892361111109</c:v>
                </c:pt>
                <c:pt idx="39426">
                  <c:v>45136.895833333336</c:v>
                </c:pt>
                <c:pt idx="39427">
                  <c:v>45136.899305555555</c:v>
                </c:pt>
                <c:pt idx="39428">
                  <c:v>45136.902777777781</c:v>
                </c:pt>
                <c:pt idx="39429">
                  <c:v>45136.90625</c:v>
                </c:pt>
                <c:pt idx="39430">
                  <c:v>45136.909722222219</c:v>
                </c:pt>
                <c:pt idx="39431">
                  <c:v>45136.913194444445</c:v>
                </c:pt>
                <c:pt idx="39432">
                  <c:v>45136.916666666664</c:v>
                </c:pt>
                <c:pt idx="39433">
                  <c:v>45136.920138888891</c:v>
                </c:pt>
                <c:pt idx="39434">
                  <c:v>45136.923611111109</c:v>
                </c:pt>
                <c:pt idx="39435">
                  <c:v>45136.927083333336</c:v>
                </c:pt>
                <c:pt idx="39436">
                  <c:v>45136.930555555555</c:v>
                </c:pt>
                <c:pt idx="39437">
                  <c:v>45136.934027777781</c:v>
                </c:pt>
                <c:pt idx="39438">
                  <c:v>45136.9375</c:v>
                </c:pt>
                <c:pt idx="39439">
                  <c:v>45136.940972222219</c:v>
                </c:pt>
                <c:pt idx="39440">
                  <c:v>45136.944444444445</c:v>
                </c:pt>
                <c:pt idx="39441">
                  <c:v>45136.947916666664</c:v>
                </c:pt>
                <c:pt idx="39442">
                  <c:v>45136.951388888891</c:v>
                </c:pt>
                <c:pt idx="39443">
                  <c:v>45136.954861111109</c:v>
                </c:pt>
                <c:pt idx="39444">
                  <c:v>45136.958333333336</c:v>
                </c:pt>
                <c:pt idx="39445">
                  <c:v>45136.961805555555</c:v>
                </c:pt>
                <c:pt idx="39446">
                  <c:v>45136.965277777781</c:v>
                </c:pt>
                <c:pt idx="39447">
                  <c:v>45136.96875</c:v>
                </c:pt>
                <c:pt idx="39448">
                  <c:v>45136.972222222219</c:v>
                </c:pt>
                <c:pt idx="39449">
                  <c:v>45136.975694444445</c:v>
                </c:pt>
                <c:pt idx="39450">
                  <c:v>45136.979166666664</c:v>
                </c:pt>
                <c:pt idx="39451">
                  <c:v>45136.982638888891</c:v>
                </c:pt>
                <c:pt idx="39452">
                  <c:v>45136.986111111109</c:v>
                </c:pt>
                <c:pt idx="39453">
                  <c:v>45136.989583333336</c:v>
                </c:pt>
                <c:pt idx="39454">
                  <c:v>45136.993055555555</c:v>
                </c:pt>
                <c:pt idx="39455">
                  <c:v>45136.996527777781</c:v>
                </c:pt>
                <c:pt idx="39456">
                  <c:v>45137</c:v>
                </c:pt>
                <c:pt idx="39457">
                  <c:v>45137.003472222219</c:v>
                </c:pt>
                <c:pt idx="39458">
                  <c:v>45137.006944444445</c:v>
                </c:pt>
                <c:pt idx="39459">
                  <c:v>45137.010416666664</c:v>
                </c:pt>
                <c:pt idx="39460">
                  <c:v>45137.013888888891</c:v>
                </c:pt>
                <c:pt idx="39461">
                  <c:v>45137.017361111109</c:v>
                </c:pt>
                <c:pt idx="39462">
                  <c:v>45137.020833333336</c:v>
                </c:pt>
                <c:pt idx="39463">
                  <c:v>45137.024305555555</c:v>
                </c:pt>
                <c:pt idx="39464">
                  <c:v>45137.027777777781</c:v>
                </c:pt>
                <c:pt idx="39465">
                  <c:v>45137.03125</c:v>
                </c:pt>
                <c:pt idx="39466">
                  <c:v>45137.034722222219</c:v>
                </c:pt>
                <c:pt idx="39467">
                  <c:v>45137.038194444445</c:v>
                </c:pt>
                <c:pt idx="39468">
                  <c:v>45137.041666666664</c:v>
                </c:pt>
                <c:pt idx="39469">
                  <c:v>45137.045138888891</c:v>
                </c:pt>
                <c:pt idx="39470">
                  <c:v>45137.048611111109</c:v>
                </c:pt>
                <c:pt idx="39471">
                  <c:v>45137.052083333336</c:v>
                </c:pt>
                <c:pt idx="39472">
                  <c:v>45137.055555555555</c:v>
                </c:pt>
                <c:pt idx="39473">
                  <c:v>45137.059027777781</c:v>
                </c:pt>
                <c:pt idx="39474">
                  <c:v>45137.0625</c:v>
                </c:pt>
                <c:pt idx="39475">
                  <c:v>45137.065972222219</c:v>
                </c:pt>
                <c:pt idx="39476">
                  <c:v>45137.069444444445</c:v>
                </c:pt>
                <c:pt idx="39477">
                  <c:v>45137.072916666664</c:v>
                </c:pt>
                <c:pt idx="39478">
                  <c:v>45137.076388888891</c:v>
                </c:pt>
                <c:pt idx="39479">
                  <c:v>45137.079861111109</c:v>
                </c:pt>
                <c:pt idx="39480">
                  <c:v>45137.083333333336</c:v>
                </c:pt>
                <c:pt idx="39481">
                  <c:v>45137.086805555555</c:v>
                </c:pt>
                <c:pt idx="39482">
                  <c:v>45137.090277777781</c:v>
                </c:pt>
                <c:pt idx="39483">
                  <c:v>45137.09375</c:v>
                </c:pt>
                <c:pt idx="39484">
                  <c:v>45137.097222222219</c:v>
                </c:pt>
                <c:pt idx="39485">
                  <c:v>45137.100694444445</c:v>
                </c:pt>
                <c:pt idx="39486">
                  <c:v>45137.104166666664</c:v>
                </c:pt>
                <c:pt idx="39487">
                  <c:v>45137.107638888891</c:v>
                </c:pt>
                <c:pt idx="39488">
                  <c:v>45137.111111111109</c:v>
                </c:pt>
                <c:pt idx="39489">
                  <c:v>45137.114583333336</c:v>
                </c:pt>
                <c:pt idx="39490">
                  <c:v>45137.118055555555</c:v>
                </c:pt>
                <c:pt idx="39491">
                  <c:v>45137.121527777781</c:v>
                </c:pt>
                <c:pt idx="39492">
                  <c:v>45137.125</c:v>
                </c:pt>
                <c:pt idx="39493">
                  <c:v>45137.128472222219</c:v>
                </c:pt>
                <c:pt idx="39494">
                  <c:v>45137.131944444445</c:v>
                </c:pt>
                <c:pt idx="39495">
                  <c:v>45137.135416666664</c:v>
                </c:pt>
                <c:pt idx="39496">
                  <c:v>45137.138888888891</c:v>
                </c:pt>
                <c:pt idx="39497">
                  <c:v>45137.142361111109</c:v>
                </c:pt>
                <c:pt idx="39498">
                  <c:v>45137.145833333336</c:v>
                </c:pt>
                <c:pt idx="39499">
                  <c:v>45137.149305555555</c:v>
                </c:pt>
                <c:pt idx="39500">
                  <c:v>45137.152777777781</c:v>
                </c:pt>
                <c:pt idx="39501">
                  <c:v>45137.15625</c:v>
                </c:pt>
                <c:pt idx="39502">
                  <c:v>45137.159722222219</c:v>
                </c:pt>
                <c:pt idx="39503">
                  <c:v>45137.163194444445</c:v>
                </c:pt>
                <c:pt idx="39504">
                  <c:v>45137.166666666664</c:v>
                </c:pt>
                <c:pt idx="39505">
                  <c:v>45137.170138888891</c:v>
                </c:pt>
                <c:pt idx="39506">
                  <c:v>45137.173611111109</c:v>
                </c:pt>
                <c:pt idx="39507">
                  <c:v>45137.177083333336</c:v>
                </c:pt>
                <c:pt idx="39508">
                  <c:v>45137.180555555555</c:v>
                </c:pt>
                <c:pt idx="39509">
                  <c:v>45137.184027777781</c:v>
                </c:pt>
                <c:pt idx="39510">
                  <c:v>45137.1875</c:v>
                </c:pt>
                <c:pt idx="39511">
                  <c:v>45137.190972222219</c:v>
                </c:pt>
                <c:pt idx="39512">
                  <c:v>45137.194444444445</c:v>
                </c:pt>
                <c:pt idx="39513">
                  <c:v>45137.197916666664</c:v>
                </c:pt>
                <c:pt idx="39514">
                  <c:v>45137.201388888891</c:v>
                </c:pt>
                <c:pt idx="39515">
                  <c:v>45137.204861111109</c:v>
                </c:pt>
                <c:pt idx="39516">
                  <c:v>45137.208333333336</c:v>
                </c:pt>
                <c:pt idx="39517">
                  <c:v>45137.211805555555</c:v>
                </c:pt>
                <c:pt idx="39518">
                  <c:v>45137.215277777781</c:v>
                </c:pt>
                <c:pt idx="39519">
                  <c:v>45137.21875</c:v>
                </c:pt>
                <c:pt idx="39520">
                  <c:v>45137.222222222219</c:v>
                </c:pt>
                <c:pt idx="39521">
                  <c:v>45137.225694444445</c:v>
                </c:pt>
                <c:pt idx="39522">
                  <c:v>45137.229166666664</c:v>
                </c:pt>
                <c:pt idx="39523">
                  <c:v>45137.232638888891</c:v>
                </c:pt>
                <c:pt idx="39524">
                  <c:v>45137.236111111109</c:v>
                </c:pt>
                <c:pt idx="39525">
                  <c:v>45137.239583333336</c:v>
                </c:pt>
                <c:pt idx="39526">
                  <c:v>45137.243055555555</c:v>
                </c:pt>
                <c:pt idx="39527">
                  <c:v>45137.246527777781</c:v>
                </c:pt>
                <c:pt idx="39528">
                  <c:v>45137.25</c:v>
                </c:pt>
                <c:pt idx="39529">
                  <c:v>45137.253472222219</c:v>
                </c:pt>
                <c:pt idx="39530">
                  <c:v>45137.256944444445</c:v>
                </c:pt>
                <c:pt idx="39531">
                  <c:v>45137.260416666664</c:v>
                </c:pt>
                <c:pt idx="39532">
                  <c:v>45137.263888888891</c:v>
                </c:pt>
                <c:pt idx="39533">
                  <c:v>45137.267361111109</c:v>
                </c:pt>
                <c:pt idx="39534">
                  <c:v>45137.270833333336</c:v>
                </c:pt>
                <c:pt idx="39535">
                  <c:v>45137.274305555555</c:v>
                </c:pt>
                <c:pt idx="39536">
                  <c:v>45137.277777777781</c:v>
                </c:pt>
                <c:pt idx="39537">
                  <c:v>45137.28125</c:v>
                </c:pt>
                <c:pt idx="39538">
                  <c:v>45137.284722222219</c:v>
                </c:pt>
                <c:pt idx="39539">
                  <c:v>45137.288194444445</c:v>
                </c:pt>
                <c:pt idx="39540">
                  <c:v>45137.291666666664</c:v>
                </c:pt>
                <c:pt idx="39541">
                  <c:v>45137.295138888891</c:v>
                </c:pt>
                <c:pt idx="39542">
                  <c:v>45137.298611111109</c:v>
                </c:pt>
                <c:pt idx="39543">
                  <c:v>45137.302083333336</c:v>
                </c:pt>
                <c:pt idx="39544">
                  <c:v>45137.305555555555</c:v>
                </c:pt>
                <c:pt idx="39545">
                  <c:v>45137.309027777781</c:v>
                </c:pt>
                <c:pt idx="39546">
                  <c:v>45137.3125</c:v>
                </c:pt>
                <c:pt idx="39547">
                  <c:v>45137.315972222219</c:v>
                </c:pt>
                <c:pt idx="39548">
                  <c:v>45137.319444444445</c:v>
                </c:pt>
                <c:pt idx="39549">
                  <c:v>45137.322916666664</c:v>
                </c:pt>
                <c:pt idx="39550">
                  <c:v>45137.326388888891</c:v>
                </c:pt>
                <c:pt idx="39551">
                  <c:v>45137.329861111109</c:v>
                </c:pt>
                <c:pt idx="39552">
                  <c:v>45137.333333333336</c:v>
                </c:pt>
                <c:pt idx="39553">
                  <c:v>45137.336805555555</c:v>
                </c:pt>
                <c:pt idx="39554">
                  <c:v>45137.340277777781</c:v>
                </c:pt>
                <c:pt idx="39555">
                  <c:v>45137.34375</c:v>
                </c:pt>
                <c:pt idx="39556">
                  <c:v>45137.347222222219</c:v>
                </c:pt>
                <c:pt idx="39557">
                  <c:v>45137.350694444445</c:v>
                </c:pt>
                <c:pt idx="39558">
                  <c:v>45137.354166666664</c:v>
                </c:pt>
                <c:pt idx="39559">
                  <c:v>45137.357638888891</c:v>
                </c:pt>
                <c:pt idx="39560">
                  <c:v>45137.361111111109</c:v>
                </c:pt>
                <c:pt idx="39561">
                  <c:v>45137.364583333336</c:v>
                </c:pt>
                <c:pt idx="39562">
                  <c:v>45137.368055555555</c:v>
                </c:pt>
                <c:pt idx="39563">
                  <c:v>45137.371527777781</c:v>
                </c:pt>
                <c:pt idx="39564">
                  <c:v>45137.375</c:v>
                </c:pt>
                <c:pt idx="39565">
                  <c:v>45137.378472222219</c:v>
                </c:pt>
                <c:pt idx="39566">
                  <c:v>45137.381944444445</c:v>
                </c:pt>
                <c:pt idx="39567">
                  <c:v>45137.385416666664</c:v>
                </c:pt>
                <c:pt idx="39568">
                  <c:v>45137.388888888891</c:v>
                </c:pt>
                <c:pt idx="39569">
                  <c:v>45137.392361111109</c:v>
                </c:pt>
                <c:pt idx="39570">
                  <c:v>45137.395833333336</c:v>
                </c:pt>
                <c:pt idx="39571">
                  <c:v>45137.399305555555</c:v>
                </c:pt>
                <c:pt idx="39572">
                  <c:v>45137.402777777781</c:v>
                </c:pt>
                <c:pt idx="39573">
                  <c:v>45137.40625</c:v>
                </c:pt>
                <c:pt idx="39574">
                  <c:v>45137.409722222219</c:v>
                </c:pt>
                <c:pt idx="39575">
                  <c:v>45137.413194444445</c:v>
                </c:pt>
                <c:pt idx="39576">
                  <c:v>45137.416666666664</c:v>
                </c:pt>
                <c:pt idx="39577">
                  <c:v>45137.420138888891</c:v>
                </c:pt>
                <c:pt idx="39578">
                  <c:v>45137.423611111109</c:v>
                </c:pt>
                <c:pt idx="39579">
                  <c:v>45137.427083333336</c:v>
                </c:pt>
                <c:pt idx="39580">
                  <c:v>45137.430555555555</c:v>
                </c:pt>
                <c:pt idx="39581">
                  <c:v>45137.434027777781</c:v>
                </c:pt>
                <c:pt idx="39582">
                  <c:v>45137.4375</c:v>
                </c:pt>
                <c:pt idx="39583">
                  <c:v>45137.440972222219</c:v>
                </c:pt>
                <c:pt idx="39584">
                  <c:v>45137.444444444445</c:v>
                </c:pt>
                <c:pt idx="39585">
                  <c:v>45137.447916666664</c:v>
                </c:pt>
                <c:pt idx="39586">
                  <c:v>45137.451388888891</c:v>
                </c:pt>
                <c:pt idx="39587">
                  <c:v>45137.454861111109</c:v>
                </c:pt>
                <c:pt idx="39588">
                  <c:v>45137.458333333336</c:v>
                </c:pt>
                <c:pt idx="39589">
                  <c:v>45137.461805555555</c:v>
                </c:pt>
                <c:pt idx="39590">
                  <c:v>45137.465277777781</c:v>
                </c:pt>
                <c:pt idx="39591">
                  <c:v>45137.46875</c:v>
                </c:pt>
                <c:pt idx="39592">
                  <c:v>45137.472222222219</c:v>
                </c:pt>
                <c:pt idx="39593">
                  <c:v>45137.475694444445</c:v>
                </c:pt>
                <c:pt idx="39594">
                  <c:v>45137.479166666664</c:v>
                </c:pt>
                <c:pt idx="39595">
                  <c:v>45137.482638888891</c:v>
                </c:pt>
                <c:pt idx="39596">
                  <c:v>45137.486111111109</c:v>
                </c:pt>
                <c:pt idx="39597">
                  <c:v>45137.489583333336</c:v>
                </c:pt>
                <c:pt idx="39598">
                  <c:v>45137.493055555555</c:v>
                </c:pt>
                <c:pt idx="39599">
                  <c:v>45137.496527777781</c:v>
                </c:pt>
                <c:pt idx="39600">
                  <c:v>45137.5</c:v>
                </c:pt>
                <c:pt idx="39601">
                  <c:v>45137.503472222219</c:v>
                </c:pt>
                <c:pt idx="39602">
                  <c:v>45137.506944444445</c:v>
                </c:pt>
                <c:pt idx="39603">
                  <c:v>45137.510416666664</c:v>
                </c:pt>
                <c:pt idx="39604">
                  <c:v>45137.513888888891</c:v>
                </c:pt>
                <c:pt idx="39605">
                  <c:v>45137.517361111109</c:v>
                </c:pt>
                <c:pt idx="39606">
                  <c:v>45137.520833333336</c:v>
                </c:pt>
                <c:pt idx="39607">
                  <c:v>45137.524305555555</c:v>
                </c:pt>
                <c:pt idx="39608">
                  <c:v>45137.527777777781</c:v>
                </c:pt>
                <c:pt idx="39609">
                  <c:v>45137.53125</c:v>
                </c:pt>
                <c:pt idx="39610">
                  <c:v>45137.534722222219</c:v>
                </c:pt>
                <c:pt idx="39611">
                  <c:v>45137.538194444445</c:v>
                </c:pt>
                <c:pt idx="39612">
                  <c:v>45137.541666666664</c:v>
                </c:pt>
                <c:pt idx="39613">
                  <c:v>45137.545138888891</c:v>
                </c:pt>
                <c:pt idx="39614">
                  <c:v>45137.548611111109</c:v>
                </c:pt>
                <c:pt idx="39615">
                  <c:v>45137.552083333336</c:v>
                </c:pt>
                <c:pt idx="39616">
                  <c:v>45137.555555555555</c:v>
                </c:pt>
                <c:pt idx="39617">
                  <c:v>45137.559027777781</c:v>
                </c:pt>
                <c:pt idx="39618">
                  <c:v>45137.5625</c:v>
                </c:pt>
                <c:pt idx="39619">
                  <c:v>45137.565972222219</c:v>
                </c:pt>
                <c:pt idx="39620">
                  <c:v>45137.569444444445</c:v>
                </c:pt>
                <c:pt idx="39621">
                  <c:v>45137.572916666664</c:v>
                </c:pt>
                <c:pt idx="39622">
                  <c:v>45137.576388888891</c:v>
                </c:pt>
                <c:pt idx="39623">
                  <c:v>45137.579861111109</c:v>
                </c:pt>
                <c:pt idx="39624">
                  <c:v>45137.583333333336</c:v>
                </c:pt>
                <c:pt idx="39625">
                  <c:v>45137.586805555555</c:v>
                </c:pt>
                <c:pt idx="39626">
                  <c:v>45137.590277777781</c:v>
                </c:pt>
                <c:pt idx="39627">
                  <c:v>45137.59375</c:v>
                </c:pt>
                <c:pt idx="39628">
                  <c:v>45137.597222222219</c:v>
                </c:pt>
                <c:pt idx="39629">
                  <c:v>45137.600694444445</c:v>
                </c:pt>
                <c:pt idx="39630">
                  <c:v>45137.604166666664</c:v>
                </c:pt>
                <c:pt idx="39631">
                  <c:v>45137.607638888891</c:v>
                </c:pt>
                <c:pt idx="39632">
                  <c:v>45137.611111111109</c:v>
                </c:pt>
                <c:pt idx="39633">
                  <c:v>45137.614583333336</c:v>
                </c:pt>
                <c:pt idx="39634">
                  <c:v>45137.618055555555</c:v>
                </c:pt>
                <c:pt idx="39635">
                  <c:v>45137.621527777781</c:v>
                </c:pt>
                <c:pt idx="39636">
                  <c:v>45137.625</c:v>
                </c:pt>
                <c:pt idx="39637">
                  <c:v>45137.628472222219</c:v>
                </c:pt>
                <c:pt idx="39638">
                  <c:v>45137.631944444445</c:v>
                </c:pt>
                <c:pt idx="39639">
                  <c:v>45137.635416666664</c:v>
                </c:pt>
                <c:pt idx="39640">
                  <c:v>45137.638888888891</c:v>
                </c:pt>
                <c:pt idx="39641">
                  <c:v>45137.642361111109</c:v>
                </c:pt>
                <c:pt idx="39642">
                  <c:v>45137.645833333336</c:v>
                </c:pt>
                <c:pt idx="39643">
                  <c:v>45137.649305555555</c:v>
                </c:pt>
                <c:pt idx="39644">
                  <c:v>45137.652777777781</c:v>
                </c:pt>
                <c:pt idx="39645">
                  <c:v>45137.65625</c:v>
                </c:pt>
                <c:pt idx="39646">
                  <c:v>45137.659722222219</c:v>
                </c:pt>
                <c:pt idx="39647">
                  <c:v>45137.663194444445</c:v>
                </c:pt>
                <c:pt idx="39648">
                  <c:v>45137.666666666664</c:v>
                </c:pt>
                <c:pt idx="39649">
                  <c:v>45137.670138888891</c:v>
                </c:pt>
                <c:pt idx="39650">
                  <c:v>45137.673611111109</c:v>
                </c:pt>
                <c:pt idx="39651">
                  <c:v>45137.677083333336</c:v>
                </c:pt>
                <c:pt idx="39652">
                  <c:v>45137.680555555555</c:v>
                </c:pt>
                <c:pt idx="39653">
                  <c:v>45137.684027777781</c:v>
                </c:pt>
                <c:pt idx="39654">
                  <c:v>45137.6875</c:v>
                </c:pt>
                <c:pt idx="39655">
                  <c:v>45137.690972222219</c:v>
                </c:pt>
                <c:pt idx="39656">
                  <c:v>45137.694444444445</c:v>
                </c:pt>
                <c:pt idx="39657">
                  <c:v>45137.697916666664</c:v>
                </c:pt>
                <c:pt idx="39658">
                  <c:v>45137.701388888891</c:v>
                </c:pt>
                <c:pt idx="39659">
                  <c:v>45137.704861111109</c:v>
                </c:pt>
                <c:pt idx="39660">
                  <c:v>45137.708333333336</c:v>
                </c:pt>
                <c:pt idx="39661">
                  <c:v>45137.711805555555</c:v>
                </c:pt>
                <c:pt idx="39662">
                  <c:v>45137.715277777781</c:v>
                </c:pt>
                <c:pt idx="39663">
                  <c:v>45137.71875</c:v>
                </c:pt>
                <c:pt idx="39664">
                  <c:v>45137.722222222219</c:v>
                </c:pt>
                <c:pt idx="39665">
                  <c:v>45137.725694444445</c:v>
                </c:pt>
                <c:pt idx="39666">
                  <c:v>45137.729166666664</c:v>
                </c:pt>
                <c:pt idx="39667">
                  <c:v>45137.732638888891</c:v>
                </c:pt>
                <c:pt idx="39668">
                  <c:v>45137.736111111109</c:v>
                </c:pt>
                <c:pt idx="39669">
                  <c:v>45137.739583333336</c:v>
                </c:pt>
                <c:pt idx="39670">
                  <c:v>45137.743055555555</c:v>
                </c:pt>
                <c:pt idx="39671">
                  <c:v>45137.746527777781</c:v>
                </c:pt>
                <c:pt idx="39672">
                  <c:v>45137.75</c:v>
                </c:pt>
                <c:pt idx="39673">
                  <c:v>45137.753472222219</c:v>
                </c:pt>
                <c:pt idx="39674">
                  <c:v>45137.756944444445</c:v>
                </c:pt>
                <c:pt idx="39675">
                  <c:v>45137.760416666664</c:v>
                </c:pt>
                <c:pt idx="39676">
                  <c:v>45137.763888888891</c:v>
                </c:pt>
                <c:pt idx="39677">
                  <c:v>45137.767361111109</c:v>
                </c:pt>
                <c:pt idx="39678">
                  <c:v>45137.770833333336</c:v>
                </c:pt>
                <c:pt idx="39679">
                  <c:v>45137.774305555555</c:v>
                </c:pt>
                <c:pt idx="39680">
                  <c:v>45137.777777777781</c:v>
                </c:pt>
                <c:pt idx="39681">
                  <c:v>45137.78125</c:v>
                </c:pt>
                <c:pt idx="39682">
                  <c:v>45137.784722222219</c:v>
                </c:pt>
                <c:pt idx="39683">
                  <c:v>45137.788194444445</c:v>
                </c:pt>
                <c:pt idx="39684">
                  <c:v>45137.791666666664</c:v>
                </c:pt>
                <c:pt idx="39685">
                  <c:v>45137.795138888891</c:v>
                </c:pt>
                <c:pt idx="39686">
                  <c:v>45137.798611111109</c:v>
                </c:pt>
                <c:pt idx="39687">
                  <c:v>45137.802083333336</c:v>
                </c:pt>
                <c:pt idx="39688">
                  <c:v>45137.805555555555</c:v>
                </c:pt>
                <c:pt idx="39689">
                  <c:v>45137.809027777781</c:v>
                </c:pt>
                <c:pt idx="39690">
                  <c:v>45137.8125</c:v>
                </c:pt>
                <c:pt idx="39691">
                  <c:v>45137.815972222219</c:v>
                </c:pt>
                <c:pt idx="39692">
                  <c:v>45137.819444444445</c:v>
                </c:pt>
                <c:pt idx="39693">
                  <c:v>45137.822916666664</c:v>
                </c:pt>
                <c:pt idx="39694">
                  <c:v>45137.826388888891</c:v>
                </c:pt>
                <c:pt idx="39695">
                  <c:v>45137.829861111109</c:v>
                </c:pt>
                <c:pt idx="39696">
                  <c:v>45137.833333333336</c:v>
                </c:pt>
                <c:pt idx="39697">
                  <c:v>45137.836805555555</c:v>
                </c:pt>
                <c:pt idx="39698">
                  <c:v>45137.840277777781</c:v>
                </c:pt>
                <c:pt idx="39699">
                  <c:v>45137.84375</c:v>
                </c:pt>
                <c:pt idx="39700">
                  <c:v>45137.847222222219</c:v>
                </c:pt>
                <c:pt idx="39701">
                  <c:v>45137.850694444445</c:v>
                </c:pt>
                <c:pt idx="39702">
                  <c:v>45137.854166666664</c:v>
                </c:pt>
                <c:pt idx="39703">
                  <c:v>45137.857638888891</c:v>
                </c:pt>
                <c:pt idx="39704">
                  <c:v>45137.861111111109</c:v>
                </c:pt>
                <c:pt idx="39705">
                  <c:v>45137.864583333336</c:v>
                </c:pt>
                <c:pt idx="39706">
                  <c:v>45137.868055555555</c:v>
                </c:pt>
                <c:pt idx="39707">
                  <c:v>45137.871527777781</c:v>
                </c:pt>
                <c:pt idx="39708">
                  <c:v>45137.875</c:v>
                </c:pt>
                <c:pt idx="39709">
                  <c:v>45137.878472222219</c:v>
                </c:pt>
                <c:pt idx="39710">
                  <c:v>45137.881944444445</c:v>
                </c:pt>
                <c:pt idx="39711">
                  <c:v>45137.885416666664</c:v>
                </c:pt>
                <c:pt idx="39712">
                  <c:v>45137.888888888891</c:v>
                </c:pt>
                <c:pt idx="39713">
                  <c:v>45137.892361111109</c:v>
                </c:pt>
                <c:pt idx="39714">
                  <c:v>45137.895833333336</c:v>
                </c:pt>
                <c:pt idx="39715">
                  <c:v>45137.899305555555</c:v>
                </c:pt>
                <c:pt idx="39716">
                  <c:v>45137.902777777781</c:v>
                </c:pt>
                <c:pt idx="39717">
                  <c:v>45137.90625</c:v>
                </c:pt>
                <c:pt idx="39718">
                  <c:v>45137.909722222219</c:v>
                </c:pt>
                <c:pt idx="39719">
                  <c:v>45137.913194444445</c:v>
                </c:pt>
                <c:pt idx="39720">
                  <c:v>45137.916666666664</c:v>
                </c:pt>
                <c:pt idx="39721">
                  <c:v>45137.920138888891</c:v>
                </c:pt>
                <c:pt idx="39722">
                  <c:v>45137.923611111109</c:v>
                </c:pt>
                <c:pt idx="39723">
                  <c:v>45137.927083333336</c:v>
                </c:pt>
                <c:pt idx="39724">
                  <c:v>45137.930555555555</c:v>
                </c:pt>
                <c:pt idx="39725">
                  <c:v>45137.934027777781</c:v>
                </c:pt>
                <c:pt idx="39726">
                  <c:v>45137.9375</c:v>
                </c:pt>
                <c:pt idx="39727">
                  <c:v>45137.940972222219</c:v>
                </c:pt>
                <c:pt idx="39728">
                  <c:v>45137.944444444445</c:v>
                </c:pt>
                <c:pt idx="39729">
                  <c:v>45137.947916666664</c:v>
                </c:pt>
                <c:pt idx="39730">
                  <c:v>45137.951388888891</c:v>
                </c:pt>
                <c:pt idx="39731">
                  <c:v>45137.954861111109</c:v>
                </c:pt>
                <c:pt idx="39732">
                  <c:v>45137.958333333336</c:v>
                </c:pt>
                <c:pt idx="39733">
                  <c:v>45137.961805555555</c:v>
                </c:pt>
                <c:pt idx="39734">
                  <c:v>45137.965277777781</c:v>
                </c:pt>
                <c:pt idx="39735">
                  <c:v>45137.96875</c:v>
                </c:pt>
                <c:pt idx="39736">
                  <c:v>45137.972222222219</c:v>
                </c:pt>
                <c:pt idx="39737">
                  <c:v>45137.975694444445</c:v>
                </c:pt>
                <c:pt idx="39738">
                  <c:v>45137.979166666664</c:v>
                </c:pt>
                <c:pt idx="39739">
                  <c:v>45137.982638888891</c:v>
                </c:pt>
                <c:pt idx="39740">
                  <c:v>45137.986111111109</c:v>
                </c:pt>
                <c:pt idx="39741">
                  <c:v>45137.989583333336</c:v>
                </c:pt>
                <c:pt idx="39742">
                  <c:v>45137.993055555555</c:v>
                </c:pt>
                <c:pt idx="39743">
                  <c:v>45137.996527777781</c:v>
                </c:pt>
                <c:pt idx="39744">
                  <c:v>45138</c:v>
                </c:pt>
                <c:pt idx="39745">
                  <c:v>45138.003472222219</c:v>
                </c:pt>
                <c:pt idx="39746">
                  <c:v>45138.006944444445</c:v>
                </c:pt>
                <c:pt idx="39747">
                  <c:v>45138.010416666664</c:v>
                </c:pt>
                <c:pt idx="39748">
                  <c:v>45138.013888888891</c:v>
                </c:pt>
                <c:pt idx="39749">
                  <c:v>45138.017361111109</c:v>
                </c:pt>
                <c:pt idx="39750">
                  <c:v>45138.020833333336</c:v>
                </c:pt>
                <c:pt idx="39751">
                  <c:v>45138.024305555555</c:v>
                </c:pt>
                <c:pt idx="39752">
                  <c:v>45138.027777777781</c:v>
                </c:pt>
                <c:pt idx="39753">
                  <c:v>45138.03125</c:v>
                </c:pt>
                <c:pt idx="39754">
                  <c:v>45138.034722222219</c:v>
                </c:pt>
                <c:pt idx="39755">
                  <c:v>45138.038194444445</c:v>
                </c:pt>
                <c:pt idx="39756">
                  <c:v>45138.041666666664</c:v>
                </c:pt>
                <c:pt idx="39757">
                  <c:v>45138.045138888891</c:v>
                </c:pt>
                <c:pt idx="39758">
                  <c:v>45138.048611111109</c:v>
                </c:pt>
                <c:pt idx="39759">
                  <c:v>45138.052083333336</c:v>
                </c:pt>
                <c:pt idx="39760">
                  <c:v>45138.055555555555</c:v>
                </c:pt>
                <c:pt idx="39761">
                  <c:v>45138.059027777781</c:v>
                </c:pt>
                <c:pt idx="39762">
                  <c:v>45138.0625</c:v>
                </c:pt>
                <c:pt idx="39763">
                  <c:v>45138.065972222219</c:v>
                </c:pt>
                <c:pt idx="39764">
                  <c:v>45138.069444444445</c:v>
                </c:pt>
                <c:pt idx="39765">
                  <c:v>45138.072916666664</c:v>
                </c:pt>
                <c:pt idx="39766">
                  <c:v>45138.076388888891</c:v>
                </c:pt>
                <c:pt idx="39767">
                  <c:v>45138.079861111109</c:v>
                </c:pt>
                <c:pt idx="39768">
                  <c:v>45138.083333333336</c:v>
                </c:pt>
                <c:pt idx="39769">
                  <c:v>45138.086805555555</c:v>
                </c:pt>
                <c:pt idx="39770">
                  <c:v>45138.090277777781</c:v>
                </c:pt>
                <c:pt idx="39771">
                  <c:v>45138.09375</c:v>
                </c:pt>
                <c:pt idx="39772">
                  <c:v>45138.097222222219</c:v>
                </c:pt>
                <c:pt idx="39773">
                  <c:v>45138.100694444445</c:v>
                </c:pt>
                <c:pt idx="39774">
                  <c:v>45138.104166666664</c:v>
                </c:pt>
                <c:pt idx="39775">
                  <c:v>45138.107638888891</c:v>
                </c:pt>
                <c:pt idx="39776">
                  <c:v>45138.111111111109</c:v>
                </c:pt>
                <c:pt idx="39777">
                  <c:v>45138.114583333336</c:v>
                </c:pt>
                <c:pt idx="39778">
                  <c:v>45138.118055555555</c:v>
                </c:pt>
                <c:pt idx="39779">
                  <c:v>45138.121527777781</c:v>
                </c:pt>
                <c:pt idx="39780">
                  <c:v>45138.125</c:v>
                </c:pt>
                <c:pt idx="39781">
                  <c:v>45138.128472222219</c:v>
                </c:pt>
                <c:pt idx="39782">
                  <c:v>45138.131944444445</c:v>
                </c:pt>
                <c:pt idx="39783">
                  <c:v>45138.135416666664</c:v>
                </c:pt>
                <c:pt idx="39784">
                  <c:v>45138.138888888891</c:v>
                </c:pt>
                <c:pt idx="39785">
                  <c:v>45138.142361111109</c:v>
                </c:pt>
                <c:pt idx="39786">
                  <c:v>45138.145833333336</c:v>
                </c:pt>
                <c:pt idx="39787">
                  <c:v>45138.149305555555</c:v>
                </c:pt>
                <c:pt idx="39788">
                  <c:v>45138.152777777781</c:v>
                </c:pt>
                <c:pt idx="39789">
                  <c:v>45138.15625</c:v>
                </c:pt>
                <c:pt idx="39790">
                  <c:v>45138.159722222219</c:v>
                </c:pt>
                <c:pt idx="39791">
                  <c:v>45138.163194444445</c:v>
                </c:pt>
                <c:pt idx="39792">
                  <c:v>45138.166666666664</c:v>
                </c:pt>
                <c:pt idx="39793">
                  <c:v>45138.170138888891</c:v>
                </c:pt>
                <c:pt idx="39794">
                  <c:v>45138.173611111109</c:v>
                </c:pt>
                <c:pt idx="39795">
                  <c:v>45138.177083333336</c:v>
                </c:pt>
                <c:pt idx="39796">
                  <c:v>45138.180555555555</c:v>
                </c:pt>
                <c:pt idx="39797">
                  <c:v>45138.184027777781</c:v>
                </c:pt>
                <c:pt idx="39798">
                  <c:v>45138.1875</c:v>
                </c:pt>
                <c:pt idx="39799">
                  <c:v>45138.190972222219</c:v>
                </c:pt>
                <c:pt idx="39800">
                  <c:v>45138.194444444445</c:v>
                </c:pt>
                <c:pt idx="39801">
                  <c:v>45138.197916666664</c:v>
                </c:pt>
                <c:pt idx="39802">
                  <c:v>45138.201388888891</c:v>
                </c:pt>
                <c:pt idx="39803">
                  <c:v>45138.204861111109</c:v>
                </c:pt>
                <c:pt idx="39804">
                  <c:v>45138.208333333336</c:v>
                </c:pt>
                <c:pt idx="39805">
                  <c:v>45138.211805555555</c:v>
                </c:pt>
                <c:pt idx="39806">
                  <c:v>45138.215277777781</c:v>
                </c:pt>
                <c:pt idx="39807">
                  <c:v>45138.21875</c:v>
                </c:pt>
                <c:pt idx="39808">
                  <c:v>45138.222222222219</c:v>
                </c:pt>
                <c:pt idx="39809">
                  <c:v>45138.225694444445</c:v>
                </c:pt>
                <c:pt idx="39810">
                  <c:v>45138.229166666664</c:v>
                </c:pt>
                <c:pt idx="39811">
                  <c:v>45138.232638888891</c:v>
                </c:pt>
                <c:pt idx="39812">
                  <c:v>45138.236111111109</c:v>
                </c:pt>
                <c:pt idx="39813">
                  <c:v>45138.239583333336</c:v>
                </c:pt>
                <c:pt idx="39814">
                  <c:v>45138.243055555555</c:v>
                </c:pt>
                <c:pt idx="39815">
                  <c:v>45138.246527777781</c:v>
                </c:pt>
                <c:pt idx="39816">
                  <c:v>45138.25</c:v>
                </c:pt>
                <c:pt idx="39817">
                  <c:v>45138.253472222219</c:v>
                </c:pt>
                <c:pt idx="39818">
                  <c:v>45138.256944444445</c:v>
                </c:pt>
                <c:pt idx="39819">
                  <c:v>45138.260416666664</c:v>
                </c:pt>
                <c:pt idx="39820">
                  <c:v>45138.263888888891</c:v>
                </c:pt>
                <c:pt idx="39821">
                  <c:v>45138.267361111109</c:v>
                </c:pt>
                <c:pt idx="39822">
                  <c:v>45138.270833333336</c:v>
                </c:pt>
                <c:pt idx="39823">
                  <c:v>45138.274305555555</c:v>
                </c:pt>
                <c:pt idx="39824">
                  <c:v>45138.277777777781</c:v>
                </c:pt>
                <c:pt idx="39825">
                  <c:v>45138.28125</c:v>
                </c:pt>
                <c:pt idx="39826">
                  <c:v>45138.284722222219</c:v>
                </c:pt>
                <c:pt idx="39827">
                  <c:v>45138.288194444445</c:v>
                </c:pt>
                <c:pt idx="39828">
                  <c:v>45138.291666666664</c:v>
                </c:pt>
                <c:pt idx="39829">
                  <c:v>45138.295138888891</c:v>
                </c:pt>
                <c:pt idx="39830">
                  <c:v>45138.298611111109</c:v>
                </c:pt>
                <c:pt idx="39831">
                  <c:v>45138.302083333336</c:v>
                </c:pt>
                <c:pt idx="39832">
                  <c:v>45138.305555555555</c:v>
                </c:pt>
                <c:pt idx="39833">
                  <c:v>45138.309027777781</c:v>
                </c:pt>
                <c:pt idx="39834">
                  <c:v>45138.3125</c:v>
                </c:pt>
                <c:pt idx="39835">
                  <c:v>45138.315972222219</c:v>
                </c:pt>
                <c:pt idx="39836">
                  <c:v>45138.319444444445</c:v>
                </c:pt>
                <c:pt idx="39837">
                  <c:v>45138.322916666664</c:v>
                </c:pt>
                <c:pt idx="39838">
                  <c:v>45138.326388888891</c:v>
                </c:pt>
                <c:pt idx="39839">
                  <c:v>45138.329861111109</c:v>
                </c:pt>
                <c:pt idx="39840">
                  <c:v>45138.333333333336</c:v>
                </c:pt>
                <c:pt idx="39841">
                  <c:v>45138.336805555555</c:v>
                </c:pt>
                <c:pt idx="39842">
                  <c:v>45138.340277777781</c:v>
                </c:pt>
                <c:pt idx="39843">
                  <c:v>45138.34375</c:v>
                </c:pt>
                <c:pt idx="39844">
                  <c:v>45138.347222222219</c:v>
                </c:pt>
                <c:pt idx="39845">
                  <c:v>45138.350694444445</c:v>
                </c:pt>
                <c:pt idx="39846">
                  <c:v>45138.354166666664</c:v>
                </c:pt>
                <c:pt idx="39847">
                  <c:v>45138.357638888891</c:v>
                </c:pt>
                <c:pt idx="39848">
                  <c:v>45138.361111111109</c:v>
                </c:pt>
                <c:pt idx="39849">
                  <c:v>45138.364583333336</c:v>
                </c:pt>
                <c:pt idx="39850">
                  <c:v>45138.368055555555</c:v>
                </c:pt>
                <c:pt idx="39851">
                  <c:v>45138.371527777781</c:v>
                </c:pt>
                <c:pt idx="39852">
                  <c:v>45138.375</c:v>
                </c:pt>
                <c:pt idx="39853">
                  <c:v>45138.378472222219</c:v>
                </c:pt>
                <c:pt idx="39854">
                  <c:v>45138.381944444445</c:v>
                </c:pt>
                <c:pt idx="39855">
                  <c:v>45138.385416666664</c:v>
                </c:pt>
                <c:pt idx="39856">
                  <c:v>45138.388888888891</c:v>
                </c:pt>
                <c:pt idx="39857">
                  <c:v>45138.392361111109</c:v>
                </c:pt>
                <c:pt idx="39858">
                  <c:v>45138.395833333336</c:v>
                </c:pt>
                <c:pt idx="39859">
                  <c:v>45138.399305555555</c:v>
                </c:pt>
                <c:pt idx="39860">
                  <c:v>45138.402777777781</c:v>
                </c:pt>
                <c:pt idx="39861">
                  <c:v>45138.40625</c:v>
                </c:pt>
                <c:pt idx="39862">
                  <c:v>45138.409722222219</c:v>
                </c:pt>
                <c:pt idx="39863">
                  <c:v>45138.413194444445</c:v>
                </c:pt>
                <c:pt idx="39864">
                  <c:v>45138.416666666664</c:v>
                </c:pt>
                <c:pt idx="39865">
                  <c:v>45138.420138888891</c:v>
                </c:pt>
                <c:pt idx="39866">
                  <c:v>45138.423611111109</c:v>
                </c:pt>
                <c:pt idx="39867">
                  <c:v>45138.427083333336</c:v>
                </c:pt>
                <c:pt idx="39868">
                  <c:v>45138.430555555555</c:v>
                </c:pt>
                <c:pt idx="39869">
                  <c:v>45138.434027777781</c:v>
                </c:pt>
                <c:pt idx="39870">
                  <c:v>45138.4375</c:v>
                </c:pt>
                <c:pt idx="39871">
                  <c:v>45138.440972222219</c:v>
                </c:pt>
                <c:pt idx="39872">
                  <c:v>45138.444444444445</c:v>
                </c:pt>
                <c:pt idx="39873">
                  <c:v>45138.447916666664</c:v>
                </c:pt>
                <c:pt idx="39874">
                  <c:v>45138.451388888891</c:v>
                </c:pt>
                <c:pt idx="39875">
                  <c:v>45138.454861111109</c:v>
                </c:pt>
                <c:pt idx="39876">
                  <c:v>45138.458333333336</c:v>
                </c:pt>
                <c:pt idx="39877">
                  <c:v>45138.461805555555</c:v>
                </c:pt>
                <c:pt idx="39878">
                  <c:v>45138.465277777781</c:v>
                </c:pt>
                <c:pt idx="39879">
                  <c:v>45138.46875</c:v>
                </c:pt>
                <c:pt idx="39880">
                  <c:v>45138.472222222219</c:v>
                </c:pt>
                <c:pt idx="39881">
                  <c:v>45138.475694444445</c:v>
                </c:pt>
                <c:pt idx="39882">
                  <c:v>45138.479166666664</c:v>
                </c:pt>
                <c:pt idx="39883">
                  <c:v>45138.482638888891</c:v>
                </c:pt>
                <c:pt idx="39884">
                  <c:v>45138.486111111109</c:v>
                </c:pt>
                <c:pt idx="39885">
                  <c:v>45138.489583333336</c:v>
                </c:pt>
                <c:pt idx="39886">
                  <c:v>45138.493055555555</c:v>
                </c:pt>
                <c:pt idx="39887">
                  <c:v>45138.496527777781</c:v>
                </c:pt>
                <c:pt idx="39888">
                  <c:v>45138.5</c:v>
                </c:pt>
                <c:pt idx="39889">
                  <c:v>45138.503472222219</c:v>
                </c:pt>
                <c:pt idx="39890">
                  <c:v>45138.506944444445</c:v>
                </c:pt>
                <c:pt idx="39891">
                  <c:v>45138.510416666664</c:v>
                </c:pt>
                <c:pt idx="39892">
                  <c:v>45138.513888888891</c:v>
                </c:pt>
                <c:pt idx="39893">
                  <c:v>45138.517361111109</c:v>
                </c:pt>
                <c:pt idx="39894">
                  <c:v>45138.520833333336</c:v>
                </c:pt>
                <c:pt idx="39895">
                  <c:v>45138.524305555555</c:v>
                </c:pt>
                <c:pt idx="39896">
                  <c:v>45138.527777777781</c:v>
                </c:pt>
                <c:pt idx="39897">
                  <c:v>45138.53125</c:v>
                </c:pt>
                <c:pt idx="39898">
                  <c:v>45138.534722222219</c:v>
                </c:pt>
                <c:pt idx="39899">
                  <c:v>45138.538194444445</c:v>
                </c:pt>
                <c:pt idx="39900">
                  <c:v>45138.541666666664</c:v>
                </c:pt>
                <c:pt idx="39901">
                  <c:v>45138.545138888891</c:v>
                </c:pt>
                <c:pt idx="39902">
                  <c:v>45138.548611111109</c:v>
                </c:pt>
                <c:pt idx="39903">
                  <c:v>45138.552083333336</c:v>
                </c:pt>
                <c:pt idx="39904">
                  <c:v>45138.555555555555</c:v>
                </c:pt>
                <c:pt idx="39905">
                  <c:v>45138.559027777781</c:v>
                </c:pt>
                <c:pt idx="39906">
                  <c:v>45138.5625</c:v>
                </c:pt>
                <c:pt idx="39907">
                  <c:v>45138.565972222219</c:v>
                </c:pt>
                <c:pt idx="39908">
                  <c:v>45138.569444444445</c:v>
                </c:pt>
                <c:pt idx="39909">
                  <c:v>45138.572916666664</c:v>
                </c:pt>
                <c:pt idx="39910">
                  <c:v>45138.576388888891</c:v>
                </c:pt>
                <c:pt idx="39911">
                  <c:v>45138.579861111109</c:v>
                </c:pt>
                <c:pt idx="39912">
                  <c:v>45138.583333333336</c:v>
                </c:pt>
                <c:pt idx="39913">
                  <c:v>45138.586805555555</c:v>
                </c:pt>
                <c:pt idx="39914">
                  <c:v>45138.590277777781</c:v>
                </c:pt>
                <c:pt idx="39915">
                  <c:v>45138.59375</c:v>
                </c:pt>
                <c:pt idx="39916">
                  <c:v>45138.597222222219</c:v>
                </c:pt>
                <c:pt idx="39917">
                  <c:v>45138.600694444445</c:v>
                </c:pt>
                <c:pt idx="39918">
                  <c:v>45138.604166666664</c:v>
                </c:pt>
                <c:pt idx="39919">
                  <c:v>45138.607638888891</c:v>
                </c:pt>
                <c:pt idx="39920">
                  <c:v>45138.611111111109</c:v>
                </c:pt>
                <c:pt idx="39921">
                  <c:v>45138.614583333336</c:v>
                </c:pt>
                <c:pt idx="39922">
                  <c:v>45138.618055555555</c:v>
                </c:pt>
                <c:pt idx="39923">
                  <c:v>45138.621527777781</c:v>
                </c:pt>
                <c:pt idx="39924">
                  <c:v>45138.625</c:v>
                </c:pt>
                <c:pt idx="39925">
                  <c:v>45138.628472222219</c:v>
                </c:pt>
                <c:pt idx="39926">
                  <c:v>45138.631944444445</c:v>
                </c:pt>
                <c:pt idx="39927">
                  <c:v>45138.635416666664</c:v>
                </c:pt>
                <c:pt idx="39928">
                  <c:v>45138.638888888891</c:v>
                </c:pt>
                <c:pt idx="39929">
                  <c:v>45138.642361111109</c:v>
                </c:pt>
                <c:pt idx="39930">
                  <c:v>45138.645833333336</c:v>
                </c:pt>
                <c:pt idx="39931">
                  <c:v>45138.649305555555</c:v>
                </c:pt>
                <c:pt idx="39932">
                  <c:v>45138.652777777781</c:v>
                </c:pt>
                <c:pt idx="39933">
                  <c:v>45138.65625</c:v>
                </c:pt>
                <c:pt idx="39934">
                  <c:v>45138.659722222219</c:v>
                </c:pt>
                <c:pt idx="39935">
                  <c:v>45138.663194444445</c:v>
                </c:pt>
                <c:pt idx="39936">
                  <c:v>45138.666666666664</c:v>
                </c:pt>
                <c:pt idx="39937">
                  <c:v>45138.670138888891</c:v>
                </c:pt>
                <c:pt idx="39938">
                  <c:v>45138.673611111109</c:v>
                </c:pt>
                <c:pt idx="39939">
                  <c:v>45138.677083333336</c:v>
                </c:pt>
                <c:pt idx="39940">
                  <c:v>45138.680555555555</c:v>
                </c:pt>
                <c:pt idx="39941">
                  <c:v>45138.684027777781</c:v>
                </c:pt>
                <c:pt idx="39942">
                  <c:v>45138.6875</c:v>
                </c:pt>
                <c:pt idx="39943">
                  <c:v>45138.690972222219</c:v>
                </c:pt>
                <c:pt idx="39944">
                  <c:v>45138.694444444445</c:v>
                </c:pt>
                <c:pt idx="39945">
                  <c:v>45138.697916666664</c:v>
                </c:pt>
                <c:pt idx="39946">
                  <c:v>45138.701388888891</c:v>
                </c:pt>
                <c:pt idx="39947">
                  <c:v>45138.704861111109</c:v>
                </c:pt>
                <c:pt idx="39948">
                  <c:v>45138.708333333336</c:v>
                </c:pt>
                <c:pt idx="39949">
                  <c:v>45138.711805555555</c:v>
                </c:pt>
                <c:pt idx="39950">
                  <c:v>45138.715277777781</c:v>
                </c:pt>
                <c:pt idx="39951">
                  <c:v>45138.71875</c:v>
                </c:pt>
                <c:pt idx="39952">
                  <c:v>45138.722222222219</c:v>
                </c:pt>
                <c:pt idx="39953">
                  <c:v>45138.725694444445</c:v>
                </c:pt>
                <c:pt idx="39954">
                  <c:v>45138.729166666664</c:v>
                </c:pt>
                <c:pt idx="39955">
                  <c:v>45138.732638888891</c:v>
                </c:pt>
                <c:pt idx="39956">
                  <c:v>45138.736111111109</c:v>
                </c:pt>
                <c:pt idx="39957">
                  <c:v>45138.739583333336</c:v>
                </c:pt>
                <c:pt idx="39958">
                  <c:v>45138.743055555555</c:v>
                </c:pt>
                <c:pt idx="39959">
                  <c:v>45138.746527777781</c:v>
                </c:pt>
                <c:pt idx="39960">
                  <c:v>45138.75</c:v>
                </c:pt>
                <c:pt idx="39961">
                  <c:v>45138.753472222219</c:v>
                </c:pt>
                <c:pt idx="39962">
                  <c:v>45138.756944444445</c:v>
                </c:pt>
                <c:pt idx="39963">
                  <c:v>45138.760416666664</c:v>
                </c:pt>
                <c:pt idx="39964">
                  <c:v>45138.763888888891</c:v>
                </c:pt>
                <c:pt idx="39965">
                  <c:v>45138.767361111109</c:v>
                </c:pt>
                <c:pt idx="39966">
                  <c:v>45138.770833333336</c:v>
                </c:pt>
                <c:pt idx="39967">
                  <c:v>45138.774305555555</c:v>
                </c:pt>
                <c:pt idx="39968">
                  <c:v>45138.777777777781</c:v>
                </c:pt>
                <c:pt idx="39969">
                  <c:v>45138.78125</c:v>
                </c:pt>
                <c:pt idx="39970">
                  <c:v>45138.784722222219</c:v>
                </c:pt>
                <c:pt idx="39971">
                  <c:v>45138.788194444445</c:v>
                </c:pt>
                <c:pt idx="39972">
                  <c:v>45138.791666666664</c:v>
                </c:pt>
                <c:pt idx="39973">
                  <c:v>45138.795138888891</c:v>
                </c:pt>
                <c:pt idx="39974">
                  <c:v>45138.798611111109</c:v>
                </c:pt>
                <c:pt idx="39975">
                  <c:v>45138.802083333336</c:v>
                </c:pt>
                <c:pt idx="39976">
                  <c:v>45138.805555555555</c:v>
                </c:pt>
                <c:pt idx="39977">
                  <c:v>45138.809027777781</c:v>
                </c:pt>
                <c:pt idx="39978">
                  <c:v>45138.8125</c:v>
                </c:pt>
                <c:pt idx="39979">
                  <c:v>45138.815972222219</c:v>
                </c:pt>
                <c:pt idx="39980">
                  <c:v>45138.819444444445</c:v>
                </c:pt>
                <c:pt idx="39981">
                  <c:v>45138.822916666664</c:v>
                </c:pt>
                <c:pt idx="39982">
                  <c:v>45138.826388888891</c:v>
                </c:pt>
                <c:pt idx="39983">
                  <c:v>45138.829861111109</c:v>
                </c:pt>
                <c:pt idx="39984">
                  <c:v>45138.833333333336</c:v>
                </c:pt>
                <c:pt idx="39985">
                  <c:v>45138.836805555555</c:v>
                </c:pt>
                <c:pt idx="39986">
                  <c:v>45138.840277777781</c:v>
                </c:pt>
                <c:pt idx="39987">
                  <c:v>45138.84375</c:v>
                </c:pt>
                <c:pt idx="39988">
                  <c:v>45138.847222222219</c:v>
                </c:pt>
                <c:pt idx="39989">
                  <c:v>45138.850694444445</c:v>
                </c:pt>
                <c:pt idx="39990">
                  <c:v>45138.854166666664</c:v>
                </c:pt>
                <c:pt idx="39991">
                  <c:v>45138.857638888891</c:v>
                </c:pt>
                <c:pt idx="39992">
                  <c:v>45138.861111111109</c:v>
                </c:pt>
                <c:pt idx="39993">
                  <c:v>45138.864583333336</c:v>
                </c:pt>
                <c:pt idx="39994">
                  <c:v>45138.868055555555</c:v>
                </c:pt>
                <c:pt idx="39995">
                  <c:v>45138.871527777781</c:v>
                </c:pt>
                <c:pt idx="39996">
                  <c:v>45138.875</c:v>
                </c:pt>
                <c:pt idx="39997">
                  <c:v>45138.878472222219</c:v>
                </c:pt>
                <c:pt idx="39998">
                  <c:v>45138.881944444445</c:v>
                </c:pt>
                <c:pt idx="39999">
                  <c:v>45138.885416666664</c:v>
                </c:pt>
                <c:pt idx="40000">
                  <c:v>45138.888888888891</c:v>
                </c:pt>
                <c:pt idx="40001">
                  <c:v>45138.892361111109</c:v>
                </c:pt>
                <c:pt idx="40002">
                  <c:v>45138.895833333336</c:v>
                </c:pt>
                <c:pt idx="40003">
                  <c:v>45138.899305555555</c:v>
                </c:pt>
                <c:pt idx="40004">
                  <c:v>45138.902777777781</c:v>
                </c:pt>
                <c:pt idx="40005">
                  <c:v>45138.90625</c:v>
                </c:pt>
                <c:pt idx="40006">
                  <c:v>45138.909722222219</c:v>
                </c:pt>
                <c:pt idx="40007">
                  <c:v>45138.913194444445</c:v>
                </c:pt>
                <c:pt idx="40008">
                  <c:v>45138.916666666664</c:v>
                </c:pt>
                <c:pt idx="40009">
                  <c:v>45138.920138888891</c:v>
                </c:pt>
                <c:pt idx="40010">
                  <c:v>45138.923611111109</c:v>
                </c:pt>
                <c:pt idx="40011">
                  <c:v>45138.927083333336</c:v>
                </c:pt>
                <c:pt idx="40012">
                  <c:v>45138.930555555555</c:v>
                </c:pt>
                <c:pt idx="40013">
                  <c:v>45138.934027777781</c:v>
                </c:pt>
                <c:pt idx="40014">
                  <c:v>45138.9375</c:v>
                </c:pt>
                <c:pt idx="40015">
                  <c:v>45138.940972222219</c:v>
                </c:pt>
                <c:pt idx="40016">
                  <c:v>45138.944444444445</c:v>
                </c:pt>
                <c:pt idx="40017">
                  <c:v>45138.947916666664</c:v>
                </c:pt>
                <c:pt idx="40018">
                  <c:v>45138.951388888891</c:v>
                </c:pt>
                <c:pt idx="40019">
                  <c:v>45138.954861111109</c:v>
                </c:pt>
                <c:pt idx="40020">
                  <c:v>45138.958333333336</c:v>
                </c:pt>
                <c:pt idx="40021">
                  <c:v>45138.961805555555</c:v>
                </c:pt>
                <c:pt idx="40022">
                  <c:v>45138.965277777781</c:v>
                </c:pt>
                <c:pt idx="40023">
                  <c:v>45138.96875</c:v>
                </c:pt>
                <c:pt idx="40024">
                  <c:v>45138.972222222219</c:v>
                </c:pt>
                <c:pt idx="40025">
                  <c:v>45138.975694444445</c:v>
                </c:pt>
                <c:pt idx="40026">
                  <c:v>45138.979166666664</c:v>
                </c:pt>
                <c:pt idx="40027">
                  <c:v>45138.982638888891</c:v>
                </c:pt>
                <c:pt idx="40028">
                  <c:v>45138.986111111109</c:v>
                </c:pt>
                <c:pt idx="40029">
                  <c:v>45138.989583333336</c:v>
                </c:pt>
                <c:pt idx="40030">
                  <c:v>45138.993055555555</c:v>
                </c:pt>
                <c:pt idx="40031">
                  <c:v>45138.996527777781</c:v>
                </c:pt>
                <c:pt idx="40032">
                  <c:v>45139</c:v>
                </c:pt>
                <c:pt idx="40033">
                  <c:v>45139.003472222219</c:v>
                </c:pt>
                <c:pt idx="40034">
                  <c:v>45139.006944444445</c:v>
                </c:pt>
                <c:pt idx="40035">
                  <c:v>45139.010416666664</c:v>
                </c:pt>
                <c:pt idx="40036">
                  <c:v>45139.013888888891</c:v>
                </c:pt>
                <c:pt idx="40037">
                  <c:v>45139.017361111109</c:v>
                </c:pt>
                <c:pt idx="40038">
                  <c:v>45139.020833333336</c:v>
                </c:pt>
                <c:pt idx="40039">
                  <c:v>45139.024305555555</c:v>
                </c:pt>
                <c:pt idx="40040">
                  <c:v>45139.027777777781</c:v>
                </c:pt>
                <c:pt idx="40041">
                  <c:v>45139.03125</c:v>
                </c:pt>
                <c:pt idx="40042">
                  <c:v>45139.034722222219</c:v>
                </c:pt>
                <c:pt idx="40043">
                  <c:v>45139.038194444445</c:v>
                </c:pt>
                <c:pt idx="40044">
                  <c:v>45139.041666666664</c:v>
                </c:pt>
                <c:pt idx="40045">
                  <c:v>45139.045138888891</c:v>
                </c:pt>
                <c:pt idx="40046">
                  <c:v>45139.048611111109</c:v>
                </c:pt>
                <c:pt idx="40047">
                  <c:v>45139.052083333336</c:v>
                </c:pt>
                <c:pt idx="40048">
                  <c:v>45139.055555555555</c:v>
                </c:pt>
                <c:pt idx="40049">
                  <c:v>45139.059027777781</c:v>
                </c:pt>
                <c:pt idx="40050">
                  <c:v>45139.0625</c:v>
                </c:pt>
                <c:pt idx="40051">
                  <c:v>45139.065972222219</c:v>
                </c:pt>
                <c:pt idx="40052">
                  <c:v>45139.069444444445</c:v>
                </c:pt>
                <c:pt idx="40053">
                  <c:v>45139.072916666664</c:v>
                </c:pt>
                <c:pt idx="40054">
                  <c:v>45139.076388888891</c:v>
                </c:pt>
                <c:pt idx="40055">
                  <c:v>45139.079861111109</c:v>
                </c:pt>
                <c:pt idx="40056">
                  <c:v>45139.083333333336</c:v>
                </c:pt>
                <c:pt idx="40057">
                  <c:v>45139.086805555555</c:v>
                </c:pt>
                <c:pt idx="40058">
                  <c:v>45139.090277777781</c:v>
                </c:pt>
                <c:pt idx="40059">
                  <c:v>45139.09375</c:v>
                </c:pt>
                <c:pt idx="40060">
                  <c:v>45139.097222222219</c:v>
                </c:pt>
                <c:pt idx="40061">
                  <c:v>45139.100694444445</c:v>
                </c:pt>
                <c:pt idx="40062">
                  <c:v>45139.104166666664</c:v>
                </c:pt>
                <c:pt idx="40063">
                  <c:v>45139.107638888891</c:v>
                </c:pt>
                <c:pt idx="40064">
                  <c:v>45139.111111111109</c:v>
                </c:pt>
                <c:pt idx="40065">
                  <c:v>45139.114583333336</c:v>
                </c:pt>
                <c:pt idx="40066">
                  <c:v>45139.118055555555</c:v>
                </c:pt>
                <c:pt idx="40067">
                  <c:v>45139.121527777781</c:v>
                </c:pt>
                <c:pt idx="40068">
                  <c:v>45139.125</c:v>
                </c:pt>
                <c:pt idx="40069">
                  <c:v>45139.128472222219</c:v>
                </c:pt>
                <c:pt idx="40070">
                  <c:v>45139.131944444445</c:v>
                </c:pt>
                <c:pt idx="40071">
                  <c:v>45139.135416666664</c:v>
                </c:pt>
                <c:pt idx="40072">
                  <c:v>45139.138888888891</c:v>
                </c:pt>
                <c:pt idx="40073">
                  <c:v>45139.142361111109</c:v>
                </c:pt>
                <c:pt idx="40074">
                  <c:v>45139.145833333336</c:v>
                </c:pt>
                <c:pt idx="40075">
                  <c:v>45139.149305555555</c:v>
                </c:pt>
                <c:pt idx="40076">
                  <c:v>45139.152777777781</c:v>
                </c:pt>
                <c:pt idx="40077">
                  <c:v>45139.15625</c:v>
                </c:pt>
                <c:pt idx="40078">
                  <c:v>45139.159722222219</c:v>
                </c:pt>
                <c:pt idx="40079">
                  <c:v>45139.163194444445</c:v>
                </c:pt>
                <c:pt idx="40080">
                  <c:v>45139.166666666664</c:v>
                </c:pt>
                <c:pt idx="40081">
                  <c:v>45139.170138888891</c:v>
                </c:pt>
                <c:pt idx="40082">
                  <c:v>45139.173611111109</c:v>
                </c:pt>
                <c:pt idx="40083">
                  <c:v>45139.177083333336</c:v>
                </c:pt>
                <c:pt idx="40084">
                  <c:v>45139.180555555555</c:v>
                </c:pt>
                <c:pt idx="40085">
                  <c:v>45139.184027777781</c:v>
                </c:pt>
                <c:pt idx="40086">
                  <c:v>45139.1875</c:v>
                </c:pt>
                <c:pt idx="40087">
                  <c:v>45139.190972222219</c:v>
                </c:pt>
                <c:pt idx="40088">
                  <c:v>45139.194444444445</c:v>
                </c:pt>
                <c:pt idx="40089">
                  <c:v>45139.197916666664</c:v>
                </c:pt>
                <c:pt idx="40090">
                  <c:v>45139.201388888891</c:v>
                </c:pt>
                <c:pt idx="40091">
                  <c:v>45139.204861111109</c:v>
                </c:pt>
                <c:pt idx="40092">
                  <c:v>45139.208333333336</c:v>
                </c:pt>
                <c:pt idx="40093">
                  <c:v>45139.211805555555</c:v>
                </c:pt>
                <c:pt idx="40094">
                  <c:v>45139.215277777781</c:v>
                </c:pt>
                <c:pt idx="40095">
                  <c:v>45139.21875</c:v>
                </c:pt>
                <c:pt idx="40096">
                  <c:v>45139.222222222219</c:v>
                </c:pt>
                <c:pt idx="40097">
                  <c:v>45139.225694444445</c:v>
                </c:pt>
                <c:pt idx="40098">
                  <c:v>45139.229166666664</c:v>
                </c:pt>
                <c:pt idx="40099">
                  <c:v>45139.232638888891</c:v>
                </c:pt>
                <c:pt idx="40100">
                  <c:v>45139.236111111109</c:v>
                </c:pt>
                <c:pt idx="40101">
                  <c:v>45139.239583333336</c:v>
                </c:pt>
                <c:pt idx="40102">
                  <c:v>45139.243055555555</c:v>
                </c:pt>
                <c:pt idx="40103">
                  <c:v>45139.246527777781</c:v>
                </c:pt>
                <c:pt idx="40104">
                  <c:v>45139.25</c:v>
                </c:pt>
                <c:pt idx="40105">
                  <c:v>45139.253472222219</c:v>
                </c:pt>
                <c:pt idx="40106">
                  <c:v>45139.256944444445</c:v>
                </c:pt>
                <c:pt idx="40107">
                  <c:v>45139.260416666664</c:v>
                </c:pt>
                <c:pt idx="40108">
                  <c:v>45139.263888888891</c:v>
                </c:pt>
                <c:pt idx="40109">
                  <c:v>45139.267361111109</c:v>
                </c:pt>
                <c:pt idx="40110">
                  <c:v>45139.270833333336</c:v>
                </c:pt>
                <c:pt idx="40111">
                  <c:v>45139.274305555555</c:v>
                </c:pt>
                <c:pt idx="40112">
                  <c:v>45139.277777777781</c:v>
                </c:pt>
                <c:pt idx="40113">
                  <c:v>45139.28125</c:v>
                </c:pt>
                <c:pt idx="40114">
                  <c:v>45139.284722222219</c:v>
                </c:pt>
                <c:pt idx="40115">
                  <c:v>45139.288194444445</c:v>
                </c:pt>
                <c:pt idx="40116">
                  <c:v>45139.291666666664</c:v>
                </c:pt>
                <c:pt idx="40117">
                  <c:v>45139.295138888891</c:v>
                </c:pt>
                <c:pt idx="40118">
                  <c:v>45139.298611111109</c:v>
                </c:pt>
                <c:pt idx="40119">
                  <c:v>45139.302083333336</c:v>
                </c:pt>
                <c:pt idx="40120">
                  <c:v>45139.305555555555</c:v>
                </c:pt>
                <c:pt idx="40121">
                  <c:v>45139.309027777781</c:v>
                </c:pt>
                <c:pt idx="40122">
                  <c:v>45139.3125</c:v>
                </c:pt>
                <c:pt idx="40123">
                  <c:v>45139.315972222219</c:v>
                </c:pt>
                <c:pt idx="40124">
                  <c:v>45139.319444444445</c:v>
                </c:pt>
                <c:pt idx="40125">
                  <c:v>45139.322916666664</c:v>
                </c:pt>
                <c:pt idx="40126">
                  <c:v>45139.326388888891</c:v>
                </c:pt>
                <c:pt idx="40127">
                  <c:v>45139.329861111109</c:v>
                </c:pt>
                <c:pt idx="40128">
                  <c:v>45139.333333333336</c:v>
                </c:pt>
                <c:pt idx="40129">
                  <c:v>45139.336805555555</c:v>
                </c:pt>
                <c:pt idx="40130">
                  <c:v>45139.340277777781</c:v>
                </c:pt>
                <c:pt idx="40131">
                  <c:v>45139.34375</c:v>
                </c:pt>
                <c:pt idx="40132">
                  <c:v>45139.347222222219</c:v>
                </c:pt>
                <c:pt idx="40133">
                  <c:v>45139.350694444445</c:v>
                </c:pt>
                <c:pt idx="40134">
                  <c:v>45139.354166666664</c:v>
                </c:pt>
                <c:pt idx="40135">
                  <c:v>45139.357638888891</c:v>
                </c:pt>
                <c:pt idx="40136">
                  <c:v>45139.361111111109</c:v>
                </c:pt>
                <c:pt idx="40137">
                  <c:v>45139.364583333336</c:v>
                </c:pt>
                <c:pt idx="40138">
                  <c:v>45139.368055555555</c:v>
                </c:pt>
                <c:pt idx="40139">
                  <c:v>45139.371527777781</c:v>
                </c:pt>
                <c:pt idx="40140">
                  <c:v>45139.375</c:v>
                </c:pt>
                <c:pt idx="40141">
                  <c:v>45139.378472222219</c:v>
                </c:pt>
                <c:pt idx="40142">
                  <c:v>45139.381944444445</c:v>
                </c:pt>
                <c:pt idx="40143">
                  <c:v>45139.385416666664</c:v>
                </c:pt>
                <c:pt idx="40144">
                  <c:v>45139.388888888891</c:v>
                </c:pt>
                <c:pt idx="40145">
                  <c:v>45139.392361111109</c:v>
                </c:pt>
                <c:pt idx="40146">
                  <c:v>45139.395833333336</c:v>
                </c:pt>
                <c:pt idx="40147">
                  <c:v>45139.399305555555</c:v>
                </c:pt>
                <c:pt idx="40148">
                  <c:v>45139.402777777781</c:v>
                </c:pt>
                <c:pt idx="40149">
                  <c:v>45139.40625</c:v>
                </c:pt>
                <c:pt idx="40150">
                  <c:v>45139.409722222219</c:v>
                </c:pt>
                <c:pt idx="40151">
                  <c:v>45139.413194444445</c:v>
                </c:pt>
                <c:pt idx="40152">
                  <c:v>45139.416666666664</c:v>
                </c:pt>
                <c:pt idx="40153">
                  <c:v>45139.420138888891</c:v>
                </c:pt>
                <c:pt idx="40154">
                  <c:v>45139.423611111109</c:v>
                </c:pt>
                <c:pt idx="40155">
                  <c:v>45139.427083333336</c:v>
                </c:pt>
                <c:pt idx="40156">
                  <c:v>45139.430555555555</c:v>
                </c:pt>
                <c:pt idx="40157">
                  <c:v>45139.434027777781</c:v>
                </c:pt>
                <c:pt idx="40158">
                  <c:v>45139.4375</c:v>
                </c:pt>
                <c:pt idx="40159">
                  <c:v>45139.440972222219</c:v>
                </c:pt>
                <c:pt idx="40160">
                  <c:v>45139.444444444445</c:v>
                </c:pt>
                <c:pt idx="40161">
                  <c:v>45139.447916666664</c:v>
                </c:pt>
                <c:pt idx="40162">
                  <c:v>45139.451388888891</c:v>
                </c:pt>
                <c:pt idx="40163">
                  <c:v>45139.454861111109</c:v>
                </c:pt>
                <c:pt idx="40164">
                  <c:v>45139.458333333336</c:v>
                </c:pt>
                <c:pt idx="40165">
                  <c:v>45139.461805555555</c:v>
                </c:pt>
                <c:pt idx="40166">
                  <c:v>45139.465277777781</c:v>
                </c:pt>
                <c:pt idx="40167">
                  <c:v>45139.46875</c:v>
                </c:pt>
                <c:pt idx="40168">
                  <c:v>45139.472222222219</c:v>
                </c:pt>
                <c:pt idx="40169">
                  <c:v>45139.475694444445</c:v>
                </c:pt>
                <c:pt idx="40170">
                  <c:v>45139.479166666664</c:v>
                </c:pt>
                <c:pt idx="40171">
                  <c:v>45139.482638888891</c:v>
                </c:pt>
                <c:pt idx="40172">
                  <c:v>45139.486111111109</c:v>
                </c:pt>
                <c:pt idx="40173">
                  <c:v>45139.489583333336</c:v>
                </c:pt>
                <c:pt idx="40174">
                  <c:v>45139.493055555555</c:v>
                </c:pt>
                <c:pt idx="40175">
                  <c:v>45139.496527777781</c:v>
                </c:pt>
                <c:pt idx="40176">
                  <c:v>45139.5</c:v>
                </c:pt>
                <c:pt idx="40177">
                  <c:v>45139.503472222219</c:v>
                </c:pt>
                <c:pt idx="40178">
                  <c:v>45139.506944444445</c:v>
                </c:pt>
                <c:pt idx="40179">
                  <c:v>45139.510416666664</c:v>
                </c:pt>
                <c:pt idx="40180">
                  <c:v>45139.513888888891</c:v>
                </c:pt>
                <c:pt idx="40181">
                  <c:v>45139.517361111109</c:v>
                </c:pt>
                <c:pt idx="40182">
                  <c:v>45139.520833333336</c:v>
                </c:pt>
                <c:pt idx="40183">
                  <c:v>45139.524305555555</c:v>
                </c:pt>
                <c:pt idx="40184">
                  <c:v>45139.527777777781</c:v>
                </c:pt>
                <c:pt idx="40185">
                  <c:v>45139.53125</c:v>
                </c:pt>
                <c:pt idx="40186">
                  <c:v>45139.534722222219</c:v>
                </c:pt>
                <c:pt idx="40187">
                  <c:v>45139.538194444445</c:v>
                </c:pt>
                <c:pt idx="40188">
                  <c:v>45139.541666666664</c:v>
                </c:pt>
                <c:pt idx="40189">
                  <c:v>45139.545138888891</c:v>
                </c:pt>
                <c:pt idx="40190">
                  <c:v>45139.548611111109</c:v>
                </c:pt>
                <c:pt idx="40191">
                  <c:v>45139.552083333336</c:v>
                </c:pt>
                <c:pt idx="40192">
                  <c:v>45139.555555555555</c:v>
                </c:pt>
                <c:pt idx="40193">
                  <c:v>45139.559027777781</c:v>
                </c:pt>
                <c:pt idx="40194">
                  <c:v>45139.5625</c:v>
                </c:pt>
                <c:pt idx="40195">
                  <c:v>45139.565972222219</c:v>
                </c:pt>
                <c:pt idx="40196">
                  <c:v>45139.569444444445</c:v>
                </c:pt>
                <c:pt idx="40197">
                  <c:v>45139.572916666664</c:v>
                </c:pt>
                <c:pt idx="40198">
                  <c:v>45139.576388888891</c:v>
                </c:pt>
                <c:pt idx="40199">
                  <c:v>45139.579861111109</c:v>
                </c:pt>
                <c:pt idx="40200">
                  <c:v>45139.583333333336</c:v>
                </c:pt>
                <c:pt idx="40201">
                  <c:v>45139.586805555555</c:v>
                </c:pt>
                <c:pt idx="40202">
                  <c:v>45139.590277777781</c:v>
                </c:pt>
                <c:pt idx="40203">
                  <c:v>45139.59375</c:v>
                </c:pt>
                <c:pt idx="40204">
                  <c:v>45139.597222222219</c:v>
                </c:pt>
                <c:pt idx="40205">
                  <c:v>45139.600694444445</c:v>
                </c:pt>
                <c:pt idx="40206">
                  <c:v>45139.604166666664</c:v>
                </c:pt>
                <c:pt idx="40207">
                  <c:v>45139.607638888891</c:v>
                </c:pt>
                <c:pt idx="40208">
                  <c:v>45139.611111111109</c:v>
                </c:pt>
                <c:pt idx="40209">
                  <c:v>45139.614583333336</c:v>
                </c:pt>
                <c:pt idx="40210">
                  <c:v>45139.618055555555</c:v>
                </c:pt>
                <c:pt idx="40211">
                  <c:v>45139.621527777781</c:v>
                </c:pt>
                <c:pt idx="40212">
                  <c:v>45139.625</c:v>
                </c:pt>
                <c:pt idx="40213">
                  <c:v>45139.628472222219</c:v>
                </c:pt>
                <c:pt idx="40214">
                  <c:v>45139.631944444445</c:v>
                </c:pt>
                <c:pt idx="40215">
                  <c:v>45139.635416666664</c:v>
                </c:pt>
                <c:pt idx="40216">
                  <c:v>45139.638888888891</c:v>
                </c:pt>
                <c:pt idx="40217">
                  <c:v>45139.642361111109</c:v>
                </c:pt>
                <c:pt idx="40218">
                  <c:v>45139.645833333336</c:v>
                </c:pt>
                <c:pt idx="40219">
                  <c:v>45139.649305555555</c:v>
                </c:pt>
                <c:pt idx="40220">
                  <c:v>45139.652777777781</c:v>
                </c:pt>
                <c:pt idx="40221">
                  <c:v>45139.65625</c:v>
                </c:pt>
                <c:pt idx="40222">
                  <c:v>45139.659722222219</c:v>
                </c:pt>
                <c:pt idx="40223">
                  <c:v>45139.663194444445</c:v>
                </c:pt>
                <c:pt idx="40224">
                  <c:v>45139.666666666664</c:v>
                </c:pt>
                <c:pt idx="40225">
                  <c:v>45139.670138888891</c:v>
                </c:pt>
                <c:pt idx="40226">
                  <c:v>45139.673611111109</c:v>
                </c:pt>
                <c:pt idx="40227">
                  <c:v>45139.677083333336</c:v>
                </c:pt>
                <c:pt idx="40228">
                  <c:v>45139.680555555555</c:v>
                </c:pt>
                <c:pt idx="40229">
                  <c:v>45139.684027777781</c:v>
                </c:pt>
                <c:pt idx="40230">
                  <c:v>45139.6875</c:v>
                </c:pt>
                <c:pt idx="40231">
                  <c:v>45139.690972222219</c:v>
                </c:pt>
                <c:pt idx="40232">
                  <c:v>45139.694444444445</c:v>
                </c:pt>
                <c:pt idx="40233">
                  <c:v>45139.697916666664</c:v>
                </c:pt>
                <c:pt idx="40234">
                  <c:v>45139.701388888891</c:v>
                </c:pt>
                <c:pt idx="40235">
                  <c:v>45139.704861111109</c:v>
                </c:pt>
                <c:pt idx="40236">
                  <c:v>45139.708333333336</c:v>
                </c:pt>
                <c:pt idx="40237">
                  <c:v>45139.711805555555</c:v>
                </c:pt>
                <c:pt idx="40238">
                  <c:v>45139.715277777781</c:v>
                </c:pt>
                <c:pt idx="40239">
                  <c:v>45139.71875</c:v>
                </c:pt>
                <c:pt idx="40240">
                  <c:v>45139.722222222219</c:v>
                </c:pt>
                <c:pt idx="40241">
                  <c:v>45139.725694444445</c:v>
                </c:pt>
                <c:pt idx="40242">
                  <c:v>45139.729166666664</c:v>
                </c:pt>
                <c:pt idx="40243">
                  <c:v>45139.732638888891</c:v>
                </c:pt>
                <c:pt idx="40244">
                  <c:v>45139.736111111109</c:v>
                </c:pt>
                <c:pt idx="40245">
                  <c:v>45139.739583333336</c:v>
                </c:pt>
                <c:pt idx="40246">
                  <c:v>45139.743055555555</c:v>
                </c:pt>
                <c:pt idx="40247">
                  <c:v>45139.746527777781</c:v>
                </c:pt>
                <c:pt idx="40248">
                  <c:v>45139.75</c:v>
                </c:pt>
                <c:pt idx="40249">
                  <c:v>45139.753472222219</c:v>
                </c:pt>
                <c:pt idx="40250">
                  <c:v>45139.756944444445</c:v>
                </c:pt>
                <c:pt idx="40251">
                  <c:v>45139.760416666664</c:v>
                </c:pt>
                <c:pt idx="40252">
                  <c:v>45139.763888888891</c:v>
                </c:pt>
                <c:pt idx="40253">
                  <c:v>45139.767361111109</c:v>
                </c:pt>
                <c:pt idx="40254">
                  <c:v>45139.770833333336</c:v>
                </c:pt>
                <c:pt idx="40255">
                  <c:v>45139.774305555555</c:v>
                </c:pt>
                <c:pt idx="40256">
                  <c:v>45139.777777777781</c:v>
                </c:pt>
                <c:pt idx="40257">
                  <c:v>45139.78125</c:v>
                </c:pt>
                <c:pt idx="40258">
                  <c:v>45139.784722222219</c:v>
                </c:pt>
                <c:pt idx="40259">
                  <c:v>45139.788194444445</c:v>
                </c:pt>
                <c:pt idx="40260">
                  <c:v>45139.791666666664</c:v>
                </c:pt>
                <c:pt idx="40261">
                  <c:v>45139.795138888891</c:v>
                </c:pt>
                <c:pt idx="40262">
                  <c:v>45139.798611111109</c:v>
                </c:pt>
                <c:pt idx="40263">
                  <c:v>45139.802083333336</c:v>
                </c:pt>
                <c:pt idx="40264">
                  <c:v>45139.805555555555</c:v>
                </c:pt>
                <c:pt idx="40265">
                  <c:v>45139.809027777781</c:v>
                </c:pt>
                <c:pt idx="40266">
                  <c:v>45139.8125</c:v>
                </c:pt>
                <c:pt idx="40267">
                  <c:v>45139.815972222219</c:v>
                </c:pt>
                <c:pt idx="40268">
                  <c:v>45139.819444444445</c:v>
                </c:pt>
                <c:pt idx="40269">
                  <c:v>45139.822916666664</c:v>
                </c:pt>
                <c:pt idx="40270">
                  <c:v>45139.826388888891</c:v>
                </c:pt>
                <c:pt idx="40271">
                  <c:v>45139.829861111109</c:v>
                </c:pt>
                <c:pt idx="40272">
                  <c:v>45139.833333333336</c:v>
                </c:pt>
                <c:pt idx="40273">
                  <c:v>45139.836805555555</c:v>
                </c:pt>
                <c:pt idx="40274">
                  <c:v>45139.840277777781</c:v>
                </c:pt>
                <c:pt idx="40275">
                  <c:v>45139.84375</c:v>
                </c:pt>
                <c:pt idx="40276">
                  <c:v>45139.847222222219</c:v>
                </c:pt>
                <c:pt idx="40277">
                  <c:v>45139.850694444445</c:v>
                </c:pt>
                <c:pt idx="40278">
                  <c:v>45139.854166666664</c:v>
                </c:pt>
                <c:pt idx="40279">
                  <c:v>45139.857638888891</c:v>
                </c:pt>
                <c:pt idx="40280">
                  <c:v>45139.861111111109</c:v>
                </c:pt>
                <c:pt idx="40281">
                  <c:v>45139.864583333336</c:v>
                </c:pt>
                <c:pt idx="40282">
                  <c:v>45139.868055555555</c:v>
                </c:pt>
                <c:pt idx="40283">
                  <c:v>45139.871527777781</c:v>
                </c:pt>
                <c:pt idx="40284">
                  <c:v>45139.875</c:v>
                </c:pt>
                <c:pt idx="40285">
                  <c:v>45139.878472222219</c:v>
                </c:pt>
                <c:pt idx="40286">
                  <c:v>45139.881944444445</c:v>
                </c:pt>
                <c:pt idx="40287">
                  <c:v>45139.885416666664</c:v>
                </c:pt>
                <c:pt idx="40288">
                  <c:v>45139.888888888891</c:v>
                </c:pt>
                <c:pt idx="40289">
                  <c:v>45139.892361111109</c:v>
                </c:pt>
                <c:pt idx="40290">
                  <c:v>45139.895833333336</c:v>
                </c:pt>
                <c:pt idx="40291">
                  <c:v>45139.899305555555</c:v>
                </c:pt>
                <c:pt idx="40292">
                  <c:v>45139.902777777781</c:v>
                </c:pt>
                <c:pt idx="40293">
                  <c:v>45139.90625</c:v>
                </c:pt>
                <c:pt idx="40294">
                  <c:v>45139.909722222219</c:v>
                </c:pt>
                <c:pt idx="40295">
                  <c:v>45139.913194444445</c:v>
                </c:pt>
                <c:pt idx="40296">
                  <c:v>45139.916666666664</c:v>
                </c:pt>
                <c:pt idx="40297">
                  <c:v>45139.920138888891</c:v>
                </c:pt>
                <c:pt idx="40298">
                  <c:v>45139.923611111109</c:v>
                </c:pt>
                <c:pt idx="40299">
                  <c:v>45139.927083333336</c:v>
                </c:pt>
                <c:pt idx="40300">
                  <c:v>45139.930555555555</c:v>
                </c:pt>
                <c:pt idx="40301">
                  <c:v>45139.934027777781</c:v>
                </c:pt>
                <c:pt idx="40302">
                  <c:v>45139.9375</c:v>
                </c:pt>
                <c:pt idx="40303">
                  <c:v>45139.940972222219</c:v>
                </c:pt>
                <c:pt idx="40304">
                  <c:v>45139.944444444445</c:v>
                </c:pt>
                <c:pt idx="40305">
                  <c:v>45139.947916666664</c:v>
                </c:pt>
                <c:pt idx="40306">
                  <c:v>45139.951388888891</c:v>
                </c:pt>
                <c:pt idx="40307">
                  <c:v>45139.954861111109</c:v>
                </c:pt>
                <c:pt idx="40308">
                  <c:v>45139.958333333336</c:v>
                </c:pt>
                <c:pt idx="40309">
                  <c:v>45139.961805555555</c:v>
                </c:pt>
                <c:pt idx="40310">
                  <c:v>45139.965277777781</c:v>
                </c:pt>
                <c:pt idx="40311">
                  <c:v>45139.96875</c:v>
                </c:pt>
                <c:pt idx="40312">
                  <c:v>45139.972222222219</c:v>
                </c:pt>
                <c:pt idx="40313">
                  <c:v>45139.975694444445</c:v>
                </c:pt>
                <c:pt idx="40314">
                  <c:v>45139.979166666664</c:v>
                </c:pt>
                <c:pt idx="40315">
                  <c:v>45139.982638888891</c:v>
                </c:pt>
                <c:pt idx="40316">
                  <c:v>45139.986111111109</c:v>
                </c:pt>
                <c:pt idx="40317">
                  <c:v>45139.989583333336</c:v>
                </c:pt>
                <c:pt idx="40318">
                  <c:v>45139.993055555555</c:v>
                </c:pt>
                <c:pt idx="40319">
                  <c:v>45139.996527777781</c:v>
                </c:pt>
                <c:pt idx="40320">
                  <c:v>45140</c:v>
                </c:pt>
                <c:pt idx="40321">
                  <c:v>45140.003472222219</c:v>
                </c:pt>
                <c:pt idx="40322">
                  <c:v>45140.006944444445</c:v>
                </c:pt>
                <c:pt idx="40323">
                  <c:v>45140.010416666664</c:v>
                </c:pt>
                <c:pt idx="40324">
                  <c:v>45140.013888888891</c:v>
                </c:pt>
                <c:pt idx="40325">
                  <c:v>45140.017361111109</c:v>
                </c:pt>
                <c:pt idx="40326">
                  <c:v>45140.020833333336</c:v>
                </c:pt>
                <c:pt idx="40327">
                  <c:v>45140.024305555555</c:v>
                </c:pt>
                <c:pt idx="40328">
                  <c:v>45140.027777777781</c:v>
                </c:pt>
                <c:pt idx="40329">
                  <c:v>45140.03125</c:v>
                </c:pt>
                <c:pt idx="40330">
                  <c:v>45140.034722222219</c:v>
                </c:pt>
                <c:pt idx="40331">
                  <c:v>45140.038194444445</c:v>
                </c:pt>
                <c:pt idx="40332">
                  <c:v>45140.041666666664</c:v>
                </c:pt>
                <c:pt idx="40333">
                  <c:v>45140.045138888891</c:v>
                </c:pt>
                <c:pt idx="40334">
                  <c:v>45140.048611111109</c:v>
                </c:pt>
                <c:pt idx="40335">
                  <c:v>45140.052083333336</c:v>
                </c:pt>
                <c:pt idx="40336">
                  <c:v>45140.055555555555</c:v>
                </c:pt>
                <c:pt idx="40337">
                  <c:v>45140.059027777781</c:v>
                </c:pt>
                <c:pt idx="40338">
                  <c:v>45140.0625</c:v>
                </c:pt>
                <c:pt idx="40339">
                  <c:v>45140.065972222219</c:v>
                </c:pt>
                <c:pt idx="40340">
                  <c:v>45140.069444444445</c:v>
                </c:pt>
                <c:pt idx="40341">
                  <c:v>45140.072916666664</c:v>
                </c:pt>
                <c:pt idx="40342">
                  <c:v>45140.076388888891</c:v>
                </c:pt>
                <c:pt idx="40343">
                  <c:v>45140.079861111109</c:v>
                </c:pt>
                <c:pt idx="40344">
                  <c:v>45140.083333333336</c:v>
                </c:pt>
                <c:pt idx="40345">
                  <c:v>45140.086805555555</c:v>
                </c:pt>
                <c:pt idx="40346">
                  <c:v>45140.090277777781</c:v>
                </c:pt>
                <c:pt idx="40347">
                  <c:v>45140.09375</c:v>
                </c:pt>
                <c:pt idx="40348">
                  <c:v>45140.097222222219</c:v>
                </c:pt>
                <c:pt idx="40349">
                  <c:v>45140.100694444445</c:v>
                </c:pt>
                <c:pt idx="40350">
                  <c:v>45140.104166666664</c:v>
                </c:pt>
                <c:pt idx="40351">
                  <c:v>45140.107638888891</c:v>
                </c:pt>
                <c:pt idx="40352">
                  <c:v>45140.111111111109</c:v>
                </c:pt>
                <c:pt idx="40353">
                  <c:v>45140.114583333336</c:v>
                </c:pt>
                <c:pt idx="40354">
                  <c:v>45140.118055555555</c:v>
                </c:pt>
                <c:pt idx="40355">
                  <c:v>45140.121527777781</c:v>
                </c:pt>
                <c:pt idx="40356">
                  <c:v>45140.125</c:v>
                </c:pt>
                <c:pt idx="40357">
                  <c:v>45140.128472222219</c:v>
                </c:pt>
                <c:pt idx="40358">
                  <c:v>45140.131944444445</c:v>
                </c:pt>
                <c:pt idx="40359">
                  <c:v>45140.135416666664</c:v>
                </c:pt>
                <c:pt idx="40360">
                  <c:v>45140.138888888891</c:v>
                </c:pt>
                <c:pt idx="40361">
                  <c:v>45140.142361111109</c:v>
                </c:pt>
                <c:pt idx="40362">
                  <c:v>45140.145833333336</c:v>
                </c:pt>
                <c:pt idx="40363">
                  <c:v>45140.149305555555</c:v>
                </c:pt>
                <c:pt idx="40364">
                  <c:v>45140.152777777781</c:v>
                </c:pt>
                <c:pt idx="40365">
                  <c:v>45140.15625</c:v>
                </c:pt>
                <c:pt idx="40366">
                  <c:v>45140.159722222219</c:v>
                </c:pt>
                <c:pt idx="40367">
                  <c:v>45140.163194444445</c:v>
                </c:pt>
                <c:pt idx="40368">
                  <c:v>45140.166666666664</c:v>
                </c:pt>
                <c:pt idx="40369">
                  <c:v>45140.170138888891</c:v>
                </c:pt>
                <c:pt idx="40370">
                  <c:v>45140.173611111109</c:v>
                </c:pt>
                <c:pt idx="40371">
                  <c:v>45140.177083333336</c:v>
                </c:pt>
                <c:pt idx="40372">
                  <c:v>45140.180555555555</c:v>
                </c:pt>
                <c:pt idx="40373">
                  <c:v>45140.184027777781</c:v>
                </c:pt>
                <c:pt idx="40374">
                  <c:v>45140.1875</c:v>
                </c:pt>
                <c:pt idx="40375">
                  <c:v>45140.190972222219</c:v>
                </c:pt>
                <c:pt idx="40376">
                  <c:v>45140.194444444445</c:v>
                </c:pt>
                <c:pt idx="40377">
                  <c:v>45140.197916666664</c:v>
                </c:pt>
                <c:pt idx="40378">
                  <c:v>45140.201388888891</c:v>
                </c:pt>
                <c:pt idx="40379">
                  <c:v>45140.204861111109</c:v>
                </c:pt>
                <c:pt idx="40380">
                  <c:v>45140.208333333336</c:v>
                </c:pt>
                <c:pt idx="40381">
                  <c:v>45140.211805555555</c:v>
                </c:pt>
                <c:pt idx="40382">
                  <c:v>45140.215277777781</c:v>
                </c:pt>
                <c:pt idx="40383">
                  <c:v>45140.21875</c:v>
                </c:pt>
                <c:pt idx="40384">
                  <c:v>45140.222222222219</c:v>
                </c:pt>
                <c:pt idx="40385">
                  <c:v>45140.225694444445</c:v>
                </c:pt>
                <c:pt idx="40386">
                  <c:v>45140.229166666664</c:v>
                </c:pt>
                <c:pt idx="40387">
                  <c:v>45140.232638888891</c:v>
                </c:pt>
                <c:pt idx="40388">
                  <c:v>45140.236111111109</c:v>
                </c:pt>
                <c:pt idx="40389">
                  <c:v>45140.239583333336</c:v>
                </c:pt>
                <c:pt idx="40390">
                  <c:v>45140.243055555555</c:v>
                </c:pt>
                <c:pt idx="40391">
                  <c:v>45140.246527777781</c:v>
                </c:pt>
                <c:pt idx="40392">
                  <c:v>45140.25</c:v>
                </c:pt>
                <c:pt idx="40393">
                  <c:v>45140.253472222219</c:v>
                </c:pt>
                <c:pt idx="40394">
                  <c:v>45140.256944444445</c:v>
                </c:pt>
                <c:pt idx="40395">
                  <c:v>45140.260416666664</c:v>
                </c:pt>
                <c:pt idx="40396">
                  <c:v>45140.263888888891</c:v>
                </c:pt>
                <c:pt idx="40397">
                  <c:v>45140.267361111109</c:v>
                </c:pt>
                <c:pt idx="40398">
                  <c:v>45140.270833333336</c:v>
                </c:pt>
                <c:pt idx="40399">
                  <c:v>45140.274305555555</c:v>
                </c:pt>
                <c:pt idx="40400">
                  <c:v>45140.277777777781</c:v>
                </c:pt>
                <c:pt idx="40401">
                  <c:v>45140.28125</c:v>
                </c:pt>
                <c:pt idx="40402">
                  <c:v>45140.284722222219</c:v>
                </c:pt>
                <c:pt idx="40403">
                  <c:v>45140.288194444445</c:v>
                </c:pt>
                <c:pt idx="40404">
                  <c:v>45140.291666666664</c:v>
                </c:pt>
                <c:pt idx="40405">
                  <c:v>45140.295138888891</c:v>
                </c:pt>
                <c:pt idx="40406">
                  <c:v>45140.298611111109</c:v>
                </c:pt>
                <c:pt idx="40407">
                  <c:v>45140.302083333336</c:v>
                </c:pt>
                <c:pt idx="40408">
                  <c:v>45140.305555555555</c:v>
                </c:pt>
                <c:pt idx="40409">
                  <c:v>45140.309027777781</c:v>
                </c:pt>
                <c:pt idx="40410">
                  <c:v>45140.3125</c:v>
                </c:pt>
                <c:pt idx="40411">
                  <c:v>45140.315972222219</c:v>
                </c:pt>
                <c:pt idx="40412">
                  <c:v>45140.319444444445</c:v>
                </c:pt>
                <c:pt idx="40413">
                  <c:v>45140.322916666664</c:v>
                </c:pt>
                <c:pt idx="40414">
                  <c:v>45140.326388888891</c:v>
                </c:pt>
                <c:pt idx="40415">
                  <c:v>45140.329861111109</c:v>
                </c:pt>
                <c:pt idx="40416">
                  <c:v>45140.333333333336</c:v>
                </c:pt>
                <c:pt idx="40417">
                  <c:v>45140.336805555555</c:v>
                </c:pt>
                <c:pt idx="40418">
                  <c:v>45140.340277777781</c:v>
                </c:pt>
                <c:pt idx="40419">
                  <c:v>45140.34375</c:v>
                </c:pt>
                <c:pt idx="40420">
                  <c:v>45140.347222222219</c:v>
                </c:pt>
                <c:pt idx="40421">
                  <c:v>45140.350694444445</c:v>
                </c:pt>
                <c:pt idx="40422">
                  <c:v>45140.354166666664</c:v>
                </c:pt>
                <c:pt idx="40423">
                  <c:v>45140.357638888891</c:v>
                </c:pt>
                <c:pt idx="40424">
                  <c:v>45140.361111111109</c:v>
                </c:pt>
                <c:pt idx="40425">
                  <c:v>45140.364583333336</c:v>
                </c:pt>
                <c:pt idx="40426">
                  <c:v>45140.368055555555</c:v>
                </c:pt>
                <c:pt idx="40427">
                  <c:v>45140.371527777781</c:v>
                </c:pt>
                <c:pt idx="40428">
                  <c:v>45140.375</c:v>
                </c:pt>
                <c:pt idx="40429">
                  <c:v>45140.378472222219</c:v>
                </c:pt>
                <c:pt idx="40430">
                  <c:v>45140.381944444445</c:v>
                </c:pt>
                <c:pt idx="40431">
                  <c:v>45140.385416666664</c:v>
                </c:pt>
                <c:pt idx="40432">
                  <c:v>45140.388888888891</c:v>
                </c:pt>
                <c:pt idx="40433">
                  <c:v>45140.392361111109</c:v>
                </c:pt>
                <c:pt idx="40434">
                  <c:v>45140.395833333336</c:v>
                </c:pt>
                <c:pt idx="40435">
                  <c:v>45140.399305555555</c:v>
                </c:pt>
                <c:pt idx="40436">
                  <c:v>45140.402777777781</c:v>
                </c:pt>
                <c:pt idx="40437">
                  <c:v>45140.40625</c:v>
                </c:pt>
                <c:pt idx="40438">
                  <c:v>45140.409722222219</c:v>
                </c:pt>
                <c:pt idx="40439">
                  <c:v>45140.413194444445</c:v>
                </c:pt>
                <c:pt idx="40440">
                  <c:v>45140.416666666664</c:v>
                </c:pt>
                <c:pt idx="40441">
                  <c:v>45140.420138888891</c:v>
                </c:pt>
                <c:pt idx="40442">
                  <c:v>45140.423611111109</c:v>
                </c:pt>
                <c:pt idx="40443">
                  <c:v>45140.427083333336</c:v>
                </c:pt>
                <c:pt idx="40444">
                  <c:v>45140.430555555555</c:v>
                </c:pt>
                <c:pt idx="40445">
                  <c:v>45140.434027777781</c:v>
                </c:pt>
                <c:pt idx="40446">
                  <c:v>45140.4375</c:v>
                </c:pt>
                <c:pt idx="40447">
                  <c:v>45140.440972222219</c:v>
                </c:pt>
                <c:pt idx="40448">
                  <c:v>45140.444444444445</c:v>
                </c:pt>
                <c:pt idx="40449">
                  <c:v>45140.447916666664</c:v>
                </c:pt>
                <c:pt idx="40450">
                  <c:v>45140.451388888891</c:v>
                </c:pt>
                <c:pt idx="40451">
                  <c:v>45140.454861111109</c:v>
                </c:pt>
                <c:pt idx="40452">
                  <c:v>45140.458333333336</c:v>
                </c:pt>
                <c:pt idx="40453">
                  <c:v>45140.461805555555</c:v>
                </c:pt>
                <c:pt idx="40454">
                  <c:v>45140.465277777781</c:v>
                </c:pt>
                <c:pt idx="40455">
                  <c:v>45140.46875</c:v>
                </c:pt>
                <c:pt idx="40456">
                  <c:v>45140.472222222219</c:v>
                </c:pt>
                <c:pt idx="40457">
                  <c:v>45140.475694444445</c:v>
                </c:pt>
                <c:pt idx="40458">
                  <c:v>45140.479166666664</c:v>
                </c:pt>
                <c:pt idx="40459">
                  <c:v>45140.482638888891</c:v>
                </c:pt>
                <c:pt idx="40460">
                  <c:v>45140.486111111109</c:v>
                </c:pt>
                <c:pt idx="40461">
                  <c:v>45140.489583333336</c:v>
                </c:pt>
                <c:pt idx="40462">
                  <c:v>45140.493055555555</c:v>
                </c:pt>
                <c:pt idx="40463">
                  <c:v>45140.496527777781</c:v>
                </c:pt>
                <c:pt idx="40464">
                  <c:v>45140.5</c:v>
                </c:pt>
                <c:pt idx="40465">
                  <c:v>45140.503472222219</c:v>
                </c:pt>
                <c:pt idx="40466">
                  <c:v>45140.506944444445</c:v>
                </c:pt>
                <c:pt idx="40467">
                  <c:v>45140.510416666664</c:v>
                </c:pt>
                <c:pt idx="40468">
                  <c:v>45140.513888888891</c:v>
                </c:pt>
                <c:pt idx="40469">
                  <c:v>45140.517361111109</c:v>
                </c:pt>
                <c:pt idx="40470">
                  <c:v>45140.520833333336</c:v>
                </c:pt>
                <c:pt idx="40471">
                  <c:v>45140.524305555555</c:v>
                </c:pt>
                <c:pt idx="40472">
                  <c:v>45140.527777777781</c:v>
                </c:pt>
                <c:pt idx="40473">
                  <c:v>45140.53125</c:v>
                </c:pt>
                <c:pt idx="40474">
                  <c:v>45140.534722222219</c:v>
                </c:pt>
                <c:pt idx="40475">
                  <c:v>45140.538194444445</c:v>
                </c:pt>
                <c:pt idx="40476">
                  <c:v>45140.541666666664</c:v>
                </c:pt>
                <c:pt idx="40477">
                  <c:v>45140.545138888891</c:v>
                </c:pt>
                <c:pt idx="40478">
                  <c:v>45140.548611111109</c:v>
                </c:pt>
                <c:pt idx="40479">
                  <c:v>45140.552083333336</c:v>
                </c:pt>
                <c:pt idx="40480">
                  <c:v>45140.555555555555</c:v>
                </c:pt>
                <c:pt idx="40481">
                  <c:v>45140.559027777781</c:v>
                </c:pt>
                <c:pt idx="40482">
                  <c:v>45140.5625</c:v>
                </c:pt>
                <c:pt idx="40483">
                  <c:v>45140.565972222219</c:v>
                </c:pt>
                <c:pt idx="40484">
                  <c:v>45140.569444444445</c:v>
                </c:pt>
                <c:pt idx="40485">
                  <c:v>45140.572916666664</c:v>
                </c:pt>
                <c:pt idx="40486">
                  <c:v>45140.576388888891</c:v>
                </c:pt>
                <c:pt idx="40487">
                  <c:v>45140.579861111109</c:v>
                </c:pt>
                <c:pt idx="40488">
                  <c:v>45140.583333333336</c:v>
                </c:pt>
                <c:pt idx="40489">
                  <c:v>45140.586805555555</c:v>
                </c:pt>
                <c:pt idx="40490">
                  <c:v>45140.590277777781</c:v>
                </c:pt>
                <c:pt idx="40491">
                  <c:v>45140.59375</c:v>
                </c:pt>
                <c:pt idx="40492">
                  <c:v>45140.597222222219</c:v>
                </c:pt>
                <c:pt idx="40493">
                  <c:v>45140.600694444445</c:v>
                </c:pt>
                <c:pt idx="40494">
                  <c:v>45140.604166666664</c:v>
                </c:pt>
                <c:pt idx="40495">
                  <c:v>45140.607638888891</c:v>
                </c:pt>
                <c:pt idx="40496">
                  <c:v>45140.611111111109</c:v>
                </c:pt>
                <c:pt idx="40497">
                  <c:v>45140.614583333336</c:v>
                </c:pt>
                <c:pt idx="40498">
                  <c:v>45140.618055555555</c:v>
                </c:pt>
                <c:pt idx="40499">
                  <c:v>45140.621527777781</c:v>
                </c:pt>
                <c:pt idx="40500">
                  <c:v>45140.625</c:v>
                </c:pt>
                <c:pt idx="40501">
                  <c:v>45140.628472222219</c:v>
                </c:pt>
                <c:pt idx="40502">
                  <c:v>45140.631944444445</c:v>
                </c:pt>
                <c:pt idx="40503">
                  <c:v>45140.635416666664</c:v>
                </c:pt>
                <c:pt idx="40504">
                  <c:v>45140.638888888891</c:v>
                </c:pt>
                <c:pt idx="40505">
                  <c:v>45140.642361111109</c:v>
                </c:pt>
                <c:pt idx="40506">
                  <c:v>45140.645833333336</c:v>
                </c:pt>
                <c:pt idx="40507">
                  <c:v>45140.649305555555</c:v>
                </c:pt>
                <c:pt idx="40508">
                  <c:v>45140.652777777781</c:v>
                </c:pt>
                <c:pt idx="40509">
                  <c:v>45140.65625</c:v>
                </c:pt>
                <c:pt idx="40510">
                  <c:v>45140.659722222219</c:v>
                </c:pt>
                <c:pt idx="40511">
                  <c:v>45140.663194444445</c:v>
                </c:pt>
                <c:pt idx="40512">
                  <c:v>45140.666666666664</c:v>
                </c:pt>
                <c:pt idx="40513">
                  <c:v>45140.670138888891</c:v>
                </c:pt>
                <c:pt idx="40514">
                  <c:v>45140.673611111109</c:v>
                </c:pt>
                <c:pt idx="40515">
                  <c:v>45140.677083333336</c:v>
                </c:pt>
                <c:pt idx="40516">
                  <c:v>45140.680555555555</c:v>
                </c:pt>
                <c:pt idx="40517">
                  <c:v>45140.684027777781</c:v>
                </c:pt>
                <c:pt idx="40518">
                  <c:v>45140.6875</c:v>
                </c:pt>
                <c:pt idx="40519">
                  <c:v>45140.690972222219</c:v>
                </c:pt>
                <c:pt idx="40520">
                  <c:v>45140.694444444445</c:v>
                </c:pt>
                <c:pt idx="40521">
                  <c:v>45140.697916666664</c:v>
                </c:pt>
                <c:pt idx="40522">
                  <c:v>45140.701388888891</c:v>
                </c:pt>
                <c:pt idx="40523">
                  <c:v>45140.704861111109</c:v>
                </c:pt>
                <c:pt idx="40524">
                  <c:v>45140.708333333336</c:v>
                </c:pt>
                <c:pt idx="40525">
                  <c:v>45140.711805555555</c:v>
                </c:pt>
                <c:pt idx="40526">
                  <c:v>45140.715277777781</c:v>
                </c:pt>
                <c:pt idx="40527">
                  <c:v>45140.71875</c:v>
                </c:pt>
                <c:pt idx="40528">
                  <c:v>45140.722222222219</c:v>
                </c:pt>
                <c:pt idx="40529">
                  <c:v>45140.725694444445</c:v>
                </c:pt>
                <c:pt idx="40530">
                  <c:v>45140.729166666664</c:v>
                </c:pt>
                <c:pt idx="40531">
                  <c:v>45140.732638888891</c:v>
                </c:pt>
                <c:pt idx="40532">
                  <c:v>45140.736111111109</c:v>
                </c:pt>
                <c:pt idx="40533">
                  <c:v>45140.739583333336</c:v>
                </c:pt>
                <c:pt idx="40534">
                  <c:v>45140.743055555555</c:v>
                </c:pt>
                <c:pt idx="40535">
                  <c:v>45140.746527777781</c:v>
                </c:pt>
                <c:pt idx="40536">
                  <c:v>45140.75</c:v>
                </c:pt>
                <c:pt idx="40537">
                  <c:v>45140.753472222219</c:v>
                </c:pt>
                <c:pt idx="40538">
                  <c:v>45140.756944444445</c:v>
                </c:pt>
                <c:pt idx="40539">
                  <c:v>45140.760416666664</c:v>
                </c:pt>
                <c:pt idx="40540">
                  <c:v>45140.763888888891</c:v>
                </c:pt>
                <c:pt idx="40541">
                  <c:v>45140.767361111109</c:v>
                </c:pt>
                <c:pt idx="40542">
                  <c:v>45140.770833333336</c:v>
                </c:pt>
                <c:pt idx="40543">
                  <c:v>45140.774305555555</c:v>
                </c:pt>
                <c:pt idx="40544">
                  <c:v>45140.777777777781</c:v>
                </c:pt>
                <c:pt idx="40545">
                  <c:v>45140.78125</c:v>
                </c:pt>
                <c:pt idx="40546">
                  <c:v>45140.784722222219</c:v>
                </c:pt>
                <c:pt idx="40547">
                  <c:v>45140.788194444445</c:v>
                </c:pt>
                <c:pt idx="40548">
                  <c:v>45140.791666666664</c:v>
                </c:pt>
                <c:pt idx="40549">
                  <c:v>45140.795138888891</c:v>
                </c:pt>
                <c:pt idx="40550">
                  <c:v>45140.798611111109</c:v>
                </c:pt>
                <c:pt idx="40551">
                  <c:v>45140.802083333336</c:v>
                </c:pt>
                <c:pt idx="40552">
                  <c:v>45140.805555555555</c:v>
                </c:pt>
                <c:pt idx="40553">
                  <c:v>45140.809027777781</c:v>
                </c:pt>
                <c:pt idx="40554">
                  <c:v>45140.8125</c:v>
                </c:pt>
                <c:pt idx="40555">
                  <c:v>45140.815972222219</c:v>
                </c:pt>
                <c:pt idx="40556">
                  <c:v>45140.819444444445</c:v>
                </c:pt>
                <c:pt idx="40557">
                  <c:v>45140.822916666664</c:v>
                </c:pt>
                <c:pt idx="40558">
                  <c:v>45140.826388888891</c:v>
                </c:pt>
                <c:pt idx="40559">
                  <c:v>45140.829861111109</c:v>
                </c:pt>
                <c:pt idx="40560">
                  <c:v>45140.833333333336</c:v>
                </c:pt>
                <c:pt idx="40561">
                  <c:v>45140.836805555555</c:v>
                </c:pt>
                <c:pt idx="40562">
                  <c:v>45140.840277777781</c:v>
                </c:pt>
                <c:pt idx="40563">
                  <c:v>45140.84375</c:v>
                </c:pt>
                <c:pt idx="40564">
                  <c:v>45140.847222222219</c:v>
                </c:pt>
                <c:pt idx="40565">
                  <c:v>45140.850694444445</c:v>
                </c:pt>
                <c:pt idx="40566">
                  <c:v>45140.854166666664</c:v>
                </c:pt>
                <c:pt idx="40567">
                  <c:v>45140.857638888891</c:v>
                </c:pt>
                <c:pt idx="40568">
                  <c:v>45140.861111111109</c:v>
                </c:pt>
                <c:pt idx="40569">
                  <c:v>45140.864583333336</c:v>
                </c:pt>
                <c:pt idx="40570">
                  <c:v>45140.868055555555</c:v>
                </c:pt>
                <c:pt idx="40571">
                  <c:v>45140.871527777781</c:v>
                </c:pt>
                <c:pt idx="40572">
                  <c:v>45140.875</c:v>
                </c:pt>
                <c:pt idx="40573">
                  <c:v>45140.878472222219</c:v>
                </c:pt>
                <c:pt idx="40574">
                  <c:v>45140.881944444445</c:v>
                </c:pt>
                <c:pt idx="40575">
                  <c:v>45140.885416666664</c:v>
                </c:pt>
                <c:pt idx="40576">
                  <c:v>45140.888888888891</c:v>
                </c:pt>
                <c:pt idx="40577">
                  <c:v>45140.892361111109</c:v>
                </c:pt>
                <c:pt idx="40578">
                  <c:v>45140.895833333336</c:v>
                </c:pt>
                <c:pt idx="40579">
                  <c:v>45140.899305555555</c:v>
                </c:pt>
                <c:pt idx="40580">
                  <c:v>45140.902777777781</c:v>
                </c:pt>
                <c:pt idx="40581">
                  <c:v>45140.90625</c:v>
                </c:pt>
                <c:pt idx="40582">
                  <c:v>45140.909722222219</c:v>
                </c:pt>
                <c:pt idx="40583">
                  <c:v>45140.913194444445</c:v>
                </c:pt>
                <c:pt idx="40584">
                  <c:v>45140.916666666664</c:v>
                </c:pt>
                <c:pt idx="40585">
                  <c:v>45140.920138888891</c:v>
                </c:pt>
                <c:pt idx="40586">
                  <c:v>45140.923611111109</c:v>
                </c:pt>
                <c:pt idx="40587">
                  <c:v>45140.927083333336</c:v>
                </c:pt>
                <c:pt idx="40588">
                  <c:v>45140.930555555555</c:v>
                </c:pt>
                <c:pt idx="40589">
                  <c:v>45140.934027777781</c:v>
                </c:pt>
                <c:pt idx="40590">
                  <c:v>45140.9375</c:v>
                </c:pt>
                <c:pt idx="40591">
                  <c:v>45140.940972222219</c:v>
                </c:pt>
                <c:pt idx="40592">
                  <c:v>45140.944444444445</c:v>
                </c:pt>
                <c:pt idx="40593">
                  <c:v>45140.947916666664</c:v>
                </c:pt>
                <c:pt idx="40594">
                  <c:v>45140.951388888891</c:v>
                </c:pt>
                <c:pt idx="40595">
                  <c:v>45140.954861111109</c:v>
                </c:pt>
                <c:pt idx="40596">
                  <c:v>45140.958333333336</c:v>
                </c:pt>
                <c:pt idx="40597">
                  <c:v>45140.961805555555</c:v>
                </c:pt>
                <c:pt idx="40598">
                  <c:v>45140.965277777781</c:v>
                </c:pt>
                <c:pt idx="40599">
                  <c:v>45140.96875</c:v>
                </c:pt>
                <c:pt idx="40600">
                  <c:v>45140.972222222219</c:v>
                </c:pt>
                <c:pt idx="40601">
                  <c:v>45140.975694444445</c:v>
                </c:pt>
                <c:pt idx="40602">
                  <c:v>45140.979166666664</c:v>
                </c:pt>
                <c:pt idx="40603">
                  <c:v>45140.982638888891</c:v>
                </c:pt>
                <c:pt idx="40604">
                  <c:v>45140.986111111109</c:v>
                </c:pt>
                <c:pt idx="40605">
                  <c:v>45140.989583333336</c:v>
                </c:pt>
                <c:pt idx="40606">
                  <c:v>45140.993055555555</c:v>
                </c:pt>
                <c:pt idx="40607">
                  <c:v>45140.996527777781</c:v>
                </c:pt>
                <c:pt idx="40608">
                  <c:v>45141</c:v>
                </c:pt>
                <c:pt idx="40609">
                  <c:v>45141.003472222219</c:v>
                </c:pt>
                <c:pt idx="40610">
                  <c:v>45141.006944444445</c:v>
                </c:pt>
                <c:pt idx="40611">
                  <c:v>45141.010416666664</c:v>
                </c:pt>
                <c:pt idx="40612">
                  <c:v>45141.013888888891</c:v>
                </c:pt>
                <c:pt idx="40613">
                  <c:v>45141.017361111109</c:v>
                </c:pt>
                <c:pt idx="40614">
                  <c:v>45141.020833333336</c:v>
                </c:pt>
                <c:pt idx="40615">
                  <c:v>45141.024305555555</c:v>
                </c:pt>
                <c:pt idx="40616">
                  <c:v>45141.027777777781</c:v>
                </c:pt>
                <c:pt idx="40617">
                  <c:v>45141.03125</c:v>
                </c:pt>
                <c:pt idx="40618">
                  <c:v>45141.034722222219</c:v>
                </c:pt>
                <c:pt idx="40619">
                  <c:v>45141.038194444445</c:v>
                </c:pt>
                <c:pt idx="40620">
                  <c:v>45141.041666666664</c:v>
                </c:pt>
                <c:pt idx="40621">
                  <c:v>45141.045138888891</c:v>
                </c:pt>
                <c:pt idx="40622">
                  <c:v>45141.048611111109</c:v>
                </c:pt>
                <c:pt idx="40623">
                  <c:v>45141.052083333336</c:v>
                </c:pt>
                <c:pt idx="40624">
                  <c:v>45141.055555555555</c:v>
                </c:pt>
                <c:pt idx="40625">
                  <c:v>45141.059027777781</c:v>
                </c:pt>
                <c:pt idx="40626">
                  <c:v>45141.0625</c:v>
                </c:pt>
                <c:pt idx="40627">
                  <c:v>45141.065972222219</c:v>
                </c:pt>
                <c:pt idx="40628">
                  <c:v>45141.069444444445</c:v>
                </c:pt>
                <c:pt idx="40629">
                  <c:v>45141.072916666664</c:v>
                </c:pt>
                <c:pt idx="40630">
                  <c:v>45141.076388888891</c:v>
                </c:pt>
                <c:pt idx="40631">
                  <c:v>45141.079861111109</c:v>
                </c:pt>
                <c:pt idx="40632">
                  <c:v>45141.083333333336</c:v>
                </c:pt>
                <c:pt idx="40633">
                  <c:v>45141.086805555555</c:v>
                </c:pt>
                <c:pt idx="40634">
                  <c:v>45141.090277777781</c:v>
                </c:pt>
                <c:pt idx="40635">
                  <c:v>45141.09375</c:v>
                </c:pt>
                <c:pt idx="40636">
                  <c:v>45141.097222222219</c:v>
                </c:pt>
                <c:pt idx="40637">
                  <c:v>45141.100694444445</c:v>
                </c:pt>
                <c:pt idx="40638">
                  <c:v>45141.104166666664</c:v>
                </c:pt>
                <c:pt idx="40639">
                  <c:v>45141.107638888891</c:v>
                </c:pt>
                <c:pt idx="40640">
                  <c:v>45141.111111111109</c:v>
                </c:pt>
                <c:pt idx="40641">
                  <c:v>45141.114583333336</c:v>
                </c:pt>
                <c:pt idx="40642">
                  <c:v>45141.118055555555</c:v>
                </c:pt>
                <c:pt idx="40643">
                  <c:v>45141.121527777781</c:v>
                </c:pt>
                <c:pt idx="40644">
                  <c:v>45141.125</c:v>
                </c:pt>
                <c:pt idx="40645">
                  <c:v>45141.128472222219</c:v>
                </c:pt>
                <c:pt idx="40646">
                  <c:v>45141.131944444445</c:v>
                </c:pt>
                <c:pt idx="40647">
                  <c:v>45141.135416666664</c:v>
                </c:pt>
                <c:pt idx="40648">
                  <c:v>45141.138888888891</c:v>
                </c:pt>
                <c:pt idx="40649">
                  <c:v>45141.142361111109</c:v>
                </c:pt>
                <c:pt idx="40650">
                  <c:v>45141.145833333336</c:v>
                </c:pt>
                <c:pt idx="40651">
                  <c:v>45141.149305555555</c:v>
                </c:pt>
                <c:pt idx="40652">
                  <c:v>45141.152777777781</c:v>
                </c:pt>
                <c:pt idx="40653">
                  <c:v>45141.15625</c:v>
                </c:pt>
                <c:pt idx="40654">
                  <c:v>45141.159722222219</c:v>
                </c:pt>
                <c:pt idx="40655">
                  <c:v>45141.163194444445</c:v>
                </c:pt>
                <c:pt idx="40656">
                  <c:v>45141.166666666664</c:v>
                </c:pt>
                <c:pt idx="40657">
                  <c:v>45141.170138888891</c:v>
                </c:pt>
                <c:pt idx="40658">
                  <c:v>45141.173611111109</c:v>
                </c:pt>
                <c:pt idx="40659">
                  <c:v>45141.177083333336</c:v>
                </c:pt>
                <c:pt idx="40660">
                  <c:v>45141.180555555555</c:v>
                </c:pt>
                <c:pt idx="40661">
                  <c:v>45141.184027777781</c:v>
                </c:pt>
                <c:pt idx="40662">
                  <c:v>45141.1875</c:v>
                </c:pt>
                <c:pt idx="40663">
                  <c:v>45141.190972222219</c:v>
                </c:pt>
                <c:pt idx="40664">
                  <c:v>45141.194444444445</c:v>
                </c:pt>
                <c:pt idx="40665">
                  <c:v>45141.197916666664</c:v>
                </c:pt>
                <c:pt idx="40666">
                  <c:v>45141.201388888891</c:v>
                </c:pt>
                <c:pt idx="40667">
                  <c:v>45141.204861111109</c:v>
                </c:pt>
                <c:pt idx="40668">
                  <c:v>45141.208333333336</c:v>
                </c:pt>
                <c:pt idx="40669">
                  <c:v>45141.211805555555</c:v>
                </c:pt>
                <c:pt idx="40670">
                  <c:v>45141.215277777781</c:v>
                </c:pt>
                <c:pt idx="40671">
                  <c:v>45141.21875</c:v>
                </c:pt>
                <c:pt idx="40672">
                  <c:v>45141.222222222219</c:v>
                </c:pt>
                <c:pt idx="40673">
                  <c:v>45141.225694444445</c:v>
                </c:pt>
                <c:pt idx="40674">
                  <c:v>45141.229166666664</c:v>
                </c:pt>
                <c:pt idx="40675">
                  <c:v>45141.232638888891</c:v>
                </c:pt>
                <c:pt idx="40676">
                  <c:v>45141.236111111109</c:v>
                </c:pt>
                <c:pt idx="40677">
                  <c:v>45141.239583333336</c:v>
                </c:pt>
                <c:pt idx="40678">
                  <c:v>45141.243055555555</c:v>
                </c:pt>
                <c:pt idx="40679">
                  <c:v>45141.246527777781</c:v>
                </c:pt>
                <c:pt idx="40680">
                  <c:v>45141.25</c:v>
                </c:pt>
                <c:pt idx="40681">
                  <c:v>45141.253472222219</c:v>
                </c:pt>
                <c:pt idx="40682">
                  <c:v>45141.256944444445</c:v>
                </c:pt>
                <c:pt idx="40683">
                  <c:v>45141.260416666664</c:v>
                </c:pt>
                <c:pt idx="40684">
                  <c:v>45141.263888888891</c:v>
                </c:pt>
                <c:pt idx="40685">
                  <c:v>45141.267361111109</c:v>
                </c:pt>
                <c:pt idx="40686">
                  <c:v>45141.270833333336</c:v>
                </c:pt>
                <c:pt idx="40687">
                  <c:v>45141.274305555555</c:v>
                </c:pt>
                <c:pt idx="40688">
                  <c:v>45141.277777777781</c:v>
                </c:pt>
                <c:pt idx="40689">
                  <c:v>45141.28125</c:v>
                </c:pt>
                <c:pt idx="40690">
                  <c:v>45141.284722222219</c:v>
                </c:pt>
                <c:pt idx="40691">
                  <c:v>45141.288194444445</c:v>
                </c:pt>
                <c:pt idx="40692">
                  <c:v>45141.291666666664</c:v>
                </c:pt>
                <c:pt idx="40693">
                  <c:v>45141.295138888891</c:v>
                </c:pt>
                <c:pt idx="40694">
                  <c:v>45141.298611111109</c:v>
                </c:pt>
                <c:pt idx="40695">
                  <c:v>45141.302083333336</c:v>
                </c:pt>
                <c:pt idx="40696">
                  <c:v>45141.305555555555</c:v>
                </c:pt>
                <c:pt idx="40697">
                  <c:v>45141.309027777781</c:v>
                </c:pt>
                <c:pt idx="40698">
                  <c:v>45141.3125</c:v>
                </c:pt>
                <c:pt idx="40699">
                  <c:v>45141.315972222219</c:v>
                </c:pt>
                <c:pt idx="40700">
                  <c:v>45141.319444444445</c:v>
                </c:pt>
                <c:pt idx="40701">
                  <c:v>45141.322916666664</c:v>
                </c:pt>
                <c:pt idx="40702">
                  <c:v>45141.326388888891</c:v>
                </c:pt>
                <c:pt idx="40703">
                  <c:v>45141.329861111109</c:v>
                </c:pt>
                <c:pt idx="40704">
                  <c:v>45141.333333333336</c:v>
                </c:pt>
                <c:pt idx="40705">
                  <c:v>45141.336805555555</c:v>
                </c:pt>
                <c:pt idx="40706">
                  <c:v>45141.340277777781</c:v>
                </c:pt>
                <c:pt idx="40707">
                  <c:v>45141.34375</c:v>
                </c:pt>
                <c:pt idx="40708">
                  <c:v>45141.347222222219</c:v>
                </c:pt>
                <c:pt idx="40709">
                  <c:v>45141.350694444445</c:v>
                </c:pt>
                <c:pt idx="40710">
                  <c:v>45141.354166666664</c:v>
                </c:pt>
                <c:pt idx="40711">
                  <c:v>45141.357638888891</c:v>
                </c:pt>
                <c:pt idx="40712">
                  <c:v>45141.361111111109</c:v>
                </c:pt>
                <c:pt idx="40713">
                  <c:v>45141.364583333336</c:v>
                </c:pt>
                <c:pt idx="40714">
                  <c:v>45141.368055555555</c:v>
                </c:pt>
                <c:pt idx="40715">
                  <c:v>45141.371527777781</c:v>
                </c:pt>
                <c:pt idx="40716">
                  <c:v>45141.375</c:v>
                </c:pt>
                <c:pt idx="40717">
                  <c:v>45141.378472222219</c:v>
                </c:pt>
                <c:pt idx="40718">
                  <c:v>45141.381944444445</c:v>
                </c:pt>
                <c:pt idx="40719">
                  <c:v>45141.385416666664</c:v>
                </c:pt>
                <c:pt idx="40720">
                  <c:v>45141.388888888891</c:v>
                </c:pt>
                <c:pt idx="40721">
                  <c:v>45141.392361111109</c:v>
                </c:pt>
                <c:pt idx="40722">
                  <c:v>45141.395833333336</c:v>
                </c:pt>
                <c:pt idx="40723">
                  <c:v>45141.399305555555</c:v>
                </c:pt>
                <c:pt idx="40724">
                  <c:v>45141.402777777781</c:v>
                </c:pt>
                <c:pt idx="40725">
                  <c:v>45141.40625</c:v>
                </c:pt>
                <c:pt idx="40726">
                  <c:v>45141.409722222219</c:v>
                </c:pt>
                <c:pt idx="40727">
                  <c:v>45141.413194444445</c:v>
                </c:pt>
                <c:pt idx="40728">
                  <c:v>45141.416666666664</c:v>
                </c:pt>
                <c:pt idx="40729">
                  <c:v>45141.420138888891</c:v>
                </c:pt>
                <c:pt idx="40730">
                  <c:v>45141.423611111109</c:v>
                </c:pt>
                <c:pt idx="40731">
                  <c:v>45141.427083333336</c:v>
                </c:pt>
                <c:pt idx="40732">
                  <c:v>45141.430555555555</c:v>
                </c:pt>
                <c:pt idx="40733">
                  <c:v>45141.434027777781</c:v>
                </c:pt>
                <c:pt idx="40734">
                  <c:v>45141.4375</c:v>
                </c:pt>
                <c:pt idx="40735">
                  <c:v>45141.440972222219</c:v>
                </c:pt>
                <c:pt idx="40736">
                  <c:v>45141.444444444445</c:v>
                </c:pt>
                <c:pt idx="40737">
                  <c:v>45141.447916666664</c:v>
                </c:pt>
                <c:pt idx="40738">
                  <c:v>45141.451388888891</c:v>
                </c:pt>
                <c:pt idx="40739">
                  <c:v>45141.454861111109</c:v>
                </c:pt>
                <c:pt idx="40740">
                  <c:v>45141.458333333336</c:v>
                </c:pt>
                <c:pt idx="40741">
                  <c:v>45141.461805555555</c:v>
                </c:pt>
                <c:pt idx="40742">
                  <c:v>45141.465277777781</c:v>
                </c:pt>
                <c:pt idx="40743">
                  <c:v>45141.46875</c:v>
                </c:pt>
                <c:pt idx="40744">
                  <c:v>45141.472222222219</c:v>
                </c:pt>
                <c:pt idx="40745">
                  <c:v>45141.475694444445</c:v>
                </c:pt>
                <c:pt idx="40746">
                  <c:v>45141.479166666664</c:v>
                </c:pt>
                <c:pt idx="40747">
                  <c:v>45141.482638888891</c:v>
                </c:pt>
                <c:pt idx="40748">
                  <c:v>45141.486111111109</c:v>
                </c:pt>
                <c:pt idx="40749">
                  <c:v>45141.489583333336</c:v>
                </c:pt>
                <c:pt idx="40750">
                  <c:v>45141.493055555555</c:v>
                </c:pt>
                <c:pt idx="40751">
                  <c:v>45141.496527777781</c:v>
                </c:pt>
                <c:pt idx="40752">
                  <c:v>45141.5</c:v>
                </c:pt>
                <c:pt idx="40753">
                  <c:v>45141.503472222219</c:v>
                </c:pt>
                <c:pt idx="40754">
                  <c:v>45141.506944444445</c:v>
                </c:pt>
                <c:pt idx="40755">
                  <c:v>45141.510416666664</c:v>
                </c:pt>
                <c:pt idx="40756">
                  <c:v>45141.513888888891</c:v>
                </c:pt>
                <c:pt idx="40757">
                  <c:v>45141.517361111109</c:v>
                </c:pt>
                <c:pt idx="40758">
                  <c:v>45141.520833333336</c:v>
                </c:pt>
                <c:pt idx="40759">
                  <c:v>45141.524305555555</c:v>
                </c:pt>
                <c:pt idx="40760">
                  <c:v>45141.527777777781</c:v>
                </c:pt>
                <c:pt idx="40761">
                  <c:v>45141.53125</c:v>
                </c:pt>
                <c:pt idx="40762">
                  <c:v>45141.534722222219</c:v>
                </c:pt>
                <c:pt idx="40763">
                  <c:v>45141.538194444445</c:v>
                </c:pt>
                <c:pt idx="40764">
                  <c:v>45141.541666666664</c:v>
                </c:pt>
                <c:pt idx="40765">
                  <c:v>45141.545138888891</c:v>
                </c:pt>
                <c:pt idx="40766">
                  <c:v>45141.548611111109</c:v>
                </c:pt>
                <c:pt idx="40767">
                  <c:v>45141.552083333336</c:v>
                </c:pt>
                <c:pt idx="40768">
                  <c:v>45141.555555555555</c:v>
                </c:pt>
                <c:pt idx="40769">
                  <c:v>45141.559027777781</c:v>
                </c:pt>
                <c:pt idx="40770">
                  <c:v>45141.5625</c:v>
                </c:pt>
                <c:pt idx="40771">
                  <c:v>45141.565972222219</c:v>
                </c:pt>
                <c:pt idx="40772">
                  <c:v>45141.569444444445</c:v>
                </c:pt>
                <c:pt idx="40773">
                  <c:v>45141.572916666664</c:v>
                </c:pt>
                <c:pt idx="40774">
                  <c:v>45141.576388888891</c:v>
                </c:pt>
                <c:pt idx="40775">
                  <c:v>45141.579861111109</c:v>
                </c:pt>
                <c:pt idx="40776">
                  <c:v>45141.583333333336</c:v>
                </c:pt>
                <c:pt idx="40777">
                  <c:v>45141.586805555555</c:v>
                </c:pt>
                <c:pt idx="40778">
                  <c:v>45141.590277777781</c:v>
                </c:pt>
                <c:pt idx="40779">
                  <c:v>45141.59375</c:v>
                </c:pt>
                <c:pt idx="40780">
                  <c:v>45141.597222222219</c:v>
                </c:pt>
                <c:pt idx="40781">
                  <c:v>45141.600694444445</c:v>
                </c:pt>
                <c:pt idx="40782">
                  <c:v>45141.604166666664</c:v>
                </c:pt>
                <c:pt idx="40783">
                  <c:v>45141.607638888891</c:v>
                </c:pt>
                <c:pt idx="40784">
                  <c:v>45141.611111111109</c:v>
                </c:pt>
                <c:pt idx="40785">
                  <c:v>45141.614583333336</c:v>
                </c:pt>
                <c:pt idx="40786">
                  <c:v>45141.618055555555</c:v>
                </c:pt>
                <c:pt idx="40787">
                  <c:v>45141.621527777781</c:v>
                </c:pt>
                <c:pt idx="40788">
                  <c:v>45141.625</c:v>
                </c:pt>
                <c:pt idx="40789">
                  <c:v>45141.628472222219</c:v>
                </c:pt>
                <c:pt idx="40790">
                  <c:v>45141.631944444445</c:v>
                </c:pt>
                <c:pt idx="40791">
                  <c:v>45141.635416666664</c:v>
                </c:pt>
                <c:pt idx="40792">
                  <c:v>45141.638888888891</c:v>
                </c:pt>
                <c:pt idx="40793">
                  <c:v>45141.642361111109</c:v>
                </c:pt>
                <c:pt idx="40794">
                  <c:v>45141.645833333336</c:v>
                </c:pt>
                <c:pt idx="40795">
                  <c:v>45141.649305555555</c:v>
                </c:pt>
                <c:pt idx="40796">
                  <c:v>45141.652777777781</c:v>
                </c:pt>
                <c:pt idx="40797">
                  <c:v>45141.65625</c:v>
                </c:pt>
                <c:pt idx="40798">
                  <c:v>45141.659722222219</c:v>
                </c:pt>
                <c:pt idx="40799">
                  <c:v>45141.663194444445</c:v>
                </c:pt>
                <c:pt idx="40800">
                  <c:v>45141.666666666664</c:v>
                </c:pt>
                <c:pt idx="40801">
                  <c:v>45141.670138888891</c:v>
                </c:pt>
                <c:pt idx="40802">
                  <c:v>45141.673611111109</c:v>
                </c:pt>
                <c:pt idx="40803">
                  <c:v>45141.677083333336</c:v>
                </c:pt>
                <c:pt idx="40804">
                  <c:v>45141.680555555555</c:v>
                </c:pt>
                <c:pt idx="40805">
                  <c:v>45141.684027777781</c:v>
                </c:pt>
                <c:pt idx="40806">
                  <c:v>45141.6875</c:v>
                </c:pt>
                <c:pt idx="40807">
                  <c:v>45141.690972222219</c:v>
                </c:pt>
                <c:pt idx="40808">
                  <c:v>45141.694444444445</c:v>
                </c:pt>
                <c:pt idx="40809">
                  <c:v>45141.697916666664</c:v>
                </c:pt>
                <c:pt idx="40810">
                  <c:v>45141.701388888891</c:v>
                </c:pt>
                <c:pt idx="40811">
                  <c:v>45141.704861111109</c:v>
                </c:pt>
                <c:pt idx="40812">
                  <c:v>45141.708333333336</c:v>
                </c:pt>
                <c:pt idx="40813">
                  <c:v>45141.711805555555</c:v>
                </c:pt>
                <c:pt idx="40814">
                  <c:v>45141.715277777781</c:v>
                </c:pt>
                <c:pt idx="40815">
                  <c:v>45141.71875</c:v>
                </c:pt>
                <c:pt idx="40816">
                  <c:v>45141.722222222219</c:v>
                </c:pt>
                <c:pt idx="40817">
                  <c:v>45141.725694444445</c:v>
                </c:pt>
                <c:pt idx="40818">
                  <c:v>45141.729166666664</c:v>
                </c:pt>
                <c:pt idx="40819">
                  <c:v>45141.732638888891</c:v>
                </c:pt>
                <c:pt idx="40820">
                  <c:v>45141.736111111109</c:v>
                </c:pt>
                <c:pt idx="40821">
                  <c:v>45141.739583333336</c:v>
                </c:pt>
                <c:pt idx="40822">
                  <c:v>45141.743055555555</c:v>
                </c:pt>
                <c:pt idx="40823">
                  <c:v>45141.746527777781</c:v>
                </c:pt>
                <c:pt idx="40824">
                  <c:v>45141.75</c:v>
                </c:pt>
                <c:pt idx="40825">
                  <c:v>45141.753472222219</c:v>
                </c:pt>
                <c:pt idx="40826">
                  <c:v>45141.756944444445</c:v>
                </c:pt>
                <c:pt idx="40827">
                  <c:v>45141.760416666664</c:v>
                </c:pt>
                <c:pt idx="40828">
                  <c:v>45141.763888888891</c:v>
                </c:pt>
                <c:pt idx="40829">
                  <c:v>45141.767361111109</c:v>
                </c:pt>
                <c:pt idx="40830">
                  <c:v>45141.770833333336</c:v>
                </c:pt>
                <c:pt idx="40831">
                  <c:v>45141.774305555555</c:v>
                </c:pt>
                <c:pt idx="40832">
                  <c:v>45141.777777777781</c:v>
                </c:pt>
                <c:pt idx="40833">
                  <c:v>45141.78125</c:v>
                </c:pt>
                <c:pt idx="40834">
                  <c:v>45141.784722222219</c:v>
                </c:pt>
                <c:pt idx="40835">
                  <c:v>45141.788194444445</c:v>
                </c:pt>
                <c:pt idx="40836">
                  <c:v>45141.791666666664</c:v>
                </c:pt>
                <c:pt idx="40837">
                  <c:v>45141.795138888891</c:v>
                </c:pt>
                <c:pt idx="40838">
                  <c:v>45141.798611111109</c:v>
                </c:pt>
                <c:pt idx="40839">
                  <c:v>45141.802083333336</c:v>
                </c:pt>
                <c:pt idx="40840">
                  <c:v>45141.805555555555</c:v>
                </c:pt>
                <c:pt idx="40841">
                  <c:v>45141.809027777781</c:v>
                </c:pt>
                <c:pt idx="40842">
                  <c:v>45141.8125</c:v>
                </c:pt>
                <c:pt idx="40843">
                  <c:v>45141.815972222219</c:v>
                </c:pt>
                <c:pt idx="40844">
                  <c:v>45141.819444444445</c:v>
                </c:pt>
                <c:pt idx="40845">
                  <c:v>45141.822916666664</c:v>
                </c:pt>
                <c:pt idx="40846">
                  <c:v>45141.826388888891</c:v>
                </c:pt>
                <c:pt idx="40847">
                  <c:v>45141.829861111109</c:v>
                </c:pt>
                <c:pt idx="40848">
                  <c:v>45141.833333333336</c:v>
                </c:pt>
                <c:pt idx="40849">
                  <c:v>45141.836805555555</c:v>
                </c:pt>
                <c:pt idx="40850">
                  <c:v>45141.840277777781</c:v>
                </c:pt>
                <c:pt idx="40851">
                  <c:v>45141.84375</c:v>
                </c:pt>
                <c:pt idx="40852">
                  <c:v>45141.847222222219</c:v>
                </c:pt>
                <c:pt idx="40853">
                  <c:v>45141.850694444445</c:v>
                </c:pt>
                <c:pt idx="40854">
                  <c:v>45141.854166666664</c:v>
                </c:pt>
                <c:pt idx="40855">
                  <c:v>45141.857638888891</c:v>
                </c:pt>
                <c:pt idx="40856">
                  <c:v>45141.861111111109</c:v>
                </c:pt>
                <c:pt idx="40857">
                  <c:v>45141.864583333336</c:v>
                </c:pt>
                <c:pt idx="40858">
                  <c:v>45141.868055555555</c:v>
                </c:pt>
                <c:pt idx="40859">
                  <c:v>45141.871527777781</c:v>
                </c:pt>
                <c:pt idx="40860">
                  <c:v>45141.875</c:v>
                </c:pt>
                <c:pt idx="40861">
                  <c:v>45141.878472222219</c:v>
                </c:pt>
                <c:pt idx="40862">
                  <c:v>45141.881944444445</c:v>
                </c:pt>
                <c:pt idx="40863">
                  <c:v>45141.885416666664</c:v>
                </c:pt>
                <c:pt idx="40864">
                  <c:v>45141.888888888891</c:v>
                </c:pt>
                <c:pt idx="40865">
                  <c:v>45141.892361111109</c:v>
                </c:pt>
                <c:pt idx="40866">
                  <c:v>45141.895833333336</c:v>
                </c:pt>
                <c:pt idx="40867">
                  <c:v>45141.899305555555</c:v>
                </c:pt>
                <c:pt idx="40868">
                  <c:v>45141.902777777781</c:v>
                </c:pt>
                <c:pt idx="40869">
                  <c:v>45141.90625</c:v>
                </c:pt>
                <c:pt idx="40870">
                  <c:v>45141.909722222219</c:v>
                </c:pt>
                <c:pt idx="40871">
                  <c:v>45141.913194444445</c:v>
                </c:pt>
                <c:pt idx="40872">
                  <c:v>45141.916666666664</c:v>
                </c:pt>
                <c:pt idx="40873">
                  <c:v>45141.920138888891</c:v>
                </c:pt>
                <c:pt idx="40874">
                  <c:v>45141.923611111109</c:v>
                </c:pt>
                <c:pt idx="40875">
                  <c:v>45141.927083333336</c:v>
                </c:pt>
                <c:pt idx="40876">
                  <c:v>45141.930555555555</c:v>
                </c:pt>
                <c:pt idx="40877">
                  <c:v>45141.934027777781</c:v>
                </c:pt>
                <c:pt idx="40878">
                  <c:v>45141.9375</c:v>
                </c:pt>
                <c:pt idx="40879">
                  <c:v>45141.940972222219</c:v>
                </c:pt>
                <c:pt idx="40880">
                  <c:v>45141.944444444445</c:v>
                </c:pt>
                <c:pt idx="40881">
                  <c:v>45141.947916666664</c:v>
                </c:pt>
                <c:pt idx="40882">
                  <c:v>45141.951388888891</c:v>
                </c:pt>
                <c:pt idx="40883">
                  <c:v>45141.954861111109</c:v>
                </c:pt>
                <c:pt idx="40884">
                  <c:v>45141.958333333336</c:v>
                </c:pt>
                <c:pt idx="40885">
                  <c:v>45141.961805555555</c:v>
                </c:pt>
                <c:pt idx="40886">
                  <c:v>45141.965277777781</c:v>
                </c:pt>
                <c:pt idx="40887">
                  <c:v>45141.96875</c:v>
                </c:pt>
                <c:pt idx="40888">
                  <c:v>45141.972222222219</c:v>
                </c:pt>
                <c:pt idx="40889">
                  <c:v>45141.975694444445</c:v>
                </c:pt>
                <c:pt idx="40890">
                  <c:v>45141.979166666664</c:v>
                </c:pt>
                <c:pt idx="40891">
                  <c:v>45141.982638888891</c:v>
                </c:pt>
                <c:pt idx="40892">
                  <c:v>45141.986111111109</c:v>
                </c:pt>
                <c:pt idx="40893">
                  <c:v>45141.989583333336</c:v>
                </c:pt>
                <c:pt idx="40894">
                  <c:v>45141.993055555555</c:v>
                </c:pt>
                <c:pt idx="40895">
                  <c:v>45141.996527777781</c:v>
                </c:pt>
                <c:pt idx="40896">
                  <c:v>45142</c:v>
                </c:pt>
                <c:pt idx="40897">
                  <c:v>45142.003472222219</c:v>
                </c:pt>
                <c:pt idx="40898">
                  <c:v>45142.006944444445</c:v>
                </c:pt>
                <c:pt idx="40899">
                  <c:v>45142.010416666664</c:v>
                </c:pt>
                <c:pt idx="40900">
                  <c:v>45142.013888888891</c:v>
                </c:pt>
                <c:pt idx="40901">
                  <c:v>45142.017361111109</c:v>
                </c:pt>
                <c:pt idx="40902">
                  <c:v>45142.020833333336</c:v>
                </c:pt>
                <c:pt idx="40903">
                  <c:v>45142.024305555555</c:v>
                </c:pt>
                <c:pt idx="40904">
                  <c:v>45142.027777777781</c:v>
                </c:pt>
                <c:pt idx="40905">
                  <c:v>45142.03125</c:v>
                </c:pt>
                <c:pt idx="40906">
                  <c:v>45142.034722222219</c:v>
                </c:pt>
                <c:pt idx="40907">
                  <c:v>45142.038194444445</c:v>
                </c:pt>
                <c:pt idx="40908">
                  <c:v>45142.041666666664</c:v>
                </c:pt>
                <c:pt idx="40909">
                  <c:v>45142.045138888891</c:v>
                </c:pt>
                <c:pt idx="40910">
                  <c:v>45142.048611111109</c:v>
                </c:pt>
                <c:pt idx="40911">
                  <c:v>45142.052083333336</c:v>
                </c:pt>
                <c:pt idx="40912">
                  <c:v>45142.055555555555</c:v>
                </c:pt>
                <c:pt idx="40913">
                  <c:v>45142.059027777781</c:v>
                </c:pt>
                <c:pt idx="40914">
                  <c:v>45142.0625</c:v>
                </c:pt>
                <c:pt idx="40915">
                  <c:v>45142.065972222219</c:v>
                </c:pt>
                <c:pt idx="40916">
                  <c:v>45142.069444444445</c:v>
                </c:pt>
                <c:pt idx="40917">
                  <c:v>45142.072916666664</c:v>
                </c:pt>
                <c:pt idx="40918">
                  <c:v>45142.076388888891</c:v>
                </c:pt>
                <c:pt idx="40919">
                  <c:v>45142.079861111109</c:v>
                </c:pt>
                <c:pt idx="40920">
                  <c:v>45142.083333333336</c:v>
                </c:pt>
                <c:pt idx="40921">
                  <c:v>45142.086805555555</c:v>
                </c:pt>
                <c:pt idx="40922">
                  <c:v>45142.090277777781</c:v>
                </c:pt>
                <c:pt idx="40923">
                  <c:v>45142.09375</c:v>
                </c:pt>
                <c:pt idx="40924">
                  <c:v>45142.097222222219</c:v>
                </c:pt>
                <c:pt idx="40925">
                  <c:v>45142.100694444445</c:v>
                </c:pt>
                <c:pt idx="40926">
                  <c:v>45142.104166666664</c:v>
                </c:pt>
                <c:pt idx="40927">
                  <c:v>45142.107638888891</c:v>
                </c:pt>
                <c:pt idx="40928">
                  <c:v>45142.111111111109</c:v>
                </c:pt>
                <c:pt idx="40929">
                  <c:v>45142.114583333336</c:v>
                </c:pt>
                <c:pt idx="40930">
                  <c:v>45142.118055555555</c:v>
                </c:pt>
                <c:pt idx="40931">
                  <c:v>45142.121527777781</c:v>
                </c:pt>
                <c:pt idx="40932">
                  <c:v>45142.125</c:v>
                </c:pt>
                <c:pt idx="40933">
                  <c:v>45142.128472222219</c:v>
                </c:pt>
                <c:pt idx="40934">
                  <c:v>45142.131944444445</c:v>
                </c:pt>
                <c:pt idx="40935">
                  <c:v>45142.135416666664</c:v>
                </c:pt>
                <c:pt idx="40936">
                  <c:v>45142.138888888891</c:v>
                </c:pt>
                <c:pt idx="40937">
                  <c:v>45142.142361111109</c:v>
                </c:pt>
                <c:pt idx="40938">
                  <c:v>45142.145833333336</c:v>
                </c:pt>
                <c:pt idx="40939">
                  <c:v>45142.149305555555</c:v>
                </c:pt>
                <c:pt idx="40940">
                  <c:v>45142.152777777781</c:v>
                </c:pt>
                <c:pt idx="40941">
                  <c:v>45142.15625</c:v>
                </c:pt>
                <c:pt idx="40942">
                  <c:v>45142.159722222219</c:v>
                </c:pt>
                <c:pt idx="40943">
                  <c:v>45142.163194444445</c:v>
                </c:pt>
                <c:pt idx="40944">
                  <c:v>45142.166666666664</c:v>
                </c:pt>
                <c:pt idx="40945">
                  <c:v>45142.170138888891</c:v>
                </c:pt>
                <c:pt idx="40946">
                  <c:v>45142.173611111109</c:v>
                </c:pt>
                <c:pt idx="40947">
                  <c:v>45142.177083333336</c:v>
                </c:pt>
                <c:pt idx="40948">
                  <c:v>45142.180555555555</c:v>
                </c:pt>
                <c:pt idx="40949">
                  <c:v>45142.184027777781</c:v>
                </c:pt>
                <c:pt idx="40950">
                  <c:v>45142.1875</c:v>
                </c:pt>
                <c:pt idx="40951">
                  <c:v>45142.190972222219</c:v>
                </c:pt>
                <c:pt idx="40952">
                  <c:v>45142.194444444445</c:v>
                </c:pt>
                <c:pt idx="40953">
                  <c:v>45142.197916666664</c:v>
                </c:pt>
                <c:pt idx="40954">
                  <c:v>45142.201388888891</c:v>
                </c:pt>
                <c:pt idx="40955">
                  <c:v>45142.204861111109</c:v>
                </c:pt>
                <c:pt idx="40956">
                  <c:v>45142.208333333336</c:v>
                </c:pt>
                <c:pt idx="40957">
                  <c:v>45142.211805555555</c:v>
                </c:pt>
                <c:pt idx="40958">
                  <c:v>45142.215277777781</c:v>
                </c:pt>
                <c:pt idx="40959">
                  <c:v>45142.21875</c:v>
                </c:pt>
                <c:pt idx="40960">
                  <c:v>45142.222222222219</c:v>
                </c:pt>
                <c:pt idx="40961">
                  <c:v>45142.225694444445</c:v>
                </c:pt>
                <c:pt idx="40962">
                  <c:v>45142.229166666664</c:v>
                </c:pt>
                <c:pt idx="40963">
                  <c:v>45142.232638888891</c:v>
                </c:pt>
                <c:pt idx="40964">
                  <c:v>45142.236111111109</c:v>
                </c:pt>
                <c:pt idx="40965">
                  <c:v>45142.239583333336</c:v>
                </c:pt>
                <c:pt idx="40966">
                  <c:v>45142.243055555555</c:v>
                </c:pt>
                <c:pt idx="40967">
                  <c:v>45142.246527777781</c:v>
                </c:pt>
                <c:pt idx="40968">
                  <c:v>45142.25</c:v>
                </c:pt>
                <c:pt idx="40969">
                  <c:v>45142.253472222219</c:v>
                </c:pt>
                <c:pt idx="40970">
                  <c:v>45142.256944444445</c:v>
                </c:pt>
                <c:pt idx="40971">
                  <c:v>45142.260416666664</c:v>
                </c:pt>
                <c:pt idx="40972">
                  <c:v>45142.263888888891</c:v>
                </c:pt>
                <c:pt idx="40973">
                  <c:v>45142.267361111109</c:v>
                </c:pt>
                <c:pt idx="40974">
                  <c:v>45142.270833333336</c:v>
                </c:pt>
                <c:pt idx="40975">
                  <c:v>45142.274305555555</c:v>
                </c:pt>
                <c:pt idx="40976">
                  <c:v>45142.277777777781</c:v>
                </c:pt>
                <c:pt idx="40977">
                  <c:v>45142.28125</c:v>
                </c:pt>
                <c:pt idx="40978">
                  <c:v>45142.284722222219</c:v>
                </c:pt>
                <c:pt idx="40979">
                  <c:v>45142.288194444445</c:v>
                </c:pt>
                <c:pt idx="40980">
                  <c:v>45142.291666666664</c:v>
                </c:pt>
                <c:pt idx="40981">
                  <c:v>45142.295138888891</c:v>
                </c:pt>
                <c:pt idx="40982">
                  <c:v>45142.298611111109</c:v>
                </c:pt>
                <c:pt idx="40983">
                  <c:v>45142.302083333336</c:v>
                </c:pt>
                <c:pt idx="40984">
                  <c:v>45142.305555555555</c:v>
                </c:pt>
                <c:pt idx="40985">
                  <c:v>45142.309027777781</c:v>
                </c:pt>
                <c:pt idx="40986">
                  <c:v>45142.3125</c:v>
                </c:pt>
                <c:pt idx="40987">
                  <c:v>45142.315972222219</c:v>
                </c:pt>
                <c:pt idx="40988">
                  <c:v>45142.319444444445</c:v>
                </c:pt>
                <c:pt idx="40989">
                  <c:v>45142.322916666664</c:v>
                </c:pt>
                <c:pt idx="40990">
                  <c:v>45142.326388888891</c:v>
                </c:pt>
                <c:pt idx="40991">
                  <c:v>45142.329861111109</c:v>
                </c:pt>
                <c:pt idx="40992">
                  <c:v>45142.333333333336</c:v>
                </c:pt>
                <c:pt idx="40993">
                  <c:v>45142.336805555555</c:v>
                </c:pt>
                <c:pt idx="40994">
                  <c:v>45142.340277777781</c:v>
                </c:pt>
                <c:pt idx="40995">
                  <c:v>45142.34375</c:v>
                </c:pt>
                <c:pt idx="40996">
                  <c:v>45142.347222222219</c:v>
                </c:pt>
                <c:pt idx="40997">
                  <c:v>45142.350694444445</c:v>
                </c:pt>
                <c:pt idx="40998">
                  <c:v>45142.354166666664</c:v>
                </c:pt>
                <c:pt idx="40999">
                  <c:v>45142.357638888891</c:v>
                </c:pt>
                <c:pt idx="41000">
                  <c:v>45142.361111111109</c:v>
                </c:pt>
                <c:pt idx="41001">
                  <c:v>45142.364583333336</c:v>
                </c:pt>
                <c:pt idx="41002">
                  <c:v>45142.368055555555</c:v>
                </c:pt>
                <c:pt idx="41003">
                  <c:v>45142.371527777781</c:v>
                </c:pt>
                <c:pt idx="41004">
                  <c:v>45142.375</c:v>
                </c:pt>
                <c:pt idx="41005">
                  <c:v>45142.378472222219</c:v>
                </c:pt>
                <c:pt idx="41006">
                  <c:v>45142.381944444445</c:v>
                </c:pt>
                <c:pt idx="41007">
                  <c:v>45142.385416666664</c:v>
                </c:pt>
                <c:pt idx="41008">
                  <c:v>45142.388888888891</c:v>
                </c:pt>
                <c:pt idx="41009">
                  <c:v>45142.392361111109</c:v>
                </c:pt>
                <c:pt idx="41010">
                  <c:v>45142.395833333336</c:v>
                </c:pt>
                <c:pt idx="41011">
                  <c:v>45142.399305555555</c:v>
                </c:pt>
                <c:pt idx="41012">
                  <c:v>45142.402777777781</c:v>
                </c:pt>
                <c:pt idx="41013">
                  <c:v>45142.40625</c:v>
                </c:pt>
                <c:pt idx="41014">
                  <c:v>45142.409722222219</c:v>
                </c:pt>
                <c:pt idx="41015">
                  <c:v>45142.413194444445</c:v>
                </c:pt>
                <c:pt idx="41016">
                  <c:v>45142.416666666664</c:v>
                </c:pt>
                <c:pt idx="41017">
                  <c:v>45142.420138888891</c:v>
                </c:pt>
                <c:pt idx="41018">
                  <c:v>45142.423611111109</c:v>
                </c:pt>
                <c:pt idx="41019">
                  <c:v>45142.427083333336</c:v>
                </c:pt>
                <c:pt idx="41020">
                  <c:v>45142.430555555555</c:v>
                </c:pt>
                <c:pt idx="41021">
                  <c:v>45142.434027777781</c:v>
                </c:pt>
                <c:pt idx="41022">
                  <c:v>45142.4375</c:v>
                </c:pt>
                <c:pt idx="41023">
                  <c:v>45142.440972222219</c:v>
                </c:pt>
                <c:pt idx="41024">
                  <c:v>45142.444444444445</c:v>
                </c:pt>
                <c:pt idx="41025">
                  <c:v>45142.447916666664</c:v>
                </c:pt>
                <c:pt idx="41026">
                  <c:v>45142.451388888891</c:v>
                </c:pt>
                <c:pt idx="41027">
                  <c:v>45142.454861111109</c:v>
                </c:pt>
                <c:pt idx="41028">
                  <c:v>45142.458333333336</c:v>
                </c:pt>
                <c:pt idx="41029">
                  <c:v>45142.461805555555</c:v>
                </c:pt>
                <c:pt idx="41030">
                  <c:v>45142.465277777781</c:v>
                </c:pt>
                <c:pt idx="41031">
                  <c:v>45142.46875</c:v>
                </c:pt>
                <c:pt idx="41032">
                  <c:v>45142.472222222219</c:v>
                </c:pt>
                <c:pt idx="41033">
                  <c:v>45142.475694444445</c:v>
                </c:pt>
                <c:pt idx="41034">
                  <c:v>45142.479166666664</c:v>
                </c:pt>
                <c:pt idx="41035">
                  <c:v>45142.482638888891</c:v>
                </c:pt>
                <c:pt idx="41036">
                  <c:v>45142.486111111109</c:v>
                </c:pt>
                <c:pt idx="41037">
                  <c:v>45142.489583333336</c:v>
                </c:pt>
                <c:pt idx="41038">
                  <c:v>45142.493055555555</c:v>
                </c:pt>
                <c:pt idx="41039">
                  <c:v>45142.496527777781</c:v>
                </c:pt>
                <c:pt idx="41040">
                  <c:v>45142.5</c:v>
                </c:pt>
                <c:pt idx="41041">
                  <c:v>45142.503472222219</c:v>
                </c:pt>
                <c:pt idx="41042">
                  <c:v>45142.506944444445</c:v>
                </c:pt>
                <c:pt idx="41043">
                  <c:v>45142.510416666664</c:v>
                </c:pt>
                <c:pt idx="41044">
                  <c:v>45142.513888888891</c:v>
                </c:pt>
                <c:pt idx="41045">
                  <c:v>45142.517361111109</c:v>
                </c:pt>
                <c:pt idx="41046">
                  <c:v>45142.520833333336</c:v>
                </c:pt>
                <c:pt idx="41047">
                  <c:v>45142.524305555555</c:v>
                </c:pt>
                <c:pt idx="41048">
                  <c:v>45142.527777777781</c:v>
                </c:pt>
                <c:pt idx="41049">
                  <c:v>45142.53125</c:v>
                </c:pt>
                <c:pt idx="41050">
                  <c:v>45142.534722222219</c:v>
                </c:pt>
                <c:pt idx="41051">
                  <c:v>45142.538194444445</c:v>
                </c:pt>
                <c:pt idx="41052">
                  <c:v>45142.541666666664</c:v>
                </c:pt>
                <c:pt idx="41053">
                  <c:v>45142.545138888891</c:v>
                </c:pt>
                <c:pt idx="41054">
                  <c:v>45142.548611111109</c:v>
                </c:pt>
                <c:pt idx="41055">
                  <c:v>45142.552083333336</c:v>
                </c:pt>
                <c:pt idx="41056">
                  <c:v>45142.555555555555</c:v>
                </c:pt>
                <c:pt idx="41057">
                  <c:v>45142.559027777781</c:v>
                </c:pt>
                <c:pt idx="41058">
                  <c:v>45142.5625</c:v>
                </c:pt>
                <c:pt idx="41059">
                  <c:v>45142.565972222219</c:v>
                </c:pt>
                <c:pt idx="41060">
                  <c:v>45142.569444444445</c:v>
                </c:pt>
                <c:pt idx="41061">
                  <c:v>45142.572916666664</c:v>
                </c:pt>
                <c:pt idx="41062">
                  <c:v>45142.576388888891</c:v>
                </c:pt>
                <c:pt idx="41063">
                  <c:v>45142.579861111109</c:v>
                </c:pt>
                <c:pt idx="41064">
                  <c:v>45142.583333333336</c:v>
                </c:pt>
                <c:pt idx="41065">
                  <c:v>45142.586805555555</c:v>
                </c:pt>
                <c:pt idx="41066">
                  <c:v>45142.590277777781</c:v>
                </c:pt>
                <c:pt idx="41067">
                  <c:v>45142.59375</c:v>
                </c:pt>
                <c:pt idx="41068">
                  <c:v>45142.597222222219</c:v>
                </c:pt>
                <c:pt idx="41069">
                  <c:v>45142.600694444445</c:v>
                </c:pt>
                <c:pt idx="41070">
                  <c:v>45142.604166666664</c:v>
                </c:pt>
                <c:pt idx="41071">
                  <c:v>45142.607638888891</c:v>
                </c:pt>
                <c:pt idx="41072">
                  <c:v>45142.611111111109</c:v>
                </c:pt>
                <c:pt idx="41073">
                  <c:v>45142.614583333336</c:v>
                </c:pt>
                <c:pt idx="41074">
                  <c:v>45142.618055555555</c:v>
                </c:pt>
                <c:pt idx="41075">
                  <c:v>45142.621527777781</c:v>
                </c:pt>
                <c:pt idx="41076">
                  <c:v>45142.625</c:v>
                </c:pt>
                <c:pt idx="41077">
                  <c:v>45142.628472222219</c:v>
                </c:pt>
                <c:pt idx="41078">
                  <c:v>45142.631944444445</c:v>
                </c:pt>
                <c:pt idx="41079">
                  <c:v>45142.635416666664</c:v>
                </c:pt>
                <c:pt idx="41080">
                  <c:v>45142.638888888891</c:v>
                </c:pt>
                <c:pt idx="41081">
                  <c:v>45142.642361111109</c:v>
                </c:pt>
                <c:pt idx="41082">
                  <c:v>45142.645833333336</c:v>
                </c:pt>
                <c:pt idx="41083">
                  <c:v>45142.649305555555</c:v>
                </c:pt>
                <c:pt idx="41084">
                  <c:v>45142.652777777781</c:v>
                </c:pt>
                <c:pt idx="41085">
                  <c:v>45142.65625</c:v>
                </c:pt>
                <c:pt idx="41086">
                  <c:v>45142.659722222219</c:v>
                </c:pt>
                <c:pt idx="41087">
                  <c:v>45142.663194444445</c:v>
                </c:pt>
                <c:pt idx="41088">
                  <c:v>45142.666666666664</c:v>
                </c:pt>
                <c:pt idx="41089">
                  <c:v>45142.670138888891</c:v>
                </c:pt>
                <c:pt idx="41090">
                  <c:v>45142.673611111109</c:v>
                </c:pt>
                <c:pt idx="41091">
                  <c:v>45142.677083333336</c:v>
                </c:pt>
                <c:pt idx="41092">
                  <c:v>45142.680555555555</c:v>
                </c:pt>
                <c:pt idx="41093">
                  <c:v>45142.684027777781</c:v>
                </c:pt>
                <c:pt idx="41094">
                  <c:v>45142.6875</c:v>
                </c:pt>
                <c:pt idx="41095">
                  <c:v>45142.690972222219</c:v>
                </c:pt>
                <c:pt idx="41096">
                  <c:v>45142.694444444445</c:v>
                </c:pt>
                <c:pt idx="41097">
                  <c:v>45142.697916666664</c:v>
                </c:pt>
                <c:pt idx="41098">
                  <c:v>45142.701388888891</c:v>
                </c:pt>
                <c:pt idx="41099">
                  <c:v>45142.704861111109</c:v>
                </c:pt>
                <c:pt idx="41100">
                  <c:v>45142.708333333336</c:v>
                </c:pt>
                <c:pt idx="41101">
                  <c:v>45142.711805555555</c:v>
                </c:pt>
                <c:pt idx="41102">
                  <c:v>45142.715277777781</c:v>
                </c:pt>
                <c:pt idx="41103">
                  <c:v>45142.71875</c:v>
                </c:pt>
                <c:pt idx="41104">
                  <c:v>45142.722222222219</c:v>
                </c:pt>
                <c:pt idx="41105">
                  <c:v>45142.725694444445</c:v>
                </c:pt>
                <c:pt idx="41106">
                  <c:v>45142.729166666664</c:v>
                </c:pt>
                <c:pt idx="41107">
                  <c:v>45142.732638888891</c:v>
                </c:pt>
                <c:pt idx="41108">
                  <c:v>45142.736111111109</c:v>
                </c:pt>
                <c:pt idx="41109">
                  <c:v>45142.739583333336</c:v>
                </c:pt>
                <c:pt idx="41110">
                  <c:v>45142.743055555555</c:v>
                </c:pt>
                <c:pt idx="41111">
                  <c:v>45142.746527777781</c:v>
                </c:pt>
                <c:pt idx="41112">
                  <c:v>45142.75</c:v>
                </c:pt>
                <c:pt idx="41113">
                  <c:v>45142.753472222219</c:v>
                </c:pt>
                <c:pt idx="41114">
                  <c:v>45142.756944444445</c:v>
                </c:pt>
                <c:pt idx="41115">
                  <c:v>45142.760416666664</c:v>
                </c:pt>
                <c:pt idx="41116">
                  <c:v>45142.763888888891</c:v>
                </c:pt>
                <c:pt idx="41117">
                  <c:v>45142.767361111109</c:v>
                </c:pt>
                <c:pt idx="41118">
                  <c:v>45142.770833333336</c:v>
                </c:pt>
                <c:pt idx="41119">
                  <c:v>45142.774305555555</c:v>
                </c:pt>
                <c:pt idx="41120">
                  <c:v>45142.777777777781</c:v>
                </c:pt>
                <c:pt idx="41121">
                  <c:v>45142.78125</c:v>
                </c:pt>
                <c:pt idx="41122">
                  <c:v>45142.784722222219</c:v>
                </c:pt>
                <c:pt idx="41123">
                  <c:v>45142.788194444445</c:v>
                </c:pt>
                <c:pt idx="41124">
                  <c:v>45142.791666666664</c:v>
                </c:pt>
                <c:pt idx="41125">
                  <c:v>45142.795138888891</c:v>
                </c:pt>
                <c:pt idx="41126">
                  <c:v>45142.798611111109</c:v>
                </c:pt>
                <c:pt idx="41127">
                  <c:v>45142.802083333336</c:v>
                </c:pt>
                <c:pt idx="41128">
                  <c:v>45142.805555555555</c:v>
                </c:pt>
                <c:pt idx="41129">
                  <c:v>45142.809027777781</c:v>
                </c:pt>
                <c:pt idx="41130">
                  <c:v>45142.8125</c:v>
                </c:pt>
                <c:pt idx="41131">
                  <c:v>45142.815972222219</c:v>
                </c:pt>
                <c:pt idx="41132">
                  <c:v>45142.819444444445</c:v>
                </c:pt>
                <c:pt idx="41133">
                  <c:v>45142.822916666664</c:v>
                </c:pt>
                <c:pt idx="41134">
                  <c:v>45142.826388888891</c:v>
                </c:pt>
                <c:pt idx="41135">
                  <c:v>45142.829861111109</c:v>
                </c:pt>
                <c:pt idx="41136">
                  <c:v>45142.833333333336</c:v>
                </c:pt>
                <c:pt idx="41137">
                  <c:v>45142.836805555555</c:v>
                </c:pt>
                <c:pt idx="41138">
                  <c:v>45142.840277777781</c:v>
                </c:pt>
                <c:pt idx="41139">
                  <c:v>45142.84375</c:v>
                </c:pt>
                <c:pt idx="41140">
                  <c:v>45142.847222222219</c:v>
                </c:pt>
                <c:pt idx="41141">
                  <c:v>45142.850694444445</c:v>
                </c:pt>
                <c:pt idx="41142">
                  <c:v>45142.854166666664</c:v>
                </c:pt>
                <c:pt idx="41143">
                  <c:v>45142.857638888891</c:v>
                </c:pt>
                <c:pt idx="41144">
                  <c:v>45142.861111111109</c:v>
                </c:pt>
                <c:pt idx="41145">
                  <c:v>45142.864583333336</c:v>
                </c:pt>
                <c:pt idx="41146">
                  <c:v>45142.868055555555</c:v>
                </c:pt>
                <c:pt idx="41147">
                  <c:v>45142.871527777781</c:v>
                </c:pt>
                <c:pt idx="41148">
                  <c:v>45142.875</c:v>
                </c:pt>
                <c:pt idx="41149">
                  <c:v>45142.878472222219</c:v>
                </c:pt>
                <c:pt idx="41150">
                  <c:v>45142.881944444445</c:v>
                </c:pt>
                <c:pt idx="41151">
                  <c:v>45142.885416666664</c:v>
                </c:pt>
                <c:pt idx="41152">
                  <c:v>45142.888888888891</c:v>
                </c:pt>
                <c:pt idx="41153">
                  <c:v>45142.892361111109</c:v>
                </c:pt>
                <c:pt idx="41154">
                  <c:v>45142.895833333336</c:v>
                </c:pt>
                <c:pt idx="41155">
                  <c:v>45142.899305555555</c:v>
                </c:pt>
                <c:pt idx="41156">
                  <c:v>45142.902777777781</c:v>
                </c:pt>
                <c:pt idx="41157">
                  <c:v>45142.90625</c:v>
                </c:pt>
                <c:pt idx="41158">
                  <c:v>45142.909722222219</c:v>
                </c:pt>
                <c:pt idx="41159">
                  <c:v>45142.913194444445</c:v>
                </c:pt>
                <c:pt idx="41160">
                  <c:v>45142.916666666664</c:v>
                </c:pt>
                <c:pt idx="41161">
                  <c:v>45142.920138888891</c:v>
                </c:pt>
                <c:pt idx="41162">
                  <c:v>45142.923611111109</c:v>
                </c:pt>
                <c:pt idx="41163">
                  <c:v>45142.927083333336</c:v>
                </c:pt>
                <c:pt idx="41164">
                  <c:v>45142.930555555555</c:v>
                </c:pt>
                <c:pt idx="41165">
                  <c:v>45142.934027777781</c:v>
                </c:pt>
                <c:pt idx="41166">
                  <c:v>45142.9375</c:v>
                </c:pt>
                <c:pt idx="41167">
                  <c:v>45142.940972222219</c:v>
                </c:pt>
                <c:pt idx="41168">
                  <c:v>45142.944444444445</c:v>
                </c:pt>
                <c:pt idx="41169">
                  <c:v>45142.947916666664</c:v>
                </c:pt>
                <c:pt idx="41170">
                  <c:v>45142.951388888891</c:v>
                </c:pt>
                <c:pt idx="41171">
                  <c:v>45142.954861111109</c:v>
                </c:pt>
                <c:pt idx="41172">
                  <c:v>45142.958333333336</c:v>
                </c:pt>
                <c:pt idx="41173">
                  <c:v>45142.961805555555</c:v>
                </c:pt>
                <c:pt idx="41174">
                  <c:v>45142.965277777781</c:v>
                </c:pt>
                <c:pt idx="41175">
                  <c:v>45142.96875</c:v>
                </c:pt>
                <c:pt idx="41176">
                  <c:v>45142.972222222219</c:v>
                </c:pt>
                <c:pt idx="41177">
                  <c:v>45142.975694444445</c:v>
                </c:pt>
                <c:pt idx="41178">
                  <c:v>45142.979166666664</c:v>
                </c:pt>
                <c:pt idx="41179">
                  <c:v>45142.982638888891</c:v>
                </c:pt>
                <c:pt idx="41180">
                  <c:v>45142.986111111109</c:v>
                </c:pt>
                <c:pt idx="41181">
                  <c:v>45142.989583333336</c:v>
                </c:pt>
                <c:pt idx="41182">
                  <c:v>45142.993055555555</c:v>
                </c:pt>
                <c:pt idx="41183">
                  <c:v>45142.996527777781</c:v>
                </c:pt>
                <c:pt idx="41184">
                  <c:v>45143</c:v>
                </c:pt>
                <c:pt idx="41185">
                  <c:v>45143.003472222219</c:v>
                </c:pt>
                <c:pt idx="41186">
                  <c:v>45143.006944444445</c:v>
                </c:pt>
                <c:pt idx="41187">
                  <c:v>45143.010416666664</c:v>
                </c:pt>
                <c:pt idx="41188">
                  <c:v>45143.013888888891</c:v>
                </c:pt>
                <c:pt idx="41189">
                  <c:v>45143.017361111109</c:v>
                </c:pt>
                <c:pt idx="41190">
                  <c:v>45143.020833333336</c:v>
                </c:pt>
                <c:pt idx="41191">
                  <c:v>45143.024305555555</c:v>
                </c:pt>
                <c:pt idx="41192">
                  <c:v>45143.027777777781</c:v>
                </c:pt>
                <c:pt idx="41193">
                  <c:v>45143.03125</c:v>
                </c:pt>
                <c:pt idx="41194">
                  <c:v>45143.034722222219</c:v>
                </c:pt>
                <c:pt idx="41195">
                  <c:v>45143.038194444445</c:v>
                </c:pt>
                <c:pt idx="41196">
                  <c:v>45143.041666666664</c:v>
                </c:pt>
                <c:pt idx="41197">
                  <c:v>45143.045138888891</c:v>
                </c:pt>
                <c:pt idx="41198">
                  <c:v>45143.048611111109</c:v>
                </c:pt>
                <c:pt idx="41199">
                  <c:v>45143.052083333336</c:v>
                </c:pt>
                <c:pt idx="41200">
                  <c:v>45143.055555555555</c:v>
                </c:pt>
                <c:pt idx="41201">
                  <c:v>45143.059027777781</c:v>
                </c:pt>
                <c:pt idx="41202">
                  <c:v>45143.0625</c:v>
                </c:pt>
                <c:pt idx="41203">
                  <c:v>45143.065972222219</c:v>
                </c:pt>
                <c:pt idx="41204">
                  <c:v>45143.069444444445</c:v>
                </c:pt>
                <c:pt idx="41205">
                  <c:v>45143.072916666664</c:v>
                </c:pt>
                <c:pt idx="41206">
                  <c:v>45143.076388888891</c:v>
                </c:pt>
                <c:pt idx="41207">
                  <c:v>45143.079861111109</c:v>
                </c:pt>
                <c:pt idx="41208">
                  <c:v>45143.083333333336</c:v>
                </c:pt>
                <c:pt idx="41209">
                  <c:v>45143.086805555555</c:v>
                </c:pt>
                <c:pt idx="41210">
                  <c:v>45143.090277777781</c:v>
                </c:pt>
                <c:pt idx="41211">
                  <c:v>45143.09375</c:v>
                </c:pt>
                <c:pt idx="41212">
                  <c:v>45143.097222222219</c:v>
                </c:pt>
                <c:pt idx="41213">
                  <c:v>45143.100694444445</c:v>
                </c:pt>
                <c:pt idx="41214">
                  <c:v>45143.104166666664</c:v>
                </c:pt>
                <c:pt idx="41215">
                  <c:v>45143.107638888891</c:v>
                </c:pt>
                <c:pt idx="41216">
                  <c:v>45143.111111111109</c:v>
                </c:pt>
                <c:pt idx="41217">
                  <c:v>45143.114583333336</c:v>
                </c:pt>
                <c:pt idx="41218">
                  <c:v>45143.118055555555</c:v>
                </c:pt>
                <c:pt idx="41219">
                  <c:v>45143.121527777781</c:v>
                </c:pt>
                <c:pt idx="41220">
                  <c:v>45143.125</c:v>
                </c:pt>
                <c:pt idx="41221">
                  <c:v>45143.128472222219</c:v>
                </c:pt>
                <c:pt idx="41222">
                  <c:v>45143.131944444445</c:v>
                </c:pt>
                <c:pt idx="41223">
                  <c:v>45143.135416666664</c:v>
                </c:pt>
                <c:pt idx="41224">
                  <c:v>45143.138888888891</c:v>
                </c:pt>
                <c:pt idx="41225">
                  <c:v>45143.142361111109</c:v>
                </c:pt>
                <c:pt idx="41226">
                  <c:v>45143.145833333336</c:v>
                </c:pt>
                <c:pt idx="41227">
                  <c:v>45143.149305555555</c:v>
                </c:pt>
                <c:pt idx="41228">
                  <c:v>45143.152777777781</c:v>
                </c:pt>
                <c:pt idx="41229">
                  <c:v>45143.15625</c:v>
                </c:pt>
                <c:pt idx="41230">
                  <c:v>45143.159722222219</c:v>
                </c:pt>
                <c:pt idx="41231">
                  <c:v>45143.163194444445</c:v>
                </c:pt>
                <c:pt idx="41232">
                  <c:v>45143.166666666664</c:v>
                </c:pt>
                <c:pt idx="41233">
                  <c:v>45143.170138888891</c:v>
                </c:pt>
                <c:pt idx="41234">
                  <c:v>45143.173611111109</c:v>
                </c:pt>
                <c:pt idx="41235">
                  <c:v>45143.177083333336</c:v>
                </c:pt>
                <c:pt idx="41236">
                  <c:v>45143.180555555555</c:v>
                </c:pt>
                <c:pt idx="41237">
                  <c:v>45143.184027777781</c:v>
                </c:pt>
                <c:pt idx="41238">
                  <c:v>45143.1875</c:v>
                </c:pt>
                <c:pt idx="41239">
                  <c:v>45143.190972222219</c:v>
                </c:pt>
                <c:pt idx="41240">
                  <c:v>45143.194444444445</c:v>
                </c:pt>
                <c:pt idx="41241">
                  <c:v>45143.197916666664</c:v>
                </c:pt>
                <c:pt idx="41242">
                  <c:v>45143.201388888891</c:v>
                </c:pt>
                <c:pt idx="41243">
                  <c:v>45143.204861111109</c:v>
                </c:pt>
                <c:pt idx="41244">
                  <c:v>45143.208333333336</c:v>
                </c:pt>
                <c:pt idx="41245">
                  <c:v>45143.211805555555</c:v>
                </c:pt>
                <c:pt idx="41246">
                  <c:v>45143.215277777781</c:v>
                </c:pt>
                <c:pt idx="41247">
                  <c:v>45143.21875</c:v>
                </c:pt>
                <c:pt idx="41248">
                  <c:v>45143.222222222219</c:v>
                </c:pt>
                <c:pt idx="41249">
                  <c:v>45143.225694444445</c:v>
                </c:pt>
                <c:pt idx="41250">
                  <c:v>45143.229166666664</c:v>
                </c:pt>
                <c:pt idx="41251">
                  <c:v>45143.232638888891</c:v>
                </c:pt>
                <c:pt idx="41252">
                  <c:v>45143.236111111109</c:v>
                </c:pt>
                <c:pt idx="41253">
                  <c:v>45143.239583333336</c:v>
                </c:pt>
                <c:pt idx="41254">
                  <c:v>45143.243055555555</c:v>
                </c:pt>
                <c:pt idx="41255">
                  <c:v>45143.246527777781</c:v>
                </c:pt>
                <c:pt idx="41256">
                  <c:v>45143.25</c:v>
                </c:pt>
                <c:pt idx="41257">
                  <c:v>45143.253472222219</c:v>
                </c:pt>
                <c:pt idx="41258">
                  <c:v>45143.256944444445</c:v>
                </c:pt>
                <c:pt idx="41259">
                  <c:v>45143.260416666664</c:v>
                </c:pt>
                <c:pt idx="41260">
                  <c:v>45143.263888888891</c:v>
                </c:pt>
                <c:pt idx="41261">
                  <c:v>45143.267361111109</c:v>
                </c:pt>
                <c:pt idx="41262">
                  <c:v>45143.270833333336</c:v>
                </c:pt>
                <c:pt idx="41263">
                  <c:v>45143.274305555555</c:v>
                </c:pt>
                <c:pt idx="41264">
                  <c:v>45143.277777777781</c:v>
                </c:pt>
                <c:pt idx="41265">
                  <c:v>45143.28125</c:v>
                </c:pt>
                <c:pt idx="41266">
                  <c:v>45143.284722222219</c:v>
                </c:pt>
                <c:pt idx="41267">
                  <c:v>45143.288194444445</c:v>
                </c:pt>
                <c:pt idx="41268">
                  <c:v>45143.291666666664</c:v>
                </c:pt>
                <c:pt idx="41269">
                  <c:v>45143.295138888891</c:v>
                </c:pt>
                <c:pt idx="41270">
                  <c:v>45143.298611111109</c:v>
                </c:pt>
                <c:pt idx="41271">
                  <c:v>45143.302083333336</c:v>
                </c:pt>
                <c:pt idx="41272">
                  <c:v>45143.305555555555</c:v>
                </c:pt>
                <c:pt idx="41273">
                  <c:v>45143.309027777781</c:v>
                </c:pt>
                <c:pt idx="41274">
                  <c:v>45143.3125</c:v>
                </c:pt>
                <c:pt idx="41275">
                  <c:v>45143.315972222219</c:v>
                </c:pt>
                <c:pt idx="41276">
                  <c:v>45143.319444444445</c:v>
                </c:pt>
                <c:pt idx="41277">
                  <c:v>45143.322916666664</c:v>
                </c:pt>
                <c:pt idx="41278">
                  <c:v>45143.326388888891</c:v>
                </c:pt>
                <c:pt idx="41279">
                  <c:v>45143.329861111109</c:v>
                </c:pt>
                <c:pt idx="41280">
                  <c:v>45143.333333333336</c:v>
                </c:pt>
                <c:pt idx="41281">
                  <c:v>45143.336805555555</c:v>
                </c:pt>
                <c:pt idx="41282">
                  <c:v>45143.340277777781</c:v>
                </c:pt>
                <c:pt idx="41283">
                  <c:v>45143.34375</c:v>
                </c:pt>
                <c:pt idx="41284">
                  <c:v>45143.347222222219</c:v>
                </c:pt>
                <c:pt idx="41285">
                  <c:v>45143.350694444445</c:v>
                </c:pt>
                <c:pt idx="41286">
                  <c:v>45143.354166666664</c:v>
                </c:pt>
                <c:pt idx="41287">
                  <c:v>45143.357638888891</c:v>
                </c:pt>
                <c:pt idx="41288">
                  <c:v>45143.361111111109</c:v>
                </c:pt>
                <c:pt idx="41289">
                  <c:v>45143.364583333336</c:v>
                </c:pt>
                <c:pt idx="41290">
                  <c:v>45143.368055555555</c:v>
                </c:pt>
                <c:pt idx="41291">
                  <c:v>45143.371527777781</c:v>
                </c:pt>
                <c:pt idx="41292">
                  <c:v>45143.375</c:v>
                </c:pt>
                <c:pt idx="41293">
                  <c:v>45143.378472222219</c:v>
                </c:pt>
                <c:pt idx="41294">
                  <c:v>45143.381944444445</c:v>
                </c:pt>
                <c:pt idx="41295">
                  <c:v>45143.385416666664</c:v>
                </c:pt>
                <c:pt idx="41296">
                  <c:v>45143.388888888891</c:v>
                </c:pt>
                <c:pt idx="41297">
                  <c:v>45143.392361111109</c:v>
                </c:pt>
                <c:pt idx="41298">
                  <c:v>45143.395833333336</c:v>
                </c:pt>
                <c:pt idx="41299">
                  <c:v>45143.399305555555</c:v>
                </c:pt>
                <c:pt idx="41300">
                  <c:v>45143.402777777781</c:v>
                </c:pt>
                <c:pt idx="41301">
                  <c:v>45143.40625</c:v>
                </c:pt>
                <c:pt idx="41302">
                  <c:v>45143.409722222219</c:v>
                </c:pt>
                <c:pt idx="41303">
                  <c:v>45143.413194444445</c:v>
                </c:pt>
                <c:pt idx="41304">
                  <c:v>45143.416666666664</c:v>
                </c:pt>
                <c:pt idx="41305">
                  <c:v>45143.420138888891</c:v>
                </c:pt>
                <c:pt idx="41306">
                  <c:v>45143.423611111109</c:v>
                </c:pt>
                <c:pt idx="41307">
                  <c:v>45143.427083333336</c:v>
                </c:pt>
                <c:pt idx="41308">
                  <c:v>45143.430555555555</c:v>
                </c:pt>
                <c:pt idx="41309">
                  <c:v>45143.434027777781</c:v>
                </c:pt>
                <c:pt idx="41310">
                  <c:v>45143.4375</c:v>
                </c:pt>
                <c:pt idx="41311">
                  <c:v>45143.440972222219</c:v>
                </c:pt>
                <c:pt idx="41312">
                  <c:v>45143.444444444445</c:v>
                </c:pt>
                <c:pt idx="41313">
                  <c:v>45143.447916666664</c:v>
                </c:pt>
                <c:pt idx="41314">
                  <c:v>45143.451388888891</c:v>
                </c:pt>
                <c:pt idx="41315">
                  <c:v>45143.454861111109</c:v>
                </c:pt>
                <c:pt idx="41316">
                  <c:v>45143.458333333336</c:v>
                </c:pt>
                <c:pt idx="41317">
                  <c:v>45143.461805555555</c:v>
                </c:pt>
                <c:pt idx="41318">
                  <c:v>45143.465277777781</c:v>
                </c:pt>
                <c:pt idx="41319">
                  <c:v>45143.46875</c:v>
                </c:pt>
                <c:pt idx="41320">
                  <c:v>45143.472222222219</c:v>
                </c:pt>
                <c:pt idx="41321">
                  <c:v>45143.475694444445</c:v>
                </c:pt>
                <c:pt idx="41322">
                  <c:v>45143.479166666664</c:v>
                </c:pt>
                <c:pt idx="41323">
                  <c:v>45143.482638888891</c:v>
                </c:pt>
                <c:pt idx="41324">
                  <c:v>45143.486111111109</c:v>
                </c:pt>
                <c:pt idx="41325">
                  <c:v>45143.489583333336</c:v>
                </c:pt>
                <c:pt idx="41326">
                  <c:v>45143.493055555555</c:v>
                </c:pt>
                <c:pt idx="41327">
                  <c:v>45143.496527777781</c:v>
                </c:pt>
                <c:pt idx="41328">
                  <c:v>45143.5</c:v>
                </c:pt>
                <c:pt idx="41329">
                  <c:v>45143.503472222219</c:v>
                </c:pt>
                <c:pt idx="41330">
                  <c:v>45143.506944444445</c:v>
                </c:pt>
                <c:pt idx="41331">
                  <c:v>45143.510416666664</c:v>
                </c:pt>
                <c:pt idx="41332">
                  <c:v>45143.513888888891</c:v>
                </c:pt>
                <c:pt idx="41333">
                  <c:v>45143.517361111109</c:v>
                </c:pt>
                <c:pt idx="41334">
                  <c:v>45143.520833333336</c:v>
                </c:pt>
                <c:pt idx="41335">
                  <c:v>45143.524305555555</c:v>
                </c:pt>
                <c:pt idx="41336">
                  <c:v>45143.527777777781</c:v>
                </c:pt>
                <c:pt idx="41337">
                  <c:v>45143.53125</c:v>
                </c:pt>
                <c:pt idx="41338">
                  <c:v>45143.534722222219</c:v>
                </c:pt>
                <c:pt idx="41339">
                  <c:v>45143.538194444445</c:v>
                </c:pt>
                <c:pt idx="41340">
                  <c:v>45143.541666666664</c:v>
                </c:pt>
                <c:pt idx="41341">
                  <c:v>45143.545138888891</c:v>
                </c:pt>
                <c:pt idx="41342">
                  <c:v>45143.548611111109</c:v>
                </c:pt>
                <c:pt idx="41343">
                  <c:v>45143.552083333336</c:v>
                </c:pt>
                <c:pt idx="41344">
                  <c:v>45143.555555555555</c:v>
                </c:pt>
                <c:pt idx="41345">
                  <c:v>45143.559027777781</c:v>
                </c:pt>
                <c:pt idx="41346">
                  <c:v>45143.5625</c:v>
                </c:pt>
                <c:pt idx="41347">
                  <c:v>45143.565972222219</c:v>
                </c:pt>
                <c:pt idx="41348">
                  <c:v>45143.569444444445</c:v>
                </c:pt>
                <c:pt idx="41349">
                  <c:v>45143.572916666664</c:v>
                </c:pt>
                <c:pt idx="41350">
                  <c:v>45143.576388888891</c:v>
                </c:pt>
                <c:pt idx="41351">
                  <c:v>45143.579861111109</c:v>
                </c:pt>
                <c:pt idx="41352">
                  <c:v>45143.583333333336</c:v>
                </c:pt>
                <c:pt idx="41353">
                  <c:v>45143.586805555555</c:v>
                </c:pt>
                <c:pt idx="41354">
                  <c:v>45143.590277777781</c:v>
                </c:pt>
                <c:pt idx="41355">
                  <c:v>45143.59375</c:v>
                </c:pt>
                <c:pt idx="41356">
                  <c:v>45143.597222222219</c:v>
                </c:pt>
                <c:pt idx="41357">
                  <c:v>45143.600694444445</c:v>
                </c:pt>
                <c:pt idx="41358">
                  <c:v>45143.604166666664</c:v>
                </c:pt>
                <c:pt idx="41359">
                  <c:v>45143.607638888891</c:v>
                </c:pt>
                <c:pt idx="41360">
                  <c:v>45143.611111111109</c:v>
                </c:pt>
                <c:pt idx="41361">
                  <c:v>45143.614583333336</c:v>
                </c:pt>
                <c:pt idx="41362">
                  <c:v>45143.618055555555</c:v>
                </c:pt>
                <c:pt idx="41363">
                  <c:v>45143.621527777781</c:v>
                </c:pt>
                <c:pt idx="41364">
                  <c:v>45143.625</c:v>
                </c:pt>
                <c:pt idx="41365">
                  <c:v>45143.628472222219</c:v>
                </c:pt>
                <c:pt idx="41366">
                  <c:v>45143.631944444445</c:v>
                </c:pt>
                <c:pt idx="41367">
                  <c:v>45143.635416666664</c:v>
                </c:pt>
                <c:pt idx="41368">
                  <c:v>45143.638888888891</c:v>
                </c:pt>
                <c:pt idx="41369">
                  <c:v>45143.642361111109</c:v>
                </c:pt>
                <c:pt idx="41370">
                  <c:v>45143.645833333336</c:v>
                </c:pt>
                <c:pt idx="41371">
                  <c:v>45143.649305555555</c:v>
                </c:pt>
                <c:pt idx="41372">
                  <c:v>45143.652777777781</c:v>
                </c:pt>
                <c:pt idx="41373">
                  <c:v>45143.65625</c:v>
                </c:pt>
                <c:pt idx="41374">
                  <c:v>45143.659722222219</c:v>
                </c:pt>
                <c:pt idx="41375">
                  <c:v>45143.663194444445</c:v>
                </c:pt>
                <c:pt idx="41376">
                  <c:v>45143.666666666664</c:v>
                </c:pt>
                <c:pt idx="41377">
                  <c:v>45143.670138888891</c:v>
                </c:pt>
                <c:pt idx="41378">
                  <c:v>45143.673611111109</c:v>
                </c:pt>
                <c:pt idx="41379">
                  <c:v>45143.677083333336</c:v>
                </c:pt>
                <c:pt idx="41380">
                  <c:v>45143.680555555555</c:v>
                </c:pt>
                <c:pt idx="41381">
                  <c:v>45143.684027777781</c:v>
                </c:pt>
                <c:pt idx="41382">
                  <c:v>45143.6875</c:v>
                </c:pt>
                <c:pt idx="41383">
                  <c:v>45143.690972222219</c:v>
                </c:pt>
                <c:pt idx="41384">
                  <c:v>45143.694444444445</c:v>
                </c:pt>
                <c:pt idx="41385">
                  <c:v>45143.697916666664</c:v>
                </c:pt>
                <c:pt idx="41386">
                  <c:v>45143.701388888891</c:v>
                </c:pt>
                <c:pt idx="41387">
                  <c:v>45143.704861111109</c:v>
                </c:pt>
                <c:pt idx="41388">
                  <c:v>45143.708333333336</c:v>
                </c:pt>
                <c:pt idx="41389">
                  <c:v>45143.711805555555</c:v>
                </c:pt>
                <c:pt idx="41390">
                  <c:v>45143.715277777781</c:v>
                </c:pt>
                <c:pt idx="41391">
                  <c:v>45143.71875</c:v>
                </c:pt>
                <c:pt idx="41392">
                  <c:v>45143.722222222219</c:v>
                </c:pt>
                <c:pt idx="41393">
                  <c:v>45143.725694444445</c:v>
                </c:pt>
                <c:pt idx="41394">
                  <c:v>45143.729166666664</c:v>
                </c:pt>
                <c:pt idx="41395">
                  <c:v>45143.732638888891</c:v>
                </c:pt>
                <c:pt idx="41396">
                  <c:v>45143.736111111109</c:v>
                </c:pt>
                <c:pt idx="41397">
                  <c:v>45143.739583333336</c:v>
                </c:pt>
                <c:pt idx="41398">
                  <c:v>45143.743055555555</c:v>
                </c:pt>
                <c:pt idx="41399">
                  <c:v>45143.746527777781</c:v>
                </c:pt>
                <c:pt idx="41400">
                  <c:v>45143.75</c:v>
                </c:pt>
                <c:pt idx="41401">
                  <c:v>45143.753472222219</c:v>
                </c:pt>
                <c:pt idx="41402">
                  <c:v>45143.756944444445</c:v>
                </c:pt>
                <c:pt idx="41403">
                  <c:v>45143.760416666664</c:v>
                </c:pt>
                <c:pt idx="41404">
                  <c:v>45143.763888888891</c:v>
                </c:pt>
                <c:pt idx="41405">
                  <c:v>45143.767361111109</c:v>
                </c:pt>
                <c:pt idx="41406">
                  <c:v>45143.770833333336</c:v>
                </c:pt>
                <c:pt idx="41407">
                  <c:v>45143.774305555555</c:v>
                </c:pt>
                <c:pt idx="41408">
                  <c:v>45143.777777777781</c:v>
                </c:pt>
                <c:pt idx="41409">
                  <c:v>45143.78125</c:v>
                </c:pt>
                <c:pt idx="41410">
                  <c:v>45143.784722222219</c:v>
                </c:pt>
                <c:pt idx="41411">
                  <c:v>45143.788194444445</c:v>
                </c:pt>
                <c:pt idx="41412">
                  <c:v>45143.791666666664</c:v>
                </c:pt>
                <c:pt idx="41413">
                  <c:v>45143.795138888891</c:v>
                </c:pt>
                <c:pt idx="41414">
                  <c:v>45143.798611111109</c:v>
                </c:pt>
                <c:pt idx="41415">
                  <c:v>45143.802083333336</c:v>
                </c:pt>
                <c:pt idx="41416">
                  <c:v>45143.805555555555</c:v>
                </c:pt>
                <c:pt idx="41417">
                  <c:v>45143.809027777781</c:v>
                </c:pt>
                <c:pt idx="41418">
                  <c:v>45143.8125</c:v>
                </c:pt>
                <c:pt idx="41419">
                  <c:v>45143.815972222219</c:v>
                </c:pt>
                <c:pt idx="41420">
                  <c:v>45143.819444444445</c:v>
                </c:pt>
                <c:pt idx="41421">
                  <c:v>45143.822916666664</c:v>
                </c:pt>
                <c:pt idx="41422">
                  <c:v>45143.826388888891</c:v>
                </c:pt>
                <c:pt idx="41423">
                  <c:v>45143.829861111109</c:v>
                </c:pt>
                <c:pt idx="41424">
                  <c:v>45143.833333333336</c:v>
                </c:pt>
                <c:pt idx="41425">
                  <c:v>45143.836805555555</c:v>
                </c:pt>
                <c:pt idx="41426">
                  <c:v>45143.840277777781</c:v>
                </c:pt>
                <c:pt idx="41427">
                  <c:v>45143.84375</c:v>
                </c:pt>
                <c:pt idx="41428">
                  <c:v>45143.847222222219</c:v>
                </c:pt>
                <c:pt idx="41429">
                  <c:v>45143.850694444445</c:v>
                </c:pt>
                <c:pt idx="41430">
                  <c:v>45143.854166666664</c:v>
                </c:pt>
                <c:pt idx="41431">
                  <c:v>45143.857638888891</c:v>
                </c:pt>
                <c:pt idx="41432">
                  <c:v>45143.861111111109</c:v>
                </c:pt>
                <c:pt idx="41433">
                  <c:v>45143.864583333336</c:v>
                </c:pt>
                <c:pt idx="41434">
                  <c:v>45143.868055555555</c:v>
                </c:pt>
                <c:pt idx="41435">
                  <c:v>45143.871527777781</c:v>
                </c:pt>
                <c:pt idx="41436">
                  <c:v>45143.875</c:v>
                </c:pt>
                <c:pt idx="41437">
                  <c:v>45143.878472222219</c:v>
                </c:pt>
                <c:pt idx="41438">
                  <c:v>45143.881944444445</c:v>
                </c:pt>
                <c:pt idx="41439">
                  <c:v>45143.885416666664</c:v>
                </c:pt>
                <c:pt idx="41440">
                  <c:v>45143.888888888891</c:v>
                </c:pt>
                <c:pt idx="41441">
                  <c:v>45143.892361111109</c:v>
                </c:pt>
                <c:pt idx="41442">
                  <c:v>45143.895833333336</c:v>
                </c:pt>
                <c:pt idx="41443">
                  <c:v>45143.899305555555</c:v>
                </c:pt>
                <c:pt idx="41444">
                  <c:v>45143.902777777781</c:v>
                </c:pt>
                <c:pt idx="41445">
                  <c:v>45143.90625</c:v>
                </c:pt>
                <c:pt idx="41446">
                  <c:v>45143.909722222219</c:v>
                </c:pt>
                <c:pt idx="41447">
                  <c:v>45143.913194444445</c:v>
                </c:pt>
                <c:pt idx="41448">
                  <c:v>45143.916666666664</c:v>
                </c:pt>
                <c:pt idx="41449">
                  <c:v>45143.920138888891</c:v>
                </c:pt>
                <c:pt idx="41450">
                  <c:v>45143.923611111109</c:v>
                </c:pt>
                <c:pt idx="41451">
                  <c:v>45143.927083333336</c:v>
                </c:pt>
                <c:pt idx="41452">
                  <c:v>45143.930555555555</c:v>
                </c:pt>
                <c:pt idx="41453">
                  <c:v>45143.934027777781</c:v>
                </c:pt>
                <c:pt idx="41454">
                  <c:v>45143.9375</c:v>
                </c:pt>
                <c:pt idx="41455">
                  <c:v>45143.940972222219</c:v>
                </c:pt>
                <c:pt idx="41456">
                  <c:v>45143.944444444445</c:v>
                </c:pt>
                <c:pt idx="41457">
                  <c:v>45143.947916666664</c:v>
                </c:pt>
                <c:pt idx="41458">
                  <c:v>45143.951388888891</c:v>
                </c:pt>
                <c:pt idx="41459">
                  <c:v>45143.954861111109</c:v>
                </c:pt>
                <c:pt idx="41460">
                  <c:v>45143.958333333336</c:v>
                </c:pt>
                <c:pt idx="41461">
                  <c:v>45143.961805555555</c:v>
                </c:pt>
                <c:pt idx="41462">
                  <c:v>45143.965277777781</c:v>
                </c:pt>
                <c:pt idx="41463">
                  <c:v>45143.96875</c:v>
                </c:pt>
                <c:pt idx="41464">
                  <c:v>45143.972222222219</c:v>
                </c:pt>
                <c:pt idx="41465">
                  <c:v>45143.975694444445</c:v>
                </c:pt>
                <c:pt idx="41466">
                  <c:v>45143.979166666664</c:v>
                </c:pt>
                <c:pt idx="41467">
                  <c:v>45143.982638888891</c:v>
                </c:pt>
                <c:pt idx="41468">
                  <c:v>45143.986111111109</c:v>
                </c:pt>
                <c:pt idx="41469">
                  <c:v>45143.989583333336</c:v>
                </c:pt>
                <c:pt idx="41470">
                  <c:v>45143.993055555555</c:v>
                </c:pt>
                <c:pt idx="41471">
                  <c:v>45143.996527777781</c:v>
                </c:pt>
                <c:pt idx="41472">
                  <c:v>45144</c:v>
                </c:pt>
                <c:pt idx="41473">
                  <c:v>45144.003472222219</c:v>
                </c:pt>
                <c:pt idx="41474">
                  <c:v>45144.006944444445</c:v>
                </c:pt>
                <c:pt idx="41475">
                  <c:v>45144.010416666664</c:v>
                </c:pt>
                <c:pt idx="41476">
                  <c:v>45144.013888888891</c:v>
                </c:pt>
                <c:pt idx="41477">
                  <c:v>45144.017361111109</c:v>
                </c:pt>
                <c:pt idx="41478">
                  <c:v>45144.020833333336</c:v>
                </c:pt>
                <c:pt idx="41479">
                  <c:v>45144.024305555555</c:v>
                </c:pt>
                <c:pt idx="41480">
                  <c:v>45144.027777777781</c:v>
                </c:pt>
                <c:pt idx="41481">
                  <c:v>45144.03125</c:v>
                </c:pt>
                <c:pt idx="41482">
                  <c:v>45144.034722222219</c:v>
                </c:pt>
                <c:pt idx="41483">
                  <c:v>45144.038194444445</c:v>
                </c:pt>
                <c:pt idx="41484">
                  <c:v>45144.041666666664</c:v>
                </c:pt>
                <c:pt idx="41485">
                  <c:v>45144.045138888891</c:v>
                </c:pt>
                <c:pt idx="41486">
                  <c:v>45144.048611111109</c:v>
                </c:pt>
                <c:pt idx="41487">
                  <c:v>45144.052083333336</c:v>
                </c:pt>
                <c:pt idx="41488">
                  <c:v>45144.055555555555</c:v>
                </c:pt>
                <c:pt idx="41489">
                  <c:v>45144.059027777781</c:v>
                </c:pt>
                <c:pt idx="41490">
                  <c:v>45144.0625</c:v>
                </c:pt>
                <c:pt idx="41491">
                  <c:v>45144.065972222219</c:v>
                </c:pt>
                <c:pt idx="41492">
                  <c:v>45144.069444444445</c:v>
                </c:pt>
                <c:pt idx="41493">
                  <c:v>45144.072916666664</c:v>
                </c:pt>
                <c:pt idx="41494">
                  <c:v>45144.076388888891</c:v>
                </c:pt>
                <c:pt idx="41495">
                  <c:v>45144.079861111109</c:v>
                </c:pt>
                <c:pt idx="41496">
                  <c:v>45144.083333333336</c:v>
                </c:pt>
                <c:pt idx="41497">
                  <c:v>45144.086805555555</c:v>
                </c:pt>
                <c:pt idx="41498">
                  <c:v>45144.090277777781</c:v>
                </c:pt>
                <c:pt idx="41499">
                  <c:v>45144.09375</c:v>
                </c:pt>
                <c:pt idx="41500">
                  <c:v>45144.097222222219</c:v>
                </c:pt>
                <c:pt idx="41501">
                  <c:v>45144.100694444445</c:v>
                </c:pt>
                <c:pt idx="41502">
                  <c:v>45144.104166666664</c:v>
                </c:pt>
                <c:pt idx="41503">
                  <c:v>45144.107638888891</c:v>
                </c:pt>
                <c:pt idx="41504">
                  <c:v>45144.111111111109</c:v>
                </c:pt>
                <c:pt idx="41505">
                  <c:v>45144.114583333336</c:v>
                </c:pt>
                <c:pt idx="41506">
                  <c:v>45144.118055555555</c:v>
                </c:pt>
                <c:pt idx="41507">
                  <c:v>45144.121527777781</c:v>
                </c:pt>
                <c:pt idx="41508">
                  <c:v>45144.125</c:v>
                </c:pt>
                <c:pt idx="41509">
                  <c:v>45144.128472222219</c:v>
                </c:pt>
                <c:pt idx="41510">
                  <c:v>45144.131944444445</c:v>
                </c:pt>
                <c:pt idx="41511">
                  <c:v>45144.135416666664</c:v>
                </c:pt>
                <c:pt idx="41512">
                  <c:v>45144.138888888891</c:v>
                </c:pt>
                <c:pt idx="41513">
                  <c:v>45144.142361111109</c:v>
                </c:pt>
                <c:pt idx="41514">
                  <c:v>45144.145833333336</c:v>
                </c:pt>
                <c:pt idx="41515">
                  <c:v>45144.149305555555</c:v>
                </c:pt>
                <c:pt idx="41516">
                  <c:v>45144.152777777781</c:v>
                </c:pt>
                <c:pt idx="41517">
                  <c:v>45144.15625</c:v>
                </c:pt>
                <c:pt idx="41518">
                  <c:v>45144.159722222219</c:v>
                </c:pt>
                <c:pt idx="41519">
                  <c:v>45144.163194444445</c:v>
                </c:pt>
                <c:pt idx="41520">
                  <c:v>45144.166666666664</c:v>
                </c:pt>
                <c:pt idx="41521">
                  <c:v>45144.170138888891</c:v>
                </c:pt>
                <c:pt idx="41522">
                  <c:v>45144.173611111109</c:v>
                </c:pt>
                <c:pt idx="41523">
                  <c:v>45144.177083333336</c:v>
                </c:pt>
                <c:pt idx="41524">
                  <c:v>45144.180555555555</c:v>
                </c:pt>
                <c:pt idx="41525">
                  <c:v>45144.184027777781</c:v>
                </c:pt>
                <c:pt idx="41526">
                  <c:v>45144.1875</c:v>
                </c:pt>
                <c:pt idx="41527">
                  <c:v>45144.190972222219</c:v>
                </c:pt>
                <c:pt idx="41528">
                  <c:v>45144.194444444445</c:v>
                </c:pt>
                <c:pt idx="41529">
                  <c:v>45144.197916666664</c:v>
                </c:pt>
                <c:pt idx="41530">
                  <c:v>45144.201388888891</c:v>
                </c:pt>
                <c:pt idx="41531">
                  <c:v>45144.204861111109</c:v>
                </c:pt>
                <c:pt idx="41532">
                  <c:v>45144.208333333336</c:v>
                </c:pt>
                <c:pt idx="41533">
                  <c:v>45144.211805555555</c:v>
                </c:pt>
                <c:pt idx="41534">
                  <c:v>45144.215277777781</c:v>
                </c:pt>
                <c:pt idx="41535">
                  <c:v>45144.21875</c:v>
                </c:pt>
                <c:pt idx="41536">
                  <c:v>45144.222222222219</c:v>
                </c:pt>
                <c:pt idx="41537">
                  <c:v>45144.225694444445</c:v>
                </c:pt>
                <c:pt idx="41538">
                  <c:v>45144.229166666664</c:v>
                </c:pt>
                <c:pt idx="41539">
                  <c:v>45144.232638888891</c:v>
                </c:pt>
                <c:pt idx="41540">
                  <c:v>45144.236111111109</c:v>
                </c:pt>
                <c:pt idx="41541">
                  <c:v>45144.239583333336</c:v>
                </c:pt>
                <c:pt idx="41542">
                  <c:v>45144.243055555555</c:v>
                </c:pt>
                <c:pt idx="41543">
                  <c:v>45144.246527777781</c:v>
                </c:pt>
                <c:pt idx="41544">
                  <c:v>45144.25</c:v>
                </c:pt>
                <c:pt idx="41545">
                  <c:v>45144.253472222219</c:v>
                </c:pt>
                <c:pt idx="41546">
                  <c:v>45144.256944444445</c:v>
                </c:pt>
                <c:pt idx="41547">
                  <c:v>45144.260416666664</c:v>
                </c:pt>
                <c:pt idx="41548">
                  <c:v>45144.263888888891</c:v>
                </c:pt>
                <c:pt idx="41549">
                  <c:v>45144.267361111109</c:v>
                </c:pt>
                <c:pt idx="41550">
                  <c:v>45144.270833333336</c:v>
                </c:pt>
                <c:pt idx="41551">
                  <c:v>45144.274305555555</c:v>
                </c:pt>
                <c:pt idx="41552">
                  <c:v>45144.277777777781</c:v>
                </c:pt>
                <c:pt idx="41553">
                  <c:v>45144.28125</c:v>
                </c:pt>
                <c:pt idx="41554">
                  <c:v>45144.284722222219</c:v>
                </c:pt>
                <c:pt idx="41555">
                  <c:v>45144.288194444445</c:v>
                </c:pt>
                <c:pt idx="41556">
                  <c:v>45144.291666666664</c:v>
                </c:pt>
                <c:pt idx="41557">
                  <c:v>45144.295138888891</c:v>
                </c:pt>
                <c:pt idx="41558">
                  <c:v>45144.298611111109</c:v>
                </c:pt>
                <c:pt idx="41559">
                  <c:v>45144.302083333336</c:v>
                </c:pt>
                <c:pt idx="41560">
                  <c:v>45144.305555555555</c:v>
                </c:pt>
                <c:pt idx="41561">
                  <c:v>45144.309027777781</c:v>
                </c:pt>
                <c:pt idx="41562">
                  <c:v>45144.3125</c:v>
                </c:pt>
                <c:pt idx="41563">
                  <c:v>45144.315972222219</c:v>
                </c:pt>
                <c:pt idx="41564">
                  <c:v>45144.319444444445</c:v>
                </c:pt>
                <c:pt idx="41565">
                  <c:v>45144.322916666664</c:v>
                </c:pt>
                <c:pt idx="41566">
                  <c:v>45144.326388888891</c:v>
                </c:pt>
                <c:pt idx="41567">
                  <c:v>45144.329861111109</c:v>
                </c:pt>
                <c:pt idx="41568">
                  <c:v>45144.333333333336</c:v>
                </c:pt>
                <c:pt idx="41569">
                  <c:v>45144.336805555555</c:v>
                </c:pt>
                <c:pt idx="41570">
                  <c:v>45144.340277777781</c:v>
                </c:pt>
                <c:pt idx="41571">
                  <c:v>45144.34375</c:v>
                </c:pt>
                <c:pt idx="41572">
                  <c:v>45144.347222222219</c:v>
                </c:pt>
                <c:pt idx="41573">
                  <c:v>45144.350694444445</c:v>
                </c:pt>
                <c:pt idx="41574">
                  <c:v>45144.354166666664</c:v>
                </c:pt>
                <c:pt idx="41575">
                  <c:v>45144.357638888891</c:v>
                </c:pt>
                <c:pt idx="41576">
                  <c:v>45144.361111111109</c:v>
                </c:pt>
                <c:pt idx="41577">
                  <c:v>45144.364583333336</c:v>
                </c:pt>
                <c:pt idx="41578">
                  <c:v>45144.368055555555</c:v>
                </c:pt>
                <c:pt idx="41579">
                  <c:v>45144.371527777781</c:v>
                </c:pt>
                <c:pt idx="41580">
                  <c:v>45144.375</c:v>
                </c:pt>
                <c:pt idx="41581">
                  <c:v>45144.378472222219</c:v>
                </c:pt>
                <c:pt idx="41582">
                  <c:v>45144.381944444445</c:v>
                </c:pt>
                <c:pt idx="41583">
                  <c:v>45144.385416666664</c:v>
                </c:pt>
                <c:pt idx="41584">
                  <c:v>45144.388888888891</c:v>
                </c:pt>
                <c:pt idx="41585">
                  <c:v>45144.392361111109</c:v>
                </c:pt>
                <c:pt idx="41586">
                  <c:v>45144.395833333336</c:v>
                </c:pt>
                <c:pt idx="41587">
                  <c:v>45144.399305555555</c:v>
                </c:pt>
                <c:pt idx="41588">
                  <c:v>45144.402777777781</c:v>
                </c:pt>
                <c:pt idx="41589">
                  <c:v>45144.40625</c:v>
                </c:pt>
                <c:pt idx="41590">
                  <c:v>45144.409722222219</c:v>
                </c:pt>
                <c:pt idx="41591">
                  <c:v>45144.413194444445</c:v>
                </c:pt>
                <c:pt idx="41592">
                  <c:v>45144.416666666664</c:v>
                </c:pt>
                <c:pt idx="41593">
                  <c:v>45144.420138888891</c:v>
                </c:pt>
                <c:pt idx="41594">
                  <c:v>45144.423611111109</c:v>
                </c:pt>
                <c:pt idx="41595">
                  <c:v>45144.427083333336</c:v>
                </c:pt>
                <c:pt idx="41596">
                  <c:v>45144.430555555555</c:v>
                </c:pt>
                <c:pt idx="41597">
                  <c:v>45144.434027777781</c:v>
                </c:pt>
                <c:pt idx="41598">
                  <c:v>45144.4375</c:v>
                </c:pt>
                <c:pt idx="41599">
                  <c:v>45144.440972222219</c:v>
                </c:pt>
                <c:pt idx="41600">
                  <c:v>45144.444444444445</c:v>
                </c:pt>
                <c:pt idx="41601">
                  <c:v>45144.447916666664</c:v>
                </c:pt>
                <c:pt idx="41602">
                  <c:v>45144.451388888891</c:v>
                </c:pt>
                <c:pt idx="41603">
                  <c:v>45144.454861111109</c:v>
                </c:pt>
                <c:pt idx="41604">
                  <c:v>45144.458333333336</c:v>
                </c:pt>
                <c:pt idx="41605">
                  <c:v>45144.461805555555</c:v>
                </c:pt>
                <c:pt idx="41606">
                  <c:v>45144.465277777781</c:v>
                </c:pt>
                <c:pt idx="41607">
                  <c:v>45144.46875</c:v>
                </c:pt>
                <c:pt idx="41608">
                  <c:v>45144.472222222219</c:v>
                </c:pt>
                <c:pt idx="41609">
                  <c:v>45144.475694444445</c:v>
                </c:pt>
                <c:pt idx="41610">
                  <c:v>45144.479166666664</c:v>
                </c:pt>
                <c:pt idx="41611">
                  <c:v>45144.482638888891</c:v>
                </c:pt>
                <c:pt idx="41612">
                  <c:v>45144.486111111109</c:v>
                </c:pt>
                <c:pt idx="41613">
                  <c:v>45144.489583333336</c:v>
                </c:pt>
                <c:pt idx="41614">
                  <c:v>45144.493055555555</c:v>
                </c:pt>
                <c:pt idx="41615">
                  <c:v>45144.496527777781</c:v>
                </c:pt>
                <c:pt idx="41616">
                  <c:v>45144.5</c:v>
                </c:pt>
                <c:pt idx="41617">
                  <c:v>45144.503472222219</c:v>
                </c:pt>
                <c:pt idx="41618">
                  <c:v>45144.506944444445</c:v>
                </c:pt>
                <c:pt idx="41619">
                  <c:v>45144.510416666664</c:v>
                </c:pt>
                <c:pt idx="41620">
                  <c:v>45144.513888888891</c:v>
                </c:pt>
                <c:pt idx="41621">
                  <c:v>45144.517361111109</c:v>
                </c:pt>
                <c:pt idx="41622">
                  <c:v>45144.520833333336</c:v>
                </c:pt>
                <c:pt idx="41623">
                  <c:v>45144.524305555555</c:v>
                </c:pt>
                <c:pt idx="41624">
                  <c:v>45144.527777777781</c:v>
                </c:pt>
                <c:pt idx="41625">
                  <c:v>45144.53125</c:v>
                </c:pt>
                <c:pt idx="41626">
                  <c:v>45144.534722222219</c:v>
                </c:pt>
                <c:pt idx="41627">
                  <c:v>45144.538194444445</c:v>
                </c:pt>
                <c:pt idx="41628">
                  <c:v>45144.541666666664</c:v>
                </c:pt>
                <c:pt idx="41629">
                  <c:v>45144.545138888891</c:v>
                </c:pt>
                <c:pt idx="41630">
                  <c:v>45144.548611111109</c:v>
                </c:pt>
                <c:pt idx="41631">
                  <c:v>45144.552083333336</c:v>
                </c:pt>
                <c:pt idx="41632">
                  <c:v>45144.555555555555</c:v>
                </c:pt>
                <c:pt idx="41633">
                  <c:v>45144.559027777781</c:v>
                </c:pt>
                <c:pt idx="41634">
                  <c:v>45144.5625</c:v>
                </c:pt>
                <c:pt idx="41635">
                  <c:v>45144.565972222219</c:v>
                </c:pt>
                <c:pt idx="41636">
                  <c:v>45144.569444444445</c:v>
                </c:pt>
                <c:pt idx="41637">
                  <c:v>45144.572916666664</c:v>
                </c:pt>
                <c:pt idx="41638">
                  <c:v>45144.576388888891</c:v>
                </c:pt>
                <c:pt idx="41639">
                  <c:v>45144.579861111109</c:v>
                </c:pt>
                <c:pt idx="41640">
                  <c:v>45144.583333333336</c:v>
                </c:pt>
                <c:pt idx="41641">
                  <c:v>45144.586805555555</c:v>
                </c:pt>
                <c:pt idx="41642">
                  <c:v>45144.590277777781</c:v>
                </c:pt>
                <c:pt idx="41643">
                  <c:v>45144.59375</c:v>
                </c:pt>
                <c:pt idx="41644">
                  <c:v>45144.597222222219</c:v>
                </c:pt>
                <c:pt idx="41645">
                  <c:v>45144.600694444445</c:v>
                </c:pt>
                <c:pt idx="41646">
                  <c:v>45144.604166666664</c:v>
                </c:pt>
                <c:pt idx="41647">
                  <c:v>45144.607638888891</c:v>
                </c:pt>
                <c:pt idx="41648">
                  <c:v>45144.611111111109</c:v>
                </c:pt>
                <c:pt idx="41649">
                  <c:v>45144.614583333336</c:v>
                </c:pt>
                <c:pt idx="41650">
                  <c:v>45144.618055555555</c:v>
                </c:pt>
                <c:pt idx="41651">
                  <c:v>45144.621527777781</c:v>
                </c:pt>
                <c:pt idx="41652">
                  <c:v>45144.625</c:v>
                </c:pt>
                <c:pt idx="41653">
                  <c:v>45144.628472222219</c:v>
                </c:pt>
                <c:pt idx="41654">
                  <c:v>45144.631944444445</c:v>
                </c:pt>
                <c:pt idx="41655">
                  <c:v>45144.635416666664</c:v>
                </c:pt>
                <c:pt idx="41656">
                  <c:v>45144.638888888891</c:v>
                </c:pt>
                <c:pt idx="41657">
                  <c:v>45144.642361111109</c:v>
                </c:pt>
                <c:pt idx="41658">
                  <c:v>45144.645833333336</c:v>
                </c:pt>
                <c:pt idx="41659">
                  <c:v>45144.649305555555</c:v>
                </c:pt>
                <c:pt idx="41660">
                  <c:v>45144.652777777781</c:v>
                </c:pt>
                <c:pt idx="41661">
                  <c:v>45144.65625</c:v>
                </c:pt>
                <c:pt idx="41662">
                  <c:v>45144.659722222219</c:v>
                </c:pt>
                <c:pt idx="41663">
                  <c:v>45144.663194444445</c:v>
                </c:pt>
                <c:pt idx="41664">
                  <c:v>45144.666666666664</c:v>
                </c:pt>
                <c:pt idx="41665">
                  <c:v>45144.670138888891</c:v>
                </c:pt>
                <c:pt idx="41666">
                  <c:v>45144.673611111109</c:v>
                </c:pt>
                <c:pt idx="41667">
                  <c:v>45144.677083333336</c:v>
                </c:pt>
                <c:pt idx="41668">
                  <c:v>45144.680555555555</c:v>
                </c:pt>
                <c:pt idx="41669">
                  <c:v>45144.684027777781</c:v>
                </c:pt>
                <c:pt idx="41670">
                  <c:v>45144.6875</c:v>
                </c:pt>
                <c:pt idx="41671">
                  <c:v>45144.690972222219</c:v>
                </c:pt>
                <c:pt idx="41672">
                  <c:v>45144.694444444445</c:v>
                </c:pt>
                <c:pt idx="41673">
                  <c:v>45144.697916666664</c:v>
                </c:pt>
                <c:pt idx="41674">
                  <c:v>45144.701388888891</c:v>
                </c:pt>
                <c:pt idx="41675">
                  <c:v>45144.704861111109</c:v>
                </c:pt>
                <c:pt idx="41676">
                  <c:v>45144.708333333336</c:v>
                </c:pt>
                <c:pt idx="41677">
                  <c:v>45144.711805555555</c:v>
                </c:pt>
                <c:pt idx="41678">
                  <c:v>45144.715277777781</c:v>
                </c:pt>
                <c:pt idx="41679">
                  <c:v>45144.71875</c:v>
                </c:pt>
                <c:pt idx="41680">
                  <c:v>45144.722222222219</c:v>
                </c:pt>
                <c:pt idx="41681">
                  <c:v>45144.725694444445</c:v>
                </c:pt>
                <c:pt idx="41682">
                  <c:v>45144.729166666664</c:v>
                </c:pt>
                <c:pt idx="41683">
                  <c:v>45144.732638888891</c:v>
                </c:pt>
                <c:pt idx="41684">
                  <c:v>45144.736111111109</c:v>
                </c:pt>
                <c:pt idx="41685">
                  <c:v>45144.739583333336</c:v>
                </c:pt>
                <c:pt idx="41686">
                  <c:v>45144.743055555555</c:v>
                </c:pt>
                <c:pt idx="41687">
                  <c:v>45144.746527777781</c:v>
                </c:pt>
                <c:pt idx="41688">
                  <c:v>45144.75</c:v>
                </c:pt>
                <c:pt idx="41689">
                  <c:v>45144.753472222219</c:v>
                </c:pt>
                <c:pt idx="41690">
                  <c:v>45144.756944444445</c:v>
                </c:pt>
                <c:pt idx="41691">
                  <c:v>45144.760416666664</c:v>
                </c:pt>
                <c:pt idx="41692">
                  <c:v>45144.763888888891</c:v>
                </c:pt>
                <c:pt idx="41693">
                  <c:v>45144.767361111109</c:v>
                </c:pt>
                <c:pt idx="41694">
                  <c:v>45144.770833333336</c:v>
                </c:pt>
                <c:pt idx="41695">
                  <c:v>45144.774305555555</c:v>
                </c:pt>
                <c:pt idx="41696">
                  <c:v>45144.777777777781</c:v>
                </c:pt>
                <c:pt idx="41697">
                  <c:v>45144.78125</c:v>
                </c:pt>
                <c:pt idx="41698">
                  <c:v>45144.784722222219</c:v>
                </c:pt>
                <c:pt idx="41699">
                  <c:v>45144.788194444445</c:v>
                </c:pt>
                <c:pt idx="41700">
                  <c:v>45144.791666666664</c:v>
                </c:pt>
                <c:pt idx="41701">
                  <c:v>45144.795138888891</c:v>
                </c:pt>
                <c:pt idx="41702">
                  <c:v>45144.798611111109</c:v>
                </c:pt>
                <c:pt idx="41703">
                  <c:v>45144.802083333336</c:v>
                </c:pt>
                <c:pt idx="41704">
                  <c:v>45144.805555555555</c:v>
                </c:pt>
                <c:pt idx="41705">
                  <c:v>45144.809027777781</c:v>
                </c:pt>
                <c:pt idx="41706">
                  <c:v>45144.8125</c:v>
                </c:pt>
                <c:pt idx="41707">
                  <c:v>45144.815972222219</c:v>
                </c:pt>
                <c:pt idx="41708">
                  <c:v>45144.819444444445</c:v>
                </c:pt>
                <c:pt idx="41709">
                  <c:v>45144.822916666664</c:v>
                </c:pt>
                <c:pt idx="41710">
                  <c:v>45144.826388888891</c:v>
                </c:pt>
                <c:pt idx="41711">
                  <c:v>45144.829861111109</c:v>
                </c:pt>
                <c:pt idx="41712">
                  <c:v>45144.833333333336</c:v>
                </c:pt>
                <c:pt idx="41713">
                  <c:v>45144.836805555555</c:v>
                </c:pt>
                <c:pt idx="41714">
                  <c:v>45144.840277777781</c:v>
                </c:pt>
                <c:pt idx="41715">
                  <c:v>45144.84375</c:v>
                </c:pt>
                <c:pt idx="41716">
                  <c:v>45144.847222222219</c:v>
                </c:pt>
                <c:pt idx="41717">
                  <c:v>45144.850694444445</c:v>
                </c:pt>
                <c:pt idx="41718">
                  <c:v>45144.854166666664</c:v>
                </c:pt>
                <c:pt idx="41719">
                  <c:v>45144.857638888891</c:v>
                </c:pt>
                <c:pt idx="41720">
                  <c:v>45144.861111111109</c:v>
                </c:pt>
                <c:pt idx="41721">
                  <c:v>45144.864583333336</c:v>
                </c:pt>
                <c:pt idx="41722">
                  <c:v>45144.868055555555</c:v>
                </c:pt>
                <c:pt idx="41723">
                  <c:v>45144.871527777781</c:v>
                </c:pt>
                <c:pt idx="41724">
                  <c:v>45144.875</c:v>
                </c:pt>
                <c:pt idx="41725">
                  <c:v>45144.878472222219</c:v>
                </c:pt>
                <c:pt idx="41726">
                  <c:v>45144.881944444445</c:v>
                </c:pt>
                <c:pt idx="41727">
                  <c:v>45144.885416666664</c:v>
                </c:pt>
                <c:pt idx="41728">
                  <c:v>45144.888888888891</c:v>
                </c:pt>
                <c:pt idx="41729">
                  <c:v>45144.892361111109</c:v>
                </c:pt>
                <c:pt idx="41730">
                  <c:v>45144.895833333336</c:v>
                </c:pt>
                <c:pt idx="41731">
                  <c:v>45144.899305555555</c:v>
                </c:pt>
                <c:pt idx="41732">
                  <c:v>45144.902777777781</c:v>
                </c:pt>
                <c:pt idx="41733">
                  <c:v>45144.90625</c:v>
                </c:pt>
                <c:pt idx="41734">
                  <c:v>45144.909722222219</c:v>
                </c:pt>
                <c:pt idx="41735">
                  <c:v>45144.913194444445</c:v>
                </c:pt>
                <c:pt idx="41736">
                  <c:v>45144.916666666664</c:v>
                </c:pt>
                <c:pt idx="41737">
                  <c:v>45144.920138888891</c:v>
                </c:pt>
                <c:pt idx="41738">
                  <c:v>45144.923611111109</c:v>
                </c:pt>
                <c:pt idx="41739">
                  <c:v>45144.927083333336</c:v>
                </c:pt>
                <c:pt idx="41740">
                  <c:v>45144.930555555555</c:v>
                </c:pt>
                <c:pt idx="41741">
                  <c:v>45144.934027777781</c:v>
                </c:pt>
                <c:pt idx="41742">
                  <c:v>45144.9375</c:v>
                </c:pt>
                <c:pt idx="41743">
                  <c:v>45144.940972222219</c:v>
                </c:pt>
                <c:pt idx="41744">
                  <c:v>45144.944444444445</c:v>
                </c:pt>
                <c:pt idx="41745">
                  <c:v>45144.947916666664</c:v>
                </c:pt>
                <c:pt idx="41746">
                  <c:v>45144.951388888891</c:v>
                </c:pt>
                <c:pt idx="41747">
                  <c:v>45144.954861111109</c:v>
                </c:pt>
                <c:pt idx="41748">
                  <c:v>45144.958333333336</c:v>
                </c:pt>
                <c:pt idx="41749">
                  <c:v>45144.961805555555</c:v>
                </c:pt>
                <c:pt idx="41750">
                  <c:v>45144.965277777781</c:v>
                </c:pt>
                <c:pt idx="41751">
                  <c:v>45144.96875</c:v>
                </c:pt>
                <c:pt idx="41752">
                  <c:v>45144.972222222219</c:v>
                </c:pt>
                <c:pt idx="41753">
                  <c:v>45144.975694444445</c:v>
                </c:pt>
                <c:pt idx="41754">
                  <c:v>45144.979166666664</c:v>
                </c:pt>
                <c:pt idx="41755">
                  <c:v>45144.982638888891</c:v>
                </c:pt>
                <c:pt idx="41756">
                  <c:v>45144.986111111109</c:v>
                </c:pt>
                <c:pt idx="41757">
                  <c:v>45144.989583333336</c:v>
                </c:pt>
                <c:pt idx="41758">
                  <c:v>45144.993055555555</c:v>
                </c:pt>
                <c:pt idx="41759">
                  <c:v>45144.996527777781</c:v>
                </c:pt>
                <c:pt idx="41760">
                  <c:v>45145</c:v>
                </c:pt>
                <c:pt idx="41761">
                  <c:v>45145.003472222219</c:v>
                </c:pt>
                <c:pt idx="41762">
                  <c:v>45145.006944444445</c:v>
                </c:pt>
                <c:pt idx="41763">
                  <c:v>45145.010416666664</c:v>
                </c:pt>
                <c:pt idx="41764">
                  <c:v>45145.013888888891</c:v>
                </c:pt>
                <c:pt idx="41765">
                  <c:v>45145.017361111109</c:v>
                </c:pt>
                <c:pt idx="41766">
                  <c:v>45145.020833333336</c:v>
                </c:pt>
                <c:pt idx="41767">
                  <c:v>45145.024305555555</c:v>
                </c:pt>
                <c:pt idx="41768">
                  <c:v>45145.027777777781</c:v>
                </c:pt>
                <c:pt idx="41769">
                  <c:v>45145.03125</c:v>
                </c:pt>
                <c:pt idx="41770">
                  <c:v>45145.034722222219</c:v>
                </c:pt>
                <c:pt idx="41771">
                  <c:v>45145.038194444445</c:v>
                </c:pt>
                <c:pt idx="41772">
                  <c:v>45145.041666666664</c:v>
                </c:pt>
                <c:pt idx="41773">
                  <c:v>45145.045138888891</c:v>
                </c:pt>
                <c:pt idx="41774">
                  <c:v>45145.048611111109</c:v>
                </c:pt>
                <c:pt idx="41775">
                  <c:v>45145.052083333336</c:v>
                </c:pt>
                <c:pt idx="41776">
                  <c:v>45145.055555555555</c:v>
                </c:pt>
                <c:pt idx="41777">
                  <c:v>45145.059027777781</c:v>
                </c:pt>
                <c:pt idx="41778">
                  <c:v>45145.0625</c:v>
                </c:pt>
                <c:pt idx="41779">
                  <c:v>45145.065972222219</c:v>
                </c:pt>
                <c:pt idx="41780">
                  <c:v>45145.069444444445</c:v>
                </c:pt>
                <c:pt idx="41781">
                  <c:v>45145.072916666664</c:v>
                </c:pt>
                <c:pt idx="41782">
                  <c:v>45145.076388888891</c:v>
                </c:pt>
                <c:pt idx="41783">
                  <c:v>45145.079861111109</c:v>
                </c:pt>
                <c:pt idx="41784">
                  <c:v>45145.083333333336</c:v>
                </c:pt>
                <c:pt idx="41785">
                  <c:v>45145.086805555555</c:v>
                </c:pt>
                <c:pt idx="41786">
                  <c:v>45145.090277777781</c:v>
                </c:pt>
                <c:pt idx="41787">
                  <c:v>45145.09375</c:v>
                </c:pt>
                <c:pt idx="41788">
                  <c:v>45145.097222222219</c:v>
                </c:pt>
                <c:pt idx="41789">
                  <c:v>45145.100694444445</c:v>
                </c:pt>
                <c:pt idx="41790">
                  <c:v>45145.104166666664</c:v>
                </c:pt>
                <c:pt idx="41791">
                  <c:v>45145.107638888891</c:v>
                </c:pt>
                <c:pt idx="41792">
                  <c:v>45145.111111111109</c:v>
                </c:pt>
                <c:pt idx="41793">
                  <c:v>45145.114583333336</c:v>
                </c:pt>
                <c:pt idx="41794">
                  <c:v>45145.118055555555</c:v>
                </c:pt>
                <c:pt idx="41795">
                  <c:v>45145.121527777781</c:v>
                </c:pt>
                <c:pt idx="41796">
                  <c:v>45145.125</c:v>
                </c:pt>
                <c:pt idx="41797">
                  <c:v>45145.128472222219</c:v>
                </c:pt>
                <c:pt idx="41798">
                  <c:v>45145.131944444445</c:v>
                </c:pt>
                <c:pt idx="41799">
                  <c:v>45145.135416666664</c:v>
                </c:pt>
                <c:pt idx="41800">
                  <c:v>45145.138888888891</c:v>
                </c:pt>
                <c:pt idx="41801">
                  <c:v>45145.142361111109</c:v>
                </c:pt>
                <c:pt idx="41802">
                  <c:v>45145.145833333336</c:v>
                </c:pt>
                <c:pt idx="41803">
                  <c:v>45145.149305555555</c:v>
                </c:pt>
                <c:pt idx="41804">
                  <c:v>45145.152777777781</c:v>
                </c:pt>
                <c:pt idx="41805">
                  <c:v>45145.15625</c:v>
                </c:pt>
                <c:pt idx="41806">
                  <c:v>45145.159722222219</c:v>
                </c:pt>
                <c:pt idx="41807">
                  <c:v>45145.163194444445</c:v>
                </c:pt>
                <c:pt idx="41808">
                  <c:v>45145.166666666664</c:v>
                </c:pt>
                <c:pt idx="41809">
                  <c:v>45145.170138888891</c:v>
                </c:pt>
                <c:pt idx="41810">
                  <c:v>45145.173611111109</c:v>
                </c:pt>
                <c:pt idx="41811">
                  <c:v>45145.177083333336</c:v>
                </c:pt>
                <c:pt idx="41812">
                  <c:v>45145.180555555555</c:v>
                </c:pt>
                <c:pt idx="41813">
                  <c:v>45145.184027777781</c:v>
                </c:pt>
                <c:pt idx="41814">
                  <c:v>45145.1875</c:v>
                </c:pt>
                <c:pt idx="41815">
                  <c:v>45145.190972222219</c:v>
                </c:pt>
                <c:pt idx="41816">
                  <c:v>45145.194444444445</c:v>
                </c:pt>
                <c:pt idx="41817">
                  <c:v>45145.197916666664</c:v>
                </c:pt>
                <c:pt idx="41818">
                  <c:v>45145.201388888891</c:v>
                </c:pt>
                <c:pt idx="41819">
                  <c:v>45145.204861111109</c:v>
                </c:pt>
                <c:pt idx="41820">
                  <c:v>45145.208333333336</c:v>
                </c:pt>
                <c:pt idx="41821">
                  <c:v>45145.211805555555</c:v>
                </c:pt>
                <c:pt idx="41822">
                  <c:v>45145.215277777781</c:v>
                </c:pt>
                <c:pt idx="41823">
                  <c:v>45145.21875</c:v>
                </c:pt>
                <c:pt idx="41824">
                  <c:v>45145.222222222219</c:v>
                </c:pt>
                <c:pt idx="41825">
                  <c:v>45145.225694444445</c:v>
                </c:pt>
                <c:pt idx="41826">
                  <c:v>45145.229166666664</c:v>
                </c:pt>
                <c:pt idx="41827">
                  <c:v>45145.232638888891</c:v>
                </c:pt>
                <c:pt idx="41828">
                  <c:v>45145.236111111109</c:v>
                </c:pt>
                <c:pt idx="41829">
                  <c:v>45145.239583333336</c:v>
                </c:pt>
                <c:pt idx="41830">
                  <c:v>45145.243055555555</c:v>
                </c:pt>
                <c:pt idx="41831">
                  <c:v>45145.246527777781</c:v>
                </c:pt>
                <c:pt idx="41832">
                  <c:v>45145.25</c:v>
                </c:pt>
                <c:pt idx="41833">
                  <c:v>45145.253472222219</c:v>
                </c:pt>
                <c:pt idx="41834">
                  <c:v>45145.256944444445</c:v>
                </c:pt>
                <c:pt idx="41835">
                  <c:v>45145.260416666664</c:v>
                </c:pt>
                <c:pt idx="41836">
                  <c:v>45145.263888888891</c:v>
                </c:pt>
                <c:pt idx="41837">
                  <c:v>45145.267361111109</c:v>
                </c:pt>
                <c:pt idx="41838">
                  <c:v>45145.270833333336</c:v>
                </c:pt>
                <c:pt idx="41839">
                  <c:v>45145.274305555555</c:v>
                </c:pt>
                <c:pt idx="41840">
                  <c:v>45145.277777777781</c:v>
                </c:pt>
                <c:pt idx="41841">
                  <c:v>45145.28125</c:v>
                </c:pt>
                <c:pt idx="41842">
                  <c:v>45145.284722222219</c:v>
                </c:pt>
                <c:pt idx="41843">
                  <c:v>45145.288194444445</c:v>
                </c:pt>
                <c:pt idx="41844">
                  <c:v>45145.291666666664</c:v>
                </c:pt>
                <c:pt idx="41845">
                  <c:v>45145.295138888891</c:v>
                </c:pt>
                <c:pt idx="41846">
                  <c:v>45145.298611111109</c:v>
                </c:pt>
                <c:pt idx="41847">
                  <c:v>45145.302083333336</c:v>
                </c:pt>
                <c:pt idx="41848">
                  <c:v>45145.305555555555</c:v>
                </c:pt>
                <c:pt idx="41849">
                  <c:v>45145.309027777781</c:v>
                </c:pt>
                <c:pt idx="41850">
                  <c:v>45145.3125</c:v>
                </c:pt>
                <c:pt idx="41851">
                  <c:v>45145.315972222219</c:v>
                </c:pt>
                <c:pt idx="41852">
                  <c:v>45145.319444444445</c:v>
                </c:pt>
                <c:pt idx="41853">
                  <c:v>45145.322916666664</c:v>
                </c:pt>
                <c:pt idx="41854">
                  <c:v>45145.326388888891</c:v>
                </c:pt>
                <c:pt idx="41855">
                  <c:v>45145.329861111109</c:v>
                </c:pt>
                <c:pt idx="41856">
                  <c:v>45145.333333333336</c:v>
                </c:pt>
                <c:pt idx="41857">
                  <c:v>45145.336805555555</c:v>
                </c:pt>
                <c:pt idx="41858">
                  <c:v>45145.340277777781</c:v>
                </c:pt>
                <c:pt idx="41859">
                  <c:v>45145.34375</c:v>
                </c:pt>
                <c:pt idx="41860">
                  <c:v>45145.347222222219</c:v>
                </c:pt>
                <c:pt idx="41861">
                  <c:v>45145.350694444445</c:v>
                </c:pt>
                <c:pt idx="41862">
                  <c:v>45145.354166666664</c:v>
                </c:pt>
                <c:pt idx="41863">
                  <c:v>45145.357638888891</c:v>
                </c:pt>
                <c:pt idx="41864">
                  <c:v>45145.361111111109</c:v>
                </c:pt>
                <c:pt idx="41865">
                  <c:v>45145.364583333336</c:v>
                </c:pt>
                <c:pt idx="41866">
                  <c:v>45145.368055555555</c:v>
                </c:pt>
                <c:pt idx="41867">
                  <c:v>45145.371527777781</c:v>
                </c:pt>
                <c:pt idx="41868">
                  <c:v>45145.375</c:v>
                </c:pt>
                <c:pt idx="41869">
                  <c:v>45145.378472222219</c:v>
                </c:pt>
                <c:pt idx="41870">
                  <c:v>45145.381944444445</c:v>
                </c:pt>
                <c:pt idx="41871">
                  <c:v>45145.385416666664</c:v>
                </c:pt>
                <c:pt idx="41872">
                  <c:v>45145.388888888891</c:v>
                </c:pt>
                <c:pt idx="41873">
                  <c:v>45145.392361111109</c:v>
                </c:pt>
                <c:pt idx="41874">
                  <c:v>45145.395833333336</c:v>
                </c:pt>
                <c:pt idx="41875">
                  <c:v>45145.399305555555</c:v>
                </c:pt>
                <c:pt idx="41876">
                  <c:v>45145.402777777781</c:v>
                </c:pt>
                <c:pt idx="41877">
                  <c:v>45145.40625</c:v>
                </c:pt>
                <c:pt idx="41878">
                  <c:v>45145.409722222219</c:v>
                </c:pt>
                <c:pt idx="41879">
                  <c:v>45145.413194444445</c:v>
                </c:pt>
                <c:pt idx="41880">
                  <c:v>45145.416666666664</c:v>
                </c:pt>
                <c:pt idx="41881">
                  <c:v>45145.420138888891</c:v>
                </c:pt>
                <c:pt idx="41882">
                  <c:v>45145.423611111109</c:v>
                </c:pt>
                <c:pt idx="41883">
                  <c:v>45145.427083333336</c:v>
                </c:pt>
                <c:pt idx="41884">
                  <c:v>45145.430555555555</c:v>
                </c:pt>
                <c:pt idx="41885">
                  <c:v>45145.434027777781</c:v>
                </c:pt>
                <c:pt idx="41886">
                  <c:v>45145.4375</c:v>
                </c:pt>
                <c:pt idx="41887">
                  <c:v>45145.440972222219</c:v>
                </c:pt>
                <c:pt idx="41888">
                  <c:v>45145.444444444445</c:v>
                </c:pt>
                <c:pt idx="41889">
                  <c:v>45145.447916666664</c:v>
                </c:pt>
                <c:pt idx="41890">
                  <c:v>45145.451388888891</c:v>
                </c:pt>
                <c:pt idx="41891">
                  <c:v>45145.454861111109</c:v>
                </c:pt>
                <c:pt idx="41892">
                  <c:v>45145.458333333336</c:v>
                </c:pt>
                <c:pt idx="41893">
                  <c:v>45145.461805555555</c:v>
                </c:pt>
                <c:pt idx="41894">
                  <c:v>45145.465277777781</c:v>
                </c:pt>
                <c:pt idx="41895">
                  <c:v>45145.46875</c:v>
                </c:pt>
                <c:pt idx="41896">
                  <c:v>45145.472222222219</c:v>
                </c:pt>
                <c:pt idx="41897">
                  <c:v>45145.475694444445</c:v>
                </c:pt>
                <c:pt idx="41898">
                  <c:v>45145.479166666664</c:v>
                </c:pt>
                <c:pt idx="41899">
                  <c:v>45145.482638888891</c:v>
                </c:pt>
                <c:pt idx="41900">
                  <c:v>45145.486111111109</c:v>
                </c:pt>
                <c:pt idx="41901">
                  <c:v>45145.489583333336</c:v>
                </c:pt>
                <c:pt idx="41902">
                  <c:v>45145.493055555555</c:v>
                </c:pt>
                <c:pt idx="41903">
                  <c:v>45145.496527777781</c:v>
                </c:pt>
                <c:pt idx="41904">
                  <c:v>45145.5</c:v>
                </c:pt>
                <c:pt idx="41905">
                  <c:v>45145.503472222219</c:v>
                </c:pt>
                <c:pt idx="41906">
                  <c:v>45145.506944444445</c:v>
                </c:pt>
                <c:pt idx="41907">
                  <c:v>45145.510416666664</c:v>
                </c:pt>
                <c:pt idx="41908">
                  <c:v>45145.513888888891</c:v>
                </c:pt>
                <c:pt idx="41909">
                  <c:v>45145.517361111109</c:v>
                </c:pt>
                <c:pt idx="41910">
                  <c:v>45145.520833333336</c:v>
                </c:pt>
                <c:pt idx="41911">
                  <c:v>45145.524305555555</c:v>
                </c:pt>
                <c:pt idx="41912">
                  <c:v>45145.527777777781</c:v>
                </c:pt>
                <c:pt idx="41913">
                  <c:v>45145.53125</c:v>
                </c:pt>
                <c:pt idx="41914">
                  <c:v>45145.534722222219</c:v>
                </c:pt>
                <c:pt idx="41915">
                  <c:v>45145.538194444445</c:v>
                </c:pt>
                <c:pt idx="41916">
                  <c:v>45145.541666666664</c:v>
                </c:pt>
                <c:pt idx="41917">
                  <c:v>45145.545138888891</c:v>
                </c:pt>
                <c:pt idx="41918">
                  <c:v>45145.548611111109</c:v>
                </c:pt>
                <c:pt idx="41919">
                  <c:v>45145.552083333336</c:v>
                </c:pt>
                <c:pt idx="41920">
                  <c:v>45145.555555555555</c:v>
                </c:pt>
                <c:pt idx="41921">
                  <c:v>45145.559027777781</c:v>
                </c:pt>
                <c:pt idx="41922">
                  <c:v>45145.5625</c:v>
                </c:pt>
                <c:pt idx="41923">
                  <c:v>45145.565972222219</c:v>
                </c:pt>
                <c:pt idx="41924">
                  <c:v>45145.569444444445</c:v>
                </c:pt>
                <c:pt idx="41925">
                  <c:v>45145.572916666664</c:v>
                </c:pt>
                <c:pt idx="41926">
                  <c:v>45145.576388888891</c:v>
                </c:pt>
                <c:pt idx="41927">
                  <c:v>45145.579861111109</c:v>
                </c:pt>
                <c:pt idx="41928">
                  <c:v>45145.583333333336</c:v>
                </c:pt>
                <c:pt idx="41929">
                  <c:v>45145.586805555555</c:v>
                </c:pt>
                <c:pt idx="41930">
                  <c:v>45145.590277777781</c:v>
                </c:pt>
                <c:pt idx="41931">
                  <c:v>45145.59375</c:v>
                </c:pt>
                <c:pt idx="41932">
                  <c:v>45145.597222222219</c:v>
                </c:pt>
                <c:pt idx="41933">
                  <c:v>45145.600694444445</c:v>
                </c:pt>
                <c:pt idx="41934">
                  <c:v>45145.604166666664</c:v>
                </c:pt>
                <c:pt idx="41935">
                  <c:v>45145.607638888891</c:v>
                </c:pt>
                <c:pt idx="41936">
                  <c:v>45145.611111111109</c:v>
                </c:pt>
                <c:pt idx="41937">
                  <c:v>45145.614583333336</c:v>
                </c:pt>
                <c:pt idx="41938">
                  <c:v>45145.618055555555</c:v>
                </c:pt>
                <c:pt idx="41939">
                  <c:v>45145.621527777781</c:v>
                </c:pt>
                <c:pt idx="41940">
                  <c:v>45145.625</c:v>
                </c:pt>
                <c:pt idx="41941">
                  <c:v>45145.628472222219</c:v>
                </c:pt>
                <c:pt idx="41942">
                  <c:v>45145.631944444445</c:v>
                </c:pt>
                <c:pt idx="41943">
                  <c:v>45145.635416666664</c:v>
                </c:pt>
                <c:pt idx="41944">
                  <c:v>45145.638888888891</c:v>
                </c:pt>
                <c:pt idx="41945">
                  <c:v>45145.642361111109</c:v>
                </c:pt>
                <c:pt idx="41946">
                  <c:v>45145.645833333336</c:v>
                </c:pt>
                <c:pt idx="41947">
                  <c:v>45145.649305555555</c:v>
                </c:pt>
                <c:pt idx="41948">
                  <c:v>45145.652777777781</c:v>
                </c:pt>
                <c:pt idx="41949">
                  <c:v>45145.65625</c:v>
                </c:pt>
                <c:pt idx="41950">
                  <c:v>45145.659722222219</c:v>
                </c:pt>
                <c:pt idx="41951">
                  <c:v>45145.663194444445</c:v>
                </c:pt>
                <c:pt idx="41952">
                  <c:v>45145.666666666664</c:v>
                </c:pt>
                <c:pt idx="41953">
                  <c:v>45145.670138888891</c:v>
                </c:pt>
                <c:pt idx="41954">
                  <c:v>45145.673611111109</c:v>
                </c:pt>
                <c:pt idx="41955">
                  <c:v>45145.677083333336</c:v>
                </c:pt>
                <c:pt idx="41956">
                  <c:v>45145.680555555555</c:v>
                </c:pt>
                <c:pt idx="41957">
                  <c:v>45145.684027777781</c:v>
                </c:pt>
                <c:pt idx="41958">
                  <c:v>45145.6875</c:v>
                </c:pt>
                <c:pt idx="41959">
                  <c:v>45145.690972222219</c:v>
                </c:pt>
                <c:pt idx="41960">
                  <c:v>45145.694444444445</c:v>
                </c:pt>
                <c:pt idx="41961">
                  <c:v>45145.697916666664</c:v>
                </c:pt>
                <c:pt idx="41962">
                  <c:v>45145.701388888891</c:v>
                </c:pt>
                <c:pt idx="41963">
                  <c:v>45145.704861111109</c:v>
                </c:pt>
                <c:pt idx="41964">
                  <c:v>45145.708333333336</c:v>
                </c:pt>
                <c:pt idx="41965">
                  <c:v>45145.711805555555</c:v>
                </c:pt>
                <c:pt idx="41966">
                  <c:v>45145.715277777781</c:v>
                </c:pt>
                <c:pt idx="41967">
                  <c:v>45145.71875</c:v>
                </c:pt>
                <c:pt idx="41968">
                  <c:v>45145.722222222219</c:v>
                </c:pt>
                <c:pt idx="41969">
                  <c:v>45145.725694444445</c:v>
                </c:pt>
                <c:pt idx="41970">
                  <c:v>45145.729166666664</c:v>
                </c:pt>
                <c:pt idx="41971">
                  <c:v>45145.732638888891</c:v>
                </c:pt>
                <c:pt idx="41972">
                  <c:v>45145.736111111109</c:v>
                </c:pt>
                <c:pt idx="41973">
                  <c:v>45145.739583333336</c:v>
                </c:pt>
                <c:pt idx="41974">
                  <c:v>45145.743055555555</c:v>
                </c:pt>
                <c:pt idx="41975">
                  <c:v>45145.746527777781</c:v>
                </c:pt>
                <c:pt idx="41976">
                  <c:v>45145.75</c:v>
                </c:pt>
                <c:pt idx="41977">
                  <c:v>45145.753472222219</c:v>
                </c:pt>
                <c:pt idx="41978">
                  <c:v>45145.756944444445</c:v>
                </c:pt>
                <c:pt idx="41979">
                  <c:v>45145.760416666664</c:v>
                </c:pt>
                <c:pt idx="41980">
                  <c:v>45145.763888888891</c:v>
                </c:pt>
                <c:pt idx="41981">
                  <c:v>45145.767361111109</c:v>
                </c:pt>
                <c:pt idx="41982">
                  <c:v>45145.770833333336</c:v>
                </c:pt>
                <c:pt idx="41983">
                  <c:v>45145.774305555555</c:v>
                </c:pt>
                <c:pt idx="41984">
                  <c:v>45145.777777777781</c:v>
                </c:pt>
                <c:pt idx="41985">
                  <c:v>45145.78125</c:v>
                </c:pt>
                <c:pt idx="41986">
                  <c:v>45145.784722222219</c:v>
                </c:pt>
                <c:pt idx="41987">
                  <c:v>45145.788194444445</c:v>
                </c:pt>
                <c:pt idx="41988">
                  <c:v>45145.791666666664</c:v>
                </c:pt>
                <c:pt idx="41989">
                  <c:v>45145.795138888891</c:v>
                </c:pt>
                <c:pt idx="41990">
                  <c:v>45145.798611111109</c:v>
                </c:pt>
                <c:pt idx="41991">
                  <c:v>45145.802083333336</c:v>
                </c:pt>
                <c:pt idx="41992">
                  <c:v>45145.805555555555</c:v>
                </c:pt>
                <c:pt idx="41993">
                  <c:v>45145.809027777781</c:v>
                </c:pt>
                <c:pt idx="41994">
                  <c:v>45145.8125</c:v>
                </c:pt>
                <c:pt idx="41995">
                  <c:v>45145.815972222219</c:v>
                </c:pt>
                <c:pt idx="41996">
                  <c:v>45145.819444444445</c:v>
                </c:pt>
                <c:pt idx="41997">
                  <c:v>45145.822916666664</c:v>
                </c:pt>
                <c:pt idx="41998">
                  <c:v>45145.826388888891</c:v>
                </c:pt>
                <c:pt idx="41999">
                  <c:v>45145.829861111109</c:v>
                </c:pt>
                <c:pt idx="42000">
                  <c:v>45145.833333333336</c:v>
                </c:pt>
                <c:pt idx="42001">
                  <c:v>45145.836805555555</c:v>
                </c:pt>
                <c:pt idx="42002">
                  <c:v>45145.840277777781</c:v>
                </c:pt>
                <c:pt idx="42003">
                  <c:v>45145.84375</c:v>
                </c:pt>
                <c:pt idx="42004">
                  <c:v>45145.847222222219</c:v>
                </c:pt>
                <c:pt idx="42005">
                  <c:v>45145.850694444445</c:v>
                </c:pt>
                <c:pt idx="42006">
                  <c:v>45145.854166666664</c:v>
                </c:pt>
                <c:pt idx="42007">
                  <c:v>45145.857638888891</c:v>
                </c:pt>
                <c:pt idx="42008">
                  <c:v>45145.861111111109</c:v>
                </c:pt>
                <c:pt idx="42009">
                  <c:v>45145.864583333336</c:v>
                </c:pt>
                <c:pt idx="42010">
                  <c:v>45145.868055555555</c:v>
                </c:pt>
                <c:pt idx="42011">
                  <c:v>45145.871527777781</c:v>
                </c:pt>
                <c:pt idx="42012">
                  <c:v>45145.875</c:v>
                </c:pt>
                <c:pt idx="42013">
                  <c:v>45145.878472222219</c:v>
                </c:pt>
                <c:pt idx="42014">
                  <c:v>45145.881944444445</c:v>
                </c:pt>
                <c:pt idx="42015">
                  <c:v>45145.885416666664</c:v>
                </c:pt>
                <c:pt idx="42016">
                  <c:v>45145.888888888891</c:v>
                </c:pt>
                <c:pt idx="42017">
                  <c:v>45145.892361111109</c:v>
                </c:pt>
                <c:pt idx="42018">
                  <c:v>45145.895833333336</c:v>
                </c:pt>
                <c:pt idx="42019">
                  <c:v>45145.899305555555</c:v>
                </c:pt>
                <c:pt idx="42020">
                  <c:v>45145.902777777781</c:v>
                </c:pt>
                <c:pt idx="42021">
                  <c:v>45145.90625</c:v>
                </c:pt>
                <c:pt idx="42022">
                  <c:v>45145.909722222219</c:v>
                </c:pt>
                <c:pt idx="42023">
                  <c:v>45145.913194444445</c:v>
                </c:pt>
                <c:pt idx="42024">
                  <c:v>45145.916666666664</c:v>
                </c:pt>
                <c:pt idx="42025">
                  <c:v>45145.920138888891</c:v>
                </c:pt>
                <c:pt idx="42026">
                  <c:v>45145.923611111109</c:v>
                </c:pt>
                <c:pt idx="42027">
                  <c:v>45145.927083333336</c:v>
                </c:pt>
                <c:pt idx="42028">
                  <c:v>45145.930555555555</c:v>
                </c:pt>
                <c:pt idx="42029">
                  <c:v>45145.934027777781</c:v>
                </c:pt>
                <c:pt idx="42030">
                  <c:v>45145.9375</c:v>
                </c:pt>
                <c:pt idx="42031">
                  <c:v>45145.940972222219</c:v>
                </c:pt>
                <c:pt idx="42032">
                  <c:v>45145.944444444445</c:v>
                </c:pt>
                <c:pt idx="42033">
                  <c:v>45145.947916666664</c:v>
                </c:pt>
                <c:pt idx="42034">
                  <c:v>45145.951388888891</c:v>
                </c:pt>
                <c:pt idx="42035">
                  <c:v>45145.954861111109</c:v>
                </c:pt>
                <c:pt idx="42036">
                  <c:v>45145.958333333336</c:v>
                </c:pt>
                <c:pt idx="42037">
                  <c:v>45145.961805555555</c:v>
                </c:pt>
                <c:pt idx="42038">
                  <c:v>45145.965277777781</c:v>
                </c:pt>
                <c:pt idx="42039">
                  <c:v>45145.96875</c:v>
                </c:pt>
                <c:pt idx="42040">
                  <c:v>45145.972222222219</c:v>
                </c:pt>
                <c:pt idx="42041">
                  <c:v>45145.975694444445</c:v>
                </c:pt>
                <c:pt idx="42042">
                  <c:v>45145.979166666664</c:v>
                </c:pt>
                <c:pt idx="42043">
                  <c:v>45145.982638888891</c:v>
                </c:pt>
                <c:pt idx="42044">
                  <c:v>45145.986111111109</c:v>
                </c:pt>
                <c:pt idx="42045">
                  <c:v>45145.989583333336</c:v>
                </c:pt>
                <c:pt idx="42046">
                  <c:v>45145.993055555555</c:v>
                </c:pt>
                <c:pt idx="42047">
                  <c:v>45145.996527777781</c:v>
                </c:pt>
                <c:pt idx="42048">
                  <c:v>45146</c:v>
                </c:pt>
                <c:pt idx="42049">
                  <c:v>45146.003472222219</c:v>
                </c:pt>
                <c:pt idx="42050">
                  <c:v>45146.006944444445</c:v>
                </c:pt>
                <c:pt idx="42051">
                  <c:v>45146.010416666664</c:v>
                </c:pt>
                <c:pt idx="42052">
                  <c:v>45146.013888888891</c:v>
                </c:pt>
                <c:pt idx="42053">
                  <c:v>45146.017361111109</c:v>
                </c:pt>
                <c:pt idx="42054">
                  <c:v>45146.020833333336</c:v>
                </c:pt>
                <c:pt idx="42055">
                  <c:v>45146.024305555555</c:v>
                </c:pt>
                <c:pt idx="42056">
                  <c:v>45146.027777777781</c:v>
                </c:pt>
                <c:pt idx="42057">
                  <c:v>45146.03125</c:v>
                </c:pt>
                <c:pt idx="42058">
                  <c:v>45146.034722222219</c:v>
                </c:pt>
                <c:pt idx="42059">
                  <c:v>45146.038194444445</c:v>
                </c:pt>
                <c:pt idx="42060">
                  <c:v>45146.041666666664</c:v>
                </c:pt>
                <c:pt idx="42061">
                  <c:v>45146.045138888891</c:v>
                </c:pt>
                <c:pt idx="42062">
                  <c:v>45146.048611111109</c:v>
                </c:pt>
                <c:pt idx="42063">
                  <c:v>45146.052083333336</c:v>
                </c:pt>
                <c:pt idx="42064">
                  <c:v>45146.055555555555</c:v>
                </c:pt>
                <c:pt idx="42065">
                  <c:v>45146.059027777781</c:v>
                </c:pt>
                <c:pt idx="42066">
                  <c:v>45146.0625</c:v>
                </c:pt>
                <c:pt idx="42067">
                  <c:v>45146.065972222219</c:v>
                </c:pt>
                <c:pt idx="42068">
                  <c:v>45146.069444444445</c:v>
                </c:pt>
                <c:pt idx="42069">
                  <c:v>45146.072916666664</c:v>
                </c:pt>
                <c:pt idx="42070">
                  <c:v>45146.076388888891</c:v>
                </c:pt>
                <c:pt idx="42071">
                  <c:v>45146.079861111109</c:v>
                </c:pt>
                <c:pt idx="42072">
                  <c:v>45146.083333333336</c:v>
                </c:pt>
                <c:pt idx="42073">
                  <c:v>45146.086805555555</c:v>
                </c:pt>
                <c:pt idx="42074">
                  <c:v>45146.090277777781</c:v>
                </c:pt>
                <c:pt idx="42075">
                  <c:v>45146.09375</c:v>
                </c:pt>
                <c:pt idx="42076">
                  <c:v>45146.097222222219</c:v>
                </c:pt>
                <c:pt idx="42077">
                  <c:v>45146.100694444445</c:v>
                </c:pt>
                <c:pt idx="42078">
                  <c:v>45146.104166666664</c:v>
                </c:pt>
                <c:pt idx="42079">
                  <c:v>45146.107638888891</c:v>
                </c:pt>
                <c:pt idx="42080">
                  <c:v>45146.111111111109</c:v>
                </c:pt>
                <c:pt idx="42081">
                  <c:v>45146.114583333336</c:v>
                </c:pt>
                <c:pt idx="42082">
                  <c:v>45146.118055555555</c:v>
                </c:pt>
                <c:pt idx="42083">
                  <c:v>45146.121527777781</c:v>
                </c:pt>
                <c:pt idx="42084">
                  <c:v>45146.125</c:v>
                </c:pt>
                <c:pt idx="42085">
                  <c:v>45146.128472222219</c:v>
                </c:pt>
                <c:pt idx="42086">
                  <c:v>45146.131944444445</c:v>
                </c:pt>
                <c:pt idx="42087">
                  <c:v>45146.135416666664</c:v>
                </c:pt>
                <c:pt idx="42088">
                  <c:v>45146.138888888891</c:v>
                </c:pt>
                <c:pt idx="42089">
                  <c:v>45146.142361111109</c:v>
                </c:pt>
                <c:pt idx="42090">
                  <c:v>45146.145833333336</c:v>
                </c:pt>
                <c:pt idx="42091">
                  <c:v>45146.149305555555</c:v>
                </c:pt>
                <c:pt idx="42092">
                  <c:v>45146.152777777781</c:v>
                </c:pt>
                <c:pt idx="42093">
                  <c:v>45146.15625</c:v>
                </c:pt>
                <c:pt idx="42094">
                  <c:v>45146.159722222219</c:v>
                </c:pt>
                <c:pt idx="42095">
                  <c:v>45146.163194444445</c:v>
                </c:pt>
                <c:pt idx="42096">
                  <c:v>45146.166666666664</c:v>
                </c:pt>
                <c:pt idx="42097">
                  <c:v>45146.170138888891</c:v>
                </c:pt>
                <c:pt idx="42098">
                  <c:v>45146.173611111109</c:v>
                </c:pt>
                <c:pt idx="42099">
                  <c:v>45146.177083333336</c:v>
                </c:pt>
                <c:pt idx="42100">
                  <c:v>45146.180555555555</c:v>
                </c:pt>
                <c:pt idx="42101">
                  <c:v>45146.184027777781</c:v>
                </c:pt>
                <c:pt idx="42102">
                  <c:v>45146.1875</c:v>
                </c:pt>
                <c:pt idx="42103">
                  <c:v>45146.190972222219</c:v>
                </c:pt>
                <c:pt idx="42104">
                  <c:v>45146.194444444445</c:v>
                </c:pt>
                <c:pt idx="42105">
                  <c:v>45146.197916666664</c:v>
                </c:pt>
                <c:pt idx="42106">
                  <c:v>45146.201388888891</c:v>
                </c:pt>
                <c:pt idx="42107">
                  <c:v>45146.204861111109</c:v>
                </c:pt>
                <c:pt idx="42108">
                  <c:v>45146.208333333336</c:v>
                </c:pt>
                <c:pt idx="42109">
                  <c:v>45146.211805555555</c:v>
                </c:pt>
                <c:pt idx="42110">
                  <c:v>45146.215277777781</c:v>
                </c:pt>
                <c:pt idx="42111">
                  <c:v>45146.21875</c:v>
                </c:pt>
                <c:pt idx="42112">
                  <c:v>45146.222222222219</c:v>
                </c:pt>
                <c:pt idx="42113">
                  <c:v>45146.225694444445</c:v>
                </c:pt>
                <c:pt idx="42114">
                  <c:v>45146.229166666664</c:v>
                </c:pt>
                <c:pt idx="42115">
                  <c:v>45146.232638888891</c:v>
                </c:pt>
                <c:pt idx="42116">
                  <c:v>45146.236111111109</c:v>
                </c:pt>
                <c:pt idx="42117">
                  <c:v>45146.239583333336</c:v>
                </c:pt>
                <c:pt idx="42118">
                  <c:v>45146.243055555555</c:v>
                </c:pt>
                <c:pt idx="42119">
                  <c:v>45146.246527777781</c:v>
                </c:pt>
                <c:pt idx="42120">
                  <c:v>45146.25</c:v>
                </c:pt>
                <c:pt idx="42121">
                  <c:v>45146.253472222219</c:v>
                </c:pt>
                <c:pt idx="42122">
                  <c:v>45146.256944444445</c:v>
                </c:pt>
                <c:pt idx="42123">
                  <c:v>45146.260416666664</c:v>
                </c:pt>
                <c:pt idx="42124">
                  <c:v>45146.263888888891</c:v>
                </c:pt>
                <c:pt idx="42125">
                  <c:v>45146.267361111109</c:v>
                </c:pt>
                <c:pt idx="42126">
                  <c:v>45146.270833333336</c:v>
                </c:pt>
                <c:pt idx="42127">
                  <c:v>45146.274305555555</c:v>
                </c:pt>
                <c:pt idx="42128">
                  <c:v>45146.277777777781</c:v>
                </c:pt>
                <c:pt idx="42129">
                  <c:v>45146.28125</c:v>
                </c:pt>
                <c:pt idx="42130">
                  <c:v>45146.284722222219</c:v>
                </c:pt>
                <c:pt idx="42131">
                  <c:v>45146.288194444445</c:v>
                </c:pt>
                <c:pt idx="42132">
                  <c:v>45146.291666666664</c:v>
                </c:pt>
                <c:pt idx="42133">
                  <c:v>45146.295138888891</c:v>
                </c:pt>
                <c:pt idx="42134">
                  <c:v>45146.298611111109</c:v>
                </c:pt>
                <c:pt idx="42135">
                  <c:v>45146.302083333336</c:v>
                </c:pt>
                <c:pt idx="42136">
                  <c:v>45146.305555555555</c:v>
                </c:pt>
                <c:pt idx="42137">
                  <c:v>45146.309027777781</c:v>
                </c:pt>
                <c:pt idx="42138">
                  <c:v>45146.3125</c:v>
                </c:pt>
                <c:pt idx="42139">
                  <c:v>45146.315972222219</c:v>
                </c:pt>
                <c:pt idx="42140">
                  <c:v>45146.319444444445</c:v>
                </c:pt>
                <c:pt idx="42141">
                  <c:v>45146.322916666664</c:v>
                </c:pt>
                <c:pt idx="42142">
                  <c:v>45146.326388888891</c:v>
                </c:pt>
                <c:pt idx="42143">
                  <c:v>45146.329861111109</c:v>
                </c:pt>
                <c:pt idx="42144">
                  <c:v>45146.333333333336</c:v>
                </c:pt>
                <c:pt idx="42145">
                  <c:v>45146.336805555555</c:v>
                </c:pt>
                <c:pt idx="42146">
                  <c:v>45146.340277777781</c:v>
                </c:pt>
                <c:pt idx="42147">
                  <c:v>45146.34375</c:v>
                </c:pt>
                <c:pt idx="42148">
                  <c:v>45146.347222222219</c:v>
                </c:pt>
                <c:pt idx="42149">
                  <c:v>45146.350694444445</c:v>
                </c:pt>
                <c:pt idx="42150">
                  <c:v>45146.354166666664</c:v>
                </c:pt>
                <c:pt idx="42151">
                  <c:v>45146.357638888891</c:v>
                </c:pt>
                <c:pt idx="42152">
                  <c:v>45146.361111111109</c:v>
                </c:pt>
                <c:pt idx="42153">
                  <c:v>45146.364583333336</c:v>
                </c:pt>
                <c:pt idx="42154">
                  <c:v>45146.368055555555</c:v>
                </c:pt>
                <c:pt idx="42155">
                  <c:v>45146.371527777781</c:v>
                </c:pt>
                <c:pt idx="42156">
                  <c:v>45146.375</c:v>
                </c:pt>
                <c:pt idx="42157">
                  <c:v>45146.378472222219</c:v>
                </c:pt>
                <c:pt idx="42158">
                  <c:v>45146.381944444445</c:v>
                </c:pt>
                <c:pt idx="42159">
                  <c:v>45146.385416666664</c:v>
                </c:pt>
                <c:pt idx="42160">
                  <c:v>45146.388888888891</c:v>
                </c:pt>
                <c:pt idx="42161">
                  <c:v>45146.392361111109</c:v>
                </c:pt>
                <c:pt idx="42162">
                  <c:v>45146.395833333336</c:v>
                </c:pt>
                <c:pt idx="42163">
                  <c:v>45146.399305555555</c:v>
                </c:pt>
                <c:pt idx="42164">
                  <c:v>45146.402777777781</c:v>
                </c:pt>
                <c:pt idx="42165">
                  <c:v>45146.40625</c:v>
                </c:pt>
                <c:pt idx="42166">
                  <c:v>45146.409722222219</c:v>
                </c:pt>
                <c:pt idx="42167">
                  <c:v>45146.413194444445</c:v>
                </c:pt>
                <c:pt idx="42168">
                  <c:v>45146.416666666664</c:v>
                </c:pt>
                <c:pt idx="42169">
                  <c:v>45146.420138888891</c:v>
                </c:pt>
                <c:pt idx="42170">
                  <c:v>45146.423611111109</c:v>
                </c:pt>
                <c:pt idx="42171">
                  <c:v>45146.427083333336</c:v>
                </c:pt>
                <c:pt idx="42172">
                  <c:v>45146.430555555555</c:v>
                </c:pt>
                <c:pt idx="42173">
                  <c:v>45146.434027777781</c:v>
                </c:pt>
                <c:pt idx="42174">
                  <c:v>45146.4375</c:v>
                </c:pt>
                <c:pt idx="42175">
                  <c:v>45146.440972222219</c:v>
                </c:pt>
                <c:pt idx="42176">
                  <c:v>45146.444444444445</c:v>
                </c:pt>
                <c:pt idx="42177">
                  <c:v>45146.447916666664</c:v>
                </c:pt>
                <c:pt idx="42178">
                  <c:v>45146.451388888891</c:v>
                </c:pt>
                <c:pt idx="42179">
                  <c:v>45146.454861111109</c:v>
                </c:pt>
                <c:pt idx="42180">
                  <c:v>45146.458333333336</c:v>
                </c:pt>
                <c:pt idx="42181">
                  <c:v>45146.461805555555</c:v>
                </c:pt>
                <c:pt idx="42182">
                  <c:v>45146.465277777781</c:v>
                </c:pt>
                <c:pt idx="42183">
                  <c:v>45146.46875</c:v>
                </c:pt>
                <c:pt idx="42184">
                  <c:v>45146.472222222219</c:v>
                </c:pt>
                <c:pt idx="42185">
                  <c:v>45146.475694444445</c:v>
                </c:pt>
                <c:pt idx="42186">
                  <c:v>45146.479166666664</c:v>
                </c:pt>
                <c:pt idx="42187">
                  <c:v>45146.482638888891</c:v>
                </c:pt>
                <c:pt idx="42188">
                  <c:v>45146.486111111109</c:v>
                </c:pt>
                <c:pt idx="42189">
                  <c:v>45146.489583333336</c:v>
                </c:pt>
                <c:pt idx="42190">
                  <c:v>45146.493055555555</c:v>
                </c:pt>
                <c:pt idx="42191">
                  <c:v>45146.496527777781</c:v>
                </c:pt>
                <c:pt idx="42192">
                  <c:v>45146.5</c:v>
                </c:pt>
                <c:pt idx="42193">
                  <c:v>45146.503472222219</c:v>
                </c:pt>
                <c:pt idx="42194">
                  <c:v>45146.506944444445</c:v>
                </c:pt>
                <c:pt idx="42195">
                  <c:v>45146.510416666664</c:v>
                </c:pt>
                <c:pt idx="42196">
                  <c:v>45146.513888888891</c:v>
                </c:pt>
                <c:pt idx="42197">
                  <c:v>45146.517361111109</c:v>
                </c:pt>
                <c:pt idx="42198">
                  <c:v>45146.520833333336</c:v>
                </c:pt>
                <c:pt idx="42199">
                  <c:v>45146.524305555555</c:v>
                </c:pt>
                <c:pt idx="42200">
                  <c:v>45146.527777777781</c:v>
                </c:pt>
                <c:pt idx="42201">
                  <c:v>45146.53125</c:v>
                </c:pt>
                <c:pt idx="42202">
                  <c:v>45146.534722222219</c:v>
                </c:pt>
                <c:pt idx="42203">
                  <c:v>45146.538194444445</c:v>
                </c:pt>
                <c:pt idx="42204">
                  <c:v>45146.541666666664</c:v>
                </c:pt>
                <c:pt idx="42205">
                  <c:v>45146.545138888891</c:v>
                </c:pt>
                <c:pt idx="42206">
                  <c:v>45146.548611111109</c:v>
                </c:pt>
                <c:pt idx="42207">
                  <c:v>45146.552083333336</c:v>
                </c:pt>
                <c:pt idx="42208">
                  <c:v>45146.555555555555</c:v>
                </c:pt>
                <c:pt idx="42209">
                  <c:v>45146.559027777781</c:v>
                </c:pt>
                <c:pt idx="42210">
                  <c:v>45146.5625</c:v>
                </c:pt>
                <c:pt idx="42211">
                  <c:v>45146.565972222219</c:v>
                </c:pt>
                <c:pt idx="42212">
                  <c:v>45146.569444444445</c:v>
                </c:pt>
                <c:pt idx="42213">
                  <c:v>45146.572916666664</c:v>
                </c:pt>
                <c:pt idx="42214">
                  <c:v>45146.576388888891</c:v>
                </c:pt>
                <c:pt idx="42215">
                  <c:v>45146.579861111109</c:v>
                </c:pt>
                <c:pt idx="42216">
                  <c:v>45146.583333333336</c:v>
                </c:pt>
                <c:pt idx="42217">
                  <c:v>45146.586805555555</c:v>
                </c:pt>
                <c:pt idx="42218">
                  <c:v>45146.590277777781</c:v>
                </c:pt>
                <c:pt idx="42219">
                  <c:v>45146.59375</c:v>
                </c:pt>
                <c:pt idx="42220">
                  <c:v>45146.597222222219</c:v>
                </c:pt>
                <c:pt idx="42221">
                  <c:v>45146.600694444445</c:v>
                </c:pt>
                <c:pt idx="42222">
                  <c:v>45146.604166666664</c:v>
                </c:pt>
                <c:pt idx="42223">
                  <c:v>45146.607638888891</c:v>
                </c:pt>
                <c:pt idx="42224">
                  <c:v>45146.611111111109</c:v>
                </c:pt>
                <c:pt idx="42225">
                  <c:v>45146.614583333336</c:v>
                </c:pt>
                <c:pt idx="42226">
                  <c:v>45146.618055555555</c:v>
                </c:pt>
                <c:pt idx="42227">
                  <c:v>45146.621527777781</c:v>
                </c:pt>
                <c:pt idx="42228">
                  <c:v>45146.625</c:v>
                </c:pt>
                <c:pt idx="42229">
                  <c:v>45146.628472222219</c:v>
                </c:pt>
                <c:pt idx="42230">
                  <c:v>45146.631944444445</c:v>
                </c:pt>
                <c:pt idx="42231">
                  <c:v>45146.635416666664</c:v>
                </c:pt>
                <c:pt idx="42232">
                  <c:v>45146.638888888891</c:v>
                </c:pt>
                <c:pt idx="42233">
                  <c:v>45146.642361111109</c:v>
                </c:pt>
                <c:pt idx="42234">
                  <c:v>45146.645833333336</c:v>
                </c:pt>
                <c:pt idx="42235">
                  <c:v>45146.649305555555</c:v>
                </c:pt>
                <c:pt idx="42236">
                  <c:v>45146.652777777781</c:v>
                </c:pt>
                <c:pt idx="42237">
                  <c:v>45146.65625</c:v>
                </c:pt>
                <c:pt idx="42238">
                  <c:v>45146.659722222219</c:v>
                </c:pt>
                <c:pt idx="42239">
                  <c:v>45146.663194444445</c:v>
                </c:pt>
                <c:pt idx="42240">
                  <c:v>45146.666666666664</c:v>
                </c:pt>
                <c:pt idx="42241">
                  <c:v>45146.670138888891</c:v>
                </c:pt>
                <c:pt idx="42242">
                  <c:v>45146.673611111109</c:v>
                </c:pt>
                <c:pt idx="42243">
                  <c:v>45146.677083333336</c:v>
                </c:pt>
                <c:pt idx="42244">
                  <c:v>45146.680555555555</c:v>
                </c:pt>
                <c:pt idx="42245">
                  <c:v>45146.684027777781</c:v>
                </c:pt>
                <c:pt idx="42246">
                  <c:v>45146.6875</c:v>
                </c:pt>
                <c:pt idx="42247">
                  <c:v>45146.690972222219</c:v>
                </c:pt>
                <c:pt idx="42248">
                  <c:v>45146.694444444445</c:v>
                </c:pt>
                <c:pt idx="42249">
                  <c:v>45146.697916666664</c:v>
                </c:pt>
                <c:pt idx="42250">
                  <c:v>45146.701388888891</c:v>
                </c:pt>
                <c:pt idx="42251">
                  <c:v>45146.704861111109</c:v>
                </c:pt>
                <c:pt idx="42252">
                  <c:v>45146.708333333336</c:v>
                </c:pt>
                <c:pt idx="42253">
                  <c:v>45146.711805555555</c:v>
                </c:pt>
                <c:pt idx="42254">
                  <c:v>45146.715277777781</c:v>
                </c:pt>
                <c:pt idx="42255">
                  <c:v>45146.71875</c:v>
                </c:pt>
                <c:pt idx="42256">
                  <c:v>45146.722222222219</c:v>
                </c:pt>
                <c:pt idx="42257">
                  <c:v>45146.725694444445</c:v>
                </c:pt>
                <c:pt idx="42258">
                  <c:v>45146.729166666664</c:v>
                </c:pt>
                <c:pt idx="42259">
                  <c:v>45146.732638888891</c:v>
                </c:pt>
                <c:pt idx="42260">
                  <c:v>45146.736111111109</c:v>
                </c:pt>
                <c:pt idx="42261">
                  <c:v>45146.739583333336</c:v>
                </c:pt>
                <c:pt idx="42262">
                  <c:v>45146.743055555555</c:v>
                </c:pt>
                <c:pt idx="42263">
                  <c:v>45146.746527777781</c:v>
                </c:pt>
                <c:pt idx="42264">
                  <c:v>45146.75</c:v>
                </c:pt>
                <c:pt idx="42265">
                  <c:v>45146.753472222219</c:v>
                </c:pt>
                <c:pt idx="42266">
                  <c:v>45146.756944444445</c:v>
                </c:pt>
                <c:pt idx="42267">
                  <c:v>45146.760416666664</c:v>
                </c:pt>
                <c:pt idx="42268">
                  <c:v>45146.763888888891</c:v>
                </c:pt>
                <c:pt idx="42269">
                  <c:v>45146.767361111109</c:v>
                </c:pt>
                <c:pt idx="42270">
                  <c:v>45146.770833333336</c:v>
                </c:pt>
                <c:pt idx="42271">
                  <c:v>45146.774305555555</c:v>
                </c:pt>
                <c:pt idx="42272">
                  <c:v>45146.777777777781</c:v>
                </c:pt>
                <c:pt idx="42273">
                  <c:v>45146.78125</c:v>
                </c:pt>
                <c:pt idx="42274">
                  <c:v>45146.784722222219</c:v>
                </c:pt>
                <c:pt idx="42275">
                  <c:v>45146.788194444445</c:v>
                </c:pt>
                <c:pt idx="42276">
                  <c:v>45146.791666666664</c:v>
                </c:pt>
                <c:pt idx="42277">
                  <c:v>45146.795138888891</c:v>
                </c:pt>
                <c:pt idx="42278">
                  <c:v>45146.798611111109</c:v>
                </c:pt>
                <c:pt idx="42279">
                  <c:v>45146.802083333336</c:v>
                </c:pt>
                <c:pt idx="42280">
                  <c:v>45146.805555555555</c:v>
                </c:pt>
                <c:pt idx="42281">
                  <c:v>45146.809027777781</c:v>
                </c:pt>
                <c:pt idx="42282">
                  <c:v>45146.8125</c:v>
                </c:pt>
                <c:pt idx="42283">
                  <c:v>45146.815972222219</c:v>
                </c:pt>
                <c:pt idx="42284">
                  <c:v>45146.819444444445</c:v>
                </c:pt>
                <c:pt idx="42285">
                  <c:v>45146.822916666664</c:v>
                </c:pt>
                <c:pt idx="42286">
                  <c:v>45146.826388888891</c:v>
                </c:pt>
                <c:pt idx="42287">
                  <c:v>45146.829861111109</c:v>
                </c:pt>
                <c:pt idx="42288">
                  <c:v>45146.833333333336</c:v>
                </c:pt>
                <c:pt idx="42289">
                  <c:v>45146.836805555555</c:v>
                </c:pt>
                <c:pt idx="42290">
                  <c:v>45146.840277777781</c:v>
                </c:pt>
                <c:pt idx="42291">
                  <c:v>45146.84375</c:v>
                </c:pt>
                <c:pt idx="42292">
                  <c:v>45146.847222222219</c:v>
                </c:pt>
                <c:pt idx="42293">
                  <c:v>45146.850694444445</c:v>
                </c:pt>
                <c:pt idx="42294">
                  <c:v>45146.854166666664</c:v>
                </c:pt>
                <c:pt idx="42295">
                  <c:v>45146.857638888891</c:v>
                </c:pt>
                <c:pt idx="42296">
                  <c:v>45146.861111111109</c:v>
                </c:pt>
                <c:pt idx="42297">
                  <c:v>45146.864583333336</c:v>
                </c:pt>
                <c:pt idx="42298">
                  <c:v>45146.868055555555</c:v>
                </c:pt>
                <c:pt idx="42299">
                  <c:v>45146.871527777781</c:v>
                </c:pt>
                <c:pt idx="42300">
                  <c:v>45146.875</c:v>
                </c:pt>
                <c:pt idx="42301">
                  <c:v>45146.878472222219</c:v>
                </c:pt>
                <c:pt idx="42302">
                  <c:v>45146.881944444445</c:v>
                </c:pt>
                <c:pt idx="42303">
                  <c:v>45146.885416666664</c:v>
                </c:pt>
                <c:pt idx="42304">
                  <c:v>45146.888888888891</c:v>
                </c:pt>
                <c:pt idx="42305">
                  <c:v>45146.892361111109</c:v>
                </c:pt>
                <c:pt idx="42306">
                  <c:v>45146.895833333336</c:v>
                </c:pt>
                <c:pt idx="42307">
                  <c:v>45146.899305555555</c:v>
                </c:pt>
                <c:pt idx="42308">
                  <c:v>45146.902777777781</c:v>
                </c:pt>
                <c:pt idx="42309">
                  <c:v>45146.90625</c:v>
                </c:pt>
                <c:pt idx="42310">
                  <c:v>45146.909722222219</c:v>
                </c:pt>
                <c:pt idx="42311">
                  <c:v>45146.913194444445</c:v>
                </c:pt>
                <c:pt idx="42312">
                  <c:v>45146.916666666664</c:v>
                </c:pt>
                <c:pt idx="42313">
                  <c:v>45146.920138888891</c:v>
                </c:pt>
                <c:pt idx="42314">
                  <c:v>45146.923611111109</c:v>
                </c:pt>
                <c:pt idx="42315">
                  <c:v>45146.927083333336</c:v>
                </c:pt>
                <c:pt idx="42316">
                  <c:v>45146.930555555555</c:v>
                </c:pt>
                <c:pt idx="42317">
                  <c:v>45146.934027777781</c:v>
                </c:pt>
                <c:pt idx="42318">
                  <c:v>45146.9375</c:v>
                </c:pt>
                <c:pt idx="42319">
                  <c:v>45146.940972222219</c:v>
                </c:pt>
                <c:pt idx="42320">
                  <c:v>45146.944444444445</c:v>
                </c:pt>
                <c:pt idx="42321">
                  <c:v>45146.947916666664</c:v>
                </c:pt>
                <c:pt idx="42322">
                  <c:v>45146.951388888891</c:v>
                </c:pt>
                <c:pt idx="42323">
                  <c:v>45146.954861111109</c:v>
                </c:pt>
                <c:pt idx="42324">
                  <c:v>45146.958333333336</c:v>
                </c:pt>
                <c:pt idx="42325">
                  <c:v>45146.961805555555</c:v>
                </c:pt>
                <c:pt idx="42326">
                  <c:v>45146.965277777781</c:v>
                </c:pt>
                <c:pt idx="42327">
                  <c:v>45146.96875</c:v>
                </c:pt>
                <c:pt idx="42328">
                  <c:v>45146.972222222219</c:v>
                </c:pt>
                <c:pt idx="42329">
                  <c:v>45146.975694444445</c:v>
                </c:pt>
                <c:pt idx="42330">
                  <c:v>45146.979166666664</c:v>
                </c:pt>
                <c:pt idx="42331">
                  <c:v>45146.982638888891</c:v>
                </c:pt>
                <c:pt idx="42332">
                  <c:v>45146.986111111109</c:v>
                </c:pt>
                <c:pt idx="42333">
                  <c:v>45146.989583333336</c:v>
                </c:pt>
                <c:pt idx="42334">
                  <c:v>45146.993055555555</c:v>
                </c:pt>
                <c:pt idx="42335">
                  <c:v>45146.996527777781</c:v>
                </c:pt>
                <c:pt idx="42336">
                  <c:v>45147</c:v>
                </c:pt>
                <c:pt idx="42337">
                  <c:v>45147.003472222219</c:v>
                </c:pt>
                <c:pt idx="42338">
                  <c:v>45147.006944444445</c:v>
                </c:pt>
                <c:pt idx="42339">
                  <c:v>45147.010416666664</c:v>
                </c:pt>
                <c:pt idx="42340">
                  <c:v>45147.013888888891</c:v>
                </c:pt>
                <c:pt idx="42341">
                  <c:v>45147.017361111109</c:v>
                </c:pt>
                <c:pt idx="42342">
                  <c:v>45147.020833333336</c:v>
                </c:pt>
                <c:pt idx="42343">
                  <c:v>45147.024305555555</c:v>
                </c:pt>
                <c:pt idx="42344">
                  <c:v>45147.027777777781</c:v>
                </c:pt>
                <c:pt idx="42345">
                  <c:v>45147.03125</c:v>
                </c:pt>
                <c:pt idx="42346">
                  <c:v>45147.034722222219</c:v>
                </c:pt>
                <c:pt idx="42347">
                  <c:v>45147.038194444445</c:v>
                </c:pt>
                <c:pt idx="42348">
                  <c:v>45147.041666666664</c:v>
                </c:pt>
                <c:pt idx="42349">
                  <c:v>45147.045138888891</c:v>
                </c:pt>
                <c:pt idx="42350">
                  <c:v>45147.048611111109</c:v>
                </c:pt>
                <c:pt idx="42351">
                  <c:v>45147.052083333336</c:v>
                </c:pt>
                <c:pt idx="42352">
                  <c:v>45147.055555555555</c:v>
                </c:pt>
                <c:pt idx="42353">
                  <c:v>45147.059027777781</c:v>
                </c:pt>
                <c:pt idx="42354">
                  <c:v>45147.0625</c:v>
                </c:pt>
                <c:pt idx="42355">
                  <c:v>45147.065972222219</c:v>
                </c:pt>
                <c:pt idx="42356">
                  <c:v>45147.069444444445</c:v>
                </c:pt>
                <c:pt idx="42357">
                  <c:v>45147.072916666664</c:v>
                </c:pt>
                <c:pt idx="42358">
                  <c:v>45147.076388888891</c:v>
                </c:pt>
                <c:pt idx="42359">
                  <c:v>45147.079861111109</c:v>
                </c:pt>
                <c:pt idx="42360">
                  <c:v>45147.083333333336</c:v>
                </c:pt>
                <c:pt idx="42361">
                  <c:v>45147.086805555555</c:v>
                </c:pt>
                <c:pt idx="42362">
                  <c:v>45147.090277777781</c:v>
                </c:pt>
                <c:pt idx="42363">
                  <c:v>45147.09375</c:v>
                </c:pt>
                <c:pt idx="42364">
                  <c:v>45147.097222222219</c:v>
                </c:pt>
                <c:pt idx="42365">
                  <c:v>45147.100694444445</c:v>
                </c:pt>
                <c:pt idx="42366">
                  <c:v>45147.104166666664</c:v>
                </c:pt>
                <c:pt idx="42367">
                  <c:v>45147.107638888891</c:v>
                </c:pt>
                <c:pt idx="42368">
                  <c:v>45147.111111111109</c:v>
                </c:pt>
                <c:pt idx="42369">
                  <c:v>45147.114583333336</c:v>
                </c:pt>
                <c:pt idx="42370">
                  <c:v>45147.118055555555</c:v>
                </c:pt>
                <c:pt idx="42371">
                  <c:v>45147.121527777781</c:v>
                </c:pt>
                <c:pt idx="42372">
                  <c:v>45147.125</c:v>
                </c:pt>
                <c:pt idx="42373">
                  <c:v>45147.128472222219</c:v>
                </c:pt>
                <c:pt idx="42374">
                  <c:v>45147.131944444445</c:v>
                </c:pt>
                <c:pt idx="42375">
                  <c:v>45147.135416666664</c:v>
                </c:pt>
                <c:pt idx="42376">
                  <c:v>45147.138888888891</c:v>
                </c:pt>
                <c:pt idx="42377">
                  <c:v>45147.142361111109</c:v>
                </c:pt>
                <c:pt idx="42378">
                  <c:v>45147.145833333336</c:v>
                </c:pt>
                <c:pt idx="42379">
                  <c:v>45147.149305555555</c:v>
                </c:pt>
                <c:pt idx="42380">
                  <c:v>45147.152777777781</c:v>
                </c:pt>
                <c:pt idx="42381">
                  <c:v>45147.15625</c:v>
                </c:pt>
                <c:pt idx="42382">
                  <c:v>45147.159722222219</c:v>
                </c:pt>
                <c:pt idx="42383">
                  <c:v>45147.163194444445</c:v>
                </c:pt>
                <c:pt idx="42384">
                  <c:v>45147.166666666664</c:v>
                </c:pt>
                <c:pt idx="42385">
                  <c:v>45147.170138888891</c:v>
                </c:pt>
                <c:pt idx="42386">
                  <c:v>45147.173611111109</c:v>
                </c:pt>
                <c:pt idx="42387">
                  <c:v>45147.177083333336</c:v>
                </c:pt>
                <c:pt idx="42388">
                  <c:v>45147.180555555555</c:v>
                </c:pt>
                <c:pt idx="42389">
                  <c:v>45147.184027777781</c:v>
                </c:pt>
                <c:pt idx="42390">
                  <c:v>45147.1875</c:v>
                </c:pt>
                <c:pt idx="42391">
                  <c:v>45147.190972222219</c:v>
                </c:pt>
                <c:pt idx="42392">
                  <c:v>45147.194444444445</c:v>
                </c:pt>
                <c:pt idx="42393">
                  <c:v>45147.197916666664</c:v>
                </c:pt>
                <c:pt idx="42394">
                  <c:v>45147.201388888891</c:v>
                </c:pt>
                <c:pt idx="42395">
                  <c:v>45147.204861111109</c:v>
                </c:pt>
                <c:pt idx="42396">
                  <c:v>45147.208333333336</c:v>
                </c:pt>
                <c:pt idx="42397">
                  <c:v>45147.211805555555</c:v>
                </c:pt>
                <c:pt idx="42398">
                  <c:v>45147.215277777781</c:v>
                </c:pt>
                <c:pt idx="42399">
                  <c:v>45147.21875</c:v>
                </c:pt>
                <c:pt idx="42400">
                  <c:v>45147.222222222219</c:v>
                </c:pt>
                <c:pt idx="42401">
                  <c:v>45147.225694444445</c:v>
                </c:pt>
                <c:pt idx="42402">
                  <c:v>45147.229166666664</c:v>
                </c:pt>
                <c:pt idx="42403">
                  <c:v>45147.232638888891</c:v>
                </c:pt>
                <c:pt idx="42404">
                  <c:v>45147.236111111109</c:v>
                </c:pt>
                <c:pt idx="42405">
                  <c:v>45147.239583333336</c:v>
                </c:pt>
                <c:pt idx="42406">
                  <c:v>45147.243055555555</c:v>
                </c:pt>
                <c:pt idx="42407">
                  <c:v>45147.246527777781</c:v>
                </c:pt>
                <c:pt idx="42408">
                  <c:v>45147.25</c:v>
                </c:pt>
                <c:pt idx="42409">
                  <c:v>45147.253472222219</c:v>
                </c:pt>
                <c:pt idx="42410">
                  <c:v>45147.256944444445</c:v>
                </c:pt>
                <c:pt idx="42411">
                  <c:v>45147.260416666664</c:v>
                </c:pt>
                <c:pt idx="42412">
                  <c:v>45147.263888888891</c:v>
                </c:pt>
                <c:pt idx="42413">
                  <c:v>45147.267361111109</c:v>
                </c:pt>
                <c:pt idx="42414">
                  <c:v>45147.270833333336</c:v>
                </c:pt>
                <c:pt idx="42415">
                  <c:v>45147.274305555555</c:v>
                </c:pt>
                <c:pt idx="42416">
                  <c:v>45147.277777777781</c:v>
                </c:pt>
                <c:pt idx="42417">
                  <c:v>45147.28125</c:v>
                </c:pt>
                <c:pt idx="42418">
                  <c:v>45147.284722222219</c:v>
                </c:pt>
                <c:pt idx="42419">
                  <c:v>45147.288194444445</c:v>
                </c:pt>
                <c:pt idx="42420">
                  <c:v>45147.291666666664</c:v>
                </c:pt>
                <c:pt idx="42421">
                  <c:v>45147.295138888891</c:v>
                </c:pt>
                <c:pt idx="42422">
                  <c:v>45147.298611111109</c:v>
                </c:pt>
                <c:pt idx="42423">
                  <c:v>45147.302083333336</c:v>
                </c:pt>
                <c:pt idx="42424">
                  <c:v>45147.305555555555</c:v>
                </c:pt>
                <c:pt idx="42425">
                  <c:v>45147.309027777781</c:v>
                </c:pt>
                <c:pt idx="42426">
                  <c:v>45147.3125</c:v>
                </c:pt>
                <c:pt idx="42427">
                  <c:v>45147.315972222219</c:v>
                </c:pt>
                <c:pt idx="42428">
                  <c:v>45147.319444444445</c:v>
                </c:pt>
                <c:pt idx="42429">
                  <c:v>45147.322916666664</c:v>
                </c:pt>
                <c:pt idx="42430">
                  <c:v>45147.326388888891</c:v>
                </c:pt>
                <c:pt idx="42431">
                  <c:v>45147.329861111109</c:v>
                </c:pt>
                <c:pt idx="42432">
                  <c:v>45147.333333333336</c:v>
                </c:pt>
                <c:pt idx="42433">
                  <c:v>45147.336805555555</c:v>
                </c:pt>
                <c:pt idx="42434">
                  <c:v>45147.340277777781</c:v>
                </c:pt>
                <c:pt idx="42435">
                  <c:v>45147.34375</c:v>
                </c:pt>
                <c:pt idx="42436">
                  <c:v>45147.347222222219</c:v>
                </c:pt>
                <c:pt idx="42437">
                  <c:v>45147.350694444445</c:v>
                </c:pt>
                <c:pt idx="42438">
                  <c:v>45147.354166666664</c:v>
                </c:pt>
                <c:pt idx="42439">
                  <c:v>45147.357638888891</c:v>
                </c:pt>
                <c:pt idx="42440">
                  <c:v>45147.361111111109</c:v>
                </c:pt>
                <c:pt idx="42441">
                  <c:v>45147.364583333336</c:v>
                </c:pt>
                <c:pt idx="42442">
                  <c:v>45147.368055555555</c:v>
                </c:pt>
                <c:pt idx="42443">
                  <c:v>45147.371527777781</c:v>
                </c:pt>
                <c:pt idx="42444">
                  <c:v>45147.375</c:v>
                </c:pt>
                <c:pt idx="42445">
                  <c:v>45147.378472222219</c:v>
                </c:pt>
                <c:pt idx="42446">
                  <c:v>45147.381944444445</c:v>
                </c:pt>
                <c:pt idx="42447">
                  <c:v>45147.385416666664</c:v>
                </c:pt>
                <c:pt idx="42448">
                  <c:v>45147.388888888891</c:v>
                </c:pt>
                <c:pt idx="42449">
                  <c:v>45147.392361111109</c:v>
                </c:pt>
                <c:pt idx="42450">
                  <c:v>45147.395833333336</c:v>
                </c:pt>
                <c:pt idx="42451">
                  <c:v>45147.399305555555</c:v>
                </c:pt>
                <c:pt idx="42452">
                  <c:v>45147.402777777781</c:v>
                </c:pt>
                <c:pt idx="42453">
                  <c:v>45147.40625</c:v>
                </c:pt>
                <c:pt idx="42454">
                  <c:v>45147.409722222219</c:v>
                </c:pt>
                <c:pt idx="42455">
                  <c:v>45147.413194444445</c:v>
                </c:pt>
                <c:pt idx="42456">
                  <c:v>45147.416666666664</c:v>
                </c:pt>
                <c:pt idx="42457">
                  <c:v>45147.420138888891</c:v>
                </c:pt>
                <c:pt idx="42458">
                  <c:v>45147.423611111109</c:v>
                </c:pt>
                <c:pt idx="42459">
                  <c:v>45147.427083333336</c:v>
                </c:pt>
                <c:pt idx="42460">
                  <c:v>45147.430555555555</c:v>
                </c:pt>
                <c:pt idx="42461">
                  <c:v>45147.434027777781</c:v>
                </c:pt>
                <c:pt idx="42462">
                  <c:v>45147.4375</c:v>
                </c:pt>
                <c:pt idx="42463">
                  <c:v>45147.440972222219</c:v>
                </c:pt>
                <c:pt idx="42464">
                  <c:v>45147.444444444445</c:v>
                </c:pt>
                <c:pt idx="42465">
                  <c:v>45147.447916666664</c:v>
                </c:pt>
                <c:pt idx="42466">
                  <c:v>45147.451388888891</c:v>
                </c:pt>
                <c:pt idx="42467">
                  <c:v>45147.454861111109</c:v>
                </c:pt>
                <c:pt idx="42468">
                  <c:v>45147.458333333336</c:v>
                </c:pt>
                <c:pt idx="42469">
                  <c:v>45147.461805555555</c:v>
                </c:pt>
                <c:pt idx="42470">
                  <c:v>45147.465277777781</c:v>
                </c:pt>
                <c:pt idx="42471">
                  <c:v>45147.46875</c:v>
                </c:pt>
                <c:pt idx="42472">
                  <c:v>45147.472222222219</c:v>
                </c:pt>
                <c:pt idx="42473">
                  <c:v>45147.475694444445</c:v>
                </c:pt>
                <c:pt idx="42474">
                  <c:v>45147.479166666664</c:v>
                </c:pt>
                <c:pt idx="42475">
                  <c:v>45147.482638888891</c:v>
                </c:pt>
                <c:pt idx="42476">
                  <c:v>45147.486111111109</c:v>
                </c:pt>
                <c:pt idx="42477">
                  <c:v>45147.489583333336</c:v>
                </c:pt>
                <c:pt idx="42478">
                  <c:v>45147.493055555555</c:v>
                </c:pt>
                <c:pt idx="42479">
                  <c:v>45147.496527777781</c:v>
                </c:pt>
                <c:pt idx="42480">
                  <c:v>45147.5</c:v>
                </c:pt>
                <c:pt idx="42481">
                  <c:v>45147.503472222219</c:v>
                </c:pt>
                <c:pt idx="42482">
                  <c:v>45147.506944444445</c:v>
                </c:pt>
                <c:pt idx="42483">
                  <c:v>45147.510416666664</c:v>
                </c:pt>
                <c:pt idx="42484">
                  <c:v>45147.513888888891</c:v>
                </c:pt>
                <c:pt idx="42485">
                  <c:v>45147.517361111109</c:v>
                </c:pt>
                <c:pt idx="42486">
                  <c:v>45147.520833333336</c:v>
                </c:pt>
                <c:pt idx="42487">
                  <c:v>45147.524305555555</c:v>
                </c:pt>
                <c:pt idx="42488">
                  <c:v>45147.527777777781</c:v>
                </c:pt>
                <c:pt idx="42489">
                  <c:v>45147.53125</c:v>
                </c:pt>
                <c:pt idx="42490">
                  <c:v>45147.534722222219</c:v>
                </c:pt>
                <c:pt idx="42491">
                  <c:v>45147.538194444445</c:v>
                </c:pt>
                <c:pt idx="42492">
                  <c:v>45147.541666666664</c:v>
                </c:pt>
                <c:pt idx="42493">
                  <c:v>45147.545138888891</c:v>
                </c:pt>
                <c:pt idx="42494">
                  <c:v>45147.548611111109</c:v>
                </c:pt>
                <c:pt idx="42495">
                  <c:v>45147.552083333336</c:v>
                </c:pt>
                <c:pt idx="42496">
                  <c:v>45147.555555555555</c:v>
                </c:pt>
                <c:pt idx="42497">
                  <c:v>45147.559027777781</c:v>
                </c:pt>
                <c:pt idx="42498">
                  <c:v>45147.5625</c:v>
                </c:pt>
                <c:pt idx="42499">
                  <c:v>45147.565972222219</c:v>
                </c:pt>
                <c:pt idx="42500">
                  <c:v>45147.569444444445</c:v>
                </c:pt>
                <c:pt idx="42501">
                  <c:v>45147.572916666664</c:v>
                </c:pt>
                <c:pt idx="42502">
                  <c:v>45147.576388888891</c:v>
                </c:pt>
                <c:pt idx="42503">
                  <c:v>45147.579861111109</c:v>
                </c:pt>
                <c:pt idx="42504">
                  <c:v>45147.583333333336</c:v>
                </c:pt>
                <c:pt idx="42505">
                  <c:v>45147.586805555555</c:v>
                </c:pt>
                <c:pt idx="42506">
                  <c:v>45147.590277777781</c:v>
                </c:pt>
                <c:pt idx="42507">
                  <c:v>45147.59375</c:v>
                </c:pt>
                <c:pt idx="42508">
                  <c:v>45147.597222222219</c:v>
                </c:pt>
                <c:pt idx="42509">
                  <c:v>45147.600694444445</c:v>
                </c:pt>
                <c:pt idx="42510">
                  <c:v>45147.604166666664</c:v>
                </c:pt>
                <c:pt idx="42511">
                  <c:v>45147.607638888891</c:v>
                </c:pt>
                <c:pt idx="42512">
                  <c:v>45147.611111111109</c:v>
                </c:pt>
                <c:pt idx="42513">
                  <c:v>45147.614583333336</c:v>
                </c:pt>
                <c:pt idx="42514">
                  <c:v>45147.618055555555</c:v>
                </c:pt>
                <c:pt idx="42515">
                  <c:v>45147.621527777781</c:v>
                </c:pt>
                <c:pt idx="42516">
                  <c:v>45147.625</c:v>
                </c:pt>
                <c:pt idx="42517">
                  <c:v>45147.628472222219</c:v>
                </c:pt>
                <c:pt idx="42518">
                  <c:v>45147.631944444445</c:v>
                </c:pt>
                <c:pt idx="42519">
                  <c:v>45147.635416666664</c:v>
                </c:pt>
                <c:pt idx="42520">
                  <c:v>45147.638888888891</c:v>
                </c:pt>
                <c:pt idx="42521">
                  <c:v>45147.642361111109</c:v>
                </c:pt>
                <c:pt idx="42522">
                  <c:v>45147.645833333336</c:v>
                </c:pt>
                <c:pt idx="42523">
                  <c:v>45147.649305555555</c:v>
                </c:pt>
                <c:pt idx="42524">
                  <c:v>45147.652777777781</c:v>
                </c:pt>
                <c:pt idx="42525">
                  <c:v>45147.65625</c:v>
                </c:pt>
                <c:pt idx="42526">
                  <c:v>45147.659722222219</c:v>
                </c:pt>
                <c:pt idx="42527">
                  <c:v>45147.663194444445</c:v>
                </c:pt>
                <c:pt idx="42528">
                  <c:v>45147.666666666664</c:v>
                </c:pt>
                <c:pt idx="42529">
                  <c:v>45147.670138888891</c:v>
                </c:pt>
                <c:pt idx="42530">
                  <c:v>45147.673611111109</c:v>
                </c:pt>
                <c:pt idx="42531">
                  <c:v>45147.677083333336</c:v>
                </c:pt>
                <c:pt idx="42532">
                  <c:v>45147.680555555555</c:v>
                </c:pt>
                <c:pt idx="42533">
                  <c:v>45147.684027777781</c:v>
                </c:pt>
                <c:pt idx="42534">
                  <c:v>45147.6875</c:v>
                </c:pt>
                <c:pt idx="42535">
                  <c:v>45147.690972222219</c:v>
                </c:pt>
                <c:pt idx="42536">
                  <c:v>45147.694444444445</c:v>
                </c:pt>
                <c:pt idx="42537">
                  <c:v>45147.697916666664</c:v>
                </c:pt>
                <c:pt idx="42538">
                  <c:v>45147.701388888891</c:v>
                </c:pt>
                <c:pt idx="42539">
                  <c:v>45147.704861111109</c:v>
                </c:pt>
                <c:pt idx="42540">
                  <c:v>45147.708333333336</c:v>
                </c:pt>
                <c:pt idx="42541">
                  <c:v>45147.711805555555</c:v>
                </c:pt>
                <c:pt idx="42542">
                  <c:v>45147.715277777781</c:v>
                </c:pt>
                <c:pt idx="42543">
                  <c:v>45147.71875</c:v>
                </c:pt>
                <c:pt idx="42544">
                  <c:v>45147.722222222219</c:v>
                </c:pt>
                <c:pt idx="42545">
                  <c:v>45147.725694444445</c:v>
                </c:pt>
                <c:pt idx="42546">
                  <c:v>45147.729166666664</c:v>
                </c:pt>
                <c:pt idx="42547">
                  <c:v>45147.732638888891</c:v>
                </c:pt>
                <c:pt idx="42548">
                  <c:v>45147.736111111109</c:v>
                </c:pt>
                <c:pt idx="42549">
                  <c:v>45147.739583333336</c:v>
                </c:pt>
                <c:pt idx="42550">
                  <c:v>45147.743055555555</c:v>
                </c:pt>
                <c:pt idx="42551">
                  <c:v>45147.746527777781</c:v>
                </c:pt>
                <c:pt idx="42552">
                  <c:v>45147.75</c:v>
                </c:pt>
                <c:pt idx="42553">
                  <c:v>45147.753472222219</c:v>
                </c:pt>
                <c:pt idx="42554">
                  <c:v>45147.756944444445</c:v>
                </c:pt>
                <c:pt idx="42555">
                  <c:v>45147.760416666664</c:v>
                </c:pt>
                <c:pt idx="42556">
                  <c:v>45147.763888888891</c:v>
                </c:pt>
                <c:pt idx="42557">
                  <c:v>45147.767361111109</c:v>
                </c:pt>
                <c:pt idx="42558">
                  <c:v>45147.770833333336</c:v>
                </c:pt>
                <c:pt idx="42559">
                  <c:v>45147.774305555555</c:v>
                </c:pt>
                <c:pt idx="42560">
                  <c:v>45147.777777777781</c:v>
                </c:pt>
                <c:pt idx="42561">
                  <c:v>45147.78125</c:v>
                </c:pt>
                <c:pt idx="42562">
                  <c:v>45147.784722222219</c:v>
                </c:pt>
                <c:pt idx="42563">
                  <c:v>45147.788194444445</c:v>
                </c:pt>
                <c:pt idx="42564">
                  <c:v>45147.791666666664</c:v>
                </c:pt>
                <c:pt idx="42565">
                  <c:v>45147.795138888891</c:v>
                </c:pt>
                <c:pt idx="42566">
                  <c:v>45147.798611111109</c:v>
                </c:pt>
                <c:pt idx="42567">
                  <c:v>45147.802083333336</c:v>
                </c:pt>
                <c:pt idx="42568">
                  <c:v>45147.805555555555</c:v>
                </c:pt>
                <c:pt idx="42569">
                  <c:v>45147.809027777781</c:v>
                </c:pt>
                <c:pt idx="42570">
                  <c:v>45147.8125</c:v>
                </c:pt>
                <c:pt idx="42571">
                  <c:v>45147.815972222219</c:v>
                </c:pt>
                <c:pt idx="42572">
                  <c:v>45147.819444444445</c:v>
                </c:pt>
                <c:pt idx="42573">
                  <c:v>45147.822916666664</c:v>
                </c:pt>
                <c:pt idx="42574">
                  <c:v>45147.826388888891</c:v>
                </c:pt>
                <c:pt idx="42575">
                  <c:v>45147.829861111109</c:v>
                </c:pt>
                <c:pt idx="42576">
                  <c:v>45147.833333333336</c:v>
                </c:pt>
                <c:pt idx="42577">
                  <c:v>45147.836805555555</c:v>
                </c:pt>
                <c:pt idx="42578">
                  <c:v>45147.840277777781</c:v>
                </c:pt>
                <c:pt idx="42579">
                  <c:v>45147.84375</c:v>
                </c:pt>
                <c:pt idx="42580">
                  <c:v>45147.847222222219</c:v>
                </c:pt>
                <c:pt idx="42581">
                  <c:v>45147.850694444445</c:v>
                </c:pt>
                <c:pt idx="42582">
                  <c:v>45147.854166666664</c:v>
                </c:pt>
                <c:pt idx="42583">
                  <c:v>45147.857638888891</c:v>
                </c:pt>
                <c:pt idx="42584">
                  <c:v>45147.861111111109</c:v>
                </c:pt>
                <c:pt idx="42585">
                  <c:v>45147.864583333336</c:v>
                </c:pt>
                <c:pt idx="42586">
                  <c:v>45147.868055555555</c:v>
                </c:pt>
                <c:pt idx="42587">
                  <c:v>45147.871527777781</c:v>
                </c:pt>
                <c:pt idx="42588">
                  <c:v>45147.875</c:v>
                </c:pt>
                <c:pt idx="42589">
                  <c:v>45147.878472222219</c:v>
                </c:pt>
                <c:pt idx="42590">
                  <c:v>45147.881944444445</c:v>
                </c:pt>
                <c:pt idx="42591">
                  <c:v>45147.885416666664</c:v>
                </c:pt>
                <c:pt idx="42592">
                  <c:v>45147.888888888891</c:v>
                </c:pt>
                <c:pt idx="42593">
                  <c:v>45147.892361111109</c:v>
                </c:pt>
                <c:pt idx="42594">
                  <c:v>45147.895833333336</c:v>
                </c:pt>
                <c:pt idx="42595">
                  <c:v>45147.899305555555</c:v>
                </c:pt>
                <c:pt idx="42596">
                  <c:v>45147.902777777781</c:v>
                </c:pt>
                <c:pt idx="42597">
                  <c:v>45147.90625</c:v>
                </c:pt>
                <c:pt idx="42598">
                  <c:v>45147.909722222219</c:v>
                </c:pt>
                <c:pt idx="42599">
                  <c:v>45147.913194444445</c:v>
                </c:pt>
                <c:pt idx="42600">
                  <c:v>45147.916666666664</c:v>
                </c:pt>
                <c:pt idx="42601">
                  <c:v>45147.920138888891</c:v>
                </c:pt>
                <c:pt idx="42602">
                  <c:v>45147.923611111109</c:v>
                </c:pt>
                <c:pt idx="42603">
                  <c:v>45147.927083333336</c:v>
                </c:pt>
                <c:pt idx="42604">
                  <c:v>45147.930555555555</c:v>
                </c:pt>
                <c:pt idx="42605">
                  <c:v>45147.934027777781</c:v>
                </c:pt>
                <c:pt idx="42606">
                  <c:v>45147.9375</c:v>
                </c:pt>
                <c:pt idx="42607">
                  <c:v>45147.940972222219</c:v>
                </c:pt>
                <c:pt idx="42608">
                  <c:v>45147.944444444445</c:v>
                </c:pt>
                <c:pt idx="42609">
                  <c:v>45147.947916666664</c:v>
                </c:pt>
                <c:pt idx="42610">
                  <c:v>45147.951388888891</c:v>
                </c:pt>
                <c:pt idx="42611">
                  <c:v>45147.954861111109</c:v>
                </c:pt>
                <c:pt idx="42612">
                  <c:v>45147.958333333336</c:v>
                </c:pt>
                <c:pt idx="42613">
                  <c:v>45147.961805555555</c:v>
                </c:pt>
                <c:pt idx="42614">
                  <c:v>45147.965277777781</c:v>
                </c:pt>
                <c:pt idx="42615">
                  <c:v>45147.96875</c:v>
                </c:pt>
                <c:pt idx="42616">
                  <c:v>45147.972222222219</c:v>
                </c:pt>
                <c:pt idx="42617">
                  <c:v>45147.975694444445</c:v>
                </c:pt>
                <c:pt idx="42618">
                  <c:v>45147.979166666664</c:v>
                </c:pt>
                <c:pt idx="42619">
                  <c:v>45147.982638888891</c:v>
                </c:pt>
                <c:pt idx="42620">
                  <c:v>45147.986111111109</c:v>
                </c:pt>
                <c:pt idx="42621">
                  <c:v>45147.989583333336</c:v>
                </c:pt>
                <c:pt idx="42622">
                  <c:v>45147.993055555555</c:v>
                </c:pt>
                <c:pt idx="42623">
                  <c:v>45147.996527777781</c:v>
                </c:pt>
                <c:pt idx="42624">
                  <c:v>45148</c:v>
                </c:pt>
                <c:pt idx="42625">
                  <c:v>45148.003472222219</c:v>
                </c:pt>
                <c:pt idx="42626">
                  <c:v>45148.006944444445</c:v>
                </c:pt>
                <c:pt idx="42627">
                  <c:v>45148.010416666664</c:v>
                </c:pt>
                <c:pt idx="42628">
                  <c:v>45148.013888888891</c:v>
                </c:pt>
                <c:pt idx="42629">
                  <c:v>45148.017361111109</c:v>
                </c:pt>
                <c:pt idx="42630">
                  <c:v>45148.020833333336</c:v>
                </c:pt>
                <c:pt idx="42631">
                  <c:v>45148.024305555555</c:v>
                </c:pt>
                <c:pt idx="42632">
                  <c:v>45148.027777777781</c:v>
                </c:pt>
                <c:pt idx="42633">
                  <c:v>45148.03125</c:v>
                </c:pt>
                <c:pt idx="42634">
                  <c:v>45148.034722222219</c:v>
                </c:pt>
                <c:pt idx="42635">
                  <c:v>45148.038194444445</c:v>
                </c:pt>
                <c:pt idx="42636">
                  <c:v>45148.041666666664</c:v>
                </c:pt>
                <c:pt idx="42637">
                  <c:v>45148.045138888891</c:v>
                </c:pt>
                <c:pt idx="42638">
                  <c:v>45148.048611111109</c:v>
                </c:pt>
                <c:pt idx="42639">
                  <c:v>45148.052083333336</c:v>
                </c:pt>
                <c:pt idx="42640">
                  <c:v>45148.055555555555</c:v>
                </c:pt>
                <c:pt idx="42641">
                  <c:v>45148.059027777781</c:v>
                </c:pt>
                <c:pt idx="42642">
                  <c:v>45148.0625</c:v>
                </c:pt>
                <c:pt idx="42643">
                  <c:v>45148.065972222219</c:v>
                </c:pt>
                <c:pt idx="42644">
                  <c:v>45148.069444444445</c:v>
                </c:pt>
                <c:pt idx="42645">
                  <c:v>45148.072916666664</c:v>
                </c:pt>
                <c:pt idx="42646">
                  <c:v>45148.076388888891</c:v>
                </c:pt>
                <c:pt idx="42647">
                  <c:v>45148.079861111109</c:v>
                </c:pt>
                <c:pt idx="42648">
                  <c:v>45148.083333333336</c:v>
                </c:pt>
                <c:pt idx="42649">
                  <c:v>45148.086805555555</c:v>
                </c:pt>
                <c:pt idx="42650">
                  <c:v>45148.090277777781</c:v>
                </c:pt>
                <c:pt idx="42651">
                  <c:v>45148.09375</c:v>
                </c:pt>
                <c:pt idx="42652">
                  <c:v>45148.097222222219</c:v>
                </c:pt>
                <c:pt idx="42653">
                  <c:v>45148.100694444445</c:v>
                </c:pt>
                <c:pt idx="42654">
                  <c:v>45148.104166666664</c:v>
                </c:pt>
                <c:pt idx="42655">
                  <c:v>45148.107638888891</c:v>
                </c:pt>
                <c:pt idx="42656">
                  <c:v>45148.111111111109</c:v>
                </c:pt>
                <c:pt idx="42657">
                  <c:v>45148.114583333336</c:v>
                </c:pt>
                <c:pt idx="42658">
                  <c:v>45148.118055555555</c:v>
                </c:pt>
                <c:pt idx="42659">
                  <c:v>45148.121527777781</c:v>
                </c:pt>
                <c:pt idx="42660">
                  <c:v>45148.125</c:v>
                </c:pt>
                <c:pt idx="42661">
                  <c:v>45148.128472222219</c:v>
                </c:pt>
                <c:pt idx="42662">
                  <c:v>45148.131944444445</c:v>
                </c:pt>
                <c:pt idx="42663">
                  <c:v>45148.135416666664</c:v>
                </c:pt>
                <c:pt idx="42664">
                  <c:v>45148.138888888891</c:v>
                </c:pt>
                <c:pt idx="42665">
                  <c:v>45148.142361111109</c:v>
                </c:pt>
                <c:pt idx="42666">
                  <c:v>45148.145833333336</c:v>
                </c:pt>
                <c:pt idx="42667">
                  <c:v>45148.149305555555</c:v>
                </c:pt>
                <c:pt idx="42668">
                  <c:v>45148.152777777781</c:v>
                </c:pt>
                <c:pt idx="42669">
                  <c:v>45148.15625</c:v>
                </c:pt>
                <c:pt idx="42670">
                  <c:v>45148.159722222219</c:v>
                </c:pt>
                <c:pt idx="42671">
                  <c:v>45148.163194444445</c:v>
                </c:pt>
                <c:pt idx="42672">
                  <c:v>45148.166666666664</c:v>
                </c:pt>
                <c:pt idx="42673">
                  <c:v>45148.170138888891</c:v>
                </c:pt>
                <c:pt idx="42674">
                  <c:v>45148.173611111109</c:v>
                </c:pt>
                <c:pt idx="42675">
                  <c:v>45148.177083333336</c:v>
                </c:pt>
                <c:pt idx="42676">
                  <c:v>45148.180555555555</c:v>
                </c:pt>
                <c:pt idx="42677">
                  <c:v>45148.184027777781</c:v>
                </c:pt>
                <c:pt idx="42678">
                  <c:v>45148.1875</c:v>
                </c:pt>
                <c:pt idx="42679">
                  <c:v>45148.190972222219</c:v>
                </c:pt>
                <c:pt idx="42680">
                  <c:v>45148.194444444445</c:v>
                </c:pt>
                <c:pt idx="42681">
                  <c:v>45148.197916666664</c:v>
                </c:pt>
                <c:pt idx="42682">
                  <c:v>45148.201388888891</c:v>
                </c:pt>
                <c:pt idx="42683">
                  <c:v>45148.204861111109</c:v>
                </c:pt>
                <c:pt idx="42684">
                  <c:v>45148.208333333336</c:v>
                </c:pt>
                <c:pt idx="42685">
                  <c:v>45148.211805555555</c:v>
                </c:pt>
                <c:pt idx="42686">
                  <c:v>45148.215277777781</c:v>
                </c:pt>
                <c:pt idx="42687">
                  <c:v>45148.21875</c:v>
                </c:pt>
                <c:pt idx="42688">
                  <c:v>45148.222222222219</c:v>
                </c:pt>
                <c:pt idx="42689">
                  <c:v>45148.225694444445</c:v>
                </c:pt>
                <c:pt idx="42690">
                  <c:v>45148.229166666664</c:v>
                </c:pt>
                <c:pt idx="42691">
                  <c:v>45148.232638888891</c:v>
                </c:pt>
                <c:pt idx="42692">
                  <c:v>45148.236111111109</c:v>
                </c:pt>
                <c:pt idx="42693">
                  <c:v>45148.239583333336</c:v>
                </c:pt>
                <c:pt idx="42694">
                  <c:v>45148.243055555555</c:v>
                </c:pt>
                <c:pt idx="42695">
                  <c:v>45148.246527777781</c:v>
                </c:pt>
                <c:pt idx="42696">
                  <c:v>45148.25</c:v>
                </c:pt>
                <c:pt idx="42697">
                  <c:v>45148.253472222219</c:v>
                </c:pt>
                <c:pt idx="42698">
                  <c:v>45148.256944444445</c:v>
                </c:pt>
                <c:pt idx="42699">
                  <c:v>45148.260416666664</c:v>
                </c:pt>
                <c:pt idx="42700">
                  <c:v>45148.263888888891</c:v>
                </c:pt>
                <c:pt idx="42701">
                  <c:v>45148.267361111109</c:v>
                </c:pt>
                <c:pt idx="42702">
                  <c:v>45148.270833333336</c:v>
                </c:pt>
                <c:pt idx="42703">
                  <c:v>45148.274305555555</c:v>
                </c:pt>
                <c:pt idx="42704">
                  <c:v>45148.277777777781</c:v>
                </c:pt>
                <c:pt idx="42705">
                  <c:v>45148.28125</c:v>
                </c:pt>
                <c:pt idx="42706">
                  <c:v>45148.284722222219</c:v>
                </c:pt>
                <c:pt idx="42707">
                  <c:v>45148.288194444445</c:v>
                </c:pt>
                <c:pt idx="42708">
                  <c:v>45148.291666666664</c:v>
                </c:pt>
                <c:pt idx="42709">
                  <c:v>45148.295138888891</c:v>
                </c:pt>
                <c:pt idx="42710">
                  <c:v>45148.298611111109</c:v>
                </c:pt>
                <c:pt idx="42711">
                  <c:v>45148.302083333336</c:v>
                </c:pt>
                <c:pt idx="42712">
                  <c:v>45148.305555555555</c:v>
                </c:pt>
                <c:pt idx="42713">
                  <c:v>45148.309027777781</c:v>
                </c:pt>
                <c:pt idx="42714">
                  <c:v>45148.3125</c:v>
                </c:pt>
                <c:pt idx="42715">
                  <c:v>45148.315972222219</c:v>
                </c:pt>
                <c:pt idx="42716">
                  <c:v>45148.319444444445</c:v>
                </c:pt>
                <c:pt idx="42717">
                  <c:v>45148.322916666664</c:v>
                </c:pt>
                <c:pt idx="42718">
                  <c:v>45148.326388888891</c:v>
                </c:pt>
                <c:pt idx="42719">
                  <c:v>45148.329861111109</c:v>
                </c:pt>
                <c:pt idx="42720">
                  <c:v>45148.333333333336</c:v>
                </c:pt>
                <c:pt idx="42721">
                  <c:v>45148.336805555555</c:v>
                </c:pt>
                <c:pt idx="42722">
                  <c:v>45148.340277777781</c:v>
                </c:pt>
                <c:pt idx="42723">
                  <c:v>45148.34375</c:v>
                </c:pt>
                <c:pt idx="42724">
                  <c:v>45148.347222222219</c:v>
                </c:pt>
                <c:pt idx="42725">
                  <c:v>45148.350694444445</c:v>
                </c:pt>
                <c:pt idx="42726">
                  <c:v>45148.354166666664</c:v>
                </c:pt>
                <c:pt idx="42727">
                  <c:v>45148.357638888891</c:v>
                </c:pt>
                <c:pt idx="42728">
                  <c:v>45148.361111111109</c:v>
                </c:pt>
                <c:pt idx="42729">
                  <c:v>45148.364583333336</c:v>
                </c:pt>
                <c:pt idx="42730">
                  <c:v>45148.368055555555</c:v>
                </c:pt>
                <c:pt idx="42731">
                  <c:v>45148.371527777781</c:v>
                </c:pt>
                <c:pt idx="42732">
                  <c:v>45148.375</c:v>
                </c:pt>
                <c:pt idx="42733">
                  <c:v>45148.378472222219</c:v>
                </c:pt>
                <c:pt idx="42734">
                  <c:v>45148.381944444445</c:v>
                </c:pt>
                <c:pt idx="42735">
                  <c:v>45148.385416666664</c:v>
                </c:pt>
                <c:pt idx="42736">
                  <c:v>45148.388888888891</c:v>
                </c:pt>
                <c:pt idx="42737">
                  <c:v>45148.392361111109</c:v>
                </c:pt>
                <c:pt idx="42738">
                  <c:v>45148.395833333336</c:v>
                </c:pt>
                <c:pt idx="42739">
                  <c:v>45148.399305555555</c:v>
                </c:pt>
                <c:pt idx="42740">
                  <c:v>45148.402777777781</c:v>
                </c:pt>
                <c:pt idx="42741">
                  <c:v>45148.40625</c:v>
                </c:pt>
                <c:pt idx="42742">
                  <c:v>45148.409722222219</c:v>
                </c:pt>
                <c:pt idx="42743">
                  <c:v>45148.413194444445</c:v>
                </c:pt>
                <c:pt idx="42744">
                  <c:v>45148.416666666664</c:v>
                </c:pt>
                <c:pt idx="42745">
                  <c:v>45148.420138888891</c:v>
                </c:pt>
                <c:pt idx="42746">
                  <c:v>45148.423611111109</c:v>
                </c:pt>
                <c:pt idx="42747">
                  <c:v>45148.427083333336</c:v>
                </c:pt>
                <c:pt idx="42748">
                  <c:v>45148.430555555555</c:v>
                </c:pt>
                <c:pt idx="42749">
                  <c:v>45148.434027777781</c:v>
                </c:pt>
                <c:pt idx="42750">
                  <c:v>45148.4375</c:v>
                </c:pt>
                <c:pt idx="42751">
                  <c:v>45148.440972222219</c:v>
                </c:pt>
                <c:pt idx="42752">
                  <c:v>45148.444444444445</c:v>
                </c:pt>
                <c:pt idx="42753">
                  <c:v>45148.447916666664</c:v>
                </c:pt>
                <c:pt idx="42754">
                  <c:v>45148.451388888891</c:v>
                </c:pt>
                <c:pt idx="42755">
                  <c:v>45148.454861111109</c:v>
                </c:pt>
                <c:pt idx="42756">
                  <c:v>45148.458333333336</c:v>
                </c:pt>
                <c:pt idx="42757">
                  <c:v>45148.461805555555</c:v>
                </c:pt>
                <c:pt idx="42758">
                  <c:v>45148.465277777781</c:v>
                </c:pt>
                <c:pt idx="42759">
                  <c:v>45148.46875</c:v>
                </c:pt>
                <c:pt idx="42760">
                  <c:v>45148.472222222219</c:v>
                </c:pt>
                <c:pt idx="42761">
                  <c:v>45148.475694444445</c:v>
                </c:pt>
                <c:pt idx="42762">
                  <c:v>45148.479166666664</c:v>
                </c:pt>
                <c:pt idx="42763">
                  <c:v>45148.482638888891</c:v>
                </c:pt>
                <c:pt idx="42764">
                  <c:v>45148.486111111109</c:v>
                </c:pt>
                <c:pt idx="42765">
                  <c:v>45148.489583333336</c:v>
                </c:pt>
                <c:pt idx="42766">
                  <c:v>45148.493055555555</c:v>
                </c:pt>
                <c:pt idx="42767">
                  <c:v>45148.496527777781</c:v>
                </c:pt>
                <c:pt idx="42768">
                  <c:v>45148.5</c:v>
                </c:pt>
                <c:pt idx="42769">
                  <c:v>45148.503472222219</c:v>
                </c:pt>
                <c:pt idx="42770">
                  <c:v>45148.506944444445</c:v>
                </c:pt>
                <c:pt idx="42771">
                  <c:v>45148.510416666664</c:v>
                </c:pt>
                <c:pt idx="42772">
                  <c:v>45148.513888888891</c:v>
                </c:pt>
                <c:pt idx="42773">
                  <c:v>45148.517361111109</c:v>
                </c:pt>
                <c:pt idx="42774">
                  <c:v>45148.520833333336</c:v>
                </c:pt>
                <c:pt idx="42775">
                  <c:v>45148.524305555555</c:v>
                </c:pt>
                <c:pt idx="42776">
                  <c:v>45148.527777777781</c:v>
                </c:pt>
                <c:pt idx="42777">
                  <c:v>45148.53125</c:v>
                </c:pt>
                <c:pt idx="42778">
                  <c:v>45148.534722222219</c:v>
                </c:pt>
                <c:pt idx="42779">
                  <c:v>45148.538194444445</c:v>
                </c:pt>
                <c:pt idx="42780">
                  <c:v>45148.541666666664</c:v>
                </c:pt>
                <c:pt idx="42781">
                  <c:v>45148.545138888891</c:v>
                </c:pt>
                <c:pt idx="42782">
                  <c:v>45148.548611111109</c:v>
                </c:pt>
                <c:pt idx="42783">
                  <c:v>45148.552083333336</c:v>
                </c:pt>
                <c:pt idx="42784">
                  <c:v>45148.555555555555</c:v>
                </c:pt>
                <c:pt idx="42785">
                  <c:v>45148.559027777781</c:v>
                </c:pt>
                <c:pt idx="42786">
                  <c:v>45148.5625</c:v>
                </c:pt>
                <c:pt idx="42787">
                  <c:v>45148.565972222219</c:v>
                </c:pt>
                <c:pt idx="42788">
                  <c:v>45148.569444444445</c:v>
                </c:pt>
                <c:pt idx="42789">
                  <c:v>45148.572916666664</c:v>
                </c:pt>
                <c:pt idx="42790">
                  <c:v>45148.576388888891</c:v>
                </c:pt>
                <c:pt idx="42791">
                  <c:v>45148.579861111109</c:v>
                </c:pt>
                <c:pt idx="42792">
                  <c:v>45148.583333333336</c:v>
                </c:pt>
                <c:pt idx="42793">
                  <c:v>45148.586805555555</c:v>
                </c:pt>
                <c:pt idx="42794">
                  <c:v>45148.590277777781</c:v>
                </c:pt>
                <c:pt idx="42795">
                  <c:v>45148.59375</c:v>
                </c:pt>
                <c:pt idx="42796">
                  <c:v>45148.597222222219</c:v>
                </c:pt>
                <c:pt idx="42797">
                  <c:v>45148.600694444445</c:v>
                </c:pt>
                <c:pt idx="42798">
                  <c:v>45148.604166666664</c:v>
                </c:pt>
                <c:pt idx="42799">
                  <c:v>45148.607638888891</c:v>
                </c:pt>
                <c:pt idx="42800">
                  <c:v>45148.611111111109</c:v>
                </c:pt>
                <c:pt idx="42801">
                  <c:v>45148.614583333336</c:v>
                </c:pt>
                <c:pt idx="42802">
                  <c:v>45148.618055555555</c:v>
                </c:pt>
                <c:pt idx="42803">
                  <c:v>45148.621527777781</c:v>
                </c:pt>
                <c:pt idx="42804">
                  <c:v>45148.625</c:v>
                </c:pt>
                <c:pt idx="42805">
                  <c:v>45148.628472222219</c:v>
                </c:pt>
                <c:pt idx="42806">
                  <c:v>45148.631944444445</c:v>
                </c:pt>
                <c:pt idx="42807">
                  <c:v>45148.635416666664</c:v>
                </c:pt>
                <c:pt idx="42808">
                  <c:v>45148.638888888891</c:v>
                </c:pt>
                <c:pt idx="42809">
                  <c:v>45148.642361111109</c:v>
                </c:pt>
                <c:pt idx="42810">
                  <c:v>45148.645833333336</c:v>
                </c:pt>
                <c:pt idx="42811">
                  <c:v>45148.649305555555</c:v>
                </c:pt>
                <c:pt idx="42812">
                  <c:v>45148.652777777781</c:v>
                </c:pt>
                <c:pt idx="42813">
                  <c:v>45148.65625</c:v>
                </c:pt>
                <c:pt idx="42814">
                  <c:v>45148.659722222219</c:v>
                </c:pt>
                <c:pt idx="42815">
                  <c:v>45148.663194444445</c:v>
                </c:pt>
                <c:pt idx="42816">
                  <c:v>45148.666666666664</c:v>
                </c:pt>
                <c:pt idx="42817">
                  <c:v>45148.670138888891</c:v>
                </c:pt>
                <c:pt idx="42818">
                  <c:v>45148.673611111109</c:v>
                </c:pt>
                <c:pt idx="42819">
                  <c:v>45148.677083333336</c:v>
                </c:pt>
                <c:pt idx="42820">
                  <c:v>45148.680555555555</c:v>
                </c:pt>
                <c:pt idx="42821">
                  <c:v>45148.684027777781</c:v>
                </c:pt>
                <c:pt idx="42822">
                  <c:v>45148.6875</c:v>
                </c:pt>
                <c:pt idx="42823">
                  <c:v>45148.690972222219</c:v>
                </c:pt>
                <c:pt idx="42824">
                  <c:v>45148.694444444445</c:v>
                </c:pt>
                <c:pt idx="42825">
                  <c:v>45148.697916666664</c:v>
                </c:pt>
                <c:pt idx="42826">
                  <c:v>45148.701388888891</c:v>
                </c:pt>
                <c:pt idx="42827">
                  <c:v>45148.704861111109</c:v>
                </c:pt>
                <c:pt idx="42828">
                  <c:v>45148.708333333336</c:v>
                </c:pt>
                <c:pt idx="42829">
                  <c:v>45148.711805555555</c:v>
                </c:pt>
                <c:pt idx="42830">
                  <c:v>45148.715277777781</c:v>
                </c:pt>
                <c:pt idx="42831">
                  <c:v>45148.71875</c:v>
                </c:pt>
                <c:pt idx="42832">
                  <c:v>45148.722222222219</c:v>
                </c:pt>
                <c:pt idx="42833">
                  <c:v>45148.725694444445</c:v>
                </c:pt>
                <c:pt idx="42834">
                  <c:v>45148.729166666664</c:v>
                </c:pt>
                <c:pt idx="42835">
                  <c:v>45148.732638888891</c:v>
                </c:pt>
                <c:pt idx="42836">
                  <c:v>45148.736111111109</c:v>
                </c:pt>
                <c:pt idx="42837">
                  <c:v>45148.739583333336</c:v>
                </c:pt>
                <c:pt idx="42838">
                  <c:v>45148.743055555555</c:v>
                </c:pt>
                <c:pt idx="42839">
                  <c:v>45148.746527777781</c:v>
                </c:pt>
                <c:pt idx="42840">
                  <c:v>45148.75</c:v>
                </c:pt>
                <c:pt idx="42841">
                  <c:v>45148.753472222219</c:v>
                </c:pt>
                <c:pt idx="42842">
                  <c:v>45148.756944444445</c:v>
                </c:pt>
                <c:pt idx="42843">
                  <c:v>45148.760416666664</c:v>
                </c:pt>
                <c:pt idx="42844">
                  <c:v>45148.763888888891</c:v>
                </c:pt>
                <c:pt idx="42845">
                  <c:v>45148.767361111109</c:v>
                </c:pt>
                <c:pt idx="42846">
                  <c:v>45148.770833333336</c:v>
                </c:pt>
                <c:pt idx="42847">
                  <c:v>45148.774305555555</c:v>
                </c:pt>
                <c:pt idx="42848">
                  <c:v>45148.777777777781</c:v>
                </c:pt>
                <c:pt idx="42849">
                  <c:v>45148.78125</c:v>
                </c:pt>
                <c:pt idx="42850">
                  <c:v>45148.784722222219</c:v>
                </c:pt>
                <c:pt idx="42851">
                  <c:v>45148.788194444445</c:v>
                </c:pt>
                <c:pt idx="42852">
                  <c:v>45148.791666666664</c:v>
                </c:pt>
                <c:pt idx="42853">
                  <c:v>45148.795138888891</c:v>
                </c:pt>
                <c:pt idx="42854">
                  <c:v>45148.798611111109</c:v>
                </c:pt>
                <c:pt idx="42855">
                  <c:v>45148.802083333336</c:v>
                </c:pt>
                <c:pt idx="42856">
                  <c:v>45148.805555555555</c:v>
                </c:pt>
                <c:pt idx="42857">
                  <c:v>45148.809027777781</c:v>
                </c:pt>
                <c:pt idx="42858">
                  <c:v>45148.8125</c:v>
                </c:pt>
                <c:pt idx="42859">
                  <c:v>45148.815972222219</c:v>
                </c:pt>
                <c:pt idx="42860">
                  <c:v>45148.819444444445</c:v>
                </c:pt>
                <c:pt idx="42861">
                  <c:v>45148.822916666664</c:v>
                </c:pt>
                <c:pt idx="42862">
                  <c:v>45148.826388888891</c:v>
                </c:pt>
                <c:pt idx="42863">
                  <c:v>45148.829861111109</c:v>
                </c:pt>
                <c:pt idx="42864">
                  <c:v>45148.833333333336</c:v>
                </c:pt>
                <c:pt idx="42865">
                  <c:v>45148.836805555555</c:v>
                </c:pt>
                <c:pt idx="42866">
                  <c:v>45148.840277777781</c:v>
                </c:pt>
                <c:pt idx="42867">
                  <c:v>45148.84375</c:v>
                </c:pt>
                <c:pt idx="42868">
                  <c:v>45148.847222222219</c:v>
                </c:pt>
                <c:pt idx="42869">
                  <c:v>45148.850694444445</c:v>
                </c:pt>
                <c:pt idx="42870">
                  <c:v>45148.854166666664</c:v>
                </c:pt>
                <c:pt idx="42871">
                  <c:v>45148.857638888891</c:v>
                </c:pt>
                <c:pt idx="42872">
                  <c:v>45148.861111111109</c:v>
                </c:pt>
                <c:pt idx="42873">
                  <c:v>45148.864583333336</c:v>
                </c:pt>
                <c:pt idx="42874">
                  <c:v>45148.868055555555</c:v>
                </c:pt>
                <c:pt idx="42875">
                  <c:v>45148.871527777781</c:v>
                </c:pt>
                <c:pt idx="42876">
                  <c:v>45148.875</c:v>
                </c:pt>
                <c:pt idx="42877">
                  <c:v>45148.878472222219</c:v>
                </c:pt>
                <c:pt idx="42878">
                  <c:v>45148.881944444445</c:v>
                </c:pt>
                <c:pt idx="42879">
                  <c:v>45148.885416666664</c:v>
                </c:pt>
                <c:pt idx="42880">
                  <c:v>45148.888888888891</c:v>
                </c:pt>
                <c:pt idx="42881">
                  <c:v>45148.892361111109</c:v>
                </c:pt>
                <c:pt idx="42882">
                  <c:v>45148.895833333336</c:v>
                </c:pt>
                <c:pt idx="42883">
                  <c:v>45148.899305555555</c:v>
                </c:pt>
                <c:pt idx="42884">
                  <c:v>45148.902777777781</c:v>
                </c:pt>
                <c:pt idx="42885">
                  <c:v>45148.90625</c:v>
                </c:pt>
                <c:pt idx="42886">
                  <c:v>45148.909722222219</c:v>
                </c:pt>
                <c:pt idx="42887">
                  <c:v>45148.913194444445</c:v>
                </c:pt>
                <c:pt idx="42888">
                  <c:v>45148.916666666664</c:v>
                </c:pt>
                <c:pt idx="42889">
                  <c:v>45148.920138888891</c:v>
                </c:pt>
                <c:pt idx="42890">
                  <c:v>45148.923611111109</c:v>
                </c:pt>
                <c:pt idx="42891">
                  <c:v>45148.927083333336</c:v>
                </c:pt>
                <c:pt idx="42892">
                  <c:v>45148.930555555555</c:v>
                </c:pt>
                <c:pt idx="42893">
                  <c:v>45148.934027777781</c:v>
                </c:pt>
                <c:pt idx="42894">
                  <c:v>45148.9375</c:v>
                </c:pt>
                <c:pt idx="42895">
                  <c:v>45148.940972222219</c:v>
                </c:pt>
                <c:pt idx="42896">
                  <c:v>45148.944444444445</c:v>
                </c:pt>
                <c:pt idx="42897">
                  <c:v>45148.947916666664</c:v>
                </c:pt>
                <c:pt idx="42898">
                  <c:v>45148.951388888891</c:v>
                </c:pt>
                <c:pt idx="42899">
                  <c:v>45148.954861111109</c:v>
                </c:pt>
                <c:pt idx="42900">
                  <c:v>45148.958333333336</c:v>
                </c:pt>
                <c:pt idx="42901">
                  <c:v>45148.961805555555</c:v>
                </c:pt>
                <c:pt idx="42902">
                  <c:v>45148.965277777781</c:v>
                </c:pt>
                <c:pt idx="42903">
                  <c:v>45148.96875</c:v>
                </c:pt>
                <c:pt idx="42904">
                  <c:v>45148.972222222219</c:v>
                </c:pt>
                <c:pt idx="42905">
                  <c:v>45148.975694444445</c:v>
                </c:pt>
                <c:pt idx="42906">
                  <c:v>45148.979166666664</c:v>
                </c:pt>
                <c:pt idx="42907">
                  <c:v>45148.982638888891</c:v>
                </c:pt>
                <c:pt idx="42908">
                  <c:v>45148.986111111109</c:v>
                </c:pt>
                <c:pt idx="42909">
                  <c:v>45148.989583333336</c:v>
                </c:pt>
                <c:pt idx="42910">
                  <c:v>45148.993055555555</c:v>
                </c:pt>
                <c:pt idx="42911">
                  <c:v>45148.996527777781</c:v>
                </c:pt>
                <c:pt idx="42912">
                  <c:v>45149</c:v>
                </c:pt>
                <c:pt idx="42913">
                  <c:v>45149.003472222219</c:v>
                </c:pt>
                <c:pt idx="42914">
                  <c:v>45149.006944444445</c:v>
                </c:pt>
                <c:pt idx="42915">
                  <c:v>45149.010416666664</c:v>
                </c:pt>
                <c:pt idx="42916">
                  <c:v>45149.013888888891</c:v>
                </c:pt>
                <c:pt idx="42917">
                  <c:v>45149.017361111109</c:v>
                </c:pt>
                <c:pt idx="42918">
                  <c:v>45149.020833333336</c:v>
                </c:pt>
                <c:pt idx="42919">
                  <c:v>45149.024305555555</c:v>
                </c:pt>
                <c:pt idx="42920">
                  <c:v>45149.027777777781</c:v>
                </c:pt>
                <c:pt idx="42921">
                  <c:v>45149.03125</c:v>
                </c:pt>
                <c:pt idx="42922">
                  <c:v>45149.034722222219</c:v>
                </c:pt>
                <c:pt idx="42923">
                  <c:v>45149.038194444445</c:v>
                </c:pt>
                <c:pt idx="42924">
                  <c:v>45149.041666666664</c:v>
                </c:pt>
                <c:pt idx="42925">
                  <c:v>45149.045138888891</c:v>
                </c:pt>
                <c:pt idx="42926">
                  <c:v>45149.048611111109</c:v>
                </c:pt>
                <c:pt idx="42927">
                  <c:v>45149.052083333336</c:v>
                </c:pt>
                <c:pt idx="42928">
                  <c:v>45149.055555555555</c:v>
                </c:pt>
                <c:pt idx="42929">
                  <c:v>45149.059027777781</c:v>
                </c:pt>
                <c:pt idx="42930">
                  <c:v>45149.0625</c:v>
                </c:pt>
                <c:pt idx="42931">
                  <c:v>45149.065972222219</c:v>
                </c:pt>
                <c:pt idx="42932">
                  <c:v>45149.069444444445</c:v>
                </c:pt>
                <c:pt idx="42933">
                  <c:v>45149.072916666664</c:v>
                </c:pt>
                <c:pt idx="42934">
                  <c:v>45149.076388888891</c:v>
                </c:pt>
                <c:pt idx="42935">
                  <c:v>45149.079861111109</c:v>
                </c:pt>
                <c:pt idx="42936">
                  <c:v>45149.083333333336</c:v>
                </c:pt>
                <c:pt idx="42937">
                  <c:v>45149.086805555555</c:v>
                </c:pt>
                <c:pt idx="42938">
                  <c:v>45149.090277777781</c:v>
                </c:pt>
                <c:pt idx="42939">
                  <c:v>45149.09375</c:v>
                </c:pt>
                <c:pt idx="42940">
                  <c:v>45149.097222222219</c:v>
                </c:pt>
                <c:pt idx="42941">
                  <c:v>45149.100694444445</c:v>
                </c:pt>
                <c:pt idx="42942">
                  <c:v>45149.104166666664</c:v>
                </c:pt>
                <c:pt idx="42943">
                  <c:v>45149.107638888891</c:v>
                </c:pt>
                <c:pt idx="42944">
                  <c:v>45149.111111111109</c:v>
                </c:pt>
                <c:pt idx="42945">
                  <c:v>45149.114583333336</c:v>
                </c:pt>
                <c:pt idx="42946">
                  <c:v>45149.118055555555</c:v>
                </c:pt>
                <c:pt idx="42947">
                  <c:v>45149.121527777781</c:v>
                </c:pt>
                <c:pt idx="42948">
                  <c:v>45149.125</c:v>
                </c:pt>
                <c:pt idx="42949">
                  <c:v>45149.128472222219</c:v>
                </c:pt>
                <c:pt idx="42950">
                  <c:v>45149.131944444445</c:v>
                </c:pt>
                <c:pt idx="42951">
                  <c:v>45149.135416666664</c:v>
                </c:pt>
                <c:pt idx="42952">
                  <c:v>45149.138888888891</c:v>
                </c:pt>
                <c:pt idx="42953">
                  <c:v>45149.142361111109</c:v>
                </c:pt>
                <c:pt idx="42954">
                  <c:v>45149.145833333336</c:v>
                </c:pt>
                <c:pt idx="42955">
                  <c:v>45149.149305555555</c:v>
                </c:pt>
                <c:pt idx="42956">
                  <c:v>45149.152777777781</c:v>
                </c:pt>
                <c:pt idx="42957">
                  <c:v>45149.15625</c:v>
                </c:pt>
                <c:pt idx="42958">
                  <c:v>45149.159722222219</c:v>
                </c:pt>
                <c:pt idx="42959">
                  <c:v>45149.163194444445</c:v>
                </c:pt>
                <c:pt idx="42960">
                  <c:v>45149.166666666664</c:v>
                </c:pt>
                <c:pt idx="42961">
                  <c:v>45149.170138888891</c:v>
                </c:pt>
                <c:pt idx="42962">
                  <c:v>45149.173611111109</c:v>
                </c:pt>
                <c:pt idx="42963">
                  <c:v>45149.177083333336</c:v>
                </c:pt>
                <c:pt idx="42964">
                  <c:v>45149.180555555555</c:v>
                </c:pt>
                <c:pt idx="42965">
                  <c:v>45149.184027777781</c:v>
                </c:pt>
                <c:pt idx="42966">
                  <c:v>45149.1875</c:v>
                </c:pt>
                <c:pt idx="42967">
                  <c:v>45149.190972222219</c:v>
                </c:pt>
                <c:pt idx="42968">
                  <c:v>45149.194444444445</c:v>
                </c:pt>
                <c:pt idx="42969">
                  <c:v>45149.197916666664</c:v>
                </c:pt>
                <c:pt idx="42970">
                  <c:v>45149.201388888891</c:v>
                </c:pt>
                <c:pt idx="42971">
                  <c:v>45149.204861111109</c:v>
                </c:pt>
                <c:pt idx="42972">
                  <c:v>45149.208333333336</c:v>
                </c:pt>
                <c:pt idx="42973">
                  <c:v>45149.211805555555</c:v>
                </c:pt>
                <c:pt idx="42974">
                  <c:v>45149.215277777781</c:v>
                </c:pt>
                <c:pt idx="42975">
                  <c:v>45149.21875</c:v>
                </c:pt>
                <c:pt idx="42976">
                  <c:v>45149.222222222219</c:v>
                </c:pt>
                <c:pt idx="42977">
                  <c:v>45149.225694444445</c:v>
                </c:pt>
                <c:pt idx="42978">
                  <c:v>45149.229166666664</c:v>
                </c:pt>
                <c:pt idx="42979">
                  <c:v>45149.232638888891</c:v>
                </c:pt>
                <c:pt idx="42980">
                  <c:v>45149.236111111109</c:v>
                </c:pt>
                <c:pt idx="42981">
                  <c:v>45149.239583333336</c:v>
                </c:pt>
                <c:pt idx="42982">
                  <c:v>45149.243055555555</c:v>
                </c:pt>
                <c:pt idx="42983">
                  <c:v>45149.246527777781</c:v>
                </c:pt>
                <c:pt idx="42984">
                  <c:v>45149.25</c:v>
                </c:pt>
                <c:pt idx="42985">
                  <c:v>45149.253472222219</c:v>
                </c:pt>
                <c:pt idx="42986">
                  <c:v>45149.256944444445</c:v>
                </c:pt>
                <c:pt idx="42987">
                  <c:v>45149.260416666664</c:v>
                </c:pt>
                <c:pt idx="42988">
                  <c:v>45149.263888888891</c:v>
                </c:pt>
                <c:pt idx="42989">
                  <c:v>45149.267361111109</c:v>
                </c:pt>
                <c:pt idx="42990">
                  <c:v>45149.270833333336</c:v>
                </c:pt>
                <c:pt idx="42991">
                  <c:v>45149.274305555555</c:v>
                </c:pt>
                <c:pt idx="42992">
                  <c:v>45149.277777777781</c:v>
                </c:pt>
                <c:pt idx="42993">
                  <c:v>45149.28125</c:v>
                </c:pt>
                <c:pt idx="42994">
                  <c:v>45149.284722222219</c:v>
                </c:pt>
                <c:pt idx="42995">
                  <c:v>45149.288194444445</c:v>
                </c:pt>
                <c:pt idx="42996">
                  <c:v>45149.291666666664</c:v>
                </c:pt>
                <c:pt idx="42997">
                  <c:v>45149.295138888891</c:v>
                </c:pt>
                <c:pt idx="42998">
                  <c:v>45149.298611111109</c:v>
                </c:pt>
                <c:pt idx="42999">
                  <c:v>45149.302083333336</c:v>
                </c:pt>
                <c:pt idx="43000">
                  <c:v>45149.305555555555</c:v>
                </c:pt>
                <c:pt idx="43001">
                  <c:v>45149.309027777781</c:v>
                </c:pt>
                <c:pt idx="43002">
                  <c:v>45149.3125</c:v>
                </c:pt>
                <c:pt idx="43003">
                  <c:v>45149.315972222219</c:v>
                </c:pt>
                <c:pt idx="43004">
                  <c:v>45149.319444444445</c:v>
                </c:pt>
                <c:pt idx="43005">
                  <c:v>45149.322916666664</c:v>
                </c:pt>
                <c:pt idx="43006">
                  <c:v>45149.326388888891</c:v>
                </c:pt>
                <c:pt idx="43007">
                  <c:v>45149.329861111109</c:v>
                </c:pt>
                <c:pt idx="43008">
                  <c:v>45149.333333333336</c:v>
                </c:pt>
                <c:pt idx="43009">
                  <c:v>45149.336805555555</c:v>
                </c:pt>
                <c:pt idx="43010">
                  <c:v>45149.340277777781</c:v>
                </c:pt>
                <c:pt idx="43011">
                  <c:v>45149.34375</c:v>
                </c:pt>
                <c:pt idx="43012">
                  <c:v>45149.347222222219</c:v>
                </c:pt>
                <c:pt idx="43013">
                  <c:v>45149.350694444445</c:v>
                </c:pt>
                <c:pt idx="43014">
                  <c:v>45149.354166666664</c:v>
                </c:pt>
                <c:pt idx="43015">
                  <c:v>45149.357638888891</c:v>
                </c:pt>
                <c:pt idx="43016">
                  <c:v>45149.361111111109</c:v>
                </c:pt>
                <c:pt idx="43017">
                  <c:v>45149.364583333336</c:v>
                </c:pt>
                <c:pt idx="43018">
                  <c:v>45149.368055555555</c:v>
                </c:pt>
                <c:pt idx="43019">
                  <c:v>45149.371527777781</c:v>
                </c:pt>
                <c:pt idx="43020">
                  <c:v>45149.375</c:v>
                </c:pt>
                <c:pt idx="43021">
                  <c:v>45149.378472222219</c:v>
                </c:pt>
                <c:pt idx="43022">
                  <c:v>45149.381944444445</c:v>
                </c:pt>
                <c:pt idx="43023">
                  <c:v>45149.385416666664</c:v>
                </c:pt>
                <c:pt idx="43024">
                  <c:v>45149.388888888891</c:v>
                </c:pt>
                <c:pt idx="43025">
                  <c:v>45149.392361111109</c:v>
                </c:pt>
                <c:pt idx="43026">
                  <c:v>45149.395833333336</c:v>
                </c:pt>
                <c:pt idx="43027">
                  <c:v>45149.399305555555</c:v>
                </c:pt>
                <c:pt idx="43028">
                  <c:v>45149.402777777781</c:v>
                </c:pt>
                <c:pt idx="43029">
                  <c:v>45149.40625</c:v>
                </c:pt>
                <c:pt idx="43030">
                  <c:v>45149.409722222219</c:v>
                </c:pt>
                <c:pt idx="43031">
                  <c:v>45149.413194444445</c:v>
                </c:pt>
                <c:pt idx="43032">
                  <c:v>45149.416666666664</c:v>
                </c:pt>
                <c:pt idx="43033">
                  <c:v>45149.420138888891</c:v>
                </c:pt>
                <c:pt idx="43034">
                  <c:v>45149.423611111109</c:v>
                </c:pt>
                <c:pt idx="43035">
                  <c:v>45149.427083333336</c:v>
                </c:pt>
                <c:pt idx="43036">
                  <c:v>45149.430555555555</c:v>
                </c:pt>
                <c:pt idx="43037">
                  <c:v>45149.434027777781</c:v>
                </c:pt>
                <c:pt idx="43038">
                  <c:v>45149.4375</c:v>
                </c:pt>
                <c:pt idx="43039">
                  <c:v>45149.440972222219</c:v>
                </c:pt>
                <c:pt idx="43040">
                  <c:v>45149.444444444445</c:v>
                </c:pt>
                <c:pt idx="43041">
                  <c:v>45149.447916666664</c:v>
                </c:pt>
                <c:pt idx="43042">
                  <c:v>45149.451388888891</c:v>
                </c:pt>
                <c:pt idx="43043">
                  <c:v>45149.454861111109</c:v>
                </c:pt>
                <c:pt idx="43044">
                  <c:v>45149.458333333336</c:v>
                </c:pt>
                <c:pt idx="43045">
                  <c:v>45149.461805555555</c:v>
                </c:pt>
                <c:pt idx="43046">
                  <c:v>45149.465277777781</c:v>
                </c:pt>
                <c:pt idx="43047">
                  <c:v>45149.46875</c:v>
                </c:pt>
                <c:pt idx="43048">
                  <c:v>45149.472222222219</c:v>
                </c:pt>
                <c:pt idx="43049">
                  <c:v>45149.475694444445</c:v>
                </c:pt>
                <c:pt idx="43050">
                  <c:v>45149.479166666664</c:v>
                </c:pt>
                <c:pt idx="43051">
                  <c:v>45149.482638888891</c:v>
                </c:pt>
                <c:pt idx="43052">
                  <c:v>45149.486111111109</c:v>
                </c:pt>
                <c:pt idx="43053">
                  <c:v>45149.489583333336</c:v>
                </c:pt>
                <c:pt idx="43054">
                  <c:v>45149.493055555555</c:v>
                </c:pt>
                <c:pt idx="43055">
                  <c:v>45149.496527777781</c:v>
                </c:pt>
                <c:pt idx="43056">
                  <c:v>45149.5</c:v>
                </c:pt>
                <c:pt idx="43057">
                  <c:v>45149.503472222219</c:v>
                </c:pt>
                <c:pt idx="43058">
                  <c:v>45149.506944444445</c:v>
                </c:pt>
                <c:pt idx="43059">
                  <c:v>45149.510416666664</c:v>
                </c:pt>
                <c:pt idx="43060">
                  <c:v>45149.513888888891</c:v>
                </c:pt>
                <c:pt idx="43061">
                  <c:v>45149.517361111109</c:v>
                </c:pt>
                <c:pt idx="43062">
                  <c:v>45149.520833333336</c:v>
                </c:pt>
                <c:pt idx="43063">
                  <c:v>45149.524305555555</c:v>
                </c:pt>
                <c:pt idx="43064">
                  <c:v>45149.527777777781</c:v>
                </c:pt>
                <c:pt idx="43065">
                  <c:v>45149.53125</c:v>
                </c:pt>
                <c:pt idx="43066">
                  <c:v>45149.534722222219</c:v>
                </c:pt>
                <c:pt idx="43067">
                  <c:v>45149.538194444445</c:v>
                </c:pt>
                <c:pt idx="43068">
                  <c:v>45149.541666666664</c:v>
                </c:pt>
                <c:pt idx="43069">
                  <c:v>45149.545138888891</c:v>
                </c:pt>
                <c:pt idx="43070">
                  <c:v>45149.548611111109</c:v>
                </c:pt>
                <c:pt idx="43071">
                  <c:v>45149.552083333336</c:v>
                </c:pt>
                <c:pt idx="43072">
                  <c:v>45149.555555555555</c:v>
                </c:pt>
                <c:pt idx="43073">
                  <c:v>45149.559027777781</c:v>
                </c:pt>
                <c:pt idx="43074">
                  <c:v>45149.5625</c:v>
                </c:pt>
                <c:pt idx="43075">
                  <c:v>45149.565972222219</c:v>
                </c:pt>
                <c:pt idx="43076">
                  <c:v>45149.569444444445</c:v>
                </c:pt>
                <c:pt idx="43077">
                  <c:v>45149.572916666664</c:v>
                </c:pt>
                <c:pt idx="43078">
                  <c:v>45149.576388888891</c:v>
                </c:pt>
                <c:pt idx="43079">
                  <c:v>45149.579861111109</c:v>
                </c:pt>
                <c:pt idx="43080">
                  <c:v>45149.583333333336</c:v>
                </c:pt>
                <c:pt idx="43081">
                  <c:v>45149.586805555555</c:v>
                </c:pt>
                <c:pt idx="43082">
                  <c:v>45149.590277777781</c:v>
                </c:pt>
                <c:pt idx="43083">
                  <c:v>45149.59375</c:v>
                </c:pt>
                <c:pt idx="43084">
                  <c:v>45149.597222222219</c:v>
                </c:pt>
                <c:pt idx="43085">
                  <c:v>45149.600694444445</c:v>
                </c:pt>
                <c:pt idx="43086">
                  <c:v>45149.604166666664</c:v>
                </c:pt>
                <c:pt idx="43087">
                  <c:v>45149.607638888891</c:v>
                </c:pt>
                <c:pt idx="43088">
                  <c:v>45149.611111111109</c:v>
                </c:pt>
                <c:pt idx="43089">
                  <c:v>45149.614583333336</c:v>
                </c:pt>
                <c:pt idx="43090">
                  <c:v>45149.618055555555</c:v>
                </c:pt>
                <c:pt idx="43091">
                  <c:v>45149.621527777781</c:v>
                </c:pt>
                <c:pt idx="43092">
                  <c:v>45149.625</c:v>
                </c:pt>
                <c:pt idx="43093">
                  <c:v>45149.628472222219</c:v>
                </c:pt>
                <c:pt idx="43094">
                  <c:v>45149.631944444445</c:v>
                </c:pt>
                <c:pt idx="43095">
                  <c:v>45149.635416666664</c:v>
                </c:pt>
                <c:pt idx="43096">
                  <c:v>45149.638888888891</c:v>
                </c:pt>
                <c:pt idx="43097">
                  <c:v>45149.642361111109</c:v>
                </c:pt>
                <c:pt idx="43098">
                  <c:v>45149.645833333336</c:v>
                </c:pt>
                <c:pt idx="43099">
                  <c:v>45149.649305555555</c:v>
                </c:pt>
                <c:pt idx="43100">
                  <c:v>45149.652777777781</c:v>
                </c:pt>
                <c:pt idx="43101">
                  <c:v>45149.65625</c:v>
                </c:pt>
                <c:pt idx="43102">
                  <c:v>45149.659722222219</c:v>
                </c:pt>
                <c:pt idx="43103">
                  <c:v>45149.663194444445</c:v>
                </c:pt>
                <c:pt idx="43104">
                  <c:v>45149.666666666664</c:v>
                </c:pt>
                <c:pt idx="43105">
                  <c:v>45149.670138888891</c:v>
                </c:pt>
                <c:pt idx="43106">
                  <c:v>45149.673611111109</c:v>
                </c:pt>
                <c:pt idx="43107">
                  <c:v>45149.677083333336</c:v>
                </c:pt>
                <c:pt idx="43108">
                  <c:v>45149.680555555555</c:v>
                </c:pt>
                <c:pt idx="43109">
                  <c:v>45149.684027777781</c:v>
                </c:pt>
                <c:pt idx="43110">
                  <c:v>45149.6875</c:v>
                </c:pt>
                <c:pt idx="43111">
                  <c:v>45149.690972222219</c:v>
                </c:pt>
                <c:pt idx="43112">
                  <c:v>45149.694444444445</c:v>
                </c:pt>
                <c:pt idx="43113">
                  <c:v>45149.697916666664</c:v>
                </c:pt>
                <c:pt idx="43114">
                  <c:v>45149.701388888891</c:v>
                </c:pt>
                <c:pt idx="43115">
                  <c:v>45149.704861111109</c:v>
                </c:pt>
                <c:pt idx="43116">
                  <c:v>45149.708333333336</c:v>
                </c:pt>
                <c:pt idx="43117">
                  <c:v>45149.711805555555</c:v>
                </c:pt>
                <c:pt idx="43118">
                  <c:v>45149.715277777781</c:v>
                </c:pt>
                <c:pt idx="43119">
                  <c:v>45149.71875</c:v>
                </c:pt>
                <c:pt idx="43120">
                  <c:v>45149.722222222219</c:v>
                </c:pt>
                <c:pt idx="43121">
                  <c:v>45149.725694444445</c:v>
                </c:pt>
                <c:pt idx="43122">
                  <c:v>45149.729166666664</c:v>
                </c:pt>
                <c:pt idx="43123">
                  <c:v>45149.732638888891</c:v>
                </c:pt>
                <c:pt idx="43124">
                  <c:v>45149.736111111109</c:v>
                </c:pt>
                <c:pt idx="43125">
                  <c:v>45149.739583333336</c:v>
                </c:pt>
                <c:pt idx="43126">
                  <c:v>45149.743055555555</c:v>
                </c:pt>
                <c:pt idx="43127">
                  <c:v>45149.746527777781</c:v>
                </c:pt>
                <c:pt idx="43128">
                  <c:v>45149.75</c:v>
                </c:pt>
                <c:pt idx="43129">
                  <c:v>45149.753472222219</c:v>
                </c:pt>
                <c:pt idx="43130">
                  <c:v>45149.756944444445</c:v>
                </c:pt>
                <c:pt idx="43131">
                  <c:v>45149.760416666664</c:v>
                </c:pt>
                <c:pt idx="43132">
                  <c:v>45149.763888888891</c:v>
                </c:pt>
                <c:pt idx="43133">
                  <c:v>45149.767361111109</c:v>
                </c:pt>
                <c:pt idx="43134">
                  <c:v>45149.770833333336</c:v>
                </c:pt>
                <c:pt idx="43135">
                  <c:v>45149.774305555555</c:v>
                </c:pt>
                <c:pt idx="43136">
                  <c:v>45149.777777777781</c:v>
                </c:pt>
                <c:pt idx="43137">
                  <c:v>45149.78125</c:v>
                </c:pt>
                <c:pt idx="43138">
                  <c:v>45149.784722222219</c:v>
                </c:pt>
                <c:pt idx="43139">
                  <c:v>45149.788194444445</c:v>
                </c:pt>
                <c:pt idx="43140">
                  <c:v>45149.791666666664</c:v>
                </c:pt>
                <c:pt idx="43141">
                  <c:v>45149.795138888891</c:v>
                </c:pt>
                <c:pt idx="43142">
                  <c:v>45149.798611111109</c:v>
                </c:pt>
                <c:pt idx="43143">
                  <c:v>45149.802083333336</c:v>
                </c:pt>
                <c:pt idx="43144">
                  <c:v>45149.805555555555</c:v>
                </c:pt>
                <c:pt idx="43145">
                  <c:v>45149.809027777781</c:v>
                </c:pt>
                <c:pt idx="43146">
                  <c:v>45149.8125</c:v>
                </c:pt>
                <c:pt idx="43147">
                  <c:v>45149.815972222219</c:v>
                </c:pt>
                <c:pt idx="43148">
                  <c:v>45149.819444444445</c:v>
                </c:pt>
                <c:pt idx="43149">
                  <c:v>45149.822916666664</c:v>
                </c:pt>
                <c:pt idx="43150">
                  <c:v>45149.826388888891</c:v>
                </c:pt>
                <c:pt idx="43151">
                  <c:v>45149.829861111109</c:v>
                </c:pt>
                <c:pt idx="43152">
                  <c:v>45149.833333333336</c:v>
                </c:pt>
                <c:pt idx="43153">
                  <c:v>45149.836805555555</c:v>
                </c:pt>
                <c:pt idx="43154">
                  <c:v>45149.840277777781</c:v>
                </c:pt>
                <c:pt idx="43155">
                  <c:v>45149.84375</c:v>
                </c:pt>
                <c:pt idx="43156">
                  <c:v>45149.847222222219</c:v>
                </c:pt>
                <c:pt idx="43157">
                  <c:v>45149.850694444445</c:v>
                </c:pt>
                <c:pt idx="43158">
                  <c:v>45149.854166666664</c:v>
                </c:pt>
                <c:pt idx="43159">
                  <c:v>45149.857638888891</c:v>
                </c:pt>
                <c:pt idx="43160">
                  <c:v>45149.861111111109</c:v>
                </c:pt>
                <c:pt idx="43161">
                  <c:v>45149.864583333336</c:v>
                </c:pt>
                <c:pt idx="43162">
                  <c:v>45149.868055555555</c:v>
                </c:pt>
                <c:pt idx="43163">
                  <c:v>45149.871527777781</c:v>
                </c:pt>
                <c:pt idx="43164">
                  <c:v>45149.875</c:v>
                </c:pt>
                <c:pt idx="43165">
                  <c:v>45149.878472222219</c:v>
                </c:pt>
                <c:pt idx="43166">
                  <c:v>45149.881944444445</c:v>
                </c:pt>
                <c:pt idx="43167">
                  <c:v>45149.885416666664</c:v>
                </c:pt>
                <c:pt idx="43168">
                  <c:v>45149.888888888891</c:v>
                </c:pt>
                <c:pt idx="43169">
                  <c:v>45149.892361111109</c:v>
                </c:pt>
                <c:pt idx="43170">
                  <c:v>45149.895833333336</c:v>
                </c:pt>
                <c:pt idx="43171">
                  <c:v>45149.899305555555</c:v>
                </c:pt>
                <c:pt idx="43172">
                  <c:v>45149.902777777781</c:v>
                </c:pt>
                <c:pt idx="43173">
                  <c:v>45149.90625</c:v>
                </c:pt>
                <c:pt idx="43174">
                  <c:v>45149.909722222219</c:v>
                </c:pt>
                <c:pt idx="43175">
                  <c:v>45149.913194444445</c:v>
                </c:pt>
                <c:pt idx="43176">
                  <c:v>45149.916666666664</c:v>
                </c:pt>
                <c:pt idx="43177">
                  <c:v>45149.920138888891</c:v>
                </c:pt>
                <c:pt idx="43178">
                  <c:v>45149.923611111109</c:v>
                </c:pt>
                <c:pt idx="43179">
                  <c:v>45149.927083333336</c:v>
                </c:pt>
                <c:pt idx="43180">
                  <c:v>45149.930555555555</c:v>
                </c:pt>
                <c:pt idx="43181">
                  <c:v>45149.934027777781</c:v>
                </c:pt>
                <c:pt idx="43182">
                  <c:v>45149.9375</c:v>
                </c:pt>
                <c:pt idx="43183">
                  <c:v>45149.940972222219</c:v>
                </c:pt>
                <c:pt idx="43184">
                  <c:v>45149.944444444445</c:v>
                </c:pt>
                <c:pt idx="43185">
                  <c:v>45149.947916666664</c:v>
                </c:pt>
                <c:pt idx="43186">
                  <c:v>45149.951388888891</c:v>
                </c:pt>
                <c:pt idx="43187">
                  <c:v>45149.954861111109</c:v>
                </c:pt>
                <c:pt idx="43188">
                  <c:v>45149.958333333336</c:v>
                </c:pt>
                <c:pt idx="43189">
                  <c:v>45149.961805555555</c:v>
                </c:pt>
                <c:pt idx="43190">
                  <c:v>45149.965277777781</c:v>
                </c:pt>
                <c:pt idx="43191">
                  <c:v>45149.96875</c:v>
                </c:pt>
                <c:pt idx="43192">
                  <c:v>45149.972222222219</c:v>
                </c:pt>
                <c:pt idx="43193">
                  <c:v>45149.975694444445</c:v>
                </c:pt>
                <c:pt idx="43194">
                  <c:v>45149.979166666664</c:v>
                </c:pt>
                <c:pt idx="43195">
                  <c:v>45149.982638888891</c:v>
                </c:pt>
                <c:pt idx="43196">
                  <c:v>45149.986111111109</c:v>
                </c:pt>
                <c:pt idx="43197">
                  <c:v>45149.989583333336</c:v>
                </c:pt>
                <c:pt idx="43198">
                  <c:v>45149.993055555555</c:v>
                </c:pt>
                <c:pt idx="43199">
                  <c:v>45149.996527777781</c:v>
                </c:pt>
                <c:pt idx="43200">
                  <c:v>45150</c:v>
                </c:pt>
                <c:pt idx="43201">
                  <c:v>45150.003472222219</c:v>
                </c:pt>
                <c:pt idx="43202">
                  <c:v>45150.006944444445</c:v>
                </c:pt>
                <c:pt idx="43203">
                  <c:v>45150.010416666664</c:v>
                </c:pt>
                <c:pt idx="43204">
                  <c:v>45150.013888888891</c:v>
                </c:pt>
                <c:pt idx="43205">
                  <c:v>45150.017361111109</c:v>
                </c:pt>
                <c:pt idx="43206">
                  <c:v>45150.020833333336</c:v>
                </c:pt>
                <c:pt idx="43207">
                  <c:v>45150.024305555555</c:v>
                </c:pt>
                <c:pt idx="43208">
                  <c:v>45150.027777777781</c:v>
                </c:pt>
                <c:pt idx="43209">
                  <c:v>45150.03125</c:v>
                </c:pt>
                <c:pt idx="43210">
                  <c:v>45150.034722222219</c:v>
                </c:pt>
                <c:pt idx="43211">
                  <c:v>45150.038194444445</c:v>
                </c:pt>
                <c:pt idx="43212">
                  <c:v>45150.041666666664</c:v>
                </c:pt>
                <c:pt idx="43213">
                  <c:v>45150.045138888891</c:v>
                </c:pt>
                <c:pt idx="43214">
                  <c:v>45150.048611111109</c:v>
                </c:pt>
                <c:pt idx="43215">
                  <c:v>45150.052083333336</c:v>
                </c:pt>
                <c:pt idx="43216">
                  <c:v>45150.055555555555</c:v>
                </c:pt>
                <c:pt idx="43217">
                  <c:v>45150.059027777781</c:v>
                </c:pt>
                <c:pt idx="43218">
                  <c:v>45150.0625</c:v>
                </c:pt>
                <c:pt idx="43219">
                  <c:v>45150.065972222219</c:v>
                </c:pt>
                <c:pt idx="43220">
                  <c:v>45150.069444444445</c:v>
                </c:pt>
                <c:pt idx="43221">
                  <c:v>45150.072916666664</c:v>
                </c:pt>
                <c:pt idx="43222">
                  <c:v>45150.076388888891</c:v>
                </c:pt>
                <c:pt idx="43223">
                  <c:v>45150.079861111109</c:v>
                </c:pt>
                <c:pt idx="43224">
                  <c:v>45150.083333333336</c:v>
                </c:pt>
                <c:pt idx="43225">
                  <c:v>45150.086805555555</c:v>
                </c:pt>
                <c:pt idx="43226">
                  <c:v>45150.090277777781</c:v>
                </c:pt>
                <c:pt idx="43227">
                  <c:v>45150.09375</c:v>
                </c:pt>
                <c:pt idx="43228">
                  <c:v>45150.097222222219</c:v>
                </c:pt>
                <c:pt idx="43229">
                  <c:v>45150.100694444445</c:v>
                </c:pt>
                <c:pt idx="43230">
                  <c:v>45150.104166666664</c:v>
                </c:pt>
                <c:pt idx="43231">
                  <c:v>45150.107638888891</c:v>
                </c:pt>
                <c:pt idx="43232">
                  <c:v>45150.111111111109</c:v>
                </c:pt>
                <c:pt idx="43233">
                  <c:v>45150.114583333336</c:v>
                </c:pt>
                <c:pt idx="43234">
                  <c:v>45150.118055555555</c:v>
                </c:pt>
                <c:pt idx="43235">
                  <c:v>45150.121527777781</c:v>
                </c:pt>
                <c:pt idx="43236">
                  <c:v>45150.125</c:v>
                </c:pt>
                <c:pt idx="43237">
                  <c:v>45150.128472222219</c:v>
                </c:pt>
                <c:pt idx="43238">
                  <c:v>45150.131944444445</c:v>
                </c:pt>
                <c:pt idx="43239">
                  <c:v>45150.135416666664</c:v>
                </c:pt>
                <c:pt idx="43240">
                  <c:v>45150.138888888891</c:v>
                </c:pt>
                <c:pt idx="43241">
                  <c:v>45150.142361111109</c:v>
                </c:pt>
                <c:pt idx="43242">
                  <c:v>45150.145833333336</c:v>
                </c:pt>
                <c:pt idx="43243">
                  <c:v>45150.149305555555</c:v>
                </c:pt>
                <c:pt idx="43244">
                  <c:v>45150.152777777781</c:v>
                </c:pt>
                <c:pt idx="43245">
                  <c:v>45150.15625</c:v>
                </c:pt>
                <c:pt idx="43246">
                  <c:v>45150.159722222219</c:v>
                </c:pt>
                <c:pt idx="43247">
                  <c:v>45150.163194444445</c:v>
                </c:pt>
                <c:pt idx="43248">
                  <c:v>45150.166666666664</c:v>
                </c:pt>
                <c:pt idx="43249">
                  <c:v>45150.170138888891</c:v>
                </c:pt>
                <c:pt idx="43250">
                  <c:v>45150.173611111109</c:v>
                </c:pt>
                <c:pt idx="43251">
                  <c:v>45150.177083333336</c:v>
                </c:pt>
                <c:pt idx="43252">
                  <c:v>45150.180555555555</c:v>
                </c:pt>
                <c:pt idx="43253">
                  <c:v>45150.184027777781</c:v>
                </c:pt>
                <c:pt idx="43254">
                  <c:v>45150.1875</c:v>
                </c:pt>
                <c:pt idx="43255">
                  <c:v>45150.190972222219</c:v>
                </c:pt>
                <c:pt idx="43256">
                  <c:v>45150.194444444445</c:v>
                </c:pt>
                <c:pt idx="43257">
                  <c:v>45150.197916666664</c:v>
                </c:pt>
                <c:pt idx="43258">
                  <c:v>45150.201388888891</c:v>
                </c:pt>
                <c:pt idx="43259">
                  <c:v>45150.204861111109</c:v>
                </c:pt>
                <c:pt idx="43260">
                  <c:v>45150.208333333336</c:v>
                </c:pt>
                <c:pt idx="43261">
                  <c:v>45150.211805555555</c:v>
                </c:pt>
                <c:pt idx="43262">
                  <c:v>45150.215277777781</c:v>
                </c:pt>
                <c:pt idx="43263">
                  <c:v>45150.21875</c:v>
                </c:pt>
                <c:pt idx="43264">
                  <c:v>45150.222222222219</c:v>
                </c:pt>
                <c:pt idx="43265">
                  <c:v>45150.225694444445</c:v>
                </c:pt>
                <c:pt idx="43266">
                  <c:v>45150.229166666664</c:v>
                </c:pt>
                <c:pt idx="43267">
                  <c:v>45150.232638888891</c:v>
                </c:pt>
                <c:pt idx="43268">
                  <c:v>45150.236111111109</c:v>
                </c:pt>
                <c:pt idx="43269">
                  <c:v>45150.239583333336</c:v>
                </c:pt>
                <c:pt idx="43270">
                  <c:v>45150.243055555555</c:v>
                </c:pt>
                <c:pt idx="43271">
                  <c:v>45150.246527777781</c:v>
                </c:pt>
                <c:pt idx="43272">
                  <c:v>45150.25</c:v>
                </c:pt>
                <c:pt idx="43273">
                  <c:v>45150.253472222219</c:v>
                </c:pt>
                <c:pt idx="43274">
                  <c:v>45150.256944444445</c:v>
                </c:pt>
                <c:pt idx="43275">
                  <c:v>45150.260416666664</c:v>
                </c:pt>
                <c:pt idx="43276">
                  <c:v>45150.263888888891</c:v>
                </c:pt>
                <c:pt idx="43277">
                  <c:v>45150.267361111109</c:v>
                </c:pt>
                <c:pt idx="43278">
                  <c:v>45150.270833333336</c:v>
                </c:pt>
                <c:pt idx="43279">
                  <c:v>45150.274305555555</c:v>
                </c:pt>
                <c:pt idx="43280">
                  <c:v>45150.277777777781</c:v>
                </c:pt>
                <c:pt idx="43281">
                  <c:v>45150.28125</c:v>
                </c:pt>
                <c:pt idx="43282">
                  <c:v>45150.284722222219</c:v>
                </c:pt>
                <c:pt idx="43283">
                  <c:v>45150.288194444445</c:v>
                </c:pt>
                <c:pt idx="43284">
                  <c:v>45150.291666666664</c:v>
                </c:pt>
                <c:pt idx="43285">
                  <c:v>45150.295138888891</c:v>
                </c:pt>
                <c:pt idx="43286">
                  <c:v>45150.298611111109</c:v>
                </c:pt>
                <c:pt idx="43287">
                  <c:v>45150.302083333336</c:v>
                </c:pt>
                <c:pt idx="43288">
                  <c:v>45150.305555555555</c:v>
                </c:pt>
                <c:pt idx="43289">
                  <c:v>45150.309027777781</c:v>
                </c:pt>
                <c:pt idx="43290">
                  <c:v>45150.3125</c:v>
                </c:pt>
                <c:pt idx="43291">
                  <c:v>45150.315972222219</c:v>
                </c:pt>
                <c:pt idx="43292">
                  <c:v>45150.319444444445</c:v>
                </c:pt>
                <c:pt idx="43293">
                  <c:v>45150.322916666664</c:v>
                </c:pt>
                <c:pt idx="43294">
                  <c:v>45150.326388888891</c:v>
                </c:pt>
                <c:pt idx="43295">
                  <c:v>45150.329861111109</c:v>
                </c:pt>
                <c:pt idx="43296">
                  <c:v>45150.333333333336</c:v>
                </c:pt>
                <c:pt idx="43297">
                  <c:v>45150.336805555555</c:v>
                </c:pt>
                <c:pt idx="43298">
                  <c:v>45150.340277777781</c:v>
                </c:pt>
                <c:pt idx="43299">
                  <c:v>45150.34375</c:v>
                </c:pt>
                <c:pt idx="43300">
                  <c:v>45150.347222222219</c:v>
                </c:pt>
                <c:pt idx="43301">
                  <c:v>45150.350694444445</c:v>
                </c:pt>
                <c:pt idx="43302">
                  <c:v>45150.354166666664</c:v>
                </c:pt>
                <c:pt idx="43303">
                  <c:v>45150.357638888891</c:v>
                </c:pt>
                <c:pt idx="43304">
                  <c:v>45150.361111111109</c:v>
                </c:pt>
                <c:pt idx="43305">
                  <c:v>45150.364583333336</c:v>
                </c:pt>
                <c:pt idx="43306">
                  <c:v>45150.368055555555</c:v>
                </c:pt>
                <c:pt idx="43307">
                  <c:v>45150.371527777781</c:v>
                </c:pt>
                <c:pt idx="43308">
                  <c:v>45150.375</c:v>
                </c:pt>
                <c:pt idx="43309">
                  <c:v>45150.378472222219</c:v>
                </c:pt>
                <c:pt idx="43310">
                  <c:v>45150.381944444445</c:v>
                </c:pt>
                <c:pt idx="43311">
                  <c:v>45150.385416666664</c:v>
                </c:pt>
                <c:pt idx="43312">
                  <c:v>45150.388888888891</c:v>
                </c:pt>
                <c:pt idx="43313">
                  <c:v>45150.392361111109</c:v>
                </c:pt>
                <c:pt idx="43314">
                  <c:v>45150.395833333336</c:v>
                </c:pt>
                <c:pt idx="43315">
                  <c:v>45150.399305555555</c:v>
                </c:pt>
                <c:pt idx="43316">
                  <c:v>45150.402777777781</c:v>
                </c:pt>
                <c:pt idx="43317">
                  <c:v>45150.40625</c:v>
                </c:pt>
                <c:pt idx="43318">
                  <c:v>45150.409722222219</c:v>
                </c:pt>
                <c:pt idx="43319">
                  <c:v>45150.413194444445</c:v>
                </c:pt>
                <c:pt idx="43320">
                  <c:v>45150.416666666664</c:v>
                </c:pt>
                <c:pt idx="43321">
                  <c:v>45150.420138888891</c:v>
                </c:pt>
                <c:pt idx="43322">
                  <c:v>45150.423611111109</c:v>
                </c:pt>
                <c:pt idx="43323">
                  <c:v>45150.427083333336</c:v>
                </c:pt>
                <c:pt idx="43324">
                  <c:v>45150.430555555555</c:v>
                </c:pt>
                <c:pt idx="43325">
                  <c:v>45150.434027777781</c:v>
                </c:pt>
                <c:pt idx="43326">
                  <c:v>45150.4375</c:v>
                </c:pt>
                <c:pt idx="43327">
                  <c:v>45150.440972222219</c:v>
                </c:pt>
                <c:pt idx="43328">
                  <c:v>45150.444444444445</c:v>
                </c:pt>
                <c:pt idx="43329">
                  <c:v>45150.447916666664</c:v>
                </c:pt>
                <c:pt idx="43330">
                  <c:v>45150.451388888891</c:v>
                </c:pt>
                <c:pt idx="43331">
                  <c:v>45150.454861111109</c:v>
                </c:pt>
                <c:pt idx="43332">
                  <c:v>45150.458333333336</c:v>
                </c:pt>
                <c:pt idx="43333">
                  <c:v>45150.461805555555</c:v>
                </c:pt>
                <c:pt idx="43334">
                  <c:v>45150.465277777781</c:v>
                </c:pt>
                <c:pt idx="43335">
                  <c:v>45150.46875</c:v>
                </c:pt>
                <c:pt idx="43336">
                  <c:v>45150.472222222219</c:v>
                </c:pt>
                <c:pt idx="43337">
                  <c:v>45150.475694444445</c:v>
                </c:pt>
                <c:pt idx="43338">
                  <c:v>45150.479166666664</c:v>
                </c:pt>
                <c:pt idx="43339">
                  <c:v>45150.482638888891</c:v>
                </c:pt>
                <c:pt idx="43340">
                  <c:v>45150.486111111109</c:v>
                </c:pt>
                <c:pt idx="43341">
                  <c:v>45150.489583333336</c:v>
                </c:pt>
                <c:pt idx="43342">
                  <c:v>45150.493055555555</c:v>
                </c:pt>
                <c:pt idx="43343">
                  <c:v>45150.496527777781</c:v>
                </c:pt>
                <c:pt idx="43344">
                  <c:v>45150.5</c:v>
                </c:pt>
                <c:pt idx="43345">
                  <c:v>45150.503472222219</c:v>
                </c:pt>
                <c:pt idx="43346">
                  <c:v>45150.506944444445</c:v>
                </c:pt>
                <c:pt idx="43347">
                  <c:v>45150.510416666664</c:v>
                </c:pt>
                <c:pt idx="43348">
                  <c:v>45150.513888888891</c:v>
                </c:pt>
                <c:pt idx="43349">
                  <c:v>45150.517361111109</c:v>
                </c:pt>
                <c:pt idx="43350">
                  <c:v>45150.520833333336</c:v>
                </c:pt>
                <c:pt idx="43351">
                  <c:v>45150.524305555555</c:v>
                </c:pt>
                <c:pt idx="43352">
                  <c:v>45150.527777777781</c:v>
                </c:pt>
                <c:pt idx="43353">
                  <c:v>45150.53125</c:v>
                </c:pt>
                <c:pt idx="43354">
                  <c:v>45150.534722222219</c:v>
                </c:pt>
                <c:pt idx="43355">
                  <c:v>45150.538194444445</c:v>
                </c:pt>
                <c:pt idx="43356">
                  <c:v>45150.541666666664</c:v>
                </c:pt>
                <c:pt idx="43357">
                  <c:v>45150.545138888891</c:v>
                </c:pt>
                <c:pt idx="43358">
                  <c:v>45150.548611111109</c:v>
                </c:pt>
                <c:pt idx="43359">
                  <c:v>45150.552083333336</c:v>
                </c:pt>
                <c:pt idx="43360">
                  <c:v>45150.555555555555</c:v>
                </c:pt>
                <c:pt idx="43361">
                  <c:v>45150.559027777781</c:v>
                </c:pt>
                <c:pt idx="43362">
                  <c:v>45150.5625</c:v>
                </c:pt>
                <c:pt idx="43363">
                  <c:v>45150.565972222219</c:v>
                </c:pt>
                <c:pt idx="43364">
                  <c:v>45150.569444444445</c:v>
                </c:pt>
                <c:pt idx="43365">
                  <c:v>45150.572916666664</c:v>
                </c:pt>
                <c:pt idx="43366">
                  <c:v>45150.576388888891</c:v>
                </c:pt>
                <c:pt idx="43367">
                  <c:v>45150.579861111109</c:v>
                </c:pt>
                <c:pt idx="43368">
                  <c:v>45150.583333333336</c:v>
                </c:pt>
                <c:pt idx="43369">
                  <c:v>45150.586805555555</c:v>
                </c:pt>
                <c:pt idx="43370">
                  <c:v>45150.590277777781</c:v>
                </c:pt>
                <c:pt idx="43371">
                  <c:v>45150.59375</c:v>
                </c:pt>
                <c:pt idx="43372">
                  <c:v>45150.597222222219</c:v>
                </c:pt>
                <c:pt idx="43373">
                  <c:v>45150.600694444445</c:v>
                </c:pt>
                <c:pt idx="43374">
                  <c:v>45150.604166666664</c:v>
                </c:pt>
                <c:pt idx="43375">
                  <c:v>45150.607638888891</c:v>
                </c:pt>
                <c:pt idx="43376">
                  <c:v>45150.611111111109</c:v>
                </c:pt>
                <c:pt idx="43377">
                  <c:v>45150.614583333336</c:v>
                </c:pt>
                <c:pt idx="43378">
                  <c:v>45150.618055555555</c:v>
                </c:pt>
                <c:pt idx="43379">
                  <c:v>45150.621527777781</c:v>
                </c:pt>
                <c:pt idx="43380">
                  <c:v>45150.625</c:v>
                </c:pt>
                <c:pt idx="43381">
                  <c:v>45150.628472222219</c:v>
                </c:pt>
                <c:pt idx="43382">
                  <c:v>45150.631944444445</c:v>
                </c:pt>
                <c:pt idx="43383">
                  <c:v>45150.635416666664</c:v>
                </c:pt>
                <c:pt idx="43384">
                  <c:v>45150.638888888891</c:v>
                </c:pt>
                <c:pt idx="43385">
                  <c:v>45150.642361111109</c:v>
                </c:pt>
                <c:pt idx="43386">
                  <c:v>45150.645833333336</c:v>
                </c:pt>
                <c:pt idx="43387">
                  <c:v>45150.649305555555</c:v>
                </c:pt>
                <c:pt idx="43388">
                  <c:v>45150.652777777781</c:v>
                </c:pt>
                <c:pt idx="43389">
                  <c:v>45150.65625</c:v>
                </c:pt>
                <c:pt idx="43390">
                  <c:v>45150.659722222219</c:v>
                </c:pt>
                <c:pt idx="43391">
                  <c:v>45150.663194444445</c:v>
                </c:pt>
                <c:pt idx="43392">
                  <c:v>45150.666666666664</c:v>
                </c:pt>
                <c:pt idx="43393">
                  <c:v>45150.670138888891</c:v>
                </c:pt>
                <c:pt idx="43394">
                  <c:v>45150.673611111109</c:v>
                </c:pt>
                <c:pt idx="43395">
                  <c:v>45150.677083333336</c:v>
                </c:pt>
                <c:pt idx="43396">
                  <c:v>45150.680555555555</c:v>
                </c:pt>
                <c:pt idx="43397">
                  <c:v>45150.684027777781</c:v>
                </c:pt>
                <c:pt idx="43398">
                  <c:v>45150.6875</c:v>
                </c:pt>
                <c:pt idx="43399">
                  <c:v>45150.690972222219</c:v>
                </c:pt>
                <c:pt idx="43400">
                  <c:v>45150.694444444445</c:v>
                </c:pt>
                <c:pt idx="43401">
                  <c:v>45150.697916666664</c:v>
                </c:pt>
                <c:pt idx="43402">
                  <c:v>45150.701388888891</c:v>
                </c:pt>
                <c:pt idx="43403">
                  <c:v>45150.704861111109</c:v>
                </c:pt>
                <c:pt idx="43404">
                  <c:v>45150.708333333336</c:v>
                </c:pt>
                <c:pt idx="43405">
                  <c:v>45150.711805555555</c:v>
                </c:pt>
                <c:pt idx="43406">
                  <c:v>45150.715277777781</c:v>
                </c:pt>
                <c:pt idx="43407">
                  <c:v>45150.71875</c:v>
                </c:pt>
                <c:pt idx="43408">
                  <c:v>45150.722222222219</c:v>
                </c:pt>
                <c:pt idx="43409">
                  <c:v>45150.725694444445</c:v>
                </c:pt>
                <c:pt idx="43410">
                  <c:v>45150.729166666664</c:v>
                </c:pt>
                <c:pt idx="43411">
                  <c:v>45150.732638888891</c:v>
                </c:pt>
                <c:pt idx="43412">
                  <c:v>45150.736111111109</c:v>
                </c:pt>
                <c:pt idx="43413">
                  <c:v>45150.739583333336</c:v>
                </c:pt>
                <c:pt idx="43414">
                  <c:v>45150.743055555555</c:v>
                </c:pt>
                <c:pt idx="43415">
                  <c:v>45150.746527777781</c:v>
                </c:pt>
                <c:pt idx="43416">
                  <c:v>45150.75</c:v>
                </c:pt>
                <c:pt idx="43417">
                  <c:v>45150.753472222219</c:v>
                </c:pt>
                <c:pt idx="43418">
                  <c:v>45150.756944444445</c:v>
                </c:pt>
                <c:pt idx="43419">
                  <c:v>45150.760416666664</c:v>
                </c:pt>
                <c:pt idx="43420">
                  <c:v>45150.763888888891</c:v>
                </c:pt>
                <c:pt idx="43421">
                  <c:v>45150.767361111109</c:v>
                </c:pt>
                <c:pt idx="43422">
                  <c:v>45150.770833333336</c:v>
                </c:pt>
                <c:pt idx="43423">
                  <c:v>45150.774305555555</c:v>
                </c:pt>
                <c:pt idx="43424">
                  <c:v>45150.777777777781</c:v>
                </c:pt>
                <c:pt idx="43425">
                  <c:v>45150.78125</c:v>
                </c:pt>
                <c:pt idx="43426">
                  <c:v>45150.784722222219</c:v>
                </c:pt>
                <c:pt idx="43427">
                  <c:v>45150.788194444445</c:v>
                </c:pt>
                <c:pt idx="43428">
                  <c:v>45150.791666666664</c:v>
                </c:pt>
                <c:pt idx="43429">
                  <c:v>45150.795138888891</c:v>
                </c:pt>
                <c:pt idx="43430">
                  <c:v>45150.798611111109</c:v>
                </c:pt>
                <c:pt idx="43431">
                  <c:v>45150.802083333336</c:v>
                </c:pt>
                <c:pt idx="43432">
                  <c:v>45150.805555555555</c:v>
                </c:pt>
                <c:pt idx="43433">
                  <c:v>45150.809027777781</c:v>
                </c:pt>
                <c:pt idx="43434">
                  <c:v>45150.8125</c:v>
                </c:pt>
                <c:pt idx="43435">
                  <c:v>45150.815972222219</c:v>
                </c:pt>
                <c:pt idx="43436">
                  <c:v>45150.819444444445</c:v>
                </c:pt>
                <c:pt idx="43437">
                  <c:v>45150.822916666664</c:v>
                </c:pt>
                <c:pt idx="43438">
                  <c:v>45150.826388888891</c:v>
                </c:pt>
                <c:pt idx="43439">
                  <c:v>45150.829861111109</c:v>
                </c:pt>
                <c:pt idx="43440">
                  <c:v>45150.833333333336</c:v>
                </c:pt>
                <c:pt idx="43441">
                  <c:v>45150.836805555555</c:v>
                </c:pt>
                <c:pt idx="43442">
                  <c:v>45150.840277777781</c:v>
                </c:pt>
                <c:pt idx="43443">
                  <c:v>45150.84375</c:v>
                </c:pt>
                <c:pt idx="43444">
                  <c:v>45150.847222222219</c:v>
                </c:pt>
                <c:pt idx="43445">
                  <c:v>45150.850694444445</c:v>
                </c:pt>
                <c:pt idx="43446">
                  <c:v>45150.854166666664</c:v>
                </c:pt>
                <c:pt idx="43447">
                  <c:v>45150.857638888891</c:v>
                </c:pt>
                <c:pt idx="43448">
                  <c:v>45150.861111111109</c:v>
                </c:pt>
                <c:pt idx="43449">
                  <c:v>45150.864583333336</c:v>
                </c:pt>
                <c:pt idx="43450">
                  <c:v>45150.868055555555</c:v>
                </c:pt>
                <c:pt idx="43451">
                  <c:v>45150.871527777781</c:v>
                </c:pt>
                <c:pt idx="43452">
                  <c:v>45150.875</c:v>
                </c:pt>
                <c:pt idx="43453">
                  <c:v>45150.878472222219</c:v>
                </c:pt>
                <c:pt idx="43454">
                  <c:v>45150.881944444445</c:v>
                </c:pt>
                <c:pt idx="43455">
                  <c:v>45150.885416666664</c:v>
                </c:pt>
                <c:pt idx="43456">
                  <c:v>45150.888888888891</c:v>
                </c:pt>
                <c:pt idx="43457">
                  <c:v>45150.892361111109</c:v>
                </c:pt>
                <c:pt idx="43458">
                  <c:v>45150.895833333336</c:v>
                </c:pt>
                <c:pt idx="43459">
                  <c:v>45150.899305555555</c:v>
                </c:pt>
                <c:pt idx="43460">
                  <c:v>45150.902777777781</c:v>
                </c:pt>
                <c:pt idx="43461">
                  <c:v>45150.90625</c:v>
                </c:pt>
                <c:pt idx="43462">
                  <c:v>45150.909722222219</c:v>
                </c:pt>
                <c:pt idx="43463">
                  <c:v>45150.913194444445</c:v>
                </c:pt>
                <c:pt idx="43464">
                  <c:v>45150.916666666664</c:v>
                </c:pt>
                <c:pt idx="43465">
                  <c:v>45150.920138888891</c:v>
                </c:pt>
                <c:pt idx="43466">
                  <c:v>45150.923611111109</c:v>
                </c:pt>
                <c:pt idx="43467">
                  <c:v>45150.927083333336</c:v>
                </c:pt>
                <c:pt idx="43468">
                  <c:v>45150.930555555555</c:v>
                </c:pt>
                <c:pt idx="43469">
                  <c:v>45150.934027777781</c:v>
                </c:pt>
                <c:pt idx="43470">
                  <c:v>45150.9375</c:v>
                </c:pt>
                <c:pt idx="43471">
                  <c:v>45150.940972222219</c:v>
                </c:pt>
                <c:pt idx="43472">
                  <c:v>45150.944444444445</c:v>
                </c:pt>
                <c:pt idx="43473">
                  <c:v>45150.947916666664</c:v>
                </c:pt>
                <c:pt idx="43474">
                  <c:v>45150.951388888891</c:v>
                </c:pt>
                <c:pt idx="43475">
                  <c:v>45150.954861111109</c:v>
                </c:pt>
                <c:pt idx="43476">
                  <c:v>45150.958333333336</c:v>
                </c:pt>
                <c:pt idx="43477">
                  <c:v>45150.961805555555</c:v>
                </c:pt>
                <c:pt idx="43478">
                  <c:v>45150.965277777781</c:v>
                </c:pt>
                <c:pt idx="43479">
                  <c:v>45150.96875</c:v>
                </c:pt>
                <c:pt idx="43480">
                  <c:v>45150.972222222219</c:v>
                </c:pt>
                <c:pt idx="43481">
                  <c:v>45150.975694444445</c:v>
                </c:pt>
                <c:pt idx="43482">
                  <c:v>45150.979166666664</c:v>
                </c:pt>
                <c:pt idx="43483">
                  <c:v>45150.982638888891</c:v>
                </c:pt>
                <c:pt idx="43484">
                  <c:v>45150.986111111109</c:v>
                </c:pt>
                <c:pt idx="43485">
                  <c:v>45150.989583333336</c:v>
                </c:pt>
                <c:pt idx="43486">
                  <c:v>45150.993055555555</c:v>
                </c:pt>
                <c:pt idx="43487">
                  <c:v>45150.996527777781</c:v>
                </c:pt>
                <c:pt idx="43488">
                  <c:v>45151</c:v>
                </c:pt>
                <c:pt idx="43489">
                  <c:v>45151.003472222219</c:v>
                </c:pt>
                <c:pt idx="43490">
                  <c:v>45151.006944444445</c:v>
                </c:pt>
                <c:pt idx="43491">
                  <c:v>45151.010416666664</c:v>
                </c:pt>
                <c:pt idx="43492">
                  <c:v>45151.013888888891</c:v>
                </c:pt>
                <c:pt idx="43493">
                  <c:v>45151.017361111109</c:v>
                </c:pt>
                <c:pt idx="43494">
                  <c:v>45151.020833333336</c:v>
                </c:pt>
                <c:pt idx="43495">
                  <c:v>45151.024305555555</c:v>
                </c:pt>
                <c:pt idx="43496">
                  <c:v>45151.027777777781</c:v>
                </c:pt>
                <c:pt idx="43497">
                  <c:v>45151.03125</c:v>
                </c:pt>
                <c:pt idx="43498">
                  <c:v>45151.034722222219</c:v>
                </c:pt>
                <c:pt idx="43499">
                  <c:v>45151.038194444445</c:v>
                </c:pt>
                <c:pt idx="43500">
                  <c:v>45151.041666666664</c:v>
                </c:pt>
                <c:pt idx="43501">
                  <c:v>45151.045138888891</c:v>
                </c:pt>
                <c:pt idx="43502">
                  <c:v>45151.048611111109</c:v>
                </c:pt>
                <c:pt idx="43503">
                  <c:v>45151.052083333336</c:v>
                </c:pt>
                <c:pt idx="43504">
                  <c:v>45151.055555555555</c:v>
                </c:pt>
                <c:pt idx="43505">
                  <c:v>45151.059027777781</c:v>
                </c:pt>
                <c:pt idx="43506">
                  <c:v>45151.0625</c:v>
                </c:pt>
                <c:pt idx="43507">
                  <c:v>45151.065972222219</c:v>
                </c:pt>
                <c:pt idx="43508">
                  <c:v>45151.069444444445</c:v>
                </c:pt>
                <c:pt idx="43509">
                  <c:v>45151.072916666664</c:v>
                </c:pt>
                <c:pt idx="43510">
                  <c:v>45151.076388888891</c:v>
                </c:pt>
                <c:pt idx="43511">
                  <c:v>45151.079861111109</c:v>
                </c:pt>
                <c:pt idx="43512">
                  <c:v>45151.083333333336</c:v>
                </c:pt>
                <c:pt idx="43513">
                  <c:v>45151.086805555555</c:v>
                </c:pt>
                <c:pt idx="43514">
                  <c:v>45151.090277777781</c:v>
                </c:pt>
                <c:pt idx="43515">
                  <c:v>45151.09375</c:v>
                </c:pt>
                <c:pt idx="43516">
                  <c:v>45151.097222222219</c:v>
                </c:pt>
                <c:pt idx="43517">
                  <c:v>45151.100694444445</c:v>
                </c:pt>
                <c:pt idx="43518">
                  <c:v>45151.104166666664</c:v>
                </c:pt>
                <c:pt idx="43519">
                  <c:v>45151.107638888891</c:v>
                </c:pt>
                <c:pt idx="43520">
                  <c:v>45151.111111111109</c:v>
                </c:pt>
                <c:pt idx="43521">
                  <c:v>45151.114583333336</c:v>
                </c:pt>
                <c:pt idx="43522">
                  <c:v>45151.118055555555</c:v>
                </c:pt>
                <c:pt idx="43523">
                  <c:v>45151.121527777781</c:v>
                </c:pt>
                <c:pt idx="43524">
                  <c:v>45151.125</c:v>
                </c:pt>
                <c:pt idx="43525">
                  <c:v>45151.128472222219</c:v>
                </c:pt>
                <c:pt idx="43526">
                  <c:v>45151.131944444445</c:v>
                </c:pt>
                <c:pt idx="43527">
                  <c:v>45151.135416666664</c:v>
                </c:pt>
                <c:pt idx="43528">
                  <c:v>45151.138888888891</c:v>
                </c:pt>
                <c:pt idx="43529">
                  <c:v>45151.142361111109</c:v>
                </c:pt>
                <c:pt idx="43530">
                  <c:v>45151.145833333336</c:v>
                </c:pt>
                <c:pt idx="43531">
                  <c:v>45151.149305555555</c:v>
                </c:pt>
                <c:pt idx="43532">
                  <c:v>45151.152777777781</c:v>
                </c:pt>
                <c:pt idx="43533">
                  <c:v>45151.15625</c:v>
                </c:pt>
                <c:pt idx="43534">
                  <c:v>45151.159722222219</c:v>
                </c:pt>
                <c:pt idx="43535">
                  <c:v>45151.163194444445</c:v>
                </c:pt>
                <c:pt idx="43536">
                  <c:v>45151.166666666664</c:v>
                </c:pt>
                <c:pt idx="43537">
                  <c:v>45151.170138888891</c:v>
                </c:pt>
                <c:pt idx="43538">
                  <c:v>45151.173611111109</c:v>
                </c:pt>
                <c:pt idx="43539">
                  <c:v>45151.177083333336</c:v>
                </c:pt>
                <c:pt idx="43540">
                  <c:v>45151.180555555555</c:v>
                </c:pt>
                <c:pt idx="43541">
                  <c:v>45151.184027777781</c:v>
                </c:pt>
                <c:pt idx="43542">
                  <c:v>45151.1875</c:v>
                </c:pt>
                <c:pt idx="43543">
                  <c:v>45151.190972222219</c:v>
                </c:pt>
                <c:pt idx="43544">
                  <c:v>45151.194444444445</c:v>
                </c:pt>
                <c:pt idx="43545">
                  <c:v>45151.197916666664</c:v>
                </c:pt>
                <c:pt idx="43546">
                  <c:v>45151.201388888891</c:v>
                </c:pt>
                <c:pt idx="43547">
                  <c:v>45151.204861111109</c:v>
                </c:pt>
                <c:pt idx="43548">
                  <c:v>45151.208333333336</c:v>
                </c:pt>
                <c:pt idx="43549">
                  <c:v>45151.211805555555</c:v>
                </c:pt>
                <c:pt idx="43550">
                  <c:v>45151.215277777781</c:v>
                </c:pt>
                <c:pt idx="43551">
                  <c:v>45151.21875</c:v>
                </c:pt>
                <c:pt idx="43552">
                  <c:v>45151.222222222219</c:v>
                </c:pt>
                <c:pt idx="43553">
                  <c:v>45151.225694444445</c:v>
                </c:pt>
                <c:pt idx="43554">
                  <c:v>45151.229166666664</c:v>
                </c:pt>
                <c:pt idx="43555">
                  <c:v>45151.232638888891</c:v>
                </c:pt>
                <c:pt idx="43556">
                  <c:v>45151.236111111109</c:v>
                </c:pt>
                <c:pt idx="43557">
                  <c:v>45151.239583333336</c:v>
                </c:pt>
                <c:pt idx="43558">
                  <c:v>45151.243055555555</c:v>
                </c:pt>
                <c:pt idx="43559">
                  <c:v>45151.246527777781</c:v>
                </c:pt>
                <c:pt idx="43560">
                  <c:v>45151.25</c:v>
                </c:pt>
                <c:pt idx="43561">
                  <c:v>45151.253472222219</c:v>
                </c:pt>
                <c:pt idx="43562">
                  <c:v>45151.256944444445</c:v>
                </c:pt>
                <c:pt idx="43563">
                  <c:v>45151.260416666664</c:v>
                </c:pt>
                <c:pt idx="43564">
                  <c:v>45151.263888888891</c:v>
                </c:pt>
                <c:pt idx="43565">
                  <c:v>45151.267361111109</c:v>
                </c:pt>
                <c:pt idx="43566">
                  <c:v>45151.270833333336</c:v>
                </c:pt>
                <c:pt idx="43567">
                  <c:v>45151.274305555555</c:v>
                </c:pt>
                <c:pt idx="43568">
                  <c:v>45151.277777777781</c:v>
                </c:pt>
                <c:pt idx="43569">
                  <c:v>45151.28125</c:v>
                </c:pt>
                <c:pt idx="43570">
                  <c:v>45151.284722222219</c:v>
                </c:pt>
                <c:pt idx="43571">
                  <c:v>45151.288194444445</c:v>
                </c:pt>
                <c:pt idx="43572">
                  <c:v>45151.291666666664</c:v>
                </c:pt>
                <c:pt idx="43573">
                  <c:v>45151.295138888891</c:v>
                </c:pt>
                <c:pt idx="43574">
                  <c:v>45151.298611111109</c:v>
                </c:pt>
                <c:pt idx="43575">
                  <c:v>45151.302083333336</c:v>
                </c:pt>
                <c:pt idx="43576">
                  <c:v>45151.305555555555</c:v>
                </c:pt>
                <c:pt idx="43577">
                  <c:v>45151.309027777781</c:v>
                </c:pt>
                <c:pt idx="43578">
                  <c:v>45151.3125</c:v>
                </c:pt>
                <c:pt idx="43579">
                  <c:v>45151.315972222219</c:v>
                </c:pt>
                <c:pt idx="43580">
                  <c:v>45151.319444444445</c:v>
                </c:pt>
                <c:pt idx="43581">
                  <c:v>45151.322916666664</c:v>
                </c:pt>
                <c:pt idx="43582">
                  <c:v>45151.326388888891</c:v>
                </c:pt>
                <c:pt idx="43583">
                  <c:v>45151.329861111109</c:v>
                </c:pt>
                <c:pt idx="43584">
                  <c:v>45151.333333333336</c:v>
                </c:pt>
                <c:pt idx="43585">
                  <c:v>45151.336805555555</c:v>
                </c:pt>
                <c:pt idx="43586">
                  <c:v>45151.340277777781</c:v>
                </c:pt>
                <c:pt idx="43587">
                  <c:v>45151.34375</c:v>
                </c:pt>
                <c:pt idx="43588">
                  <c:v>45151.347222222219</c:v>
                </c:pt>
                <c:pt idx="43589">
                  <c:v>45151.350694444445</c:v>
                </c:pt>
                <c:pt idx="43590">
                  <c:v>45151.354166666664</c:v>
                </c:pt>
                <c:pt idx="43591">
                  <c:v>45151.357638888891</c:v>
                </c:pt>
                <c:pt idx="43592">
                  <c:v>45151.361111111109</c:v>
                </c:pt>
                <c:pt idx="43593">
                  <c:v>45151.364583333336</c:v>
                </c:pt>
                <c:pt idx="43594">
                  <c:v>45151.368055555555</c:v>
                </c:pt>
                <c:pt idx="43595">
                  <c:v>45151.371527777781</c:v>
                </c:pt>
                <c:pt idx="43596">
                  <c:v>45151.375</c:v>
                </c:pt>
                <c:pt idx="43597">
                  <c:v>45151.378472222219</c:v>
                </c:pt>
                <c:pt idx="43598">
                  <c:v>45151.381944444445</c:v>
                </c:pt>
                <c:pt idx="43599">
                  <c:v>45151.385416666664</c:v>
                </c:pt>
                <c:pt idx="43600">
                  <c:v>45151.388888888891</c:v>
                </c:pt>
                <c:pt idx="43601">
                  <c:v>45151.392361111109</c:v>
                </c:pt>
                <c:pt idx="43602">
                  <c:v>45151.395833333336</c:v>
                </c:pt>
                <c:pt idx="43603">
                  <c:v>45151.399305555555</c:v>
                </c:pt>
                <c:pt idx="43604">
                  <c:v>45151.402777777781</c:v>
                </c:pt>
                <c:pt idx="43605">
                  <c:v>45151.40625</c:v>
                </c:pt>
                <c:pt idx="43606">
                  <c:v>45151.409722222219</c:v>
                </c:pt>
                <c:pt idx="43607">
                  <c:v>45151.413194444445</c:v>
                </c:pt>
                <c:pt idx="43608">
                  <c:v>45151.416666666664</c:v>
                </c:pt>
                <c:pt idx="43609">
                  <c:v>45151.420138888891</c:v>
                </c:pt>
                <c:pt idx="43610">
                  <c:v>45151.423611111109</c:v>
                </c:pt>
                <c:pt idx="43611">
                  <c:v>45151.427083333336</c:v>
                </c:pt>
                <c:pt idx="43612">
                  <c:v>45151.430555555555</c:v>
                </c:pt>
                <c:pt idx="43613">
                  <c:v>45151.434027777781</c:v>
                </c:pt>
                <c:pt idx="43614">
                  <c:v>45151.4375</c:v>
                </c:pt>
                <c:pt idx="43615">
                  <c:v>45151.440972222219</c:v>
                </c:pt>
                <c:pt idx="43616">
                  <c:v>45151.444444444445</c:v>
                </c:pt>
                <c:pt idx="43617">
                  <c:v>45151.447916666664</c:v>
                </c:pt>
                <c:pt idx="43618">
                  <c:v>45151.451388888891</c:v>
                </c:pt>
                <c:pt idx="43619">
                  <c:v>45151.454861111109</c:v>
                </c:pt>
                <c:pt idx="43620">
                  <c:v>45151.458333333336</c:v>
                </c:pt>
                <c:pt idx="43621">
                  <c:v>45151.461805555555</c:v>
                </c:pt>
                <c:pt idx="43622">
                  <c:v>45151.465277777781</c:v>
                </c:pt>
                <c:pt idx="43623">
                  <c:v>45151.46875</c:v>
                </c:pt>
                <c:pt idx="43624">
                  <c:v>45151.472222222219</c:v>
                </c:pt>
                <c:pt idx="43625">
                  <c:v>45151.475694444445</c:v>
                </c:pt>
                <c:pt idx="43626">
                  <c:v>45151.479166666664</c:v>
                </c:pt>
                <c:pt idx="43627">
                  <c:v>45151.482638888891</c:v>
                </c:pt>
                <c:pt idx="43628">
                  <c:v>45151.486111111109</c:v>
                </c:pt>
                <c:pt idx="43629">
                  <c:v>45151.489583333336</c:v>
                </c:pt>
                <c:pt idx="43630">
                  <c:v>45151.493055555555</c:v>
                </c:pt>
                <c:pt idx="43631">
                  <c:v>45151.496527777781</c:v>
                </c:pt>
                <c:pt idx="43632">
                  <c:v>45151.5</c:v>
                </c:pt>
                <c:pt idx="43633">
                  <c:v>45151.503472222219</c:v>
                </c:pt>
                <c:pt idx="43634">
                  <c:v>45151.506944444445</c:v>
                </c:pt>
                <c:pt idx="43635">
                  <c:v>45151.510416666664</c:v>
                </c:pt>
                <c:pt idx="43636">
                  <c:v>45151.513888888891</c:v>
                </c:pt>
                <c:pt idx="43637">
                  <c:v>45151.517361111109</c:v>
                </c:pt>
                <c:pt idx="43638">
                  <c:v>45151.520833333336</c:v>
                </c:pt>
                <c:pt idx="43639">
                  <c:v>45151.524305555555</c:v>
                </c:pt>
                <c:pt idx="43640">
                  <c:v>45151.527777777781</c:v>
                </c:pt>
                <c:pt idx="43641">
                  <c:v>45151.53125</c:v>
                </c:pt>
                <c:pt idx="43642">
                  <c:v>45151.534722222219</c:v>
                </c:pt>
                <c:pt idx="43643">
                  <c:v>45151.538194444445</c:v>
                </c:pt>
                <c:pt idx="43644">
                  <c:v>45151.541666666664</c:v>
                </c:pt>
                <c:pt idx="43645">
                  <c:v>45151.545138888891</c:v>
                </c:pt>
                <c:pt idx="43646">
                  <c:v>45151.548611111109</c:v>
                </c:pt>
                <c:pt idx="43647">
                  <c:v>45151.552083333336</c:v>
                </c:pt>
                <c:pt idx="43648">
                  <c:v>45151.555555555555</c:v>
                </c:pt>
                <c:pt idx="43649">
                  <c:v>45151.559027777781</c:v>
                </c:pt>
                <c:pt idx="43650">
                  <c:v>45151.5625</c:v>
                </c:pt>
                <c:pt idx="43651">
                  <c:v>45151.565972222219</c:v>
                </c:pt>
                <c:pt idx="43652">
                  <c:v>45151.569444444445</c:v>
                </c:pt>
                <c:pt idx="43653">
                  <c:v>45151.572916666664</c:v>
                </c:pt>
                <c:pt idx="43654">
                  <c:v>45151.576388888891</c:v>
                </c:pt>
                <c:pt idx="43655">
                  <c:v>45151.579861111109</c:v>
                </c:pt>
                <c:pt idx="43656">
                  <c:v>45151.583333333336</c:v>
                </c:pt>
                <c:pt idx="43657">
                  <c:v>45151.586805555555</c:v>
                </c:pt>
                <c:pt idx="43658">
                  <c:v>45151.590277777781</c:v>
                </c:pt>
                <c:pt idx="43659">
                  <c:v>45151.59375</c:v>
                </c:pt>
                <c:pt idx="43660">
                  <c:v>45151.597222222219</c:v>
                </c:pt>
                <c:pt idx="43661">
                  <c:v>45151.600694444445</c:v>
                </c:pt>
                <c:pt idx="43662">
                  <c:v>45151.604166666664</c:v>
                </c:pt>
                <c:pt idx="43663">
                  <c:v>45151.607638888891</c:v>
                </c:pt>
                <c:pt idx="43664">
                  <c:v>45151.611111111109</c:v>
                </c:pt>
                <c:pt idx="43665">
                  <c:v>45151.614583333336</c:v>
                </c:pt>
                <c:pt idx="43666">
                  <c:v>45151.618055555555</c:v>
                </c:pt>
                <c:pt idx="43667">
                  <c:v>45151.621527777781</c:v>
                </c:pt>
                <c:pt idx="43668">
                  <c:v>45151.625</c:v>
                </c:pt>
                <c:pt idx="43669">
                  <c:v>45151.628472222219</c:v>
                </c:pt>
                <c:pt idx="43670">
                  <c:v>45151.631944444445</c:v>
                </c:pt>
                <c:pt idx="43671">
                  <c:v>45151.635416666664</c:v>
                </c:pt>
                <c:pt idx="43672">
                  <c:v>45151.638888888891</c:v>
                </c:pt>
                <c:pt idx="43673">
                  <c:v>45151.642361111109</c:v>
                </c:pt>
                <c:pt idx="43674">
                  <c:v>45151.645833333336</c:v>
                </c:pt>
                <c:pt idx="43675">
                  <c:v>45151.649305555555</c:v>
                </c:pt>
                <c:pt idx="43676">
                  <c:v>45151.652777777781</c:v>
                </c:pt>
                <c:pt idx="43677">
                  <c:v>45151.65625</c:v>
                </c:pt>
                <c:pt idx="43678">
                  <c:v>45151.659722222219</c:v>
                </c:pt>
                <c:pt idx="43679">
                  <c:v>45151.663194444445</c:v>
                </c:pt>
                <c:pt idx="43680">
                  <c:v>45151.666666666664</c:v>
                </c:pt>
                <c:pt idx="43681">
                  <c:v>45151.670138888891</c:v>
                </c:pt>
                <c:pt idx="43682">
                  <c:v>45151.673611111109</c:v>
                </c:pt>
                <c:pt idx="43683">
                  <c:v>45151.677083333336</c:v>
                </c:pt>
                <c:pt idx="43684">
                  <c:v>45151.680555555555</c:v>
                </c:pt>
                <c:pt idx="43685">
                  <c:v>45151.684027777781</c:v>
                </c:pt>
                <c:pt idx="43686">
                  <c:v>45151.6875</c:v>
                </c:pt>
                <c:pt idx="43687">
                  <c:v>45151.690972222219</c:v>
                </c:pt>
                <c:pt idx="43688">
                  <c:v>45151.694444444445</c:v>
                </c:pt>
                <c:pt idx="43689">
                  <c:v>45151.697916666664</c:v>
                </c:pt>
                <c:pt idx="43690">
                  <c:v>45151.701388888891</c:v>
                </c:pt>
                <c:pt idx="43691">
                  <c:v>45151.704861111109</c:v>
                </c:pt>
                <c:pt idx="43692">
                  <c:v>45151.708333333336</c:v>
                </c:pt>
                <c:pt idx="43693">
                  <c:v>45151.711805555555</c:v>
                </c:pt>
                <c:pt idx="43694">
                  <c:v>45151.715277777781</c:v>
                </c:pt>
                <c:pt idx="43695">
                  <c:v>45151.71875</c:v>
                </c:pt>
                <c:pt idx="43696">
                  <c:v>45151.722222222219</c:v>
                </c:pt>
                <c:pt idx="43697">
                  <c:v>45151.725694444445</c:v>
                </c:pt>
                <c:pt idx="43698">
                  <c:v>45151.729166666664</c:v>
                </c:pt>
                <c:pt idx="43699">
                  <c:v>45151.732638888891</c:v>
                </c:pt>
                <c:pt idx="43700">
                  <c:v>45151.736111111109</c:v>
                </c:pt>
                <c:pt idx="43701">
                  <c:v>45151.739583333336</c:v>
                </c:pt>
                <c:pt idx="43702">
                  <c:v>45151.743055555555</c:v>
                </c:pt>
                <c:pt idx="43703">
                  <c:v>45151.746527777781</c:v>
                </c:pt>
                <c:pt idx="43704">
                  <c:v>45151.75</c:v>
                </c:pt>
                <c:pt idx="43705">
                  <c:v>45151.753472222219</c:v>
                </c:pt>
                <c:pt idx="43706">
                  <c:v>45151.756944444445</c:v>
                </c:pt>
                <c:pt idx="43707">
                  <c:v>45151.760416666664</c:v>
                </c:pt>
                <c:pt idx="43708">
                  <c:v>45151.763888888891</c:v>
                </c:pt>
                <c:pt idx="43709">
                  <c:v>45151.767361111109</c:v>
                </c:pt>
                <c:pt idx="43710">
                  <c:v>45151.770833333336</c:v>
                </c:pt>
                <c:pt idx="43711">
                  <c:v>45151.774305555555</c:v>
                </c:pt>
                <c:pt idx="43712">
                  <c:v>45151.777777777781</c:v>
                </c:pt>
                <c:pt idx="43713">
                  <c:v>45151.78125</c:v>
                </c:pt>
                <c:pt idx="43714">
                  <c:v>45151.784722222219</c:v>
                </c:pt>
                <c:pt idx="43715">
                  <c:v>45151.788194444445</c:v>
                </c:pt>
                <c:pt idx="43716">
                  <c:v>45151.791666666664</c:v>
                </c:pt>
                <c:pt idx="43717">
                  <c:v>45151.795138888891</c:v>
                </c:pt>
                <c:pt idx="43718">
                  <c:v>45151.798611111109</c:v>
                </c:pt>
                <c:pt idx="43719">
                  <c:v>45151.802083333336</c:v>
                </c:pt>
                <c:pt idx="43720">
                  <c:v>45151.805555555555</c:v>
                </c:pt>
                <c:pt idx="43721">
                  <c:v>45151.809027777781</c:v>
                </c:pt>
                <c:pt idx="43722">
                  <c:v>45151.8125</c:v>
                </c:pt>
                <c:pt idx="43723">
                  <c:v>45151.815972222219</c:v>
                </c:pt>
                <c:pt idx="43724">
                  <c:v>45151.819444444445</c:v>
                </c:pt>
                <c:pt idx="43725">
                  <c:v>45151.822916666664</c:v>
                </c:pt>
                <c:pt idx="43726">
                  <c:v>45151.826388888891</c:v>
                </c:pt>
                <c:pt idx="43727">
                  <c:v>45151.829861111109</c:v>
                </c:pt>
                <c:pt idx="43728">
                  <c:v>45151.833333333336</c:v>
                </c:pt>
                <c:pt idx="43729">
                  <c:v>45151.836805555555</c:v>
                </c:pt>
                <c:pt idx="43730">
                  <c:v>45151.840277777781</c:v>
                </c:pt>
                <c:pt idx="43731">
                  <c:v>45151.84375</c:v>
                </c:pt>
                <c:pt idx="43732">
                  <c:v>45151.847222222219</c:v>
                </c:pt>
                <c:pt idx="43733">
                  <c:v>45151.850694444445</c:v>
                </c:pt>
                <c:pt idx="43734">
                  <c:v>45151.854166666664</c:v>
                </c:pt>
                <c:pt idx="43735">
                  <c:v>45151.857638888891</c:v>
                </c:pt>
                <c:pt idx="43736">
                  <c:v>45151.861111111109</c:v>
                </c:pt>
                <c:pt idx="43737">
                  <c:v>45151.864583333336</c:v>
                </c:pt>
                <c:pt idx="43738">
                  <c:v>45151.868055555555</c:v>
                </c:pt>
                <c:pt idx="43739">
                  <c:v>45151.871527777781</c:v>
                </c:pt>
                <c:pt idx="43740">
                  <c:v>45151.875</c:v>
                </c:pt>
                <c:pt idx="43741">
                  <c:v>45151.878472222219</c:v>
                </c:pt>
                <c:pt idx="43742">
                  <c:v>45151.881944444445</c:v>
                </c:pt>
                <c:pt idx="43743">
                  <c:v>45151.885416666664</c:v>
                </c:pt>
                <c:pt idx="43744">
                  <c:v>45151.888888888891</c:v>
                </c:pt>
                <c:pt idx="43745">
                  <c:v>45151.892361111109</c:v>
                </c:pt>
                <c:pt idx="43746">
                  <c:v>45151.895833333336</c:v>
                </c:pt>
                <c:pt idx="43747">
                  <c:v>45151.899305555555</c:v>
                </c:pt>
                <c:pt idx="43748">
                  <c:v>45151.902777777781</c:v>
                </c:pt>
                <c:pt idx="43749">
                  <c:v>45151.90625</c:v>
                </c:pt>
                <c:pt idx="43750">
                  <c:v>45151.909722222219</c:v>
                </c:pt>
                <c:pt idx="43751">
                  <c:v>45151.913194444445</c:v>
                </c:pt>
                <c:pt idx="43752">
                  <c:v>45151.916666666664</c:v>
                </c:pt>
                <c:pt idx="43753">
                  <c:v>45151.920138888891</c:v>
                </c:pt>
                <c:pt idx="43754">
                  <c:v>45151.923611111109</c:v>
                </c:pt>
                <c:pt idx="43755">
                  <c:v>45151.927083333336</c:v>
                </c:pt>
                <c:pt idx="43756">
                  <c:v>45151.930555555555</c:v>
                </c:pt>
                <c:pt idx="43757">
                  <c:v>45151.934027777781</c:v>
                </c:pt>
                <c:pt idx="43758">
                  <c:v>45151.9375</c:v>
                </c:pt>
                <c:pt idx="43759">
                  <c:v>45151.940972222219</c:v>
                </c:pt>
                <c:pt idx="43760">
                  <c:v>45151.944444444445</c:v>
                </c:pt>
                <c:pt idx="43761">
                  <c:v>45151.947916666664</c:v>
                </c:pt>
                <c:pt idx="43762">
                  <c:v>45151.951388888891</c:v>
                </c:pt>
                <c:pt idx="43763">
                  <c:v>45151.954861111109</c:v>
                </c:pt>
                <c:pt idx="43764">
                  <c:v>45151.958333333336</c:v>
                </c:pt>
                <c:pt idx="43765">
                  <c:v>45151.961805555555</c:v>
                </c:pt>
                <c:pt idx="43766">
                  <c:v>45151.965277777781</c:v>
                </c:pt>
                <c:pt idx="43767">
                  <c:v>45151.96875</c:v>
                </c:pt>
                <c:pt idx="43768">
                  <c:v>45151.972222222219</c:v>
                </c:pt>
                <c:pt idx="43769">
                  <c:v>45151.975694444445</c:v>
                </c:pt>
                <c:pt idx="43770">
                  <c:v>45151.979166666664</c:v>
                </c:pt>
                <c:pt idx="43771">
                  <c:v>45151.982638888891</c:v>
                </c:pt>
                <c:pt idx="43772">
                  <c:v>45151.986111111109</c:v>
                </c:pt>
                <c:pt idx="43773">
                  <c:v>45151.989583333336</c:v>
                </c:pt>
                <c:pt idx="43774">
                  <c:v>45151.993055555555</c:v>
                </c:pt>
                <c:pt idx="43775">
                  <c:v>45151.996527777781</c:v>
                </c:pt>
                <c:pt idx="43776">
                  <c:v>45152</c:v>
                </c:pt>
                <c:pt idx="43777">
                  <c:v>45152.003472222219</c:v>
                </c:pt>
                <c:pt idx="43778">
                  <c:v>45152.006944444445</c:v>
                </c:pt>
                <c:pt idx="43779">
                  <c:v>45152.010416666664</c:v>
                </c:pt>
                <c:pt idx="43780">
                  <c:v>45152.013888888891</c:v>
                </c:pt>
                <c:pt idx="43781">
                  <c:v>45152.017361111109</c:v>
                </c:pt>
                <c:pt idx="43782">
                  <c:v>45152.020833333336</c:v>
                </c:pt>
                <c:pt idx="43783">
                  <c:v>45152.024305555555</c:v>
                </c:pt>
                <c:pt idx="43784">
                  <c:v>45152.027777777781</c:v>
                </c:pt>
                <c:pt idx="43785">
                  <c:v>45152.03125</c:v>
                </c:pt>
                <c:pt idx="43786">
                  <c:v>45152.034722222219</c:v>
                </c:pt>
                <c:pt idx="43787">
                  <c:v>45152.038194444445</c:v>
                </c:pt>
                <c:pt idx="43788">
                  <c:v>45152.041666666664</c:v>
                </c:pt>
                <c:pt idx="43789">
                  <c:v>45152.045138888891</c:v>
                </c:pt>
                <c:pt idx="43790">
                  <c:v>45152.048611111109</c:v>
                </c:pt>
                <c:pt idx="43791">
                  <c:v>45152.052083333336</c:v>
                </c:pt>
                <c:pt idx="43792">
                  <c:v>45152.055555555555</c:v>
                </c:pt>
                <c:pt idx="43793">
                  <c:v>45152.059027777781</c:v>
                </c:pt>
                <c:pt idx="43794">
                  <c:v>45152.0625</c:v>
                </c:pt>
                <c:pt idx="43795">
                  <c:v>45152.065972222219</c:v>
                </c:pt>
                <c:pt idx="43796">
                  <c:v>45152.069444444445</c:v>
                </c:pt>
                <c:pt idx="43797">
                  <c:v>45152.072916666664</c:v>
                </c:pt>
                <c:pt idx="43798">
                  <c:v>45152.076388888891</c:v>
                </c:pt>
                <c:pt idx="43799">
                  <c:v>45152.079861111109</c:v>
                </c:pt>
                <c:pt idx="43800">
                  <c:v>45152.083333333336</c:v>
                </c:pt>
                <c:pt idx="43801">
                  <c:v>45152.086805555555</c:v>
                </c:pt>
                <c:pt idx="43802">
                  <c:v>45152.090277777781</c:v>
                </c:pt>
                <c:pt idx="43803">
                  <c:v>45152.09375</c:v>
                </c:pt>
                <c:pt idx="43804">
                  <c:v>45152.097222222219</c:v>
                </c:pt>
                <c:pt idx="43805">
                  <c:v>45152.100694444445</c:v>
                </c:pt>
                <c:pt idx="43806">
                  <c:v>45152.104166666664</c:v>
                </c:pt>
                <c:pt idx="43807">
                  <c:v>45152.107638888891</c:v>
                </c:pt>
                <c:pt idx="43808">
                  <c:v>45152.111111111109</c:v>
                </c:pt>
                <c:pt idx="43809">
                  <c:v>45152.114583333336</c:v>
                </c:pt>
                <c:pt idx="43810">
                  <c:v>45152.118055555555</c:v>
                </c:pt>
                <c:pt idx="43811">
                  <c:v>45152.121527777781</c:v>
                </c:pt>
                <c:pt idx="43812">
                  <c:v>45152.125</c:v>
                </c:pt>
                <c:pt idx="43813">
                  <c:v>45152.128472222219</c:v>
                </c:pt>
                <c:pt idx="43814">
                  <c:v>45152.131944444445</c:v>
                </c:pt>
                <c:pt idx="43815">
                  <c:v>45152.135416666664</c:v>
                </c:pt>
                <c:pt idx="43816">
                  <c:v>45152.138888888891</c:v>
                </c:pt>
                <c:pt idx="43817">
                  <c:v>45152.142361111109</c:v>
                </c:pt>
                <c:pt idx="43818">
                  <c:v>45152.145833333336</c:v>
                </c:pt>
                <c:pt idx="43819">
                  <c:v>45152.149305555555</c:v>
                </c:pt>
                <c:pt idx="43820">
                  <c:v>45152.152777777781</c:v>
                </c:pt>
                <c:pt idx="43821">
                  <c:v>45152.15625</c:v>
                </c:pt>
                <c:pt idx="43822">
                  <c:v>45152.159722222219</c:v>
                </c:pt>
                <c:pt idx="43823">
                  <c:v>45152.163194444445</c:v>
                </c:pt>
                <c:pt idx="43824">
                  <c:v>45152.166666666664</c:v>
                </c:pt>
                <c:pt idx="43825">
                  <c:v>45152.170138888891</c:v>
                </c:pt>
                <c:pt idx="43826">
                  <c:v>45152.173611111109</c:v>
                </c:pt>
                <c:pt idx="43827">
                  <c:v>45152.177083333336</c:v>
                </c:pt>
                <c:pt idx="43828">
                  <c:v>45152.180555555555</c:v>
                </c:pt>
                <c:pt idx="43829">
                  <c:v>45152.184027777781</c:v>
                </c:pt>
                <c:pt idx="43830">
                  <c:v>45152.1875</c:v>
                </c:pt>
                <c:pt idx="43831">
                  <c:v>45152.190972222219</c:v>
                </c:pt>
                <c:pt idx="43832">
                  <c:v>45152.194444444445</c:v>
                </c:pt>
                <c:pt idx="43833">
                  <c:v>45152.197916666664</c:v>
                </c:pt>
                <c:pt idx="43834">
                  <c:v>45152.201388888891</c:v>
                </c:pt>
                <c:pt idx="43835">
                  <c:v>45152.204861111109</c:v>
                </c:pt>
                <c:pt idx="43836">
                  <c:v>45152.208333333336</c:v>
                </c:pt>
                <c:pt idx="43837">
                  <c:v>45152.211805555555</c:v>
                </c:pt>
                <c:pt idx="43838">
                  <c:v>45152.215277777781</c:v>
                </c:pt>
                <c:pt idx="43839">
                  <c:v>45152.21875</c:v>
                </c:pt>
                <c:pt idx="43840">
                  <c:v>45152.222222222219</c:v>
                </c:pt>
                <c:pt idx="43841">
                  <c:v>45152.225694444445</c:v>
                </c:pt>
                <c:pt idx="43842">
                  <c:v>45152.229166666664</c:v>
                </c:pt>
                <c:pt idx="43843">
                  <c:v>45152.232638888891</c:v>
                </c:pt>
                <c:pt idx="43844">
                  <c:v>45152.236111111109</c:v>
                </c:pt>
                <c:pt idx="43845">
                  <c:v>45152.239583333336</c:v>
                </c:pt>
                <c:pt idx="43846">
                  <c:v>45152.243055555555</c:v>
                </c:pt>
                <c:pt idx="43847">
                  <c:v>45152.246527777781</c:v>
                </c:pt>
                <c:pt idx="43848">
                  <c:v>45152.25</c:v>
                </c:pt>
                <c:pt idx="43849">
                  <c:v>45152.253472222219</c:v>
                </c:pt>
                <c:pt idx="43850">
                  <c:v>45152.256944444445</c:v>
                </c:pt>
                <c:pt idx="43851">
                  <c:v>45152.260416666664</c:v>
                </c:pt>
                <c:pt idx="43852">
                  <c:v>45152.263888888891</c:v>
                </c:pt>
                <c:pt idx="43853">
                  <c:v>45152.267361111109</c:v>
                </c:pt>
                <c:pt idx="43854">
                  <c:v>45152.270833333336</c:v>
                </c:pt>
                <c:pt idx="43855">
                  <c:v>45152.274305555555</c:v>
                </c:pt>
                <c:pt idx="43856">
                  <c:v>45152.277777777781</c:v>
                </c:pt>
                <c:pt idx="43857">
                  <c:v>45152.28125</c:v>
                </c:pt>
                <c:pt idx="43858">
                  <c:v>45152.284722222219</c:v>
                </c:pt>
                <c:pt idx="43859">
                  <c:v>45152.288194444445</c:v>
                </c:pt>
                <c:pt idx="43860">
                  <c:v>45152.291666666664</c:v>
                </c:pt>
                <c:pt idx="43861">
                  <c:v>45152.295138888891</c:v>
                </c:pt>
                <c:pt idx="43862">
                  <c:v>45152.298611111109</c:v>
                </c:pt>
                <c:pt idx="43863">
                  <c:v>45152.302083333336</c:v>
                </c:pt>
                <c:pt idx="43864">
                  <c:v>45152.305555555555</c:v>
                </c:pt>
                <c:pt idx="43865">
                  <c:v>45152.309027777781</c:v>
                </c:pt>
                <c:pt idx="43866">
                  <c:v>45152.3125</c:v>
                </c:pt>
                <c:pt idx="43867">
                  <c:v>45152.315972222219</c:v>
                </c:pt>
                <c:pt idx="43868">
                  <c:v>45152.319444444445</c:v>
                </c:pt>
                <c:pt idx="43869">
                  <c:v>45152.322916666664</c:v>
                </c:pt>
                <c:pt idx="43870">
                  <c:v>45152.326388888891</c:v>
                </c:pt>
                <c:pt idx="43871">
                  <c:v>45152.329861111109</c:v>
                </c:pt>
                <c:pt idx="43872">
                  <c:v>45152.333333333336</c:v>
                </c:pt>
                <c:pt idx="43873">
                  <c:v>45152.336805555555</c:v>
                </c:pt>
                <c:pt idx="43874">
                  <c:v>45152.340277777781</c:v>
                </c:pt>
                <c:pt idx="43875">
                  <c:v>45152.34375</c:v>
                </c:pt>
                <c:pt idx="43876">
                  <c:v>45152.347222222219</c:v>
                </c:pt>
                <c:pt idx="43877">
                  <c:v>45152.350694444445</c:v>
                </c:pt>
                <c:pt idx="43878">
                  <c:v>45152.354166666664</c:v>
                </c:pt>
                <c:pt idx="43879">
                  <c:v>45152.357638888891</c:v>
                </c:pt>
                <c:pt idx="43880">
                  <c:v>45152.361111111109</c:v>
                </c:pt>
                <c:pt idx="43881">
                  <c:v>45152.364583333336</c:v>
                </c:pt>
                <c:pt idx="43882">
                  <c:v>45152.368055555555</c:v>
                </c:pt>
                <c:pt idx="43883">
                  <c:v>45152.371527777781</c:v>
                </c:pt>
                <c:pt idx="43884">
                  <c:v>45152.375</c:v>
                </c:pt>
                <c:pt idx="43885">
                  <c:v>45152.378472222219</c:v>
                </c:pt>
                <c:pt idx="43886">
                  <c:v>45152.381944444445</c:v>
                </c:pt>
                <c:pt idx="43887">
                  <c:v>45152.385416666664</c:v>
                </c:pt>
                <c:pt idx="43888">
                  <c:v>45152.388888888891</c:v>
                </c:pt>
                <c:pt idx="43889">
                  <c:v>45152.392361111109</c:v>
                </c:pt>
                <c:pt idx="43890">
                  <c:v>45152.395833333336</c:v>
                </c:pt>
                <c:pt idx="43891">
                  <c:v>45152.399305555555</c:v>
                </c:pt>
                <c:pt idx="43892">
                  <c:v>45152.402777777781</c:v>
                </c:pt>
                <c:pt idx="43893">
                  <c:v>45152.40625</c:v>
                </c:pt>
                <c:pt idx="43894">
                  <c:v>45152.409722222219</c:v>
                </c:pt>
                <c:pt idx="43895">
                  <c:v>45152.413194444445</c:v>
                </c:pt>
                <c:pt idx="43896">
                  <c:v>45152.416666666664</c:v>
                </c:pt>
                <c:pt idx="43897">
                  <c:v>45152.420138888891</c:v>
                </c:pt>
                <c:pt idx="43898">
                  <c:v>45152.423611111109</c:v>
                </c:pt>
                <c:pt idx="43899">
                  <c:v>45152.427083333336</c:v>
                </c:pt>
                <c:pt idx="43900">
                  <c:v>45152.430555555555</c:v>
                </c:pt>
                <c:pt idx="43901">
                  <c:v>45152.434027777781</c:v>
                </c:pt>
                <c:pt idx="43902">
                  <c:v>45152.4375</c:v>
                </c:pt>
                <c:pt idx="43903">
                  <c:v>45152.440972222219</c:v>
                </c:pt>
                <c:pt idx="43904">
                  <c:v>45152.444444444445</c:v>
                </c:pt>
                <c:pt idx="43905">
                  <c:v>45152.447916666664</c:v>
                </c:pt>
                <c:pt idx="43906">
                  <c:v>45152.451388888891</c:v>
                </c:pt>
                <c:pt idx="43907">
                  <c:v>45152.454861111109</c:v>
                </c:pt>
                <c:pt idx="43908">
                  <c:v>45152.458333333336</c:v>
                </c:pt>
                <c:pt idx="43909">
                  <c:v>45152.461805555555</c:v>
                </c:pt>
                <c:pt idx="43910">
                  <c:v>45152.465277777781</c:v>
                </c:pt>
                <c:pt idx="43911">
                  <c:v>45152.46875</c:v>
                </c:pt>
                <c:pt idx="43912">
                  <c:v>45152.472222222219</c:v>
                </c:pt>
                <c:pt idx="43913">
                  <c:v>45152.475694444445</c:v>
                </c:pt>
                <c:pt idx="43914">
                  <c:v>45152.479166666664</c:v>
                </c:pt>
                <c:pt idx="43915">
                  <c:v>45152.482638888891</c:v>
                </c:pt>
                <c:pt idx="43916">
                  <c:v>45152.486111111109</c:v>
                </c:pt>
                <c:pt idx="43917">
                  <c:v>45152.489583333336</c:v>
                </c:pt>
                <c:pt idx="43918">
                  <c:v>45152.493055555555</c:v>
                </c:pt>
                <c:pt idx="43919">
                  <c:v>45152.496527777781</c:v>
                </c:pt>
                <c:pt idx="43920">
                  <c:v>45152.5</c:v>
                </c:pt>
                <c:pt idx="43921">
                  <c:v>45152.503472222219</c:v>
                </c:pt>
                <c:pt idx="43922">
                  <c:v>45152.506944444445</c:v>
                </c:pt>
                <c:pt idx="43923">
                  <c:v>45152.510416666664</c:v>
                </c:pt>
                <c:pt idx="43924">
                  <c:v>45152.513888888891</c:v>
                </c:pt>
                <c:pt idx="43925">
                  <c:v>45152.517361111109</c:v>
                </c:pt>
                <c:pt idx="43926">
                  <c:v>45152.520833333336</c:v>
                </c:pt>
                <c:pt idx="43927">
                  <c:v>45152.524305555555</c:v>
                </c:pt>
                <c:pt idx="43928">
                  <c:v>45152.527777777781</c:v>
                </c:pt>
                <c:pt idx="43929">
                  <c:v>45152.53125</c:v>
                </c:pt>
                <c:pt idx="43930">
                  <c:v>45152.534722222219</c:v>
                </c:pt>
                <c:pt idx="43931">
                  <c:v>45152.538194444445</c:v>
                </c:pt>
                <c:pt idx="43932">
                  <c:v>45152.541666666664</c:v>
                </c:pt>
                <c:pt idx="43933">
                  <c:v>45152.545138888891</c:v>
                </c:pt>
                <c:pt idx="43934">
                  <c:v>45152.548611111109</c:v>
                </c:pt>
                <c:pt idx="43935">
                  <c:v>45152.552083333336</c:v>
                </c:pt>
                <c:pt idx="43936">
                  <c:v>45152.555555555555</c:v>
                </c:pt>
                <c:pt idx="43937">
                  <c:v>45152.559027777781</c:v>
                </c:pt>
                <c:pt idx="43938">
                  <c:v>45152.5625</c:v>
                </c:pt>
                <c:pt idx="43939">
                  <c:v>45152.565972222219</c:v>
                </c:pt>
                <c:pt idx="43940">
                  <c:v>45152.569444444445</c:v>
                </c:pt>
                <c:pt idx="43941">
                  <c:v>45152.572916666664</c:v>
                </c:pt>
                <c:pt idx="43942">
                  <c:v>45152.576388888891</c:v>
                </c:pt>
                <c:pt idx="43943">
                  <c:v>45152.579861111109</c:v>
                </c:pt>
                <c:pt idx="43944">
                  <c:v>45152.583333333336</c:v>
                </c:pt>
                <c:pt idx="43945">
                  <c:v>45152.586805555555</c:v>
                </c:pt>
                <c:pt idx="43946">
                  <c:v>45152.590277777781</c:v>
                </c:pt>
                <c:pt idx="43947">
                  <c:v>45152.59375</c:v>
                </c:pt>
                <c:pt idx="43948">
                  <c:v>45152.597222222219</c:v>
                </c:pt>
                <c:pt idx="43949">
                  <c:v>45152.600694444445</c:v>
                </c:pt>
                <c:pt idx="43950">
                  <c:v>45152.604166666664</c:v>
                </c:pt>
                <c:pt idx="43951">
                  <c:v>45152.607638888891</c:v>
                </c:pt>
                <c:pt idx="43952">
                  <c:v>45152.611111111109</c:v>
                </c:pt>
                <c:pt idx="43953">
                  <c:v>45152.614583333336</c:v>
                </c:pt>
                <c:pt idx="43954">
                  <c:v>45152.618055555555</c:v>
                </c:pt>
                <c:pt idx="43955">
                  <c:v>45152.621527777781</c:v>
                </c:pt>
                <c:pt idx="43956">
                  <c:v>45152.625</c:v>
                </c:pt>
                <c:pt idx="43957">
                  <c:v>45152.628472222219</c:v>
                </c:pt>
                <c:pt idx="43958">
                  <c:v>45152.631944444445</c:v>
                </c:pt>
                <c:pt idx="43959">
                  <c:v>45152.635416666664</c:v>
                </c:pt>
                <c:pt idx="43960">
                  <c:v>45152.638888888891</c:v>
                </c:pt>
                <c:pt idx="43961">
                  <c:v>45152.642361111109</c:v>
                </c:pt>
                <c:pt idx="43962">
                  <c:v>45152.645833333336</c:v>
                </c:pt>
                <c:pt idx="43963">
                  <c:v>45152.649305555555</c:v>
                </c:pt>
                <c:pt idx="43964">
                  <c:v>45152.652777777781</c:v>
                </c:pt>
                <c:pt idx="43965">
                  <c:v>45152.65625</c:v>
                </c:pt>
                <c:pt idx="43966">
                  <c:v>45152.659722222219</c:v>
                </c:pt>
                <c:pt idx="43967">
                  <c:v>45152.663194444445</c:v>
                </c:pt>
                <c:pt idx="43968">
                  <c:v>45152.666666666664</c:v>
                </c:pt>
                <c:pt idx="43969">
                  <c:v>45152.670138888891</c:v>
                </c:pt>
                <c:pt idx="43970">
                  <c:v>45152.673611111109</c:v>
                </c:pt>
                <c:pt idx="43971">
                  <c:v>45152.677083333336</c:v>
                </c:pt>
                <c:pt idx="43972">
                  <c:v>45152.680555555555</c:v>
                </c:pt>
                <c:pt idx="43973">
                  <c:v>45152.684027777781</c:v>
                </c:pt>
                <c:pt idx="43974">
                  <c:v>45152.6875</c:v>
                </c:pt>
                <c:pt idx="43975">
                  <c:v>45152.690972222219</c:v>
                </c:pt>
                <c:pt idx="43976">
                  <c:v>45152.694444444445</c:v>
                </c:pt>
                <c:pt idx="43977">
                  <c:v>45152.697916666664</c:v>
                </c:pt>
                <c:pt idx="43978">
                  <c:v>45152.701388888891</c:v>
                </c:pt>
                <c:pt idx="43979">
                  <c:v>45152.704861111109</c:v>
                </c:pt>
                <c:pt idx="43980">
                  <c:v>45152.708333333336</c:v>
                </c:pt>
                <c:pt idx="43981">
                  <c:v>45152.711805555555</c:v>
                </c:pt>
                <c:pt idx="43982">
                  <c:v>45152.715277777781</c:v>
                </c:pt>
                <c:pt idx="43983">
                  <c:v>45152.71875</c:v>
                </c:pt>
                <c:pt idx="43984">
                  <c:v>45152.722222222219</c:v>
                </c:pt>
                <c:pt idx="43985">
                  <c:v>45152.725694444445</c:v>
                </c:pt>
                <c:pt idx="43986">
                  <c:v>45152.729166666664</c:v>
                </c:pt>
                <c:pt idx="43987">
                  <c:v>45152.732638888891</c:v>
                </c:pt>
                <c:pt idx="43988">
                  <c:v>45152.736111111109</c:v>
                </c:pt>
                <c:pt idx="43989">
                  <c:v>45152.739583333336</c:v>
                </c:pt>
                <c:pt idx="43990">
                  <c:v>45152.743055555555</c:v>
                </c:pt>
                <c:pt idx="43991">
                  <c:v>45152.746527777781</c:v>
                </c:pt>
                <c:pt idx="43992">
                  <c:v>45152.75</c:v>
                </c:pt>
                <c:pt idx="43993">
                  <c:v>45152.753472222219</c:v>
                </c:pt>
                <c:pt idx="43994">
                  <c:v>45152.756944444445</c:v>
                </c:pt>
                <c:pt idx="43995">
                  <c:v>45152.760416666664</c:v>
                </c:pt>
                <c:pt idx="43996">
                  <c:v>45152.763888888891</c:v>
                </c:pt>
                <c:pt idx="43997">
                  <c:v>45152.767361111109</c:v>
                </c:pt>
                <c:pt idx="43998">
                  <c:v>45152.770833333336</c:v>
                </c:pt>
                <c:pt idx="43999">
                  <c:v>45152.774305555555</c:v>
                </c:pt>
                <c:pt idx="44000">
                  <c:v>45152.777777777781</c:v>
                </c:pt>
                <c:pt idx="44001">
                  <c:v>45152.78125</c:v>
                </c:pt>
                <c:pt idx="44002">
                  <c:v>45152.784722222219</c:v>
                </c:pt>
                <c:pt idx="44003">
                  <c:v>45152.788194444445</c:v>
                </c:pt>
                <c:pt idx="44004">
                  <c:v>45152.791666666664</c:v>
                </c:pt>
                <c:pt idx="44005">
                  <c:v>45152.795138888891</c:v>
                </c:pt>
                <c:pt idx="44006">
                  <c:v>45152.798611111109</c:v>
                </c:pt>
                <c:pt idx="44007">
                  <c:v>45152.802083333336</c:v>
                </c:pt>
                <c:pt idx="44008">
                  <c:v>45152.805555555555</c:v>
                </c:pt>
                <c:pt idx="44009">
                  <c:v>45152.809027777781</c:v>
                </c:pt>
                <c:pt idx="44010">
                  <c:v>45152.8125</c:v>
                </c:pt>
                <c:pt idx="44011">
                  <c:v>45152.815972222219</c:v>
                </c:pt>
                <c:pt idx="44012">
                  <c:v>45152.819444444445</c:v>
                </c:pt>
                <c:pt idx="44013">
                  <c:v>45152.822916666664</c:v>
                </c:pt>
                <c:pt idx="44014">
                  <c:v>45152.826388888891</c:v>
                </c:pt>
                <c:pt idx="44015">
                  <c:v>45152.829861111109</c:v>
                </c:pt>
                <c:pt idx="44016">
                  <c:v>45152.833333333336</c:v>
                </c:pt>
                <c:pt idx="44017">
                  <c:v>45152.836805555555</c:v>
                </c:pt>
                <c:pt idx="44018">
                  <c:v>45152.840277777781</c:v>
                </c:pt>
                <c:pt idx="44019">
                  <c:v>45152.84375</c:v>
                </c:pt>
                <c:pt idx="44020">
                  <c:v>45152.847222222219</c:v>
                </c:pt>
                <c:pt idx="44021">
                  <c:v>45152.850694444445</c:v>
                </c:pt>
                <c:pt idx="44022">
                  <c:v>45152.854166666664</c:v>
                </c:pt>
                <c:pt idx="44023">
                  <c:v>45152.857638888891</c:v>
                </c:pt>
                <c:pt idx="44024">
                  <c:v>45152.861111111109</c:v>
                </c:pt>
                <c:pt idx="44025">
                  <c:v>45152.864583333336</c:v>
                </c:pt>
                <c:pt idx="44026">
                  <c:v>45152.868055555555</c:v>
                </c:pt>
                <c:pt idx="44027">
                  <c:v>45152.871527777781</c:v>
                </c:pt>
                <c:pt idx="44028">
                  <c:v>45152.875</c:v>
                </c:pt>
                <c:pt idx="44029">
                  <c:v>45152.878472222219</c:v>
                </c:pt>
                <c:pt idx="44030">
                  <c:v>45152.881944444445</c:v>
                </c:pt>
                <c:pt idx="44031">
                  <c:v>45152.885416666664</c:v>
                </c:pt>
                <c:pt idx="44032">
                  <c:v>45152.888888888891</c:v>
                </c:pt>
                <c:pt idx="44033">
                  <c:v>45152.892361111109</c:v>
                </c:pt>
                <c:pt idx="44034">
                  <c:v>45152.895833333336</c:v>
                </c:pt>
                <c:pt idx="44035">
                  <c:v>45152.899305555555</c:v>
                </c:pt>
                <c:pt idx="44036">
                  <c:v>45152.902777777781</c:v>
                </c:pt>
                <c:pt idx="44037">
                  <c:v>45152.90625</c:v>
                </c:pt>
                <c:pt idx="44038">
                  <c:v>45152.909722222219</c:v>
                </c:pt>
                <c:pt idx="44039">
                  <c:v>45152.913194444445</c:v>
                </c:pt>
                <c:pt idx="44040">
                  <c:v>45152.916666666664</c:v>
                </c:pt>
                <c:pt idx="44041">
                  <c:v>45152.920138888891</c:v>
                </c:pt>
                <c:pt idx="44042">
                  <c:v>45152.923611111109</c:v>
                </c:pt>
                <c:pt idx="44043">
                  <c:v>45152.927083333336</c:v>
                </c:pt>
                <c:pt idx="44044">
                  <c:v>45152.930555555555</c:v>
                </c:pt>
                <c:pt idx="44045">
                  <c:v>45152.934027777781</c:v>
                </c:pt>
                <c:pt idx="44046">
                  <c:v>45152.9375</c:v>
                </c:pt>
                <c:pt idx="44047">
                  <c:v>45152.940972222219</c:v>
                </c:pt>
                <c:pt idx="44048">
                  <c:v>45152.944444444445</c:v>
                </c:pt>
                <c:pt idx="44049">
                  <c:v>45152.947916666664</c:v>
                </c:pt>
                <c:pt idx="44050">
                  <c:v>45152.951388888891</c:v>
                </c:pt>
                <c:pt idx="44051">
                  <c:v>45152.954861111109</c:v>
                </c:pt>
                <c:pt idx="44052">
                  <c:v>45152.958333333336</c:v>
                </c:pt>
                <c:pt idx="44053">
                  <c:v>45152.961805555555</c:v>
                </c:pt>
                <c:pt idx="44054">
                  <c:v>45152.965277777781</c:v>
                </c:pt>
                <c:pt idx="44055">
                  <c:v>45152.96875</c:v>
                </c:pt>
                <c:pt idx="44056">
                  <c:v>45152.972222222219</c:v>
                </c:pt>
                <c:pt idx="44057">
                  <c:v>45152.975694444445</c:v>
                </c:pt>
                <c:pt idx="44058">
                  <c:v>45152.979166666664</c:v>
                </c:pt>
                <c:pt idx="44059">
                  <c:v>45152.982638888891</c:v>
                </c:pt>
                <c:pt idx="44060">
                  <c:v>45152.986111111109</c:v>
                </c:pt>
                <c:pt idx="44061">
                  <c:v>45152.989583333336</c:v>
                </c:pt>
                <c:pt idx="44062">
                  <c:v>45152.993055555555</c:v>
                </c:pt>
                <c:pt idx="44063">
                  <c:v>45152.996527777781</c:v>
                </c:pt>
                <c:pt idx="44064">
                  <c:v>45153</c:v>
                </c:pt>
                <c:pt idx="44065">
                  <c:v>45153.003472222219</c:v>
                </c:pt>
                <c:pt idx="44066">
                  <c:v>45153.006944444445</c:v>
                </c:pt>
                <c:pt idx="44067">
                  <c:v>45153.010416666664</c:v>
                </c:pt>
                <c:pt idx="44068">
                  <c:v>45153.013888888891</c:v>
                </c:pt>
                <c:pt idx="44069">
                  <c:v>45153.017361111109</c:v>
                </c:pt>
                <c:pt idx="44070">
                  <c:v>45153.020833333336</c:v>
                </c:pt>
                <c:pt idx="44071">
                  <c:v>45153.024305555555</c:v>
                </c:pt>
                <c:pt idx="44072">
                  <c:v>45153.027777777781</c:v>
                </c:pt>
                <c:pt idx="44073">
                  <c:v>45153.03125</c:v>
                </c:pt>
                <c:pt idx="44074">
                  <c:v>45153.034722222219</c:v>
                </c:pt>
                <c:pt idx="44075">
                  <c:v>45153.038194444445</c:v>
                </c:pt>
                <c:pt idx="44076">
                  <c:v>45153.041666666664</c:v>
                </c:pt>
                <c:pt idx="44077">
                  <c:v>45153.045138888891</c:v>
                </c:pt>
                <c:pt idx="44078">
                  <c:v>45153.048611111109</c:v>
                </c:pt>
                <c:pt idx="44079">
                  <c:v>45153.052083333336</c:v>
                </c:pt>
                <c:pt idx="44080">
                  <c:v>45153.055555555555</c:v>
                </c:pt>
                <c:pt idx="44081">
                  <c:v>45153.059027777781</c:v>
                </c:pt>
                <c:pt idx="44082">
                  <c:v>45153.0625</c:v>
                </c:pt>
                <c:pt idx="44083">
                  <c:v>45153.065972222219</c:v>
                </c:pt>
                <c:pt idx="44084">
                  <c:v>45153.069444444445</c:v>
                </c:pt>
                <c:pt idx="44085">
                  <c:v>45153.072916666664</c:v>
                </c:pt>
                <c:pt idx="44086">
                  <c:v>45153.076388888891</c:v>
                </c:pt>
                <c:pt idx="44087">
                  <c:v>45153.079861111109</c:v>
                </c:pt>
                <c:pt idx="44088">
                  <c:v>45153.083333333336</c:v>
                </c:pt>
                <c:pt idx="44089">
                  <c:v>45153.086805555555</c:v>
                </c:pt>
                <c:pt idx="44090">
                  <c:v>45153.090277777781</c:v>
                </c:pt>
                <c:pt idx="44091">
                  <c:v>45153.09375</c:v>
                </c:pt>
                <c:pt idx="44092">
                  <c:v>45153.097222222219</c:v>
                </c:pt>
                <c:pt idx="44093">
                  <c:v>45153.100694444445</c:v>
                </c:pt>
                <c:pt idx="44094">
                  <c:v>45153.104166666664</c:v>
                </c:pt>
                <c:pt idx="44095">
                  <c:v>45153.107638888891</c:v>
                </c:pt>
                <c:pt idx="44096">
                  <c:v>45153.111111111109</c:v>
                </c:pt>
                <c:pt idx="44097">
                  <c:v>45153.114583333336</c:v>
                </c:pt>
                <c:pt idx="44098">
                  <c:v>45153.118055555555</c:v>
                </c:pt>
                <c:pt idx="44099">
                  <c:v>45153.121527777781</c:v>
                </c:pt>
                <c:pt idx="44100">
                  <c:v>45153.125</c:v>
                </c:pt>
                <c:pt idx="44101">
                  <c:v>45153.128472222219</c:v>
                </c:pt>
                <c:pt idx="44102">
                  <c:v>45153.131944444445</c:v>
                </c:pt>
                <c:pt idx="44103">
                  <c:v>45153.135416666664</c:v>
                </c:pt>
                <c:pt idx="44104">
                  <c:v>45153.138888888891</c:v>
                </c:pt>
                <c:pt idx="44105">
                  <c:v>45153.142361111109</c:v>
                </c:pt>
                <c:pt idx="44106">
                  <c:v>45153.145833333336</c:v>
                </c:pt>
                <c:pt idx="44107">
                  <c:v>45153.149305555555</c:v>
                </c:pt>
                <c:pt idx="44108">
                  <c:v>45153.152777777781</c:v>
                </c:pt>
                <c:pt idx="44109">
                  <c:v>45153.15625</c:v>
                </c:pt>
                <c:pt idx="44110">
                  <c:v>45153.159722222219</c:v>
                </c:pt>
                <c:pt idx="44111">
                  <c:v>45153.163194444445</c:v>
                </c:pt>
                <c:pt idx="44112">
                  <c:v>45153.166666666664</c:v>
                </c:pt>
                <c:pt idx="44113">
                  <c:v>45153.170138888891</c:v>
                </c:pt>
                <c:pt idx="44114">
                  <c:v>45153.173611111109</c:v>
                </c:pt>
                <c:pt idx="44115">
                  <c:v>45153.177083333336</c:v>
                </c:pt>
                <c:pt idx="44116">
                  <c:v>45153.180555555555</c:v>
                </c:pt>
                <c:pt idx="44117">
                  <c:v>45153.184027777781</c:v>
                </c:pt>
                <c:pt idx="44118">
                  <c:v>45153.1875</c:v>
                </c:pt>
                <c:pt idx="44119">
                  <c:v>45153.190972222219</c:v>
                </c:pt>
                <c:pt idx="44120">
                  <c:v>45153.194444444445</c:v>
                </c:pt>
                <c:pt idx="44121">
                  <c:v>45153.197916666664</c:v>
                </c:pt>
                <c:pt idx="44122">
                  <c:v>45153.201388888891</c:v>
                </c:pt>
                <c:pt idx="44123">
                  <c:v>45153.204861111109</c:v>
                </c:pt>
                <c:pt idx="44124">
                  <c:v>45153.208333333336</c:v>
                </c:pt>
                <c:pt idx="44125">
                  <c:v>45153.211805555555</c:v>
                </c:pt>
                <c:pt idx="44126">
                  <c:v>45153.215277777781</c:v>
                </c:pt>
                <c:pt idx="44127">
                  <c:v>45153.21875</c:v>
                </c:pt>
                <c:pt idx="44128">
                  <c:v>45153.222222222219</c:v>
                </c:pt>
                <c:pt idx="44129">
                  <c:v>45153.225694444445</c:v>
                </c:pt>
                <c:pt idx="44130">
                  <c:v>45153.229166666664</c:v>
                </c:pt>
                <c:pt idx="44131">
                  <c:v>45153.232638888891</c:v>
                </c:pt>
                <c:pt idx="44132">
                  <c:v>45153.236111111109</c:v>
                </c:pt>
                <c:pt idx="44133">
                  <c:v>45153.239583333336</c:v>
                </c:pt>
                <c:pt idx="44134">
                  <c:v>45153.243055555555</c:v>
                </c:pt>
                <c:pt idx="44135">
                  <c:v>45153.246527777781</c:v>
                </c:pt>
                <c:pt idx="44136">
                  <c:v>45153.25</c:v>
                </c:pt>
                <c:pt idx="44137">
                  <c:v>45153.253472222219</c:v>
                </c:pt>
                <c:pt idx="44138">
                  <c:v>45153.256944444445</c:v>
                </c:pt>
                <c:pt idx="44139">
                  <c:v>45153.260416666664</c:v>
                </c:pt>
                <c:pt idx="44140">
                  <c:v>45153.263888888891</c:v>
                </c:pt>
                <c:pt idx="44141">
                  <c:v>45153.267361111109</c:v>
                </c:pt>
                <c:pt idx="44142">
                  <c:v>45153.270833333336</c:v>
                </c:pt>
                <c:pt idx="44143">
                  <c:v>45153.274305555555</c:v>
                </c:pt>
                <c:pt idx="44144">
                  <c:v>45153.277777777781</c:v>
                </c:pt>
                <c:pt idx="44145">
                  <c:v>45153.28125</c:v>
                </c:pt>
                <c:pt idx="44146">
                  <c:v>45153.284722222219</c:v>
                </c:pt>
                <c:pt idx="44147">
                  <c:v>45153.288194444445</c:v>
                </c:pt>
                <c:pt idx="44148">
                  <c:v>45153.291666666664</c:v>
                </c:pt>
                <c:pt idx="44149">
                  <c:v>45153.295138888891</c:v>
                </c:pt>
                <c:pt idx="44150">
                  <c:v>45153.298611111109</c:v>
                </c:pt>
                <c:pt idx="44151">
                  <c:v>45153.302083333336</c:v>
                </c:pt>
                <c:pt idx="44152">
                  <c:v>45153.305555555555</c:v>
                </c:pt>
                <c:pt idx="44153">
                  <c:v>45153.309027777781</c:v>
                </c:pt>
                <c:pt idx="44154">
                  <c:v>45153.3125</c:v>
                </c:pt>
                <c:pt idx="44155">
                  <c:v>45153.315972222219</c:v>
                </c:pt>
                <c:pt idx="44156">
                  <c:v>45153.319444444445</c:v>
                </c:pt>
                <c:pt idx="44157">
                  <c:v>45153.322916666664</c:v>
                </c:pt>
                <c:pt idx="44158">
                  <c:v>45153.326388888891</c:v>
                </c:pt>
                <c:pt idx="44159">
                  <c:v>45153.329861111109</c:v>
                </c:pt>
                <c:pt idx="44160">
                  <c:v>45153.333333333336</c:v>
                </c:pt>
                <c:pt idx="44161">
                  <c:v>45153.336805555555</c:v>
                </c:pt>
                <c:pt idx="44162">
                  <c:v>45153.340277777781</c:v>
                </c:pt>
                <c:pt idx="44163">
                  <c:v>45153.34375</c:v>
                </c:pt>
                <c:pt idx="44164">
                  <c:v>45153.347222222219</c:v>
                </c:pt>
                <c:pt idx="44165">
                  <c:v>45153.350694444445</c:v>
                </c:pt>
                <c:pt idx="44166">
                  <c:v>45153.354166666664</c:v>
                </c:pt>
                <c:pt idx="44167">
                  <c:v>45153.357638888891</c:v>
                </c:pt>
                <c:pt idx="44168">
                  <c:v>45153.361111111109</c:v>
                </c:pt>
                <c:pt idx="44169">
                  <c:v>45153.364583333336</c:v>
                </c:pt>
                <c:pt idx="44170">
                  <c:v>45153.368055555555</c:v>
                </c:pt>
                <c:pt idx="44171">
                  <c:v>45153.371527777781</c:v>
                </c:pt>
                <c:pt idx="44172">
                  <c:v>45153.375</c:v>
                </c:pt>
                <c:pt idx="44173">
                  <c:v>45153.378472222219</c:v>
                </c:pt>
                <c:pt idx="44174">
                  <c:v>45153.381944444445</c:v>
                </c:pt>
                <c:pt idx="44175">
                  <c:v>45153.385416666664</c:v>
                </c:pt>
                <c:pt idx="44176">
                  <c:v>45153.388888888891</c:v>
                </c:pt>
                <c:pt idx="44177">
                  <c:v>45153.392361111109</c:v>
                </c:pt>
                <c:pt idx="44178">
                  <c:v>45153.395833333336</c:v>
                </c:pt>
                <c:pt idx="44179">
                  <c:v>45153.399305555555</c:v>
                </c:pt>
                <c:pt idx="44180">
                  <c:v>45153.402777777781</c:v>
                </c:pt>
                <c:pt idx="44181">
                  <c:v>45153.40625</c:v>
                </c:pt>
                <c:pt idx="44182">
                  <c:v>45153.409722222219</c:v>
                </c:pt>
                <c:pt idx="44183">
                  <c:v>45153.413194444445</c:v>
                </c:pt>
                <c:pt idx="44184">
                  <c:v>45153.416666666664</c:v>
                </c:pt>
                <c:pt idx="44185">
                  <c:v>45153.420138888891</c:v>
                </c:pt>
                <c:pt idx="44186">
                  <c:v>45153.423611111109</c:v>
                </c:pt>
                <c:pt idx="44187">
                  <c:v>45153.427083333336</c:v>
                </c:pt>
                <c:pt idx="44188">
                  <c:v>45153.430555555555</c:v>
                </c:pt>
                <c:pt idx="44189">
                  <c:v>45153.434027777781</c:v>
                </c:pt>
                <c:pt idx="44190">
                  <c:v>45153.4375</c:v>
                </c:pt>
                <c:pt idx="44191">
                  <c:v>45153.440972222219</c:v>
                </c:pt>
                <c:pt idx="44192">
                  <c:v>45153.444444444445</c:v>
                </c:pt>
                <c:pt idx="44193">
                  <c:v>45153.447916666664</c:v>
                </c:pt>
                <c:pt idx="44194">
                  <c:v>45153.451388888891</c:v>
                </c:pt>
                <c:pt idx="44195">
                  <c:v>45153.454861111109</c:v>
                </c:pt>
                <c:pt idx="44196">
                  <c:v>45153.458333333336</c:v>
                </c:pt>
                <c:pt idx="44197">
                  <c:v>45153.461805555555</c:v>
                </c:pt>
                <c:pt idx="44198">
                  <c:v>45153.465277777781</c:v>
                </c:pt>
                <c:pt idx="44199">
                  <c:v>45153.46875</c:v>
                </c:pt>
                <c:pt idx="44200">
                  <c:v>45153.472222222219</c:v>
                </c:pt>
                <c:pt idx="44201">
                  <c:v>45153.475694444445</c:v>
                </c:pt>
                <c:pt idx="44202">
                  <c:v>45153.479166666664</c:v>
                </c:pt>
                <c:pt idx="44203">
                  <c:v>45153.482638888891</c:v>
                </c:pt>
                <c:pt idx="44204">
                  <c:v>45153.486111111109</c:v>
                </c:pt>
                <c:pt idx="44205">
                  <c:v>45153.489583333336</c:v>
                </c:pt>
                <c:pt idx="44206">
                  <c:v>45153.493055555555</c:v>
                </c:pt>
                <c:pt idx="44207">
                  <c:v>45153.496527777781</c:v>
                </c:pt>
                <c:pt idx="44208">
                  <c:v>45153.5</c:v>
                </c:pt>
                <c:pt idx="44209">
                  <c:v>45153.503472222219</c:v>
                </c:pt>
                <c:pt idx="44210">
                  <c:v>45153.506944444445</c:v>
                </c:pt>
                <c:pt idx="44211">
                  <c:v>45153.510416666664</c:v>
                </c:pt>
                <c:pt idx="44212">
                  <c:v>45153.513888888891</c:v>
                </c:pt>
                <c:pt idx="44213">
                  <c:v>45153.517361111109</c:v>
                </c:pt>
                <c:pt idx="44214">
                  <c:v>45153.520833333336</c:v>
                </c:pt>
                <c:pt idx="44215">
                  <c:v>45153.524305555555</c:v>
                </c:pt>
                <c:pt idx="44216">
                  <c:v>45153.527777777781</c:v>
                </c:pt>
                <c:pt idx="44217">
                  <c:v>45153.53125</c:v>
                </c:pt>
                <c:pt idx="44218">
                  <c:v>45153.534722222219</c:v>
                </c:pt>
                <c:pt idx="44219">
                  <c:v>45153.538194444445</c:v>
                </c:pt>
                <c:pt idx="44220">
                  <c:v>45153.541666666664</c:v>
                </c:pt>
                <c:pt idx="44221">
                  <c:v>45153.545138888891</c:v>
                </c:pt>
                <c:pt idx="44222">
                  <c:v>45153.548611111109</c:v>
                </c:pt>
                <c:pt idx="44223">
                  <c:v>45153.552083333336</c:v>
                </c:pt>
                <c:pt idx="44224">
                  <c:v>45153.555555555555</c:v>
                </c:pt>
                <c:pt idx="44225">
                  <c:v>45153.559027777781</c:v>
                </c:pt>
                <c:pt idx="44226">
                  <c:v>45153.5625</c:v>
                </c:pt>
                <c:pt idx="44227">
                  <c:v>45153.565972222219</c:v>
                </c:pt>
                <c:pt idx="44228">
                  <c:v>45153.569444444445</c:v>
                </c:pt>
                <c:pt idx="44229">
                  <c:v>45153.572916666664</c:v>
                </c:pt>
                <c:pt idx="44230">
                  <c:v>45153.576388888891</c:v>
                </c:pt>
                <c:pt idx="44231">
                  <c:v>45153.579861111109</c:v>
                </c:pt>
                <c:pt idx="44232">
                  <c:v>45153.583333333336</c:v>
                </c:pt>
                <c:pt idx="44233">
                  <c:v>45153.586805555555</c:v>
                </c:pt>
                <c:pt idx="44234">
                  <c:v>45153.590277777781</c:v>
                </c:pt>
                <c:pt idx="44235">
                  <c:v>45153.59375</c:v>
                </c:pt>
                <c:pt idx="44236">
                  <c:v>45153.597222222219</c:v>
                </c:pt>
                <c:pt idx="44237">
                  <c:v>45153.600694444445</c:v>
                </c:pt>
                <c:pt idx="44238">
                  <c:v>45153.604166666664</c:v>
                </c:pt>
                <c:pt idx="44239">
                  <c:v>45153.607638888891</c:v>
                </c:pt>
                <c:pt idx="44240">
                  <c:v>45153.611111111109</c:v>
                </c:pt>
                <c:pt idx="44241">
                  <c:v>45153.614583333336</c:v>
                </c:pt>
                <c:pt idx="44242">
                  <c:v>45153.618055555555</c:v>
                </c:pt>
                <c:pt idx="44243">
                  <c:v>45153.621527777781</c:v>
                </c:pt>
                <c:pt idx="44244">
                  <c:v>45153.625</c:v>
                </c:pt>
                <c:pt idx="44245">
                  <c:v>45153.628472222219</c:v>
                </c:pt>
                <c:pt idx="44246">
                  <c:v>45153.631944444445</c:v>
                </c:pt>
                <c:pt idx="44247">
                  <c:v>45153.635416666664</c:v>
                </c:pt>
                <c:pt idx="44248">
                  <c:v>45153.638888888891</c:v>
                </c:pt>
                <c:pt idx="44249">
                  <c:v>45153.642361111109</c:v>
                </c:pt>
                <c:pt idx="44250">
                  <c:v>45153.645833333336</c:v>
                </c:pt>
                <c:pt idx="44251">
                  <c:v>45153.649305555555</c:v>
                </c:pt>
                <c:pt idx="44252">
                  <c:v>45153.652777777781</c:v>
                </c:pt>
                <c:pt idx="44253">
                  <c:v>45153.65625</c:v>
                </c:pt>
                <c:pt idx="44254">
                  <c:v>45153.659722222219</c:v>
                </c:pt>
                <c:pt idx="44255">
                  <c:v>45153.663194444445</c:v>
                </c:pt>
                <c:pt idx="44256">
                  <c:v>45153.666666666664</c:v>
                </c:pt>
                <c:pt idx="44257">
                  <c:v>45153.670138888891</c:v>
                </c:pt>
                <c:pt idx="44258">
                  <c:v>45153.673611111109</c:v>
                </c:pt>
                <c:pt idx="44259">
                  <c:v>45153.677083333336</c:v>
                </c:pt>
                <c:pt idx="44260">
                  <c:v>45153.680555555555</c:v>
                </c:pt>
                <c:pt idx="44261">
                  <c:v>45153.684027777781</c:v>
                </c:pt>
                <c:pt idx="44262">
                  <c:v>45153.6875</c:v>
                </c:pt>
                <c:pt idx="44263">
                  <c:v>45153.690972222219</c:v>
                </c:pt>
                <c:pt idx="44264">
                  <c:v>45153.694444444445</c:v>
                </c:pt>
                <c:pt idx="44265">
                  <c:v>45153.697916666664</c:v>
                </c:pt>
                <c:pt idx="44266">
                  <c:v>45153.701388888891</c:v>
                </c:pt>
                <c:pt idx="44267">
                  <c:v>45153.704861111109</c:v>
                </c:pt>
                <c:pt idx="44268">
                  <c:v>45153.708333333336</c:v>
                </c:pt>
                <c:pt idx="44269">
                  <c:v>45153.711805555555</c:v>
                </c:pt>
                <c:pt idx="44270">
                  <c:v>45153.715277777781</c:v>
                </c:pt>
                <c:pt idx="44271">
                  <c:v>45153.71875</c:v>
                </c:pt>
                <c:pt idx="44272">
                  <c:v>45153.722222222219</c:v>
                </c:pt>
                <c:pt idx="44273">
                  <c:v>45153.725694444445</c:v>
                </c:pt>
                <c:pt idx="44274">
                  <c:v>45153.729166666664</c:v>
                </c:pt>
                <c:pt idx="44275">
                  <c:v>45153.732638888891</c:v>
                </c:pt>
                <c:pt idx="44276">
                  <c:v>45153.736111111109</c:v>
                </c:pt>
                <c:pt idx="44277">
                  <c:v>45153.739583333336</c:v>
                </c:pt>
                <c:pt idx="44278">
                  <c:v>45153.743055555555</c:v>
                </c:pt>
                <c:pt idx="44279">
                  <c:v>45153.746527777781</c:v>
                </c:pt>
                <c:pt idx="44280">
                  <c:v>45153.75</c:v>
                </c:pt>
                <c:pt idx="44281">
                  <c:v>45153.753472222219</c:v>
                </c:pt>
                <c:pt idx="44282">
                  <c:v>45153.756944444445</c:v>
                </c:pt>
                <c:pt idx="44283">
                  <c:v>45153.760416666664</c:v>
                </c:pt>
                <c:pt idx="44284">
                  <c:v>45153.763888888891</c:v>
                </c:pt>
                <c:pt idx="44285">
                  <c:v>45153.767361111109</c:v>
                </c:pt>
                <c:pt idx="44286">
                  <c:v>45153.770833333336</c:v>
                </c:pt>
                <c:pt idx="44287">
                  <c:v>45153.774305555555</c:v>
                </c:pt>
                <c:pt idx="44288">
                  <c:v>45153.777777777781</c:v>
                </c:pt>
                <c:pt idx="44289">
                  <c:v>45153.78125</c:v>
                </c:pt>
                <c:pt idx="44290">
                  <c:v>45153.784722222219</c:v>
                </c:pt>
                <c:pt idx="44291">
                  <c:v>45153.788194444445</c:v>
                </c:pt>
                <c:pt idx="44292">
                  <c:v>45153.791666666664</c:v>
                </c:pt>
                <c:pt idx="44293">
                  <c:v>45153.795138888891</c:v>
                </c:pt>
                <c:pt idx="44294">
                  <c:v>45153.798611111109</c:v>
                </c:pt>
                <c:pt idx="44295">
                  <c:v>45153.802083333336</c:v>
                </c:pt>
                <c:pt idx="44296">
                  <c:v>45153.805555555555</c:v>
                </c:pt>
                <c:pt idx="44297">
                  <c:v>45153.809027777781</c:v>
                </c:pt>
                <c:pt idx="44298">
                  <c:v>45153.8125</c:v>
                </c:pt>
                <c:pt idx="44299">
                  <c:v>45153.815972222219</c:v>
                </c:pt>
                <c:pt idx="44300">
                  <c:v>45153.819444444445</c:v>
                </c:pt>
                <c:pt idx="44301">
                  <c:v>45153.822916666664</c:v>
                </c:pt>
                <c:pt idx="44302">
                  <c:v>45153.826388888891</c:v>
                </c:pt>
                <c:pt idx="44303">
                  <c:v>45153.829861111109</c:v>
                </c:pt>
                <c:pt idx="44304">
                  <c:v>45153.833333333336</c:v>
                </c:pt>
                <c:pt idx="44305">
                  <c:v>45153.836805555555</c:v>
                </c:pt>
                <c:pt idx="44306">
                  <c:v>45153.840277777781</c:v>
                </c:pt>
                <c:pt idx="44307">
                  <c:v>45153.84375</c:v>
                </c:pt>
                <c:pt idx="44308">
                  <c:v>45153.847222222219</c:v>
                </c:pt>
                <c:pt idx="44309">
                  <c:v>45153.850694444445</c:v>
                </c:pt>
                <c:pt idx="44310">
                  <c:v>45153.854166666664</c:v>
                </c:pt>
                <c:pt idx="44311">
                  <c:v>45153.857638888891</c:v>
                </c:pt>
                <c:pt idx="44312">
                  <c:v>45153.861111111109</c:v>
                </c:pt>
                <c:pt idx="44313">
                  <c:v>45153.864583333336</c:v>
                </c:pt>
                <c:pt idx="44314">
                  <c:v>45153.868055555555</c:v>
                </c:pt>
                <c:pt idx="44315">
                  <c:v>45153.871527777781</c:v>
                </c:pt>
                <c:pt idx="44316">
                  <c:v>45153.875</c:v>
                </c:pt>
                <c:pt idx="44317">
                  <c:v>45153.878472222219</c:v>
                </c:pt>
                <c:pt idx="44318">
                  <c:v>45153.881944444445</c:v>
                </c:pt>
                <c:pt idx="44319">
                  <c:v>45153.885416666664</c:v>
                </c:pt>
                <c:pt idx="44320">
                  <c:v>45153.888888888891</c:v>
                </c:pt>
                <c:pt idx="44321">
                  <c:v>45153.892361111109</c:v>
                </c:pt>
                <c:pt idx="44322">
                  <c:v>45153.895833333336</c:v>
                </c:pt>
                <c:pt idx="44323">
                  <c:v>45153.899305555555</c:v>
                </c:pt>
                <c:pt idx="44324">
                  <c:v>45153.902777777781</c:v>
                </c:pt>
                <c:pt idx="44325">
                  <c:v>45153.90625</c:v>
                </c:pt>
                <c:pt idx="44326">
                  <c:v>45153.909722222219</c:v>
                </c:pt>
                <c:pt idx="44327">
                  <c:v>45153.913194444445</c:v>
                </c:pt>
                <c:pt idx="44328">
                  <c:v>45153.916666666664</c:v>
                </c:pt>
                <c:pt idx="44329">
                  <c:v>45153.920138888891</c:v>
                </c:pt>
                <c:pt idx="44330">
                  <c:v>45153.923611111109</c:v>
                </c:pt>
                <c:pt idx="44331">
                  <c:v>45153.927083333336</c:v>
                </c:pt>
                <c:pt idx="44332">
                  <c:v>45153.930555555555</c:v>
                </c:pt>
                <c:pt idx="44333">
                  <c:v>45153.934027777781</c:v>
                </c:pt>
                <c:pt idx="44334">
                  <c:v>45153.9375</c:v>
                </c:pt>
                <c:pt idx="44335">
                  <c:v>45153.940972222219</c:v>
                </c:pt>
                <c:pt idx="44336">
                  <c:v>45153.944444444445</c:v>
                </c:pt>
                <c:pt idx="44337">
                  <c:v>45153.947916666664</c:v>
                </c:pt>
                <c:pt idx="44338">
                  <c:v>45153.951388888891</c:v>
                </c:pt>
                <c:pt idx="44339">
                  <c:v>45153.954861111109</c:v>
                </c:pt>
                <c:pt idx="44340">
                  <c:v>45153.958333333336</c:v>
                </c:pt>
                <c:pt idx="44341">
                  <c:v>45153.961805555555</c:v>
                </c:pt>
                <c:pt idx="44342">
                  <c:v>45153.965277777781</c:v>
                </c:pt>
                <c:pt idx="44343">
                  <c:v>45153.96875</c:v>
                </c:pt>
                <c:pt idx="44344">
                  <c:v>45153.972222222219</c:v>
                </c:pt>
                <c:pt idx="44345">
                  <c:v>45153.975694444445</c:v>
                </c:pt>
                <c:pt idx="44346">
                  <c:v>45153.979166666664</c:v>
                </c:pt>
                <c:pt idx="44347">
                  <c:v>45153.982638888891</c:v>
                </c:pt>
                <c:pt idx="44348">
                  <c:v>45153.986111111109</c:v>
                </c:pt>
                <c:pt idx="44349">
                  <c:v>45153.989583333336</c:v>
                </c:pt>
                <c:pt idx="44350">
                  <c:v>45153.993055555555</c:v>
                </c:pt>
                <c:pt idx="44351">
                  <c:v>45153.996527777781</c:v>
                </c:pt>
                <c:pt idx="44352">
                  <c:v>45154</c:v>
                </c:pt>
                <c:pt idx="44353">
                  <c:v>45154.003472222219</c:v>
                </c:pt>
                <c:pt idx="44354">
                  <c:v>45154.006944444445</c:v>
                </c:pt>
                <c:pt idx="44355">
                  <c:v>45154.010416666664</c:v>
                </c:pt>
                <c:pt idx="44356">
                  <c:v>45154.013888888891</c:v>
                </c:pt>
                <c:pt idx="44357">
                  <c:v>45154.017361111109</c:v>
                </c:pt>
                <c:pt idx="44358">
                  <c:v>45154.020833333336</c:v>
                </c:pt>
                <c:pt idx="44359">
                  <c:v>45154.024305555555</c:v>
                </c:pt>
                <c:pt idx="44360">
                  <c:v>45154.027777777781</c:v>
                </c:pt>
                <c:pt idx="44361">
                  <c:v>45154.03125</c:v>
                </c:pt>
                <c:pt idx="44362">
                  <c:v>45154.034722222219</c:v>
                </c:pt>
                <c:pt idx="44363">
                  <c:v>45154.038194444445</c:v>
                </c:pt>
                <c:pt idx="44364">
                  <c:v>45154.041666666664</c:v>
                </c:pt>
                <c:pt idx="44365">
                  <c:v>45154.045138888891</c:v>
                </c:pt>
                <c:pt idx="44366">
                  <c:v>45154.048611111109</c:v>
                </c:pt>
                <c:pt idx="44367">
                  <c:v>45154.052083333336</c:v>
                </c:pt>
                <c:pt idx="44368">
                  <c:v>45154.055555555555</c:v>
                </c:pt>
                <c:pt idx="44369">
                  <c:v>45154.059027777781</c:v>
                </c:pt>
                <c:pt idx="44370">
                  <c:v>45154.0625</c:v>
                </c:pt>
                <c:pt idx="44371">
                  <c:v>45154.065972222219</c:v>
                </c:pt>
                <c:pt idx="44372">
                  <c:v>45154.069444444445</c:v>
                </c:pt>
                <c:pt idx="44373">
                  <c:v>45154.072916666664</c:v>
                </c:pt>
                <c:pt idx="44374">
                  <c:v>45154.076388888891</c:v>
                </c:pt>
                <c:pt idx="44375">
                  <c:v>45154.079861111109</c:v>
                </c:pt>
                <c:pt idx="44376">
                  <c:v>45154.083333333336</c:v>
                </c:pt>
                <c:pt idx="44377">
                  <c:v>45154.086805555555</c:v>
                </c:pt>
                <c:pt idx="44378">
                  <c:v>45154.090277777781</c:v>
                </c:pt>
                <c:pt idx="44379">
                  <c:v>45154.09375</c:v>
                </c:pt>
                <c:pt idx="44380">
                  <c:v>45154.097222222219</c:v>
                </c:pt>
                <c:pt idx="44381">
                  <c:v>45154.100694444445</c:v>
                </c:pt>
                <c:pt idx="44382">
                  <c:v>45154.104166666664</c:v>
                </c:pt>
                <c:pt idx="44383">
                  <c:v>45154.107638888891</c:v>
                </c:pt>
                <c:pt idx="44384">
                  <c:v>45154.111111111109</c:v>
                </c:pt>
                <c:pt idx="44385">
                  <c:v>45154.114583333336</c:v>
                </c:pt>
                <c:pt idx="44386">
                  <c:v>45154.118055555555</c:v>
                </c:pt>
                <c:pt idx="44387">
                  <c:v>45154.121527777781</c:v>
                </c:pt>
                <c:pt idx="44388">
                  <c:v>45154.125</c:v>
                </c:pt>
                <c:pt idx="44389">
                  <c:v>45154.128472222219</c:v>
                </c:pt>
                <c:pt idx="44390">
                  <c:v>45154.131944444445</c:v>
                </c:pt>
                <c:pt idx="44391">
                  <c:v>45154.135416666664</c:v>
                </c:pt>
                <c:pt idx="44392">
                  <c:v>45154.138888888891</c:v>
                </c:pt>
                <c:pt idx="44393">
                  <c:v>45154.142361111109</c:v>
                </c:pt>
                <c:pt idx="44394">
                  <c:v>45154.145833333336</c:v>
                </c:pt>
                <c:pt idx="44395">
                  <c:v>45154.149305555555</c:v>
                </c:pt>
                <c:pt idx="44396">
                  <c:v>45154.152777777781</c:v>
                </c:pt>
                <c:pt idx="44397">
                  <c:v>45154.15625</c:v>
                </c:pt>
                <c:pt idx="44398">
                  <c:v>45154.159722222219</c:v>
                </c:pt>
                <c:pt idx="44399">
                  <c:v>45154.163194444445</c:v>
                </c:pt>
                <c:pt idx="44400">
                  <c:v>45154.166666666664</c:v>
                </c:pt>
                <c:pt idx="44401">
                  <c:v>45154.170138888891</c:v>
                </c:pt>
                <c:pt idx="44402">
                  <c:v>45154.173611111109</c:v>
                </c:pt>
                <c:pt idx="44403">
                  <c:v>45154.177083333336</c:v>
                </c:pt>
                <c:pt idx="44404">
                  <c:v>45154.180555555555</c:v>
                </c:pt>
                <c:pt idx="44405">
                  <c:v>45154.184027777781</c:v>
                </c:pt>
                <c:pt idx="44406">
                  <c:v>45154.1875</c:v>
                </c:pt>
                <c:pt idx="44407">
                  <c:v>45154.190972222219</c:v>
                </c:pt>
                <c:pt idx="44408">
                  <c:v>45154.194444444445</c:v>
                </c:pt>
                <c:pt idx="44409">
                  <c:v>45154.197916666664</c:v>
                </c:pt>
                <c:pt idx="44410">
                  <c:v>45154.201388888891</c:v>
                </c:pt>
                <c:pt idx="44411">
                  <c:v>45154.204861111109</c:v>
                </c:pt>
                <c:pt idx="44412">
                  <c:v>45154.208333333336</c:v>
                </c:pt>
                <c:pt idx="44413">
                  <c:v>45154.211805555555</c:v>
                </c:pt>
                <c:pt idx="44414">
                  <c:v>45154.215277777781</c:v>
                </c:pt>
                <c:pt idx="44415">
                  <c:v>45154.21875</c:v>
                </c:pt>
                <c:pt idx="44416">
                  <c:v>45154.222222222219</c:v>
                </c:pt>
                <c:pt idx="44417">
                  <c:v>45154.225694444445</c:v>
                </c:pt>
                <c:pt idx="44418">
                  <c:v>45154.229166666664</c:v>
                </c:pt>
                <c:pt idx="44419">
                  <c:v>45154.232638888891</c:v>
                </c:pt>
                <c:pt idx="44420">
                  <c:v>45154.236111111109</c:v>
                </c:pt>
                <c:pt idx="44421">
                  <c:v>45154.239583333336</c:v>
                </c:pt>
                <c:pt idx="44422">
                  <c:v>45154.243055555555</c:v>
                </c:pt>
                <c:pt idx="44423">
                  <c:v>45154.246527777781</c:v>
                </c:pt>
                <c:pt idx="44424">
                  <c:v>45154.25</c:v>
                </c:pt>
                <c:pt idx="44425">
                  <c:v>45154.253472222219</c:v>
                </c:pt>
                <c:pt idx="44426">
                  <c:v>45154.256944444445</c:v>
                </c:pt>
                <c:pt idx="44427">
                  <c:v>45154.260416666664</c:v>
                </c:pt>
                <c:pt idx="44428">
                  <c:v>45154.263888888891</c:v>
                </c:pt>
                <c:pt idx="44429">
                  <c:v>45154.267361111109</c:v>
                </c:pt>
                <c:pt idx="44430">
                  <c:v>45154.270833333336</c:v>
                </c:pt>
                <c:pt idx="44431">
                  <c:v>45154.274305555555</c:v>
                </c:pt>
                <c:pt idx="44432">
                  <c:v>45154.277777777781</c:v>
                </c:pt>
                <c:pt idx="44433">
                  <c:v>45154.28125</c:v>
                </c:pt>
                <c:pt idx="44434">
                  <c:v>45154.284722222219</c:v>
                </c:pt>
                <c:pt idx="44435">
                  <c:v>45154.288194444445</c:v>
                </c:pt>
                <c:pt idx="44436">
                  <c:v>45154.291666666664</c:v>
                </c:pt>
                <c:pt idx="44437">
                  <c:v>45154.295138888891</c:v>
                </c:pt>
                <c:pt idx="44438">
                  <c:v>45154.298611111109</c:v>
                </c:pt>
                <c:pt idx="44439">
                  <c:v>45154.302083333336</c:v>
                </c:pt>
                <c:pt idx="44440">
                  <c:v>45154.305555555555</c:v>
                </c:pt>
                <c:pt idx="44441">
                  <c:v>45154.309027777781</c:v>
                </c:pt>
                <c:pt idx="44442">
                  <c:v>45154.3125</c:v>
                </c:pt>
                <c:pt idx="44443">
                  <c:v>45154.315972222219</c:v>
                </c:pt>
                <c:pt idx="44444">
                  <c:v>45154.319444444445</c:v>
                </c:pt>
                <c:pt idx="44445">
                  <c:v>45154.322916666664</c:v>
                </c:pt>
                <c:pt idx="44446">
                  <c:v>45154.326388888891</c:v>
                </c:pt>
                <c:pt idx="44447">
                  <c:v>45154.329861111109</c:v>
                </c:pt>
                <c:pt idx="44448">
                  <c:v>45154.333333333336</c:v>
                </c:pt>
                <c:pt idx="44449">
                  <c:v>45154.336805555555</c:v>
                </c:pt>
                <c:pt idx="44450">
                  <c:v>45154.340277777781</c:v>
                </c:pt>
                <c:pt idx="44451">
                  <c:v>45154.34375</c:v>
                </c:pt>
                <c:pt idx="44452">
                  <c:v>45154.347222222219</c:v>
                </c:pt>
                <c:pt idx="44453">
                  <c:v>45154.350694444445</c:v>
                </c:pt>
                <c:pt idx="44454">
                  <c:v>45154.354166666664</c:v>
                </c:pt>
                <c:pt idx="44455">
                  <c:v>45154.357638888891</c:v>
                </c:pt>
                <c:pt idx="44456">
                  <c:v>45154.361111111109</c:v>
                </c:pt>
                <c:pt idx="44457">
                  <c:v>45154.364583333336</c:v>
                </c:pt>
                <c:pt idx="44458">
                  <c:v>45154.368055555555</c:v>
                </c:pt>
                <c:pt idx="44459">
                  <c:v>45154.371527777781</c:v>
                </c:pt>
                <c:pt idx="44460">
                  <c:v>45154.375</c:v>
                </c:pt>
                <c:pt idx="44461">
                  <c:v>45154.378472222219</c:v>
                </c:pt>
                <c:pt idx="44462">
                  <c:v>45154.381944444445</c:v>
                </c:pt>
                <c:pt idx="44463">
                  <c:v>45154.385416666664</c:v>
                </c:pt>
                <c:pt idx="44464">
                  <c:v>45154.388888888891</c:v>
                </c:pt>
                <c:pt idx="44465">
                  <c:v>45154.392361111109</c:v>
                </c:pt>
                <c:pt idx="44466">
                  <c:v>45154.395833333336</c:v>
                </c:pt>
                <c:pt idx="44467">
                  <c:v>45154.399305555555</c:v>
                </c:pt>
                <c:pt idx="44468">
                  <c:v>45154.402777777781</c:v>
                </c:pt>
                <c:pt idx="44469">
                  <c:v>45154.40625</c:v>
                </c:pt>
                <c:pt idx="44470">
                  <c:v>45154.409722222219</c:v>
                </c:pt>
                <c:pt idx="44471">
                  <c:v>45154.413194444445</c:v>
                </c:pt>
                <c:pt idx="44472">
                  <c:v>45154.416666666664</c:v>
                </c:pt>
                <c:pt idx="44473">
                  <c:v>45154.420138888891</c:v>
                </c:pt>
                <c:pt idx="44474">
                  <c:v>45154.423611111109</c:v>
                </c:pt>
                <c:pt idx="44475">
                  <c:v>45154.427083333336</c:v>
                </c:pt>
                <c:pt idx="44476">
                  <c:v>45154.430555555555</c:v>
                </c:pt>
                <c:pt idx="44477">
                  <c:v>45154.434027777781</c:v>
                </c:pt>
                <c:pt idx="44478">
                  <c:v>45154.4375</c:v>
                </c:pt>
                <c:pt idx="44479">
                  <c:v>45154.440972222219</c:v>
                </c:pt>
                <c:pt idx="44480">
                  <c:v>45154.444444444445</c:v>
                </c:pt>
                <c:pt idx="44481">
                  <c:v>45154.447916666664</c:v>
                </c:pt>
                <c:pt idx="44482">
                  <c:v>45154.451388888891</c:v>
                </c:pt>
                <c:pt idx="44483">
                  <c:v>45154.454861111109</c:v>
                </c:pt>
                <c:pt idx="44484">
                  <c:v>45154.458333333336</c:v>
                </c:pt>
                <c:pt idx="44485">
                  <c:v>45154.461805555555</c:v>
                </c:pt>
                <c:pt idx="44486">
                  <c:v>45154.465277777781</c:v>
                </c:pt>
                <c:pt idx="44487">
                  <c:v>45154.46875</c:v>
                </c:pt>
                <c:pt idx="44488">
                  <c:v>45154.472222222219</c:v>
                </c:pt>
                <c:pt idx="44489">
                  <c:v>45154.475694444445</c:v>
                </c:pt>
                <c:pt idx="44490">
                  <c:v>45154.479166666664</c:v>
                </c:pt>
                <c:pt idx="44491">
                  <c:v>45154.482638888891</c:v>
                </c:pt>
                <c:pt idx="44492">
                  <c:v>45154.486111111109</c:v>
                </c:pt>
                <c:pt idx="44493">
                  <c:v>45154.489583333336</c:v>
                </c:pt>
                <c:pt idx="44494">
                  <c:v>45154.493055555555</c:v>
                </c:pt>
                <c:pt idx="44495">
                  <c:v>45154.496527777781</c:v>
                </c:pt>
                <c:pt idx="44496">
                  <c:v>45154.5</c:v>
                </c:pt>
                <c:pt idx="44497">
                  <c:v>45154.503472222219</c:v>
                </c:pt>
                <c:pt idx="44498">
                  <c:v>45154.506944444445</c:v>
                </c:pt>
                <c:pt idx="44499">
                  <c:v>45154.510416666664</c:v>
                </c:pt>
                <c:pt idx="44500">
                  <c:v>45154.513888888891</c:v>
                </c:pt>
                <c:pt idx="44501">
                  <c:v>45154.517361111109</c:v>
                </c:pt>
                <c:pt idx="44502">
                  <c:v>45154.520833333336</c:v>
                </c:pt>
                <c:pt idx="44503">
                  <c:v>45154.524305555555</c:v>
                </c:pt>
                <c:pt idx="44504">
                  <c:v>45154.527777777781</c:v>
                </c:pt>
                <c:pt idx="44505">
                  <c:v>45154.53125</c:v>
                </c:pt>
                <c:pt idx="44506">
                  <c:v>45154.534722222219</c:v>
                </c:pt>
                <c:pt idx="44507">
                  <c:v>45154.538194444445</c:v>
                </c:pt>
                <c:pt idx="44508">
                  <c:v>45154.541666666664</c:v>
                </c:pt>
                <c:pt idx="44509">
                  <c:v>45154.545138888891</c:v>
                </c:pt>
                <c:pt idx="44510">
                  <c:v>45154.548611111109</c:v>
                </c:pt>
                <c:pt idx="44511">
                  <c:v>45154.552083333336</c:v>
                </c:pt>
                <c:pt idx="44512">
                  <c:v>45154.555555555555</c:v>
                </c:pt>
                <c:pt idx="44513">
                  <c:v>45154.559027777781</c:v>
                </c:pt>
                <c:pt idx="44514">
                  <c:v>45154.5625</c:v>
                </c:pt>
                <c:pt idx="44515">
                  <c:v>45154.565972222219</c:v>
                </c:pt>
                <c:pt idx="44516">
                  <c:v>45154.569444444445</c:v>
                </c:pt>
                <c:pt idx="44517">
                  <c:v>45154.572916666664</c:v>
                </c:pt>
                <c:pt idx="44518">
                  <c:v>45154.576388888891</c:v>
                </c:pt>
                <c:pt idx="44519">
                  <c:v>45154.579861111109</c:v>
                </c:pt>
                <c:pt idx="44520">
                  <c:v>45154.583333333336</c:v>
                </c:pt>
                <c:pt idx="44521">
                  <c:v>45154.586805555555</c:v>
                </c:pt>
                <c:pt idx="44522">
                  <c:v>45154.590277777781</c:v>
                </c:pt>
                <c:pt idx="44523">
                  <c:v>45154.59375</c:v>
                </c:pt>
                <c:pt idx="44524">
                  <c:v>45154.597222222219</c:v>
                </c:pt>
                <c:pt idx="44525">
                  <c:v>45154.600694444445</c:v>
                </c:pt>
                <c:pt idx="44526">
                  <c:v>45154.604166666664</c:v>
                </c:pt>
                <c:pt idx="44527">
                  <c:v>45154.607638888891</c:v>
                </c:pt>
                <c:pt idx="44528">
                  <c:v>45154.611111111109</c:v>
                </c:pt>
                <c:pt idx="44529">
                  <c:v>45154.614583333336</c:v>
                </c:pt>
                <c:pt idx="44530">
                  <c:v>45154.618055555555</c:v>
                </c:pt>
                <c:pt idx="44531">
                  <c:v>45154.621527777781</c:v>
                </c:pt>
                <c:pt idx="44532">
                  <c:v>45154.625</c:v>
                </c:pt>
                <c:pt idx="44533">
                  <c:v>45154.628472222219</c:v>
                </c:pt>
                <c:pt idx="44534">
                  <c:v>45154.631944444445</c:v>
                </c:pt>
                <c:pt idx="44535">
                  <c:v>45154.635416666664</c:v>
                </c:pt>
                <c:pt idx="44536">
                  <c:v>45154.638888888891</c:v>
                </c:pt>
                <c:pt idx="44537">
                  <c:v>45154.642361111109</c:v>
                </c:pt>
                <c:pt idx="44538">
                  <c:v>45154.645833333336</c:v>
                </c:pt>
                <c:pt idx="44539">
                  <c:v>45154.649305555555</c:v>
                </c:pt>
                <c:pt idx="44540">
                  <c:v>45154.652777777781</c:v>
                </c:pt>
                <c:pt idx="44541">
                  <c:v>45154.65625</c:v>
                </c:pt>
                <c:pt idx="44542">
                  <c:v>45154.659722222219</c:v>
                </c:pt>
                <c:pt idx="44543">
                  <c:v>45154.663194444445</c:v>
                </c:pt>
                <c:pt idx="44544">
                  <c:v>45154.666666666664</c:v>
                </c:pt>
                <c:pt idx="44545">
                  <c:v>45154.670138888891</c:v>
                </c:pt>
                <c:pt idx="44546">
                  <c:v>45154.673611111109</c:v>
                </c:pt>
                <c:pt idx="44547">
                  <c:v>45154.677083333336</c:v>
                </c:pt>
                <c:pt idx="44548">
                  <c:v>45154.680555555555</c:v>
                </c:pt>
                <c:pt idx="44549">
                  <c:v>45154.684027777781</c:v>
                </c:pt>
                <c:pt idx="44550">
                  <c:v>45154.6875</c:v>
                </c:pt>
                <c:pt idx="44551">
                  <c:v>45154.690972222219</c:v>
                </c:pt>
                <c:pt idx="44552">
                  <c:v>45154.694444444445</c:v>
                </c:pt>
                <c:pt idx="44553">
                  <c:v>45154.697916666664</c:v>
                </c:pt>
                <c:pt idx="44554">
                  <c:v>45154.701388888891</c:v>
                </c:pt>
                <c:pt idx="44555">
                  <c:v>45154.704861111109</c:v>
                </c:pt>
                <c:pt idx="44556">
                  <c:v>45154.708333333336</c:v>
                </c:pt>
                <c:pt idx="44557">
                  <c:v>45154.711805555555</c:v>
                </c:pt>
                <c:pt idx="44558">
                  <c:v>45154.715277777781</c:v>
                </c:pt>
                <c:pt idx="44559">
                  <c:v>45154.71875</c:v>
                </c:pt>
                <c:pt idx="44560">
                  <c:v>45154.722222222219</c:v>
                </c:pt>
                <c:pt idx="44561">
                  <c:v>45154.725694444445</c:v>
                </c:pt>
                <c:pt idx="44562">
                  <c:v>45154.729166666664</c:v>
                </c:pt>
                <c:pt idx="44563">
                  <c:v>45154.732638888891</c:v>
                </c:pt>
                <c:pt idx="44564">
                  <c:v>45154.736111111109</c:v>
                </c:pt>
                <c:pt idx="44565">
                  <c:v>45154.739583333336</c:v>
                </c:pt>
                <c:pt idx="44566">
                  <c:v>45154.743055555555</c:v>
                </c:pt>
                <c:pt idx="44567">
                  <c:v>45154.746527777781</c:v>
                </c:pt>
                <c:pt idx="44568">
                  <c:v>45154.75</c:v>
                </c:pt>
                <c:pt idx="44569">
                  <c:v>45154.753472222219</c:v>
                </c:pt>
                <c:pt idx="44570">
                  <c:v>45154.756944444445</c:v>
                </c:pt>
                <c:pt idx="44571">
                  <c:v>45154.760416666664</c:v>
                </c:pt>
                <c:pt idx="44572">
                  <c:v>45154.763888888891</c:v>
                </c:pt>
                <c:pt idx="44573">
                  <c:v>45154.767361111109</c:v>
                </c:pt>
                <c:pt idx="44574">
                  <c:v>45154.770833333336</c:v>
                </c:pt>
                <c:pt idx="44575">
                  <c:v>45154.774305555555</c:v>
                </c:pt>
                <c:pt idx="44576">
                  <c:v>45154.777777777781</c:v>
                </c:pt>
                <c:pt idx="44577">
                  <c:v>45154.78125</c:v>
                </c:pt>
                <c:pt idx="44578">
                  <c:v>45154.784722222219</c:v>
                </c:pt>
                <c:pt idx="44579">
                  <c:v>45154.788194444445</c:v>
                </c:pt>
                <c:pt idx="44580">
                  <c:v>45154.791666666664</c:v>
                </c:pt>
                <c:pt idx="44581">
                  <c:v>45154.795138888891</c:v>
                </c:pt>
                <c:pt idx="44582">
                  <c:v>45154.798611111109</c:v>
                </c:pt>
                <c:pt idx="44583">
                  <c:v>45154.802083333336</c:v>
                </c:pt>
                <c:pt idx="44584">
                  <c:v>45154.805555555555</c:v>
                </c:pt>
                <c:pt idx="44585">
                  <c:v>45154.809027777781</c:v>
                </c:pt>
                <c:pt idx="44586">
                  <c:v>45154.8125</c:v>
                </c:pt>
                <c:pt idx="44587">
                  <c:v>45154.815972222219</c:v>
                </c:pt>
                <c:pt idx="44588">
                  <c:v>45154.819444444445</c:v>
                </c:pt>
                <c:pt idx="44589">
                  <c:v>45154.822916666664</c:v>
                </c:pt>
                <c:pt idx="44590">
                  <c:v>45154.826388888891</c:v>
                </c:pt>
                <c:pt idx="44591">
                  <c:v>45154.829861111109</c:v>
                </c:pt>
                <c:pt idx="44592">
                  <c:v>45154.833333333336</c:v>
                </c:pt>
                <c:pt idx="44593">
                  <c:v>45154.836805555555</c:v>
                </c:pt>
                <c:pt idx="44594">
                  <c:v>45154.840277777781</c:v>
                </c:pt>
                <c:pt idx="44595">
                  <c:v>45154.84375</c:v>
                </c:pt>
                <c:pt idx="44596">
                  <c:v>45154.847222222219</c:v>
                </c:pt>
                <c:pt idx="44597">
                  <c:v>45154.850694444445</c:v>
                </c:pt>
                <c:pt idx="44598">
                  <c:v>45154.854166666664</c:v>
                </c:pt>
                <c:pt idx="44599">
                  <c:v>45154.857638888891</c:v>
                </c:pt>
                <c:pt idx="44600">
                  <c:v>45154.861111111109</c:v>
                </c:pt>
                <c:pt idx="44601">
                  <c:v>45154.864583333336</c:v>
                </c:pt>
                <c:pt idx="44602">
                  <c:v>45154.868055555555</c:v>
                </c:pt>
                <c:pt idx="44603">
                  <c:v>45154.871527777781</c:v>
                </c:pt>
                <c:pt idx="44604">
                  <c:v>45154.875</c:v>
                </c:pt>
                <c:pt idx="44605">
                  <c:v>45154.878472222219</c:v>
                </c:pt>
                <c:pt idx="44606">
                  <c:v>45154.881944444445</c:v>
                </c:pt>
                <c:pt idx="44607">
                  <c:v>45154.885416666664</c:v>
                </c:pt>
                <c:pt idx="44608">
                  <c:v>45154.888888888891</c:v>
                </c:pt>
                <c:pt idx="44609">
                  <c:v>45154.892361111109</c:v>
                </c:pt>
                <c:pt idx="44610">
                  <c:v>45154.895833333336</c:v>
                </c:pt>
                <c:pt idx="44611">
                  <c:v>45154.899305555555</c:v>
                </c:pt>
                <c:pt idx="44612">
                  <c:v>45154.902777777781</c:v>
                </c:pt>
                <c:pt idx="44613">
                  <c:v>45154.90625</c:v>
                </c:pt>
                <c:pt idx="44614">
                  <c:v>45154.909722222219</c:v>
                </c:pt>
                <c:pt idx="44615">
                  <c:v>45154.913194444445</c:v>
                </c:pt>
                <c:pt idx="44616">
                  <c:v>45154.916666666664</c:v>
                </c:pt>
                <c:pt idx="44617">
                  <c:v>45154.920138888891</c:v>
                </c:pt>
                <c:pt idx="44618">
                  <c:v>45154.923611111109</c:v>
                </c:pt>
                <c:pt idx="44619">
                  <c:v>45154.927083333336</c:v>
                </c:pt>
                <c:pt idx="44620">
                  <c:v>45154.930555555555</c:v>
                </c:pt>
                <c:pt idx="44621">
                  <c:v>45154.934027777781</c:v>
                </c:pt>
                <c:pt idx="44622">
                  <c:v>45154.9375</c:v>
                </c:pt>
                <c:pt idx="44623">
                  <c:v>45154.940972222219</c:v>
                </c:pt>
                <c:pt idx="44624">
                  <c:v>45154.944444444445</c:v>
                </c:pt>
                <c:pt idx="44625">
                  <c:v>45154.947916666664</c:v>
                </c:pt>
                <c:pt idx="44626">
                  <c:v>45154.951388888891</c:v>
                </c:pt>
                <c:pt idx="44627">
                  <c:v>45154.954861111109</c:v>
                </c:pt>
                <c:pt idx="44628">
                  <c:v>45154.958333333336</c:v>
                </c:pt>
                <c:pt idx="44629">
                  <c:v>45154.961805555555</c:v>
                </c:pt>
                <c:pt idx="44630">
                  <c:v>45154.965277777781</c:v>
                </c:pt>
                <c:pt idx="44631">
                  <c:v>45154.96875</c:v>
                </c:pt>
                <c:pt idx="44632">
                  <c:v>45154.972222222219</c:v>
                </c:pt>
                <c:pt idx="44633">
                  <c:v>45154.975694444445</c:v>
                </c:pt>
                <c:pt idx="44634">
                  <c:v>45154.979166666664</c:v>
                </c:pt>
                <c:pt idx="44635">
                  <c:v>45154.982638888891</c:v>
                </c:pt>
                <c:pt idx="44636">
                  <c:v>45154.986111111109</c:v>
                </c:pt>
                <c:pt idx="44637">
                  <c:v>45154.989583333336</c:v>
                </c:pt>
                <c:pt idx="44638">
                  <c:v>45154.993055555555</c:v>
                </c:pt>
                <c:pt idx="44639">
                  <c:v>45154.996527777781</c:v>
                </c:pt>
                <c:pt idx="44640">
                  <c:v>45155</c:v>
                </c:pt>
                <c:pt idx="44641">
                  <c:v>45155.003472222219</c:v>
                </c:pt>
                <c:pt idx="44642">
                  <c:v>45155.006944444445</c:v>
                </c:pt>
                <c:pt idx="44643">
                  <c:v>45155.010416666664</c:v>
                </c:pt>
                <c:pt idx="44644">
                  <c:v>45155.013888888891</c:v>
                </c:pt>
                <c:pt idx="44645">
                  <c:v>45155.017361111109</c:v>
                </c:pt>
                <c:pt idx="44646">
                  <c:v>45155.020833333336</c:v>
                </c:pt>
                <c:pt idx="44647">
                  <c:v>45155.024305555555</c:v>
                </c:pt>
                <c:pt idx="44648">
                  <c:v>45155.027777777781</c:v>
                </c:pt>
                <c:pt idx="44649">
                  <c:v>45155.03125</c:v>
                </c:pt>
                <c:pt idx="44650">
                  <c:v>45155.034722222219</c:v>
                </c:pt>
                <c:pt idx="44651">
                  <c:v>45155.038194444445</c:v>
                </c:pt>
                <c:pt idx="44652">
                  <c:v>45155.041666666664</c:v>
                </c:pt>
                <c:pt idx="44653">
                  <c:v>45155.045138888891</c:v>
                </c:pt>
                <c:pt idx="44654">
                  <c:v>45155.048611111109</c:v>
                </c:pt>
                <c:pt idx="44655">
                  <c:v>45155.052083333336</c:v>
                </c:pt>
                <c:pt idx="44656">
                  <c:v>45155.055555555555</c:v>
                </c:pt>
                <c:pt idx="44657">
                  <c:v>45155.059027777781</c:v>
                </c:pt>
                <c:pt idx="44658">
                  <c:v>45155.0625</c:v>
                </c:pt>
                <c:pt idx="44659">
                  <c:v>45155.065972222219</c:v>
                </c:pt>
                <c:pt idx="44660">
                  <c:v>45155.069444444445</c:v>
                </c:pt>
                <c:pt idx="44661">
                  <c:v>45155.072916666664</c:v>
                </c:pt>
                <c:pt idx="44662">
                  <c:v>45155.076388888891</c:v>
                </c:pt>
                <c:pt idx="44663">
                  <c:v>45155.079861111109</c:v>
                </c:pt>
                <c:pt idx="44664">
                  <c:v>45155.083333333336</c:v>
                </c:pt>
                <c:pt idx="44665">
                  <c:v>45155.086805555555</c:v>
                </c:pt>
                <c:pt idx="44666">
                  <c:v>45155.090277777781</c:v>
                </c:pt>
                <c:pt idx="44667">
                  <c:v>45155.09375</c:v>
                </c:pt>
                <c:pt idx="44668">
                  <c:v>45155.097222222219</c:v>
                </c:pt>
                <c:pt idx="44669">
                  <c:v>45155.100694444445</c:v>
                </c:pt>
                <c:pt idx="44670">
                  <c:v>45155.104166666664</c:v>
                </c:pt>
                <c:pt idx="44671">
                  <c:v>45155.107638888891</c:v>
                </c:pt>
                <c:pt idx="44672">
                  <c:v>45155.111111111109</c:v>
                </c:pt>
                <c:pt idx="44673">
                  <c:v>45155.114583333336</c:v>
                </c:pt>
                <c:pt idx="44674">
                  <c:v>45155.118055555555</c:v>
                </c:pt>
                <c:pt idx="44675">
                  <c:v>45155.121527777781</c:v>
                </c:pt>
                <c:pt idx="44676">
                  <c:v>45155.125</c:v>
                </c:pt>
                <c:pt idx="44677">
                  <c:v>45155.128472222219</c:v>
                </c:pt>
                <c:pt idx="44678">
                  <c:v>45155.131944444445</c:v>
                </c:pt>
                <c:pt idx="44679">
                  <c:v>45155.135416666664</c:v>
                </c:pt>
                <c:pt idx="44680">
                  <c:v>45155.138888888891</c:v>
                </c:pt>
                <c:pt idx="44681">
                  <c:v>45155.142361111109</c:v>
                </c:pt>
                <c:pt idx="44682">
                  <c:v>45155.145833333336</c:v>
                </c:pt>
                <c:pt idx="44683">
                  <c:v>45155.149305555555</c:v>
                </c:pt>
                <c:pt idx="44684">
                  <c:v>45155.152777777781</c:v>
                </c:pt>
                <c:pt idx="44685">
                  <c:v>45155.15625</c:v>
                </c:pt>
                <c:pt idx="44686">
                  <c:v>45155.159722222219</c:v>
                </c:pt>
                <c:pt idx="44687">
                  <c:v>45155.163194444445</c:v>
                </c:pt>
                <c:pt idx="44688">
                  <c:v>45155.166666666664</c:v>
                </c:pt>
                <c:pt idx="44689">
                  <c:v>45155.170138888891</c:v>
                </c:pt>
                <c:pt idx="44690">
                  <c:v>45155.173611111109</c:v>
                </c:pt>
                <c:pt idx="44691">
                  <c:v>45155.177083333336</c:v>
                </c:pt>
                <c:pt idx="44692">
                  <c:v>45155.180555555555</c:v>
                </c:pt>
                <c:pt idx="44693">
                  <c:v>45155.184027777781</c:v>
                </c:pt>
                <c:pt idx="44694">
                  <c:v>45155.1875</c:v>
                </c:pt>
                <c:pt idx="44695">
                  <c:v>45155.190972222219</c:v>
                </c:pt>
                <c:pt idx="44696">
                  <c:v>45155.194444444445</c:v>
                </c:pt>
                <c:pt idx="44697">
                  <c:v>45155.197916666664</c:v>
                </c:pt>
                <c:pt idx="44698">
                  <c:v>45155.201388888891</c:v>
                </c:pt>
                <c:pt idx="44699">
                  <c:v>45155.204861111109</c:v>
                </c:pt>
                <c:pt idx="44700">
                  <c:v>45155.208333333336</c:v>
                </c:pt>
                <c:pt idx="44701">
                  <c:v>45155.211805555555</c:v>
                </c:pt>
                <c:pt idx="44702">
                  <c:v>45155.215277777781</c:v>
                </c:pt>
                <c:pt idx="44703">
                  <c:v>45155.21875</c:v>
                </c:pt>
                <c:pt idx="44704">
                  <c:v>45155.222222222219</c:v>
                </c:pt>
                <c:pt idx="44705">
                  <c:v>45155.225694444445</c:v>
                </c:pt>
                <c:pt idx="44706">
                  <c:v>45155.229166666664</c:v>
                </c:pt>
                <c:pt idx="44707">
                  <c:v>45155.232638888891</c:v>
                </c:pt>
                <c:pt idx="44708">
                  <c:v>45155.236111111109</c:v>
                </c:pt>
                <c:pt idx="44709">
                  <c:v>45155.239583333336</c:v>
                </c:pt>
                <c:pt idx="44710">
                  <c:v>45155.243055555555</c:v>
                </c:pt>
                <c:pt idx="44711">
                  <c:v>45155.246527777781</c:v>
                </c:pt>
                <c:pt idx="44712">
                  <c:v>45155.25</c:v>
                </c:pt>
                <c:pt idx="44713">
                  <c:v>45155.253472222219</c:v>
                </c:pt>
                <c:pt idx="44714">
                  <c:v>45155.256944444445</c:v>
                </c:pt>
                <c:pt idx="44715">
                  <c:v>45155.260416666664</c:v>
                </c:pt>
                <c:pt idx="44716">
                  <c:v>45155.263888888891</c:v>
                </c:pt>
                <c:pt idx="44717">
                  <c:v>45155.267361111109</c:v>
                </c:pt>
                <c:pt idx="44718">
                  <c:v>45155.270833333336</c:v>
                </c:pt>
                <c:pt idx="44719">
                  <c:v>45155.274305555555</c:v>
                </c:pt>
                <c:pt idx="44720">
                  <c:v>45155.277777777781</c:v>
                </c:pt>
                <c:pt idx="44721">
                  <c:v>45155.28125</c:v>
                </c:pt>
                <c:pt idx="44722">
                  <c:v>45155.284722222219</c:v>
                </c:pt>
                <c:pt idx="44723">
                  <c:v>45155.288194444445</c:v>
                </c:pt>
                <c:pt idx="44724">
                  <c:v>45155.291666666664</c:v>
                </c:pt>
                <c:pt idx="44725">
                  <c:v>45155.295138888891</c:v>
                </c:pt>
                <c:pt idx="44726">
                  <c:v>45155.298611111109</c:v>
                </c:pt>
                <c:pt idx="44727">
                  <c:v>45155.302083333336</c:v>
                </c:pt>
                <c:pt idx="44728">
                  <c:v>45155.305555555555</c:v>
                </c:pt>
                <c:pt idx="44729">
                  <c:v>45155.309027777781</c:v>
                </c:pt>
                <c:pt idx="44730">
                  <c:v>45155.3125</c:v>
                </c:pt>
                <c:pt idx="44731">
                  <c:v>45155.315972222219</c:v>
                </c:pt>
                <c:pt idx="44732">
                  <c:v>45155.319444444445</c:v>
                </c:pt>
                <c:pt idx="44733">
                  <c:v>45155.322916666664</c:v>
                </c:pt>
                <c:pt idx="44734">
                  <c:v>45155.326388888891</c:v>
                </c:pt>
                <c:pt idx="44735">
                  <c:v>45155.329861111109</c:v>
                </c:pt>
                <c:pt idx="44736">
                  <c:v>45155.333333333336</c:v>
                </c:pt>
                <c:pt idx="44737">
                  <c:v>45155.336805555555</c:v>
                </c:pt>
                <c:pt idx="44738">
                  <c:v>45155.340277777781</c:v>
                </c:pt>
                <c:pt idx="44739">
                  <c:v>45155.34375</c:v>
                </c:pt>
                <c:pt idx="44740">
                  <c:v>45155.347222222219</c:v>
                </c:pt>
                <c:pt idx="44741">
                  <c:v>45155.350694444445</c:v>
                </c:pt>
                <c:pt idx="44742">
                  <c:v>45155.354166666664</c:v>
                </c:pt>
                <c:pt idx="44743">
                  <c:v>45155.357638888891</c:v>
                </c:pt>
                <c:pt idx="44744">
                  <c:v>45155.361111111109</c:v>
                </c:pt>
                <c:pt idx="44745">
                  <c:v>45155.364583333336</c:v>
                </c:pt>
                <c:pt idx="44746">
                  <c:v>45155.368055555555</c:v>
                </c:pt>
                <c:pt idx="44747">
                  <c:v>45155.371527777781</c:v>
                </c:pt>
                <c:pt idx="44748">
                  <c:v>45155.375</c:v>
                </c:pt>
                <c:pt idx="44749">
                  <c:v>45155.378472222219</c:v>
                </c:pt>
                <c:pt idx="44750">
                  <c:v>45155.381944444445</c:v>
                </c:pt>
                <c:pt idx="44751">
                  <c:v>45155.385416666664</c:v>
                </c:pt>
                <c:pt idx="44752">
                  <c:v>45155.388888888891</c:v>
                </c:pt>
                <c:pt idx="44753">
                  <c:v>45155.392361111109</c:v>
                </c:pt>
                <c:pt idx="44754">
                  <c:v>45155.395833333336</c:v>
                </c:pt>
                <c:pt idx="44755">
                  <c:v>45155.399305555555</c:v>
                </c:pt>
                <c:pt idx="44756">
                  <c:v>45155.402777777781</c:v>
                </c:pt>
                <c:pt idx="44757">
                  <c:v>45155.40625</c:v>
                </c:pt>
                <c:pt idx="44758">
                  <c:v>45155.409722222219</c:v>
                </c:pt>
                <c:pt idx="44759">
                  <c:v>45155.413194444445</c:v>
                </c:pt>
                <c:pt idx="44760">
                  <c:v>45155.416666666664</c:v>
                </c:pt>
                <c:pt idx="44761">
                  <c:v>45155.420138888891</c:v>
                </c:pt>
                <c:pt idx="44762">
                  <c:v>45155.423611111109</c:v>
                </c:pt>
                <c:pt idx="44763">
                  <c:v>45155.427083333336</c:v>
                </c:pt>
                <c:pt idx="44764">
                  <c:v>45155.430555555555</c:v>
                </c:pt>
                <c:pt idx="44765">
                  <c:v>45155.434027777781</c:v>
                </c:pt>
                <c:pt idx="44766">
                  <c:v>45155.4375</c:v>
                </c:pt>
                <c:pt idx="44767">
                  <c:v>45155.440972222219</c:v>
                </c:pt>
                <c:pt idx="44768">
                  <c:v>45155.444444444445</c:v>
                </c:pt>
                <c:pt idx="44769">
                  <c:v>45155.447916666664</c:v>
                </c:pt>
                <c:pt idx="44770">
                  <c:v>45155.451388888891</c:v>
                </c:pt>
                <c:pt idx="44771">
                  <c:v>45155.454861111109</c:v>
                </c:pt>
                <c:pt idx="44772">
                  <c:v>45155.458333333336</c:v>
                </c:pt>
                <c:pt idx="44773">
                  <c:v>45155.461805555555</c:v>
                </c:pt>
                <c:pt idx="44774">
                  <c:v>45155.465277777781</c:v>
                </c:pt>
                <c:pt idx="44775">
                  <c:v>45155.46875</c:v>
                </c:pt>
                <c:pt idx="44776">
                  <c:v>45155.472222222219</c:v>
                </c:pt>
                <c:pt idx="44777">
                  <c:v>45155.475694444445</c:v>
                </c:pt>
                <c:pt idx="44778">
                  <c:v>45155.479166666664</c:v>
                </c:pt>
                <c:pt idx="44779">
                  <c:v>45155.482638888891</c:v>
                </c:pt>
                <c:pt idx="44780">
                  <c:v>45155.486111111109</c:v>
                </c:pt>
                <c:pt idx="44781">
                  <c:v>45155.489583333336</c:v>
                </c:pt>
                <c:pt idx="44782">
                  <c:v>45155.493055555555</c:v>
                </c:pt>
                <c:pt idx="44783">
                  <c:v>45155.496527777781</c:v>
                </c:pt>
                <c:pt idx="44784">
                  <c:v>45155.5</c:v>
                </c:pt>
                <c:pt idx="44785">
                  <c:v>45155.503472222219</c:v>
                </c:pt>
                <c:pt idx="44786">
                  <c:v>45155.506944444445</c:v>
                </c:pt>
                <c:pt idx="44787">
                  <c:v>45155.510416666664</c:v>
                </c:pt>
                <c:pt idx="44788">
                  <c:v>45155.513888888891</c:v>
                </c:pt>
                <c:pt idx="44789">
                  <c:v>45155.517361111109</c:v>
                </c:pt>
                <c:pt idx="44790">
                  <c:v>45155.520833333336</c:v>
                </c:pt>
                <c:pt idx="44791">
                  <c:v>45155.524305555555</c:v>
                </c:pt>
                <c:pt idx="44792">
                  <c:v>45155.527777777781</c:v>
                </c:pt>
                <c:pt idx="44793">
                  <c:v>45155.53125</c:v>
                </c:pt>
                <c:pt idx="44794">
                  <c:v>45155.534722222219</c:v>
                </c:pt>
                <c:pt idx="44795">
                  <c:v>45155.538194444445</c:v>
                </c:pt>
                <c:pt idx="44796">
                  <c:v>45155.541666666664</c:v>
                </c:pt>
                <c:pt idx="44797">
                  <c:v>45155.545138888891</c:v>
                </c:pt>
                <c:pt idx="44798">
                  <c:v>45155.548611111109</c:v>
                </c:pt>
                <c:pt idx="44799">
                  <c:v>45155.552083333336</c:v>
                </c:pt>
                <c:pt idx="44800">
                  <c:v>45155.555555555555</c:v>
                </c:pt>
                <c:pt idx="44801">
                  <c:v>45155.559027777781</c:v>
                </c:pt>
                <c:pt idx="44802">
                  <c:v>45155.5625</c:v>
                </c:pt>
                <c:pt idx="44803">
                  <c:v>45155.565972222219</c:v>
                </c:pt>
                <c:pt idx="44804">
                  <c:v>45155.569444444445</c:v>
                </c:pt>
                <c:pt idx="44805">
                  <c:v>45155.572916666664</c:v>
                </c:pt>
                <c:pt idx="44806">
                  <c:v>45155.576388888891</c:v>
                </c:pt>
                <c:pt idx="44807">
                  <c:v>45155.579861111109</c:v>
                </c:pt>
                <c:pt idx="44808">
                  <c:v>45155.583333333336</c:v>
                </c:pt>
                <c:pt idx="44809">
                  <c:v>45155.586805555555</c:v>
                </c:pt>
                <c:pt idx="44810">
                  <c:v>45155.590277777781</c:v>
                </c:pt>
                <c:pt idx="44811">
                  <c:v>45155.59375</c:v>
                </c:pt>
                <c:pt idx="44812">
                  <c:v>45155.597222222219</c:v>
                </c:pt>
                <c:pt idx="44813">
                  <c:v>45155.600694444445</c:v>
                </c:pt>
                <c:pt idx="44814">
                  <c:v>45155.604166666664</c:v>
                </c:pt>
                <c:pt idx="44815">
                  <c:v>45155.607638888891</c:v>
                </c:pt>
                <c:pt idx="44816">
                  <c:v>45155.611111111109</c:v>
                </c:pt>
                <c:pt idx="44817">
                  <c:v>45155.614583333336</c:v>
                </c:pt>
                <c:pt idx="44818">
                  <c:v>45155.618055555555</c:v>
                </c:pt>
                <c:pt idx="44819">
                  <c:v>45155.621527777781</c:v>
                </c:pt>
                <c:pt idx="44820">
                  <c:v>45155.625</c:v>
                </c:pt>
                <c:pt idx="44821">
                  <c:v>45155.628472222219</c:v>
                </c:pt>
                <c:pt idx="44822">
                  <c:v>45155.631944444445</c:v>
                </c:pt>
                <c:pt idx="44823">
                  <c:v>45155.635416666664</c:v>
                </c:pt>
                <c:pt idx="44824">
                  <c:v>45155.638888888891</c:v>
                </c:pt>
                <c:pt idx="44825">
                  <c:v>45155.642361111109</c:v>
                </c:pt>
                <c:pt idx="44826">
                  <c:v>45155.645833333336</c:v>
                </c:pt>
                <c:pt idx="44827">
                  <c:v>45155.649305555555</c:v>
                </c:pt>
                <c:pt idx="44828">
                  <c:v>45155.652777777781</c:v>
                </c:pt>
                <c:pt idx="44829">
                  <c:v>45155.65625</c:v>
                </c:pt>
                <c:pt idx="44830">
                  <c:v>45155.659722222219</c:v>
                </c:pt>
                <c:pt idx="44831">
                  <c:v>45155.663194444445</c:v>
                </c:pt>
                <c:pt idx="44832">
                  <c:v>45155.666666666664</c:v>
                </c:pt>
                <c:pt idx="44833">
                  <c:v>45155.670138888891</c:v>
                </c:pt>
                <c:pt idx="44834">
                  <c:v>45155.673611111109</c:v>
                </c:pt>
                <c:pt idx="44835">
                  <c:v>45155.677083333336</c:v>
                </c:pt>
                <c:pt idx="44836">
                  <c:v>45155.680555555555</c:v>
                </c:pt>
                <c:pt idx="44837">
                  <c:v>45155.684027777781</c:v>
                </c:pt>
                <c:pt idx="44838">
                  <c:v>45155.6875</c:v>
                </c:pt>
                <c:pt idx="44839">
                  <c:v>45155.690972222219</c:v>
                </c:pt>
                <c:pt idx="44840">
                  <c:v>45155.694444444445</c:v>
                </c:pt>
                <c:pt idx="44841">
                  <c:v>45155.697916666664</c:v>
                </c:pt>
                <c:pt idx="44842">
                  <c:v>45155.701388888891</c:v>
                </c:pt>
                <c:pt idx="44843">
                  <c:v>45155.704861111109</c:v>
                </c:pt>
                <c:pt idx="44844">
                  <c:v>45155.708333333336</c:v>
                </c:pt>
                <c:pt idx="44845">
                  <c:v>45155.711805555555</c:v>
                </c:pt>
                <c:pt idx="44846">
                  <c:v>45155.715277777781</c:v>
                </c:pt>
                <c:pt idx="44847">
                  <c:v>45155.71875</c:v>
                </c:pt>
                <c:pt idx="44848">
                  <c:v>45155.722222222219</c:v>
                </c:pt>
                <c:pt idx="44849">
                  <c:v>45155.725694444445</c:v>
                </c:pt>
                <c:pt idx="44850">
                  <c:v>45155.729166666664</c:v>
                </c:pt>
                <c:pt idx="44851">
                  <c:v>45155.732638888891</c:v>
                </c:pt>
                <c:pt idx="44852">
                  <c:v>45155.736111111109</c:v>
                </c:pt>
                <c:pt idx="44853">
                  <c:v>45155.739583333336</c:v>
                </c:pt>
                <c:pt idx="44854">
                  <c:v>45155.743055555555</c:v>
                </c:pt>
                <c:pt idx="44855">
                  <c:v>45155.746527777781</c:v>
                </c:pt>
                <c:pt idx="44856">
                  <c:v>45155.75</c:v>
                </c:pt>
                <c:pt idx="44857">
                  <c:v>45155.753472222219</c:v>
                </c:pt>
                <c:pt idx="44858">
                  <c:v>45155.756944444445</c:v>
                </c:pt>
                <c:pt idx="44859">
                  <c:v>45155.760416666664</c:v>
                </c:pt>
                <c:pt idx="44860">
                  <c:v>45155.763888888891</c:v>
                </c:pt>
                <c:pt idx="44861">
                  <c:v>45155.767361111109</c:v>
                </c:pt>
                <c:pt idx="44862">
                  <c:v>45155.770833333336</c:v>
                </c:pt>
                <c:pt idx="44863">
                  <c:v>45155.774305555555</c:v>
                </c:pt>
                <c:pt idx="44864">
                  <c:v>45155.777777777781</c:v>
                </c:pt>
                <c:pt idx="44865">
                  <c:v>45155.78125</c:v>
                </c:pt>
                <c:pt idx="44866">
                  <c:v>45155.784722222219</c:v>
                </c:pt>
                <c:pt idx="44867">
                  <c:v>45155.788194444445</c:v>
                </c:pt>
                <c:pt idx="44868">
                  <c:v>45155.791666666664</c:v>
                </c:pt>
                <c:pt idx="44869">
                  <c:v>45155.795138888891</c:v>
                </c:pt>
                <c:pt idx="44870">
                  <c:v>45155.798611111109</c:v>
                </c:pt>
                <c:pt idx="44871">
                  <c:v>45155.802083333336</c:v>
                </c:pt>
                <c:pt idx="44872">
                  <c:v>45155.805555555555</c:v>
                </c:pt>
                <c:pt idx="44873">
                  <c:v>45155.809027777781</c:v>
                </c:pt>
                <c:pt idx="44874">
                  <c:v>45155.8125</c:v>
                </c:pt>
                <c:pt idx="44875">
                  <c:v>45155.815972222219</c:v>
                </c:pt>
                <c:pt idx="44876">
                  <c:v>45155.819444444445</c:v>
                </c:pt>
                <c:pt idx="44877">
                  <c:v>45155.822916666664</c:v>
                </c:pt>
                <c:pt idx="44878">
                  <c:v>45155.826388888891</c:v>
                </c:pt>
                <c:pt idx="44879">
                  <c:v>45155.829861111109</c:v>
                </c:pt>
                <c:pt idx="44880">
                  <c:v>45155.833333333336</c:v>
                </c:pt>
                <c:pt idx="44881">
                  <c:v>45155.836805555555</c:v>
                </c:pt>
                <c:pt idx="44882">
                  <c:v>45155.840277777781</c:v>
                </c:pt>
                <c:pt idx="44883">
                  <c:v>45155.84375</c:v>
                </c:pt>
                <c:pt idx="44884">
                  <c:v>45155.847222222219</c:v>
                </c:pt>
                <c:pt idx="44885">
                  <c:v>45155.850694444445</c:v>
                </c:pt>
                <c:pt idx="44886">
                  <c:v>45155.854166666664</c:v>
                </c:pt>
                <c:pt idx="44887">
                  <c:v>45155.857638888891</c:v>
                </c:pt>
                <c:pt idx="44888">
                  <c:v>45155.861111111109</c:v>
                </c:pt>
                <c:pt idx="44889">
                  <c:v>45155.864583333336</c:v>
                </c:pt>
                <c:pt idx="44890">
                  <c:v>45155.868055555555</c:v>
                </c:pt>
                <c:pt idx="44891">
                  <c:v>45155.871527777781</c:v>
                </c:pt>
                <c:pt idx="44892">
                  <c:v>45155.875</c:v>
                </c:pt>
                <c:pt idx="44893">
                  <c:v>45155.878472222219</c:v>
                </c:pt>
                <c:pt idx="44894">
                  <c:v>45155.881944444445</c:v>
                </c:pt>
                <c:pt idx="44895">
                  <c:v>45155.885416666664</c:v>
                </c:pt>
                <c:pt idx="44896">
                  <c:v>45155.888888888891</c:v>
                </c:pt>
                <c:pt idx="44897">
                  <c:v>45155.892361111109</c:v>
                </c:pt>
                <c:pt idx="44898">
                  <c:v>45155.895833333336</c:v>
                </c:pt>
                <c:pt idx="44899">
                  <c:v>45155.899305555555</c:v>
                </c:pt>
                <c:pt idx="44900">
                  <c:v>45155.902777777781</c:v>
                </c:pt>
                <c:pt idx="44901">
                  <c:v>45155.90625</c:v>
                </c:pt>
                <c:pt idx="44902">
                  <c:v>45155.909722222219</c:v>
                </c:pt>
                <c:pt idx="44903">
                  <c:v>45155.913194444445</c:v>
                </c:pt>
                <c:pt idx="44904">
                  <c:v>45155.916666666664</c:v>
                </c:pt>
                <c:pt idx="44905">
                  <c:v>45155.920138888891</c:v>
                </c:pt>
                <c:pt idx="44906">
                  <c:v>45155.923611111109</c:v>
                </c:pt>
                <c:pt idx="44907">
                  <c:v>45155.927083333336</c:v>
                </c:pt>
                <c:pt idx="44908">
                  <c:v>45155.930555555555</c:v>
                </c:pt>
                <c:pt idx="44909">
                  <c:v>45155.934027777781</c:v>
                </c:pt>
                <c:pt idx="44910">
                  <c:v>45155.9375</c:v>
                </c:pt>
                <c:pt idx="44911">
                  <c:v>45155.940972222219</c:v>
                </c:pt>
                <c:pt idx="44912">
                  <c:v>45155.944444444445</c:v>
                </c:pt>
                <c:pt idx="44913">
                  <c:v>45155.947916666664</c:v>
                </c:pt>
                <c:pt idx="44914">
                  <c:v>45155.951388888891</c:v>
                </c:pt>
                <c:pt idx="44915">
                  <c:v>45155.954861111109</c:v>
                </c:pt>
                <c:pt idx="44916">
                  <c:v>45155.958333333336</c:v>
                </c:pt>
                <c:pt idx="44917">
                  <c:v>45155.961805555555</c:v>
                </c:pt>
                <c:pt idx="44918">
                  <c:v>45155.965277777781</c:v>
                </c:pt>
                <c:pt idx="44919">
                  <c:v>45155.96875</c:v>
                </c:pt>
                <c:pt idx="44920">
                  <c:v>45155.972222222219</c:v>
                </c:pt>
                <c:pt idx="44921">
                  <c:v>45155.975694444445</c:v>
                </c:pt>
                <c:pt idx="44922">
                  <c:v>45155.979166666664</c:v>
                </c:pt>
                <c:pt idx="44923">
                  <c:v>45155.982638888891</c:v>
                </c:pt>
                <c:pt idx="44924">
                  <c:v>45155.986111111109</c:v>
                </c:pt>
                <c:pt idx="44925">
                  <c:v>45155.989583333336</c:v>
                </c:pt>
                <c:pt idx="44926">
                  <c:v>45155.993055555555</c:v>
                </c:pt>
                <c:pt idx="44927">
                  <c:v>45155.996527777781</c:v>
                </c:pt>
                <c:pt idx="44928">
                  <c:v>45156</c:v>
                </c:pt>
                <c:pt idx="44929">
                  <c:v>45156.003472222219</c:v>
                </c:pt>
                <c:pt idx="44930">
                  <c:v>45156.006944444445</c:v>
                </c:pt>
                <c:pt idx="44931">
                  <c:v>45156.010416666664</c:v>
                </c:pt>
                <c:pt idx="44932">
                  <c:v>45156.013888888891</c:v>
                </c:pt>
                <c:pt idx="44933">
                  <c:v>45156.017361111109</c:v>
                </c:pt>
                <c:pt idx="44934">
                  <c:v>45156.020833333336</c:v>
                </c:pt>
                <c:pt idx="44935">
                  <c:v>45156.024305555555</c:v>
                </c:pt>
                <c:pt idx="44936">
                  <c:v>45156.027777777781</c:v>
                </c:pt>
                <c:pt idx="44937">
                  <c:v>45156.03125</c:v>
                </c:pt>
                <c:pt idx="44938">
                  <c:v>45156.034722222219</c:v>
                </c:pt>
                <c:pt idx="44939">
                  <c:v>45156.038194444445</c:v>
                </c:pt>
                <c:pt idx="44940">
                  <c:v>45156.041666666664</c:v>
                </c:pt>
                <c:pt idx="44941">
                  <c:v>45156.045138888891</c:v>
                </c:pt>
                <c:pt idx="44942">
                  <c:v>45156.048611111109</c:v>
                </c:pt>
                <c:pt idx="44943">
                  <c:v>45156.052083333336</c:v>
                </c:pt>
                <c:pt idx="44944">
                  <c:v>45156.055555555555</c:v>
                </c:pt>
                <c:pt idx="44945">
                  <c:v>45156.059027777781</c:v>
                </c:pt>
                <c:pt idx="44946">
                  <c:v>45156.0625</c:v>
                </c:pt>
                <c:pt idx="44947">
                  <c:v>45156.065972222219</c:v>
                </c:pt>
                <c:pt idx="44948">
                  <c:v>45156.069444444445</c:v>
                </c:pt>
                <c:pt idx="44949">
                  <c:v>45156.072916666664</c:v>
                </c:pt>
                <c:pt idx="44950">
                  <c:v>45156.076388888891</c:v>
                </c:pt>
                <c:pt idx="44951">
                  <c:v>45156.079861111109</c:v>
                </c:pt>
                <c:pt idx="44952">
                  <c:v>45156.083333333336</c:v>
                </c:pt>
                <c:pt idx="44953">
                  <c:v>45156.086805555555</c:v>
                </c:pt>
                <c:pt idx="44954">
                  <c:v>45156.090277777781</c:v>
                </c:pt>
                <c:pt idx="44955">
                  <c:v>45156.09375</c:v>
                </c:pt>
                <c:pt idx="44956">
                  <c:v>45156.097222222219</c:v>
                </c:pt>
                <c:pt idx="44957">
                  <c:v>45156.100694444445</c:v>
                </c:pt>
                <c:pt idx="44958">
                  <c:v>45156.104166666664</c:v>
                </c:pt>
                <c:pt idx="44959">
                  <c:v>45156.107638888891</c:v>
                </c:pt>
                <c:pt idx="44960">
                  <c:v>45156.111111111109</c:v>
                </c:pt>
                <c:pt idx="44961">
                  <c:v>45156.114583333336</c:v>
                </c:pt>
                <c:pt idx="44962">
                  <c:v>45156.118055555555</c:v>
                </c:pt>
                <c:pt idx="44963">
                  <c:v>45156.121527777781</c:v>
                </c:pt>
                <c:pt idx="44964">
                  <c:v>45156.125</c:v>
                </c:pt>
                <c:pt idx="44965">
                  <c:v>45156.128472222219</c:v>
                </c:pt>
                <c:pt idx="44966">
                  <c:v>45156.131944444445</c:v>
                </c:pt>
                <c:pt idx="44967">
                  <c:v>45156.135416666664</c:v>
                </c:pt>
                <c:pt idx="44968">
                  <c:v>45156.138888888891</c:v>
                </c:pt>
                <c:pt idx="44969">
                  <c:v>45156.142361111109</c:v>
                </c:pt>
                <c:pt idx="44970">
                  <c:v>45156.145833333336</c:v>
                </c:pt>
                <c:pt idx="44971">
                  <c:v>45156.149305555555</c:v>
                </c:pt>
                <c:pt idx="44972">
                  <c:v>45156.152777777781</c:v>
                </c:pt>
                <c:pt idx="44973">
                  <c:v>45156.15625</c:v>
                </c:pt>
                <c:pt idx="44974">
                  <c:v>45156.159722222219</c:v>
                </c:pt>
                <c:pt idx="44975">
                  <c:v>45156.163194444445</c:v>
                </c:pt>
                <c:pt idx="44976">
                  <c:v>45156.166666666664</c:v>
                </c:pt>
                <c:pt idx="44977">
                  <c:v>45156.170138888891</c:v>
                </c:pt>
                <c:pt idx="44978">
                  <c:v>45156.173611111109</c:v>
                </c:pt>
                <c:pt idx="44979">
                  <c:v>45156.177083333336</c:v>
                </c:pt>
                <c:pt idx="44980">
                  <c:v>45156.180555555555</c:v>
                </c:pt>
                <c:pt idx="44981">
                  <c:v>45156.184027777781</c:v>
                </c:pt>
                <c:pt idx="44982">
                  <c:v>45156.1875</c:v>
                </c:pt>
                <c:pt idx="44983">
                  <c:v>45156.190972222219</c:v>
                </c:pt>
                <c:pt idx="44984">
                  <c:v>45156.194444444445</c:v>
                </c:pt>
                <c:pt idx="44985">
                  <c:v>45156.197916666664</c:v>
                </c:pt>
                <c:pt idx="44986">
                  <c:v>45156.201388888891</c:v>
                </c:pt>
                <c:pt idx="44987">
                  <c:v>45156.204861111109</c:v>
                </c:pt>
                <c:pt idx="44988">
                  <c:v>45156.208333333336</c:v>
                </c:pt>
                <c:pt idx="44989">
                  <c:v>45156.211805555555</c:v>
                </c:pt>
                <c:pt idx="44990">
                  <c:v>45156.215277777781</c:v>
                </c:pt>
                <c:pt idx="44991">
                  <c:v>45156.21875</c:v>
                </c:pt>
                <c:pt idx="44992">
                  <c:v>45156.222222222219</c:v>
                </c:pt>
                <c:pt idx="44993">
                  <c:v>45156.225694444445</c:v>
                </c:pt>
                <c:pt idx="44994">
                  <c:v>45156.229166666664</c:v>
                </c:pt>
                <c:pt idx="44995">
                  <c:v>45156.232638888891</c:v>
                </c:pt>
                <c:pt idx="44996">
                  <c:v>45156.236111111109</c:v>
                </c:pt>
                <c:pt idx="44997">
                  <c:v>45156.239583333336</c:v>
                </c:pt>
                <c:pt idx="44998">
                  <c:v>45156.243055555555</c:v>
                </c:pt>
                <c:pt idx="44999">
                  <c:v>45156.246527777781</c:v>
                </c:pt>
                <c:pt idx="45000">
                  <c:v>45156.25</c:v>
                </c:pt>
                <c:pt idx="45001">
                  <c:v>45156.253472222219</c:v>
                </c:pt>
                <c:pt idx="45002">
                  <c:v>45156.256944444445</c:v>
                </c:pt>
                <c:pt idx="45003">
                  <c:v>45156.260416666664</c:v>
                </c:pt>
                <c:pt idx="45004">
                  <c:v>45156.263888888891</c:v>
                </c:pt>
                <c:pt idx="45005">
                  <c:v>45156.267361111109</c:v>
                </c:pt>
                <c:pt idx="45006">
                  <c:v>45156.270833333336</c:v>
                </c:pt>
                <c:pt idx="45007">
                  <c:v>45156.274305555555</c:v>
                </c:pt>
                <c:pt idx="45008">
                  <c:v>45156.277777777781</c:v>
                </c:pt>
                <c:pt idx="45009">
                  <c:v>45156.28125</c:v>
                </c:pt>
                <c:pt idx="45010">
                  <c:v>45156.284722222219</c:v>
                </c:pt>
                <c:pt idx="45011">
                  <c:v>45156.288194444445</c:v>
                </c:pt>
                <c:pt idx="45012">
                  <c:v>45156.291666666664</c:v>
                </c:pt>
                <c:pt idx="45013">
                  <c:v>45156.295138888891</c:v>
                </c:pt>
                <c:pt idx="45014">
                  <c:v>45156.298611111109</c:v>
                </c:pt>
                <c:pt idx="45015">
                  <c:v>45156.302083333336</c:v>
                </c:pt>
                <c:pt idx="45016">
                  <c:v>45156.305555555555</c:v>
                </c:pt>
                <c:pt idx="45017">
                  <c:v>45156.309027777781</c:v>
                </c:pt>
                <c:pt idx="45018">
                  <c:v>45156.3125</c:v>
                </c:pt>
                <c:pt idx="45019">
                  <c:v>45156.315972222219</c:v>
                </c:pt>
                <c:pt idx="45020">
                  <c:v>45156.319444444445</c:v>
                </c:pt>
                <c:pt idx="45021">
                  <c:v>45156.322916666664</c:v>
                </c:pt>
                <c:pt idx="45022">
                  <c:v>45156.326388888891</c:v>
                </c:pt>
                <c:pt idx="45023">
                  <c:v>45156.329861111109</c:v>
                </c:pt>
                <c:pt idx="45024">
                  <c:v>45156.333333333336</c:v>
                </c:pt>
                <c:pt idx="45025">
                  <c:v>45156.336805555555</c:v>
                </c:pt>
                <c:pt idx="45026">
                  <c:v>45156.340277777781</c:v>
                </c:pt>
                <c:pt idx="45027">
                  <c:v>45156.34375</c:v>
                </c:pt>
                <c:pt idx="45028">
                  <c:v>45156.347222222219</c:v>
                </c:pt>
                <c:pt idx="45029">
                  <c:v>45156.350694444445</c:v>
                </c:pt>
                <c:pt idx="45030">
                  <c:v>45156.354166666664</c:v>
                </c:pt>
                <c:pt idx="45031">
                  <c:v>45156.357638888891</c:v>
                </c:pt>
                <c:pt idx="45032">
                  <c:v>45156.361111111109</c:v>
                </c:pt>
                <c:pt idx="45033">
                  <c:v>45156.364583333336</c:v>
                </c:pt>
                <c:pt idx="45034">
                  <c:v>45156.368055555555</c:v>
                </c:pt>
                <c:pt idx="45035">
                  <c:v>45156.371527777781</c:v>
                </c:pt>
                <c:pt idx="45036">
                  <c:v>45156.375</c:v>
                </c:pt>
                <c:pt idx="45037">
                  <c:v>45156.378472222219</c:v>
                </c:pt>
                <c:pt idx="45038">
                  <c:v>45156.381944444445</c:v>
                </c:pt>
                <c:pt idx="45039">
                  <c:v>45156.385416666664</c:v>
                </c:pt>
                <c:pt idx="45040">
                  <c:v>45156.388888888891</c:v>
                </c:pt>
                <c:pt idx="45041">
                  <c:v>45156.392361111109</c:v>
                </c:pt>
                <c:pt idx="45042">
                  <c:v>45156.395833333336</c:v>
                </c:pt>
                <c:pt idx="45043">
                  <c:v>45156.399305555555</c:v>
                </c:pt>
                <c:pt idx="45044">
                  <c:v>45156.402777777781</c:v>
                </c:pt>
                <c:pt idx="45045">
                  <c:v>45156.40625</c:v>
                </c:pt>
                <c:pt idx="45046">
                  <c:v>45156.409722222219</c:v>
                </c:pt>
                <c:pt idx="45047">
                  <c:v>45156.413194444445</c:v>
                </c:pt>
                <c:pt idx="45048">
                  <c:v>45156.416666666664</c:v>
                </c:pt>
                <c:pt idx="45049">
                  <c:v>45156.420138888891</c:v>
                </c:pt>
                <c:pt idx="45050">
                  <c:v>45156.423611111109</c:v>
                </c:pt>
                <c:pt idx="45051">
                  <c:v>45156.427083333336</c:v>
                </c:pt>
                <c:pt idx="45052">
                  <c:v>45156.430555555555</c:v>
                </c:pt>
                <c:pt idx="45053">
                  <c:v>45156.434027777781</c:v>
                </c:pt>
                <c:pt idx="45054">
                  <c:v>45156.4375</c:v>
                </c:pt>
                <c:pt idx="45055">
                  <c:v>45156.440972222219</c:v>
                </c:pt>
                <c:pt idx="45056">
                  <c:v>45156.444444444445</c:v>
                </c:pt>
                <c:pt idx="45057">
                  <c:v>45156.447916666664</c:v>
                </c:pt>
                <c:pt idx="45058">
                  <c:v>45156.451388888891</c:v>
                </c:pt>
                <c:pt idx="45059">
                  <c:v>45156.454861111109</c:v>
                </c:pt>
                <c:pt idx="45060">
                  <c:v>45156.458333333336</c:v>
                </c:pt>
                <c:pt idx="45061">
                  <c:v>45156.461805555555</c:v>
                </c:pt>
                <c:pt idx="45062">
                  <c:v>45156.465277777781</c:v>
                </c:pt>
                <c:pt idx="45063">
                  <c:v>45156.46875</c:v>
                </c:pt>
                <c:pt idx="45064">
                  <c:v>45156.472222222219</c:v>
                </c:pt>
                <c:pt idx="45065">
                  <c:v>45156.475694444445</c:v>
                </c:pt>
                <c:pt idx="45066">
                  <c:v>45156.479166666664</c:v>
                </c:pt>
                <c:pt idx="45067">
                  <c:v>45156.482638888891</c:v>
                </c:pt>
                <c:pt idx="45068">
                  <c:v>45156.486111111109</c:v>
                </c:pt>
                <c:pt idx="45069">
                  <c:v>45156.489583333336</c:v>
                </c:pt>
                <c:pt idx="45070">
                  <c:v>45156.493055555555</c:v>
                </c:pt>
                <c:pt idx="45071">
                  <c:v>45156.496527777781</c:v>
                </c:pt>
                <c:pt idx="45072">
                  <c:v>45156.5</c:v>
                </c:pt>
                <c:pt idx="45073">
                  <c:v>45156.503472222219</c:v>
                </c:pt>
                <c:pt idx="45074">
                  <c:v>45156.506944444445</c:v>
                </c:pt>
                <c:pt idx="45075">
                  <c:v>45156.510416666664</c:v>
                </c:pt>
                <c:pt idx="45076">
                  <c:v>45156.513888888891</c:v>
                </c:pt>
                <c:pt idx="45077">
                  <c:v>45156.517361111109</c:v>
                </c:pt>
                <c:pt idx="45078">
                  <c:v>45156.520833333336</c:v>
                </c:pt>
                <c:pt idx="45079">
                  <c:v>45156.524305555555</c:v>
                </c:pt>
                <c:pt idx="45080">
                  <c:v>45156.527777777781</c:v>
                </c:pt>
                <c:pt idx="45081">
                  <c:v>45156.53125</c:v>
                </c:pt>
                <c:pt idx="45082">
                  <c:v>45156.534722222219</c:v>
                </c:pt>
                <c:pt idx="45083">
                  <c:v>45156.538194444445</c:v>
                </c:pt>
                <c:pt idx="45084">
                  <c:v>45156.541666666664</c:v>
                </c:pt>
                <c:pt idx="45085">
                  <c:v>45156.545138888891</c:v>
                </c:pt>
                <c:pt idx="45086">
                  <c:v>45156.548611111109</c:v>
                </c:pt>
                <c:pt idx="45087">
                  <c:v>45156.552083333336</c:v>
                </c:pt>
                <c:pt idx="45088">
                  <c:v>45156.555555555555</c:v>
                </c:pt>
                <c:pt idx="45089">
                  <c:v>45156.559027777781</c:v>
                </c:pt>
                <c:pt idx="45090">
                  <c:v>45156.5625</c:v>
                </c:pt>
                <c:pt idx="45091">
                  <c:v>45156.565972222219</c:v>
                </c:pt>
                <c:pt idx="45092">
                  <c:v>45156.569444444445</c:v>
                </c:pt>
                <c:pt idx="45093">
                  <c:v>45156.572916666664</c:v>
                </c:pt>
                <c:pt idx="45094">
                  <c:v>45156.576388888891</c:v>
                </c:pt>
                <c:pt idx="45095">
                  <c:v>45156.579861111109</c:v>
                </c:pt>
                <c:pt idx="45096">
                  <c:v>45156.583333333336</c:v>
                </c:pt>
                <c:pt idx="45097">
                  <c:v>45156.586805555555</c:v>
                </c:pt>
                <c:pt idx="45098">
                  <c:v>45156.590277777781</c:v>
                </c:pt>
                <c:pt idx="45099">
                  <c:v>45156.59375</c:v>
                </c:pt>
                <c:pt idx="45100">
                  <c:v>45156.597222222219</c:v>
                </c:pt>
                <c:pt idx="45101">
                  <c:v>45156.600694444445</c:v>
                </c:pt>
                <c:pt idx="45102">
                  <c:v>45156.604166666664</c:v>
                </c:pt>
                <c:pt idx="45103">
                  <c:v>45156.607638888891</c:v>
                </c:pt>
                <c:pt idx="45104">
                  <c:v>45156.611111111109</c:v>
                </c:pt>
                <c:pt idx="45105">
                  <c:v>45156.614583333336</c:v>
                </c:pt>
                <c:pt idx="45106">
                  <c:v>45156.618055555555</c:v>
                </c:pt>
                <c:pt idx="45107">
                  <c:v>45156.621527777781</c:v>
                </c:pt>
                <c:pt idx="45108">
                  <c:v>45156.625</c:v>
                </c:pt>
                <c:pt idx="45109">
                  <c:v>45156.628472222219</c:v>
                </c:pt>
                <c:pt idx="45110">
                  <c:v>45156.631944444445</c:v>
                </c:pt>
                <c:pt idx="45111">
                  <c:v>45156.635416666664</c:v>
                </c:pt>
                <c:pt idx="45112">
                  <c:v>45156.638888888891</c:v>
                </c:pt>
                <c:pt idx="45113">
                  <c:v>45156.642361111109</c:v>
                </c:pt>
                <c:pt idx="45114">
                  <c:v>45156.645833333336</c:v>
                </c:pt>
                <c:pt idx="45115">
                  <c:v>45156.649305555555</c:v>
                </c:pt>
                <c:pt idx="45116">
                  <c:v>45156.652777777781</c:v>
                </c:pt>
                <c:pt idx="45117">
                  <c:v>45156.65625</c:v>
                </c:pt>
                <c:pt idx="45118">
                  <c:v>45156.659722222219</c:v>
                </c:pt>
                <c:pt idx="45119">
                  <c:v>45156.663194444445</c:v>
                </c:pt>
                <c:pt idx="45120">
                  <c:v>45156.666666666664</c:v>
                </c:pt>
                <c:pt idx="45121">
                  <c:v>45156.670138888891</c:v>
                </c:pt>
                <c:pt idx="45122">
                  <c:v>45156.673611111109</c:v>
                </c:pt>
                <c:pt idx="45123">
                  <c:v>45156.677083333336</c:v>
                </c:pt>
                <c:pt idx="45124">
                  <c:v>45156.680555555555</c:v>
                </c:pt>
                <c:pt idx="45125">
                  <c:v>45156.684027777781</c:v>
                </c:pt>
                <c:pt idx="45126">
                  <c:v>45156.6875</c:v>
                </c:pt>
                <c:pt idx="45127">
                  <c:v>45156.690972222219</c:v>
                </c:pt>
                <c:pt idx="45128">
                  <c:v>45156.694444444445</c:v>
                </c:pt>
                <c:pt idx="45129">
                  <c:v>45156.697916666664</c:v>
                </c:pt>
                <c:pt idx="45130">
                  <c:v>45156.701388888891</c:v>
                </c:pt>
                <c:pt idx="45131">
                  <c:v>45156.704861111109</c:v>
                </c:pt>
                <c:pt idx="45132">
                  <c:v>45156.708333333336</c:v>
                </c:pt>
                <c:pt idx="45133">
                  <c:v>45156.711805555555</c:v>
                </c:pt>
                <c:pt idx="45134">
                  <c:v>45156.715277777781</c:v>
                </c:pt>
                <c:pt idx="45135">
                  <c:v>45156.71875</c:v>
                </c:pt>
                <c:pt idx="45136">
                  <c:v>45156.722222222219</c:v>
                </c:pt>
                <c:pt idx="45137">
                  <c:v>45156.725694444445</c:v>
                </c:pt>
                <c:pt idx="45138">
                  <c:v>45156.729166666664</c:v>
                </c:pt>
                <c:pt idx="45139">
                  <c:v>45156.732638888891</c:v>
                </c:pt>
                <c:pt idx="45140">
                  <c:v>45156.736111111109</c:v>
                </c:pt>
                <c:pt idx="45141">
                  <c:v>45156.739583333336</c:v>
                </c:pt>
                <c:pt idx="45142">
                  <c:v>45156.743055555555</c:v>
                </c:pt>
                <c:pt idx="45143">
                  <c:v>45156.746527777781</c:v>
                </c:pt>
                <c:pt idx="45144">
                  <c:v>45156.75</c:v>
                </c:pt>
                <c:pt idx="45145">
                  <c:v>45156.753472222219</c:v>
                </c:pt>
                <c:pt idx="45146">
                  <c:v>45156.756944444445</c:v>
                </c:pt>
                <c:pt idx="45147">
                  <c:v>45156.760416666664</c:v>
                </c:pt>
                <c:pt idx="45148">
                  <c:v>45156.763888888891</c:v>
                </c:pt>
                <c:pt idx="45149">
                  <c:v>45156.767361111109</c:v>
                </c:pt>
                <c:pt idx="45150">
                  <c:v>45156.770833333336</c:v>
                </c:pt>
                <c:pt idx="45151">
                  <c:v>45156.774305555555</c:v>
                </c:pt>
                <c:pt idx="45152">
                  <c:v>45156.777777777781</c:v>
                </c:pt>
                <c:pt idx="45153">
                  <c:v>45156.78125</c:v>
                </c:pt>
                <c:pt idx="45154">
                  <c:v>45156.784722222219</c:v>
                </c:pt>
                <c:pt idx="45155">
                  <c:v>45156.788194444445</c:v>
                </c:pt>
                <c:pt idx="45156">
                  <c:v>45156.791666666664</c:v>
                </c:pt>
                <c:pt idx="45157">
                  <c:v>45156.795138888891</c:v>
                </c:pt>
                <c:pt idx="45158">
                  <c:v>45156.798611111109</c:v>
                </c:pt>
                <c:pt idx="45159">
                  <c:v>45156.802083333336</c:v>
                </c:pt>
                <c:pt idx="45160">
                  <c:v>45156.805555555555</c:v>
                </c:pt>
                <c:pt idx="45161">
                  <c:v>45156.809027777781</c:v>
                </c:pt>
                <c:pt idx="45162">
                  <c:v>45156.8125</c:v>
                </c:pt>
                <c:pt idx="45163">
                  <c:v>45156.815972222219</c:v>
                </c:pt>
                <c:pt idx="45164">
                  <c:v>45156.819444444445</c:v>
                </c:pt>
                <c:pt idx="45165">
                  <c:v>45156.822916666664</c:v>
                </c:pt>
                <c:pt idx="45166">
                  <c:v>45156.826388888891</c:v>
                </c:pt>
                <c:pt idx="45167">
                  <c:v>45156.829861111109</c:v>
                </c:pt>
                <c:pt idx="45168">
                  <c:v>45156.833333333336</c:v>
                </c:pt>
                <c:pt idx="45169">
                  <c:v>45156.836805555555</c:v>
                </c:pt>
                <c:pt idx="45170">
                  <c:v>45156.840277777781</c:v>
                </c:pt>
                <c:pt idx="45171">
                  <c:v>45156.84375</c:v>
                </c:pt>
                <c:pt idx="45172">
                  <c:v>45156.847222222219</c:v>
                </c:pt>
                <c:pt idx="45173">
                  <c:v>45156.850694444445</c:v>
                </c:pt>
                <c:pt idx="45174">
                  <c:v>45156.854166666664</c:v>
                </c:pt>
                <c:pt idx="45175">
                  <c:v>45156.857638888891</c:v>
                </c:pt>
                <c:pt idx="45176">
                  <c:v>45156.861111111109</c:v>
                </c:pt>
                <c:pt idx="45177">
                  <c:v>45156.864583333336</c:v>
                </c:pt>
                <c:pt idx="45178">
                  <c:v>45156.868055555555</c:v>
                </c:pt>
                <c:pt idx="45179">
                  <c:v>45156.871527777781</c:v>
                </c:pt>
                <c:pt idx="45180">
                  <c:v>45156.875</c:v>
                </c:pt>
                <c:pt idx="45181">
                  <c:v>45156.878472222219</c:v>
                </c:pt>
                <c:pt idx="45182">
                  <c:v>45156.881944444445</c:v>
                </c:pt>
                <c:pt idx="45183">
                  <c:v>45156.885416666664</c:v>
                </c:pt>
                <c:pt idx="45184">
                  <c:v>45156.888888888891</c:v>
                </c:pt>
                <c:pt idx="45185">
                  <c:v>45156.892361111109</c:v>
                </c:pt>
                <c:pt idx="45186">
                  <c:v>45156.895833333336</c:v>
                </c:pt>
                <c:pt idx="45187">
                  <c:v>45156.899305555555</c:v>
                </c:pt>
                <c:pt idx="45188">
                  <c:v>45156.902777777781</c:v>
                </c:pt>
                <c:pt idx="45189">
                  <c:v>45156.90625</c:v>
                </c:pt>
                <c:pt idx="45190">
                  <c:v>45156.909722222219</c:v>
                </c:pt>
                <c:pt idx="45191">
                  <c:v>45156.913194444445</c:v>
                </c:pt>
                <c:pt idx="45192">
                  <c:v>45156.916666666664</c:v>
                </c:pt>
                <c:pt idx="45193">
                  <c:v>45156.920138888891</c:v>
                </c:pt>
                <c:pt idx="45194">
                  <c:v>45156.923611111109</c:v>
                </c:pt>
                <c:pt idx="45195">
                  <c:v>45156.927083333336</c:v>
                </c:pt>
                <c:pt idx="45196">
                  <c:v>45156.930555555555</c:v>
                </c:pt>
                <c:pt idx="45197">
                  <c:v>45156.934027777781</c:v>
                </c:pt>
                <c:pt idx="45198">
                  <c:v>45156.9375</c:v>
                </c:pt>
                <c:pt idx="45199">
                  <c:v>45156.940972222219</c:v>
                </c:pt>
                <c:pt idx="45200">
                  <c:v>45156.944444444445</c:v>
                </c:pt>
                <c:pt idx="45201">
                  <c:v>45156.947916666664</c:v>
                </c:pt>
                <c:pt idx="45202">
                  <c:v>45156.951388888891</c:v>
                </c:pt>
                <c:pt idx="45203">
                  <c:v>45156.954861111109</c:v>
                </c:pt>
                <c:pt idx="45204">
                  <c:v>45156.958333333336</c:v>
                </c:pt>
                <c:pt idx="45205">
                  <c:v>45156.961805555555</c:v>
                </c:pt>
                <c:pt idx="45206">
                  <c:v>45156.965277777781</c:v>
                </c:pt>
                <c:pt idx="45207">
                  <c:v>45156.96875</c:v>
                </c:pt>
                <c:pt idx="45208">
                  <c:v>45156.972222222219</c:v>
                </c:pt>
                <c:pt idx="45209">
                  <c:v>45156.975694444445</c:v>
                </c:pt>
                <c:pt idx="45210">
                  <c:v>45156.979166666664</c:v>
                </c:pt>
                <c:pt idx="45211">
                  <c:v>45156.982638888891</c:v>
                </c:pt>
                <c:pt idx="45212">
                  <c:v>45156.986111111109</c:v>
                </c:pt>
                <c:pt idx="45213">
                  <c:v>45156.989583333336</c:v>
                </c:pt>
                <c:pt idx="45214">
                  <c:v>45156.993055555555</c:v>
                </c:pt>
                <c:pt idx="45215">
                  <c:v>45156.996527777781</c:v>
                </c:pt>
                <c:pt idx="45216">
                  <c:v>45157</c:v>
                </c:pt>
                <c:pt idx="45217">
                  <c:v>45157.003472222219</c:v>
                </c:pt>
                <c:pt idx="45218">
                  <c:v>45157.006944444445</c:v>
                </c:pt>
                <c:pt idx="45219">
                  <c:v>45157.010416666664</c:v>
                </c:pt>
                <c:pt idx="45220">
                  <c:v>45157.013888888891</c:v>
                </c:pt>
                <c:pt idx="45221">
                  <c:v>45157.017361111109</c:v>
                </c:pt>
                <c:pt idx="45222">
                  <c:v>45157.020833333336</c:v>
                </c:pt>
                <c:pt idx="45223">
                  <c:v>45157.024305555555</c:v>
                </c:pt>
                <c:pt idx="45224">
                  <c:v>45157.027777777781</c:v>
                </c:pt>
                <c:pt idx="45225">
                  <c:v>45157.03125</c:v>
                </c:pt>
                <c:pt idx="45226">
                  <c:v>45157.034722222219</c:v>
                </c:pt>
                <c:pt idx="45227">
                  <c:v>45157.038194444445</c:v>
                </c:pt>
                <c:pt idx="45228">
                  <c:v>45157.041666666664</c:v>
                </c:pt>
                <c:pt idx="45229">
                  <c:v>45157.045138888891</c:v>
                </c:pt>
                <c:pt idx="45230">
                  <c:v>45157.048611111109</c:v>
                </c:pt>
                <c:pt idx="45231">
                  <c:v>45157.052083333336</c:v>
                </c:pt>
                <c:pt idx="45232">
                  <c:v>45157.055555555555</c:v>
                </c:pt>
                <c:pt idx="45233">
                  <c:v>45157.059027777781</c:v>
                </c:pt>
                <c:pt idx="45234">
                  <c:v>45157.0625</c:v>
                </c:pt>
                <c:pt idx="45235">
                  <c:v>45157.065972222219</c:v>
                </c:pt>
                <c:pt idx="45236">
                  <c:v>45157.069444444445</c:v>
                </c:pt>
                <c:pt idx="45237">
                  <c:v>45157.072916666664</c:v>
                </c:pt>
                <c:pt idx="45238">
                  <c:v>45157.076388888891</c:v>
                </c:pt>
                <c:pt idx="45239">
                  <c:v>45157.079861111109</c:v>
                </c:pt>
                <c:pt idx="45240">
                  <c:v>45157.083333333336</c:v>
                </c:pt>
                <c:pt idx="45241">
                  <c:v>45157.086805555555</c:v>
                </c:pt>
                <c:pt idx="45242">
                  <c:v>45157.090277777781</c:v>
                </c:pt>
                <c:pt idx="45243">
                  <c:v>45157.09375</c:v>
                </c:pt>
                <c:pt idx="45244">
                  <c:v>45157.097222222219</c:v>
                </c:pt>
                <c:pt idx="45245">
                  <c:v>45157.100694444445</c:v>
                </c:pt>
                <c:pt idx="45246">
                  <c:v>45157.104166666664</c:v>
                </c:pt>
                <c:pt idx="45247">
                  <c:v>45157.107638888891</c:v>
                </c:pt>
                <c:pt idx="45248">
                  <c:v>45157.111111111109</c:v>
                </c:pt>
                <c:pt idx="45249">
                  <c:v>45157.114583333336</c:v>
                </c:pt>
                <c:pt idx="45250">
                  <c:v>45157.118055555555</c:v>
                </c:pt>
                <c:pt idx="45251">
                  <c:v>45157.121527777781</c:v>
                </c:pt>
                <c:pt idx="45252">
                  <c:v>45157.125</c:v>
                </c:pt>
                <c:pt idx="45253">
                  <c:v>45157.128472222219</c:v>
                </c:pt>
                <c:pt idx="45254">
                  <c:v>45157.131944444445</c:v>
                </c:pt>
                <c:pt idx="45255">
                  <c:v>45157.135416666664</c:v>
                </c:pt>
                <c:pt idx="45256">
                  <c:v>45157.138888888891</c:v>
                </c:pt>
                <c:pt idx="45257">
                  <c:v>45157.142361111109</c:v>
                </c:pt>
                <c:pt idx="45258">
                  <c:v>45157.145833333336</c:v>
                </c:pt>
                <c:pt idx="45259">
                  <c:v>45157.149305555555</c:v>
                </c:pt>
                <c:pt idx="45260">
                  <c:v>45157.152777777781</c:v>
                </c:pt>
                <c:pt idx="45261">
                  <c:v>45157.15625</c:v>
                </c:pt>
                <c:pt idx="45262">
                  <c:v>45157.159722222219</c:v>
                </c:pt>
                <c:pt idx="45263">
                  <c:v>45157.163194444445</c:v>
                </c:pt>
                <c:pt idx="45264">
                  <c:v>45157.166666666664</c:v>
                </c:pt>
                <c:pt idx="45265">
                  <c:v>45157.170138888891</c:v>
                </c:pt>
                <c:pt idx="45266">
                  <c:v>45157.173611111109</c:v>
                </c:pt>
                <c:pt idx="45267">
                  <c:v>45157.177083333336</c:v>
                </c:pt>
                <c:pt idx="45268">
                  <c:v>45157.180555555555</c:v>
                </c:pt>
                <c:pt idx="45269">
                  <c:v>45157.184027777781</c:v>
                </c:pt>
                <c:pt idx="45270">
                  <c:v>45157.1875</c:v>
                </c:pt>
                <c:pt idx="45271">
                  <c:v>45157.190972222219</c:v>
                </c:pt>
                <c:pt idx="45272">
                  <c:v>45157.194444444445</c:v>
                </c:pt>
                <c:pt idx="45273">
                  <c:v>45157.197916666664</c:v>
                </c:pt>
                <c:pt idx="45274">
                  <c:v>45157.201388888891</c:v>
                </c:pt>
                <c:pt idx="45275">
                  <c:v>45157.204861111109</c:v>
                </c:pt>
                <c:pt idx="45276">
                  <c:v>45157.208333333336</c:v>
                </c:pt>
                <c:pt idx="45277">
                  <c:v>45157.211805555555</c:v>
                </c:pt>
                <c:pt idx="45278">
                  <c:v>45157.215277777781</c:v>
                </c:pt>
                <c:pt idx="45279">
                  <c:v>45157.21875</c:v>
                </c:pt>
                <c:pt idx="45280">
                  <c:v>45157.222222222219</c:v>
                </c:pt>
                <c:pt idx="45281">
                  <c:v>45157.225694444445</c:v>
                </c:pt>
                <c:pt idx="45282">
                  <c:v>45157.229166666664</c:v>
                </c:pt>
                <c:pt idx="45283">
                  <c:v>45157.232638888891</c:v>
                </c:pt>
                <c:pt idx="45284">
                  <c:v>45157.236111111109</c:v>
                </c:pt>
                <c:pt idx="45285">
                  <c:v>45157.239583333336</c:v>
                </c:pt>
                <c:pt idx="45286">
                  <c:v>45157.243055555555</c:v>
                </c:pt>
                <c:pt idx="45287">
                  <c:v>45157.246527777781</c:v>
                </c:pt>
                <c:pt idx="45288">
                  <c:v>45157.25</c:v>
                </c:pt>
                <c:pt idx="45289">
                  <c:v>45157.253472222219</c:v>
                </c:pt>
                <c:pt idx="45290">
                  <c:v>45157.256944444445</c:v>
                </c:pt>
                <c:pt idx="45291">
                  <c:v>45157.260416666664</c:v>
                </c:pt>
                <c:pt idx="45292">
                  <c:v>45157.263888888891</c:v>
                </c:pt>
                <c:pt idx="45293">
                  <c:v>45157.267361111109</c:v>
                </c:pt>
                <c:pt idx="45294">
                  <c:v>45157.270833333336</c:v>
                </c:pt>
                <c:pt idx="45295">
                  <c:v>45157.274305555555</c:v>
                </c:pt>
                <c:pt idx="45296">
                  <c:v>45157.277777777781</c:v>
                </c:pt>
                <c:pt idx="45297">
                  <c:v>45157.28125</c:v>
                </c:pt>
                <c:pt idx="45298">
                  <c:v>45157.284722222219</c:v>
                </c:pt>
                <c:pt idx="45299">
                  <c:v>45157.288194444445</c:v>
                </c:pt>
                <c:pt idx="45300">
                  <c:v>45157.291666666664</c:v>
                </c:pt>
                <c:pt idx="45301">
                  <c:v>45157.295138888891</c:v>
                </c:pt>
                <c:pt idx="45302">
                  <c:v>45157.298611111109</c:v>
                </c:pt>
                <c:pt idx="45303">
                  <c:v>45157.302083333336</c:v>
                </c:pt>
                <c:pt idx="45304">
                  <c:v>45157.305555555555</c:v>
                </c:pt>
                <c:pt idx="45305">
                  <c:v>45157.309027777781</c:v>
                </c:pt>
                <c:pt idx="45306">
                  <c:v>45157.3125</c:v>
                </c:pt>
                <c:pt idx="45307">
                  <c:v>45157.315972222219</c:v>
                </c:pt>
                <c:pt idx="45308">
                  <c:v>45157.319444444445</c:v>
                </c:pt>
                <c:pt idx="45309">
                  <c:v>45157.322916666664</c:v>
                </c:pt>
                <c:pt idx="45310">
                  <c:v>45157.326388888891</c:v>
                </c:pt>
                <c:pt idx="45311">
                  <c:v>45157.329861111109</c:v>
                </c:pt>
                <c:pt idx="45312">
                  <c:v>45157.333333333336</c:v>
                </c:pt>
                <c:pt idx="45313">
                  <c:v>45157.336805555555</c:v>
                </c:pt>
                <c:pt idx="45314">
                  <c:v>45157.340277777781</c:v>
                </c:pt>
                <c:pt idx="45315">
                  <c:v>45157.34375</c:v>
                </c:pt>
                <c:pt idx="45316">
                  <c:v>45157.347222222219</c:v>
                </c:pt>
                <c:pt idx="45317">
                  <c:v>45157.350694444445</c:v>
                </c:pt>
                <c:pt idx="45318">
                  <c:v>45157.354166666664</c:v>
                </c:pt>
                <c:pt idx="45319">
                  <c:v>45157.357638888891</c:v>
                </c:pt>
                <c:pt idx="45320">
                  <c:v>45157.361111111109</c:v>
                </c:pt>
                <c:pt idx="45321">
                  <c:v>45157.364583333336</c:v>
                </c:pt>
                <c:pt idx="45322">
                  <c:v>45157.368055555555</c:v>
                </c:pt>
                <c:pt idx="45323">
                  <c:v>45157.371527777781</c:v>
                </c:pt>
                <c:pt idx="45324">
                  <c:v>45157.375</c:v>
                </c:pt>
                <c:pt idx="45325">
                  <c:v>45157.378472222219</c:v>
                </c:pt>
                <c:pt idx="45326">
                  <c:v>45157.381944444445</c:v>
                </c:pt>
                <c:pt idx="45327">
                  <c:v>45157.385416666664</c:v>
                </c:pt>
                <c:pt idx="45328">
                  <c:v>45157.388888888891</c:v>
                </c:pt>
                <c:pt idx="45329">
                  <c:v>45157.392361111109</c:v>
                </c:pt>
                <c:pt idx="45330">
                  <c:v>45157.395833333336</c:v>
                </c:pt>
                <c:pt idx="45331">
                  <c:v>45157.399305555555</c:v>
                </c:pt>
                <c:pt idx="45332">
                  <c:v>45157.402777777781</c:v>
                </c:pt>
                <c:pt idx="45333">
                  <c:v>45157.40625</c:v>
                </c:pt>
                <c:pt idx="45334">
                  <c:v>45157.409722222219</c:v>
                </c:pt>
                <c:pt idx="45335">
                  <c:v>45157.413194444445</c:v>
                </c:pt>
                <c:pt idx="45336">
                  <c:v>45157.416666666664</c:v>
                </c:pt>
                <c:pt idx="45337">
                  <c:v>45157.420138888891</c:v>
                </c:pt>
                <c:pt idx="45338">
                  <c:v>45157.423611111109</c:v>
                </c:pt>
                <c:pt idx="45339">
                  <c:v>45157.427083333336</c:v>
                </c:pt>
                <c:pt idx="45340">
                  <c:v>45157.430555555555</c:v>
                </c:pt>
                <c:pt idx="45341">
                  <c:v>45157.434027777781</c:v>
                </c:pt>
                <c:pt idx="45342">
                  <c:v>45157.4375</c:v>
                </c:pt>
                <c:pt idx="45343">
                  <c:v>45157.440972222219</c:v>
                </c:pt>
                <c:pt idx="45344">
                  <c:v>45157.444444444445</c:v>
                </c:pt>
                <c:pt idx="45345">
                  <c:v>45157.447916666664</c:v>
                </c:pt>
                <c:pt idx="45346">
                  <c:v>45157.451388888891</c:v>
                </c:pt>
                <c:pt idx="45347">
                  <c:v>45157.454861111109</c:v>
                </c:pt>
                <c:pt idx="45348">
                  <c:v>45157.458333333336</c:v>
                </c:pt>
                <c:pt idx="45349">
                  <c:v>45157.461805555555</c:v>
                </c:pt>
                <c:pt idx="45350">
                  <c:v>45157.465277777781</c:v>
                </c:pt>
                <c:pt idx="45351">
                  <c:v>45157.46875</c:v>
                </c:pt>
                <c:pt idx="45352">
                  <c:v>45157.472222222219</c:v>
                </c:pt>
                <c:pt idx="45353">
                  <c:v>45157.475694444445</c:v>
                </c:pt>
                <c:pt idx="45354">
                  <c:v>45157.479166666664</c:v>
                </c:pt>
                <c:pt idx="45355">
                  <c:v>45157.482638888891</c:v>
                </c:pt>
                <c:pt idx="45356">
                  <c:v>45157.486111111109</c:v>
                </c:pt>
                <c:pt idx="45357">
                  <c:v>45157.489583333336</c:v>
                </c:pt>
                <c:pt idx="45358">
                  <c:v>45157.493055555555</c:v>
                </c:pt>
                <c:pt idx="45359">
                  <c:v>45157.496527777781</c:v>
                </c:pt>
                <c:pt idx="45360">
                  <c:v>45157.5</c:v>
                </c:pt>
                <c:pt idx="45361">
                  <c:v>45157.503472222219</c:v>
                </c:pt>
                <c:pt idx="45362">
                  <c:v>45157.506944444445</c:v>
                </c:pt>
                <c:pt idx="45363">
                  <c:v>45157.510416666664</c:v>
                </c:pt>
                <c:pt idx="45364">
                  <c:v>45157.513888888891</c:v>
                </c:pt>
                <c:pt idx="45365">
                  <c:v>45157.517361111109</c:v>
                </c:pt>
                <c:pt idx="45366">
                  <c:v>45157.520833333336</c:v>
                </c:pt>
                <c:pt idx="45367">
                  <c:v>45157.524305555555</c:v>
                </c:pt>
                <c:pt idx="45368">
                  <c:v>45157.527777777781</c:v>
                </c:pt>
                <c:pt idx="45369">
                  <c:v>45157.53125</c:v>
                </c:pt>
                <c:pt idx="45370">
                  <c:v>45157.534722222219</c:v>
                </c:pt>
                <c:pt idx="45371">
                  <c:v>45157.538194444445</c:v>
                </c:pt>
                <c:pt idx="45372">
                  <c:v>45157.541666666664</c:v>
                </c:pt>
                <c:pt idx="45373">
                  <c:v>45157.545138888891</c:v>
                </c:pt>
                <c:pt idx="45374">
                  <c:v>45157.548611111109</c:v>
                </c:pt>
                <c:pt idx="45375">
                  <c:v>45157.552083333336</c:v>
                </c:pt>
                <c:pt idx="45376">
                  <c:v>45157.555555555555</c:v>
                </c:pt>
                <c:pt idx="45377">
                  <c:v>45157.559027777781</c:v>
                </c:pt>
                <c:pt idx="45378">
                  <c:v>45157.5625</c:v>
                </c:pt>
                <c:pt idx="45379">
                  <c:v>45157.565972222219</c:v>
                </c:pt>
                <c:pt idx="45380">
                  <c:v>45157.569444444445</c:v>
                </c:pt>
                <c:pt idx="45381">
                  <c:v>45157.572916666664</c:v>
                </c:pt>
                <c:pt idx="45382">
                  <c:v>45157.576388888891</c:v>
                </c:pt>
                <c:pt idx="45383">
                  <c:v>45157.579861111109</c:v>
                </c:pt>
                <c:pt idx="45384">
                  <c:v>45157.583333333336</c:v>
                </c:pt>
                <c:pt idx="45385">
                  <c:v>45157.586805555555</c:v>
                </c:pt>
                <c:pt idx="45386">
                  <c:v>45157.590277777781</c:v>
                </c:pt>
                <c:pt idx="45387">
                  <c:v>45157.59375</c:v>
                </c:pt>
                <c:pt idx="45388">
                  <c:v>45157.597222222219</c:v>
                </c:pt>
                <c:pt idx="45389">
                  <c:v>45157.600694444445</c:v>
                </c:pt>
                <c:pt idx="45390">
                  <c:v>45157.604166666664</c:v>
                </c:pt>
                <c:pt idx="45391">
                  <c:v>45157.607638888891</c:v>
                </c:pt>
                <c:pt idx="45392">
                  <c:v>45157.611111111109</c:v>
                </c:pt>
                <c:pt idx="45393">
                  <c:v>45157.614583333336</c:v>
                </c:pt>
                <c:pt idx="45394">
                  <c:v>45157.618055555555</c:v>
                </c:pt>
                <c:pt idx="45395">
                  <c:v>45157.621527777781</c:v>
                </c:pt>
                <c:pt idx="45396">
                  <c:v>45157.625</c:v>
                </c:pt>
                <c:pt idx="45397">
                  <c:v>45157.628472222219</c:v>
                </c:pt>
                <c:pt idx="45398">
                  <c:v>45157.631944444445</c:v>
                </c:pt>
                <c:pt idx="45399">
                  <c:v>45157.635416666664</c:v>
                </c:pt>
                <c:pt idx="45400">
                  <c:v>45157.638888888891</c:v>
                </c:pt>
                <c:pt idx="45401">
                  <c:v>45157.642361111109</c:v>
                </c:pt>
                <c:pt idx="45402">
                  <c:v>45157.645833333336</c:v>
                </c:pt>
                <c:pt idx="45403">
                  <c:v>45157.649305555555</c:v>
                </c:pt>
                <c:pt idx="45404">
                  <c:v>45157.652777777781</c:v>
                </c:pt>
                <c:pt idx="45405">
                  <c:v>45157.65625</c:v>
                </c:pt>
                <c:pt idx="45406">
                  <c:v>45157.659722222219</c:v>
                </c:pt>
                <c:pt idx="45407">
                  <c:v>45157.663194444445</c:v>
                </c:pt>
                <c:pt idx="45408">
                  <c:v>45157.666666666664</c:v>
                </c:pt>
                <c:pt idx="45409">
                  <c:v>45157.670138888891</c:v>
                </c:pt>
                <c:pt idx="45410">
                  <c:v>45157.673611111109</c:v>
                </c:pt>
                <c:pt idx="45411">
                  <c:v>45157.677083333336</c:v>
                </c:pt>
                <c:pt idx="45412">
                  <c:v>45157.680555555555</c:v>
                </c:pt>
                <c:pt idx="45413">
                  <c:v>45157.684027777781</c:v>
                </c:pt>
                <c:pt idx="45414">
                  <c:v>45157.6875</c:v>
                </c:pt>
                <c:pt idx="45415">
                  <c:v>45157.690972222219</c:v>
                </c:pt>
                <c:pt idx="45416">
                  <c:v>45157.694444444445</c:v>
                </c:pt>
                <c:pt idx="45417">
                  <c:v>45157.697916666664</c:v>
                </c:pt>
                <c:pt idx="45418">
                  <c:v>45157.701388888891</c:v>
                </c:pt>
                <c:pt idx="45419">
                  <c:v>45157.704861111109</c:v>
                </c:pt>
                <c:pt idx="45420">
                  <c:v>45157.708333333336</c:v>
                </c:pt>
                <c:pt idx="45421">
                  <c:v>45157.711805555555</c:v>
                </c:pt>
                <c:pt idx="45422">
                  <c:v>45157.715277777781</c:v>
                </c:pt>
                <c:pt idx="45423">
                  <c:v>45157.71875</c:v>
                </c:pt>
                <c:pt idx="45424">
                  <c:v>45157.722222222219</c:v>
                </c:pt>
                <c:pt idx="45425">
                  <c:v>45157.725694444445</c:v>
                </c:pt>
                <c:pt idx="45426">
                  <c:v>45157.729166666664</c:v>
                </c:pt>
                <c:pt idx="45427">
                  <c:v>45157.732638888891</c:v>
                </c:pt>
                <c:pt idx="45428">
                  <c:v>45157.736111111109</c:v>
                </c:pt>
                <c:pt idx="45429">
                  <c:v>45157.739583333336</c:v>
                </c:pt>
                <c:pt idx="45430">
                  <c:v>45157.743055555555</c:v>
                </c:pt>
                <c:pt idx="45431">
                  <c:v>45157.746527777781</c:v>
                </c:pt>
                <c:pt idx="45432">
                  <c:v>45157.75</c:v>
                </c:pt>
                <c:pt idx="45433">
                  <c:v>45157.753472222219</c:v>
                </c:pt>
                <c:pt idx="45434">
                  <c:v>45157.756944444445</c:v>
                </c:pt>
                <c:pt idx="45435">
                  <c:v>45157.760416666664</c:v>
                </c:pt>
                <c:pt idx="45436">
                  <c:v>45157.763888888891</c:v>
                </c:pt>
                <c:pt idx="45437">
                  <c:v>45157.767361111109</c:v>
                </c:pt>
                <c:pt idx="45438">
                  <c:v>45157.770833333336</c:v>
                </c:pt>
                <c:pt idx="45439">
                  <c:v>45157.774305555555</c:v>
                </c:pt>
                <c:pt idx="45440">
                  <c:v>45157.777777777781</c:v>
                </c:pt>
                <c:pt idx="45441">
                  <c:v>45157.78125</c:v>
                </c:pt>
                <c:pt idx="45442">
                  <c:v>45157.784722222219</c:v>
                </c:pt>
                <c:pt idx="45443">
                  <c:v>45157.788194444445</c:v>
                </c:pt>
                <c:pt idx="45444">
                  <c:v>45157.791666666664</c:v>
                </c:pt>
                <c:pt idx="45445">
                  <c:v>45157.795138888891</c:v>
                </c:pt>
                <c:pt idx="45446">
                  <c:v>45157.798611111109</c:v>
                </c:pt>
                <c:pt idx="45447">
                  <c:v>45157.802083333336</c:v>
                </c:pt>
                <c:pt idx="45448">
                  <c:v>45157.805555555555</c:v>
                </c:pt>
                <c:pt idx="45449">
                  <c:v>45157.809027777781</c:v>
                </c:pt>
                <c:pt idx="45450">
                  <c:v>45157.8125</c:v>
                </c:pt>
                <c:pt idx="45451">
                  <c:v>45157.815972222219</c:v>
                </c:pt>
                <c:pt idx="45452">
                  <c:v>45157.819444444445</c:v>
                </c:pt>
                <c:pt idx="45453">
                  <c:v>45157.822916666664</c:v>
                </c:pt>
                <c:pt idx="45454">
                  <c:v>45157.826388888891</c:v>
                </c:pt>
                <c:pt idx="45455">
                  <c:v>45157.829861111109</c:v>
                </c:pt>
                <c:pt idx="45456">
                  <c:v>45157.833333333336</c:v>
                </c:pt>
                <c:pt idx="45457">
                  <c:v>45157.836805555555</c:v>
                </c:pt>
                <c:pt idx="45458">
                  <c:v>45157.840277777781</c:v>
                </c:pt>
                <c:pt idx="45459">
                  <c:v>45157.84375</c:v>
                </c:pt>
                <c:pt idx="45460">
                  <c:v>45157.847222222219</c:v>
                </c:pt>
                <c:pt idx="45461">
                  <c:v>45157.850694444445</c:v>
                </c:pt>
                <c:pt idx="45462">
                  <c:v>45157.854166666664</c:v>
                </c:pt>
                <c:pt idx="45463">
                  <c:v>45157.857638888891</c:v>
                </c:pt>
                <c:pt idx="45464">
                  <c:v>45157.861111111109</c:v>
                </c:pt>
                <c:pt idx="45465">
                  <c:v>45157.864583333336</c:v>
                </c:pt>
                <c:pt idx="45466">
                  <c:v>45157.868055555555</c:v>
                </c:pt>
                <c:pt idx="45467">
                  <c:v>45157.871527777781</c:v>
                </c:pt>
                <c:pt idx="45468">
                  <c:v>45157.875</c:v>
                </c:pt>
                <c:pt idx="45469">
                  <c:v>45157.878472222219</c:v>
                </c:pt>
                <c:pt idx="45470">
                  <c:v>45157.881944444445</c:v>
                </c:pt>
                <c:pt idx="45471">
                  <c:v>45157.885416666664</c:v>
                </c:pt>
                <c:pt idx="45472">
                  <c:v>45157.888888888891</c:v>
                </c:pt>
                <c:pt idx="45473">
                  <c:v>45157.892361111109</c:v>
                </c:pt>
                <c:pt idx="45474">
                  <c:v>45157.895833333336</c:v>
                </c:pt>
                <c:pt idx="45475">
                  <c:v>45157.899305555555</c:v>
                </c:pt>
                <c:pt idx="45476">
                  <c:v>45157.902777777781</c:v>
                </c:pt>
                <c:pt idx="45477">
                  <c:v>45157.90625</c:v>
                </c:pt>
                <c:pt idx="45478">
                  <c:v>45157.909722222219</c:v>
                </c:pt>
                <c:pt idx="45479">
                  <c:v>45157.913194444445</c:v>
                </c:pt>
                <c:pt idx="45480">
                  <c:v>45157.916666666664</c:v>
                </c:pt>
                <c:pt idx="45481">
                  <c:v>45157.920138888891</c:v>
                </c:pt>
                <c:pt idx="45482">
                  <c:v>45157.923611111109</c:v>
                </c:pt>
                <c:pt idx="45483">
                  <c:v>45157.927083333336</c:v>
                </c:pt>
                <c:pt idx="45484">
                  <c:v>45157.930555555555</c:v>
                </c:pt>
                <c:pt idx="45485">
                  <c:v>45157.934027777781</c:v>
                </c:pt>
                <c:pt idx="45486">
                  <c:v>45157.9375</c:v>
                </c:pt>
                <c:pt idx="45487">
                  <c:v>45157.940972222219</c:v>
                </c:pt>
                <c:pt idx="45488">
                  <c:v>45157.944444444445</c:v>
                </c:pt>
                <c:pt idx="45489">
                  <c:v>45157.947916666664</c:v>
                </c:pt>
                <c:pt idx="45490">
                  <c:v>45157.951388888891</c:v>
                </c:pt>
                <c:pt idx="45491">
                  <c:v>45157.954861111109</c:v>
                </c:pt>
                <c:pt idx="45492">
                  <c:v>45157.958333333336</c:v>
                </c:pt>
                <c:pt idx="45493">
                  <c:v>45157.961805555555</c:v>
                </c:pt>
                <c:pt idx="45494">
                  <c:v>45157.965277777781</c:v>
                </c:pt>
                <c:pt idx="45495">
                  <c:v>45157.96875</c:v>
                </c:pt>
                <c:pt idx="45496">
                  <c:v>45157.972222222219</c:v>
                </c:pt>
                <c:pt idx="45497">
                  <c:v>45157.975694444445</c:v>
                </c:pt>
                <c:pt idx="45498">
                  <c:v>45157.979166666664</c:v>
                </c:pt>
                <c:pt idx="45499">
                  <c:v>45157.982638888891</c:v>
                </c:pt>
                <c:pt idx="45500">
                  <c:v>45157.986111111109</c:v>
                </c:pt>
                <c:pt idx="45501">
                  <c:v>45157.989583333336</c:v>
                </c:pt>
                <c:pt idx="45502">
                  <c:v>45157.993055555555</c:v>
                </c:pt>
                <c:pt idx="45503">
                  <c:v>45157.996527777781</c:v>
                </c:pt>
                <c:pt idx="45504">
                  <c:v>45158</c:v>
                </c:pt>
                <c:pt idx="45505">
                  <c:v>45158.003472222219</c:v>
                </c:pt>
                <c:pt idx="45506">
                  <c:v>45158.006944444445</c:v>
                </c:pt>
                <c:pt idx="45507">
                  <c:v>45158.010416666664</c:v>
                </c:pt>
                <c:pt idx="45508">
                  <c:v>45158.013888888891</c:v>
                </c:pt>
                <c:pt idx="45509">
                  <c:v>45158.017361111109</c:v>
                </c:pt>
                <c:pt idx="45510">
                  <c:v>45158.020833333336</c:v>
                </c:pt>
                <c:pt idx="45511">
                  <c:v>45158.024305555555</c:v>
                </c:pt>
                <c:pt idx="45512">
                  <c:v>45158.027777777781</c:v>
                </c:pt>
                <c:pt idx="45513">
                  <c:v>45158.03125</c:v>
                </c:pt>
                <c:pt idx="45514">
                  <c:v>45158.034722222219</c:v>
                </c:pt>
                <c:pt idx="45515">
                  <c:v>45158.038194444445</c:v>
                </c:pt>
                <c:pt idx="45516">
                  <c:v>45158.041666666664</c:v>
                </c:pt>
                <c:pt idx="45517">
                  <c:v>45158.045138888891</c:v>
                </c:pt>
                <c:pt idx="45518">
                  <c:v>45158.048611111109</c:v>
                </c:pt>
                <c:pt idx="45519">
                  <c:v>45158.052083333336</c:v>
                </c:pt>
                <c:pt idx="45520">
                  <c:v>45158.055555555555</c:v>
                </c:pt>
                <c:pt idx="45521">
                  <c:v>45158.059027777781</c:v>
                </c:pt>
                <c:pt idx="45522">
                  <c:v>45158.0625</c:v>
                </c:pt>
                <c:pt idx="45523">
                  <c:v>45158.065972222219</c:v>
                </c:pt>
                <c:pt idx="45524">
                  <c:v>45158.069444444445</c:v>
                </c:pt>
                <c:pt idx="45525">
                  <c:v>45158.072916666664</c:v>
                </c:pt>
                <c:pt idx="45526">
                  <c:v>45158.076388888891</c:v>
                </c:pt>
                <c:pt idx="45527">
                  <c:v>45158.079861111109</c:v>
                </c:pt>
                <c:pt idx="45528">
                  <c:v>45158.083333333336</c:v>
                </c:pt>
                <c:pt idx="45529">
                  <c:v>45158.086805555555</c:v>
                </c:pt>
                <c:pt idx="45530">
                  <c:v>45158.090277777781</c:v>
                </c:pt>
                <c:pt idx="45531">
                  <c:v>45158.09375</c:v>
                </c:pt>
                <c:pt idx="45532">
                  <c:v>45158.097222222219</c:v>
                </c:pt>
                <c:pt idx="45533">
                  <c:v>45158.100694444445</c:v>
                </c:pt>
                <c:pt idx="45534">
                  <c:v>45158.104166666664</c:v>
                </c:pt>
                <c:pt idx="45535">
                  <c:v>45158.107638888891</c:v>
                </c:pt>
                <c:pt idx="45536">
                  <c:v>45158.111111111109</c:v>
                </c:pt>
                <c:pt idx="45537">
                  <c:v>45158.114583333336</c:v>
                </c:pt>
                <c:pt idx="45538">
                  <c:v>45158.118055555555</c:v>
                </c:pt>
                <c:pt idx="45539">
                  <c:v>45158.121527777781</c:v>
                </c:pt>
                <c:pt idx="45540">
                  <c:v>45158.125</c:v>
                </c:pt>
                <c:pt idx="45541">
                  <c:v>45158.128472222219</c:v>
                </c:pt>
                <c:pt idx="45542">
                  <c:v>45158.131944444445</c:v>
                </c:pt>
                <c:pt idx="45543">
                  <c:v>45158.135416666664</c:v>
                </c:pt>
                <c:pt idx="45544">
                  <c:v>45158.138888888891</c:v>
                </c:pt>
                <c:pt idx="45545">
                  <c:v>45158.142361111109</c:v>
                </c:pt>
                <c:pt idx="45546">
                  <c:v>45158.145833333336</c:v>
                </c:pt>
                <c:pt idx="45547">
                  <c:v>45158.149305555555</c:v>
                </c:pt>
                <c:pt idx="45548">
                  <c:v>45158.152777777781</c:v>
                </c:pt>
                <c:pt idx="45549">
                  <c:v>45158.15625</c:v>
                </c:pt>
                <c:pt idx="45550">
                  <c:v>45158.159722222219</c:v>
                </c:pt>
                <c:pt idx="45551">
                  <c:v>45158.163194444445</c:v>
                </c:pt>
                <c:pt idx="45552">
                  <c:v>45158.166666666664</c:v>
                </c:pt>
                <c:pt idx="45553">
                  <c:v>45158.170138888891</c:v>
                </c:pt>
                <c:pt idx="45554">
                  <c:v>45158.173611111109</c:v>
                </c:pt>
                <c:pt idx="45555">
                  <c:v>45158.177083333336</c:v>
                </c:pt>
                <c:pt idx="45556">
                  <c:v>45158.180555555555</c:v>
                </c:pt>
                <c:pt idx="45557">
                  <c:v>45158.184027777781</c:v>
                </c:pt>
                <c:pt idx="45558">
                  <c:v>45158.1875</c:v>
                </c:pt>
                <c:pt idx="45559">
                  <c:v>45158.190972222219</c:v>
                </c:pt>
                <c:pt idx="45560">
                  <c:v>45158.194444444445</c:v>
                </c:pt>
                <c:pt idx="45561">
                  <c:v>45158.197916666664</c:v>
                </c:pt>
                <c:pt idx="45562">
                  <c:v>45158.201388888891</c:v>
                </c:pt>
                <c:pt idx="45563">
                  <c:v>45158.204861111109</c:v>
                </c:pt>
                <c:pt idx="45564">
                  <c:v>45158.208333333336</c:v>
                </c:pt>
                <c:pt idx="45565">
                  <c:v>45158.211805555555</c:v>
                </c:pt>
                <c:pt idx="45566">
                  <c:v>45158.215277777781</c:v>
                </c:pt>
                <c:pt idx="45567">
                  <c:v>45158.21875</c:v>
                </c:pt>
                <c:pt idx="45568">
                  <c:v>45158.222222222219</c:v>
                </c:pt>
                <c:pt idx="45569">
                  <c:v>45158.225694444445</c:v>
                </c:pt>
                <c:pt idx="45570">
                  <c:v>45158.229166666664</c:v>
                </c:pt>
                <c:pt idx="45571">
                  <c:v>45158.232638888891</c:v>
                </c:pt>
                <c:pt idx="45572">
                  <c:v>45158.236111111109</c:v>
                </c:pt>
                <c:pt idx="45573">
                  <c:v>45158.239583333336</c:v>
                </c:pt>
                <c:pt idx="45574">
                  <c:v>45158.243055555555</c:v>
                </c:pt>
                <c:pt idx="45575">
                  <c:v>45158.246527777781</c:v>
                </c:pt>
                <c:pt idx="45576">
                  <c:v>45158.25</c:v>
                </c:pt>
                <c:pt idx="45577">
                  <c:v>45158.253472222219</c:v>
                </c:pt>
                <c:pt idx="45578">
                  <c:v>45158.256944444445</c:v>
                </c:pt>
                <c:pt idx="45579">
                  <c:v>45158.260416666664</c:v>
                </c:pt>
                <c:pt idx="45580">
                  <c:v>45158.263888888891</c:v>
                </c:pt>
                <c:pt idx="45581">
                  <c:v>45158.267361111109</c:v>
                </c:pt>
                <c:pt idx="45582">
                  <c:v>45158.270833333336</c:v>
                </c:pt>
                <c:pt idx="45583">
                  <c:v>45158.274305555555</c:v>
                </c:pt>
                <c:pt idx="45584">
                  <c:v>45158.277777777781</c:v>
                </c:pt>
                <c:pt idx="45585">
                  <c:v>45158.28125</c:v>
                </c:pt>
                <c:pt idx="45586">
                  <c:v>45158.284722222219</c:v>
                </c:pt>
                <c:pt idx="45587">
                  <c:v>45158.288194444445</c:v>
                </c:pt>
                <c:pt idx="45588">
                  <c:v>45158.291666666664</c:v>
                </c:pt>
                <c:pt idx="45589">
                  <c:v>45158.295138888891</c:v>
                </c:pt>
                <c:pt idx="45590">
                  <c:v>45158.298611111109</c:v>
                </c:pt>
                <c:pt idx="45591">
                  <c:v>45158.302083333336</c:v>
                </c:pt>
                <c:pt idx="45592">
                  <c:v>45158.305555555555</c:v>
                </c:pt>
                <c:pt idx="45593">
                  <c:v>45158.309027777781</c:v>
                </c:pt>
                <c:pt idx="45594">
                  <c:v>45158.3125</c:v>
                </c:pt>
                <c:pt idx="45595">
                  <c:v>45158.315972222219</c:v>
                </c:pt>
                <c:pt idx="45596">
                  <c:v>45158.319444444445</c:v>
                </c:pt>
                <c:pt idx="45597">
                  <c:v>45158.322916666664</c:v>
                </c:pt>
                <c:pt idx="45598">
                  <c:v>45158.326388888891</c:v>
                </c:pt>
                <c:pt idx="45599">
                  <c:v>45158.329861111109</c:v>
                </c:pt>
                <c:pt idx="45600">
                  <c:v>45158.333333333336</c:v>
                </c:pt>
                <c:pt idx="45601">
                  <c:v>45158.336805555555</c:v>
                </c:pt>
                <c:pt idx="45602">
                  <c:v>45158.340277777781</c:v>
                </c:pt>
                <c:pt idx="45603">
                  <c:v>45158.34375</c:v>
                </c:pt>
                <c:pt idx="45604">
                  <c:v>45158.347222222219</c:v>
                </c:pt>
                <c:pt idx="45605">
                  <c:v>45158.350694444445</c:v>
                </c:pt>
                <c:pt idx="45606">
                  <c:v>45158.354166666664</c:v>
                </c:pt>
                <c:pt idx="45607">
                  <c:v>45158.357638888891</c:v>
                </c:pt>
                <c:pt idx="45608">
                  <c:v>45158.361111111109</c:v>
                </c:pt>
                <c:pt idx="45609">
                  <c:v>45158.364583333336</c:v>
                </c:pt>
                <c:pt idx="45610">
                  <c:v>45158.368055555555</c:v>
                </c:pt>
                <c:pt idx="45611">
                  <c:v>45158.371527777781</c:v>
                </c:pt>
                <c:pt idx="45612">
                  <c:v>45158.375</c:v>
                </c:pt>
                <c:pt idx="45613">
                  <c:v>45158.378472222219</c:v>
                </c:pt>
                <c:pt idx="45614">
                  <c:v>45158.381944444445</c:v>
                </c:pt>
                <c:pt idx="45615">
                  <c:v>45158.385416666664</c:v>
                </c:pt>
                <c:pt idx="45616">
                  <c:v>45158.388888888891</c:v>
                </c:pt>
                <c:pt idx="45617">
                  <c:v>45158.392361111109</c:v>
                </c:pt>
                <c:pt idx="45618">
                  <c:v>45158.395833333336</c:v>
                </c:pt>
                <c:pt idx="45619">
                  <c:v>45158.399305555555</c:v>
                </c:pt>
                <c:pt idx="45620">
                  <c:v>45158.402777777781</c:v>
                </c:pt>
                <c:pt idx="45621">
                  <c:v>45158.40625</c:v>
                </c:pt>
                <c:pt idx="45622">
                  <c:v>45158.409722222219</c:v>
                </c:pt>
                <c:pt idx="45623">
                  <c:v>45158.413194444445</c:v>
                </c:pt>
                <c:pt idx="45624">
                  <c:v>45158.416666666664</c:v>
                </c:pt>
                <c:pt idx="45625">
                  <c:v>45158.420138888891</c:v>
                </c:pt>
                <c:pt idx="45626">
                  <c:v>45158.423611111109</c:v>
                </c:pt>
                <c:pt idx="45627">
                  <c:v>45158.427083333336</c:v>
                </c:pt>
                <c:pt idx="45628">
                  <c:v>45158.430555555555</c:v>
                </c:pt>
                <c:pt idx="45629">
                  <c:v>45158.434027777781</c:v>
                </c:pt>
                <c:pt idx="45630">
                  <c:v>45158.4375</c:v>
                </c:pt>
                <c:pt idx="45631">
                  <c:v>45158.440972222219</c:v>
                </c:pt>
                <c:pt idx="45632">
                  <c:v>45158.444444444445</c:v>
                </c:pt>
                <c:pt idx="45633">
                  <c:v>45158.447916666664</c:v>
                </c:pt>
                <c:pt idx="45634">
                  <c:v>45158.451388888891</c:v>
                </c:pt>
                <c:pt idx="45635">
                  <c:v>45158.454861111109</c:v>
                </c:pt>
                <c:pt idx="45636">
                  <c:v>45158.458333333336</c:v>
                </c:pt>
                <c:pt idx="45637">
                  <c:v>45158.461805555555</c:v>
                </c:pt>
                <c:pt idx="45638">
                  <c:v>45158.465277777781</c:v>
                </c:pt>
                <c:pt idx="45639">
                  <c:v>45158.46875</c:v>
                </c:pt>
                <c:pt idx="45640">
                  <c:v>45158.472222222219</c:v>
                </c:pt>
                <c:pt idx="45641">
                  <c:v>45158.475694444445</c:v>
                </c:pt>
                <c:pt idx="45642">
                  <c:v>45158.479166666664</c:v>
                </c:pt>
                <c:pt idx="45643">
                  <c:v>45158.482638888891</c:v>
                </c:pt>
                <c:pt idx="45644">
                  <c:v>45158.486111111109</c:v>
                </c:pt>
                <c:pt idx="45645">
                  <c:v>45158.489583333336</c:v>
                </c:pt>
                <c:pt idx="45646">
                  <c:v>45158.493055555555</c:v>
                </c:pt>
                <c:pt idx="45647">
                  <c:v>45158.496527777781</c:v>
                </c:pt>
                <c:pt idx="45648">
                  <c:v>45158.5</c:v>
                </c:pt>
                <c:pt idx="45649">
                  <c:v>45158.503472222219</c:v>
                </c:pt>
                <c:pt idx="45650">
                  <c:v>45158.506944444445</c:v>
                </c:pt>
                <c:pt idx="45651">
                  <c:v>45158.510416666664</c:v>
                </c:pt>
                <c:pt idx="45652">
                  <c:v>45158.513888888891</c:v>
                </c:pt>
                <c:pt idx="45653">
                  <c:v>45158.517361111109</c:v>
                </c:pt>
                <c:pt idx="45654">
                  <c:v>45158.520833333336</c:v>
                </c:pt>
                <c:pt idx="45655">
                  <c:v>45158.524305555555</c:v>
                </c:pt>
                <c:pt idx="45656">
                  <c:v>45158.527777777781</c:v>
                </c:pt>
                <c:pt idx="45657">
                  <c:v>45158.53125</c:v>
                </c:pt>
                <c:pt idx="45658">
                  <c:v>45158.534722222219</c:v>
                </c:pt>
                <c:pt idx="45659">
                  <c:v>45158.538194444445</c:v>
                </c:pt>
                <c:pt idx="45660">
                  <c:v>45158.541666666664</c:v>
                </c:pt>
                <c:pt idx="45661">
                  <c:v>45158.545138888891</c:v>
                </c:pt>
                <c:pt idx="45662">
                  <c:v>45158.548611111109</c:v>
                </c:pt>
                <c:pt idx="45663">
                  <c:v>45158.552083333336</c:v>
                </c:pt>
                <c:pt idx="45664">
                  <c:v>45158.555555555555</c:v>
                </c:pt>
                <c:pt idx="45665">
                  <c:v>45158.559027777781</c:v>
                </c:pt>
                <c:pt idx="45666">
                  <c:v>45158.5625</c:v>
                </c:pt>
                <c:pt idx="45667">
                  <c:v>45158.565972222219</c:v>
                </c:pt>
                <c:pt idx="45668">
                  <c:v>45158.569444444445</c:v>
                </c:pt>
                <c:pt idx="45669">
                  <c:v>45158.572916666664</c:v>
                </c:pt>
                <c:pt idx="45670">
                  <c:v>45158.576388888891</c:v>
                </c:pt>
                <c:pt idx="45671">
                  <c:v>45158.579861111109</c:v>
                </c:pt>
                <c:pt idx="45672">
                  <c:v>45158.583333333336</c:v>
                </c:pt>
                <c:pt idx="45673">
                  <c:v>45158.586805555555</c:v>
                </c:pt>
                <c:pt idx="45674">
                  <c:v>45158.590277777781</c:v>
                </c:pt>
                <c:pt idx="45675">
                  <c:v>45158.59375</c:v>
                </c:pt>
                <c:pt idx="45676">
                  <c:v>45158.597222222219</c:v>
                </c:pt>
                <c:pt idx="45677">
                  <c:v>45158.600694444445</c:v>
                </c:pt>
                <c:pt idx="45678">
                  <c:v>45158.604166666664</c:v>
                </c:pt>
                <c:pt idx="45679">
                  <c:v>45158.607638888891</c:v>
                </c:pt>
                <c:pt idx="45680">
                  <c:v>45158.611111111109</c:v>
                </c:pt>
                <c:pt idx="45681">
                  <c:v>45158.614583333336</c:v>
                </c:pt>
                <c:pt idx="45682">
                  <c:v>45158.618055555555</c:v>
                </c:pt>
                <c:pt idx="45683">
                  <c:v>45158.621527777781</c:v>
                </c:pt>
                <c:pt idx="45684">
                  <c:v>45158.625</c:v>
                </c:pt>
                <c:pt idx="45685">
                  <c:v>45158.628472222219</c:v>
                </c:pt>
                <c:pt idx="45686">
                  <c:v>45158.631944444445</c:v>
                </c:pt>
                <c:pt idx="45687">
                  <c:v>45158.635416666664</c:v>
                </c:pt>
                <c:pt idx="45688">
                  <c:v>45158.638888888891</c:v>
                </c:pt>
                <c:pt idx="45689">
                  <c:v>45158.642361111109</c:v>
                </c:pt>
                <c:pt idx="45690">
                  <c:v>45158.645833333336</c:v>
                </c:pt>
                <c:pt idx="45691">
                  <c:v>45158.649305555555</c:v>
                </c:pt>
                <c:pt idx="45692">
                  <c:v>45158.652777777781</c:v>
                </c:pt>
                <c:pt idx="45693">
                  <c:v>45158.65625</c:v>
                </c:pt>
                <c:pt idx="45694">
                  <c:v>45158.659722222219</c:v>
                </c:pt>
                <c:pt idx="45695">
                  <c:v>45158.663194444445</c:v>
                </c:pt>
                <c:pt idx="45696">
                  <c:v>45158.666666666664</c:v>
                </c:pt>
                <c:pt idx="45697">
                  <c:v>45158.670138888891</c:v>
                </c:pt>
                <c:pt idx="45698">
                  <c:v>45158.673611111109</c:v>
                </c:pt>
                <c:pt idx="45699">
                  <c:v>45158.677083333336</c:v>
                </c:pt>
                <c:pt idx="45700">
                  <c:v>45158.680555555555</c:v>
                </c:pt>
                <c:pt idx="45701">
                  <c:v>45158.684027777781</c:v>
                </c:pt>
                <c:pt idx="45702">
                  <c:v>45158.6875</c:v>
                </c:pt>
                <c:pt idx="45703">
                  <c:v>45158.690972222219</c:v>
                </c:pt>
                <c:pt idx="45704">
                  <c:v>45158.694444444445</c:v>
                </c:pt>
                <c:pt idx="45705">
                  <c:v>45158.697916666664</c:v>
                </c:pt>
                <c:pt idx="45706">
                  <c:v>45158.701388888891</c:v>
                </c:pt>
                <c:pt idx="45707">
                  <c:v>45158.704861111109</c:v>
                </c:pt>
                <c:pt idx="45708">
                  <c:v>45158.708333333336</c:v>
                </c:pt>
                <c:pt idx="45709">
                  <c:v>45158.711805555555</c:v>
                </c:pt>
                <c:pt idx="45710">
                  <c:v>45158.715277777781</c:v>
                </c:pt>
                <c:pt idx="45711">
                  <c:v>45158.71875</c:v>
                </c:pt>
                <c:pt idx="45712">
                  <c:v>45158.722222222219</c:v>
                </c:pt>
                <c:pt idx="45713">
                  <c:v>45158.725694444445</c:v>
                </c:pt>
                <c:pt idx="45714">
                  <c:v>45158.729166666664</c:v>
                </c:pt>
                <c:pt idx="45715">
                  <c:v>45158.732638888891</c:v>
                </c:pt>
                <c:pt idx="45716">
                  <c:v>45158.736111111109</c:v>
                </c:pt>
                <c:pt idx="45717">
                  <c:v>45158.739583333336</c:v>
                </c:pt>
                <c:pt idx="45718">
                  <c:v>45158.743055555555</c:v>
                </c:pt>
                <c:pt idx="45719">
                  <c:v>45158.746527777781</c:v>
                </c:pt>
                <c:pt idx="45720">
                  <c:v>45158.75</c:v>
                </c:pt>
                <c:pt idx="45721">
                  <c:v>45158.753472222219</c:v>
                </c:pt>
                <c:pt idx="45722">
                  <c:v>45158.756944444445</c:v>
                </c:pt>
                <c:pt idx="45723">
                  <c:v>45158.760416666664</c:v>
                </c:pt>
                <c:pt idx="45724">
                  <c:v>45158.763888888891</c:v>
                </c:pt>
                <c:pt idx="45725">
                  <c:v>45158.767361111109</c:v>
                </c:pt>
                <c:pt idx="45726">
                  <c:v>45158.770833333336</c:v>
                </c:pt>
                <c:pt idx="45727">
                  <c:v>45158.774305555555</c:v>
                </c:pt>
                <c:pt idx="45728">
                  <c:v>45158.777777777781</c:v>
                </c:pt>
                <c:pt idx="45729">
                  <c:v>45158.78125</c:v>
                </c:pt>
                <c:pt idx="45730">
                  <c:v>45158.784722222219</c:v>
                </c:pt>
                <c:pt idx="45731">
                  <c:v>45158.788194444445</c:v>
                </c:pt>
                <c:pt idx="45732">
                  <c:v>45158.791666666664</c:v>
                </c:pt>
                <c:pt idx="45733">
                  <c:v>45158.795138888891</c:v>
                </c:pt>
                <c:pt idx="45734">
                  <c:v>45158.798611111109</c:v>
                </c:pt>
                <c:pt idx="45735">
                  <c:v>45158.802083333336</c:v>
                </c:pt>
                <c:pt idx="45736">
                  <c:v>45158.805555555555</c:v>
                </c:pt>
                <c:pt idx="45737">
                  <c:v>45158.809027777781</c:v>
                </c:pt>
                <c:pt idx="45738">
                  <c:v>45158.8125</c:v>
                </c:pt>
                <c:pt idx="45739">
                  <c:v>45158.815972222219</c:v>
                </c:pt>
                <c:pt idx="45740">
                  <c:v>45158.819444444445</c:v>
                </c:pt>
                <c:pt idx="45741">
                  <c:v>45158.822916666664</c:v>
                </c:pt>
                <c:pt idx="45742">
                  <c:v>45158.826388888891</c:v>
                </c:pt>
                <c:pt idx="45743">
                  <c:v>45158.829861111109</c:v>
                </c:pt>
                <c:pt idx="45744">
                  <c:v>45158.833333333336</c:v>
                </c:pt>
                <c:pt idx="45745">
                  <c:v>45158.836805555555</c:v>
                </c:pt>
                <c:pt idx="45746">
                  <c:v>45158.840277777781</c:v>
                </c:pt>
                <c:pt idx="45747">
                  <c:v>45158.84375</c:v>
                </c:pt>
                <c:pt idx="45748">
                  <c:v>45158.847222222219</c:v>
                </c:pt>
                <c:pt idx="45749">
                  <c:v>45158.850694444445</c:v>
                </c:pt>
                <c:pt idx="45750">
                  <c:v>45158.854166666664</c:v>
                </c:pt>
                <c:pt idx="45751">
                  <c:v>45158.857638888891</c:v>
                </c:pt>
                <c:pt idx="45752">
                  <c:v>45158.861111111109</c:v>
                </c:pt>
                <c:pt idx="45753">
                  <c:v>45158.864583333336</c:v>
                </c:pt>
                <c:pt idx="45754">
                  <c:v>45158.868055555555</c:v>
                </c:pt>
                <c:pt idx="45755">
                  <c:v>45158.871527777781</c:v>
                </c:pt>
                <c:pt idx="45756">
                  <c:v>45158.875</c:v>
                </c:pt>
                <c:pt idx="45757">
                  <c:v>45158.878472222219</c:v>
                </c:pt>
                <c:pt idx="45758">
                  <c:v>45158.881944444445</c:v>
                </c:pt>
                <c:pt idx="45759">
                  <c:v>45158.885416666664</c:v>
                </c:pt>
                <c:pt idx="45760">
                  <c:v>45158.888888888891</c:v>
                </c:pt>
                <c:pt idx="45761">
                  <c:v>45158.892361111109</c:v>
                </c:pt>
                <c:pt idx="45762">
                  <c:v>45158.895833333336</c:v>
                </c:pt>
                <c:pt idx="45763">
                  <c:v>45158.899305555555</c:v>
                </c:pt>
                <c:pt idx="45764">
                  <c:v>45158.902777777781</c:v>
                </c:pt>
                <c:pt idx="45765">
                  <c:v>45158.90625</c:v>
                </c:pt>
                <c:pt idx="45766">
                  <c:v>45158.909722222219</c:v>
                </c:pt>
                <c:pt idx="45767">
                  <c:v>45158.913194444445</c:v>
                </c:pt>
                <c:pt idx="45768">
                  <c:v>45158.916666666664</c:v>
                </c:pt>
                <c:pt idx="45769">
                  <c:v>45158.920138888891</c:v>
                </c:pt>
                <c:pt idx="45770">
                  <c:v>45158.923611111109</c:v>
                </c:pt>
                <c:pt idx="45771">
                  <c:v>45158.927083333336</c:v>
                </c:pt>
                <c:pt idx="45772">
                  <c:v>45158.930555555555</c:v>
                </c:pt>
                <c:pt idx="45773">
                  <c:v>45158.934027777781</c:v>
                </c:pt>
                <c:pt idx="45774">
                  <c:v>45158.9375</c:v>
                </c:pt>
                <c:pt idx="45775">
                  <c:v>45158.940972222219</c:v>
                </c:pt>
                <c:pt idx="45776">
                  <c:v>45158.944444444445</c:v>
                </c:pt>
                <c:pt idx="45777">
                  <c:v>45158.947916666664</c:v>
                </c:pt>
                <c:pt idx="45778">
                  <c:v>45158.951388888891</c:v>
                </c:pt>
                <c:pt idx="45779">
                  <c:v>45158.954861111109</c:v>
                </c:pt>
                <c:pt idx="45780">
                  <c:v>45158.958333333336</c:v>
                </c:pt>
                <c:pt idx="45781">
                  <c:v>45158.961805555555</c:v>
                </c:pt>
                <c:pt idx="45782">
                  <c:v>45158.965277777781</c:v>
                </c:pt>
                <c:pt idx="45783">
                  <c:v>45158.96875</c:v>
                </c:pt>
                <c:pt idx="45784">
                  <c:v>45158.972222222219</c:v>
                </c:pt>
                <c:pt idx="45785">
                  <c:v>45158.975694444445</c:v>
                </c:pt>
                <c:pt idx="45786">
                  <c:v>45158.979166666664</c:v>
                </c:pt>
                <c:pt idx="45787">
                  <c:v>45158.982638888891</c:v>
                </c:pt>
                <c:pt idx="45788">
                  <c:v>45158.986111111109</c:v>
                </c:pt>
                <c:pt idx="45789">
                  <c:v>45158.989583333336</c:v>
                </c:pt>
                <c:pt idx="45790">
                  <c:v>45158.993055555555</c:v>
                </c:pt>
                <c:pt idx="45791">
                  <c:v>45158.996527777781</c:v>
                </c:pt>
                <c:pt idx="45792">
                  <c:v>45159</c:v>
                </c:pt>
                <c:pt idx="45793">
                  <c:v>45159.003472222219</c:v>
                </c:pt>
                <c:pt idx="45794">
                  <c:v>45159.006944444445</c:v>
                </c:pt>
                <c:pt idx="45795">
                  <c:v>45159.010416666664</c:v>
                </c:pt>
                <c:pt idx="45796">
                  <c:v>45159.013888888891</c:v>
                </c:pt>
                <c:pt idx="45797">
                  <c:v>45159.017361111109</c:v>
                </c:pt>
                <c:pt idx="45798">
                  <c:v>45159.020833333336</c:v>
                </c:pt>
                <c:pt idx="45799">
                  <c:v>45159.024305555555</c:v>
                </c:pt>
                <c:pt idx="45800">
                  <c:v>45159.027777777781</c:v>
                </c:pt>
                <c:pt idx="45801">
                  <c:v>45159.03125</c:v>
                </c:pt>
                <c:pt idx="45802">
                  <c:v>45159.034722222219</c:v>
                </c:pt>
                <c:pt idx="45803">
                  <c:v>45159.038194444445</c:v>
                </c:pt>
                <c:pt idx="45804">
                  <c:v>45159.041666666664</c:v>
                </c:pt>
                <c:pt idx="45805">
                  <c:v>45159.045138888891</c:v>
                </c:pt>
                <c:pt idx="45806">
                  <c:v>45159.048611111109</c:v>
                </c:pt>
                <c:pt idx="45807">
                  <c:v>45159.052083333336</c:v>
                </c:pt>
                <c:pt idx="45808">
                  <c:v>45159.055555555555</c:v>
                </c:pt>
                <c:pt idx="45809">
                  <c:v>45159.059027777781</c:v>
                </c:pt>
                <c:pt idx="45810">
                  <c:v>45159.0625</c:v>
                </c:pt>
                <c:pt idx="45811">
                  <c:v>45159.065972222219</c:v>
                </c:pt>
                <c:pt idx="45812">
                  <c:v>45159.069444444445</c:v>
                </c:pt>
                <c:pt idx="45813">
                  <c:v>45159.072916666664</c:v>
                </c:pt>
                <c:pt idx="45814">
                  <c:v>45159.076388888891</c:v>
                </c:pt>
                <c:pt idx="45815">
                  <c:v>45159.079861111109</c:v>
                </c:pt>
                <c:pt idx="45816">
                  <c:v>45159.083333333336</c:v>
                </c:pt>
                <c:pt idx="45817">
                  <c:v>45159.086805555555</c:v>
                </c:pt>
                <c:pt idx="45818">
                  <c:v>45159.090277777781</c:v>
                </c:pt>
                <c:pt idx="45819">
                  <c:v>45159.09375</c:v>
                </c:pt>
                <c:pt idx="45820">
                  <c:v>45159.097222222219</c:v>
                </c:pt>
                <c:pt idx="45821">
                  <c:v>45159.100694444445</c:v>
                </c:pt>
                <c:pt idx="45822">
                  <c:v>45159.104166666664</c:v>
                </c:pt>
                <c:pt idx="45823">
                  <c:v>45159.107638888891</c:v>
                </c:pt>
                <c:pt idx="45824">
                  <c:v>45159.111111111109</c:v>
                </c:pt>
                <c:pt idx="45825">
                  <c:v>45159.114583333336</c:v>
                </c:pt>
                <c:pt idx="45826">
                  <c:v>45159.118055555555</c:v>
                </c:pt>
                <c:pt idx="45827">
                  <c:v>45159.121527777781</c:v>
                </c:pt>
                <c:pt idx="45828">
                  <c:v>45159.125</c:v>
                </c:pt>
                <c:pt idx="45829">
                  <c:v>45159.128472222219</c:v>
                </c:pt>
                <c:pt idx="45830">
                  <c:v>45159.131944444445</c:v>
                </c:pt>
                <c:pt idx="45831">
                  <c:v>45159.135416666664</c:v>
                </c:pt>
                <c:pt idx="45832">
                  <c:v>45159.138888888891</c:v>
                </c:pt>
                <c:pt idx="45833">
                  <c:v>45159.142361111109</c:v>
                </c:pt>
                <c:pt idx="45834">
                  <c:v>45159.145833333336</c:v>
                </c:pt>
                <c:pt idx="45835">
                  <c:v>45159.149305555555</c:v>
                </c:pt>
                <c:pt idx="45836">
                  <c:v>45159.152777777781</c:v>
                </c:pt>
                <c:pt idx="45837">
                  <c:v>45159.15625</c:v>
                </c:pt>
                <c:pt idx="45838">
                  <c:v>45159.159722222219</c:v>
                </c:pt>
                <c:pt idx="45839">
                  <c:v>45159.163194444445</c:v>
                </c:pt>
                <c:pt idx="45840">
                  <c:v>45159.166666666664</c:v>
                </c:pt>
                <c:pt idx="45841">
                  <c:v>45159.170138888891</c:v>
                </c:pt>
                <c:pt idx="45842">
                  <c:v>45159.173611111109</c:v>
                </c:pt>
                <c:pt idx="45843">
                  <c:v>45159.177083333336</c:v>
                </c:pt>
                <c:pt idx="45844">
                  <c:v>45159.180555555555</c:v>
                </c:pt>
                <c:pt idx="45845">
                  <c:v>45159.184027777781</c:v>
                </c:pt>
                <c:pt idx="45846">
                  <c:v>45159.1875</c:v>
                </c:pt>
                <c:pt idx="45847">
                  <c:v>45159.190972222219</c:v>
                </c:pt>
                <c:pt idx="45848">
                  <c:v>45159.194444444445</c:v>
                </c:pt>
                <c:pt idx="45849">
                  <c:v>45159.197916666664</c:v>
                </c:pt>
                <c:pt idx="45850">
                  <c:v>45159.201388888891</c:v>
                </c:pt>
                <c:pt idx="45851">
                  <c:v>45159.204861111109</c:v>
                </c:pt>
                <c:pt idx="45852">
                  <c:v>45159.208333333336</c:v>
                </c:pt>
                <c:pt idx="45853">
                  <c:v>45159.211805555555</c:v>
                </c:pt>
                <c:pt idx="45854">
                  <c:v>45159.215277777781</c:v>
                </c:pt>
                <c:pt idx="45855">
                  <c:v>45159.21875</c:v>
                </c:pt>
                <c:pt idx="45856">
                  <c:v>45159.222222222219</c:v>
                </c:pt>
                <c:pt idx="45857">
                  <c:v>45159.225694444445</c:v>
                </c:pt>
                <c:pt idx="45858">
                  <c:v>45159.229166666664</c:v>
                </c:pt>
                <c:pt idx="45859">
                  <c:v>45159.232638888891</c:v>
                </c:pt>
                <c:pt idx="45860">
                  <c:v>45159.236111111109</c:v>
                </c:pt>
                <c:pt idx="45861">
                  <c:v>45159.239583333336</c:v>
                </c:pt>
                <c:pt idx="45862">
                  <c:v>45159.243055555555</c:v>
                </c:pt>
                <c:pt idx="45863">
                  <c:v>45159.246527777781</c:v>
                </c:pt>
                <c:pt idx="45864">
                  <c:v>45159.25</c:v>
                </c:pt>
                <c:pt idx="45865">
                  <c:v>45159.253472222219</c:v>
                </c:pt>
                <c:pt idx="45866">
                  <c:v>45159.256944444445</c:v>
                </c:pt>
                <c:pt idx="45867">
                  <c:v>45159.260416666664</c:v>
                </c:pt>
                <c:pt idx="45868">
                  <c:v>45159.263888888891</c:v>
                </c:pt>
                <c:pt idx="45869">
                  <c:v>45159.267361111109</c:v>
                </c:pt>
                <c:pt idx="45870">
                  <c:v>45159.270833333336</c:v>
                </c:pt>
                <c:pt idx="45871">
                  <c:v>45159.274305555555</c:v>
                </c:pt>
                <c:pt idx="45872">
                  <c:v>45159.277777777781</c:v>
                </c:pt>
                <c:pt idx="45873">
                  <c:v>45159.28125</c:v>
                </c:pt>
                <c:pt idx="45874">
                  <c:v>45159.284722222219</c:v>
                </c:pt>
                <c:pt idx="45875">
                  <c:v>45159.288194444445</c:v>
                </c:pt>
                <c:pt idx="45876">
                  <c:v>45159.291666666664</c:v>
                </c:pt>
                <c:pt idx="45877">
                  <c:v>45159.295138888891</c:v>
                </c:pt>
                <c:pt idx="45878">
                  <c:v>45159.298611111109</c:v>
                </c:pt>
                <c:pt idx="45879">
                  <c:v>45159.302083333336</c:v>
                </c:pt>
                <c:pt idx="45880">
                  <c:v>45159.305555555555</c:v>
                </c:pt>
                <c:pt idx="45881">
                  <c:v>45159.309027777781</c:v>
                </c:pt>
                <c:pt idx="45882">
                  <c:v>45159.3125</c:v>
                </c:pt>
                <c:pt idx="45883">
                  <c:v>45159.315972222219</c:v>
                </c:pt>
                <c:pt idx="45884">
                  <c:v>45159.319444444445</c:v>
                </c:pt>
                <c:pt idx="45885">
                  <c:v>45159.322916666664</c:v>
                </c:pt>
                <c:pt idx="45886">
                  <c:v>45159.326388888891</c:v>
                </c:pt>
                <c:pt idx="45887">
                  <c:v>45159.329861111109</c:v>
                </c:pt>
                <c:pt idx="45888">
                  <c:v>45159.333333333336</c:v>
                </c:pt>
                <c:pt idx="45889">
                  <c:v>45159.336805555555</c:v>
                </c:pt>
                <c:pt idx="45890">
                  <c:v>45159.340277777781</c:v>
                </c:pt>
                <c:pt idx="45891">
                  <c:v>45159.34375</c:v>
                </c:pt>
                <c:pt idx="45892">
                  <c:v>45159.347222222219</c:v>
                </c:pt>
                <c:pt idx="45893">
                  <c:v>45159.350694444445</c:v>
                </c:pt>
                <c:pt idx="45894">
                  <c:v>45159.354166666664</c:v>
                </c:pt>
                <c:pt idx="45895">
                  <c:v>45159.357638888891</c:v>
                </c:pt>
                <c:pt idx="45896">
                  <c:v>45159.361111111109</c:v>
                </c:pt>
                <c:pt idx="45897">
                  <c:v>45159.364583333336</c:v>
                </c:pt>
                <c:pt idx="45898">
                  <c:v>45159.368055555555</c:v>
                </c:pt>
                <c:pt idx="45899">
                  <c:v>45159.371527777781</c:v>
                </c:pt>
                <c:pt idx="45900">
                  <c:v>45159.375</c:v>
                </c:pt>
                <c:pt idx="45901">
                  <c:v>45159.378472222219</c:v>
                </c:pt>
                <c:pt idx="45902">
                  <c:v>45159.381944444445</c:v>
                </c:pt>
                <c:pt idx="45903">
                  <c:v>45159.385416666664</c:v>
                </c:pt>
                <c:pt idx="45904">
                  <c:v>45159.388888888891</c:v>
                </c:pt>
                <c:pt idx="45905">
                  <c:v>45159.392361111109</c:v>
                </c:pt>
                <c:pt idx="45906">
                  <c:v>45159.395833333336</c:v>
                </c:pt>
                <c:pt idx="45907">
                  <c:v>45159.399305555555</c:v>
                </c:pt>
                <c:pt idx="45908">
                  <c:v>45159.402777777781</c:v>
                </c:pt>
                <c:pt idx="45909">
                  <c:v>45159.40625</c:v>
                </c:pt>
                <c:pt idx="45910">
                  <c:v>45159.409722222219</c:v>
                </c:pt>
                <c:pt idx="45911">
                  <c:v>45159.413194444445</c:v>
                </c:pt>
                <c:pt idx="45912">
                  <c:v>45159.416666666664</c:v>
                </c:pt>
                <c:pt idx="45913">
                  <c:v>45159.420138888891</c:v>
                </c:pt>
                <c:pt idx="45914">
                  <c:v>45159.423611111109</c:v>
                </c:pt>
                <c:pt idx="45915">
                  <c:v>45159.427083333336</c:v>
                </c:pt>
                <c:pt idx="45916">
                  <c:v>45159.430555555555</c:v>
                </c:pt>
                <c:pt idx="45917">
                  <c:v>45159.434027777781</c:v>
                </c:pt>
                <c:pt idx="45918">
                  <c:v>45159.4375</c:v>
                </c:pt>
                <c:pt idx="45919">
                  <c:v>45159.440972222219</c:v>
                </c:pt>
                <c:pt idx="45920">
                  <c:v>45159.444444444445</c:v>
                </c:pt>
                <c:pt idx="45921">
                  <c:v>45159.447916666664</c:v>
                </c:pt>
                <c:pt idx="45922">
                  <c:v>45159.451388888891</c:v>
                </c:pt>
                <c:pt idx="45923">
                  <c:v>45159.454861111109</c:v>
                </c:pt>
                <c:pt idx="45924">
                  <c:v>45159.458333333336</c:v>
                </c:pt>
                <c:pt idx="45925">
                  <c:v>45159.461805555555</c:v>
                </c:pt>
                <c:pt idx="45926">
                  <c:v>45159.465277777781</c:v>
                </c:pt>
                <c:pt idx="45927">
                  <c:v>45159.46875</c:v>
                </c:pt>
                <c:pt idx="45928">
                  <c:v>45159.472222222219</c:v>
                </c:pt>
                <c:pt idx="45929">
                  <c:v>45159.475694444445</c:v>
                </c:pt>
                <c:pt idx="45930">
                  <c:v>45159.479166666664</c:v>
                </c:pt>
                <c:pt idx="45931">
                  <c:v>45159.482638888891</c:v>
                </c:pt>
                <c:pt idx="45932">
                  <c:v>45159.486111111109</c:v>
                </c:pt>
                <c:pt idx="45933">
                  <c:v>45159.489583333336</c:v>
                </c:pt>
                <c:pt idx="45934">
                  <c:v>45159.493055555555</c:v>
                </c:pt>
                <c:pt idx="45935">
                  <c:v>45159.496527777781</c:v>
                </c:pt>
                <c:pt idx="45936">
                  <c:v>45159.5</c:v>
                </c:pt>
                <c:pt idx="45937">
                  <c:v>45159.503472222219</c:v>
                </c:pt>
                <c:pt idx="45938">
                  <c:v>45159.506944444445</c:v>
                </c:pt>
                <c:pt idx="45939">
                  <c:v>45159.510416666664</c:v>
                </c:pt>
                <c:pt idx="45940">
                  <c:v>45159.513888888891</c:v>
                </c:pt>
                <c:pt idx="45941">
                  <c:v>45159.517361111109</c:v>
                </c:pt>
                <c:pt idx="45942">
                  <c:v>45159.520833333336</c:v>
                </c:pt>
                <c:pt idx="45943">
                  <c:v>45159.524305555555</c:v>
                </c:pt>
                <c:pt idx="45944">
                  <c:v>45159.527777777781</c:v>
                </c:pt>
                <c:pt idx="45945">
                  <c:v>45159.53125</c:v>
                </c:pt>
                <c:pt idx="45946">
                  <c:v>45159.534722222219</c:v>
                </c:pt>
                <c:pt idx="45947">
                  <c:v>45159.538194444445</c:v>
                </c:pt>
                <c:pt idx="45948">
                  <c:v>45159.541666666664</c:v>
                </c:pt>
                <c:pt idx="45949">
                  <c:v>45159.545138888891</c:v>
                </c:pt>
                <c:pt idx="45950">
                  <c:v>45159.548611111109</c:v>
                </c:pt>
                <c:pt idx="45951">
                  <c:v>45159.552083333336</c:v>
                </c:pt>
                <c:pt idx="45952">
                  <c:v>45159.555555555555</c:v>
                </c:pt>
                <c:pt idx="45953">
                  <c:v>45159.559027777781</c:v>
                </c:pt>
                <c:pt idx="45954">
                  <c:v>45159.5625</c:v>
                </c:pt>
                <c:pt idx="45955">
                  <c:v>45159.565972222219</c:v>
                </c:pt>
                <c:pt idx="45956">
                  <c:v>45159.569444444445</c:v>
                </c:pt>
                <c:pt idx="45957">
                  <c:v>45159.572916666664</c:v>
                </c:pt>
                <c:pt idx="45958">
                  <c:v>45159.576388888891</c:v>
                </c:pt>
                <c:pt idx="45959">
                  <c:v>45159.579861111109</c:v>
                </c:pt>
                <c:pt idx="45960">
                  <c:v>45159.583333333336</c:v>
                </c:pt>
                <c:pt idx="45961">
                  <c:v>45159.586805555555</c:v>
                </c:pt>
                <c:pt idx="45962">
                  <c:v>45159.590277777781</c:v>
                </c:pt>
                <c:pt idx="45963">
                  <c:v>45159.59375</c:v>
                </c:pt>
                <c:pt idx="45964">
                  <c:v>45159.597222222219</c:v>
                </c:pt>
                <c:pt idx="45965">
                  <c:v>45159.600694444445</c:v>
                </c:pt>
                <c:pt idx="45966">
                  <c:v>45159.604166666664</c:v>
                </c:pt>
                <c:pt idx="45967">
                  <c:v>45159.607638888891</c:v>
                </c:pt>
                <c:pt idx="45968">
                  <c:v>45159.611111111109</c:v>
                </c:pt>
                <c:pt idx="45969">
                  <c:v>45159.614583333336</c:v>
                </c:pt>
                <c:pt idx="45970">
                  <c:v>45159.618055555555</c:v>
                </c:pt>
                <c:pt idx="45971">
                  <c:v>45159.621527777781</c:v>
                </c:pt>
                <c:pt idx="45972">
                  <c:v>45159.625</c:v>
                </c:pt>
                <c:pt idx="45973">
                  <c:v>45159.628472222219</c:v>
                </c:pt>
                <c:pt idx="45974">
                  <c:v>45159.631944444445</c:v>
                </c:pt>
                <c:pt idx="45975">
                  <c:v>45159.635416666664</c:v>
                </c:pt>
                <c:pt idx="45976">
                  <c:v>45159.638888888891</c:v>
                </c:pt>
                <c:pt idx="45977">
                  <c:v>45159.642361111109</c:v>
                </c:pt>
                <c:pt idx="45978">
                  <c:v>45159.645833333336</c:v>
                </c:pt>
                <c:pt idx="45979">
                  <c:v>45159.649305555555</c:v>
                </c:pt>
                <c:pt idx="45980">
                  <c:v>45159.652777777781</c:v>
                </c:pt>
                <c:pt idx="45981">
                  <c:v>45159.65625</c:v>
                </c:pt>
                <c:pt idx="45982">
                  <c:v>45159.659722222219</c:v>
                </c:pt>
                <c:pt idx="45983">
                  <c:v>45159.663194444445</c:v>
                </c:pt>
                <c:pt idx="45984">
                  <c:v>45159.666666666664</c:v>
                </c:pt>
                <c:pt idx="45985">
                  <c:v>45159.670138888891</c:v>
                </c:pt>
                <c:pt idx="45986">
                  <c:v>45159.673611111109</c:v>
                </c:pt>
                <c:pt idx="45987">
                  <c:v>45159.677083333336</c:v>
                </c:pt>
                <c:pt idx="45988">
                  <c:v>45159.680555555555</c:v>
                </c:pt>
                <c:pt idx="45989">
                  <c:v>45159.684027777781</c:v>
                </c:pt>
                <c:pt idx="45990">
                  <c:v>45159.6875</c:v>
                </c:pt>
                <c:pt idx="45991">
                  <c:v>45159.690972222219</c:v>
                </c:pt>
                <c:pt idx="45992">
                  <c:v>45159.694444444445</c:v>
                </c:pt>
                <c:pt idx="45993">
                  <c:v>45159.697916666664</c:v>
                </c:pt>
                <c:pt idx="45994">
                  <c:v>45159.701388888891</c:v>
                </c:pt>
                <c:pt idx="45995">
                  <c:v>45159.704861111109</c:v>
                </c:pt>
                <c:pt idx="45996">
                  <c:v>45159.708333333336</c:v>
                </c:pt>
                <c:pt idx="45997">
                  <c:v>45159.711805555555</c:v>
                </c:pt>
                <c:pt idx="45998">
                  <c:v>45159.715277777781</c:v>
                </c:pt>
                <c:pt idx="45999">
                  <c:v>45159.71875</c:v>
                </c:pt>
                <c:pt idx="46000">
                  <c:v>45159.722222222219</c:v>
                </c:pt>
                <c:pt idx="46001">
                  <c:v>45159.725694444445</c:v>
                </c:pt>
                <c:pt idx="46002">
                  <c:v>45159.729166666664</c:v>
                </c:pt>
                <c:pt idx="46003">
                  <c:v>45159.732638888891</c:v>
                </c:pt>
                <c:pt idx="46004">
                  <c:v>45159.736111111109</c:v>
                </c:pt>
                <c:pt idx="46005">
                  <c:v>45159.739583333336</c:v>
                </c:pt>
                <c:pt idx="46006">
                  <c:v>45159.743055555555</c:v>
                </c:pt>
                <c:pt idx="46007">
                  <c:v>45159.746527777781</c:v>
                </c:pt>
                <c:pt idx="46008">
                  <c:v>45159.75</c:v>
                </c:pt>
                <c:pt idx="46009">
                  <c:v>45159.753472222219</c:v>
                </c:pt>
                <c:pt idx="46010">
                  <c:v>45159.756944444445</c:v>
                </c:pt>
                <c:pt idx="46011">
                  <c:v>45159.760416666664</c:v>
                </c:pt>
                <c:pt idx="46012">
                  <c:v>45159.763888888891</c:v>
                </c:pt>
                <c:pt idx="46013">
                  <c:v>45159.767361111109</c:v>
                </c:pt>
                <c:pt idx="46014">
                  <c:v>45159.770833333336</c:v>
                </c:pt>
                <c:pt idx="46015">
                  <c:v>45159.774305555555</c:v>
                </c:pt>
                <c:pt idx="46016">
                  <c:v>45159.777777777781</c:v>
                </c:pt>
                <c:pt idx="46017">
                  <c:v>45159.78125</c:v>
                </c:pt>
                <c:pt idx="46018">
                  <c:v>45159.784722222219</c:v>
                </c:pt>
                <c:pt idx="46019">
                  <c:v>45159.788194444445</c:v>
                </c:pt>
                <c:pt idx="46020">
                  <c:v>45159.791666666664</c:v>
                </c:pt>
                <c:pt idx="46021">
                  <c:v>45159.795138888891</c:v>
                </c:pt>
                <c:pt idx="46022">
                  <c:v>45159.798611111109</c:v>
                </c:pt>
                <c:pt idx="46023">
                  <c:v>45159.802083333336</c:v>
                </c:pt>
                <c:pt idx="46024">
                  <c:v>45159.805555555555</c:v>
                </c:pt>
                <c:pt idx="46025">
                  <c:v>45159.809027777781</c:v>
                </c:pt>
                <c:pt idx="46026">
                  <c:v>45159.8125</c:v>
                </c:pt>
                <c:pt idx="46027">
                  <c:v>45159.815972222219</c:v>
                </c:pt>
                <c:pt idx="46028">
                  <c:v>45159.819444444445</c:v>
                </c:pt>
                <c:pt idx="46029">
                  <c:v>45159.822916666664</c:v>
                </c:pt>
                <c:pt idx="46030">
                  <c:v>45159.826388888891</c:v>
                </c:pt>
                <c:pt idx="46031">
                  <c:v>45159.829861111109</c:v>
                </c:pt>
                <c:pt idx="46032">
                  <c:v>45159.833333333336</c:v>
                </c:pt>
                <c:pt idx="46033">
                  <c:v>45159.836805555555</c:v>
                </c:pt>
                <c:pt idx="46034">
                  <c:v>45159.840277777781</c:v>
                </c:pt>
                <c:pt idx="46035">
                  <c:v>45159.84375</c:v>
                </c:pt>
                <c:pt idx="46036">
                  <c:v>45159.847222222219</c:v>
                </c:pt>
                <c:pt idx="46037">
                  <c:v>45159.850694444445</c:v>
                </c:pt>
                <c:pt idx="46038">
                  <c:v>45159.854166666664</c:v>
                </c:pt>
                <c:pt idx="46039">
                  <c:v>45159.857638888891</c:v>
                </c:pt>
                <c:pt idx="46040">
                  <c:v>45159.861111111109</c:v>
                </c:pt>
                <c:pt idx="46041">
                  <c:v>45159.864583333336</c:v>
                </c:pt>
                <c:pt idx="46042">
                  <c:v>45159.868055555555</c:v>
                </c:pt>
                <c:pt idx="46043">
                  <c:v>45159.871527777781</c:v>
                </c:pt>
                <c:pt idx="46044">
                  <c:v>45159.875</c:v>
                </c:pt>
                <c:pt idx="46045">
                  <c:v>45159.878472222219</c:v>
                </c:pt>
                <c:pt idx="46046">
                  <c:v>45159.881944444445</c:v>
                </c:pt>
                <c:pt idx="46047">
                  <c:v>45159.885416666664</c:v>
                </c:pt>
                <c:pt idx="46048">
                  <c:v>45159.888888888891</c:v>
                </c:pt>
                <c:pt idx="46049">
                  <c:v>45159.892361111109</c:v>
                </c:pt>
                <c:pt idx="46050">
                  <c:v>45159.895833333336</c:v>
                </c:pt>
                <c:pt idx="46051">
                  <c:v>45159.899305555555</c:v>
                </c:pt>
                <c:pt idx="46052">
                  <c:v>45159.902777777781</c:v>
                </c:pt>
                <c:pt idx="46053">
                  <c:v>45159.90625</c:v>
                </c:pt>
                <c:pt idx="46054">
                  <c:v>45159.909722222219</c:v>
                </c:pt>
                <c:pt idx="46055">
                  <c:v>45159.913194444445</c:v>
                </c:pt>
                <c:pt idx="46056">
                  <c:v>45159.916666666664</c:v>
                </c:pt>
                <c:pt idx="46057">
                  <c:v>45159.920138888891</c:v>
                </c:pt>
                <c:pt idx="46058">
                  <c:v>45159.923611111109</c:v>
                </c:pt>
                <c:pt idx="46059">
                  <c:v>45159.927083333336</c:v>
                </c:pt>
                <c:pt idx="46060">
                  <c:v>45159.930555555555</c:v>
                </c:pt>
                <c:pt idx="46061">
                  <c:v>45159.934027777781</c:v>
                </c:pt>
                <c:pt idx="46062">
                  <c:v>45159.9375</c:v>
                </c:pt>
                <c:pt idx="46063">
                  <c:v>45159.940972222219</c:v>
                </c:pt>
                <c:pt idx="46064">
                  <c:v>45159.944444444445</c:v>
                </c:pt>
                <c:pt idx="46065">
                  <c:v>45159.947916666664</c:v>
                </c:pt>
                <c:pt idx="46066">
                  <c:v>45159.951388888891</c:v>
                </c:pt>
                <c:pt idx="46067">
                  <c:v>45159.954861111109</c:v>
                </c:pt>
                <c:pt idx="46068">
                  <c:v>45159.958333333336</c:v>
                </c:pt>
                <c:pt idx="46069">
                  <c:v>45159.961805555555</c:v>
                </c:pt>
                <c:pt idx="46070">
                  <c:v>45159.965277777781</c:v>
                </c:pt>
                <c:pt idx="46071">
                  <c:v>45159.96875</c:v>
                </c:pt>
                <c:pt idx="46072">
                  <c:v>45159.972222222219</c:v>
                </c:pt>
                <c:pt idx="46073">
                  <c:v>45159.975694444445</c:v>
                </c:pt>
                <c:pt idx="46074">
                  <c:v>45159.979166666664</c:v>
                </c:pt>
                <c:pt idx="46075">
                  <c:v>45159.982638888891</c:v>
                </c:pt>
                <c:pt idx="46076">
                  <c:v>45159.986111111109</c:v>
                </c:pt>
                <c:pt idx="46077">
                  <c:v>45159.989583333336</c:v>
                </c:pt>
                <c:pt idx="46078">
                  <c:v>45159.993055555555</c:v>
                </c:pt>
                <c:pt idx="46079">
                  <c:v>45159.996527777781</c:v>
                </c:pt>
                <c:pt idx="46080">
                  <c:v>45160</c:v>
                </c:pt>
                <c:pt idx="46081">
                  <c:v>45160.003472222219</c:v>
                </c:pt>
                <c:pt idx="46082">
                  <c:v>45160.006944444445</c:v>
                </c:pt>
                <c:pt idx="46083">
                  <c:v>45160.010416666664</c:v>
                </c:pt>
                <c:pt idx="46084">
                  <c:v>45160.013888888891</c:v>
                </c:pt>
                <c:pt idx="46085">
                  <c:v>45160.017361111109</c:v>
                </c:pt>
                <c:pt idx="46086">
                  <c:v>45160.020833333336</c:v>
                </c:pt>
                <c:pt idx="46087">
                  <c:v>45160.024305555555</c:v>
                </c:pt>
                <c:pt idx="46088">
                  <c:v>45160.027777777781</c:v>
                </c:pt>
                <c:pt idx="46089">
                  <c:v>45160.03125</c:v>
                </c:pt>
                <c:pt idx="46090">
                  <c:v>45160.034722222219</c:v>
                </c:pt>
                <c:pt idx="46091">
                  <c:v>45160.038194444445</c:v>
                </c:pt>
                <c:pt idx="46092">
                  <c:v>45160.041666666664</c:v>
                </c:pt>
                <c:pt idx="46093">
                  <c:v>45160.045138888891</c:v>
                </c:pt>
                <c:pt idx="46094">
                  <c:v>45160.048611111109</c:v>
                </c:pt>
                <c:pt idx="46095">
                  <c:v>45160.052083333336</c:v>
                </c:pt>
                <c:pt idx="46096">
                  <c:v>45160.055555555555</c:v>
                </c:pt>
                <c:pt idx="46097">
                  <c:v>45160.059027777781</c:v>
                </c:pt>
                <c:pt idx="46098">
                  <c:v>45160.0625</c:v>
                </c:pt>
                <c:pt idx="46099">
                  <c:v>45160.065972222219</c:v>
                </c:pt>
                <c:pt idx="46100">
                  <c:v>45160.069444444445</c:v>
                </c:pt>
                <c:pt idx="46101">
                  <c:v>45160.072916666664</c:v>
                </c:pt>
                <c:pt idx="46102">
                  <c:v>45160.076388888891</c:v>
                </c:pt>
                <c:pt idx="46103">
                  <c:v>45160.079861111109</c:v>
                </c:pt>
                <c:pt idx="46104">
                  <c:v>45160.083333333336</c:v>
                </c:pt>
                <c:pt idx="46105">
                  <c:v>45160.086805555555</c:v>
                </c:pt>
                <c:pt idx="46106">
                  <c:v>45160.090277777781</c:v>
                </c:pt>
                <c:pt idx="46107">
                  <c:v>45160.09375</c:v>
                </c:pt>
                <c:pt idx="46108">
                  <c:v>45160.097222222219</c:v>
                </c:pt>
                <c:pt idx="46109">
                  <c:v>45160.100694444445</c:v>
                </c:pt>
                <c:pt idx="46110">
                  <c:v>45160.104166666664</c:v>
                </c:pt>
                <c:pt idx="46111">
                  <c:v>45160.107638888891</c:v>
                </c:pt>
                <c:pt idx="46112">
                  <c:v>45160.111111111109</c:v>
                </c:pt>
                <c:pt idx="46113">
                  <c:v>45160.114583333336</c:v>
                </c:pt>
                <c:pt idx="46114">
                  <c:v>45160.118055555555</c:v>
                </c:pt>
                <c:pt idx="46115">
                  <c:v>45160.121527777781</c:v>
                </c:pt>
                <c:pt idx="46116">
                  <c:v>45160.125</c:v>
                </c:pt>
                <c:pt idx="46117">
                  <c:v>45160.128472222219</c:v>
                </c:pt>
                <c:pt idx="46118">
                  <c:v>45160.131944444445</c:v>
                </c:pt>
                <c:pt idx="46119">
                  <c:v>45160.135416666664</c:v>
                </c:pt>
                <c:pt idx="46120">
                  <c:v>45160.138888888891</c:v>
                </c:pt>
                <c:pt idx="46121">
                  <c:v>45160.142361111109</c:v>
                </c:pt>
                <c:pt idx="46122">
                  <c:v>45160.145833333336</c:v>
                </c:pt>
                <c:pt idx="46123">
                  <c:v>45160.149305555555</c:v>
                </c:pt>
                <c:pt idx="46124">
                  <c:v>45160.152777777781</c:v>
                </c:pt>
                <c:pt idx="46125">
                  <c:v>45160.15625</c:v>
                </c:pt>
                <c:pt idx="46126">
                  <c:v>45160.159722222219</c:v>
                </c:pt>
                <c:pt idx="46127">
                  <c:v>45160.163194444445</c:v>
                </c:pt>
                <c:pt idx="46128">
                  <c:v>45160.166666666664</c:v>
                </c:pt>
                <c:pt idx="46129">
                  <c:v>45160.170138888891</c:v>
                </c:pt>
                <c:pt idx="46130">
                  <c:v>45160.173611111109</c:v>
                </c:pt>
                <c:pt idx="46131">
                  <c:v>45160.177083333336</c:v>
                </c:pt>
                <c:pt idx="46132">
                  <c:v>45160.180555555555</c:v>
                </c:pt>
                <c:pt idx="46133">
                  <c:v>45160.184027777781</c:v>
                </c:pt>
                <c:pt idx="46134">
                  <c:v>45160.1875</c:v>
                </c:pt>
                <c:pt idx="46135">
                  <c:v>45160.190972222219</c:v>
                </c:pt>
                <c:pt idx="46136">
                  <c:v>45160.194444444445</c:v>
                </c:pt>
                <c:pt idx="46137">
                  <c:v>45160.197916666664</c:v>
                </c:pt>
                <c:pt idx="46138">
                  <c:v>45160.201388888891</c:v>
                </c:pt>
                <c:pt idx="46139">
                  <c:v>45160.204861111109</c:v>
                </c:pt>
                <c:pt idx="46140">
                  <c:v>45160.208333333336</c:v>
                </c:pt>
                <c:pt idx="46141">
                  <c:v>45160.211805555555</c:v>
                </c:pt>
                <c:pt idx="46142">
                  <c:v>45160.215277777781</c:v>
                </c:pt>
                <c:pt idx="46143">
                  <c:v>45160.21875</c:v>
                </c:pt>
                <c:pt idx="46144">
                  <c:v>45160.222222222219</c:v>
                </c:pt>
                <c:pt idx="46145">
                  <c:v>45160.225694444445</c:v>
                </c:pt>
                <c:pt idx="46146">
                  <c:v>45160.229166666664</c:v>
                </c:pt>
                <c:pt idx="46147">
                  <c:v>45160.232638888891</c:v>
                </c:pt>
                <c:pt idx="46148">
                  <c:v>45160.236111111109</c:v>
                </c:pt>
                <c:pt idx="46149">
                  <c:v>45160.239583333336</c:v>
                </c:pt>
                <c:pt idx="46150">
                  <c:v>45160.243055555555</c:v>
                </c:pt>
                <c:pt idx="46151">
                  <c:v>45160.246527777781</c:v>
                </c:pt>
                <c:pt idx="46152">
                  <c:v>45160.25</c:v>
                </c:pt>
                <c:pt idx="46153">
                  <c:v>45160.253472222219</c:v>
                </c:pt>
                <c:pt idx="46154">
                  <c:v>45160.256944444445</c:v>
                </c:pt>
                <c:pt idx="46155">
                  <c:v>45160.260416666664</c:v>
                </c:pt>
                <c:pt idx="46156">
                  <c:v>45160.263888888891</c:v>
                </c:pt>
                <c:pt idx="46157">
                  <c:v>45160.267361111109</c:v>
                </c:pt>
                <c:pt idx="46158">
                  <c:v>45160.270833333336</c:v>
                </c:pt>
                <c:pt idx="46159">
                  <c:v>45160.274305555555</c:v>
                </c:pt>
                <c:pt idx="46160">
                  <c:v>45160.277777777781</c:v>
                </c:pt>
                <c:pt idx="46161">
                  <c:v>45160.28125</c:v>
                </c:pt>
                <c:pt idx="46162">
                  <c:v>45160.284722222219</c:v>
                </c:pt>
                <c:pt idx="46163">
                  <c:v>45160.288194444445</c:v>
                </c:pt>
                <c:pt idx="46164">
                  <c:v>45160.291666666664</c:v>
                </c:pt>
                <c:pt idx="46165">
                  <c:v>45160.295138888891</c:v>
                </c:pt>
                <c:pt idx="46166">
                  <c:v>45160.298611111109</c:v>
                </c:pt>
                <c:pt idx="46167">
                  <c:v>45160.302083333336</c:v>
                </c:pt>
                <c:pt idx="46168">
                  <c:v>45160.305555555555</c:v>
                </c:pt>
                <c:pt idx="46169">
                  <c:v>45160.309027777781</c:v>
                </c:pt>
                <c:pt idx="46170">
                  <c:v>45160.3125</c:v>
                </c:pt>
                <c:pt idx="46171">
                  <c:v>45160.315972222219</c:v>
                </c:pt>
                <c:pt idx="46172">
                  <c:v>45160.319444444445</c:v>
                </c:pt>
                <c:pt idx="46173">
                  <c:v>45160.322916666664</c:v>
                </c:pt>
                <c:pt idx="46174">
                  <c:v>45160.326388888891</c:v>
                </c:pt>
                <c:pt idx="46175">
                  <c:v>45160.329861111109</c:v>
                </c:pt>
                <c:pt idx="46176">
                  <c:v>45160.333333333336</c:v>
                </c:pt>
                <c:pt idx="46177">
                  <c:v>45160.336805555555</c:v>
                </c:pt>
                <c:pt idx="46178">
                  <c:v>45160.340277777781</c:v>
                </c:pt>
                <c:pt idx="46179">
                  <c:v>45160.34375</c:v>
                </c:pt>
                <c:pt idx="46180">
                  <c:v>45160.347222222219</c:v>
                </c:pt>
                <c:pt idx="46181">
                  <c:v>45160.350694444445</c:v>
                </c:pt>
                <c:pt idx="46182">
                  <c:v>45160.354166666664</c:v>
                </c:pt>
                <c:pt idx="46183">
                  <c:v>45160.357638888891</c:v>
                </c:pt>
                <c:pt idx="46184">
                  <c:v>45160.361111111109</c:v>
                </c:pt>
                <c:pt idx="46185">
                  <c:v>45160.364583333336</c:v>
                </c:pt>
                <c:pt idx="46186">
                  <c:v>45160.368055555555</c:v>
                </c:pt>
                <c:pt idx="46187">
                  <c:v>45160.371527777781</c:v>
                </c:pt>
                <c:pt idx="46188">
                  <c:v>45160.375</c:v>
                </c:pt>
                <c:pt idx="46189">
                  <c:v>45160.378472222219</c:v>
                </c:pt>
                <c:pt idx="46190">
                  <c:v>45160.381944444445</c:v>
                </c:pt>
                <c:pt idx="46191">
                  <c:v>45160.385416666664</c:v>
                </c:pt>
                <c:pt idx="46192">
                  <c:v>45160.388888888891</c:v>
                </c:pt>
                <c:pt idx="46193">
                  <c:v>45160.392361111109</c:v>
                </c:pt>
                <c:pt idx="46194">
                  <c:v>45160.395833333336</c:v>
                </c:pt>
                <c:pt idx="46195">
                  <c:v>45160.399305555555</c:v>
                </c:pt>
                <c:pt idx="46196">
                  <c:v>45160.402777777781</c:v>
                </c:pt>
                <c:pt idx="46197">
                  <c:v>45160.40625</c:v>
                </c:pt>
                <c:pt idx="46198">
                  <c:v>45160.409722222219</c:v>
                </c:pt>
                <c:pt idx="46199">
                  <c:v>45160.413194444445</c:v>
                </c:pt>
                <c:pt idx="46200">
                  <c:v>45160.416666666664</c:v>
                </c:pt>
                <c:pt idx="46201">
                  <c:v>45160.420138888891</c:v>
                </c:pt>
                <c:pt idx="46202">
                  <c:v>45160.423611111109</c:v>
                </c:pt>
                <c:pt idx="46203">
                  <c:v>45160.427083333336</c:v>
                </c:pt>
                <c:pt idx="46204">
                  <c:v>45160.430555555555</c:v>
                </c:pt>
                <c:pt idx="46205">
                  <c:v>45160.434027777781</c:v>
                </c:pt>
                <c:pt idx="46206">
                  <c:v>45160.4375</c:v>
                </c:pt>
                <c:pt idx="46207">
                  <c:v>45160.440972222219</c:v>
                </c:pt>
                <c:pt idx="46208">
                  <c:v>45160.444444444445</c:v>
                </c:pt>
                <c:pt idx="46209">
                  <c:v>45160.447916666664</c:v>
                </c:pt>
                <c:pt idx="46210">
                  <c:v>45160.451388888891</c:v>
                </c:pt>
                <c:pt idx="46211">
                  <c:v>45160.454861111109</c:v>
                </c:pt>
                <c:pt idx="46212">
                  <c:v>45160.458333333336</c:v>
                </c:pt>
                <c:pt idx="46213">
                  <c:v>45160.461805555555</c:v>
                </c:pt>
                <c:pt idx="46214">
                  <c:v>45160.465277777781</c:v>
                </c:pt>
                <c:pt idx="46215">
                  <c:v>45160.46875</c:v>
                </c:pt>
                <c:pt idx="46216">
                  <c:v>45160.472222222219</c:v>
                </c:pt>
                <c:pt idx="46217">
                  <c:v>45160.475694444445</c:v>
                </c:pt>
                <c:pt idx="46218">
                  <c:v>45160.479166666664</c:v>
                </c:pt>
                <c:pt idx="46219">
                  <c:v>45160.482638888891</c:v>
                </c:pt>
                <c:pt idx="46220">
                  <c:v>45160.486111111109</c:v>
                </c:pt>
                <c:pt idx="46221">
                  <c:v>45160.489583333336</c:v>
                </c:pt>
                <c:pt idx="46222">
                  <c:v>45160.493055555555</c:v>
                </c:pt>
                <c:pt idx="46223">
                  <c:v>45160.496527777781</c:v>
                </c:pt>
                <c:pt idx="46224">
                  <c:v>45160.5</c:v>
                </c:pt>
                <c:pt idx="46225">
                  <c:v>45160.503472222219</c:v>
                </c:pt>
                <c:pt idx="46226">
                  <c:v>45160.506944444445</c:v>
                </c:pt>
                <c:pt idx="46227">
                  <c:v>45160.510416666664</c:v>
                </c:pt>
                <c:pt idx="46228">
                  <c:v>45160.513888888891</c:v>
                </c:pt>
                <c:pt idx="46229">
                  <c:v>45160.517361111109</c:v>
                </c:pt>
                <c:pt idx="46230">
                  <c:v>45160.520833333336</c:v>
                </c:pt>
                <c:pt idx="46231">
                  <c:v>45160.524305555555</c:v>
                </c:pt>
                <c:pt idx="46232">
                  <c:v>45160.527777777781</c:v>
                </c:pt>
                <c:pt idx="46233">
                  <c:v>45160.53125</c:v>
                </c:pt>
                <c:pt idx="46234">
                  <c:v>45160.534722222219</c:v>
                </c:pt>
                <c:pt idx="46235">
                  <c:v>45160.538194444445</c:v>
                </c:pt>
                <c:pt idx="46236">
                  <c:v>45160.541666666664</c:v>
                </c:pt>
                <c:pt idx="46237">
                  <c:v>45160.545138888891</c:v>
                </c:pt>
                <c:pt idx="46238">
                  <c:v>45160.548611111109</c:v>
                </c:pt>
                <c:pt idx="46239">
                  <c:v>45160.552083333336</c:v>
                </c:pt>
                <c:pt idx="46240">
                  <c:v>45160.555555555555</c:v>
                </c:pt>
                <c:pt idx="46241">
                  <c:v>45160.559027777781</c:v>
                </c:pt>
                <c:pt idx="46242">
                  <c:v>45160.5625</c:v>
                </c:pt>
                <c:pt idx="46243">
                  <c:v>45160.565972222219</c:v>
                </c:pt>
                <c:pt idx="46244">
                  <c:v>45160.569444444445</c:v>
                </c:pt>
                <c:pt idx="46245">
                  <c:v>45160.572916666664</c:v>
                </c:pt>
                <c:pt idx="46246">
                  <c:v>45160.576388888891</c:v>
                </c:pt>
                <c:pt idx="46247">
                  <c:v>45160.579861111109</c:v>
                </c:pt>
                <c:pt idx="46248">
                  <c:v>45160.583333333336</c:v>
                </c:pt>
                <c:pt idx="46249">
                  <c:v>45160.586805555555</c:v>
                </c:pt>
                <c:pt idx="46250">
                  <c:v>45160.590277777781</c:v>
                </c:pt>
                <c:pt idx="46251">
                  <c:v>45160.59375</c:v>
                </c:pt>
                <c:pt idx="46252">
                  <c:v>45160.597222222219</c:v>
                </c:pt>
                <c:pt idx="46253">
                  <c:v>45160.600694444445</c:v>
                </c:pt>
                <c:pt idx="46254">
                  <c:v>45160.604166666664</c:v>
                </c:pt>
                <c:pt idx="46255">
                  <c:v>45160.607638888891</c:v>
                </c:pt>
                <c:pt idx="46256">
                  <c:v>45160.611111111109</c:v>
                </c:pt>
                <c:pt idx="46257">
                  <c:v>45160.614583333336</c:v>
                </c:pt>
                <c:pt idx="46258">
                  <c:v>45160.618055555555</c:v>
                </c:pt>
                <c:pt idx="46259">
                  <c:v>45160.621527777781</c:v>
                </c:pt>
                <c:pt idx="46260">
                  <c:v>45160.625</c:v>
                </c:pt>
                <c:pt idx="46261">
                  <c:v>45160.628472222219</c:v>
                </c:pt>
                <c:pt idx="46262">
                  <c:v>45160.631944444445</c:v>
                </c:pt>
                <c:pt idx="46263">
                  <c:v>45160.635416666664</c:v>
                </c:pt>
                <c:pt idx="46264">
                  <c:v>45160.638888888891</c:v>
                </c:pt>
                <c:pt idx="46265">
                  <c:v>45160.642361111109</c:v>
                </c:pt>
                <c:pt idx="46266">
                  <c:v>45160.645833333336</c:v>
                </c:pt>
                <c:pt idx="46267">
                  <c:v>45160.649305555555</c:v>
                </c:pt>
                <c:pt idx="46268">
                  <c:v>45160.652777777781</c:v>
                </c:pt>
                <c:pt idx="46269">
                  <c:v>45160.65625</c:v>
                </c:pt>
                <c:pt idx="46270">
                  <c:v>45160.659722222219</c:v>
                </c:pt>
                <c:pt idx="46271">
                  <c:v>45160.663194444445</c:v>
                </c:pt>
                <c:pt idx="46272">
                  <c:v>45160.666666666664</c:v>
                </c:pt>
                <c:pt idx="46273">
                  <c:v>45160.670138888891</c:v>
                </c:pt>
                <c:pt idx="46274">
                  <c:v>45160.673611111109</c:v>
                </c:pt>
                <c:pt idx="46275">
                  <c:v>45160.677083333336</c:v>
                </c:pt>
                <c:pt idx="46276">
                  <c:v>45160.680555555555</c:v>
                </c:pt>
                <c:pt idx="46277">
                  <c:v>45160.684027777781</c:v>
                </c:pt>
                <c:pt idx="46278">
                  <c:v>45160.6875</c:v>
                </c:pt>
                <c:pt idx="46279">
                  <c:v>45160.690972222219</c:v>
                </c:pt>
                <c:pt idx="46280">
                  <c:v>45160.694444444445</c:v>
                </c:pt>
                <c:pt idx="46281">
                  <c:v>45160.697916666664</c:v>
                </c:pt>
                <c:pt idx="46282">
                  <c:v>45160.701388888891</c:v>
                </c:pt>
                <c:pt idx="46283">
                  <c:v>45160.704861111109</c:v>
                </c:pt>
                <c:pt idx="46284">
                  <c:v>45160.708333333336</c:v>
                </c:pt>
                <c:pt idx="46285">
                  <c:v>45160.711805555555</c:v>
                </c:pt>
                <c:pt idx="46286">
                  <c:v>45160.715277777781</c:v>
                </c:pt>
                <c:pt idx="46287">
                  <c:v>45160.71875</c:v>
                </c:pt>
                <c:pt idx="46288">
                  <c:v>45160.722222222219</c:v>
                </c:pt>
                <c:pt idx="46289">
                  <c:v>45160.725694444445</c:v>
                </c:pt>
                <c:pt idx="46290">
                  <c:v>45160.729166666664</c:v>
                </c:pt>
                <c:pt idx="46291">
                  <c:v>45160.732638888891</c:v>
                </c:pt>
                <c:pt idx="46292">
                  <c:v>45160.736111111109</c:v>
                </c:pt>
                <c:pt idx="46293">
                  <c:v>45160.739583333336</c:v>
                </c:pt>
                <c:pt idx="46294">
                  <c:v>45160.743055555555</c:v>
                </c:pt>
                <c:pt idx="46295">
                  <c:v>45160.746527777781</c:v>
                </c:pt>
                <c:pt idx="46296">
                  <c:v>45160.75</c:v>
                </c:pt>
                <c:pt idx="46297">
                  <c:v>45160.753472222219</c:v>
                </c:pt>
                <c:pt idx="46298">
                  <c:v>45160.756944444445</c:v>
                </c:pt>
                <c:pt idx="46299">
                  <c:v>45160.760416666664</c:v>
                </c:pt>
                <c:pt idx="46300">
                  <c:v>45160.763888888891</c:v>
                </c:pt>
                <c:pt idx="46301">
                  <c:v>45160.767361111109</c:v>
                </c:pt>
                <c:pt idx="46302">
                  <c:v>45160.770833333336</c:v>
                </c:pt>
                <c:pt idx="46303">
                  <c:v>45160.774305555555</c:v>
                </c:pt>
                <c:pt idx="46304">
                  <c:v>45160.777777777781</c:v>
                </c:pt>
                <c:pt idx="46305">
                  <c:v>45160.78125</c:v>
                </c:pt>
                <c:pt idx="46306">
                  <c:v>45160.784722222219</c:v>
                </c:pt>
                <c:pt idx="46307">
                  <c:v>45160.788194444445</c:v>
                </c:pt>
                <c:pt idx="46308">
                  <c:v>45160.791666666664</c:v>
                </c:pt>
                <c:pt idx="46309">
                  <c:v>45160.795138888891</c:v>
                </c:pt>
                <c:pt idx="46310">
                  <c:v>45160.798611111109</c:v>
                </c:pt>
                <c:pt idx="46311">
                  <c:v>45160.802083333336</c:v>
                </c:pt>
                <c:pt idx="46312">
                  <c:v>45160.805555555555</c:v>
                </c:pt>
                <c:pt idx="46313">
                  <c:v>45160.809027777781</c:v>
                </c:pt>
                <c:pt idx="46314">
                  <c:v>45160.8125</c:v>
                </c:pt>
                <c:pt idx="46315">
                  <c:v>45160.815972222219</c:v>
                </c:pt>
                <c:pt idx="46316">
                  <c:v>45160.819444444445</c:v>
                </c:pt>
                <c:pt idx="46317">
                  <c:v>45160.822916666664</c:v>
                </c:pt>
                <c:pt idx="46318">
                  <c:v>45160.826388888891</c:v>
                </c:pt>
                <c:pt idx="46319">
                  <c:v>45160.829861111109</c:v>
                </c:pt>
                <c:pt idx="46320">
                  <c:v>45160.833333333336</c:v>
                </c:pt>
                <c:pt idx="46321">
                  <c:v>45160.836805555555</c:v>
                </c:pt>
                <c:pt idx="46322">
                  <c:v>45160.840277777781</c:v>
                </c:pt>
                <c:pt idx="46323">
                  <c:v>45160.84375</c:v>
                </c:pt>
                <c:pt idx="46324">
                  <c:v>45160.847222222219</c:v>
                </c:pt>
                <c:pt idx="46325">
                  <c:v>45160.850694444445</c:v>
                </c:pt>
                <c:pt idx="46326">
                  <c:v>45160.854166666664</c:v>
                </c:pt>
                <c:pt idx="46327">
                  <c:v>45160.857638888891</c:v>
                </c:pt>
                <c:pt idx="46328">
                  <c:v>45160.861111111109</c:v>
                </c:pt>
                <c:pt idx="46329">
                  <c:v>45160.864583333336</c:v>
                </c:pt>
                <c:pt idx="46330">
                  <c:v>45160.868055555555</c:v>
                </c:pt>
                <c:pt idx="46331">
                  <c:v>45160.871527777781</c:v>
                </c:pt>
                <c:pt idx="46332">
                  <c:v>45160.875</c:v>
                </c:pt>
                <c:pt idx="46333">
                  <c:v>45160.878472222219</c:v>
                </c:pt>
                <c:pt idx="46334">
                  <c:v>45160.881944444445</c:v>
                </c:pt>
                <c:pt idx="46335">
                  <c:v>45160.885416666664</c:v>
                </c:pt>
                <c:pt idx="46336">
                  <c:v>45160.888888888891</c:v>
                </c:pt>
                <c:pt idx="46337">
                  <c:v>45160.892361111109</c:v>
                </c:pt>
                <c:pt idx="46338">
                  <c:v>45160.895833333336</c:v>
                </c:pt>
                <c:pt idx="46339">
                  <c:v>45160.899305555555</c:v>
                </c:pt>
                <c:pt idx="46340">
                  <c:v>45160.902777777781</c:v>
                </c:pt>
                <c:pt idx="46341">
                  <c:v>45160.90625</c:v>
                </c:pt>
                <c:pt idx="46342">
                  <c:v>45160.909722222219</c:v>
                </c:pt>
                <c:pt idx="46343">
                  <c:v>45160.913194444445</c:v>
                </c:pt>
                <c:pt idx="46344">
                  <c:v>45160.916666666664</c:v>
                </c:pt>
                <c:pt idx="46345">
                  <c:v>45160.920138888891</c:v>
                </c:pt>
                <c:pt idx="46346">
                  <c:v>45160.923611111109</c:v>
                </c:pt>
                <c:pt idx="46347">
                  <c:v>45160.927083333336</c:v>
                </c:pt>
                <c:pt idx="46348">
                  <c:v>45160.930555555555</c:v>
                </c:pt>
                <c:pt idx="46349">
                  <c:v>45160.934027777781</c:v>
                </c:pt>
                <c:pt idx="46350">
                  <c:v>45160.9375</c:v>
                </c:pt>
                <c:pt idx="46351">
                  <c:v>45160.940972222219</c:v>
                </c:pt>
                <c:pt idx="46352">
                  <c:v>45160.944444444445</c:v>
                </c:pt>
                <c:pt idx="46353">
                  <c:v>45160.947916666664</c:v>
                </c:pt>
                <c:pt idx="46354">
                  <c:v>45160.951388888891</c:v>
                </c:pt>
                <c:pt idx="46355">
                  <c:v>45160.954861111109</c:v>
                </c:pt>
                <c:pt idx="46356">
                  <c:v>45160.958333333336</c:v>
                </c:pt>
                <c:pt idx="46357">
                  <c:v>45160.961805555555</c:v>
                </c:pt>
                <c:pt idx="46358">
                  <c:v>45160.965277777781</c:v>
                </c:pt>
                <c:pt idx="46359">
                  <c:v>45160.96875</c:v>
                </c:pt>
                <c:pt idx="46360">
                  <c:v>45160.972222222219</c:v>
                </c:pt>
                <c:pt idx="46361">
                  <c:v>45160.975694444445</c:v>
                </c:pt>
                <c:pt idx="46362">
                  <c:v>45160.979166666664</c:v>
                </c:pt>
                <c:pt idx="46363">
                  <c:v>45160.982638888891</c:v>
                </c:pt>
                <c:pt idx="46364">
                  <c:v>45160.986111111109</c:v>
                </c:pt>
                <c:pt idx="46365">
                  <c:v>45160.989583333336</c:v>
                </c:pt>
                <c:pt idx="46366">
                  <c:v>45160.993055555555</c:v>
                </c:pt>
                <c:pt idx="46367">
                  <c:v>45160.996527777781</c:v>
                </c:pt>
                <c:pt idx="46368">
                  <c:v>45161</c:v>
                </c:pt>
                <c:pt idx="46369">
                  <c:v>45161.003472222219</c:v>
                </c:pt>
                <c:pt idx="46370">
                  <c:v>45161.006944444445</c:v>
                </c:pt>
                <c:pt idx="46371">
                  <c:v>45161.010416666664</c:v>
                </c:pt>
                <c:pt idx="46372">
                  <c:v>45161.013888888891</c:v>
                </c:pt>
                <c:pt idx="46373">
                  <c:v>45161.017361111109</c:v>
                </c:pt>
                <c:pt idx="46374">
                  <c:v>45161.020833333336</c:v>
                </c:pt>
                <c:pt idx="46375">
                  <c:v>45161.024305555555</c:v>
                </c:pt>
                <c:pt idx="46376">
                  <c:v>45161.027777777781</c:v>
                </c:pt>
                <c:pt idx="46377">
                  <c:v>45161.03125</c:v>
                </c:pt>
                <c:pt idx="46378">
                  <c:v>45161.034722222219</c:v>
                </c:pt>
                <c:pt idx="46379">
                  <c:v>45161.038194444445</c:v>
                </c:pt>
                <c:pt idx="46380">
                  <c:v>45161.041666666664</c:v>
                </c:pt>
                <c:pt idx="46381">
                  <c:v>45161.045138888891</c:v>
                </c:pt>
                <c:pt idx="46382">
                  <c:v>45161.048611111109</c:v>
                </c:pt>
                <c:pt idx="46383">
                  <c:v>45161.052083333336</c:v>
                </c:pt>
                <c:pt idx="46384">
                  <c:v>45161.055555555555</c:v>
                </c:pt>
                <c:pt idx="46385">
                  <c:v>45161.059027777781</c:v>
                </c:pt>
                <c:pt idx="46386">
                  <c:v>45161.0625</c:v>
                </c:pt>
                <c:pt idx="46387">
                  <c:v>45161.065972222219</c:v>
                </c:pt>
                <c:pt idx="46388">
                  <c:v>45161.069444444445</c:v>
                </c:pt>
                <c:pt idx="46389">
                  <c:v>45161.072916666664</c:v>
                </c:pt>
                <c:pt idx="46390">
                  <c:v>45161.076388888891</c:v>
                </c:pt>
                <c:pt idx="46391">
                  <c:v>45161.079861111109</c:v>
                </c:pt>
                <c:pt idx="46392">
                  <c:v>45161.083333333336</c:v>
                </c:pt>
                <c:pt idx="46393">
                  <c:v>45161.086805555555</c:v>
                </c:pt>
                <c:pt idx="46394">
                  <c:v>45161.090277777781</c:v>
                </c:pt>
                <c:pt idx="46395">
                  <c:v>45161.09375</c:v>
                </c:pt>
                <c:pt idx="46396">
                  <c:v>45161.097222222219</c:v>
                </c:pt>
                <c:pt idx="46397">
                  <c:v>45161.100694444445</c:v>
                </c:pt>
                <c:pt idx="46398">
                  <c:v>45161.104166666664</c:v>
                </c:pt>
                <c:pt idx="46399">
                  <c:v>45161.107638888891</c:v>
                </c:pt>
                <c:pt idx="46400">
                  <c:v>45161.111111111109</c:v>
                </c:pt>
                <c:pt idx="46401">
                  <c:v>45161.114583333336</c:v>
                </c:pt>
                <c:pt idx="46402">
                  <c:v>45161.118055555555</c:v>
                </c:pt>
                <c:pt idx="46403">
                  <c:v>45161.121527777781</c:v>
                </c:pt>
                <c:pt idx="46404">
                  <c:v>45161.125</c:v>
                </c:pt>
                <c:pt idx="46405">
                  <c:v>45161.128472222219</c:v>
                </c:pt>
                <c:pt idx="46406">
                  <c:v>45161.131944444445</c:v>
                </c:pt>
                <c:pt idx="46407">
                  <c:v>45161.135416666664</c:v>
                </c:pt>
                <c:pt idx="46408">
                  <c:v>45161.138888888891</c:v>
                </c:pt>
                <c:pt idx="46409">
                  <c:v>45161.142361111109</c:v>
                </c:pt>
                <c:pt idx="46410">
                  <c:v>45161.145833333336</c:v>
                </c:pt>
                <c:pt idx="46411">
                  <c:v>45161.149305555555</c:v>
                </c:pt>
                <c:pt idx="46412">
                  <c:v>45161.152777777781</c:v>
                </c:pt>
                <c:pt idx="46413">
                  <c:v>45161.15625</c:v>
                </c:pt>
                <c:pt idx="46414">
                  <c:v>45161.159722222219</c:v>
                </c:pt>
                <c:pt idx="46415">
                  <c:v>45161.163194444445</c:v>
                </c:pt>
                <c:pt idx="46416">
                  <c:v>45161.166666666664</c:v>
                </c:pt>
                <c:pt idx="46417">
                  <c:v>45161.170138888891</c:v>
                </c:pt>
                <c:pt idx="46418">
                  <c:v>45161.173611111109</c:v>
                </c:pt>
                <c:pt idx="46419">
                  <c:v>45161.177083333336</c:v>
                </c:pt>
                <c:pt idx="46420">
                  <c:v>45161.180555555555</c:v>
                </c:pt>
                <c:pt idx="46421">
                  <c:v>45161.184027777781</c:v>
                </c:pt>
                <c:pt idx="46422">
                  <c:v>45161.1875</c:v>
                </c:pt>
                <c:pt idx="46423">
                  <c:v>45161.190972222219</c:v>
                </c:pt>
                <c:pt idx="46424">
                  <c:v>45161.194444444445</c:v>
                </c:pt>
                <c:pt idx="46425">
                  <c:v>45161.197916666664</c:v>
                </c:pt>
                <c:pt idx="46426">
                  <c:v>45161.201388888891</c:v>
                </c:pt>
                <c:pt idx="46427">
                  <c:v>45161.204861111109</c:v>
                </c:pt>
                <c:pt idx="46428">
                  <c:v>45161.208333333336</c:v>
                </c:pt>
                <c:pt idx="46429">
                  <c:v>45161.211805555555</c:v>
                </c:pt>
                <c:pt idx="46430">
                  <c:v>45161.215277777781</c:v>
                </c:pt>
                <c:pt idx="46431">
                  <c:v>45161.21875</c:v>
                </c:pt>
                <c:pt idx="46432">
                  <c:v>45161.222222222219</c:v>
                </c:pt>
                <c:pt idx="46433">
                  <c:v>45161.225694444445</c:v>
                </c:pt>
                <c:pt idx="46434">
                  <c:v>45161.229166666664</c:v>
                </c:pt>
                <c:pt idx="46435">
                  <c:v>45161.232638888891</c:v>
                </c:pt>
                <c:pt idx="46436">
                  <c:v>45161.236111111109</c:v>
                </c:pt>
                <c:pt idx="46437">
                  <c:v>45161.239583333336</c:v>
                </c:pt>
                <c:pt idx="46438">
                  <c:v>45161.243055555555</c:v>
                </c:pt>
                <c:pt idx="46439">
                  <c:v>45161.246527777781</c:v>
                </c:pt>
                <c:pt idx="46440">
                  <c:v>45161.25</c:v>
                </c:pt>
                <c:pt idx="46441">
                  <c:v>45161.253472222219</c:v>
                </c:pt>
                <c:pt idx="46442">
                  <c:v>45161.256944444445</c:v>
                </c:pt>
                <c:pt idx="46443">
                  <c:v>45161.260416666664</c:v>
                </c:pt>
                <c:pt idx="46444">
                  <c:v>45161.263888888891</c:v>
                </c:pt>
                <c:pt idx="46445">
                  <c:v>45161.267361111109</c:v>
                </c:pt>
                <c:pt idx="46446">
                  <c:v>45161.270833333336</c:v>
                </c:pt>
                <c:pt idx="46447">
                  <c:v>45161.274305555555</c:v>
                </c:pt>
                <c:pt idx="46448">
                  <c:v>45161.277777777781</c:v>
                </c:pt>
                <c:pt idx="46449">
                  <c:v>45161.28125</c:v>
                </c:pt>
                <c:pt idx="46450">
                  <c:v>45161.284722222219</c:v>
                </c:pt>
                <c:pt idx="46451">
                  <c:v>45161.288194444445</c:v>
                </c:pt>
                <c:pt idx="46452">
                  <c:v>45161.291666666664</c:v>
                </c:pt>
                <c:pt idx="46453">
                  <c:v>45161.295138888891</c:v>
                </c:pt>
                <c:pt idx="46454">
                  <c:v>45161.298611111109</c:v>
                </c:pt>
                <c:pt idx="46455">
                  <c:v>45161.302083333336</c:v>
                </c:pt>
                <c:pt idx="46456">
                  <c:v>45161.305555555555</c:v>
                </c:pt>
                <c:pt idx="46457">
                  <c:v>45161.309027777781</c:v>
                </c:pt>
                <c:pt idx="46458">
                  <c:v>45161.3125</c:v>
                </c:pt>
                <c:pt idx="46459">
                  <c:v>45161.315972222219</c:v>
                </c:pt>
                <c:pt idx="46460">
                  <c:v>45161.319444444445</c:v>
                </c:pt>
                <c:pt idx="46461">
                  <c:v>45161.322916666664</c:v>
                </c:pt>
                <c:pt idx="46462">
                  <c:v>45161.326388888891</c:v>
                </c:pt>
                <c:pt idx="46463">
                  <c:v>45161.329861111109</c:v>
                </c:pt>
                <c:pt idx="46464">
                  <c:v>45161.333333333336</c:v>
                </c:pt>
                <c:pt idx="46465">
                  <c:v>45161.336805555555</c:v>
                </c:pt>
                <c:pt idx="46466">
                  <c:v>45161.340277777781</c:v>
                </c:pt>
                <c:pt idx="46467">
                  <c:v>45161.34375</c:v>
                </c:pt>
                <c:pt idx="46468">
                  <c:v>45161.347222222219</c:v>
                </c:pt>
                <c:pt idx="46469">
                  <c:v>45161.350694444445</c:v>
                </c:pt>
                <c:pt idx="46470">
                  <c:v>45161.354166666664</c:v>
                </c:pt>
                <c:pt idx="46471">
                  <c:v>45161.357638888891</c:v>
                </c:pt>
                <c:pt idx="46472">
                  <c:v>45161.361111111109</c:v>
                </c:pt>
                <c:pt idx="46473">
                  <c:v>45161.364583333336</c:v>
                </c:pt>
                <c:pt idx="46474">
                  <c:v>45161.368055555555</c:v>
                </c:pt>
                <c:pt idx="46475">
                  <c:v>45161.371527777781</c:v>
                </c:pt>
                <c:pt idx="46476">
                  <c:v>45161.375</c:v>
                </c:pt>
                <c:pt idx="46477">
                  <c:v>45161.378472222219</c:v>
                </c:pt>
                <c:pt idx="46478">
                  <c:v>45161.381944444445</c:v>
                </c:pt>
                <c:pt idx="46479">
                  <c:v>45161.385416666664</c:v>
                </c:pt>
                <c:pt idx="46480">
                  <c:v>45161.388888888891</c:v>
                </c:pt>
                <c:pt idx="46481">
                  <c:v>45161.392361111109</c:v>
                </c:pt>
                <c:pt idx="46482">
                  <c:v>45161.395833333336</c:v>
                </c:pt>
                <c:pt idx="46483">
                  <c:v>45161.399305555555</c:v>
                </c:pt>
                <c:pt idx="46484">
                  <c:v>45161.402777777781</c:v>
                </c:pt>
                <c:pt idx="46485">
                  <c:v>45161.40625</c:v>
                </c:pt>
                <c:pt idx="46486">
                  <c:v>45161.409722222219</c:v>
                </c:pt>
                <c:pt idx="46487">
                  <c:v>45161.413194444445</c:v>
                </c:pt>
                <c:pt idx="46488">
                  <c:v>45161.416666666664</c:v>
                </c:pt>
                <c:pt idx="46489">
                  <c:v>45161.420138888891</c:v>
                </c:pt>
                <c:pt idx="46490">
                  <c:v>45161.423611111109</c:v>
                </c:pt>
                <c:pt idx="46491">
                  <c:v>45161.427083333336</c:v>
                </c:pt>
                <c:pt idx="46492">
                  <c:v>45161.430555555555</c:v>
                </c:pt>
                <c:pt idx="46493">
                  <c:v>45161.434027777781</c:v>
                </c:pt>
                <c:pt idx="46494">
                  <c:v>45161.4375</c:v>
                </c:pt>
                <c:pt idx="46495">
                  <c:v>45161.440972222219</c:v>
                </c:pt>
                <c:pt idx="46496">
                  <c:v>45161.444444444445</c:v>
                </c:pt>
                <c:pt idx="46497">
                  <c:v>45161.447916666664</c:v>
                </c:pt>
                <c:pt idx="46498">
                  <c:v>45161.451388888891</c:v>
                </c:pt>
                <c:pt idx="46499">
                  <c:v>45161.454861111109</c:v>
                </c:pt>
                <c:pt idx="46500">
                  <c:v>45161.458333333336</c:v>
                </c:pt>
                <c:pt idx="46501">
                  <c:v>45161.461805555555</c:v>
                </c:pt>
                <c:pt idx="46502">
                  <c:v>45161.465277777781</c:v>
                </c:pt>
                <c:pt idx="46503">
                  <c:v>45161.46875</c:v>
                </c:pt>
                <c:pt idx="46504">
                  <c:v>45161.472222222219</c:v>
                </c:pt>
                <c:pt idx="46505">
                  <c:v>45161.475694444445</c:v>
                </c:pt>
                <c:pt idx="46506">
                  <c:v>45161.479166666664</c:v>
                </c:pt>
                <c:pt idx="46507">
                  <c:v>45161.482638888891</c:v>
                </c:pt>
                <c:pt idx="46508">
                  <c:v>45161.486111111109</c:v>
                </c:pt>
                <c:pt idx="46509">
                  <c:v>45161.489583333336</c:v>
                </c:pt>
                <c:pt idx="46510">
                  <c:v>45161.493055555555</c:v>
                </c:pt>
                <c:pt idx="46511">
                  <c:v>45161.496527777781</c:v>
                </c:pt>
                <c:pt idx="46512">
                  <c:v>45161.5</c:v>
                </c:pt>
                <c:pt idx="46513">
                  <c:v>45161.503472222219</c:v>
                </c:pt>
                <c:pt idx="46514">
                  <c:v>45161.506944444445</c:v>
                </c:pt>
                <c:pt idx="46515">
                  <c:v>45161.510416666664</c:v>
                </c:pt>
                <c:pt idx="46516">
                  <c:v>45161.513888888891</c:v>
                </c:pt>
                <c:pt idx="46517">
                  <c:v>45161.517361111109</c:v>
                </c:pt>
                <c:pt idx="46518">
                  <c:v>45161.520833333336</c:v>
                </c:pt>
                <c:pt idx="46519">
                  <c:v>45161.524305555555</c:v>
                </c:pt>
                <c:pt idx="46520">
                  <c:v>45161.527777777781</c:v>
                </c:pt>
                <c:pt idx="46521">
                  <c:v>45161.53125</c:v>
                </c:pt>
                <c:pt idx="46522">
                  <c:v>45161.534722222219</c:v>
                </c:pt>
                <c:pt idx="46523">
                  <c:v>45161.538194444445</c:v>
                </c:pt>
                <c:pt idx="46524">
                  <c:v>45161.541666666664</c:v>
                </c:pt>
                <c:pt idx="46525">
                  <c:v>45161.545138888891</c:v>
                </c:pt>
                <c:pt idx="46526">
                  <c:v>45161.548611111109</c:v>
                </c:pt>
                <c:pt idx="46527">
                  <c:v>45161.552083333336</c:v>
                </c:pt>
                <c:pt idx="46528">
                  <c:v>45161.555555555555</c:v>
                </c:pt>
                <c:pt idx="46529">
                  <c:v>45161.559027777781</c:v>
                </c:pt>
                <c:pt idx="46530">
                  <c:v>45161.5625</c:v>
                </c:pt>
                <c:pt idx="46531">
                  <c:v>45161.565972222219</c:v>
                </c:pt>
                <c:pt idx="46532">
                  <c:v>45161.569444444445</c:v>
                </c:pt>
                <c:pt idx="46533">
                  <c:v>45161.572916666664</c:v>
                </c:pt>
                <c:pt idx="46534">
                  <c:v>45161.576388888891</c:v>
                </c:pt>
                <c:pt idx="46535">
                  <c:v>45161.579861111109</c:v>
                </c:pt>
                <c:pt idx="46536">
                  <c:v>45161.583333333336</c:v>
                </c:pt>
                <c:pt idx="46537">
                  <c:v>45161.586805555555</c:v>
                </c:pt>
                <c:pt idx="46538">
                  <c:v>45161.590277777781</c:v>
                </c:pt>
                <c:pt idx="46539">
                  <c:v>45161.59375</c:v>
                </c:pt>
                <c:pt idx="46540">
                  <c:v>45161.597222222219</c:v>
                </c:pt>
                <c:pt idx="46541">
                  <c:v>45161.600694444445</c:v>
                </c:pt>
                <c:pt idx="46542">
                  <c:v>45161.604166666664</c:v>
                </c:pt>
                <c:pt idx="46543">
                  <c:v>45161.607638888891</c:v>
                </c:pt>
                <c:pt idx="46544">
                  <c:v>45161.611111111109</c:v>
                </c:pt>
                <c:pt idx="46545">
                  <c:v>45161.614583333336</c:v>
                </c:pt>
                <c:pt idx="46546">
                  <c:v>45161.618055555555</c:v>
                </c:pt>
                <c:pt idx="46547">
                  <c:v>45161.621527777781</c:v>
                </c:pt>
                <c:pt idx="46548">
                  <c:v>45161.625</c:v>
                </c:pt>
                <c:pt idx="46549">
                  <c:v>45161.628472222219</c:v>
                </c:pt>
                <c:pt idx="46550">
                  <c:v>45161.631944444445</c:v>
                </c:pt>
                <c:pt idx="46551">
                  <c:v>45161.635416666664</c:v>
                </c:pt>
                <c:pt idx="46552">
                  <c:v>45161.638888888891</c:v>
                </c:pt>
                <c:pt idx="46553">
                  <c:v>45161.642361111109</c:v>
                </c:pt>
                <c:pt idx="46554">
                  <c:v>45161.645833333336</c:v>
                </c:pt>
                <c:pt idx="46555">
                  <c:v>45161.649305555555</c:v>
                </c:pt>
                <c:pt idx="46556">
                  <c:v>45161.652777777781</c:v>
                </c:pt>
                <c:pt idx="46557">
                  <c:v>45161.65625</c:v>
                </c:pt>
                <c:pt idx="46558">
                  <c:v>45161.659722222219</c:v>
                </c:pt>
                <c:pt idx="46559">
                  <c:v>45161.663194444445</c:v>
                </c:pt>
                <c:pt idx="46560">
                  <c:v>45161.666666666664</c:v>
                </c:pt>
                <c:pt idx="46561">
                  <c:v>45161.670138888891</c:v>
                </c:pt>
                <c:pt idx="46562">
                  <c:v>45161.673611111109</c:v>
                </c:pt>
                <c:pt idx="46563">
                  <c:v>45161.677083333336</c:v>
                </c:pt>
                <c:pt idx="46564">
                  <c:v>45161.680555555555</c:v>
                </c:pt>
                <c:pt idx="46565">
                  <c:v>45161.684027777781</c:v>
                </c:pt>
                <c:pt idx="46566">
                  <c:v>45161.6875</c:v>
                </c:pt>
                <c:pt idx="46567">
                  <c:v>45161.690972222219</c:v>
                </c:pt>
                <c:pt idx="46568">
                  <c:v>45161.694444444445</c:v>
                </c:pt>
                <c:pt idx="46569">
                  <c:v>45161.697916666664</c:v>
                </c:pt>
                <c:pt idx="46570">
                  <c:v>45161.701388888891</c:v>
                </c:pt>
                <c:pt idx="46571">
                  <c:v>45161.704861111109</c:v>
                </c:pt>
                <c:pt idx="46572">
                  <c:v>45161.708333333336</c:v>
                </c:pt>
                <c:pt idx="46573">
                  <c:v>45161.711805555555</c:v>
                </c:pt>
                <c:pt idx="46574">
                  <c:v>45161.715277777781</c:v>
                </c:pt>
                <c:pt idx="46575">
                  <c:v>45161.71875</c:v>
                </c:pt>
                <c:pt idx="46576">
                  <c:v>45161.722222222219</c:v>
                </c:pt>
                <c:pt idx="46577">
                  <c:v>45161.725694444445</c:v>
                </c:pt>
                <c:pt idx="46578">
                  <c:v>45161.729166666664</c:v>
                </c:pt>
                <c:pt idx="46579">
                  <c:v>45161.732638888891</c:v>
                </c:pt>
                <c:pt idx="46580">
                  <c:v>45161.736111111109</c:v>
                </c:pt>
                <c:pt idx="46581">
                  <c:v>45161.739583333336</c:v>
                </c:pt>
                <c:pt idx="46582">
                  <c:v>45161.743055555555</c:v>
                </c:pt>
                <c:pt idx="46583">
                  <c:v>45161.746527777781</c:v>
                </c:pt>
                <c:pt idx="46584">
                  <c:v>45161.75</c:v>
                </c:pt>
                <c:pt idx="46585">
                  <c:v>45161.753472222219</c:v>
                </c:pt>
                <c:pt idx="46586">
                  <c:v>45161.756944444445</c:v>
                </c:pt>
                <c:pt idx="46587">
                  <c:v>45161.760416666664</c:v>
                </c:pt>
                <c:pt idx="46588">
                  <c:v>45161.763888888891</c:v>
                </c:pt>
                <c:pt idx="46589">
                  <c:v>45161.767361111109</c:v>
                </c:pt>
                <c:pt idx="46590">
                  <c:v>45161.770833333336</c:v>
                </c:pt>
                <c:pt idx="46591">
                  <c:v>45161.774305555555</c:v>
                </c:pt>
                <c:pt idx="46592">
                  <c:v>45161.777777777781</c:v>
                </c:pt>
                <c:pt idx="46593">
                  <c:v>45161.78125</c:v>
                </c:pt>
                <c:pt idx="46594">
                  <c:v>45161.784722222219</c:v>
                </c:pt>
                <c:pt idx="46595">
                  <c:v>45161.788194444445</c:v>
                </c:pt>
                <c:pt idx="46596">
                  <c:v>45161.791666666664</c:v>
                </c:pt>
                <c:pt idx="46597">
                  <c:v>45161.795138888891</c:v>
                </c:pt>
                <c:pt idx="46598">
                  <c:v>45161.798611111109</c:v>
                </c:pt>
                <c:pt idx="46599">
                  <c:v>45161.802083333336</c:v>
                </c:pt>
                <c:pt idx="46600">
                  <c:v>45161.805555555555</c:v>
                </c:pt>
                <c:pt idx="46601">
                  <c:v>45161.809027777781</c:v>
                </c:pt>
                <c:pt idx="46602">
                  <c:v>45161.8125</c:v>
                </c:pt>
                <c:pt idx="46603">
                  <c:v>45161.815972222219</c:v>
                </c:pt>
                <c:pt idx="46604">
                  <c:v>45161.819444444445</c:v>
                </c:pt>
                <c:pt idx="46605">
                  <c:v>45161.822916666664</c:v>
                </c:pt>
                <c:pt idx="46606">
                  <c:v>45161.826388888891</c:v>
                </c:pt>
                <c:pt idx="46607">
                  <c:v>45161.829861111109</c:v>
                </c:pt>
                <c:pt idx="46608">
                  <c:v>45161.833333333336</c:v>
                </c:pt>
                <c:pt idx="46609">
                  <c:v>45161.836805555555</c:v>
                </c:pt>
                <c:pt idx="46610">
                  <c:v>45161.840277777781</c:v>
                </c:pt>
                <c:pt idx="46611">
                  <c:v>45161.84375</c:v>
                </c:pt>
                <c:pt idx="46612">
                  <c:v>45161.847222222219</c:v>
                </c:pt>
                <c:pt idx="46613">
                  <c:v>45161.850694444445</c:v>
                </c:pt>
                <c:pt idx="46614">
                  <c:v>45161.854166666664</c:v>
                </c:pt>
                <c:pt idx="46615">
                  <c:v>45161.857638888891</c:v>
                </c:pt>
                <c:pt idx="46616">
                  <c:v>45161.861111111109</c:v>
                </c:pt>
                <c:pt idx="46617">
                  <c:v>45161.864583333336</c:v>
                </c:pt>
                <c:pt idx="46618">
                  <c:v>45161.868055555555</c:v>
                </c:pt>
                <c:pt idx="46619">
                  <c:v>45161.871527777781</c:v>
                </c:pt>
                <c:pt idx="46620">
                  <c:v>45161.875</c:v>
                </c:pt>
                <c:pt idx="46621">
                  <c:v>45161.878472222219</c:v>
                </c:pt>
                <c:pt idx="46622">
                  <c:v>45161.881944444445</c:v>
                </c:pt>
                <c:pt idx="46623">
                  <c:v>45161.885416666664</c:v>
                </c:pt>
                <c:pt idx="46624">
                  <c:v>45161.888888888891</c:v>
                </c:pt>
                <c:pt idx="46625">
                  <c:v>45161.892361111109</c:v>
                </c:pt>
                <c:pt idx="46626">
                  <c:v>45161.895833333336</c:v>
                </c:pt>
                <c:pt idx="46627">
                  <c:v>45161.899305555555</c:v>
                </c:pt>
                <c:pt idx="46628">
                  <c:v>45161.902777777781</c:v>
                </c:pt>
                <c:pt idx="46629">
                  <c:v>45161.90625</c:v>
                </c:pt>
                <c:pt idx="46630">
                  <c:v>45161.909722222219</c:v>
                </c:pt>
                <c:pt idx="46631">
                  <c:v>45161.913194444445</c:v>
                </c:pt>
                <c:pt idx="46632">
                  <c:v>45161.916666666664</c:v>
                </c:pt>
                <c:pt idx="46633">
                  <c:v>45161.920138888891</c:v>
                </c:pt>
                <c:pt idx="46634">
                  <c:v>45161.923611111109</c:v>
                </c:pt>
                <c:pt idx="46635">
                  <c:v>45161.927083333336</c:v>
                </c:pt>
                <c:pt idx="46636">
                  <c:v>45161.930555555555</c:v>
                </c:pt>
                <c:pt idx="46637">
                  <c:v>45161.934027777781</c:v>
                </c:pt>
                <c:pt idx="46638">
                  <c:v>45161.9375</c:v>
                </c:pt>
                <c:pt idx="46639">
                  <c:v>45161.940972222219</c:v>
                </c:pt>
                <c:pt idx="46640">
                  <c:v>45161.944444444445</c:v>
                </c:pt>
                <c:pt idx="46641">
                  <c:v>45161.947916666664</c:v>
                </c:pt>
                <c:pt idx="46642">
                  <c:v>45161.951388888891</c:v>
                </c:pt>
                <c:pt idx="46643">
                  <c:v>45161.954861111109</c:v>
                </c:pt>
                <c:pt idx="46644">
                  <c:v>45161.958333333336</c:v>
                </c:pt>
                <c:pt idx="46645">
                  <c:v>45161.961805555555</c:v>
                </c:pt>
                <c:pt idx="46646">
                  <c:v>45161.965277777781</c:v>
                </c:pt>
                <c:pt idx="46647">
                  <c:v>45161.96875</c:v>
                </c:pt>
                <c:pt idx="46648">
                  <c:v>45161.972222222219</c:v>
                </c:pt>
                <c:pt idx="46649">
                  <c:v>45161.975694444445</c:v>
                </c:pt>
                <c:pt idx="46650">
                  <c:v>45161.979166666664</c:v>
                </c:pt>
                <c:pt idx="46651">
                  <c:v>45161.982638888891</c:v>
                </c:pt>
                <c:pt idx="46652">
                  <c:v>45161.986111111109</c:v>
                </c:pt>
                <c:pt idx="46653">
                  <c:v>45161.989583333336</c:v>
                </c:pt>
                <c:pt idx="46654">
                  <c:v>45161.993055555555</c:v>
                </c:pt>
                <c:pt idx="46655">
                  <c:v>45161.996527777781</c:v>
                </c:pt>
                <c:pt idx="46656">
                  <c:v>45162</c:v>
                </c:pt>
                <c:pt idx="46657">
                  <c:v>45162.003472222219</c:v>
                </c:pt>
                <c:pt idx="46658">
                  <c:v>45162.006944444445</c:v>
                </c:pt>
                <c:pt idx="46659">
                  <c:v>45162.010416666664</c:v>
                </c:pt>
                <c:pt idx="46660">
                  <c:v>45162.013888888891</c:v>
                </c:pt>
                <c:pt idx="46661">
                  <c:v>45162.017361111109</c:v>
                </c:pt>
                <c:pt idx="46662">
                  <c:v>45162.020833333336</c:v>
                </c:pt>
                <c:pt idx="46663">
                  <c:v>45162.024305555555</c:v>
                </c:pt>
                <c:pt idx="46664">
                  <c:v>45162.027777777781</c:v>
                </c:pt>
                <c:pt idx="46665">
                  <c:v>45162.03125</c:v>
                </c:pt>
                <c:pt idx="46666">
                  <c:v>45162.034722222219</c:v>
                </c:pt>
                <c:pt idx="46667">
                  <c:v>45162.038194444445</c:v>
                </c:pt>
                <c:pt idx="46668">
                  <c:v>45162.041666666664</c:v>
                </c:pt>
                <c:pt idx="46669">
                  <c:v>45162.045138888891</c:v>
                </c:pt>
                <c:pt idx="46670">
                  <c:v>45162.048611111109</c:v>
                </c:pt>
                <c:pt idx="46671">
                  <c:v>45162.052083333336</c:v>
                </c:pt>
                <c:pt idx="46672">
                  <c:v>45162.055555555555</c:v>
                </c:pt>
                <c:pt idx="46673">
                  <c:v>45162.059027777781</c:v>
                </c:pt>
                <c:pt idx="46674">
                  <c:v>45162.0625</c:v>
                </c:pt>
                <c:pt idx="46675">
                  <c:v>45162.065972222219</c:v>
                </c:pt>
                <c:pt idx="46676">
                  <c:v>45162.069444444445</c:v>
                </c:pt>
                <c:pt idx="46677">
                  <c:v>45162.072916666664</c:v>
                </c:pt>
                <c:pt idx="46678">
                  <c:v>45162.076388888891</c:v>
                </c:pt>
                <c:pt idx="46679">
                  <c:v>45162.079861111109</c:v>
                </c:pt>
                <c:pt idx="46680">
                  <c:v>45162.083333333336</c:v>
                </c:pt>
                <c:pt idx="46681">
                  <c:v>45162.086805555555</c:v>
                </c:pt>
                <c:pt idx="46682">
                  <c:v>45162.090277777781</c:v>
                </c:pt>
                <c:pt idx="46683">
                  <c:v>45162.09375</c:v>
                </c:pt>
                <c:pt idx="46684">
                  <c:v>45162.097222222219</c:v>
                </c:pt>
                <c:pt idx="46685">
                  <c:v>45162.100694444445</c:v>
                </c:pt>
                <c:pt idx="46686">
                  <c:v>45162.104166666664</c:v>
                </c:pt>
                <c:pt idx="46687">
                  <c:v>45162.107638888891</c:v>
                </c:pt>
                <c:pt idx="46688">
                  <c:v>45162.111111111109</c:v>
                </c:pt>
                <c:pt idx="46689">
                  <c:v>45162.114583333336</c:v>
                </c:pt>
                <c:pt idx="46690">
                  <c:v>45162.118055555555</c:v>
                </c:pt>
                <c:pt idx="46691">
                  <c:v>45162.121527777781</c:v>
                </c:pt>
                <c:pt idx="46692">
                  <c:v>45162.125</c:v>
                </c:pt>
                <c:pt idx="46693">
                  <c:v>45162.128472222219</c:v>
                </c:pt>
                <c:pt idx="46694">
                  <c:v>45162.131944444445</c:v>
                </c:pt>
                <c:pt idx="46695">
                  <c:v>45162.135416666664</c:v>
                </c:pt>
                <c:pt idx="46696">
                  <c:v>45162.138888888891</c:v>
                </c:pt>
                <c:pt idx="46697">
                  <c:v>45162.142361111109</c:v>
                </c:pt>
                <c:pt idx="46698">
                  <c:v>45162.145833333336</c:v>
                </c:pt>
                <c:pt idx="46699">
                  <c:v>45162.149305555555</c:v>
                </c:pt>
                <c:pt idx="46700">
                  <c:v>45162.152777777781</c:v>
                </c:pt>
                <c:pt idx="46701">
                  <c:v>45162.15625</c:v>
                </c:pt>
                <c:pt idx="46702">
                  <c:v>45162.159722222219</c:v>
                </c:pt>
                <c:pt idx="46703">
                  <c:v>45162.163194444445</c:v>
                </c:pt>
                <c:pt idx="46704">
                  <c:v>45162.166666666664</c:v>
                </c:pt>
                <c:pt idx="46705">
                  <c:v>45162.170138888891</c:v>
                </c:pt>
                <c:pt idx="46706">
                  <c:v>45162.173611111109</c:v>
                </c:pt>
                <c:pt idx="46707">
                  <c:v>45162.177083333336</c:v>
                </c:pt>
                <c:pt idx="46708">
                  <c:v>45162.180555555555</c:v>
                </c:pt>
                <c:pt idx="46709">
                  <c:v>45162.184027777781</c:v>
                </c:pt>
                <c:pt idx="46710">
                  <c:v>45162.1875</c:v>
                </c:pt>
                <c:pt idx="46711">
                  <c:v>45162.190972222219</c:v>
                </c:pt>
                <c:pt idx="46712">
                  <c:v>45162.194444444445</c:v>
                </c:pt>
                <c:pt idx="46713">
                  <c:v>45162.197916666664</c:v>
                </c:pt>
                <c:pt idx="46714">
                  <c:v>45162.201388888891</c:v>
                </c:pt>
                <c:pt idx="46715">
                  <c:v>45162.204861111109</c:v>
                </c:pt>
                <c:pt idx="46716">
                  <c:v>45162.208333333336</c:v>
                </c:pt>
                <c:pt idx="46717">
                  <c:v>45162.211805555555</c:v>
                </c:pt>
                <c:pt idx="46718">
                  <c:v>45162.215277777781</c:v>
                </c:pt>
                <c:pt idx="46719">
                  <c:v>45162.21875</c:v>
                </c:pt>
                <c:pt idx="46720">
                  <c:v>45162.222222222219</c:v>
                </c:pt>
                <c:pt idx="46721">
                  <c:v>45162.225694444445</c:v>
                </c:pt>
                <c:pt idx="46722">
                  <c:v>45162.229166666664</c:v>
                </c:pt>
                <c:pt idx="46723">
                  <c:v>45162.232638888891</c:v>
                </c:pt>
                <c:pt idx="46724">
                  <c:v>45162.236111111109</c:v>
                </c:pt>
                <c:pt idx="46725">
                  <c:v>45162.239583333336</c:v>
                </c:pt>
                <c:pt idx="46726">
                  <c:v>45162.243055555555</c:v>
                </c:pt>
                <c:pt idx="46727">
                  <c:v>45162.246527777781</c:v>
                </c:pt>
                <c:pt idx="46728">
                  <c:v>45162.25</c:v>
                </c:pt>
                <c:pt idx="46729">
                  <c:v>45162.253472222219</c:v>
                </c:pt>
                <c:pt idx="46730">
                  <c:v>45162.256944444445</c:v>
                </c:pt>
                <c:pt idx="46731">
                  <c:v>45162.260416666664</c:v>
                </c:pt>
                <c:pt idx="46732">
                  <c:v>45162.263888888891</c:v>
                </c:pt>
                <c:pt idx="46733">
                  <c:v>45162.267361111109</c:v>
                </c:pt>
                <c:pt idx="46734">
                  <c:v>45162.270833333336</c:v>
                </c:pt>
                <c:pt idx="46735">
                  <c:v>45162.274305555555</c:v>
                </c:pt>
                <c:pt idx="46736">
                  <c:v>45162.277777777781</c:v>
                </c:pt>
                <c:pt idx="46737">
                  <c:v>45162.28125</c:v>
                </c:pt>
                <c:pt idx="46738">
                  <c:v>45162.284722222219</c:v>
                </c:pt>
                <c:pt idx="46739">
                  <c:v>45162.288194444445</c:v>
                </c:pt>
                <c:pt idx="46740">
                  <c:v>45162.291666666664</c:v>
                </c:pt>
                <c:pt idx="46741">
                  <c:v>45162.295138888891</c:v>
                </c:pt>
                <c:pt idx="46742">
                  <c:v>45162.298611111109</c:v>
                </c:pt>
                <c:pt idx="46743">
                  <c:v>45162.302083333336</c:v>
                </c:pt>
                <c:pt idx="46744">
                  <c:v>45162.305555555555</c:v>
                </c:pt>
                <c:pt idx="46745">
                  <c:v>45162.309027777781</c:v>
                </c:pt>
                <c:pt idx="46746">
                  <c:v>45162.3125</c:v>
                </c:pt>
                <c:pt idx="46747">
                  <c:v>45162.315972222219</c:v>
                </c:pt>
                <c:pt idx="46748">
                  <c:v>45162.319444444445</c:v>
                </c:pt>
                <c:pt idx="46749">
                  <c:v>45162.322916666664</c:v>
                </c:pt>
                <c:pt idx="46750">
                  <c:v>45162.326388888891</c:v>
                </c:pt>
                <c:pt idx="46751">
                  <c:v>45162.329861111109</c:v>
                </c:pt>
                <c:pt idx="46752">
                  <c:v>45162.333333333336</c:v>
                </c:pt>
                <c:pt idx="46753">
                  <c:v>45162.336805555555</c:v>
                </c:pt>
                <c:pt idx="46754">
                  <c:v>45162.340277777781</c:v>
                </c:pt>
                <c:pt idx="46755">
                  <c:v>45162.34375</c:v>
                </c:pt>
                <c:pt idx="46756">
                  <c:v>45162.347222222219</c:v>
                </c:pt>
                <c:pt idx="46757">
                  <c:v>45162.350694444445</c:v>
                </c:pt>
                <c:pt idx="46758">
                  <c:v>45162.354166666664</c:v>
                </c:pt>
                <c:pt idx="46759">
                  <c:v>45162.357638888891</c:v>
                </c:pt>
                <c:pt idx="46760">
                  <c:v>45162.361111111109</c:v>
                </c:pt>
                <c:pt idx="46761">
                  <c:v>45162.364583333336</c:v>
                </c:pt>
                <c:pt idx="46762">
                  <c:v>45162.368055555555</c:v>
                </c:pt>
                <c:pt idx="46763">
                  <c:v>45162.371527777781</c:v>
                </c:pt>
                <c:pt idx="46764">
                  <c:v>45162.375</c:v>
                </c:pt>
                <c:pt idx="46765">
                  <c:v>45162.378472222219</c:v>
                </c:pt>
                <c:pt idx="46766">
                  <c:v>45162.381944444445</c:v>
                </c:pt>
                <c:pt idx="46767">
                  <c:v>45162.385416666664</c:v>
                </c:pt>
                <c:pt idx="46768">
                  <c:v>45162.388888888891</c:v>
                </c:pt>
                <c:pt idx="46769">
                  <c:v>45162.392361111109</c:v>
                </c:pt>
                <c:pt idx="46770">
                  <c:v>45162.395833333336</c:v>
                </c:pt>
                <c:pt idx="46771">
                  <c:v>45162.399305555555</c:v>
                </c:pt>
                <c:pt idx="46772">
                  <c:v>45162.402777777781</c:v>
                </c:pt>
                <c:pt idx="46773">
                  <c:v>45162.40625</c:v>
                </c:pt>
                <c:pt idx="46774">
                  <c:v>45162.409722222219</c:v>
                </c:pt>
                <c:pt idx="46775">
                  <c:v>45162.413194444445</c:v>
                </c:pt>
                <c:pt idx="46776">
                  <c:v>45162.416666666664</c:v>
                </c:pt>
                <c:pt idx="46777">
                  <c:v>45162.420138888891</c:v>
                </c:pt>
                <c:pt idx="46778">
                  <c:v>45162.423611111109</c:v>
                </c:pt>
                <c:pt idx="46779">
                  <c:v>45162.427083333336</c:v>
                </c:pt>
                <c:pt idx="46780">
                  <c:v>45162.430555555555</c:v>
                </c:pt>
                <c:pt idx="46781">
                  <c:v>45162.434027777781</c:v>
                </c:pt>
                <c:pt idx="46782">
                  <c:v>45162.4375</c:v>
                </c:pt>
                <c:pt idx="46783">
                  <c:v>45162.440972222219</c:v>
                </c:pt>
                <c:pt idx="46784">
                  <c:v>45162.444444444445</c:v>
                </c:pt>
                <c:pt idx="46785">
                  <c:v>45162.447916666664</c:v>
                </c:pt>
                <c:pt idx="46786">
                  <c:v>45162.451388888891</c:v>
                </c:pt>
                <c:pt idx="46787">
                  <c:v>45162.454861111109</c:v>
                </c:pt>
                <c:pt idx="46788">
                  <c:v>45162.458333333336</c:v>
                </c:pt>
                <c:pt idx="46789">
                  <c:v>45162.461805555555</c:v>
                </c:pt>
                <c:pt idx="46790">
                  <c:v>45162.465277777781</c:v>
                </c:pt>
                <c:pt idx="46791">
                  <c:v>45162.46875</c:v>
                </c:pt>
                <c:pt idx="46792">
                  <c:v>45162.472222222219</c:v>
                </c:pt>
                <c:pt idx="46793">
                  <c:v>45162.475694444445</c:v>
                </c:pt>
                <c:pt idx="46794">
                  <c:v>45162.479166666664</c:v>
                </c:pt>
                <c:pt idx="46795">
                  <c:v>45162.482638888891</c:v>
                </c:pt>
                <c:pt idx="46796">
                  <c:v>45162.486111111109</c:v>
                </c:pt>
                <c:pt idx="46797">
                  <c:v>45162.489583333336</c:v>
                </c:pt>
                <c:pt idx="46798">
                  <c:v>45162.493055555555</c:v>
                </c:pt>
                <c:pt idx="46799">
                  <c:v>45162.496527777781</c:v>
                </c:pt>
                <c:pt idx="46800">
                  <c:v>45162.5</c:v>
                </c:pt>
                <c:pt idx="46801">
                  <c:v>45162.503472222219</c:v>
                </c:pt>
                <c:pt idx="46802">
                  <c:v>45162.506944444445</c:v>
                </c:pt>
                <c:pt idx="46803">
                  <c:v>45162.510416666664</c:v>
                </c:pt>
                <c:pt idx="46804">
                  <c:v>45162.513888888891</c:v>
                </c:pt>
                <c:pt idx="46805">
                  <c:v>45162.517361111109</c:v>
                </c:pt>
                <c:pt idx="46806">
                  <c:v>45162.520833333336</c:v>
                </c:pt>
                <c:pt idx="46807">
                  <c:v>45162.524305555555</c:v>
                </c:pt>
                <c:pt idx="46808">
                  <c:v>45162.527777777781</c:v>
                </c:pt>
                <c:pt idx="46809">
                  <c:v>45162.53125</c:v>
                </c:pt>
                <c:pt idx="46810">
                  <c:v>45162.534722222219</c:v>
                </c:pt>
                <c:pt idx="46811">
                  <c:v>45162.538194444445</c:v>
                </c:pt>
                <c:pt idx="46812">
                  <c:v>45162.541666666664</c:v>
                </c:pt>
                <c:pt idx="46813">
                  <c:v>45162.545138888891</c:v>
                </c:pt>
                <c:pt idx="46814">
                  <c:v>45162.548611111109</c:v>
                </c:pt>
                <c:pt idx="46815">
                  <c:v>45162.552083333336</c:v>
                </c:pt>
                <c:pt idx="46816">
                  <c:v>45162.555555555555</c:v>
                </c:pt>
                <c:pt idx="46817">
                  <c:v>45162.559027777781</c:v>
                </c:pt>
                <c:pt idx="46818">
                  <c:v>45162.5625</c:v>
                </c:pt>
                <c:pt idx="46819">
                  <c:v>45162.565972222219</c:v>
                </c:pt>
                <c:pt idx="46820">
                  <c:v>45162.569444444445</c:v>
                </c:pt>
                <c:pt idx="46821">
                  <c:v>45162.572916666664</c:v>
                </c:pt>
                <c:pt idx="46822">
                  <c:v>45162.576388888891</c:v>
                </c:pt>
                <c:pt idx="46823">
                  <c:v>45162.579861111109</c:v>
                </c:pt>
                <c:pt idx="46824">
                  <c:v>45162.583333333336</c:v>
                </c:pt>
                <c:pt idx="46825">
                  <c:v>45162.586805555555</c:v>
                </c:pt>
                <c:pt idx="46826">
                  <c:v>45162.590277777781</c:v>
                </c:pt>
                <c:pt idx="46827">
                  <c:v>45162.59375</c:v>
                </c:pt>
                <c:pt idx="46828">
                  <c:v>45162.597222222219</c:v>
                </c:pt>
                <c:pt idx="46829">
                  <c:v>45162.600694444445</c:v>
                </c:pt>
                <c:pt idx="46830">
                  <c:v>45162.604166666664</c:v>
                </c:pt>
                <c:pt idx="46831">
                  <c:v>45162.607638888891</c:v>
                </c:pt>
                <c:pt idx="46832">
                  <c:v>45162.611111111109</c:v>
                </c:pt>
                <c:pt idx="46833">
                  <c:v>45162.614583333336</c:v>
                </c:pt>
                <c:pt idx="46834">
                  <c:v>45162.618055555555</c:v>
                </c:pt>
                <c:pt idx="46835">
                  <c:v>45162.621527777781</c:v>
                </c:pt>
                <c:pt idx="46836">
                  <c:v>45162.625</c:v>
                </c:pt>
                <c:pt idx="46837">
                  <c:v>45162.628472222219</c:v>
                </c:pt>
                <c:pt idx="46838">
                  <c:v>45162.631944444445</c:v>
                </c:pt>
                <c:pt idx="46839">
                  <c:v>45162.635416666664</c:v>
                </c:pt>
                <c:pt idx="46840">
                  <c:v>45162.638888888891</c:v>
                </c:pt>
                <c:pt idx="46841">
                  <c:v>45162.642361111109</c:v>
                </c:pt>
                <c:pt idx="46842">
                  <c:v>45162.645833333336</c:v>
                </c:pt>
                <c:pt idx="46843">
                  <c:v>45162.649305555555</c:v>
                </c:pt>
                <c:pt idx="46844">
                  <c:v>45162.652777777781</c:v>
                </c:pt>
                <c:pt idx="46845">
                  <c:v>45162.65625</c:v>
                </c:pt>
                <c:pt idx="46846">
                  <c:v>45162.659722222219</c:v>
                </c:pt>
                <c:pt idx="46847">
                  <c:v>45162.663194444445</c:v>
                </c:pt>
                <c:pt idx="46848">
                  <c:v>45162.666666666664</c:v>
                </c:pt>
                <c:pt idx="46849">
                  <c:v>45162.670138888891</c:v>
                </c:pt>
                <c:pt idx="46850">
                  <c:v>45162.673611111109</c:v>
                </c:pt>
                <c:pt idx="46851">
                  <c:v>45162.677083333336</c:v>
                </c:pt>
                <c:pt idx="46852">
                  <c:v>45162.680555555555</c:v>
                </c:pt>
                <c:pt idx="46853">
                  <c:v>45162.684027777781</c:v>
                </c:pt>
                <c:pt idx="46854">
                  <c:v>45162.6875</c:v>
                </c:pt>
                <c:pt idx="46855">
                  <c:v>45162.690972222219</c:v>
                </c:pt>
                <c:pt idx="46856">
                  <c:v>45162.694444444445</c:v>
                </c:pt>
                <c:pt idx="46857">
                  <c:v>45162.697916666664</c:v>
                </c:pt>
                <c:pt idx="46858">
                  <c:v>45162.701388888891</c:v>
                </c:pt>
                <c:pt idx="46859">
                  <c:v>45162.704861111109</c:v>
                </c:pt>
                <c:pt idx="46860">
                  <c:v>45162.708333333336</c:v>
                </c:pt>
                <c:pt idx="46861">
                  <c:v>45162.711805555555</c:v>
                </c:pt>
                <c:pt idx="46862">
                  <c:v>45162.715277777781</c:v>
                </c:pt>
                <c:pt idx="46863">
                  <c:v>45162.71875</c:v>
                </c:pt>
                <c:pt idx="46864">
                  <c:v>45162.722222222219</c:v>
                </c:pt>
                <c:pt idx="46865">
                  <c:v>45162.725694444445</c:v>
                </c:pt>
                <c:pt idx="46866">
                  <c:v>45162.729166666664</c:v>
                </c:pt>
                <c:pt idx="46867">
                  <c:v>45162.732638888891</c:v>
                </c:pt>
                <c:pt idx="46868">
                  <c:v>45162.736111111109</c:v>
                </c:pt>
                <c:pt idx="46869">
                  <c:v>45162.739583333336</c:v>
                </c:pt>
                <c:pt idx="46870">
                  <c:v>45162.743055555555</c:v>
                </c:pt>
                <c:pt idx="46871">
                  <c:v>45162.746527777781</c:v>
                </c:pt>
                <c:pt idx="46872">
                  <c:v>45162.75</c:v>
                </c:pt>
                <c:pt idx="46873">
                  <c:v>45162.753472222219</c:v>
                </c:pt>
                <c:pt idx="46874">
                  <c:v>45162.756944444445</c:v>
                </c:pt>
                <c:pt idx="46875">
                  <c:v>45162.760416666664</c:v>
                </c:pt>
                <c:pt idx="46876">
                  <c:v>45162.763888888891</c:v>
                </c:pt>
                <c:pt idx="46877">
                  <c:v>45162.767361111109</c:v>
                </c:pt>
                <c:pt idx="46878">
                  <c:v>45162.770833333336</c:v>
                </c:pt>
                <c:pt idx="46879">
                  <c:v>45162.774305555555</c:v>
                </c:pt>
                <c:pt idx="46880">
                  <c:v>45162.777777777781</c:v>
                </c:pt>
                <c:pt idx="46881">
                  <c:v>45162.78125</c:v>
                </c:pt>
                <c:pt idx="46882">
                  <c:v>45162.784722222219</c:v>
                </c:pt>
                <c:pt idx="46883">
                  <c:v>45162.788194444445</c:v>
                </c:pt>
                <c:pt idx="46884">
                  <c:v>45162.791666666664</c:v>
                </c:pt>
                <c:pt idx="46885">
                  <c:v>45162.795138888891</c:v>
                </c:pt>
                <c:pt idx="46886">
                  <c:v>45162.798611111109</c:v>
                </c:pt>
                <c:pt idx="46887">
                  <c:v>45162.802083333336</c:v>
                </c:pt>
                <c:pt idx="46888">
                  <c:v>45162.805555555555</c:v>
                </c:pt>
                <c:pt idx="46889">
                  <c:v>45162.809027777781</c:v>
                </c:pt>
                <c:pt idx="46890">
                  <c:v>45162.8125</c:v>
                </c:pt>
                <c:pt idx="46891">
                  <c:v>45162.815972222219</c:v>
                </c:pt>
                <c:pt idx="46892">
                  <c:v>45162.819444444445</c:v>
                </c:pt>
                <c:pt idx="46893">
                  <c:v>45162.822916666664</c:v>
                </c:pt>
                <c:pt idx="46894">
                  <c:v>45162.826388888891</c:v>
                </c:pt>
                <c:pt idx="46895">
                  <c:v>45162.829861111109</c:v>
                </c:pt>
                <c:pt idx="46896">
                  <c:v>45162.833333333336</c:v>
                </c:pt>
                <c:pt idx="46897">
                  <c:v>45162.836805555555</c:v>
                </c:pt>
                <c:pt idx="46898">
                  <c:v>45162.840277777781</c:v>
                </c:pt>
                <c:pt idx="46899">
                  <c:v>45162.84375</c:v>
                </c:pt>
                <c:pt idx="46900">
                  <c:v>45162.847222222219</c:v>
                </c:pt>
                <c:pt idx="46901">
                  <c:v>45162.850694444445</c:v>
                </c:pt>
                <c:pt idx="46902">
                  <c:v>45162.854166666664</c:v>
                </c:pt>
                <c:pt idx="46903">
                  <c:v>45162.857638888891</c:v>
                </c:pt>
                <c:pt idx="46904">
                  <c:v>45162.861111111109</c:v>
                </c:pt>
                <c:pt idx="46905">
                  <c:v>45162.864583333336</c:v>
                </c:pt>
                <c:pt idx="46906">
                  <c:v>45162.868055555555</c:v>
                </c:pt>
                <c:pt idx="46907">
                  <c:v>45162.871527777781</c:v>
                </c:pt>
                <c:pt idx="46908">
                  <c:v>45162.875</c:v>
                </c:pt>
                <c:pt idx="46909">
                  <c:v>45162.878472222219</c:v>
                </c:pt>
                <c:pt idx="46910">
                  <c:v>45162.881944444445</c:v>
                </c:pt>
                <c:pt idx="46911">
                  <c:v>45162.885416666664</c:v>
                </c:pt>
                <c:pt idx="46912">
                  <c:v>45162.888888888891</c:v>
                </c:pt>
                <c:pt idx="46913">
                  <c:v>45162.892361111109</c:v>
                </c:pt>
                <c:pt idx="46914">
                  <c:v>45162.895833333336</c:v>
                </c:pt>
                <c:pt idx="46915">
                  <c:v>45162.899305555555</c:v>
                </c:pt>
                <c:pt idx="46916">
                  <c:v>45162.902777777781</c:v>
                </c:pt>
                <c:pt idx="46917">
                  <c:v>45162.90625</c:v>
                </c:pt>
                <c:pt idx="46918">
                  <c:v>45162.909722222219</c:v>
                </c:pt>
                <c:pt idx="46919">
                  <c:v>45162.913194444445</c:v>
                </c:pt>
                <c:pt idx="46920">
                  <c:v>45162.916666666664</c:v>
                </c:pt>
                <c:pt idx="46921">
                  <c:v>45162.920138888891</c:v>
                </c:pt>
                <c:pt idx="46922">
                  <c:v>45162.923611111109</c:v>
                </c:pt>
                <c:pt idx="46923">
                  <c:v>45162.927083333336</c:v>
                </c:pt>
                <c:pt idx="46924">
                  <c:v>45162.930555555555</c:v>
                </c:pt>
                <c:pt idx="46925">
                  <c:v>45162.934027777781</c:v>
                </c:pt>
                <c:pt idx="46926">
                  <c:v>45162.9375</c:v>
                </c:pt>
                <c:pt idx="46927">
                  <c:v>45162.940972222219</c:v>
                </c:pt>
                <c:pt idx="46928">
                  <c:v>45162.944444444445</c:v>
                </c:pt>
                <c:pt idx="46929">
                  <c:v>45162.947916666664</c:v>
                </c:pt>
                <c:pt idx="46930">
                  <c:v>45162.951388888891</c:v>
                </c:pt>
                <c:pt idx="46931">
                  <c:v>45162.954861111109</c:v>
                </c:pt>
                <c:pt idx="46932">
                  <c:v>45162.958333333336</c:v>
                </c:pt>
                <c:pt idx="46933">
                  <c:v>45162.961805555555</c:v>
                </c:pt>
                <c:pt idx="46934">
                  <c:v>45162.965277777781</c:v>
                </c:pt>
                <c:pt idx="46935">
                  <c:v>45162.96875</c:v>
                </c:pt>
                <c:pt idx="46936">
                  <c:v>45162.972222222219</c:v>
                </c:pt>
                <c:pt idx="46937">
                  <c:v>45162.975694444445</c:v>
                </c:pt>
                <c:pt idx="46938">
                  <c:v>45162.979166666664</c:v>
                </c:pt>
                <c:pt idx="46939">
                  <c:v>45162.982638888891</c:v>
                </c:pt>
                <c:pt idx="46940">
                  <c:v>45162.986111111109</c:v>
                </c:pt>
                <c:pt idx="46941">
                  <c:v>45162.989583333336</c:v>
                </c:pt>
                <c:pt idx="46942">
                  <c:v>45162.993055555555</c:v>
                </c:pt>
                <c:pt idx="46943">
                  <c:v>45162.996527777781</c:v>
                </c:pt>
                <c:pt idx="46944">
                  <c:v>45163</c:v>
                </c:pt>
                <c:pt idx="46945">
                  <c:v>45163.003472222219</c:v>
                </c:pt>
                <c:pt idx="46946">
                  <c:v>45163.006944444445</c:v>
                </c:pt>
                <c:pt idx="46947">
                  <c:v>45163.010416666664</c:v>
                </c:pt>
                <c:pt idx="46948">
                  <c:v>45163.013888888891</c:v>
                </c:pt>
                <c:pt idx="46949">
                  <c:v>45163.017361111109</c:v>
                </c:pt>
                <c:pt idx="46950">
                  <c:v>45163.020833333336</c:v>
                </c:pt>
                <c:pt idx="46951">
                  <c:v>45163.024305555555</c:v>
                </c:pt>
                <c:pt idx="46952">
                  <c:v>45163.027777777781</c:v>
                </c:pt>
                <c:pt idx="46953">
                  <c:v>45163.03125</c:v>
                </c:pt>
                <c:pt idx="46954">
                  <c:v>45163.034722222219</c:v>
                </c:pt>
                <c:pt idx="46955">
                  <c:v>45163.038194444445</c:v>
                </c:pt>
                <c:pt idx="46956">
                  <c:v>45163.041666666664</c:v>
                </c:pt>
                <c:pt idx="46957">
                  <c:v>45163.045138888891</c:v>
                </c:pt>
                <c:pt idx="46958">
                  <c:v>45163.048611111109</c:v>
                </c:pt>
                <c:pt idx="46959">
                  <c:v>45163.052083333336</c:v>
                </c:pt>
                <c:pt idx="46960">
                  <c:v>45163.055555555555</c:v>
                </c:pt>
                <c:pt idx="46961">
                  <c:v>45163.059027777781</c:v>
                </c:pt>
                <c:pt idx="46962">
                  <c:v>45163.0625</c:v>
                </c:pt>
                <c:pt idx="46963">
                  <c:v>45163.065972222219</c:v>
                </c:pt>
                <c:pt idx="46964">
                  <c:v>45163.069444444445</c:v>
                </c:pt>
                <c:pt idx="46965">
                  <c:v>45163.072916666664</c:v>
                </c:pt>
                <c:pt idx="46966">
                  <c:v>45163.076388888891</c:v>
                </c:pt>
                <c:pt idx="46967">
                  <c:v>45163.079861111109</c:v>
                </c:pt>
                <c:pt idx="46968">
                  <c:v>45163.083333333336</c:v>
                </c:pt>
                <c:pt idx="46969">
                  <c:v>45163.086805555555</c:v>
                </c:pt>
                <c:pt idx="46970">
                  <c:v>45163.090277777781</c:v>
                </c:pt>
                <c:pt idx="46971">
                  <c:v>45163.09375</c:v>
                </c:pt>
                <c:pt idx="46972">
                  <c:v>45163.097222222219</c:v>
                </c:pt>
                <c:pt idx="46973">
                  <c:v>45163.100694444445</c:v>
                </c:pt>
                <c:pt idx="46974">
                  <c:v>45163.104166666664</c:v>
                </c:pt>
                <c:pt idx="46975">
                  <c:v>45163.107638888891</c:v>
                </c:pt>
                <c:pt idx="46976">
                  <c:v>45163.111111111109</c:v>
                </c:pt>
                <c:pt idx="46977">
                  <c:v>45163.114583333336</c:v>
                </c:pt>
                <c:pt idx="46978">
                  <c:v>45163.118055555555</c:v>
                </c:pt>
                <c:pt idx="46979">
                  <c:v>45163.121527777781</c:v>
                </c:pt>
                <c:pt idx="46980">
                  <c:v>45163.125</c:v>
                </c:pt>
                <c:pt idx="46981">
                  <c:v>45163.128472222219</c:v>
                </c:pt>
                <c:pt idx="46982">
                  <c:v>45163.131944444445</c:v>
                </c:pt>
                <c:pt idx="46983">
                  <c:v>45163.135416666664</c:v>
                </c:pt>
                <c:pt idx="46984">
                  <c:v>45163.138888888891</c:v>
                </c:pt>
                <c:pt idx="46985">
                  <c:v>45163.142361111109</c:v>
                </c:pt>
                <c:pt idx="46986">
                  <c:v>45163.145833333336</c:v>
                </c:pt>
                <c:pt idx="46987">
                  <c:v>45163.149305555555</c:v>
                </c:pt>
                <c:pt idx="46988">
                  <c:v>45163.152777777781</c:v>
                </c:pt>
                <c:pt idx="46989">
                  <c:v>45163.15625</c:v>
                </c:pt>
                <c:pt idx="46990">
                  <c:v>45163.159722222219</c:v>
                </c:pt>
                <c:pt idx="46991">
                  <c:v>45163.163194444445</c:v>
                </c:pt>
                <c:pt idx="46992">
                  <c:v>45163.166666666664</c:v>
                </c:pt>
                <c:pt idx="46993">
                  <c:v>45163.170138888891</c:v>
                </c:pt>
                <c:pt idx="46994">
                  <c:v>45163.173611111109</c:v>
                </c:pt>
                <c:pt idx="46995">
                  <c:v>45163.177083333336</c:v>
                </c:pt>
                <c:pt idx="46996">
                  <c:v>45163.180555555555</c:v>
                </c:pt>
                <c:pt idx="46997">
                  <c:v>45163.184027777781</c:v>
                </c:pt>
                <c:pt idx="46998">
                  <c:v>45163.1875</c:v>
                </c:pt>
                <c:pt idx="46999">
                  <c:v>45163.190972222219</c:v>
                </c:pt>
                <c:pt idx="47000">
                  <c:v>45163.194444444445</c:v>
                </c:pt>
                <c:pt idx="47001">
                  <c:v>45163.197916666664</c:v>
                </c:pt>
                <c:pt idx="47002">
                  <c:v>45163.201388888891</c:v>
                </c:pt>
                <c:pt idx="47003">
                  <c:v>45163.204861111109</c:v>
                </c:pt>
                <c:pt idx="47004">
                  <c:v>45163.208333333336</c:v>
                </c:pt>
                <c:pt idx="47005">
                  <c:v>45163.211805555555</c:v>
                </c:pt>
                <c:pt idx="47006">
                  <c:v>45163.215277777781</c:v>
                </c:pt>
                <c:pt idx="47007">
                  <c:v>45163.21875</c:v>
                </c:pt>
                <c:pt idx="47008">
                  <c:v>45163.222222222219</c:v>
                </c:pt>
                <c:pt idx="47009">
                  <c:v>45163.225694444445</c:v>
                </c:pt>
                <c:pt idx="47010">
                  <c:v>45163.229166666664</c:v>
                </c:pt>
                <c:pt idx="47011">
                  <c:v>45163.232638888891</c:v>
                </c:pt>
                <c:pt idx="47012">
                  <c:v>45163.236111111109</c:v>
                </c:pt>
                <c:pt idx="47013">
                  <c:v>45163.239583333336</c:v>
                </c:pt>
                <c:pt idx="47014">
                  <c:v>45163.243055555555</c:v>
                </c:pt>
                <c:pt idx="47015">
                  <c:v>45163.246527777781</c:v>
                </c:pt>
                <c:pt idx="47016">
                  <c:v>45163.25</c:v>
                </c:pt>
                <c:pt idx="47017">
                  <c:v>45163.253472222219</c:v>
                </c:pt>
                <c:pt idx="47018">
                  <c:v>45163.256944444445</c:v>
                </c:pt>
                <c:pt idx="47019">
                  <c:v>45163.260416666664</c:v>
                </c:pt>
                <c:pt idx="47020">
                  <c:v>45163.263888888891</c:v>
                </c:pt>
                <c:pt idx="47021">
                  <c:v>45163.267361111109</c:v>
                </c:pt>
                <c:pt idx="47022">
                  <c:v>45163.270833333336</c:v>
                </c:pt>
                <c:pt idx="47023">
                  <c:v>45163.274305555555</c:v>
                </c:pt>
                <c:pt idx="47024">
                  <c:v>45163.277777777781</c:v>
                </c:pt>
                <c:pt idx="47025">
                  <c:v>45163.28125</c:v>
                </c:pt>
                <c:pt idx="47026">
                  <c:v>45163.284722222219</c:v>
                </c:pt>
                <c:pt idx="47027">
                  <c:v>45163.288194444445</c:v>
                </c:pt>
                <c:pt idx="47028">
                  <c:v>45163.291666666664</c:v>
                </c:pt>
                <c:pt idx="47029">
                  <c:v>45163.295138888891</c:v>
                </c:pt>
                <c:pt idx="47030">
                  <c:v>45163.298611111109</c:v>
                </c:pt>
                <c:pt idx="47031">
                  <c:v>45163.302083333336</c:v>
                </c:pt>
                <c:pt idx="47032">
                  <c:v>45163.305555555555</c:v>
                </c:pt>
                <c:pt idx="47033">
                  <c:v>45163.309027777781</c:v>
                </c:pt>
                <c:pt idx="47034">
                  <c:v>45163.3125</c:v>
                </c:pt>
                <c:pt idx="47035">
                  <c:v>45163.315972222219</c:v>
                </c:pt>
                <c:pt idx="47036">
                  <c:v>45163.319444444445</c:v>
                </c:pt>
                <c:pt idx="47037">
                  <c:v>45163.322916666664</c:v>
                </c:pt>
                <c:pt idx="47038">
                  <c:v>45163.326388888891</c:v>
                </c:pt>
                <c:pt idx="47039">
                  <c:v>45163.329861111109</c:v>
                </c:pt>
                <c:pt idx="47040">
                  <c:v>45163.333333333336</c:v>
                </c:pt>
                <c:pt idx="47041">
                  <c:v>45163.336805555555</c:v>
                </c:pt>
                <c:pt idx="47042">
                  <c:v>45163.340277777781</c:v>
                </c:pt>
                <c:pt idx="47043">
                  <c:v>45163.34375</c:v>
                </c:pt>
                <c:pt idx="47044">
                  <c:v>45163.347222222219</c:v>
                </c:pt>
                <c:pt idx="47045">
                  <c:v>45163.350694444445</c:v>
                </c:pt>
                <c:pt idx="47046">
                  <c:v>45163.354166666664</c:v>
                </c:pt>
                <c:pt idx="47047">
                  <c:v>45163.357638888891</c:v>
                </c:pt>
                <c:pt idx="47048">
                  <c:v>45163.361111111109</c:v>
                </c:pt>
                <c:pt idx="47049">
                  <c:v>45163.364583333336</c:v>
                </c:pt>
                <c:pt idx="47050">
                  <c:v>45163.368055555555</c:v>
                </c:pt>
                <c:pt idx="47051">
                  <c:v>45163.371527777781</c:v>
                </c:pt>
                <c:pt idx="47052">
                  <c:v>45163.375</c:v>
                </c:pt>
                <c:pt idx="47053">
                  <c:v>45163.378472222219</c:v>
                </c:pt>
                <c:pt idx="47054">
                  <c:v>45163.381944444445</c:v>
                </c:pt>
                <c:pt idx="47055">
                  <c:v>45163.385416666664</c:v>
                </c:pt>
                <c:pt idx="47056">
                  <c:v>45163.388888888891</c:v>
                </c:pt>
                <c:pt idx="47057">
                  <c:v>45163.392361111109</c:v>
                </c:pt>
                <c:pt idx="47058">
                  <c:v>45163.395833333336</c:v>
                </c:pt>
                <c:pt idx="47059">
                  <c:v>45163.399305555555</c:v>
                </c:pt>
                <c:pt idx="47060">
                  <c:v>45163.402777777781</c:v>
                </c:pt>
                <c:pt idx="47061">
                  <c:v>45163.40625</c:v>
                </c:pt>
                <c:pt idx="47062">
                  <c:v>45163.409722222219</c:v>
                </c:pt>
                <c:pt idx="47063">
                  <c:v>45163.413194444445</c:v>
                </c:pt>
                <c:pt idx="47064">
                  <c:v>45163.416666666664</c:v>
                </c:pt>
                <c:pt idx="47065">
                  <c:v>45163.420138888891</c:v>
                </c:pt>
                <c:pt idx="47066">
                  <c:v>45163.423611111109</c:v>
                </c:pt>
                <c:pt idx="47067">
                  <c:v>45163.427083333336</c:v>
                </c:pt>
                <c:pt idx="47068">
                  <c:v>45163.430555555555</c:v>
                </c:pt>
                <c:pt idx="47069">
                  <c:v>45163.434027777781</c:v>
                </c:pt>
                <c:pt idx="47070">
                  <c:v>45163.4375</c:v>
                </c:pt>
                <c:pt idx="47071">
                  <c:v>45163.440972222219</c:v>
                </c:pt>
                <c:pt idx="47072">
                  <c:v>45163.444444444445</c:v>
                </c:pt>
                <c:pt idx="47073">
                  <c:v>45163.447916666664</c:v>
                </c:pt>
                <c:pt idx="47074">
                  <c:v>45163.451388888891</c:v>
                </c:pt>
                <c:pt idx="47075">
                  <c:v>45163.454861111109</c:v>
                </c:pt>
                <c:pt idx="47076">
                  <c:v>45163.458333333336</c:v>
                </c:pt>
                <c:pt idx="47077">
                  <c:v>45163.461805555555</c:v>
                </c:pt>
                <c:pt idx="47078">
                  <c:v>45163.465277777781</c:v>
                </c:pt>
                <c:pt idx="47079">
                  <c:v>45163.46875</c:v>
                </c:pt>
                <c:pt idx="47080">
                  <c:v>45163.472222222219</c:v>
                </c:pt>
                <c:pt idx="47081">
                  <c:v>45163.475694444445</c:v>
                </c:pt>
                <c:pt idx="47082">
                  <c:v>45163.479166666664</c:v>
                </c:pt>
                <c:pt idx="47083">
                  <c:v>45163.482638888891</c:v>
                </c:pt>
                <c:pt idx="47084">
                  <c:v>45163.486111111109</c:v>
                </c:pt>
                <c:pt idx="47085">
                  <c:v>45163.489583333336</c:v>
                </c:pt>
                <c:pt idx="47086">
                  <c:v>45163.493055555555</c:v>
                </c:pt>
                <c:pt idx="47087">
                  <c:v>45163.496527777781</c:v>
                </c:pt>
                <c:pt idx="47088">
                  <c:v>45163.5</c:v>
                </c:pt>
                <c:pt idx="47089">
                  <c:v>45163.503472222219</c:v>
                </c:pt>
                <c:pt idx="47090">
                  <c:v>45163.506944444445</c:v>
                </c:pt>
                <c:pt idx="47091">
                  <c:v>45163.510416666664</c:v>
                </c:pt>
                <c:pt idx="47092">
                  <c:v>45163.513888888891</c:v>
                </c:pt>
                <c:pt idx="47093">
                  <c:v>45163.517361111109</c:v>
                </c:pt>
                <c:pt idx="47094">
                  <c:v>45163.520833333336</c:v>
                </c:pt>
                <c:pt idx="47095">
                  <c:v>45163.524305555555</c:v>
                </c:pt>
                <c:pt idx="47096">
                  <c:v>45163.527777777781</c:v>
                </c:pt>
                <c:pt idx="47097">
                  <c:v>45163.53125</c:v>
                </c:pt>
                <c:pt idx="47098">
                  <c:v>45163.534722222219</c:v>
                </c:pt>
                <c:pt idx="47099">
                  <c:v>45163.538194444445</c:v>
                </c:pt>
                <c:pt idx="47100">
                  <c:v>45163.541666666664</c:v>
                </c:pt>
                <c:pt idx="47101">
                  <c:v>45163.545138888891</c:v>
                </c:pt>
                <c:pt idx="47102">
                  <c:v>45163.548611111109</c:v>
                </c:pt>
                <c:pt idx="47103">
                  <c:v>45163.552083333336</c:v>
                </c:pt>
                <c:pt idx="47104">
                  <c:v>45163.555555555555</c:v>
                </c:pt>
                <c:pt idx="47105">
                  <c:v>45163.559027777781</c:v>
                </c:pt>
                <c:pt idx="47106">
                  <c:v>45163.5625</c:v>
                </c:pt>
                <c:pt idx="47107">
                  <c:v>45163.565972222219</c:v>
                </c:pt>
                <c:pt idx="47108">
                  <c:v>45163.569444444445</c:v>
                </c:pt>
                <c:pt idx="47109">
                  <c:v>45163.572916666664</c:v>
                </c:pt>
                <c:pt idx="47110">
                  <c:v>45163.576388888891</c:v>
                </c:pt>
                <c:pt idx="47111">
                  <c:v>45163.579861111109</c:v>
                </c:pt>
                <c:pt idx="47112">
                  <c:v>45163.583333333336</c:v>
                </c:pt>
                <c:pt idx="47113">
                  <c:v>45163.586805555555</c:v>
                </c:pt>
                <c:pt idx="47114">
                  <c:v>45163.590277777781</c:v>
                </c:pt>
                <c:pt idx="47115">
                  <c:v>45163.59375</c:v>
                </c:pt>
                <c:pt idx="47116">
                  <c:v>45163.597222222219</c:v>
                </c:pt>
                <c:pt idx="47117">
                  <c:v>45163.600694444445</c:v>
                </c:pt>
                <c:pt idx="47118">
                  <c:v>45163.604166666664</c:v>
                </c:pt>
                <c:pt idx="47119">
                  <c:v>45163.607638888891</c:v>
                </c:pt>
                <c:pt idx="47120">
                  <c:v>45163.611111111109</c:v>
                </c:pt>
                <c:pt idx="47121">
                  <c:v>45163.614583333336</c:v>
                </c:pt>
                <c:pt idx="47122">
                  <c:v>45163.618055555555</c:v>
                </c:pt>
                <c:pt idx="47123">
                  <c:v>45163.621527777781</c:v>
                </c:pt>
                <c:pt idx="47124">
                  <c:v>45163.625</c:v>
                </c:pt>
                <c:pt idx="47125">
                  <c:v>45163.628472222219</c:v>
                </c:pt>
                <c:pt idx="47126">
                  <c:v>45163.631944444445</c:v>
                </c:pt>
                <c:pt idx="47127">
                  <c:v>45163.635416666664</c:v>
                </c:pt>
                <c:pt idx="47128">
                  <c:v>45163.638888888891</c:v>
                </c:pt>
                <c:pt idx="47129">
                  <c:v>45163.642361111109</c:v>
                </c:pt>
                <c:pt idx="47130">
                  <c:v>45163.645833333336</c:v>
                </c:pt>
                <c:pt idx="47131">
                  <c:v>45163.649305555555</c:v>
                </c:pt>
                <c:pt idx="47132">
                  <c:v>45163.652777777781</c:v>
                </c:pt>
                <c:pt idx="47133">
                  <c:v>45163.65625</c:v>
                </c:pt>
                <c:pt idx="47134">
                  <c:v>45163.659722222219</c:v>
                </c:pt>
                <c:pt idx="47135">
                  <c:v>45163.663194444445</c:v>
                </c:pt>
                <c:pt idx="47136">
                  <c:v>45163.666666666664</c:v>
                </c:pt>
                <c:pt idx="47137">
                  <c:v>45163.670138888891</c:v>
                </c:pt>
                <c:pt idx="47138">
                  <c:v>45163.673611111109</c:v>
                </c:pt>
                <c:pt idx="47139">
                  <c:v>45163.677083333336</c:v>
                </c:pt>
                <c:pt idx="47140">
                  <c:v>45163.680555555555</c:v>
                </c:pt>
                <c:pt idx="47141">
                  <c:v>45163.684027777781</c:v>
                </c:pt>
                <c:pt idx="47142">
                  <c:v>45163.6875</c:v>
                </c:pt>
                <c:pt idx="47143">
                  <c:v>45163.690972222219</c:v>
                </c:pt>
                <c:pt idx="47144">
                  <c:v>45163.694444444445</c:v>
                </c:pt>
                <c:pt idx="47145">
                  <c:v>45163.697916666664</c:v>
                </c:pt>
                <c:pt idx="47146">
                  <c:v>45163.701388888891</c:v>
                </c:pt>
                <c:pt idx="47147">
                  <c:v>45163.704861111109</c:v>
                </c:pt>
                <c:pt idx="47148">
                  <c:v>45163.708333333336</c:v>
                </c:pt>
                <c:pt idx="47149">
                  <c:v>45163.711805555555</c:v>
                </c:pt>
                <c:pt idx="47150">
                  <c:v>45163.715277777781</c:v>
                </c:pt>
                <c:pt idx="47151">
                  <c:v>45163.71875</c:v>
                </c:pt>
                <c:pt idx="47152">
                  <c:v>45163.722222222219</c:v>
                </c:pt>
                <c:pt idx="47153">
                  <c:v>45163.725694444445</c:v>
                </c:pt>
                <c:pt idx="47154">
                  <c:v>45163.729166666664</c:v>
                </c:pt>
                <c:pt idx="47155">
                  <c:v>45163.732638888891</c:v>
                </c:pt>
                <c:pt idx="47156">
                  <c:v>45163.736111111109</c:v>
                </c:pt>
                <c:pt idx="47157">
                  <c:v>45163.739583333336</c:v>
                </c:pt>
                <c:pt idx="47158">
                  <c:v>45163.743055555555</c:v>
                </c:pt>
                <c:pt idx="47159">
                  <c:v>45163.746527777781</c:v>
                </c:pt>
                <c:pt idx="47160">
                  <c:v>45163.75</c:v>
                </c:pt>
                <c:pt idx="47161">
                  <c:v>45163.753472222219</c:v>
                </c:pt>
                <c:pt idx="47162">
                  <c:v>45163.756944444445</c:v>
                </c:pt>
                <c:pt idx="47163">
                  <c:v>45163.760416666664</c:v>
                </c:pt>
                <c:pt idx="47164">
                  <c:v>45163.763888888891</c:v>
                </c:pt>
                <c:pt idx="47165">
                  <c:v>45163.767361111109</c:v>
                </c:pt>
                <c:pt idx="47166">
                  <c:v>45163.770833333336</c:v>
                </c:pt>
                <c:pt idx="47167">
                  <c:v>45163.774305555555</c:v>
                </c:pt>
                <c:pt idx="47168">
                  <c:v>45163.777777777781</c:v>
                </c:pt>
                <c:pt idx="47169">
                  <c:v>45163.78125</c:v>
                </c:pt>
                <c:pt idx="47170">
                  <c:v>45163.784722222219</c:v>
                </c:pt>
                <c:pt idx="47171">
                  <c:v>45163.788194444445</c:v>
                </c:pt>
                <c:pt idx="47172">
                  <c:v>45163.791666666664</c:v>
                </c:pt>
                <c:pt idx="47173">
                  <c:v>45163.795138888891</c:v>
                </c:pt>
                <c:pt idx="47174">
                  <c:v>45163.798611111109</c:v>
                </c:pt>
                <c:pt idx="47175">
                  <c:v>45163.802083333336</c:v>
                </c:pt>
                <c:pt idx="47176">
                  <c:v>45163.805555555555</c:v>
                </c:pt>
                <c:pt idx="47177">
                  <c:v>45163.809027777781</c:v>
                </c:pt>
                <c:pt idx="47178">
                  <c:v>45163.8125</c:v>
                </c:pt>
                <c:pt idx="47179">
                  <c:v>45163.815972222219</c:v>
                </c:pt>
                <c:pt idx="47180">
                  <c:v>45163.819444444445</c:v>
                </c:pt>
                <c:pt idx="47181">
                  <c:v>45163.822916666664</c:v>
                </c:pt>
                <c:pt idx="47182">
                  <c:v>45163.826388888891</c:v>
                </c:pt>
                <c:pt idx="47183">
                  <c:v>45163.829861111109</c:v>
                </c:pt>
                <c:pt idx="47184">
                  <c:v>45163.833333333336</c:v>
                </c:pt>
                <c:pt idx="47185">
                  <c:v>45163.836805555555</c:v>
                </c:pt>
                <c:pt idx="47186">
                  <c:v>45163.840277777781</c:v>
                </c:pt>
                <c:pt idx="47187">
                  <c:v>45163.84375</c:v>
                </c:pt>
                <c:pt idx="47188">
                  <c:v>45163.847222222219</c:v>
                </c:pt>
                <c:pt idx="47189">
                  <c:v>45163.850694444445</c:v>
                </c:pt>
                <c:pt idx="47190">
                  <c:v>45163.854166666664</c:v>
                </c:pt>
                <c:pt idx="47191">
                  <c:v>45163.857638888891</c:v>
                </c:pt>
                <c:pt idx="47192">
                  <c:v>45163.861111111109</c:v>
                </c:pt>
                <c:pt idx="47193">
                  <c:v>45163.864583333336</c:v>
                </c:pt>
                <c:pt idx="47194">
                  <c:v>45163.868055555555</c:v>
                </c:pt>
                <c:pt idx="47195">
                  <c:v>45163.871527777781</c:v>
                </c:pt>
                <c:pt idx="47196">
                  <c:v>45163.875</c:v>
                </c:pt>
                <c:pt idx="47197">
                  <c:v>45163.878472222219</c:v>
                </c:pt>
                <c:pt idx="47198">
                  <c:v>45163.881944444445</c:v>
                </c:pt>
                <c:pt idx="47199">
                  <c:v>45163.885416666664</c:v>
                </c:pt>
                <c:pt idx="47200">
                  <c:v>45163.888888888891</c:v>
                </c:pt>
                <c:pt idx="47201">
                  <c:v>45163.892361111109</c:v>
                </c:pt>
                <c:pt idx="47202">
                  <c:v>45163.895833333336</c:v>
                </c:pt>
                <c:pt idx="47203">
                  <c:v>45163.899305555555</c:v>
                </c:pt>
                <c:pt idx="47204">
                  <c:v>45163.902777777781</c:v>
                </c:pt>
                <c:pt idx="47205">
                  <c:v>45163.90625</c:v>
                </c:pt>
                <c:pt idx="47206">
                  <c:v>45163.909722222219</c:v>
                </c:pt>
                <c:pt idx="47207">
                  <c:v>45163.913194444445</c:v>
                </c:pt>
                <c:pt idx="47208">
                  <c:v>45163.916666666664</c:v>
                </c:pt>
                <c:pt idx="47209">
                  <c:v>45163.920138888891</c:v>
                </c:pt>
                <c:pt idx="47210">
                  <c:v>45163.923611111109</c:v>
                </c:pt>
                <c:pt idx="47211">
                  <c:v>45163.927083333336</c:v>
                </c:pt>
                <c:pt idx="47212">
                  <c:v>45163.930555555555</c:v>
                </c:pt>
                <c:pt idx="47213">
                  <c:v>45163.934027777781</c:v>
                </c:pt>
                <c:pt idx="47214">
                  <c:v>45163.9375</c:v>
                </c:pt>
                <c:pt idx="47215">
                  <c:v>45163.940972222219</c:v>
                </c:pt>
                <c:pt idx="47216">
                  <c:v>45163.944444444445</c:v>
                </c:pt>
                <c:pt idx="47217">
                  <c:v>45163.947916666664</c:v>
                </c:pt>
                <c:pt idx="47218">
                  <c:v>45163.951388888891</c:v>
                </c:pt>
                <c:pt idx="47219">
                  <c:v>45163.954861111109</c:v>
                </c:pt>
                <c:pt idx="47220">
                  <c:v>45163.958333333336</c:v>
                </c:pt>
                <c:pt idx="47221">
                  <c:v>45163.961805555555</c:v>
                </c:pt>
                <c:pt idx="47222">
                  <c:v>45163.965277777781</c:v>
                </c:pt>
                <c:pt idx="47223">
                  <c:v>45163.96875</c:v>
                </c:pt>
                <c:pt idx="47224">
                  <c:v>45163.972222222219</c:v>
                </c:pt>
                <c:pt idx="47225">
                  <c:v>45163.975694444445</c:v>
                </c:pt>
                <c:pt idx="47226">
                  <c:v>45163.979166666664</c:v>
                </c:pt>
                <c:pt idx="47227">
                  <c:v>45163.982638888891</c:v>
                </c:pt>
                <c:pt idx="47228">
                  <c:v>45163.986111111109</c:v>
                </c:pt>
                <c:pt idx="47229">
                  <c:v>45163.989583333336</c:v>
                </c:pt>
                <c:pt idx="47230">
                  <c:v>45163.993055555555</c:v>
                </c:pt>
                <c:pt idx="47231">
                  <c:v>45163.996527777781</c:v>
                </c:pt>
                <c:pt idx="47232">
                  <c:v>45164</c:v>
                </c:pt>
                <c:pt idx="47233">
                  <c:v>45164.003472222219</c:v>
                </c:pt>
                <c:pt idx="47234">
                  <c:v>45164.006944444445</c:v>
                </c:pt>
                <c:pt idx="47235">
                  <c:v>45164.010416666664</c:v>
                </c:pt>
                <c:pt idx="47236">
                  <c:v>45164.013888888891</c:v>
                </c:pt>
                <c:pt idx="47237">
                  <c:v>45164.017361111109</c:v>
                </c:pt>
                <c:pt idx="47238">
                  <c:v>45164.020833333336</c:v>
                </c:pt>
                <c:pt idx="47239">
                  <c:v>45164.024305555555</c:v>
                </c:pt>
                <c:pt idx="47240">
                  <c:v>45164.027777777781</c:v>
                </c:pt>
                <c:pt idx="47241">
                  <c:v>45164.03125</c:v>
                </c:pt>
                <c:pt idx="47242">
                  <c:v>45164.034722222219</c:v>
                </c:pt>
                <c:pt idx="47243">
                  <c:v>45164.038194444445</c:v>
                </c:pt>
                <c:pt idx="47244">
                  <c:v>45164.041666666664</c:v>
                </c:pt>
                <c:pt idx="47245">
                  <c:v>45164.045138888891</c:v>
                </c:pt>
                <c:pt idx="47246">
                  <c:v>45164.048611111109</c:v>
                </c:pt>
                <c:pt idx="47247">
                  <c:v>45164.052083333336</c:v>
                </c:pt>
                <c:pt idx="47248">
                  <c:v>45164.055555555555</c:v>
                </c:pt>
                <c:pt idx="47249">
                  <c:v>45164.059027777781</c:v>
                </c:pt>
                <c:pt idx="47250">
                  <c:v>45164.0625</c:v>
                </c:pt>
                <c:pt idx="47251">
                  <c:v>45164.065972222219</c:v>
                </c:pt>
                <c:pt idx="47252">
                  <c:v>45164.069444444445</c:v>
                </c:pt>
                <c:pt idx="47253">
                  <c:v>45164.072916666664</c:v>
                </c:pt>
                <c:pt idx="47254">
                  <c:v>45164.076388888891</c:v>
                </c:pt>
                <c:pt idx="47255">
                  <c:v>45164.079861111109</c:v>
                </c:pt>
                <c:pt idx="47256">
                  <c:v>45164.083333333336</c:v>
                </c:pt>
                <c:pt idx="47257">
                  <c:v>45164.086805555555</c:v>
                </c:pt>
                <c:pt idx="47258">
                  <c:v>45164.090277777781</c:v>
                </c:pt>
                <c:pt idx="47259">
                  <c:v>45164.09375</c:v>
                </c:pt>
                <c:pt idx="47260">
                  <c:v>45164.097222222219</c:v>
                </c:pt>
                <c:pt idx="47261">
                  <c:v>45164.100694444445</c:v>
                </c:pt>
                <c:pt idx="47262">
                  <c:v>45164.104166666664</c:v>
                </c:pt>
                <c:pt idx="47263">
                  <c:v>45164.107638888891</c:v>
                </c:pt>
                <c:pt idx="47264">
                  <c:v>45164.111111111109</c:v>
                </c:pt>
                <c:pt idx="47265">
                  <c:v>45164.114583333336</c:v>
                </c:pt>
                <c:pt idx="47266">
                  <c:v>45164.118055555555</c:v>
                </c:pt>
                <c:pt idx="47267">
                  <c:v>45164.121527777781</c:v>
                </c:pt>
                <c:pt idx="47268">
                  <c:v>45164.125</c:v>
                </c:pt>
                <c:pt idx="47269">
                  <c:v>45164.128472222219</c:v>
                </c:pt>
                <c:pt idx="47270">
                  <c:v>45164.131944444445</c:v>
                </c:pt>
                <c:pt idx="47271">
                  <c:v>45164.135416666664</c:v>
                </c:pt>
                <c:pt idx="47272">
                  <c:v>45164.138888888891</c:v>
                </c:pt>
                <c:pt idx="47273">
                  <c:v>45164.142361111109</c:v>
                </c:pt>
                <c:pt idx="47274">
                  <c:v>45164.145833333336</c:v>
                </c:pt>
                <c:pt idx="47275">
                  <c:v>45164.149305555555</c:v>
                </c:pt>
                <c:pt idx="47276">
                  <c:v>45164.152777777781</c:v>
                </c:pt>
                <c:pt idx="47277">
                  <c:v>45164.15625</c:v>
                </c:pt>
                <c:pt idx="47278">
                  <c:v>45164.159722222219</c:v>
                </c:pt>
                <c:pt idx="47279">
                  <c:v>45164.163194444445</c:v>
                </c:pt>
                <c:pt idx="47280">
                  <c:v>45164.166666666664</c:v>
                </c:pt>
                <c:pt idx="47281">
                  <c:v>45164.170138888891</c:v>
                </c:pt>
                <c:pt idx="47282">
                  <c:v>45164.173611111109</c:v>
                </c:pt>
                <c:pt idx="47283">
                  <c:v>45164.177083333336</c:v>
                </c:pt>
                <c:pt idx="47284">
                  <c:v>45164.180555555555</c:v>
                </c:pt>
                <c:pt idx="47285">
                  <c:v>45164.184027777781</c:v>
                </c:pt>
                <c:pt idx="47286">
                  <c:v>45164.1875</c:v>
                </c:pt>
                <c:pt idx="47287">
                  <c:v>45164.190972222219</c:v>
                </c:pt>
                <c:pt idx="47288">
                  <c:v>45164.194444444445</c:v>
                </c:pt>
                <c:pt idx="47289">
                  <c:v>45164.197916666664</c:v>
                </c:pt>
                <c:pt idx="47290">
                  <c:v>45164.201388888891</c:v>
                </c:pt>
                <c:pt idx="47291">
                  <c:v>45164.204861111109</c:v>
                </c:pt>
                <c:pt idx="47292">
                  <c:v>45164.208333333336</c:v>
                </c:pt>
                <c:pt idx="47293">
                  <c:v>45164.211805555555</c:v>
                </c:pt>
                <c:pt idx="47294">
                  <c:v>45164.215277777781</c:v>
                </c:pt>
                <c:pt idx="47295">
                  <c:v>45164.21875</c:v>
                </c:pt>
                <c:pt idx="47296">
                  <c:v>45164.222222222219</c:v>
                </c:pt>
                <c:pt idx="47297">
                  <c:v>45164.225694444445</c:v>
                </c:pt>
                <c:pt idx="47298">
                  <c:v>45164.229166666664</c:v>
                </c:pt>
                <c:pt idx="47299">
                  <c:v>45164.232638888891</c:v>
                </c:pt>
                <c:pt idx="47300">
                  <c:v>45164.236111111109</c:v>
                </c:pt>
                <c:pt idx="47301">
                  <c:v>45164.239583333336</c:v>
                </c:pt>
                <c:pt idx="47302">
                  <c:v>45164.243055555555</c:v>
                </c:pt>
                <c:pt idx="47303">
                  <c:v>45164.246527777781</c:v>
                </c:pt>
                <c:pt idx="47304">
                  <c:v>45164.25</c:v>
                </c:pt>
                <c:pt idx="47305">
                  <c:v>45164.253472222219</c:v>
                </c:pt>
                <c:pt idx="47306">
                  <c:v>45164.256944444445</c:v>
                </c:pt>
                <c:pt idx="47307">
                  <c:v>45164.260416666664</c:v>
                </c:pt>
                <c:pt idx="47308">
                  <c:v>45164.263888888891</c:v>
                </c:pt>
                <c:pt idx="47309">
                  <c:v>45164.267361111109</c:v>
                </c:pt>
                <c:pt idx="47310">
                  <c:v>45164.270833333336</c:v>
                </c:pt>
                <c:pt idx="47311">
                  <c:v>45164.274305555555</c:v>
                </c:pt>
                <c:pt idx="47312">
                  <c:v>45164.277777777781</c:v>
                </c:pt>
                <c:pt idx="47313">
                  <c:v>45164.28125</c:v>
                </c:pt>
                <c:pt idx="47314">
                  <c:v>45164.284722222219</c:v>
                </c:pt>
                <c:pt idx="47315">
                  <c:v>45164.288194444445</c:v>
                </c:pt>
                <c:pt idx="47316">
                  <c:v>45164.291666666664</c:v>
                </c:pt>
                <c:pt idx="47317">
                  <c:v>45164.295138888891</c:v>
                </c:pt>
                <c:pt idx="47318">
                  <c:v>45164.298611111109</c:v>
                </c:pt>
                <c:pt idx="47319">
                  <c:v>45164.302083333336</c:v>
                </c:pt>
                <c:pt idx="47320">
                  <c:v>45164.305555555555</c:v>
                </c:pt>
                <c:pt idx="47321">
                  <c:v>45164.309027777781</c:v>
                </c:pt>
                <c:pt idx="47322">
                  <c:v>45164.3125</c:v>
                </c:pt>
                <c:pt idx="47323">
                  <c:v>45164.315972222219</c:v>
                </c:pt>
                <c:pt idx="47324">
                  <c:v>45164.319444444445</c:v>
                </c:pt>
                <c:pt idx="47325">
                  <c:v>45164.322916666664</c:v>
                </c:pt>
                <c:pt idx="47326">
                  <c:v>45164.326388888891</c:v>
                </c:pt>
                <c:pt idx="47327">
                  <c:v>45164.329861111109</c:v>
                </c:pt>
                <c:pt idx="47328">
                  <c:v>45164.333333333336</c:v>
                </c:pt>
                <c:pt idx="47329">
                  <c:v>45164.336805555555</c:v>
                </c:pt>
                <c:pt idx="47330">
                  <c:v>45164.340277777781</c:v>
                </c:pt>
                <c:pt idx="47331">
                  <c:v>45164.34375</c:v>
                </c:pt>
                <c:pt idx="47332">
                  <c:v>45164.347222222219</c:v>
                </c:pt>
                <c:pt idx="47333">
                  <c:v>45164.350694444445</c:v>
                </c:pt>
                <c:pt idx="47334">
                  <c:v>45164.354166666664</c:v>
                </c:pt>
                <c:pt idx="47335">
                  <c:v>45164.357638888891</c:v>
                </c:pt>
                <c:pt idx="47336">
                  <c:v>45164.361111111109</c:v>
                </c:pt>
                <c:pt idx="47337">
                  <c:v>45164.364583333336</c:v>
                </c:pt>
                <c:pt idx="47338">
                  <c:v>45164.368055555555</c:v>
                </c:pt>
                <c:pt idx="47339">
                  <c:v>45164.371527777781</c:v>
                </c:pt>
                <c:pt idx="47340">
                  <c:v>45164.375</c:v>
                </c:pt>
                <c:pt idx="47341">
                  <c:v>45164.378472222219</c:v>
                </c:pt>
                <c:pt idx="47342">
                  <c:v>45164.381944444445</c:v>
                </c:pt>
                <c:pt idx="47343">
                  <c:v>45164.385416666664</c:v>
                </c:pt>
                <c:pt idx="47344">
                  <c:v>45164.388888888891</c:v>
                </c:pt>
                <c:pt idx="47345">
                  <c:v>45164.392361111109</c:v>
                </c:pt>
                <c:pt idx="47346">
                  <c:v>45164.395833333336</c:v>
                </c:pt>
                <c:pt idx="47347">
                  <c:v>45164.399305555555</c:v>
                </c:pt>
                <c:pt idx="47348">
                  <c:v>45164.402777777781</c:v>
                </c:pt>
                <c:pt idx="47349">
                  <c:v>45164.40625</c:v>
                </c:pt>
                <c:pt idx="47350">
                  <c:v>45164.409722222219</c:v>
                </c:pt>
                <c:pt idx="47351">
                  <c:v>45164.413194444445</c:v>
                </c:pt>
                <c:pt idx="47352">
                  <c:v>45164.416666666664</c:v>
                </c:pt>
                <c:pt idx="47353">
                  <c:v>45164.420138888891</c:v>
                </c:pt>
                <c:pt idx="47354">
                  <c:v>45164.423611111109</c:v>
                </c:pt>
                <c:pt idx="47355">
                  <c:v>45164.427083333336</c:v>
                </c:pt>
                <c:pt idx="47356">
                  <c:v>45164.430555555555</c:v>
                </c:pt>
                <c:pt idx="47357">
                  <c:v>45164.434027777781</c:v>
                </c:pt>
                <c:pt idx="47358">
                  <c:v>45164.4375</c:v>
                </c:pt>
                <c:pt idx="47359">
                  <c:v>45164.440972222219</c:v>
                </c:pt>
                <c:pt idx="47360">
                  <c:v>45164.444444444445</c:v>
                </c:pt>
                <c:pt idx="47361">
                  <c:v>45164.447916666664</c:v>
                </c:pt>
                <c:pt idx="47362">
                  <c:v>45164.451388888891</c:v>
                </c:pt>
                <c:pt idx="47363">
                  <c:v>45164.454861111109</c:v>
                </c:pt>
                <c:pt idx="47364">
                  <c:v>45164.458333333336</c:v>
                </c:pt>
                <c:pt idx="47365">
                  <c:v>45164.461805555555</c:v>
                </c:pt>
                <c:pt idx="47366">
                  <c:v>45164.465277777781</c:v>
                </c:pt>
                <c:pt idx="47367">
                  <c:v>45164.46875</c:v>
                </c:pt>
                <c:pt idx="47368">
                  <c:v>45164.472222222219</c:v>
                </c:pt>
                <c:pt idx="47369">
                  <c:v>45164.475694444445</c:v>
                </c:pt>
                <c:pt idx="47370">
                  <c:v>45164.479166666664</c:v>
                </c:pt>
                <c:pt idx="47371">
                  <c:v>45164.482638888891</c:v>
                </c:pt>
                <c:pt idx="47372">
                  <c:v>45164.486111111109</c:v>
                </c:pt>
                <c:pt idx="47373">
                  <c:v>45164.489583333336</c:v>
                </c:pt>
                <c:pt idx="47374">
                  <c:v>45164.493055555555</c:v>
                </c:pt>
                <c:pt idx="47375">
                  <c:v>45164.496527777781</c:v>
                </c:pt>
                <c:pt idx="47376">
                  <c:v>45164.5</c:v>
                </c:pt>
                <c:pt idx="47377">
                  <c:v>45164.503472222219</c:v>
                </c:pt>
                <c:pt idx="47378">
                  <c:v>45164.506944444445</c:v>
                </c:pt>
                <c:pt idx="47379">
                  <c:v>45164.510416666664</c:v>
                </c:pt>
                <c:pt idx="47380">
                  <c:v>45164.513888888891</c:v>
                </c:pt>
                <c:pt idx="47381">
                  <c:v>45164.517361111109</c:v>
                </c:pt>
                <c:pt idx="47382">
                  <c:v>45164.520833333336</c:v>
                </c:pt>
                <c:pt idx="47383">
                  <c:v>45164.524305555555</c:v>
                </c:pt>
                <c:pt idx="47384">
                  <c:v>45164.527777777781</c:v>
                </c:pt>
                <c:pt idx="47385">
                  <c:v>45164.53125</c:v>
                </c:pt>
                <c:pt idx="47386">
                  <c:v>45164.534722222219</c:v>
                </c:pt>
                <c:pt idx="47387">
                  <c:v>45164.538194444445</c:v>
                </c:pt>
                <c:pt idx="47388">
                  <c:v>45164.541666666664</c:v>
                </c:pt>
                <c:pt idx="47389">
                  <c:v>45164.545138888891</c:v>
                </c:pt>
                <c:pt idx="47390">
                  <c:v>45164.548611111109</c:v>
                </c:pt>
                <c:pt idx="47391">
                  <c:v>45164.552083333336</c:v>
                </c:pt>
                <c:pt idx="47392">
                  <c:v>45164.555555555555</c:v>
                </c:pt>
                <c:pt idx="47393">
                  <c:v>45164.559027777781</c:v>
                </c:pt>
                <c:pt idx="47394">
                  <c:v>45164.5625</c:v>
                </c:pt>
                <c:pt idx="47395">
                  <c:v>45164.565972222219</c:v>
                </c:pt>
                <c:pt idx="47396">
                  <c:v>45164.569444444445</c:v>
                </c:pt>
                <c:pt idx="47397">
                  <c:v>45164.572916666664</c:v>
                </c:pt>
                <c:pt idx="47398">
                  <c:v>45164.576388888891</c:v>
                </c:pt>
                <c:pt idx="47399">
                  <c:v>45164.579861111109</c:v>
                </c:pt>
                <c:pt idx="47400">
                  <c:v>45164.583333333336</c:v>
                </c:pt>
                <c:pt idx="47401">
                  <c:v>45164.586805555555</c:v>
                </c:pt>
                <c:pt idx="47402">
                  <c:v>45164.590277777781</c:v>
                </c:pt>
                <c:pt idx="47403">
                  <c:v>45164.59375</c:v>
                </c:pt>
                <c:pt idx="47404">
                  <c:v>45164.597222222219</c:v>
                </c:pt>
                <c:pt idx="47405">
                  <c:v>45164.600694444445</c:v>
                </c:pt>
                <c:pt idx="47406">
                  <c:v>45164.604166666664</c:v>
                </c:pt>
                <c:pt idx="47407">
                  <c:v>45164.607638888891</c:v>
                </c:pt>
                <c:pt idx="47408">
                  <c:v>45164.611111111109</c:v>
                </c:pt>
                <c:pt idx="47409">
                  <c:v>45164.614583333336</c:v>
                </c:pt>
                <c:pt idx="47410">
                  <c:v>45164.618055555555</c:v>
                </c:pt>
                <c:pt idx="47411">
                  <c:v>45164.621527777781</c:v>
                </c:pt>
                <c:pt idx="47412">
                  <c:v>45164.625</c:v>
                </c:pt>
                <c:pt idx="47413">
                  <c:v>45164.628472222219</c:v>
                </c:pt>
                <c:pt idx="47414">
                  <c:v>45164.631944444445</c:v>
                </c:pt>
                <c:pt idx="47415">
                  <c:v>45164.635416666664</c:v>
                </c:pt>
                <c:pt idx="47416">
                  <c:v>45164.638888888891</c:v>
                </c:pt>
                <c:pt idx="47417">
                  <c:v>45164.642361111109</c:v>
                </c:pt>
                <c:pt idx="47418">
                  <c:v>45164.645833333336</c:v>
                </c:pt>
                <c:pt idx="47419">
                  <c:v>45164.649305555555</c:v>
                </c:pt>
                <c:pt idx="47420">
                  <c:v>45164.652777777781</c:v>
                </c:pt>
                <c:pt idx="47421">
                  <c:v>45164.65625</c:v>
                </c:pt>
                <c:pt idx="47422">
                  <c:v>45164.659722222219</c:v>
                </c:pt>
                <c:pt idx="47423">
                  <c:v>45164.663194444445</c:v>
                </c:pt>
                <c:pt idx="47424">
                  <c:v>45164.666666666664</c:v>
                </c:pt>
                <c:pt idx="47425">
                  <c:v>45164.670138888891</c:v>
                </c:pt>
                <c:pt idx="47426">
                  <c:v>45164.673611111109</c:v>
                </c:pt>
                <c:pt idx="47427">
                  <c:v>45164.677083333336</c:v>
                </c:pt>
                <c:pt idx="47428">
                  <c:v>45164.680555555555</c:v>
                </c:pt>
                <c:pt idx="47429">
                  <c:v>45164.684027777781</c:v>
                </c:pt>
                <c:pt idx="47430">
                  <c:v>45164.6875</c:v>
                </c:pt>
                <c:pt idx="47431">
                  <c:v>45164.690972222219</c:v>
                </c:pt>
                <c:pt idx="47432">
                  <c:v>45164.694444444445</c:v>
                </c:pt>
                <c:pt idx="47433">
                  <c:v>45164.697916666664</c:v>
                </c:pt>
                <c:pt idx="47434">
                  <c:v>45164.701388888891</c:v>
                </c:pt>
                <c:pt idx="47435">
                  <c:v>45164.704861111109</c:v>
                </c:pt>
                <c:pt idx="47436">
                  <c:v>45164.708333333336</c:v>
                </c:pt>
                <c:pt idx="47437">
                  <c:v>45164.711805555555</c:v>
                </c:pt>
                <c:pt idx="47438">
                  <c:v>45164.715277777781</c:v>
                </c:pt>
                <c:pt idx="47439">
                  <c:v>45164.71875</c:v>
                </c:pt>
                <c:pt idx="47440">
                  <c:v>45164.722222222219</c:v>
                </c:pt>
                <c:pt idx="47441">
                  <c:v>45164.725694444445</c:v>
                </c:pt>
                <c:pt idx="47442">
                  <c:v>45164.729166666664</c:v>
                </c:pt>
                <c:pt idx="47443">
                  <c:v>45164.732638888891</c:v>
                </c:pt>
                <c:pt idx="47444">
                  <c:v>45164.736111111109</c:v>
                </c:pt>
                <c:pt idx="47445">
                  <c:v>45164.739583333336</c:v>
                </c:pt>
                <c:pt idx="47446">
                  <c:v>45164.743055555555</c:v>
                </c:pt>
                <c:pt idx="47447">
                  <c:v>45164.746527777781</c:v>
                </c:pt>
                <c:pt idx="47448">
                  <c:v>45164.75</c:v>
                </c:pt>
                <c:pt idx="47449">
                  <c:v>45164.753472222219</c:v>
                </c:pt>
                <c:pt idx="47450">
                  <c:v>45164.756944444445</c:v>
                </c:pt>
                <c:pt idx="47451">
                  <c:v>45164.760416666664</c:v>
                </c:pt>
                <c:pt idx="47452">
                  <c:v>45164.763888888891</c:v>
                </c:pt>
                <c:pt idx="47453">
                  <c:v>45164.767361111109</c:v>
                </c:pt>
                <c:pt idx="47454">
                  <c:v>45164.770833333336</c:v>
                </c:pt>
                <c:pt idx="47455">
                  <c:v>45164.774305555555</c:v>
                </c:pt>
                <c:pt idx="47456">
                  <c:v>45164.777777777781</c:v>
                </c:pt>
                <c:pt idx="47457">
                  <c:v>45164.78125</c:v>
                </c:pt>
                <c:pt idx="47458">
                  <c:v>45164.784722222219</c:v>
                </c:pt>
                <c:pt idx="47459">
                  <c:v>45164.788194444445</c:v>
                </c:pt>
                <c:pt idx="47460">
                  <c:v>45164.791666666664</c:v>
                </c:pt>
                <c:pt idx="47461">
                  <c:v>45164.795138888891</c:v>
                </c:pt>
                <c:pt idx="47462">
                  <c:v>45164.798611111109</c:v>
                </c:pt>
                <c:pt idx="47463">
                  <c:v>45164.802083333336</c:v>
                </c:pt>
                <c:pt idx="47464">
                  <c:v>45164.805555555555</c:v>
                </c:pt>
                <c:pt idx="47465">
                  <c:v>45164.809027777781</c:v>
                </c:pt>
                <c:pt idx="47466">
                  <c:v>45164.8125</c:v>
                </c:pt>
                <c:pt idx="47467">
                  <c:v>45164.815972222219</c:v>
                </c:pt>
                <c:pt idx="47468">
                  <c:v>45164.819444444445</c:v>
                </c:pt>
                <c:pt idx="47469">
                  <c:v>45164.822916666664</c:v>
                </c:pt>
                <c:pt idx="47470">
                  <c:v>45164.826388888891</c:v>
                </c:pt>
                <c:pt idx="47471">
                  <c:v>45164.829861111109</c:v>
                </c:pt>
                <c:pt idx="47472">
                  <c:v>45164.833333333336</c:v>
                </c:pt>
                <c:pt idx="47473">
                  <c:v>45164.836805555555</c:v>
                </c:pt>
                <c:pt idx="47474">
                  <c:v>45164.840277777781</c:v>
                </c:pt>
                <c:pt idx="47475">
                  <c:v>45164.84375</c:v>
                </c:pt>
                <c:pt idx="47476">
                  <c:v>45164.847222222219</c:v>
                </c:pt>
                <c:pt idx="47477">
                  <c:v>45164.850694444445</c:v>
                </c:pt>
                <c:pt idx="47478">
                  <c:v>45164.854166666664</c:v>
                </c:pt>
                <c:pt idx="47479">
                  <c:v>45164.857638888891</c:v>
                </c:pt>
                <c:pt idx="47480">
                  <c:v>45164.861111111109</c:v>
                </c:pt>
                <c:pt idx="47481">
                  <c:v>45164.864583333336</c:v>
                </c:pt>
                <c:pt idx="47482">
                  <c:v>45164.868055555555</c:v>
                </c:pt>
                <c:pt idx="47483">
                  <c:v>45164.871527777781</c:v>
                </c:pt>
                <c:pt idx="47484">
                  <c:v>45164.875</c:v>
                </c:pt>
                <c:pt idx="47485">
                  <c:v>45164.878472222219</c:v>
                </c:pt>
                <c:pt idx="47486">
                  <c:v>45164.881944444445</c:v>
                </c:pt>
                <c:pt idx="47487">
                  <c:v>45164.885416666664</c:v>
                </c:pt>
                <c:pt idx="47488">
                  <c:v>45164.888888888891</c:v>
                </c:pt>
                <c:pt idx="47489">
                  <c:v>45164.892361111109</c:v>
                </c:pt>
                <c:pt idx="47490">
                  <c:v>45164.895833333336</c:v>
                </c:pt>
                <c:pt idx="47491">
                  <c:v>45164.899305555555</c:v>
                </c:pt>
                <c:pt idx="47492">
                  <c:v>45164.902777777781</c:v>
                </c:pt>
                <c:pt idx="47493">
                  <c:v>45164.90625</c:v>
                </c:pt>
                <c:pt idx="47494">
                  <c:v>45164.909722222219</c:v>
                </c:pt>
                <c:pt idx="47495">
                  <c:v>45164.913194444445</c:v>
                </c:pt>
                <c:pt idx="47496">
                  <c:v>45164.916666666664</c:v>
                </c:pt>
                <c:pt idx="47497">
                  <c:v>45164.920138888891</c:v>
                </c:pt>
                <c:pt idx="47498">
                  <c:v>45164.923611111109</c:v>
                </c:pt>
                <c:pt idx="47499">
                  <c:v>45164.927083333336</c:v>
                </c:pt>
                <c:pt idx="47500">
                  <c:v>45164.930555555555</c:v>
                </c:pt>
                <c:pt idx="47501">
                  <c:v>45164.934027777781</c:v>
                </c:pt>
                <c:pt idx="47502">
                  <c:v>45164.9375</c:v>
                </c:pt>
                <c:pt idx="47503">
                  <c:v>45164.940972222219</c:v>
                </c:pt>
                <c:pt idx="47504">
                  <c:v>45164.944444444445</c:v>
                </c:pt>
                <c:pt idx="47505">
                  <c:v>45164.947916666664</c:v>
                </c:pt>
                <c:pt idx="47506">
                  <c:v>45164.951388888891</c:v>
                </c:pt>
                <c:pt idx="47507">
                  <c:v>45164.954861111109</c:v>
                </c:pt>
                <c:pt idx="47508">
                  <c:v>45164.958333333336</c:v>
                </c:pt>
                <c:pt idx="47509">
                  <c:v>45164.961805555555</c:v>
                </c:pt>
                <c:pt idx="47510">
                  <c:v>45164.965277777781</c:v>
                </c:pt>
                <c:pt idx="47511">
                  <c:v>45164.96875</c:v>
                </c:pt>
                <c:pt idx="47512">
                  <c:v>45164.972222222219</c:v>
                </c:pt>
                <c:pt idx="47513">
                  <c:v>45164.975694444445</c:v>
                </c:pt>
                <c:pt idx="47514">
                  <c:v>45164.979166666664</c:v>
                </c:pt>
                <c:pt idx="47515">
                  <c:v>45164.982638888891</c:v>
                </c:pt>
                <c:pt idx="47516">
                  <c:v>45164.986111111109</c:v>
                </c:pt>
                <c:pt idx="47517">
                  <c:v>45164.989583333336</c:v>
                </c:pt>
                <c:pt idx="47518">
                  <c:v>45164.993055555555</c:v>
                </c:pt>
                <c:pt idx="47519">
                  <c:v>45164.996527777781</c:v>
                </c:pt>
                <c:pt idx="47520">
                  <c:v>45165</c:v>
                </c:pt>
                <c:pt idx="47521">
                  <c:v>45165.003472222219</c:v>
                </c:pt>
                <c:pt idx="47522">
                  <c:v>45165.006944444445</c:v>
                </c:pt>
                <c:pt idx="47523">
                  <c:v>45165.010416666664</c:v>
                </c:pt>
                <c:pt idx="47524">
                  <c:v>45165.013888888891</c:v>
                </c:pt>
                <c:pt idx="47525">
                  <c:v>45165.017361111109</c:v>
                </c:pt>
                <c:pt idx="47526">
                  <c:v>45165.020833333336</c:v>
                </c:pt>
                <c:pt idx="47527">
                  <c:v>45165.024305555555</c:v>
                </c:pt>
                <c:pt idx="47528">
                  <c:v>45165.027777777781</c:v>
                </c:pt>
                <c:pt idx="47529">
                  <c:v>45165.03125</c:v>
                </c:pt>
                <c:pt idx="47530">
                  <c:v>45165.034722222219</c:v>
                </c:pt>
                <c:pt idx="47531">
                  <c:v>45165.038194444445</c:v>
                </c:pt>
                <c:pt idx="47532">
                  <c:v>45165.041666666664</c:v>
                </c:pt>
                <c:pt idx="47533">
                  <c:v>45165.045138888891</c:v>
                </c:pt>
                <c:pt idx="47534">
                  <c:v>45165.048611111109</c:v>
                </c:pt>
                <c:pt idx="47535">
                  <c:v>45165.052083333336</c:v>
                </c:pt>
                <c:pt idx="47536">
                  <c:v>45165.055555555555</c:v>
                </c:pt>
                <c:pt idx="47537">
                  <c:v>45165.059027777781</c:v>
                </c:pt>
                <c:pt idx="47538">
                  <c:v>45165.0625</c:v>
                </c:pt>
                <c:pt idx="47539">
                  <c:v>45165.065972222219</c:v>
                </c:pt>
                <c:pt idx="47540">
                  <c:v>45165.069444444445</c:v>
                </c:pt>
                <c:pt idx="47541">
                  <c:v>45165.072916666664</c:v>
                </c:pt>
                <c:pt idx="47542">
                  <c:v>45165.076388888891</c:v>
                </c:pt>
                <c:pt idx="47543">
                  <c:v>45165.079861111109</c:v>
                </c:pt>
                <c:pt idx="47544">
                  <c:v>45165.083333333336</c:v>
                </c:pt>
                <c:pt idx="47545">
                  <c:v>45165.086805555555</c:v>
                </c:pt>
                <c:pt idx="47546">
                  <c:v>45165.090277777781</c:v>
                </c:pt>
                <c:pt idx="47547">
                  <c:v>45165.09375</c:v>
                </c:pt>
                <c:pt idx="47548">
                  <c:v>45165.097222222219</c:v>
                </c:pt>
                <c:pt idx="47549">
                  <c:v>45165.100694444445</c:v>
                </c:pt>
                <c:pt idx="47550">
                  <c:v>45165.104166666664</c:v>
                </c:pt>
                <c:pt idx="47551">
                  <c:v>45165.107638888891</c:v>
                </c:pt>
                <c:pt idx="47552">
                  <c:v>45165.111111111109</c:v>
                </c:pt>
                <c:pt idx="47553">
                  <c:v>45165.114583333336</c:v>
                </c:pt>
                <c:pt idx="47554">
                  <c:v>45165.118055555555</c:v>
                </c:pt>
                <c:pt idx="47555">
                  <c:v>45165.121527777781</c:v>
                </c:pt>
                <c:pt idx="47556">
                  <c:v>45165.125</c:v>
                </c:pt>
                <c:pt idx="47557">
                  <c:v>45165.128472222219</c:v>
                </c:pt>
                <c:pt idx="47558">
                  <c:v>45165.131944444445</c:v>
                </c:pt>
                <c:pt idx="47559">
                  <c:v>45165.135416666664</c:v>
                </c:pt>
                <c:pt idx="47560">
                  <c:v>45165.138888888891</c:v>
                </c:pt>
                <c:pt idx="47561">
                  <c:v>45165.142361111109</c:v>
                </c:pt>
                <c:pt idx="47562">
                  <c:v>45165.145833333336</c:v>
                </c:pt>
                <c:pt idx="47563">
                  <c:v>45165.149305555555</c:v>
                </c:pt>
                <c:pt idx="47564">
                  <c:v>45165.152777777781</c:v>
                </c:pt>
                <c:pt idx="47565">
                  <c:v>45165.15625</c:v>
                </c:pt>
                <c:pt idx="47566">
                  <c:v>45165.159722222219</c:v>
                </c:pt>
                <c:pt idx="47567">
                  <c:v>45165.163194444445</c:v>
                </c:pt>
                <c:pt idx="47568">
                  <c:v>45165.166666666664</c:v>
                </c:pt>
                <c:pt idx="47569">
                  <c:v>45165.170138888891</c:v>
                </c:pt>
                <c:pt idx="47570">
                  <c:v>45165.173611111109</c:v>
                </c:pt>
                <c:pt idx="47571">
                  <c:v>45165.177083333336</c:v>
                </c:pt>
                <c:pt idx="47572">
                  <c:v>45165.180555555555</c:v>
                </c:pt>
                <c:pt idx="47573">
                  <c:v>45165.184027777781</c:v>
                </c:pt>
                <c:pt idx="47574">
                  <c:v>45165.1875</c:v>
                </c:pt>
                <c:pt idx="47575">
                  <c:v>45165.190972222219</c:v>
                </c:pt>
                <c:pt idx="47576">
                  <c:v>45165.194444444445</c:v>
                </c:pt>
                <c:pt idx="47577">
                  <c:v>45165.197916666664</c:v>
                </c:pt>
                <c:pt idx="47578">
                  <c:v>45165.201388888891</c:v>
                </c:pt>
                <c:pt idx="47579">
                  <c:v>45165.204861111109</c:v>
                </c:pt>
                <c:pt idx="47580">
                  <c:v>45165.208333333336</c:v>
                </c:pt>
                <c:pt idx="47581">
                  <c:v>45165.211805555555</c:v>
                </c:pt>
                <c:pt idx="47582">
                  <c:v>45165.215277777781</c:v>
                </c:pt>
                <c:pt idx="47583">
                  <c:v>45165.21875</c:v>
                </c:pt>
                <c:pt idx="47584">
                  <c:v>45165.222222222219</c:v>
                </c:pt>
                <c:pt idx="47585">
                  <c:v>45165.225694444445</c:v>
                </c:pt>
                <c:pt idx="47586">
                  <c:v>45165.229166666664</c:v>
                </c:pt>
                <c:pt idx="47587">
                  <c:v>45165.232638888891</c:v>
                </c:pt>
                <c:pt idx="47588">
                  <c:v>45165.236111111109</c:v>
                </c:pt>
                <c:pt idx="47589">
                  <c:v>45165.239583333336</c:v>
                </c:pt>
                <c:pt idx="47590">
                  <c:v>45165.243055555555</c:v>
                </c:pt>
                <c:pt idx="47591">
                  <c:v>45165.246527777781</c:v>
                </c:pt>
                <c:pt idx="47592">
                  <c:v>45165.25</c:v>
                </c:pt>
                <c:pt idx="47593">
                  <c:v>45165.253472222219</c:v>
                </c:pt>
                <c:pt idx="47594">
                  <c:v>45165.256944444445</c:v>
                </c:pt>
                <c:pt idx="47595">
                  <c:v>45165.260416666664</c:v>
                </c:pt>
                <c:pt idx="47596">
                  <c:v>45165.263888888891</c:v>
                </c:pt>
                <c:pt idx="47597">
                  <c:v>45165.267361111109</c:v>
                </c:pt>
                <c:pt idx="47598">
                  <c:v>45165.270833333336</c:v>
                </c:pt>
                <c:pt idx="47599">
                  <c:v>45165.274305555555</c:v>
                </c:pt>
                <c:pt idx="47600">
                  <c:v>45165.277777777781</c:v>
                </c:pt>
                <c:pt idx="47601">
                  <c:v>45165.28125</c:v>
                </c:pt>
                <c:pt idx="47602">
                  <c:v>45165.284722222219</c:v>
                </c:pt>
                <c:pt idx="47603">
                  <c:v>45165.288194444445</c:v>
                </c:pt>
                <c:pt idx="47604">
                  <c:v>45165.291666666664</c:v>
                </c:pt>
                <c:pt idx="47605">
                  <c:v>45165.295138888891</c:v>
                </c:pt>
                <c:pt idx="47606">
                  <c:v>45165.298611111109</c:v>
                </c:pt>
                <c:pt idx="47607">
                  <c:v>45165.302083333336</c:v>
                </c:pt>
                <c:pt idx="47608">
                  <c:v>45165.305555555555</c:v>
                </c:pt>
                <c:pt idx="47609">
                  <c:v>45165.309027777781</c:v>
                </c:pt>
                <c:pt idx="47610">
                  <c:v>45165.3125</c:v>
                </c:pt>
                <c:pt idx="47611">
                  <c:v>45165.315972222219</c:v>
                </c:pt>
                <c:pt idx="47612">
                  <c:v>45165.319444444445</c:v>
                </c:pt>
                <c:pt idx="47613">
                  <c:v>45165.322916666664</c:v>
                </c:pt>
                <c:pt idx="47614">
                  <c:v>45165.326388888891</c:v>
                </c:pt>
                <c:pt idx="47615">
                  <c:v>45165.329861111109</c:v>
                </c:pt>
                <c:pt idx="47616">
                  <c:v>45165.333333333336</c:v>
                </c:pt>
                <c:pt idx="47617">
                  <c:v>45165.336805555555</c:v>
                </c:pt>
                <c:pt idx="47618">
                  <c:v>45165.340277777781</c:v>
                </c:pt>
                <c:pt idx="47619">
                  <c:v>45165.34375</c:v>
                </c:pt>
                <c:pt idx="47620">
                  <c:v>45165.347222222219</c:v>
                </c:pt>
                <c:pt idx="47621">
                  <c:v>45165.350694444445</c:v>
                </c:pt>
                <c:pt idx="47622">
                  <c:v>45165.354166666664</c:v>
                </c:pt>
                <c:pt idx="47623">
                  <c:v>45165.357638888891</c:v>
                </c:pt>
                <c:pt idx="47624">
                  <c:v>45165.361111111109</c:v>
                </c:pt>
                <c:pt idx="47625">
                  <c:v>45165.364583333336</c:v>
                </c:pt>
                <c:pt idx="47626">
                  <c:v>45165.368055555555</c:v>
                </c:pt>
                <c:pt idx="47627">
                  <c:v>45165.371527777781</c:v>
                </c:pt>
                <c:pt idx="47628">
                  <c:v>45165.375</c:v>
                </c:pt>
                <c:pt idx="47629">
                  <c:v>45165.378472222219</c:v>
                </c:pt>
                <c:pt idx="47630">
                  <c:v>45165.381944444445</c:v>
                </c:pt>
                <c:pt idx="47631">
                  <c:v>45165.385416666664</c:v>
                </c:pt>
                <c:pt idx="47632">
                  <c:v>45165.388888888891</c:v>
                </c:pt>
                <c:pt idx="47633">
                  <c:v>45165.392361111109</c:v>
                </c:pt>
                <c:pt idx="47634">
                  <c:v>45165.395833333336</c:v>
                </c:pt>
                <c:pt idx="47635">
                  <c:v>45165.399305555555</c:v>
                </c:pt>
                <c:pt idx="47636">
                  <c:v>45165.402777777781</c:v>
                </c:pt>
                <c:pt idx="47637">
                  <c:v>45165.40625</c:v>
                </c:pt>
                <c:pt idx="47638">
                  <c:v>45165.409722222219</c:v>
                </c:pt>
                <c:pt idx="47639">
                  <c:v>45165.413194444445</c:v>
                </c:pt>
                <c:pt idx="47640">
                  <c:v>45165.416666666664</c:v>
                </c:pt>
                <c:pt idx="47641">
                  <c:v>45165.420138888891</c:v>
                </c:pt>
                <c:pt idx="47642">
                  <c:v>45165.423611111109</c:v>
                </c:pt>
                <c:pt idx="47643">
                  <c:v>45165.427083333336</c:v>
                </c:pt>
                <c:pt idx="47644">
                  <c:v>45165.430555555555</c:v>
                </c:pt>
                <c:pt idx="47645">
                  <c:v>45165.434027777781</c:v>
                </c:pt>
                <c:pt idx="47646">
                  <c:v>45165.4375</c:v>
                </c:pt>
                <c:pt idx="47647">
                  <c:v>45165.440972222219</c:v>
                </c:pt>
                <c:pt idx="47648">
                  <c:v>45165.444444444445</c:v>
                </c:pt>
                <c:pt idx="47649">
                  <c:v>45165.447916666664</c:v>
                </c:pt>
                <c:pt idx="47650">
                  <c:v>45165.451388888891</c:v>
                </c:pt>
                <c:pt idx="47651">
                  <c:v>45165.454861111109</c:v>
                </c:pt>
                <c:pt idx="47652">
                  <c:v>45165.458333333336</c:v>
                </c:pt>
                <c:pt idx="47653">
                  <c:v>45165.461805555555</c:v>
                </c:pt>
                <c:pt idx="47654">
                  <c:v>45165.465277777781</c:v>
                </c:pt>
                <c:pt idx="47655">
                  <c:v>45165.46875</c:v>
                </c:pt>
                <c:pt idx="47656">
                  <c:v>45165.472222222219</c:v>
                </c:pt>
                <c:pt idx="47657">
                  <c:v>45165.475694444445</c:v>
                </c:pt>
                <c:pt idx="47658">
                  <c:v>45165.479166666664</c:v>
                </c:pt>
                <c:pt idx="47659">
                  <c:v>45165.482638888891</c:v>
                </c:pt>
                <c:pt idx="47660">
                  <c:v>45165.486111111109</c:v>
                </c:pt>
                <c:pt idx="47661">
                  <c:v>45165.489583333336</c:v>
                </c:pt>
                <c:pt idx="47662">
                  <c:v>45165.493055555555</c:v>
                </c:pt>
                <c:pt idx="47663">
                  <c:v>45165.496527777781</c:v>
                </c:pt>
                <c:pt idx="47664">
                  <c:v>45165.5</c:v>
                </c:pt>
                <c:pt idx="47665">
                  <c:v>45165.503472222219</c:v>
                </c:pt>
                <c:pt idx="47666">
                  <c:v>45165.506944444445</c:v>
                </c:pt>
                <c:pt idx="47667">
                  <c:v>45165.510416666664</c:v>
                </c:pt>
                <c:pt idx="47668">
                  <c:v>45165.513888888891</c:v>
                </c:pt>
                <c:pt idx="47669">
                  <c:v>45165.517361111109</c:v>
                </c:pt>
                <c:pt idx="47670">
                  <c:v>45165.520833333336</c:v>
                </c:pt>
                <c:pt idx="47671">
                  <c:v>45165.524305555555</c:v>
                </c:pt>
                <c:pt idx="47672">
                  <c:v>45165.527777777781</c:v>
                </c:pt>
                <c:pt idx="47673">
                  <c:v>45165.53125</c:v>
                </c:pt>
                <c:pt idx="47674">
                  <c:v>45165.534722222219</c:v>
                </c:pt>
                <c:pt idx="47675">
                  <c:v>45165.538194444445</c:v>
                </c:pt>
                <c:pt idx="47676">
                  <c:v>45165.541666666664</c:v>
                </c:pt>
                <c:pt idx="47677">
                  <c:v>45165.545138888891</c:v>
                </c:pt>
                <c:pt idx="47678">
                  <c:v>45165.548611111109</c:v>
                </c:pt>
                <c:pt idx="47679">
                  <c:v>45165.552083333336</c:v>
                </c:pt>
                <c:pt idx="47680">
                  <c:v>45165.555555555555</c:v>
                </c:pt>
                <c:pt idx="47681">
                  <c:v>45165.559027777781</c:v>
                </c:pt>
                <c:pt idx="47682">
                  <c:v>45165.5625</c:v>
                </c:pt>
                <c:pt idx="47683">
                  <c:v>45165.565972222219</c:v>
                </c:pt>
                <c:pt idx="47684">
                  <c:v>45165.569444444445</c:v>
                </c:pt>
                <c:pt idx="47685">
                  <c:v>45165.572916666664</c:v>
                </c:pt>
                <c:pt idx="47686">
                  <c:v>45165.576388888891</c:v>
                </c:pt>
                <c:pt idx="47687">
                  <c:v>45165.579861111109</c:v>
                </c:pt>
                <c:pt idx="47688">
                  <c:v>45165.583333333336</c:v>
                </c:pt>
                <c:pt idx="47689">
                  <c:v>45165.586805555555</c:v>
                </c:pt>
                <c:pt idx="47690">
                  <c:v>45165.590277777781</c:v>
                </c:pt>
                <c:pt idx="47691">
                  <c:v>45165.59375</c:v>
                </c:pt>
                <c:pt idx="47692">
                  <c:v>45165.597222222219</c:v>
                </c:pt>
                <c:pt idx="47693">
                  <c:v>45165.600694444445</c:v>
                </c:pt>
                <c:pt idx="47694">
                  <c:v>45165.604166666664</c:v>
                </c:pt>
                <c:pt idx="47695">
                  <c:v>45165.607638888891</c:v>
                </c:pt>
                <c:pt idx="47696">
                  <c:v>45165.611111111109</c:v>
                </c:pt>
                <c:pt idx="47697">
                  <c:v>45165.614583333336</c:v>
                </c:pt>
                <c:pt idx="47698">
                  <c:v>45165.618055555555</c:v>
                </c:pt>
                <c:pt idx="47699">
                  <c:v>45165.621527777781</c:v>
                </c:pt>
                <c:pt idx="47700">
                  <c:v>45165.625</c:v>
                </c:pt>
                <c:pt idx="47701">
                  <c:v>45165.628472222219</c:v>
                </c:pt>
                <c:pt idx="47702">
                  <c:v>45165.631944444445</c:v>
                </c:pt>
                <c:pt idx="47703">
                  <c:v>45165.635416666664</c:v>
                </c:pt>
                <c:pt idx="47704">
                  <c:v>45165.638888888891</c:v>
                </c:pt>
                <c:pt idx="47705">
                  <c:v>45165.642361111109</c:v>
                </c:pt>
                <c:pt idx="47706">
                  <c:v>45165.645833333336</c:v>
                </c:pt>
                <c:pt idx="47707">
                  <c:v>45165.649305555555</c:v>
                </c:pt>
                <c:pt idx="47708">
                  <c:v>45165.652777777781</c:v>
                </c:pt>
                <c:pt idx="47709">
                  <c:v>45165.65625</c:v>
                </c:pt>
                <c:pt idx="47710">
                  <c:v>45165.659722222219</c:v>
                </c:pt>
                <c:pt idx="47711">
                  <c:v>45165.663194444445</c:v>
                </c:pt>
                <c:pt idx="47712">
                  <c:v>45165.666666666664</c:v>
                </c:pt>
                <c:pt idx="47713">
                  <c:v>45165.670138888891</c:v>
                </c:pt>
                <c:pt idx="47714">
                  <c:v>45165.673611111109</c:v>
                </c:pt>
                <c:pt idx="47715">
                  <c:v>45165.677083333336</c:v>
                </c:pt>
                <c:pt idx="47716">
                  <c:v>45165.680555555555</c:v>
                </c:pt>
                <c:pt idx="47717">
                  <c:v>45165.684027777781</c:v>
                </c:pt>
                <c:pt idx="47718">
                  <c:v>45165.6875</c:v>
                </c:pt>
                <c:pt idx="47719">
                  <c:v>45165.690972222219</c:v>
                </c:pt>
                <c:pt idx="47720">
                  <c:v>45165.694444444445</c:v>
                </c:pt>
                <c:pt idx="47721">
                  <c:v>45165.697916666664</c:v>
                </c:pt>
                <c:pt idx="47722">
                  <c:v>45165.701388888891</c:v>
                </c:pt>
                <c:pt idx="47723">
                  <c:v>45165.704861111109</c:v>
                </c:pt>
                <c:pt idx="47724">
                  <c:v>45165.708333333336</c:v>
                </c:pt>
                <c:pt idx="47725">
                  <c:v>45165.711805555555</c:v>
                </c:pt>
                <c:pt idx="47726">
                  <c:v>45165.715277777781</c:v>
                </c:pt>
                <c:pt idx="47727">
                  <c:v>45165.71875</c:v>
                </c:pt>
                <c:pt idx="47728">
                  <c:v>45165.722222222219</c:v>
                </c:pt>
                <c:pt idx="47729">
                  <c:v>45165.725694444445</c:v>
                </c:pt>
                <c:pt idx="47730">
                  <c:v>45165.729166666664</c:v>
                </c:pt>
                <c:pt idx="47731">
                  <c:v>45165.732638888891</c:v>
                </c:pt>
                <c:pt idx="47732">
                  <c:v>45165.736111111109</c:v>
                </c:pt>
                <c:pt idx="47733">
                  <c:v>45165.739583333336</c:v>
                </c:pt>
                <c:pt idx="47734">
                  <c:v>45165.743055555555</c:v>
                </c:pt>
                <c:pt idx="47735">
                  <c:v>45165.746527777781</c:v>
                </c:pt>
                <c:pt idx="47736">
                  <c:v>45165.75</c:v>
                </c:pt>
                <c:pt idx="47737">
                  <c:v>45165.753472222219</c:v>
                </c:pt>
                <c:pt idx="47738">
                  <c:v>45165.756944444445</c:v>
                </c:pt>
                <c:pt idx="47739">
                  <c:v>45165.760416666664</c:v>
                </c:pt>
                <c:pt idx="47740">
                  <c:v>45165.763888888891</c:v>
                </c:pt>
                <c:pt idx="47741">
                  <c:v>45165.767361111109</c:v>
                </c:pt>
                <c:pt idx="47742">
                  <c:v>45165.770833333336</c:v>
                </c:pt>
                <c:pt idx="47743">
                  <c:v>45165.774305555555</c:v>
                </c:pt>
                <c:pt idx="47744">
                  <c:v>45165.777777777781</c:v>
                </c:pt>
                <c:pt idx="47745">
                  <c:v>45165.78125</c:v>
                </c:pt>
                <c:pt idx="47746">
                  <c:v>45165.784722222219</c:v>
                </c:pt>
                <c:pt idx="47747">
                  <c:v>45165.788194444445</c:v>
                </c:pt>
                <c:pt idx="47748">
                  <c:v>45165.791666666664</c:v>
                </c:pt>
                <c:pt idx="47749">
                  <c:v>45165.795138888891</c:v>
                </c:pt>
                <c:pt idx="47750">
                  <c:v>45165.798611111109</c:v>
                </c:pt>
                <c:pt idx="47751">
                  <c:v>45165.802083333336</c:v>
                </c:pt>
                <c:pt idx="47752">
                  <c:v>45165.805555555555</c:v>
                </c:pt>
                <c:pt idx="47753">
                  <c:v>45165.809027777781</c:v>
                </c:pt>
                <c:pt idx="47754">
                  <c:v>45165.8125</c:v>
                </c:pt>
                <c:pt idx="47755">
                  <c:v>45165.815972222219</c:v>
                </c:pt>
                <c:pt idx="47756">
                  <c:v>45165.819444444445</c:v>
                </c:pt>
                <c:pt idx="47757">
                  <c:v>45165.822916666664</c:v>
                </c:pt>
                <c:pt idx="47758">
                  <c:v>45165.826388888891</c:v>
                </c:pt>
                <c:pt idx="47759">
                  <c:v>45165.829861111109</c:v>
                </c:pt>
                <c:pt idx="47760">
                  <c:v>45165.833333333336</c:v>
                </c:pt>
                <c:pt idx="47761">
                  <c:v>45165.836805555555</c:v>
                </c:pt>
                <c:pt idx="47762">
                  <c:v>45165.840277777781</c:v>
                </c:pt>
                <c:pt idx="47763">
                  <c:v>45165.84375</c:v>
                </c:pt>
                <c:pt idx="47764">
                  <c:v>45165.847222222219</c:v>
                </c:pt>
                <c:pt idx="47765">
                  <c:v>45165.850694444445</c:v>
                </c:pt>
                <c:pt idx="47766">
                  <c:v>45165.854166666664</c:v>
                </c:pt>
                <c:pt idx="47767">
                  <c:v>45165.857638888891</c:v>
                </c:pt>
                <c:pt idx="47768">
                  <c:v>45165.861111111109</c:v>
                </c:pt>
                <c:pt idx="47769">
                  <c:v>45165.864583333336</c:v>
                </c:pt>
                <c:pt idx="47770">
                  <c:v>45165.868055555555</c:v>
                </c:pt>
                <c:pt idx="47771">
                  <c:v>45165.871527777781</c:v>
                </c:pt>
                <c:pt idx="47772">
                  <c:v>45165.875</c:v>
                </c:pt>
                <c:pt idx="47773">
                  <c:v>45165.878472222219</c:v>
                </c:pt>
                <c:pt idx="47774">
                  <c:v>45165.881944444445</c:v>
                </c:pt>
                <c:pt idx="47775">
                  <c:v>45165.885416666664</c:v>
                </c:pt>
                <c:pt idx="47776">
                  <c:v>45165.888888888891</c:v>
                </c:pt>
                <c:pt idx="47777">
                  <c:v>45165.892361111109</c:v>
                </c:pt>
                <c:pt idx="47778">
                  <c:v>45165.895833333336</c:v>
                </c:pt>
                <c:pt idx="47779">
                  <c:v>45165.899305555555</c:v>
                </c:pt>
                <c:pt idx="47780">
                  <c:v>45165.902777777781</c:v>
                </c:pt>
                <c:pt idx="47781">
                  <c:v>45165.90625</c:v>
                </c:pt>
                <c:pt idx="47782">
                  <c:v>45165.909722222219</c:v>
                </c:pt>
                <c:pt idx="47783">
                  <c:v>45165.913194444445</c:v>
                </c:pt>
                <c:pt idx="47784">
                  <c:v>45165.916666666664</c:v>
                </c:pt>
                <c:pt idx="47785">
                  <c:v>45165.920138888891</c:v>
                </c:pt>
                <c:pt idx="47786">
                  <c:v>45165.923611111109</c:v>
                </c:pt>
                <c:pt idx="47787">
                  <c:v>45165.927083333336</c:v>
                </c:pt>
                <c:pt idx="47788">
                  <c:v>45165.930555555555</c:v>
                </c:pt>
                <c:pt idx="47789">
                  <c:v>45165.934027777781</c:v>
                </c:pt>
                <c:pt idx="47790">
                  <c:v>45165.9375</c:v>
                </c:pt>
                <c:pt idx="47791">
                  <c:v>45165.940972222219</c:v>
                </c:pt>
                <c:pt idx="47792">
                  <c:v>45165.944444444445</c:v>
                </c:pt>
                <c:pt idx="47793">
                  <c:v>45165.947916666664</c:v>
                </c:pt>
                <c:pt idx="47794">
                  <c:v>45165.951388888891</c:v>
                </c:pt>
                <c:pt idx="47795">
                  <c:v>45165.954861111109</c:v>
                </c:pt>
                <c:pt idx="47796">
                  <c:v>45165.958333333336</c:v>
                </c:pt>
                <c:pt idx="47797">
                  <c:v>45165.961805555555</c:v>
                </c:pt>
                <c:pt idx="47798">
                  <c:v>45165.965277777781</c:v>
                </c:pt>
                <c:pt idx="47799">
                  <c:v>45165.96875</c:v>
                </c:pt>
                <c:pt idx="47800">
                  <c:v>45165.972222222219</c:v>
                </c:pt>
                <c:pt idx="47801">
                  <c:v>45165.975694444445</c:v>
                </c:pt>
                <c:pt idx="47802">
                  <c:v>45165.979166666664</c:v>
                </c:pt>
                <c:pt idx="47803">
                  <c:v>45165.982638888891</c:v>
                </c:pt>
                <c:pt idx="47804">
                  <c:v>45165.986111111109</c:v>
                </c:pt>
                <c:pt idx="47805">
                  <c:v>45165.989583333336</c:v>
                </c:pt>
                <c:pt idx="47806">
                  <c:v>45165.993055555555</c:v>
                </c:pt>
                <c:pt idx="47807">
                  <c:v>45165.996527777781</c:v>
                </c:pt>
                <c:pt idx="47808">
                  <c:v>45166</c:v>
                </c:pt>
                <c:pt idx="47809">
                  <c:v>45166.003472222219</c:v>
                </c:pt>
                <c:pt idx="47810">
                  <c:v>45166.006944444445</c:v>
                </c:pt>
                <c:pt idx="47811">
                  <c:v>45166.010416666664</c:v>
                </c:pt>
                <c:pt idx="47812">
                  <c:v>45166.013888888891</c:v>
                </c:pt>
                <c:pt idx="47813">
                  <c:v>45166.017361111109</c:v>
                </c:pt>
                <c:pt idx="47814">
                  <c:v>45166.020833333336</c:v>
                </c:pt>
                <c:pt idx="47815">
                  <c:v>45166.024305555555</c:v>
                </c:pt>
                <c:pt idx="47816">
                  <c:v>45166.027777777781</c:v>
                </c:pt>
                <c:pt idx="47817">
                  <c:v>45166.03125</c:v>
                </c:pt>
                <c:pt idx="47818">
                  <c:v>45166.034722222219</c:v>
                </c:pt>
                <c:pt idx="47819">
                  <c:v>45166.038194444445</c:v>
                </c:pt>
                <c:pt idx="47820">
                  <c:v>45166.041666666664</c:v>
                </c:pt>
                <c:pt idx="47821">
                  <c:v>45166.045138888891</c:v>
                </c:pt>
                <c:pt idx="47822">
                  <c:v>45166.048611111109</c:v>
                </c:pt>
                <c:pt idx="47823">
                  <c:v>45166.052083333336</c:v>
                </c:pt>
                <c:pt idx="47824">
                  <c:v>45166.055555555555</c:v>
                </c:pt>
                <c:pt idx="47825">
                  <c:v>45166.059027777781</c:v>
                </c:pt>
                <c:pt idx="47826">
                  <c:v>45166.0625</c:v>
                </c:pt>
                <c:pt idx="47827">
                  <c:v>45166.065972222219</c:v>
                </c:pt>
                <c:pt idx="47828">
                  <c:v>45166.069444444445</c:v>
                </c:pt>
                <c:pt idx="47829">
                  <c:v>45166.072916666664</c:v>
                </c:pt>
                <c:pt idx="47830">
                  <c:v>45166.076388888891</c:v>
                </c:pt>
                <c:pt idx="47831">
                  <c:v>45166.079861111109</c:v>
                </c:pt>
                <c:pt idx="47832">
                  <c:v>45166.083333333336</c:v>
                </c:pt>
                <c:pt idx="47833">
                  <c:v>45166.086805555555</c:v>
                </c:pt>
                <c:pt idx="47834">
                  <c:v>45166.090277777781</c:v>
                </c:pt>
                <c:pt idx="47835">
                  <c:v>45166.09375</c:v>
                </c:pt>
                <c:pt idx="47836">
                  <c:v>45166.097222222219</c:v>
                </c:pt>
                <c:pt idx="47837">
                  <c:v>45166.100694444445</c:v>
                </c:pt>
                <c:pt idx="47838">
                  <c:v>45166.104166666664</c:v>
                </c:pt>
                <c:pt idx="47839">
                  <c:v>45166.107638888891</c:v>
                </c:pt>
                <c:pt idx="47840">
                  <c:v>45166.111111111109</c:v>
                </c:pt>
                <c:pt idx="47841">
                  <c:v>45166.114583333336</c:v>
                </c:pt>
                <c:pt idx="47842">
                  <c:v>45166.118055555555</c:v>
                </c:pt>
                <c:pt idx="47843">
                  <c:v>45166.121527777781</c:v>
                </c:pt>
                <c:pt idx="47844">
                  <c:v>45166.125</c:v>
                </c:pt>
                <c:pt idx="47845">
                  <c:v>45166.128472222219</c:v>
                </c:pt>
                <c:pt idx="47846">
                  <c:v>45166.131944444445</c:v>
                </c:pt>
                <c:pt idx="47847">
                  <c:v>45166.135416666664</c:v>
                </c:pt>
                <c:pt idx="47848">
                  <c:v>45166.138888888891</c:v>
                </c:pt>
                <c:pt idx="47849">
                  <c:v>45166.142361111109</c:v>
                </c:pt>
                <c:pt idx="47850">
                  <c:v>45166.145833333336</c:v>
                </c:pt>
                <c:pt idx="47851">
                  <c:v>45166.149305555555</c:v>
                </c:pt>
                <c:pt idx="47852">
                  <c:v>45166.152777777781</c:v>
                </c:pt>
                <c:pt idx="47853">
                  <c:v>45166.15625</c:v>
                </c:pt>
                <c:pt idx="47854">
                  <c:v>45166.159722222219</c:v>
                </c:pt>
                <c:pt idx="47855">
                  <c:v>45166.163194444445</c:v>
                </c:pt>
                <c:pt idx="47856">
                  <c:v>45166.166666666664</c:v>
                </c:pt>
                <c:pt idx="47857">
                  <c:v>45166.170138888891</c:v>
                </c:pt>
                <c:pt idx="47858">
                  <c:v>45166.173611111109</c:v>
                </c:pt>
                <c:pt idx="47859">
                  <c:v>45166.177083333336</c:v>
                </c:pt>
                <c:pt idx="47860">
                  <c:v>45166.180555555555</c:v>
                </c:pt>
                <c:pt idx="47861">
                  <c:v>45166.184027777781</c:v>
                </c:pt>
                <c:pt idx="47862">
                  <c:v>45166.1875</c:v>
                </c:pt>
                <c:pt idx="47863">
                  <c:v>45166.190972222219</c:v>
                </c:pt>
                <c:pt idx="47864">
                  <c:v>45166.194444444445</c:v>
                </c:pt>
                <c:pt idx="47865">
                  <c:v>45166.197916666664</c:v>
                </c:pt>
                <c:pt idx="47866">
                  <c:v>45166.201388888891</c:v>
                </c:pt>
                <c:pt idx="47867">
                  <c:v>45166.204861111109</c:v>
                </c:pt>
                <c:pt idx="47868">
                  <c:v>45166.208333333336</c:v>
                </c:pt>
                <c:pt idx="47869">
                  <c:v>45166.211805555555</c:v>
                </c:pt>
                <c:pt idx="47870">
                  <c:v>45166.215277777781</c:v>
                </c:pt>
                <c:pt idx="47871">
                  <c:v>45166.21875</c:v>
                </c:pt>
                <c:pt idx="47872">
                  <c:v>45166.222222222219</c:v>
                </c:pt>
                <c:pt idx="47873">
                  <c:v>45166.225694444445</c:v>
                </c:pt>
                <c:pt idx="47874">
                  <c:v>45166.229166666664</c:v>
                </c:pt>
                <c:pt idx="47875">
                  <c:v>45166.232638888891</c:v>
                </c:pt>
                <c:pt idx="47876">
                  <c:v>45166.236111111109</c:v>
                </c:pt>
                <c:pt idx="47877">
                  <c:v>45166.239583333336</c:v>
                </c:pt>
                <c:pt idx="47878">
                  <c:v>45166.243055555555</c:v>
                </c:pt>
                <c:pt idx="47879">
                  <c:v>45166.246527777781</c:v>
                </c:pt>
                <c:pt idx="47880">
                  <c:v>45166.25</c:v>
                </c:pt>
                <c:pt idx="47881">
                  <c:v>45166.253472222219</c:v>
                </c:pt>
                <c:pt idx="47882">
                  <c:v>45166.256944444445</c:v>
                </c:pt>
                <c:pt idx="47883">
                  <c:v>45166.260416666664</c:v>
                </c:pt>
                <c:pt idx="47884">
                  <c:v>45166.263888888891</c:v>
                </c:pt>
                <c:pt idx="47885">
                  <c:v>45166.267361111109</c:v>
                </c:pt>
                <c:pt idx="47886">
                  <c:v>45166.270833333336</c:v>
                </c:pt>
                <c:pt idx="47887">
                  <c:v>45166.274305555555</c:v>
                </c:pt>
                <c:pt idx="47888">
                  <c:v>45166.277777777781</c:v>
                </c:pt>
                <c:pt idx="47889">
                  <c:v>45166.28125</c:v>
                </c:pt>
                <c:pt idx="47890">
                  <c:v>45166.284722222219</c:v>
                </c:pt>
                <c:pt idx="47891">
                  <c:v>45166.288194444445</c:v>
                </c:pt>
                <c:pt idx="47892">
                  <c:v>45166.291666666664</c:v>
                </c:pt>
                <c:pt idx="47893">
                  <c:v>45166.295138888891</c:v>
                </c:pt>
                <c:pt idx="47894">
                  <c:v>45166.298611111109</c:v>
                </c:pt>
                <c:pt idx="47895">
                  <c:v>45166.302083333336</c:v>
                </c:pt>
                <c:pt idx="47896">
                  <c:v>45166.305555555555</c:v>
                </c:pt>
                <c:pt idx="47897">
                  <c:v>45166.309027777781</c:v>
                </c:pt>
                <c:pt idx="47898">
                  <c:v>45166.3125</c:v>
                </c:pt>
                <c:pt idx="47899">
                  <c:v>45166.315972222219</c:v>
                </c:pt>
                <c:pt idx="47900">
                  <c:v>45166.319444444445</c:v>
                </c:pt>
                <c:pt idx="47901">
                  <c:v>45166.322916666664</c:v>
                </c:pt>
                <c:pt idx="47902">
                  <c:v>45166.326388888891</c:v>
                </c:pt>
                <c:pt idx="47903">
                  <c:v>45166.329861111109</c:v>
                </c:pt>
                <c:pt idx="47904">
                  <c:v>45166.333333333336</c:v>
                </c:pt>
                <c:pt idx="47905">
                  <c:v>45166.336805555555</c:v>
                </c:pt>
                <c:pt idx="47906">
                  <c:v>45166.340277777781</c:v>
                </c:pt>
                <c:pt idx="47907">
                  <c:v>45166.34375</c:v>
                </c:pt>
                <c:pt idx="47908">
                  <c:v>45166.347222222219</c:v>
                </c:pt>
                <c:pt idx="47909">
                  <c:v>45166.350694444445</c:v>
                </c:pt>
                <c:pt idx="47910">
                  <c:v>45166.354166666664</c:v>
                </c:pt>
                <c:pt idx="47911">
                  <c:v>45166.357638888891</c:v>
                </c:pt>
                <c:pt idx="47912">
                  <c:v>45166.361111111109</c:v>
                </c:pt>
                <c:pt idx="47913">
                  <c:v>45166.364583333336</c:v>
                </c:pt>
                <c:pt idx="47914">
                  <c:v>45166.368055555555</c:v>
                </c:pt>
                <c:pt idx="47915">
                  <c:v>45166.371527777781</c:v>
                </c:pt>
                <c:pt idx="47916">
                  <c:v>45166.375</c:v>
                </c:pt>
                <c:pt idx="47917">
                  <c:v>45166.378472222219</c:v>
                </c:pt>
                <c:pt idx="47918">
                  <c:v>45166.381944444445</c:v>
                </c:pt>
                <c:pt idx="47919">
                  <c:v>45166.385416666664</c:v>
                </c:pt>
                <c:pt idx="47920">
                  <c:v>45166.388888888891</c:v>
                </c:pt>
                <c:pt idx="47921">
                  <c:v>45166.392361111109</c:v>
                </c:pt>
                <c:pt idx="47922">
                  <c:v>45166.395833333336</c:v>
                </c:pt>
                <c:pt idx="47923">
                  <c:v>45166.399305555555</c:v>
                </c:pt>
                <c:pt idx="47924">
                  <c:v>45166.402777777781</c:v>
                </c:pt>
                <c:pt idx="47925">
                  <c:v>45166.40625</c:v>
                </c:pt>
                <c:pt idx="47926">
                  <c:v>45166.409722222219</c:v>
                </c:pt>
                <c:pt idx="47927">
                  <c:v>45166.413194444445</c:v>
                </c:pt>
                <c:pt idx="47928">
                  <c:v>45166.416666666664</c:v>
                </c:pt>
                <c:pt idx="47929">
                  <c:v>45166.420138888891</c:v>
                </c:pt>
                <c:pt idx="47930">
                  <c:v>45166.423611111109</c:v>
                </c:pt>
                <c:pt idx="47931">
                  <c:v>45166.427083333336</c:v>
                </c:pt>
                <c:pt idx="47932">
                  <c:v>45166.430555555555</c:v>
                </c:pt>
                <c:pt idx="47933">
                  <c:v>45166.434027777781</c:v>
                </c:pt>
                <c:pt idx="47934">
                  <c:v>45166.4375</c:v>
                </c:pt>
                <c:pt idx="47935">
                  <c:v>45166.440972222219</c:v>
                </c:pt>
                <c:pt idx="47936">
                  <c:v>45166.444444444445</c:v>
                </c:pt>
                <c:pt idx="47937">
                  <c:v>45166.447916666664</c:v>
                </c:pt>
                <c:pt idx="47938">
                  <c:v>45166.451388888891</c:v>
                </c:pt>
                <c:pt idx="47939">
                  <c:v>45166.454861111109</c:v>
                </c:pt>
                <c:pt idx="47940">
                  <c:v>45166.458333333336</c:v>
                </c:pt>
                <c:pt idx="47941">
                  <c:v>45166.461805555555</c:v>
                </c:pt>
                <c:pt idx="47942">
                  <c:v>45166.465277777781</c:v>
                </c:pt>
                <c:pt idx="47943">
                  <c:v>45166.46875</c:v>
                </c:pt>
                <c:pt idx="47944">
                  <c:v>45166.472222222219</c:v>
                </c:pt>
                <c:pt idx="47945">
                  <c:v>45166.475694444445</c:v>
                </c:pt>
                <c:pt idx="47946">
                  <c:v>45166.479166666664</c:v>
                </c:pt>
                <c:pt idx="47947">
                  <c:v>45166.482638888891</c:v>
                </c:pt>
                <c:pt idx="47948">
                  <c:v>45166.486111111109</c:v>
                </c:pt>
                <c:pt idx="47949">
                  <c:v>45166.489583333336</c:v>
                </c:pt>
                <c:pt idx="47950">
                  <c:v>45166.493055555555</c:v>
                </c:pt>
                <c:pt idx="47951">
                  <c:v>45166.496527777781</c:v>
                </c:pt>
                <c:pt idx="47952">
                  <c:v>45166.5</c:v>
                </c:pt>
                <c:pt idx="47953">
                  <c:v>45166.503472222219</c:v>
                </c:pt>
                <c:pt idx="47954">
                  <c:v>45166.506944444445</c:v>
                </c:pt>
                <c:pt idx="47955">
                  <c:v>45166.510416666664</c:v>
                </c:pt>
                <c:pt idx="47956">
                  <c:v>45166.513888888891</c:v>
                </c:pt>
                <c:pt idx="47957">
                  <c:v>45166.517361111109</c:v>
                </c:pt>
                <c:pt idx="47958">
                  <c:v>45166.520833333336</c:v>
                </c:pt>
                <c:pt idx="47959">
                  <c:v>45166.524305555555</c:v>
                </c:pt>
                <c:pt idx="47960">
                  <c:v>45166.527777777781</c:v>
                </c:pt>
                <c:pt idx="47961">
                  <c:v>45166.53125</c:v>
                </c:pt>
                <c:pt idx="47962">
                  <c:v>45166.534722222219</c:v>
                </c:pt>
                <c:pt idx="47963">
                  <c:v>45166.538194444445</c:v>
                </c:pt>
                <c:pt idx="47964">
                  <c:v>45166.541666666664</c:v>
                </c:pt>
                <c:pt idx="47965">
                  <c:v>45166.545138888891</c:v>
                </c:pt>
                <c:pt idx="47966">
                  <c:v>45166.548611111109</c:v>
                </c:pt>
                <c:pt idx="47967">
                  <c:v>45166.552083333336</c:v>
                </c:pt>
                <c:pt idx="47968">
                  <c:v>45166.555555555555</c:v>
                </c:pt>
                <c:pt idx="47969">
                  <c:v>45166.559027777781</c:v>
                </c:pt>
                <c:pt idx="47970">
                  <c:v>45166.5625</c:v>
                </c:pt>
                <c:pt idx="47971">
                  <c:v>45166.565972222219</c:v>
                </c:pt>
                <c:pt idx="47972">
                  <c:v>45166.569444444445</c:v>
                </c:pt>
                <c:pt idx="47973">
                  <c:v>45166.572916666664</c:v>
                </c:pt>
                <c:pt idx="47974">
                  <c:v>45166.576388888891</c:v>
                </c:pt>
                <c:pt idx="47975">
                  <c:v>45166.579861111109</c:v>
                </c:pt>
                <c:pt idx="47976">
                  <c:v>45166.583333333336</c:v>
                </c:pt>
                <c:pt idx="47977">
                  <c:v>45166.586805555555</c:v>
                </c:pt>
                <c:pt idx="47978">
                  <c:v>45166.590277777781</c:v>
                </c:pt>
                <c:pt idx="47979">
                  <c:v>45166.59375</c:v>
                </c:pt>
                <c:pt idx="47980">
                  <c:v>45166.597222222219</c:v>
                </c:pt>
                <c:pt idx="47981">
                  <c:v>45166.600694444445</c:v>
                </c:pt>
                <c:pt idx="47982">
                  <c:v>45166.604166666664</c:v>
                </c:pt>
                <c:pt idx="47983">
                  <c:v>45166.607638888891</c:v>
                </c:pt>
                <c:pt idx="47984">
                  <c:v>45166.611111111109</c:v>
                </c:pt>
                <c:pt idx="47985">
                  <c:v>45166.614583333336</c:v>
                </c:pt>
                <c:pt idx="47986">
                  <c:v>45166.618055555555</c:v>
                </c:pt>
                <c:pt idx="47987">
                  <c:v>45166.621527777781</c:v>
                </c:pt>
                <c:pt idx="47988">
                  <c:v>45166.625</c:v>
                </c:pt>
                <c:pt idx="47989">
                  <c:v>45166.628472222219</c:v>
                </c:pt>
                <c:pt idx="47990">
                  <c:v>45166.631944444445</c:v>
                </c:pt>
                <c:pt idx="47991">
                  <c:v>45166.635416666664</c:v>
                </c:pt>
                <c:pt idx="47992">
                  <c:v>45166.638888888891</c:v>
                </c:pt>
                <c:pt idx="47993">
                  <c:v>45166.642361111109</c:v>
                </c:pt>
                <c:pt idx="47994">
                  <c:v>45166.645833333336</c:v>
                </c:pt>
                <c:pt idx="47995">
                  <c:v>45166.649305555555</c:v>
                </c:pt>
                <c:pt idx="47996">
                  <c:v>45166.652777777781</c:v>
                </c:pt>
                <c:pt idx="47997">
                  <c:v>45166.65625</c:v>
                </c:pt>
                <c:pt idx="47998">
                  <c:v>45166.659722222219</c:v>
                </c:pt>
                <c:pt idx="47999">
                  <c:v>45166.663194444445</c:v>
                </c:pt>
                <c:pt idx="48000">
                  <c:v>45166.666666666664</c:v>
                </c:pt>
                <c:pt idx="48001">
                  <c:v>45166.670138888891</c:v>
                </c:pt>
                <c:pt idx="48002">
                  <c:v>45166.673611111109</c:v>
                </c:pt>
                <c:pt idx="48003">
                  <c:v>45166.677083333336</c:v>
                </c:pt>
                <c:pt idx="48004">
                  <c:v>45166.680555555555</c:v>
                </c:pt>
                <c:pt idx="48005">
                  <c:v>45166.684027777781</c:v>
                </c:pt>
                <c:pt idx="48006">
                  <c:v>45166.6875</c:v>
                </c:pt>
                <c:pt idx="48007">
                  <c:v>45166.690972222219</c:v>
                </c:pt>
                <c:pt idx="48008">
                  <c:v>45166.694444444445</c:v>
                </c:pt>
                <c:pt idx="48009">
                  <c:v>45166.697916666664</c:v>
                </c:pt>
                <c:pt idx="48010">
                  <c:v>45166.701388888891</c:v>
                </c:pt>
                <c:pt idx="48011">
                  <c:v>45166.704861111109</c:v>
                </c:pt>
                <c:pt idx="48012">
                  <c:v>45166.708333333336</c:v>
                </c:pt>
                <c:pt idx="48013">
                  <c:v>45166.711805555555</c:v>
                </c:pt>
                <c:pt idx="48014">
                  <c:v>45166.715277777781</c:v>
                </c:pt>
                <c:pt idx="48015">
                  <c:v>45166.71875</c:v>
                </c:pt>
                <c:pt idx="48016">
                  <c:v>45166.722222222219</c:v>
                </c:pt>
                <c:pt idx="48017">
                  <c:v>45166.725694444445</c:v>
                </c:pt>
                <c:pt idx="48018">
                  <c:v>45166.729166666664</c:v>
                </c:pt>
                <c:pt idx="48019">
                  <c:v>45166.732638888891</c:v>
                </c:pt>
                <c:pt idx="48020">
                  <c:v>45166.736111111109</c:v>
                </c:pt>
                <c:pt idx="48021">
                  <c:v>45166.739583333336</c:v>
                </c:pt>
                <c:pt idx="48022">
                  <c:v>45166.743055555555</c:v>
                </c:pt>
                <c:pt idx="48023">
                  <c:v>45166.746527777781</c:v>
                </c:pt>
                <c:pt idx="48024">
                  <c:v>45166.75</c:v>
                </c:pt>
                <c:pt idx="48025">
                  <c:v>45166.753472222219</c:v>
                </c:pt>
                <c:pt idx="48026">
                  <c:v>45166.756944444445</c:v>
                </c:pt>
                <c:pt idx="48027">
                  <c:v>45166.760416666664</c:v>
                </c:pt>
                <c:pt idx="48028">
                  <c:v>45166.763888888891</c:v>
                </c:pt>
                <c:pt idx="48029">
                  <c:v>45166.767361111109</c:v>
                </c:pt>
                <c:pt idx="48030">
                  <c:v>45166.770833333336</c:v>
                </c:pt>
                <c:pt idx="48031">
                  <c:v>45166.774305555555</c:v>
                </c:pt>
                <c:pt idx="48032">
                  <c:v>45166.777777777781</c:v>
                </c:pt>
                <c:pt idx="48033">
                  <c:v>45166.78125</c:v>
                </c:pt>
                <c:pt idx="48034">
                  <c:v>45166.784722222219</c:v>
                </c:pt>
                <c:pt idx="48035">
                  <c:v>45166.788194444445</c:v>
                </c:pt>
                <c:pt idx="48036">
                  <c:v>45166.791666666664</c:v>
                </c:pt>
                <c:pt idx="48037">
                  <c:v>45166.795138888891</c:v>
                </c:pt>
                <c:pt idx="48038">
                  <c:v>45166.798611111109</c:v>
                </c:pt>
                <c:pt idx="48039">
                  <c:v>45166.802083333336</c:v>
                </c:pt>
                <c:pt idx="48040">
                  <c:v>45166.805555555555</c:v>
                </c:pt>
                <c:pt idx="48041">
                  <c:v>45166.809027777781</c:v>
                </c:pt>
                <c:pt idx="48042">
                  <c:v>45166.8125</c:v>
                </c:pt>
                <c:pt idx="48043">
                  <c:v>45166.815972222219</c:v>
                </c:pt>
                <c:pt idx="48044">
                  <c:v>45166.819444444445</c:v>
                </c:pt>
                <c:pt idx="48045">
                  <c:v>45166.822916666664</c:v>
                </c:pt>
                <c:pt idx="48046">
                  <c:v>45166.826388888891</c:v>
                </c:pt>
                <c:pt idx="48047">
                  <c:v>45166.829861111109</c:v>
                </c:pt>
                <c:pt idx="48048">
                  <c:v>45166.833333333336</c:v>
                </c:pt>
                <c:pt idx="48049">
                  <c:v>45166.836805555555</c:v>
                </c:pt>
                <c:pt idx="48050">
                  <c:v>45166.840277777781</c:v>
                </c:pt>
                <c:pt idx="48051">
                  <c:v>45166.84375</c:v>
                </c:pt>
                <c:pt idx="48052">
                  <c:v>45166.847222222219</c:v>
                </c:pt>
                <c:pt idx="48053">
                  <c:v>45166.850694444445</c:v>
                </c:pt>
                <c:pt idx="48054">
                  <c:v>45166.854166666664</c:v>
                </c:pt>
                <c:pt idx="48055">
                  <c:v>45166.857638888891</c:v>
                </c:pt>
                <c:pt idx="48056">
                  <c:v>45166.861111111109</c:v>
                </c:pt>
                <c:pt idx="48057">
                  <c:v>45166.864583333336</c:v>
                </c:pt>
                <c:pt idx="48058">
                  <c:v>45166.868055555555</c:v>
                </c:pt>
                <c:pt idx="48059">
                  <c:v>45166.871527777781</c:v>
                </c:pt>
                <c:pt idx="48060">
                  <c:v>45166.875</c:v>
                </c:pt>
                <c:pt idx="48061">
                  <c:v>45166.878472222219</c:v>
                </c:pt>
                <c:pt idx="48062">
                  <c:v>45166.881944444445</c:v>
                </c:pt>
                <c:pt idx="48063">
                  <c:v>45166.885416666664</c:v>
                </c:pt>
                <c:pt idx="48064">
                  <c:v>45166.888888888891</c:v>
                </c:pt>
                <c:pt idx="48065">
                  <c:v>45166.892361111109</c:v>
                </c:pt>
                <c:pt idx="48066">
                  <c:v>45166.895833333336</c:v>
                </c:pt>
                <c:pt idx="48067">
                  <c:v>45166.899305555555</c:v>
                </c:pt>
                <c:pt idx="48068">
                  <c:v>45166.902777777781</c:v>
                </c:pt>
                <c:pt idx="48069">
                  <c:v>45166.90625</c:v>
                </c:pt>
                <c:pt idx="48070">
                  <c:v>45166.909722222219</c:v>
                </c:pt>
                <c:pt idx="48071">
                  <c:v>45166.913194444445</c:v>
                </c:pt>
                <c:pt idx="48072">
                  <c:v>45166.916666666664</c:v>
                </c:pt>
                <c:pt idx="48073">
                  <c:v>45166.920138888891</c:v>
                </c:pt>
                <c:pt idx="48074">
                  <c:v>45166.923611111109</c:v>
                </c:pt>
                <c:pt idx="48075">
                  <c:v>45166.927083333336</c:v>
                </c:pt>
                <c:pt idx="48076">
                  <c:v>45166.930555555555</c:v>
                </c:pt>
                <c:pt idx="48077">
                  <c:v>45166.934027777781</c:v>
                </c:pt>
                <c:pt idx="48078">
                  <c:v>45166.9375</c:v>
                </c:pt>
                <c:pt idx="48079">
                  <c:v>45166.940972222219</c:v>
                </c:pt>
                <c:pt idx="48080">
                  <c:v>45166.944444444445</c:v>
                </c:pt>
                <c:pt idx="48081">
                  <c:v>45166.947916666664</c:v>
                </c:pt>
                <c:pt idx="48082">
                  <c:v>45166.951388888891</c:v>
                </c:pt>
                <c:pt idx="48083">
                  <c:v>45166.954861111109</c:v>
                </c:pt>
                <c:pt idx="48084">
                  <c:v>45166.958333333336</c:v>
                </c:pt>
                <c:pt idx="48085">
                  <c:v>45166.961805555555</c:v>
                </c:pt>
                <c:pt idx="48086">
                  <c:v>45166.965277777781</c:v>
                </c:pt>
                <c:pt idx="48087">
                  <c:v>45166.96875</c:v>
                </c:pt>
                <c:pt idx="48088">
                  <c:v>45166.972222222219</c:v>
                </c:pt>
                <c:pt idx="48089">
                  <c:v>45166.975694444445</c:v>
                </c:pt>
                <c:pt idx="48090">
                  <c:v>45166.979166666664</c:v>
                </c:pt>
                <c:pt idx="48091">
                  <c:v>45166.982638888891</c:v>
                </c:pt>
                <c:pt idx="48092">
                  <c:v>45166.986111111109</c:v>
                </c:pt>
                <c:pt idx="48093">
                  <c:v>45166.989583333336</c:v>
                </c:pt>
                <c:pt idx="48094">
                  <c:v>45166.993055555555</c:v>
                </c:pt>
                <c:pt idx="48095">
                  <c:v>45166.996527777781</c:v>
                </c:pt>
                <c:pt idx="48096">
                  <c:v>45167</c:v>
                </c:pt>
                <c:pt idx="48097">
                  <c:v>45167.003472222219</c:v>
                </c:pt>
                <c:pt idx="48098">
                  <c:v>45167.006944444445</c:v>
                </c:pt>
                <c:pt idx="48099">
                  <c:v>45167.010416666664</c:v>
                </c:pt>
                <c:pt idx="48100">
                  <c:v>45167.013888888891</c:v>
                </c:pt>
                <c:pt idx="48101">
                  <c:v>45167.017361111109</c:v>
                </c:pt>
                <c:pt idx="48102">
                  <c:v>45167.020833333336</c:v>
                </c:pt>
                <c:pt idx="48103">
                  <c:v>45167.024305555555</c:v>
                </c:pt>
                <c:pt idx="48104">
                  <c:v>45167.027777777781</c:v>
                </c:pt>
                <c:pt idx="48105">
                  <c:v>45167.03125</c:v>
                </c:pt>
                <c:pt idx="48106">
                  <c:v>45167.034722222219</c:v>
                </c:pt>
                <c:pt idx="48107">
                  <c:v>45167.038194444445</c:v>
                </c:pt>
                <c:pt idx="48108">
                  <c:v>45167.041666666664</c:v>
                </c:pt>
                <c:pt idx="48109">
                  <c:v>45167.045138888891</c:v>
                </c:pt>
                <c:pt idx="48110">
                  <c:v>45167.048611111109</c:v>
                </c:pt>
                <c:pt idx="48111">
                  <c:v>45167.052083333336</c:v>
                </c:pt>
                <c:pt idx="48112">
                  <c:v>45167.055555555555</c:v>
                </c:pt>
                <c:pt idx="48113">
                  <c:v>45167.059027777781</c:v>
                </c:pt>
                <c:pt idx="48114">
                  <c:v>45167.0625</c:v>
                </c:pt>
                <c:pt idx="48115">
                  <c:v>45167.065972222219</c:v>
                </c:pt>
                <c:pt idx="48116">
                  <c:v>45167.069444444445</c:v>
                </c:pt>
                <c:pt idx="48117">
                  <c:v>45167.072916666664</c:v>
                </c:pt>
                <c:pt idx="48118">
                  <c:v>45167.076388888891</c:v>
                </c:pt>
                <c:pt idx="48119">
                  <c:v>45167.079861111109</c:v>
                </c:pt>
                <c:pt idx="48120">
                  <c:v>45167.083333333336</c:v>
                </c:pt>
                <c:pt idx="48121">
                  <c:v>45167.086805555555</c:v>
                </c:pt>
                <c:pt idx="48122">
                  <c:v>45167.090277777781</c:v>
                </c:pt>
                <c:pt idx="48123">
                  <c:v>45167.09375</c:v>
                </c:pt>
                <c:pt idx="48124">
                  <c:v>45167.097222222219</c:v>
                </c:pt>
                <c:pt idx="48125">
                  <c:v>45167.100694444445</c:v>
                </c:pt>
                <c:pt idx="48126">
                  <c:v>45167.104166666664</c:v>
                </c:pt>
                <c:pt idx="48127">
                  <c:v>45167.107638888891</c:v>
                </c:pt>
                <c:pt idx="48128">
                  <c:v>45167.111111111109</c:v>
                </c:pt>
                <c:pt idx="48129">
                  <c:v>45167.114583333336</c:v>
                </c:pt>
                <c:pt idx="48130">
                  <c:v>45167.118055555555</c:v>
                </c:pt>
                <c:pt idx="48131">
                  <c:v>45167.121527777781</c:v>
                </c:pt>
                <c:pt idx="48132">
                  <c:v>45167.125</c:v>
                </c:pt>
                <c:pt idx="48133">
                  <c:v>45167.128472222219</c:v>
                </c:pt>
                <c:pt idx="48134">
                  <c:v>45167.131944444445</c:v>
                </c:pt>
                <c:pt idx="48135">
                  <c:v>45167.135416666664</c:v>
                </c:pt>
                <c:pt idx="48136">
                  <c:v>45167.138888888891</c:v>
                </c:pt>
                <c:pt idx="48137">
                  <c:v>45167.142361111109</c:v>
                </c:pt>
                <c:pt idx="48138">
                  <c:v>45167.145833333336</c:v>
                </c:pt>
                <c:pt idx="48139">
                  <c:v>45167.149305555555</c:v>
                </c:pt>
                <c:pt idx="48140">
                  <c:v>45167.152777777781</c:v>
                </c:pt>
                <c:pt idx="48141">
                  <c:v>45167.15625</c:v>
                </c:pt>
                <c:pt idx="48142">
                  <c:v>45167.159722222219</c:v>
                </c:pt>
                <c:pt idx="48143">
                  <c:v>45167.163194444445</c:v>
                </c:pt>
                <c:pt idx="48144">
                  <c:v>45167.166666666664</c:v>
                </c:pt>
                <c:pt idx="48145">
                  <c:v>45167.170138888891</c:v>
                </c:pt>
                <c:pt idx="48146">
                  <c:v>45167.173611111109</c:v>
                </c:pt>
                <c:pt idx="48147">
                  <c:v>45167.177083333336</c:v>
                </c:pt>
                <c:pt idx="48148">
                  <c:v>45167.180555555555</c:v>
                </c:pt>
                <c:pt idx="48149">
                  <c:v>45167.184027777781</c:v>
                </c:pt>
                <c:pt idx="48150">
                  <c:v>45167.1875</c:v>
                </c:pt>
                <c:pt idx="48151">
                  <c:v>45167.190972222219</c:v>
                </c:pt>
                <c:pt idx="48152">
                  <c:v>45167.194444444445</c:v>
                </c:pt>
                <c:pt idx="48153">
                  <c:v>45167.197916666664</c:v>
                </c:pt>
                <c:pt idx="48154">
                  <c:v>45167.201388888891</c:v>
                </c:pt>
                <c:pt idx="48155">
                  <c:v>45167.204861111109</c:v>
                </c:pt>
                <c:pt idx="48156">
                  <c:v>45167.208333333336</c:v>
                </c:pt>
                <c:pt idx="48157">
                  <c:v>45167.211805555555</c:v>
                </c:pt>
                <c:pt idx="48158">
                  <c:v>45167.215277777781</c:v>
                </c:pt>
                <c:pt idx="48159">
                  <c:v>45167.21875</c:v>
                </c:pt>
                <c:pt idx="48160">
                  <c:v>45167.222222222219</c:v>
                </c:pt>
                <c:pt idx="48161">
                  <c:v>45167.225694444445</c:v>
                </c:pt>
                <c:pt idx="48162">
                  <c:v>45167.229166666664</c:v>
                </c:pt>
                <c:pt idx="48163">
                  <c:v>45167.232638888891</c:v>
                </c:pt>
                <c:pt idx="48164">
                  <c:v>45167.236111111109</c:v>
                </c:pt>
                <c:pt idx="48165">
                  <c:v>45167.239583333336</c:v>
                </c:pt>
                <c:pt idx="48166">
                  <c:v>45167.243055555555</c:v>
                </c:pt>
                <c:pt idx="48167">
                  <c:v>45167.246527777781</c:v>
                </c:pt>
                <c:pt idx="48168">
                  <c:v>45167.25</c:v>
                </c:pt>
                <c:pt idx="48169">
                  <c:v>45167.253472222219</c:v>
                </c:pt>
                <c:pt idx="48170">
                  <c:v>45167.256944444445</c:v>
                </c:pt>
                <c:pt idx="48171">
                  <c:v>45167.260416666664</c:v>
                </c:pt>
                <c:pt idx="48172">
                  <c:v>45167.263888888891</c:v>
                </c:pt>
                <c:pt idx="48173">
                  <c:v>45167.267361111109</c:v>
                </c:pt>
                <c:pt idx="48174">
                  <c:v>45167.270833333336</c:v>
                </c:pt>
                <c:pt idx="48175">
                  <c:v>45167.274305555555</c:v>
                </c:pt>
                <c:pt idx="48176">
                  <c:v>45167.277777777781</c:v>
                </c:pt>
                <c:pt idx="48177">
                  <c:v>45167.28125</c:v>
                </c:pt>
                <c:pt idx="48178">
                  <c:v>45167.284722222219</c:v>
                </c:pt>
                <c:pt idx="48179">
                  <c:v>45167.288194444445</c:v>
                </c:pt>
                <c:pt idx="48180">
                  <c:v>45167.291666666664</c:v>
                </c:pt>
                <c:pt idx="48181">
                  <c:v>45167.295138888891</c:v>
                </c:pt>
                <c:pt idx="48182">
                  <c:v>45167.298611111109</c:v>
                </c:pt>
                <c:pt idx="48183">
                  <c:v>45167.302083333336</c:v>
                </c:pt>
                <c:pt idx="48184">
                  <c:v>45167.305555555555</c:v>
                </c:pt>
                <c:pt idx="48185">
                  <c:v>45167.309027777781</c:v>
                </c:pt>
                <c:pt idx="48186">
                  <c:v>45167.3125</c:v>
                </c:pt>
                <c:pt idx="48187">
                  <c:v>45167.315972222219</c:v>
                </c:pt>
                <c:pt idx="48188">
                  <c:v>45167.319444444445</c:v>
                </c:pt>
                <c:pt idx="48189">
                  <c:v>45167.322916666664</c:v>
                </c:pt>
                <c:pt idx="48190">
                  <c:v>45167.326388888891</c:v>
                </c:pt>
                <c:pt idx="48191">
                  <c:v>45167.329861111109</c:v>
                </c:pt>
                <c:pt idx="48192">
                  <c:v>45167.333333333336</c:v>
                </c:pt>
                <c:pt idx="48193">
                  <c:v>45167.336805555555</c:v>
                </c:pt>
                <c:pt idx="48194">
                  <c:v>45167.340277777781</c:v>
                </c:pt>
                <c:pt idx="48195">
                  <c:v>45167.34375</c:v>
                </c:pt>
                <c:pt idx="48196">
                  <c:v>45167.347222222219</c:v>
                </c:pt>
                <c:pt idx="48197">
                  <c:v>45167.350694444445</c:v>
                </c:pt>
                <c:pt idx="48198">
                  <c:v>45167.354166666664</c:v>
                </c:pt>
                <c:pt idx="48199">
                  <c:v>45167.357638888891</c:v>
                </c:pt>
                <c:pt idx="48200">
                  <c:v>45167.361111111109</c:v>
                </c:pt>
                <c:pt idx="48201">
                  <c:v>45167.364583333336</c:v>
                </c:pt>
                <c:pt idx="48202">
                  <c:v>45167.368055555555</c:v>
                </c:pt>
                <c:pt idx="48203">
                  <c:v>45167.371527777781</c:v>
                </c:pt>
                <c:pt idx="48204">
                  <c:v>45167.375</c:v>
                </c:pt>
                <c:pt idx="48205">
                  <c:v>45167.378472222219</c:v>
                </c:pt>
                <c:pt idx="48206">
                  <c:v>45167.381944444445</c:v>
                </c:pt>
                <c:pt idx="48207">
                  <c:v>45167.385416666664</c:v>
                </c:pt>
                <c:pt idx="48208">
                  <c:v>45167.388888888891</c:v>
                </c:pt>
                <c:pt idx="48209">
                  <c:v>45167.392361111109</c:v>
                </c:pt>
                <c:pt idx="48210">
                  <c:v>45167.395833333336</c:v>
                </c:pt>
                <c:pt idx="48211">
                  <c:v>45167.399305555555</c:v>
                </c:pt>
                <c:pt idx="48212">
                  <c:v>45167.402777777781</c:v>
                </c:pt>
                <c:pt idx="48213">
                  <c:v>45167.40625</c:v>
                </c:pt>
                <c:pt idx="48214">
                  <c:v>45167.409722222219</c:v>
                </c:pt>
                <c:pt idx="48215">
                  <c:v>45167.413194444445</c:v>
                </c:pt>
                <c:pt idx="48216">
                  <c:v>45167.416666666664</c:v>
                </c:pt>
                <c:pt idx="48217">
                  <c:v>45167.420138888891</c:v>
                </c:pt>
                <c:pt idx="48218">
                  <c:v>45167.423611111109</c:v>
                </c:pt>
                <c:pt idx="48219">
                  <c:v>45167.427083333336</c:v>
                </c:pt>
                <c:pt idx="48220">
                  <c:v>45167.430555555555</c:v>
                </c:pt>
                <c:pt idx="48221">
                  <c:v>45167.434027777781</c:v>
                </c:pt>
                <c:pt idx="48222">
                  <c:v>45167.4375</c:v>
                </c:pt>
                <c:pt idx="48223">
                  <c:v>45167.440972222219</c:v>
                </c:pt>
                <c:pt idx="48224">
                  <c:v>45167.444444444445</c:v>
                </c:pt>
                <c:pt idx="48225">
                  <c:v>45167.447916666664</c:v>
                </c:pt>
                <c:pt idx="48226">
                  <c:v>45167.451388888891</c:v>
                </c:pt>
                <c:pt idx="48227">
                  <c:v>45167.454861111109</c:v>
                </c:pt>
                <c:pt idx="48228">
                  <c:v>45167.458333333336</c:v>
                </c:pt>
                <c:pt idx="48229">
                  <c:v>45167.461805555555</c:v>
                </c:pt>
                <c:pt idx="48230">
                  <c:v>45167.465277777781</c:v>
                </c:pt>
                <c:pt idx="48231">
                  <c:v>45167.46875</c:v>
                </c:pt>
                <c:pt idx="48232">
                  <c:v>45167.472222222219</c:v>
                </c:pt>
                <c:pt idx="48233">
                  <c:v>45167.475694444445</c:v>
                </c:pt>
                <c:pt idx="48234">
                  <c:v>45167.479166666664</c:v>
                </c:pt>
                <c:pt idx="48235">
                  <c:v>45167.482638888891</c:v>
                </c:pt>
                <c:pt idx="48236">
                  <c:v>45167.486111111109</c:v>
                </c:pt>
                <c:pt idx="48237">
                  <c:v>45167.489583333336</c:v>
                </c:pt>
                <c:pt idx="48238">
                  <c:v>45167.493055555555</c:v>
                </c:pt>
                <c:pt idx="48239">
                  <c:v>45167.496527777781</c:v>
                </c:pt>
                <c:pt idx="48240">
                  <c:v>45167.5</c:v>
                </c:pt>
                <c:pt idx="48241">
                  <c:v>45167.503472222219</c:v>
                </c:pt>
                <c:pt idx="48242">
                  <c:v>45167.506944444445</c:v>
                </c:pt>
                <c:pt idx="48243">
                  <c:v>45167.510416666664</c:v>
                </c:pt>
                <c:pt idx="48244">
                  <c:v>45167.513888888891</c:v>
                </c:pt>
                <c:pt idx="48245">
                  <c:v>45167.517361111109</c:v>
                </c:pt>
                <c:pt idx="48246">
                  <c:v>45167.520833333336</c:v>
                </c:pt>
                <c:pt idx="48247">
                  <c:v>45167.524305555555</c:v>
                </c:pt>
                <c:pt idx="48248">
                  <c:v>45167.527777777781</c:v>
                </c:pt>
                <c:pt idx="48249">
                  <c:v>45167.53125</c:v>
                </c:pt>
                <c:pt idx="48250">
                  <c:v>45167.534722222219</c:v>
                </c:pt>
                <c:pt idx="48251">
                  <c:v>45167.538194444445</c:v>
                </c:pt>
                <c:pt idx="48252">
                  <c:v>45167.541666666664</c:v>
                </c:pt>
                <c:pt idx="48253">
                  <c:v>45167.545138888891</c:v>
                </c:pt>
                <c:pt idx="48254">
                  <c:v>45167.548611111109</c:v>
                </c:pt>
                <c:pt idx="48255">
                  <c:v>45167.552083333336</c:v>
                </c:pt>
                <c:pt idx="48256">
                  <c:v>45167.555555555555</c:v>
                </c:pt>
                <c:pt idx="48257">
                  <c:v>45167.559027777781</c:v>
                </c:pt>
                <c:pt idx="48258">
                  <c:v>45167.5625</c:v>
                </c:pt>
                <c:pt idx="48259">
                  <c:v>45167.565972222219</c:v>
                </c:pt>
                <c:pt idx="48260">
                  <c:v>45167.569444444445</c:v>
                </c:pt>
                <c:pt idx="48261">
                  <c:v>45167.572916666664</c:v>
                </c:pt>
                <c:pt idx="48262">
                  <c:v>45167.576388888891</c:v>
                </c:pt>
                <c:pt idx="48263">
                  <c:v>45167.579861111109</c:v>
                </c:pt>
                <c:pt idx="48264">
                  <c:v>45167.583333333336</c:v>
                </c:pt>
                <c:pt idx="48265">
                  <c:v>45167.586805555555</c:v>
                </c:pt>
                <c:pt idx="48266">
                  <c:v>45167.590277777781</c:v>
                </c:pt>
                <c:pt idx="48267">
                  <c:v>45167.59375</c:v>
                </c:pt>
                <c:pt idx="48268">
                  <c:v>45167.597222222219</c:v>
                </c:pt>
                <c:pt idx="48269">
                  <c:v>45167.600694444445</c:v>
                </c:pt>
                <c:pt idx="48270">
                  <c:v>45167.604166666664</c:v>
                </c:pt>
                <c:pt idx="48271">
                  <c:v>45167.607638888891</c:v>
                </c:pt>
                <c:pt idx="48272">
                  <c:v>45167.611111111109</c:v>
                </c:pt>
                <c:pt idx="48273">
                  <c:v>45167.614583333336</c:v>
                </c:pt>
                <c:pt idx="48274">
                  <c:v>45167.618055555555</c:v>
                </c:pt>
                <c:pt idx="48275">
                  <c:v>45167.621527777781</c:v>
                </c:pt>
                <c:pt idx="48276">
                  <c:v>45167.625</c:v>
                </c:pt>
                <c:pt idx="48277">
                  <c:v>45167.628472222219</c:v>
                </c:pt>
                <c:pt idx="48278">
                  <c:v>45167.631944444445</c:v>
                </c:pt>
                <c:pt idx="48279">
                  <c:v>45167.635416666664</c:v>
                </c:pt>
                <c:pt idx="48280">
                  <c:v>45167.638888888891</c:v>
                </c:pt>
                <c:pt idx="48281">
                  <c:v>45167.642361111109</c:v>
                </c:pt>
                <c:pt idx="48282">
                  <c:v>45167.645833333336</c:v>
                </c:pt>
                <c:pt idx="48283">
                  <c:v>45167.649305555555</c:v>
                </c:pt>
                <c:pt idx="48284">
                  <c:v>45167.652777777781</c:v>
                </c:pt>
                <c:pt idx="48285">
                  <c:v>45167.65625</c:v>
                </c:pt>
                <c:pt idx="48286">
                  <c:v>45167.659722222219</c:v>
                </c:pt>
                <c:pt idx="48287">
                  <c:v>45167.663194444445</c:v>
                </c:pt>
                <c:pt idx="48288">
                  <c:v>45167.666666666664</c:v>
                </c:pt>
                <c:pt idx="48289">
                  <c:v>45167.670138888891</c:v>
                </c:pt>
                <c:pt idx="48290">
                  <c:v>45167.673611111109</c:v>
                </c:pt>
                <c:pt idx="48291">
                  <c:v>45167.677083333336</c:v>
                </c:pt>
                <c:pt idx="48292">
                  <c:v>45167.680555555555</c:v>
                </c:pt>
                <c:pt idx="48293">
                  <c:v>45167.684027777781</c:v>
                </c:pt>
                <c:pt idx="48294">
                  <c:v>45167.6875</c:v>
                </c:pt>
                <c:pt idx="48295">
                  <c:v>45167.690972222219</c:v>
                </c:pt>
                <c:pt idx="48296">
                  <c:v>45167.694444444445</c:v>
                </c:pt>
                <c:pt idx="48297">
                  <c:v>45167.697916666664</c:v>
                </c:pt>
                <c:pt idx="48298">
                  <c:v>45167.701388888891</c:v>
                </c:pt>
                <c:pt idx="48299">
                  <c:v>45167.704861111109</c:v>
                </c:pt>
                <c:pt idx="48300">
                  <c:v>45167.708333333336</c:v>
                </c:pt>
                <c:pt idx="48301">
                  <c:v>45167.711805555555</c:v>
                </c:pt>
                <c:pt idx="48302">
                  <c:v>45167.715277777781</c:v>
                </c:pt>
                <c:pt idx="48303">
                  <c:v>45167.71875</c:v>
                </c:pt>
                <c:pt idx="48304">
                  <c:v>45167.722222222219</c:v>
                </c:pt>
                <c:pt idx="48305">
                  <c:v>45167.725694444445</c:v>
                </c:pt>
                <c:pt idx="48306">
                  <c:v>45167.729166666664</c:v>
                </c:pt>
                <c:pt idx="48307">
                  <c:v>45167.732638888891</c:v>
                </c:pt>
                <c:pt idx="48308">
                  <c:v>45167.736111111109</c:v>
                </c:pt>
                <c:pt idx="48309">
                  <c:v>45167.739583333336</c:v>
                </c:pt>
                <c:pt idx="48310">
                  <c:v>45167.743055555555</c:v>
                </c:pt>
                <c:pt idx="48311">
                  <c:v>45167.746527777781</c:v>
                </c:pt>
                <c:pt idx="48312">
                  <c:v>45167.75</c:v>
                </c:pt>
                <c:pt idx="48313">
                  <c:v>45167.753472222219</c:v>
                </c:pt>
                <c:pt idx="48314">
                  <c:v>45167.756944444445</c:v>
                </c:pt>
                <c:pt idx="48315">
                  <c:v>45167.760416666664</c:v>
                </c:pt>
                <c:pt idx="48316">
                  <c:v>45167.763888888891</c:v>
                </c:pt>
                <c:pt idx="48317">
                  <c:v>45167.767361111109</c:v>
                </c:pt>
                <c:pt idx="48318">
                  <c:v>45167.770833333336</c:v>
                </c:pt>
                <c:pt idx="48319">
                  <c:v>45167.774305555555</c:v>
                </c:pt>
                <c:pt idx="48320">
                  <c:v>45167.777777777781</c:v>
                </c:pt>
                <c:pt idx="48321">
                  <c:v>45167.78125</c:v>
                </c:pt>
                <c:pt idx="48322">
                  <c:v>45167.784722222219</c:v>
                </c:pt>
                <c:pt idx="48323">
                  <c:v>45167.788194444445</c:v>
                </c:pt>
                <c:pt idx="48324">
                  <c:v>45167.791666666664</c:v>
                </c:pt>
                <c:pt idx="48325">
                  <c:v>45167.795138888891</c:v>
                </c:pt>
                <c:pt idx="48326">
                  <c:v>45167.798611111109</c:v>
                </c:pt>
                <c:pt idx="48327">
                  <c:v>45167.802083333336</c:v>
                </c:pt>
                <c:pt idx="48328">
                  <c:v>45167.805555555555</c:v>
                </c:pt>
                <c:pt idx="48329">
                  <c:v>45167.809027777781</c:v>
                </c:pt>
                <c:pt idx="48330">
                  <c:v>45167.8125</c:v>
                </c:pt>
                <c:pt idx="48331">
                  <c:v>45167.815972222219</c:v>
                </c:pt>
                <c:pt idx="48332">
                  <c:v>45167.819444444445</c:v>
                </c:pt>
                <c:pt idx="48333">
                  <c:v>45167.822916666664</c:v>
                </c:pt>
                <c:pt idx="48334">
                  <c:v>45167.826388888891</c:v>
                </c:pt>
                <c:pt idx="48335">
                  <c:v>45167.829861111109</c:v>
                </c:pt>
                <c:pt idx="48336">
                  <c:v>45167.833333333336</c:v>
                </c:pt>
                <c:pt idx="48337">
                  <c:v>45167.836805555555</c:v>
                </c:pt>
                <c:pt idx="48338">
                  <c:v>45167.840277777781</c:v>
                </c:pt>
                <c:pt idx="48339">
                  <c:v>45167.84375</c:v>
                </c:pt>
                <c:pt idx="48340">
                  <c:v>45167.847222222219</c:v>
                </c:pt>
                <c:pt idx="48341">
                  <c:v>45167.850694444445</c:v>
                </c:pt>
                <c:pt idx="48342">
                  <c:v>45167.854166666664</c:v>
                </c:pt>
                <c:pt idx="48343">
                  <c:v>45167.857638888891</c:v>
                </c:pt>
                <c:pt idx="48344">
                  <c:v>45167.861111111109</c:v>
                </c:pt>
                <c:pt idx="48345">
                  <c:v>45167.864583333336</c:v>
                </c:pt>
                <c:pt idx="48346">
                  <c:v>45167.868055555555</c:v>
                </c:pt>
                <c:pt idx="48347">
                  <c:v>45167.871527777781</c:v>
                </c:pt>
                <c:pt idx="48348">
                  <c:v>45167.875</c:v>
                </c:pt>
                <c:pt idx="48349">
                  <c:v>45167.878472222219</c:v>
                </c:pt>
                <c:pt idx="48350">
                  <c:v>45167.881944444445</c:v>
                </c:pt>
                <c:pt idx="48351">
                  <c:v>45167.885416666664</c:v>
                </c:pt>
                <c:pt idx="48352">
                  <c:v>45167.888888888891</c:v>
                </c:pt>
                <c:pt idx="48353">
                  <c:v>45167.892361111109</c:v>
                </c:pt>
                <c:pt idx="48354">
                  <c:v>45167.895833333336</c:v>
                </c:pt>
                <c:pt idx="48355">
                  <c:v>45167.899305555555</c:v>
                </c:pt>
                <c:pt idx="48356">
                  <c:v>45167.902777777781</c:v>
                </c:pt>
                <c:pt idx="48357">
                  <c:v>45167.90625</c:v>
                </c:pt>
                <c:pt idx="48358">
                  <c:v>45167.909722222219</c:v>
                </c:pt>
                <c:pt idx="48359">
                  <c:v>45167.913194444445</c:v>
                </c:pt>
                <c:pt idx="48360">
                  <c:v>45167.916666666664</c:v>
                </c:pt>
                <c:pt idx="48361">
                  <c:v>45167.920138888891</c:v>
                </c:pt>
                <c:pt idx="48362">
                  <c:v>45167.923611111109</c:v>
                </c:pt>
                <c:pt idx="48363">
                  <c:v>45167.927083333336</c:v>
                </c:pt>
                <c:pt idx="48364">
                  <c:v>45167.930555555555</c:v>
                </c:pt>
                <c:pt idx="48365">
                  <c:v>45167.934027777781</c:v>
                </c:pt>
                <c:pt idx="48366">
                  <c:v>45167.9375</c:v>
                </c:pt>
                <c:pt idx="48367">
                  <c:v>45167.940972222219</c:v>
                </c:pt>
                <c:pt idx="48368">
                  <c:v>45167.944444444445</c:v>
                </c:pt>
                <c:pt idx="48369">
                  <c:v>45167.947916666664</c:v>
                </c:pt>
                <c:pt idx="48370">
                  <c:v>45167.951388888891</c:v>
                </c:pt>
                <c:pt idx="48371">
                  <c:v>45167.954861111109</c:v>
                </c:pt>
                <c:pt idx="48372">
                  <c:v>45167.958333333336</c:v>
                </c:pt>
                <c:pt idx="48373">
                  <c:v>45167.961805555555</c:v>
                </c:pt>
                <c:pt idx="48374">
                  <c:v>45167.965277777781</c:v>
                </c:pt>
                <c:pt idx="48375">
                  <c:v>45167.96875</c:v>
                </c:pt>
                <c:pt idx="48376">
                  <c:v>45167.972222222219</c:v>
                </c:pt>
                <c:pt idx="48377">
                  <c:v>45167.975694444445</c:v>
                </c:pt>
                <c:pt idx="48378">
                  <c:v>45167.979166666664</c:v>
                </c:pt>
                <c:pt idx="48379">
                  <c:v>45167.982638888891</c:v>
                </c:pt>
                <c:pt idx="48380">
                  <c:v>45167.986111111109</c:v>
                </c:pt>
                <c:pt idx="48381">
                  <c:v>45167.989583333336</c:v>
                </c:pt>
                <c:pt idx="48382">
                  <c:v>45167.993055555555</c:v>
                </c:pt>
                <c:pt idx="48383">
                  <c:v>45167.996527777781</c:v>
                </c:pt>
                <c:pt idx="48384">
                  <c:v>45168</c:v>
                </c:pt>
                <c:pt idx="48385">
                  <c:v>45168.003472222219</c:v>
                </c:pt>
                <c:pt idx="48386">
                  <c:v>45168.006944444445</c:v>
                </c:pt>
                <c:pt idx="48387">
                  <c:v>45168.010416666664</c:v>
                </c:pt>
                <c:pt idx="48388">
                  <c:v>45168.013888888891</c:v>
                </c:pt>
                <c:pt idx="48389">
                  <c:v>45168.017361111109</c:v>
                </c:pt>
                <c:pt idx="48390">
                  <c:v>45168.020833333336</c:v>
                </c:pt>
                <c:pt idx="48391">
                  <c:v>45168.024305555555</c:v>
                </c:pt>
                <c:pt idx="48392">
                  <c:v>45168.027777777781</c:v>
                </c:pt>
                <c:pt idx="48393">
                  <c:v>45168.03125</c:v>
                </c:pt>
                <c:pt idx="48394">
                  <c:v>45168.034722222219</c:v>
                </c:pt>
                <c:pt idx="48395">
                  <c:v>45168.038194444445</c:v>
                </c:pt>
                <c:pt idx="48396">
                  <c:v>45168.041666666664</c:v>
                </c:pt>
                <c:pt idx="48397">
                  <c:v>45168.045138888891</c:v>
                </c:pt>
                <c:pt idx="48398">
                  <c:v>45168.048611111109</c:v>
                </c:pt>
                <c:pt idx="48399">
                  <c:v>45168.052083333336</c:v>
                </c:pt>
                <c:pt idx="48400">
                  <c:v>45168.055555555555</c:v>
                </c:pt>
                <c:pt idx="48401">
                  <c:v>45168.059027777781</c:v>
                </c:pt>
                <c:pt idx="48402">
                  <c:v>45168.0625</c:v>
                </c:pt>
                <c:pt idx="48403">
                  <c:v>45168.065972222219</c:v>
                </c:pt>
                <c:pt idx="48404">
                  <c:v>45168.069444444445</c:v>
                </c:pt>
                <c:pt idx="48405">
                  <c:v>45168.072916666664</c:v>
                </c:pt>
                <c:pt idx="48406">
                  <c:v>45168.076388888891</c:v>
                </c:pt>
                <c:pt idx="48407">
                  <c:v>45168.079861111109</c:v>
                </c:pt>
                <c:pt idx="48408">
                  <c:v>45168.083333333336</c:v>
                </c:pt>
                <c:pt idx="48409">
                  <c:v>45168.086805555555</c:v>
                </c:pt>
                <c:pt idx="48410">
                  <c:v>45168.090277777781</c:v>
                </c:pt>
                <c:pt idx="48411">
                  <c:v>45168.09375</c:v>
                </c:pt>
                <c:pt idx="48412">
                  <c:v>45168.097222222219</c:v>
                </c:pt>
                <c:pt idx="48413">
                  <c:v>45168.100694444445</c:v>
                </c:pt>
                <c:pt idx="48414">
                  <c:v>45168.104166666664</c:v>
                </c:pt>
                <c:pt idx="48415">
                  <c:v>45168.107638888891</c:v>
                </c:pt>
                <c:pt idx="48416">
                  <c:v>45168.111111111109</c:v>
                </c:pt>
                <c:pt idx="48417">
                  <c:v>45168.114583333336</c:v>
                </c:pt>
                <c:pt idx="48418">
                  <c:v>45168.118055555555</c:v>
                </c:pt>
                <c:pt idx="48419">
                  <c:v>45168.121527777781</c:v>
                </c:pt>
                <c:pt idx="48420">
                  <c:v>45168.125</c:v>
                </c:pt>
                <c:pt idx="48421">
                  <c:v>45168.128472222219</c:v>
                </c:pt>
                <c:pt idx="48422">
                  <c:v>45168.131944444445</c:v>
                </c:pt>
                <c:pt idx="48423">
                  <c:v>45168.135416666664</c:v>
                </c:pt>
                <c:pt idx="48424">
                  <c:v>45168.138888888891</c:v>
                </c:pt>
                <c:pt idx="48425">
                  <c:v>45168.142361111109</c:v>
                </c:pt>
                <c:pt idx="48426">
                  <c:v>45168.145833333336</c:v>
                </c:pt>
                <c:pt idx="48427">
                  <c:v>45168.149305555555</c:v>
                </c:pt>
                <c:pt idx="48428">
                  <c:v>45168.152777777781</c:v>
                </c:pt>
                <c:pt idx="48429">
                  <c:v>45168.15625</c:v>
                </c:pt>
                <c:pt idx="48430">
                  <c:v>45168.159722222219</c:v>
                </c:pt>
                <c:pt idx="48431">
                  <c:v>45168.163194444445</c:v>
                </c:pt>
                <c:pt idx="48432">
                  <c:v>45168.166666666664</c:v>
                </c:pt>
                <c:pt idx="48433">
                  <c:v>45168.170138888891</c:v>
                </c:pt>
                <c:pt idx="48434">
                  <c:v>45168.173611111109</c:v>
                </c:pt>
                <c:pt idx="48435">
                  <c:v>45168.177083333336</c:v>
                </c:pt>
                <c:pt idx="48436">
                  <c:v>45168.180555555555</c:v>
                </c:pt>
                <c:pt idx="48437">
                  <c:v>45168.184027777781</c:v>
                </c:pt>
                <c:pt idx="48438">
                  <c:v>45168.1875</c:v>
                </c:pt>
                <c:pt idx="48439">
                  <c:v>45168.190972222219</c:v>
                </c:pt>
                <c:pt idx="48440">
                  <c:v>45168.194444444445</c:v>
                </c:pt>
                <c:pt idx="48441">
                  <c:v>45168.197916666664</c:v>
                </c:pt>
                <c:pt idx="48442">
                  <c:v>45168.201388888891</c:v>
                </c:pt>
                <c:pt idx="48443">
                  <c:v>45168.204861111109</c:v>
                </c:pt>
                <c:pt idx="48444">
                  <c:v>45168.208333333336</c:v>
                </c:pt>
                <c:pt idx="48445">
                  <c:v>45168.211805555555</c:v>
                </c:pt>
                <c:pt idx="48446">
                  <c:v>45168.215277777781</c:v>
                </c:pt>
                <c:pt idx="48447">
                  <c:v>45168.21875</c:v>
                </c:pt>
                <c:pt idx="48448">
                  <c:v>45168.222222222219</c:v>
                </c:pt>
                <c:pt idx="48449">
                  <c:v>45168.225694444445</c:v>
                </c:pt>
                <c:pt idx="48450">
                  <c:v>45168.229166666664</c:v>
                </c:pt>
                <c:pt idx="48451">
                  <c:v>45168.232638888891</c:v>
                </c:pt>
                <c:pt idx="48452">
                  <c:v>45168.236111111109</c:v>
                </c:pt>
                <c:pt idx="48453">
                  <c:v>45168.239583333336</c:v>
                </c:pt>
                <c:pt idx="48454">
                  <c:v>45168.243055555555</c:v>
                </c:pt>
                <c:pt idx="48455">
                  <c:v>45168.246527777781</c:v>
                </c:pt>
                <c:pt idx="48456">
                  <c:v>45168.25</c:v>
                </c:pt>
                <c:pt idx="48457">
                  <c:v>45168.253472222219</c:v>
                </c:pt>
                <c:pt idx="48458">
                  <c:v>45168.256944444445</c:v>
                </c:pt>
                <c:pt idx="48459">
                  <c:v>45168.260416666664</c:v>
                </c:pt>
                <c:pt idx="48460">
                  <c:v>45168.263888888891</c:v>
                </c:pt>
                <c:pt idx="48461">
                  <c:v>45168.267361111109</c:v>
                </c:pt>
                <c:pt idx="48462">
                  <c:v>45168.270833333336</c:v>
                </c:pt>
                <c:pt idx="48463">
                  <c:v>45168.274305555555</c:v>
                </c:pt>
                <c:pt idx="48464">
                  <c:v>45168.277777777781</c:v>
                </c:pt>
                <c:pt idx="48465">
                  <c:v>45168.28125</c:v>
                </c:pt>
                <c:pt idx="48466">
                  <c:v>45168.284722222219</c:v>
                </c:pt>
                <c:pt idx="48467">
                  <c:v>45168.288194444445</c:v>
                </c:pt>
                <c:pt idx="48468">
                  <c:v>45168.291666666664</c:v>
                </c:pt>
                <c:pt idx="48469">
                  <c:v>45168.295138888891</c:v>
                </c:pt>
                <c:pt idx="48470">
                  <c:v>45168.298611111109</c:v>
                </c:pt>
                <c:pt idx="48471">
                  <c:v>45168.302083333336</c:v>
                </c:pt>
                <c:pt idx="48472">
                  <c:v>45168.305555555555</c:v>
                </c:pt>
                <c:pt idx="48473">
                  <c:v>45168.309027777781</c:v>
                </c:pt>
                <c:pt idx="48474">
                  <c:v>45168.3125</c:v>
                </c:pt>
                <c:pt idx="48475">
                  <c:v>45168.315972222219</c:v>
                </c:pt>
                <c:pt idx="48476">
                  <c:v>45168.319444444445</c:v>
                </c:pt>
                <c:pt idx="48477">
                  <c:v>45168.322916666664</c:v>
                </c:pt>
                <c:pt idx="48478">
                  <c:v>45168.326388888891</c:v>
                </c:pt>
                <c:pt idx="48479">
                  <c:v>45168.329861111109</c:v>
                </c:pt>
                <c:pt idx="48480">
                  <c:v>45168.333333333336</c:v>
                </c:pt>
                <c:pt idx="48481">
                  <c:v>45168.336805555555</c:v>
                </c:pt>
                <c:pt idx="48482">
                  <c:v>45168.340277777781</c:v>
                </c:pt>
                <c:pt idx="48483">
                  <c:v>45168.34375</c:v>
                </c:pt>
                <c:pt idx="48484">
                  <c:v>45168.347222222219</c:v>
                </c:pt>
                <c:pt idx="48485">
                  <c:v>45168.350694444445</c:v>
                </c:pt>
                <c:pt idx="48486">
                  <c:v>45168.354166666664</c:v>
                </c:pt>
                <c:pt idx="48487">
                  <c:v>45168.357638888891</c:v>
                </c:pt>
                <c:pt idx="48488">
                  <c:v>45168.361111111109</c:v>
                </c:pt>
                <c:pt idx="48489">
                  <c:v>45168.364583333336</c:v>
                </c:pt>
                <c:pt idx="48490">
                  <c:v>45168.368055555555</c:v>
                </c:pt>
                <c:pt idx="48491">
                  <c:v>45168.371527777781</c:v>
                </c:pt>
                <c:pt idx="48492">
                  <c:v>45168.375</c:v>
                </c:pt>
                <c:pt idx="48493">
                  <c:v>45168.378472222219</c:v>
                </c:pt>
                <c:pt idx="48494">
                  <c:v>45168.381944444445</c:v>
                </c:pt>
                <c:pt idx="48495">
                  <c:v>45168.385416666664</c:v>
                </c:pt>
                <c:pt idx="48496">
                  <c:v>45168.388888888891</c:v>
                </c:pt>
                <c:pt idx="48497">
                  <c:v>45168.392361111109</c:v>
                </c:pt>
                <c:pt idx="48498">
                  <c:v>45168.395833333336</c:v>
                </c:pt>
                <c:pt idx="48499">
                  <c:v>45168.399305555555</c:v>
                </c:pt>
                <c:pt idx="48500">
                  <c:v>45168.402777777781</c:v>
                </c:pt>
                <c:pt idx="48501">
                  <c:v>45168.40625</c:v>
                </c:pt>
                <c:pt idx="48502">
                  <c:v>45168.409722222219</c:v>
                </c:pt>
                <c:pt idx="48503">
                  <c:v>45168.413194444445</c:v>
                </c:pt>
                <c:pt idx="48504">
                  <c:v>45168.416666666664</c:v>
                </c:pt>
                <c:pt idx="48505">
                  <c:v>45168.420138888891</c:v>
                </c:pt>
                <c:pt idx="48506">
                  <c:v>45168.423611111109</c:v>
                </c:pt>
                <c:pt idx="48507">
                  <c:v>45168.427083333336</c:v>
                </c:pt>
                <c:pt idx="48508">
                  <c:v>45168.430555555555</c:v>
                </c:pt>
                <c:pt idx="48509">
                  <c:v>45168.434027777781</c:v>
                </c:pt>
                <c:pt idx="48510">
                  <c:v>45168.4375</c:v>
                </c:pt>
                <c:pt idx="48511">
                  <c:v>45168.440972222219</c:v>
                </c:pt>
                <c:pt idx="48512">
                  <c:v>45168.444444444445</c:v>
                </c:pt>
                <c:pt idx="48513">
                  <c:v>45168.447916666664</c:v>
                </c:pt>
                <c:pt idx="48514">
                  <c:v>45168.451388888891</c:v>
                </c:pt>
                <c:pt idx="48515">
                  <c:v>45168.454861111109</c:v>
                </c:pt>
                <c:pt idx="48516">
                  <c:v>45168.458333333336</c:v>
                </c:pt>
                <c:pt idx="48517">
                  <c:v>45168.461805555555</c:v>
                </c:pt>
                <c:pt idx="48518">
                  <c:v>45168.465277777781</c:v>
                </c:pt>
                <c:pt idx="48519">
                  <c:v>45168.46875</c:v>
                </c:pt>
                <c:pt idx="48520">
                  <c:v>45168.472222222219</c:v>
                </c:pt>
                <c:pt idx="48521">
                  <c:v>45168.475694444445</c:v>
                </c:pt>
                <c:pt idx="48522">
                  <c:v>45168.479166666664</c:v>
                </c:pt>
                <c:pt idx="48523">
                  <c:v>45168.482638888891</c:v>
                </c:pt>
                <c:pt idx="48524">
                  <c:v>45168.486111111109</c:v>
                </c:pt>
                <c:pt idx="48525">
                  <c:v>45168.489583333336</c:v>
                </c:pt>
                <c:pt idx="48526">
                  <c:v>45168.493055555555</c:v>
                </c:pt>
                <c:pt idx="48527">
                  <c:v>45168.496527777781</c:v>
                </c:pt>
                <c:pt idx="48528">
                  <c:v>45168.5</c:v>
                </c:pt>
                <c:pt idx="48529">
                  <c:v>45168.503472222219</c:v>
                </c:pt>
                <c:pt idx="48530">
                  <c:v>45168.506944444445</c:v>
                </c:pt>
                <c:pt idx="48531">
                  <c:v>45168.510416666664</c:v>
                </c:pt>
                <c:pt idx="48532">
                  <c:v>45168.513888888891</c:v>
                </c:pt>
                <c:pt idx="48533">
                  <c:v>45168.517361111109</c:v>
                </c:pt>
                <c:pt idx="48534">
                  <c:v>45168.520833333336</c:v>
                </c:pt>
                <c:pt idx="48535">
                  <c:v>45168.524305555555</c:v>
                </c:pt>
                <c:pt idx="48536">
                  <c:v>45168.527777777781</c:v>
                </c:pt>
                <c:pt idx="48537">
                  <c:v>45168.53125</c:v>
                </c:pt>
                <c:pt idx="48538">
                  <c:v>45168.534722222219</c:v>
                </c:pt>
                <c:pt idx="48539">
                  <c:v>45168.538194444445</c:v>
                </c:pt>
                <c:pt idx="48540">
                  <c:v>45168.541666666664</c:v>
                </c:pt>
                <c:pt idx="48541">
                  <c:v>45168.545138888891</c:v>
                </c:pt>
                <c:pt idx="48542">
                  <c:v>45168.548611111109</c:v>
                </c:pt>
                <c:pt idx="48543">
                  <c:v>45168.552083333336</c:v>
                </c:pt>
                <c:pt idx="48544">
                  <c:v>45168.555555555555</c:v>
                </c:pt>
                <c:pt idx="48545">
                  <c:v>45168.559027777781</c:v>
                </c:pt>
                <c:pt idx="48546">
                  <c:v>45168.5625</c:v>
                </c:pt>
                <c:pt idx="48547">
                  <c:v>45168.565972222219</c:v>
                </c:pt>
                <c:pt idx="48548">
                  <c:v>45168.569444444445</c:v>
                </c:pt>
                <c:pt idx="48549">
                  <c:v>45168.572916666664</c:v>
                </c:pt>
                <c:pt idx="48550">
                  <c:v>45168.576388888891</c:v>
                </c:pt>
                <c:pt idx="48551">
                  <c:v>45168.579861111109</c:v>
                </c:pt>
                <c:pt idx="48552">
                  <c:v>45168.583333333336</c:v>
                </c:pt>
                <c:pt idx="48553">
                  <c:v>45168.586805555555</c:v>
                </c:pt>
                <c:pt idx="48554">
                  <c:v>45168.590277777781</c:v>
                </c:pt>
                <c:pt idx="48555">
                  <c:v>45168.59375</c:v>
                </c:pt>
                <c:pt idx="48556">
                  <c:v>45168.597222222219</c:v>
                </c:pt>
                <c:pt idx="48557">
                  <c:v>45168.600694444445</c:v>
                </c:pt>
                <c:pt idx="48558">
                  <c:v>45168.604166666664</c:v>
                </c:pt>
                <c:pt idx="48559">
                  <c:v>45168.607638888891</c:v>
                </c:pt>
                <c:pt idx="48560">
                  <c:v>45168.611111111109</c:v>
                </c:pt>
                <c:pt idx="48561">
                  <c:v>45168.614583333336</c:v>
                </c:pt>
                <c:pt idx="48562">
                  <c:v>45168.618055555555</c:v>
                </c:pt>
                <c:pt idx="48563">
                  <c:v>45168.621527777781</c:v>
                </c:pt>
                <c:pt idx="48564">
                  <c:v>45168.625</c:v>
                </c:pt>
                <c:pt idx="48565">
                  <c:v>45168.628472222219</c:v>
                </c:pt>
                <c:pt idx="48566">
                  <c:v>45168.631944444445</c:v>
                </c:pt>
                <c:pt idx="48567">
                  <c:v>45168.635416666664</c:v>
                </c:pt>
                <c:pt idx="48568">
                  <c:v>45168.638888888891</c:v>
                </c:pt>
                <c:pt idx="48569">
                  <c:v>45168.642361111109</c:v>
                </c:pt>
                <c:pt idx="48570">
                  <c:v>45168.645833333336</c:v>
                </c:pt>
                <c:pt idx="48571">
                  <c:v>45168.649305555555</c:v>
                </c:pt>
                <c:pt idx="48572">
                  <c:v>45168.652777777781</c:v>
                </c:pt>
                <c:pt idx="48573">
                  <c:v>45168.65625</c:v>
                </c:pt>
                <c:pt idx="48574">
                  <c:v>45168.659722222219</c:v>
                </c:pt>
                <c:pt idx="48575">
                  <c:v>45168.663194444445</c:v>
                </c:pt>
                <c:pt idx="48576">
                  <c:v>45168.666666666664</c:v>
                </c:pt>
                <c:pt idx="48577">
                  <c:v>45168.670138888891</c:v>
                </c:pt>
                <c:pt idx="48578">
                  <c:v>45168.673611111109</c:v>
                </c:pt>
                <c:pt idx="48579">
                  <c:v>45168.677083333336</c:v>
                </c:pt>
                <c:pt idx="48580">
                  <c:v>45168.680555555555</c:v>
                </c:pt>
                <c:pt idx="48581">
                  <c:v>45168.684027777781</c:v>
                </c:pt>
                <c:pt idx="48582">
                  <c:v>45168.6875</c:v>
                </c:pt>
                <c:pt idx="48583">
                  <c:v>45168.690972222219</c:v>
                </c:pt>
                <c:pt idx="48584">
                  <c:v>45168.694444444445</c:v>
                </c:pt>
                <c:pt idx="48585">
                  <c:v>45168.697916666664</c:v>
                </c:pt>
                <c:pt idx="48586">
                  <c:v>45168.701388888891</c:v>
                </c:pt>
                <c:pt idx="48587">
                  <c:v>45168.704861111109</c:v>
                </c:pt>
                <c:pt idx="48588">
                  <c:v>45168.708333333336</c:v>
                </c:pt>
                <c:pt idx="48589">
                  <c:v>45168.711805555555</c:v>
                </c:pt>
                <c:pt idx="48590">
                  <c:v>45168.715277777781</c:v>
                </c:pt>
                <c:pt idx="48591">
                  <c:v>45168.71875</c:v>
                </c:pt>
                <c:pt idx="48592">
                  <c:v>45168.722222222219</c:v>
                </c:pt>
                <c:pt idx="48593">
                  <c:v>45168.725694444445</c:v>
                </c:pt>
                <c:pt idx="48594">
                  <c:v>45168.729166666664</c:v>
                </c:pt>
                <c:pt idx="48595">
                  <c:v>45168.732638888891</c:v>
                </c:pt>
                <c:pt idx="48596">
                  <c:v>45168.736111111109</c:v>
                </c:pt>
                <c:pt idx="48597">
                  <c:v>45168.739583333336</c:v>
                </c:pt>
                <c:pt idx="48598">
                  <c:v>45168.743055555555</c:v>
                </c:pt>
                <c:pt idx="48599">
                  <c:v>45168.746527777781</c:v>
                </c:pt>
                <c:pt idx="48600">
                  <c:v>45168.75</c:v>
                </c:pt>
                <c:pt idx="48601">
                  <c:v>45168.753472222219</c:v>
                </c:pt>
                <c:pt idx="48602">
                  <c:v>45168.756944444445</c:v>
                </c:pt>
                <c:pt idx="48603">
                  <c:v>45168.760416666664</c:v>
                </c:pt>
                <c:pt idx="48604">
                  <c:v>45168.763888888891</c:v>
                </c:pt>
                <c:pt idx="48605">
                  <c:v>45168.767361111109</c:v>
                </c:pt>
                <c:pt idx="48606">
                  <c:v>45168.770833333336</c:v>
                </c:pt>
                <c:pt idx="48607">
                  <c:v>45168.774305555555</c:v>
                </c:pt>
                <c:pt idx="48608">
                  <c:v>45168.777777777781</c:v>
                </c:pt>
                <c:pt idx="48609">
                  <c:v>45168.78125</c:v>
                </c:pt>
                <c:pt idx="48610">
                  <c:v>45168.784722222219</c:v>
                </c:pt>
                <c:pt idx="48611">
                  <c:v>45168.788194444445</c:v>
                </c:pt>
                <c:pt idx="48612">
                  <c:v>45168.791666666664</c:v>
                </c:pt>
                <c:pt idx="48613">
                  <c:v>45168.795138888891</c:v>
                </c:pt>
                <c:pt idx="48614">
                  <c:v>45168.798611111109</c:v>
                </c:pt>
                <c:pt idx="48615">
                  <c:v>45168.802083333336</c:v>
                </c:pt>
                <c:pt idx="48616">
                  <c:v>45168.805555555555</c:v>
                </c:pt>
                <c:pt idx="48617">
                  <c:v>45168.809027777781</c:v>
                </c:pt>
                <c:pt idx="48618">
                  <c:v>45168.8125</c:v>
                </c:pt>
                <c:pt idx="48619">
                  <c:v>45168.815972222219</c:v>
                </c:pt>
                <c:pt idx="48620">
                  <c:v>45168.819444444445</c:v>
                </c:pt>
                <c:pt idx="48621">
                  <c:v>45168.822916666664</c:v>
                </c:pt>
                <c:pt idx="48622">
                  <c:v>45168.826388888891</c:v>
                </c:pt>
                <c:pt idx="48623">
                  <c:v>45168.829861111109</c:v>
                </c:pt>
                <c:pt idx="48624">
                  <c:v>45168.833333333336</c:v>
                </c:pt>
                <c:pt idx="48625">
                  <c:v>45168.836805555555</c:v>
                </c:pt>
                <c:pt idx="48626">
                  <c:v>45168.840277777781</c:v>
                </c:pt>
                <c:pt idx="48627">
                  <c:v>45168.84375</c:v>
                </c:pt>
                <c:pt idx="48628">
                  <c:v>45168.847222222219</c:v>
                </c:pt>
                <c:pt idx="48629">
                  <c:v>45168.850694444445</c:v>
                </c:pt>
                <c:pt idx="48630">
                  <c:v>45168.854166666664</c:v>
                </c:pt>
                <c:pt idx="48631">
                  <c:v>45168.857638888891</c:v>
                </c:pt>
                <c:pt idx="48632">
                  <c:v>45168.861111111109</c:v>
                </c:pt>
                <c:pt idx="48633">
                  <c:v>45168.864583333336</c:v>
                </c:pt>
                <c:pt idx="48634">
                  <c:v>45168.868055555555</c:v>
                </c:pt>
                <c:pt idx="48635">
                  <c:v>45168.871527777781</c:v>
                </c:pt>
                <c:pt idx="48636">
                  <c:v>45168.875</c:v>
                </c:pt>
                <c:pt idx="48637">
                  <c:v>45168.878472222219</c:v>
                </c:pt>
                <c:pt idx="48638">
                  <c:v>45168.881944444445</c:v>
                </c:pt>
                <c:pt idx="48639">
                  <c:v>45168.885416666664</c:v>
                </c:pt>
                <c:pt idx="48640">
                  <c:v>45168.888888888891</c:v>
                </c:pt>
                <c:pt idx="48641">
                  <c:v>45168.892361111109</c:v>
                </c:pt>
                <c:pt idx="48642">
                  <c:v>45168.895833333336</c:v>
                </c:pt>
                <c:pt idx="48643">
                  <c:v>45168.899305555555</c:v>
                </c:pt>
                <c:pt idx="48644">
                  <c:v>45168.902777777781</c:v>
                </c:pt>
                <c:pt idx="48645">
                  <c:v>45168.90625</c:v>
                </c:pt>
                <c:pt idx="48646">
                  <c:v>45168.909722222219</c:v>
                </c:pt>
                <c:pt idx="48647">
                  <c:v>45168.913194444445</c:v>
                </c:pt>
                <c:pt idx="48648">
                  <c:v>45168.916666666664</c:v>
                </c:pt>
                <c:pt idx="48649">
                  <c:v>45168.920138888891</c:v>
                </c:pt>
                <c:pt idx="48650">
                  <c:v>45168.923611111109</c:v>
                </c:pt>
                <c:pt idx="48651">
                  <c:v>45168.927083333336</c:v>
                </c:pt>
                <c:pt idx="48652">
                  <c:v>45168.930555555555</c:v>
                </c:pt>
                <c:pt idx="48653">
                  <c:v>45168.934027777781</c:v>
                </c:pt>
                <c:pt idx="48654">
                  <c:v>45168.9375</c:v>
                </c:pt>
                <c:pt idx="48655">
                  <c:v>45168.940972222219</c:v>
                </c:pt>
                <c:pt idx="48656">
                  <c:v>45168.944444444445</c:v>
                </c:pt>
                <c:pt idx="48657">
                  <c:v>45168.947916666664</c:v>
                </c:pt>
                <c:pt idx="48658">
                  <c:v>45168.951388888891</c:v>
                </c:pt>
                <c:pt idx="48659">
                  <c:v>45168.954861111109</c:v>
                </c:pt>
                <c:pt idx="48660">
                  <c:v>45168.958333333336</c:v>
                </c:pt>
                <c:pt idx="48661">
                  <c:v>45168.961805555555</c:v>
                </c:pt>
                <c:pt idx="48662">
                  <c:v>45168.965277777781</c:v>
                </c:pt>
                <c:pt idx="48663">
                  <c:v>45168.96875</c:v>
                </c:pt>
                <c:pt idx="48664">
                  <c:v>45168.972222222219</c:v>
                </c:pt>
                <c:pt idx="48665">
                  <c:v>45168.975694444445</c:v>
                </c:pt>
                <c:pt idx="48666">
                  <c:v>45168.979166666664</c:v>
                </c:pt>
                <c:pt idx="48667">
                  <c:v>45168.982638888891</c:v>
                </c:pt>
                <c:pt idx="48668">
                  <c:v>45168.986111111109</c:v>
                </c:pt>
                <c:pt idx="48669">
                  <c:v>45168.989583333336</c:v>
                </c:pt>
                <c:pt idx="48670">
                  <c:v>45168.993055555555</c:v>
                </c:pt>
                <c:pt idx="48671">
                  <c:v>45168.996527777781</c:v>
                </c:pt>
                <c:pt idx="48672">
                  <c:v>45169</c:v>
                </c:pt>
                <c:pt idx="48673">
                  <c:v>45169.003472222219</c:v>
                </c:pt>
                <c:pt idx="48674">
                  <c:v>45169.006944444445</c:v>
                </c:pt>
                <c:pt idx="48675">
                  <c:v>45169.010416666664</c:v>
                </c:pt>
                <c:pt idx="48676">
                  <c:v>45169.013888888891</c:v>
                </c:pt>
                <c:pt idx="48677">
                  <c:v>45169.017361111109</c:v>
                </c:pt>
                <c:pt idx="48678">
                  <c:v>45169.020833333336</c:v>
                </c:pt>
                <c:pt idx="48679">
                  <c:v>45169.024305555555</c:v>
                </c:pt>
                <c:pt idx="48680">
                  <c:v>45169.027777777781</c:v>
                </c:pt>
                <c:pt idx="48681">
                  <c:v>45169.03125</c:v>
                </c:pt>
                <c:pt idx="48682">
                  <c:v>45169.034722222219</c:v>
                </c:pt>
                <c:pt idx="48683">
                  <c:v>45169.038194444445</c:v>
                </c:pt>
                <c:pt idx="48684">
                  <c:v>45169.041666666664</c:v>
                </c:pt>
                <c:pt idx="48685">
                  <c:v>45169.045138888891</c:v>
                </c:pt>
                <c:pt idx="48686">
                  <c:v>45169.048611111109</c:v>
                </c:pt>
                <c:pt idx="48687">
                  <c:v>45169.052083333336</c:v>
                </c:pt>
                <c:pt idx="48688">
                  <c:v>45169.055555555555</c:v>
                </c:pt>
                <c:pt idx="48689">
                  <c:v>45169.059027777781</c:v>
                </c:pt>
                <c:pt idx="48690">
                  <c:v>45169.0625</c:v>
                </c:pt>
                <c:pt idx="48691">
                  <c:v>45169.065972222219</c:v>
                </c:pt>
                <c:pt idx="48692">
                  <c:v>45169.069444444445</c:v>
                </c:pt>
                <c:pt idx="48693">
                  <c:v>45169.072916666664</c:v>
                </c:pt>
                <c:pt idx="48694">
                  <c:v>45169.076388888891</c:v>
                </c:pt>
                <c:pt idx="48695">
                  <c:v>45169.079861111109</c:v>
                </c:pt>
                <c:pt idx="48696">
                  <c:v>45169.083333333336</c:v>
                </c:pt>
                <c:pt idx="48697">
                  <c:v>45169.086805555555</c:v>
                </c:pt>
                <c:pt idx="48698">
                  <c:v>45169.090277777781</c:v>
                </c:pt>
                <c:pt idx="48699">
                  <c:v>45169.09375</c:v>
                </c:pt>
                <c:pt idx="48700">
                  <c:v>45169.097222222219</c:v>
                </c:pt>
                <c:pt idx="48701">
                  <c:v>45169.100694444445</c:v>
                </c:pt>
                <c:pt idx="48702">
                  <c:v>45169.104166666664</c:v>
                </c:pt>
                <c:pt idx="48703">
                  <c:v>45169.107638888891</c:v>
                </c:pt>
                <c:pt idx="48704">
                  <c:v>45169.111111111109</c:v>
                </c:pt>
                <c:pt idx="48705">
                  <c:v>45169.114583333336</c:v>
                </c:pt>
                <c:pt idx="48706">
                  <c:v>45169.118055555555</c:v>
                </c:pt>
                <c:pt idx="48707">
                  <c:v>45169.121527777781</c:v>
                </c:pt>
                <c:pt idx="48708">
                  <c:v>45169.125</c:v>
                </c:pt>
                <c:pt idx="48709">
                  <c:v>45169.128472222219</c:v>
                </c:pt>
                <c:pt idx="48710">
                  <c:v>45169.131944444445</c:v>
                </c:pt>
                <c:pt idx="48711">
                  <c:v>45169.135416666664</c:v>
                </c:pt>
                <c:pt idx="48712">
                  <c:v>45169.138888888891</c:v>
                </c:pt>
                <c:pt idx="48713">
                  <c:v>45169.142361111109</c:v>
                </c:pt>
                <c:pt idx="48714">
                  <c:v>45169.145833333336</c:v>
                </c:pt>
                <c:pt idx="48715">
                  <c:v>45169.149305555555</c:v>
                </c:pt>
                <c:pt idx="48716">
                  <c:v>45169.152777777781</c:v>
                </c:pt>
                <c:pt idx="48717">
                  <c:v>45169.15625</c:v>
                </c:pt>
                <c:pt idx="48718">
                  <c:v>45169.159722222219</c:v>
                </c:pt>
                <c:pt idx="48719">
                  <c:v>45169.163194444445</c:v>
                </c:pt>
                <c:pt idx="48720">
                  <c:v>45169.166666666664</c:v>
                </c:pt>
                <c:pt idx="48721">
                  <c:v>45169.170138888891</c:v>
                </c:pt>
                <c:pt idx="48722">
                  <c:v>45169.173611111109</c:v>
                </c:pt>
                <c:pt idx="48723">
                  <c:v>45169.177083333336</c:v>
                </c:pt>
                <c:pt idx="48724">
                  <c:v>45169.180555555555</c:v>
                </c:pt>
                <c:pt idx="48725">
                  <c:v>45169.184027777781</c:v>
                </c:pt>
                <c:pt idx="48726">
                  <c:v>45169.1875</c:v>
                </c:pt>
                <c:pt idx="48727">
                  <c:v>45169.190972222219</c:v>
                </c:pt>
                <c:pt idx="48728">
                  <c:v>45169.194444444445</c:v>
                </c:pt>
                <c:pt idx="48729">
                  <c:v>45169.197916666664</c:v>
                </c:pt>
                <c:pt idx="48730">
                  <c:v>45169.201388888891</c:v>
                </c:pt>
                <c:pt idx="48731">
                  <c:v>45169.204861111109</c:v>
                </c:pt>
                <c:pt idx="48732">
                  <c:v>45169.208333333336</c:v>
                </c:pt>
                <c:pt idx="48733">
                  <c:v>45169.211805555555</c:v>
                </c:pt>
                <c:pt idx="48734">
                  <c:v>45169.215277777781</c:v>
                </c:pt>
                <c:pt idx="48735">
                  <c:v>45169.21875</c:v>
                </c:pt>
                <c:pt idx="48736">
                  <c:v>45169.222222222219</c:v>
                </c:pt>
                <c:pt idx="48737">
                  <c:v>45169.225694444445</c:v>
                </c:pt>
                <c:pt idx="48738">
                  <c:v>45169.229166666664</c:v>
                </c:pt>
                <c:pt idx="48739">
                  <c:v>45169.232638888891</c:v>
                </c:pt>
                <c:pt idx="48740">
                  <c:v>45169.236111111109</c:v>
                </c:pt>
                <c:pt idx="48741">
                  <c:v>45169.239583333336</c:v>
                </c:pt>
                <c:pt idx="48742">
                  <c:v>45169.243055555555</c:v>
                </c:pt>
                <c:pt idx="48743">
                  <c:v>45169.246527777781</c:v>
                </c:pt>
                <c:pt idx="48744">
                  <c:v>45169.25</c:v>
                </c:pt>
                <c:pt idx="48745">
                  <c:v>45169.253472222219</c:v>
                </c:pt>
                <c:pt idx="48746">
                  <c:v>45169.256944444445</c:v>
                </c:pt>
                <c:pt idx="48747">
                  <c:v>45169.260416666664</c:v>
                </c:pt>
                <c:pt idx="48748">
                  <c:v>45169.263888888891</c:v>
                </c:pt>
                <c:pt idx="48749">
                  <c:v>45169.267361111109</c:v>
                </c:pt>
                <c:pt idx="48750">
                  <c:v>45169.270833333336</c:v>
                </c:pt>
                <c:pt idx="48751">
                  <c:v>45169.274305555555</c:v>
                </c:pt>
                <c:pt idx="48752">
                  <c:v>45169.277777777781</c:v>
                </c:pt>
                <c:pt idx="48753">
                  <c:v>45169.28125</c:v>
                </c:pt>
                <c:pt idx="48754">
                  <c:v>45169.284722222219</c:v>
                </c:pt>
                <c:pt idx="48755">
                  <c:v>45169.288194444445</c:v>
                </c:pt>
                <c:pt idx="48756">
                  <c:v>45169.291666666664</c:v>
                </c:pt>
                <c:pt idx="48757">
                  <c:v>45169.295138888891</c:v>
                </c:pt>
                <c:pt idx="48758">
                  <c:v>45169.298611111109</c:v>
                </c:pt>
                <c:pt idx="48759">
                  <c:v>45169.302083333336</c:v>
                </c:pt>
                <c:pt idx="48760">
                  <c:v>45169.305555555555</c:v>
                </c:pt>
                <c:pt idx="48761">
                  <c:v>45169.309027777781</c:v>
                </c:pt>
                <c:pt idx="48762">
                  <c:v>45169.3125</c:v>
                </c:pt>
                <c:pt idx="48763">
                  <c:v>45169.315972222219</c:v>
                </c:pt>
                <c:pt idx="48764">
                  <c:v>45169.319444444445</c:v>
                </c:pt>
                <c:pt idx="48765">
                  <c:v>45169.322916666664</c:v>
                </c:pt>
                <c:pt idx="48766">
                  <c:v>45169.326388888891</c:v>
                </c:pt>
                <c:pt idx="48767">
                  <c:v>45169.329861111109</c:v>
                </c:pt>
                <c:pt idx="48768">
                  <c:v>45169.333333333336</c:v>
                </c:pt>
                <c:pt idx="48769">
                  <c:v>45169.336805555555</c:v>
                </c:pt>
                <c:pt idx="48770">
                  <c:v>45169.340277777781</c:v>
                </c:pt>
                <c:pt idx="48771">
                  <c:v>45169.34375</c:v>
                </c:pt>
                <c:pt idx="48772">
                  <c:v>45169.347222222219</c:v>
                </c:pt>
                <c:pt idx="48773">
                  <c:v>45169.350694444445</c:v>
                </c:pt>
                <c:pt idx="48774">
                  <c:v>45169.354166666664</c:v>
                </c:pt>
                <c:pt idx="48775">
                  <c:v>45169.357638888891</c:v>
                </c:pt>
                <c:pt idx="48776">
                  <c:v>45169.361111111109</c:v>
                </c:pt>
                <c:pt idx="48777">
                  <c:v>45169.364583333336</c:v>
                </c:pt>
                <c:pt idx="48778">
                  <c:v>45169.368055555555</c:v>
                </c:pt>
                <c:pt idx="48779">
                  <c:v>45169.371527777781</c:v>
                </c:pt>
                <c:pt idx="48780">
                  <c:v>45169.375</c:v>
                </c:pt>
                <c:pt idx="48781">
                  <c:v>45169.378472222219</c:v>
                </c:pt>
                <c:pt idx="48782">
                  <c:v>45169.381944444445</c:v>
                </c:pt>
                <c:pt idx="48783">
                  <c:v>45169.385416666664</c:v>
                </c:pt>
                <c:pt idx="48784">
                  <c:v>45169.388888888891</c:v>
                </c:pt>
                <c:pt idx="48785">
                  <c:v>45169.392361111109</c:v>
                </c:pt>
                <c:pt idx="48786">
                  <c:v>45169.395833333336</c:v>
                </c:pt>
                <c:pt idx="48787">
                  <c:v>45169.399305555555</c:v>
                </c:pt>
                <c:pt idx="48788">
                  <c:v>45169.402777777781</c:v>
                </c:pt>
                <c:pt idx="48789">
                  <c:v>45169.40625</c:v>
                </c:pt>
                <c:pt idx="48790">
                  <c:v>45169.409722222219</c:v>
                </c:pt>
                <c:pt idx="48791">
                  <c:v>45169.413194444445</c:v>
                </c:pt>
                <c:pt idx="48792">
                  <c:v>45169.416666666664</c:v>
                </c:pt>
                <c:pt idx="48793">
                  <c:v>45169.420138888891</c:v>
                </c:pt>
                <c:pt idx="48794">
                  <c:v>45169.423611111109</c:v>
                </c:pt>
                <c:pt idx="48795">
                  <c:v>45169.427083333336</c:v>
                </c:pt>
                <c:pt idx="48796">
                  <c:v>45169.430555555555</c:v>
                </c:pt>
                <c:pt idx="48797">
                  <c:v>45169.434027777781</c:v>
                </c:pt>
                <c:pt idx="48798">
                  <c:v>45169.4375</c:v>
                </c:pt>
                <c:pt idx="48799">
                  <c:v>45169.440972222219</c:v>
                </c:pt>
                <c:pt idx="48800">
                  <c:v>45169.444444444445</c:v>
                </c:pt>
                <c:pt idx="48801">
                  <c:v>45169.447916666664</c:v>
                </c:pt>
                <c:pt idx="48802">
                  <c:v>45169.451388888891</c:v>
                </c:pt>
                <c:pt idx="48803">
                  <c:v>45169.454861111109</c:v>
                </c:pt>
                <c:pt idx="48804">
                  <c:v>45169.458333333336</c:v>
                </c:pt>
                <c:pt idx="48805">
                  <c:v>45169.461805555555</c:v>
                </c:pt>
                <c:pt idx="48806">
                  <c:v>45169.465277777781</c:v>
                </c:pt>
                <c:pt idx="48807">
                  <c:v>45169.46875</c:v>
                </c:pt>
                <c:pt idx="48808">
                  <c:v>45169.472222222219</c:v>
                </c:pt>
                <c:pt idx="48809">
                  <c:v>45169.475694444445</c:v>
                </c:pt>
                <c:pt idx="48810">
                  <c:v>45169.479166666664</c:v>
                </c:pt>
                <c:pt idx="48811">
                  <c:v>45169.482638888891</c:v>
                </c:pt>
                <c:pt idx="48812">
                  <c:v>45169.486111111109</c:v>
                </c:pt>
                <c:pt idx="48813">
                  <c:v>45169.489583333336</c:v>
                </c:pt>
                <c:pt idx="48814">
                  <c:v>45169.493055555555</c:v>
                </c:pt>
                <c:pt idx="48815">
                  <c:v>45169.496527777781</c:v>
                </c:pt>
                <c:pt idx="48816">
                  <c:v>45169.5</c:v>
                </c:pt>
                <c:pt idx="48817">
                  <c:v>45169.503472222219</c:v>
                </c:pt>
                <c:pt idx="48818">
                  <c:v>45169.506944444445</c:v>
                </c:pt>
                <c:pt idx="48819">
                  <c:v>45169.510416666664</c:v>
                </c:pt>
                <c:pt idx="48820">
                  <c:v>45169.513888888891</c:v>
                </c:pt>
                <c:pt idx="48821">
                  <c:v>45169.517361111109</c:v>
                </c:pt>
                <c:pt idx="48822">
                  <c:v>45169.520833333336</c:v>
                </c:pt>
                <c:pt idx="48823">
                  <c:v>45169.524305555555</c:v>
                </c:pt>
                <c:pt idx="48824">
                  <c:v>45169.527777777781</c:v>
                </c:pt>
                <c:pt idx="48825">
                  <c:v>45169.53125</c:v>
                </c:pt>
                <c:pt idx="48826">
                  <c:v>45169.534722222219</c:v>
                </c:pt>
                <c:pt idx="48827">
                  <c:v>45169.538194444445</c:v>
                </c:pt>
                <c:pt idx="48828">
                  <c:v>45169.541666666664</c:v>
                </c:pt>
                <c:pt idx="48829">
                  <c:v>45169.545138888891</c:v>
                </c:pt>
                <c:pt idx="48830">
                  <c:v>45169.548611111109</c:v>
                </c:pt>
                <c:pt idx="48831">
                  <c:v>45169.552083333336</c:v>
                </c:pt>
                <c:pt idx="48832">
                  <c:v>45169.555555555555</c:v>
                </c:pt>
                <c:pt idx="48833">
                  <c:v>45169.559027777781</c:v>
                </c:pt>
                <c:pt idx="48834">
                  <c:v>45169.5625</c:v>
                </c:pt>
                <c:pt idx="48835">
                  <c:v>45169.565972222219</c:v>
                </c:pt>
                <c:pt idx="48836">
                  <c:v>45169.569444444445</c:v>
                </c:pt>
                <c:pt idx="48837">
                  <c:v>45169.572916666664</c:v>
                </c:pt>
                <c:pt idx="48838">
                  <c:v>45169.576388888891</c:v>
                </c:pt>
                <c:pt idx="48839">
                  <c:v>45169.579861111109</c:v>
                </c:pt>
                <c:pt idx="48840">
                  <c:v>45169.583333333336</c:v>
                </c:pt>
                <c:pt idx="48841">
                  <c:v>45169.586805555555</c:v>
                </c:pt>
                <c:pt idx="48842">
                  <c:v>45169.590277777781</c:v>
                </c:pt>
                <c:pt idx="48843">
                  <c:v>45169.59375</c:v>
                </c:pt>
                <c:pt idx="48844">
                  <c:v>45169.597222222219</c:v>
                </c:pt>
                <c:pt idx="48845">
                  <c:v>45169.600694444445</c:v>
                </c:pt>
                <c:pt idx="48846">
                  <c:v>45169.604166666664</c:v>
                </c:pt>
                <c:pt idx="48847">
                  <c:v>45169.607638888891</c:v>
                </c:pt>
                <c:pt idx="48848">
                  <c:v>45169.611111111109</c:v>
                </c:pt>
                <c:pt idx="48849">
                  <c:v>45169.614583333336</c:v>
                </c:pt>
                <c:pt idx="48850">
                  <c:v>45169.618055555555</c:v>
                </c:pt>
                <c:pt idx="48851">
                  <c:v>45169.621527777781</c:v>
                </c:pt>
                <c:pt idx="48852">
                  <c:v>45169.625</c:v>
                </c:pt>
                <c:pt idx="48853">
                  <c:v>45169.628472222219</c:v>
                </c:pt>
                <c:pt idx="48854">
                  <c:v>45169.631944444445</c:v>
                </c:pt>
                <c:pt idx="48855">
                  <c:v>45169.635416666664</c:v>
                </c:pt>
                <c:pt idx="48856">
                  <c:v>45169.638888888891</c:v>
                </c:pt>
                <c:pt idx="48857">
                  <c:v>45169.642361111109</c:v>
                </c:pt>
                <c:pt idx="48858">
                  <c:v>45169.645833333336</c:v>
                </c:pt>
                <c:pt idx="48859">
                  <c:v>45169.649305555555</c:v>
                </c:pt>
                <c:pt idx="48860">
                  <c:v>45169.652777777781</c:v>
                </c:pt>
                <c:pt idx="48861">
                  <c:v>45169.65625</c:v>
                </c:pt>
                <c:pt idx="48862">
                  <c:v>45169.659722222219</c:v>
                </c:pt>
                <c:pt idx="48863">
                  <c:v>45169.663194444445</c:v>
                </c:pt>
                <c:pt idx="48864">
                  <c:v>45169.666666666664</c:v>
                </c:pt>
                <c:pt idx="48865">
                  <c:v>45169.670138888891</c:v>
                </c:pt>
                <c:pt idx="48866">
                  <c:v>45169.673611111109</c:v>
                </c:pt>
                <c:pt idx="48867">
                  <c:v>45169.677083333336</c:v>
                </c:pt>
                <c:pt idx="48868">
                  <c:v>45169.680555555555</c:v>
                </c:pt>
                <c:pt idx="48869">
                  <c:v>45169.684027777781</c:v>
                </c:pt>
                <c:pt idx="48870">
                  <c:v>45169.6875</c:v>
                </c:pt>
                <c:pt idx="48871">
                  <c:v>45169.690972222219</c:v>
                </c:pt>
                <c:pt idx="48872">
                  <c:v>45169.694444444445</c:v>
                </c:pt>
                <c:pt idx="48873">
                  <c:v>45169.697916666664</c:v>
                </c:pt>
                <c:pt idx="48874">
                  <c:v>45169.701388888891</c:v>
                </c:pt>
                <c:pt idx="48875">
                  <c:v>45169.704861111109</c:v>
                </c:pt>
                <c:pt idx="48876">
                  <c:v>45169.708333333336</c:v>
                </c:pt>
                <c:pt idx="48877">
                  <c:v>45169.711805555555</c:v>
                </c:pt>
                <c:pt idx="48878">
                  <c:v>45169.715277777781</c:v>
                </c:pt>
                <c:pt idx="48879">
                  <c:v>45169.71875</c:v>
                </c:pt>
                <c:pt idx="48880">
                  <c:v>45169.722222222219</c:v>
                </c:pt>
                <c:pt idx="48881">
                  <c:v>45169.725694444445</c:v>
                </c:pt>
                <c:pt idx="48882">
                  <c:v>45169.729166666664</c:v>
                </c:pt>
                <c:pt idx="48883">
                  <c:v>45169.732638888891</c:v>
                </c:pt>
                <c:pt idx="48884">
                  <c:v>45169.736111111109</c:v>
                </c:pt>
                <c:pt idx="48885">
                  <c:v>45169.739583333336</c:v>
                </c:pt>
                <c:pt idx="48886">
                  <c:v>45169.743055555555</c:v>
                </c:pt>
                <c:pt idx="48887">
                  <c:v>45169.746527777781</c:v>
                </c:pt>
                <c:pt idx="48888">
                  <c:v>45169.75</c:v>
                </c:pt>
                <c:pt idx="48889">
                  <c:v>45169.753472222219</c:v>
                </c:pt>
                <c:pt idx="48890">
                  <c:v>45169.756944444445</c:v>
                </c:pt>
                <c:pt idx="48891">
                  <c:v>45169.760416666664</c:v>
                </c:pt>
                <c:pt idx="48892">
                  <c:v>45169.763888888891</c:v>
                </c:pt>
                <c:pt idx="48893">
                  <c:v>45169.767361111109</c:v>
                </c:pt>
                <c:pt idx="48894">
                  <c:v>45169.770833333336</c:v>
                </c:pt>
                <c:pt idx="48895">
                  <c:v>45169.774305555555</c:v>
                </c:pt>
                <c:pt idx="48896">
                  <c:v>45169.777777777781</c:v>
                </c:pt>
                <c:pt idx="48897">
                  <c:v>45169.78125</c:v>
                </c:pt>
                <c:pt idx="48898">
                  <c:v>45169.784722222219</c:v>
                </c:pt>
                <c:pt idx="48899">
                  <c:v>45169.788194444445</c:v>
                </c:pt>
                <c:pt idx="48900">
                  <c:v>45169.791666666664</c:v>
                </c:pt>
                <c:pt idx="48901">
                  <c:v>45169.795138888891</c:v>
                </c:pt>
                <c:pt idx="48902">
                  <c:v>45169.798611111109</c:v>
                </c:pt>
                <c:pt idx="48903">
                  <c:v>45169.802083333336</c:v>
                </c:pt>
                <c:pt idx="48904">
                  <c:v>45169.805555555555</c:v>
                </c:pt>
                <c:pt idx="48905">
                  <c:v>45169.809027777781</c:v>
                </c:pt>
                <c:pt idx="48906">
                  <c:v>45169.8125</c:v>
                </c:pt>
                <c:pt idx="48907">
                  <c:v>45169.815972222219</c:v>
                </c:pt>
                <c:pt idx="48908">
                  <c:v>45169.819444444445</c:v>
                </c:pt>
                <c:pt idx="48909">
                  <c:v>45169.822916666664</c:v>
                </c:pt>
                <c:pt idx="48910">
                  <c:v>45169.826388888891</c:v>
                </c:pt>
                <c:pt idx="48911">
                  <c:v>45169.829861111109</c:v>
                </c:pt>
                <c:pt idx="48912">
                  <c:v>45169.833333333336</c:v>
                </c:pt>
                <c:pt idx="48913">
                  <c:v>45169.836805555555</c:v>
                </c:pt>
                <c:pt idx="48914">
                  <c:v>45169.840277777781</c:v>
                </c:pt>
                <c:pt idx="48915">
                  <c:v>45169.84375</c:v>
                </c:pt>
                <c:pt idx="48916">
                  <c:v>45169.847222222219</c:v>
                </c:pt>
                <c:pt idx="48917">
                  <c:v>45169.850694444445</c:v>
                </c:pt>
                <c:pt idx="48918">
                  <c:v>45169.854166666664</c:v>
                </c:pt>
                <c:pt idx="48919">
                  <c:v>45169.857638888891</c:v>
                </c:pt>
                <c:pt idx="48920">
                  <c:v>45169.861111111109</c:v>
                </c:pt>
                <c:pt idx="48921">
                  <c:v>45169.864583333336</c:v>
                </c:pt>
                <c:pt idx="48922">
                  <c:v>45169.868055555555</c:v>
                </c:pt>
                <c:pt idx="48923">
                  <c:v>45169.871527777781</c:v>
                </c:pt>
                <c:pt idx="48924">
                  <c:v>45169.875</c:v>
                </c:pt>
                <c:pt idx="48925">
                  <c:v>45169.878472222219</c:v>
                </c:pt>
                <c:pt idx="48926">
                  <c:v>45169.881944444445</c:v>
                </c:pt>
                <c:pt idx="48927">
                  <c:v>45169.885416666664</c:v>
                </c:pt>
                <c:pt idx="48928">
                  <c:v>45169.888888888891</c:v>
                </c:pt>
                <c:pt idx="48929">
                  <c:v>45169.892361111109</c:v>
                </c:pt>
                <c:pt idx="48930">
                  <c:v>45169.895833333336</c:v>
                </c:pt>
                <c:pt idx="48931">
                  <c:v>45169.899305555555</c:v>
                </c:pt>
                <c:pt idx="48932">
                  <c:v>45169.902777777781</c:v>
                </c:pt>
                <c:pt idx="48933">
                  <c:v>45169.90625</c:v>
                </c:pt>
                <c:pt idx="48934">
                  <c:v>45169.909722222219</c:v>
                </c:pt>
                <c:pt idx="48935">
                  <c:v>45169.913194444445</c:v>
                </c:pt>
                <c:pt idx="48936">
                  <c:v>45169.916666666664</c:v>
                </c:pt>
                <c:pt idx="48937">
                  <c:v>45169.920138888891</c:v>
                </c:pt>
                <c:pt idx="48938">
                  <c:v>45169.923611111109</c:v>
                </c:pt>
                <c:pt idx="48939">
                  <c:v>45169.927083333336</c:v>
                </c:pt>
                <c:pt idx="48940">
                  <c:v>45169.930555555555</c:v>
                </c:pt>
                <c:pt idx="48941">
                  <c:v>45169.934027777781</c:v>
                </c:pt>
                <c:pt idx="48942">
                  <c:v>45169.9375</c:v>
                </c:pt>
                <c:pt idx="48943">
                  <c:v>45169.940972222219</c:v>
                </c:pt>
                <c:pt idx="48944">
                  <c:v>45169.944444444445</c:v>
                </c:pt>
                <c:pt idx="48945">
                  <c:v>45169.947916666664</c:v>
                </c:pt>
                <c:pt idx="48946">
                  <c:v>45169.951388888891</c:v>
                </c:pt>
                <c:pt idx="48947">
                  <c:v>45169.954861111109</c:v>
                </c:pt>
                <c:pt idx="48948">
                  <c:v>45169.958333333336</c:v>
                </c:pt>
                <c:pt idx="48949">
                  <c:v>45169.961805555555</c:v>
                </c:pt>
                <c:pt idx="48950">
                  <c:v>45169.965277777781</c:v>
                </c:pt>
                <c:pt idx="48951">
                  <c:v>45169.96875</c:v>
                </c:pt>
                <c:pt idx="48952">
                  <c:v>45169.972222222219</c:v>
                </c:pt>
                <c:pt idx="48953">
                  <c:v>45169.975694444445</c:v>
                </c:pt>
                <c:pt idx="48954">
                  <c:v>45169.979166666664</c:v>
                </c:pt>
                <c:pt idx="48955">
                  <c:v>45169.982638888891</c:v>
                </c:pt>
                <c:pt idx="48956">
                  <c:v>45169.986111111109</c:v>
                </c:pt>
                <c:pt idx="48957">
                  <c:v>45169.989583333336</c:v>
                </c:pt>
                <c:pt idx="48958">
                  <c:v>45169.993055555555</c:v>
                </c:pt>
                <c:pt idx="48959">
                  <c:v>45169.996527777781</c:v>
                </c:pt>
                <c:pt idx="48960">
                  <c:v>45170</c:v>
                </c:pt>
                <c:pt idx="48961">
                  <c:v>45170.003472222219</c:v>
                </c:pt>
                <c:pt idx="48962">
                  <c:v>45170.006944444445</c:v>
                </c:pt>
                <c:pt idx="48963">
                  <c:v>45170.010416666664</c:v>
                </c:pt>
                <c:pt idx="48964">
                  <c:v>45170.013888888891</c:v>
                </c:pt>
                <c:pt idx="48965">
                  <c:v>45170.017361111109</c:v>
                </c:pt>
                <c:pt idx="48966">
                  <c:v>45170.020833333336</c:v>
                </c:pt>
                <c:pt idx="48967">
                  <c:v>45170.024305555555</c:v>
                </c:pt>
                <c:pt idx="48968">
                  <c:v>45170.027777777781</c:v>
                </c:pt>
                <c:pt idx="48969">
                  <c:v>45170.03125</c:v>
                </c:pt>
                <c:pt idx="48970">
                  <c:v>45170.034722222219</c:v>
                </c:pt>
                <c:pt idx="48971">
                  <c:v>45170.038194444445</c:v>
                </c:pt>
                <c:pt idx="48972">
                  <c:v>45170.041666666664</c:v>
                </c:pt>
                <c:pt idx="48973">
                  <c:v>45170.045138888891</c:v>
                </c:pt>
                <c:pt idx="48974">
                  <c:v>45170.048611111109</c:v>
                </c:pt>
                <c:pt idx="48975">
                  <c:v>45170.052083333336</c:v>
                </c:pt>
                <c:pt idx="48976">
                  <c:v>45170.055555555555</c:v>
                </c:pt>
                <c:pt idx="48977">
                  <c:v>45170.059027777781</c:v>
                </c:pt>
                <c:pt idx="48978">
                  <c:v>45170.0625</c:v>
                </c:pt>
                <c:pt idx="48979">
                  <c:v>45170.065972222219</c:v>
                </c:pt>
                <c:pt idx="48980">
                  <c:v>45170.069444444445</c:v>
                </c:pt>
                <c:pt idx="48981">
                  <c:v>45170.072916666664</c:v>
                </c:pt>
                <c:pt idx="48982">
                  <c:v>45170.076388888891</c:v>
                </c:pt>
                <c:pt idx="48983">
                  <c:v>45170.079861111109</c:v>
                </c:pt>
                <c:pt idx="48984">
                  <c:v>45170.083333333336</c:v>
                </c:pt>
                <c:pt idx="48985">
                  <c:v>45170.086805555555</c:v>
                </c:pt>
                <c:pt idx="48986">
                  <c:v>45170.090277777781</c:v>
                </c:pt>
                <c:pt idx="48987">
                  <c:v>45170.09375</c:v>
                </c:pt>
                <c:pt idx="48988">
                  <c:v>45170.097222222219</c:v>
                </c:pt>
                <c:pt idx="48989">
                  <c:v>45170.100694444445</c:v>
                </c:pt>
                <c:pt idx="48990">
                  <c:v>45170.104166666664</c:v>
                </c:pt>
                <c:pt idx="48991">
                  <c:v>45170.107638888891</c:v>
                </c:pt>
                <c:pt idx="48992">
                  <c:v>45170.111111111109</c:v>
                </c:pt>
                <c:pt idx="48993">
                  <c:v>45170.114583333336</c:v>
                </c:pt>
                <c:pt idx="48994">
                  <c:v>45170.118055555555</c:v>
                </c:pt>
                <c:pt idx="48995">
                  <c:v>45170.121527777781</c:v>
                </c:pt>
                <c:pt idx="48996">
                  <c:v>45170.125</c:v>
                </c:pt>
                <c:pt idx="48997">
                  <c:v>45170.128472222219</c:v>
                </c:pt>
                <c:pt idx="48998">
                  <c:v>45170.131944444445</c:v>
                </c:pt>
                <c:pt idx="48999">
                  <c:v>45170.135416666664</c:v>
                </c:pt>
                <c:pt idx="49000">
                  <c:v>45170.138888888891</c:v>
                </c:pt>
                <c:pt idx="49001">
                  <c:v>45170.142361111109</c:v>
                </c:pt>
                <c:pt idx="49002">
                  <c:v>45170.145833333336</c:v>
                </c:pt>
                <c:pt idx="49003">
                  <c:v>45170.149305555555</c:v>
                </c:pt>
                <c:pt idx="49004">
                  <c:v>45170.152777777781</c:v>
                </c:pt>
                <c:pt idx="49005">
                  <c:v>45170.15625</c:v>
                </c:pt>
                <c:pt idx="49006">
                  <c:v>45170.159722222219</c:v>
                </c:pt>
                <c:pt idx="49007">
                  <c:v>45170.163194444445</c:v>
                </c:pt>
                <c:pt idx="49008">
                  <c:v>45170.166666666664</c:v>
                </c:pt>
                <c:pt idx="49009">
                  <c:v>45170.170138888891</c:v>
                </c:pt>
                <c:pt idx="49010">
                  <c:v>45170.173611111109</c:v>
                </c:pt>
                <c:pt idx="49011">
                  <c:v>45170.177083333336</c:v>
                </c:pt>
                <c:pt idx="49012">
                  <c:v>45170.180555555555</c:v>
                </c:pt>
                <c:pt idx="49013">
                  <c:v>45170.184027777781</c:v>
                </c:pt>
                <c:pt idx="49014">
                  <c:v>45170.1875</c:v>
                </c:pt>
                <c:pt idx="49015">
                  <c:v>45170.190972222219</c:v>
                </c:pt>
                <c:pt idx="49016">
                  <c:v>45170.194444444445</c:v>
                </c:pt>
                <c:pt idx="49017">
                  <c:v>45170.197916666664</c:v>
                </c:pt>
                <c:pt idx="49018">
                  <c:v>45170.201388888891</c:v>
                </c:pt>
                <c:pt idx="49019">
                  <c:v>45170.204861111109</c:v>
                </c:pt>
                <c:pt idx="49020">
                  <c:v>45170.208333333336</c:v>
                </c:pt>
                <c:pt idx="49021">
                  <c:v>45170.211805555555</c:v>
                </c:pt>
                <c:pt idx="49022">
                  <c:v>45170.215277777781</c:v>
                </c:pt>
                <c:pt idx="49023">
                  <c:v>45170.21875</c:v>
                </c:pt>
                <c:pt idx="49024">
                  <c:v>45170.222222222219</c:v>
                </c:pt>
                <c:pt idx="49025">
                  <c:v>45170.225694444445</c:v>
                </c:pt>
                <c:pt idx="49026">
                  <c:v>45170.229166666664</c:v>
                </c:pt>
                <c:pt idx="49027">
                  <c:v>45170.232638888891</c:v>
                </c:pt>
                <c:pt idx="49028">
                  <c:v>45170.236111111109</c:v>
                </c:pt>
                <c:pt idx="49029">
                  <c:v>45170.239583333336</c:v>
                </c:pt>
                <c:pt idx="49030">
                  <c:v>45170.243055555555</c:v>
                </c:pt>
                <c:pt idx="49031">
                  <c:v>45170.246527777781</c:v>
                </c:pt>
                <c:pt idx="49032">
                  <c:v>45170.25</c:v>
                </c:pt>
                <c:pt idx="49033">
                  <c:v>45170.253472222219</c:v>
                </c:pt>
                <c:pt idx="49034">
                  <c:v>45170.256944444445</c:v>
                </c:pt>
                <c:pt idx="49035">
                  <c:v>45170.260416666664</c:v>
                </c:pt>
                <c:pt idx="49036">
                  <c:v>45170.263888888891</c:v>
                </c:pt>
                <c:pt idx="49037">
                  <c:v>45170.267361111109</c:v>
                </c:pt>
                <c:pt idx="49038">
                  <c:v>45170.270833333336</c:v>
                </c:pt>
                <c:pt idx="49039">
                  <c:v>45170.274305555555</c:v>
                </c:pt>
                <c:pt idx="49040">
                  <c:v>45170.277777777781</c:v>
                </c:pt>
                <c:pt idx="49041">
                  <c:v>45170.28125</c:v>
                </c:pt>
                <c:pt idx="49042">
                  <c:v>45170.284722222219</c:v>
                </c:pt>
                <c:pt idx="49043">
                  <c:v>45170.288194444445</c:v>
                </c:pt>
                <c:pt idx="49044">
                  <c:v>45170.291666666664</c:v>
                </c:pt>
                <c:pt idx="49045">
                  <c:v>45170.295138888891</c:v>
                </c:pt>
                <c:pt idx="49046">
                  <c:v>45170.298611111109</c:v>
                </c:pt>
                <c:pt idx="49047">
                  <c:v>45170.302083333336</c:v>
                </c:pt>
                <c:pt idx="49048">
                  <c:v>45170.305555555555</c:v>
                </c:pt>
                <c:pt idx="49049">
                  <c:v>45170.309027777781</c:v>
                </c:pt>
                <c:pt idx="49050">
                  <c:v>45170.3125</c:v>
                </c:pt>
                <c:pt idx="49051">
                  <c:v>45170.315972222219</c:v>
                </c:pt>
                <c:pt idx="49052">
                  <c:v>45170.319444444445</c:v>
                </c:pt>
                <c:pt idx="49053">
                  <c:v>45170.322916666664</c:v>
                </c:pt>
                <c:pt idx="49054">
                  <c:v>45170.326388888891</c:v>
                </c:pt>
                <c:pt idx="49055">
                  <c:v>45170.329861111109</c:v>
                </c:pt>
                <c:pt idx="49056">
                  <c:v>45170.333333333336</c:v>
                </c:pt>
                <c:pt idx="49057">
                  <c:v>45170.336805555555</c:v>
                </c:pt>
                <c:pt idx="49058">
                  <c:v>45170.340277777781</c:v>
                </c:pt>
                <c:pt idx="49059">
                  <c:v>45170.34375</c:v>
                </c:pt>
                <c:pt idx="49060">
                  <c:v>45170.347222222219</c:v>
                </c:pt>
                <c:pt idx="49061">
                  <c:v>45170.350694444445</c:v>
                </c:pt>
                <c:pt idx="49062">
                  <c:v>45170.354166666664</c:v>
                </c:pt>
                <c:pt idx="49063">
                  <c:v>45170.357638888891</c:v>
                </c:pt>
                <c:pt idx="49064">
                  <c:v>45170.361111111109</c:v>
                </c:pt>
                <c:pt idx="49065">
                  <c:v>45170.364583333336</c:v>
                </c:pt>
                <c:pt idx="49066">
                  <c:v>45170.368055555555</c:v>
                </c:pt>
                <c:pt idx="49067">
                  <c:v>45170.371527777781</c:v>
                </c:pt>
                <c:pt idx="49068">
                  <c:v>45170.375</c:v>
                </c:pt>
                <c:pt idx="49069">
                  <c:v>45170.378472222219</c:v>
                </c:pt>
                <c:pt idx="49070">
                  <c:v>45170.381944444445</c:v>
                </c:pt>
                <c:pt idx="49071">
                  <c:v>45170.385416666664</c:v>
                </c:pt>
                <c:pt idx="49072">
                  <c:v>45170.388888888891</c:v>
                </c:pt>
                <c:pt idx="49073">
                  <c:v>45170.392361111109</c:v>
                </c:pt>
                <c:pt idx="49074">
                  <c:v>45170.395833333336</c:v>
                </c:pt>
                <c:pt idx="49075">
                  <c:v>45170.399305555555</c:v>
                </c:pt>
                <c:pt idx="49076">
                  <c:v>45170.402777777781</c:v>
                </c:pt>
                <c:pt idx="49077">
                  <c:v>45170.40625</c:v>
                </c:pt>
                <c:pt idx="49078">
                  <c:v>45170.409722222219</c:v>
                </c:pt>
                <c:pt idx="49079">
                  <c:v>45170.413194444445</c:v>
                </c:pt>
                <c:pt idx="49080">
                  <c:v>45170.416666666664</c:v>
                </c:pt>
                <c:pt idx="49081">
                  <c:v>45170.420138888891</c:v>
                </c:pt>
                <c:pt idx="49082">
                  <c:v>45170.423611111109</c:v>
                </c:pt>
                <c:pt idx="49083">
                  <c:v>45170.427083333336</c:v>
                </c:pt>
                <c:pt idx="49084">
                  <c:v>45170.430555555555</c:v>
                </c:pt>
                <c:pt idx="49085">
                  <c:v>45170.434027777781</c:v>
                </c:pt>
                <c:pt idx="49086">
                  <c:v>45170.4375</c:v>
                </c:pt>
                <c:pt idx="49087">
                  <c:v>45170.440972222219</c:v>
                </c:pt>
                <c:pt idx="49088">
                  <c:v>45170.444444444445</c:v>
                </c:pt>
                <c:pt idx="49089">
                  <c:v>45170.447916666664</c:v>
                </c:pt>
                <c:pt idx="49090">
                  <c:v>45170.451388888891</c:v>
                </c:pt>
                <c:pt idx="49091">
                  <c:v>45170.454861111109</c:v>
                </c:pt>
                <c:pt idx="49092">
                  <c:v>45170.458333333336</c:v>
                </c:pt>
                <c:pt idx="49093">
                  <c:v>45170.461805555555</c:v>
                </c:pt>
                <c:pt idx="49094">
                  <c:v>45170.465277777781</c:v>
                </c:pt>
                <c:pt idx="49095">
                  <c:v>45170.46875</c:v>
                </c:pt>
                <c:pt idx="49096">
                  <c:v>45170.472222222219</c:v>
                </c:pt>
                <c:pt idx="49097">
                  <c:v>45170.475694444445</c:v>
                </c:pt>
                <c:pt idx="49098">
                  <c:v>45170.479166666664</c:v>
                </c:pt>
                <c:pt idx="49099">
                  <c:v>45170.482638888891</c:v>
                </c:pt>
                <c:pt idx="49100">
                  <c:v>45170.486111111109</c:v>
                </c:pt>
                <c:pt idx="49101">
                  <c:v>45170.489583333336</c:v>
                </c:pt>
                <c:pt idx="49102">
                  <c:v>45170.493055555555</c:v>
                </c:pt>
                <c:pt idx="49103">
                  <c:v>45170.496527777781</c:v>
                </c:pt>
                <c:pt idx="49104">
                  <c:v>45170.5</c:v>
                </c:pt>
                <c:pt idx="49105">
                  <c:v>45170.503472222219</c:v>
                </c:pt>
                <c:pt idx="49106">
                  <c:v>45170.506944444445</c:v>
                </c:pt>
                <c:pt idx="49107">
                  <c:v>45170.510416666664</c:v>
                </c:pt>
                <c:pt idx="49108">
                  <c:v>45170.513888888891</c:v>
                </c:pt>
                <c:pt idx="49109">
                  <c:v>45170.517361111109</c:v>
                </c:pt>
                <c:pt idx="49110">
                  <c:v>45170.520833333336</c:v>
                </c:pt>
                <c:pt idx="49111">
                  <c:v>45170.524305555555</c:v>
                </c:pt>
                <c:pt idx="49112">
                  <c:v>45170.527777777781</c:v>
                </c:pt>
                <c:pt idx="49113">
                  <c:v>45170.53125</c:v>
                </c:pt>
                <c:pt idx="49114">
                  <c:v>45170.534722222219</c:v>
                </c:pt>
                <c:pt idx="49115">
                  <c:v>45170.538194444445</c:v>
                </c:pt>
                <c:pt idx="49116">
                  <c:v>45170.541666666664</c:v>
                </c:pt>
                <c:pt idx="49117">
                  <c:v>45170.545138888891</c:v>
                </c:pt>
                <c:pt idx="49118">
                  <c:v>45170.548611111109</c:v>
                </c:pt>
                <c:pt idx="49119">
                  <c:v>45170.552083333336</c:v>
                </c:pt>
                <c:pt idx="49120">
                  <c:v>45170.555555555555</c:v>
                </c:pt>
                <c:pt idx="49121">
                  <c:v>45170.559027777781</c:v>
                </c:pt>
                <c:pt idx="49122">
                  <c:v>45170.5625</c:v>
                </c:pt>
                <c:pt idx="49123">
                  <c:v>45170.565972222219</c:v>
                </c:pt>
                <c:pt idx="49124">
                  <c:v>45170.569444444445</c:v>
                </c:pt>
                <c:pt idx="49125">
                  <c:v>45170.572916666664</c:v>
                </c:pt>
                <c:pt idx="49126">
                  <c:v>45170.576388888891</c:v>
                </c:pt>
                <c:pt idx="49127">
                  <c:v>45170.579861111109</c:v>
                </c:pt>
                <c:pt idx="49128">
                  <c:v>45170.583333333336</c:v>
                </c:pt>
                <c:pt idx="49129">
                  <c:v>45170.586805555555</c:v>
                </c:pt>
                <c:pt idx="49130">
                  <c:v>45170.590277777781</c:v>
                </c:pt>
                <c:pt idx="49131">
                  <c:v>45170.59375</c:v>
                </c:pt>
                <c:pt idx="49132">
                  <c:v>45170.597222222219</c:v>
                </c:pt>
                <c:pt idx="49133">
                  <c:v>45170.600694444445</c:v>
                </c:pt>
                <c:pt idx="49134">
                  <c:v>45170.604166666664</c:v>
                </c:pt>
                <c:pt idx="49135">
                  <c:v>45170.607638888891</c:v>
                </c:pt>
                <c:pt idx="49136">
                  <c:v>45170.611111111109</c:v>
                </c:pt>
                <c:pt idx="49137">
                  <c:v>45170.614583333336</c:v>
                </c:pt>
                <c:pt idx="49138">
                  <c:v>45170.618055555555</c:v>
                </c:pt>
                <c:pt idx="49139">
                  <c:v>45170.621527777781</c:v>
                </c:pt>
                <c:pt idx="49140">
                  <c:v>45170.625</c:v>
                </c:pt>
                <c:pt idx="49141">
                  <c:v>45170.628472222219</c:v>
                </c:pt>
                <c:pt idx="49142">
                  <c:v>45170.631944444445</c:v>
                </c:pt>
                <c:pt idx="49143">
                  <c:v>45170.635416666664</c:v>
                </c:pt>
                <c:pt idx="49144">
                  <c:v>45170.638888888891</c:v>
                </c:pt>
                <c:pt idx="49145">
                  <c:v>45170.642361111109</c:v>
                </c:pt>
                <c:pt idx="49146">
                  <c:v>45170.645833333336</c:v>
                </c:pt>
                <c:pt idx="49147">
                  <c:v>45170.649305555555</c:v>
                </c:pt>
                <c:pt idx="49148">
                  <c:v>45170.652777777781</c:v>
                </c:pt>
                <c:pt idx="49149">
                  <c:v>45170.65625</c:v>
                </c:pt>
                <c:pt idx="49150">
                  <c:v>45170.659722222219</c:v>
                </c:pt>
                <c:pt idx="49151">
                  <c:v>45170.663194444445</c:v>
                </c:pt>
                <c:pt idx="49152">
                  <c:v>45170.666666666664</c:v>
                </c:pt>
                <c:pt idx="49153">
                  <c:v>45170.670138888891</c:v>
                </c:pt>
                <c:pt idx="49154">
                  <c:v>45170.673611111109</c:v>
                </c:pt>
                <c:pt idx="49155">
                  <c:v>45170.677083333336</c:v>
                </c:pt>
                <c:pt idx="49156">
                  <c:v>45170.680555555555</c:v>
                </c:pt>
                <c:pt idx="49157">
                  <c:v>45170.684027777781</c:v>
                </c:pt>
                <c:pt idx="49158">
                  <c:v>45170.6875</c:v>
                </c:pt>
                <c:pt idx="49159">
                  <c:v>45170.690972222219</c:v>
                </c:pt>
                <c:pt idx="49160">
                  <c:v>45170.694444444445</c:v>
                </c:pt>
                <c:pt idx="49161">
                  <c:v>45170.697916666664</c:v>
                </c:pt>
                <c:pt idx="49162">
                  <c:v>45170.701388888891</c:v>
                </c:pt>
                <c:pt idx="49163">
                  <c:v>45170.704861111109</c:v>
                </c:pt>
                <c:pt idx="49164">
                  <c:v>45170.708333333336</c:v>
                </c:pt>
                <c:pt idx="49165">
                  <c:v>45170.711805555555</c:v>
                </c:pt>
                <c:pt idx="49166">
                  <c:v>45170.715277777781</c:v>
                </c:pt>
                <c:pt idx="49167">
                  <c:v>45170.71875</c:v>
                </c:pt>
                <c:pt idx="49168">
                  <c:v>45170.722222222219</c:v>
                </c:pt>
                <c:pt idx="49169">
                  <c:v>45170.725694444445</c:v>
                </c:pt>
                <c:pt idx="49170">
                  <c:v>45170.729166666664</c:v>
                </c:pt>
                <c:pt idx="49171">
                  <c:v>45170.732638888891</c:v>
                </c:pt>
                <c:pt idx="49172">
                  <c:v>45170.736111111109</c:v>
                </c:pt>
                <c:pt idx="49173">
                  <c:v>45170.739583333336</c:v>
                </c:pt>
                <c:pt idx="49174">
                  <c:v>45170.743055555555</c:v>
                </c:pt>
                <c:pt idx="49175">
                  <c:v>45170.746527777781</c:v>
                </c:pt>
                <c:pt idx="49176">
                  <c:v>45170.75</c:v>
                </c:pt>
                <c:pt idx="49177">
                  <c:v>45170.753472222219</c:v>
                </c:pt>
                <c:pt idx="49178">
                  <c:v>45170.756944444445</c:v>
                </c:pt>
                <c:pt idx="49179">
                  <c:v>45170.760416666664</c:v>
                </c:pt>
                <c:pt idx="49180">
                  <c:v>45170.763888888891</c:v>
                </c:pt>
                <c:pt idx="49181">
                  <c:v>45170.767361111109</c:v>
                </c:pt>
                <c:pt idx="49182">
                  <c:v>45170.770833333336</c:v>
                </c:pt>
                <c:pt idx="49183">
                  <c:v>45170.774305555555</c:v>
                </c:pt>
                <c:pt idx="49184">
                  <c:v>45170.777777777781</c:v>
                </c:pt>
                <c:pt idx="49185">
                  <c:v>45170.78125</c:v>
                </c:pt>
                <c:pt idx="49186">
                  <c:v>45170.784722222219</c:v>
                </c:pt>
                <c:pt idx="49187">
                  <c:v>45170.788194444445</c:v>
                </c:pt>
                <c:pt idx="49188">
                  <c:v>45170.791666666664</c:v>
                </c:pt>
                <c:pt idx="49189">
                  <c:v>45170.795138888891</c:v>
                </c:pt>
                <c:pt idx="49190">
                  <c:v>45170.798611111109</c:v>
                </c:pt>
                <c:pt idx="49191">
                  <c:v>45170.802083333336</c:v>
                </c:pt>
                <c:pt idx="49192">
                  <c:v>45170.805555555555</c:v>
                </c:pt>
                <c:pt idx="49193">
                  <c:v>45170.809027777781</c:v>
                </c:pt>
                <c:pt idx="49194">
                  <c:v>45170.8125</c:v>
                </c:pt>
                <c:pt idx="49195">
                  <c:v>45170.815972222219</c:v>
                </c:pt>
                <c:pt idx="49196">
                  <c:v>45170.819444444445</c:v>
                </c:pt>
                <c:pt idx="49197">
                  <c:v>45170.822916666664</c:v>
                </c:pt>
                <c:pt idx="49198">
                  <c:v>45170.826388888891</c:v>
                </c:pt>
                <c:pt idx="49199">
                  <c:v>45170.829861111109</c:v>
                </c:pt>
                <c:pt idx="49200">
                  <c:v>45170.833333333336</c:v>
                </c:pt>
                <c:pt idx="49201">
                  <c:v>45170.836805555555</c:v>
                </c:pt>
                <c:pt idx="49202">
                  <c:v>45170.840277777781</c:v>
                </c:pt>
                <c:pt idx="49203">
                  <c:v>45170.84375</c:v>
                </c:pt>
                <c:pt idx="49204">
                  <c:v>45170.847222222219</c:v>
                </c:pt>
                <c:pt idx="49205">
                  <c:v>45170.850694444445</c:v>
                </c:pt>
                <c:pt idx="49206">
                  <c:v>45170.854166666664</c:v>
                </c:pt>
                <c:pt idx="49207">
                  <c:v>45170.857638888891</c:v>
                </c:pt>
                <c:pt idx="49208">
                  <c:v>45170.861111111109</c:v>
                </c:pt>
                <c:pt idx="49209">
                  <c:v>45170.864583333336</c:v>
                </c:pt>
                <c:pt idx="49210">
                  <c:v>45170.868055555555</c:v>
                </c:pt>
                <c:pt idx="49211">
                  <c:v>45170.871527777781</c:v>
                </c:pt>
                <c:pt idx="49212">
                  <c:v>45170.875</c:v>
                </c:pt>
                <c:pt idx="49213">
                  <c:v>45170.878472222219</c:v>
                </c:pt>
                <c:pt idx="49214">
                  <c:v>45170.881944444445</c:v>
                </c:pt>
                <c:pt idx="49215">
                  <c:v>45170.885416666664</c:v>
                </c:pt>
                <c:pt idx="49216">
                  <c:v>45170.888888888891</c:v>
                </c:pt>
                <c:pt idx="49217">
                  <c:v>45170.892361111109</c:v>
                </c:pt>
                <c:pt idx="49218">
                  <c:v>45170.895833333336</c:v>
                </c:pt>
                <c:pt idx="49219">
                  <c:v>45170.899305555555</c:v>
                </c:pt>
                <c:pt idx="49220">
                  <c:v>45170.902777777781</c:v>
                </c:pt>
                <c:pt idx="49221">
                  <c:v>45170.90625</c:v>
                </c:pt>
                <c:pt idx="49222">
                  <c:v>45170.909722222219</c:v>
                </c:pt>
                <c:pt idx="49223">
                  <c:v>45170.913194444445</c:v>
                </c:pt>
                <c:pt idx="49224">
                  <c:v>45170.916666666664</c:v>
                </c:pt>
                <c:pt idx="49225">
                  <c:v>45170.920138888891</c:v>
                </c:pt>
                <c:pt idx="49226">
                  <c:v>45170.923611111109</c:v>
                </c:pt>
                <c:pt idx="49227">
                  <c:v>45170.927083333336</c:v>
                </c:pt>
                <c:pt idx="49228">
                  <c:v>45170.930555555555</c:v>
                </c:pt>
                <c:pt idx="49229">
                  <c:v>45170.934027777781</c:v>
                </c:pt>
                <c:pt idx="49230">
                  <c:v>45170.9375</c:v>
                </c:pt>
                <c:pt idx="49231">
                  <c:v>45170.940972222219</c:v>
                </c:pt>
                <c:pt idx="49232">
                  <c:v>45170.944444444445</c:v>
                </c:pt>
                <c:pt idx="49233">
                  <c:v>45170.947916666664</c:v>
                </c:pt>
                <c:pt idx="49234">
                  <c:v>45170.951388888891</c:v>
                </c:pt>
                <c:pt idx="49235">
                  <c:v>45170.954861111109</c:v>
                </c:pt>
                <c:pt idx="49236">
                  <c:v>45170.958333333336</c:v>
                </c:pt>
                <c:pt idx="49237">
                  <c:v>45170.961805555555</c:v>
                </c:pt>
                <c:pt idx="49238">
                  <c:v>45170.965277777781</c:v>
                </c:pt>
                <c:pt idx="49239">
                  <c:v>45170.96875</c:v>
                </c:pt>
                <c:pt idx="49240">
                  <c:v>45170.972222222219</c:v>
                </c:pt>
                <c:pt idx="49241">
                  <c:v>45170.975694444445</c:v>
                </c:pt>
                <c:pt idx="49242">
                  <c:v>45170.979166666664</c:v>
                </c:pt>
                <c:pt idx="49243">
                  <c:v>45170.982638888891</c:v>
                </c:pt>
                <c:pt idx="49244">
                  <c:v>45170.986111111109</c:v>
                </c:pt>
                <c:pt idx="49245">
                  <c:v>45170.989583333336</c:v>
                </c:pt>
                <c:pt idx="49246">
                  <c:v>45170.993055555555</c:v>
                </c:pt>
                <c:pt idx="49247">
                  <c:v>45170.996527777781</c:v>
                </c:pt>
                <c:pt idx="49248">
                  <c:v>45171</c:v>
                </c:pt>
                <c:pt idx="49249">
                  <c:v>45171.003472222219</c:v>
                </c:pt>
                <c:pt idx="49250">
                  <c:v>45171.006944444445</c:v>
                </c:pt>
                <c:pt idx="49251">
                  <c:v>45171.010416666664</c:v>
                </c:pt>
                <c:pt idx="49252">
                  <c:v>45171.013888888891</c:v>
                </c:pt>
                <c:pt idx="49253">
                  <c:v>45171.017361111109</c:v>
                </c:pt>
                <c:pt idx="49254">
                  <c:v>45171.020833333336</c:v>
                </c:pt>
                <c:pt idx="49255">
                  <c:v>45171.024305555555</c:v>
                </c:pt>
                <c:pt idx="49256">
                  <c:v>45171.027777777781</c:v>
                </c:pt>
                <c:pt idx="49257">
                  <c:v>45171.03125</c:v>
                </c:pt>
                <c:pt idx="49258">
                  <c:v>45171.034722222219</c:v>
                </c:pt>
                <c:pt idx="49259">
                  <c:v>45171.038194444445</c:v>
                </c:pt>
                <c:pt idx="49260">
                  <c:v>45171.041666666664</c:v>
                </c:pt>
                <c:pt idx="49261">
                  <c:v>45171.045138888891</c:v>
                </c:pt>
                <c:pt idx="49262">
                  <c:v>45171.048611111109</c:v>
                </c:pt>
                <c:pt idx="49263">
                  <c:v>45171.052083333336</c:v>
                </c:pt>
                <c:pt idx="49264">
                  <c:v>45171.055555555555</c:v>
                </c:pt>
                <c:pt idx="49265">
                  <c:v>45171.059027777781</c:v>
                </c:pt>
                <c:pt idx="49266">
                  <c:v>45171.0625</c:v>
                </c:pt>
                <c:pt idx="49267">
                  <c:v>45171.065972222219</c:v>
                </c:pt>
                <c:pt idx="49268">
                  <c:v>45171.069444444445</c:v>
                </c:pt>
                <c:pt idx="49269">
                  <c:v>45171.072916666664</c:v>
                </c:pt>
                <c:pt idx="49270">
                  <c:v>45171.076388888891</c:v>
                </c:pt>
                <c:pt idx="49271">
                  <c:v>45171.079861111109</c:v>
                </c:pt>
                <c:pt idx="49272">
                  <c:v>45171.083333333336</c:v>
                </c:pt>
                <c:pt idx="49273">
                  <c:v>45171.086805555555</c:v>
                </c:pt>
                <c:pt idx="49274">
                  <c:v>45171.090277777781</c:v>
                </c:pt>
                <c:pt idx="49275">
                  <c:v>45171.09375</c:v>
                </c:pt>
                <c:pt idx="49276">
                  <c:v>45171.097222222219</c:v>
                </c:pt>
                <c:pt idx="49277">
                  <c:v>45171.100694444445</c:v>
                </c:pt>
                <c:pt idx="49278">
                  <c:v>45171.104166666664</c:v>
                </c:pt>
                <c:pt idx="49279">
                  <c:v>45171.107638888891</c:v>
                </c:pt>
                <c:pt idx="49280">
                  <c:v>45171.111111111109</c:v>
                </c:pt>
                <c:pt idx="49281">
                  <c:v>45171.114583333336</c:v>
                </c:pt>
                <c:pt idx="49282">
                  <c:v>45171.118055555555</c:v>
                </c:pt>
                <c:pt idx="49283">
                  <c:v>45171.121527777781</c:v>
                </c:pt>
                <c:pt idx="49284">
                  <c:v>45171.125</c:v>
                </c:pt>
                <c:pt idx="49285">
                  <c:v>45171.128472222219</c:v>
                </c:pt>
                <c:pt idx="49286">
                  <c:v>45171.131944444445</c:v>
                </c:pt>
                <c:pt idx="49287">
                  <c:v>45171.135416666664</c:v>
                </c:pt>
                <c:pt idx="49288">
                  <c:v>45171.138888888891</c:v>
                </c:pt>
                <c:pt idx="49289">
                  <c:v>45171.142361111109</c:v>
                </c:pt>
                <c:pt idx="49290">
                  <c:v>45171.145833333336</c:v>
                </c:pt>
                <c:pt idx="49291">
                  <c:v>45171.149305555555</c:v>
                </c:pt>
                <c:pt idx="49292">
                  <c:v>45171.152777777781</c:v>
                </c:pt>
                <c:pt idx="49293">
                  <c:v>45171.15625</c:v>
                </c:pt>
                <c:pt idx="49294">
                  <c:v>45171.159722222219</c:v>
                </c:pt>
                <c:pt idx="49295">
                  <c:v>45171.163194444445</c:v>
                </c:pt>
                <c:pt idx="49296">
                  <c:v>45171.166666666664</c:v>
                </c:pt>
                <c:pt idx="49297">
                  <c:v>45171.170138888891</c:v>
                </c:pt>
                <c:pt idx="49298">
                  <c:v>45171.173611111109</c:v>
                </c:pt>
                <c:pt idx="49299">
                  <c:v>45171.177083333336</c:v>
                </c:pt>
                <c:pt idx="49300">
                  <c:v>45171.180555555555</c:v>
                </c:pt>
                <c:pt idx="49301">
                  <c:v>45171.184027777781</c:v>
                </c:pt>
                <c:pt idx="49302">
                  <c:v>45171.1875</c:v>
                </c:pt>
                <c:pt idx="49303">
                  <c:v>45171.190972222219</c:v>
                </c:pt>
                <c:pt idx="49304">
                  <c:v>45171.194444444445</c:v>
                </c:pt>
                <c:pt idx="49305">
                  <c:v>45171.197916666664</c:v>
                </c:pt>
                <c:pt idx="49306">
                  <c:v>45171.201388888891</c:v>
                </c:pt>
                <c:pt idx="49307">
                  <c:v>45171.204861111109</c:v>
                </c:pt>
                <c:pt idx="49308">
                  <c:v>45171.208333333336</c:v>
                </c:pt>
                <c:pt idx="49309">
                  <c:v>45171.211805555555</c:v>
                </c:pt>
                <c:pt idx="49310">
                  <c:v>45171.215277777781</c:v>
                </c:pt>
                <c:pt idx="49311">
                  <c:v>45171.21875</c:v>
                </c:pt>
                <c:pt idx="49312">
                  <c:v>45171.222222222219</c:v>
                </c:pt>
                <c:pt idx="49313">
                  <c:v>45171.225694444445</c:v>
                </c:pt>
                <c:pt idx="49314">
                  <c:v>45171.229166666664</c:v>
                </c:pt>
                <c:pt idx="49315">
                  <c:v>45171.232638888891</c:v>
                </c:pt>
                <c:pt idx="49316">
                  <c:v>45171.236111111109</c:v>
                </c:pt>
                <c:pt idx="49317">
                  <c:v>45171.239583333336</c:v>
                </c:pt>
                <c:pt idx="49318">
                  <c:v>45171.243055555555</c:v>
                </c:pt>
                <c:pt idx="49319">
                  <c:v>45171.246527777781</c:v>
                </c:pt>
                <c:pt idx="49320">
                  <c:v>45171.25</c:v>
                </c:pt>
                <c:pt idx="49321">
                  <c:v>45171.253472222219</c:v>
                </c:pt>
                <c:pt idx="49322">
                  <c:v>45171.256944444445</c:v>
                </c:pt>
                <c:pt idx="49323">
                  <c:v>45171.260416666664</c:v>
                </c:pt>
                <c:pt idx="49324">
                  <c:v>45171.263888888891</c:v>
                </c:pt>
                <c:pt idx="49325">
                  <c:v>45171.267361111109</c:v>
                </c:pt>
                <c:pt idx="49326">
                  <c:v>45171.270833333336</c:v>
                </c:pt>
                <c:pt idx="49327">
                  <c:v>45171.274305555555</c:v>
                </c:pt>
                <c:pt idx="49328">
                  <c:v>45171.277777777781</c:v>
                </c:pt>
                <c:pt idx="49329">
                  <c:v>45171.28125</c:v>
                </c:pt>
                <c:pt idx="49330">
                  <c:v>45171.284722222219</c:v>
                </c:pt>
                <c:pt idx="49331">
                  <c:v>45171.288194444445</c:v>
                </c:pt>
                <c:pt idx="49332">
                  <c:v>45171.291666666664</c:v>
                </c:pt>
                <c:pt idx="49333">
                  <c:v>45171.295138888891</c:v>
                </c:pt>
                <c:pt idx="49334">
                  <c:v>45171.298611111109</c:v>
                </c:pt>
                <c:pt idx="49335">
                  <c:v>45171.302083333336</c:v>
                </c:pt>
                <c:pt idx="49336">
                  <c:v>45171.305555555555</c:v>
                </c:pt>
                <c:pt idx="49337">
                  <c:v>45171.309027777781</c:v>
                </c:pt>
                <c:pt idx="49338">
                  <c:v>45171.3125</c:v>
                </c:pt>
                <c:pt idx="49339">
                  <c:v>45171.315972222219</c:v>
                </c:pt>
                <c:pt idx="49340">
                  <c:v>45171.319444444445</c:v>
                </c:pt>
                <c:pt idx="49341">
                  <c:v>45171.322916666664</c:v>
                </c:pt>
                <c:pt idx="49342">
                  <c:v>45171.326388888891</c:v>
                </c:pt>
                <c:pt idx="49343">
                  <c:v>45171.329861111109</c:v>
                </c:pt>
                <c:pt idx="49344">
                  <c:v>45171.333333333336</c:v>
                </c:pt>
                <c:pt idx="49345">
                  <c:v>45171.336805555555</c:v>
                </c:pt>
                <c:pt idx="49346">
                  <c:v>45171.340277777781</c:v>
                </c:pt>
                <c:pt idx="49347">
                  <c:v>45171.34375</c:v>
                </c:pt>
                <c:pt idx="49348">
                  <c:v>45171.347222222219</c:v>
                </c:pt>
                <c:pt idx="49349">
                  <c:v>45171.350694444445</c:v>
                </c:pt>
                <c:pt idx="49350">
                  <c:v>45171.354166666664</c:v>
                </c:pt>
                <c:pt idx="49351">
                  <c:v>45171.357638888891</c:v>
                </c:pt>
                <c:pt idx="49352">
                  <c:v>45171.361111111109</c:v>
                </c:pt>
                <c:pt idx="49353">
                  <c:v>45171.364583333336</c:v>
                </c:pt>
                <c:pt idx="49354">
                  <c:v>45171.368055555555</c:v>
                </c:pt>
                <c:pt idx="49355">
                  <c:v>45171.371527777781</c:v>
                </c:pt>
                <c:pt idx="49356">
                  <c:v>45171.375</c:v>
                </c:pt>
                <c:pt idx="49357">
                  <c:v>45171.378472222219</c:v>
                </c:pt>
                <c:pt idx="49358">
                  <c:v>45171.381944444445</c:v>
                </c:pt>
                <c:pt idx="49359">
                  <c:v>45171.385416666664</c:v>
                </c:pt>
                <c:pt idx="49360">
                  <c:v>45171.388888888891</c:v>
                </c:pt>
                <c:pt idx="49361">
                  <c:v>45171.392361111109</c:v>
                </c:pt>
                <c:pt idx="49362">
                  <c:v>45171.395833333336</c:v>
                </c:pt>
                <c:pt idx="49363">
                  <c:v>45171.399305555555</c:v>
                </c:pt>
                <c:pt idx="49364">
                  <c:v>45171.402777777781</c:v>
                </c:pt>
                <c:pt idx="49365">
                  <c:v>45171.40625</c:v>
                </c:pt>
                <c:pt idx="49366">
                  <c:v>45171.409722222219</c:v>
                </c:pt>
                <c:pt idx="49367">
                  <c:v>45171.413194444445</c:v>
                </c:pt>
                <c:pt idx="49368">
                  <c:v>45171.416666666664</c:v>
                </c:pt>
                <c:pt idx="49369">
                  <c:v>45171.420138888891</c:v>
                </c:pt>
                <c:pt idx="49370">
                  <c:v>45171.423611111109</c:v>
                </c:pt>
                <c:pt idx="49371">
                  <c:v>45171.427083333336</c:v>
                </c:pt>
                <c:pt idx="49372">
                  <c:v>45171.430555555555</c:v>
                </c:pt>
                <c:pt idx="49373">
                  <c:v>45171.434027777781</c:v>
                </c:pt>
                <c:pt idx="49374">
                  <c:v>45171.4375</c:v>
                </c:pt>
                <c:pt idx="49375">
                  <c:v>45171.440972222219</c:v>
                </c:pt>
                <c:pt idx="49376">
                  <c:v>45171.444444444445</c:v>
                </c:pt>
                <c:pt idx="49377">
                  <c:v>45171.447916666664</c:v>
                </c:pt>
                <c:pt idx="49378">
                  <c:v>45171.451388888891</c:v>
                </c:pt>
                <c:pt idx="49379">
                  <c:v>45171.454861111109</c:v>
                </c:pt>
                <c:pt idx="49380">
                  <c:v>45171.458333333336</c:v>
                </c:pt>
                <c:pt idx="49381">
                  <c:v>45171.461805555555</c:v>
                </c:pt>
                <c:pt idx="49382">
                  <c:v>45171.465277777781</c:v>
                </c:pt>
                <c:pt idx="49383">
                  <c:v>45171.46875</c:v>
                </c:pt>
                <c:pt idx="49384">
                  <c:v>45171.472222222219</c:v>
                </c:pt>
                <c:pt idx="49385">
                  <c:v>45171.475694444445</c:v>
                </c:pt>
                <c:pt idx="49386">
                  <c:v>45171.479166666664</c:v>
                </c:pt>
                <c:pt idx="49387">
                  <c:v>45171.482638888891</c:v>
                </c:pt>
                <c:pt idx="49388">
                  <c:v>45171.486111111109</c:v>
                </c:pt>
                <c:pt idx="49389">
                  <c:v>45171.489583333336</c:v>
                </c:pt>
                <c:pt idx="49390">
                  <c:v>45171.493055555555</c:v>
                </c:pt>
                <c:pt idx="49391">
                  <c:v>45171.496527777781</c:v>
                </c:pt>
                <c:pt idx="49392">
                  <c:v>45171.5</c:v>
                </c:pt>
                <c:pt idx="49393">
                  <c:v>45171.503472222219</c:v>
                </c:pt>
                <c:pt idx="49394">
                  <c:v>45171.506944444445</c:v>
                </c:pt>
                <c:pt idx="49395">
                  <c:v>45171.510416666664</c:v>
                </c:pt>
                <c:pt idx="49396">
                  <c:v>45171.513888888891</c:v>
                </c:pt>
                <c:pt idx="49397">
                  <c:v>45171.517361111109</c:v>
                </c:pt>
                <c:pt idx="49398">
                  <c:v>45171.520833333336</c:v>
                </c:pt>
                <c:pt idx="49399">
                  <c:v>45171.524305555555</c:v>
                </c:pt>
                <c:pt idx="49400">
                  <c:v>45171.527777777781</c:v>
                </c:pt>
                <c:pt idx="49401">
                  <c:v>45171.53125</c:v>
                </c:pt>
                <c:pt idx="49402">
                  <c:v>45171.534722222219</c:v>
                </c:pt>
                <c:pt idx="49403">
                  <c:v>45171.538194444445</c:v>
                </c:pt>
                <c:pt idx="49404">
                  <c:v>45171.541666666664</c:v>
                </c:pt>
                <c:pt idx="49405">
                  <c:v>45171.545138888891</c:v>
                </c:pt>
                <c:pt idx="49406">
                  <c:v>45171.548611111109</c:v>
                </c:pt>
                <c:pt idx="49407">
                  <c:v>45171.552083333336</c:v>
                </c:pt>
                <c:pt idx="49408">
                  <c:v>45171.555555555555</c:v>
                </c:pt>
                <c:pt idx="49409">
                  <c:v>45171.559027777781</c:v>
                </c:pt>
                <c:pt idx="49410">
                  <c:v>45171.5625</c:v>
                </c:pt>
                <c:pt idx="49411">
                  <c:v>45171.565972222219</c:v>
                </c:pt>
                <c:pt idx="49412">
                  <c:v>45171.569444444445</c:v>
                </c:pt>
                <c:pt idx="49413">
                  <c:v>45171.572916666664</c:v>
                </c:pt>
                <c:pt idx="49414">
                  <c:v>45171.576388888891</c:v>
                </c:pt>
                <c:pt idx="49415">
                  <c:v>45171.579861111109</c:v>
                </c:pt>
                <c:pt idx="49416">
                  <c:v>45171.583333333336</c:v>
                </c:pt>
                <c:pt idx="49417">
                  <c:v>45171.586805555555</c:v>
                </c:pt>
                <c:pt idx="49418">
                  <c:v>45171.590277777781</c:v>
                </c:pt>
                <c:pt idx="49419">
                  <c:v>45171.59375</c:v>
                </c:pt>
                <c:pt idx="49420">
                  <c:v>45171.597222222219</c:v>
                </c:pt>
                <c:pt idx="49421">
                  <c:v>45171.600694444445</c:v>
                </c:pt>
                <c:pt idx="49422">
                  <c:v>45171.604166666664</c:v>
                </c:pt>
                <c:pt idx="49423">
                  <c:v>45171.607638888891</c:v>
                </c:pt>
                <c:pt idx="49424">
                  <c:v>45171.611111111109</c:v>
                </c:pt>
                <c:pt idx="49425">
                  <c:v>45171.614583333336</c:v>
                </c:pt>
                <c:pt idx="49426">
                  <c:v>45171.618055555555</c:v>
                </c:pt>
                <c:pt idx="49427">
                  <c:v>45171.621527777781</c:v>
                </c:pt>
                <c:pt idx="49428">
                  <c:v>45171.625</c:v>
                </c:pt>
                <c:pt idx="49429">
                  <c:v>45171.628472222219</c:v>
                </c:pt>
                <c:pt idx="49430">
                  <c:v>45171.631944444445</c:v>
                </c:pt>
                <c:pt idx="49431">
                  <c:v>45171.635416666664</c:v>
                </c:pt>
                <c:pt idx="49432">
                  <c:v>45171.638888888891</c:v>
                </c:pt>
                <c:pt idx="49433">
                  <c:v>45171.642361111109</c:v>
                </c:pt>
                <c:pt idx="49434">
                  <c:v>45171.645833333336</c:v>
                </c:pt>
                <c:pt idx="49435">
                  <c:v>45171.649305555555</c:v>
                </c:pt>
                <c:pt idx="49436">
                  <c:v>45171.652777777781</c:v>
                </c:pt>
                <c:pt idx="49437">
                  <c:v>45171.65625</c:v>
                </c:pt>
                <c:pt idx="49438">
                  <c:v>45171.659722222219</c:v>
                </c:pt>
                <c:pt idx="49439">
                  <c:v>45171.663194444445</c:v>
                </c:pt>
                <c:pt idx="49440">
                  <c:v>45171.666666666664</c:v>
                </c:pt>
                <c:pt idx="49441">
                  <c:v>45171.670138888891</c:v>
                </c:pt>
                <c:pt idx="49442">
                  <c:v>45171.673611111109</c:v>
                </c:pt>
                <c:pt idx="49443">
                  <c:v>45171.677083333336</c:v>
                </c:pt>
                <c:pt idx="49444">
                  <c:v>45171.680555555555</c:v>
                </c:pt>
                <c:pt idx="49445">
                  <c:v>45171.684027777781</c:v>
                </c:pt>
                <c:pt idx="49446">
                  <c:v>45171.6875</c:v>
                </c:pt>
                <c:pt idx="49447">
                  <c:v>45171.690972222219</c:v>
                </c:pt>
                <c:pt idx="49448">
                  <c:v>45171.694444444445</c:v>
                </c:pt>
                <c:pt idx="49449">
                  <c:v>45171.697916666664</c:v>
                </c:pt>
                <c:pt idx="49450">
                  <c:v>45171.701388888891</c:v>
                </c:pt>
                <c:pt idx="49451">
                  <c:v>45171.704861111109</c:v>
                </c:pt>
                <c:pt idx="49452">
                  <c:v>45171.708333333336</c:v>
                </c:pt>
                <c:pt idx="49453">
                  <c:v>45171.711805555555</c:v>
                </c:pt>
                <c:pt idx="49454">
                  <c:v>45171.715277777781</c:v>
                </c:pt>
                <c:pt idx="49455">
                  <c:v>45171.71875</c:v>
                </c:pt>
                <c:pt idx="49456">
                  <c:v>45171.722222222219</c:v>
                </c:pt>
                <c:pt idx="49457">
                  <c:v>45171.725694444445</c:v>
                </c:pt>
                <c:pt idx="49458">
                  <c:v>45171.729166666664</c:v>
                </c:pt>
                <c:pt idx="49459">
                  <c:v>45171.732638888891</c:v>
                </c:pt>
                <c:pt idx="49460">
                  <c:v>45171.736111111109</c:v>
                </c:pt>
                <c:pt idx="49461">
                  <c:v>45171.739583333336</c:v>
                </c:pt>
                <c:pt idx="49462">
                  <c:v>45171.743055555555</c:v>
                </c:pt>
                <c:pt idx="49463">
                  <c:v>45171.746527777781</c:v>
                </c:pt>
                <c:pt idx="49464">
                  <c:v>45171.75</c:v>
                </c:pt>
                <c:pt idx="49465">
                  <c:v>45171.753472222219</c:v>
                </c:pt>
                <c:pt idx="49466">
                  <c:v>45171.756944444445</c:v>
                </c:pt>
                <c:pt idx="49467">
                  <c:v>45171.760416666664</c:v>
                </c:pt>
                <c:pt idx="49468">
                  <c:v>45171.763888888891</c:v>
                </c:pt>
                <c:pt idx="49469">
                  <c:v>45171.767361111109</c:v>
                </c:pt>
                <c:pt idx="49470">
                  <c:v>45171.770833333336</c:v>
                </c:pt>
                <c:pt idx="49471">
                  <c:v>45171.774305555555</c:v>
                </c:pt>
                <c:pt idx="49472">
                  <c:v>45171.777777777781</c:v>
                </c:pt>
                <c:pt idx="49473">
                  <c:v>45171.78125</c:v>
                </c:pt>
                <c:pt idx="49474">
                  <c:v>45171.784722222219</c:v>
                </c:pt>
                <c:pt idx="49475">
                  <c:v>45171.788194444445</c:v>
                </c:pt>
                <c:pt idx="49476">
                  <c:v>45171.791666666664</c:v>
                </c:pt>
                <c:pt idx="49477">
                  <c:v>45171.795138888891</c:v>
                </c:pt>
                <c:pt idx="49478">
                  <c:v>45171.798611111109</c:v>
                </c:pt>
                <c:pt idx="49479">
                  <c:v>45171.802083333336</c:v>
                </c:pt>
                <c:pt idx="49480">
                  <c:v>45171.805555555555</c:v>
                </c:pt>
                <c:pt idx="49481">
                  <c:v>45171.809027777781</c:v>
                </c:pt>
                <c:pt idx="49482">
                  <c:v>45171.8125</c:v>
                </c:pt>
                <c:pt idx="49483">
                  <c:v>45171.815972222219</c:v>
                </c:pt>
                <c:pt idx="49484">
                  <c:v>45171.819444444445</c:v>
                </c:pt>
                <c:pt idx="49485">
                  <c:v>45171.822916666664</c:v>
                </c:pt>
                <c:pt idx="49486">
                  <c:v>45171.826388888891</c:v>
                </c:pt>
                <c:pt idx="49487">
                  <c:v>45171.829861111109</c:v>
                </c:pt>
                <c:pt idx="49488">
                  <c:v>45171.833333333336</c:v>
                </c:pt>
                <c:pt idx="49489">
                  <c:v>45171.836805555555</c:v>
                </c:pt>
                <c:pt idx="49490">
                  <c:v>45171.840277777781</c:v>
                </c:pt>
                <c:pt idx="49491">
                  <c:v>45171.84375</c:v>
                </c:pt>
                <c:pt idx="49492">
                  <c:v>45171.847222222219</c:v>
                </c:pt>
                <c:pt idx="49493">
                  <c:v>45171.850694444445</c:v>
                </c:pt>
                <c:pt idx="49494">
                  <c:v>45171.854166666664</c:v>
                </c:pt>
                <c:pt idx="49495">
                  <c:v>45171.857638888891</c:v>
                </c:pt>
                <c:pt idx="49496">
                  <c:v>45171.861111111109</c:v>
                </c:pt>
                <c:pt idx="49497">
                  <c:v>45171.864583333336</c:v>
                </c:pt>
                <c:pt idx="49498">
                  <c:v>45171.868055555555</c:v>
                </c:pt>
                <c:pt idx="49499">
                  <c:v>45171.871527777781</c:v>
                </c:pt>
                <c:pt idx="49500">
                  <c:v>45171.875</c:v>
                </c:pt>
                <c:pt idx="49501">
                  <c:v>45171.878472222219</c:v>
                </c:pt>
                <c:pt idx="49502">
                  <c:v>45171.881944444445</c:v>
                </c:pt>
                <c:pt idx="49503">
                  <c:v>45171.885416666664</c:v>
                </c:pt>
                <c:pt idx="49504">
                  <c:v>45171.888888888891</c:v>
                </c:pt>
                <c:pt idx="49505">
                  <c:v>45171.892361111109</c:v>
                </c:pt>
                <c:pt idx="49506">
                  <c:v>45171.895833333336</c:v>
                </c:pt>
                <c:pt idx="49507">
                  <c:v>45171.899305555555</c:v>
                </c:pt>
                <c:pt idx="49508">
                  <c:v>45171.902777777781</c:v>
                </c:pt>
                <c:pt idx="49509">
                  <c:v>45171.90625</c:v>
                </c:pt>
                <c:pt idx="49510">
                  <c:v>45171.909722222219</c:v>
                </c:pt>
                <c:pt idx="49511">
                  <c:v>45171.913194444445</c:v>
                </c:pt>
                <c:pt idx="49512">
                  <c:v>45171.916666666664</c:v>
                </c:pt>
                <c:pt idx="49513">
                  <c:v>45171.920138888891</c:v>
                </c:pt>
                <c:pt idx="49514">
                  <c:v>45171.923611111109</c:v>
                </c:pt>
                <c:pt idx="49515">
                  <c:v>45171.927083333336</c:v>
                </c:pt>
                <c:pt idx="49516">
                  <c:v>45171.930555555555</c:v>
                </c:pt>
                <c:pt idx="49517">
                  <c:v>45171.934027777781</c:v>
                </c:pt>
                <c:pt idx="49518">
                  <c:v>45171.9375</c:v>
                </c:pt>
                <c:pt idx="49519">
                  <c:v>45171.940972222219</c:v>
                </c:pt>
                <c:pt idx="49520">
                  <c:v>45171.944444444445</c:v>
                </c:pt>
                <c:pt idx="49521">
                  <c:v>45171.947916666664</c:v>
                </c:pt>
                <c:pt idx="49522">
                  <c:v>45171.951388888891</c:v>
                </c:pt>
                <c:pt idx="49523">
                  <c:v>45171.954861111109</c:v>
                </c:pt>
                <c:pt idx="49524">
                  <c:v>45171.958333333336</c:v>
                </c:pt>
                <c:pt idx="49525">
                  <c:v>45171.961805555555</c:v>
                </c:pt>
                <c:pt idx="49526">
                  <c:v>45171.965277777781</c:v>
                </c:pt>
                <c:pt idx="49527">
                  <c:v>45171.96875</c:v>
                </c:pt>
                <c:pt idx="49528">
                  <c:v>45171.972222222219</c:v>
                </c:pt>
                <c:pt idx="49529">
                  <c:v>45171.975694444445</c:v>
                </c:pt>
                <c:pt idx="49530">
                  <c:v>45171.979166666664</c:v>
                </c:pt>
                <c:pt idx="49531">
                  <c:v>45171.982638888891</c:v>
                </c:pt>
                <c:pt idx="49532">
                  <c:v>45171.986111111109</c:v>
                </c:pt>
                <c:pt idx="49533">
                  <c:v>45171.989583333336</c:v>
                </c:pt>
                <c:pt idx="49534">
                  <c:v>45171.993055555555</c:v>
                </c:pt>
                <c:pt idx="49535">
                  <c:v>45171.996527777781</c:v>
                </c:pt>
                <c:pt idx="49536">
                  <c:v>45172</c:v>
                </c:pt>
                <c:pt idx="49537">
                  <c:v>45172.003472222219</c:v>
                </c:pt>
                <c:pt idx="49538">
                  <c:v>45172.006944444445</c:v>
                </c:pt>
                <c:pt idx="49539">
                  <c:v>45172.010416666664</c:v>
                </c:pt>
                <c:pt idx="49540">
                  <c:v>45172.013888888891</c:v>
                </c:pt>
                <c:pt idx="49541">
                  <c:v>45172.017361111109</c:v>
                </c:pt>
                <c:pt idx="49542">
                  <c:v>45172.020833333336</c:v>
                </c:pt>
                <c:pt idx="49543">
                  <c:v>45172.024305555555</c:v>
                </c:pt>
                <c:pt idx="49544">
                  <c:v>45172.027777777781</c:v>
                </c:pt>
                <c:pt idx="49545">
                  <c:v>45172.03125</c:v>
                </c:pt>
                <c:pt idx="49546">
                  <c:v>45172.034722222219</c:v>
                </c:pt>
                <c:pt idx="49547">
                  <c:v>45172.038194444445</c:v>
                </c:pt>
                <c:pt idx="49548">
                  <c:v>45172.041666666664</c:v>
                </c:pt>
                <c:pt idx="49549">
                  <c:v>45172.045138888891</c:v>
                </c:pt>
                <c:pt idx="49550">
                  <c:v>45172.048611111109</c:v>
                </c:pt>
                <c:pt idx="49551">
                  <c:v>45172.052083333336</c:v>
                </c:pt>
                <c:pt idx="49552">
                  <c:v>45172.055555555555</c:v>
                </c:pt>
                <c:pt idx="49553">
                  <c:v>45172.059027777781</c:v>
                </c:pt>
                <c:pt idx="49554">
                  <c:v>45172.0625</c:v>
                </c:pt>
                <c:pt idx="49555">
                  <c:v>45172.065972222219</c:v>
                </c:pt>
                <c:pt idx="49556">
                  <c:v>45172.069444444445</c:v>
                </c:pt>
                <c:pt idx="49557">
                  <c:v>45172.072916666664</c:v>
                </c:pt>
                <c:pt idx="49558">
                  <c:v>45172.076388888891</c:v>
                </c:pt>
                <c:pt idx="49559">
                  <c:v>45172.079861111109</c:v>
                </c:pt>
                <c:pt idx="49560">
                  <c:v>45172.083333333336</c:v>
                </c:pt>
                <c:pt idx="49561">
                  <c:v>45172.086805555555</c:v>
                </c:pt>
                <c:pt idx="49562">
                  <c:v>45172.090277777781</c:v>
                </c:pt>
                <c:pt idx="49563">
                  <c:v>45172.09375</c:v>
                </c:pt>
                <c:pt idx="49564">
                  <c:v>45172.097222222219</c:v>
                </c:pt>
                <c:pt idx="49565">
                  <c:v>45172.100694444445</c:v>
                </c:pt>
                <c:pt idx="49566">
                  <c:v>45172.104166666664</c:v>
                </c:pt>
                <c:pt idx="49567">
                  <c:v>45172.107638888891</c:v>
                </c:pt>
                <c:pt idx="49568">
                  <c:v>45172.111111111109</c:v>
                </c:pt>
                <c:pt idx="49569">
                  <c:v>45172.114583333336</c:v>
                </c:pt>
                <c:pt idx="49570">
                  <c:v>45172.118055555555</c:v>
                </c:pt>
                <c:pt idx="49571">
                  <c:v>45172.121527777781</c:v>
                </c:pt>
                <c:pt idx="49572">
                  <c:v>45172.125</c:v>
                </c:pt>
                <c:pt idx="49573">
                  <c:v>45172.128472222219</c:v>
                </c:pt>
                <c:pt idx="49574">
                  <c:v>45172.131944444445</c:v>
                </c:pt>
                <c:pt idx="49575">
                  <c:v>45172.135416666664</c:v>
                </c:pt>
                <c:pt idx="49576">
                  <c:v>45172.138888888891</c:v>
                </c:pt>
                <c:pt idx="49577">
                  <c:v>45172.142361111109</c:v>
                </c:pt>
                <c:pt idx="49578">
                  <c:v>45172.145833333336</c:v>
                </c:pt>
                <c:pt idx="49579">
                  <c:v>45172.149305555555</c:v>
                </c:pt>
                <c:pt idx="49580">
                  <c:v>45172.152777777781</c:v>
                </c:pt>
                <c:pt idx="49581">
                  <c:v>45172.15625</c:v>
                </c:pt>
                <c:pt idx="49582">
                  <c:v>45172.159722222219</c:v>
                </c:pt>
                <c:pt idx="49583">
                  <c:v>45172.163194444445</c:v>
                </c:pt>
                <c:pt idx="49584">
                  <c:v>45172.166666666664</c:v>
                </c:pt>
                <c:pt idx="49585">
                  <c:v>45172.170138888891</c:v>
                </c:pt>
                <c:pt idx="49586">
                  <c:v>45172.173611111109</c:v>
                </c:pt>
                <c:pt idx="49587">
                  <c:v>45172.177083333336</c:v>
                </c:pt>
                <c:pt idx="49588">
                  <c:v>45172.180555555555</c:v>
                </c:pt>
                <c:pt idx="49589">
                  <c:v>45172.184027777781</c:v>
                </c:pt>
                <c:pt idx="49590">
                  <c:v>45172.1875</c:v>
                </c:pt>
                <c:pt idx="49591">
                  <c:v>45172.190972222219</c:v>
                </c:pt>
                <c:pt idx="49592">
                  <c:v>45172.194444444445</c:v>
                </c:pt>
                <c:pt idx="49593">
                  <c:v>45172.197916666664</c:v>
                </c:pt>
                <c:pt idx="49594">
                  <c:v>45172.201388888891</c:v>
                </c:pt>
                <c:pt idx="49595">
                  <c:v>45172.204861111109</c:v>
                </c:pt>
                <c:pt idx="49596">
                  <c:v>45172.208333333336</c:v>
                </c:pt>
                <c:pt idx="49597">
                  <c:v>45172.211805555555</c:v>
                </c:pt>
                <c:pt idx="49598">
                  <c:v>45172.215277777781</c:v>
                </c:pt>
                <c:pt idx="49599">
                  <c:v>45172.21875</c:v>
                </c:pt>
                <c:pt idx="49600">
                  <c:v>45172.222222222219</c:v>
                </c:pt>
                <c:pt idx="49601">
                  <c:v>45172.225694444445</c:v>
                </c:pt>
                <c:pt idx="49602">
                  <c:v>45172.229166666664</c:v>
                </c:pt>
                <c:pt idx="49603">
                  <c:v>45172.232638888891</c:v>
                </c:pt>
                <c:pt idx="49604">
                  <c:v>45172.236111111109</c:v>
                </c:pt>
                <c:pt idx="49605">
                  <c:v>45172.239583333336</c:v>
                </c:pt>
                <c:pt idx="49606">
                  <c:v>45172.243055555555</c:v>
                </c:pt>
                <c:pt idx="49607">
                  <c:v>45172.246527777781</c:v>
                </c:pt>
                <c:pt idx="49608">
                  <c:v>45172.25</c:v>
                </c:pt>
                <c:pt idx="49609">
                  <c:v>45172.253472222219</c:v>
                </c:pt>
                <c:pt idx="49610">
                  <c:v>45172.256944444445</c:v>
                </c:pt>
                <c:pt idx="49611">
                  <c:v>45172.260416666664</c:v>
                </c:pt>
                <c:pt idx="49612">
                  <c:v>45172.263888888891</c:v>
                </c:pt>
                <c:pt idx="49613">
                  <c:v>45172.267361111109</c:v>
                </c:pt>
                <c:pt idx="49614">
                  <c:v>45172.270833333336</c:v>
                </c:pt>
                <c:pt idx="49615">
                  <c:v>45172.274305555555</c:v>
                </c:pt>
                <c:pt idx="49616">
                  <c:v>45172.277777777781</c:v>
                </c:pt>
                <c:pt idx="49617">
                  <c:v>45172.28125</c:v>
                </c:pt>
                <c:pt idx="49618">
                  <c:v>45172.284722222219</c:v>
                </c:pt>
                <c:pt idx="49619">
                  <c:v>45172.288194444445</c:v>
                </c:pt>
                <c:pt idx="49620">
                  <c:v>45172.291666666664</c:v>
                </c:pt>
                <c:pt idx="49621">
                  <c:v>45172.295138888891</c:v>
                </c:pt>
                <c:pt idx="49622">
                  <c:v>45172.298611111109</c:v>
                </c:pt>
                <c:pt idx="49623">
                  <c:v>45172.302083333336</c:v>
                </c:pt>
                <c:pt idx="49624">
                  <c:v>45172.305555555555</c:v>
                </c:pt>
                <c:pt idx="49625">
                  <c:v>45172.309027777781</c:v>
                </c:pt>
                <c:pt idx="49626">
                  <c:v>45172.3125</c:v>
                </c:pt>
                <c:pt idx="49627">
                  <c:v>45172.315972222219</c:v>
                </c:pt>
                <c:pt idx="49628">
                  <c:v>45172.319444444445</c:v>
                </c:pt>
                <c:pt idx="49629">
                  <c:v>45172.322916666664</c:v>
                </c:pt>
                <c:pt idx="49630">
                  <c:v>45172.326388888891</c:v>
                </c:pt>
                <c:pt idx="49631">
                  <c:v>45172.329861111109</c:v>
                </c:pt>
                <c:pt idx="49632">
                  <c:v>45172.333333333336</c:v>
                </c:pt>
                <c:pt idx="49633">
                  <c:v>45172.336805555555</c:v>
                </c:pt>
                <c:pt idx="49634">
                  <c:v>45172.340277777781</c:v>
                </c:pt>
                <c:pt idx="49635">
                  <c:v>45172.34375</c:v>
                </c:pt>
                <c:pt idx="49636">
                  <c:v>45172.347222222219</c:v>
                </c:pt>
                <c:pt idx="49637">
                  <c:v>45172.350694444445</c:v>
                </c:pt>
                <c:pt idx="49638">
                  <c:v>45172.354166666664</c:v>
                </c:pt>
                <c:pt idx="49639">
                  <c:v>45172.357638888891</c:v>
                </c:pt>
                <c:pt idx="49640">
                  <c:v>45172.361111111109</c:v>
                </c:pt>
                <c:pt idx="49641">
                  <c:v>45172.364583333336</c:v>
                </c:pt>
                <c:pt idx="49642">
                  <c:v>45172.368055555555</c:v>
                </c:pt>
                <c:pt idx="49643">
                  <c:v>45172.371527777781</c:v>
                </c:pt>
                <c:pt idx="49644">
                  <c:v>45172.375</c:v>
                </c:pt>
                <c:pt idx="49645">
                  <c:v>45172.378472222219</c:v>
                </c:pt>
                <c:pt idx="49646">
                  <c:v>45172.381944444445</c:v>
                </c:pt>
                <c:pt idx="49647">
                  <c:v>45172.385416666664</c:v>
                </c:pt>
                <c:pt idx="49648">
                  <c:v>45172.388888888891</c:v>
                </c:pt>
                <c:pt idx="49649">
                  <c:v>45172.392361111109</c:v>
                </c:pt>
                <c:pt idx="49650">
                  <c:v>45172.395833333336</c:v>
                </c:pt>
                <c:pt idx="49651">
                  <c:v>45172.399305555555</c:v>
                </c:pt>
                <c:pt idx="49652">
                  <c:v>45172.402777777781</c:v>
                </c:pt>
                <c:pt idx="49653">
                  <c:v>45172.40625</c:v>
                </c:pt>
                <c:pt idx="49654">
                  <c:v>45172.409722222219</c:v>
                </c:pt>
                <c:pt idx="49655">
                  <c:v>45172.413194444445</c:v>
                </c:pt>
                <c:pt idx="49656">
                  <c:v>45172.416666666664</c:v>
                </c:pt>
                <c:pt idx="49657">
                  <c:v>45172.420138888891</c:v>
                </c:pt>
                <c:pt idx="49658">
                  <c:v>45172.423611111109</c:v>
                </c:pt>
                <c:pt idx="49659">
                  <c:v>45172.427083333336</c:v>
                </c:pt>
                <c:pt idx="49660">
                  <c:v>45172.430555555555</c:v>
                </c:pt>
                <c:pt idx="49661">
                  <c:v>45172.434027777781</c:v>
                </c:pt>
                <c:pt idx="49662">
                  <c:v>45172.4375</c:v>
                </c:pt>
                <c:pt idx="49663">
                  <c:v>45172.440972222219</c:v>
                </c:pt>
                <c:pt idx="49664">
                  <c:v>45172.444444444445</c:v>
                </c:pt>
                <c:pt idx="49665">
                  <c:v>45172.447916666664</c:v>
                </c:pt>
                <c:pt idx="49666">
                  <c:v>45172.451388888891</c:v>
                </c:pt>
                <c:pt idx="49667">
                  <c:v>45172.454861111109</c:v>
                </c:pt>
                <c:pt idx="49668">
                  <c:v>45172.458333333336</c:v>
                </c:pt>
                <c:pt idx="49669">
                  <c:v>45172.461805555555</c:v>
                </c:pt>
                <c:pt idx="49670">
                  <c:v>45172.465277777781</c:v>
                </c:pt>
                <c:pt idx="49671">
                  <c:v>45172.46875</c:v>
                </c:pt>
                <c:pt idx="49672">
                  <c:v>45172.472222222219</c:v>
                </c:pt>
                <c:pt idx="49673">
                  <c:v>45172.475694444445</c:v>
                </c:pt>
                <c:pt idx="49674">
                  <c:v>45172.479166666664</c:v>
                </c:pt>
                <c:pt idx="49675">
                  <c:v>45172.482638888891</c:v>
                </c:pt>
                <c:pt idx="49676">
                  <c:v>45172.486111111109</c:v>
                </c:pt>
                <c:pt idx="49677">
                  <c:v>45172.489583333336</c:v>
                </c:pt>
                <c:pt idx="49678">
                  <c:v>45172.493055555555</c:v>
                </c:pt>
                <c:pt idx="49679">
                  <c:v>45172.496527777781</c:v>
                </c:pt>
                <c:pt idx="49680">
                  <c:v>45172.5</c:v>
                </c:pt>
                <c:pt idx="49681">
                  <c:v>45172.503472222219</c:v>
                </c:pt>
                <c:pt idx="49682">
                  <c:v>45172.506944444445</c:v>
                </c:pt>
                <c:pt idx="49683">
                  <c:v>45172.510416666664</c:v>
                </c:pt>
                <c:pt idx="49684">
                  <c:v>45172.513888888891</c:v>
                </c:pt>
                <c:pt idx="49685">
                  <c:v>45172.517361111109</c:v>
                </c:pt>
                <c:pt idx="49686">
                  <c:v>45172.520833333336</c:v>
                </c:pt>
                <c:pt idx="49687">
                  <c:v>45172.524305555555</c:v>
                </c:pt>
                <c:pt idx="49688">
                  <c:v>45172.527777777781</c:v>
                </c:pt>
                <c:pt idx="49689">
                  <c:v>45172.53125</c:v>
                </c:pt>
                <c:pt idx="49690">
                  <c:v>45172.534722222219</c:v>
                </c:pt>
                <c:pt idx="49691">
                  <c:v>45172.538194444445</c:v>
                </c:pt>
                <c:pt idx="49692">
                  <c:v>45172.541666666664</c:v>
                </c:pt>
                <c:pt idx="49693">
                  <c:v>45172.545138888891</c:v>
                </c:pt>
                <c:pt idx="49694">
                  <c:v>45172.548611111109</c:v>
                </c:pt>
                <c:pt idx="49695">
                  <c:v>45172.552083333336</c:v>
                </c:pt>
                <c:pt idx="49696">
                  <c:v>45172.555555555555</c:v>
                </c:pt>
                <c:pt idx="49697">
                  <c:v>45172.559027777781</c:v>
                </c:pt>
                <c:pt idx="49698">
                  <c:v>45172.5625</c:v>
                </c:pt>
                <c:pt idx="49699">
                  <c:v>45172.565972222219</c:v>
                </c:pt>
                <c:pt idx="49700">
                  <c:v>45172.569444444445</c:v>
                </c:pt>
                <c:pt idx="49701">
                  <c:v>45172.572916666664</c:v>
                </c:pt>
                <c:pt idx="49702">
                  <c:v>45172.576388888891</c:v>
                </c:pt>
                <c:pt idx="49703">
                  <c:v>45172.579861111109</c:v>
                </c:pt>
                <c:pt idx="49704">
                  <c:v>45172.583333333336</c:v>
                </c:pt>
                <c:pt idx="49705">
                  <c:v>45172.586805555555</c:v>
                </c:pt>
                <c:pt idx="49706">
                  <c:v>45172.590277777781</c:v>
                </c:pt>
                <c:pt idx="49707">
                  <c:v>45172.59375</c:v>
                </c:pt>
                <c:pt idx="49708">
                  <c:v>45172.597222222219</c:v>
                </c:pt>
                <c:pt idx="49709">
                  <c:v>45172.600694444445</c:v>
                </c:pt>
                <c:pt idx="49710">
                  <c:v>45172.604166666664</c:v>
                </c:pt>
                <c:pt idx="49711">
                  <c:v>45172.607638888891</c:v>
                </c:pt>
                <c:pt idx="49712">
                  <c:v>45172.611111111109</c:v>
                </c:pt>
                <c:pt idx="49713">
                  <c:v>45172.614583333336</c:v>
                </c:pt>
                <c:pt idx="49714">
                  <c:v>45172.618055555555</c:v>
                </c:pt>
                <c:pt idx="49715">
                  <c:v>45172.621527777781</c:v>
                </c:pt>
                <c:pt idx="49716">
                  <c:v>45172.625</c:v>
                </c:pt>
                <c:pt idx="49717">
                  <c:v>45172.628472222219</c:v>
                </c:pt>
                <c:pt idx="49718">
                  <c:v>45172.631944444445</c:v>
                </c:pt>
                <c:pt idx="49719">
                  <c:v>45172.635416666664</c:v>
                </c:pt>
                <c:pt idx="49720">
                  <c:v>45172.638888888891</c:v>
                </c:pt>
                <c:pt idx="49721">
                  <c:v>45172.642361111109</c:v>
                </c:pt>
                <c:pt idx="49722">
                  <c:v>45172.645833333336</c:v>
                </c:pt>
                <c:pt idx="49723">
                  <c:v>45172.649305555555</c:v>
                </c:pt>
                <c:pt idx="49724">
                  <c:v>45172.652777777781</c:v>
                </c:pt>
                <c:pt idx="49725">
                  <c:v>45172.65625</c:v>
                </c:pt>
                <c:pt idx="49726">
                  <c:v>45172.659722222219</c:v>
                </c:pt>
                <c:pt idx="49727">
                  <c:v>45172.663194444445</c:v>
                </c:pt>
                <c:pt idx="49728">
                  <c:v>45172.666666666664</c:v>
                </c:pt>
                <c:pt idx="49729">
                  <c:v>45172.670138888891</c:v>
                </c:pt>
                <c:pt idx="49730">
                  <c:v>45172.673611111109</c:v>
                </c:pt>
                <c:pt idx="49731">
                  <c:v>45172.677083333336</c:v>
                </c:pt>
                <c:pt idx="49732">
                  <c:v>45172.680555555555</c:v>
                </c:pt>
                <c:pt idx="49733">
                  <c:v>45172.684027777781</c:v>
                </c:pt>
                <c:pt idx="49734">
                  <c:v>45172.6875</c:v>
                </c:pt>
                <c:pt idx="49735">
                  <c:v>45172.690972222219</c:v>
                </c:pt>
                <c:pt idx="49736">
                  <c:v>45172.694444444445</c:v>
                </c:pt>
                <c:pt idx="49737">
                  <c:v>45172.697916666664</c:v>
                </c:pt>
                <c:pt idx="49738">
                  <c:v>45172.701388888891</c:v>
                </c:pt>
                <c:pt idx="49739">
                  <c:v>45172.704861111109</c:v>
                </c:pt>
                <c:pt idx="49740">
                  <c:v>45172.708333333336</c:v>
                </c:pt>
                <c:pt idx="49741">
                  <c:v>45172.711805555555</c:v>
                </c:pt>
                <c:pt idx="49742">
                  <c:v>45172.715277777781</c:v>
                </c:pt>
                <c:pt idx="49743">
                  <c:v>45172.71875</c:v>
                </c:pt>
                <c:pt idx="49744">
                  <c:v>45172.722222222219</c:v>
                </c:pt>
                <c:pt idx="49745">
                  <c:v>45172.725694444445</c:v>
                </c:pt>
                <c:pt idx="49746">
                  <c:v>45172.729166666664</c:v>
                </c:pt>
                <c:pt idx="49747">
                  <c:v>45172.732638888891</c:v>
                </c:pt>
                <c:pt idx="49748">
                  <c:v>45172.736111111109</c:v>
                </c:pt>
                <c:pt idx="49749">
                  <c:v>45172.739583333336</c:v>
                </c:pt>
                <c:pt idx="49750">
                  <c:v>45172.743055555555</c:v>
                </c:pt>
                <c:pt idx="49751">
                  <c:v>45172.746527777781</c:v>
                </c:pt>
                <c:pt idx="49752">
                  <c:v>45172.75</c:v>
                </c:pt>
                <c:pt idx="49753">
                  <c:v>45172.753472222219</c:v>
                </c:pt>
                <c:pt idx="49754">
                  <c:v>45172.756944444445</c:v>
                </c:pt>
                <c:pt idx="49755">
                  <c:v>45172.760416666664</c:v>
                </c:pt>
                <c:pt idx="49756">
                  <c:v>45172.763888888891</c:v>
                </c:pt>
                <c:pt idx="49757">
                  <c:v>45172.767361111109</c:v>
                </c:pt>
                <c:pt idx="49758">
                  <c:v>45172.770833333336</c:v>
                </c:pt>
                <c:pt idx="49759">
                  <c:v>45172.774305555555</c:v>
                </c:pt>
                <c:pt idx="49760">
                  <c:v>45172.777777777781</c:v>
                </c:pt>
                <c:pt idx="49761">
                  <c:v>45172.78125</c:v>
                </c:pt>
                <c:pt idx="49762">
                  <c:v>45172.784722222219</c:v>
                </c:pt>
                <c:pt idx="49763">
                  <c:v>45172.788194444445</c:v>
                </c:pt>
                <c:pt idx="49764">
                  <c:v>45172.791666666664</c:v>
                </c:pt>
                <c:pt idx="49765">
                  <c:v>45172.795138888891</c:v>
                </c:pt>
                <c:pt idx="49766">
                  <c:v>45172.798611111109</c:v>
                </c:pt>
                <c:pt idx="49767">
                  <c:v>45172.802083333336</c:v>
                </c:pt>
                <c:pt idx="49768">
                  <c:v>45172.805555555555</c:v>
                </c:pt>
                <c:pt idx="49769">
                  <c:v>45172.809027777781</c:v>
                </c:pt>
                <c:pt idx="49770">
                  <c:v>45172.8125</c:v>
                </c:pt>
                <c:pt idx="49771">
                  <c:v>45172.815972222219</c:v>
                </c:pt>
                <c:pt idx="49772">
                  <c:v>45172.819444444445</c:v>
                </c:pt>
                <c:pt idx="49773">
                  <c:v>45172.822916666664</c:v>
                </c:pt>
                <c:pt idx="49774">
                  <c:v>45172.826388888891</c:v>
                </c:pt>
                <c:pt idx="49775">
                  <c:v>45172.829861111109</c:v>
                </c:pt>
                <c:pt idx="49776">
                  <c:v>45172.833333333336</c:v>
                </c:pt>
                <c:pt idx="49777">
                  <c:v>45172.836805555555</c:v>
                </c:pt>
                <c:pt idx="49778">
                  <c:v>45172.840277777781</c:v>
                </c:pt>
                <c:pt idx="49779">
                  <c:v>45172.84375</c:v>
                </c:pt>
                <c:pt idx="49780">
                  <c:v>45172.847222222219</c:v>
                </c:pt>
                <c:pt idx="49781">
                  <c:v>45172.850694444445</c:v>
                </c:pt>
                <c:pt idx="49782">
                  <c:v>45172.854166666664</c:v>
                </c:pt>
                <c:pt idx="49783">
                  <c:v>45172.857638888891</c:v>
                </c:pt>
                <c:pt idx="49784">
                  <c:v>45172.861111111109</c:v>
                </c:pt>
                <c:pt idx="49785">
                  <c:v>45172.864583333336</c:v>
                </c:pt>
                <c:pt idx="49786">
                  <c:v>45172.868055555555</c:v>
                </c:pt>
                <c:pt idx="49787">
                  <c:v>45172.871527777781</c:v>
                </c:pt>
                <c:pt idx="49788">
                  <c:v>45172.875</c:v>
                </c:pt>
                <c:pt idx="49789">
                  <c:v>45172.878472222219</c:v>
                </c:pt>
                <c:pt idx="49790">
                  <c:v>45172.881944444445</c:v>
                </c:pt>
                <c:pt idx="49791">
                  <c:v>45172.885416666664</c:v>
                </c:pt>
                <c:pt idx="49792">
                  <c:v>45172.888888888891</c:v>
                </c:pt>
                <c:pt idx="49793">
                  <c:v>45172.892361111109</c:v>
                </c:pt>
                <c:pt idx="49794">
                  <c:v>45172.895833333336</c:v>
                </c:pt>
                <c:pt idx="49795">
                  <c:v>45172.899305555555</c:v>
                </c:pt>
                <c:pt idx="49796">
                  <c:v>45172.902777777781</c:v>
                </c:pt>
                <c:pt idx="49797">
                  <c:v>45172.90625</c:v>
                </c:pt>
                <c:pt idx="49798">
                  <c:v>45172.909722222219</c:v>
                </c:pt>
                <c:pt idx="49799">
                  <c:v>45172.913194444445</c:v>
                </c:pt>
                <c:pt idx="49800">
                  <c:v>45172.916666666664</c:v>
                </c:pt>
                <c:pt idx="49801">
                  <c:v>45172.920138888891</c:v>
                </c:pt>
                <c:pt idx="49802">
                  <c:v>45172.923611111109</c:v>
                </c:pt>
                <c:pt idx="49803">
                  <c:v>45172.927083333336</c:v>
                </c:pt>
                <c:pt idx="49804">
                  <c:v>45172.930555555555</c:v>
                </c:pt>
                <c:pt idx="49805">
                  <c:v>45172.934027777781</c:v>
                </c:pt>
                <c:pt idx="49806">
                  <c:v>45172.9375</c:v>
                </c:pt>
                <c:pt idx="49807">
                  <c:v>45172.940972222219</c:v>
                </c:pt>
                <c:pt idx="49808">
                  <c:v>45172.944444444445</c:v>
                </c:pt>
                <c:pt idx="49809">
                  <c:v>45172.947916666664</c:v>
                </c:pt>
                <c:pt idx="49810">
                  <c:v>45172.951388888891</c:v>
                </c:pt>
                <c:pt idx="49811">
                  <c:v>45172.954861111109</c:v>
                </c:pt>
                <c:pt idx="49812">
                  <c:v>45172.958333333336</c:v>
                </c:pt>
                <c:pt idx="49813">
                  <c:v>45172.961805555555</c:v>
                </c:pt>
                <c:pt idx="49814">
                  <c:v>45172.965277777781</c:v>
                </c:pt>
                <c:pt idx="49815">
                  <c:v>45172.96875</c:v>
                </c:pt>
                <c:pt idx="49816">
                  <c:v>45172.972222222219</c:v>
                </c:pt>
                <c:pt idx="49817">
                  <c:v>45172.975694444445</c:v>
                </c:pt>
                <c:pt idx="49818">
                  <c:v>45172.979166666664</c:v>
                </c:pt>
                <c:pt idx="49819">
                  <c:v>45172.982638888891</c:v>
                </c:pt>
                <c:pt idx="49820">
                  <c:v>45172.986111111109</c:v>
                </c:pt>
                <c:pt idx="49821">
                  <c:v>45172.989583333336</c:v>
                </c:pt>
                <c:pt idx="49822">
                  <c:v>45172.993055555555</c:v>
                </c:pt>
                <c:pt idx="49823">
                  <c:v>45172.996527777781</c:v>
                </c:pt>
                <c:pt idx="49824">
                  <c:v>45173</c:v>
                </c:pt>
                <c:pt idx="49825">
                  <c:v>45173.003472222219</c:v>
                </c:pt>
                <c:pt idx="49826">
                  <c:v>45173.006944444445</c:v>
                </c:pt>
                <c:pt idx="49827">
                  <c:v>45173.010416666664</c:v>
                </c:pt>
                <c:pt idx="49828">
                  <c:v>45173.013888888891</c:v>
                </c:pt>
                <c:pt idx="49829">
                  <c:v>45173.017361111109</c:v>
                </c:pt>
                <c:pt idx="49830">
                  <c:v>45173.020833333336</c:v>
                </c:pt>
                <c:pt idx="49831">
                  <c:v>45173.024305555555</c:v>
                </c:pt>
                <c:pt idx="49832">
                  <c:v>45173.027777777781</c:v>
                </c:pt>
                <c:pt idx="49833">
                  <c:v>45173.03125</c:v>
                </c:pt>
                <c:pt idx="49834">
                  <c:v>45173.034722222219</c:v>
                </c:pt>
                <c:pt idx="49835">
                  <c:v>45173.038194444445</c:v>
                </c:pt>
                <c:pt idx="49836">
                  <c:v>45173.041666666664</c:v>
                </c:pt>
                <c:pt idx="49837">
                  <c:v>45173.045138888891</c:v>
                </c:pt>
                <c:pt idx="49838">
                  <c:v>45173.048611111109</c:v>
                </c:pt>
                <c:pt idx="49839">
                  <c:v>45173.052083333336</c:v>
                </c:pt>
                <c:pt idx="49840">
                  <c:v>45173.055555555555</c:v>
                </c:pt>
                <c:pt idx="49841">
                  <c:v>45173.059027777781</c:v>
                </c:pt>
                <c:pt idx="49842">
                  <c:v>45173.0625</c:v>
                </c:pt>
                <c:pt idx="49843">
                  <c:v>45173.065972222219</c:v>
                </c:pt>
                <c:pt idx="49844">
                  <c:v>45173.069444444445</c:v>
                </c:pt>
                <c:pt idx="49845">
                  <c:v>45173.072916666664</c:v>
                </c:pt>
                <c:pt idx="49846">
                  <c:v>45173.076388888891</c:v>
                </c:pt>
                <c:pt idx="49847">
                  <c:v>45173.079861111109</c:v>
                </c:pt>
                <c:pt idx="49848">
                  <c:v>45173.083333333336</c:v>
                </c:pt>
                <c:pt idx="49849">
                  <c:v>45173.086805555555</c:v>
                </c:pt>
                <c:pt idx="49850">
                  <c:v>45173.090277777781</c:v>
                </c:pt>
                <c:pt idx="49851">
                  <c:v>45173.09375</c:v>
                </c:pt>
                <c:pt idx="49852">
                  <c:v>45173.097222222219</c:v>
                </c:pt>
                <c:pt idx="49853">
                  <c:v>45173.100694444445</c:v>
                </c:pt>
                <c:pt idx="49854">
                  <c:v>45173.104166666664</c:v>
                </c:pt>
                <c:pt idx="49855">
                  <c:v>45173.107638888891</c:v>
                </c:pt>
                <c:pt idx="49856">
                  <c:v>45173.111111111109</c:v>
                </c:pt>
                <c:pt idx="49857">
                  <c:v>45173.114583333336</c:v>
                </c:pt>
                <c:pt idx="49858">
                  <c:v>45173.118055555555</c:v>
                </c:pt>
                <c:pt idx="49859">
                  <c:v>45173.121527777781</c:v>
                </c:pt>
                <c:pt idx="49860">
                  <c:v>45173.125</c:v>
                </c:pt>
                <c:pt idx="49861">
                  <c:v>45173.128472222219</c:v>
                </c:pt>
                <c:pt idx="49862">
                  <c:v>45173.131944444445</c:v>
                </c:pt>
                <c:pt idx="49863">
                  <c:v>45173.135416666664</c:v>
                </c:pt>
                <c:pt idx="49864">
                  <c:v>45173.138888888891</c:v>
                </c:pt>
                <c:pt idx="49865">
                  <c:v>45173.142361111109</c:v>
                </c:pt>
                <c:pt idx="49866">
                  <c:v>45173.145833333336</c:v>
                </c:pt>
                <c:pt idx="49867">
                  <c:v>45173.149305555555</c:v>
                </c:pt>
                <c:pt idx="49868">
                  <c:v>45173.152777777781</c:v>
                </c:pt>
                <c:pt idx="49869">
                  <c:v>45173.15625</c:v>
                </c:pt>
                <c:pt idx="49870">
                  <c:v>45173.159722222219</c:v>
                </c:pt>
                <c:pt idx="49871">
                  <c:v>45173.163194444445</c:v>
                </c:pt>
                <c:pt idx="49872">
                  <c:v>45173.166666666664</c:v>
                </c:pt>
                <c:pt idx="49873">
                  <c:v>45173.170138888891</c:v>
                </c:pt>
                <c:pt idx="49874">
                  <c:v>45173.173611111109</c:v>
                </c:pt>
                <c:pt idx="49875">
                  <c:v>45173.177083333336</c:v>
                </c:pt>
                <c:pt idx="49876">
                  <c:v>45173.180555555555</c:v>
                </c:pt>
                <c:pt idx="49877">
                  <c:v>45173.184027777781</c:v>
                </c:pt>
                <c:pt idx="49878">
                  <c:v>45173.1875</c:v>
                </c:pt>
                <c:pt idx="49879">
                  <c:v>45173.190972222219</c:v>
                </c:pt>
                <c:pt idx="49880">
                  <c:v>45173.194444444445</c:v>
                </c:pt>
                <c:pt idx="49881">
                  <c:v>45173.197916666664</c:v>
                </c:pt>
                <c:pt idx="49882">
                  <c:v>45173.201388888891</c:v>
                </c:pt>
                <c:pt idx="49883">
                  <c:v>45173.204861111109</c:v>
                </c:pt>
                <c:pt idx="49884">
                  <c:v>45173.208333333336</c:v>
                </c:pt>
                <c:pt idx="49885">
                  <c:v>45173.211805555555</c:v>
                </c:pt>
                <c:pt idx="49886">
                  <c:v>45173.215277777781</c:v>
                </c:pt>
                <c:pt idx="49887">
                  <c:v>45173.21875</c:v>
                </c:pt>
                <c:pt idx="49888">
                  <c:v>45173.222222222219</c:v>
                </c:pt>
                <c:pt idx="49889">
                  <c:v>45173.225694444445</c:v>
                </c:pt>
                <c:pt idx="49890">
                  <c:v>45173.229166666664</c:v>
                </c:pt>
                <c:pt idx="49891">
                  <c:v>45173.232638888891</c:v>
                </c:pt>
                <c:pt idx="49892">
                  <c:v>45173.236111111109</c:v>
                </c:pt>
                <c:pt idx="49893">
                  <c:v>45173.239583333336</c:v>
                </c:pt>
                <c:pt idx="49894">
                  <c:v>45173.243055555555</c:v>
                </c:pt>
                <c:pt idx="49895">
                  <c:v>45173.246527777781</c:v>
                </c:pt>
                <c:pt idx="49896">
                  <c:v>45173.25</c:v>
                </c:pt>
                <c:pt idx="49897">
                  <c:v>45173.253472222219</c:v>
                </c:pt>
                <c:pt idx="49898">
                  <c:v>45173.256944444445</c:v>
                </c:pt>
                <c:pt idx="49899">
                  <c:v>45173.260416666664</c:v>
                </c:pt>
                <c:pt idx="49900">
                  <c:v>45173.263888888891</c:v>
                </c:pt>
                <c:pt idx="49901">
                  <c:v>45173.267361111109</c:v>
                </c:pt>
                <c:pt idx="49902">
                  <c:v>45173.270833333336</c:v>
                </c:pt>
                <c:pt idx="49903">
                  <c:v>45173.274305555555</c:v>
                </c:pt>
                <c:pt idx="49904">
                  <c:v>45173.277777777781</c:v>
                </c:pt>
                <c:pt idx="49905">
                  <c:v>45173.28125</c:v>
                </c:pt>
                <c:pt idx="49906">
                  <c:v>45173.284722222219</c:v>
                </c:pt>
                <c:pt idx="49907">
                  <c:v>45173.288194444445</c:v>
                </c:pt>
                <c:pt idx="49908">
                  <c:v>45173.291666666664</c:v>
                </c:pt>
                <c:pt idx="49909">
                  <c:v>45173.295138888891</c:v>
                </c:pt>
                <c:pt idx="49910">
                  <c:v>45173.298611111109</c:v>
                </c:pt>
                <c:pt idx="49911">
                  <c:v>45173.302083333336</c:v>
                </c:pt>
                <c:pt idx="49912">
                  <c:v>45173.305555555555</c:v>
                </c:pt>
                <c:pt idx="49913">
                  <c:v>45173.309027777781</c:v>
                </c:pt>
                <c:pt idx="49914">
                  <c:v>45173.3125</c:v>
                </c:pt>
                <c:pt idx="49915">
                  <c:v>45173.315972222219</c:v>
                </c:pt>
                <c:pt idx="49916">
                  <c:v>45173.319444444445</c:v>
                </c:pt>
                <c:pt idx="49917">
                  <c:v>45173.322916666664</c:v>
                </c:pt>
                <c:pt idx="49918">
                  <c:v>45173.326388888891</c:v>
                </c:pt>
                <c:pt idx="49919">
                  <c:v>45173.329861111109</c:v>
                </c:pt>
                <c:pt idx="49920">
                  <c:v>45173.333333333336</c:v>
                </c:pt>
                <c:pt idx="49921">
                  <c:v>45173.336805555555</c:v>
                </c:pt>
                <c:pt idx="49922">
                  <c:v>45173.340277777781</c:v>
                </c:pt>
                <c:pt idx="49923">
                  <c:v>45173.34375</c:v>
                </c:pt>
                <c:pt idx="49924">
                  <c:v>45173.347222222219</c:v>
                </c:pt>
                <c:pt idx="49925">
                  <c:v>45173.350694444445</c:v>
                </c:pt>
                <c:pt idx="49926">
                  <c:v>45173.354166666664</c:v>
                </c:pt>
                <c:pt idx="49927">
                  <c:v>45173.357638888891</c:v>
                </c:pt>
                <c:pt idx="49928">
                  <c:v>45173.361111111109</c:v>
                </c:pt>
                <c:pt idx="49929">
                  <c:v>45173.364583333336</c:v>
                </c:pt>
                <c:pt idx="49930">
                  <c:v>45173.368055555555</c:v>
                </c:pt>
                <c:pt idx="49931">
                  <c:v>45173.371527777781</c:v>
                </c:pt>
                <c:pt idx="49932">
                  <c:v>45173.375</c:v>
                </c:pt>
                <c:pt idx="49933">
                  <c:v>45173.378472222219</c:v>
                </c:pt>
                <c:pt idx="49934">
                  <c:v>45173.381944444445</c:v>
                </c:pt>
                <c:pt idx="49935">
                  <c:v>45173.385416666664</c:v>
                </c:pt>
                <c:pt idx="49936">
                  <c:v>45173.388888888891</c:v>
                </c:pt>
                <c:pt idx="49937">
                  <c:v>45173.392361111109</c:v>
                </c:pt>
                <c:pt idx="49938">
                  <c:v>45173.395833333336</c:v>
                </c:pt>
                <c:pt idx="49939">
                  <c:v>45173.399305555555</c:v>
                </c:pt>
                <c:pt idx="49940">
                  <c:v>45173.402777777781</c:v>
                </c:pt>
                <c:pt idx="49941">
                  <c:v>45173.40625</c:v>
                </c:pt>
                <c:pt idx="49942">
                  <c:v>45173.409722222219</c:v>
                </c:pt>
                <c:pt idx="49943">
                  <c:v>45173.413194444445</c:v>
                </c:pt>
                <c:pt idx="49944">
                  <c:v>45173.416666666664</c:v>
                </c:pt>
                <c:pt idx="49945">
                  <c:v>45173.420138888891</c:v>
                </c:pt>
                <c:pt idx="49946">
                  <c:v>45173.423611111109</c:v>
                </c:pt>
                <c:pt idx="49947">
                  <c:v>45173.427083333336</c:v>
                </c:pt>
                <c:pt idx="49948">
                  <c:v>45173.430555555555</c:v>
                </c:pt>
                <c:pt idx="49949">
                  <c:v>45173.434027777781</c:v>
                </c:pt>
                <c:pt idx="49950">
                  <c:v>45173.4375</c:v>
                </c:pt>
                <c:pt idx="49951">
                  <c:v>45173.440972222219</c:v>
                </c:pt>
                <c:pt idx="49952">
                  <c:v>45173.444444444445</c:v>
                </c:pt>
                <c:pt idx="49953">
                  <c:v>45173.447916666664</c:v>
                </c:pt>
                <c:pt idx="49954">
                  <c:v>45173.451388888891</c:v>
                </c:pt>
                <c:pt idx="49955">
                  <c:v>45173.454861111109</c:v>
                </c:pt>
                <c:pt idx="49956">
                  <c:v>45173.458333333336</c:v>
                </c:pt>
                <c:pt idx="49957">
                  <c:v>45173.461805555555</c:v>
                </c:pt>
                <c:pt idx="49958">
                  <c:v>45173.465277777781</c:v>
                </c:pt>
                <c:pt idx="49959">
                  <c:v>45173.46875</c:v>
                </c:pt>
                <c:pt idx="49960">
                  <c:v>45173.472222222219</c:v>
                </c:pt>
                <c:pt idx="49961">
                  <c:v>45173.475694444445</c:v>
                </c:pt>
                <c:pt idx="49962">
                  <c:v>45173.479166666664</c:v>
                </c:pt>
                <c:pt idx="49963">
                  <c:v>45173.482638888891</c:v>
                </c:pt>
                <c:pt idx="49964">
                  <c:v>45173.486111111109</c:v>
                </c:pt>
                <c:pt idx="49965">
                  <c:v>45173.489583333336</c:v>
                </c:pt>
                <c:pt idx="49966">
                  <c:v>45173.493055555555</c:v>
                </c:pt>
                <c:pt idx="49967">
                  <c:v>45173.496527777781</c:v>
                </c:pt>
                <c:pt idx="49968">
                  <c:v>45173.5</c:v>
                </c:pt>
                <c:pt idx="49969">
                  <c:v>45173.503472222219</c:v>
                </c:pt>
                <c:pt idx="49970">
                  <c:v>45173.506944444445</c:v>
                </c:pt>
                <c:pt idx="49971">
                  <c:v>45173.510416666664</c:v>
                </c:pt>
                <c:pt idx="49972">
                  <c:v>45173.513888888891</c:v>
                </c:pt>
                <c:pt idx="49973">
                  <c:v>45173.517361111109</c:v>
                </c:pt>
                <c:pt idx="49974">
                  <c:v>45173.520833333336</c:v>
                </c:pt>
                <c:pt idx="49975">
                  <c:v>45173.524305555555</c:v>
                </c:pt>
                <c:pt idx="49976">
                  <c:v>45173.527777777781</c:v>
                </c:pt>
                <c:pt idx="49977">
                  <c:v>45173.53125</c:v>
                </c:pt>
                <c:pt idx="49978">
                  <c:v>45173.534722222219</c:v>
                </c:pt>
                <c:pt idx="49979">
                  <c:v>45173.538194444445</c:v>
                </c:pt>
                <c:pt idx="49980">
                  <c:v>45173.541666666664</c:v>
                </c:pt>
                <c:pt idx="49981">
                  <c:v>45173.545138888891</c:v>
                </c:pt>
                <c:pt idx="49982">
                  <c:v>45173.548611111109</c:v>
                </c:pt>
                <c:pt idx="49983">
                  <c:v>45173.552083333336</c:v>
                </c:pt>
                <c:pt idx="49984">
                  <c:v>45173.555555555555</c:v>
                </c:pt>
                <c:pt idx="49985">
                  <c:v>45173.559027777781</c:v>
                </c:pt>
                <c:pt idx="49986">
                  <c:v>45173.5625</c:v>
                </c:pt>
                <c:pt idx="49987">
                  <c:v>45173.565972222219</c:v>
                </c:pt>
                <c:pt idx="49988">
                  <c:v>45173.569444444445</c:v>
                </c:pt>
                <c:pt idx="49989">
                  <c:v>45173.572916666664</c:v>
                </c:pt>
                <c:pt idx="49990">
                  <c:v>45173.576388888891</c:v>
                </c:pt>
                <c:pt idx="49991">
                  <c:v>45173.579861111109</c:v>
                </c:pt>
                <c:pt idx="49992">
                  <c:v>45173.583333333336</c:v>
                </c:pt>
                <c:pt idx="49993">
                  <c:v>45173.586805555555</c:v>
                </c:pt>
                <c:pt idx="49994">
                  <c:v>45173.590277777781</c:v>
                </c:pt>
                <c:pt idx="49995">
                  <c:v>45173.59375</c:v>
                </c:pt>
                <c:pt idx="49996">
                  <c:v>45173.597222222219</c:v>
                </c:pt>
                <c:pt idx="49997">
                  <c:v>45173.600694444445</c:v>
                </c:pt>
                <c:pt idx="49998">
                  <c:v>45173.604166666664</c:v>
                </c:pt>
                <c:pt idx="49999">
                  <c:v>45173.607638888891</c:v>
                </c:pt>
                <c:pt idx="50000">
                  <c:v>45173.611111111109</c:v>
                </c:pt>
                <c:pt idx="50001">
                  <c:v>45173.614583333336</c:v>
                </c:pt>
                <c:pt idx="50002">
                  <c:v>45173.618055555555</c:v>
                </c:pt>
                <c:pt idx="50003">
                  <c:v>45173.621527777781</c:v>
                </c:pt>
                <c:pt idx="50004">
                  <c:v>45173.625</c:v>
                </c:pt>
                <c:pt idx="50005">
                  <c:v>45173.628472222219</c:v>
                </c:pt>
                <c:pt idx="50006">
                  <c:v>45173.631944444445</c:v>
                </c:pt>
                <c:pt idx="50007">
                  <c:v>45173.635416666664</c:v>
                </c:pt>
                <c:pt idx="50008">
                  <c:v>45173.638888888891</c:v>
                </c:pt>
                <c:pt idx="50009">
                  <c:v>45173.642361111109</c:v>
                </c:pt>
                <c:pt idx="50010">
                  <c:v>45173.645833333336</c:v>
                </c:pt>
                <c:pt idx="50011">
                  <c:v>45173.649305555555</c:v>
                </c:pt>
                <c:pt idx="50012">
                  <c:v>45173.652777777781</c:v>
                </c:pt>
                <c:pt idx="50013">
                  <c:v>45173.65625</c:v>
                </c:pt>
                <c:pt idx="50014">
                  <c:v>45173.659722222219</c:v>
                </c:pt>
                <c:pt idx="50015">
                  <c:v>45173.663194444445</c:v>
                </c:pt>
                <c:pt idx="50016">
                  <c:v>45173.666666666664</c:v>
                </c:pt>
                <c:pt idx="50017">
                  <c:v>45173.670138888891</c:v>
                </c:pt>
                <c:pt idx="50018">
                  <c:v>45173.673611111109</c:v>
                </c:pt>
                <c:pt idx="50019">
                  <c:v>45173.677083333336</c:v>
                </c:pt>
                <c:pt idx="50020">
                  <c:v>45173.680555555555</c:v>
                </c:pt>
                <c:pt idx="50021">
                  <c:v>45173.684027777781</c:v>
                </c:pt>
                <c:pt idx="50022">
                  <c:v>45173.6875</c:v>
                </c:pt>
                <c:pt idx="50023">
                  <c:v>45173.690972222219</c:v>
                </c:pt>
                <c:pt idx="50024">
                  <c:v>45173.694444444445</c:v>
                </c:pt>
                <c:pt idx="50025">
                  <c:v>45173.697916666664</c:v>
                </c:pt>
                <c:pt idx="50026">
                  <c:v>45173.701388888891</c:v>
                </c:pt>
                <c:pt idx="50027">
                  <c:v>45173.704861111109</c:v>
                </c:pt>
                <c:pt idx="50028">
                  <c:v>45173.708333333336</c:v>
                </c:pt>
                <c:pt idx="50029">
                  <c:v>45173.711805555555</c:v>
                </c:pt>
                <c:pt idx="50030">
                  <c:v>45173.715277777781</c:v>
                </c:pt>
                <c:pt idx="50031">
                  <c:v>45173.71875</c:v>
                </c:pt>
                <c:pt idx="50032">
                  <c:v>45173.722222222219</c:v>
                </c:pt>
                <c:pt idx="50033">
                  <c:v>45173.725694444445</c:v>
                </c:pt>
                <c:pt idx="50034">
                  <c:v>45173.729166666664</c:v>
                </c:pt>
                <c:pt idx="50035">
                  <c:v>45173.732638888891</c:v>
                </c:pt>
                <c:pt idx="50036">
                  <c:v>45173.736111111109</c:v>
                </c:pt>
                <c:pt idx="50037">
                  <c:v>45173.739583333336</c:v>
                </c:pt>
                <c:pt idx="50038">
                  <c:v>45173.743055555555</c:v>
                </c:pt>
                <c:pt idx="50039">
                  <c:v>45173.746527777781</c:v>
                </c:pt>
                <c:pt idx="50040">
                  <c:v>45173.75</c:v>
                </c:pt>
                <c:pt idx="50041">
                  <c:v>45173.753472222219</c:v>
                </c:pt>
                <c:pt idx="50042">
                  <c:v>45173.756944444445</c:v>
                </c:pt>
                <c:pt idx="50043">
                  <c:v>45173.760416666664</c:v>
                </c:pt>
                <c:pt idx="50044">
                  <c:v>45173.763888888891</c:v>
                </c:pt>
                <c:pt idx="50045">
                  <c:v>45173.767361111109</c:v>
                </c:pt>
                <c:pt idx="50046">
                  <c:v>45173.770833333336</c:v>
                </c:pt>
                <c:pt idx="50047">
                  <c:v>45173.774305555555</c:v>
                </c:pt>
                <c:pt idx="50048">
                  <c:v>45173.777777777781</c:v>
                </c:pt>
                <c:pt idx="50049">
                  <c:v>45173.78125</c:v>
                </c:pt>
                <c:pt idx="50050">
                  <c:v>45173.784722222219</c:v>
                </c:pt>
                <c:pt idx="50051">
                  <c:v>45173.788194444445</c:v>
                </c:pt>
                <c:pt idx="50052">
                  <c:v>45173.791666666664</c:v>
                </c:pt>
                <c:pt idx="50053">
                  <c:v>45173.795138888891</c:v>
                </c:pt>
                <c:pt idx="50054">
                  <c:v>45173.798611111109</c:v>
                </c:pt>
                <c:pt idx="50055">
                  <c:v>45173.802083333336</c:v>
                </c:pt>
                <c:pt idx="50056">
                  <c:v>45173.805555555555</c:v>
                </c:pt>
                <c:pt idx="50057">
                  <c:v>45173.809027777781</c:v>
                </c:pt>
                <c:pt idx="50058">
                  <c:v>45173.8125</c:v>
                </c:pt>
                <c:pt idx="50059">
                  <c:v>45173.815972222219</c:v>
                </c:pt>
                <c:pt idx="50060">
                  <c:v>45173.819444444445</c:v>
                </c:pt>
                <c:pt idx="50061">
                  <c:v>45173.822916666664</c:v>
                </c:pt>
                <c:pt idx="50062">
                  <c:v>45173.826388888891</c:v>
                </c:pt>
                <c:pt idx="50063">
                  <c:v>45173.829861111109</c:v>
                </c:pt>
                <c:pt idx="50064">
                  <c:v>45173.833333333336</c:v>
                </c:pt>
                <c:pt idx="50065">
                  <c:v>45173.836805555555</c:v>
                </c:pt>
                <c:pt idx="50066">
                  <c:v>45173.840277777781</c:v>
                </c:pt>
                <c:pt idx="50067">
                  <c:v>45173.84375</c:v>
                </c:pt>
                <c:pt idx="50068">
                  <c:v>45173.847222222219</c:v>
                </c:pt>
                <c:pt idx="50069">
                  <c:v>45173.850694444445</c:v>
                </c:pt>
                <c:pt idx="50070">
                  <c:v>45173.854166666664</c:v>
                </c:pt>
                <c:pt idx="50071">
                  <c:v>45173.857638888891</c:v>
                </c:pt>
                <c:pt idx="50072">
                  <c:v>45173.861111111109</c:v>
                </c:pt>
                <c:pt idx="50073">
                  <c:v>45173.864583333336</c:v>
                </c:pt>
                <c:pt idx="50074">
                  <c:v>45173.868055555555</c:v>
                </c:pt>
                <c:pt idx="50075">
                  <c:v>45173.871527777781</c:v>
                </c:pt>
                <c:pt idx="50076">
                  <c:v>45173.875</c:v>
                </c:pt>
                <c:pt idx="50077">
                  <c:v>45173.878472222219</c:v>
                </c:pt>
                <c:pt idx="50078">
                  <c:v>45173.881944444445</c:v>
                </c:pt>
                <c:pt idx="50079">
                  <c:v>45173.885416666664</c:v>
                </c:pt>
                <c:pt idx="50080">
                  <c:v>45173.888888888891</c:v>
                </c:pt>
                <c:pt idx="50081">
                  <c:v>45173.892361111109</c:v>
                </c:pt>
                <c:pt idx="50082">
                  <c:v>45173.895833333336</c:v>
                </c:pt>
                <c:pt idx="50083">
                  <c:v>45173.899305555555</c:v>
                </c:pt>
                <c:pt idx="50084">
                  <c:v>45173.902777777781</c:v>
                </c:pt>
                <c:pt idx="50085">
                  <c:v>45173.90625</c:v>
                </c:pt>
                <c:pt idx="50086">
                  <c:v>45173.909722222219</c:v>
                </c:pt>
                <c:pt idx="50087">
                  <c:v>45173.913194444445</c:v>
                </c:pt>
                <c:pt idx="50088">
                  <c:v>45173.916666666664</c:v>
                </c:pt>
                <c:pt idx="50089">
                  <c:v>45173.920138888891</c:v>
                </c:pt>
                <c:pt idx="50090">
                  <c:v>45173.923611111109</c:v>
                </c:pt>
                <c:pt idx="50091">
                  <c:v>45173.927083333336</c:v>
                </c:pt>
                <c:pt idx="50092">
                  <c:v>45173.930555555555</c:v>
                </c:pt>
                <c:pt idx="50093">
                  <c:v>45173.934027777781</c:v>
                </c:pt>
                <c:pt idx="50094">
                  <c:v>45173.9375</c:v>
                </c:pt>
                <c:pt idx="50095">
                  <c:v>45173.940972222219</c:v>
                </c:pt>
                <c:pt idx="50096">
                  <c:v>45173.944444444445</c:v>
                </c:pt>
                <c:pt idx="50097">
                  <c:v>45173.947916666664</c:v>
                </c:pt>
                <c:pt idx="50098">
                  <c:v>45173.951388888891</c:v>
                </c:pt>
                <c:pt idx="50099">
                  <c:v>45173.954861111109</c:v>
                </c:pt>
                <c:pt idx="50100">
                  <c:v>45173.958333333336</c:v>
                </c:pt>
                <c:pt idx="50101">
                  <c:v>45173.961805555555</c:v>
                </c:pt>
                <c:pt idx="50102">
                  <c:v>45173.965277777781</c:v>
                </c:pt>
                <c:pt idx="50103">
                  <c:v>45173.96875</c:v>
                </c:pt>
                <c:pt idx="50104">
                  <c:v>45173.972222222219</c:v>
                </c:pt>
                <c:pt idx="50105">
                  <c:v>45173.975694444445</c:v>
                </c:pt>
                <c:pt idx="50106">
                  <c:v>45173.979166666664</c:v>
                </c:pt>
                <c:pt idx="50107">
                  <c:v>45173.982638888891</c:v>
                </c:pt>
                <c:pt idx="50108">
                  <c:v>45173.986111111109</c:v>
                </c:pt>
                <c:pt idx="50109">
                  <c:v>45173.989583333336</c:v>
                </c:pt>
                <c:pt idx="50110">
                  <c:v>45173.993055555555</c:v>
                </c:pt>
                <c:pt idx="50111">
                  <c:v>45173.996527777781</c:v>
                </c:pt>
                <c:pt idx="50112">
                  <c:v>45174</c:v>
                </c:pt>
                <c:pt idx="50113">
                  <c:v>45174.003472222219</c:v>
                </c:pt>
                <c:pt idx="50114">
                  <c:v>45174.006944444445</c:v>
                </c:pt>
                <c:pt idx="50115">
                  <c:v>45174.010416666664</c:v>
                </c:pt>
                <c:pt idx="50116">
                  <c:v>45174.013888888891</c:v>
                </c:pt>
                <c:pt idx="50117">
                  <c:v>45174.017361111109</c:v>
                </c:pt>
                <c:pt idx="50118">
                  <c:v>45174.020833333336</c:v>
                </c:pt>
                <c:pt idx="50119">
                  <c:v>45174.024305555555</c:v>
                </c:pt>
                <c:pt idx="50120">
                  <c:v>45174.027777777781</c:v>
                </c:pt>
                <c:pt idx="50121">
                  <c:v>45174.03125</c:v>
                </c:pt>
                <c:pt idx="50122">
                  <c:v>45174.034722222219</c:v>
                </c:pt>
                <c:pt idx="50123">
                  <c:v>45174.038194444445</c:v>
                </c:pt>
                <c:pt idx="50124">
                  <c:v>45174.041666666664</c:v>
                </c:pt>
                <c:pt idx="50125">
                  <c:v>45174.045138888891</c:v>
                </c:pt>
                <c:pt idx="50126">
                  <c:v>45174.048611111109</c:v>
                </c:pt>
                <c:pt idx="50127">
                  <c:v>45174.052083333336</c:v>
                </c:pt>
                <c:pt idx="50128">
                  <c:v>45174.055555555555</c:v>
                </c:pt>
                <c:pt idx="50129">
                  <c:v>45174.059027777781</c:v>
                </c:pt>
                <c:pt idx="50130">
                  <c:v>45174.0625</c:v>
                </c:pt>
                <c:pt idx="50131">
                  <c:v>45174.065972222219</c:v>
                </c:pt>
                <c:pt idx="50132">
                  <c:v>45174.069444444445</c:v>
                </c:pt>
                <c:pt idx="50133">
                  <c:v>45174.072916666664</c:v>
                </c:pt>
                <c:pt idx="50134">
                  <c:v>45174.076388888891</c:v>
                </c:pt>
                <c:pt idx="50135">
                  <c:v>45174.079861111109</c:v>
                </c:pt>
                <c:pt idx="50136">
                  <c:v>45174.083333333336</c:v>
                </c:pt>
                <c:pt idx="50137">
                  <c:v>45174.086805555555</c:v>
                </c:pt>
                <c:pt idx="50138">
                  <c:v>45174.090277777781</c:v>
                </c:pt>
                <c:pt idx="50139">
                  <c:v>45174.09375</c:v>
                </c:pt>
                <c:pt idx="50140">
                  <c:v>45174.097222222219</c:v>
                </c:pt>
                <c:pt idx="50141">
                  <c:v>45174.100694444445</c:v>
                </c:pt>
                <c:pt idx="50142">
                  <c:v>45174.104166666664</c:v>
                </c:pt>
                <c:pt idx="50143">
                  <c:v>45174.107638888891</c:v>
                </c:pt>
                <c:pt idx="50144">
                  <c:v>45174.111111111109</c:v>
                </c:pt>
                <c:pt idx="50145">
                  <c:v>45174.114583333336</c:v>
                </c:pt>
                <c:pt idx="50146">
                  <c:v>45174.118055555555</c:v>
                </c:pt>
                <c:pt idx="50147">
                  <c:v>45174.121527777781</c:v>
                </c:pt>
                <c:pt idx="50148">
                  <c:v>45174.125</c:v>
                </c:pt>
                <c:pt idx="50149">
                  <c:v>45174.128472222219</c:v>
                </c:pt>
                <c:pt idx="50150">
                  <c:v>45174.131944444445</c:v>
                </c:pt>
                <c:pt idx="50151">
                  <c:v>45174.135416666664</c:v>
                </c:pt>
                <c:pt idx="50152">
                  <c:v>45174.138888888891</c:v>
                </c:pt>
                <c:pt idx="50153">
                  <c:v>45174.142361111109</c:v>
                </c:pt>
                <c:pt idx="50154">
                  <c:v>45174.145833333336</c:v>
                </c:pt>
                <c:pt idx="50155">
                  <c:v>45174.149305555555</c:v>
                </c:pt>
                <c:pt idx="50156">
                  <c:v>45174.152777777781</c:v>
                </c:pt>
                <c:pt idx="50157">
                  <c:v>45174.15625</c:v>
                </c:pt>
                <c:pt idx="50158">
                  <c:v>45174.159722222219</c:v>
                </c:pt>
                <c:pt idx="50159">
                  <c:v>45174.163194444445</c:v>
                </c:pt>
                <c:pt idx="50160">
                  <c:v>45174.166666666664</c:v>
                </c:pt>
                <c:pt idx="50161">
                  <c:v>45174.170138888891</c:v>
                </c:pt>
                <c:pt idx="50162">
                  <c:v>45174.173611111109</c:v>
                </c:pt>
                <c:pt idx="50163">
                  <c:v>45174.177083333336</c:v>
                </c:pt>
                <c:pt idx="50164">
                  <c:v>45174.180555555555</c:v>
                </c:pt>
                <c:pt idx="50165">
                  <c:v>45174.184027777781</c:v>
                </c:pt>
                <c:pt idx="50166">
                  <c:v>45174.1875</c:v>
                </c:pt>
                <c:pt idx="50167">
                  <c:v>45174.190972222219</c:v>
                </c:pt>
                <c:pt idx="50168">
                  <c:v>45174.194444444445</c:v>
                </c:pt>
                <c:pt idx="50169">
                  <c:v>45174.197916666664</c:v>
                </c:pt>
                <c:pt idx="50170">
                  <c:v>45174.201388888891</c:v>
                </c:pt>
                <c:pt idx="50171">
                  <c:v>45174.204861111109</c:v>
                </c:pt>
                <c:pt idx="50172">
                  <c:v>45174.208333333336</c:v>
                </c:pt>
                <c:pt idx="50173">
                  <c:v>45174.211805555555</c:v>
                </c:pt>
                <c:pt idx="50174">
                  <c:v>45174.215277777781</c:v>
                </c:pt>
                <c:pt idx="50175">
                  <c:v>45174.21875</c:v>
                </c:pt>
                <c:pt idx="50176">
                  <c:v>45174.222222222219</c:v>
                </c:pt>
                <c:pt idx="50177">
                  <c:v>45174.225694444445</c:v>
                </c:pt>
                <c:pt idx="50178">
                  <c:v>45174.229166666664</c:v>
                </c:pt>
                <c:pt idx="50179">
                  <c:v>45174.232638888891</c:v>
                </c:pt>
                <c:pt idx="50180">
                  <c:v>45174.236111111109</c:v>
                </c:pt>
                <c:pt idx="50181">
                  <c:v>45174.239583333336</c:v>
                </c:pt>
                <c:pt idx="50182">
                  <c:v>45174.243055555555</c:v>
                </c:pt>
                <c:pt idx="50183">
                  <c:v>45174.246527777781</c:v>
                </c:pt>
                <c:pt idx="50184">
                  <c:v>45174.25</c:v>
                </c:pt>
                <c:pt idx="50185">
                  <c:v>45174.253472222219</c:v>
                </c:pt>
                <c:pt idx="50186">
                  <c:v>45174.256944444445</c:v>
                </c:pt>
                <c:pt idx="50187">
                  <c:v>45174.260416666664</c:v>
                </c:pt>
                <c:pt idx="50188">
                  <c:v>45174.263888888891</c:v>
                </c:pt>
                <c:pt idx="50189">
                  <c:v>45174.267361111109</c:v>
                </c:pt>
                <c:pt idx="50190">
                  <c:v>45174.270833333336</c:v>
                </c:pt>
                <c:pt idx="50191">
                  <c:v>45174.274305555555</c:v>
                </c:pt>
                <c:pt idx="50192">
                  <c:v>45174.277777777781</c:v>
                </c:pt>
                <c:pt idx="50193">
                  <c:v>45174.28125</c:v>
                </c:pt>
                <c:pt idx="50194">
                  <c:v>45174.284722222219</c:v>
                </c:pt>
                <c:pt idx="50195">
                  <c:v>45174.288194444445</c:v>
                </c:pt>
                <c:pt idx="50196">
                  <c:v>45174.291666666664</c:v>
                </c:pt>
                <c:pt idx="50197">
                  <c:v>45174.295138888891</c:v>
                </c:pt>
                <c:pt idx="50198">
                  <c:v>45174.298611111109</c:v>
                </c:pt>
                <c:pt idx="50199">
                  <c:v>45174.302083333336</c:v>
                </c:pt>
                <c:pt idx="50200">
                  <c:v>45174.305555555555</c:v>
                </c:pt>
                <c:pt idx="50201">
                  <c:v>45174.309027777781</c:v>
                </c:pt>
                <c:pt idx="50202">
                  <c:v>45174.3125</c:v>
                </c:pt>
                <c:pt idx="50203">
                  <c:v>45174.315972222219</c:v>
                </c:pt>
                <c:pt idx="50204">
                  <c:v>45174.319444444445</c:v>
                </c:pt>
                <c:pt idx="50205">
                  <c:v>45174.322916666664</c:v>
                </c:pt>
                <c:pt idx="50206">
                  <c:v>45174.326388888891</c:v>
                </c:pt>
                <c:pt idx="50207">
                  <c:v>45174.329861111109</c:v>
                </c:pt>
                <c:pt idx="50208">
                  <c:v>45174.333333333336</c:v>
                </c:pt>
                <c:pt idx="50209">
                  <c:v>45174.336805555555</c:v>
                </c:pt>
                <c:pt idx="50210">
                  <c:v>45174.340277777781</c:v>
                </c:pt>
                <c:pt idx="50211">
                  <c:v>45174.34375</c:v>
                </c:pt>
                <c:pt idx="50212">
                  <c:v>45174.347222222219</c:v>
                </c:pt>
                <c:pt idx="50213">
                  <c:v>45174.350694444445</c:v>
                </c:pt>
                <c:pt idx="50214">
                  <c:v>45174.354166666664</c:v>
                </c:pt>
                <c:pt idx="50215">
                  <c:v>45174.357638888891</c:v>
                </c:pt>
                <c:pt idx="50216">
                  <c:v>45174.361111111109</c:v>
                </c:pt>
                <c:pt idx="50217">
                  <c:v>45174.364583333336</c:v>
                </c:pt>
                <c:pt idx="50218">
                  <c:v>45174.368055555555</c:v>
                </c:pt>
                <c:pt idx="50219">
                  <c:v>45174.371527777781</c:v>
                </c:pt>
                <c:pt idx="50220">
                  <c:v>45174.375</c:v>
                </c:pt>
                <c:pt idx="50221">
                  <c:v>45174.378472222219</c:v>
                </c:pt>
                <c:pt idx="50222">
                  <c:v>45174.381944444445</c:v>
                </c:pt>
                <c:pt idx="50223">
                  <c:v>45174.385416666664</c:v>
                </c:pt>
                <c:pt idx="50224">
                  <c:v>45174.388888888891</c:v>
                </c:pt>
                <c:pt idx="50225">
                  <c:v>45174.392361111109</c:v>
                </c:pt>
                <c:pt idx="50226">
                  <c:v>45174.395833333336</c:v>
                </c:pt>
                <c:pt idx="50227">
                  <c:v>45174.399305555555</c:v>
                </c:pt>
                <c:pt idx="50228">
                  <c:v>45174.402777777781</c:v>
                </c:pt>
                <c:pt idx="50229">
                  <c:v>45174.40625</c:v>
                </c:pt>
                <c:pt idx="50230">
                  <c:v>45174.409722222219</c:v>
                </c:pt>
                <c:pt idx="50231">
                  <c:v>45174.413194444445</c:v>
                </c:pt>
                <c:pt idx="50232">
                  <c:v>45174.416666666664</c:v>
                </c:pt>
                <c:pt idx="50233">
                  <c:v>45174.420138888891</c:v>
                </c:pt>
                <c:pt idx="50234">
                  <c:v>45174.423611111109</c:v>
                </c:pt>
                <c:pt idx="50235">
                  <c:v>45174.427083333336</c:v>
                </c:pt>
                <c:pt idx="50236">
                  <c:v>45174.430555555555</c:v>
                </c:pt>
                <c:pt idx="50237">
                  <c:v>45174.434027777781</c:v>
                </c:pt>
                <c:pt idx="50238">
                  <c:v>45174.4375</c:v>
                </c:pt>
                <c:pt idx="50239">
                  <c:v>45174.440972222219</c:v>
                </c:pt>
                <c:pt idx="50240">
                  <c:v>45174.444444444445</c:v>
                </c:pt>
                <c:pt idx="50241">
                  <c:v>45174.447916666664</c:v>
                </c:pt>
                <c:pt idx="50242">
                  <c:v>45174.451388888891</c:v>
                </c:pt>
                <c:pt idx="50243">
                  <c:v>45174.454861111109</c:v>
                </c:pt>
                <c:pt idx="50244">
                  <c:v>45174.458333333336</c:v>
                </c:pt>
                <c:pt idx="50245">
                  <c:v>45174.461805555555</c:v>
                </c:pt>
                <c:pt idx="50246">
                  <c:v>45174.465277777781</c:v>
                </c:pt>
                <c:pt idx="50247">
                  <c:v>45174.46875</c:v>
                </c:pt>
                <c:pt idx="50248">
                  <c:v>45174.472222222219</c:v>
                </c:pt>
                <c:pt idx="50249">
                  <c:v>45174.475694444445</c:v>
                </c:pt>
                <c:pt idx="50250">
                  <c:v>45174.479166666664</c:v>
                </c:pt>
                <c:pt idx="50251">
                  <c:v>45174.482638888891</c:v>
                </c:pt>
                <c:pt idx="50252">
                  <c:v>45174.486111111109</c:v>
                </c:pt>
                <c:pt idx="50253">
                  <c:v>45174.489583333336</c:v>
                </c:pt>
                <c:pt idx="50254">
                  <c:v>45174.493055555555</c:v>
                </c:pt>
                <c:pt idx="50255">
                  <c:v>45174.496527777781</c:v>
                </c:pt>
                <c:pt idx="50256">
                  <c:v>45174.5</c:v>
                </c:pt>
                <c:pt idx="50257">
                  <c:v>45174.503472222219</c:v>
                </c:pt>
                <c:pt idx="50258">
                  <c:v>45174.506944444445</c:v>
                </c:pt>
                <c:pt idx="50259">
                  <c:v>45174.510416666664</c:v>
                </c:pt>
                <c:pt idx="50260">
                  <c:v>45174.513888888891</c:v>
                </c:pt>
                <c:pt idx="50261">
                  <c:v>45174.517361111109</c:v>
                </c:pt>
                <c:pt idx="50262">
                  <c:v>45174.520833333336</c:v>
                </c:pt>
                <c:pt idx="50263">
                  <c:v>45174.524305555555</c:v>
                </c:pt>
                <c:pt idx="50264">
                  <c:v>45174.527777777781</c:v>
                </c:pt>
                <c:pt idx="50265">
                  <c:v>45174.53125</c:v>
                </c:pt>
                <c:pt idx="50266">
                  <c:v>45174.534722222219</c:v>
                </c:pt>
                <c:pt idx="50267">
                  <c:v>45174.538194444445</c:v>
                </c:pt>
                <c:pt idx="50268">
                  <c:v>45174.541666666664</c:v>
                </c:pt>
                <c:pt idx="50269">
                  <c:v>45174.545138888891</c:v>
                </c:pt>
                <c:pt idx="50270">
                  <c:v>45174.548611111109</c:v>
                </c:pt>
                <c:pt idx="50271">
                  <c:v>45174.552083333336</c:v>
                </c:pt>
                <c:pt idx="50272">
                  <c:v>45174.555555555555</c:v>
                </c:pt>
                <c:pt idx="50273">
                  <c:v>45174.559027777781</c:v>
                </c:pt>
                <c:pt idx="50274">
                  <c:v>45174.5625</c:v>
                </c:pt>
                <c:pt idx="50275">
                  <c:v>45174.565972222219</c:v>
                </c:pt>
                <c:pt idx="50276">
                  <c:v>45174.569444444445</c:v>
                </c:pt>
                <c:pt idx="50277">
                  <c:v>45174.572916666664</c:v>
                </c:pt>
                <c:pt idx="50278">
                  <c:v>45174.576388888891</c:v>
                </c:pt>
                <c:pt idx="50279">
                  <c:v>45174.579861111109</c:v>
                </c:pt>
                <c:pt idx="50280">
                  <c:v>45174.583333333336</c:v>
                </c:pt>
                <c:pt idx="50281">
                  <c:v>45174.586805555555</c:v>
                </c:pt>
                <c:pt idx="50282">
                  <c:v>45174.590277777781</c:v>
                </c:pt>
                <c:pt idx="50283">
                  <c:v>45174.59375</c:v>
                </c:pt>
                <c:pt idx="50284">
                  <c:v>45174.597222222219</c:v>
                </c:pt>
                <c:pt idx="50285">
                  <c:v>45174.600694444445</c:v>
                </c:pt>
                <c:pt idx="50286">
                  <c:v>45174.604166666664</c:v>
                </c:pt>
                <c:pt idx="50287">
                  <c:v>45174.607638888891</c:v>
                </c:pt>
                <c:pt idx="50288">
                  <c:v>45174.611111111109</c:v>
                </c:pt>
                <c:pt idx="50289">
                  <c:v>45174.614583333336</c:v>
                </c:pt>
                <c:pt idx="50290">
                  <c:v>45174.618055555555</c:v>
                </c:pt>
                <c:pt idx="50291">
                  <c:v>45174.621527777781</c:v>
                </c:pt>
                <c:pt idx="50292">
                  <c:v>45174.625</c:v>
                </c:pt>
                <c:pt idx="50293">
                  <c:v>45174.628472222219</c:v>
                </c:pt>
                <c:pt idx="50294">
                  <c:v>45174.631944444445</c:v>
                </c:pt>
                <c:pt idx="50295">
                  <c:v>45174.635416666664</c:v>
                </c:pt>
                <c:pt idx="50296">
                  <c:v>45174.638888888891</c:v>
                </c:pt>
                <c:pt idx="50297">
                  <c:v>45174.642361111109</c:v>
                </c:pt>
                <c:pt idx="50298">
                  <c:v>45174.645833333336</c:v>
                </c:pt>
                <c:pt idx="50299">
                  <c:v>45174.649305555555</c:v>
                </c:pt>
                <c:pt idx="50300">
                  <c:v>45174.652777777781</c:v>
                </c:pt>
                <c:pt idx="50301">
                  <c:v>45174.65625</c:v>
                </c:pt>
                <c:pt idx="50302">
                  <c:v>45174.659722222219</c:v>
                </c:pt>
                <c:pt idx="50303">
                  <c:v>45174.663194444445</c:v>
                </c:pt>
                <c:pt idx="50304">
                  <c:v>45174.666666666664</c:v>
                </c:pt>
                <c:pt idx="50305">
                  <c:v>45174.670138888891</c:v>
                </c:pt>
                <c:pt idx="50306">
                  <c:v>45174.673611111109</c:v>
                </c:pt>
                <c:pt idx="50307">
                  <c:v>45174.677083333336</c:v>
                </c:pt>
                <c:pt idx="50308">
                  <c:v>45174.680555555555</c:v>
                </c:pt>
                <c:pt idx="50309">
                  <c:v>45174.684027777781</c:v>
                </c:pt>
                <c:pt idx="50310">
                  <c:v>45174.6875</c:v>
                </c:pt>
                <c:pt idx="50311">
                  <c:v>45174.690972222219</c:v>
                </c:pt>
                <c:pt idx="50312">
                  <c:v>45174.694444444445</c:v>
                </c:pt>
                <c:pt idx="50313">
                  <c:v>45174.697916666664</c:v>
                </c:pt>
                <c:pt idx="50314">
                  <c:v>45174.701388888891</c:v>
                </c:pt>
                <c:pt idx="50315">
                  <c:v>45174.704861111109</c:v>
                </c:pt>
                <c:pt idx="50316">
                  <c:v>45174.708333333336</c:v>
                </c:pt>
                <c:pt idx="50317">
                  <c:v>45174.711805555555</c:v>
                </c:pt>
                <c:pt idx="50318">
                  <c:v>45174.715277777781</c:v>
                </c:pt>
                <c:pt idx="50319">
                  <c:v>45174.71875</c:v>
                </c:pt>
                <c:pt idx="50320">
                  <c:v>45174.722222222219</c:v>
                </c:pt>
                <c:pt idx="50321">
                  <c:v>45174.725694444445</c:v>
                </c:pt>
                <c:pt idx="50322">
                  <c:v>45174.729166666664</c:v>
                </c:pt>
                <c:pt idx="50323">
                  <c:v>45174.732638888891</c:v>
                </c:pt>
                <c:pt idx="50324">
                  <c:v>45174.736111111109</c:v>
                </c:pt>
                <c:pt idx="50325">
                  <c:v>45174.739583333336</c:v>
                </c:pt>
                <c:pt idx="50326">
                  <c:v>45174.743055555555</c:v>
                </c:pt>
                <c:pt idx="50327">
                  <c:v>45174.746527777781</c:v>
                </c:pt>
                <c:pt idx="50328">
                  <c:v>45174.75</c:v>
                </c:pt>
                <c:pt idx="50329">
                  <c:v>45174.753472222219</c:v>
                </c:pt>
                <c:pt idx="50330">
                  <c:v>45174.756944444445</c:v>
                </c:pt>
                <c:pt idx="50331">
                  <c:v>45174.760416666664</c:v>
                </c:pt>
                <c:pt idx="50332">
                  <c:v>45174.763888888891</c:v>
                </c:pt>
                <c:pt idx="50333">
                  <c:v>45174.767361111109</c:v>
                </c:pt>
                <c:pt idx="50334">
                  <c:v>45174.770833333336</c:v>
                </c:pt>
                <c:pt idx="50335">
                  <c:v>45174.774305555555</c:v>
                </c:pt>
                <c:pt idx="50336">
                  <c:v>45174.777777777781</c:v>
                </c:pt>
                <c:pt idx="50337">
                  <c:v>45174.78125</c:v>
                </c:pt>
                <c:pt idx="50338">
                  <c:v>45174.784722222219</c:v>
                </c:pt>
                <c:pt idx="50339">
                  <c:v>45174.788194444445</c:v>
                </c:pt>
                <c:pt idx="50340">
                  <c:v>45174.791666666664</c:v>
                </c:pt>
                <c:pt idx="50341">
                  <c:v>45174.795138888891</c:v>
                </c:pt>
                <c:pt idx="50342">
                  <c:v>45174.798611111109</c:v>
                </c:pt>
                <c:pt idx="50343">
                  <c:v>45174.802083333336</c:v>
                </c:pt>
                <c:pt idx="50344">
                  <c:v>45174.805555555555</c:v>
                </c:pt>
                <c:pt idx="50345">
                  <c:v>45174.809027777781</c:v>
                </c:pt>
                <c:pt idx="50346">
                  <c:v>45174.8125</c:v>
                </c:pt>
                <c:pt idx="50347">
                  <c:v>45174.815972222219</c:v>
                </c:pt>
                <c:pt idx="50348">
                  <c:v>45174.819444444445</c:v>
                </c:pt>
                <c:pt idx="50349">
                  <c:v>45174.822916666664</c:v>
                </c:pt>
                <c:pt idx="50350">
                  <c:v>45174.826388888891</c:v>
                </c:pt>
                <c:pt idx="50351">
                  <c:v>45174.829861111109</c:v>
                </c:pt>
                <c:pt idx="50352">
                  <c:v>45174.833333333336</c:v>
                </c:pt>
                <c:pt idx="50353">
                  <c:v>45174.836805555555</c:v>
                </c:pt>
                <c:pt idx="50354">
                  <c:v>45174.840277777781</c:v>
                </c:pt>
                <c:pt idx="50355">
                  <c:v>45174.84375</c:v>
                </c:pt>
                <c:pt idx="50356">
                  <c:v>45174.847222222219</c:v>
                </c:pt>
                <c:pt idx="50357">
                  <c:v>45174.850694444445</c:v>
                </c:pt>
                <c:pt idx="50358">
                  <c:v>45174.854166666664</c:v>
                </c:pt>
                <c:pt idx="50359">
                  <c:v>45174.857638888891</c:v>
                </c:pt>
                <c:pt idx="50360">
                  <c:v>45174.861111111109</c:v>
                </c:pt>
                <c:pt idx="50361">
                  <c:v>45174.864583333336</c:v>
                </c:pt>
                <c:pt idx="50362">
                  <c:v>45174.868055555555</c:v>
                </c:pt>
                <c:pt idx="50363">
                  <c:v>45174.871527777781</c:v>
                </c:pt>
                <c:pt idx="50364">
                  <c:v>45174.875</c:v>
                </c:pt>
                <c:pt idx="50365">
                  <c:v>45174.878472222219</c:v>
                </c:pt>
                <c:pt idx="50366">
                  <c:v>45174.881944444445</c:v>
                </c:pt>
                <c:pt idx="50367">
                  <c:v>45174.885416666664</c:v>
                </c:pt>
                <c:pt idx="50368">
                  <c:v>45174.888888888891</c:v>
                </c:pt>
                <c:pt idx="50369">
                  <c:v>45174.892361111109</c:v>
                </c:pt>
                <c:pt idx="50370">
                  <c:v>45174.895833333336</c:v>
                </c:pt>
                <c:pt idx="50371">
                  <c:v>45174.899305555555</c:v>
                </c:pt>
                <c:pt idx="50372">
                  <c:v>45174.902777777781</c:v>
                </c:pt>
                <c:pt idx="50373">
                  <c:v>45174.90625</c:v>
                </c:pt>
                <c:pt idx="50374">
                  <c:v>45174.909722222219</c:v>
                </c:pt>
                <c:pt idx="50375">
                  <c:v>45174.913194444445</c:v>
                </c:pt>
                <c:pt idx="50376">
                  <c:v>45174.916666666664</c:v>
                </c:pt>
                <c:pt idx="50377">
                  <c:v>45174.920138888891</c:v>
                </c:pt>
                <c:pt idx="50378">
                  <c:v>45174.923611111109</c:v>
                </c:pt>
                <c:pt idx="50379">
                  <c:v>45174.927083333336</c:v>
                </c:pt>
                <c:pt idx="50380">
                  <c:v>45174.930555555555</c:v>
                </c:pt>
                <c:pt idx="50381">
                  <c:v>45174.934027777781</c:v>
                </c:pt>
                <c:pt idx="50382">
                  <c:v>45174.9375</c:v>
                </c:pt>
                <c:pt idx="50383">
                  <c:v>45174.940972222219</c:v>
                </c:pt>
                <c:pt idx="50384">
                  <c:v>45174.944444444445</c:v>
                </c:pt>
                <c:pt idx="50385">
                  <c:v>45174.947916666664</c:v>
                </c:pt>
                <c:pt idx="50386">
                  <c:v>45174.951388888891</c:v>
                </c:pt>
                <c:pt idx="50387">
                  <c:v>45174.954861111109</c:v>
                </c:pt>
                <c:pt idx="50388">
                  <c:v>45174.958333333336</c:v>
                </c:pt>
                <c:pt idx="50389">
                  <c:v>45174.961805555555</c:v>
                </c:pt>
                <c:pt idx="50390">
                  <c:v>45174.965277777781</c:v>
                </c:pt>
                <c:pt idx="50391">
                  <c:v>45174.96875</c:v>
                </c:pt>
                <c:pt idx="50392">
                  <c:v>45174.972222222219</c:v>
                </c:pt>
                <c:pt idx="50393">
                  <c:v>45174.975694444445</c:v>
                </c:pt>
                <c:pt idx="50394">
                  <c:v>45174.979166666664</c:v>
                </c:pt>
                <c:pt idx="50395">
                  <c:v>45174.982638888891</c:v>
                </c:pt>
                <c:pt idx="50396">
                  <c:v>45174.986111111109</c:v>
                </c:pt>
                <c:pt idx="50397">
                  <c:v>45174.989583333336</c:v>
                </c:pt>
                <c:pt idx="50398">
                  <c:v>45174.993055555555</c:v>
                </c:pt>
                <c:pt idx="50399">
                  <c:v>45174.996527777781</c:v>
                </c:pt>
                <c:pt idx="50400">
                  <c:v>45175</c:v>
                </c:pt>
                <c:pt idx="50401">
                  <c:v>45175.003472222219</c:v>
                </c:pt>
                <c:pt idx="50402">
                  <c:v>45175.006944444445</c:v>
                </c:pt>
                <c:pt idx="50403">
                  <c:v>45175.010416666664</c:v>
                </c:pt>
                <c:pt idx="50404">
                  <c:v>45175.013888888891</c:v>
                </c:pt>
                <c:pt idx="50405">
                  <c:v>45175.017361111109</c:v>
                </c:pt>
                <c:pt idx="50406">
                  <c:v>45175.020833333336</c:v>
                </c:pt>
                <c:pt idx="50407">
                  <c:v>45175.024305555555</c:v>
                </c:pt>
                <c:pt idx="50408">
                  <c:v>45175.027777777781</c:v>
                </c:pt>
                <c:pt idx="50409">
                  <c:v>45175.03125</c:v>
                </c:pt>
                <c:pt idx="50410">
                  <c:v>45175.034722222219</c:v>
                </c:pt>
                <c:pt idx="50411">
                  <c:v>45175.038194444445</c:v>
                </c:pt>
                <c:pt idx="50412">
                  <c:v>45175.041666666664</c:v>
                </c:pt>
                <c:pt idx="50413">
                  <c:v>45175.045138888891</c:v>
                </c:pt>
                <c:pt idx="50414">
                  <c:v>45175.048611111109</c:v>
                </c:pt>
                <c:pt idx="50415">
                  <c:v>45175.052083333336</c:v>
                </c:pt>
                <c:pt idx="50416">
                  <c:v>45175.055555555555</c:v>
                </c:pt>
                <c:pt idx="50417">
                  <c:v>45175.059027777781</c:v>
                </c:pt>
                <c:pt idx="50418">
                  <c:v>45175.0625</c:v>
                </c:pt>
                <c:pt idx="50419">
                  <c:v>45175.065972222219</c:v>
                </c:pt>
                <c:pt idx="50420">
                  <c:v>45175.069444444445</c:v>
                </c:pt>
                <c:pt idx="50421">
                  <c:v>45175.072916666664</c:v>
                </c:pt>
                <c:pt idx="50422">
                  <c:v>45175.076388888891</c:v>
                </c:pt>
                <c:pt idx="50423">
                  <c:v>45175.079861111109</c:v>
                </c:pt>
                <c:pt idx="50424">
                  <c:v>45175.083333333336</c:v>
                </c:pt>
                <c:pt idx="50425">
                  <c:v>45175.086805555555</c:v>
                </c:pt>
                <c:pt idx="50426">
                  <c:v>45175.090277777781</c:v>
                </c:pt>
                <c:pt idx="50427">
                  <c:v>45175.09375</c:v>
                </c:pt>
                <c:pt idx="50428">
                  <c:v>45175.097222222219</c:v>
                </c:pt>
                <c:pt idx="50429">
                  <c:v>45175.100694444445</c:v>
                </c:pt>
                <c:pt idx="50430">
                  <c:v>45175.104166666664</c:v>
                </c:pt>
                <c:pt idx="50431">
                  <c:v>45175.107638888891</c:v>
                </c:pt>
                <c:pt idx="50432">
                  <c:v>45175.111111111109</c:v>
                </c:pt>
                <c:pt idx="50433">
                  <c:v>45175.114583333336</c:v>
                </c:pt>
                <c:pt idx="50434">
                  <c:v>45175.118055555555</c:v>
                </c:pt>
                <c:pt idx="50435">
                  <c:v>45175.121527777781</c:v>
                </c:pt>
                <c:pt idx="50436">
                  <c:v>45175.125</c:v>
                </c:pt>
                <c:pt idx="50437">
                  <c:v>45175.128472222219</c:v>
                </c:pt>
                <c:pt idx="50438">
                  <c:v>45175.131944444445</c:v>
                </c:pt>
                <c:pt idx="50439">
                  <c:v>45175.135416666664</c:v>
                </c:pt>
                <c:pt idx="50440">
                  <c:v>45175.138888888891</c:v>
                </c:pt>
                <c:pt idx="50441">
                  <c:v>45175.142361111109</c:v>
                </c:pt>
                <c:pt idx="50442">
                  <c:v>45175.145833333336</c:v>
                </c:pt>
                <c:pt idx="50443">
                  <c:v>45175.149305555555</c:v>
                </c:pt>
                <c:pt idx="50444">
                  <c:v>45175.152777777781</c:v>
                </c:pt>
                <c:pt idx="50445">
                  <c:v>45175.15625</c:v>
                </c:pt>
                <c:pt idx="50446">
                  <c:v>45175.159722222219</c:v>
                </c:pt>
                <c:pt idx="50447">
                  <c:v>45175.163194444445</c:v>
                </c:pt>
                <c:pt idx="50448">
                  <c:v>45175.166666666664</c:v>
                </c:pt>
                <c:pt idx="50449">
                  <c:v>45175.170138888891</c:v>
                </c:pt>
                <c:pt idx="50450">
                  <c:v>45175.173611111109</c:v>
                </c:pt>
                <c:pt idx="50451">
                  <c:v>45175.177083333336</c:v>
                </c:pt>
                <c:pt idx="50452">
                  <c:v>45175.180555555555</c:v>
                </c:pt>
                <c:pt idx="50453">
                  <c:v>45175.184027777781</c:v>
                </c:pt>
                <c:pt idx="50454">
                  <c:v>45175.1875</c:v>
                </c:pt>
                <c:pt idx="50455">
                  <c:v>45175.190972222219</c:v>
                </c:pt>
                <c:pt idx="50456">
                  <c:v>45175.194444444445</c:v>
                </c:pt>
                <c:pt idx="50457">
                  <c:v>45175.197916666664</c:v>
                </c:pt>
                <c:pt idx="50458">
                  <c:v>45175.201388888891</c:v>
                </c:pt>
                <c:pt idx="50459">
                  <c:v>45175.204861111109</c:v>
                </c:pt>
                <c:pt idx="50460">
                  <c:v>45175.208333333336</c:v>
                </c:pt>
                <c:pt idx="50461">
                  <c:v>45175.211805555555</c:v>
                </c:pt>
                <c:pt idx="50462">
                  <c:v>45175.215277777781</c:v>
                </c:pt>
                <c:pt idx="50463">
                  <c:v>45175.21875</c:v>
                </c:pt>
                <c:pt idx="50464">
                  <c:v>45175.222222222219</c:v>
                </c:pt>
                <c:pt idx="50465">
                  <c:v>45175.225694444445</c:v>
                </c:pt>
                <c:pt idx="50466">
                  <c:v>45175.229166666664</c:v>
                </c:pt>
                <c:pt idx="50467">
                  <c:v>45175.232638888891</c:v>
                </c:pt>
                <c:pt idx="50468">
                  <c:v>45175.236111111109</c:v>
                </c:pt>
                <c:pt idx="50469">
                  <c:v>45175.239583333336</c:v>
                </c:pt>
                <c:pt idx="50470">
                  <c:v>45175.243055555555</c:v>
                </c:pt>
                <c:pt idx="50471">
                  <c:v>45175.246527777781</c:v>
                </c:pt>
                <c:pt idx="50472">
                  <c:v>45175.25</c:v>
                </c:pt>
                <c:pt idx="50473">
                  <c:v>45175.253472222219</c:v>
                </c:pt>
                <c:pt idx="50474">
                  <c:v>45175.256944444445</c:v>
                </c:pt>
                <c:pt idx="50475">
                  <c:v>45175.260416666664</c:v>
                </c:pt>
                <c:pt idx="50476">
                  <c:v>45175.263888888891</c:v>
                </c:pt>
                <c:pt idx="50477">
                  <c:v>45175.267361111109</c:v>
                </c:pt>
                <c:pt idx="50478">
                  <c:v>45175.270833333336</c:v>
                </c:pt>
                <c:pt idx="50479">
                  <c:v>45175.274305555555</c:v>
                </c:pt>
                <c:pt idx="50480">
                  <c:v>45175.277777777781</c:v>
                </c:pt>
                <c:pt idx="50481">
                  <c:v>45175.28125</c:v>
                </c:pt>
                <c:pt idx="50482">
                  <c:v>45175.284722222219</c:v>
                </c:pt>
                <c:pt idx="50483">
                  <c:v>45175.288194444445</c:v>
                </c:pt>
                <c:pt idx="50484">
                  <c:v>45175.291666666664</c:v>
                </c:pt>
                <c:pt idx="50485">
                  <c:v>45175.295138888891</c:v>
                </c:pt>
                <c:pt idx="50486">
                  <c:v>45175.298611111109</c:v>
                </c:pt>
                <c:pt idx="50487">
                  <c:v>45175.302083333336</c:v>
                </c:pt>
                <c:pt idx="50488">
                  <c:v>45175.305555555555</c:v>
                </c:pt>
                <c:pt idx="50489">
                  <c:v>45175.309027777781</c:v>
                </c:pt>
                <c:pt idx="50490">
                  <c:v>45175.3125</c:v>
                </c:pt>
                <c:pt idx="50491">
                  <c:v>45175.315972222219</c:v>
                </c:pt>
                <c:pt idx="50492">
                  <c:v>45175.319444444445</c:v>
                </c:pt>
                <c:pt idx="50493">
                  <c:v>45175.322916666664</c:v>
                </c:pt>
                <c:pt idx="50494">
                  <c:v>45175.326388888891</c:v>
                </c:pt>
                <c:pt idx="50495">
                  <c:v>45175.329861111109</c:v>
                </c:pt>
                <c:pt idx="50496">
                  <c:v>45175.333333333336</c:v>
                </c:pt>
                <c:pt idx="50497">
                  <c:v>45175.336805555555</c:v>
                </c:pt>
                <c:pt idx="50498">
                  <c:v>45175.340277777781</c:v>
                </c:pt>
                <c:pt idx="50499">
                  <c:v>45175.34375</c:v>
                </c:pt>
                <c:pt idx="50500">
                  <c:v>45175.347222222219</c:v>
                </c:pt>
                <c:pt idx="50501">
                  <c:v>45175.350694444445</c:v>
                </c:pt>
                <c:pt idx="50502">
                  <c:v>45175.354166666664</c:v>
                </c:pt>
                <c:pt idx="50503">
                  <c:v>45175.357638888891</c:v>
                </c:pt>
                <c:pt idx="50504">
                  <c:v>45175.361111111109</c:v>
                </c:pt>
                <c:pt idx="50505">
                  <c:v>45175.364583333336</c:v>
                </c:pt>
                <c:pt idx="50506">
                  <c:v>45175.368055555555</c:v>
                </c:pt>
                <c:pt idx="50507">
                  <c:v>45175.371527777781</c:v>
                </c:pt>
                <c:pt idx="50508">
                  <c:v>45175.375</c:v>
                </c:pt>
                <c:pt idx="50509">
                  <c:v>45175.378472222219</c:v>
                </c:pt>
                <c:pt idx="50510">
                  <c:v>45175.381944444445</c:v>
                </c:pt>
                <c:pt idx="50511">
                  <c:v>45175.385416666664</c:v>
                </c:pt>
                <c:pt idx="50512">
                  <c:v>45175.388888888891</c:v>
                </c:pt>
                <c:pt idx="50513">
                  <c:v>45175.392361111109</c:v>
                </c:pt>
                <c:pt idx="50514">
                  <c:v>45175.395833333336</c:v>
                </c:pt>
                <c:pt idx="50515">
                  <c:v>45175.399305555555</c:v>
                </c:pt>
                <c:pt idx="50516">
                  <c:v>45175.402777777781</c:v>
                </c:pt>
                <c:pt idx="50517">
                  <c:v>45175.40625</c:v>
                </c:pt>
                <c:pt idx="50518">
                  <c:v>45175.409722222219</c:v>
                </c:pt>
                <c:pt idx="50519">
                  <c:v>45175.413194444445</c:v>
                </c:pt>
                <c:pt idx="50520">
                  <c:v>45175.416666666664</c:v>
                </c:pt>
                <c:pt idx="50521">
                  <c:v>45175.420138888891</c:v>
                </c:pt>
                <c:pt idx="50522">
                  <c:v>45175.423611111109</c:v>
                </c:pt>
                <c:pt idx="50523">
                  <c:v>45175.427083333336</c:v>
                </c:pt>
                <c:pt idx="50524">
                  <c:v>45175.430555555555</c:v>
                </c:pt>
                <c:pt idx="50525">
                  <c:v>45175.434027777781</c:v>
                </c:pt>
                <c:pt idx="50526">
                  <c:v>45175.4375</c:v>
                </c:pt>
                <c:pt idx="50527">
                  <c:v>45175.440972222219</c:v>
                </c:pt>
                <c:pt idx="50528">
                  <c:v>45175.444444444445</c:v>
                </c:pt>
                <c:pt idx="50529">
                  <c:v>45175.447916666664</c:v>
                </c:pt>
                <c:pt idx="50530">
                  <c:v>45175.451388888891</c:v>
                </c:pt>
                <c:pt idx="50531">
                  <c:v>45175.454861111109</c:v>
                </c:pt>
                <c:pt idx="50532">
                  <c:v>45175.458333333336</c:v>
                </c:pt>
                <c:pt idx="50533">
                  <c:v>45175.461805555555</c:v>
                </c:pt>
                <c:pt idx="50534">
                  <c:v>45175.465277777781</c:v>
                </c:pt>
                <c:pt idx="50535">
                  <c:v>45175.46875</c:v>
                </c:pt>
                <c:pt idx="50536">
                  <c:v>45175.472222222219</c:v>
                </c:pt>
                <c:pt idx="50537">
                  <c:v>45175.475694444445</c:v>
                </c:pt>
                <c:pt idx="50538">
                  <c:v>45175.479166666664</c:v>
                </c:pt>
                <c:pt idx="50539">
                  <c:v>45175.482638888891</c:v>
                </c:pt>
                <c:pt idx="50540">
                  <c:v>45175.486111111109</c:v>
                </c:pt>
                <c:pt idx="50541">
                  <c:v>45175.489583333336</c:v>
                </c:pt>
                <c:pt idx="50542">
                  <c:v>45175.493055555555</c:v>
                </c:pt>
                <c:pt idx="50543">
                  <c:v>45175.496527777781</c:v>
                </c:pt>
                <c:pt idx="50544">
                  <c:v>45175.5</c:v>
                </c:pt>
                <c:pt idx="50545">
                  <c:v>45175.503472222219</c:v>
                </c:pt>
                <c:pt idx="50546">
                  <c:v>45175.506944444445</c:v>
                </c:pt>
                <c:pt idx="50547">
                  <c:v>45175.510416666664</c:v>
                </c:pt>
                <c:pt idx="50548">
                  <c:v>45175.513888888891</c:v>
                </c:pt>
                <c:pt idx="50549">
                  <c:v>45175.517361111109</c:v>
                </c:pt>
                <c:pt idx="50550">
                  <c:v>45175.520833333336</c:v>
                </c:pt>
                <c:pt idx="50551">
                  <c:v>45175.524305555555</c:v>
                </c:pt>
                <c:pt idx="50552">
                  <c:v>45175.527777777781</c:v>
                </c:pt>
                <c:pt idx="50553">
                  <c:v>45175.53125</c:v>
                </c:pt>
                <c:pt idx="50554">
                  <c:v>45175.534722222219</c:v>
                </c:pt>
                <c:pt idx="50555">
                  <c:v>45175.538194444445</c:v>
                </c:pt>
                <c:pt idx="50556">
                  <c:v>45175.541666666664</c:v>
                </c:pt>
                <c:pt idx="50557">
                  <c:v>45175.545138888891</c:v>
                </c:pt>
                <c:pt idx="50558">
                  <c:v>45175.548611111109</c:v>
                </c:pt>
                <c:pt idx="50559">
                  <c:v>45175.552083333336</c:v>
                </c:pt>
                <c:pt idx="50560">
                  <c:v>45175.555555555555</c:v>
                </c:pt>
                <c:pt idx="50561">
                  <c:v>45175.559027777781</c:v>
                </c:pt>
                <c:pt idx="50562">
                  <c:v>45175.5625</c:v>
                </c:pt>
                <c:pt idx="50563">
                  <c:v>45175.565972222219</c:v>
                </c:pt>
                <c:pt idx="50564">
                  <c:v>45175.569444444445</c:v>
                </c:pt>
                <c:pt idx="50565">
                  <c:v>45175.572916666664</c:v>
                </c:pt>
                <c:pt idx="50566">
                  <c:v>45175.576388888891</c:v>
                </c:pt>
                <c:pt idx="50567">
                  <c:v>45175.579861111109</c:v>
                </c:pt>
                <c:pt idx="50568">
                  <c:v>45175.583333333336</c:v>
                </c:pt>
                <c:pt idx="50569">
                  <c:v>45175.586805555555</c:v>
                </c:pt>
                <c:pt idx="50570">
                  <c:v>45175.590277777781</c:v>
                </c:pt>
                <c:pt idx="50571">
                  <c:v>45175.59375</c:v>
                </c:pt>
                <c:pt idx="50572">
                  <c:v>45175.597222222219</c:v>
                </c:pt>
                <c:pt idx="50573">
                  <c:v>45175.600694444445</c:v>
                </c:pt>
                <c:pt idx="50574">
                  <c:v>45175.604166666664</c:v>
                </c:pt>
                <c:pt idx="50575">
                  <c:v>45175.607638888891</c:v>
                </c:pt>
                <c:pt idx="50576">
                  <c:v>45175.611111111109</c:v>
                </c:pt>
                <c:pt idx="50577">
                  <c:v>45175.614583333336</c:v>
                </c:pt>
                <c:pt idx="50578">
                  <c:v>45175.618055555555</c:v>
                </c:pt>
                <c:pt idx="50579">
                  <c:v>45175.621527777781</c:v>
                </c:pt>
                <c:pt idx="50580">
                  <c:v>45175.625</c:v>
                </c:pt>
                <c:pt idx="50581">
                  <c:v>45175.628472222219</c:v>
                </c:pt>
                <c:pt idx="50582">
                  <c:v>45175.631944444445</c:v>
                </c:pt>
                <c:pt idx="50583">
                  <c:v>45175.635416666664</c:v>
                </c:pt>
                <c:pt idx="50584">
                  <c:v>45175.638888888891</c:v>
                </c:pt>
                <c:pt idx="50585">
                  <c:v>45175.642361111109</c:v>
                </c:pt>
                <c:pt idx="50586">
                  <c:v>45175.645833333336</c:v>
                </c:pt>
                <c:pt idx="50587">
                  <c:v>45175.649305555555</c:v>
                </c:pt>
                <c:pt idx="50588">
                  <c:v>45175.652777777781</c:v>
                </c:pt>
                <c:pt idx="50589">
                  <c:v>45175.65625</c:v>
                </c:pt>
                <c:pt idx="50590">
                  <c:v>45175.659722222219</c:v>
                </c:pt>
                <c:pt idx="50591">
                  <c:v>45175.663194444445</c:v>
                </c:pt>
                <c:pt idx="50592">
                  <c:v>45175.666666666664</c:v>
                </c:pt>
                <c:pt idx="50593">
                  <c:v>45175.670138888891</c:v>
                </c:pt>
                <c:pt idx="50594">
                  <c:v>45175.673611111109</c:v>
                </c:pt>
                <c:pt idx="50595">
                  <c:v>45175.677083333336</c:v>
                </c:pt>
                <c:pt idx="50596">
                  <c:v>45175.680555555555</c:v>
                </c:pt>
                <c:pt idx="50597">
                  <c:v>45175.684027777781</c:v>
                </c:pt>
                <c:pt idx="50598">
                  <c:v>45175.6875</c:v>
                </c:pt>
                <c:pt idx="50599">
                  <c:v>45175.690972222219</c:v>
                </c:pt>
                <c:pt idx="50600">
                  <c:v>45175.694444444445</c:v>
                </c:pt>
                <c:pt idx="50601">
                  <c:v>45175.697916666664</c:v>
                </c:pt>
                <c:pt idx="50602">
                  <c:v>45175.701388888891</c:v>
                </c:pt>
                <c:pt idx="50603">
                  <c:v>45175.704861111109</c:v>
                </c:pt>
                <c:pt idx="50604">
                  <c:v>45175.708333333336</c:v>
                </c:pt>
                <c:pt idx="50605">
                  <c:v>45175.711805555555</c:v>
                </c:pt>
                <c:pt idx="50606">
                  <c:v>45175.715277777781</c:v>
                </c:pt>
                <c:pt idx="50607">
                  <c:v>45175.71875</c:v>
                </c:pt>
                <c:pt idx="50608">
                  <c:v>45175.722222222219</c:v>
                </c:pt>
                <c:pt idx="50609">
                  <c:v>45175.725694444445</c:v>
                </c:pt>
                <c:pt idx="50610">
                  <c:v>45175.729166666664</c:v>
                </c:pt>
                <c:pt idx="50611">
                  <c:v>45175.732638888891</c:v>
                </c:pt>
                <c:pt idx="50612">
                  <c:v>45175.736111111109</c:v>
                </c:pt>
                <c:pt idx="50613">
                  <c:v>45175.739583333336</c:v>
                </c:pt>
                <c:pt idx="50614">
                  <c:v>45175.743055555555</c:v>
                </c:pt>
                <c:pt idx="50615">
                  <c:v>45175.746527777781</c:v>
                </c:pt>
                <c:pt idx="50616">
                  <c:v>45175.75</c:v>
                </c:pt>
                <c:pt idx="50617">
                  <c:v>45175.753472222219</c:v>
                </c:pt>
                <c:pt idx="50618">
                  <c:v>45175.756944444445</c:v>
                </c:pt>
                <c:pt idx="50619">
                  <c:v>45175.760416666664</c:v>
                </c:pt>
                <c:pt idx="50620">
                  <c:v>45175.763888888891</c:v>
                </c:pt>
                <c:pt idx="50621">
                  <c:v>45175.767361111109</c:v>
                </c:pt>
                <c:pt idx="50622">
                  <c:v>45175.770833333336</c:v>
                </c:pt>
                <c:pt idx="50623">
                  <c:v>45175.774305555555</c:v>
                </c:pt>
                <c:pt idx="50624">
                  <c:v>45175.777777777781</c:v>
                </c:pt>
                <c:pt idx="50625">
                  <c:v>45175.78125</c:v>
                </c:pt>
                <c:pt idx="50626">
                  <c:v>45175.784722222219</c:v>
                </c:pt>
                <c:pt idx="50627">
                  <c:v>45175.788194444445</c:v>
                </c:pt>
                <c:pt idx="50628">
                  <c:v>45175.791666666664</c:v>
                </c:pt>
                <c:pt idx="50629">
                  <c:v>45175.795138888891</c:v>
                </c:pt>
                <c:pt idx="50630">
                  <c:v>45175.798611111109</c:v>
                </c:pt>
                <c:pt idx="50631">
                  <c:v>45175.802083333336</c:v>
                </c:pt>
                <c:pt idx="50632">
                  <c:v>45175.805555555555</c:v>
                </c:pt>
                <c:pt idx="50633">
                  <c:v>45175.809027777781</c:v>
                </c:pt>
                <c:pt idx="50634">
                  <c:v>45175.8125</c:v>
                </c:pt>
                <c:pt idx="50635">
                  <c:v>45175.815972222219</c:v>
                </c:pt>
                <c:pt idx="50636">
                  <c:v>45175.819444444445</c:v>
                </c:pt>
                <c:pt idx="50637">
                  <c:v>45175.822916666664</c:v>
                </c:pt>
                <c:pt idx="50638">
                  <c:v>45175.826388888891</c:v>
                </c:pt>
                <c:pt idx="50639">
                  <c:v>45175.829861111109</c:v>
                </c:pt>
                <c:pt idx="50640">
                  <c:v>45175.833333333336</c:v>
                </c:pt>
                <c:pt idx="50641">
                  <c:v>45175.836805555555</c:v>
                </c:pt>
                <c:pt idx="50642">
                  <c:v>45175.840277777781</c:v>
                </c:pt>
                <c:pt idx="50643">
                  <c:v>45175.84375</c:v>
                </c:pt>
                <c:pt idx="50644">
                  <c:v>45175.847222222219</c:v>
                </c:pt>
                <c:pt idx="50645">
                  <c:v>45175.850694444445</c:v>
                </c:pt>
                <c:pt idx="50646">
                  <c:v>45175.854166666664</c:v>
                </c:pt>
                <c:pt idx="50647">
                  <c:v>45175.857638888891</c:v>
                </c:pt>
                <c:pt idx="50648">
                  <c:v>45175.861111111109</c:v>
                </c:pt>
                <c:pt idx="50649">
                  <c:v>45175.864583333336</c:v>
                </c:pt>
                <c:pt idx="50650">
                  <c:v>45175.868055555555</c:v>
                </c:pt>
                <c:pt idx="50651">
                  <c:v>45175.871527777781</c:v>
                </c:pt>
                <c:pt idx="50652">
                  <c:v>45175.875</c:v>
                </c:pt>
                <c:pt idx="50653">
                  <c:v>45175.878472222219</c:v>
                </c:pt>
                <c:pt idx="50654">
                  <c:v>45175.881944444445</c:v>
                </c:pt>
                <c:pt idx="50655">
                  <c:v>45175.885416666664</c:v>
                </c:pt>
                <c:pt idx="50656">
                  <c:v>45175.888888888891</c:v>
                </c:pt>
                <c:pt idx="50657">
                  <c:v>45175.892361111109</c:v>
                </c:pt>
                <c:pt idx="50658">
                  <c:v>45175.895833333336</c:v>
                </c:pt>
                <c:pt idx="50659">
                  <c:v>45175.899305555555</c:v>
                </c:pt>
                <c:pt idx="50660">
                  <c:v>45175.902777777781</c:v>
                </c:pt>
                <c:pt idx="50661">
                  <c:v>45175.90625</c:v>
                </c:pt>
                <c:pt idx="50662">
                  <c:v>45175.909722222219</c:v>
                </c:pt>
                <c:pt idx="50663">
                  <c:v>45175.913194444445</c:v>
                </c:pt>
                <c:pt idx="50664">
                  <c:v>45175.916666666664</c:v>
                </c:pt>
                <c:pt idx="50665">
                  <c:v>45175.920138888891</c:v>
                </c:pt>
                <c:pt idx="50666">
                  <c:v>45175.923611111109</c:v>
                </c:pt>
                <c:pt idx="50667">
                  <c:v>45175.927083333336</c:v>
                </c:pt>
                <c:pt idx="50668">
                  <c:v>45175.930555555555</c:v>
                </c:pt>
                <c:pt idx="50669">
                  <c:v>45175.934027777781</c:v>
                </c:pt>
                <c:pt idx="50670">
                  <c:v>45175.9375</c:v>
                </c:pt>
                <c:pt idx="50671">
                  <c:v>45175.940972222219</c:v>
                </c:pt>
                <c:pt idx="50672">
                  <c:v>45175.944444444445</c:v>
                </c:pt>
                <c:pt idx="50673">
                  <c:v>45175.947916666664</c:v>
                </c:pt>
                <c:pt idx="50674">
                  <c:v>45175.951388888891</c:v>
                </c:pt>
                <c:pt idx="50675">
                  <c:v>45175.954861111109</c:v>
                </c:pt>
                <c:pt idx="50676">
                  <c:v>45175.958333333336</c:v>
                </c:pt>
                <c:pt idx="50677">
                  <c:v>45175.961805555555</c:v>
                </c:pt>
                <c:pt idx="50678">
                  <c:v>45175.965277777781</c:v>
                </c:pt>
                <c:pt idx="50679">
                  <c:v>45175.96875</c:v>
                </c:pt>
                <c:pt idx="50680">
                  <c:v>45175.972222222219</c:v>
                </c:pt>
                <c:pt idx="50681">
                  <c:v>45175.975694444445</c:v>
                </c:pt>
                <c:pt idx="50682">
                  <c:v>45175.979166666664</c:v>
                </c:pt>
                <c:pt idx="50683">
                  <c:v>45175.982638888891</c:v>
                </c:pt>
                <c:pt idx="50684">
                  <c:v>45175.986111111109</c:v>
                </c:pt>
                <c:pt idx="50685">
                  <c:v>45175.989583333336</c:v>
                </c:pt>
                <c:pt idx="50686">
                  <c:v>45175.993055555555</c:v>
                </c:pt>
                <c:pt idx="50687">
                  <c:v>45175.996527777781</c:v>
                </c:pt>
                <c:pt idx="50688">
                  <c:v>45176</c:v>
                </c:pt>
                <c:pt idx="50689">
                  <c:v>45176.003472222219</c:v>
                </c:pt>
                <c:pt idx="50690">
                  <c:v>45176.006944444445</c:v>
                </c:pt>
                <c:pt idx="50691">
                  <c:v>45176.010416666664</c:v>
                </c:pt>
                <c:pt idx="50692">
                  <c:v>45176.013888888891</c:v>
                </c:pt>
                <c:pt idx="50693">
                  <c:v>45176.017361111109</c:v>
                </c:pt>
                <c:pt idx="50694">
                  <c:v>45176.020833333336</c:v>
                </c:pt>
                <c:pt idx="50695">
                  <c:v>45176.024305555555</c:v>
                </c:pt>
                <c:pt idx="50696">
                  <c:v>45176.027777777781</c:v>
                </c:pt>
                <c:pt idx="50697">
                  <c:v>45176.03125</c:v>
                </c:pt>
                <c:pt idx="50698">
                  <c:v>45176.034722222219</c:v>
                </c:pt>
                <c:pt idx="50699">
                  <c:v>45176.038194444445</c:v>
                </c:pt>
                <c:pt idx="50700">
                  <c:v>45176.041666666664</c:v>
                </c:pt>
                <c:pt idx="50701">
                  <c:v>45176.045138888891</c:v>
                </c:pt>
                <c:pt idx="50702">
                  <c:v>45176.048611111109</c:v>
                </c:pt>
                <c:pt idx="50703">
                  <c:v>45176.052083333336</c:v>
                </c:pt>
                <c:pt idx="50704">
                  <c:v>45176.055555555555</c:v>
                </c:pt>
                <c:pt idx="50705">
                  <c:v>45176.059027777781</c:v>
                </c:pt>
                <c:pt idx="50706">
                  <c:v>45176.0625</c:v>
                </c:pt>
                <c:pt idx="50707">
                  <c:v>45176.065972222219</c:v>
                </c:pt>
                <c:pt idx="50708">
                  <c:v>45176.069444444445</c:v>
                </c:pt>
                <c:pt idx="50709">
                  <c:v>45176.072916666664</c:v>
                </c:pt>
                <c:pt idx="50710">
                  <c:v>45176.076388888891</c:v>
                </c:pt>
                <c:pt idx="50711">
                  <c:v>45176.079861111109</c:v>
                </c:pt>
                <c:pt idx="50712">
                  <c:v>45176.083333333336</c:v>
                </c:pt>
                <c:pt idx="50713">
                  <c:v>45176.086805555555</c:v>
                </c:pt>
                <c:pt idx="50714">
                  <c:v>45176.090277777781</c:v>
                </c:pt>
                <c:pt idx="50715">
                  <c:v>45176.09375</c:v>
                </c:pt>
                <c:pt idx="50716">
                  <c:v>45176.097222222219</c:v>
                </c:pt>
                <c:pt idx="50717">
                  <c:v>45176.100694444445</c:v>
                </c:pt>
                <c:pt idx="50718">
                  <c:v>45176.104166666664</c:v>
                </c:pt>
                <c:pt idx="50719">
                  <c:v>45176.107638888891</c:v>
                </c:pt>
                <c:pt idx="50720">
                  <c:v>45176.111111111109</c:v>
                </c:pt>
                <c:pt idx="50721">
                  <c:v>45176.114583333336</c:v>
                </c:pt>
                <c:pt idx="50722">
                  <c:v>45176.118055555555</c:v>
                </c:pt>
                <c:pt idx="50723">
                  <c:v>45176.121527777781</c:v>
                </c:pt>
                <c:pt idx="50724">
                  <c:v>45176.125</c:v>
                </c:pt>
                <c:pt idx="50725">
                  <c:v>45176.128472222219</c:v>
                </c:pt>
                <c:pt idx="50726">
                  <c:v>45176.131944444445</c:v>
                </c:pt>
                <c:pt idx="50727">
                  <c:v>45176.135416666664</c:v>
                </c:pt>
                <c:pt idx="50728">
                  <c:v>45176.138888888891</c:v>
                </c:pt>
                <c:pt idx="50729">
                  <c:v>45176.142361111109</c:v>
                </c:pt>
                <c:pt idx="50730">
                  <c:v>45176.145833333336</c:v>
                </c:pt>
                <c:pt idx="50731">
                  <c:v>45176.149305555555</c:v>
                </c:pt>
                <c:pt idx="50732">
                  <c:v>45176.152777777781</c:v>
                </c:pt>
                <c:pt idx="50733">
                  <c:v>45176.15625</c:v>
                </c:pt>
                <c:pt idx="50734">
                  <c:v>45176.159722222219</c:v>
                </c:pt>
                <c:pt idx="50735">
                  <c:v>45176.163194444445</c:v>
                </c:pt>
                <c:pt idx="50736">
                  <c:v>45176.166666666664</c:v>
                </c:pt>
                <c:pt idx="50737">
                  <c:v>45176.170138888891</c:v>
                </c:pt>
                <c:pt idx="50738">
                  <c:v>45176.173611111109</c:v>
                </c:pt>
                <c:pt idx="50739">
                  <c:v>45176.177083333336</c:v>
                </c:pt>
                <c:pt idx="50740">
                  <c:v>45176.180555555555</c:v>
                </c:pt>
                <c:pt idx="50741">
                  <c:v>45176.184027777781</c:v>
                </c:pt>
                <c:pt idx="50742">
                  <c:v>45176.1875</c:v>
                </c:pt>
                <c:pt idx="50743">
                  <c:v>45176.190972222219</c:v>
                </c:pt>
                <c:pt idx="50744">
                  <c:v>45176.194444444445</c:v>
                </c:pt>
                <c:pt idx="50745">
                  <c:v>45176.197916666664</c:v>
                </c:pt>
                <c:pt idx="50746">
                  <c:v>45176.201388888891</c:v>
                </c:pt>
                <c:pt idx="50747">
                  <c:v>45176.204861111109</c:v>
                </c:pt>
                <c:pt idx="50748">
                  <c:v>45176.208333333336</c:v>
                </c:pt>
                <c:pt idx="50749">
                  <c:v>45176.211805555555</c:v>
                </c:pt>
                <c:pt idx="50750">
                  <c:v>45176.215277777781</c:v>
                </c:pt>
                <c:pt idx="50751">
                  <c:v>45176.21875</c:v>
                </c:pt>
                <c:pt idx="50752">
                  <c:v>45176.222222222219</c:v>
                </c:pt>
                <c:pt idx="50753">
                  <c:v>45176.225694444445</c:v>
                </c:pt>
                <c:pt idx="50754">
                  <c:v>45176.229166666664</c:v>
                </c:pt>
                <c:pt idx="50755">
                  <c:v>45176.232638888891</c:v>
                </c:pt>
                <c:pt idx="50756">
                  <c:v>45176.236111111109</c:v>
                </c:pt>
                <c:pt idx="50757">
                  <c:v>45176.239583333336</c:v>
                </c:pt>
                <c:pt idx="50758">
                  <c:v>45176.243055555555</c:v>
                </c:pt>
                <c:pt idx="50759">
                  <c:v>45176.246527777781</c:v>
                </c:pt>
                <c:pt idx="50760">
                  <c:v>45176.25</c:v>
                </c:pt>
                <c:pt idx="50761">
                  <c:v>45176.253472222219</c:v>
                </c:pt>
                <c:pt idx="50762">
                  <c:v>45176.256944444445</c:v>
                </c:pt>
                <c:pt idx="50763">
                  <c:v>45176.260416666664</c:v>
                </c:pt>
                <c:pt idx="50764">
                  <c:v>45176.263888888891</c:v>
                </c:pt>
                <c:pt idx="50765">
                  <c:v>45176.267361111109</c:v>
                </c:pt>
                <c:pt idx="50766">
                  <c:v>45176.270833333336</c:v>
                </c:pt>
                <c:pt idx="50767">
                  <c:v>45176.274305555555</c:v>
                </c:pt>
                <c:pt idx="50768">
                  <c:v>45176.277777777781</c:v>
                </c:pt>
                <c:pt idx="50769">
                  <c:v>45176.28125</c:v>
                </c:pt>
                <c:pt idx="50770">
                  <c:v>45176.284722222219</c:v>
                </c:pt>
                <c:pt idx="50771">
                  <c:v>45176.288194444445</c:v>
                </c:pt>
                <c:pt idx="50772">
                  <c:v>45176.291666666664</c:v>
                </c:pt>
                <c:pt idx="50773">
                  <c:v>45176.295138888891</c:v>
                </c:pt>
                <c:pt idx="50774">
                  <c:v>45176.298611111109</c:v>
                </c:pt>
                <c:pt idx="50775">
                  <c:v>45176.302083333336</c:v>
                </c:pt>
                <c:pt idx="50776">
                  <c:v>45176.305555555555</c:v>
                </c:pt>
                <c:pt idx="50777">
                  <c:v>45176.309027777781</c:v>
                </c:pt>
                <c:pt idx="50778">
                  <c:v>45176.3125</c:v>
                </c:pt>
                <c:pt idx="50779">
                  <c:v>45176.315972222219</c:v>
                </c:pt>
                <c:pt idx="50780">
                  <c:v>45176.319444444445</c:v>
                </c:pt>
                <c:pt idx="50781">
                  <c:v>45176.322916666664</c:v>
                </c:pt>
                <c:pt idx="50782">
                  <c:v>45176.326388888891</c:v>
                </c:pt>
                <c:pt idx="50783">
                  <c:v>45176.329861111109</c:v>
                </c:pt>
                <c:pt idx="50784">
                  <c:v>45176.333333333336</c:v>
                </c:pt>
                <c:pt idx="50785">
                  <c:v>45176.336805555555</c:v>
                </c:pt>
                <c:pt idx="50786">
                  <c:v>45176.340277777781</c:v>
                </c:pt>
                <c:pt idx="50787">
                  <c:v>45176.34375</c:v>
                </c:pt>
                <c:pt idx="50788">
                  <c:v>45176.347222222219</c:v>
                </c:pt>
                <c:pt idx="50789">
                  <c:v>45176.350694444445</c:v>
                </c:pt>
                <c:pt idx="50790">
                  <c:v>45176.354166666664</c:v>
                </c:pt>
                <c:pt idx="50791">
                  <c:v>45176.357638888891</c:v>
                </c:pt>
                <c:pt idx="50792">
                  <c:v>45176.361111111109</c:v>
                </c:pt>
                <c:pt idx="50793">
                  <c:v>45176.364583333336</c:v>
                </c:pt>
                <c:pt idx="50794">
                  <c:v>45176.368055555555</c:v>
                </c:pt>
                <c:pt idx="50795">
                  <c:v>45176.371527777781</c:v>
                </c:pt>
                <c:pt idx="50796">
                  <c:v>45176.375</c:v>
                </c:pt>
                <c:pt idx="50797">
                  <c:v>45176.378472222219</c:v>
                </c:pt>
                <c:pt idx="50798">
                  <c:v>45176.381944444445</c:v>
                </c:pt>
                <c:pt idx="50799">
                  <c:v>45176.385416666664</c:v>
                </c:pt>
                <c:pt idx="50800">
                  <c:v>45176.388888888891</c:v>
                </c:pt>
                <c:pt idx="50801">
                  <c:v>45176.392361111109</c:v>
                </c:pt>
                <c:pt idx="50802">
                  <c:v>45176.395833333336</c:v>
                </c:pt>
                <c:pt idx="50803">
                  <c:v>45176.399305555555</c:v>
                </c:pt>
                <c:pt idx="50804">
                  <c:v>45176.402777777781</c:v>
                </c:pt>
                <c:pt idx="50805">
                  <c:v>45176.40625</c:v>
                </c:pt>
                <c:pt idx="50806">
                  <c:v>45176.409722222219</c:v>
                </c:pt>
                <c:pt idx="50807">
                  <c:v>45176.413194444445</c:v>
                </c:pt>
                <c:pt idx="50808">
                  <c:v>45176.416666666664</c:v>
                </c:pt>
                <c:pt idx="50809">
                  <c:v>45176.420138888891</c:v>
                </c:pt>
                <c:pt idx="50810">
                  <c:v>45176.423611111109</c:v>
                </c:pt>
                <c:pt idx="50811">
                  <c:v>45176.427083333336</c:v>
                </c:pt>
                <c:pt idx="50812">
                  <c:v>45176.430555555555</c:v>
                </c:pt>
                <c:pt idx="50813">
                  <c:v>45176.434027777781</c:v>
                </c:pt>
                <c:pt idx="50814">
                  <c:v>45176.4375</c:v>
                </c:pt>
                <c:pt idx="50815">
                  <c:v>45176.440972222219</c:v>
                </c:pt>
                <c:pt idx="50816">
                  <c:v>45176.444444444445</c:v>
                </c:pt>
                <c:pt idx="50817">
                  <c:v>45176.447916666664</c:v>
                </c:pt>
                <c:pt idx="50818">
                  <c:v>45176.451388888891</c:v>
                </c:pt>
                <c:pt idx="50819">
                  <c:v>45176.454861111109</c:v>
                </c:pt>
                <c:pt idx="50820">
                  <c:v>45176.458333333336</c:v>
                </c:pt>
                <c:pt idx="50821">
                  <c:v>45176.461805555555</c:v>
                </c:pt>
                <c:pt idx="50822">
                  <c:v>45176.465277777781</c:v>
                </c:pt>
                <c:pt idx="50823">
                  <c:v>45176.46875</c:v>
                </c:pt>
                <c:pt idx="50824">
                  <c:v>45176.472222222219</c:v>
                </c:pt>
                <c:pt idx="50825">
                  <c:v>45176.475694444445</c:v>
                </c:pt>
                <c:pt idx="50826">
                  <c:v>45176.479166666664</c:v>
                </c:pt>
                <c:pt idx="50827">
                  <c:v>45176.482638888891</c:v>
                </c:pt>
                <c:pt idx="50828">
                  <c:v>45176.486111111109</c:v>
                </c:pt>
                <c:pt idx="50829">
                  <c:v>45176.489583333336</c:v>
                </c:pt>
                <c:pt idx="50830">
                  <c:v>45176.493055555555</c:v>
                </c:pt>
                <c:pt idx="50831">
                  <c:v>45176.496527777781</c:v>
                </c:pt>
                <c:pt idx="50832">
                  <c:v>45176.5</c:v>
                </c:pt>
                <c:pt idx="50833">
                  <c:v>45176.503472222219</c:v>
                </c:pt>
                <c:pt idx="50834">
                  <c:v>45176.506944444445</c:v>
                </c:pt>
                <c:pt idx="50835">
                  <c:v>45176.510416666664</c:v>
                </c:pt>
                <c:pt idx="50836">
                  <c:v>45176.513888888891</c:v>
                </c:pt>
                <c:pt idx="50837">
                  <c:v>45176.517361111109</c:v>
                </c:pt>
                <c:pt idx="50838">
                  <c:v>45176.520833333336</c:v>
                </c:pt>
                <c:pt idx="50839">
                  <c:v>45176.524305555555</c:v>
                </c:pt>
                <c:pt idx="50840">
                  <c:v>45176.527777777781</c:v>
                </c:pt>
                <c:pt idx="50841">
                  <c:v>45176.53125</c:v>
                </c:pt>
                <c:pt idx="50842">
                  <c:v>45176.534722222219</c:v>
                </c:pt>
                <c:pt idx="50843">
                  <c:v>45176.538194444445</c:v>
                </c:pt>
                <c:pt idx="50844">
                  <c:v>45176.541666666664</c:v>
                </c:pt>
                <c:pt idx="50845">
                  <c:v>45176.545138888891</c:v>
                </c:pt>
                <c:pt idx="50846">
                  <c:v>45176.548611111109</c:v>
                </c:pt>
                <c:pt idx="50847">
                  <c:v>45176.552083333336</c:v>
                </c:pt>
                <c:pt idx="50848">
                  <c:v>45176.555555555555</c:v>
                </c:pt>
                <c:pt idx="50849">
                  <c:v>45176.559027777781</c:v>
                </c:pt>
                <c:pt idx="50850">
                  <c:v>45176.5625</c:v>
                </c:pt>
                <c:pt idx="50851">
                  <c:v>45176.565972222219</c:v>
                </c:pt>
                <c:pt idx="50852">
                  <c:v>45176.569444444445</c:v>
                </c:pt>
                <c:pt idx="50853">
                  <c:v>45176.572916666664</c:v>
                </c:pt>
                <c:pt idx="50854">
                  <c:v>45176.576388888891</c:v>
                </c:pt>
                <c:pt idx="50855">
                  <c:v>45176.579861111109</c:v>
                </c:pt>
                <c:pt idx="50856">
                  <c:v>45176.583333333336</c:v>
                </c:pt>
                <c:pt idx="50857">
                  <c:v>45176.586805555555</c:v>
                </c:pt>
                <c:pt idx="50858">
                  <c:v>45176.590277777781</c:v>
                </c:pt>
                <c:pt idx="50859">
                  <c:v>45176.59375</c:v>
                </c:pt>
                <c:pt idx="50860">
                  <c:v>45176.597222222219</c:v>
                </c:pt>
                <c:pt idx="50861">
                  <c:v>45176.600694444445</c:v>
                </c:pt>
                <c:pt idx="50862">
                  <c:v>45176.604166666664</c:v>
                </c:pt>
                <c:pt idx="50863">
                  <c:v>45176.607638888891</c:v>
                </c:pt>
                <c:pt idx="50864">
                  <c:v>45176.611111111109</c:v>
                </c:pt>
                <c:pt idx="50865">
                  <c:v>45176.614583333336</c:v>
                </c:pt>
                <c:pt idx="50866">
                  <c:v>45176.618055555555</c:v>
                </c:pt>
                <c:pt idx="50867">
                  <c:v>45176.621527777781</c:v>
                </c:pt>
                <c:pt idx="50868">
                  <c:v>45176.625</c:v>
                </c:pt>
                <c:pt idx="50869">
                  <c:v>45176.628472222219</c:v>
                </c:pt>
                <c:pt idx="50870">
                  <c:v>45176.631944444445</c:v>
                </c:pt>
                <c:pt idx="50871">
                  <c:v>45176.635416666664</c:v>
                </c:pt>
                <c:pt idx="50872">
                  <c:v>45176.638888888891</c:v>
                </c:pt>
                <c:pt idx="50873">
                  <c:v>45176.642361111109</c:v>
                </c:pt>
                <c:pt idx="50874">
                  <c:v>45176.645833333336</c:v>
                </c:pt>
                <c:pt idx="50875">
                  <c:v>45176.649305555555</c:v>
                </c:pt>
                <c:pt idx="50876">
                  <c:v>45176.652777777781</c:v>
                </c:pt>
                <c:pt idx="50877">
                  <c:v>45176.65625</c:v>
                </c:pt>
                <c:pt idx="50878">
                  <c:v>45176.659722222219</c:v>
                </c:pt>
                <c:pt idx="50879">
                  <c:v>45176.663194444445</c:v>
                </c:pt>
                <c:pt idx="50880">
                  <c:v>45176.666666666664</c:v>
                </c:pt>
                <c:pt idx="50881">
                  <c:v>45176.670138888891</c:v>
                </c:pt>
                <c:pt idx="50882">
                  <c:v>45176.673611111109</c:v>
                </c:pt>
                <c:pt idx="50883">
                  <c:v>45176.677083333336</c:v>
                </c:pt>
                <c:pt idx="50884">
                  <c:v>45176.680555555555</c:v>
                </c:pt>
                <c:pt idx="50885">
                  <c:v>45176.684027777781</c:v>
                </c:pt>
                <c:pt idx="50886">
                  <c:v>45176.6875</c:v>
                </c:pt>
                <c:pt idx="50887">
                  <c:v>45176.690972222219</c:v>
                </c:pt>
                <c:pt idx="50888">
                  <c:v>45176.694444444445</c:v>
                </c:pt>
                <c:pt idx="50889">
                  <c:v>45176.697916666664</c:v>
                </c:pt>
                <c:pt idx="50890">
                  <c:v>45176.701388888891</c:v>
                </c:pt>
                <c:pt idx="50891">
                  <c:v>45176.704861111109</c:v>
                </c:pt>
                <c:pt idx="50892">
                  <c:v>45176.708333333336</c:v>
                </c:pt>
                <c:pt idx="50893">
                  <c:v>45176.711805555555</c:v>
                </c:pt>
                <c:pt idx="50894">
                  <c:v>45176.715277777781</c:v>
                </c:pt>
                <c:pt idx="50895">
                  <c:v>45176.71875</c:v>
                </c:pt>
                <c:pt idx="50896">
                  <c:v>45176.722222222219</c:v>
                </c:pt>
                <c:pt idx="50897">
                  <c:v>45176.725694444445</c:v>
                </c:pt>
                <c:pt idx="50898">
                  <c:v>45176.729166666664</c:v>
                </c:pt>
                <c:pt idx="50899">
                  <c:v>45176.732638888891</c:v>
                </c:pt>
                <c:pt idx="50900">
                  <c:v>45176.736111111109</c:v>
                </c:pt>
                <c:pt idx="50901">
                  <c:v>45176.739583333336</c:v>
                </c:pt>
                <c:pt idx="50902">
                  <c:v>45176.743055555555</c:v>
                </c:pt>
                <c:pt idx="50903">
                  <c:v>45176.746527777781</c:v>
                </c:pt>
                <c:pt idx="50904">
                  <c:v>45176.75</c:v>
                </c:pt>
                <c:pt idx="50905">
                  <c:v>45176.753472222219</c:v>
                </c:pt>
                <c:pt idx="50906">
                  <c:v>45176.756944444445</c:v>
                </c:pt>
                <c:pt idx="50907">
                  <c:v>45176.760416666664</c:v>
                </c:pt>
                <c:pt idx="50908">
                  <c:v>45176.763888888891</c:v>
                </c:pt>
                <c:pt idx="50909">
                  <c:v>45176.767361111109</c:v>
                </c:pt>
                <c:pt idx="50910">
                  <c:v>45176.770833333336</c:v>
                </c:pt>
                <c:pt idx="50911">
                  <c:v>45176.774305555555</c:v>
                </c:pt>
                <c:pt idx="50912">
                  <c:v>45176.777777777781</c:v>
                </c:pt>
                <c:pt idx="50913">
                  <c:v>45176.78125</c:v>
                </c:pt>
                <c:pt idx="50914">
                  <c:v>45176.784722222219</c:v>
                </c:pt>
                <c:pt idx="50915">
                  <c:v>45176.788194444445</c:v>
                </c:pt>
                <c:pt idx="50916">
                  <c:v>45176.791666666664</c:v>
                </c:pt>
                <c:pt idx="50917">
                  <c:v>45176.795138888891</c:v>
                </c:pt>
                <c:pt idx="50918">
                  <c:v>45176.798611111109</c:v>
                </c:pt>
                <c:pt idx="50919">
                  <c:v>45176.802083333336</c:v>
                </c:pt>
                <c:pt idx="50920">
                  <c:v>45176.805555555555</c:v>
                </c:pt>
                <c:pt idx="50921">
                  <c:v>45176.809027777781</c:v>
                </c:pt>
                <c:pt idx="50922">
                  <c:v>45176.8125</c:v>
                </c:pt>
                <c:pt idx="50923">
                  <c:v>45176.815972222219</c:v>
                </c:pt>
                <c:pt idx="50924">
                  <c:v>45176.819444444445</c:v>
                </c:pt>
                <c:pt idx="50925">
                  <c:v>45176.822916666664</c:v>
                </c:pt>
                <c:pt idx="50926">
                  <c:v>45176.826388888891</c:v>
                </c:pt>
                <c:pt idx="50927">
                  <c:v>45176.829861111109</c:v>
                </c:pt>
                <c:pt idx="50928">
                  <c:v>45176.833333333336</c:v>
                </c:pt>
                <c:pt idx="50929">
                  <c:v>45176.836805555555</c:v>
                </c:pt>
                <c:pt idx="50930">
                  <c:v>45176.840277777781</c:v>
                </c:pt>
                <c:pt idx="50931">
                  <c:v>45176.84375</c:v>
                </c:pt>
                <c:pt idx="50932">
                  <c:v>45176.847222222219</c:v>
                </c:pt>
                <c:pt idx="50933">
                  <c:v>45176.850694444445</c:v>
                </c:pt>
                <c:pt idx="50934">
                  <c:v>45176.854166666664</c:v>
                </c:pt>
                <c:pt idx="50935">
                  <c:v>45176.857638888891</c:v>
                </c:pt>
                <c:pt idx="50936">
                  <c:v>45176.861111111109</c:v>
                </c:pt>
                <c:pt idx="50937">
                  <c:v>45176.864583333336</c:v>
                </c:pt>
                <c:pt idx="50938">
                  <c:v>45176.868055555555</c:v>
                </c:pt>
                <c:pt idx="50939">
                  <c:v>45176.871527777781</c:v>
                </c:pt>
                <c:pt idx="50940">
                  <c:v>45176.875</c:v>
                </c:pt>
                <c:pt idx="50941">
                  <c:v>45176.878472222219</c:v>
                </c:pt>
                <c:pt idx="50942">
                  <c:v>45176.881944444445</c:v>
                </c:pt>
                <c:pt idx="50943">
                  <c:v>45176.885416666664</c:v>
                </c:pt>
                <c:pt idx="50944">
                  <c:v>45176.888888888891</c:v>
                </c:pt>
                <c:pt idx="50945">
                  <c:v>45176.892361111109</c:v>
                </c:pt>
                <c:pt idx="50946">
                  <c:v>45176.895833333336</c:v>
                </c:pt>
                <c:pt idx="50947">
                  <c:v>45176.899305555555</c:v>
                </c:pt>
                <c:pt idx="50948">
                  <c:v>45176.902777777781</c:v>
                </c:pt>
                <c:pt idx="50949">
                  <c:v>45176.90625</c:v>
                </c:pt>
                <c:pt idx="50950">
                  <c:v>45176.909722222219</c:v>
                </c:pt>
                <c:pt idx="50951">
                  <c:v>45176.913194444445</c:v>
                </c:pt>
                <c:pt idx="50952">
                  <c:v>45176.916666666664</c:v>
                </c:pt>
                <c:pt idx="50953">
                  <c:v>45176.920138888891</c:v>
                </c:pt>
                <c:pt idx="50954">
                  <c:v>45176.923611111109</c:v>
                </c:pt>
                <c:pt idx="50955">
                  <c:v>45176.927083333336</c:v>
                </c:pt>
                <c:pt idx="50956">
                  <c:v>45176.930555555555</c:v>
                </c:pt>
                <c:pt idx="50957">
                  <c:v>45176.934027777781</c:v>
                </c:pt>
                <c:pt idx="50958">
                  <c:v>45176.9375</c:v>
                </c:pt>
                <c:pt idx="50959">
                  <c:v>45176.940972222219</c:v>
                </c:pt>
                <c:pt idx="50960">
                  <c:v>45176.944444444445</c:v>
                </c:pt>
                <c:pt idx="50961">
                  <c:v>45176.947916666664</c:v>
                </c:pt>
                <c:pt idx="50962">
                  <c:v>45176.951388888891</c:v>
                </c:pt>
                <c:pt idx="50963">
                  <c:v>45176.954861111109</c:v>
                </c:pt>
                <c:pt idx="50964">
                  <c:v>45176.958333333336</c:v>
                </c:pt>
                <c:pt idx="50965">
                  <c:v>45176.961805555555</c:v>
                </c:pt>
                <c:pt idx="50966">
                  <c:v>45176.965277777781</c:v>
                </c:pt>
                <c:pt idx="50967">
                  <c:v>45176.96875</c:v>
                </c:pt>
                <c:pt idx="50968">
                  <c:v>45176.972222222219</c:v>
                </c:pt>
                <c:pt idx="50969">
                  <c:v>45176.975694444445</c:v>
                </c:pt>
                <c:pt idx="50970">
                  <c:v>45176.979166666664</c:v>
                </c:pt>
                <c:pt idx="50971">
                  <c:v>45176.982638888891</c:v>
                </c:pt>
                <c:pt idx="50972">
                  <c:v>45176.986111111109</c:v>
                </c:pt>
                <c:pt idx="50973">
                  <c:v>45176.989583333336</c:v>
                </c:pt>
                <c:pt idx="50974">
                  <c:v>45176.993055555555</c:v>
                </c:pt>
                <c:pt idx="50975">
                  <c:v>45176.996527777781</c:v>
                </c:pt>
                <c:pt idx="50976">
                  <c:v>45177</c:v>
                </c:pt>
                <c:pt idx="50977">
                  <c:v>45177.003472222219</c:v>
                </c:pt>
                <c:pt idx="50978">
                  <c:v>45177.006944444445</c:v>
                </c:pt>
                <c:pt idx="50979">
                  <c:v>45177.010416666664</c:v>
                </c:pt>
                <c:pt idx="50980">
                  <c:v>45177.013888888891</c:v>
                </c:pt>
                <c:pt idx="50981">
                  <c:v>45177.017361111109</c:v>
                </c:pt>
                <c:pt idx="50982">
                  <c:v>45177.020833333336</c:v>
                </c:pt>
                <c:pt idx="50983">
                  <c:v>45177.024305555555</c:v>
                </c:pt>
                <c:pt idx="50984">
                  <c:v>45177.027777777781</c:v>
                </c:pt>
                <c:pt idx="50985">
                  <c:v>45177.03125</c:v>
                </c:pt>
                <c:pt idx="50986">
                  <c:v>45177.034722222219</c:v>
                </c:pt>
                <c:pt idx="50987">
                  <c:v>45177.038194444445</c:v>
                </c:pt>
                <c:pt idx="50988">
                  <c:v>45177.041666666664</c:v>
                </c:pt>
                <c:pt idx="50989">
                  <c:v>45177.045138888891</c:v>
                </c:pt>
                <c:pt idx="50990">
                  <c:v>45177.048611111109</c:v>
                </c:pt>
                <c:pt idx="50991">
                  <c:v>45177.052083333336</c:v>
                </c:pt>
                <c:pt idx="50992">
                  <c:v>45177.055555555555</c:v>
                </c:pt>
                <c:pt idx="50993">
                  <c:v>45177.059027777781</c:v>
                </c:pt>
                <c:pt idx="50994">
                  <c:v>45177.0625</c:v>
                </c:pt>
                <c:pt idx="50995">
                  <c:v>45177.065972222219</c:v>
                </c:pt>
                <c:pt idx="50996">
                  <c:v>45177.069444444445</c:v>
                </c:pt>
                <c:pt idx="50997">
                  <c:v>45177.072916666664</c:v>
                </c:pt>
                <c:pt idx="50998">
                  <c:v>45177.076388888891</c:v>
                </c:pt>
                <c:pt idx="50999">
                  <c:v>45177.079861111109</c:v>
                </c:pt>
                <c:pt idx="51000">
                  <c:v>45177.083333333336</c:v>
                </c:pt>
                <c:pt idx="51001">
                  <c:v>45177.086805555555</c:v>
                </c:pt>
                <c:pt idx="51002">
                  <c:v>45177.090277777781</c:v>
                </c:pt>
                <c:pt idx="51003">
                  <c:v>45177.09375</c:v>
                </c:pt>
                <c:pt idx="51004">
                  <c:v>45177.097222222219</c:v>
                </c:pt>
                <c:pt idx="51005">
                  <c:v>45177.100694444445</c:v>
                </c:pt>
                <c:pt idx="51006">
                  <c:v>45177.104166666664</c:v>
                </c:pt>
                <c:pt idx="51007">
                  <c:v>45177.107638888891</c:v>
                </c:pt>
                <c:pt idx="51008">
                  <c:v>45177.111111111109</c:v>
                </c:pt>
                <c:pt idx="51009">
                  <c:v>45177.114583333336</c:v>
                </c:pt>
                <c:pt idx="51010">
                  <c:v>45177.118055555555</c:v>
                </c:pt>
                <c:pt idx="51011">
                  <c:v>45177.121527777781</c:v>
                </c:pt>
                <c:pt idx="51012">
                  <c:v>45177.125</c:v>
                </c:pt>
                <c:pt idx="51013">
                  <c:v>45177.128472222219</c:v>
                </c:pt>
                <c:pt idx="51014">
                  <c:v>45177.131944444445</c:v>
                </c:pt>
                <c:pt idx="51015">
                  <c:v>45177.135416666664</c:v>
                </c:pt>
                <c:pt idx="51016">
                  <c:v>45177.138888888891</c:v>
                </c:pt>
                <c:pt idx="51017">
                  <c:v>45177.142361111109</c:v>
                </c:pt>
                <c:pt idx="51018">
                  <c:v>45177.145833333336</c:v>
                </c:pt>
                <c:pt idx="51019">
                  <c:v>45177.149305555555</c:v>
                </c:pt>
                <c:pt idx="51020">
                  <c:v>45177.152777777781</c:v>
                </c:pt>
                <c:pt idx="51021">
                  <c:v>45177.15625</c:v>
                </c:pt>
                <c:pt idx="51022">
                  <c:v>45177.159722222219</c:v>
                </c:pt>
                <c:pt idx="51023">
                  <c:v>45177.163194444445</c:v>
                </c:pt>
                <c:pt idx="51024">
                  <c:v>45177.166666666664</c:v>
                </c:pt>
                <c:pt idx="51025">
                  <c:v>45177.170138888891</c:v>
                </c:pt>
                <c:pt idx="51026">
                  <c:v>45177.173611111109</c:v>
                </c:pt>
                <c:pt idx="51027">
                  <c:v>45177.177083333336</c:v>
                </c:pt>
                <c:pt idx="51028">
                  <c:v>45177.180555555555</c:v>
                </c:pt>
                <c:pt idx="51029">
                  <c:v>45177.184027777781</c:v>
                </c:pt>
                <c:pt idx="51030">
                  <c:v>45177.1875</c:v>
                </c:pt>
                <c:pt idx="51031">
                  <c:v>45177.190972222219</c:v>
                </c:pt>
                <c:pt idx="51032">
                  <c:v>45177.194444444445</c:v>
                </c:pt>
                <c:pt idx="51033">
                  <c:v>45177.197916666664</c:v>
                </c:pt>
                <c:pt idx="51034">
                  <c:v>45177.201388888891</c:v>
                </c:pt>
                <c:pt idx="51035">
                  <c:v>45177.204861111109</c:v>
                </c:pt>
                <c:pt idx="51036">
                  <c:v>45177.208333333336</c:v>
                </c:pt>
                <c:pt idx="51037">
                  <c:v>45177.211805555555</c:v>
                </c:pt>
                <c:pt idx="51038">
                  <c:v>45177.215277777781</c:v>
                </c:pt>
                <c:pt idx="51039">
                  <c:v>45177.21875</c:v>
                </c:pt>
                <c:pt idx="51040">
                  <c:v>45177.222222222219</c:v>
                </c:pt>
                <c:pt idx="51041">
                  <c:v>45177.225694444445</c:v>
                </c:pt>
                <c:pt idx="51042">
                  <c:v>45177.229166666664</c:v>
                </c:pt>
                <c:pt idx="51043">
                  <c:v>45177.232638888891</c:v>
                </c:pt>
                <c:pt idx="51044">
                  <c:v>45177.236111111109</c:v>
                </c:pt>
                <c:pt idx="51045">
                  <c:v>45177.239583333336</c:v>
                </c:pt>
                <c:pt idx="51046">
                  <c:v>45177.243055555555</c:v>
                </c:pt>
                <c:pt idx="51047">
                  <c:v>45177.246527777781</c:v>
                </c:pt>
                <c:pt idx="51048">
                  <c:v>45177.25</c:v>
                </c:pt>
                <c:pt idx="51049">
                  <c:v>45177.253472222219</c:v>
                </c:pt>
                <c:pt idx="51050">
                  <c:v>45177.256944444445</c:v>
                </c:pt>
                <c:pt idx="51051">
                  <c:v>45177.260416666664</c:v>
                </c:pt>
                <c:pt idx="51052">
                  <c:v>45177.263888888891</c:v>
                </c:pt>
                <c:pt idx="51053">
                  <c:v>45177.267361111109</c:v>
                </c:pt>
                <c:pt idx="51054">
                  <c:v>45177.270833333336</c:v>
                </c:pt>
                <c:pt idx="51055">
                  <c:v>45177.274305555555</c:v>
                </c:pt>
                <c:pt idx="51056">
                  <c:v>45177.277777777781</c:v>
                </c:pt>
                <c:pt idx="51057">
                  <c:v>45177.28125</c:v>
                </c:pt>
                <c:pt idx="51058">
                  <c:v>45177.284722222219</c:v>
                </c:pt>
                <c:pt idx="51059">
                  <c:v>45177.288194444445</c:v>
                </c:pt>
                <c:pt idx="51060">
                  <c:v>45177.291666666664</c:v>
                </c:pt>
                <c:pt idx="51061">
                  <c:v>45177.295138888891</c:v>
                </c:pt>
                <c:pt idx="51062">
                  <c:v>45177.298611111109</c:v>
                </c:pt>
                <c:pt idx="51063">
                  <c:v>45177.302083333336</c:v>
                </c:pt>
                <c:pt idx="51064">
                  <c:v>45177.305555555555</c:v>
                </c:pt>
                <c:pt idx="51065">
                  <c:v>45177.309027777781</c:v>
                </c:pt>
                <c:pt idx="51066">
                  <c:v>45177.3125</c:v>
                </c:pt>
                <c:pt idx="51067">
                  <c:v>45177.315972222219</c:v>
                </c:pt>
                <c:pt idx="51068">
                  <c:v>45177.319444444445</c:v>
                </c:pt>
                <c:pt idx="51069">
                  <c:v>45177.322916666664</c:v>
                </c:pt>
                <c:pt idx="51070">
                  <c:v>45177.326388888891</c:v>
                </c:pt>
                <c:pt idx="51071">
                  <c:v>45177.329861111109</c:v>
                </c:pt>
                <c:pt idx="51072">
                  <c:v>45177.333333333336</c:v>
                </c:pt>
                <c:pt idx="51073">
                  <c:v>45177.336805555555</c:v>
                </c:pt>
                <c:pt idx="51074">
                  <c:v>45177.340277777781</c:v>
                </c:pt>
                <c:pt idx="51075">
                  <c:v>45177.34375</c:v>
                </c:pt>
                <c:pt idx="51076">
                  <c:v>45177.347222222219</c:v>
                </c:pt>
                <c:pt idx="51077">
                  <c:v>45177.350694444445</c:v>
                </c:pt>
                <c:pt idx="51078">
                  <c:v>45177.354166666664</c:v>
                </c:pt>
                <c:pt idx="51079">
                  <c:v>45177.357638888891</c:v>
                </c:pt>
                <c:pt idx="51080">
                  <c:v>45177.361111111109</c:v>
                </c:pt>
                <c:pt idx="51081">
                  <c:v>45177.364583333336</c:v>
                </c:pt>
                <c:pt idx="51082">
                  <c:v>45177.368055555555</c:v>
                </c:pt>
                <c:pt idx="51083">
                  <c:v>45177.371527777781</c:v>
                </c:pt>
                <c:pt idx="51084">
                  <c:v>45177.375</c:v>
                </c:pt>
                <c:pt idx="51085">
                  <c:v>45177.378472222219</c:v>
                </c:pt>
                <c:pt idx="51086">
                  <c:v>45177.381944444445</c:v>
                </c:pt>
                <c:pt idx="51087">
                  <c:v>45177.385416666664</c:v>
                </c:pt>
                <c:pt idx="51088">
                  <c:v>45177.388888888891</c:v>
                </c:pt>
                <c:pt idx="51089">
                  <c:v>45177.392361111109</c:v>
                </c:pt>
                <c:pt idx="51090">
                  <c:v>45177.395833333336</c:v>
                </c:pt>
                <c:pt idx="51091">
                  <c:v>45177.399305555555</c:v>
                </c:pt>
                <c:pt idx="51092">
                  <c:v>45177.402777777781</c:v>
                </c:pt>
                <c:pt idx="51093">
                  <c:v>45177.40625</c:v>
                </c:pt>
                <c:pt idx="51094">
                  <c:v>45177.409722222219</c:v>
                </c:pt>
                <c:pt idx="51095">
                  <c:v>45177.413194444445</c:v>
                </c:pt>
                <c:pt idx="51096">
                  <c:v>45177.416666666664</c:v>
                </c:pt>
                <c:pt idx="51097">
                  <c:v>45177.420138888891</c:v>
                </c:pt>
                <c:pt idx="51098">
                  <c:v>45177.423611111109</c:v>
                </c:pt>
                <c:pt idx="51099">
                  <c:v>45177.427083333336</c:v>
                </c:pt>
                <c:pt idx="51100">
                  <c:v>45177.430555555555</c:v>
                </c:pt>
                <c:pt idx="51101">
                  <c:v>45177.434027777781</c:v>
                </c:pt>
                <c:pt idx="51102">
                  <c:v>45177.4375</c:v>
                </c:pt>
                <c:pt idx="51103">
                  <c:v>45177.440972222219</c:v>
                </c:pt>
                <c:pt idx="51104">
                  <c:v>45177.444444444445</c:v>
                </c:pt>
                <c:pt idx="51105">
                  <c:v>45177.447916666664</c:v>
                </c:pt>
                <c:pt idx="51106">
                  <c:v>45177.451388888891</c:v>
                </c:pt>
                <c:pt idx="51107">
                  <c:v>45177.454861111109</c:v>
                </c:pt>
                <c:pt idx="51108">
                  <c:v>45177.458333333336</c:v>
                </c:pt>
                <c:pt idx="51109">
                  <c:v>45177.461805555555</c:v>
                </c:pt>
                <c:pt idx="51110">
                  <c:v>45177.465277777781</c:v>
                </c:pt>
                <c:pt idx="51111">
                  <c:v>45177.46875</c:v>
                </c:pt>
                <c:pt idx="51112">
                  <c:v>45177.472222222219</c:v>
                </c:pt>
                <c:pt idx="51113">
                  <c:v>45177.475694444445</c:v>
                </c:pt>
                <c:pt idx="51114">
                  <c:v>45177.479166666664</c:v>
                </c:pt>
                <c:pt idx="51115">
                  <c:v>45177.482638888891</c:v>
                </c:pt>
                <c:pt idx="51116">
                  <c:v>45177.486111111109</c:v>
                </c:pt>
                <c:pt idx="51117">
                  <c:v>45177.489583333336</c:v>
                </c:pt>
                <c:pt idx="51118">
                  <c:v>45177.493055555555</c:v>
                </c:pt>
                <c:pt idx="51119">
                  <c:v>45177.496527777781</c:v>
                </c:pt>
                <c:pt idx="51120">
                  <c:v>45177.5</c:v>
                </c:pt>
                <c:pt idx="51121">
                  <c:v>45177.503472222219</c:v>
                </c:pt>
                <c:pt idx="51122">
                  <c:v>45177.506944444445</c:v>
                </c:pt>
                <c:pt idx="51123">
                  <c:v>45177.510416666664</c:v>
                </c:pt>
                <c:pt idx="51124">
                  <c:v>45177.513888888891</c:v>
                </c:pt>
                <c:pt idx="51125">
                  <c:v>45177.517361111109</c:v>
                </c:pt>
                <c:pt idx="51126">
                  <c:v>45177.520833333336</c:v>
                </c:pt>
                <c:pt idx="51127">
                  <c:v>45177.524305555555</c:v>
                </c:pt>
                <c:pt idx="51128">
                  <c:v>45177.527777777781</c:v>
                </c:pt>
                <c:pt idx="51129">
                  <c:v>45177.53125</c:v>
                </c:pt>
                <c:pt idx="51130">
                  <c:v>45177.534722222219</c:v>
                </c:pt>
                <c:pt idx="51131">
                  <c:v>45177.538194444445</c:v>
                </c:pt>
                <c:pt idx="51132">
                  <c:v>45177.541666666664</c:v>
                </c:pt>
                <c:pt idx="51133">
                  <c:v>45177.545138888891</c:v>
                </c:pt>
                <c:pt idx="51134">
                  <c:v>45177.548611111109</c:v>
                </c:pt>
                <c:pt idx="51135">
                  <c:v>45177.552083333336</c:v>
                </c:pt>
                <c:pt idx="51136">
                  <c:v>45177.555555555555</c:v>
                </c:pt>
                <c:pt idx="51137">
                  <c:v>45177.559027777781</c:v>
                </c:pt>
                <c:pt idx="51138">
                  <c:v>45177.5625</c:v>
                </c:pt>
                <c:pt idx="51139">
                  <c:v>45177.565972222219</c:v>
                </c:pt>
                <c:pt idx="51140">
                  <c:v>45177.569444444445</c:v>
                </c:pt>
                <c:pt idx="51141">
                  <c:v>45177.572916666664</c:v>
                </c:pt>
                <c:pt idx="51142">
                  <c:v>45177.576388888891</c:v>
                </c:pt>
                <c:pt idx="51143">
                  <c:v>45177.579861111109</c:v>
                </c:pt>
                <c:pt idx="51144">
                  <c:v>45177.583333333336</c:v>
                </c:pt>
                <c:pt idx="51145">
                  <c:v>45177.586805555555</c:v>
                </c:pt>
                <c:pt idx="51146">
                  <c:v>45177.590277777781</c:v>
                </c:pt>
                <c:pt idx="51147">
                  <c:v>45177.59375</c:v>
                </c:pt>
                <c:pt idx="51148">
                  <c:v>45177.597222222219</c:v>
                </c:pt>
                <c:pt idx="51149">
                  <c:v>45177.600694444445</c:v>
                </c:pt>
                <c:pt idx="51150">
                  <c:v>45177.604166666664</c:v>
                </c:pt>
                <c:pt idx="51151">
                  <c:v>45177.607638888891</c:v>
                </c:pt>
                <c:pt idx="51152">
                  <c:v>45177.611111111109</c:v>
                </c:pt>
                <c:pt idx="51153">
                  <c:v>45177.614583333336</c:v>
                </c:pt>
                <c:pt idx="51154">
                  <c:v>45177.618055555555</c:v>
                </c:pt>
                <c:pt idx="51155">
                  <c:v>45177.621527777781</c:v>
                </c:pt>
                <c:pt idx="51156">
                  <c:v>45177.625</c:v>
                </c:pt>
                <c:pt idx="51157">
                  <c:v>45177.628472222219</c:v>
                </c:pt>
                <c:pt idx="51158">
                  <c:v>45177.631944444445</c:v>
                </c:pt>
                <c:pt idx="51159">
                  <c:v>45177.635416666664</c:v>
                </c:pt>
                <c:pt idx="51160">
                  <c:v>45177.638888888891</c:v>
                </c:pt>
                <c:pt idx="51161">
                  <c:v>45177.642361111109</c:v>
                </c:pt>
                <c:pt idx="51162">
                  <c:v>45177.645833333336</c:v>
                </c:pt>
                <c:pt idx="51163">
                  <c:v>45177.649305555555</c:v>
                </c:pt>
                <c:pt idx="51164">
                  <c:v>45177.652777777781</c:v>
                </c:pt>
                <c:pt idx="51165">
                  <c:v>45177.65625</c:v>
                </c:pt>
                <c:pt idx="51166">
                  <c:v>45177.659722222219</c:v>
                </c:pt>
                <c:pt idx="51167">
                  <c:v>45177.663194444445</c:v>
                </c:pt>
                <c:pt idx="51168">
                  <c:v>45177.666666666664</c:v>
                </c:pt>
                <c:pt idx="51169">
                  <c:v>45177.670138888891</c:v>
                </c:pt>
                <c:pt idx="51170">
                  <c:v>45177.673611111109</c:v>
                </c:pt>
                <c:pt idx="51171">
                  <c:v>45177.677083333336</c:v>
                </c:pt>
                <c:pt idx="51172">
                  <c:v>45177.680555555555</c:v>
                </c:pt>
                <c:pt idx="51173">
                  <c:v>45177.684027777781</c:v>
                </c:pt>
                <c:pt idx="51174">
                  <c:v>45177.6875</c:v>
                </c:pt>
                <c:pt idx="51175">
                  <c:v>45177.690972222219</c:v>
                </c:pt>
                <c:pt idx="51176">
                  <c:v>45177.694444444445</c:v>
                </c:pt>
                <c:pt idx="51177">
                  <c:v>45177.697916666664</c:v>
                </c:pt>
                <c:pt idx="51178">
                  <c:v>45177.701388888891</c:v>
                </c:pt>
                <c:pt idx="51179">
                  <c:v>45177.704861111109</c:v>
                </c:pt>
                <c:pt idx="51180">
                  <c:v>45177.708333333336</c:v>
                </c:pt>
                <c:pt idx="51181">
                  <c:v>45177.711805555555</c:v>
                </c:pt>
                <c:pt idx="51182">
                  <c:v>45177.715277777781</c:v>
                </c:pt>
                <c:pt idx="51183">
                  <c:v>45177.71875</c:v>
                </c:pt>
                <c:pt idx="51184">
                  <c:v>45177.722222222219</c:v>
                </c:pt>
                <c:pt idx="51185">
                  <c:v>45177.725694444445</c:v>
                </c:pt>
                <c:pt idx="51186">
                  <c:v>45177.729166666664</c:v>
                </c:pt>
                <c:pt idx="51187">
                  <c:v>45177.732638888891</c:v>
                </c:pt>
                <c:pt idx="51188">
                  <c:v>45177.736111111109</c:v>
                </c:pt>
                <c:pt idx="51189">
                  <c:v>45177.739583333336</c:v>
                </c:pt>
                <c:pt idx="51190">
                  <c:v>45177.743055555555</c:v>
                </c:pt>
                <c:pt idx="51191">
                  <c:v>45177.746527777781</c:v>
                </c:pt>
                <c:pt idx="51192">
                  <c:v>45177.75</c:v>
                </c:pt>
                <c:pt idx="51193">
                  <c:v>45177.753472222219</c:v>
                </c:pt>
                <c:pt idx="51194">
                  <c:v>45177.756944444445</c:v>
                </c:pt>
                <c:pt idx="51195">
                  <c:v>45177.760416666664</c:v>
                </c:pt>
                <c:pt idx="51196">
                  <c:v>45177.763888888891</c:v>
                </c:pt>
                <c:pt idx="51197">
                  <c:v>45177.767361111109</c:v>
                </c:pt>
                <c:pt idx="51198">
                  <c:v>45177.770833333336</c:v>
                </c:pt>
                <c:pt idx="51199">
                  <c:v>45177.774305555555</c:v>
                </c:pt>
                <c:pt idx="51200">
                  <c:v>45177.777777777781</c:v>
                </c:pt>
                <c:pt idx="51201">
                  <c:v>45177.78125</c:v>
                </c:pt>
                <c:pt idx="51202">
                  <c:v>45177.784722222219</c:v>
                </c:pt>
                <c:pt idx="51203">
                  <c:v>45177.788194444445</c:v>
                </c:pt>
                <c:pt idx="51204">
                  <c:v>45177.791666666664</c:v>
                </c:pt>
                <c:pt idx="51205">
                  <c:v>45177.795138888891</c:v>
                </c:pt>
                <c:pt idx="51206">
                  <c:v>45177.798611111109</c:v>
                </c:pt>
                <c:pt idx="51207">
                  <c:v>45177.802083333336</c:v>
                </c:pt>
                <c:pt idx="51208">
                  <c:v>45177.805555555555</c:v>
                </c:pt>
                <c:pt idx="51209">
                  <c:v>45177.809027777781</c:v>
                </c:pt>
                <c:pt idx="51210">
                  <c:v>45177.8125</c:v>
                </c:pt>
                <c:pt idx="51211">
                  <c:v>45177.815972222219</c:v>
                </c:pt>
                <c:pt idx="51212">
                  <c:v>45177.819444444445</c:v>
                </c:pt>
                <c:pt idx="51213">
                  <c:v>45177.822916666664</c:v>
                </c:pt>
                <c:pt idx="51214">
                  <c:v>45177.826388888891</c:v>
                </c:pt>
                <c:pt idx="51215">
                  <c:v>45177.829861111109</c:v>
                </c:pt>
                <c:pt idx="51216">
                  <c:v>45177.833333333336</c:v>
                </c:pt>
                <c:pt idx="51217">
                  <c:v>45177.836805555555</c:v>
                </c:pt>
                <c:pt idx="51218">
                  <c:v>45177.840277777781</c:v>
                </c:pt>
                <c:pt idx="51219">
                  <c:v>45177.84375</c:v>
                </c:pt>
                <c:pt idx="51220">
                  <c:v>45177.847222222219</c:v>
                </c:pt>
                <c:pt idx="51221">
                  <c:v>45177.850694444445</c:v>
                </c:pt>
                <c:pt idx="51222">
                  <c:v>45177.854166666664</c:v>
                </c:pt>
                <c:pt idx="51223">
                  <c:v>45177.857638888891</c:v>
                </c:pt>
                <c:pt idx="51224">
                  <c:v>45177.861111111109</c:v>
                </c:pt>
                <c:pt idx="51225">
                  <c:v>45177.864583333336</c:v>
                </c:pt>
                <c:pt idx="51226">
                  <c:v>45177.868055555555</c:v>
                </c:pt>
                <c:pt idx="51227">
                  <c:v>45177.871527777781</c:v>
                </c:pt>
                <c:pt idx="51228">
                  <c:v>45177.875</c:v>
                </c:pt>
                <c:pt idx="51229">
                  <c:v>45177.878472222219</c:v>
                </c:pt>
                <c:pt idx="51230">
                  <c:v>45177.881944444445</c:v>
                </c:pt>
                <c:pt idx="51231">
                  <c:v>45177.885416666664</c:v>
                </c:pt>
                <c:pt idx="51232">
                  <c:v>45177.888888888891</c:v>
                </c:pt>
                <c:pt idx="51233">
                  <c:v>45177.892361111109</c:v>
                </c:pt>
                <c:pt idx="51234">
                  <c:v>45177.895833333336</c:v>
                </c:pt>
                <c:pt idx="51235">
                  <c:v>45177.899305555555</c:v>
                </c:pt>
                <c:pt idx="51236">
                  <c:v>45177.902777777781</c:v>
                </c:pt>
                <c:pt idx="51237">
                  <c:v>45177.90625</c:v>
                </c:pt>
                <c:pt idx="51238">
                  <c:v>45177.909722222219</c:v>
                </c:pt>
                <c:pt idx="51239">
                  <c:v>45177.913194444445</c:v>
                </c:pt>
                <c:pt idx="51240">
                  <c:v>45177.916666666664</c:v>
                </c:pt>
                <c:pt idx="51241">
                  <c:v>45177.920138888891</c:v>
                </c:pt>
                <c:pt idx="51242">
                  <c:v>45177.923611111109</c:v>
                </c:pt>
                <c:pt idx="51243">
                  <c:v>45177.927083333336</c:v>
                </c:pt>
                <c:pt idx="51244">
                  <c:v>45177.930555555555</c:v>
                </c:pt>
                <c:pt idx="51245">
                  <c:v>45177.934027777781</c:v>
                </c:pt>
                <c:pt idx="51246">
                  <c:v>45177.9375</c:v>
                </c:pt>
                <c:pt idx="51247">
                  <c:v>45177.940972222219</c:v>
                </c:pt>
                <c:pt idx="51248">
                  <c:v>45177.944444444445</c:v>
                </c:pt>
                <c:pt idx="51249">
                  <c:v>45177.947916666664</c:v>
                </c:pt>
                <c:pt idx="51250">
                  <c:v>45177.951388888891</c:v>
                </c:pt>
                <c:pt idx="51251">
                  <c:v>45177.954861111109</c:v>
                </c:pt>
                <c:pt idx="51252">
                  <c:v>45177.958333333336</c:v>
                </c:pt>
                <c:pt idx="51253">
                  <c:v>45177.961805555555</c:v>
                </c:pt>
                <c:pt idx="51254">
                  <c:v>45177.965277777781</c:v>
                </c:pt>
                <c:pt idx="51255">
                  <c:v>45177.96875</c:v>
                </c:pt>
                <c:pt idx="51256">
                  <c:v>45177.972222222219</c:v>
                </c:pt>
                <c:pt idx="51257">
                  <c:v>45177.975694444445</c:v>
                </c:pt>
                <c:pt idx="51258">
                  <c:v>45177.979166666664</c:v>
                </c:pt>
                <c:pt idx="51259">
                  <c:v>45177.982638888891</c:v>
                </c:pt>
                <c:pt idx="51260">
                  <c:v>45177.986111111109</c:v>
                </c:pt>
                <c:pt idx="51261">
                  <c:v>45177.989583333336</c:v>
                </c:pt>
                <c:pt idx="51262">
                  <c:v>45177.993055555555</c:v>
                </c:pt>
                <c:pt idx="51263">
                  <c:v>45177.996527777781</c:v>
                </c:pt>
                <c:pt idx="51264">
                  <c:v>45178</c:v>
                </c:pt>
                <c:pt idx="51265">
                  <c:v>45178.003472222219</c:v>
                </c:pt>
                <c:pt idx="51266">
                  <c:v>45178.006944444445</c:v>
                </c:pt>
                <c:pt idx="51267">
                  <c:v>45178.010416666664</c:v>
                </c:pt>
                <c:pt idx="51268">
                  <c:v>45178.013888888891</c:v>
                </c:pt>
                <c:pt idx="51269">
                  <c:v>45178.017361111109</c:v>
                </c:pt>
                <c:pt idx="51270">
                  <c:v>45178.020833333336</c:v>
                </c:pt>
                <c:pt idx="51271">
                  <c:v>45178.024305555555</c:v>
                </c:pt>
                <c:pt idx="51272">
                  <c:v>45178.027777777781</c:v>
                </c:pt>
                <c:pt idx="51273">
                  <c:v>45178.03125</c:v>
                </c:pt>
                <c:pt idx="51274">
                  <c:v>45178.034722222219</c:v>
                </c:pt>
                <c:pt idx="51275">
                  <c:v>45178.038194444445</c:v>
                </c:pt>
                <c:pt idx="51276">
                  <c:v>45178.041666666664</c:v>
                </c:pt>
                <c:pt idx="51277">
                  <c:v>45178.045138888891</c:v>
                </c:pt>
                <c:pt idx="51278">
                  <c:v>45178.048611111109</c:v>
                </c:pt>
                <c:pt idx="51279">
                  <c:v>45178.052083333336</c:v>
                </c:pt>
                <c:pt idx="51280">
                  <c:v>45178.055555555555</c:v>
                </c:pt>
                <c:pt idx="51281">
                  <c:v>45178.059027777781</c:v>
                </c:pt>
                <c:pt idx="51282">
                  <c:v>45178.0625</c:v>
                </c:pt>
                <c:pt idx="51283">
                  <c:v>45178.065972222219</c:v>
                </c:pt>
                <c:pt idx="51284">
                  <c:v>45178.069444444445</c:v>
                </c:pt>
                <c:pt idx="51285">
                  <c:v>45178.072916666664</c:v>
                </c:pt>
                <c:pt idx="51286">
                  <c:v>45178.076388888891</c:v>
                </c:pt>
                <c:pt idx="51287">
                  <c:v>45178.079861111109</c:v>
                </c:pt>
                <c:pt idx="51288">
                  <c:v>45178.083333333336</c:v>
                </c:pt>
                <c:pt idx="51289">
                  <c:v>45178.086805555555</c:v>
                </c:pt>
                <c:pt idx="51290">
                  <c:v>45178.090277777781</c:v>
                </c:pt>
                <c:pt idx="51291">
                  <c:v>45178.09375</c:v>
                </c:pt>
                <c:pt idx="51292">
                  <c:v>45178.097222222219</c:v>
                </c:pt>
                <c:pt idx="51293">
                  <c:v>45178.100694444445</c:v>
                </c:pt>
                <c:pt idx="51294">
                  <c:v>45178.104166666664</c:v>
                </c:pt>
                <c:pt idx="51295">
                  <c:v>45178.107638888891</c:v>
                </c:pt>
                <c:pt idx="51296">
                  <c:v>45178.111111111109</c:v>
                </c:pt>
                <c:pt idx="51297">
                  <c:v>45178.114583333336</c:v>
                </c:pt>
                <c:pt idx="51298">
                  <c:v>45178.118055555555</c:v>
                </c:pt>
                <c:pt idx="51299">
                  <c:v>45178.121527777781</c:v>
                </c:pt>
                <c:pt idx="51300">
                  <c:v>45178.125</c:v>
                </c:pt>
                <c:pt idx="51301">
                  <c:v>45178.128472222219</c:v>
                </c:pt>
                <c:pt idx="51302">
                  <c:v>45178.131944444445</c:v>
                </c:pt>
                <c:pt idx="51303">
                  <c:v>45178.135416666664</c:v>
                </c:pt>
                <c:pt idx="51304">
                  <c:v>45178.138888888891</c:v>
                </c:pt>
                <c:pt idx="51305">
                  <c:v>45178.142361111109</c:v>
                </c:pt>
                <c:pt idx="51306">
                  <c:v>45178.145833333336</c:v>
                </c:pt>
                <c:pt idx="51307">
                  <c:v>45178.149305555555</c:v>
                </c:pt>
                <c:pt idx="51308">
                  <c:v>45178.152777777781</c:v>
                </c:pt>
                <c:pt idx="51309">
                  <c:v>45178.15625</c:v>
                </c:pt>
                <c:pt idx="51310">
                  <c:v>45178.159722222219</c:v>
                </c:pt>
                <c:pt idx="51311">
                  <c:v>45178.163194444445</c:v>
                </c:pt>
                <c:pt idx="51312">
                  <c:v>45178.166666666664</c:v>
                </c:pt>
                <c:pt idx="51313">
                  <c:v>45178.170138888891</c:v>
                </c:pt>
                <c:pt idx="51314">
                  <c:v>45178.173611111109</c:v>
                </c:pt>
                <c:pt idx="51315">
                  <c:v>45178.177083333336</c:v>
                </c:pt>
                <c:pt idx="51316">
                  <c:v>45178.180555555555</c:v>
                </c:pt>
                <c:pt idx="51317">
                  <c:v>45178.184027777781</c:v>
                </c:pt>
                <c:pt idx="51318">
                  <c:v>45178.1875</c:v>
                </c:pt>
                <c:pt idx="51319">
                  <c:v>45178.190972222219</c:v>
                </c:pt>
                <c:pt idx="51320">
                  <c:v>45178.194444444445</c:v>
                </c:pt>
                <c:pt idx="51321">
                  <c:v>45178.197916666664</c:v>
                </c:pt>
                <c:pt idx="51322">
                  <c:v>45178.201388888891</c:v>
                </c:pt>
                <c:pt idx="51323">
                  <c:v>45178.204861111109</c:v>
                </c:pt>
                <c:pt idx="51324">
                  <c:v>45178.208333333336</c:v>
                </c:pt>
                <c:pt idx="51325">
                  <c:v>45178.211805555555</c:v>
                </c:pt>
                <c:pt idx="51326">
                  <c:v>45178.215277777781</c:v>
                </c:pt>
                <c:pt idx="51327">
                  <c:v>45178.21875</c:v>
                </c:pt>
                <c:pt idx="51328">
                  <c:v>45178.222222222219</c:v>
                </c:pt>
                <c:pt idx="51329">
                  <c:v>45178.225694444445</c:v>
                </c:pt>
                <c:pt idx="51330">
                  <c:v>45178.229166666664</c:v>
                </c:pt>
                <c:pt idx="51331">
                  <c:v>45178.232638888891</c:v>
                </c:pt>
                <c:pt idx="51332">
                  <c:v>45178.236111111109</c:v>
                </c:pt>
                <c:pt idx="51333">
                  <c:v>45178.239583333336</c:v>
                </c:pt>
                <c:pt idx="51334">
                  <c:v>45178.243055555555</c:v>
                </c:pt>
                <c:pt idx="51335">
                  <c:v>45178.246527777781</c:v>
                </c:pt>
                <c:pt idx="51336">
                  <c:v>45178.25</c:v>
                </c:pt>
                <c:pt idx="51337">
                  <c:v>45178.253472222219</c:v>
                </c:pt>
                <c:pt idx="51338">
                  <c:v>45178.256944444445</c:v>
                </c:pt>
                <c:pt idx="51339">
                  <c:v>45178.260416666664</c:v>
                </c:pt>
                <c:pt idx="51340">
                  <c:v>45178.263888888891</c:v>
                </c:pt>
                <c:pt idx="51341">
                  <c:v>45178.267361111109</c:v>
                </c:pt>
                <c:pt idx="51342">
                  <c:v>45178.270833333336</c:v>
                </c:pt>
                <c:pt idx="51343">
                  <c:v>45178.274305555555</c:v>
                </c:pt>
                <c:pt idx="51344">
                  <c:v>45178.277777777781</c:v>
                </c:pt>
                <c:pt idx="51345">
                  <c:v>45178.28125</c:v>
                </c:pt>
                <c:pt idx="51346">
                  <c:v>45178.284722222219</c:v>
                </c:pt>
                <c:pt idx="51347">
                  <c:v>45178.288194444445</c:v>
                </c:pt>
                <c:pt idx="51348">
                  <c:v>45178.291666666664</c:v>
                </c:pt>
                <c:pt idx="51349">
                  <c:v>45178.295138888891</c:v>
                </c:pt>
                <c:pt idx="51350">
                  <c:v>45178.298611111109</c:v>
                </c:pt>
                <c:pt idx="51351">
                  <c:v>45178.302083333336</c:v>
                </c:pt>
                <c:pt idx="51352">
                  <c:v>45178.305555555555</c:v>
                </c:pt>
                <c:pt idx="51353">
                  <c:v>45178.309027777781</c:v>
                </c:pt>
                <c:pt idx="51354">
                  <c:v>45178.3125</c:v>
                </c:pt>
                <c:pt idx="51355">
                  <c:v>45178.315972222219</c:v>
                </c:pt>
                <c:pt idx="51356">
                  <c:v>45178.319444444445</c:v>
                </c:pt>
                <c:pt idx="51357">
                  <c:v>45178.322916666664</c:v>
                </c:pt>
                <c:pt idx="51358">
                  <c:v>45178.326388888891</c:v>
                </c:pt>
                <c:pt idx="51359">
                  <c:v>45178.329861111109</c:v>
                </c:pt>
                <c:pt idx="51360">
                  <c:v>45178.333333333336</c:v>
                </c:pt>
                <c:pt idx="51361">
                  <c:v>45178.336805555555</c:v>
                </c:pt>
                <c:pt idx="51362">
                  <c:v>45178.340277777781</c:v>
                </c:pt>
                <c:pt idx="51363">
                  <c:v>45178.34375</c:v>
                </c:pt>
                <c:pt idx="51364">
                  <c:v>45178.347222222219</c:v>
                </c:pt>
                <c:pt idx="51365">
                  <c:v>45178.350694444445</c:v>
                </c:pt>
                <c:pt idx="51366">
                  <c:v>45178.354166666664</c:v>
                </c:pt>
                <c:pt idx="51367">
                  <c:v>45178.357638888891</c:v>
                </c:pt>
                <c:pt idx="51368">
                  <c:v>45178.361111111109</c:v>
                </c:pt>
                <c:pt idx="51369">
                  <c:v>45178.364583333336</c:v>
                </c:pt>
                <c:pt idx="51370">
                  <c:v>45178.368055555555</c:v>
                </c:pt>
                <c:pt idx="51371">
                  <c:v>45178.371527777781</c:v>
                </c:pt>
                <c:pt idx="51372">
                  <c:v>45178.375</c:v>
                </c:pt>
                <c:pt idx="51373">
                  <c:v>45178.378472222219</c:v>
                </c:pt>
                <c:pt idx="51374">
                  <c:v>45178.381944444445</c:v>
                </c:pt>
                <c:pt idx="51375">
                  <c:v>45178.385416666664</c:v>
                </c:pt>
                <c:pt idx="51376">
                  <c:v>45178.388888888891</c:v>
                </c:pt>
                <c:pt idx="51377">
                  <c:v>45178.392361111109</c:v>
                </c:pt>
                <c:pt idx="51378">
                  <c:v>45178.395833333336</c:v>
                </c:pt>
                <c:pt idx="51379">
                  <c:v>45178.399305555555</c:v>
                </c:pt>
                <c:pt idx="51380">
                  <c:v>45178.402777777781</c:v>
                </c:pt>
                <c:pt idx="51381">
                  <c:v>45178.40625</c:v>
                </c:pt>
                <c:pt idx="51382">
                  <c:v>45178.409722222219</c:v>
                </c:pt>
                <c:pt idx="51383">
                  <c:v>45178.413194444445</c:v>
                </c:pt>
                <c:pt idx="51384">
                  <c:v>45178.416666666664</c:v>
                </c:pt>
                <c:pt idx="51385">
                  <c:v>45178.420138888891</c:v>
                </c:pt>
                <c:pt idx="51386">
                  <c:v>45178.423611111109</c:v>
                </c:pt>
                <c:pt idx="51387">
                  <c:v>45178.427083333336</c:v>
                </c:pt>
                <c:pt idx="51388">
                  <c:v>45178.430555555555</c:v>
                </c:pt>
                <c:pt idx="51389">
                  <c:v>45178.434027777781</c:v>
                </c:pt>
                <c:pt idx="51390">
                  <c:v>45178.4375</c:v>
                </c:pt>
                <c:pt idx="51391">
                  <c:v>45178.440972222219</c:v>
                </c:pt>
                <c:pt idx="51392">
                  <c:v>45178.444444444445</c:v>
                </c:pt>
                <c:pt idx="51393">
                  <c:v>45178.447916666664</c:v>
                </c:pt>
                <c:pt idx="51394">
                  <c:v>45178.451388888891</c:v>
                </c:pt>
                <c:pt idx="51395">
                  <c:v>45178.454861111109</c:v>
                </c:pt>
                <c:pt idx="51396">
                  <c:v>45178.458333333336</c:v>
                </c:pt>
                <c:pt idx="51397">
                  <c:v>45178.461805555555</c:v>
                </c:pt>
                <c:pt idx="51398">
                  <c:v>45178.465277777781</c:v>
                </c:pt>
                <c:pt idx="51399">
                  <c:v>45178.46875</c:v>
                </c:pt>
                <c:pt idx="51400">
                  <c:v>45178.472222222219</c:v>
                </c:pt>
                <c:pt idx="51401">
                  <c:v>45178.475694444445</c:v>
                </c:pt>
                <c:pt idx="51402">
                  <c:v>45178.479166666664</c:v>
                </c:pt>
                <c:pt idx="51403">
                  <c:v>45178.482638888891</c:v>
                </c:pt>
                <c:pt idx="51404">
                  <c:v>45178.486111111109</c:v>
                </c:pt>
                <c:pt idx="51405">
                  <c:v>45178.489583333336</c:v>
                </c:pt>
                <c:pt idx="51406">
                  <c:v>45178.493055555555</c:v>
                </c:pt>
                <c:pt idx="51407">
                  <c:v>45178.496527777781</c:v>
                </c:pt>
                <c:pt idx="51408">
                  <c:v>45178.5</c:v>
                </c:pt>
                <c:pt idx="51409">
                  <c:v>45178.503472222219</c:v>
                </c:pt>
                <c:pt idx="51410">
                  <c:v>45178.506944444445</c:v>
                </c:pt>
                <c:pt idx="51411">
                  <c:v>45178.510416666664</c:v>
                </c:pt>
                <c:pt idx="51412">
                  <c:v>45178.513888888891</c:v>
                </c:pt>
                <c:pt idx="51413">
                  <c:v>45178.517361111109</c:v>
                </c:pt>
                <c:pt idx="51414">
                  <c:v>45178.520833333336</c:v>
                </c:pt>
                <c:pt idx="51415">
                  <c:v>45178.524305555555</c:v>
                </c:pt>
                <c:pt idx="51416">
                  <c:v>45178.527777777781</c:v>
                </c:pt>
                <c:pt idx="51417">
                  <c:v>45178.53125</c:v>
                </c:pt>
                <c:pt idx="51418">
                  <c:v>45178.534722222219</c:v>
                </c:pt>
                <c:pt idx="51419">
                  <c:v>45178.538194444445</c:v>
                </c:pt>
                <c:pt idx="51420">
                  <c:v>45178.541666666664</c:v>
                </c:pt>
                <c:pt idx="51421">
                  <c:v>45178.545138888891</c:v>
                </c:pt>
                <c:pt idx="51422">
                  <c:v>45178.548611111109</c:v>
                </c:pt>
                <c:pt idx="51423">
                  <c:v>45178.552083333336</c:v>
                </c:pt>
                <c:pt idx="51424">
                  <c:v>45178.555555555555</c:v>
                </c:pt>
                <c:pt idx="51425">
                  <c:v>45178.559027777781</c:v>
                </c:pt>
                <c:pt idx="51426">
                  <c:v>45178.5625</c:v>
                </c:pt>
                <c:pt idx="51427">
                  <c:v>45178.565972222219</c:v>
                </c:pt>
                <c:pt idx="51428">
                  <c:v>45178.569444444445</c:v>
                </c:pt>
                <c:pt idx="51429">
                  <c:v>45178.572916666664</c:v>
                </c:pt>
                <c:pt idx="51430">
                  <c:v>45178.576388888891</c:v>
                </c:pt>
                <c:pt idx="51431">
                  <c:v>45178.579861111109</c:v>
                </c:pt>
                <c:pt idx="51432">
                  <c:v>45178.583333333336</c:v>
                </c:pt>
                <c:pt idx="51433">
                  <c:v>45178.586805555555</c:v>
                </c:pt>
                <c:pt idx="51434">
                  <c:v>45178.590277777781</c:v>
                </c:pt>
                <c:pt idx="51435">
                  <c:v>45178.59375</c:v>
                </c:pt>
                <c:pt idx="51436">
                  <c:v>45178.597222222219</c:v>
                </c:pt>
                <c:pt idx="51437">
                  <c:v>45178.600694444445</c:v>
                </c:pt>
                <c:pt idx="51438">
                  <c:v>45178.604166666664</c:v>
                </c:pt>
                <c:pt idx="51439">
                  <c:v>45178.607638888891</c:v>
                </c:pt>
                <c:pt idx="51440">
                  <c:v>45178.611111111109</c:v>
                </c:pt>
                <c:pt idx="51441">
                  <c:v>45178.614583333336</c:v>
                </c:pt>
                <c:pt idx="51442">
                  <c:v>45178.618055555555</c:v>
                </c:pt>
                <c:pt idx="51443">
                  <c:v>45178.621527777781</c:v>
                </c:pt>
                <c:pt idx="51444">
                  <c:v>45178.625</c:v>
                </c:pt>
                <c:pt idx="51445">
                  <c:v>45178.628472222219</c:v>
                </c:pt>
                <c:pt idx="51446">
                  <c:v>45178.631944444445</c:v>
                </c:pt>
                <c:pt idx="51447">
                  <c:v>45178.635416666664</c:v>
                </c:pt>
                <c:pt idx="51448">
                  <c:v>45178.638888888891</c:v>
                </c:pt>
                <c:pt idx="51449">
                  <c:v>45178.642361111109</c:v>
                </c:pt>
                <c:pt idx="51450">
                  <c:v>45178.645833333336</c:v>
                </c:pt>
                <c:pt idx="51451">
                  <c:v>45178.649305555555</c:v>
                </c:pt>
                <c:pt idx="51452">
                  <c:v>45178.652777777781</c:v>
                </c:pt>
                <c:pt idx="51453">
                  <c:v>45178.65625</c:v>
                </c:pt>
                <c:pt idx="51454">
                  <c:v>45178.659722222219</c:v>
                </c:pt>
                <c:pt idx="51455">
                  <c:v>45178.663194444445</c:v>
                </c:pt>
                <c:pt idx="51456">
                  <c:v>45178.666666666664</c:v>
                </c:pt>
                <c:pt idx="51457">
                  <c:v>45178.670138888891</c:v>
                </c:pt>
                <c:pt idx="51458">
                  <c:v>45178.673611111109</c:v>
                </c:pt>
                <c:pt idx="51459">
                  <c:v>45178.677083333336</c:v>
                </c:pt>
                <c:pt idx="51460">
                  <c:v>45178.680555555555</c:v>
                </c:pt>
                <c:pt idx="51461">
                  <c:v>45178.684027777781</c:v>
                </c:pt>
                <c:pt idx="51462">
                  <c:v>45178.6875</c:v>
                </c:pt>
                <c:pt idx="51463">
                  <c:v>45178.690972222219</c:v>
                </c:pt>
                <c:pt idx="51464">
                  <c:v>45178.694444444445</c:v>
                </c:pt>
                <c:pt idx="51465">
                  <c:v>45178.697916666664</c:v>
                </c:pt>
                <c:pt idx="51466">
                  <c:v>45178.701388888891</c:v>
                </c:pt>
                <c:pt idx="51467">
                  <c:v>45178.704861111109</c:v>
                </c:pt>
                <c:pt idx="51468">
                  <c:v>45178.708333333336</c:v>
                </c:pt>
                <c:pt idx="51469">
                  <c:v>45178.711805555555</c:v>
                </c:pt>
                <c:pt idx="51470">
                  <c:v>45178.715277777781</c:v>
                </c:pt>
                <c:pt idx="51471">
                  <c:v>45178.71875</c:v>
                </c:pt>
                <c:pt idx="51472">
                  <c:v>45178.722222222219</c:v>
                </c:pt>
                <c:pt idx="51473">
                  <c:v>45178.725694444445</c:v>
                </c:pt>
                <c:pt idx="51474">
                  <c:v>45178.729166666664</c:v>
                </c:pt>
                <c:pt idx="51475">
                  <c:v>45178.732638888891</c:v>
                </c:pt>
                <c:pt idx="51476">
                  <c:v>45178.736111111109</c:v>
                </c:pt>
                <c:pt idx="51477">
                  <c:v>45178.739583333336</c:v>
                </c:pt>
                <c:pt idx="51478">
                  <c:v>45178.743055555555</c:v>
                </c:pt>
                <c:pt idx="51479">
                  <c:v>45178.746527777781</c:v>
                </c:pt>
                <c:pt idx="51480">
                  <c:v>45178.75</c:v>
                </c:pt>
                <c:pt idx="51481">
                  <c:v>45178.753472222219</c:v>
                </c:pt>
                <c:pt idx="51482">
                  <c:v>45178.756944444445</c:v>
                </c:pt>
                <c:pt idx="51483">
                  <c:v>45178.760416666664</c:v>
                </c:pt>
                <c:pt idx="51484">
                  <c:v>45178.763888888891</c:v>
                </c:pt>
                <c:pt idx="51485">
                  <c:v>45178.767361111109</c:v>
                </c:pt>
                <c:pt idx="51486">
                  <c:v>45178.770833333336</c:v>
                </c:pt>
                <c:pt idx="51487">
                  <c:v>45178.774305555555</c:v>
                </c:pt>
                <c:pt idx="51488">
                  <c:v>45178.777777777781</c:v>
                </c:pt>
                <c:pt idx="51489">
                  <c:v>45178.78125</c:v>
                </c:pt>
                <c:pt idx="51490">
                  <c:v>45178.784722222219</c:v>
                </c:pt>
                <c:pt idx="51491">
                  <c:v>45178.788194444445</c:v>
                </c:pt>
                <c:pt idx="51492">
                  <c:v>45178.791666666664</c:v>
                </c:pt>
                <c:pt idx="51493">
                  <c:v>45178.795138888891</c:v>
                </c:pt>
                <c:pt idx="51494">
                  <c:v>45178.798611111109</c:v>
                </c:pt>
                <c:pt idx="51495">
                  <c:v>45178.802083333336</c:v>
                </c:pt>
                <c:pt idx="51496">
                  <c:v>45178.805555555555</c:v>
                </c:pt>
                <c:pt idx="51497">
                  <c:v>45178.809027777781</c:v>
                </c:pt>
                <c:pt idx="51498">
                  <c:v>45178.8125</c:v>
                </c:pt>
                <c:pt idx="51499">
                  <c:v>45178.815972222219</c:v>
                </c:pt>
                <c:pt idx="51500">
                  <c:v>45178.819444444445</c:v>
                </c:pt>
                <c:pt idx="51501">
                  <c:v>45178.822916666664</c:v>
                </c:pt>
                <c:pt idx="51502">
                  <c:v>45178.826388888891</c:v>
                </c:pt>
                <c:pt idx="51503">
                  <c:v>45178.829861111109</c:v>
                </c:pt>
                <c:pt idx="51504">
                  <c:v>45178.833333333336</c:v>
                </c:pt>
                <c:pt idx="51505">
                  <c:v>45178.836805555555</c:v>
                </c:pt>
                <c:pt idx="51506">
                  <c:v>45178.840277777781</c:v>
                </c:pt>
                <c:pt idx="51507">
                  <c:v>45178.84375</c:v>
                </c:pt>
                <c:pt idx="51508">
                  <c:v>45178.847222222219</c:v>
                </c:pt>
                <c:pt idx="51509">
                  <c:v>45178.850694444445</c:v>
                </c:pt>
                <c:pt idx="51510">
                  <c:v>45178.854166666664</c:v>
                </c:pt>
                <c:pt idx="51511">
                  <c:v>45178.857638888891</c:v>
                </c:pt>
                <c:pt idx="51512">
                  <c:v>45178.861111111109</c:v>
                </c:pt>
                <c:pt idx="51513">
                  <c:v>45178.864583333336</c:v>
                </c:pt>
                <c:pt idx="51514">
                  <c:v>45178.868055555555</c:v>
                </c:pt>
                <c:pt idx="51515">
                  <c:v>45178.871527777781</c:v>
                </c:pt>
                <c:pt idx="51516">
                  <c:v>45178.875</c:v>
                </c:pt>
                <c:pt idx="51517">
                  <c:v>45178.878472222219</c:v>
                </c:pt>
                <c:pt idx="51518">
                  <c:v>45178.881944444445</c:v>
                </c:pt>
                <c:pt idx="51519">
                  <c:v>45178.885416666664</c:v>
                </c:pt>
                <c:pt idx="51520">
                  <c:v>45178.888888888891</c:v>
                </c:pt>
                <c:pt idx="51521">
                  <c:v>45178.892361111109</c:v>
                </c:pt>
                <c:pt idx="51522">
                  <c:v>45178.895833333336</c:v>
                </c:pt>
                <c:pt idx="51523">
                  <c:v>45178.899305555555</c:v>
                </c:pt>
                <c:pt idx="51524">
                  <c:v>45178.902777777781</c:v>
                </c:pt>
                <c:pt idx="51525">
                  <c:v>45178.90625</c:v>
                </c:pt>
                <c:pt idx="51526">
                  <c:v>45178.909722222219</c:v>
                </c:pt>
                <c:pt idx="51527">
                  <c:v>45178.913194444445</c:v>
                </c:pt>
                <c:pt idx="51528">
                  <c:v>45178.916666666664</c:v>
                </c:pt>
                <c:pt idx="51529">
                  <c:v>45178.920138888891</c:v>
                </c:pt>
                <c:pt idx="51530">
                  <c:v>45178.923611111109</c:v>
                </c:pt>
                <c:pt idx="51531">
                  <c:v>45178.927083333336</c:v>
                </c:pt>
                <c:pt idx="51532">
                  <c:v>45178.930555555555</c:v>
                </c:pt>
                <c:pt idx="51533">
                  <c:v>45178.934027777781</c:v>
                </c:pt>
                <c:pt idx="51534">
                  <c:v>45178.9375</c:v>
                </c:pt>
                <c:pt idx="51535">
                  <c:v>45178.940972222219</c:v>
                </c:pt>
                <c:pt idx="51536">
                  <c:v>45178.944444444445</c:v>
                </c:pt>
                <c:pt idx="51537">
                  <c:v>45178.947916666664</c:v>
                </c:pt>
                <c:pt idx="51538">
                  <c:v>45178.951388888891</c:v>
                </c:pt>
                <c:pt idx="51539">
                  <c:v>45178.954861111109</c:v>
                </c:pt>
                <c:pt idx="51540">
                  <c:v>45178.958333333336</c:v>
                </c:pt>
                <c:pt idx="51541">
                  <c:v>45178.961805555555</c:v>
                </c:pt>
                <c:pt idx="51542">
                  <c:v>45178.965277777781</c:v>
                </c:pt>
                <c:pt idx="51543">
                  <c:v>45178.96875</c:v>
                </c:pt>
                <c:pt idx="51544">
                  <c:v>45178.972222222219</c:v>
                </c:pt>
                <c:pt idx="51545">
                  <c:v>45178.975694444445</c:v>
                </c:pt>
                <c:pt idx="51546">
                  <c:v>45178.979166666664</c:v>
                </c:pt>
                <c:pt idx="51547">
                  <c:v>45178.982638888891</c:v>
                </c:pt>
                <c:pt idx="51548">
                  <c:v>45178.986111111109</c:v>
                </c:pt>
                <c:pt idx="51549">
                  <c:v>45178.989583333336</c:v>
                </c:pt>
                <c:pt idx="51550">
                  <c:v>45178.993055555555</c:v>
                </c:pt>
                <c:pt idx="51551">
                  <c:v>45178.996527777781</c:v>
                </c:pt>
                <c:pt idx="51552">
                  <c:v>45179</c:v>
                </c:pt>
                <c:pt idx="51553">
                  <c:v>45179.003472222219</c:v>
                </c:pt>
                <c:pt idx="51554">
                  <c:v>45179.006944444445</c:v>
                </c:pt>
                <c:pt idx="51555">
                  <c:v>45179.010416666664</c:v>
                </c:pt>
                <c:pt idx="51556">
                  <c:v>45179.013888888891</c:v>
                </c:pt>
                <c:pt idx="51557">
                  <c:v>45179.017361111109</c:v>
                </c:pt>
                <c:pt idx="51558">
                  <c:v>45179.020833333336</c:v>
                </c:pt>
                <c:pt idx="51559">
                  <c:v>45179.024305555555</c:v>
                </c:pt>
                <c:pt idx="51560">
                  <c:v>45179.027777777781</c:v>
                </c:pt>
                <c:pt idx="51561">
                  <c:v>45179.03125</c:v>
                </c:pt>
                <c:pt idx="51562">
                  <c:v>45179.034722222219</c:v>
                </c:pt>
                <c:pt idx="51563">
                  <c:v>45179.038194444445</c:v>
                </c:pt>
                <c:pt idx="51564">
                  <c:v>45179.041666666664</c:v>
                </c:pt>
                <c:pt idx="51565">
                  <c:v>45179.045138888891</c:v>
                </c:pt>
                <c:pt idx="51566">
                  <c:v>45179.048611111109</c:v>
                </c:pt>
                <c:pt idx="51567">
                  <c:v>45179.052083333336</c:v>
                </c:pt>
                <c:pt idx="51568">
                  <c:v>45179.055555555555</c:v>
                </c:pt>
                <c:pt idx="51569">
                  <c:v>45179.059027777781</c:v>
                </c:pt>
                <c:pt idx="51570">
                  <c:v>45179.0625</c:v>
                </c:pt>
                <c:pt idx="51571">
                  <c:v>45179.065972222219</c:v>
                </c:pt>
                <c:pt idx="51572">
                  <c:v>45179.069444444445</c:v>
                </c:pt>
                <c:pt idx="51573">
                  <c:v>45179.072916666664</c:v>
                </c:pt>
                <c:pt idx="51574">
                  <c:v>45179.076388888891</c:v>
                </c:pt>
                <c:pt idx="51575">
                  <c:v>45179.079861111109</c:v>
                </c:pt>
                <c:pt idx="51576">
                  <c:v>45179.083333333336</c:v>
                </c:pt>
                <c:pt idx="51577">
                  <c:v>45179.086805555555</c:v>
                </c:pt>
                <c:pt idx="51578">
                  <c:v>45179.090277777781</c:v>
                </c:pt>
                <c:pt idx="51579">
                  <c:v>45179.09375</c:v>
                </c:pt>
                <c:pt idx="51580">
                  <c:v>45179.097222222219</c:v>
                </c:pt>
                <c:pt idx="51581">
                  <c:v>45179.100694444445</c:v>
                </c:pt>
                <c:pt idx="51582">
                  <c:v>45179.104166666664</c:v>
                </c:pt>
                <c:pt idx="51583">
                  <c:v>45179.107638888891</c:v>
                </c:pt>
                <c:pt idx="51584">
                  <c:v>45179.111111111109</c:v>
                </c:pt>
                <c:pt idx="51585">
                  <c:v>45179.114583333336</c:v>
                </c:pt>
                <c:pt idx="51586">
                  <c:v>45179.118055555555</c:v>
                </c:pt>
                <c:pt idx="51587">
                  <c:v>45179.121527777781</c:v>
                </c:pt>
                <c:pt idx="51588">
                  <c:v>45179.125</c:v>
                </c:pt>
                <c:pt idx="51589">
                  <c:v>45179.128472222219</c:v>
                </c:pt>
                <c:pt idx="51590">
                  <c:v>45179.131944444445</c:v>
                </c:pt>
                <c:pt idx="51591">
                  <c:v>45179.135416666664</c:v>
                </c:pt>
                <c:pt idx="51592">
                  <c:v>45179.138888888891</c:v>
                </c:pt>
                <c:pt idx="51593">
                  <c:v>45179.142361111109</c:v>
                </c:pt>
                <c:pt idx="51594">
                  <c:v>45179.145833333336</c:v>
                </c:pt>
                <c:pt idx="51595">
                  <c:v>45179.149305555555</c:v>
                </c:pt>
                <c:pt idx="51596">
                  <c:v>45179.152777777781</c:v>
                </c:pt>
                <c:pt idx="51597">
                  <c:v>45179.15625</c:v>
                </c:pt>
                <c:pt idx="51598">
                  <c:v>45179.159722222219</c:v>
                </c:pt>
                <c:pt idx="51599">
                  <c:v>45179.163194444445</c:v>
                </c:pt>
                <c:pt idx="51600">
                  <c:v>45179.166666666664</c:v>
                </c:pt>
                <c:pt idx="51601">
                  <c:v>45179.170138888891</c:v>
                </c:pt>
                <c:pt idx="51602">
                  <c:v>45179.173611111109</c:v>
                </c:pt>
                <c:pt idx="51603">
                  <c:v>45179.177083333336</c:v>
                </c:pt>
                <c:pt idx="51604">
                  <c:v>45179.180555555555</c:v>
                </c:pt>
                <c:pt idx="51605">
                  <c:v>45179.184027777781</c:v>
                </c:pt>
                <c:pt idx="51606">
                  <c:v>45179.1875</c:v>
                </c:pt>
                <c:pt idx="51607">
                  <c:v>45179.190972222219</c:v>
                </c:pt>
                <c:pt idx="51608">
                  <c:v>45179.194444444445</c:v>
                </c:pt>
                <c:pt idx="51609">
                  <c:v>45179.197916666664</c:v>
                </c:pt>
                <c:pt idx="51610">
                  <c:v>45179.201388888891</c:v>
                </c:pt>
                <c:pt idx="51611">
                  <c:v>45179.204861111109</c:v>
                </c:pt>
                <c:pt idx="51612">
                  <c:v>45179.208333333336</c:v>
                </c:pt>
                <c:pt idx="51613">
                  <c:v>45179.211805555555</c:v>
                </c:pt>
                <c:pt idx="51614">
                  <c:v>45179.215277777781</c:v>
                </c:pt>
                <c:pt idx="51615">
                  <c:v>45179.21875</c:v>
                </c:pt>
                <c:pt idx="51616">
                  <c:v>45179.222222222219</c:v>
                </c:pt>
                <c:pt idx="51617">
                  <c:v>45179.225694444445</c:v>
                </c:pt>
                <c:pt idx="51618">
                  <c:v>45179.229166666664</c:v>
                </c:pt>
                <c:pt idx="51619">
                  <c:v>45179.232638888891</c:v>
                </c:pt>
                <c:pt idx="51620">
                  <c:v>45179.236111111109</c:v>
                </c:pt>
                <c:pt idx="51621">
                  <c:v>45179.239583333336</c:v>
                </c:pt>
                <c:pt idx="51622">
                  <c:v>45179.243055555555</c:v>
                </c:pt>
                <c:pt idx="51623">
                  <c:v>45179.246527777781</c:v>
                </c:pt>
                <c:pt idx="51624">
                  <c:v>45179.25</c:v>
                </c:pt>
                <c:pt idx="51625">
                  <c:v>45179.253472222219</c:v>
                </c:pt>
                <c:pt idx="51626">
                  <c:v>45179.256944444445</c:v>
                </c:pt>
                <c:pt idx="51627">
                  <c:v>45179.260416666664</c:v>
                </c:pt>
                <c:pt idx="51628">
                  <c:v>45179.263888888891</c:v>
                </c:pt>
                <c:pt idx="51629">
                  <c:v>45179.267361111109</c:v>
                </c:pt>
                <c:pt idx="51630">
                  <c:v>45179.270833333336</c:v>
                </c:pt>
                <c:pt idx="51631">
                  <c:v>45179.274305555555</c:v>
                </c:pt>
                <c:pt idx="51632">
                  <c:v>45179.277777777781</c:v>
                </c:pt>
                <c:pt idx="51633">
                  <c:v>45179.28125</c:v>
                </c:pt>
                <c:pt idx="51634">
                  <c:v>45179.284722222219</c:v>
                </c:pt>
                <c:pt idx="51635">
                  <c:v>45179.288194444445</c:v>
                </c:pt>
                <c:pt idx="51636">
                  <c:v>45179.291666666664</c:v>
                </c:pt>
                <c:pt idx="51637">
                  <c:v>45179.295138888891</c:v>
                </c:pt>
                <c:pt idx="51638">
                  <c:v>45179.298611111109</c:v>
                </c:pt>
                <c:pt idx="51639">
                  <c:v>45179.302083333336</c:v>
                </c:pt>
                <c:pt idx="51640">
                  <c:v>45179.305555555555</c:v>
                </c:pt>
                <c:pt idx="51641">
                  <c:v>45179.309027777781</c:v>
                </c:pt>
                <c:pt idx="51642">
                  <c:v>45179.3125</c:v>
                </c:pt>
                <c:pt idx="51643">
                  <c:v>45179.315972222219</c:v>
                </c:pt>
                <c:pt idx="51644">
                  <c:v>45179.319444444445</c:v>
                </c:pt>
                <c:pt idx="51645">
                  <c:v>45179.322916666664</c:v>
                </c:pt>
                <c:pt idx="51646">
                  <c:v>45179.326388888891</c:v>
                </c:pt>
                <c:pt idx="51647">
                  <c:v>45179.329861111109</c:v>
                </c:pt>
                <c:pt idx="51648">
                  <c:v>45179.333333333336</c:v>
                </c:pt>
                <c:pt idx="51649">
                  <c:v>45179.336805555555</c:v>
                </c:pt>
                <c:pt idx="51650">
                  <c:v>45179.340277777781</c:v>
                </c:pt>
                <c:pt idx="51651">
                  <c:v>45179.34375</c:v>
                </c:pt>
                <c:pt idx="51652">
                  <c:v>45179.347222222219</c:v>
                </c:pt>
                <c:pt idx="51653">
                  <c:v>45179.350694444445</c:v>
                </c:pt>
                <c:pt idx="51654">
                  <c:v>45179.354166666664</c:v>
                </c:pt>
                <c:pt idx="51655">
                  <c:v>45179.357638888891</c:v>
                </c:pt>
                <c:pt idx="51656">
                  <c:v>45179.361111111109</c:v>
                </c:pt>
                <c:pt idx="51657">
                  <c:v>45179.364583333336</c:v>
                </c:pt>
                <c:pt idx="51658">
                  <c:v>45179.368055555555</c:v>
                </c:pt>
                <c:pt idx="51659">
                  <c:v>45179.371527777781</c:v>
                </c:pt>
                <c:pt idx="51660">
                  <c:v>45179.375</c:v>
                </c:pt>
                <c:pt idx="51661">
                  <c:v>45179.378472222219</c:v>
                </c:pt>
                <c:pt idx="51662">
                  <c:v>45179.381944444445</c:v>
                </c:pt>
                <c:pt idx="51663">
                  <c:v>45179.385416666664</c:v>
                </c:pt>
                <c:pt idx="51664">
                  <c:v>45179.388888888891</c:v>
                </c:pt>
                <c:pt idx="51665">
                  <c:v>45179.392361111109</c:v>
                </c:pt>
                <c:pt idx="51666">
                  <c:v>45179.395833333336</c:v>
                </c:pt>
                <c:pt idx="51667">
                  <c:v>45179.399305555555</c:v>
                </c:pt>
                <c:pt idx="51668">
                  <c:v>45179.402777777781</c:v>
                </c:pt>
                <c:pt idx="51669">
                  <c:v>45179.40625</c:v>
                </c:pt>
                <c:pt idx="51670">
                  <c:v>45179.409722222219</c:v>
                </c:pt>
                <c:pt idx="51671">
                  <c:v>45179.413194444445</c:v>
                </c:pt>
                <c:pt idx="51672">
                  <c:v>45179.416666666664</c:v>
                </c:pt>
                <c:pt idx="51673">
                  <c:v>45179.420138888891</c:v>
                </c:pt>
                <c:pt idx="51674">
                  <c:v>45179.423611111109</c:v>
                </c:pt>
                <c:pt idx="51675">
                  <c:v>45179.427083333336</c:v>
                </c:pt>
                <c:pt idx="51676">
                  <c:v>45179.430555555555</c:v>
                </c:pt>
                <c:pt idx="51677">
                  <c:v>45179.434027777781</c:v>
                </c:pt>
                <c:pt idx="51678">
                  <c:v>45179.4375</c:v>
                </c:pt>
                <c:pt idx="51679">
                  <c:v>45179.440972222219</c:v>
                </c:pt>
                <c:pt idx="51680">
                  <c:v>45179.444444444445</c:v>
                </c:pt>
                <c:pt idx="51681">
                  <c:v>45179.447916666664</c:v>
                </c:pt>
                <c:pt idx="51682">
                  <c:v>45179.451388888891</c:v>
                </c:pt>
                <c:pt idx="51683">
                  <c:v>45179.454861111109</c:v>
                </c:pt>
                <c:pt idx="51684">
                  <c:v>45179.458333333336</c:v>
                </c:pt>
                <c:pt idx="51685">
                  <c:v>45179.461805555555</c:v>
                </c:pt>
                <c:pt idx="51686">
                  <c:v>45179.465277777781</c:v>
                </c:pt>
                <c:pt idx="51687">
                  <c:v>45179.46875</c:v>
                </c:pt>
                <c:pt idx="51688">
                  <c:v>45179.472222222219</c:v>
                </c:pt>
                <c:pt idx="51689">
                  <c:v>45179.475694444445</c:v>
                </c:pt>
                <c:pt idx="51690">
                  <c:v>45179.479166666664</c:v>
                </c:pt>
                <c:pt idx="51691">
                  <c:v>45179.482638888891</c:v>
                </c:pt>
                <c:pt idx="51692">
                  <c:v>45179.486111111109</c:v>
                </c:pt>
                <c:pt idx="51693">
                  <c:v>45179.489583333336</c:v>
                </c:pt>
                <c:pt idx="51694">
                  <c:v>45179.493055555555</c:v>
                </c:pt>
                <c:pt idx="51695">
                  <c:v>45179.496527777781</c:v>
                </c:pt>
                <c:pt idx="51696">
                  <c:v>45179.5</c:v>
                </c:pt>
                <c:pt idx="51697">
                  <c:v>45179.503472222219</c:v>
                </c:pt>
                <c:pt idx="51698">
                  <c:v>45179.506944444445</c:v>
                </c:pt>
                <c:pt idx="51699">
                  <c:v>45179.510416666664</c:v>
                </c:pt>
                <c:pt idx="51700">
                  <c:v>45179.513888888891</c:v>
                </c:pt>
                <c:pt idx="51701">
                  <c:v>45179.517361111109</c:v>
                </c:pt>
                <c:pt idx="51702">
                  <c:v>45179.520833333336</c:v>
                </c:pt>
                <c:pt idx="51703">
                  <c:v>45179.524305555555</c:v>
                </c:pt>
                <c:pt idx="51704">
                  <c:v>45179.527777777781</c:v>
                </c:pt>
                <c:pt idx="51705">
                  <c:v>45179.53125</c:v>
                </c:pt>
                <c:pt idx="51706">
                  <c:v>45179.534722222219</c:v>
                </c:pt>
                <c:pt idx="51707">
                  <c:v>45179.538194444445</c:v>
                </c:pt>
                <c:pt idx="51708">
                  <c:v>45179.541666666664</c:v>
                </c:pt>
                <c:pt idx="51709">
                  <c:v>45179.545138888891</c:v>
                </c:pt>
                <c:pt idx="51710">
                  <c:v>45179.548611111109</c:v>
                </c:pt>
                <c:pt idx="51711">
                  <c:v>45179.552083333336</c:v>
                </c:pt>
                <c:pt idx="51712">
                  <c:v>45179.555555555555</c:v>
                </c:pt>
                <c:pt idx="51713">
                  <c:v>45179.559027777781</c:v>
                </c:pt>
                <c:pt idx="51714">
                  <c:v>45179.5625</c:v>
                </c:pt>
                <c:pt idx="51715">
                  <c:v>45179.565972222219</c:v>
                </c:pt>
                <c:pt idx="51716">
                  <c:v>45179.569444444445</c:v>
                </c:pt>
                <c:pt idx="51717">
                  <c:v>45179.572916666664</c:v>
                </c:pt>
                <c:pt idx="51718">
                  <c:v>45179.576388888891</c:v>
                </c:pt>
                <c:pt idx="51719">
                  <c:v>45179.579861111109</c:v>
                </c:pt>
                <c:pt idx="51720">
                  <c:v>45179.583333333336</c:v>
                </c:pt>
                <c:pt idx="51721">
                  <c:v>45179.586805555555</c:v>
                </c:pt>
                <c:pt idx="51722">
                  <c:v>45179.590277777781</c:v>
                </c:pt>
                <c:pt idx="51723">
                  <c:v>45179.59375</c:v>
                </c:pt>
                <c:pt idx="51724">
                  <c:v>45179.597222222219</c:v>
                </c:pt>
                <c:pt idx="51725">
                  <c:v>45179.600694444445</c:v>
                </c:pt>
                <c:pt idx="51726">
                  <c:v>45179.604166666664</c:v>
                </c:pt>
                <c:pt idx="51727">
                  <c:v>45179.607638888891</c:v>
                </c:pt>
                <c:pt idx="51728">
                  <c:v>45179.611111111109</c:v>
                </c:pt>
                <c:pt idx="51729">
                  <c:v>45179.614583333336</c:v>
                </c:pt>
                <c:pt idx="51730">
                  <c:v>45179.618055555555</c:v>
                </c:pt>
                <c:pt idx="51731">
                  <c:v>45179.621527777781</c:v>
                </c:pt>
                <c:pt idx="51732">
                  <c:v>45179.625</c:v>
                </c:pt>
                <c:pt idx="51733">
                  <c:v>45179.628472222219</c:v>
                </c:pt>
                <c:pt idx="51734">
                  <c:v>45179.631944444445</c:v>
                </c:pt>
                <c:pt idx="51735">
                  <c:v>45179.635416666664</c:v>
                </c:pt>
                <c:pt idx="51736">
                  <c:v>45179.638888888891</c:v>
                </c:pt>
                <c:pt idx="51737">
                  <c:v>45179.642361111109</c:v>
                </c:pt>
                <c:pt idx="51738">
                  <c:v>45179.645833333336</c:v>
                </c:pt>
                <c:pt idx="51739">
                  <c:v>45179.649305555555</c:v>
                </c:pt>
                <c:pt idx="51740">
                  <c:v>45179.652777777781</c:v>
                </c:pt>
                <c:pt idx="51741">
                  <c:v>45179.65625</c:v>
                </c:pt>
                <c:pt idx="51742">
                  <c:v>45179.659722222219</c:v>
                </c:pt>
                <c:pt idx="51743">
                  <c:v>45179.663194444445</c:v>
                </c:pt>
                <c:pt idx="51744">
                  <c:v>45179.666666666664</c:v>
                </c:pt>
                <c:pt idx="51745">
                  <c:v>45179.670138888891</c:v>
                </c:pt>
                <c:pt idx="51746">
                  <c:v>45179.673611111109</c:v>
                </c:pt>
                <c:pt idx="51747">
                  <c:v>45179.677083333336</c:v>
                </c:pt>
                <c:pt idx="51748">
                  <c:v>45179.680555555555</c:v>
                </c:pt>
                <c:pt idx="51749">
                  <c:v>45179.684027777781</c:v>
                </c:pt>
                <c:pt idx="51750">
                  <c:v>45179.6875</c:v>
                </c:pt>
                <c:pt idx="51751">
                  <c:v>45179.690972222219</c:v>
                </c:pt>
                <c:pt idx="51752">
                  <c:v>45179.694444444445</c:v>
                </c:pt>
                <c:pt idx="51753">
                  <c:v>45179.697916666664</c:v>
                </c:pt>
                <c:pt idx="51754">
                  <c:v>45179.701388888891</c:v>
                </c:pt>
                <c:pt idx="51755">
                  <c:v>45179.704861111109</c:v>
                </c:pt>
                <c:pt idx="51756">
                  <c:v>45179.708333333336</c:v>
                </c:pt>
                <c:pt idx="51757">
                  <c:v>45179.711805555555</c:v>
                </c:pt>
                <c:pt idx="51758">
                  <c:v>45179.715277777781</c:v>
                </c:pt>
                <c:pt idx="51759">
                  <c:v>45179.71875</c:v>
                </c:pt>
                <c:pt idx="51760">
                  <c:v>45179.722222222219</c:v>
                </c:pt>
                <c:pt idx="51761">
                  <c:v>45179.725694444445</c:v>
                </c:pt>
                <c:pt idx="51762">
                  <c:v>45179.729166666664</c:v>
                </c:pt>
                <c:pt idx="51763">
                  <c:v>45179.732638888891</c:v>
                </c:pt>
                <c:pt idx="51764">
                  <c:v>45179.736111111109</c:v>
                </c:pt>
                <c:pt idx="51765">
                  <c:v>45179.739583333336</c:v>
                </c:pt>
                <c:pt idx="51766">
                  <c:v>45179.743055555555</c:v>
                </c:pt>
                <c:pt idx="51767">
                  <c:v>45179.746527777781</c:v>
                </c:pt>
                <c:pt idx="51768">
                  <c:v>45179.75</c:v>
                </c:pt>
                <c:pt idx="51769">
                  <c:v>45179.753472222219</c:v>
                </c:pt>
                <c:pt idx="51770">
                  <c:v>45179.756944444445</c:v>
                </c:pt>
                <c:pt idx="51771">
                  <c:v>45179.760416666664</c:v>
                </c:pt>
                <c:pt idx="51772">
                  <c:v>45179.763888888891</c:v>
                </c:pt>
                <c:pt idx="51773">
                  <c:v>45179.767361111109</c:v>
                </c:pt>
                <c:pt idx="51774">
                  <c:v>45179.770833333336</c:v>
                </c:pt>
                <c:pt idx="51775">
                  <c:v>45179.774305555555</c:v>
                </c:pt>
                <c:pt idx="51776">
                  <c:v>45179.777777777781</c:v>
                </c:pt>
                <c:pt idx="51777">
                  <c:v>45179.78125</c:v>
                </c:pt>
                <c:pt idx="51778">
                  <c:v>45179.784722222219</c:v>
                </c:pt>
                <c:pt idx="51779">
                  <c:v>45179.788194444445</c:v>
                </c:pt>
                <c:pt idx="51780">
                  <c:v>45179.791666666664</c:v>
                </c:pt>
                <c:pt idx="51781">
                  <c:v>45179.795138888891</c:v>
                </c:pt>
                <c:pt idx="51782">
                  <c:v>45179.798611111109</c:v>
                </c:pt>
                <c:pt idx="51783">
                  <c:v>45179.802083333336</c:v>
                </c:pt>
                <c:pt idx="51784">
                  <c:v>45179.805555555555</c:v>
                </c:pt>
                <c:pt idx="51785">
                  <c:v>45179.809027777781</c:v>
                </c:pt>
                <c:pt idx="51786">
                  <c:v>45179.8125</c:v>
                </c:pt>
                <c:pt idx="51787">
                  <c:v>45179.815972222219</c:v>
                </c:pt>
                <c:pt idx="51788">
                  <c:v>45179.819444444445</c:v>
                </c:pt>
                <c:pt idx="51789">
                  <c:v>45179.822916666664</c:v>
                </c:pt>
                <c:pt idx="51790">
                  <c:v>45179.826388888891</c:v>
                </c:pt>
                <c:pt idx="51791">
                  <c:v>45179.829861111109</c:v>
                </c:pt>
                <c:pt idx="51792">
                  <c:v>45179.833333333336</c:v>
                </c:pt>
                <c:pt idx="51793">
                  <c:v>45179.836805555555</c:v>
                </c:pt>
                <c:pt idx="51794">
                  <c:v>45179.840277777781</c:v>
                </c:pt>
                <c:pt idx="51795">
                  <c:v>45179.84375</c:v>
                </c:pt>
                <c:pt idx="51796">
                  <c:v>45179.847222222219</c:v>
                </c:pt>
                <c:pt idx="51797">
                  <c:v>45179.850694444445</c:v>
                </c:pt>
                <c:pt idx="51798">
                  <c:v>45179.854166666664</c:v>
                </c:pt>
                <c:pt idx="51799">
                  <c:v>45179.857638888891</c:v>
                </c:pt>
                <c:pt idx="51800">
                  <c:v>45179.861111111109</c:v>
                </c:pt>
                <c:pt idx="51801">
                  <c:v>45179.864583333336</c:v>
                </c:pt>
                <c:pt idx="51802">
                  <c:v>45179.868055555555</c:v>
                </c:pt>
                <c:pt idx="51803">
                  <c:v>45179.871527777781</c:v>
                </c:pt>
                <c:pt idx="51804">
                  <c:v>45179.875</c:v>
                </c:pt>
                <c:pt idx="51805">
                  <c:v>45179.878472222219</c:v>
                </c:pt>
                <c:pt idx="51806">
                  <c:v>45179.881944444445</c:v>
                </c:pt>
                <c:pt idx="51807">
                  <c:v>45179.885416666664</c:v>
                </c:pt>
                <c:pt idx="51808">
                  <c:v>45179.888888888891</c:v>
                </c:pt>
                <c:pt idx="51809">
                  <c:v>45179.892361111109</c:v>
                </c:pt>
                <c:pt idx="51810">
                  <c:v>45179.895833333336</c:v>
                </c:pt>
                <c:pt idx="51811">
                  <c:v>45179.899305555555</c:v>
                </c:pt>
                <c:pt idx="51812">
                  <c:v>45179.902777777781</c:v>
                </c:pt>
                <c:pt idx="51813">
                  <c:v>45179.90625</c:v>
                </c:pt>
                <c:pt idx="51814">
                  <c:v>45179.909722222219</c:v>
                </c:pt>
                <c:pt idx="51815">
                  <c:v>45179.913194444445</c:v>
                </c:pt>
                <c:pt idx="51816">
                  <c:v>45179.916666666664</c:v>
                </c:pt>
                <c:pt idx="51817">
                  <c:v>45179.920138888891</c:v>
                </c:pt>
                <c:pt idx="51818">
                  <c:v>45179.923611111109</c:v>
                </c:pt>
                <c:pt idx="51819">
                  <c:v>45179.927083333336</c:v>
                </c:pt>
                <c:pt idx="51820">
                  <c:v>45179.930555555555</c:v>
                </c:pt>
                <c:pt idx="51821">
                  <c:v>45179.934027777781</c:v>
                </c:pt>
                <c:pt idx="51822">
                  <c:v>45179.9375</c:v>
                </c:pt>
                <c:pt idx="51823">
                  <c:v>45179.940972222219</c:v>
                </c:pt>
                <c:pt idx="51824">
                  <c:v>45179.944444444445</c:v>
                </c:pt>
                <c:pt idx="51825">
                  <c:v>45179.947916666664</c:v>
                </c:pt>
                <c:pt idx="51826">
                  <c:v>45179.951388888891</c:v>
                </c:pt>
                <c:pt idx="51827">
                  <c:v>45179.954861111109</c:v>
                </c:pt>
                <c:pt idx="51828">
                  <c:v>45179.958333333336</c:v>
                </c:pt>
                <c:pt idx="51829">
                  <c:v>45179.961805555555</c:v>
                </c:pt>
                <c:pt idx="51830">
                  <c:v>45179.965277777781</c:v>
                </c:pt>
                <c:pt idx="51831">
                  <c:v>45179.96875</c:v>
                </c:pt>
                <c:pt idx="51832">
                  <c:v>45179.972222222219</c:v>
                </c:pt>
                <c:pt idx="51833">
                  <c:v>45179.975694444445</c:v>
                </c:pt>
                <c:pt idx="51834">
                  <c:v>45179.979166666664</c:v>
                </c:pt>
                <c:pt idx="51835">
                  <c:v>45179.982638888891</c:v>
                </c:pt>
                <c:pt idx="51836">
                  <c:v>45179.986111111109</c:v>
                </c:pt>
                <c:pt idx="51837">
                  <c:v>45179.989583333336</c:v>
                </c:pt>
                <c:pt idx="51838">
                  <c:v>45179.993055555555</c:v>
                </c:pt>
                <c:pt idx="51839">
                  <c:v>45179.996527777781</c:v>
                </c:pt>
                <c:pt idx="51840">
                  <c:v>45180</c:v>
                </c:pt>
                <c:pt idx="51841">
                  <c:v>45180.003472222219</c:v>
                </c:pt>
                <c:pt idx="51842">
                  <c:v>45180.006944444445</c:v>
                </c:pt>
                <c:pt idx="51843">
                  <c:v>45180.010416666664</c:v>
                </c:pt>
                <c:pt idx="51844">
                  <c:v>45180.013888888891</c:v>
                </c:pt>
                <c:pt idx="51845">
                  <c:v>45180.017361111109</c:v>
                </c:pt>
                <c:pt idx="51846">
                  <c:v>45180.020833333336</c:v>
                </c:pt>
                <c:pt idx="51847">
                  <c:v>45180.024305555555</c:v>
                </c:pt>
                <c:pt idx="51848">
                  <c:v>45180.027777777781</c:v>
                </c:pt>
                <c:pt idx="51849">
                  <c:v>45180.03125</c:v>
                </c:pt>
                <c:pt idx="51850">
                  <c:v>45180.034722222219</c:v>
                </c:pt>
                <c:pt idx="51851">
                  <c:v>45180.038194444445</c:v>
                </c:pt>
                <c:pt idx="51852">
                  <c:v>45180.041666666664</c:v>
                </c:pt>
                <c:pt idx="51853">
                  <c:v>45180.045138888891</c:v>
                </c:pt>
                <c:pt idx="51854">
                  <c:v>45180.048611111109</c:v>
                </c:pt>
                <c:pt idx="51855">
                  <c:v>45180.052083333336</c:v>
                </c:pt>
                <c:pt idx="51856">
                  <c:v>45180.055555555555</c:v>
                </c:pt>
                <c:pt idx="51857">
                  <c:v>45180.059027777781</c:v>
                </c:pt>
                <c:pt idx="51858">
                  <c:v>45180.0625</c:v>
                </c:pt>
                <c:pt idx="51859">
                  <c:v>45180.065972222219</c:v>
                </c:pt>
                <c:pt idx="51860">
                  <c:v>45180.069444444445</c:v>
                </c:pt>
                <c:pt idx="51861">
                  <c:v>45180.072916666664</c:v>
                </c:pt>
                <c:pt idx="51862">
                  <c:v>45180.076388888891</c:v>
                </c:pt>
                <c:pt idx="51863">
                  <c:v>45180.079861111109</c:v>
                </c:pt>
                <c:pt idx="51864">
                  <c:v>45180.083333333336</c:v>
                </c:pt>
                <c:pt idx="51865">
                  <c:v>45180.086805555555</c:v>
                </c:pt>
                <c:pt idx="51866">
                  <c:v>45180.090277777781</c:v>
                </c:pt>
                <c:pt idx="51867">
                  <c:v>45180.09375</c:v>
                </c:pt>
                <c:pt idx="51868">
                  <c:v>45180.097222222219</c:v>
                </c:pt>
                <c:pt idx="51869">
                  <c:v>45180.100694444445</c:v>
                </c:pt>
                <c:pt idx="51870">
                  <c:v>45180.104166666664</c:v>
                </c:pt>
                <c:pt idx="51871">
                  <c:v>45180.107638888891</c:v>
                </c:pt>
                <c:pt idx="51872">
                  <c:v>45180.111111111109</c:v>
                </c:pt>
                <c:pt idx="51873">
                  <c:v>45180.114583333336</c:v>
                </c:pt>
                <c:pt idx="51874">
                  <c:v>45180.118055555555</c:v>
                </c:pt>
                <c:pt idx="51875">
                  <c:v>45180.121527777781</c:v>
                </c:pt>
                <c:pt idx="51876">
                  <c:v>45180.125</c:v>
                </c:pt>
                <c:pt idx="51877">
                  <c:v>45180.128472222219</c:v>
                </c:pt>
                <c:pt idx="51878">
                  <c:v>45180.131944444445</c:v>
                </c:pt>
                <c:pt idx="51879">
                  <c:v>45180.135416666664</c:v>
                </c:pt>
                <c:pt idx="51880">
                  <c:v>45180.138888888891</c:v>
                </c:pt>
                <c:pt idx="51881">
                  <c:v>45180.142361111109</c:v>
                </c:pt>
                <c:pt idx="51882">
                  <c:v>45180.145833333336</c:v>
                </c:pt>
                <c:pt idx="51883">
                  <c:v>45180.149305555555</c:v>
                </c:pt>
                <c:pt idx="51884">
                  <c:v>45180.152777777781</c:v>
                </c:pt>
                <c:pt idx="51885">
                  <c:v>45180.15625</c:v>
                </c:pt>
                <c:pt idx="51886">
                  <c:v>45180.159722222219</c:v>
                </c:pt>
                <c:pt idx="51887">
                  <c:v>45180.163194444445</c:v>
                </c:pt>
                <c:pt idx="51888">
                  <c:v>45180.166666666664</c:v>
                </c:pt>
                <c:pt idx="51889">
                  <c:v>45180.170138888891</c:v>
                </c:pt>
                <c:pt idx="51890">
                  <c:v>45180.173611111109</c:v>
                </c:pt>
                <c:pt idx="51891">
                  <c:v>45180.177083333336</c:v>
                </c:pt>
                <c:pt idx="51892">
                  <c:v>45180.180555555555</c:v>
                </c:pt>
                <c:pt idx="51893">
                  <c:v>45180.184027777781</c:v>
                </c:pt>
                <c:pt idx="51894">
                  <c:v>45180.1875</c:v>
                </c:pt>
                <c:pt idx="51895">
                  <c:v>45180.190972222219</c:v>
                </c:pt>
                <c:pt idx="51896">
                  <c:v>45180.194444444445</c:v>
                </c:pt>
                <c:pt idx="51897">
                  <c:v>45180.197916666664</c:v>
                </c:pt>
                <c:pt idx="51898">
                  <c:v>45180.201388888891</c:v>
                </c:pt>
                <c:pt idx="51899">
                  <c:v>45180.204861111109</c:v>
                </c:pt>
                <c:pt idx="51900">
                  <c:v>45180.208333333336</c:v>
                </c:pt>
                <c:pt idx="51901">
                  <c:v>45180.211805555555</c:v>
                </c:pt>
                <c:pt idx="51902">
                  <c:v>45180.215277777781</c:v>
                </c:pt>
                <c:pt idx="51903">
                  <c:v>45180.21875</c:v>
                </c:pt>
                <c:pt idx="51904">
                  <c:v>45180.222222222219</c:v>
                </c:pt>
                <c:pt idx="51905">
                  <c:v>45180.225694444445</c:v>
                </c:pt>
                <c:pt idx="51906">
                  <c:v>45180.229166666664</c:v>
                </c:pt>
                <c:pt idx="51907">
                  <c:v>45180.232638888891</c:v>
                </c:pt>
                <c:pt idx="51908">
                  <c:v>45180.236111111109</c:v>
                </c:pt>
                <c:pt idx="51909">
                  <c:v>45180.239583333336</c:v>
                </c:pt>
                <c:pt idx="51910">
                  <c:v>45180.243055555555</c:v>
                </c:pt>
                <c:pt idx="51911">
                  <c:v>45180.246527777781</c:v>
                </c:pt>
                <c:pt idx="51912">
                  <c:v>45180.25</c:v>
                </c:pt>
                <c:pt idx="51913">
                  <c:v>45180.253472222219</c:v>
                </c:pt>
                <c:pt idx="51914">
                  <c:v>45180.256944444445</c:v>
                </c:pt>
                <c:pt idx="51915">
                  <c:v>45180.260416666664</c:v>
                </c:pt>
                <c:pt idx="51916">
                  <c:v>45180.263888888891</c:v>
                </c:pt>
                <c:pt idx="51917">
                  <c:v>45180.267361111109</c:v>
                </c:pt>
                <c:pt idx="51918">
                  <c:v>45180.270833333336</c:v>
                </c:pt>
                <c:pt idx="51919">
                  <c:v>45180.274305555555</c:v>
                </c:pt>
                <c:pt idx="51920">
                  <c:v>45180.277777777781</c:v>
                </c:pt>
                <c:pt idx="51921">
                  <c:v>45180.28125</c:v>
                </c:pt>
                <c:pt idx="51922">
                  <c:v>45180.284722222219</c:v>
                </c:pt>
                <c:pt idx="51923">
                  <c:v>45180.288194444445</c:v>
                </c:pt>
                <c:pt idx="51924">
                  <c:v>45180.291666666664</c:v>
                </c:pt>
                <c:pt idx="51925">
                  <c:v>45180.295138888891</c:v>
                </c:pt>
                <c:pt idx="51926">
                  <c:v>45180.298611111109</c:v>
                </c:pt>
                <c:pt idx="51927">
                  <c:v>45180.302083333336</c:v>
                </c:pt>
                <c:pt idx="51928">
                  <c:v>45180.305555555555</c:v>
                </c:pt>
                <c:pt idx="51929">
                  <c:v>45180.309027777781</c:v>
                </c:pt>
                <c:pt idx="51930">
                  <c:v>45180.3125</c:v>
                </c:pt>
                <c:pt idx="51931">
                  <c:v>45180.315972222219</c:v>
                </c:pt>
                <c:pt idx="51932">
                  <c:v>45180.319444444445</c:v>
                </c:pt>
                <c:pt idx="51933">
                  <c:v>45180.322916666664</c:v>
                </c:pt>
                <c:pt idx="51934">
                  <c:v>45180.326388888891</c:v>
                </c:pt>
                <c:pt idx="51935">
                  <c:v>45180.329861111109</c:v>
                </c:pt>
                <c:pt idx="51936">
                  <c:v>45180.333333333336</c:v>
                </c:pt>
                <c:pt idx="51937">
                  <c:v>45180.336805555555</c:v>
                </c:pt>
                <c:pt idx="51938">
                  <c:v>45180.340277777781</c:v>
                </c:pt>
                <c:pt idx="51939">
                  <c:v>45180.34375</c:v>
                </c:pt>
                <c:pt idx="51940">
                  <c:v>45180.347222222219</c:v>
                </c:pt>
                <c:pt idx="51941">
                  <c:v>45180.350694444445</c:v>
                </c:pt>
                <c:pt idx="51942">
                  <c:v>45180.354166666664</c:v>
                </c:pt>
                <c:pt idx="51943">
                  <c:v>45180.357638888891</c:v>
                </c:pt>
                <c:pt idx="51944">
                  <c:v>45180.361111111109</c:v>
                </c:pt>
                <c:pt idx="51945">
                  <c:v>45180.364583333336</c:v>
                </c:pt>
                <c:pt idx="51946">
                  <c:v>45180.368055555555</c:v>
                </c:pt>
                <c:pt idx="51947">
                  <c:v>45180.371527777781</c:v>
                </c:pt>
                <c:pt idx="51948">
                  <c:v>45180.375</c:v>
                </c:pt>
                <c:pt idx="51949">
                  <c:v>45180.378472222219</c:v>
                </c:pt>
                <c:pt idx="51950">
                  <c:v>45180.381944444445</c:v>
                </c:pt>
                <c:pt idx="51951">
                  <c:v>45180.385416666664</c:v>
                </c:pt>
                <c:pt idx="51952">
                  <c:v>45180.388888888891</c:v>
                </c:pt>
                <c:pt idx="51953">
                  <c:v>45180.392361111109</c:v>
                </c:pt>
                <c:pt idx="51954">
                  <c:v>45180.395833333336</c:v>
                </c:pt>
                <c:pt idx="51955">
                  <c:v>45180.399305555555</c:v>
                </c:pt>
                <c:pt idx="51956">
                  <c:v>45180.402777777781</c:v>
                </c:pt>
                <c:pt idx="51957">
                  <c:v>45180.40625</c:v>
                </c:pt>
                <c:pt idx="51958">
                  <c:v>45180.409722222219</c:v>
                </c:pt>
                <c:pt idx="51959">
                  <c:v>45180.413194444445</c:v>
                </c:pt>
                <c:pt idx="51960">
                  <c:v>45180.416666666664</c:v>
                </c:pt>
                <c:pt idx="51961">
                  <c:v>45180.420138888891</c:v>
                </c:pt>
                <c:pt idx="51962">
                  <c:v>45180.423611111109</c:v>
                </c:pt>
                <c:pt idx="51963">
                  <c:v>45180.427083333336</c:v>
                </c:pt>
                <c:pt idx="51964">
                  <c:v>45180.430555555555</c:v>
                </c:pt>
                <c:pt idx="51965">
                  <c:v>45180.434027777781</c:v>
                </c:pt>
                <c:pt idx="51966">
                  <c:v>45180.4375</c:v>
                </c:pt>
                <c:pt idx="51967">
                  <c:v>45180.440972222219</c:v>
                </c:pt>
                <c:pt idx="51968">
                  <c:v>45180.444444444445</c:v>
                </c:pt>
                <c:pt idx="51969">
                  <c:v>45180.447916666664</c:v>
                </c:pt>
                <c:pt idx="51970">
                  <c:v>45180.451388888891</c:v>
                </c:pt>
                <c:pt idx="51971">
                  <c:v>45180.454861111109</c:v>
                </c:pt>
                <c:pt idx="51972">
                  <c:v>45180.458333333336</c:v>
                </c:pt>
                <c:pt idx="51973">
                  <c:v>45180.461805555555</c:v>
                </c:pt>
                <c:pt idx="51974">
                  <c:v>45180.465277777781</c:v>
                </c:pt>
                <c:pt idx="51975">
                  <c:v>45180.46875</c:v>
                </c:pt>
                <c:pt idx="51976">
                  <c:v>45180.472222222219</c:v>
                </c:pt>
                <c:pt idx="51977">
                  <c:v>45180.475694444445</c:v>
                </c:pt>
                <c:pt idx="51978">
                  <c:v>45180.479166666664</c:v>
                </c:pt>
                <c:pt idx="51979">
                  <c:v>45180.482638888891</c:v>
                </c:pt>
                <c:pt idx="51980">
                  <c:v>45180.486111111109</c:v>
                </c:pt>
                <c:pt idx="51981">
                  <c:v>45180.489583333336</c:v>
                </c:pt>
                <c:pt idx="51982">
                  <c:v>45180.493055555555</c:v>
                </c:pt>
                <c:pt idx="51983">
                  <c:v>45180.496527777781</c:v>
                </c:pt>
                <c:pt idx="51984">
                  <c:v>45180.5</c:v>
                </c:pt>
                <c:pt idx="51985">
                  <c:v>45180.503472222219</c:v>
                </c:pt>
                <c:pt idx="51986">
                  <c:v>45180.506944444445</c:v>
                </c:pt>
                <c:pt idx="51987">
                  <c:v>45180.510416666664</c:v>
                </c:pt>
                <c:pt idx="51988">
                  <c:v>45180.513888888891</c:v>
                </c:pt>
                <c:pt idx="51989">
                  <c:v>45180.517361111109</c:v>
                </c:pt>
                <c:pt idx="51990">
                  <c:v>45180.520833333336</c:v>
                </c:pt>
                <c:pt idx="51991">
                  <c:v>45180.524305555555</c:v>
                </c:pt>
                <c:pt idx="51992">
                  <c:v>45180.527777777781</c:v>
                </c:pt>
                <c:pt idx="51993">
                  <c:v>45180.53125</c:v>
                </c:pt>
                <c:pt idx="51994">
                  <c:v>45180.534722222219</c:v>
                </c:pt>
                <c:pt idx="51995">
                  <c:v>45180.538194444445</c:v>
                </c:pt>
                <c:pt idx="51996">
                  <c:v>45180.541666666664</c:v>
                </c:pt>
                <c:pt idx="51997">
                  <c:v>45180.545138888891</c:v>
                </c:pt>
                <c:pt idx="51998">
                  <c:v>45180.548611111109</c:v>
                </c:pt>
                <c:pt idx="51999">
                  <c:v>45180.552083333336</c:v>
                </c:pt>
                <c:pt idx="52000">
                  <c:v>45180.555555555555</c:v>
                </c:pt>
                <c:pt idx="52001">
                  <c:v>45180.559027777781</c:v>
                </c:pt>
                <c:pt idx="52002">
                  <c:v>45180.5625</c:v>
                </c:pt>
                <c:pt idx="52003">
                  <c:v>45180.565972222219</c:v>
                </c:pt>
                <c:pt idx="52004">
                  <c:v>45180.569444444445</c:v>
                </c:pt>
                <c:pt idx="52005">
                  <c:v>45180.572916666664</c:v>
                </c:pt>
                <c:pt idx="52006">
                  <c:v>45180.576388888891</c:v>
                </c:pt>
                <c:pt idx="52007">
                  <c:v>45180.579861111109</c:v>
                </c:pt>
                <c:pt idx="52008">
                  <c:v>45180.583333333336</c:v>
                </c:pt>
                <c:pt idx="52009">
                  <c:v>45180.586805555555</c:v>
                </c:pt>
                <c:pt idx="52010">
                  <c:v>45180.590277777781</c:v>
                </c:pt>
                <c:pt idx="52011">
                  <c:v>45180.59375</c:v>
                </c:pt>
                <c:pt idx="52012">
                  <c:v>45180.597222222219</c:v>
                </c:pt>
                <c:pt idx="52013">
                  <c:v>45180.600694444445</c:v>
                </c:pt>
                <c:pt idx="52014">
                  <c:v>45180.604166666664</c:v>
                </c:pt>
                <c:pt idx="52015">
                  <c:v>45180.607638888891</c:v>
                </c:pt>
                <c:pt idx="52016">
                  <c:v>45180.611111111109</c:v>
                </c:pt>
                <c:pt idx="52017">
                  <c:v>45180.614583333336</c:v>
                </c:pt>
                <c:pt idx="52018">
                  <c:v>45180.618055555555</c:v>
                </c:pt>
                <c:pt idx="52019">
                  <c:v>45180.621527777781</c:v>
                </c:pt>
                <c:pt idx="52020">
                  <c:v>45180.625</c:v>
                </c:pt>
                <c:pt idx="52021">
                  <c:v>45180.628472222219</c:v>
                </c:pt>
                <c:pt idx="52022">
                  <c:v>45180.631944444445</c:v>
                </c:pt>
                <c:pt idx="52023">
                  <c:v>45180.635416666664</c:v>
                </c:pt>
                <c:pt idx="52024">
                  <c:v>45180.638888888891</c:v>
                </c:pt>
                <c:pt idx="52025">
                  <c:v>45180.642361111109</c:v>
                </c:pt>
                <c:pt idx="52026">
                  <c:v>45180.645833333336</c:v>
                </c:pt>
                <c:pt idx="52027">
                  <c:v>45180.649305555555</c:v>
                </c:pt>
                <c:pt idx="52028">
                  <c:v>45180.652777777781</c:v>
                </c:pt>
                <c:pt idx="52029">
                  <c:v>45180.65625</c:v>
                </c:pt>
                <c:pt idx="52030">
                  <c:v>45180.659722222219</c:v>
                </c:pt>
                <c:pt idx="52031">
                  <c:v>45180.663194444445</c:v>
                </c:pt>
                <c:pt idx="52032">
                  <c:v>45180.666666666664</c:v>
                </c:pt>
                <c:pt idx="52033">
                  <c:v>45180.670138888891</c:v>
                </c:pt>
                <c:pt idx="52034">
                  <c:v>45180.673611111109</c:v>
                </c:pt>
                <c:pt idx="52035">
                  <c:v>45180.677083333336</c:v>
                </c:pt>
                <c:pt idx="52036">
                  <c:v>45180.680555555555</c:v>
                </c:pt>
                <c:pt idx="52037">
                  <c:v>45180.684027777781</c:v>
                </c:pt>
                <c:pt idx="52038">
                  <c:v>45180.6875</c:v>
                </c:pt>
                <c:pt idx="52039">
                  <c:v>45180.690972222219</c:v>
                </c:pt>
                <c:pt idx="52040">
                  <c:v>45180.694444444445</c:v>
                </c:pt>
                <c:pt idx="52041">
                  <c:v>45180.697916666664</c:v>
                </c:pt>
                <c:pt idx="52042">
                  <c:v>45180.701388888891</c:v>
                </c:pt>
                <c:pt idx="52043">
                  <c:v>45180.704861111109</c:v>
                </c:pt>
                <c:pt idx="52044">
                  <c:v>45180.708333333336</c:v>
                </c:pt>
                <c:pt idx="52045">
                  <c:v>45180.711805555555</c:v>
                </c:pt>
                <c:pt idx="52046">
                  <c:v>45180.715277777781</c:v>
                </c:pt>
                <c:pt idx="52047">
                  <c:v>45180.71875</c:v>
                </c:pt>
                <c:pt idx="52048">
                  <c:v>45180.722222222219</c:v>
                </c:pt>
                <c:pt idx="52049">
                  <c:v>45180.725694444445</c:v>
                </c:pt>
                <c:pt idx="52050">
                  <c:v>45180.729166666664</c:v>
                </c:pt>
                <c:pt idx="52051">
                  <c:v>45180.732638888891</c:v>
                </c:pt>
                <c:pt idx="52052">
                  <c:v>45180.736111111109</c:v>
                </c:pt>
                <c:pt idx="52053">
                  <c:v>45180.739583333336</c:v>
                </c:pt>
                <c:pt idx="52054">
                  <c:v>45180.743055555555</c:v>
                </c:pt>
                <c:pt idx="52055">
                  <c:v>45180.746527777781</c:v>
                </c:pt>
                <c:pt idx="52056">
                  <c:v>45180.75</c:v>
                </c:pt>
                <c:pt idx="52057">
                  <c:v>45180.753472222219</c:v>
                </c:pt>
                <c:pt idx="52058">
                  <c:v>45180.756944444445</c:v>
                </c:pt>
                <c:pt idx="52059">
                  <c:v>45180.760416666664</c:v>
                </c:pt>
                <c:pt idx="52060">
                  <c:v>45180.763888888891</c:v>
                </c:pt>
                <c:pt idx="52061">
                  <c:v>45180.767361111109</c:v>
                </c:pt>
                <c:pt idx="52062">
                  <c:v>45180.770833333336</c:v>
                </c:pt>
                <c:pt idx="52063">
                  <c:v>45180.774305555555</c:v>
                </c:pt>
                <c:pt idx="52064">
                  <c:v>45180.777777777781</c:v>
                </c:pt>
                <c:pt idx="52065">
                  <c:v>45180.78125</c:v>
                </c:pt>
                <c:pt idx="52066">
                  <c:v>45180.784722222219</c:v>
                </c:pt>
                <c:pt idx="52067">
                  <c:v>45180.788194444445</c:v>
                </c:pt>
                <c:pt idx="52068">
                  <c:v>45180.791666666664</c:v>
                </c:pt>
                <c:pt idx="52069">
                  <c:v>45180.795138888891</c:v>
                </c:pt>
                <c:pt idx="52070">
                  <c:v>45180.798611111109</c:v>
                </c:pt>
                <c:pt idx="52071">
                  <c:v>45180.802083333336</c:v>
                </c:pt>
                <c:pt idx="52072">
                  <c:v>45180.805555555555</c:v>
                </c:pt>
                <c:pt idx="52073">
                  <c:v>45180.809027777781</c:v>
                </c:pt>
                <c:pt idx="52074">
                  <c:v>45180.8125</c:v>
                </c:pt>
                <c:pt idx="52075">
                  <c:v>45180.815972222219</c:v>
                </c:pt>
                <c:pt idx="52076">
                  <c:v>45180.819444444445</c:v>
                </c:pt>
                <c:pt idx="52077">
                  <c:v>45180.822916666664</c:v>
                </c:pt>
                <c:pt idx="52078">
                  <c:v>45180.826388888891</c:v>
                </c:pt>
                <c:pt idx="52079">
                  <c:v>45180.829861111109</c:v>
                </c:pt>
                <c:pt idx="52080">
                  <c:v>45180.833333333336</c:v>
                </c:pt>
                <c:pt idx="52081">
                  <c:v>45180.836805555555</c:v>
                </c:pt>
                <c:pt idx="52082">
                  <c:v>45180.840277777781</c:v>
                </c:pt>
                <c:pt idx="52083">
                  <c:v>45180.84375</c:v>
                </c:pt>
                <c:pt idx="52084">
                  <c:v>45180.847222222219</c:v>
                </c:pt>
                <c:pt idx="52085">
                  <c:v>45180.850694444445</c:v>
                </c:pt>
                <c:pt idx="52086">
                  <c:v>45180.854166666664</c:v>
                </c:pt>
                <c:pt idx="52087">
                  <c:v>45180.857638888891</c:v>
                </c:pt>
                <c:pt idx="52088">
                  <c:v>45180.861111111109</c:v>
                </c:pt>
                <c:pt idx="52089">
                  <c:v>45180.864583333336</c:v>
                </c:pt>
                <c:pt idx="52090">
                  <c:v>45180.868055555555</c:v>
                </c:pt>
                <c:pt idx="52091">
                  <c:v>45180.871527777781</c:v>
                </c:pt>
                <c:pt idx="52092">
                  <c:v>45180.875</c:v>
                </c:pt>
                <c:pt idx="52093">
                  <c:v>45180.878472222219</c:v>
                </c:pt>
                <c:pt idx="52094">
                  <c:v>45180.881944444445</c:v>
                </c:pt>
                <c:pt idx="52095">
                  <c:v>45180.885416666664</c:v>
                </c:pt>
                <c:pt idx="52096">
                  <c:v>45180.888888888891</c:v>
                </c:pt>
                <c:pt idx="52097">
                  <c:v>45180.892361111109</c:v>
                </c:pt>
                <c:pt idx="52098">
                  <c:v>45180.895833333336</c:v>
                </c:pt>
                <c:pt idx="52099">
                  <c:v>45180.899305555555</c:v>
                </c:pt>
                <c:pt idx="52100">
                  <c:v>45180.902777777781</c:v>
                </c:pt>
                <c:pt idx="52101">
                  <c:v>45180.90625</c:v>
                </c:pt>
                <c:pt idx="52102">
                  <c:v>45180.909722222219</c:v>
                </c:pt>
                <c:pt idx="52103">
                  <c:v>45180.913194444445</c:v>
                </c:pt>
                <c:pt idx="52104">
                  <c:v>45180.916666666664</c:v>
                </c:pt>
                <c:pt idx="52105">
                  <c:v>45180.920138888891</c:v>
                </c:pt>
                <c:pt idx="52106">
                  <c:v>45180.923611111109</c:v>
                </c:pt>
                <c:pt idx="52107">
                  <c:v>45180.927083333336</c:v>
                </c:pt>
                <c:pt idx="52108">
                  <c:v>45180.930555555555</c:v>
                </c:pt>
                <c:pt idx="52109">
                  <c:v>45180.934027777781</c:v>
                </c:pt>
                <c:pt idx="52110">
                  <c:v>45180.9375</c:v>
                </c:pt>
                <c:pt idx="52111">
                  <c:v>45180.940972222219</c:v>
                </c:pt>
                <c:pt idx="52112">
                  <c:v>45180.944444444445</c:v>
                </c:pt>
                <c:pt idx="52113">
                  <c:v>45180.947916666664</c:v>
                </c:pt>
                <c:pt idx="52114">
                  <c:v>45180.951388888891</c:v>
                </c:pt>
                <c:pt idx="52115">
                  <c:v>45180.954861111109</c:v>
                </c:pt>
                <c:pt idx="52116">
                  <c:v>45180.958333333336</c:v>
                </c:pt>
                <c:pt idx="52117">
                  <c:v>45180.961805555555</c:v>
                </c:pt>
                <c:pt idx="52118">
                  <c:v>45180.965277777781</c:v>
                </c:pt>
                <c:pt idx="52119">
                  <c:v>45180.96875</c:v>
                </c:pt>
                <c:pt idx="52120">
                  <c:v>45180.972222222219</c:v>
                </c:pt>
                <c:pt idx="52121">
                  <c:v>45180.975694444445</c:v>
                </c:pt>
                <c:pt idx="52122">
                  <c:v>45180.979166666664</c:v>
                </c:pt>
                <c:pt idx="52123">
                  <c:v>45180.982638888891</c:v>
                </c:pt>
                <c:pt idx="52124">
                  <c:v>45180.986111111109</c:v>
                </c:pt>
                <c:pt idx="52125">
                  <c:v>45180.989583333336</c:v>
                </c:pt>
                <c:pt idx="52126">
                  <c:v>45180.993055555555</c:v>
                </c:pt>
                <c:pt idx="52127">
                  <c:v>45180.996527777781</c:v>
                </c:pt>
                <c:pt idx="52128">
                  <c:v>45181</c:v>
                </c:pt>
                <c:pt idx="52129">
                  <c:v>45181.003472222219</c:v>
                </c:pt>
                <c:pt idx="52130">
                  <c:v>45181.006944444445</c:v>
                </c:pt>
                <c:pt idx="52131">
                  <c:v>45181.010416666664</c:v>
                </c:pt>
                <c:pt idx="52132">
                  <c:v>45181.013888888891</c:v>
                </c:pt>
                <c:pt idx="52133">
                  <c:v>45181.017361111109</c:v>
                </c:pt>
                <c:pt idx="52134">
                  <c:v>45181.020833333336</c:v>
                </c:pt>
                <c:pt idx="52135">
                  <c:v>45181.024305555555</c:v>
                </c:pt>
                <c:pt idx="52136">
                  <c:v>45181.027777777781</c:v>
                </c:pt>
                <c:pt idx="52137">
                  <c:v>45181.03125</c:v>
                </c:pt>
                <c:pt idx="52138">
                  <c:v>45181.034722222219</c:v>
                </c:pt>
                <c:pt idx="52139">
                  <c:v>45181.038194444445</c:v>
                </c:pt>
                <c:pt idx="52140">
                  <c:v>45181.041666666664</c:v>
                </c:pt>
                <c:pt idx="52141">
                  <c:v>45181.045138888891</c:v>
                </c:pt>
                <c:pt idx="52142">
                  <c:v>45181.048611111109</c:v>
                </c:pt>
                <c:pt idx="52143">
                  <c:v>45181.052083333336</c:v>
                </c:pt>
                <c:pt idx="52144">
                  <c:v>45181.055555555555</c:v>
                </c:pt>
                <c:pt idx="52145">
                  <c:v>45181.059027777781</c:v>
                </c:pt>
                <c:pt idx="52146">
                  <c:v>45181.0625</c:v>
                </c:pt>
                <c:pt idx="52147">
                  <c:v>45181.065972222219</c:v>
                </c:pt>
                <c:pt idx="52148">
                  <c:v>45181.069444444445</c:v>
                </c:pt>
                <c:pt idx="52149">
                  <c:v>45181.072916666664</c:v>
                </c:pt>
                <c:pt idx="52150">
                  <c:v>45181.076388888891</c:v>
                </c:pt>
                <c:pt idx="52151">
                  <c:v>45181.079861111109</c:v>
                </c:pt>
                <c:pt idx="52152">
                  <c:v>45181.083333333336</c:v>
                </c:pt>
                <c:pt idx="52153">
                  <c:v>45181.086805555555</c:v>
                </c:pt>
                <c:pt idx="52154">
                  <c:v>45181.090277777781</c:v>
                </c:pt>
                <c:pt idx="52155">
                  <c:v>45181.09375</c:v>
                </c:pt>
                <c:pt idx="52156">
                  <c:v>45181.097222222219</c:v>
                </c:pt>
                <c:pt idx="52157">
                  <c:v>45181.100694444445</c:v>
                </c:pt>
                <c:pt idx="52158">
                  <c:v>45181.104166666664</c:v>
                </c:pt>
                <c:pt idx="52159">
                  <c:v>45181.107638888891</c:v>
                </c:pt>
                <c:pt idx="52160">
                  <c:v>45181.111111111109</c:v>
                </c:pt>
                <c:pt idx="52161">
                  <c:v>45181.114583333336</c:v>
                </c:pt>
                <c:pt idx="52162">
                  <c:v>45181.118055555555</c:v>
                </c:pt>
                <c:pt idx="52163">
                  <c:v>45181.121527777781</c:v>
                </c:pt>
                <c:pt idx="52164">
                  <c:v>45181.125</c:v>
                </c:pt>
                <c:pt idx="52165">
                  <c:v>45181.128472222219</c:v>
                </c:pt>
                <c:pt idx="52166">
                  <c:v>45181.131944444445</c:v>
                </c:pt>
                <c:pt idx="52167">
                  <c:v>45181.135416666664</c:v>
                </c:pt>
                <c:pt idx="52168">
                  <c:v>45181.138888888891</c:v>
                </c:pt>
                <c:pt idx="52169">
                  <c:v>45181.142361111109</c:v>
                </c:pt>
                <c:pt idx="52170">
                  <c:v>45181.145833333336</c:v>
                </c:pt>
                <c:pt idx="52171">
                  <c:v>45181.149305555555</c:v>
                </c:pt>
                <c:pt idx="52172">
                  <c:v>45181.152777777781</c:v>
                </c:pt>
                <c:pt idx="52173">
                  <c:v>45181.15625</c:v>
                </c:pt>
                <c:pt idx="52174">
                  <c:v>45181.159722222219</c:v>
                </c:pt>
                <c:pt idx="52175">
                  <c:v>45181.163194444445</c:v>
                </c:pt>
                <c:pt idx="52176">
                  <c:v>45181.166666666664</c:v>
                </c:pt>
                <c:pt idx="52177">
                  <c:v>45181.170138888891</c:v>
                </c:pt>
                <c:pt idx="52178">
                  <c:v>45181.173611111109</c:v>
                </c:pt>
                <c:pt idx="52179">
                  <c:v>45181.177083333336</c:v>
                </c:pt>
                <c:pt idx="52180">
                  <c:v>45181.180555555555</c:v>
                </c:pt>
                <c:pt idx="52181">
                  <c:v>45181.184027777781</c:v>
                </c:pt>
                <c:pt idx="52182">
                  <c:v>45181.1875</c:v>
                </c:pt>
                <c:pt idx="52183">
                  <c:v>45181.190972222219</c:v>
                </c:pt>
                <c:pt idx="52184">
                  <c:v>45181.194444444445</c:v>
                </c:pt>
                <c:pt idx="52185">
                  <c:v>45181.197916666664</c:v>
                </c:pt>
                <c:pt idx="52186">
                  <c:v>45181.201388888891</c:v>
                </c:pt>
                <c:pt idx="52187">
                  <c:v>45181.204861111109</c:v>
                </c:pt>
                <c:pt idx="52188">
                  <c:v>45181.208333333336</c:v>
                </c:pt>
                <c:pt idx="52189">
                  <c:v>45181.211805555555</c:v>
                </c:pt>
                <c:pt idx="52190">
                  <c:v>45181.215277777781</c:v>
                </c:pt>
                <c:pt idx="52191">
                  <c:v>45181.21875</c:v>
                </c:pt>
                <c:pt idx="52192">
                  <c:v>45181.222222222219</c:v>
                </c:pt>
                <c:pt idx="52193">
                  <c:v>45181.225694444445</c:v>
                </c:pt>
                <c:pt idx="52194">
                  <c:v>45181.229166666664</c:v>
                </c:pt>
                <c:pt idx="52195">
                  <c:v>45181.232638888891</c:v>
                </c:pt>
                <c:pt idx="52196">
                  <c:v>45181.236111111109</c:v>
                </c:pt>
                <c:pt idx="52197">
                  <c:v>45181.239583333336</c:v>
                </c:pt>
                <c:pt idx="52198">
                  <c:v>45181.243055555555</c:v>
                </c:pt>
                <c:pt idx="52199">
                  <c:v>45181.246527777781</c:v>
                </c:pt>
                <c:pt idx="52200">
                  <c:v>45181.25</c:v>
                </c:pt>
                <c:pt idx="52201">
                  <c:v>45181.253472222219</c:v>
                </c:pt>
                <c:pt idx="52202">
                  <c:v>45181.256944444445</c:v>
                </c:pt>
                <c:pt idx="52203">
                  <c:v>45181.260416666664</c:v>
                </c:pt>
                <c:pt idx="52204">
                  <c:v>45181.263888888891</c:v>
                </c:pt>
                <c:pt idx="52205">
                  <c:v>45181.267361111109</c:v>
                </c:pt>
                <c:pt idx="52206">
                  <c:v>45181.270833333336</c:v>
                </c:pt>
                <c:pt idx="52207">
                  <c:v>45181.274305555555</c:v>
                </c:pt>
                <c:pt idx="52208">
                  <c:v>45181.277777777781</c:v>
                </c:pt>
                <c:pt idx="52209">
                  <c:v>45181.28125</c:v>
                </c:pt>
                <c:pt idx="52210">
                  <c:v>45181.284722222219</c:v>
                </c:pt>
                <c:pt idx="52211">
                  <c:v>45181.288194444445</c:v>
                </c:pt>
                <c:pt idx="52212">
                  <c:v>45181.291666666664</c:v>
                </c:pt>
                <c:pt idx="52213">
                  <c:v>45181.295138888891</c:v>
                </c:pt>
                <c:pt idx="52214">
                  <c:v>45181.298611111109</c:v>
                </c:pt>
                <c:pt idx="52215">
                  <c:v>45181.302083333336</c:v>
                </c:pt>
                <c:pt idx="52216">
                  <c:v>45181.305555555555</c:v>
                </c:pt>
                <c:pt idx="52217">
                  <c:v>45181.309027777781</c:v>
                </c:pt>
                <c:pt idx="52218">
                  <c:v>45181.3125</c:v>
                </c:pt>
                <c:pt idx="52219">
                  <c:v>45181.315972222219</c:v>
                </c:pt>
                <c:pt idx="52220">
                  <c:v>45181.319444444445</c:v>
                </c:pt>
                <c:pt idx="52221">
                  <c:v>45181.322916666664</c:v>
                </c:pt>
                <c:pt idx="52222">
                  <c:v>45181.326388888891</c:v>
                </c:pt>
                <c:pt idx="52223">
                  <c:v>45181.329861111109</c:v>
                </c:pt>
                <c:pt idx="52224">
                  <c:v>45181.333333333336</c:v>
                </c:pt>
                <c:pt idx="52225">
                  <c:v>45181.336805555555</c:v>
                </c:pt>
                <c:pt idx="52226">
                  <c:v>45181.340277777781</c:v>
                </c:pt>
                <c:pt idx="52227">
                  <c:v>45181.34375</c:v>
                </c:pt>
                <c:pt idx="52228">
                  <c:v>45181.347222222219</c:v>
                </c:pt>
                <c:pt idx="52229">
                  <c:v>45181.350694444445</c:v>
                </c:pt>
                <c:pt idx="52230">
                  <c:v>45181.354166666664</c:v>
                </c:pt>
                <c:pt idx="52231">
                  <c:v>45181.357638888891</c:v>
                </c:pt>
                <c:pt idx="52232">
                  <c:v>45181.361111111109</c:v>
                </c:pt>
                <c:pt idx="52233">
                  <c:v>45181.364583333336</c:v>
                </c:pt>
                <c:pt idx="52234">
                  <c:v>45181.368055555555</c:v>
                </c:pt>
                <c:pt idx="52235">
                  <c:v>45181.371527777781</c:v>
                </c:pt>
                <c:pt idx="52236">
                  <c:v>45181.375</c:v>
                </c:pt>
                <c:pt idx="52237">
                  <c:v>45181.378472222219</c:v>
                </c:pt>
                <c:pt idx="52238">
                  <c:v>45181.381944444445</c:v>
                </c:pt>
                <c:pt idx="52239">
                  <c:v>45181.385416666664</c:v>
                </c:pt>
                <c:pt idx="52240">
                  <c:v>45181.388888888891</c:v>
                </c:pt>
                <c:pt idx="52241">
                  <c:v>45181.392361111109</c:v>
                </c:pt>
                <c:pt idx="52242">
                  <c:v>45181.395833333336</c:v>
                </c:pt>
                <c:pt idx="52243">
                  <c:v>45181.399305555555</c:v>
                </c:pt>
                <c:pt idx="52244">
                  <c:v>45181.402777777781</c:v>
                </c:pt>
                <c:pt idx="52245">
                  <c:v>45181.40625</c:v>
                </c:pt>
                <c:pt idx="52246">
                  <c:v>45181.409722222219</c:v>
                </c:pt>
                <c:pt idx="52247">
                  <c:v>45181.413194444445</c:v>
                </c:pt>
                <c:pt idx="52248">
                  <c:v>45181.416666666664</c:v>
                </c:pt>
                <c:pt idx="52249">
                  <c:v>45181.420138888891</c:v>
                </c:pt>
                <c:pt idx="52250">
                  <c:v>45181.423611111109</c:v>
                </c:pt>
                <c:pt idx="52251">
                  <c:v>45181.427083333336</c:v>
                </c:pt>
                <c:pt idx="52252">
                  <c:v>45181.430555555555</c:v>
                </c:pt>
                <c:pt idx="52253">
                  <c:v>45181.434027777781</c:v>
                </c:pt>
                <c:pt idx="52254">
                  <c:v>45181.4375</c:v>
                </c:pt>
                <c:pt idx="52255">
                  <c:v>45181.440972222219</c:v>
                </c:pt>
                <c:pt idx="52256">
                  <c:v>45181.444444444445</c:v>
                </c:pt>
                <c:pt idx="52257">
                  <c:v>45181.447916666664</c:v>
                </c:pt>
                <c:pt idx="52258">
                  <c:v>45181.451388888891</c:v>
                </c:pt>
                <c:pt idx="52259">
                  <c:v>45181.454861111109</c:v>
                </c:pt>
                <c:pt idx="52260">
                  <c:v>45181.458333333336</c:v>
                </c:pt>
                <c:pt idx="52261">
                  <c:v>45181.461805555555</c:v>
                </c:pt>
                <c:pt idx="52262">
                  <c:v>45181.465277777781</c:v>
                </c:pt>
                <c:pt idx="52263">
                  <c:v>45181.46875</c:v>
                </c:pt>
                <c:pt idx="52264">
                  <c:v>45181.472222222219</c:v>
                </c:pt>
                <c:pt idx="52265">
                  <c:v>45181.475694444445</c:v>
                </c:pt>
                <c:pt idx="52266">
                  <c:v>45181.479166666664</c:v>
                </c:pt>
                <c:pt idx="52267">
                  <c:v>45181.482638888891</c:v>
                </c:pt>
                <c:pt idx="52268">
                  <c:v>45181.486111111109</c:v>
                </c:pt>
                <c:pt idx="52269">
                  <c:v>45181.489583333336</c:v>
                </c:pt>
                <c:pt idx="52270">
                  <c:v>45181.493055555555</c:v>
                </c:pt>
                <c:pt idx="52271">
                  <c:v>45181.496527777781</c:v>
                </c:pt>
                <c:pt idx="52272">
                  <c:v>45181.5</c:v>
                </c:pt>
                <c:pt idx="52273">
                  <c:v>45181.503472222219</c:v>
                </c:pt>
                <c:pt idx="52274">
                  <c:v>45181.506944444445</c:v>
                </c:pt>
                <c:pt idx="52275">
                  <c:v>45181.510416666664</c:v>
                </c:pt>
                <c:pt idx="52276">
                  <c:v>45181.513888888891</c:v>
                </c:pt>
                <c:pt idx="52277">
                  <c:v>45181.517361111109</c:v>
                </c:pt>
                <c:pt idx="52278">
                  <c:v>45181.520833333336</c:v>
                </c:pt>
                <c:pt idx="52279">
                  <c:v>45181.524305555555</c:v>
                </c:pt>
                <c:pt idx="52280">
                  <c:v>45181.527777777781</c:v>
                </c:pt>
                <c:pt idx="52281">
                  <c:v>45181.53125</c:v>
                </c:pt>
                <c:pt idx="52282">
                  <c:v>45181.534722222219</c:v>
                </c:pt>
                <c:pt idx="52283">
                  <c:v>45181.538194444445</c:v>
                </c:pt>
                <c:pt idx="52284">
                  <c:v>45181.541666666664</c:v>
                </c:pt>
                <c:pt idx="52285">
                  <c:v>45181.545138888891</c:v>
                </c:pt>
                <c:pt idx="52286">
                  <c:v>45181.548611111109</c:v>
                </c:pt>
                <c:pt idx="52287">
                  <c:v>45181.552083333336</c:v>
                </c:pt>
                <c:pt idx="52288">
                  <c:v>45181.555555555555</c:v>
                </c:pt>
                <c:pt idx="52289">
                  <c:v>45181.559027777781</c:v>
                </c:pt>
                <c:pt idx="52290">
                  <c:v>45181.5625</c:v>
                </c:pt>
                <c:pt idx="52291">
                  <c:v>45181.565972222219</c:v>
                </c:pt>
                <c:pt idx="52292">
                  <c:v>45181.569444444445</c:v>
                </c:pt>
                <c:pt idx="52293">
                  <c:v>45181.572916666664</c:v>
                </c:pt>
                <c:pt idx="52294">
                  <c:v>45181.576388888891</c:v>
                </c:pt>
                <c:pt idx="52295">
                  <c:v>45181.579861111109</c:v>
                </c:pt>
                <c:pt idx="52296">
                  <c:v>45181.583333333336</c:v>
                </c:pt>
                <c:pt idx="52297">
                  <c:v>45181.586805555555</c:v>
                </c:pt>
                <c:pt idx="52298">
                  <c:v>45181.590277777781</c:v>
                </c:pt>
                <c:pt idx="52299">
                  <c:v>45181.59375</c:v>
                </c:pt>
                <c:pt idx="52300">
                  <c:v>45181.597222222219</c:v>
                </c:pt>
                <c:pt idx="52301">
                  <c:v>45181.600694444445</c:v>
                </c:pt>
                <c:pt idx="52302">
                  <c:v>45181.604166666664</c:v>
                </c:pt>
                <c:pt idx="52303">
                  <c:v>45181.607638888891</c:v>
                </c:pt>
                <c:pt idx="52304">
                  <c:v>45181.611111111109</c:v>
                </c:pt>
                <c:pt idx="52305">
                  <c:v>45181.614583333336</c:v>
                </c:pt>
                <c:pt idx="52306">
                  <c:v>45181.618055555555</c:v>
                </c:pt>
                <c:pt idx="52307">
                  <c:v>45181.621527777781</c:v>
                </c:pt>
                <c:pt idx="52308">
                  <c:v>45181.625</c:v>
                </c:pt>
                <c:pt idx="52309">
                  <c:v>45181.628472222219</c:v>
                </c:pt>
                <c:pt idx="52310">
                  <c:v>45181.631944444445</c:v>
                </c:pt>
                <c:pt idx="52311">
                  <c:v>45181.635416666664</c:v>
                </c:pt>
                <c:pt idx="52312">
                  <c:v>45181.638888888891</c:v>
                </c:pt>
                <c:pt idx="52313">
                  <c:v>45181.642361111109</c:v>
                </c:pt>
                <c:pt idx="52314">
                  <c:v>45181.645833333336</c:v>
                </c:pt>
                <c:pt idx="52315">
                  <c:v>45181.649305555555</c:v>
                </c:pt>
                <c:pt idx="52316">
                  <c:v>45181.652777777781</c:v>
                </c:pt>
                <c:pt idx="52317">
                  <c:v>45181.65625</c:v>
                </c:pt>
                <c:pt idx="52318">
                  <c:v>45181.659722222219</c:v>
                </c:pt>
                <c:pt idx="52319">
                  <c:v>45181.663194444445</c:v>
                </c:pt>
                <c:pt idx="52320">
                  <c:v>45181.666666666664</c:v>
                </c:pt>
                <c:pt idx="52321">
                  <c:v>45181.670138888891</c:v>
                </c:pt>
                <c:pt idx="52322">
                  <c:v>45181.673611111109</c:v>
                </c:pt>
                <c:pt idx="52323">
                  <c:v>45181.677083333336</c:v>
                </c:pt>
                <c:pt idx="52324">
                  <c:v>45181.680555555555</c:v>
                </c:pt>
                <c:pt idx="52325">
                  <c:v>45181.684027777781</c:v>
                </c:pt>
                <c:pt idx="52326">
                  <c:v>45181.6875</c:v>
                </c:pt>
                <c:pt idx="52327">
                  <c:v>45181.690972222219</c:v>
                </c:pt>
                <c:pt idx="52328">
                  <c:v>45181.694444444445</c:v>
                </c:pt>
                <c:pt idx="52329">
                  <c:v>45181.697916666664</c:v>
                </c:pt>
                <c:pt idx="52330">
                  <c:v>45181.701388888891</c:v>
                </c:pt>
                <c:pt idx="52331">
                  <c:v>45181.704861111109</c:v>
                </c:pt>
                <c:pt idx="52332">
                  <c:v>45181.708333333336</c:v>
                </c:pt>
                <c:pt idx="52333">
                  <c:v>45181.711805555555</c:v>
                </c:pt>
                <c:pt idx="52334">
                  <c:v>45181.715277777781</c:v>
                </c:pt>
                <c:pt idx="52335">
                  <c:v>45181.71875</c:v>
                </c:pt>
                <c:pt idx="52336">
                  <c:v>45181.722222222219</c:v>
                </c:pt>
                <c:pt idx="52337">
                  <c:v>45181.725694444445</c:v>
                </c:pt>
                <c:pt idx="52338">
                  <c:v>45181.729166666664</c:v>
                </c:pt>
                <c:pt idx="52339">
                  <c:v>45181.732638888891</c:v>
                </c:pt>
                <c:pt idx="52340">
                  <c:v>45181.736111111109</c:v>
                </c:pt>
                <c:pt idx="52341">
                  <c:v>45181.739583333336</c:v>
                </c:pt>
                <c:pt idx="52342">
                  <c:v>45181.743055555555</c:v>
                </c:pt>
                <c:pt idx="52343">
                  <c:v>45181.746527777781</c:v>
                </c:pt>
                <c:pt idx="52344">
                  <c:v>45181.75</c:v>
                </c:pt>
                <c:pt idx="52345">
                  <c:v>45181.753472222219</c:v>
                </c:pt>
                <c:pt idx="52346">
                  <c:v>45181.756944444445</c:v>
                </c:pt>
                <c:pt idx="52347">
                  <c:v>45181.760416666664</c:v>
                </c:pt>
                <c:pt idx="52348">
                  <c:v>45181.763888888891</c:v>
                </c:pt>
                <c:pt idx="52349">
                  <c:v>45181.767361111109</c:v>
                </c:pt>
                <c:pt idx="52350">
                  <c:v>45181.770833333336</c:v>
                </c:pt>
                <c:pt idx="52351">
                  <c:v>45181.774305555555</c:v>
                </c:pt>
                <c:pt idx="52352">
                  <c:v>45181.777777777781</c:v>
                </c:pt>
                <c:pt idx="52353">
                  <c:v>45181.78125</c:v>
                </c:pt>
                <c:pt idx="52354">
                  <c:v>45181.784722222219</c:v>
                </c:pt>
                <c:pt idx="52355">
                  <c:v>45181.788194444445</c:v>
                </c:pt>
                <c:pt idx="52356">
                  <c:v>45181.791666666664</c:v>
                </c:pt>
                <c:pt idx="52357">
                  <c:v>45181.795138888891</c:v>
                </c:pt>
                <c:pt idx="52358">
                  <c:v>45181.798611111109</c:v>
                </c:pt>
                <c:pt idx="52359">
                  <c:v>45181.802083333336</c:v>
                </c:pt>
                <c:pt idx="52360">
                  <c:v>45181.805555555555</c:v>
                </c:pt>
                <c:pt idx="52361">
                  <c:v>45181.809027777781</c:v>
                </c:pt>
                <c:pt idx="52362">
                  <c:v>45181.8125</c:v>
                </c:pt>
                <c:pt idx="52363">
                  <c:v>45181.815972222219</c:v>
                </c:pt>
                <c:pt idx="52364">
                  <c:v>45181.819444444445</c:v>
                </c:pt>
                <c:pt idx="52365">
                  <c:v>45181.822916666664</c:v>
                </c:pt>
                <c:pt idx="52366">
                  <c:v>45181.826388888891</c:v>
                </c:pt>
                <c:pt idx="52367">
                  <c:v>45181.829861111109</c:v>
                </c:pt>
                <c:pt idx="52368">
                  <c:v>45181.833333333336</c:v>
                </c:pt>
                <c:pt idx="52369">
                  <c:v>45181.836805555555</c:v>
                </c:pt>
                <c:pt idx="52370">
                  <c:v>45181.840277777781</c:v>
                </c:pt>
                <c:pt idx="52371">
                  <c:v>45181.84375</c:v>
                </c:pt>
                <c:pt idx="52372">
                  <c:v>45181.847222222219</c:v>
                </c:pt>
                <c:pt idx="52373">
                  <c:v>45181.850694444445</c:v>
                </c:pt>
                <c:pt idx="52374">
                  <c:v>45181.854166666664</c:v>
                </c:pt>
                <c:pt idx="52375">
                  <c:v>45181.857638888891</c:v>
                </c:pt>
                <c:pt idx="52376">
                  <c:v>45181.861111111109</c:v>
                </c:pt>
                <c:pt idx="52377">
                  <c:v>45181.864583333336</c:v>
                </c:pt>
                <c:pt idx="52378">
                  <c:v>45181.868055555555</c:v>
                </c:pt>
                <c:pt idx="52379">
                  <c:v>45181.871527777781</c:v>
                </c:pt>
                <c:pt idx="52380">
                  <c:v>45181.875</c:v>
                </c:pt>
                <c:pt idx="52381">
                  <c:v>45181.878472222219</c:v>
                </c:pt>
                <c:pt idx="52382">
                  <c:v>45181.881944444445</c:v>
                </c:pt>
                <c:pt idx="52383">
                  <c:v>45181.885416666664</c:v>
                </c:pt>
                <c:pt idx="52384">
                  <c:v>45181.888888888891</c:v>
                </c:pt>
                <c:pt idx="52385">
                  <c:v>45181.892361111109</c:v>
                </c:pt>
                <c:pt idx="52386">
                  <c:v>45181.895833333336</c:v>
                </c:pt>
                <c:pt idx="52387">
                  <c:v>45181.899305555555</c:v>
                </c:pt>
                <c:pt idx="52388">
                  <c:v>45181.902777777781</c:v>
                </c:pt>
                <c:pt idx="52389">
                  <c:v>45181.90625</c:v>
                </c:pt>
                <c:pt idx="52390">
                  <c:v>45181.909722222219</c:v>
                </c:pt>
                <c:pt idx="52391">
                  <c:v>45181.913194444445</c:v>
                </c:pt>
                <c:pt idx="52392">
                  <c:v>45181.916666666664</c:v>
                </c:pt>
                <c:pt idx="52393">
                  <c:v>45181.920138888891</c:v>
                </c:pt>
                <c:pt idx="52394">
                  <c:v>45181.923611111109</c:v>
                </c:pt>
                <c:pt idx="52395">
                  <c:v>45181.927083333336</c:v>
                </c:pt>
                <c:pt idx="52396">
                  <c:v>45181.930555555555</c:v>
                </c:pt>
                <c:pt idx="52397">
                  <c:v>45181.934027777781</c:v>
                </c:pt>
                <c:pt idx="52398">
                  <c:v>45181.9375</c:v>
                </c:pt>
                <c:pt idx="52399">
                  <c:v>45181.940972222219</c:v>
                </c:pt>
                <c:pt idx="52400">
                  <c:v>45181.944444444445</c:v>
                </c:pt>
                <c:pt idx="52401">
                  <c:v>45181.947916666664</c:v>
                </c:pt>
                <c:pt idx="52402">
                  <c:v>45181.951388888891</c:v>
                </c:pt>
                <c:pt idx="52403">
                  <c:v>45181.954861111109</c:v>
                </c:pt>
                <c:pt idx="52404">
                  <c:v>45181.958333333336</c:v>
                </c:pt>
                <c:pt idx="52405">
                  <c:v>45181.961805555555</c:v>
                </c:pt>
                <c:pt idx="52406">
                  <c:v>45181.965277777781</c:v>
                </c:pt>
                <c:pt idx="52407">
                  <c:v>45181.96875</c:v>
                </c:pt>
                <c:pt idx="52408">
                  <c:v>45181.972222222219</c:v>
                </c:pt>
                <c:pt idx="52409">
                  <c:v>45181.975694444445</c:v>
                </c:pt>
                <c:pt idx="52410">
                  <c:v>45181.979166666664</c:v>
                </c:pt>
                <c:pt idx="52411">
                  <c:v>45181.982638888891</c:v>
                </c:pt>
                <c:pt idx="52412">
                  <c:v>45181.986111111109</c:v>
                </c:pt>
                <c:pt idx="52413">
                  <c:v>45181.989583333336</c:v>
                </c:pt>
                <c:pt idx="52414">
                  <c:v>45181.993055555555</c:v>
                </c:pt>
                <c:pt idx="52415">
                  <c:v>45181.996527777781</c:v>
                </c:pt>
                <c:pt idx="52416">
                  <c:v>45182</c:v>
                </c:pt>
                <c:pt idx="52417">
                  <c:v>45182.003472222219</c:v>
                </c:pt>
                <c:pt idx="52418">
                  <c:v>45182.006944444445</c:v>
                </c:pt>
                <c:pt idx="52419">
                  <c:v>45182.010416666664</c:v>
                </c:pt>
                <c:pt idx="52420">
                  <c:v>45182.013888888891</c:v>
                </c:pt>
                <c:pt idx="52421">
                  <c:v>45182.017361111109</c:v>
                </c:pt>
                <c:pt idx="52422">
                  <c:v>45182.020833333336</c:v>
                </c:pt>
                <c:pt idx="52423">
                  <c:v>45182.024305555555</c:v>
                </c:pt>
                <c:pt idx="52424">
                  <c:v>45182.027777777781</c:v>
                </c:pt>
                <c:pt idx="52425">
                  <c:v>45182.03125</c:v>
                </c:pt>
                <c:pt idx="52426">
                  <c:v>45182.034722222219</c:v>
                </c:pt>
                <c:pt idx="52427">
                  <c:v>45182.038194444445</c:v>
                </c:pt>
                <c:pt idx="52428">
                  <c:v>45182.041666666664</c:v>
                </c:pt>
                <c:pt idx="52429">
                  <c:v>45182.045138888891</c:v>
                </c:pt>
                <c:pt idx="52430">
                  <c:v>45182.048611111109</c:v>
                </c:pt>
                <c:pt idx="52431">
                  <c:v>45182.052083333336</c:v>
                </c:pt>
                <c:pt idx="52432">
                  <c:v>45182.055555555555</c:v>
                </c:pt>
                <c:pt idx="52433">
                  <c:v>45182.059027777781</c:v>
                </c:pt>
                <c:pt idx="52434">
                  <c:v>45182.0625</c:v>
                </c:pt>
                <c:pt idx="52435">
                  <c:v>45182.065972222219</c:v>
                </c:pt>
                <c:pt idx="52436">
                  <c:v>45182.069444444445</c:v>
                </c:pt>
                <c:pt idx="52437">
                  <c:v>45182.072916666664</c:v>
                </c:pt>
                <c:pt idx="52438">
                  <c:v>45182.076388888891</c:v>
                </c:pt>
                <c:pt idx="52439">
                  <c:v>45182.079861111109</c:v>
                </c:pt>
                <c:pt idx="52440">
                  <c:v>45182.083333333336</c:v>
                </c:pt>
                <c:pt idx="52441">
                  <c:v>45182.086805555555</c:v>
                </c:pt>
                <c:pt idx="52442">
                  <c:v>45182.090277777781</c:v>
                </c:pt>
                <c:pt idx="52443">
                  <c:v>45182.09375</c:v>
                </c:pt>
                <c:pt idx="52444">
                  <c:v>45182.097222222219</c:v>
                </c:pt>
                <c:pt idx="52445">
                  <c:v>45182.100694444445</c:v>
                </c:pt>
                <c:pt idx="52446">
                  <c:v>45182.104166666664</c:v>
                </c:pt>
                <c:pt idx="52447">
                  <c:v>45182.107638888891</c:v>
                </c:pt>
                <c:pt idx="52448">
                  <c:v>45182.111111111109</c:v>
                </c:pt>
                <c:pt idx="52449">
                  <c:v>45182.114583333336</c:v>
                </c:pt>
                <c:pt idx="52450">
                  <c:v>45182.118055555555</c:v>
                </c:pt>
                <c:pt idx="52451">
                  <c:v>45182.121527777781</c:v>
                </c:pt>
                <c:pt idx="52452">
                  <c:v>45182.125</c:v>
                </c:pt>
                <c:pt idx="52453">
                  <c:v>45182.128472222219</c:v>
                </c:pt>
                <c:pt idx="52454">
                  <c:v>45182.131944444445</c:v>
                </c:pt>
                <c:pt idx="52455">
                  <c:v>45182.135416666664</c:v>
                </c:pt>
                <c:pt idx="52456">
                  <c:v>45182.138888888891</c:v>
                </c:pt>
                <c:pt idx="52457">
                  <c:v>45182.142361111109</c:v>
                </c:pt>
                <c:pt idx="52458">
                  <c:v>45182.145833333336</c:v>
                </c:pt>
                <c:pt idx="52459">
                  <c:v>45182.149305555555</c:v>
                </c:pt>
                <c:pt idx="52460">
                  <c:v>45182.152777777781</c:v>
                </c:pt>
                <c:pt idx="52461">
                  <c:v>45182.15625</c:v>
                </c:pt>
                <c:pt idx="52462">
                  <c:v>45182.159722222219</c:v>
                </c:pt>
                <c:pt idx="52463">
                  <c:v>45182.163194444445</c:v>
                </c:pt>
                <c:pt idx="52464">
                  <c:v>45182.166666666664</c:v>
                </c:pt>
                <c:pt idx="52465">
                  <c:v>45182.170138888891</c:v>
                </c:pt>
                <c:pt idx="52466">
                  <c:v>45182.173611111109</c:v>
                </c:pt>
                <c:pt idx="52467">
                  <c:v>45182.177083333336</c:v>
                </c:pt>
                <c:pt idx="52468">
                  <c:v>45182.180555555555</c:v>
                </c:pt>
                <c:pt idx="52469">
                  <c:v>45182.184027777781</c:v>
                </c:pt>
                <c:pt idx="52470">
                  <c:v>45182.1875</c:v>
                </c:pt>
                <c:pt idx="52471">
                  <c:v>45182.190972222219</c:v>
                </c:pt>
                <c:pt idx="52472">
                  <c:v>45182.194444444445</c:v>
                </c:pt>
                <c:pt idx="52473">
                  <c:v>45182.197916666664</c:v>
                </c:pt>
                <c:pt idx="52474">
                  <c:v>45182.201388888891</c:v>
                </c:pt>
                <c:pt idx="52475">
                  <c:v>45182.204861111109</c:v>
                </c:pt>
                <c:pt idx="52476">
                  <c:v>45182.208333333336</c:v>
                </c:pt>
                <c:pt idx="52477">
                  <c:v>45182.211805555555</c:v>
                </c:pt>
                <c:pt idx="52478">
                  <c:v>45182.215277777781</c:v>
                </c:pt>
                <c:pt idx="52479">
                  <c:v>45182.21875</c:v>
                </c:pt>
                <c:pt idx="52480">
                  <c:v>45182.222222222219</c:v>
                </c:pt>
                <c:pt idx="52481">
                  <c:v>45182.225694444445</c:v>
                </c:pt>
                <c:pt idx="52482">
                  <c:v>45182.229166666664</c:v>
                </c:pt>
                <c:pt idx="52483">
                  <c:v>45182.232638888891</c:v>
                </c:pt>
                <c:pt idx="52484">
                  <c:v>45182.236111111109</c:v>
                </c:pt>
                <c:pt idx="52485">
                  <c:v>45182.239583333336</c:v>
                </c:pt>
                <c:pt idx="52486">
                  <c:v>45182.243055555555</c:v>
                </c:pt>
                <c:pt idx="52487">
                  <c:v>45182.246527777781</c:v>
                </c:pt>
                <c:pt idx="52488">
                  <c:v>45182.25</c:v>
                </c:pt>
                <c:pt idx="52489">
                  <c:v>45182.253472222219</c:v>
                </c:pt>
                <c:pt idx="52490">
                  <c:v>45182.256944444445</c:v>
                </c:pt>
                <c:pt idx="52491">
                  <c:v>45182.260416666664</c:v>
                </c:pt>
                <c:pt idx="52492">
                  <c:v>45182.263888888891</c:v>
                </c:pt>
                <c:pt idx="52493">
                  <c:v>45182.267361111109</c:v>
                </c:pt>
                <c:pt idx="52494">
                  <c:v>45182.270833333336</c:v>
                </c:pt>
                <c:pt idx="52495">
                  <c:v>45182.274305555555</c:v>
                </c:pt>
                <c:pt idx="52496">
                  <c:v>45182.277777777781</c:v>
                </c:pt>
                <c:pt idx="52497">
                  <c:v>45182.28125</c:v>
                </c:pt>
                <c:pt idx="52498">
                  <c:v>45182.284722222219</c:v>
                </c:pt>
                <c:pt idx="52499">
                  <c:v>45182.288194444445</c:v>
                </c:pt>
                <c:pt idx="52500">
                  <c:v>45182.291666666664</c:v>
                </c:pt>
                <c:pt idx="52501">
                  <c:v>45182.295138888891</c:v>
                </c:pt>
                <c:pt idx="52502">
                  <c:v>45182.298611111109</c:v>
                </c:pt>
                <c:pt idx="52503">
                  <c:v>45182.302083333336</c:v>
                </c:pt>
                <c:pt idx="52504">
                  <c:v>45182.305555555555</c:v>
                </c:pt>
                <c:pt idx="52505">
                  <c:v>45182.309027777781</c:v>
                </c:pt>
                <c:pt idx="52506">
                  <c:v>45182.3125</c:v>
                </c:pt>
                <c:pt idx="52507">
                  <c:v>45182.315972222219</c:v>
                </c:pt>
                <c:pt idx="52508">
                  <c:v>45182.319444444445</c:v>
                </c:pt>
                <c:pt idx="52509">
                  <c:v>45182.322916666664</c:v>
                </c:pt>
                <c:pt idx="52510">
                  <c:v>45182.326388888891</c:v>
                </c:pt>
                <c:pt idx="52511">
                  <c:v>45182.329861111109</c:v>
                </c:pt>
                <c:pt idx="52512">
                  <c:v>45182.333333333336</c:v>
                </c:pt>
                <c:pt idx="52513">
                  <c:v>45182.336805555555</c:v>
                </c:pt>
                <c:pt idx="52514">
                  <c:v>45182.340277777781</c:v>
                </c:pt>
                <c:pt idx="52515">
                  <c:v>45182.34375</c:v>
                </c:pt>
                <c:pt idx="52516">
                  <c:v>45182.347222222219</c:v>
                </c:pt>
                <c:pt idx="52517">
                  <c:v>45182.350694444445</c:v>
                </c:pt>
                <c:pt idx="52518">
                  <c:v>45182.354166666664</c:v>
                </c:pt>
                <c:pt idx="52519">
                  <c:v>45182.357638888891</c:v>
                </c:pt>
                <c:pt idx="52520">
                  <c:v>45182.361111111109</c:v>
                </c:pt>
                <c:pt idx="52521">
                  <c:v>45182.364583333336</c:v>
                </c:pt>
                <c:pt idx="52522">
                  <c:v>45182.368055555555</c:v>
                </c:pt>
                <c:pt idx="52523">
                  <c:v>45182.371527777781</c:v>
                </c:pt>
                <c:pt idx="52524">
                  <c:v>45182.375</c:v>
                </c:pt>
                <c:pt idx="52525">
                  <c:v>45182.378472222219</c:v>
                </c:pt>
                <c:pt idx="52526">
                  <c:v>45182.381944444445</c:v>
                </c:pt>
                <c:pt idx="52527">
                  <c:v>45182.385416666664</c:v>
                </c:pt>
                <c:pt idx="52528">
                  <c:v>45182.388888888891</c:v>
                </c:pt>
                <c:pt idx="52529">
                  <c:v>45182.392361111109</c:v>
                </c:pt>
                <c:pt idx="52530">
                  <c:v>45182.395833333336</c:v>
                </c:pt>
                <c:pt idx="52531">
                  <c:v>45182.399305555555</c:v>
                </c:pt>
                <c:pt idx="52532">
                  <c:v>45182.402777777781</c:v>
                </c:pt>
                <c:pt idx="52533">
                  <c:v>45182.40625</c:v>
                </c:pt>
                <c:pt idx="52534">
                  <c:v>45182.409722222219</c:v>
                </c:pt>
                <c:pt idx="52535">
                  <c:v>45182.413194444445</c:v>
                </c:pt>
                <c:pt idx="52536">
                  <c:v>45182.416666666664</c:v>
                </c:pt>
                <c:pt idx="52537">
                  <c:v>45182.420138888891</c:v>
                </c:pt>
                <c:pt idx="52538">
                  <c:v>45182.423611111109</c:v>
                </c:pt>
                <c:pt idx="52539">
                  <c:v>45182.427083333336</c:v>
                </c:pt>
                <c:pt idx="52540">
                  <c:v>45182.430555555555</c:v>
                </c:pt>
                <c:pt idx="52541">
                  <c:v>45182.434027777781</c:v>
                </c:pt>
                <c:pt idx="52542">
                  <c:v>45182.4375</c:v>
                </c:pt>
                <c:pt idx="52543">
                  <c:v>45182.440972222219</c:v>
                </c:pt>
                <c:pt idx="52544">
                  <c:v>45182.444444444445</c:v>
                </c:pt>
                <c:pt idx="52545">
                  <c:v>45182.447916666664</c:v>
                </c:pt>
                <c:pt idx="52546">
                  <c:v>45182.451388888891</c:v>
                </c:pt>
                <c:pt idx="52547">
                  <c:v>45182.454861111109</c:v>
                </c:pt>
                <c:pt idx="52548">
                  <c:v>45182.458333333336</c:v>
                </c:pt>
                <c:pt idx="52549">
                  <c:v>45182.461805555555</c:v>
                </c:pt>
                <c:pt idx="52550">
                  <c:v>45182.465277777781</c:v>
                </c:pt>
                <c:pt idx="52551">
                  <c:v>45182.46875</c:v>
                </c:pt>
                <c:pt idx="52552">
                  <c:v>45182.472222222219</c:v>
                </c:pt>
                <c:pt idx="52553">
                  <c:v>45182.475694444445</c:v>
                </c:pt>
                <c:pt idx="52554">
                  <c:v>45182.479166666664</c:v>
                </c:pt>
                <c:pt idx="52555">
                  <c:v>45182.482638888891</c:v>
                </c:pt>
                <c:pt idx="52556">
                  <c:v>45182.486111111109</c:v>
                </c:pt>
                <c:pt idx="52557">
                  <c:v>45182.489583333336</c:v>
                </c:pt>
                <c:pt idx="52558">
                  <c:v>45182.493055555555</c:v>
                </c:pt>
                <c:pt idx="52559">
                  <c:v>45182.496527777781</c:v>
                </c:pt>
                <c:pt idx="52560">
                  <c:v>45182.5</c:v>
                </c:pt>
                <c:pt idx="52561">
                  <c:v>45182.503472222219</c:v>
                </c:pt>
                <c:pt idx="52562">
                  <c:v>45182.506944444445</c:v>
                </c:pt>
                <c:pt idx="52563">
                  <c:v>45182.510416666664</c:v>
                </c:pt>
                <c:pt idx="52564">
                  <c:v>45182.513888888891</c:v>
                </c:pt>
                <c:pt idx="52565">
                  <c:v>45182.517361111109</c:v>
                </c:pt>
                <c:pt idx="52566">
                  <c:v>45182.520833333336</c:v>
                </c:pt>
                <c:pt idx="52567">
                  <c:v>45182.524305555555</c:v>
                </c:pt>
                <c:pt idx="52568">
                  <c:v>45182.527777777781</c:v>
                </c:pt>
                <c:pt idx="52569">
                  <c:v>45182.53125</c:v>
                </c:pt>
                <c:pt idx="52570">
                  <c:v>45182.534722222219</c:v>
                </c:pt>
                <c:pt idx="52571">
                  <c:v>45182.538194444445</c:v>
                </c:pt>
                <c:pt idx="52572">
                  <c:v>45182.541666666664</c:v>
                </c:pt>
                <c:pt idx="52573">
                  <c:v>45182.545138888891</c:v>
                </c:pt>
                <c:pt idx="52574">
                  <c:v>45182.548611111109</c:v>
                </c:pt>
                <c:pt idx="52575">
                  <c:v>45182.552083333336</c:v>
                </c:pt>
                <c:pt idx="52576">
                  <c:v>45182.555555555555</c:v>
                </c:pt>
                <c:pt idx="52577">
                  <c:v>45182.559027777781</c:v>
                </c:pt>
                <c:pt idx="52578">
                  <c:v>45182.5625</c:v>
                </c:pt>
                <c:pt idx="52579">
                  <c:v>45182.565972222219</c:v>
                </c:pt>
                <c:pt idx="52580">
                  <c:v>45182.569444444445</c:v>
                </c:pt>
                <c:pt idx="52581">
                  <c:v>45182.572916666664</c:v>
                </c:pt>
                <c:pt idx="52582">
                  <c:v>45182.576388888891</c:v>
                </c:pt>
                <c:pt idx="52583">
                  <c:v>45182.579861111109</c:v>
                </c:pt>
                <c:pt idx="52584">
                  <c:v>45182.583333333336</c:v>
                </c:pt>
                <c:pt idx="52585">
                  <c:v>45182.586805555555</c:v>
                </c:pt>
                <c:pt idx="52586">
                  <c:v>45182.590277777781</c:v>
                </c:pt>
                <c:pt idx="52587">
                  <c:v>45182.59375</c:v>
                </c:pt>
                <c:pt idx="52588">
                  <c:v>45182.597222222219</c:v>
                </c:pt>
                <c:pt idx="52589">
                  <c:v>45182.600694444445</c:v>
                </c:pt>
                <c:pt idx="52590">
                  <c:v>45182.604166666664</c:v>
                </c:pt>
                <c:pt idx="52591">
                  <c:v>45182.607638888891</c:v>
                </c:pt>
                <c:pt idx="52592">
                  <c:v>45182.611111111109</c:v>
                </c:pt>
                <c:pt idx="52593">
                  <c:v>45182.614583333336</c:v>
                </c:pt>
                <c:pt idx="52594">
                  <c:v>45182.618055555555</c:v>
                </c:pt>
                <c:pt idx="52595">
                  <c:v>45182.621527777781</c:v>
                </c:pt>
                <c:pt idx="52596">
                  <c:v>45182.625</c:v>
                </c:pt>
                <c:pt idx="52597">
                  <c:v>45182.628472222219</c:v>
                </c:pt>
                <c:pt idx="52598">
                  <c:v>45182.631944444445</c:v>
                </c:pt>
                <c:pt idx="52599">
                  <c:v>45182.635416666664</c:v>
                </c:pt>
                <c:pt idx="52600">
                  <c:v>45182.638888888891</c:v>
                </c:pt>
                <c:pt idx="52601">
                  <c:v>45182.642361111109</c:v>
                </c:pt>
                <c:pt idx="52602">
                  <c:v>45182.645833333336</c:v>
                </c:pt>
                <c:pt idx="52603">
                  <c:v>45182.649305555555</c:v>
                </c:pt>
                <c:pt idx="52604">
                  <c:v>45182.652777777781</c:v>
                </c:pt>
                <c:pt idx="52605">
                  <c:v>45182.65625</c:v>
                </c:pt>
                <c:pt idx="52606">
                  <c:v>45182.659722222219</c:v>
                </c:pt>
                <c:pt idx="52607">
                  <c:v>45182.663194444445</c:v>
                </c:pt>
                <c:pt idx="52608">
                  <c:v>45182.666666666664</c:v>
                </c:pt>
                <c:pt idx="52609">
                  <c:v>45182.670138888891</c:v>
                </c:pt>
                <c:pt idx="52610">
                  <c:v>45182.673611111109</c:v>
                </c:pt>
                <c:pt idx="52611">
                  <c:v>45182.677083333336</c:v>
                </c:pt>
                <c:pt idx="52612">
                  <c:v>45182.680555555555</c:v>
                </c:pt>
                <c:pt idx="52613">
                  <c:v>45182.684027777781</c:v>
                </c:pt>
                <c:pt idx="52614">
                  <c:v>45182.6875</c:v>
                </c:pt>
                <c:pt idx="52615">
                  <c:v>45182.690972222219</c:v>
                </c:pt>
                <c:pt idx="52616">
                  <c:v>45182.694444444445</c:v>
                </c:pt>
                <c:pt idx="52617">
                  <c:v>45182.697916666664</c:v>
                </c:pt>
                <c:pt idx="52618">
                  <c:v>45182.701388888891</c:v>
                </c:pt>
                <c:pt idx="52619">
                  <c:v>45182.704861111109</c:v>
                </c:pt>
                <c:pt idx="52620">
                  <c:v>45182.708333333336</c:v>
                </c:pt>
                <c:pt idx="52621">
                  <c:v>45182.711805555555</c:v>
                </c:pt>
                <c:pt idx="52622">
                  <c:v>45182.715277777781</c:v>
                </c:pt>
                <c:pt idx="52623">
                  <c:v>45182.71875</c:v>
                </c:pt>
                <c:pt idx="52624">
                  <c:v>45182.722222222219</c:v>
                </c:pt>
                <c:pt idx="52625">
                  <c:v>45182.725694444445</c:v>
                </c:pt>
                <c:pt idx="52626">
                  <c:v>45182.729166666664</c:v>
                </c:pt>
                <c:pt idx="52627">
                  <c:v>45182.732638888891</c:v>
                </c:pt>
                <c:pt idx="52628">
                  <c:v>45182.736111111109</c:v>
                </c:pt>
                <c:pt idx="52629">
                  <c:v>45182.739583333336</c:v>
                </c:pt>
                <c:pt idx="52630">
                  <c:v>45182.743055555555</c:v>
                </c:pt>
                <c:pt idx="52631">
                  <c:v>45182.746527777781</c:v>
                </c:pt>
                <c:pt idx="52632">
                  <c:v>45182.75</c:v>
                </c:pt>
                <c:pt idx="52633">
                  <c:v>45182.753472222219</c:v>
                </c:pt>
                <c:pt idx="52634">
                  <c:v>45182.756944444445</c:v>
                </c:pt>
                <c:pt idx="52635">
                  <c:v>45182.760416666664</c:v>
                </c:pt>
                <c:pt idx="52636">
                  <c:v>45182.763888888891</c:v>
                </c:pt>
                <c:pt idx="52637">
                  <c:v>45182.767361111109</c:v>
                </c:pt>
                <c:pt idx="52638">
                  <c:v>45182.770833333336</c:v>
                </c:pt>
                <c:pt idx="52639">
                  <c:v>45182.774305555555</c:v>
                </c:pt>
                <c:pt idx="52640">
                  <c:v>45182.777777777781</c:v>
                </c:pt>
                <c:pt idx="52641">
                  <c:v>45182.78125</c:v>
                </c:pt>
                <c:pt idx="52642">
                  <c:v>45182.784722222219</c:v>
                </c:pt>
                <c:pt idx="52643">
                  <c:v>45182.788194444445</c:v>
                </c:pt>
                <c:pt idx="52644">
                  <c:v>45182.791666666664</c:v>
                </c:pt>
                <c:pt idx="52645">
                  <c:v>45182.795138888891</c:v>
                </c:pt>
                <c:pt idx="52646">
                  <c:v>45182.798611111109</c:v>
                </c:pt>
                <c:pt idx="52647">
                  <c:v>45182.802083333336</c:v>
                </c:pt>
                <c:pt idx="52648">
                  <c:v>45182.805555555555</c:v>
                </c:pt>
                <c:pt idx="52649">
                  <c:v>45182.809027777781</c:v>
                </c:pt>
                <c:pt idx="52650">
                  <c:v>45182.8125</c:v>
                </c:pt>
                <c:pt idx="52651">
                  <c:v>45182.815972222219</c:v>
                </c:pt>
                <c:pt idx="52652">
                  <c:v>45182.819444444445</c:v>
                </c:pt>
                <c:pt idx="52653">
                  <c:v>45182.822916666664</c:v>
                </c:pt>
                <c:pt idx="52654">
                  <c:v>45182.826388888891</c:v>
                </c:pt>
                <c:pt idx="52655">
                  <c:v>45182.829861111109</c:v>
                </c:pt>
                <c:pt idx="52656">
                  <c:v>45182.833333333336</c:v>
                </c:pt>
                <c:pt idx="52657">
                  <c:v>45182.836805555555</c:v>
                </c:pt>
                <c:pt idx="52658">
                  <c:v>45182.840277777781</c:v>
                </c:pt>
                <c:pt idx="52659">
                  <c:v>45182.84375</c:v>
                </c:pt>
                <c:pt idx="52660">
                  <c:v>45182.847222222219</c:v>
                </c:pt>
                <c:pt idx="52661">
                  <c:v>45182.850694444445</c:v>
                </c:pt>
                <c:pt idx="52662">
                  <c:v>45182.854166666664</c:v>
                </c:pt>
                <c:pt idx="52663">
                  <c:v>45182.857638888891</c:v>
                </c:pt>
                <c:pt idx="52664">
                  <c:v>45182.861111111109</c:v>
                </c:pt>
                <c:pt idx="52665">
                  <c:v>45182.864583333336</c:v>
                </c:pt>
                <c:pt idx="52666">
                  <c:v>45182.868055555555</c:v>
                </c:pt>
                <c:pt idx="52667">
                  <c:v>45182.871527777781</c:v>
                </c:pt>
                <c:pt idx="52668">
                  <c:v>45182.875</c:v>
                </c:pt>
                <c:pt idx="52669">
                  <c:v>45182.878472222219</c:v>
                </c:pt>
                <c:pt idx="52670">
                  <c:v>45182.881944444445</c:v>
                </c:pt>
                <c:pt idx="52671">
                  <c:v>45182.885416666664</c:v>
                </c:pt>
                <c:pt idx="52672">
                  <c:v>45182.888888888891</c:v>
                </c:pt>
                <c:pt idx="52673">
                  <c:v>45182.892361111109</c:v>
                </c:pt>
                <c:pt idx="52674">
                  <c:v>45182.895833333336</c:v>
                </c:pt>
                <c:pt idx="52675">
                  <c:v>45182.899305555555</c:v>
                </c:pt>
                <c:pt idx="52676">
                  <c:v>45182.902777777781</c:v>
                </c:pt>
                <c:pt idx="52677">
                  <c:v>45182.90625</c:v>
                </c:pt>
                <c:pt idx="52678">
                  <c:v>45182.909722222219</c:v>
                </c:pt>
                <c:pt idx="52679">
                  <c:v>45182.913194444445</c:v>
                </c:pt>
                <c:pt idx="52680">
                  <c:v>45182.916666666664</c:v>
                </c:pt>
                <c:pt idx="52681">
                  <c:v>45182.920138888891</c:v>
                </c:pt>
                <c:pt idx="52682">
                  <c:v>45182.923611111109</c:v>
                </c:pt>
                <c:pt idx="52683">
                  <c:v>45182.927083333336</c:v>
                </c:pt>
                <c:pt idx="52684">
                  <c:v>45182.930555555555</c:v>
                </c:pt>
                <c:pt idx="52685">
                  <c:v>45182.934027777781</c:v>
                </c:pt>
                <c:pt idx="52686">
                  <c:v>45182.9375</c:v>
                </c:pt>
                <c:pt idx="52687">
                  <c:v>45182.940972222219</c:v>
                </c:pt>
                <c:pt idx="52688">
                  <c:v>45182.944444444445</c:v>
                </c:pt>
                <c:pt idx="52689">
                  <c:v>45182.947916666664</c:v>
                </c:pt>
                <c:pt idx="52690">
                  <c:v>45182.951388888891</c:v>
                </c:pt>
                <c:pt idx="52691">
                  <c:v>45182.954861111109</c:v>
                </c:pt>
                <c:pt idx="52692">
                  <c:v>45182.958333333336</c:v>
                </c:pt>
                <c:pt idx="52693">
                  <c:v>45182.961805555555</c:v>
                </c:pt>
                <c:pt idx="52694">
                  <c:v>45182.965277777781</c:v>
                </c:pt>
                <c:pt idx="52695">
                  <c:v>45182.96875</c:v>
                </c:pt>
                <c:pt idx="52696">
                  <c:v>45182.972222222219</c:v>
                </c:pt>
                <c:pt idx="52697">
                  <c:v>45182.975694444445</c:v>
                </c:pt>
                <c:pt idx="52698">
                  <c:v>45182.979166666664</c:v>
                </c:pt>
                <c:pt idx="52699">
                  <c:v>45182.982638888891</c:v>
                </c:pt>
                <c:pt idx="52700">
                  <c:v>45182.986111111109</c:v>
                </c:pt>
                <c:pt idx="52701">
                  <c:v>45182.989583333336</c:v>
                </c:pt>
                <c:pt idx="52702">
                  <c:v>45182.993055555555</c:v>
                </c:pt>
                <c:pt idx="52703">
                  <c:v>45182.996527777781</c:v>
                </c:pt>
                <c:pt idx="52704">
                  <c:v>45183</c:v>
                </c:pt>
                <c:pt idx="52705">
                  <c:v>45183.003472222219</c:v>
                </c:pt>
                <c:pt idx="52706">
                  <c:v>45183.006944444445</c:v>
                </c:pt>
                <c:pt idx="52707">
                  <c:v>45183.010416666664</c:v>
                </c:pt>
                <c:pt idx="52708">
                  <c:v>45183.013888888891</c:v>
                </c:pt>
                <c:pt idx="52709">
                  <c:v>45183.017361111109</c:v>
                </c:pt>
                <c:pt idx="52710">
                  <c:v>45183.020833333336</c:v>
                </c:pt>
                <c:pt idx="52711">
                  <c:v>45183.024305555555</c:v>
                </c:pt>
                <c:pt idx="52712">
                  <c:v>45183.027777777781</c:v>
                </c:pt>
                <c:pt idx="52713">
                  <c:v>45183.03125</c:v>
                </c:pt>
                <c:pt idx="52714">
                  <c:v>45183.034722222219</c:v>
                </c:pt>
                <c:pt idx="52715">
                  <c:v>45183.038194444445</c:v>
                </c:pt>
                <c:pt idx="52716">
                  <c:v>45183.041666666664</c:v>
                </c:pt>
                <c:pt idx="52717">
                  <c:v>45183.045138888891</c:v>
                </c:pt>
                <c:pt idx="52718">
                  <c:v>45183.048611111109</c:v>
                </c:pt>
                <c:pt idx="52719">
                  <c:v>45183.052083333336</c:v>
                </c:pt>
                <c:pt idx="52720">
                  <c:v>45183.055555555555</c:v>
                </c:pt>
                <c:pt idx="52721">
                  <c:v>45183.059027777781</c:v>
                </c:pt>
                <c:pt idx="52722">
                  <c:v>45183.0625</c:v>
                </c:pt>
                <c:pt idx="52723">
                  <c:v>45183.065972222219</c:v>
                </c:pt>
                <c:pt idx="52724">
                  <c:v>45183.069444444445</c:v>
                </c:pt>
                <c:pt idx="52725">
                  <c:v>45183.072916666664</c:v>
                </c:pt>
                <c:pt idx="52726">
                  <c:v>45183.076388888891</c:v>
                </c:pt>
                <c:pt idx="52727">
                  <c:v>45183.079861111109</c:v>
                </c:pt>
                <c:pt idx="52728">
                  <c:v>45183.083333333336</c:v>
                </c:pt>
                <c:pt idx="52729">
                  <c:v>45183.086805555555</c:v>
                </c:pt>
                <c:pt idx="52730">
                  <c:v>45183.090277777781</c:v>
                </c:pt>
                <c:pt idx="52731">
                  <c:v>45183.09375</c:v>
                </c:pt>
                <c:pt idx="52732">
                  <c:v>45183.097222222219</c:v>
                </c:pt>
                <c:pt idx="52733">
                  <c:v>45183.100694444445</c:v>
                </c:pt>
                <c:pt idx="52734">
                  <c:v>45183.104166666664</c:v>
                </c:pt>
                <c:pt idx="52735">
                  <c:v>45183.107638888891</c:v>
                </c:pt>
                <c:pt idx="52736">
                  <c:v>45183.111111111109</c:v>
                </c:pt>
                <c:pt idx="52737">
                  <c:v>45183.114583333336</c:v>
                </c:pt>
                <c:pt idx="52738">
                  <c:v>45183.118055555555</c:v>
                </c:pt>
                <c:pt idx="52739">
                  <c:v>45183.121527777781</c:v>
                </c:pt>
                <c:pt idx="52740">
                  <c:v>45183.125</c:v>
                </c:pt>
                <c:pt idx="52741">
                  <c:v>45183.128472222219</c:v>
                </c:pt>
                <c:pt idx="52742">
                  <c:v>45183.131944444445</c:v>
                </c:pt>
                <c:pt idx="52743">
                  <c:v>45183.135416666664</c:v>
                </c:pt>
                <c:pt idx="52744">
                  <c:v>45183.138888888891</c:v>
                </c:pt>
                <c:pt idx="52745">
                  <c:v>45183.142361111109</c:v>
                </c:pt>
                <c:pt idx="52746">
                  <c:v>45183.145833333336</c:v>
                </c:pt>
                <c:pt idx="52747">
                  <c:v>45183.149305555555</c:v>
                </c:pt>
                <c:pt idx="52748">
                  <c:v>45183.152777777781</c:v>
                </c:pt>
                <c:pt idx="52749">
                  <c:v>45183.15625</c:v>
                </c:pt>
                <c:pt idx="52750">
                  <c:v>45183.159722222219</c:v>
                </c:pt>
                <c:pt idx="52751">
                  <c:v>45183.163194444445</c:v>
                </c:pt>
                <c:pt idx="52752">
                  <c:v>45183.166666666664</c:v>
                </c:pt>
                <c:pt idx="52753">
                  <c:v>45183.170138888891</c:v>
                </c:pt>
                <c:pt idx="52754">
                  <c:v>45183.173611111109</c:v>
                </c:pt>
                <c:pt idx="52755">
                  <c:v>45183.177083333336</c:v>
                </c:pt>
                <c:pt idx="52756">
                  <c:v>45183.180555555555</c:v>
                </c:pt>
                <c:pt idx="52757">
                  <c:v>45183.184027777781</c:v>
                </c:pt>
                <c:pt idx="52758">
                  <c:v>45183.1875</c:v>
                </c:pt>
                <c:pt idx="52759">
                  <c:v>45183.190972222219</c:v>
                </c:pt>
                <c:pt idx="52760">
                  <c:v>45183.194444444445</c:v>
                </c:pt>
                <c:pt idx="52761">
                  <c:v>45183.197916666664</c:v>
                </c:pt>
                <c:pt idx="52762">
                  <c:v>45183.201388888891</c:v>
                </c:pt>
                <c:pt idx="52763">
                  <c:v>45183.204861111109</c:v>
                </c:pt>
                <c:pt idx="52764">
                  <c:v>45183.208333333336</c:v>
                </c:pt>
                <c:pt idx="52765">
                  <c:v>45183.211805555555</c:v>
                </c:pt>
                <c:pt idx="52766">
                  <c:v>45183.215277777781</c:v>
                </c:pt>
                <c:pt idx="52767">
                  <c:v>45183.21875</c:v>
                </c:pt>
                <c:pt idx="52768">
                  <c:v>45183.222222222219</c:v>
                </c:pt>
                <c:pt idx="52769">
                  <c:v>45183.225694444445</c:v>
                </c:pt>
                <c:pt idx="52770">
                  <c:v>45183.229166666664</c:v>
                </c:pt>
                <c:pt idx="52771">
                  <c:v>45183.232638888891</c:v>
                </c:pt>
                <c:pt idx="52772">
                  <c:v>45183.236111111109</c:v>
                </c:pt>
                <c:pt idx="52773">
                  <c:v>45183.239583333336</c:v>
                </c:pt>
                <c:pt idx="52774">
                  <c:v>45183.243055555555</c:v>
                </c:pt>
                <c:pt idx="52775">
                  <c:v>45183.246527777781</c:v>
                </c:pt>
                <c:pt idx="52776">
                  <c:v>45183.25</c:v>
                </c:pt>
                <c:pt idx="52777">
                  <c:v>45183.253472222219</c:v>
                </c:pt>
                <c:pt idx="52778">
                  <c:v>45183.256944444445</c:v>
                </c:pt>
                <c:pt idx="52779">
                  <c:v>45183.260416666664</c:v>
                </c:pt>
                <c:pt idx="52780">
                  <c:v>45183.263888888891</c:v>
                </c:pt>
                <c:pt idx="52781">
                  <c:v>45183.267361111109</c:v>
                </c:pt>
                <c:pt idx="52782">
                  <c:v>45183.270833333336</c:v>
                </c:pt>
                <c:pt idx="52783">
                  <c:v>45183.274305555555</c:v>
                </c:pt>
                <c:pt idx="52784">
                  <c:v>45183.277777777781</c:v>
                </c:pt>
                <c:pt idx="52785">
                  <c:v>45183.28125</c:v>
                </c:pt>
                <c:pt idx="52786">
                  <c:v>45183.284722222219</c:v>
                </c:pt>
                <c:pt idx="52787">
                  <c:v>45183.288194444445</c:v>
                </c:pt>
                <c:pt idx="52788">
                  <c:v>45183.291666666664</c:v>
                </c:pt>
                <c:pt idx="52789">
                  <c:v>45183.295138888891</c:v>
                </c:pt>
                <c:pt idx="52790">
                  <c:v>45183.298611111109</c:v>
                </c:pt>
                <c:pt idx="52791">
                  <c:v>45183.302083333336</c:v>
                </c:pt>
                <c:pt idx="52792">
                  <c:v>45183.305555555555</c:v>
                </c:pt>
                <c:pt idx="52793">
                  <c:v>45183.309027777781</c:v>
                </c:pt>
                <c:pt idx="52794">
                  <c:v>45183.3125</c:v>
                </c:pt>
                <c:pt idx="52795">
                  <c:v>45183.315972222219</c:v>
                </c:pt>
                <c:pt idx="52796">
                  <c:v>45183.319444444445</c:v>
                </c:pt>
                <c:pt idx="52797">
                  <c:v>45183.322916666664</c:v>
                </c:pt>
                <c:pt idx="52798">
                  <c:v>45183.326388888891</c:v>
                </c:pt>
                <c:pt idx="52799">
                  <c:v>45183.329861111109</c:v>
                </c:pt>
                <c:pt idx="52800">
                  <c:v>45183.333333333336</c:v>
                </c:pt>
                <c:pt idx="52801">
                  <c:v>45183.336805555555</c:v>
                </c:pt>
                <c:pt idx="52802">
                  <c:v>45183.340277777781</c:v>
                </c:pt>
                <c:pt idx="52803">
                  <c:v>45183.34375</c:v>
                </c:pt>
                <c:pt idx="52804">
                  <c:v>45183.347222222219</c:v>
                </c:pt>
                <c:pt idx="52805">
                  <c:v>45183.350694444445</c:v>
                </c:pt>
                <c:pt idx="52806">
                  <c:v>45183.354166666664</c:v>
                </c:pt>
                <c:pt idx="52807">
                  <c:v>45183.357638888891</c:v>
                </c:pt>
                <c:pt idx="52808">
                  <c:v>45183.361111111109</c:v>
                </c:pt>
                <c:pt idx="52809">
                  <c:v>45183.364583333336</c:v>
                </c:pt>
                <c:pt idx="52810">
                  <c:v>45183.368055555555</c:v>
                </c:pt>
                <c:pt idx="52811">
                  <c:v>45183.371527777781</c:v>
                </c:pt>
                <c:pt idx="52812">
                  <c:v>45183.375</c:v>
                </c:pt>
                <c:pt idx="52813">
                  <c:v>45183.378472222219</c:v>
                </c:pt>
                <c:pt idx="52814">
                  <c:v>45183.381944444445</c:v>
                </c:pt>
                <c:pt idx="52815">
                  <c:v>45183.385416666664</c:v>
                </c:pt>
                <c:pt idx="52816">
                  <c:v>45183.388888888891</c:v>
                </c:pt>
                <c:pt idx="52817">
                  <c:v>45183.392361111109</c:v>
                </c:pt>
                <c:pt idx="52818">
                  <c:v>45183.395833333336</c:v>
                </c:pt>
                <c:pt idx="52819">
                  <c:v>45183.399305555555</c:v>
                </c:pt>
                <c:pt idx="52820">
                  <c:v>45183.402777777781</c:v>
                </c:pt>
                <c:pt idx="52821">
                  <c:v>45183.40625</c:v>
                </c:pt>
                <c:pt idx="52822">
                  <c:v>45183.409722222219</c:v>
                </c:pt>
                <c:pt idx="52823">
                  <c:v>45183.413194444445</c:v>
                </c:pt>
                <c:pt idx="52824">
                  <c:v>45183.416666666664</c:v>
                </c:pt>
                <c:pt idx="52825">
                  <c:v>45183.420138888891</c:v>
                </c:pt>
                <c:pt idx="52826">
                  <c:v>45183.423611111109</c:v>
                </c:pt>
                <c:pt idx="52827">
                  <c:v>45183.427083333336</c:v>
                </c:pt>
                <c:pt idx="52828">
                  <c:v>45183.430555555555</c:v>
                </c:pt>
                <c:pt idx="52829">
                  <c:v>45183.434027777781</c:v>
                </c:pt>
                <c:pt idx="52830">
                  <c:v>45183.4375</c:v>
                </c:pt>
                <c:pt idx="52831">
                  <c:v>45183.440972222219</c:v>
                </c:pt>
                <c:pt idx="52832">
                  <c:v>45183.444444444445</c:v>
                </c:pt>
                <c:pt idx="52833">
                  <c:v>45183.447916666664</c:v>
                </c:pt>
                <c:pt idx="52834">
                  <c:v>45183.451388888891</c:v>
                </c:pt>
                <c:pt idx="52835">
                  <c:v>45183.454861111109</c:v>
                </c:pt>
                <c:pt idx="52836">
                  <c:v>45183.458333333336</c:v>
                </c:pt>
                <c:pt idx="52837">
                  <c:v>45183.461805555555</c:v>
                </c:pt>
                <c:pt idx="52838">
                  <c:v>45183.465277777781</c:v>
                </c:pt>
                <c:pt idx="52839">
                  <c:v>45183.46875</c:v>
                </c:pt>
                <c:pt idx="52840">
                  <c:v>45183.472222222219</c:v>
                </c:pt>
                <c:pt idx="52841">
                  <c:v>45183.475694444445</c:v>
                </c:pt>
                <c:pt idx="52842">
                  <c:v>45183.479166666664</c:v>
                </c:pt>
                <c:pt idx="52843">
                  <c:v>45183.482638888891</c:v>
                </c:pt>
                <c:pt idx="52844">
                  <c:v>45183.486111111109</c:v>
                </c:pt>
                <c:pt idx="52845">
                  <c:v>45183.489583333336</c:v>
                </c:pt>
                <c:pt idx="52846">
                  <c:v>45183.493055555555</c:v>
                </c:pt>
                <c:pt idx="52847">
                  <c:v>45183.496527777781</c:v>
                </c:pt>
                <c:pt idx="52848">
                  <c:v>45183.5</c:v>
                </c:pt>
                <c:pt idx="52849">
                  <c:v>45183.503472222219</c:v>
                </c:pt>
                <c:pt idx="52850">
                  <c:v>45183.506944444445</c:v>
                </c:pt>
                <c:pt idx="52851">
                  <c:v>45183.510416666664</c:v>
                </c:pt>
                <c:pt idx="52852">
                  <c:v>45183.513888888891</c:v>
                </c:pt>
                <c:pt idx="52853">
                  <c:v>45183.517361111109</c:v>
                </c:pt>
                <c:pt idx="52854">
                  <c:v>45183.520833333336</c:v>
                </c:pt>
                <c:pt idx="52855">
                  <c:v>45183.524305555555</c:v>
                </c:pt>
                <c:pt idx="52856">
                  <c:v>45183.527777777781</c:v>
                </c:pt>
                <c:pt idx="52857">
                  <c:v>45183.53125</c:v>
                </c:pt>
                <c:pt idx="52858">
                  <c:v>45183.534722222219</c:v>
                </c:pt>
                <c:pt idx="52859">
                  <c:v>45183.538194444445</c:v>
                </c:pt>
                <c:pt idx="52860">
                  <c:v>45183.541666666664</c:v>
                </c:pt>
                <c:pt idx="52861">
                  <c:v>45183.545138888891</c:v>
                </c:pt>
                <c:pt idx="52862">
                  <c:v>45183.548611111109</c:v>
                </c:pt>
                <c:pt idx="52863">
                  <c:v>45183.552083333336</c:v>
                </c:pt>
                <c:pt idx="52864">
                  <c:v>45183.555555555555</c:v>
                </c:pt>
                <c:pt idx="52865">
                  <c:v>45183.559027777781</c:v>
                </c:pt>
                <c:pt idx="52866">
                  <c:v>45183.5625</c:v>
                </c:pt>
                <c:pt idx="52867">
                  <c:v>45183.565972222219</c:v>
                </c:pt>
                <c:pt idx="52868">
                  <c:v>45183.569444444445</c:v>
                </c:pt>
                <c:pt idx="52869">
                  <c:v>45183.572916666664</c:v>
                </c:pt>
                <c:pt idx="52870">
                  <c:v>45183.576388888891</c:v>
                </c:pt>
                <c:pt idx="52871">
                  <c:v>45183.579861111109</c:v>
                </c:pt>
                <c:pt idx="52872">
                  <c:v>45183.583333333336</c:v>
                </c:pt>
                <c:pt idx="52873">
                  <c:v>45183.586805555555</c:v>
                </c:pt>
                <c:pt idx="52874">
                  <c:v>45183.590277777781</c:v>
                </c:pt>
                <c:pt idx="52875">
                  <c:v>45183.59375</c:v>
                </c:pt>
                <c:pt idx="52876">
                  <c:v>45183.597222222219</c:v>
                </c:pt>
                <c:pt idx="52877">
                  <c:v>45183.600694444445</c:v>
                </c:pt>
                <c:pt idx="52878">
                  <c:v>45183.604166666664</c:v>
                </c:pt>
                <c:pt idx="52879">
                  <c:v>45183.607638888891</c:v>
                </c:pt>
                <c:pt idx="52880">
                  <c:v>45183.611111111109</c:v>
                </c:pt>
                <c:pt idx="52881">
                  <c:v>45183.614583333336</c:v>
                </c:pt>
                <c:pt idx="52882">
                  <c:v>45183.618055555555</c:v>
                </c:pt>
                <c:pt idx="52883">
                  <c:v>45183.621527777781</c:v>
                </c:pt>
                <c:pt idx="52884">
                  <c:v>45183.625</c:v>
                </c:pt>
                <c:pt idx="52885">
                  <c:v>45183.628472222219</c:v>
                </c:pt>
                <c:pt idx="52886">
                  <c:v>45183.631944444445</c:v>
                </c:pt>
                <c:pt idx="52887">
                  <c:v>45183.635416666664</c:v>
                </c:pt>
                <c:pt idx="52888">
                  <c:v>45183.638888888891</c:v>
                </c:pt>
                <c:pt idx="52889">
                  <c:v>45183.642361111109</c:v>
                </c:pt>
                <c:pt idx="52890">
                  <c:v>45183.645833333336</c:v>
                </c:pt>
                <c:pt idx="52891">
                  <c:v>45183.649305555555</c:v>
                </c:pt>
                <c:pt idx="52892">
                  <c:v>45183.652777777781</c:v>
                </c:pt>
                <c:pt idx="52893">
                  <c:v>45183.65625</c:v>
                </c:pt>
                <c:pt idx="52894">
                  <c:v>45183.659722222219</c:v>
                </c:pt>
                <c:pt idx="52895">
                  <c:v>45183.663194444445</c:v>
                </c:pt>
                <c:pt idx="52896">
                  <c:v>45183.666666666664</c:v>
                </c:pt>
                <c:pt idx="52897">
                  <c:v>45183.670138888891</c:v>
                </c:pt>
                <c:pt idx="52898">
                  <c:v>45183.673611111109</c:v>
                </c:pt>
                <c:pt idx="52899">
                  <c:v>45183.677083333336</c:v>
                </c:pt>
                <c:pt idx="52900">
                  <c:v>45183.680555555555</c:v>
                </c:pt>
                <c:pt idx="52901">
                  <c:v>45183.684027777781</c:v>
                </c:pt>
                <c:pt idx="52902">
                  <c:v>45183.6875</c:v>
                </c:pt>
                <c:pt idx="52903">
                  <c:v>45183.690972222219</c:v>
                </c:pt>
                <c:pt idx="52904">
                  <c:v>45183.694444444445</c:v>
                </c:pt>
                <c:pt idx="52905">
                  <c:v>45183.697916666664</c:v>
                </c:pt>
                <c:pt idx="52906">
                  <c:v>45183.701388888891</c:v>
                </c:pt>
                <c:pt idx="52907">
                  <c:v>45183.704861111109</c:v>
                </c:pt>
                <c:pt idx="52908">
                  <c:v>45183.708333333336</c:v>
                </c:pt>
                <c:pt idx="52909">
                  <c:v>45183.711805555555</c:v>
                </c:pt>
                <c:pt idx="52910">
                  <c:v>45183.715277777781</c:v>
                </c:pt>
                <c:pt idx="52911">
                  <c:v>45183.71875</c:v>
                </c:pt>
                <c:pt idx="52912">
                  <c:v>45183.722222222219</c:v>
                </c:pt>
                <c:pt idx="52913">
                  <c:v>45183.725694444445</c:v>
                </c:pt>
                <c:pt idx="52914">
                  <c:v>45183.729166666664</c:v>
                </c:pt>
                <c:pt idx="52915">
                  <c:v>45183.732638888891</c:v>
                </c:pt>
                <c:pt idx="52916">
                  <c:v>45183.736111111109</c:v>
                </c:pt>
                <c:pt idx="52917">
                  <c:v>45183.739583333336</c:v>
                </c:pt>
                <c:pt idx="52918">
                  <c:v>45183.743055555555</c:v>
                </c:pt>
                <c:pt idx="52919">
                  <c:v>45183.746527777781</c:v>
                </c:pt>
                <c:pt idx="52920">
                  <c:v>45183.75</c:v>
                </c:pt>
                <c:pt idx="52921">
                  <c:v>45183.753472222219</c:v>
                </c:pt>
                <c:pt idx="52922">
                  <c:v>45183.756944444445</c:v>
                </c:pt>
                <c:pt idx="52923">
                  <c:v>45183.760416666664</c:v>
                </c:pt>
                <c:pt idx="52924">
                  <c:v>45183.763888888891</c:v>
                </c:pt>
                <c:pt idx="52925">
                  <c:v>45183.767361111109</c:v>
                </c:pt>
                <c:pt idx="52926">
                  <c:v>45183.770833333336</c:v>
                </c:pt>
                <c:pt idx="52927">
                  <c:v>45183.774305555555</c:v>
                </c:pt>
                <c:pt idx="52928">
                  <c:v>45183.777777777781</c:v>
                </c:pt>
                <c:pt idx="52929">
                  <c:v>45183.78125</c:v>
                </c:pt>
                <c:pt idx="52930">
                  <c:v>45183.784722222219</c:v>
                </c:pt>
                <c:pt idx="52931">
                  <c:v>45183.788194444445</c:v>
                </c:pt>
                <c:pt idx="52932">
                  <c:v>45183.791666666664</c:v>
                </c:pt>
                <c:pt idx="52933">
                  <c:v>45183.795138888891</c:v>
                </c:pt>
                <c:pt idx="52934">
                  <c:v>45183.798611111109</c:v>
                </c:pt>
                <c:pt idx="52935">
                  <c:v>45183.802083333336</c:v>
                </c:pt>
                <c:pt idx="52936">
                  <c:v>45183.805555555555</c:v>
                </c:pt>
                <c:pt idx="52937">
                  <c:v>45183.809027777781</c:v>
                </c:pt>
                <c:pt idx="52938">
                  <c:v>45183.8125</c:v>
                </c:pt>
                <c:pt idx="52939">
                  <c:v>45183.815972222219</c:v>
                </c:pt>
                <c:pt idx="52940">
                  <c:v>45183.819444444445</c:v>
                </c:pt>
                <c:pt idx="52941">
                  <c:v>45183.822916666664</c:v>
                </c:pt>
                <c:pt idx="52942">
                  <c:v>45183.826388888891</c:v>
                </c:pt>
                <c:pt idx="52943">
                  <c:v>45183.829861111109</c:v>
                </c:pt>
                <c:pt idx="52944">
                  <c:v>45183.833333333336</c:v>
                </c:pt>
                <c:pt idx="52945">
                  <c:v>45183.836805555555</c:v>
                </c:pt>
                <c:pt idx="52946">
                  <c:v>45183.840277777781</c:v>
                </c:pt>
                <c:pt idx="52947">
                  <c:v>45183.84375</c:v>
                </c:pt>
                <c:pt idx="52948">
                  <c:v>45183.847222222219</c:v>
                </c:pt>
                <c:pt idx="52949">
                  <c:v>45183.850694444445</c:v>
                </c:pt>
                <c:pt idx="52950">
                  <c:v>45183.854166666664</c:v>
                </c:pt>
                <c:pt idx="52951">
                  <c:v>45183.857638888891</c:v>
                </c:pt>
                <c:pt idx="52952">
                  <c:v>45183.861111111109</c:v>
                </c:pt>
                <c:pt idx="52953">
                  <c:v>45183.864583333336</c:v>
                </c:pt>
                <c:pt idx="52954">
                  <c:v>45183.868055555555</c:v>
                </c:pt>
                <c:pt idx="52955">
                  <c:v>45183.871527777781</c:v>
                </c:pt>
                <c:pt idx="52956">
                  <c:v>45183.875</c:v>
                </c:pt>
                <c:pt idx="52957">
                  <c:v>45183.878472222219</c:v>
                </c:pt>
                <c:pt idx="52958">
                  <c:v>45183.881944444445</c:v>
                </c:pt>
                <c:pt idx="52959">
                  <c:v>45183.885416666664</c:v>
                </c:pt>
                <c:pt idx="52960">
                  <c:v>45183.888888888891</c:v>
                </c:pt>
                <c:pt idx="52961">
                  <c:v>45183.892361111109</c:v>
                </c:pt>
                <c:pt idx="52962">
                  <c:v>45183.895833333336</c:v>
                </c:pt>
                <c:pt idx="52963">
                  <c:v>45183.899305555555</c:v>
                </c:pt>
                <c:pt idx="52964">
                  <c:v>45183.902777777781</c:v>
                </c:pt>
                <c:pt idx="52965">
                  <c:v>45183.90625</c:v>
                </c:pt>
                <c:pt idx="52966">
                  <c:v>45183.909722222219</c:v>
                </c:pt>
                <c:pt idx="52967">
                  <c:v>45183.913194444445</c:v>
                </c:pt>
                <c:pt idx="52968">
                  <c:v>45183.916666666664</c:v>
                </c:pt>
                <c:pt idx="52969">
                  <c:v>45183.920138888891</c:v>
                </c:pt>
                <c:pt idx="52970">
                  <c:v>45183.923611111109</c:v>
                </c:pt>
                <c:pt idx="52971">
                  <c:v>45183.927083333336</c:v>
                </c:pt>
                <c:pt idx="52972">
                  <c:v>45183.930555555555</c:v>
                </c:pt>
                <c:pt idx="52973">
                  <c:v>45183.934027777781</c:v>
                </c:pt>
                <c:pt idx="52974">
                  <c:v>45183.9375</c:v>
                </c:pt>
                <c:pt idx="52975">
                  <c:v>45183.940972222219</c:v>
                </c:pt>
                <c:pt idx="52976">
                  <c:v>45183.944444444445</c:v>
                </c:pt>
                <c:pt idx="52977">
                  <c:v>45183.947916666664</c:v>
                </c:pt>
                <c:pt idx="52978">
                  <c:v>45183.951388888891</c:v>
                </c:pt>
                <c:pt idx="52979">
                  <c:v>45183.954861111109</c:v>
                </c:pt>
                <c:pt idx="52980">
                  <c:v>45183.958333333336</c:v>
                </c:pt>
                <c:pt idx="52981">
                  <c:v>45183.961805555555</c:v>
                </c:pt>
                <c:pt idx="52982">
                  <c:v>45183.965277777781</c:v>
                </c:pt>
                <c:pt idx="52983">
                  <c:v>45183.96875</c:v>
                </c:pt>
                <c:pt idx="52984">
                  <c:v>45183.972222222219</c:v>
                </c:pt>
                <c:pt idx="52985">
                  <c:v>45183.975694444445</c:v>
                </c:pt>
                <c:pt idx="52986">
                  <c:v>45183.979166666664</c:v>
                </c:pt>
                <c:pt idx="52987">
                  <c:v>45183.982638888891</c:v>
                </c:pt>
                <c:pt idx="52988">
                  <c:v>45183.986111111109</c:v>
                </c:pt>
                <c:pt idx="52989">
                  <c:v>45183.989583333336</c:v>
                </c:pt>
                <c:pt idx="52990">
                  <c:v>45183.993055555555</c:v>
                </c:pt>
                <c:pt idx="52991">
                  <c:v>45183.996527777781</c:v>
                </c:pt>
                <c:pt idx="52992">
                  <c:v>45184</c:v>
                </c:pt>
                <c:pt idx="52993">
                  <c:v>45184.003472222219</c:v>
                </c:pt>
                <c:pt idx="52994">
                  <c:v>45184.006944444445</c:v>
                </c:pt>
                <c:pt idx="52995">
                  <c:v>45184.010416666664</c:v>
                </c:pt>
                <c:pt idx="52996">
                  <c:v>45184.013888888891</c:v>
                </c:pt>
                <c:pt idx="52997">
                  <c:v>45184.017361111109</c:v>
                </c:pt>
                <c:pt idx="52998">
                  <c:v>45184.020833333336</c:v>
                </c:pt>
                <c:pt idx="52999">
                  <c:v>45184.024305555555</c:v>
                </c:pt>
                <c:pt idx="53000">
                  <c:v>45184.027777777781</c:v>
                </c:pt>
                <c:pt idx="53001">
                  <c:v>45184.03125</c:v>
                </c:pt>
                <c:pt idx="53002">
                  <c:v>45184.034722222219</c:v>
                </c:pt>
                <c:pt idx="53003">
                  <c:v>45184.038194444445</c:v>
                </c:pt>
                <c:pt idx="53004">
                  <c:v>45184.041666666664</c:v>
                </c:pt>
                <c:pt idx="53005">
                  <c:v>45184.045138888891</c:v>
                </c:pt>
                <c:pt idx="53006">
                  <c:v>45184.048611111109</c:v>
                </c:pt>
                <c:pt idx="53007">
                  <c:v>45184.052083333336</c:v>
                </c:pt>
                <c:pt idx="53008">
                  <c:v>45184.055555555555</c:v>
                </c:pt>
                <c:pt idx="53009">
                  <c:v>45184.059027777781</c:v>
                </c:pt>
                <c:pt idx="53010">
                  <c:v>45184.0625</c:v>
                </c:pt>
                <c:pt idx="53011">
                  <c:v>45184.065972222219</c:v>
                </c:pt>
                <c:pt idx="53012">
                  <c:v>45184.069444444445</c:v>
                </c:pt>
                <c:pt idx="53013">
                  <c:v>45184.072916666664</c:v>
                </c:pt>
                <c:pt idx="53014">
                  <c:v>45184.076388888891</c:v>
                </c:pt>
                <c:pt idx="53015">
                  <c:v>45184.079861111109</c:v>
                </c:pt>
                <c:pt idx="53016">
                  <c:v>45184.083333333336</c:v>
                </c:pt>
                <c:pt idx="53017">
                  <c:v>45184.086805555555</c:v>
                </c:pt>
                <c:pt idx="53018">
                  <c:v>45184.090277777781</c:v>
                </c:pt>
                <c:pt idx="53019">
                  <c:v>45184.09375</c:v>
                </c:pt>
                <c:pt idx="53020">
                  <c:v>45184.097222222219</c:v>
                </c:pt>
                <c:pt idx="53021">
                  <c:v>45184.100694444445</c:v>
                </c:pt>
                <c:pt idx="53022">
                  <c:v>45184.104166666664</c:v>
                </c:pt>
                <c:pt idx="53023">
                  <c:v>45184.107638888891</c:v>
                </c:pt>
                <c:pt idx="53024">
                  <c:v>45184.111111111109</c:v>
                </c:pt>
                <c:pt idx="53025">
                  <c:v>45184.114583333336</c:v>
                </c:pt>
                <c:pt idx="53026">
                  <c:v>45184.118055555555</c:v>
                </c:pt>
                <c:pt idx="53027">
                  <c:v>45184.121527777781</c:v>
                </c:pt>
                <c:pt idx="53028">
                  <c:v>45184.125</c:v>
                </c:pt>
                <c:pt idx="53029">
                  <c:v>45184.128472222219</c:v>
                </c:pt>
                <c:pt idx="53030">
                  <c:v>45184.131944444445</c:v>
                </c:pt>
                <c:pt idx="53031">
                  <c:v>45184.135416666664</c:v>
                </c:pt>
                <c:pt idx="53032">
                  <c:v>45184.138888888891</c:v>
                </c:pt>
                <c:pt idx="53033">
                  <c:v>45184.142361111109</c:v>
                </c:pt>
                <c:pt idx="53034">
                  <c:v>45184.145833333336</c:v>
                </c:pt>
                <c:pt idx="53035">
                  <c:v>45184.149305555555</c:v>
                </c:pt>
                <c:pt idx="53036">
                  <c:v>45184.152777777781</c:v>
                </c:pt>
                <c:pt idx="53037">
                  <c:v>45184.15625</c:v>
                </c:pt>
                <c:pt idx="53038">
                  <c:v>45184.159722222219</c:v>
                </c:pt>
                <c:pt idx="53039">
                  <c:v>45184.163194444445</c:v>
                </c:pt>
                <c:pt idx="53040">
                  <c:v>45184.166666666664</c:v>
                </c:pt>
                <c:pt idx="53041">
                  <c:v>45184.170138888891</c:v>
                </c:pt>
                <c:pt idx="53042">
                  <c:v>45184.173611111109</c:v>
                </c:pt>
                <c:pt idx="53043">
                  <c:v>45184.177083333336</c:v>
                </c:pt>
                <c:pt idx="53044">
                  <c:v>45184.180555555555</c:v>
                </c:pt>
                <c:pt idx="53045">
                  <c:v>45184.184027777781</c:v>
                </c:pt>
                <c:pt idx="53046">
                  <c:v>45184.1875</c:v>
                </c:pt>
                <c:pt idx="53047">
                  <c:v>45184.190972222219</c:v>
                </c:pt>
                <c:pt idx="53048">
                  <c:v>45184.194444444445</c:v>
                </c:pt>
                <c:pt idx="53049">
                  <c:v>45184.197916666664</c:v>
                </c:pt>
                <c:pt idx="53050">
                  <c:v>45184.201388888891</c:v>
                </c:pt>
                <c:pt idx="53051">
                  <c:v>45184.204861111109</c:v>
                </c:pt>
                <c:pt idx="53052">
                  <c:v>45184.208333333336</c:v>
                </c:pt>
                <c:pt idx="53053">
                  <c:v>45184.211805555555</c:v>
                </c:pt>
                <c:pt idx="53054">
                  <c:v>45184.215277777781</c:v>
                </c:pt>
                <c:pt idx="53055">
                  <c:v>45184.21875</c:v>
                </c:pt>
                <c:pt idx="53056">
                  <c:v>45184.222222222219</c:v>
                </c:pt>
                <c:pt idx="53057">
                  <c:v>45184.225694444445</c:v>
                </c:pt>
                <c:pt idx="53058">
                  <c:v>45184.229166666664</c:v>
                </c:pt>
                <c:pt idx="53059">
                  <c:v>45184.232638888891</c:v>
                </c:pt>
                <c:pt idx="53060">
                  <c:v>45184.236111111109</c:v>
                </c:pt>
                <c:pt idx="53061">
                  <c:v>45184.239583333336</c:v>
                </c:pt>
                <c:pt idx="53062">
                  <c:v>45184.243055555555</c:v>
                </c:pt>
                <c:pt idx="53063">
                  <c:v>45184.246527777781</c:v>
                </c:pt>
                <c:pt idx="53064">
                  <c:v>45184.25</c:v>
                </c:pt>
                <c:pt idx="53065">
                  <c:v>45184.253472222219</c:v>
                </c:pt>
                <c:pt idx="53066">
                  <c:v>45184.256944444445</c:v>
                </c:pt>
                <c:pt idx="53067">
                  <c:v>45184.260416666664</c:v>
                </c:pt>
                <c:pt idx="53068">
                  <c:v>45184.263888888891</c:v>
                </c:pt>
                <c:pt idx="53069">
                  <c:v>45184.267361111109</c:v>
                </c:pt>
                <c:pt idx="53070">
                  <c:v>45184.270833333336</c:v>
                </c:pt>
                <c:pt idx="53071">
                  <c:v>45184.274305555555</c:v>
                </c:pt>
                <c:pt idx="53072">
                  <c:v>45184.277777777781</c:v>
                </c:pt>
                <c:pt idx="53073">
                  <c:v>45184.28125</c:v>
                </c:pt>
                <c:pt idx="53074">
                  <c:v>45184.284722222219</c:v>
                </c:pt>
                <c:pt idx="53075">
                  <c:v>45184.288194444445</c:v>
                </c:pt>
                <c:pt idx="53076">
                  <c:v>45184.291666666664</c:v>
                </c:pt>
                <c:pt idx="53077">
                  <c:v>45184.295138888891</c:v>
                </c:pt>
                <c:pt idx="53078">
                  <c:v>45184.298611111109</c:v>
                </c:pt>
                <c:pt idx="53079">
                  <c:v>45184.302083333336</c:v>
                </c:pt>
                <c:pt idx="53080">
                  <c:v>45184.305555555555</c:v>
                </c:pt>
                <c:pt idx="53081">
                  <c:v>45184.309027777781</c:v>
                </c:pt>
                <c:pt idx="53082">
                  <c:v>45184.3125</c:v>
                </c:pt>
                <c:pt idx="53083">
                  <c:v>45184.315972222219</c:v>
                </c:pt>
                <c:pt idx="53084">
                  <c:v>45184.319444444445</c:v>
                </c:pt>
                <c:pt idx="53085">
                  <c:v>45184.322916666664</c:v>
                </c:pt>
                <c:pt idx="53086">
                  <c:v>45184.326388888891</c:v>
                </c:pt>
                <c:pt idx="53087">
                  <c:v>45184.329861111109</c:v>
                </c:pt>
                <c:pt idx="53088">
                  <c:v>45184.333333333336</c:v>
                </c:pt>
                <c:pt idx="53089">
                  <c:v>45184.336805555555</c:v>
                </c:pt>
                <c:pt idx="53090">
                  <c:v>45184.340277777781</c:v>
                </c:pt>
                <c:pt idx="53091">
                  <c:v>45184.34375</c:v>
                </c:pt>
                <c:pt idx="53092">
                  <c:v>45184.347222222219</c:v>
                </c:pt>
                <c:pt idx="53093">
                  <c:v>45184.350694444445</c:v>
                </c:pt>
                <c:pt idx="53094">
                  <c:v>45184.354166666664</c:v>
                </c:pt>
                <c:pt idx="53095">
                  <c:v>45184.357638888891</c:v>
                </c:pt>
                <c:pt idx="53096">
                  <c:v>45184.361111111109</c:v>
                </c:pt>
                <c:pt idx="53097">
                  <c:v>45184.364583333336</c:v>
                </c:pt>
                <c:pt idx="53098">
                  <c:v>45184.368055555555</c:v>
                </c:pt>
                <c:pt idx="53099">
                  <c:v>45184.371527777781</c:v>
                </c:pt>
                <c:pt idx="53100">
                  <c:v>45184.375</c:v>
                </c:pt>
                <c:pt idx="53101">
                  <c:v>45184.378472222219</c:v>
                </c:pt>
                <c:pt idx="53102">
                  <c:v>45184.381944444445</c:v>
                </c:pt>
                <c:pt idx="53103">
                  <c:v>45184.385416666664</c:v>
                </c:pt>
                <c:pt idx="53104">
                  <c:v>45184.388888888891</c:v>
                </c:pt>
                <c:pt idx="53105">
                  <c:v>45184.392361111109</c:v>
                </c:pt>
                <c:pt idx="53106">
                  <c:v>45184.395833333336</c:v>
                </c:pt>
                <c:pt idx="53107">
                  <c:v>45184.399305555555</c:v>
                </c:pt>
                <c:pt idx="53108">
                  <c:v>45184.402777777781</c:v>
                </c:pt>
                <c:pt idx="53109">
                  <c:v>45184.40625</c:v>
                </c:pt>
                <c:pt idx="53110">
                  <c:v>45184.409722222219</c:v>
                </c:pt>
                <c:pt idx="53111">
                  <c:v>45184.413194444445</c:v>
                </c:pt>
                <c:pt idx="53112">
                  <c:v>45184.416666666664</c:v>
                </c:pt>
                <c:pt idx="53113">
                  <c:v>45184.420138888891</c:v>
                </c:pt>
                <c:pt idx="53114">
                  <c:v>45184.423611111109</c:v>
                </c:pt>
                <c:pt idx="53115">
                  <c:v>45184.427083333336</c:v>
                </c:pt>
                <c:pt idx="53116">
                  <c:v>45184.430555555555</c:v>
                </c:pt>
                <c:pt idx="53117">
                  <c:v>45184.434027777781</c:v>
                </c:pt>
                <c:pt idx="53118">
                  <c:v>45184.4375</c:v>
                </c:pt>
                <c:pt idx="53119">
                  <c:v>45184.440972222219</c:v>
                </c:pt>
                <c:pt idx="53120">
                  <c:v>45184.444444444445</c:v>
                </c:pt>
                <c:pt idx="53121">
                  <c:v>45184.447916666664</c:v>
                </c:pt>
                <c:pt idx="53122">
                  <c:v>45184.451388888891</c:v>
                </c:pt>
                <c:pt idx="53123">
                  <c:v>45184.454861111109</c:v>
                </c:pt>
                <c:pt idx="53124">
                  <c:v>45184.458333333336</c:v>
                </c:pt>
                <c:pt idx="53125">
                  <c:v>45184.461805555555</c:v>
                </c:pt>
                <c:pt idx="53126">
                  <c:v>45184.465277777781</c:v>
                </c:pt>
                <c:pt idx="53127">
                  <c:v>45184.46875</c:v>
                </c:pt>
                <c:pt idx="53128">
                  <c:v>45184.472222222219</c:v>
                </c:pt>
                <c:pt idx="53129">
                  <c:v>45184.475694444445</c:v>
                </c:pt>
                <c:pt idx="53130">
                  <c:v>45184.479166666664</c:v>
                </c:pt>
                <c:pt idx="53131">
                  <c:v>45184.482638888891</c:v>
                </c:pt>
                <c:pt idx="53132">
                  <c:v>45184.486111111109</c:v>
                </c:pt>
                <c:pt idx="53133">
                  <c:v>45184.489583333336</c:v>
                </c:pt>
                <c:pt idx="53134">
                  <c:v>45184.493055555555</c:v>
                </c:pt>
                <c:pt idx="53135">
                  <c:v>45184.496527777781</c:v>
                </c:pt>
                <c:pt idx="53136">
                  <c:v>45184.5</c:v>
                </c:pt>
                <c:pt idx="53137">
                  <c:v>45184.503472222219</c:v>
                </c:pt>
                <c:pt idx="53138">
                  <c:v>45184.506944444445</c:v>
                </c:pt>
                <c:pt idx="53139">
                  <c:v>45184.510416666664</c:v>
                </c:pt>
                <c:pt idx="53140">
                  <c:v>45184.513888888891</c:v>
                </c:pt>
                <c:pt idx="53141">
                  <c:v>45184.517361111109</c:v>
                </c:pt>
                <c:pt idx="53142">
                  <c:v>45184.520833333336</c:v>
                </c:pt>
                <c:pt idx="53143">
                  <c:v>45184.524305555555</c:v>
                </c:pt>
                <c:pt idx="53144">
                  <c:v>45184.527777777781</c:v>
                </c:pt>
                <c:pt idx="53145">
                  <c:v>45184.53125</c:v>
                </c:pt>
                <c:pt idx="53146">
                  <c:v>45184.534722222219</c:v>
                </c:pt>
                <c:pt idx="53147">
                  <c:v>45184.538194444445</c:v>
                </c:pt>
                <c:pt idx="53148">
                  <c:v>45184.541666666664</c:v>
                </c:pt>
                <c:pt idx="53149">
                  <c:v>45184.545138888891</c:v>
                </c:pt>
                <c:pt idx="53150">
                  <c:v>45184.548611111109</c:v>
                </c:pt>
                <c:pt idx="53151">
                  <c:v>45184.552083333336</c:v>
                </c:pt>
                <c:pt idx="53152">
                  <c:v>45184.555555555555</c:v>
                </c:pt>
                <c:pt idx="53153">
                  <c:v>45184.559027777781</c:v>
                </c:pt>
                <c:pt idx="53154">
                  <c:v>45184.5625</c:v>
                </c:pt>
                <c:pt idx="53155">
                  <c:v>45184.565972222219</c:v>
                </c:pt>
                <c:pt idx="53156">
                  <c:v>45184.569444444445</c:v>
                </c:pt>
                <c:pt idx="53157">
                  <c:v>45184.572916666664</c:v>
                </c:pt>
                <c:pt idx="53158">
                  <c:v>45184.576388888891</c:v>
                </c:pt>
                <c:pt idx="53159">
                  <c:v>45184.579861111109</c:v>
                </c:pt>
                <c:pt idx="53160">
                  <c:v>45184.583333333336</c:v>
                </c:pt>
                <c:pt idx="53161">
                  <c:v>45184.586805555555</c:v>
                </c:pt>
                <c:pt idx="53162">
                  <c:v>45184.590277777781</c:v>
                </c:pt>
                <c:pt idx="53163">
                  <c:v>45184.59375</c:v>
                </c:pt>
                <c:pt idx="53164">
                  <c:v>45184.597222222219</c:v>
                </c:pt>
                <c:pt idx="53165">
                  <c:v>45184.600694444445</c:v>
                </c:pt>
                <c:pt idx="53166">
                  <c:v>45184.604166666664</c:v>
                </c:pt>
                <c:pt idx="53167">
                  <c:v>45184.607638888891</c:v>
                </c:pt>
                <c:pt idx="53168">
                  <c:v>45184.611111111109</c:v>
                </c:pt>
                <c:pt idx="53169">
                  <c:v>45184.614583333336</c:v>
                </c:pt>
                <c:pt idx="53170">
                  <c:v>45184.618055555555</c:v>
                </c:pt>
                <c:pt idx="53171">
                  <c:v>45184.621527777781</c:v>
                </c:pt>
                <c:pt idx="53172">
                  <c:v>45184.625</c:v>
                </c:pt>
                <c:pt idx="53173">
                  <c:v>45184.628472222219</c:v>
                </c:pt>
                <c:pt idx="53174">
                  <c:v>45184.631944444445</c:v>
                </c:pt>
                <c:pt idx="53175">
                  <c:v>45184.635416666664</c:v>
                </c:pt>
                <c:pt idx="53176">
                  <c:v>45184.638888888891</c:v>
                </c:pt>
                <c:pt idx="53177">
                  <c:v>45184.642361111109</c:v>
                </c:pt>
                <c:pt idx="53178">
                  <c:v>45184.645833333336</c:v>
                </c:pt>
                <c:pt idx="53179">
                  <c:v>45184.649305555555</c:v>
                </c:pt>
                <c:pt idx="53180">
                  <c:v>45184.652777777781</c:v>
                </c:pt>
                <c:pt idx="53181">
                  <c:v>45184.65625</c:v>
                </c:pt>
                <c:pt idx="53182">
                  <c:v>45184.659722222219</c:v>
                </c:pt>
                <c:pt idx="53183">
                  <c:v>45184.663194444445</c:v>
                </c:pt>
                <c:pt idx="53184">
                  <c:v>45184.666666666664</c:v>
                </c:pt>
                <c:pt idx="53185">
                  <c:v>45184.670138888891</c:v>
                </c:pt>
                <c:pt idx="53186">
                  <c:v>45184.673611111109</c:v>
                </c:pt>
                <c:pt idx="53187">
                  <c:v>45184.677083333336</c:v>
                </c:pt>
                <c:pt idx="53188">
                  <c:v>45184.680555555555</c:v>
                </c:pt>
                <c:pt idx="53189">
                  <c:v>45184.684027777781</c:v>
                </c:pt>
                <c:pt idx="53190">
                  <c:v>45184.6875</c:v>
                </c:pt>
                <c:pt idx="53191">
                  <c:v>45184.690972222219</c:v>
                </c:pt>
                <c:pt idx="53192">
                  <c:v>45184.694444444445</c:v>
                </c:pt>
                <c:pt idx="53193">
                  <c:v>45184.697916666664</c:v>
                </c:pt>
                <c:pt idx="53194">
                  <c:v>45184.701388888891</c:v>
                </c:pt>
                <c:pt idx="53195">
                  <c:v>45184.704861111109</c:v>
                </c:pt>
                <c:pt idx="53196">
                  <c:v>45184.708333333336</c:v>
                </c:pt>
                <c:pt idx="53197">
                  <c:v>45184.711805555555</c:v>
                </c:pt>
                <c:pt idx="53198">
                  <c:v>45184.715277777781</c:v>
                </c:pt>
                <c:pt idx="53199">
                  <c:v>45184.71875</c:v>
                </c:pt>
                <c:pt idx="53200">
                  <c:v>45184.722222222219</c:v>
                </c:pt>
                <c:pt idx="53201">
                  <c:v>45184.725694444445</c:v>
                </c:pt>
                <c:pt idx="53202">
                  <c:v>45184.729166666664</c:v>
                </c:pt>
                <c:pt idx="53203">
                  <c:v>45184.732638888891</c:v>
                </c:pt>
                <c:pt idx="53204">
                  <c:v>45184.736111111109</c:v>
                </c:pt>
                <c:pt idx="53205">
                  <c:v>45184.739583333336</c:v>
                </c:pt>
                <c:pt idx="53206">
                  <c:v>45184.743055555555</c:v>
                </c:pt>
                <c:pt idx="53207">
                  <c:v>45184.746527777781</c:v>
                </c:pt>
                <c:pt idx="53208">
                  <c:v>45184.75</c:v>
                </c:pt>
                <c:pt idx="53209">
                  <c:v>45184.753472222219</c:v>
                </c:pt>
                <c:pt idx="53210">
                  <c:v>45184.756944444445</c:v>
                </c:pt>
                <c:pt idx="53211">
                  <c:v>45184.760416666664</c:v>
                </c:pt>
                <c:pt idx="53212">
                  <c:v>45184.763888888891</c:v>
                </c:pt>
                <c:pt idx="53213">
                  <c:v>45184.767361111109</c:v>
                </c:pt>
                <c:pt idx="53214">
                  <c:v>45184.770833333336</c:v>
                </c:pt>
                <c:pt idx="53215">
                  <c:v>45184.774305555555</c:v>
                </c:pt>
                <c:pt idx="53216">
                  <c:v>45184.777777777781</c:v>
                </c:pt>
                <c:pt idx="53217">
                  <c:v>45184.78125</c:v>
                </c:pt>
                <c:pt idx="53218">
                  <c:v>45184.784722222219</c:v>
                </c:pt>
                <c:pt idx="53219">
                  <c:v>45184.788194444445</c:v>
                </c:pt>
                <c:pt idx="53220">
                  <c:v>45184.791666666664</c:v>
                </c:pt>
                <c:pt idx="53221">
                  <c:v>45184.795138888891</c:v>
                </c:pt>
                <c:pt idx="53222">
                  <c:v>45184.798611111109</c:v>
                </c:pt>
                <c:pt idx="53223">
                  <c:v>45184.802083333336</c:v>
                </c:pt>
                <c:pt idx="53224">
                  <c:v>45184.805555555555</c:v>
                </c:pt>
                <c:pt idx="53225">
                  <c:v>45184.809027777781</c:v>
                </c:pt>
                <c:pt idx="53226">
                  <c:v>45184.8125</c:v>
                </c:pt>
                <c:pt idx="53227">
                  <c:v>45184.815972222219</c:v>
                </c:pt>
                <c:pt idx="53228">
                  <c:v>45184.819444444445</c:v>
                </c:pt>
                <c:pt idx="53229">
                  <c:v>45184.822916666664</c:v>
                </c:pt>
                <c:pt idx="53230">
                  <c:v>45184.826388888891</c:v>
                </c:pt>
                <c:pt idx="53231">
                  <c:v>45184.829861111109</c:v>
                </c:pt>
                <c:pt idx="53232">
                  <c:v>45184.833333333336</c:v>
                </c:pt>
                <c:pt idx="53233">
                  <c:v>45184.836805555555</c:v>
                </c:pt>
                <c:pt idx="53234">
                  <c:v>45184.840277777781</c:v>
                </c:pt>
                <c:pt idx="53235">
                  <c:v>45184.84375</c:v>
                </c:pt>
                <c:pt idx="53236">
                  <c:v>45184.847222222219</c:v>
                </c:pt>
                <c:pt idx="53237">
                  <c:v>45184.850694444445</c:v>
                </c:pt>
                <c:pt idx="53238">
                  <c:v>45184.854166666664</c:v>
                </c:pt>
                <c:pt idx="53239">
                  <c:v>45184.857638888891</c:v>
                </c:pt>
                <c:pt idx="53240">
                  <c:v>45184.861111111109</c:v>
                </c:pt>
                <c:pt idx="53241">
                  <c:v>45184.864583333336</c:v>
                </c:pt>
                <c:pt idx="53242">
                  <c:v>45184.868055555555</c:v>
                </c:pt>
                <c:pt idx="53243">
                  <c:v>45184.871527777781</c:v>
                </c:pt>
                <c:pt idx="53244">
                  <c:v>45184.875</c:v>
                </c:pt>
                <c:pt idx="53245">
                  <c:v>45184.878472222219</c:v>
                </c:pt>
                <c:pt idx="53246">
                  <c:v>45184.881944444445</c:v>
                </c:pt>
                <c:pt idx="53247">
                  <c:v>45184.885416666664</c:v>
                </c:pt>
                <c:pt idx="53248">
                  <c:v>45184.888888888891</c:v>
                </c:pt>
                <c:pt idx="53249">
                  <c:v>45184.892361111109</c:v>
                </c:pt>
                <c:pt idx="53250">
                  <c:v>45184.895833333336</c:v>
                </c:pt>
                <c:pt idx="53251">
                  <c:v>45184.899305555555</c:v>
                </c:pt>
                <c:pt idx="53252">
                  <c:v>45184.902777777781</c:v>
                </c:pt>
                <c:pt idx="53253">
                  <c:v>45184.90625</c:v>
                </c:pt>
                <c:pt idx="53254">
                  <c:v>45184.909722222219</c:v>
                </c:pt>
                <c:pt idx="53255">
                  <c:v>45184.913194444445</c:v>
                </c:pt>
                <c:pt idx="53256">
                  <c:v>45184.916666666664</c:v>
                </c:pt>
                <c:pt idx="53257">
                  <c:v>45184.920138888891</c:v>
                </c:pt>
                <c:pt idx="53258">
                  <c:v>45184.923611111109</c:v>
                </c:pt>
                <c:pt idx="53259">
                  <c:v>45184.927083333336</c:v>
                </c:pt>
                <c:pt idx="53260">
                  <c:v>45184.930555555555</c:v>
                </c:pt>
                <c:pt idx="53261">
                  <c:v>45184.934027777781</c:v>
                </c:pt>
                <c:pt idx="53262">
                  <c:v>45184.9375</c:v>
                </c:pt>
                <c:pt idx="53263">
                  <c:v>45184.940972222219</c:v>
                </c:pt>
                <c:pt idx="53264">
                  <c:v>45184.944444444445</c:v>
                </c:pt>
                <c:pt idx="53265">
                  <c:v>45184.947916666664</c:v>
                </c:pt>
                <c:pt idx="53266">
                  <c:v>45184.951388888891</c:v>
                </c:pt>
                <c:pt idx="53267">
                  <c:v>45184.954861111109</c:v>
                </c:pt>
                <c:pt idx="53268">
                  <c:v>45184.958333333336</c:v>
                </c:pt>
                <c:pt idx="53269">
                  <c:v>45184.961805555555</c:v>
                </c:pt>
                <c:pt idx="53270">
                  <c:v>45184.965277777781</c:v>
                </c:pt>
                <c:pt idx="53271">
                  <c:v>45184.96875</c:v>
                </c:pt>
                <c:pt idx="53272">
                  <c:v>45184.972222222219</c:v>
                </c:pt>
                <c:pt idx="53273">
                  <c:v>45184.975694444445</c:v>
                </c:pt>
                <c:pt idx="53274">
                  <c:v>45184.979166666664</c:v>
                </c:pt>
                <c:pt idx="53275">
                  <c:v>45184.982638888891</c:v>
                </c:pt>
                <c:pt idx="53276">
                  <c:v>45184.986111111109</c:v>
                </c:pt>
                <c:pt idx="53277">
                  <c:v>45184.989583333336</c:v>
                </c:pt>
                <c:pt idx="53278">
                  <c:v>45184.993055555555</c:v>
                </c:pt>
                <c:pt idx="53279">
                  <c:v>45184.996527777781</c:v>
                </c:pt>
                <c:pt idx="53280">
                  <c:v>45185</c:v>
                </c:pt>
                <c:pt idx="53281">
                  <c:v>45185.003472222219</c:v>
                </c:pt>
                <c:pt idx="53282">
                  <c:v>45185.006944444445</c:v>
                </c:pt>
                <c:pt idx="53283">
                  <c:v>45185.010416666664</c:v>
                </c:pt>
                <c:pt idx="53284">
                  <c:v>45185.013888888891</c:v>
                </c:pt>
                <c:pt idx="53285">
                  <c:v>45185.017361111109</c:v>
                </c:pt>
                <c:pt idx="53286">
                  <c:v>45185.020833333336</c:v>
                </c:pt>
                <c:pt idx="53287">
                  <c:v>45185.024305555555</c:v>
                </c:pt>
                <c:pt idx="53288">
                  <c:v>45185.027777777781</c:v>
                </c:pt>
                <c:pt idx="53289">
                  <c:v>45185.03125</c:v>
                </c:pt>
                <c:pt idx="53290">
                  <c:v>45185.034722222219</c:v>
                </c:pt>
                <c:pt idx="53291">
                  <c:v>45185.038194444445</c:v>
                </c:pt>
                <c:pt idx="53292">
                  <c:v>45185.041666666664</c:v>
                </c:pt>
                <c:pt idx="53293">
                  <c:v>45185.045138888891</c:v>
                </c:pt>
                <c:pt idx="53294">
                  <c:v>45185.048611111109</c:v>
                </c:pt>
                <c:pt idx="53295">
                  <c:v>45185.052083333336</c:v>
                </c:pt>
                <c:pt idx="53296">
                  <c:v>45185.055555555555</c:v>
                </c:pt>
                <c:pt idx="53297">
                  <c:v>45185.059027777781</c:v>
                </c:pt>
                <c:pt idx="53298">
                  <c:v>45185.0625</c:v>
                </c:pt>
                <c:pt idx="53299">
                  <c:v>45185.065972222219</c:v>
                </c:pt>
                <c:pt idx="53300">
                  <c:v>45185.069444444445</c:v>
                </c:pt>
                <c:pt idx="53301">
                  <c:v>45185.072916666664</c:v>
                </c:pt>
                <c:pt idx="53302">
                  <c:v>45185.076388888891</c:v>
                </c:pt>
                <c:pt idx="53303">
                  <c:v>45185.079861111109</c:v>
                </c:pt>
                <c:pt idx="53304">
                  <c:v>45185.083333333336</c:v>
                </c:pt>
                <c:pt idx="53305">
                  <c:v>45185.086805555555</c:v>
                </c:pt>
                <c:pt idx="53306">
                  <c:v>45185.090277777781</c:v>
                </c:pt>
                <c:pt idx="53307">
                  <c:v>45185.09375</c:v>
                </c:pt>
                <c:pt idx="53308">
                  <c:v>45185.097222222219</c:v>
                </c:pt>
                <c:pt idx="53309">
                  <c:v>45185.100694444445</c:v>
                </c:pt>
                <c:pt idx="53310">
                  <c:v>45185.104166666664</c:v>
                </c:pt>
                <c:pt idx="53311">
                  <c:v>45185.107638888891</c:v>
                </c:pt>
                <c:pt idx="53312">
                  <c:v>45185.111111111109</c:v>
                </c:pt>
                <c:pt idx="53313">
                  <c:v>45185.114583333336</c:v>
                </c:pt>
                <c:pt idx="53314">
                  <c:v>45185.118055555555</c:v>
                </c:pt>
                <c:pt idx="53315">
                  <c:v>45185.121527777781</c:v>
                </c:pt>
                <c:pt idx="53316">
                  <c:v>45185.125</c:v>
                </c:pt>
                <c:pt idx="53317">
                  <c:v>45185.128472222219</c:v>
                </c:pt>
                <c:pt idx="53318">
                  <c:v>45185.131944444445</c:v>
                </c:pt>
                <c:pt idx="53319">
                  <c:v>45185.135416666664</c:v>
                </c:pt>
                <c:pt idx="53320">
                  <c:v>45185.138888888891</c:v>
                </c:pt>
                <c:pt idx="53321">
                  <c:v>45185.142361111109</c:v>
                </c:pt>
                <c:pt idx="53322">
                  <c:v>45185.145833333336</c:v>
                </c:pt>
                <c:pt idx="53323">
                  <c:v>45185.149305555555</c:v>
                </c:pt>
                <c:pt idx="53324">
                  <c:v>45185.152777777781</c:v>
                </c:pt>
                <c:pt idx="53325">
                  <c:v>45185.15625</c:v>
                </c:pt>
                <c:pt idx="53326">
                  <c:v>45185.159722222219</c:v>
                </c:pt>
                <c:pt idx="53327">
                  <c:v>45185.163194444445</c:v>
                </c:pt>
                <c:pt idx="53328">
                  <c:v>45185.166666666664</c:v>
                </c:pt>
                <c:pt idx="53329">
                  <c:v>45185.170138888891</c:v>
                </c:pt>
                <c:pt idx="53330">
                  <c:v>45185.173611111109</c:v>
                </c:pt>
                <c:pt idx="53331">
                  <c:v>45185.177083333336</c:v>
                </c:pt>
                <c:pt idx="53332">
                  <c:v>45185.180555555555</c:v>
                </c:pt>
                <c:pt idx="53333">
                  <c:v>45185.184027777781</c:v>
                </c:pt>
                <c:pt idx="53334">
                  <c:v>45185.1875</c:v>
                </c:pt>
                <c:pt idx="53335">
                  <c:v>45185.190972222219</c:v>
                </c:pt>
                <c:pt idx="53336">
                  <c:v>45185.194444444445</c:v>
                </c:pt>
                <c:pt idx="53337">
                  <c:v>45185.197916666664</c:v>
                </c:pt>
                <c:pt idx="53338">
                  <c:v>45185.201388888891</c:v>
                </c:pt>
                <c:pt idx="53339">
                  <c:v>45185.204861111109</c:v>
                </c:pt>
                <c:pt idx="53340">
                  <c:v>45185.208333333336</c:v>
                </c:pt>
                <c:pt idx="53341">
                  <c:v>45185.211805555555</c:v>
                </c:pt>
                <c:pt idx="53342">
                  <c:v>45185.215277777781</c:v>
                </c:pt>
                <c:pt idx="53343">
                  <c:v>45185.21875</c:v>
                </c:pt>
                <c:pt idx="53344">
                  <c:v>45185.222222222219</c:v>
                </c:pt>
                <c:pt idx="53345">
                  <c:v>45185.225694444445</c:v>
                </c:pt>
                <c:pt idx="53346">
                  <c:v>45185.229166666664</c:v>
                </c:pt>
                <c:pt idx="53347">
                  <c:v>45185.232638888891</c:v>
                </c:pt>
                <c:pt idx="53348">
                  <c:v>45185.236111111109</c:v>
                </c:pt>
                <c:pt idx="53349">
                  <c:v>45185.239583333336</c:v>
                </c:pt>
                <c:pt idx="53350">
                  <c:v>45185.243055555555</c:v>
                </c:pt>
                <c:pt idx="53351">
                  <c:v>45185.246527777781</c:v>
                </c:pt>
                <c:pt idx="53352">
                  <c:v>45185.25</c:v>
                </c:pt>
                <c:pt idx="53353">
                  <c:v>45185.253472222219</c:v>
                </c:pt>
                <c:pt idx="53354">
                  <c:v>45185.256944444445</c:v>
                </c:pt>
                <c:pt idx="53355">
                  <c:v>45185.260416666664</c:v>
                </c:pt>
                <c:pt idx="53356">
                  <c:v>45185.263888888891</c:v>
                </c:pt>
                <c:pt idx="53357">
                  <c:v>45185.267361111109</c:v>
                </c:pt>
                <c:pt idx="53358">
                  <c:v>45185.270833333336</c:v>
                </c:pt>
                <c:pt idx="53359">
                  <c:v>45185.274305555555</c:v>
                </c:pt>
                <c:pt idx="53360">
                  <c:v>45185.277777777781</c:v>
                </c:pt>
                <c:pt idx="53361">
                  <c:v>45185.28125</c:v>
                </c:pt>
                <c:pt idx="53362">
                  <c:v>45185.284722222219</c:v>
                </c:pt>
                <c:pt idx="53363">
                  <c:v>45185.288194444445</c:v>
                </c:pt>
                <c:pt idx="53364">
                  <c:v>45185.291666666664</c:v>
                </c:pt>
                <c:pt idx="53365">
                  <c:v>45185.295138888891</c:v>
                </c:pt>
                <c:pt idx="53366">
                  <c:v>45185.298611111109</c:v>
                </c:pt>
                <c:pt idx="53367">
                  <c:v>45185.302083333336</c:v>
                </c:pt>
                <c:pt idx="53368">
                  <c:v>45185.305555555555</c:v>
                </c:pt>
                <c:pt idx="53369">
                  <c:v>45185.309027777781</c:v>
                </c:pt>
                <c:pt idx="53370">
                  <c:v>45185.3125</c:v>
                </c:pt>
                <c:pt idx="53371">
                  <c:v>45185.315972222219</c:v>
                </c:pt>
                <c:pt idx="53372">
                  <c:v>45185.319444444445</c:v>
                </c:pt>
                <c:pt idx="53373">
                  <c:v>45185.322916666664</c:v>
                </c:pt>
                <c:pt idx="53374">
                  <c:v>45185.326388888891</c:v>
                </c:pt>
                <c:pt idx="53375">
                  <c:v>45185.329861111109</c:v>
                </c:pt>
                <c:pt idx="53376">
                  <c:v>45185.333333333336</c:v>
                </c:pt>
                <c:pt idx="53377">
                  <c:v>45185.336805555555</c:v>
                </c:pt>
                <c:pt idx="53378">
                  <c:v>45185.340277777781</c:v>
                </c:pt>
                <c:pt idx="53379">
                  <c:v>45185.34375</c:v>
                </c:pt>
                <c:pt idx="53380">
                  <c:v>45185.347222222219</c:v>
                </c:pt>
                <c:pt idx="53381">
                  <c:v>45185.350694444445</c:v>
                </c:pt>
                <c:pt idx="53382">
                  <c:v>45185.354166666664</c:v>
                </c:pt>
                <c:pt idx="53383">
                  <c:v>45185.357638888891</c:v>
                </c:pt>
                <c:pt idx="53384">
                  <c:v>45185.361111111109</c:v>
                </c:pt>
                <c:pt idx="53385">
                  <c:v>45185.364583333336</c:v>
                </c:pt>
                <c:pt idx="53386">
                  <c:v>45185.368055555555</c:v>
                </c:pt>
                <c:pt idx="53387">
                  <c:v>45185.371527777781</c:v>
                </c:pt>
                <c:pt idx="53388">
                  <c:v>45185.375</c:v>
                </c:pt>
                <c:pt idx="53389">
                  <c:v>45185.378472222219</c:v>
                </c:pt>
                <c:pt idx="53390">
                  <c:v>45185.381944444445</c:v>
                </c:pt>
                <c:pt idx="53391">
                  <c:v>45185.385416666664</c:v>
                </c:pt>
                <c:pt idx="53392">
                  <c:v>45185.388888888891</c:v>
                </c:pt>
                <c:pt idx="53393">
                  <c:v>45185.392361111109</c:v>
                </c:pt>
                <c:pt idx="53394">
                  <c:v>45185.395833333336</c:v>
                </c:pt>
                <c:pt idx="53395">
                  <c:v>45185.399305555555</c:v>
                </c:pt>
                <c:pt idx="53396">
                  <c:v>45185.402777777781</c:v>
                </c:pt>
                <c:pt idx="53397">
                  <c:v>45185.40625</c:v>
                </c:pt>
                <c:pt idx="53398">
                  <c:v>45185.409722222219</c:v>
                </c:pt>
                <c:pt idx="53399">
                  <c:v>45185.413194444445</c:v>
                </c:pt>
                <c:pt idx="53400">
                  <c:v>45185.416666666664</c:v>
                </c:pt>
                <c:pt idx="53401">
                  <c:v>45185.420138888891</c:v>
                </c:pt>
                <c:pt idx="53402">
                  <c:v>45185.423611111109</c:v>
                </c:pt>
                <c:pt idx="53403">
                  <c:v>45185.427083333336</c:v>
                </c:pt>
                <c:pt idx="53404">
                  <c:v>45185.430555555555</c:v>
                </c:pt>
                <c:pt idx="53405">
                  <c:v>45185.434027777781</c:v>
                </c:pt>
                <c:pt idx="53406">
                  <c:v>45185.4375</c:v>
                </c:pt>
                <c:pt idx="53407">
                  <c:v>45185.440972222219</c:v>
                </c:pt>
                <c:pt idx="53408">
                  <c:v>45185.444444444445</c:v>
                </c:pt>
                <c:pt idx="53409">
                  <c:v>45185.447916666664</c:v>
                </c:pt>
                <c:pt idx="53410">
                  <c:v>45185.451388888891</c:v>
                </c:pt>
                <c:pt idx="53411">
                  <c:v>45185.454861111109</c:v>
                </c:pt>
                <c:pt idx="53412">
                  <c:v>45185.458333333336</c:v>
                </c:pt>
                <c:pt idx="53413">
                  <c:v>45185.461805555555</c:v>
                </c:pt>
                <c:pt idx="53414">
                  <c:v>45185.465277777781</c:v>
                </c:pt>
                <c:pt idx="53415">
                  <c:v>45185.46875</c:v>
                </c:pt>
                <c:pt idx="53416">
                  <c:v>45185.472222222219</c:v>
                </c:pt>
                <c:pt idx="53417">
                  <c:v>45185.475694444445</c:v>
                </c:pt>
                <c:pt idx="53418">
                  <c:v>45185.479166666664</c:v>
                </c:pt>
                <c:pt idx="53419">
                  <c:v>45185.482638888891</c:v>
                </c:pt>
                <c:pt idx="53420">
                  <c:v>45185.486111111109</c:v>
                </c:pt>
                <c:pt idx="53421">
                  <c:v>45185.489583333336</c:v>
                </c:pt>
                <c:pt idx="53422">
                  <c:v>45185.493055555555</c:v>
                </c:pt>
                <c:pt idx="53423">
                  <c:v>45185.496527777781</c:v>
                </c:pt>
                <c:pt idx="53424">
                  <c:v>45185.5</c:v>
                </c:pt>
                <c:pt idx="53425">
                  <c:v>45185.503472222219</c:v>
                </c:pt>
                <c:pt idx="53426">
                  <c:v>45185.506944444445</c:v>
                </c:pt>
                <c:pt idx="53427">
                  <c:v>45185.510416666664</c:v>
                </c:pt>
                <c:pt idx="53428">
                  <c:v>45185.513888888891</c:v>
                </c:pt>
                <c:pt idx="53429">
                  <c:v>45185.517361111109</c:v>
                </c:pt>
                <c:pt idx="53430">
                  <c:v>45185.520833333336</c:v>
                </c:pt>
                <c:pt idx="53431">
                  <c:v>45185.524305555555</c:v>
                </c:pt>
                <c:pt idx="53432">
                  <c:v>45185.527777777781</c:v>
                </c:pt>
                <c:pt idx="53433">
                  <c:v>45185.53125</c:v>
                </c:pt>
                <c:pt idx="53434">
                  <c:v>45185.534722222219</c:v>
                </c:pt>
                <c:pt idx="53435">
                  <c:v>45185.538194444445</c:v>
                </c:pt>
                <c:pt idx="53436">
                  <c:v>45185.541666666664</c:v>
                </c:pt>
                <c:pt idx="53437">
                  <c:v>45185.545138888891</c:v>
                </c:pt>
                <c:pt idx="53438">
                  <c:v>45185.548611111109</c:v>
                </c:pt>
                <c:pt idx="53439">
                  <c:v>45185.552083333336</c:v>
                </c:pt>
                <c:pt idx="53440">
                  <c:v>45185.555555555555</c:v>
                </c:pt>
                <c:pt idx="53441">
                  <c:v>45185.559027777781</c:v>
                </c:pt>
                <c:pt idx="53442">
                  <c:v>45185.5625</c:v>
                </c:pt>
                <c:pt idx="53443">
                  <c:v>45185.565972222219</c:v>
                </c:pt>
                <c:pt idx="53444">
                  <c:v>45185.569444444445</c:v>
                </c:pt>
                <c:pt idx="53445">
                  <c:v>45185.572916666664</c:v>
                </c:pt>
                <c:pt idx="53446">
                  <c:v>45185.576388888891</c:v>
                </c:pt>
                <c:pt idx="53447">
                  <c:v>45185.579861111109</c:v>
                </c:pt>
                <c:pt idx="53448">
                  <c:v>45185.583333333336</c:v>
                </c:pt>
                <c:pt idx="53449">
                  <c:v>45185.586805555555</c:v>
                </c:pt>
                <c:pt idx="53450">
                  <c:v>45185.590277777781</c:v>
                </c:pt>
                <c:pt idx="53451">
                  <c:v>45185.59375</c:v>
                </c:pt>
                <c:pt idx="53452">
                  <c:v>45185.597222222219</c:v>
                </c:pt>
                <c:pt idx="53453">
                  <c:v>45185.600694444445</c:v>
                </c:pt>
                <c:pt idx="53454">
                  <c:v>45185.604166666664</c:v>
                </c:pt>
                <c:pt idx="53455">
                  <c:v>45185.607638888891</c:v>
                </c:pt>
                <c:pt idx="53456">
                  <c:v>45185.611111111109</c:v>
                </c:pt>
                <c:pt idx="53457">
                  <c:v>45185.614583333336</c:v>
                </c:pt>
                <c:pt idx="53458">
                  <c:v>45185.618055555555</c:v>
                </c:pt>
                <c:pt idx="53459">
                  <c:v>45185.621527777781</c:v>
                </c:pt>
                <c:pt idx="53460">
                  <c:v>45185.625</c:v>
                </c:pt>
                <c:pt idx="53461">
                  <c:v>45185.628472222219</c:v>
                </c:pt>
                <c:pt idx="53462">
                  <c:v>45185.631944444445</c:v>
                </c:pt>
                <c:pt idx="53463">
                  <c:v>45185.635416666664</c:v>
                </c:pt>
                <c:pt idx="53464">
                  <c:v>45185.638888888891</c:v>
                </c:pt>
                <c:pt idx="53465">
                  <c:v>45185.642361111109</c:v>
                </c:pt>
                <c:pt idx="53466">
                  <c:v>45185.645833333336</c:v>
                </c:pt>
                <c:pt idx="53467">
                  <c:v>45185.649305555555</c:v>
                </c:pt>
                <c:pt idx="53468">
                  <c:v>45185.652777777781</c:v>
                </c:pt>
                <c:pt idx="53469">
                  <c:v>45185.65625</c:v>
                </c:pt>
                <c:pt idx="53470">
                  <c:v>45185.659722222219</c:v>
                </c:pt>
                <c:pt idx="53471">
                  <c:v>45185.663194444445</c:v>
                </c:pt>
                <c:pt idx="53472">
                  <c:v>45185.666666666664</c:v>
                </c:pt>
                <c:pt idx="53473">
                  <c:v>45185.670138888891</c:v>
                </c:pt>
                <c:pt idx="53474">
                  <c:v>45185.673611111109</c:v>
                </c:pt>
                <c:pt idx="53475">
                  <c:v>45185.677083333336</c:v>
                </c:pt>
                <c:pt idx="53476">
                  <c:v>45185.680555555555</c:v>
                </c:pt>
                <c:pt idx="53477">
                  <c:v>45185.684027777781</c:v>
                </c:pt>
                <c:pt idx="53478">
                  <c:v>45185.6875</c:v>
                </c:pt>
                <c:pt idx="53479">
                  <c:v>45185.690972222219</c:v>
                </c:pt>
                <c:pt idx="53480">
                  <c:v>45185.694444444445</c:v>
                </c:pt>
                <c:pt idx="53481">
                  <c:v>45185.697916666664</c:v>
                </c:pt>
                <c:pt idx="53482">
                  <c:v>45185.701388888891</c:v>
                </c:pt>
                <c:pt idx="53483">
                  <c:v>45185.704861111109</c:v>
                </c:pt>
                <c:pt idx="53484">
                  <c:v>45185.708333333336</c:v>
                </c:pt>
                <c:pt idx="53485">
                  <c:v>45185.711805555555</c:v>
                </c:pt>
                <c:pt idx="53486">
                  <c:v>45185.715277777781</c:v>
                </c:pt>
                <c:pt idx="53487">
                  <c:v>45185.71875</c:v>
                </c:pt>
                <c:pt idx="53488">
                  <c:v>45185.722222222219</c:v>
                </c:pt>
                <c:pt idx="53489">
                  <c:v>45185.725694444445</c:v>
                </c:pt>
                <c:pt idx="53490">
                  <c:v>45185.729166666664</c:v>
                </c:pt>
                <c:pt idx="53491">
                  <c:v>45185.732638888891</c:v>
                </c:pt>
                <c:pt idx="53492">
                  <c:v>45185.736111111109</c:v>
                </c:pt>
                <c:pt idx="53493">
                  <c:v>45185.739583333336</c:v>
                </c:pt>
                <c:pt idx="53494">
                  <c:v>45185.743055555555</c:v>
                </c:pt>
                <c:pt idx="53495">
                  <c:v>45185.746527777781</c:v>
                </c:pt>
                <c:pt idx="53496">
                  <c:v>45185.75</c:v>
                </c:pt>
                <c:pt idx="53497">
                  <c:v>45185.753472222219</c:v>
                </c:pt>
                <c:pt idx="53498">
                  <c:v>45185.756944444445</c:v>
                </c:pt>
                <c:pt idx="53499">
                  <c:v>45185.760416666664</c:v>
                </c:pt>
                <c:pt idx="53500">
                  <c:v>45185.763888888891</c:v>
                </c:pt>
                <c:pt idx="53501">
                  <c:v>45185.767361111109</c:v>
                </c:pt>
                <c:pt idx="53502">
                  <c:v>45185.770833333336</c:v>
                </c:pt>
                <c:pt idx="53503">
                  <c:v>45185.774305555555</c:v>
                </c:pt>
                <c:pt idx="53504">
                  <c:v>45185.777777777781</c:v>
                </c:pt>
                <c:pt idx="53505">
                  <c:v>45185.78125</c:v>
                </c:pt>
                <c:pt idx="53506">
                  <c:v>45185.784722222219</c:v>
                </c:pt>
                <c:pt idx="53507">
                  <c:v>45185.788194444445</c:v>
                </c:pt>
                <c:pt idx="53508">
                  <c:v>45185.791666666664</c:v>
                </c:pt>
                <c:pt idx="53509">
                  <c:v>45185.795138888891</c:v>
                </c:pt>
                <c:pt idx="53510">
                  <c:v>45185.798611111109</c:v>
                </c:pt>
                <c:pt idx="53511">
                  <c:v>45185.802083333336</c:v>
                </c:pt>
                <c:pt idx="53512">
                  <c:v>45185.805555555555</c:v>
                </c:pt>
                <c:pt idx="53513">
                  <c:v>45185.809027777781</c:v>
                </c:pt>
                <c:pt idx="53514">
                  <c:v>45185.8125</c:v>
                </c:pt>
                <c:pt idx="53515">
                  <c:v>45185.815972222219</c:v>
                </c:pt>
                <c:pt idx="53516">
                  <c:v>45185.819444444445</c:v>
                </c:pt>
                <c:pt idx="53517">
                  <c:v>45185.822916666664</c:v>
                </c:pt>
                <c:pt idx="53518">
                  <c:v>45185.826388888891</c:v>
                </c:pt>
                <c:pt idx="53519">
                  <c:v>45185.829861111109</c:v>
                </c:pt>
                <c:pt idx="53520">
                  <c:v>45185.833333333336</c:v>
                </c:pt>
                <c:pt idx="53521">
                  <c:v>45185.836805555555</c:v>
                </c:pt>
                <c:pt idx="53522">
                  <c:v>45185.840277777781</c:v>
                </c:pt>
                <c:pt idx="53523">
                  <c:v>45185.84375</c:v>
                </c:pt>
                <c:pt idx="53524">
                  <c:v>45185.847222222219</c:v>
                </c:pt>
                <c:pt idx="53525">
                  <c:v>45185.850694444445</c:v>
                </c:pt>
                <c:pt idx="53526">
                  <c:v>45185.854166666664</c:v>
                </c:pt>
                <c:pt idx="53527">
                  <c:v>45185.857638888891</c:v>
                </c:pt>
                <c:pt idx="53528">
                  <c:v>45185.861111111109</c:v>
                </c:pt>
                <c:pt idx="53529">
                  <c:v>45185.864583333336</c:v>
                </c:pt>
                <c:pt idx="53530">
                  <c:v>45185.868055555555</c:v>
                </c:pt>
                <c:pt idx="53531">
                  <c:v>45185.871527777781</c:v>
                </c:pt>
                <c:pt idx="53532">
                  <c:v>45185.875</c:v>
                </c:pt>
                <c:pt idx="53533">
                  <c:v>45185.878472222219</c:v>
                </c:pt>
                <c:pt idx="53534">
                  <c:v>45185.881944444445</c:v>
                </c:pt>
                <c:pt idx="53535">
                  <c:v>45185.885416666664</c:v>
                </c:pt>
                <c:pt idx="53536">
                  <c:v>45185.888888888891</c:v>
                </c:pt>
                <c:pt idx="53537">
                  <c:v>45185.892361111109</c:v>
                </c:pt>
                <c:pt idx="53538">
                  <c:v>45185.895833333336</c:v>
                </c:pt>
                <c:pt idx="53539">
                  <c:v>45185.899305555555</c:v>
                </c:pt>
                <c:pt idx="53540">
                  <c:v>45185.902777777781</c:v>
                </c:pt>
                <c:pt idx="53541">
                  <c:v>45185.90625</c:v>
                </c:pt>
                <c:pt idx="53542">
                  <c:v>45185.909722222219</c:v>
                </c:pt>
                <c:pt idx="53543">
                  <c:v>45185.913194444445</c:v>
                </c:pt>
                <c:pt idx="53544">
                  <c:v>45185.916666666664</c:v>
                </c:pt>
                <c:pt idx="53545">
                  <c:v>45185.920138888891</c:v>
                </c:pt>
                <c:pt idx="53546">
                  <c:v>45185.923611111109</c:v>
                </c:pt>
                <c:pt idx="53547">
                  <c:v>45185.927083333336</c:v>
                </c:pt>
                <c:pt idx="53548">
                  <c:v>45185.930555555555</c:v>
                </c:pt>
                <c:pt idx="53549">
                  <c:v>45185.934027777781</c:v>
                </c:pt>
                <c:pt idx="53550">
                  <c:v>45185.9375</c:v>
                </c:pt>
                <c:pt idx="53551">
                  <c:v>45185.940972222219</c:v>
                </c:pt>
                <c:pt idx="53552">
                  <c:v>45185.944444444445</c:v>
                </c:pt>
                <c:pt idx="53553">
                  <c:v>45185.947916666664</c:v>
                </c:pt>
                <c:pt idx="53554">
                  <c:v>45185.951388888891</c:v>
                </c:pt>
                <c:pt idx="53555">
                  <c:v>45185.954861111109</c:v>
                </c:pt>
                <c:pt idx="53556">
                  <c:v>45185.958333333336</c:v>
                </c:pt>
                <c:pt idx="53557">
                  <c:v>45185.961805555555</c:v>
                </c:pt>
                <c:pt idx="53558">
                  <c:v>45185.965277777781</c:v>
                </c:pt>
                <c:pt idx="53559">
                  <c:v>45185.96875</c:v>
                </c:pt>
                <c:pt idx="53560">
                  <c:v>45185.972222222219</c:v>
                </c:pt>
                <c:pt idx="53561">
                  <c:v>45185.975694444445</c:v>
                </c:pt>
                <c:pt idx="53562">
                  <c:v>45185.979166666664</c:v>
                </c:pt>
                <c:pt idx="53563">
                  <c:v>45185.982638888891</c:v>
                </c:pt>
                <c:pt idx="53564">
                  <c:v>45185.986111111109</c:v>
                </c:pt>
                <c:pt idx="53565">
                  <c:v>45185.989583333336</c:v>
                </c:pt>
                <c:pt idx="53566">
                  <c:v>45185.993055555555</c:v>
                </c:pt>
                <c:pt idx="53567">
                  <c:v>45185.996527777781</c:v>
                </c:pt>
                <c:pt idx="53568">
                  <c:v>45186</c:v>
                </c:pt>
                <c:pt idx="53569">
                  <c:v>45186.003472222219</c:v>
                </c:pt>
                <c:pt idx="53570">
                  <c:v>45186.006944444445</c:v>
                </c:pt>
                <c:pt idx="53571">
                  <c:v>45186.010416666664</c:v>
                </c:pt>
                <c:pt idx="53572">
                  <c:v>45186.013888888891</c:v>
                </c:pt>
                <c:pt idx="53573">
                  <c:v>45186.017361111109</c:v>
                </c:pt>
                <c:pt idx="53574">
                  <c:v>45186.020833333336</c:v>
                </c:pt>
                <c:pt idx="53575">
                  <c:v>45186.024305555555</c:v>
                </c:pt>
                <c:pt idx="53576">
                  <c:v>45186.027777777781</c:v>
                </c:pt>
                <c:pt idx="53577">
                  <c:v>45186.03125</c:v>
                </c:pt>
                <c:pt idx="53578">
                  <c:v>45186.034722222219</c:v>
                </c:pt>
                <c:pt idx="53579">
                  <c:v>45186.038194444445</c:v>
                </c:pt>
                <c:pt idx="53580">
                  <c:v>45186.041666666664</c:v>
                </c:pt>
                <c:pt idx="53581">
                  <c:v>45186.045138888891</c:v>
                </c:pt>
                <c:pt idx="53582">
                  <c:v>45186.048611111109</c:v>
                </c:pt>
                <c:pt idx="53583">
                  <c:v>45186.052083333336</c:v>
                </c:pt>
                <c:pt idx="53584">
                  <c:v>45186.055555555555</c:v>
                </c:pt>
                <c:pt idx="53585">
                  <c:v>45186.059027777781</c:v>
                </c:pt>
                <c:pt idx="53586">
                  <c:v>45186.0625</c:v>
                </c:pt>
                <c:pt idx="53587">
                  <c:v>45186.065972222219</c:v>
                </c:pt>
                <c:pt idx="53588">
                  <c:v>45186.069444444445</c:v>
                </c:pt>
                <c:pt idx="53589">
                  <c:v>45186.072916666664</c:v>
                </c:pt>
                <c:pt idx="53590">
                  <c:v>45186.076388888891</c:v>
                </c:pt>
                <c:pt idx="53591">
                  <c:v>45186.079861111109</c:v>
                </c:pt>
                <c:pt idx="53592">
                  <c:v>45186.083333333336</c:v>
                </c:pt>
                <c:pt idx="53593">
                  <c:v>45186.086805555555</c:v>
                </c:pt>
                <c:pt idx="53594">
                  <c:v>45186.090277777781</c:v>
                </c:pt>
                <c:pt idx="53595">
                  <c:v>45186.09375</c:v>
                </c:pt>
                <c:pt idx="53596">
                  <c:v>45186.097222222219</c:v>
                </c:pt>
                <c:pt idx="53597">
                  <c:v>45186.100694444445</c:v>
                </c:pt>
                <c:pt idx="53598">
                  <c:v>45186.104166666664</c:v>
                </c:pt>
                <c:pt idx="53599">
                  <c:v>45186.107638888891</c:v>
                </c:pt>
                <c:pt idx="53600">
                  <c:v>45186.111111111109</c:v>
                </c:pt>
                <c:pt idx="53601">
                  <c:v>45186.114583333336</c:v>
                </c:pt>
                <c:pt idx="53602">
                  <c:v>45186.118055555555</c:v>
                </c:pt>
                <c:pt idx="53603">
                  <c:v>45186.121527777781</c:v>
                </c:pt>
                <c:pt idx="53604">
                  <c:v>45186.125</c:v>
                </c:pt>
                <c:pt idx="53605">
                  <c:v>45186.128472222219</c:v>
                </c:pt>
                <c:pt idx="53606">
                  <c:v>45186.131944444445</c:v>
                </c:pt>
                <c:pt idx="53607">
                  <c:v>45186.135416666664</c:v>
                </c:pt>
                <c:pt idx="53608">
                  <c:v>45186.138888888891</c:v>
                </c:pt>
                <c:pt idx="53609">
                  <c:v>45186.142361111109</c:v>
                </c:pt>
                <c:pt idx="53610">
                  <c:v>45186.145833333336</c:v>
                </c:pt>
                <c:pt idx="53611">
                  <c:v>45186.149305555555</c:v>
                </c:pt>
                <c:pt idx="53612">
                  <c:v>45186.152777777781</c:v>
                </c:pt>
                <c:pt idx="53613">
                  <c:v>45186.15625</c:v>
                </c:pt>
                <c:pt idx="53614">
                  <c:v>45186.159722222219</c:v>
                </c:pt>
                <c:pt idx="53615">
                  <c:v>45186.163194444445</c:v>
                </c:pt>
                <c:pt idx="53616">
                  <c:v>45186.166666666664</c:v>
                </c:pt>
                <c:pt idx="53617">
                  <c:v>45186.170138888891</c:v>
                </c:pt>
                <c:pt idx="53618">
                  <c:v>45186.173611111109</c:v>
                </c:pt>
                <c:pt idx="53619">
                  <c:v>45186.177083333336</c:v>
                </c:pt>
                <c:pt idx="53620">
                  <c:v>45186.180555555555</c:v>
                </c:pt>
                <c:pt idx="53621">
                  <c:v>45186.184027777781</c:v>
                </c:pt>
                <c:pt idx="53622">
                  <c:v>45186.1875</c:v>
                </c:pt>
                <c:pt idx="53623">
                  <c:v>45186.190972222219</c:v>
                </c:pt>
                <c:pt idx="53624">
                  <c:v>45186.194444444445</c:v>
                </c:pt>
                <c:pt idx="53625">
                  <c:v>45186.197916666664</c:v>
                </c:pt>
                <c:pt idx="53626">
                  <c:v>45186.201388888891</c:v>
                </c:pt>
                <c:pt idx="53627">
                  <c:v>45186.204861111109</c:v>
                </c:pt>
                <c:pt idx="53628">
                  <c:v>45186.208333333336</c:v>
                </c:pt>
                <c:pt idx="53629">
                  <c:v>45186.211805555555</c:v>
                </c:pt>
                <c:pt idx="53630">
                  <c:v>45186.215277777781</c:v>
                </c:pt>
                <c:pt idx="53631">
                  <c:v>45186.21875</c:v>
                </c:pt>
                <c:pt idx="53632">
                  <c:v>45186.222222222219</c:v>
                </c:pt>
                <c:pt idx="53633">
                  <c:v>45186.225694444445</c:v>
                </c:pt>
                <c:pt idx="53634">
                  <c:v>45186.229166666664</c:v>
                </c:pt>
                <c:pt idx="53635">
                  <c:v>45186.232638888891</c:v>
                </c:pt>
                <c:pt idx="53636">
                  <c:v>45186.236111111109</c:v>
                </c:pt>
                <c:pt idx="53637">
                  <c:v>45186.239583333336</c:v>
                </c:pt>
                <c:pt idx="53638">
                  <c:v>45186.243055555555</c:v>
                </c:pt>
                <c:pt idx="53639">
                  <c:v>45186.246527777781</c:v>
                </c:pt>
                <c:pt idx="53640">
                  <c:v>45186.25</c:v>
                </c:pt>
                <c:pt idx="53641">
                  <c:v>45186.253472222219</c:v>
                </c:pt>
                <c:pt idx="53642">
                  <c:v>45186.256944444445</c:v>
                </c:pt>
                <c:pt idx="53643">
                  <c:v>45186.260416666664</c:v>
                </c:pt>
                <c:pt idx="53644">
                  <c:v>45186.263888888891</c:v>
                </c:pt>
                <c:pt idx="53645">
                  <c:v>45186.267361111109</c:v>
                </c:pt>
                <c:pt idx="53646">
                  <c:v>45186.270833333336</c:v>
                </c:pt>
                <c:pt idx="53647">
                  <c:v>45186.274305555555</c:v>
                </c:pt>
                <c:pt idx="53648">
                  <c:v>45186.277777777781</c:v>
                </c:pt>
                <c:pt idx="53649">
                  <c:v>45186.28125</c:v>
                </c:pt>
                <c:pt idx="53650">
                  <c:v>45186.284722222219</c:v>
                </c:pt>
                <c:pt idx="53651">
                  <c:v>45186.288194444445</c:v>
                </c:pt>
                <c:pt idx="53652">
                  <c:v>45186.291666666664</c:v>
                </c:pt>
                <c:pt idx="53653">
                  <c:v>45186.295138888891</c:v>
                </c:pt>
                <c:pt idx="53654">
                  <c:v>45186.298611111109</c:v>
                </c:pt>
                <c:pt idx="53655">
                  <c:v>45186.302083333336</c:v>
                </c:pt>
                <c:pt idx="53656">
                  <c:v>45186.305555555555</c:v>
                </c:pt>
                <c:pt idx="53657">
                  <c:v>45186.309027777781</c:v>
                </c:pt>
                <c:pt idx="53658">
                  <c:v>45186.3125</c:v>
                </c:pt>
                <c:pt idx="53659">
                  <c:v>45186.315972222219</c:v>
                </c:pt>
                <c:pt idx="53660">
                  <c:v>45186.319444444445</c:v>
                </c:pt>
                <c:pt idx="53661">
                  <c:v>45186.322916666664</c:v>
                </c:pt>
                <c:pt idx="53662">
                  <c:v>45186.326388888891</c:v>
                </c:pt>
                <c:pt idx="53663">
                  <c:v>45186.329861111109</c:v>
                </c:pt>
                <c:pt idx="53664">
                  <c:v>45186.333333333336</c:v>
                </c:pt>
                <c:pt idx="53665">
                  <c:v>45186.336805555555</c:v>
                </c:pt>
                <c:pt idx="53666">
                  <c:v>45186.340277777781</c:v>
                </c:pt>
                <c:pt idx="53667">
                  <c:v>45186.34375</c:v>
                </c:pt>
                <c:pt idx="53668">
                  <c:v>45186.347222222219</c:v>
                </c:pt>
                <c:pt idx="53669">
                  <c:v>45186.350694444445</c:v>
                </c:pt>
                <c:pt idx="53670">
                  <c:v>45186.354166666664</c:v>
                </c:pt>
                <c:pt idx="53671">
                  <c:v>45186.357638888891</c:v>
                </c:pt>
                <c:pt idx="53672">
                  <c:v>45186.361111111109</c:v>
                </c:pt>
                <c:pt idx="53673">
                  <c:v>45186.364583333336</c:v>
                </c:pt>
                <c:pt idx="53674">
                  <c:v>45186.368055555555</c:v>
                </c:pt>
                <c:pt idx="53675">
                  <c:v>45186.371527777781</c:v>
                </c:pt>
                <c:pt idx="53676">
                  <c:v>45186.375</c:v>
                </c:pt>
                <c:pt idx="53677">
                  <c:v>45186.378472222219</c:v>
                </c:pt>
                <c:pt idx="53678">
                  <c:v>45186.381944444445</c:v>
                </c:pt>
                <c:pt idx="53679">
                  <c:v>45186.385416666664</c:v>
                </c:pt>
                <c:pt idx="53680">
                  <c:v>45186.388888888891</c:v>
                </c:pt>
                <c:pt idx="53681">
                  <c:v>45186.392361111109</c:v>
                </c:pt>
                <c:pt idx="53682">
                  <c:v>45186.395833333336</c:v>
                </c:pt>
                <c:pt idx="53683">
                  <c:v>45186.399305555555</c:v>
                </c:pt>
                <c:pt idx="53684">
                  <c:v>45186.402777777781</c:v>
                </c:pt>
                <c:pt idx="53685">
                  <c:v>45186.40625</c:v>
                </c:pt>
                <c:pt idx="53686">
                  <c:v>45186.409722222219</c:v>
                </c:pt>
                <c:pt idx="53687">
                  <c:v>45186.413194444445</c:v>
                </c:pt>
                <c:pt idx="53688">
                  <c:v>45186.416666666664</c:v>
                </c:pt>
                <c:pt idx="53689">
                  <c:v>45186.420138888891</c:v>
                </c:pt>
                <c:pt idx="53690">
                  <c:v>45186.423611111109</c:v>
                </c:pt>
                <c:pt idx="53691">
                  <c:v>45186.427083333336</c:v>
                </c:pt>
                <c:pt idx="53692">
                  <c:v>45186.430555555555</c:v>
                </c:pt>
                <c:pt idx="53693">
                  <c:v>45186.434027777781</c:v>
                </c:pt>
                <c:pt idx="53694">
                  <c:v>45186.4375</c:v>
                </c:pt>
                <c:pt idx="53695">
                  <c:v>45186.440972222219</c:v>
                </c:pt>
                <c:pt idx="53696">
                  <c:v>45186.444444444445</c:v>
                </c:pt>
                <c:pt idx="53697">
                  <c:v>45186.447916666664</c:v>
                </c:pt>
                <c:pt idx="53698">
                  <c:v>45186.451388888891</c:v>
                </c:pt>
                <c:pt idx="53699">
                  <c:v>45186.454861111109</c:v>
                </c:pt>
                <c:pt idx="53700">
                  <c:v>45186.458333333336</c:v>
                </c:pt>
                <c:pt idx="53701">
                  <c:v>45186.461805555555</c:v>
                </c:pt>
                <c:pt idx="53702">
                  <c:v>45186.465277777781</c:v>
                </c:pt>
                <c:pt idx="53703">
                  <c:v>45186.46875</c:v>
                </c:pt>
                <c:pt idx="53704">
                  <c:v>45186.472222222219</c:v>
                </c:pt>
                <c:pt idx="53705">
                  <c:v>45186.475694444445</c:v>
                </c:pt>
                <c:pt idx="53706">
                  <c:v>45186.479166666664</c:v>
                </c:pt>
                <c:pt idx="53707">
                  <c:v>45186.482638888891</c:v>
                </c:pt>
                <c:pt idx="53708">
                  <c:v>45186.486111111109</c:v>
                </c:pt>
                <c:pt idx="53709">
                  <c:v>45186.489583333336</c:v>
                </c:pt>
                <c:pt idx="53710">
                  <c:v>45186.493055555555</c:v>
                </c:pt>
                <c:pt idx="53711">
                  <c:v>45186.496527777781</c:v>
                </c:pt>
                <c:pt idx="53712">
                  <c:v>45186.5</c:v>
                </c:pt>
                <c:pt idx="53713">
                  <c:v>45186.503472222219</c:v>
                </c:pt>
                <c:pt idx="53714">
                  <c:v>45186.506944444445</c:v>
                </c:pt>
                <c:pt idx="53715">
                  <c:v>45186.510416666664</c:v>
                </c:pt>
                <c:pt idx="53716">
                  <c:v>45186.513888888891</c:v>
                </c:pt>
                <c:pt idx="53717">
                  <c:v>45186.517361111109</c:v>
                </c:pt>
                <c:pt idx="53718">
                  <c:v>45186.520833333336</c:v>
                </c:pt>
                <c:pt idx="53719">
                  <c:v>45186.524305555555</c:v>
                </c:pt>
                <c:pt idx="53720">
                  <c:v>45186.527777777781</c:v>
                </c:pt>
                <c:pt idx="53721">
                  <c:v>45186.53125</c:v>
                </c:pt>
                <c:pt idx="53722">
                  <c:v>45186.534722222219</c:v>
                </c:pt>
                <c:pt idx="53723">
                  <c:v>45186.538194444445</c:v>
                </c:pt>
                <c:pt idx="53724">
                  <c:v>45186.541666666664</c:v>
                </c:pt>
                <c:pt idx="53725">
                  <c:v>45186.545138888891</c:v>
                </c:pt>
                <c:pt idx="53726">
                  <c:v>45186.548611111109</c:v>
                </c:pt>
                <c:pt idx="53727">
                  <c:v>45186.552083333336</c:v>
                </c:pt>
                <c:pt idx="53728">
                  <c:v>45186.555555555555</c:v>
                </c:pt>
                <c:pt idx="53729">
                  <c:v>45186.559027777781</c:v>
                </c:pt>
                <c:pt idx="53730">
                  <c:v>45186.5625</c:v>
                </c:pt>
                <c:pt idx="53731">
                  <c:v>45186.565972222219</c:v>
                </c:pt>
                <c:pt idx="53732">
                  <c:v>45186.569444444445</c:v>
                </c:pt>
                <c:pt idx="53733">
                  <c:v>45186.572916666664</c:v>
                </c:pt>
                <c:pt idx="53734">
                  <c:v>45186.576388888891</c:v>
                </c:pt>
                <c:pt idx="53735">
                  <c:v>45186.579861111109</c:v>
                </c:pt>
                <c:pt idx="53736">
                  <c:v>45186.583333333336</c:v>
                </c:pt>
                <c:pt idx="53737">
                  <c:v>45186.586805555555</c:v>
                </c:pt>
                <c:pt idx="53738">
                  <c:v>45186.590277777781</c:v>
                </c:pt>
                <c:pt idx="53739">
                  <c:v>45186.59375</c:v>
                </c:pt>
                <c:pt idx="53740">
                  <c:v>45186.597222222219</c:v>
                </c:pt>
                <c:pt idx="53741">
                  <c:v>45186.600694444445</c:v>
                </c:pt>
                <c:pt idx="53742">
                  <c:v>45186.604166666664</c:v>
                </c:pt>
                <c:pt idx="53743">
                  <c:v>45186.607638888891</c:v>
                </c:pt>
                <c:pt idx="53744">
                  <c:v>45186.611111111109</c:v>
                </c:pt>
                <c:pt idx="53745">
                  <c:v>45186.614583333336</c:v>
                </c:pt>
                <c:pt idx="53746">
                  <c:v>45186.618055555555</c:v>
                </c:pt>
                <c:pt idx="53747">
                  <c:v>45186.621527777781</c:v>
                </c:pt>
                <c:pt idx="53748">
                  <c:v>45186.625</c:v>
                </c:pt>
                <c:pt idx="53749">
                  <c:v>45186.628472222219</c:v>
                </c:pt>
                <c:pt idx="53750">
                  <c:v>45186.631944444445</c:v>
                </c:pt>
                <c:pt idx="53751">
                  <c:v>45186.635416666664</c:v>
                </c:pt>
                <c:pt idx="53752">
                  <c:v>45186.638888888891</c:v>
                </c:pt>
                <c:pt idx="53753">
                  <c:v>45186.642361111109</c:v>
                </c:pt>
                <c:pt idx="53754">
                  <c:v>45186.645833333336</c:v>
                </c:pt>
                <c:pt idx="53755">
                  <c:v>45186.649305555555</c:v>
                </c:pt>
                <c:pt idx="53756">
                  <c:v>45186.652777777781</c:v>
                </c:pt>
                <c:pt idx="53757">
                  <c:v>45186.65625</c:v>
                </c:pt>
                <c:pt idx="53758">
                  <c:v>45186.659722222219</c:v>
                </c:pt>
                <c:pt idx="53759">
                  <c:v>45186.663194444445</c:v>
                </c:pt>
                <c:pt idx="53760">
                  <c:v>45186.666666666664</c:v>
                </c:pt>
                <c:pt idx="53761">
                  <c:v>45186.670138888891</c:v>
                </c:pt>
                <c:pt idx="53762">
                  <c:v>45186.673611111109</c:v>
                </c:pt>
                <c:pt idx="53763">
                  <c:v>45186.677083333336</c:v>
                </c:pt>
                <c:pt idx="53764">
                  <c:v>45186.680555555555</c:v>
                </c:pt>
                <c:pt idx="53765">
                  <c:v>45186.684027777781</c:v>
                </c:pt>
                <c:pt idx="53766">
                  <c:v>45186.6875</c:v>
                </c:pt>
                <c:pt idx="53767">
                  <c:v>45186.690972222219</c:v>
                </c:pt>
                <c:pt idx="53768">
                  <c:v>45186.694444444445</c:v>
                </c:pt>
                <c:pt idx="53769">
                  <c:v>45186.697916666664</c:v>
                </c:pt>
                <c:pt idx="53770">
                  <c:v>45186.701388888891</c:v>
                </c:pt>
                <c:pt idx="53771">
                  <c:v>45186.704861111109</c:v>
                </c:pt>
                <c:pt idx="53772">
                  <c:v>45186.708333333336</c:v>
                </c:pt>
                <c:pt idx="53773">
                  <c:v>45186.711805555555</c:v>
                </c:pt>
                <c:pt idx="53774">
                  <c:v>45186.715277777781</c:v>
                </c:pt>
                <c:pt idx="53775">
                  <c:v>45186.71875</c:v>
                </c:pt>
                <c:pt idx="53776">
                  <c:v>45186.722222222219</c:v>
                </c:pt>
                <c:pt idx="53777">
                  <c:v>45186.725694444445</c:v>
                </c:pt>
                <c:pt idx="53778">
                  <c:v>45186.729166666664</c:v>
                </c:pt>
                <c:pt idx="53779">
                  <c:v>45186.732638888891</c:v>
                </c:pt>
                <c:pt idx="53780">
                  <c:v>45186.736111111109</c:v>
                </c:pt>
                <c:pt idx="53781">
                  <c:v>45186.739583333336</c:v>
                </c:pt>
                <c:pt idx="53782">
                  <c:v>45186.743055555555</c:v>
                </c:pt>
                <c:pt idx="53783">
                  <c:v>45186.746527777781</c:v>
                </c:pt>
                <c:pt idx="53784">
                  <c:v>45186.75</c:v>
                </c:pt>
                <c:pt idx="53785">
                  <c:v>45186.753472222219</c:v>
                </c:pt>
                <c:pt idx="53786">
                  <c:v>45186.756944444445</c:v>
                </c:pt>
                <c:pt idx="53787">
                  <c:v>45186.760416666664</c:v>
                </c:pt>
                <c:pt idx="53788">
                  <c:v>45186.763888888891</c:v>
                </c:pt>
                <c:pt idx="53789">
                  <c:v>45186.767361111109</c:v>
                </c:pt>
                <c:pt idx="53790">
                  <c:v>45186.770833333336</c:v>
                </c:pt>
                <c:pt idx="53791">
                  <c:v>45186.774305555555</c:v>
                </c:pt>
                <c:pt idx="53792">
                  <c:v>45186.777777777781</c:v>
                </c:pt>
                <c:pt idx="53793">
                  <c:v>45186.78125</c:v>
                </c:pt>
                <c:pt idx="53794">
                  <c:v>45186.784722222219</c:v>
                </c:pt>
                <c:pt idx="53795">
                  <c:v>45186.788194444445</c:v>
                </c:pt>
                <c:pt idx="53796">
                  <c:v>45186.791666666664</c:v>
                </c:pt>
                <c:pt idx="53797">
                  <c:v>45186.795138888891</c:v>
                </c:pt>
                <c:pt idx="53798">
                  <c:v>45186.798611111109</c:v>
                </c:pt>
                <c:pt idx="53799">
                  <c:v>45186.802083333336</c:v>
                </c:pt>
                <c:pt idx="53800">
                  <c:v>45186.805555555555</c:v>
                </c:pt>
                <c:pt idx="53801">
                  <c:v>45186.809027777781</c:v>
                </c:pt>
                <c:pt idx="53802">
                  <c:v>45186.8125</c:v>
                </c:pt>
                <c:pt idx="53803">
                  <c:v>45186.815972222219</c:v>
                </c:pt>
                <c:pt idx="53804">
                  <c:v>45186.819444444445</c:v>
                </c:pt>
                <c:pt idx="53805">
                  <c:v>45186.822916666664</c:v>
                </c:pt>
                <c:pt idx="53806">
                  <c:v>45186.826388888891</c:v>
                </c:pt>
                <c:pt idx="53807">
                  <c:v>45186.829861111109</c:v>
                </c:pt>
                <c:pt idx="53808">
                  <c:v>45186.833333333336</c:v>
                </c:pt>
                <c:pt idx="53809">
                  <c:v>45186.836805555555</c:v>
                </c:pt>
                <c:pt idx="53810">
                  <c:v>45186.840277777781</c:v>
                </c:pt>
                <c:pt idx="53811">
                  <c:v>45186.84375</c:v>
                </c:pt>
                <c:pt idx="53812">
                  <c:v>45186.847222222219</c:v>
                </c:pt>
                <c:pt idx="53813">
                  <c:v>45186.850694444445</c:v>
                </c:pt>
                <c:pt idx="53814">
                  <c:v>45186.854166666664</c:v>
                </c:pt>
                <c:pt idx="53815">
                  <c:v>45186.857638888891</c:v>
                </c:pt>
                <c:pt idx="53816">
                  <c:v>45186.861111111109</c:v>
                </c:pt>
                <c:pt idx="53817">
                  <c:v>45186.864583333336</c:v>
                </c:pt>
                <c:pt idx="53818">
                  <c:v>45186.868055555555</c:v>
                </c:pt>
                <c:pt idx="53819">
                  <c:v>45186.871527777781</c:v>
                </c:pt>
                <c:pt idx="53820">
                  <c:v>45186.875</c:v>
                </c:pt>
                <c:pt idx="53821">
                  <c:v>45186.878472222219</c:v>
                </c:pt>
                <c:pt idx="53822">
                  <c:v>45186.881944444445</c:v>
                </c:pt>
                <c:pt idx="53823">
                  <c:v>45186.885416666664</c:v>
                </c:pt>
                <c:pt idx="53824">
                  <c:v>45186.888888888891</c:v>
                </c:pt>
                <c:pt idx="53825">
                  <c:v>45186.892361111109</c:v>
                </c:pt>
                <c:pt idx="53826">
                  <c:v>45186.895833333336</c:v>
                </c:pt>
                <c:pt idx="53827">
                  <c:v>45186.899305555555</c:v>
                </c:pt>
                <c:pt idx="53828">
                  <c:v>45186.902777777781</c:v>
                </c:pt>
                <c:pt idx="53829">
                  <c:v>45186.90625</c:v>
                </c:pt>
                <c:pt idx="53830">
                  <c:v>45186.909722222219</c:v>
                </c:pt>
                <c:pt idx="53831">
                  <c:v>45186.913194444445</c:v>
                </c:pt>
                <c:pt idx="53832">
                  <c:v>45186.916666666664</c:v>
                </c:pt>
                <c:pt idx="53833">
                  <c:v>45186.920138888891</c:v>
                </c:pt>
                <c:pt idx="53834">
                  <c:v>45186.923611111109</c:v>
                </c:pt>
                <c:pt idx="53835">
                  <c:v>45186.927083333336</c:v>
                </c:pt>
                <c:pt idx="53836">
                  <c:v>45186.930555555555</c:v>
                </c:pt>
                <c:pt idx="53837">
                  <c:v>45186.934027777781</c:v>
                </c:pt>
                <c:pt idx="53838">
                  <c:v>45186.9375</c:v>
                </c:pt>
                <c:pt idx="53839">
                  <c:v>45186.940972222219</c:v>
                </c:pt>
                <c:pt idx="53840">
                  <c:v>45186.944444444445</c:v>
                </c:pt>
                <c:pt idx="53841">
                  <c:v>45186.947916666664</c:v>
                </c:pt>
                <c:pt idx="53842">
                  <c:v>45186.951388888891</c:v>
                </c:pt>
                <c:pt idx="53843">
                  <c:v>45186.954861111109</c:v>
                </c:pt>
                <c:pt idx="53844">
                  <c:v>45186.958333333336</c:v>
                </c:pt>
                <c:pt idx="53845">
                  <c:v>45186.961805555555</c:v>
                </c:pt>
                <c:pt idx="53846">
                  <c:v>45186.965277777781</c:v>
                </c:pt>
                <c:pt idx="53847">
                  <c:v>45186.96875</c:v>
                </c:pt>
                <c:pt idx="53848">
                  <c:v>45186.972222222219</c:v>
                </c:pt>
                <c:pt idx="53849">
                  <c:v>45186.975694444445</c:v>
                </c:pt>
                <c:pt idx="53850">
                  <c:v>45186.979166666664</c:v>
                </c:pt>
                <c:pt idx="53851">
                  <c:v>45186.982638888891</c:v>
                </c:pt>
                <c:pt idx="53852">
                  <c:v>45186.986111111109</c:v>
                </c:pt>
                <c:pt idx="53853">
                  <c:v>45186.989583333336</c:v>
                </c:pt>
                <c:pt idx="53854">
                  <c:v>45186.993055555555</c:v>
                </c:pt>
                <c:pt idx="53855">
                  <c:v>45186.996527777781</c:v>
                </c:pt>
                <c:pt idx="53856">
                  <c:v>45187</c:v>
                </c:pt>
                <c:pt idx="53857">
                  <c:v>45187.003472222219</c:v>
                </c:pt>
                <c:pt idx="53858">
                  <c:v>45187.006944444445</c:v>
                </c:pt>
                <c:pt idx="53859">
                  <c:v>45187.010416666664</c:v>
                </c:pt>
                <c:pt idx="53860">
                  <c:v>45187.013888888891</c:v>
                </c:pt>
                <c:pt idx="53861">
                  <c:v>45187.017361111109</c:v>
                </c:pt>
                <c:pt idx="53862">
                  <c:v>45187.020833333336</c:v>
                </c:pt>
                <c:pt idx="53863">
                  <c:v>45187.024305555555</c:v>
                </c:pt>
                <c:pt idx="53864">
                  <c:v>45187.027777777781</c:v>
                </c:pt>
                <c:pt idx="53865">
                  <c:v>45187.03125</c:v>
                </c:pt>
                <c:pt idx="53866">
                  <c:v>45187.034722222219</c:v>
                </c:pt>
                <c:pt idx="53867">
                  <c:v>45187.038194444445</c:v>
                </c:pt>
                <c:pt idx="53868">
                  <c:v>45187.041666666664</c:v>
                </c:pt>
                <c:pt idx="53869">
                  <c:v>45187.045138888891</c:v>
                </c:pt>
                <c:pt idx="53870">
                  <c:v>45187.048611111109</c:v>
                </c:pt>
                <c:pt idx="53871">
                  <c:v>45187.052083333336</c:v>
                </c:pt>
                <c:pt idx="53872">
                  <c:v>45187.055555555555</c:v>
                </c:pt>
                <c:pt idx="53873">
                  <c:v>45187.059027777781</c:v>
                </c:pt>
                <c:pt idx="53874">
                  <c:v>45187.0625</c:v>
                </c:pt>
                <c:pt idx="53875">
                  <c:v>45187.065972222219</c:v>
                </c:pt>
                <c:pt idx="53876">
                  <c:v>45187.069444444445</c:v>
                </c:pt>
                <c:pt idx="53877">
                  <c:v>45187.072916666664</c:v>
                </c:pt>
                <c:pt idx="53878">
                  <c:v>45187.076388888891</c:v>
                </c:pt>
                <c:pt idx="53879">
                  <c:v>45187.079861111109</c:v>
                </c:pt>
                <c:pt idx="53880">
                  <c:v>45187.083333333336</c:v>
                </c:pt>
                <c:pt idx="53881">
                  <c:v>45187.086805555555</c:v>
                </c:pt>
                <c:pt idx="53882">
                  <c:v>45187.090277777781</c:v>
                </c:pt>
                <c:pt idx="53883">
                  <c:v>45187.09375</c:v>
                </c:pt>
                <c:pt idx="53884">
                  <c:v>45187.097222222219</c:v>
                </c:pt>
                <c:pt idx="53885">
                  <c:v>45187.100694444445</c:v>
                </c:pt>
                <c:pt idx="53886">
                  <c:v>45187.104166666664</c:v>
                </c:pt>
                <c:pt idx="53887">
                  <c:v>45187.107638888891</c:v>
                </c:pt>
                <c:pt idx="53888">
                  <c:v>45187.111111111109</c:v>
                </c:pt>
                <c:pt idx="53889">
                  <c:v>45187.114583333336</c:v>
                </c:pt>
                <c:pt idx="53890">
                  <c:v>45187.118055555555</c:v>
                </c:pt>
                <c:pt idx="53891">
                  <c:v>45187.121527777781</c:v>
                </c:pt>
                <c:pt idx="53892">
                  <c:v>45187.125</c:v>
                </c:pt>
                <c:pt idx="53893">
                  <c:v>45187.128472222219</c:v>
                </c:pt>
                <c:pt idx="53894">
                  <c:v>45187.131944444445</c:v>
                </c:pt>
                <c:pt idx="53895">
                  <c:v>45187.135416666664</c:v>
                </c:pt>
                <c:pt idx="53896">
                  <c:v>45187.138888888891</c:v>
                </c:pt>
                <c:pt idx="53897">
                  <c:v>45187.142361111109</c:v>
                </c:pt>
                <c:pt idx="53898">
                  <c:v>45187.145833333336</c:v>
                </c:pt>
                <c:pt idx="53899">
                  <c:v>45187.149305555555</c:v>
                </c:pt>
                <c:pt idx="53900">
                  <c:v>45187.152777777781</c:v>
                </c:pt>
                <c:pt idx="53901">
                  <c:v>45187.15625</c:v>
                </c:pt>
                <c:pt idx="53902">
                  <c:v>45187.159722222219</c:v>
                </c:pt>
                <c:pt idx="53903">
                  <c:v>45187.163194444445</c:v>
                </c:pt>
                <c:pt idx="53904">
                  <c:v>45187.166666666664</c:v>
                </c:pt>
                <c:pt idx="53905">
                  <c:v>45187.170138888891</c:v>
                </c:pt>
                <c:pt idx="53906">
                  <c:v>45187.173611111109</c:v>
                </c:pt>
                <c:pt idx="53907">
                  <c:v>45187.177083333336</c:v>
                </c:pt>
                <c:pt idx="53908">
                  <c:v>45187.180555555555</c:v>
                </c:pt>
                <c:pt idx="53909">
                  <c:v>45187.184027777781</c:v>
                </c:pt>
                <c:pt idx="53910">
                  <c:v>45187.1875</c:v>
                </c:pt>
                <c:pt idx="53911">
                  <c:v>45187.190972222219</c:v>
                </c:pt>
                <c:pt idx="53912">
                  <c:v>45187.194444444445</c:v>
                </c:pt>
                <c:pt idx="53913">
                  <c:v>45187.197916666664</c:v>
                </c:pt>
                <c:pt idx="53914">
                  <c:v>45187.201388888891</c:v>
                </c:pt>
                <c:pt idx="53915">
                  <c:v>45187.204861111109</c:v>
                </c:pt>
                <c:pt idx="53916">
                  <c:v>45187.208333333336</c:v>
                </c:pt>
                <c:pt idx="53917">
                  <c:v>45187.211805555555</c:v>
                </c:pt>
                <c:pt idx="53918">
                  <c:v>45187.215277777781</c:v>
                </c:pt>
                <c:pt idx="53919">
                  <c:v>45187.21875</c:v>
                </c:pt>
                <c:pt idx="53920">
                  <c:v>45187.222222222219</c:v>
                </c:pt>
                <c:pt idx="53921">
                  <c:v>45187.225694444445</c:v>
                </c:pt>
                <c:pt idx="53922">
                  <c:v>45187.229166666664</c:v>
                </c:pt>
                <c:pt idx="53923">
                  <c:v>45187.232638888891</c:v>
                </c:pt>
                <c:pt idx="53924">
                  <c:v>45187.236111111109</c:v>
                </c:pt>
                <c:pt idx="53925">
                  <c:v>45187.239583333336</c:v>
                </c:pt>
                <c:pt idx="53926">
                  <c:v>45187.243055555555</c:v>
                </c:pt>
                <c:pt idx="53927">
                  <c:v>45187.246527777781</c:v>
                </c:pt>
                <c:pt idx="53928">
                  <c:v>45187.25</c:v>
                </c:pt>
                <c:pt idx="53929">
                  <c:v>45187.253472222219</c:v>
                </c:pt>
                <c:pt idx="53930">
                  <c:v>45187.256944444445</c:v>
                </c:pt>
                <c:pt idx="53931">
                  <c:v>45187.260416666664</c:v>
                </c:pt>
                <c:pt idx="53932">
                  <c:v>45187.263888888891</c:v>
                </c:pt>
                <c:pt idx="53933">
                  <c:v>45187.267361111109</c:v>
                </c:pt>
                <c:pt idx="53934">
                  <c:v>45187.270833333336</c:v>
                </c:pt>
                <c:pt idx="53935">
                  <c:v>45187.274305555555</c:v>
                </c:pt>
                <c:pt idx="53936">
                  <c:v>45187.277777777781</c:v>
                </c:pt>
                <c:pt idx="53937">
                  <c:v>45187.28125</c:v>
                </c:pt>
                <c:pt idx="53938">
                  <c:v>45187.284722222219</c:v>
                </c:pt>
                <c:pt idx="53939">
                  <c:v>45187.288194444445</c:v>
                </c:pt>
                <c:pt idx="53940">
                  <c:v>45187.291666666664</c:v>
                </c:pt>
                <c:pt idx="53941">
                  <c:v>45187.295138888891</c:v>
                </c:pt>
                <c:pt idx="53942">
                  <c:v>45187.298611111109</c:v>
                </c:pt>
                <c:pt idx="53943">
                  <c:v>45187.302083333336</c:v>
                </c:pt>
                <c:pt idx="53944">
                  <c:v>45187.305555555555</c:v>
                </c:pt>
                <c:pt idx="53945">
                  <c:v>45187.309027777781</c:v>
                </c:pt>
                <c:pt idx="53946">
                  <c:v>45187.3125</c:v>
                </c:pt>
                <c:pt idx="53947">
                  <c:v>45187.315972222219</c:v>
                </c:pt>
                <c:pt idx="53948">
                  <c:v>45187.319444444445</c:v>
                </c:pt>
                <c:pt idx="53949">
                  <c:v>45187.322916666664</c:v>
                </c:pt>
                <c:pt idx="53950">
                  <c:v>45187.326388888891</c:v>
                </c:pt>
                <c:pt idx="53951">
                  <c:v>45187.329861111109</c:v>
                </c:pt>
                <c:pt idx="53952">
                  <c:v>45187.333333333336</c:v>
                </c:pt>
                <c:pt idx="53953">
                  <c:v>45187.336805555555</c:v>
                </c:pt>
                <c:pt idx="53954">
                  <c:v>45187.340277777781</c:v>
                </c:pt>
                <c:pt idx="53955">
                  <c:v>45187.34375</c:v>
                </c:pt>
                <c:pt idx="53956">
                  <c:v>45187.347222222219</c:v>
                </c:pt>
                <c:pt idx="53957">
                  <c:v>45187.350694444445</c:v>
                </c:pt>
                <c:pt idx="53958">
                  <c:v>45187.354166666664</c:v>
                </c:pt>
                <c:pt idx="53959">
                  <c:v>45187.357638888891</c:v>
                </c:pt>
                <c:pt idx="53960">
                  <c:v>45187.361111111109</c:v>
                </c:pt>
                <c:pt idx="53961">
                  <c:v>45187.364583333336</c:v>
                </c:pt>
                <c:pt idx="53962">
                  <c:v>45187.368055555555</c:v>
                </c:pt>
                <c:pt idx="53963">
                  <c:v>45187.371527777781</c:v>
                </c:pt>
                <c:pt idx="53964">
                  <c:v>45187.375</c:v>
                </c:pt>
                <c:pt idx="53965">
                  <c:v>45187.378472222219</c:v>
                </c:pt>
                <c:pt idx="53966">
                  <c:v>45187.381944444445</c:v>
                </c:pt>
                <c:pt idx="53967">
                  <c:v>45187.385416666664</c:v>
                </c:pt>
                <c:pt idx="53968">
                  <c:v>45187.388888888891</c:v>
                </c:pt>
                <c:pt idx="53969">
                  <c:v>45187.392361111109</c:v>
                </c:pt>
                <c:pt idx="53970">
                  <c:v>45187.395833333336</c:v>
                </c:pt>
                <c:pt idx="53971">
                  <c:v>45187.399305555555</c:v>
                </c:pt>
                <c:pt idx="53972">
                  <c:v>45187.402777777781</c:v>
                </c:pt>
                <c:pt idx="53973">
                  <c:v>45187.40625</c:v>
                </c:pt>
                <c:pt idx="53974">
                  <c:v>45187.409722222219</c:v>
                </c:pt>
                <c:pt idx="53975">
                  <c:v>45187.413194444445</c:v>
                </c:pt>
                <c:pt idx="53976">
                  <c:v>45187.416666666664</c:v>
                </c:pt>
                <c:pt idx="53977">
                  <c:v>45187.420138888891</c:v>
                </c:pt>
                <c:pt idx="53978">
                  <c:v>45187.423611111109</c:v>
                </c:pt>
                <c:pt idx="53979">
                  <c:v>45187.427083333336</c:v>
                </c:pt>
                <c:pt idx="53980">
                  <c:v>45187.430555555555</c:v>
                </c:pt>
                <c:pt idx="53981">
                  <c:v>45187.434027777781</c:v>
                </c:pt>
                <c:pt idx="53982">
                  <c:v>45187.4375</c:v>
                </c:pt>
                <c:pt idx="53983">
                  <c:v>45187.440972222219</c:v>
                </c:pt>
                <c:pt idx="53984">
                  <c:v>45187.444444444445</c:v>
                </c:pt>
                <c:pt idx="53985">
                  <c:v>45187.447916666664</c:v>
                </c:pt>
                <c:pt idx="53986">
                  <c:v>45187.451388888891</c:v>
                </c:pt>
                <c:pt idx="53987">
                  <c:v>45187.454861111109</c:v>
                </c:pt>
                <c:pt idx="53988">
                  <c:v>45187.458333333336</c:v>
                </c:pt>
                <c:pt idx="53989">
                  <c:v>45187.461805555555</c:v>
                </c:pt>
                <c:pt idx="53990">
                  <c:v>45187.465277777781</c:v>
                </c:pt>
                <c:pt idx="53991">
                  <c:v>45187.46875</c:v>
                </c:pt>
                <c:pt idx="53992">
                  <c:v>45187.472222222219</c:v>
                </c:pt>
                <c:pt idx="53993">
                  <c:v>45187.475694444445</c:v>
                </c:pt>
                <c:pt idx="53994">
                  <c:v>45187.479166666664</c:v>
                </c:pt>
                <c:pt idx="53995">
                  <c:v>45187.482638888891</c:v>
                </c:pt>
                <c:pt idx="53996">
                  <c:v>45187.486111111109</c:v>
                </c:pt>
                <c:pt idx="53997">
                  <c:v>45187.489583333336</c:v>
                </c:pt>
                <c:pt idx="53998">
                  <c:v>45187.493055555555</c:v>
                </c:pt>
                <c:pt idx="53999">
                  <c:v>45187.496527777781</c:v>
                </c:pt>
                <c:pt idx="54000">
                  <c:v>45187.5</c:v>
                </c:pt>
                <c:pt idx="54001">
                  <c:v>45187.503472222219</c:v>
                </c:pt>
                <c:pt idx="54002">
                  <c:v>45187.506944444445</c:v>
                </c:pt>
                <c:pt idx="54003">
                  <c:v>45187.510416666664</c:v>
                </c:pt>
                <c:pt idx="54004">
                  <c:v>45187.513888888891</c:v>
                </c:pt>
                <c:pt idx="54005">
                  <c:v>45187.517361111109</c:v>
                </c:pt>
                <c:pt idx="54006">
                  <c:v>45187.520833333336</c:v>
                </c:pt>
                <c:pt idx="54007">
                  <c:v>45187.524305555555</c:v>
                </c:pt>
                <c:pt idx="54008">
                  <c:v>45187.527777777781</c:v>
                </c:pt>
                <c:pt idx="54009">
                  <c:v>45187.53125</c:v>
                </c:pt>
                <c:pt idx="54010">
                  <c:v>45187.534722222219</c:v>
                </c:pt>
                <c:pt idx="54011">
                  <c:v>45187.538194444445</c:v>
                </c:pt>
                <c:pt idx="54012">
                  <c:v>45187.541666666664</c:v>
                </c:pt>
                <c:pt idx="54013">
                  <c:v>45187.545138888891</c:v>
                </c:pt>
                <c:pt idx="54014">
                  <c:v>45187.548611111109</c:v>
                </c:pt>
                <c:pt idx="54015">
                  <c:v>45187.552083333336</c:v>
                </c:pt>
                <c:pt idx="54016">
                  <c:v>45187.555555555555</c:v>
                </c:pt>
                <c:pt idx="54017">
                  <c:v>45187.559027777781</c:v>
                </c:pt>
                <c:pt idx="54018">
                  <c:v>45187.5625</c:v>
                </c:pt>
                <c:pt idx="54019">
                  <c:v>45187.565972222219</c:v>
                </c:pt>
                <c:pt idx="54020">
                  <c:v>45187.569444444445</c:v>
                </c:pt>
                <c:pt idx="54021">
                  <c:v>45187.572916666664</c:v>
                </c:pt>
                <c:pt idx="54022">
                  <c:v>45187.576388888891</c:v>
                </c:pt>
                <c:pt idx="54023">
                  <c:v>45187.579861111109</c:v>
                </c:pt>
                <c:pt idx="54024">
                  <c:v>45187.583333333336</c:v>
                </c:pt>
                <c:pt idx="54025">
                  <c:v>45187.586805555555</c:v>
                </c:pt>
                <c:pt idx="54026">
                  <c:v>45187.590277777781</c:v>
                </c:pt>
                <c:pt idx="54027">
                  <c:v>45187.59375</c:v>
                </c:pt>
                <c:pt idx="54028">
                  <c:v>45187.597222222219</c:v>
                </c:pt>
                <c:pt idx="54029">
                  <c:v>45187.600694444445</c:v>
                </c:pt>
                <c:pt idx="54030">
                  <c:v>45187.604166666664</c:v>
                </c:pt>
                <c:pt idx="54031">
                  <c:v>45187.607638888891</c:v>
                </c:pt>
                <c:pt idx="54032">
                  <c:v>45187.611111111109</c:v>
                </c:pt>
                <c:pt idx="54033">
                  <c:v>45187.614583333336</c:v>
                </c:pt>
                <c:pt idx="54034">
                  <c:v>45187.618055555555</c:v>
                </c:pt>
                <c:pt idx="54035">
                  <c:v>45187.621527777781</c:v>
                </c:pt>
                <c:pt idx="54036">
                  <c:v>45187.625</c:v>
                </c:pt>
                <c:pt idx="54037">
                  <c:v>45187.628472222219</c:v>
                </c:pt>
                <c:pt idx="54038">
                  <c:v>45187.631944444445</c:v>
                </c:pt>
                <c:pt idx="54039">
                  <c:v>45187.635416666664</c:v>
                </c:pt>
                <c:pt idx="54040">
                  <c:v>45187.638888888891</c:v>
                </c:pt>
                <c:pt idx="54041">
                  <c:v>45187.642361111109</c:v>
                </c:pt>
                <c:pt idx="54042">
                  <c:v>45187.645833333336</c:v>
                </c:pt>
                <c:pt idx="54043">
                  <c:v>45187.649305555555</c:v>
                </c:pt>
                <c:pt idx="54044">
                  <c:v>45187.652777777781</c:v>
                </c:pt>
                <c:pt idx="54045">
                  <c:v>45187.65625</c:v>
                </c:pt>
                <c:pt idx="54046">
                  <c:v>45187.659722222219</c:v>
                </c:pt>
                <c:pt idx="54047">
                  <c:v>45187.663194444445</c:v>
                </c:pt>
                <c:pt idx="54048">
                  <c:v>45187.666666666664</c:v>
                </c:pt>
                <c:pt idx="54049">
                  <c:v>45187.670138888891</c:v>
                </c:pt>
                <c:pt idx="54050">
                  <c:v>45187.673611111109</c:v>
                </c:pt>
                <c:pt idx="54051">
                  <c:v>45187.677083333336</c:v>
                </c:pt>
                <c:pt idx="54052">
                  <c:v>45187.680555555555</c:v>
                </c:pt>
                <c:pt idx="54053">
                  <c:v>45187.684027777781</c:v>
                </c:pt>
                <c:pt idx="54054">
                  <c:v>45187.6875</c:v>
                </c:pt>
                <c:pt idx="54055">
                  <c:v>45187.690972222219</c:v>
                </c:pt>
                <c:pt idx="54056">
                  <c:v>45187.694444444445</c:v>
                </c:pt>
                <c:pt idx="54057">
                  <c:v>45187.697916666664</c:v>
                </c:pt>
                <c:pt idx="54058">
                  <c:v>45187.701388888891</c:v>
                </c:pt>
                <c:pt idx="54059">
                  <c:v>45187.704861111109</c:v>
                </c:pt>
                <c:pt idx="54060">
                  <c:v>45187.708333333336</c:v>
                </c:pt>
                <c:pt idx="54061">
                  <c:v>45187.711805555555</c:v>
                </c:pt>
                <c:pt idx="54062">
                  <c:v>45187.715277777781</c:v>
                </c:pt>
                <c:pt idx="54063">
                  <c:v>45187.71875</c:v>
                </c:pt>
                <c:pt idx="54064">
                  <c:v>45187.722222222219</c:v>
                </c:pt>
                <c:pt idx="54065">
                  <c:v>45187.725694444445</c:v>
                </c:pt>
                <c:pt idx="54066">
                  <c:v>45187.729166666664</c:v>
                </c:pt>
                <c:pt idx="54067">
                  <c:v>45187.732638888891</c:v>
                </c:pt>
                <c:pt idx="54068">
                  <c:v>45187.736111111109</c:v>
                </c:pt>
                <c:pt idx="54069">
                  <c:v>45187.739583333336</c:v>
                </c:pt>
                <c:pt idx="54070">
                  <c:v>45187.743055555555</c:v>
                </c:pt>
                <c:pt idx="54071">
                  <c:v>45187.746527777781</c:v>
                </c:pt>
                <c:pt idx="54072">
                  <c:v>45187.75</c:v>
                </c:pt>
                <c:pt idx="54073">
                  <c:v>45187.753472222219</c:v>
                </c:pt>
                <c:pt idx="54074">
                  <c:v>45187.756944444445</c:v>
                </c:pt>
                <c:pt idx="54075">
                  <c:v>45187.760416666664</c:v>
                </c:pt>
                <c:pt idx="54076">
                  <c:v>45187.763888888891</c:v>
                </c:pt>
                <c:pt idx="54077">
                  <c:v>45187.767361111109</c:v>
                </c:pt>
                <c:pt idx="54078">
                  <c:v>45187.770833333336</c:v>
                </c:pt>
                <c:pt idx="54079">
                  <c:v>45187.774305555555</c:v>
                </c:pt>
                <c:pt idx="54080">
                  <c:v>45187.777777777781</c:v>
                </c:pt>
                <c:pt idx="54081">
                  <c:v>45187.78125</c:v>
                </c:pt>
                <c:pt idx="54082">
                  <c:v>45187.784722222219</c:v>
                </c:pt>
                <c:pt idx="54083">
                  <c:v>45187.788194444445</c:v>
                </c:pt>
                <c:pt idx="54084">
                  <c:v>45187.791666666664</c:v>
                </c:pt>
                <c:pt idx="54085">
                  <c:v>45187.795138888891</c:v>
                </c:pt>
                <c:pt idx="54086">
                  <c:v>45187.798611111109</c:v>
                </c:pt>
                <c:pt idx="54087">
                  <c:v>45187.802083333336</c:v>
                </c:pt>
                <c:pt idx="54088">
                  <c:v>45187.805555555555</c:v>
                </c:pt>
                <c:pt idx="54089">
                  <c:v>45187.809027777781</c:v>
                </c:pt>
                <c:pt idx="54090">
                  <c:v>45187.8125</c:v>
                </c:pt>
                <c:pt idx="54091">
                  <c:v>45187.815972222219</c:v>
                </c:pt>
                <c:pt idx="54092">
                  <c:v>45187.819444444445</c:v>
                </c:pt>
                <c:pt idx="54093">
                  <c:v>45187.822916666664</c:v>
                </c:pt>
                <c:pt idx="54094">
                  <c:v>45187.826388888891</c:v>
                </c:pt>
                <c:pt idx="54095">
                  <c:v>45187.829861111109</c:v>
                </c:pt>
                <c:pt idx="54096">
                  <c:v>45187.833333333336</c:v>
                </c:pt>
                <c:pt idx="54097">
                  <c:v>45187.836805555555</c:v>
                </c:pt>
                <c:pt idx="54098">
                  <c:v>45187.840277777781</c:v>
                </c:pt>
                <c:pt idx="54099">
                  <c:v>45187.84375</c:v>
                </c:pt>
                <c:pt idx="54100">
                  <c:v>45187.847222222219</c:v>
                </c:pt>
                <c:pt idx="54101">
                  <c:v>45187.850694444445</c:v>
                </c:pt>
                <c:pt idx="54102">
                  <c:v>45187.854166666664</c:v>
                </c:pt>
                <c:pt idx="54103">
                  <c:v>45187.857638888891</c:v>
                </c:pt>
                <c:pt idx="54104">
                  <c:v>45187.861111111109</c:v>
                </c:pt>
                <c:pt idx="54105">
                  <c:v>45187.864583333336</c:v>
                </c:pt>
                <c:pt idx="54106">
                  <c:v>45187.868055555555</c:v>
                </c:pt>
                <c:pt idx="54107">
                  <c:v>45187.871527777781</c:v>
                </c:pt>
                <c:pt idx="54108">
                  <c:v>45187.875</c:v>
                </c:pt>
                <c:pt idx="54109">
                  <c:v>45187.878472222219</c:v>
                </c:pt>
                <c:pt idx="54110">
                  <c:v>45187.881944444445</c:v>
                </c:pt>
                <c:pt idx="54111">
                  <c:v>45187.885416666664</c:v>
                </c:pt>
                <c:pt idx="54112">
                  <c:v>45187.888888888891</c:v>
                </c:pt>
                <c:pt idx="54113">
                  <c:v>45187.892361111109</c:v>
                </c:pt>
                <c:pt idx="54114">
                  <c:v>45187.895833333336</c:v>
                </c:pt>
                <c:pt idx="54115">
                  <c:v>45187.899305555555</c:v>
                </c:pt>
                <c:pt idx="54116">
                  <c:v>45187.902777777781</c:v>
                </c:pt>
                <c:pt idx="54117">
                  <c:v>45187.90625</c:v>
                </c:pt>
                <c:pt idx="54118">
                  <c:v>45187.909722222219</c:v>
                </c:pt>
                <c:pt idx="54119">
                  <c:v>45187.913194444445</c:v>
                </c:pt>
                <c:pt idx="54120">
                  <c:v>45187.916666666664</c:v>
                </c:pt>
                <c:pt idx="54121">
                  <c:v>45187.920138888891</c:v>
                </c:pt>
                <c:pt idx="54122">
                  <c:v>45187.923611111109</c:v>
                </c:pt>
                <c:pt idx="54123">
                  <c:v>45187.927083333336</c:v>
                </c:pt>
                <c:pt idx="54124">
                  <c:v>45187.930555555555</c:v>
                </c:pt>
                <c:pt idx="54125">
                  <c:v>45187.934027777781</c:v>
                </c:pt>
                <c:pt idx="54126">
                  <c:v>45187.9375</c:v>
                </c:pt>
                <c:pt idx="54127">
                  <c:v>45187.940972222219</c:v>
                </c:pt>
                <c:pt idx="54128">
                  <c:v>45187.944444444445</c:v>
                </c:pt>
                <c:pt idx="54129">
                  <c:v>45187.947916666664</c:v>
                </c:pt>
                <c:pt idx="54130">
                  <c:v>45187.951388888891</c:v>
                </c:pt>
                <c:pt idx="54131">
                  <c:v>45187.954861111109</c:v>
                </c:pt>
                <c:pt idx="54132">
                  <c:v>45187.958333333336</c:v>
                </c:pt>
                <c:pt idx="54133">
                  <c:v>45187.961805555555</c:v>
                </c:pt>
                <c:pt idx="54134">
                  <c:v>45187.965277777781</c:v>
                </c:pt>
                <c:pt idx="54135">
                  <c:v>45187.96875</c:v>
                </c:pt>
                <c:pt idx="54136">
                  <c:v>45187.972222222219</c:v>
                </c:pt>
                <c:pt idx="54137">
                  <c:v>45187.975694444445</c:v>
                </c:pt>
                <c:pt idx="54138">
                  <c:v>45187.979166666664</c:v>
                </c:pt>
                <c:pt idx="54139">
                  <c:v>45187.982638888891</c:v>
                </c:pt>
                <c:pt idx="54140">
                  <c:v>45187.986111111109</c:v>
                </c:pt>
                <c:pt idx="54141">
                  <c:v>45187.989583333336</c:v>
                </c:pt>
                <c:pt idx="54142">
                  <c:v>45187.993055555555</c:v>
                </c:pt>
                <c:pt idx="54143">
                  <c:v>45187.996527777781</c:v>
                </c:pt>
                <c:pt idx="54144">
                  <c:v>45188</c:v>
                </c:pt>
                <c:pt idx="54145">
                  <c:v>45188.003472222219</c:v>
                </c:pt>
                <c:pt idx="54146">
                  <c:v>45188.006944444445</c:v>
                </c:pt>
                <c:pt idx="54147">
                  <c:v>45188.010416666664</c:v>
                </c:pt>
                <c:pt idx="54148">
                  <c:v>45188.013888888891</c:v>
                </c:pt>
                <c:pt idx="54149">
                  <c:v>45188.017361111109</c:v>
                </c:pt>
                <c:pt idx="54150">
                  <c:v>45188.020833333336</c:v>
                </c:pt>
                <c:pt idx="54151">
                  <c:v>45188.024305555555</c:v>
                </c:pt>
                <c:pt idx="54152">
                  <c:v>45188.027777777781</c:v>
                </c:pt>
                <c:pt idx="54153">
                  <c:v>45188.03125</c:v>
                </c:pt>
                <c:pt idx="54154">
                  <c:v>45188.034722222219</c:v>
                </c:pt>
                <c:pt idx="54155">
                  <c:v>45188.038194444445</c:v>
                </c:pt>
                <c:pt idx="54156">
                  <c:v>45188.041666666664</c:v>
                </c:pt>
                <c:pt idx="54157">
                  <c:v>45188.045138888891</c:v>
                </c:pt>
                <c:pt idx="54158">
                  <c:v>45188.048611111109</c:v>
                </c:pt>
                <c:pt idx="54159">
                  <c:v>45188.052083333336</c:v>
                </c:pt>
                <c:pt idx="54160">
                  <c:v>45188.055555555555</c:v>
                </c:pt>
                <c:pt idx="54161">
                  <c:v>45188.059027777781</c:v>
                </c:pt>
                <c:pt idx="54162">
                  <c:v>45188.0625</c:v>
                </c:pt>
                <c:pt idx="54163">
                  <c:v>45188.065972222219</c:v>
                </c:pt>
                <c:pt idx="54164">
                  <c:v>45188.069444444445</c:v>
                </c:pt>
                <c:pt idx="54165">
                  <c:v>45188.072916666664</c:v>
                </c:pt>
                <c:pt idx="54166">
                  <c:v>45188.076388888891</c:v>
                </c:pt>
                <c:pt idx="54167">
                  <c:v>45188.079861111109</c:v>
                </c:pt>
                <c:pt idx="54168">
                  <c:v>45188.083333333336</c:v>
                </c:pt>
                <c:pt idx="54169">
                  <c:v>45188.086805555555</c:v>
                </c:pt>
                <c:pt idx="54170">
                  <c:v>45188.090277777781</c:v>
                </c:pt>
                <c:pt idx="54171">
                  <c:v>45188.09375</c:v>
                </c:pt>
                <c:pt idx="54172">
                  <c:v>45188.097222222219</c:v>
                </c:pt>
                <c:pt idx="54173">
                  <c:v>45188.100694444445</c:v>
                </c:pt>
                <c:pt idx="54174">
                  <c:v>45188.104166666664</c:v>
                </c:pt>
                <c:pt idx="54175">
                  <c:v>45188.107638888891</c:v>
                </c:pt>
                <c:pt idx="54176">
                  <c:v>45188.111111111109</c:v>
                </c:pt>
                <c:pt idx="54177">
                  <c:v>45188.114583333336</c:v>
                </c:pt>
                <c:pt idx="54178">
                  <c:v>45188.118055555555</c:v>
                </c:pt>
                <c:pt idx="54179">
                  <c:v>45188.121527777781</c:v>
                </c:pt>
                <c:pt idx="54180">
                  <c:v>45188.125</c:v>
                </c:pt>
                <c:pt idx="54181">
                  <c:v>45188.128472222219</c:v>
                </c:pt>
                <c:pt idx="54182">
                  <c:v>45188.131944444445</c:v>
                </c:pt>
                <c:pt idx="54183">
                  <c:v>45188.135416666664</c:v>
                </c:pt>
                <c:pt idx="54184">
                  <c:v>45188.138888888891</c:v>
                </c:pt>
                <c:pt idx="54185">
                  <c:v>45188.142361111109</c:v>
                </c:pt>
                <c:pt idx="54186">
                  <c:v>45188.145833333336</c:v>
                </c:pt>
                <c:pt idx="54187">
                  <c:v>45188.149305555555</c:v>
                </c:pt>
                <c:pt idx="54188">
                  <c:v>45188.152777777781</c:v>
                </c:pt>
                <c:pt idx="54189">
                  <c:v>45188.15625</c:v>
                </c:pt>
                <c:pt idx="54190">
                  <c:v>45188.159722222219</c:v>
                </c:pt>
                <c:pt idx="54191">
                  <c:v>45188.163194444445</c:v>
                </c:pt>
                <c:pt idx="54192">
                  <c:v>45188.166666666664</c:v>
                </c:pt>
                <c:pt idx="54193">
                  <c:v>45188.170138888891</c:v>
                </c:pt>
                <c:pt idx="54194">
                  <c:v>45188.173611111109</c:v>
                </c:pt>
                <c:pt idx="54195">
                  <c:v>45188.177083333336</c:v>
                </c:pt>
                <c:pt idx="54196">
                  <c:v>45188.180555555555</c:v>
                </c:pt>
                <c:pt idx="54197">
                  <c:v>45188.184027777781</c:v>
                </c:pt>
                <c:pt idx="54198">
                  <c:v>45188.1875</c:v>
                </c:pt>
                <c:pt idx="54199">
                  <c:v>45188.190972222219</c:v>
                </c:pt>
                <c:pt idx="54200">
                  <c:v>45188.194444444445</c:v>
                </c:pt>
                <c:pt idx="54201">
                  <c:v>45188.197916666664</c:v>
                </c:pt>
                <c:pt idx="54202">
                  <c:v>45188.201388888891</c:v>
                </c:pt>
                <c:pt idx="54203">
                  <c:v>45188.204861111109</c:v>
                </c:pt>
                <c:pt idx="54204">
                  <c:v>45188.208333333336</c:v>
                </c:pt>
                <c:pt idx="54205">
                  <c:v>45188.211805555555</c:v>
                </c:pt>
                <c:pt idx="54206">
                  <c:v>45188.215277777781</c:v>
                </c:pt>
                <c:pt idx="54207">
                  <c:v>45188.21875</c:v>
                </c:pt>
                <c:pt idx="54208">
                  <c:v>45188.222222222219</c:v>
                </c:pt>
                <c:pt idx="54209">
                  <c:v>45188.225694444445</c:v>
                </c:pt>
                <c:pt idx="54210">
                  <c:v>45188.229166666664</c:v>
                </c:pt>
                <c:pt idx="54211">
                  <c:v>45188.232638888891</c:v>
                </c:pt>
                <c:pt idx="54212">
                  <c:v>45188.236111111109</c:v>
                </c:pt>
                <c:pt idx="54213">
                  <c:v>45188.239583333336</c:v>
                </c:pt>
                <c:pt idx="54214">
                  <c:v>45188.243055555555</c:v>
                </c:pt>
                <c:pt idx="54215">
                  <c:v>45188.246527777781</c:v>
                </c:pt>
                <c:pt idx="54216">
                  <c:v>45188.25</c:v>
                </c:pt>
                <c:pt idx="54217">
                  <c:v>45188.253472222219</c:v>
                </c:pt>
                <c:pt idx="54218">
                  <c:v>45188.256944444445</c:v>
                </c:pt>
                <c:pt idx="54219">
                  <c:v>45188.260416666664</c:v>
                </c:pt>
                <c:pt idx="54220">
                  <c:v>45188.263888888891</c:v>
                </c:pt>
                <c:pt idx="54221">
                  <c:v>45188.267361111109</c:v>
                </c:pt>
                <c:pt idx="54222">
                  <c:v>45188.270833333336</c:v>
                </c:pt>
                <c:pt idx="54223">
                  <c:v>45188.274305555555</c:v>
                </c:pt>
                <c:pt idx="54224">
                  <c:v>45188.277777777781</c:v>
                </c:pt>
                <c:pt idx="54225">
                  <c:v>45188.28125</c:v>
                </c:pt>
                <c:pt idx="54226">
                  <c:v>45188.284722222219</c:v>
                </c:pt>
                <c:pt idx="54227">
                  <c:v>45188.288194444445</c:v>
                </c:pt>
                <c:pt idx="54228">
                  <c:v>45188.291666666664</c:v>
                </c:pt>
                <c:pt idx="54229">
                  <c:v>45188.295138888891</c:v>
                </c:pt>
                <c:pt idx="54230">
                  <c:v>45188.298611111109</c:v>
                </c:pt>
                <c:pt idx="54231">
                  <c:v>45188.302083333336</c:v>
                </c:pt>
                <c:pt idx="54232">
                  <c:v>45188.305555555555</c:v>
                </c:pt>
                <c:pt idx="54233">
                  <c:v>45188.309027777781</c:v>
                </c:pt>
                <c:pt idx="54234">
                  <c:v>45188.3125</c:v>
                </c:pt>
                <c:pt idx="54235">
                  <c:v>45188.315972222219</c:v>
                </c:pt>
                <c:pt idx="54236">
                  <c:v>45188.319444444445</c:v>
                </c:pt>
                <c:pt idx="54237">
                  <c:v>45188.322916666664</c:v>
                </c:pt>
                <c:pt idx="54238">
                  <c:v>45188.326388888891</c:v>
                </c:pt>
                <c:pt idx="54239">
                  <c:v>45188.329861111109</c:v>
                </c:pt>
                <c:pt idx="54240">
                  <c:v>45188.333333333336</c:v>
                </c:pt>
                <c:pt idx="54241">
                  <c:v>45188.336805555555</c:v>
                </c:pt>
                <c:pt idx="54242">
                  <c:v>45188.340277777781</c:v>
                </c:pt>
                <c:pt idx="54243">
                  <c:v>45188.34375</c:v>
                </c:pt>
                <c:pt idx="54244">
                  <c:v>45188.347222222219</c:v>
                </c:pt>
                <c:pt idx="54245">
                  <c:v>45188.350694444445</c:v>
                </c:pt>
                <c:pt idx="54246">
                  <c:v>45188.354166666664</c:v>
                </c:pt>
                <c:pt idx="54247">
                  <c:v>45188.357638888891</c:v>
                </c:pt>
                <c:pt idx="54248">
                  <c:v>45188.361111111109</c:v>
                </c:pt>
                <c:pt idx="54249">
                  <c:v>45188.364583333336</c:v>
                </c:pt>
                <c:pt idx="54250">
                  <c:v>45188.368055555555</c:v>
                </c:pt>
                <c:pt idx="54251">
                  <c:v>45188.371527777781</c:v>
                </c:pt>
                <c:pt idx="54252">
                  <c:v>45188.375</c:v>
                </c:pt>
                <c:pt idx="54253">
                  <c:v>45188.378472222219</c:v>
                </c:pt>
                <c:pt idx="54254">
                  <c:v>45188.381944444445</c:v>
                </c:pt>
                <c:pt idx="54255">
                  <c:v>45188.385416666664</c:v>
                </c:pt>
                <c:pt idx="54256">
                  <c:v>45188.388888888891</c:v>
                </c:pt>
                <c:pt idx="54257">
                  <c:v>45188.392361111109</c:v>
                </c:pt>
                <c:pt idx="54258">
                  <c:v>45188.395833333336</c:v>
                </c:pt>
                <c:pt idx="54259">
                  <c:v>45188.399305555555</c:v>
                </c:pt>
                <c:pt idx="54260">
                  <c:v>45188.402777777781</c:v>
                </c:pt>
                <c:pt idx="54261">
                  <c:v>45188.40625</c:v>
                </c:pt>
                <c:pt idx="54262">
                  <c:v>45188.409722222219</c:v>
                </c:pt>
                <c:pt idx="54263">
                  <c:v>45188.413194444445</c:v>
                </c:pt>
                <c:pt idx="54264">
                  <c:v>45188.416666666664</c:v>
                </c:pt>
                <c:pt idx="54265">
                  <c:v>45188.420138888891</c:v>
                </c:pt>
                <c:pt idx="54266">
                  <c:v>45188.423611111109</c:v>
                </c:pt>
                <c:pt idx="54267">
                  <c:v>45188.427083333336</c:v>
                </c:pt>
                <c:pt idx="54268">
                  <c:v>45188.430555555555</c:v>
                </c:pt>
                <c:pt idx="54269">
                  <c:v>45188.434027777781</c:v>
                </c:pt>
                <c:pt idx="54270">
                  <c:v>45188.4375</c:v>
                </c:pt>
                <c:pt idx="54271">
                  <c:v>45188.440972222219</c:v>
                </c:pt>
                <c:pt idx="54272">
                  <c:v>45188.444444444445</c:v>
                </c:pt>
                <c:pt idx="54273">
                  <c:v>45188.447916666664</c:v>
                </c:pt>
                <c:pt idx="54274">
                  <c:v>45188.451388888891</c:v>
                </c:pt>
                <c:pt idx="54275">
                  <c:v>45188.454861111109</c:v>
                </c:pt>
                <c:pt idx="54276">
                  <c:v>45188.458333333336</c:v>
                </c:pt>
                <c:pt idx="54277">
                  <c:v>45188.461805555555</c:v>
                </c:pt>
                <c:pt idx="54278">
                  <c:v>45188.465277777781</c:v>
                </c:pt>
                <c:pt idx="54279">
                  <c:v>45188.46875</c:v>
                </c:pt>
                <c:pt idx="54280">
                  <c:v>45188.472222222219</c:v>
                </c:pt>
                <c:pt idx="54281">
                  <c:v>45188.475694444445</c:v>
                </c:pt>
                <c:pt idx="54282">
                  <c:v>45188.479166666664</c:v>
                </c:pt>
                <c:pt idx="54283">
                  <c:v>45188.482638888891</c:v>
                </c:pt>
                <c:pt idx="54284">
                  <c:v>45188.486111111109</c:v>
                </c:pt>
                <c:pt idx="54285">
                  <c:v>45188.489583333336</c:v>
                </c:pt>
                <c:pt idx="54286">
                  <c:v>45188.493055555555</c:v>
                </c:pt>
                <c:pt idx="54287">
                  <c:v>45188.496527777781</c:v>
                </c:pt>
                <c:pt idx="54288">
                  <c:v>45188.5</c:v>
                </c:pt>
                <c:pt idx="54289">
                  <c:v>45188.503472222219</c:v>
                </c:pt>
                <c:pt idx="54290">
                  <c:v>45188.506944444445</c:v>
                </c:pt>
                <c:pt idx="54291">
                  <c:v>45188.510416666664</c:v>
                </c:pt>
                <c:pt idx="54292">
                  <c:v>45188.513888888891</c:v>
                </c:pt>
                <c:pt idx="54293">
                  <c:v>45188.517361111109</c:v>
                </c:pt>
                <c:pt idx="54294">
                  <c:v>45188.520833333336</c:v>
                </c:pt>
                <c:pt idx="54295">
                  <c:v>45188.524305555555</c:v>
                </c:pt>
                <c:pt idx="54296">
                  <c:v>45188.527777777781</c:v>
                </c:pt>
                <c:pt idx="54297">
                  <c:v>45188.53125</c:v>
                </c:pt>
                <c:pt idx="54298">
                  <c:v>45188.534722222219</c:v>
                </c:pt>
                <c:pt idx="54299">
                  <c:v>45188.538194444445</c:v>
                </c:pt>
                <c:pt idx="54300">
                  <c:v>45188.541666666664</c:v>
                </c:pt>
                <c:pt idx="54301">
                  <c:v>45188.545138888891</c:v>
                </c:pt>
                <c:pt idx="54302">
                  <c:v>45188.548611111109</c:v>
                </c:pt>
                <c:pt idx="54303">
                  <c:v>45188.552083333336</c:v>
                </c:pt>
                <c:pt idx="54304">
                  <c:v>45188.555555555555</c:v>
                </c:pt>
                <c:pt idx="54305">
                  <c:v>45188.559027777781</c:v>
                </c:pt>
                <c:pt idx="54306">
                  <c:v>45188.5625</c:v>
                </c:pt>
                <c:pt idx="54307">
                  <c:v>45188.565972222219</c:v>
                </c:pt>
                <c:pt idx="54308">
                  <c:v>45188.569444444445</c:v>
                </c:pt>
                <c:pt idx="54309">
                  <c:v>45188.572916666664</c:v>
                </c:pt>
                <c:pt idx="54310">
                  <c:v>45188.576388888891</c:v>
                </c:pt>
                <c:pt idx="54311">
                  <c:v>45188.579861111109</c:v>
                </c:pt>
                <c:pt idx="54312">
                  <c:v>45188.583333333336</c:v>
                </c:pt>
                <c:pt idx="54313">
                  <c:v>45188.586805555555</c:v>
                </c:pt>
                <c:pt idx="54314">
                  <c:v>45188.590277777781</c:v>
                </c:pt>
                <c:pt idx="54315">
                  <c:v>45188.59375</c:v>
                </c:pt>
                <c:pt idx="54316">
                  <c:v>45188.597222222219</c:v>
                </c:pt>
                <c:pt idx="54317">
                  <c:v>45188.600694444445</c:v>
                </c:pt>
                <c:pt idx="54318">
                  <c:v>45188.604166666664</c:v>
                </c:pt>
                <c:pt idx="54319">
                  <c:v>45188.607638888891</c:v>
                </c:pt>
                <c:pt idx="54320">
                  <c:v>45188.611111111109</c:v>
                </c:pt>
                <c:pt idx="54321">
                  <c:v>45188.614583333336</c:v>
                </c:pt>
                <c:pt idx="54322">
                  <c:v>45188.618055555555</c:v>
                </c:pt>
                <c:pt idx="54323">
                  <c:v>45188.621527777781</c:v>
                </c:pt>
                <c:pt idx="54324">
                  <c:v>45188.625</c:v>
                </c:pt>
                <c:pt idx="54325">
                  <c:v>45188.628472222219</c:v>
                </c:pt>
                <c:pt idx="54326">
                  <c:v>45188.631944444445</c:v>
                </c:pt>
                <c:pt idx="54327">
                  <c:v>45188.635416666664</c:v>
                </c:pt>
                <c:pt idx="54328">
                  <c:v>45188.638888888891</c:v>
                </c:pt>
                <c:pt idx="54329">
                  <c:v>45188.642361111109</c:v>
                </c:pt>
                <c:pt idx="54330">
                  <c:v>45188.645833333336</c:v>
                </c:pt>
                <c:pt idx="54331">
                  <c:v>45188.649305555555</c:v>
                </c:pt>
                <c:pt idx="54332">
                  <c:v>45188.652777777781</c:v>
                </c:pt>
                <c:pt idx="54333">
                  <c:v>45188.65625</c:v>
                </c:pt>
                <c:pt idx="54334">
                  <c:v>45188.659722222219</c:v>
                </c:pt>
                <c:pt idx="54335">
                  <c:v>45188.663194444445</c:v>
                </c:pt>
                <c:pt idx="54336">
                  <c:v>45188.666666666664</c:v>
                </c:pt>
                <c:pt idx="54337">
                  <c:v>45188.670138888891</c:v>
                </c:pt>
                <c:pt idx="54338">
                  <c:v>45188.673611111109</c:v>
                </c:pt>
                <c:pt idx="54339">
                  <c:v>45188.677083333336</c:v>
                </c:pt>
                <c:pt idx="54340">
                  <c:v>45188.680555555555</c:v>
                </c:pt>
                <c:pt idx="54341">
                  <c:v>45188.684027777781</c:v>
                </c:pt>
                <c:pt idx="54342">
                  <c:v>45188.6875</c:v>
                </c:pt>
                <c:pt idx="54343">
                  <c:v>45188.690972222219</c:v>
                </c:pt>
                <c:pt idx="54344">
                  <c:v>45188.694444444445</c:v>
                </c:pt>
                <c:pt idx="54345">
                  <c:v>45188.697916666664</c:v>
                </c:pt>
                <c:pt idx="54346">
                  <c:v>45188.701388888891</c:v>
                </c:pt>
                <c:pt idx="54347">
                  <c:v>45188.704861111109</c:v>
                </c:pt>
                <c:pt idx="54348">
                  <c:v>45188.708333333336</c:v>
                </c:pt>
                <c:pt idx="54349">
                  <c:v>45188.711805555555</c:v>
                </c:pt>
                <c:pt idx="54350">
                  <c:v>45188.715277777781</c:v>
                </c:pt>
                <c:pt idx="54351">
                  <c:v>45188.71875</c:v>
                </c:pt>
                <c:pt idx="54352">
                  <c:v>45188.722222222219</c:v>
                </c:pt>
                <c:pt idx="54353">
                  <c:v>45188.725694444445</c:v>
                </c:pt>
                <c:pt idx="54354">
                  <c:v>45188.729166666664</c:v>
                </c:pt>
                <c:pt idx="54355">
                  <c:v>45188.732638888891</c:v>
                </c:pt>
                <c:pt idx="54356">
                  <c:v>45188.736111111109</c:v>
                </c:pt>
                <c:pt idx="54357">
                  <c:v>45188.739583333336</c:v>
                </c:pt>
                <c:pt idx="54358">
                  <c:v>45188.743055555555</c:v>
                </c:pt>
                <c:pt idx="54359">
                  <c:v>45188.746527777781</c:v>
                </c:pt>
                <c:pt idx="54360">
                  <c:v>45188.75</c:v>
                </c:pt>
                <c:pt idx="54361">
                  <c:v>45188.753472222219</c:v>
                </c:pt>
                <c:pt idx="54362">
                  <c:v>45188.756944444445</c:v>
                </c:pt>
                <c:pt idx="54363">
                  <c:v>45188.760416666664</c:v>
                </c:pt>
                <c:pt idx="54364">
                  <c:v>45188.763888888891</c:v>
                </c:pt>
                <c:pt idx="54365">
                  <c:v>45188.767361111109</c:v>
                </c:pt>
                <c:pt idx="54366">
                  <c:v>45188.770833333336</c:v>
                </c:pt>
                <c:pt idx="54367">
                  <c:v>45188.774305555555</c:v>
                </c:pt>
                <c:pt idx="54368">
                  <c:v>45188.777777777781</c:v>
                </c:pt>
                <c:pt idx="54369">
                  <c:v>45188.78125</c:v>
                </c:pt>
                <c:pt idx="54370">
                  <c:v>45188.784722222219</c:v>
                </c:pt>
                <c:pt idx="54371">
                  <c:v>45188.788194444445</c:v>
                </c:pt>
                <c:pt idx="54372">
                  <c:v>45188.791666666664</c:v>
                </c:pt>
                <c:pt idx="54373">
                  <c:v>45188.795138888891</c:v>
                </c:pt>
                <c:pt idx="54374">
                  <c:v>45188.798611111109</c:v>
                </c:pt>
                <c:pt idx="54375">
                  <c:v>45188.802083333336</c:v>
                </c:pt>
                <c:pt idx="54376">
                  <c:v>45188.805555555555</c:v>
                </c:pt>
                <c:pt idx="54377">
                  <c:v>45188.809027777781</c:v>
                </c:pt>
                <c:pt idx="54378">
                  <c:v>45188.8125</c:v>
                </c:pt>
                <c:pt idx="54379">
                  <c:v>45188.815972222219</c:v>
                </c:pt>
                <c:pt idx="54380">
                  <c:v>45188.819444444445</c:v>
                </c:pt>
                <c:pt idx="54381">
                  <c:v>45188.822916666664</c:v>
                </c:pt>
                <c:pt idx="54382">
                  <c:v>45188.826388888891</c:v>
                </c:pt>
                <c:pt idx="54383">
                  <c:v>45188.829861111109</c:v>
                </c:pt>
                <c:pt idx="54384">
                  <c:v>45188.833333333336</c:v>
                </c:pt>
                <c:pt idx="54385">
                  <c:v>45188.836805555555</c:v>
                </c:pt>
                <c:pt idx="54386">
                  <c:v>45188.840277777781</c:v>
                </c:pt>
                <c:pt idx="54387">
                  <c:v>45188.84375</c:v>
                </c:pt>
                <c:pt idx="54388">
                  <c:v>45188.847222222219</c:v>
                </c:pt>
                <c:pt idx="54389">
                  <c:v>45188.850694444445</c:v>
                </c:pt>
                <c:pt idx="54390">
                  <c:v>45188.854166666664</c:v>
                </c:pt>
                <c:pt idx="54391">
                  <c:v>45188.857638888891</c:v>
                </c:pt>
                <c:pt idx="54392">
                  <c:v>45188.861111111109</c:v>
                </c:pt>
                <c:pt idx="54393">
                  <c:v>45188.864583333336</c:v>
                </c:pt>
                <c:pt idx="54394">
                  <c:v>45188.868055555555</c:v>
                </c:pt>
                <c:pt idx="54395">
                  <c:v>45188.871527777781</c:v>
                </c:pt>
                <c:pt idx="54396">
                  <c:v>45188.875</c:v>
                </c:pt>
                <c:pt idx="54397">
                  <c:v>45188.878472222219</c:v>
                </c:pt>
                <c:pt idx="54398">
                  <c:v>45188.881944444445</c:v>
                </c:pt>
                <c:pt idx="54399">
                  <c:v>45188.885416666664</c:v>
                </c:pt>
                <c:pt idx="54400">
                  <c:v>45188.888888888891</c:v>
                </c:pt>
                <c:pt idx="54401">
                  <c:v>45188.892361111109</c:v>
                </c:pt>
                <c:pt idx="54402">
                  <c:v>45188.895833333336</c:v>
                </c:pt>
                <c:pt idx="54403">
                  <c:v>45188.899305555555</c:v>
                </c:pt>
                <c:pt idx="54404">
                  <c:v>45188.902777777781</c:v>
                </c:pt>
                <c:pt idx="54405">
                  <c:v>45188.90625</c:v>
                </c:pt>
                <c:pt idx="54406">
                  <c:v>45188.909722222219</c:v>
                </c:pt>
                <c:pt idx="54407">
                  <c:v>45188.913194444445</c:v>
                </c:pt>
                <c:pt idx="54408">
                  <c:v>45188.916666666664</c:v>
                </c:pt>
                <c:pt idx="54409">
                  <c:v>45188.920138888891</c:v>
                </c:pt>
                <c:pt idx="54410">
                  <c:v>45188.923611111109</c:v>
                </c:pt>
                <c:pt idx="54411">
                  <c:v>45188.927083333336</c:v>
                </c:pt>
                <c:pt idx="54412">
                  <c:v>45188.930555555555</c:v>
                </c:pt>
                <c:pt idx="54413">
                  <c:v>45188.934027777781</c:v>
                </c:pt>
                <c:pt idx="54414">
                  <c:v>45188.9375</c:v>
                </c:pt>
                <c:pt idx="54415">
                  <c:v>45188.940972222219</c:v>
                </c:pt>
                <c:pt idx="54416">
                  <c:v>45188.944444444445</c:v>
                </c:pt>
                <c:pt idx="54417">
                  <c:v>45188.947916666664</c:v>
                </c:pt>
                <c:pt idx="54418">
                  <c:v>45188.951388888891</c:v>
                </c:pt>
                <c:pt idx="54419">
                  <c:v>45188.954861111109</c:v>
                </c:pt>
                <c:pt idx="54420">
                  <c:v>45188.958333333336</c:v>
                </c:pt>
                <c:pt idx="54421">
                  <c:v>45188.961805555555</c:v>
                </c:pt>
                <c:pt idx="54422">
                  <c:v>45188.965277777781</c:v>
                </c:pt>
                <c:pt idx="54423">
                  <c:v>45188.96875</c:v>
                </c:pt>
                <c:pt idx="54424">
                  <c:v>45188.972222222219</c:v>
                </c:pt>
                <c:pt idx="54425">
                  <c:v>45188.975694444445</c:v>
                </c:pt>
                <c:pt idx="54426">
                  <c:v>45188.979166666664</c:v>
                </c:pt>
                <c:pt idx="54427">
                  <c:v>45188.982638888891</c:v>
                </c:pt>
                <c:pt idx="54428">
                  <c:v>45188.986111111109</c:v>
                </c:pt>
                <c:pt idx="54429">
                  <c:v>45188.989583333336</c:v>
                </c:pt>
                <c:pt idx="54430">
                  <c:v>45188.993055555555</c:v>
                </c:pt>
                <c:pt idx="54431">
                  <c:v>45188.996527777781</c:v>
                </c:pt>
                <c:pt idx="54432">
                  <c:v>45189</c:v>
                </c:pt>
                <c:pt idx="54433">
                  <c:v>45189.003472222219</c:v>
                </c:pt>
                <c:pt idx="54434">
                  <c:v>45189.006944444445</c:v>
                </c:pt>
                <c:pt idx="54435">
                  <c:v>45189.010416666664</c:v>
                </c:pt>
                <c:pt idx="54436">
                  <c:v>45189.013888888891</c:v>
                </c:pt>
                <c:pt idx="54437">
                  <c:v>45189.017361111109</c:v>
                </c:pt>
                <c:pt idx="54438">
                  <c:v>45189.020833333336</c:v>
                </c:pt>
                <c:pt idx="54439">
                  <c:v>45189.024305555555</c:v>
                </c:pt>
                <c:pt idx="54440">
                  <c:v>45189.027777777781</c:v>
                </c:pt>
                <c:pt idx="54441">
                  <c:v>45189.03125</c:v>
                </c:pt>
                <c:pt idx="54442">
                  <c:v>45189.034722222219</c:v>
                </c:pt>
                <c:pt idx="54443">
                  <c:v>45189.038194444445</c:v>
                </c:pt>
                <c:pt idx="54444">
                  <c:v>45189.041666666664</c:v>
                </c:pt>
                <c:pt idx="54445">
                  <c:v>45189.045138888891</c:v>
                </c:pt>
                <c:pt idx="54446">
                  <c:v>45189.048611111109</c:v>
                </c:pt>
                <c:pt idx="54447">
                  <c:v>45189.052083333336</c:v>
                </c:pt>
                <c:pt idx="54448">
                  <c:v>45189.055555555555</c:v>
                </c:pt>
                <c:pt idx="54449">
                  <c:v>45189.059027777781</c:v>
                </c:pt>
                <c:pt idx="54450">
                  <c:v>45189.0625</c:v>
                </c:pt>
                <c:pt idx="54451">
                  <c:v>45189.065972222219</c:v>
                </c:pt>
                <c:pt idx="54452">
                  <c:v>45189.069444444445</c:v>
                </c:pt>
                <c:pt idx="54453">
                  <c:v>45189.072916666664</c:v>
                </c:pt>
                <c:pt idx="54454">
                  <c:v>45189.076388888891</c:v>
                </c:pt>
                <c:pt idx="54455">
                  <c:v>45189.079861111109</c:v>
                </c:pt>
                <c:pt idx="54456">
                  <c:v>45189.083333333336</c:v>
                </c:pt>
                <c:pt idx="54457">
                  <c:v>45189.086805555555</c:v>
                </c:pt>
                <c:pt idx="54458">
                  <c:v>45189.090277777781</c:v>
                </c:pt>
                <c:pt idx="54459">
                  <c:v>45189.09375</c:v>
                </c:pt>
                <c:pt idx="54460">
                  <c:v>45189.097222222219</c:v>
                </c:pt>
                <c:pt idx="54461">
                  <c:v>45189.100694444445</c:v>
                </c:pt>
                <c:pt idx="54462">
                  <c:v>45189.104166666664</c:v>
                </c:pt>
                <c:pt idx="54463">
                  <c:v>45189.107638888891</c:v>
                </c:pt>
                <c:pt idx="54464">
                  <c:v>45189.111111111109</c:v>
                </c:pt>
                <c:pt idx="54465">
                  <c:v>45189.114583333336</c:v>
                </c:pt>
                <c:pt idx="54466">
                  <c:v>45189.118055555555</c:v>
                </c:pt>
                <c:pt idx="54467">
                  <c:v>45189.121527777781</c:v>
                </c:pt>
                <c:pt idx="54468">
                  <c:v>45189.125</c:v>
                </c:pt>
                <c:pt idx="54469">
                  <c:v>45189.128472222219</c:v>
                </c:pt>
                <c:pt idx="54470">
                  <c:v>45189.131944444445</c:v>
                </c:pt>
                <c:pt idx="54471">
                  <c:v>45189.135416666664</c:v>
                </c:pt>
                <c:pt idx="54472">
                  <c:v>45189.138888888891</c:v>
                </c:pt>
                <c:pt idx="54473">
                  <c:v>45189.142361111109</c:v>
                </c:pt>
                <c:pt idx="54474">
                  <c:v>45189.145833333336</c:v>
                </c:pt>
                <c:pt idx="54475">
                  <c:v>45189.149305555555</c:v>
                </c:pt>
                <c:pt idx="54476">
                  <c:v>45189.152777777781</c:v>
                </c:pt>
                <c:pt idx="54477">
                  <c:v>45189.15625</c:v>
                </c:pt>
                <c:pt idx="54478">
                  <c:v>45189.159722222219</c:v>
                </c:pt>
                <c:pt idx="54479">
                  <c:v>45189.163194444445</c:v>
                </c:pt>
                <c:pt idx="54480">
                  <c:v>45189.166666666664</c:v>
                </c:pt>
                <c:pt idx="54481">
                  <c:v>45189.170138888891</c:v>
                </c:pt>
                <c:pt idx="54482">
                  <c:v>45189.173611111109</c:v>
                </c:pt>
                <c:pt idx="54483">
                  <c:v>45189.177083333336</c:v>
                </c:pt>
                <c:pt idx="54484">
                  <c:v>45189.180555555555</c:v>
                </c:pt>
                <c:pt idx="54485">
                  <c:v>45189.184027777781</c:v>
                </c:pt>
                <c:pt idx="54486">
                  <c:v>45189.1875</c:v>
                </c:pt>
                <c:pt idx="54487">
                  <c:v>45189.190972222219</c:v>
                </c:pt>
                <c:pt idx="54488">
                  <c:v>45189.194444444445</c:v>
                </c:pt>
                <c:pt idx="54489">
                  <c:v>45189.197916666664</c:v>
                </c:pt>
                <c:pt idx="54490">
                  <c:v>45189.201388888891</c:v>
                </c:pt>
                <c:pt idx="54491">
                  <c:v>45189.204861111109</c:v>
                </c:pt>
                <c:pt idx="54492">
                  <c:v>45189.208333333336</c:v>
                </c:pt>
                <c:pt idx="54493">
                  <c:v>45189.211805555555</c:v>
                </c:pt>
                <c:pt idx="54494">
                  <c:v>45189.215277777781</c:v>
                </c:pt>
                <c:pt idx="54495">
                  <c:v>45189.21875</c:v>
                </c:pt>
                <c:pt idx="54496">
                  <c:v>45189.222222222219</c:v>
                </c:pt>
                <c:pt idx="54497">
                  <c:v>45189.225694444445</c:v>
                </c:pt>
                <c:pt idx="54498">
                  <c:v>45189.229166666664</c:v>
                </c:pt>
                <c:pt idx="54499">
                  <c:v>45189.232638888891</c:v>
                </c:pt>
                <c:pt idx="54500">
                  <c:v>45189.236111111109</c:v>
                </c:pt>
                <c:pt idx="54501">
                  <c:v>45189.239583333336</c:v>
                </c:pt>
                <c:pt idx="54502">
                  <c:v>45189.243055555555</c:v>
                </c:pt>
                <c:pt idx="54503">
                  <c:v>45189.246527777781</c:v>
                </c:pt>
                <c:pt idx="54504">
                  <c:v>45189.25</c:v>
                </c:pt>
                <c:pt idx="54505">
                  <c:v>45189.253472222219</c:v>
                </c:pt>
                <c:pt idx="54506">
                  <c:v>45189.256944444445</c:v>
                </c:pt>
                <c:pt idx="54507">
                  <c:v>45189.260416666664</c:v>
                </c:pt>
                <c:pt idx="54508">
                  <c:v>45189.263888888891</c:v>
                </c:pt>
                <c:pt idx="54509">
                  <c:v>45189.267361111109</c:v>
                </c:pt>
                <c:pt idx="54510">
                  <c:v>45189.270833333336</c:v>
                </c:pt>
                <c:pt idx="54511">
                  <c:v>45189.274305555555</c:v>
                </c:pt>
                <c:pt idx="54512">
                  <c:v>45189.277777777781</c:v>
                </c:pt>
                <c:pt idx="54513">
                  <c:v>45189.28125</c:v>
                </c:pt>
                <c:pt idx="54514">
                  <c:v>45189.284722222219</c:v>
                </c:pt>
                <c:pt idx="54515">
                  <c:v>45189.288194444445</c:v>
                </c:pt>
                <c:pt idx="54516">
                  <c:v>45189.291666666664</c:v>
                </c:pt>
                <c:pt idx="54517">
                  <c:v>45189.295138888891</c:v>
                </c:pt>
                <c:pt idx="54518">
                  <c:v>45189.298611111109</c:v>
                </c:pt>
                <c:pt idx="54519">
                  <c:v>45189.302083333336</c:v>
                </c:pt>
                <c:pt idx="54520">
                  <c:v>45189.305555555555</c:v>
                </c:pt>
                <c:pt idx="54521">
                  <c:v>45189.309027777781</c:v>
                </c:pt>
                <c:pt idx="54522">
                  <c:v>45189.3125</c:v>
                </c:pt>
                <c:pt idx="54523">
                  <c:v>45189.315972222219</c:v>
                </c:pt>
                <c:pt idx="54524">
                  <c:v>45189.319444444445</c:v>
                </c:pt>
                <c:pt idx="54525">
                  <c:v>45189.322916666664</c:v>
                </c:pt>
                <c:pt idx="54526">
                  <c:v>45189.326388888891</c:v>
                </c:pt>
                <c:pt idx="54527">
                  <c:v>45189.329861111109</c:v>
                </c:pt>
                <c:pt idx="54528">
                  <c:v>45189.333333333336</c:v>
                </c:pt>
                <c:pt idx="54529">
                  <c:v>45189.336805555555</c:v>
                </c:pt>
                <c:pt idx="54530">
                  <c:v>45189.340277777781</c:v>
                </c:pt>
                <c:pt idx="54531">
                  <c:v>45189.34375</c:v>
                </c:pt>
                <c:pt idx="54532">
                  <c:v>45189.347222222219</c:v>
                </c:pt>
                <c:pt idx="54533">
                  <c:v>45189.350694444445</c:v>
                </c:pt>
                <c:pt idx="54534">
                  <c:v>45189.354166666664</c:v>
                </c:pt>
                <c:pt idx="54535">
                  <c:v>45189.357638888891</c:v>
                </c:pt>
                <c:pt idx="54536">
                  <c:v>45189.361111111109</c:v>
                </c:pt>
                <c:pt idx="54537">
                  <c:v>45189.364583333336</c:v>
                </c:pt>
                <c:pt idx="54538">
                  <c:v>45189.368055555555</c:v>
                </c:pt>
                <c:pt idx="54539">
                  <c:v>45189.371527777781</c:v>
                </c:pt>
                <c:pt idx="54540">
                  <c:v>45189.375</c:v>
                </c:pt>
                <c:pt idx="54541">
                  <c:v>45189.378472222219</c:v>
                </c:pt>
                <c:pt idx="54542">
                  <c:v>45189.381944444445</c:v>
                </c:pt>
                <c:pt idx="54543">
                  <c:v>45189.385416666664</c:v>
                </c:pt>
                <c:pt idx="54544">
                  <c:v>45189.388888888891</c:v>
                </c:pt>
                <c:pt idx="54545">
                  <c:v>45189.392361111109</c:v>
                </c:pt>
                <c:pt idx="54546">
                  <c:v>45189.395833333336</c:v>
                </c:pt>
                <c:pt idx="54547">
                  <c:v>45189.399305555555</c:v>
                </c:pt>
                <c:pt idx="54548">
                  <c:v>45189.402777777781</c:v>
                </c:pt>
                <c:pt idx="54549">
                  <c:v>45189.40625</c:v>
                </c:pt>
                <c:pt idx="54550">
                  <c:v>45189.409722222219</c:v>
                </c:pt>
                <c:pt idx="54551">
                  <c:v>45189.413194444445</c:v>
                </c:pt>
                <c:pt idx="54552">
                  <c:v>45189.416666666664</c:v>
                </c:pt>
                <c:pt idx="54553">
                  <c:v>45189.420138888891</c:v>
                </c:pt>
                <c:pt idx="54554">
                  <c:v>45189.423611111109</c:v>
                </c:pt>
                <c:pt idx="54555">
                  <c:v>45189.427083333336</c:v>
                </c:pt>
                <c:pt idx="54556">
                  <c:v>45189.430555555555</c:v>
                </c:pt>
                <c:pt idx="54557">
                  <c:v>45189.434027777781</c:v>
                </c:pt>
                <c:pt idx="54558">
                  <c:v>45189.4375</c:v>
                </c:pt>
                <c:pt idx="54559">
                  <c:v>45189.440972222219</c:v>
                </c:pt>
                <c:pt idx="54560">
                  <c:v>45189.444444444445</c:v>
                </c:pt>
                <c:pt idx="54561">
                  <c:v>45189.447916666664</c:v>
                </c:pt>
                <c:pt idx="54562">
                  <c:v>45189.451388888891</c:v>
                </c:pt>
                <c:pt idx="54563">
                  <c:v>45189.454861111109</c:v>
                </c:pt>
                <c:pt idx="54564">
                  <c:v>45189.458333333336</c:v>
                </c:pt>
                <c:pt idx="54565">
                  <c:v>45189.461805555555</c:v>
                </c:pt>
                <c:pt idx="54566">
                  <c:v>45189.465277777781</c:v>
                </c:pt>
                <c:pt idx="54567">
                  <c:v>45189.46875</c:v>
                </c:pt>
                <c:pt idx="54568">
                  <c:v>45189.472222222219</c:v>
                </c:pt>
                <c:pt idx="54569">
                  <c:v>45189.475694444445</c:v>
                </c:pt>
                <c:pt idx="54570">
                  <c:v>45189.479166666664</c:v>
                </c:pt>
                <c:pt idx="54571">
                  <c:v>45189.482638888891</c:v>
                </c:pt>
                <c:pt idx="54572">
                  <c:v>45189.486111111109</c:v>
                </c:pt>
                <c:pt idx="54573">
                  <c:v>45189.489583333336</c:v>
                </c:pt>
                <c:pt idx="54574">
                  <c:v>45189.493055555555</c:v>
                </c:pt>
                <c:pt idx="54575">
                  <c:v>45189.496527777781</c:v>
                </c:pt>
                <c:pt idx="54576">
                  <c:v>45189.5</c:v>
                </c:pt>
                <c:pt idx="54577">
                  <c:v>45189.503472222219</c:v>
                </c:pt>
                <c:pt idx="54578">
                  <c:v>45189.506944444445</c:v>
                </c:pt>
                <c:pt idx="54579">
                  <c:v>45189.510416666664</c:v>
                </c:pt>
                <c:pt idx="54580">
                  <c:v>45189.513888888891</c:v>
                </c:pt>
                <c:pt idx="54581">
                  <c:v>45189.517361111109</c:v>
                </c:pt>
                <c:pt idx="54582">
                  <c:v>45189.520833333336</c:v>
                </c:pt>
                <c:pt idx="54583">
                  <c:v>45189.524305555555</c:v>
                </c:pt>
                <c:pt idx="54584">
                  <c:v>45189.527777777781</c:v>
                </c:pt>
                <c:pt idx="54585">
                  <c:v>45189.53125</c:v>
                </c:pt>
                <c:pt idx="54586">
                  <c:v>45189.534722222219</c:v>
                </c:pt>
                <c:pt idx="54587">
                  <c:v>45189.538194444445</c:v>
                </c:pt>
                <c:pt idx="54588">
                  <c:v>45189.541666666664</c:v>
                </c:pt>
                <c:pt idx="54589">
                  <c:v>45189.545138888891</c:v>
                </c:pt>
                <c:pt idx="54590">
                  <c:v>45189.548611111109</c:v>
                </c:pt>
                <c:pt idx="54591">
                  <c:v>45189.552083333336</c:v>
                </c:pt>
                <c:pt idx="54592">
                  <c:v>45189.555555555555</c:v>
                </c:pt>
                <c:pt idx="54593">
                  <c:v>45189.559027777781</c:v>
                </c:pt>
                <c:pt idx="54594">
                  <c:v>45189.5625</c:v>
                </c:pt>
                <c:pt idx="54595">
                  <c:v>45189.565972222219</c:v>
                </c:pt>
                <c:pt idx="54596">
                  <c:v>45189.569444444445</c:v>
                </c:pt>
                <c:pt idx="54597">
                  <c:v>45189.572916666664</c:v>
                </c:pt>
                <c:pt idx="54598">
                  <c:v>45189.576388888891</c:v>
                </c:pt>
                <c:pt idx="54599">
                  <c:v>45189.579861111109</c:v>
                </c:pt>
                <c:pt idx="54600">
                  <c:v>45189.583333333336</c:v>
                </c:pt>
                <c:pt idx="54601">
                  <c:v>45189.586805555555</c:v>
                </c:pt>
                <c:pt idx="54602">
                  <c:v>45189.590277777781</c:v>
                </c:pt>
                <c:pt idx="54603">
                  <c:v>45189.59375</c:v>
                </c:pt>
                <c:pt idx="54604">
                  <c:v>45189.597222222219</c:v>
                </c:pt>
                <c:pt idx="54605">
                  <c:v>45189.600694444445</c:v>
                </c:pt>
                <c:pt idx="54606">
                  <c:v>45189.604166666664</c:v>
                </c:pt>
                <c:pt idx="54607">
                  <c:v>45189.607638888891</c:v>
                </c:pt>
                <c:pt idx="54608">
                  <c:v>45189.611111111109</c:v>
                </c:pt>
                <c:pt idx="54609">
                  <c:v>45189.614583333336</c:v>
                </c:pt>
                <c:pt idx="54610">
                  <c:v>45189.618055555555</c:v>
                </c:pt>
                <c:pt idx="54611">
                  <c:v>45189.621527777781</c:v>
                </c:pt>
                <c:pt idx="54612">
                  <c:v>45189.625</c:v>
                </c:pt>
                <c:pt idx="54613">
                  <c:v>45189.628472222219</c:v>
                </c:pt>
                <c:pt idx="54614">
                  <c:v>45189.631944444445</c:v>
                </c:pt>
                <c:pt idx="54615">
                  <c:v>45189.635416666664</c:v>
                </c:pt>
                <c:pt idx="54616">
                  <c:v>45189.638888888891</c:v>
                </c:pt>
                <c:pt idx="54617">
                  <c:v>45189.642361111109</c:v>
                </c:pt>
                <c:pt idx="54618">
                  <c:v>45189.645833333336</c:v>
                </c:pt>
                <c:pt idx="54619">
                  <c:v>45189.649305555555</c:v>
                </c:pt>
                <c:pt idx="54620">
                  <c:v>45189.652777777781</c:v>
                </c:pt>
                <c:pt idx="54621">
                  <c:v>45189.65625</c:v>
                </c:pt>
                <c:pt idx="54622">
                  <c:v>45189.659722222219</c:v>
                </c:pt>
                <c:pt idx="54623">
                  <c:v>45189.663194444445</c:v>
                </c:pt>
                <c:pt idx="54624">
                  <c:v>45189.666666666664</c:v>
                </c:pt>
                <c:pt idx="54625">
                  <c:v>45189.670138888891</c:v>
                </c:pt>
                <c:pt idx="54626">
                  <c:v>45189.673611111109</c:v>
                </c:pt>
                <c:pt idx="54627">
                  <c:v>45189.677083333336</c:v>
                </c:pt>
                <c:pt idx="54628">
                  <c:v>45189.680555555555</c:v>
                </c:pt>
                <c:pt idx="54629">
                  <c:v>45189.684027777781</c:v>
                </c:pt>
                <c:pt idx="54630">
                  <c:v>45189.6875</c:v>
                </c:pt>
                <c:pt idx="54631">
                  <c:v>45189.690972222219</c:v>
                </c:pt>
                <c:pt idx="54632">
                  <c:v>45189.694444444445</c:v>
                </c:pt>
                <c:pt idx="54633">
                  <c:v>45189.697916666664</c:v>
                </c:pt>
                <c:pt idx="54634">
                  <c:v>45189.701388888891</c:v>
                </c:pt>
                <c:pt idx="54635">
                  <c:v>45189.704861111109</c:v>
                </c:pt>
                <c:pt idx="54636">
                  <c:v>45189.708333333336</c:v>
                </c:pt>
                <c:pt idx="54637">
                  <c:v>45189.711805555555</c:v>
                </c:pt>
                <c:pt idx="54638">
                  <c:v>45189.715277777781</c:v>
                </c:pt>
                <c:pt idx="54639">
                  <c:v>45189.71875</c:v>
                </c:pt>
                <c:pt idx="54640">
                  <c:v>45189.722222222219</c:v>
                </c:pt>
                <c:pt idx="54641">
                  <c:v>45189.725694444445</c:v>
                </c:pt>
                <c:pt idx="54642">
                  <c:v>45189.729166666664</c:v>
                </c:pt>
                <c:pt idx="54643">
                  <c:v>45189.732638888891</c:v>
                </c:pt>
                <c:pt idx="54644">
                  <c:v>45189.736111111109</c:v>
                </c:pt>
                <c:pt idx="54645">
                  <c:v>45189.739583333336</c:v>
                </c:pt>
                <c:pt idx="54646">
                  <c:v>45189.743055555555</c:v>
                </c:pt>
                <c:pt idx="54647">
                  <c:v>45189.746527777781</c:v>
                </c:pt>
                <c:pt idx="54648">
                  <c:v>45189.75</c:v>
                </c:pt>
                <c:pt idx="54649">
                  <c:v>45189.753472222219</c:v>
                </c:pt>
                <c:pt idx="54650">
                  <c:v>45189.756944444445</c:v>
                </c:pt>
                <c:pt idx="54651">
                  <c:v>45189.760416666664</c:v>
                </c:pt>
                <c:pt idx="54652">
                  <c:v>45189.763888888891</c:v>
                </c:pt>
                <c:pt idx="54653">
                  <c:v>45189.767361111109</c:v>
                </c:pt>
                <c:pt idx="54654">
                  <c:v>45189.770833333336</c:v>
                </c:pt>
                <c:pt idx="54655">
                  <c:v>45189.774305555555</c:v>
                </c:pt>
                <c:pt idx="54656">
                  <c:v>45189.777777777781</c:v>
                </c:pt>
                <c:pt idx="54657">
                  <c:v>45189.78125</c:v>
                </c:pt>
                <c:pt idx="54658">
                  <c:v>45189.784722222219</c:v>
                </c:pt>
                <c:pt idx="54659">
                  <c:v>45189.788194444445</c:v>
                </c:pt>
                <c:pt idx="54660">
                  <c:v>45189.791666666664</c:v>
                </c:pt>
                <c:pt idx="54661">
                  <c:v>45189.795138888891</c:v>
                </c:pt>
                <c:pt idx="54662">
                  <c:v>45189.798611111109</c:v>
                </c:pt>
                <c:pt idx="54663">
                  <c:v>45189.802083333336</c:v>
                </c:pt>
                <c:pt idx="54664">
                  <c:v>45189.805555555555</c:v>
                </c:pt>
                <c:pt idx="54665">
                  <c:v>45189.809027777781</c:v>
                </c:pt>
                <c:pt idx="54666">
                  <c:v>45189.8125</c:v>
                </c:pt>
                <c:pt idx="54667">
                  <c:v>45189.815972222219</c:v>
                </c:pt>
                <c:pt idx="54668">
                  <c:v>45189.819444444445</c:v>
                </c:pt>
                <c:pt idx="54669">
                  <c:v>45189.822916666664</c:v>
                </c:pt>
                <c:pt idx="54670">
                  <c:v>45189.826388888891</c:v>
                </c:pt>
                <c:pt idx="54671">
                  <c:v>45189.829861111109</c:v>
                </c:pt>
                <c:pt idx="54672">
                  <c:v>45189.833333333336</c:v>
                </c:pt>
                <c:pt idx="54673">
                  <c:v>45189.836805555555</c:v>
                </c:pt>
                <c:pt idx="54674">
                  <c:v>45189.840277777781</c:v>
                </c:pt>
                <c:pt idx="54675">
                  <c:v>45189.84375</c:v>
                </c:pt>
                <c:pt idx="54676">
                  <c:v>45189.847222222219</c:v>
                </c:pt>
                <c:pt idx="54677">
                  <c:v>45189.850694444445</c:v>
                </c:pt>
                <c:pt idx="54678">
                  <c:v>45189.854166666664</c:v>
                </c:pt>
                <c:pt idx="54679">
                  <c:v>45189.857638888891</c:v>
                </c:pt>
                <c:pt idx="54680">
                  <c:v>45189.861111111109</c:v>
                </c:pt>
                <c:pt idx="54681">
                  <c:v>45189.864583333336</c:v>
                </c:pt>
                <c:pt idx="54682">
                  <c:v>45189.868055555555</c:v>
                </c:pt>
                <c:pt idx="54683">
                  <c:v>45189.871527777781</c:v>
                </c:pt>
                <c:pt idx="54684">
                  <c:v>45189.875</c:v>
                </c:pt>
                <c:pt idx="54685">
                  <c:v>45189.878472222219</c:v>
                </c:pt>
                <c:pt idx="54686">
                  <c:v>45189.881944444445</c:v>
                </c:pt>
                <c:pt idx="54687">
                  <c:v>45189.885416666664</c:v>
                </c:pt>
                <c:pt idx="54688">
                  <c:v>45189.888888888891</c:v>
                </c:pt>
                <c:pt idx="54689">
                  <c:v>45189.892361111109</c:v>
                </c:pt>
                <c:pt idx="54690">
                  <c:v>45189.895833333336</c:v>
                </c:pt>
                <c:pt idx="54691">
                  <c:v>45189.899305555555</c:v>
                </c:pt>
                <c:pt idx="54692">
                  <c:v>45189.902777777781</c:v>
                </c:pt>
                <c:pt idx="54693">
                  <c:v>45189.90625</c:v>
                </c:pt>
                <c:pt idx="54694">
                  <c:v>45189.909722222219</c:v>
                </c:pt>
                <c:pt idx="54695">
                  <c:v>45189.913194444445</c:v>
                </c:pt>
                <c:pt idx="54696">
                  <c:v>45189.916666666664</c:v>
                </c:pt>
                <c:pt idx="54697">
                  <c:v>45189.920138888891</c:v>
                </c:pt>
                <c:pt idx="54698">
                  <c:v>45189.923611111109</c:v>
                </c:pt>
                <c:pt idx="54699">
                  <c:v>45189.927083333336</c:v>
                </c:pt>
                <c:pt idx="54700">
                  <c:v>45189.930555555555</c:v>
                </c:pt>
                <c:pt idx="54701">
                  <c:v>45189.934027777781</c:v>
                </c:pt>
                <c:pt idx="54702">
                  <c:v>45189.9375</c:v>
                </c:pt>
                <c:pt idx="54703">
                  <c:v>45189.940972222219</c:v>
                </c:pt>
                <c:pt idx="54704">
                  <c:v>45189.944444444445</c:v>
                </c:pt>
                <c:pt idx="54705">
                  <c:v>45189.947916666664</c:v>
                </c:pt>
                <c:pt idx="54706">
                  <c:v>45189.951388888891</c:v>
                </c:pt>
                <c:pt idx="54707">
                  <c:v>45189.954861111109</c:v>
                </c:pt>
                <c:pt idx="54708">
                  <c:v>45189.958333333336</c:v>
                </c:pt>
                <c:pt idx="54709">
                  <c:v>45189.961805555555</c:v>
                </c:pt>
                <c:pt idx="54710">
                  <c:v>45189.965277777781</c:v>
                </c:pt>
                <c:pt idx="54711">
                  <c:v>45189.96875</c:v>
                </c:pt>
                <c:pt idx="54712">
                  <c:v>45189.972222222219</c:v>
                </c:pt>
                <c:pt idx="54713">
                  <c:v>45189.975694444445</c:v>
                </c:pt>
                <c:pt idx="54714">
                  <c:v>45189.979166666664</c:v>
                </c:pt>
                <c:pt idx="54715">
                  <c:v>45189.982638888891</c:v>
                </c:pt>
                <c:pt idx="54716">
                  <c:v>45189.986111111109</c:v>
                </c:pt>
                <c:pt idx="54717">
                  <c:v>45189.989583333336</c:v>
                </c:pt>
                <c:pt idx="54718">
                  <c:v>45189.993055555555</c:v>
                </c:pt>
                <c:pt idx="54719">
                  <c:v>45189.996527777781</c:v>
                </c:pt>
                <c:pt idx="54720">
                  <c:v>45190</c:v>
                </c:pt>
                <c:pt idx="54721">
                  <c:v>45190.003472222219</c:v>
                </c:pt>
                <c:pt idx="54722">
                  <c:v>45190.006944444445</c:v>
                </c:pt>
                <c:pt idx="54723">
                  <c:v>45190.010416666664</c:v>
                </c:pt>
                <c:pt idx="54724">
                  <c:v>45190.013888888891</c:v>
                </c:pt>
                <c:pt idx="54725">
                  <c:v>45190.017361111109</c:v>
                </c:pt>
                <c:pt idx="54726">
                  <c:v>45190.020833333336</c:v>
                </c:pt>
                <c:pt idx="54727">
                  <c:v>45190.024305555555</c:v>
                </c:pt>
                <c:pt idx="54728">
                  <c:v>45190.027777777781</c:v>
                </c:pt>
                <c:pt idx="54729">
                  <c:v>45190.03125</c:v>
                </c:pt>
                <c:pt idx="54730">
                  <c:v>45190.034722222219</c:v>
                </c:pt>
                <c:pt idx="54731">
                  <c:v>45190.038194444445</c:v>
                </c:pt>
                <c:pt idx="54732">
                  <c:v>45190.041666666664</c:v>
                </c:pt>
                <c:pt idx="54733">
                  <c:v>45190.045138888891</c:v>
                </c:pt>
                <c:pt idx="54734">
                  <c:v>45190.048611111109</c:v>
                </c:pt>
                <c:pt idx="54735">
                  <c:v>45190.052083333336</c:v>
                </c:pt>
                <c:pt idx="54736">
                  <c:v>45190.055555555555</c:v>
                </c:pt>
                <c:pt idx="54737">
                  <c:v>45190.059027777781</c:v>
                </c:pt>
                <c:pt idx="54738">
                  <c:v>45190.0625</c:v>
                </c:pt>
                <c:pt idx="54739">
                  <c:v>45190.065972222219</c:v>
                </c:pt>
                <c:pt idx="54740">
                  <c:v>45190.069444444445</c:v>
                </c:pt>
                <c:pt idx="54741">
                  <c:v>45190.072916666664</c:v>
                </c:pt>
                <c:pt idx="54742">
                  <c:v>45190.076388888891</c:v>
                </c:pt>
                <c:pt idx="54743">
                  <c:v>45190.079861111109</c:v>
                </c:pt>
                <c:pt idx="54744">
                  <c:v>45190.083333333336</c:v>
                </c:pt>
                <c:pt idx="54745">
                  <c:v>45190.086805555555</c:v>
                </c:pt>
                <c:pt idx="54746">
                  <c:v>45190.090277777781</c:v>
                </c:pt>
                <c:pt idx="54747">
                  <c:v>45190.09375</c:v>
                </c:pt>
                <c:pt idx="54748">
                  <c:v>45190.097222222219</c:v>
                </c:pt>
                <c:pt idx="54749">
                  <c:v>45190.100694444445</c:v>
                </c:pt>
                <c:pt idx="54750">
                  <c:v>45190.104166666664</c:v>
                </c:pt>
                <c:pt idx="54751">
                  <c:v>45190.107638888891</c:v>
                </c:pt>
                <c:pt idx="54752">
                  <c:v>45190.111111111109</c:v>
                </c:pt>
                <c:pt idx="54753">
                  <c:v>45190.114583333336</c:v>
                </c:pt>
                <c:pt idx="54754">
                  <c:v>45190.118055555555</c:v>
                </c:pt>
                <c:pt idx="54755">
                  <c:v>45190.121527777781</c:v>
                </c:pt>
                <c:pt idx="54756">
                  <c:v>45190.125</c:v>
                </c:pt>
                <c:pt idx="54757">
                  <c:v>45190.128472222219</c:v>
                </c:pt>
                <c:pt idx="54758">
                  <c:v>45190.131944444445</c:v>
                </c:pt>
                <c:pt idx="54759">
                  <c:v>45190.135416666664</c:v>
                </c:pt>
                <c:pt idx="54760">
                  <c:v>45190.138888888891</c:v>
                </c:pt>
                <c:pt idx="54761">
                  <c:v>45190.142361111109</c:v>
                </c:pt>
                <c:pt idx="54762">
                  <c:v>45190.145833333336</c:v>
                </c:pt>
                <c:pt idx="54763">
                  <c:v>45190.149305555555</c:v>
                </c:pt>
                <c:pt idx="54764">
                  <c:v>45190.152777777781</c:v>
                </c:pt>
                <c:pt idx="54765">
                  <c:v>45190.15625</c:v>
                </c:pt>
                <c:pt idx="54766">
                  <c:v>45190.159722222219</c:v>
                </c:pt>
                <c:pt idx="54767">
                  <c:v>45190.163194444445</c:v>
                </c:pt>
                <c:pt idx="54768">
                  <c:v>45190.166666666664</c:v>
                </c:pt>
                <c:pt idx="54769">
                  <c:v>45190.170138888891</c:v>
                </c:pt>
                <c:pt idx="54770">
                  <c:v>45190.173611111109</c:v>
                </c:pt>
                <c:pt idx="54771">
                  <c:v>45190.177083333336</c:v>
                </c:pt>
                <c:pt idx="54772">
                  <c:v>45190.180555555555</c:v>
                </c:pt>
                <c:pt idx="54773">
                  <c:v>45190.184027777781</c:v>
                </c:pt>
                <c:pt idx="54774">
                  <c:v>45190.1875</c:v>
                </c:pt>
                <c:pt idx="54775">
                  <c:v>45190.190972222219</c:v>
                </c:pt>
                <c:pt idx="54776">
                  <c:v>45190.194444444445</c:v>
                </c:pt>
                <c:pt idx="54777">
                  <c:v>45190.197916666664</c:v>
                </c:pt>
                <c:pt idx="54778">
                  <c:v>45190.201388888891</c:v>
                </c:pt>
                <c:pt idx="54779">
                  <c:v>45190.204861111109</c:v>
                </c:pt>
                <c:pt idx="54780">
                  <c:v>45190.208333333336</c:v>
                </c:pt>
                <c:pt idx="54781">
                  <c:v>45190.211805555555</c:v>
                </c:pt>
                <c:pt idx="54782">
                  <c:v>45190.215277777781</c:v>
                </c:pt>
                <c:pt idx="54783">
                  <c:v>45190.21875</c:v>
                </c:pt>
                <c:pt idx="54784">
                  <c:v>45190.222222222219</c:v>
                </c:pt>
                <c:pt idx="54785">
                  <c:v>45190.225694444445</c:v>
                </c:pt>
                <c:pt idx="54786">
                  <c:v>45190.229166666664</c:v>
                </c:pt>
                <c:pt idx="54787">
                  <c:v>45190.232638888891</c:v>
                </c:pt>
                <c:pt idx="54788">
                  <c:v>45190.236111111109</c:v>
                </c:pt>
                <c:pt idx="54789">
                  <c:v>45190.239583333336</c:v>
                </c:pt>
                <c:pt idx="54790">
                  <c:v>45190.243055555555</c:v>
                </c:pt>
                <c:pt idx="54791">
                  <c:v>45190.246527777781</c:v>
                </c:pt>
                <c:pt idx="54792">
                  <c:v>45190.25</c:v>
                </c:pt>
                <c:pt idx="54793">
                  <c:v>45190.253472222219</c:v>
                </c:pt>
                <c:pt idx="54794">
                  <c:v>45190.256944444445</c:v>
                </c:pt>
                <c:pt idx="54795">
                  <c:v>45190.260416666664</c:v>
                </c:pt>
                <c:pt idx="54796">
                  <c:v>45190.263888888891</c:v>
                </c:pt>
                <c:pt idx="54797">
                  <c:v>45190.267361111109</c:v>
                </c:pt>
                <c:pt idx="54798">
                  <c:v>45190.270833333336</c:v>
                </c:pt>
                <c:pt idx="54799">
                  <c:v>45190.274305555555</c:v>
                </c:pt>
                <c:pt idx="54800">
                  <c:v>45190.277777777781</c:v>
                </c:pt>
                <c:pt idx="54801">
                  <c:v>45190.28125</c:v>
                </c:pt>
                <c:pt idx="54802">
                  <c:v>45190.284722222219</c:v>
                </c:pt>
                <c:pt idx="54803">
                  <c:v>45190.288194444445</c:v>
                </c:pt>
                <c:pt idx="54804">
                  <c:v>45190.291666666664</c:v>
                </c:pt>
                <c:pt idx="54805">
                  <c:v>45190.295138888891</c:v>
                </c:pt>
                <c:pt idx="54806">
                  <c:v>45190.298611111109</c:v>
                </c:pt>
                <c:pt idx="54807">
                  <c:v>45190.302083333336</c:v>
                </c:pt>
                <c:pt idx="54808">
                  <c:v>45190.305555555555</c:v>
                </c:pt>
                <c:pt idx="54809">
                  <c:v>45190.309027777781</c:v>
                </c:pt>
                <c:pt idx="54810">
                  <c:v>45190.3125</c:v>
                </c:pt>
                <c:pt idx="54811">
                  <c:v>45190.315972222219</c:v>
                </c:pt>
                <c:pt idx="54812">
                  <c:v>45190.319444444445</c:v>
                </c:pt>
                <c:pt idx="54813">
                  <c:v>45190.322916666664</c:v>
                </c:pt>
                <c:pt idx="54814">
                  <c:v>45190.326388888891</c:v>
                </c:pt>
                <c:pt idx="54815">
                  <c:v>45190.329861111109</c:v>
                </c:pt>
                <c:pt idx="54816">
                  <c:v>45190.333333333336</c:v>
                </c:pt>
                <c:pt idx="54817">
                  <c:v>45190.336805555555</c:v>
                </c:pt>
                <c:pt idx="54818">
                  <c:v>45190.340277777781</c:v>
                </c:pt>
                <c:pt idx="54819">
                  <c:v>45190.34375</c:v>
                </c:pt>
                <c:pt idx="54820">
                  <c:v>45190.347222222219</c:v>
                </c:pt>
                <c:pt idx="54821">
                  <c:v>45190.350694444445</c:v>
                </c:pt>
                <c:pt idx="54822">
                  <c:v>45190.354166666664</c:v>
                </c:pt>
                <c:pt idx="54823">
                  <c:v>45190.357638888891</c:v>
                </c:pt>
                <c:pt idx="54824">
                  <c:v>45190.361111111109</c:v>
                </c:pt>
                <c:pt idx="54825">
                  <c:v>45190.364583333336</c:v>
                </c:pt>
                <c:pt idx="54826">
                  <c:v>45190.368055555555</c:v>
                </c:pt>
                <c:pt idx="54827">
                  <c:v>45190.371527777781</c:v>
                </c:pt>
                <c:pt idx="54828">
                  <c:v>45190.375</c:v>
                </c:pt>
                <c:pt idx="54829">
                  <c:v>45190.378472222219</c:v>
                </c:pt>
                <c:pt idx="54830">
                  <c:v>45190.381944444445</c:v>
                </c:pt>
                <c:pt idx="54831">
                  <c:v>45190.385416666664</c:v>
                </c:pt>
                <c:pt idx="54832">
                  <c:v>45190.388888888891</c:v>
                </c:pt>
                <c:pt idx="54833">
                  <c:v>45190.392361111109</c:v>
                </c:pt>
                <c:pt idx="54834">
                  <c:v>45190.395833333336</c:v>
                </c:pt>
                <c:pt idx="54835">
                  <c:v>45190.399305555555</c:v>
                </c:pt>
                <c:pt idx="54836">
                  <c:v>45190.402777777781</c:v>
                </c:pt>
                <c:pt idx="54837">
                  <c:v>45190.40625</c:v>
                </c:pt>
                <c:pt idx="54838">
                  <c:v>45190.409722222219</c:v>
                </c:pt>
                <c:pt idx="54839">
                  <c:v>45190.413194444445</c:v>
                </c:pt>
                <c:pt idx="54840">
                  <c:v>45190.416666666664</c:v>
                </c:pt>
                <c:pt idx="54841">
                  <c:v>45190.420138888891</c:v>
                </c:pt>
                <c:pt idx="54842">
                  <c:v>45190.423611111109</c:v>
                </c:pt>
                <c:pt idx="54843">
                  <c:v>45190.427083333336</c:v>
                </c:pt>
                <c:pt idx="54844">
                  <c:v>45190.430555555555</c:v>
                </c:pt>
                <c:pt idx="54845">
                  <c:v>45190.434027777781</c:v>
                </c:pt>
                <c:pt idx="54846">
                  <c:v>45190.4375</c:v>
                </c:pt>
                <c:pt idx="54847">
                  <c:v>45190.440972222219</c:v>
                </c:pt>
                <c:pt idx="54848">
                  <c:v>45190.444444444445</c:v>
                </c:pt>
                <c:pt idx="54849">
                  <c:v>45190.447916666664</c:v>
                </c:pt>
                <c:pt idx="54850">
                  <c:v>45190.451388888891</c:v>
                </c:pt>
                <c:pt idx="54851">
                  <c:v>45190.454861111109</c:v>
                </c:pt>
                <c:pt idx="54852">
                  <c:v>45190.458333333336</c:v>
                </c:pt>
                <c:pt idx="54853">
                  <c:v>45190.461805555555</c:v>
                </c:pt>
                <c:pt idx="54854">
                  <c:v>45190.465277777781</c:v>
                </c:pt>
                <c:pt idx="54855">
                  <c:v>45190.46875</c:v>
                </c:pt>
                <c:pt idx="54856">
                  <c:v>45190.472222222219</c:v>
                </c:pt>
                <c:pt idx="54857">
                  <c:v>45190.475694444445</c:v>
                </c:pt>
                <c:pt idx="54858">
                  <c:v>45190.479166666664</c:v>
                </c:pt>
                <c:pt idx="54859">
                  <c:v>45190.482638888891</c:v>
                </c:pt>
                <c:pt idx="54860">
                  <c:v>45190.486111111109</c:v>
                </c:pt>
                <c:pt idx="54861">
                  <c:v>45190.489583333336</c:v>
                </c:pt>
                <c:pt idx="54862">
                  <c:v>45190.493055555555</c:v>
                </c:pt>
                <c:pt idx="54863">
                  <c:v>45190.496527777781</c:v>
                </c:pt>
                <c:pt idx="54864">
                  <c:v>45190.5</c:v>
                </c:pt>
                <c:pt idx="54865">
                  <c:v>45190.503472222219</c:v>
                </c:pt>
                <c:pt idx="54866">
                  <c:v>45190.506944444445</c:v>
                </c:pt>
                <c:pt idx="54867">
                  <c:v>45190.510416666664</c:v>
                </c:pt>
                <c:pt idx="54868">
                  <c:v>45190.513888888891</c:v>
                </c:pt>
                <c:pt idx="54869">
                  <c:v>45190.517361111109</c:v>
                </c:pt>
                <c:pt idx="54870">
                  <c:v>45190.520833333336</c:v>
                </c:pt>
                <c:pt idx="54871">
                  <c:v>45190.524305555555</c:v>
                </c:pt>
                <c:pt idx="54872">
                  <c:v>45190.527777777781</c:v>
                </c:pt>
                <c:pt idx="54873">
                  <c:v>45190.53125</c:v>
                </c:pt>
                <c:pt idx="54874">
                  <c:v>45190.534722222219</c:v>
                </c:pt>
                <c:pt idx="54875">
                  <c:v>45190.538194444445</c:v>
                </c:pt>
                <c:pt idx="54876">
                  <c:v>45190.541666666664</c:v>
                </c:pt>
                <c:pt idx="54877">
                  <c:v>45190.545138888891</c:v>
                </c:pt>
                <c:pt idx="54878">
                  <c:v>45190.548611111109</c:v>
                </c:pt>
                <c:pt idx="54879">
                  <c:v>45190.552083333336</c:v>
                </c:pt>
                <c:pt idx="54880">
                  <c:v>45190.555555555555</c:v>
                </c:pt>
                <c:pt idx="54881">
                  <c:v>45190.559027777781</c:v>
                </c:pt>
                <c:pt idx="54882">
                  <c:v>45190.5625</c:v>
                </c:pt>
                <c:pt idx="54883">
                  <c:v>45190.565972222219</c:v>
                </c:pt>
                <c:pt idx="54884">
                  <c:v>45190.569444444445</c:v>
                </c:pt>
                <c:pt idx="54885">
                  <c:v>45190.572916666664</c:v>
                </c:pt>
                <c:pt idx="54886">
                  <c:v>45190.576388888891</c:v>
                </c:pt>
                <c:pt idx="54887">
                  <c:v>45190.579861111109</c:v>
                </c:pt>
                <c:pt idx="54888">
                  <c:v>45190.583333333336</c:v>
                </c:pt>
                <c:pt idx="54889">
                  <c:v>45190.586805555555</c:v>
                </c:pt>
                <c:pt idx="54890">
                  <c:v>45190.590277777781</c:v>
                </c:pt>
                <c:pt idx="54891">
                  <c:v>45190.59375</c:v>
                </c:pt>
                <c:pt idx="54892">
                  <c:v>45190.597222222219</c:v>
                </c:pt>
                <c:pt idx="54893">
                  <c:v>45190.600694444445</c:v>
                </c:pt>
                <c:pt idx="54894">
                  <c:v>45190.604166666664</c:v>
                </c:pt>
                <c:pt idx="54895">
                  <c:v>45190.607638888891</c:v>
                </c:pt>
                <c:pt idx="54896">
                  <c:v>45190.611111111109</c:v>
                </c:pt>
                <c:pt idx="54897">
                  <c:v>45190.614583333336</c:v>
                </c:pt>
                <c:pt idx="54898">
                  <c:v>45190.618055555555</c:v>
                </c:pt>
                <c:pt idx="54899">
                  <c:v>45190.621527777781</c:v>
                </c:pt>
                <c:pt idx="54900">
                  <c:v>45190.625</c:v>
                </c:pt>
                <c:pt idx="54901">
                  <c:v>45190.628472222219</c:v>
                </c:pt>
                <c:pt idx="54902">
                  <c:v>45190.631944444445</c:v>
                </c:pt>
                <c:pt idx="54903">
                  <c:v>45190.635416666664</c:v>
                </c:pt>
                <c:pt idx="54904">
                  <c:v>45190.638888888891</c:v>
                </c:pt>
                <c:pt idx="54905">
                  <c:v>45190.642361111109</c:v>
                </c:pt>
                <c:pt idx="54906">
                  <c:v>45190.645833333336</c:v>
                </c:pt>
                <c:pt idx="54907">
                  <c:v>45190.649305555555</c:v>
                </c:pt>
                <c:pt idx="54908">
                  <c:v>45190.652777777781</c:v>
                </c:pt>
                <c:pt idx="54909">
                  <c:v>45190.65625</c:v>
                </c:pt>
                <c:pt idx="54910">
                  <c:v>45190.659722222219</c:v>
                </c:pt>
                <c:pt idx="54911">
                  <c:v>45190.663194444445</c:v>
                </c:pt>
                <c:pt idx="54912">
                  <c:v>45190.666666666664</c:v>
                </c:pt>
                <c:pt idx="54913">
                  <c:v>45190.670138888891</c:v>
                </c:pt>
                <c:pt idx="54914">
                  <c:v>45190.673611111109</c:v>
                </c:pt>
                <c:pt idx="54915">
                  <c:v>45190.677083333336</c:v>
                </c:pt>
                <c:pt idx="54916">
                  <c:v>45190.680555555555</c:v>
                </c:pt>
                <c:pt idx="54917">
                  <c:v>45190.684027777781</c:v>
                </c:pt>
                <c:pt idx="54918">
                  <c:v>45190.6875</c:v>
                </c:pt>
                <c:pt idx="54919">
                  <c:v>45190.690972222219</c:v>
                </c:pt>
                <c:pt idx="54920">
                  <c:v>45190.694444444445</c:v>
                </c:pt>
                <c:pt idx="54921">
                  <c:v>45190.697916666664</c:v>
                </c:pt>
                <c:pt idx="54922">
                  <c:v>45190.701388888891</c:v>
                </c:pt>
                <c:pt idx="54923">
                  <c:v>45190.704861111109</c:v>
                </c:pt>
                <c:pt idx="54924">
                  <c:v>45190.708333333336</c:v>
                </c:pt>
                <c:pt idx="54925">
                  <c:v>45190.711805555555</c:v>
                </c:pt>
                <c:pt idx="54926">
                  <c:v>45190.715277777781</c:v>
                </c:pt>
                <c:pt idx="54927">
                  <c:v>45190.71875</c:v>
                </c:pt>
                <c:pt idx="54928">
                  <c:v>45190.722222222219</c:v>
                </c:pt>
                <c:pt idx="54929">
                  <c:v>45190.725694444445</c:v>
                </c:pt>
                <c:pt idx="54930">
                  <c:v>45190.729166666664</c:v>
                </c:pt>
                <c:pt idx="54931">
                  <c:v>45190.732638888891</c:v>
                </c:pt>
                <c:pt idx="54932">
                  <c:v>45190.736111111109</c:v>
                </c:pt>
                <c:pt idx="54933">
                  <c:v>45190.739583333336</c:v>
                </c:pt>
                <c:pt idx="54934">
                  <c:v>45190.743055555555</c:v>
                </c:pt>
                <c:pt idx="54935">
                  <c:v>45190.746527777781</c:v>
                </c:pt>
                <c:pt idx="54936">
                  <c:v>45190.75</c:v>
                </c:pt>
                <c:pt idx="54937">
                  <c:v>45190.753472222219</c:v>
                </c:pt>
                <c:pt idx="54938">
                  <c:v>45190.756944444445</c:v>
                </c:pt>
                <c:pt idx="54939">
                  <c:v>45190.760416666664</c:v>
                </c:pt>
                <c:pt idx="54940">
                  <c:v>45190.763888888891</c:v>
                </c:pt>
                <c:pt idx="54941">
                  <c:v>45190.767361111109</c:v>
                </c:pt>
                <c:pt idx="54942">
                  <c:v>45190.770833333336</c:v>
                </c:pt>
                <c:pt idx="54943">
                  <c:v>45190.774305555555</c:v>
                </c:pt>
                <c:pt idx="54944">
                  <c:v>45190.777777777781</c:v>
                </c:pt>
                <c:pt idx="54945">
                  <c:v>45190.78125</c:v>
                </c:pt>
                <c:pt idx="54946">
                  <c:v>45190.784722222219</c:v>
                </c:pt>
                <c:pt idx="54947">
                  <c:v>45190.788194444445</c:v>
                </c:pt>
                <c:pt idx="54948">
                  <c:v>45190.791666666664</c:v>
                </c:pt>
                <c:pt idx="54949">
                  <c:v>45190.795138888891</c:v>
                </c:pt>
                <c:pt idx="54950">
                  <c:v>45190.798611111109</c:v>
                </c:pt>
                <c:pt idx="54951">
                  <c:v>45190.802083333336</c:v>
                </c:pt>
                <c:pt idx="54952">
                  <c:v>45190.805555555555</c:v>
                </c:pt>
                <c:pt idx="54953">
                  <c:v>45190.809027777781</c:v>
                </c:pt>
                <c:pt idx="54954">
                  <c:v>45190.8125</c:v>
                </c:pt>
                <c:pt idx="54955">
                  <c:v>45190.815972222219</c:v>
                </c:pt>
                <c:pt idx="54956">
                  <c:v>45190.819444444445</c:v>
                </c:pt>
                <c:pt idx="54957">
                  <c:v>45190.822916666664</c:v>
                </c:pt>
                <c:pt idx="54958">
                  <c:v>45190.826388888891</c:v>
                </c:pt>
                <c:pt idx="54959">
                  <c:v>45190.829861111109</c:v>
                </c:pt>
                <c:pt idx="54960">
                  <c:v>45190.833333333336</c:v>
                </c:pt>
                <c:pt idx="54961">
                  <c:v>45190.836805555555</c:v>
                </c:pt>
                <c:pt idx="54962">
                  <c:v>45190.840277777781</c:v>
                </c:pt>
                <c:pt idx="54963">
                  <c:v>45190.84375</c:v>
                </c:pt>
                <c:pt idx="54964">
                  <c:v>45190.847222222219</c:v>
                </c:pt>
                <c:pt idx="54965">
                  <c:v>45190.850694444445</c:v>
                </c:pt>
                <c:pt idx="54966">
                  <c:v>45190.854166666664</c:v>
                </c:pt>
                <c:pt idx="54967">
                  <c:v>45190.857638888891</c:v>
                </c:pt>
                <c:pt idx="54968">
                  <c:v>45190.861111111109</c:v>
                </c:pt>
                <c:pt idx="54969">
                  <c:v>45190.864583333336</c:v>
                </c:pt>
                <c:pt idx="54970">
                  <c:v>45190.868055555555</c:v>
                </c:pt>
                <c:pt idx="54971">
                  <c:v>45190.871527777781</c:v>
                </c:pt>
                <c:pt idx="54972">
                  <c:v>45190.875</c:v>
                </c:pt>
                <c:pt idx="54973">
                  <c:v>45190.878472222219</c:v>
                </c:pt>
                <c:pt idx="54974">
                  <c:v>45190.881944444445</c:v>
                </c:pt>
                <c:pt idx="54975">
                  <c:v>45190.885416666664</c:v>
                </c:pt>
                <c:pt idx="54976">
                  <c:v>45190.888888888891</c:v>
                </c:pt>
                <c:pt idx="54977">
                  <c:v>45190.892361111109</c:v>
                </c:pt>
                <c:pt idx="54978">
                  <c:v>45190.895833333336</c:v>
                </c:pt>
                <c:pt idx="54979">
                  <c:v>45190.899305555555</c:v>
                </c:pt>
                <c:pt idx="54980">
                  <c:v>45190.902777777781</c:v>
                </c:pt>
                <c:pt idx="54981">
                  <c:v>45190.90625</c:v>
                </c:pt>
                <c:pt idx="54982">
                  <c:v>45190.909722222219</c:v>
                </c:pt>
                <c:pt idx="54983">
                  <c:v>45190.913194444445</c:v>
                </c:pt>
                <c:pt idx="54984">
                  <c:v>45190.916666666664</c:v>
                </c:pt>
                <c:pt idx="54985">
                  <c:v>45190.920138888891</c:v>
                </c:pt>
                <c:pt idx="54986">
                  <c:v>45190.923611111109</c:v>
                </c:pt>
                <c:pt idx="54987">
                  <c:v>45190.927083333336</c:v>
                </c:pt>
                <c:pt idx="54988">
                  <c:v>45190.930555555555</c:v>
                </c:pt>
                <c:pt idx="54989">
                  <c:v>45190.934027777781</c:v>
                </c:pt>
                <c:pt idx="54990">
                  <c:v>45190.9375</c:v>
                </c:pt>
                <c:pt idx="54991">
                  <c:v>45190.940972222219</c:v>
                </c:pt>
                <c:pt idx="54992">
                  <c:v>45190.944444444445</c:v>
                </c:pt>
                <c:pt idx="54993">
                  <c:v>45190.947916666664</c:v>
                </c:pt>
                <c:pt idx="54994">
                  <c:v>45190.951388888891</c:v>
                </c:pt>
                <c:pt idx="54995">
                  <c:v>45190.954861111109</c:v>
                </c:pt>
                <c:pt idx="54996">
                  <c:v>45190.958333333336</c:v>
                </c:pt>
                <c:pt idx="54997">
                  <c:v>45190.961805555555</c:v>
                </c:pt>
                <c:pt idx="54998">
                  <c:v>45190.965277777781</c:v>
                </c:pt>
                <c:pt idx="54999">
                  <c:v>45190.96875</c:v>
                </c:pt>
                <c:pt idx="55000">
                  <c:v>45190.972222222219</c:v>
                </c:pt>
                <c:pt idx="55001">
                  <c:v>45190.975694444445</c:v>
                </c:pt>
                <c:pt idx="55002">
                  <c:v>45190.979166666664</c:v>
                </c:pt>
                <c:pt idx="55003">
                  <c:v>45190.982638888891</c:v>
                </c:pt>
                <c:pt idx="55004">
                  <c:v>45190.986111111109</c:v>
                </c:pt>
                <c:pt idx="55005">
                  <c:v>45190.989583333336</c:v>
                </c:pt>
                <c:pt idx="55006">
                  <c:v>45190.993055555555</c:v>
                </c:pt>
                <c:pt idx="55007">
                  <c:v>45190.996527777781</c:v>
                </c:pt>
                <c:pt idx="55008">
                  <c:v>45191</c:v>
                </c:pt>
                <c:pt idx="55009">
                  <c:v>45191.003472222219</c:v>
                </c:pt>
                <c:pt idx="55010">
                  <c:v>45191.006944444445</c:v>
                </c:pt>
                <c:pt idx="55011">
                  <c:v>45191.010416666664</c:v>
                </c:pt>
                <c:pt idx="55012">
                  <c:v>45191.013888888891</c:v>
                </c:pt>
                <c:pt idx="55013">
                  <c:v>45191.017361111109</c:v>
                </c:pt>
                <c:pt idx="55014">
                  <c:v>45191.020833333336</c:v>
                </c:pt>
                <c:pt idx="55015">
                  <c:v>45191.024305555555</c:v>
                </c:pt>
                <c:pt idx="55016">
                  <c:v>45191.027777777781</c:v>
                </c:pt>
                <c:pt idx="55017">
                  <c:v>45191.03125</c:v>
                </c:pt>
                <c:pt idx="55018">
                  <c:v>45191.034722222219</c:v>
                </c:pt>
                <c:pt idx="55019">
                  <c:v>45191.038194444445</c:v>
                </c:pt>
                <c:pt idx="55020">
                  <c:v>45191.041666666664</c:v>
                </c:pt>
                <c:pt idx="55021">
                  <c:v>45191.045138888891</c:v>
                </c:pt>
                <c:pt idx="55022">
                  <c:v>45191.048611111109</c:v>
                </c:pt>
                <c:pt idx="55023">
                  <c:v>45191.052083333336</c:v>
                </c:pt>
                <c:pt idx="55024">
                  <c:v>45191.055555555555</c:v>
                </c:pt>
                <c:pt idx="55025">
                  <c:v>45191.059027777781</c:v>
                </c:pt>
                <c:pt idx="55026">
                  <c:v>45191.0625</c:v>
                </c:pt>
                <c:pt idx="55027">
                  <c:v>45191.065972222219</c:v>
                </c:pt>
                <c:pt idx="55028">
                  <c:v>45191.069444444445</c:v>
                </c:pt>
                <c:pt idx="55029">
                  <c:v>45191.072916666664</c:v>
                </c:pt>
                <c:pt idx="55030">
                  <c:v>45191.076388888891</c:v>
                </c:pt>
                <c:pt idx="55031">
                  <c:v>45191.079861111109</c:v>
                </c:pt>
                <c:pt idx="55032">
                  <c:v>45191.083333333336</c:v>
                </c:pt>
                <c:pt idx="55033">
                  <c:v>45191.086805555555</c:v>
                </c:pt>
                <c:pt idx="55034">
                  <c:v>45191.090277777781</c:v>
                </c:pt>
                <c:pt idx="55035">
                  <c:v>45191.09375</c:v>
                </c:pt>
                <c:pt idx="55036">
                  <c:v>45191.097222222219</c:v>
                </c:pt>
                <c:pt idx="55037">
                  <c:v>45191.100694444445</c:v>
                </c:pt>
                <c:pt idx="55038">
                  <c:v>45191.104166666664</c:v>
                </c:pt>
                <c:pt idx="55039">
                  <c:v>45191.107638888891</c:v>
                </c:pt>
                <c:pt idx="55040">
                  <c:v>45191.111111111109</c:v>
                </c:pt>
                <c:pt idx="55041">
                  <c:v>45191.114583333336</c:v>
                </c:pt>
                <c:pt idx="55042">
                  <c:v>45191.118055555555</c:v>
                </c:pt>
                <c:pt idx="55043">
                  <c:v>45191.121527777781</c:v>
                </c:pt>
                <c:pt idx="55044">
                  <c:v>45191.125</c:v>
                </c:pt>
                <c:pt idx="55045">
                  <c:v>45191.128472222219</c:v>
                </c:pt>
                <c:pt idx="55046">
                  <c:v>45191.131944444445</c:v>
                </c:pt>
                <c:pt idx="55047">
                  <c:v>45191.135416666664</c:v>
                </c:pt>
                <c:pt idx="55048">
                  <c:v>45191.138888888891</c:v>
                </c:pt>
                <c:pt idx="55049">
                  <c:v>45191.142361111109</c:v>
                </c:pt>
                <c:pt idx="55050">
                  <c:v>45191.145833333336</c:v>
                </c:pt>
                <c:pt idx="55051">
                  <c:v>45191.149305555555</c:v>
                </c:pt>
                <c:pt idx="55052">
                  <c:v>45191.152777777781</c:v>
                </c:pt>
                <c:pt idx="55053">
                  <c:v>45191.15625</c:v>
                </c:pt>
                <c:pt idx="55054">
                  <c:v>45191.159722222219</c:v>
                </c:pt>
                <c:pt idx="55055">
                  <c:v>45191.163194444445</c:v>
                </c:pt>
                <c:pt idx="55056">
                  <c:v>45191.166666666664</c:v>
                </c:pt>
                <c:pt idx="55057">
                  <c:v>45191.170138888891</c:v>
                </c:pt>
                <c:pt idx="55058">
                  <c:v>45191.173611111109</c:v>
                </c:pt>
                <c:pt idx="55059">
                  <c:v>45191.177083333336</c:v>
                </c:pt>
                <c:pt idx="55060">
                  <c:v>45191.180555555555</c:v>
                </c:pt>
                <c:pt idx="55061">
                  <c:v>45191.184027777781</c:v>
                </c:pt>
                <c:pt idx="55062">
                  <c:v>45191.1875</c:v>
                </c:pt>
                <c:pt idx="55063">
                  <c:v>45191.190972222219</c:v>
                </c:pt>
                <c:pt idx="55064">
                  <c:v>45191.194444444445</c:v>
                </c:pt>
                <c:pt idx="55065">
                  <c:v>45191.197916666664</c:v>
                </c:pt>
                <c:pt idx="55066">
                  <c:v>45191.201388888891</c:v>
                </c:pt>
                <c:pt idx="55067">
                  <c:v>45191.204861111109</c:v>
                </c:pt>
                <c:pt idx="55068">
                  <c:v>45191.208333333336</c:v>
                </c:pt>
                <c:pt idx="55069">
                  <c:v>45191.211805555555</c:v>
                </c:pt>
                <c:pt idx="55070">
                  <c:v>45191.215277777781</c:v>
                </c:pt>
                <c:pt idx="55071">
                  <c:v>45191.21875</c:v>
                </c:pt>
                <c:pt idx="55072">
                  <c:v>45191.222222222219</c:v>
                </c:pt>
                <c:pt idx="55073">
                  <c:v>45191.225694444445</c:v>
                </c:pt>
                <c:pt idx="55074">
                  <c:v>45191.229166666664</c:v>
                </c:pt>
                <c:pt idx="55075">
                  <c:v>45191.232638888891</c:v>
                </c:pt>
                <c:pt idx="55076">
                  <c:v>45191.236111111109</c:v>
                </c:pt>
                <c:pt idx="55077">
                  <c:v>45191.239583333336</c:v>
                </c:pt>
                <c:pt idx="55078">
                  <c:v>45191.243055555555</c:v>
                </c:pt>
                <c:pt idx="55079">
                  <c:v>45191.246527777781</c:v>
                </c:pt>
                <c:pt idx="55080">
                  <c:v>45191.25</c:v>
                </c:pt>
                <c:pt idx="55081">
                  <c:v>45191.253472222219</c:v>
                </c:pt>
                <c:pt idx="55082">
                  <c:v>45191.256944444445</c:v>
                </c:pt>
                <c:pt idx="55083">
                  <c:v>45191.260416666664</c:v>
                </c:pt>
                <c:pt idx="55084">
                  <c:v>45191.263888888891</c:v>
                </c:pt>
                <c:pt idx="55085">
                  <c:v>45191.267361111109</c:v>
                </c:pt>
                <c:pt idx="55086">
                  <c:v>45191.270833333336</c:v>
                </c:pt>
                <c:pt idx="55087">
                  <c:v>45191.274305555555</c:v>
                </c:pt>
                <c:pt idx="55088">
                  <c:v>45191.277777777781</c:v>
                </c:pt>
                <c:pt idx="55089">
                  <c:v>45191.28125</c:v>
                </c:pt>
                <c:pt idx="55090">
                  <c:v>45191.284722222219</c:v>
                </c:pt>
                <c:pt idx="55091">
                  <c:v>45191.288194444445</c:v>
                </c:pt>
                <c:pt idx="55092">
                  <c:v>45191.291666666664</c:v>
                </c:pt>
                <c:pt idx="55093">
                  <c:v>45191.295138888891</c:v>
                </c:pt>
                <c:pt idx="55094">
                  <c:v>45191.298611111109</c:v>
                </c:pt>
                <c:pt idx="55095">
                  <c:v>45191.302083333336</c:v>
                </c:pt>
                <c:pt idx="55096">
                  <c:v>45191.305555555555</c:v>
                </c:pt>
                <c:pt idx="55097">
                  <c:v>45191.309027777781</c:v>
                </c:pt>
                <c:pt idx="55098">
                  <c:v>45191.3125</c:v>
                </c:pt>
                <c:pt idx="55099">
                  <c:v>45191.315972222219</c:v>
                </c:pt>
                <c:pt idx="55100">
                  <c:v>45191.319444444445</c:v>
                </c:pt>
                <c:pt idx="55101">
                  <c:v>45191.322916666664</c:v>
                </c:pt>
                <c:pt idx="55102">
                  <c:v>45191.326388888891</c:v>
                </c:pt>
                <c:pt idx="55103">
                  <c:v>45191.329861111109</c:v>
                </c:pt>
                <c:pt idx="55104">
                  <c:v>45191.333333333336</c:v>
                </c:pt>
                <c:pt idx="55105">
                  <c:v>45191.336805555555</c:v>
                </c:pt>
                <c:pt idx="55106">
                  <c:v>45191.340277777781</c:v>
                </c:pt>
                <c:pt idx="55107">
                  <c:v>45191.34375</c:v>
                </c:pt>
                <c:pt idx="55108">
                  <c:v>45191.347222222219</c:v>
                </c:pt>
                <c:pt idx="55109">
                  <c:v>45191.350694444445</c:v>
                </c:pt>
                <c:pt idx="55110">
                  <c:v>45191.354166666664</c:v>
                </c:pt>
                <c:pt idx="55111">
                  <c:v>45191.357638888891</c:v>
                </c:pt>
                <c:pt idx="55112">
                  <c:v>45191.361111111109</c:v>
                </c:pt>
                <c:pt idx="55113">
                  <c:v>45191.364583333336</c:v>
                </c:pt>
                <c:pt idx="55114">
                  <c:v>45191.368055555555</c:v>
                </c:pt>
                <c:pt idx="55115">
                  <c:v>45191.371527777781</c:v>
                </c:pt>
                <c:pt idx="55116">
                  <c:v>45191.375</c:v>
                </c:pt>
                <c:pt idx="55117">
                  <c:v>45191.378472222219</c:v>
                </c:pt>
                <c:pt idx="55118">
                  <c:v>45191.381944444445</c:v>
                </c:pt>
                <c:pt idx="55119">
                  <c:v>45191.385416666664</c:v>
                </c:pt>
                <c:pt idx="55120">
                  <c:v>45191.388888888891</c:v>
                </c:pt>
                <c:pt idx="55121">
                  <c:v>45191.392361111109</c:v>
                </c:pt>
                <c:pt idx="55122">
                  <c:v>45191.395833333336</c:v>
                </c:pt>
                <c:pt idx="55123">
                  <c:v>45191.399305555555</c:v>
                </c:pt>
                <c:pt idx="55124">
                  <c:v>45191.402777777781</c:v>
                </c:pt>
                <c:pt idx="55125">
                  <c:v>45191.40625</c:v>
                </c:pt>
                <c:pt idx="55126">
                  <c:v>45191.409722222219</c:v>
                </c:pt>
                <c:pt idx="55127">
                  <c:v>45191.413194444445</c:v>
                </c:pt>
                <c:pt idx="55128">
                  <c:v>45191.416666666664</c:v>
                </c:pt>
                <c:pt idx="55129">
                  <c:v>45191.420138888891</c:v>
                </c:pt>
                <c:pt idx="55130">
                  <c:v>45191.423611111109</c:v>
                </c:pt>
                <c:pt idx="55131">
                  <c:v>45191.427083333336</c:v>
                </c:pt>
                <c:pt idx="55132">
                  <c:v>45191.430555555555</c:v>
                </c:pt>
                <c:pt idx="55133">
                  <c:v>45191.434027777781</c:v>
                </c:pt>
                <c:pt idx="55134">
                  <c:v>45191.4375</c:v>
                </c:pt>
                <c:pt idx="55135">
                  <c:v>45191.440972222219</c:v>
                </c:pt>
                <c:pt idx="55136">
                  <c:v>45191.444444444445</c:v>
                </c:pt>
                <c:pt idx="55137">
                  <c:v>45191.447916666664</c:v>
                </c:pt>
                <c:pt idx="55138">
                  <c:v>45191.451388888891</c:v>
                </c:pt>
                <c:pt idx="55139">
                  <c:v>45191.454861111109</c:v>
                </c:pt>
                <c:pt idx="55140">
                  <c:v>45191.458333333336</c:v>
                </c:pt>
                <c:pt idx="55141">
                  <c:v>45191.461805555555</c:v>
                </c:pt>
                <c:pt idx="55142">
                  <c:v>45191.465277777781</c:v>
                </c:pt>
                <c:pt idx="55143">
                  <c:v>45191.46875</c:v>
                </c:pt>
                <c:pt idx="55144">
                  <c:v>45191.472222222219</c:v>
                </c:pt>
                <c:pt idx="55145">
                  <c:v>45191.475694444445</c:v>
                </c:pt>
                <c:pt idx="55146">
                  <c:v>45191.479166666664</c:v>
                </c:pt>
                <c:pt idx="55147">
                  <c:v>45191.482638888891</c:v>
                </c:pt>
                <c:pt idx="55148">
                  <c:v>45191.486111111109</c:v>
                </c:pt>
                <c:pt idx="55149">
                  <c:v>45191.489583333336</c:v>
                </c:pt>
                <c:pt idx="55150">
                  <c:v>45191.493055555555</c:v>
                </c:pt>
                <c:pt idx="55151">
                  <c:v>45191.496527777781</c:v>
                </c:pt>
                <c:pt idx="55152">
                  <c:v>45191.5</c:v>
                </c:pt>
                <c:pt idx="55153">
                  <c:v>45191.503472222219</c:v>
                </c:pt>
                <c:pt idx="55154">
                  <c:v>45191.506944444445</c:v>
                </c:pt>
                <c:pt idx="55155">
                  <c:v>45191.510416666664</c:v>
                </c:pt>
                <c:pt idx="55156">
                  <c:v>45191.513888888891</c:v>
                </c:pt>
                <c:pt idx="55157">
                  <c:v>45191.517361111109</c:v>
                </c:pt>
                <c:pt idx="55158">
                  <c:v>45191.520833333336</c:v>
                </c:pt>
                <c:pt idx="55159">
                  <c:v>45191.524305555555</c:v>
                </c:pt>
                <c:pt idx="55160">
                  <c:v>45191.527777777781</c:v>
                </c:pt>
                <c:pt idx="55161">
                  <c:v>45191.53125</c:v>
                </c:pt>
                <c:pt idx="55162">
                  <c:v>45191.534722222219</c:v>
                </c:pt>
                <c:pt idx="55163">
                  <c:v>45191.538194444445</c:v>
                </c:pt>
                <c:pt idx="55164">
                  <c:v>45191.541666666664</c:v>
                </c:pt>
                <c:pt idx="55165">
                  <c:v>45191.545138888891</c:v>
                </c:pt>
                <c:pt idx="55166">
                  <c:v>45191.548611111109</c:v>
                </c:pt>
                <c:pt idx="55167">
                  <c:v>45191.552083333336</c:v>
                </c:pt>
                <c:pt idx="55168">
                  <c:v>45191.555555555555</c:v>
                </c:pt>
                <c:pt idx="55169">
                  <c:v>45191.559027777781</c:v>
                </c:pt>
                <c:pt idx="55170">
                  <c:v>45191.5625</c:v>
                </c:pt>
                <c:pt idx="55171">
                  <c:v>45191.565972222219</c:v>
                </c:pt>
                <c:pt idx="55172">
                  <c:v>45191.569444444445</c:v>
                </c:pt>
                <c:pt idx="55173">
                  <c:v>45191.572916666664</c:v>
                </c:pt>
                <c:pt idx="55174">
                  <c:v>45191.576388888891</c:v>
                </c:pt>
                <c:pt idx="55175">
                  <c:v>45191.579861111109</c:v>
                </c:pt>
                <c:pt idx="55176">
                  <c:v>45191.583333333336</c:v>
                </c:pt>
                <c:pt idx="55177">
                  <c:v>45191.586805555555</c:v>
                </c:pt>
                <c:pt idx="55178">
                  <c:v>45191.590277777781</c:v>
                </c:pt>
                <c:pt idx="55179">
                  <c:v>45191.59375</c:v>
                </c:pt>
                <c:pt idx="55180">
                  <c:v>45191.597222222219</c:v>
                </c:pt>
                <c:pt idx="55181">
                  <c:v>45191.600694444445</c:v>
                </c:pt>
                <c:pt idx="55182">
                  <c:v>45191.604166666664</c:v>
                </c:pt>
                <c:pt idx="55183">
                  <c:v>45191.607638888891</c:v>
                </c:pt>
                <c:pt idx="55184">
                  <c:v>45191.611111111109</c:v>
                </c:pt>
                <c:pt idx="55185">
                  <c:v>45191.614583333336</c:v>
                </c:pt>
                <c:pt idx="55186">
                  <c:v>45191.618055555555</c:v>
                </c:pt>
                <c:pt idx="55187">
                  <c:v>45191.621527777781</c:v>
                </c:pt>
                <c:pt idx="55188">
                  <c:v>45191.625</c:v>
                </c:pt>
                <c:pt idx="55189">
                  <c:v>45191.628472222219</c:v>
                </c:pt>
                <c:pt idx="55190">
                  <c:v>45191.631944444445</c:v>
                </c:pt>
                <c:pt idx="55191">
                  <c:v>45191.635416666664</c:v>
                </c:pt>
                <c:pt idx="55192">
                  <c:v>45191.638888888891</c:v>
                </c:pt>
                <c:pt idx="55193">
                  <c:v>45191.642361111109</c:v>
                </c:pt>
                <c:pt idx="55194">
                  <c:v>45191.645833333336</c:v>
                </c:pt>
                <c:pt idx="55195">
                  <c:v>45191.649305555555</c:v>
                </c:pt>
                <c:pt idx="55196">
                  <c:v>45191.652777777781</c:v>
                </c:pt>
                <c:pt idx="55197">
                  <c:v>45191.65625</c:v>
                </c:pt>
                <c:pt idx="55198">
                  <c:v>45191.659722222219</c:v>
                </c:pt>
                <c:pt idx="55199">
                  <c:v>45191.663194444445</c:v>
                </c:pt>
                <c:pt idx="55200">
                  <c:v>45191.666666666664</c:v>
                </c:pt>
                <c:pt idx="55201">
                  <c:v>45191.670138888891</c:v>
                </c:pt>
                <c:pt idx="55202">
                  <c:v>45191.673611111109</c:v>
                </c:pt>
                <c:pt idx="55203">
                  <c:v>45191.677083333336</c:v>
                </c:pt>
                <c:pt idx="55204">
                  <c:v>45191.680555555555</c:v>
                </c:pt>
                <c:pt idx="55205">
                  <c:v>45191.684027777781</c:v>
                </c:pt>
                <c:pt idx="55206">
                  <c:v>45191.6875</c:v>
                </c:pt>
                <c:pt idx="55207">
                  <c:v>45191.690972222219</c:v>
                </c:pt>
                <c:pt idx="55208">
                  <c:v>45191.694444444445</c:v>
                </c:pt>
                <c:pt idx="55209">
                  <c:v>45191.697916666664</c:v>
                </c:pt>
                <c:pt idx="55210">
                  <c:v>45191.701388888891</c:v>
                </c:pt>
                <c:pt idx="55211">
                  <c:v>45191.704861111109</c:v>
                </c:pt>
                <c:pt idx="55212">
                  <c:v>45191.708333333336</c:v>
                </c:pt>
                <c:pt idx="55213">
                  <c:v>45191.711805555555</c:v>
                </c:pt>
                <c:pt idx="55214">
                  <c:v>45191.715277777781</c:v>
                </c:pt>
                <c:pt idx="55215">
                  <c:v>45191.71875</c:v>
                </c:pt>
                <c:pt idx="55216">
                  <c:v>45191.722222222219</c:v>
                </c:pt>
                <c:pt idx="55217">
                  <c:v>45191.725694444445</c:v>
                </c:pt>
                <c:pt idx="55218">
                  <c:v>45191.729166666664</c:v>
                </c:pt>
                <c:pt idx="55219">
                  <c:v>45191.732638888891</c:v>
                </c:pt>
                <c:pt idx="55220">
                  <c:v>45191.736111111109</c:v>
                </c:pt>
                <c:pt idx="55221">
                  <c:v>45191.739583333336</c:v>
                </c:pt>
                <c:pt idx="55222">
                  <c:v>45191.743055555555</c:v>
                </c:pt>
                <c:pt idx="55223">
                  <c:v>45191.746527777781</c:v>
                </c:pt>
                <c:pt idx="55224">
                  <c:v>45191.75</c:v>
                </c:pt>
                <c:pt idx="55225">
                  <c:v>45191.753472222219</c:v>
                </c:pt>
                <c:pt idx="55226">
                  <c:v>45191.756944444445</c:v>
                </c:pt>
                <c:pt idx="55227">
                  <c:v>45191.760416666664</c:v>
                </c:pt>
                <c:pt idx="55228">
                  <c:v>45191.763888888891</c:v>
                </c:pt>
                <c:pt idx="55229">
                  <c:v>45191.767361111109</c:v>
                </c:pt>
                <c:pt idx="55230">
                  <c:v>45191.770833333336</c:v>
                </c:pt>
                <c:pt idx="55231">
                  <c:v>45191.774305555555</c:v>
                </c:pt>
                <c:pt idx="55232">
                  <c:v>45191.777777777781</c:v>
                </c:pt>
                <c:pt idx="55233">
                  <c:v>45191.78125</c:v>
                </c:pt>
                <c:pt idx="55234">
                  <c:v>45191.784722222219</c:v>
                </c:pt>
                <c:pt idx="55235">
                  <c:v>45191.788194444445</c:v>
                </c:pt>
                <c:pt idx="55236">
                  <c:v>45191.791666666664</c:v>
                </c:pt>
                <c:pt idx="55237">
                  <c:v>45191.795138888891</c:v>
                </c:pt>
                <c:pt idx="55238">
                  <c:v>45191.798611111109</c:v>
                </c:pt>
                <c:pt idx="55239">
                  <c:v>45191.802083333336</c:v>
                </c:pt>
                <c:pt idx="55240">
                  <c:v>45191.805555555555</c:v>
                </c:pt>
                <c:pt idx="55241">
                  <c:v>45191.809027777781</c:v>
                </c:pt>
                <c:pt idx="55242">
                  <c:v>45191.8125</c:v>
                </c:pt>
                <c:pt idx="55243">
                  <c:v>45191.815972222219</c:v>
                </c:pt>
                <c:pt idx="55244">
                  <c:v>45191.819444444445</c:v>
                </c:pt>
                <c:pt idx="55245">
                  <c:v>45191.822916666664</c:v>
                </c:pt>
                <c:pt idx="55246">
                  <c:v>45191.826388888891</c:v>
                </c:pt>
                <c:pt idx="55247">
                  <c:v>45191.829861111109</c:v>
                </c:pt>
                <c:pt idx="55248">
                  <c:v>45191.833333333336</c:v>
                </c:pt>
                <c:pt idx="55249">
                  <c:v>45191.836805555555</c:v>
                </c:pt>
                <c:pt idx="55250">
                  <c:v>45191.840277777781</c:v>
                </c:pt>
                <c:pt idx="55251">
                  <c:v>45191.84375</c:v>
                </c:pt>
                <c:pt idx="55252">
                  <c:v>45191.847222222219</c:v>
                </c:pt>
                <c:pt idx="55253">
                  <c:v>45191.850694444445</c:v>
                </c:pt>
                <c:pt idx="55254">
                  <c:v>45191.854166666664</c:v>
                </c:pt>
                <c:pt idx="55255">
                  <c:v>45191.857638888891</c:v>
                </c:pt>
                <c:pt idx="55256">
                  <c:v>45191.861111111109</c:v>
                </c:pt>
                <c:pt idx="55257">
                  <c:v>45191.864583333336</c:v>
                </c:pt>
                <c:pt idx="55258">
                  <c:v>45191.868055555555</c:v>
                </c:pt>
                <c:pt idx="55259">
                  <c:v>45191.871527777781</c:v>
                </c:pt>
                <c:pt idx="55260">
                  <c:v>45191.875</c:v>
                </c:pt>
                <c:pt idx="55261">
                  <c:v>45191.878472222219</c:v>
                </c:pt>
                <c:pt idx="55262">
                  <c:v>45191.881944444445</c:v>
                </c:pt>
                <c:pt idx="55263">
                  <c:v>45191.885416666664</c:v>
                </c:pt>
                <c:pt idx="55264">
                  <c:v>45191.888888888891</c:v>
                </c:pt>
                <c:pt idx="55265">
                  <c:v>45191.892361111109</c:v>
                </c:pt>
                <c:pt idx="55266">
                  <c:v>45191.895833333336</c:v>
                </c:pt>
                <c:pt idx="55267">
                  <c:v>45191.899305555555</c:v>
                </c:pt>
                <c:pt idx="55268">
                  <c:v>45191.902777777781</c:v>
                </c:pt>
                <c:pt idx="55269">
                  <c:v>45191.90625</c:v>
                </c:pt>
                <c:pt idx="55270">
                  <c:v>45191.909722222219</c:v>
                </c:pt>
                <c:pt idx="55271">
                  <c:v>45191.913194444445</c:v>
                </c:pt>
                <c:pt idx="55272">
                  <c:v>45191.916666666664</c:v>
                </c:pt>
                <c:pt idx="55273">
                  <c:v>45191.920138888891</c:v>
                </c:pt>
                <c:pt idx="55274">
                  <c:v>45191.923611111109</c:v>
                </c:pt>
                <c:pt idx="55275">
                  <c:v>45191.927083333336</c:v>
                </c:pt>
                <c:pt idx="55276">
                  <c:v>45191.930555555555</c:v>
                </c:pt>
                <c:pt idx="55277">
                  <c:v>45191.934027777781</c:v>
                </c:pt>
                <c:pt idx="55278">
                  <c:v>45191.9375</c:v>
                </c:pt>
                <c:pt idx="55279">
                  <c:v>45191.940972222219</c:v>
                </c:pt>
                <c:pt idx="55280">
                  <c:v>45191.944444444445</c:v>
                </c:pt>
                <c:pt idx="55281">
                  <c:v>45191.947916666664</c:v>
                </c:pt>
                <c:pt idx="55282">
                  <c:v>45191.951388888891</c:v>
                </c:pt>
                <c:pt idx="55283">
                  <c:v>45191.954861111109</c:v>
                </c:pt>
                <c:pt idx="55284">
                  <c:v>45191.958333333336</c:v>
                </c:pt>
                <c:pt idx="55285">
                  <c:v>45191.961805555555</c:v>
                </c:pt>
                <c:pt idx="55286">
                  <c:v>45191.965277777781</c:v>
                </c:pt>
                <c:pt idx="55287">
                  <c:v>45191.96875</c:v>
                </c:pt>
                <c:pt idx="55288">
                  <c:v>45191.972222222219</c:v>
                </c:pt>
                <c:pt idx="55289">
                  <c:v>45191.975694444445</c:v>
                </c:pt>
                <c:pt idx="55290">
                  <c:v>45191.979166666664</c:v>
                </c:pt>
                <c:pt idx="55291">
                  <c:v>45191.982638888891</c:v>
                </c:pt>
                <c:pt idx="55292">
                  <c:v>45191.986111111109</c:v>
                </c:pt>
                <c:pt idx="55293">
                  <c:v>45191.989583333336</c:v>
                </c:pt>
                <c:pt idx="55294">
                  <c:v>45191.993055555555</c:v>
                </c:pt>
                <c:pt idx="55295">
                  <c:v>45191.996527777781</c:v>
                </c:pt>
                <c:pt idx="55296">
                  <c:v>45192</c:v>
                </c:pt>
                <c:pt idx="55297">
                  <c:v>45192.003472222219</c:v>
                </c:pt>
                <c:pt idx="55298">
                  <c:v>45192.006944444445</c:v>
                </c:pt>
                <c:pt idx="55299">
                  <c:v>45192.010416666664</c:v>
                </c:pt>
                <c:pt idx="55300">
                  <c:v>45192.013888888891</c:v>
                </c:pt>
                <c:pt idx="55301">
                  <c:v>45192.017361111109</c:v>
                </c:pt>
                <c:pt idx="55302">
                  <c:v>45192.020833333336</c:v>
                </c:pt>
                <c:pt idx="55303">
                  <c:v>45192.024305555555</c:v>
                </c:pt>
                <c:pt idx="55304">
                  <c:v>45192.027777777781</c:v>
                </c:pt>
                <c:pt idx="55305">
                  <c:v>45192.03125</c:v>
                </c:pt>
                <c:pt idx="55306">
                  <c:v>45192.034722222219</c:v>
                </c:pt>
                <c:pt idx="55307">
                  <c:v>45192.038194444445</c:v>
                </c:pt>
                <c:pt idx="55308">
                  <c:v>45192.041666666664</c:v>
                </c:pt>
                <c:pt idx="55309">
                  <c:v>45192.045138888891</c:v>
                </c:pt>
                <c:pt idx="55310">
                  <c:v>45192.048611111109</c:v>
                </c:pt>
                <c:pt idx="55311">
                  <c:v>45192.052083333336</c:v>
                </c:pt>
                <c:pt idx="55312">
                  <c:v>45192.055555555555</c:v>
                </c:pt>
                <c:pt idx="55313">
                  <c:v>45192.059027777781</c:v>
                </c:pt>
                <c:pt idx="55314">
                  <c:v>45192.0625</c:v>
                </c:pt>
                <c:pt idx="55315">
                  <c:v>45192.065972222219</c:v>
                </c:pt>
                <c:pt idx="55316">
                  <c:v>45192.069444444445</c:v>
                </c:pt>
                <c:pt idx="55317">
                  <c:v>45192.072916666664</c:v>
                </c:pt>
                <c:pt idx="55318">
                  <c:v>45192.076388888891</c:v>
                </c:pt>
                <c:pt idx="55319">
                  <c:v>45192.079861111109</c:v>
                </c:pt>
                <c:pt idx="55320">
                  <c:v>45192.083333333336</c:v>
                </c:pt>
                <c:pt idx="55321">
                  <c:v>45192.086805555555</c:v>
                </c:pt>
                <c:pt idx="55322">
                  <c:v>45192.090277777781</c:v>
                </c:pt>
                <c:pt idx="55323">
                  <c:v>45192.09375</c:v>
                </c:pt>
                <c:pt idx="55324">
                  <c:v>45192.097222222219</c:v>
                </c:pt>
                <c:pt idx="55325">
                  <c:v>45192.100694444445</c:v>
                </c:pt>
                <c:pt idx="55326">
                  <c:v>45192.104166666664</c:v>
                </c:pt>
                <c:pt idx="55327">
                  <c:v>45192.107638888891</c:v>
                </c:pt>
                <c:pt idx="55328">
                  <c:v>45192.111111111109</c:v>
                </c:pt>
                <c:pt idx="55329">
                  <c:v>45192.114583333336</c:v>
                </c:pt>
                <c:pt idx="55330">
                  <c:v>45192.118055555555</c:v>
                </c:pt>
                <c:pt idx="55331">
                  <c:v>45192.121527777781</c:v>
                </c:pt>
                <c:pt idx="55332">
                  <c:v>45192.125</c:v>
                </c:pt>
                <c:pt idx="55333">
                  <c:v>45192.128472222219</c:v>
                </c:pt>
                <c:pt idx="55334">
                  <c:v>45192.131944444445</c:v>
                </c:pt>
                <c:pt idx="55335">
                  <c:v>45192.135416666664</c:v>
                </c:pt>
                <c:pt idx="55336">
                  <c:v>45192.138888888891</c:v>
                </c:pt>
                <c:pt idx="55337">
                  <c:v>45192.142361111109</c:v>
                </c:pt>
                <c:pt idx="55338">
                  <c:v>45192.145833333336</c:v>
                </c:pt>
                <c:pt idx="55339">
                  <c:v>45192.149305555555</c:v>
                </c:pt>
                <c:pt idx="55340">
                  <c:v>45192.152777777781</c:v>
                </c:pt>
                <c:pt idx="55341">
                  <c:v>45192.15625</c:v>
                </c:pt>
                <c:pt idx="55342">
                  <c:v>45192.159722222219</c:v>
                </c:pt>
                <c:pt idx="55343">
                  <c:v>45192.163194444445</c:v>
                </c:pt>
                <c:pt idx="55344">
                  <c:v>45192.166666666664</c:v>
                </c:pt>
                <c:pt idx="55345">
                  <c:v>45192.170138888891</c:v>
                </c:pt>
                <c:pt idx="55346">
                  <c:v>45192.173611111109</c:v>
                </c:pt>
                <c:pt idx="55347">
                  <c:v>45192.177083333336</c:v>
                </c:pt>
                <c:pt idx="55348">
                  <c:v>45192.180555555555</c:v>
                </c:pt>
                <c:pt idx="55349">
                  <c:v>45192.184027777781</c:v>
                </c:pt>
                <c:pt idx="55350">
                  <c:v>45192.1875</c:v>
                </c:pt>
                <c:pt idx="55351">
                  <c:v>45192.190972222219</c:v>
                </c:pt>
                <c:pt idx="55352">
                  <c:v>45192.194444444445</c:v>
                </c:pt>
                <c:pt idx="55353">
                  <c:v>45192.197916666664</c:v>
                </c:pt>
                <c:pt idx="55354">
                  <c:v>45192.201388888891</c:v>
                </c:pt>
                <c:pt idx="55355">
                  <c:v>45192.204861111109</c:v>
                </c:pt>
                <c:pt idx="55356">
                  <c:v>45192.208333333336</c:v>
                </c:pt>
                <c:pt idx="55357">
                  <c:v>45192.211805555555</c:v>
                </c:pt>
                <c:pt idx="55358">
                  <c:v>45192.215277777781</c:v>
                </c:pt>
                <c:pt idx="55359">
                  <c:v>45192.21875</c:v>
                </c:pt>
                <c:pt idx="55360">
                  <c:v>45192.222222222219</c:v>
                </c:pt>
                <c:pt idx="55361">
                  <c:v>45192.225694444445</c:v>
                </c:pt>
                <c:pt idx="55362">
                  <c:v>45192.229166666664</c:v>
                </c:pt>
                <c:pt idx="55363">
                  <c:v>45192.232638888891</c:v>
                </c:pt>
                <c:pt idx="55364">
                  <c:v>45192.236111111109</c:v>
                </c:pt>
                <c:pt idx="55365">
                  <c:v>45192.239583333336</c:v>
                </c:pt>
                <c:pt idx="55366">
                  <c:v>45192.243055555555</c:v>
                </c:pt>
                <c:pt idx="55367">
                  <c:v>45192.246527777781</c:v>
                </c:pt>
                <c:pt idx="55368">
                  <c:v>45192.25</c:v>
                </c:pt>
                <c:pt idx="55369">
                  <c:v>45192.253472222219</c:v>
                </c:pt>
                <c:pt idx="55370">
                  <c:v>45192.256944444445</c:v>
                </c:pt>
                <c:pt idx="55371">
                  <c:v>45192.260416666664</c:v>
                </c:pt>
                <c:pt idx="55372">
                  <c:v>45192.263888888891</c:v>
                </c:pt>
                <c:pt idx="55373">
                  <c:v>45192.267361111109</c:v>
                </c:pt>
                <c:pt idx="55374">
                  <c:v>45192.270833333336</c:v>
                </c:pt>
                <c:pt idx="55375">
                  <c:v>45192.274305555555</c:v>
                </c:pt>
                <c:pt idx="55376">
                  <c:v>45192.277777777781</c:v>
                </c:pt>
                <c:pt idx="55377">
                  <c:v>45192.28125</c:v>
                </c:pt>
                <c:pt idx="55378">
                  <c:v>45192.284722222219</c:v>
                </c:pt>
                <c:pt idx="55379">
                  <c:v>45192.288194444445</c:v>
                </c:pt>
                <c:pt idx="55380">
                  <c:v>45192.291666666664</c:v>
                </c:pt>
                <c:pt idx="55381">
                  <c:v>45192.295138888891</c:v>
                </c:pt>
                <c:pt idx="55382">
                  <c:v>45192.298611111109</c:v>
                </c:pt>
                <c:pt idx="55383">
                  <c:v>45192.302083333336</c:v>
                </c:pt>
                <c:pt idx="55384">
                  <c:v>45192.305555555555</c:v>
                </c:pt>
                <c:pt idx="55385">
                  <c:v>45192.309027777781</c:v>
                </c:pt>
                <c:pt idx="55386">
                  <c:v>45192.3125</c:v>
                </c:pt>
                <c:pt idx="55387">
                  <c:v>45192.315972222219</c:v>
                </c:pt>
                <c:pt idx="55388">
                  <c:v>45192.319444444445</c:v>
                </c:pt>
                <c:pt idx="55389">
                  <c:v>45192.322916666664</c:v>
                </c:pt>
                <c:pt idx="55390">
                  <c:v>45192.326388888891</c:v>
                </c:pt>
                <c:pt idx="55391">
                  <c:v>45192.329861111109</c:v>
                </c:pt>
                <c:pt idx="55392">
                  <c:v>45192.333333333336</c:v>
                </c:pt>
                <c:pt idx="55393">
                  <c:v>45192.336805555555</c:v>
                </c:pt>
                <c:pt idx="55394">
                  <c:v>45192.340277777781</c:v>
                </c:pt>
                <c:pt idx="55395">
                  <c:v>45192.34375</c:v>
                </c:pt>
                <c:pt idx="55396">
                  <c:v>45192.347222222219</c:v>
                </c:pt>
                <c:pt idx="55397">
                  <c:v>45192.350694444445</c:v>
                </c:pt>
                <c:pt idx="55398">
                  <c:v>45192.354166666664</c:v>
                </c:pt>
                <c:pt idx="55399">
                  <c:v>45192.357638888891</c:v>
                </c:pt>
                <c:pt idx="55400">
                  <c:v>45192.361111111109</c:v>
                </c:pt>
                <c:pt idx="55401">
                  <c:v>45192.364583333336</c:v>
                </c:pt>
                <c:pt idx="55402">
                  <c:v>45192.368055555555</c:v>
                </c:pt>
                <c:pt idx="55403">
                  <c:v>45192.371527777781</c:v>
                </c:pt>
                <c:pt idx="55404">
                  <c:v>45192.375</c:v>
                </c:pt>
                <c:pt idx="55405">
                  <c:v>45192.378472222219</c:v>
                </c:pt>
                <c:pt idx="55406">
                  <c:v>45192.381944444445</c:v>
                </c:pt>
                <c:pt idx="55407">
                  <c:v>45192.385416666664</c:v>
                </c:pt>
                <c:pt idx="55408">
                  <c:v>45192.388888888891</c:v>
                </c:pt>
                <c:pt idx="55409">
                  <c:v>45192.392361111109</c:v>
                </c:pt>
                <c:pt idx="55410">
                  <c:v>45192.395833333336</c:v>
                </c:pt>
                <c:pt idx="55411">
                  <c:v>45192.399305555555</c:v>
                </c:pt>
                <c:pt idx="55412">
                  <c:v>45192.402777777781</c:v>
                </c:pt>
                <c:pt idx="55413">
                  <c:v>45192.40625</c:v>
                </c:pt>
                <c:pt idx="55414">
                  <c:v>45192.409722222219</c:v>
                </c:pt>
                <c:pt idx="55415">
                  <c:v>45192.413194444445</c:v>
                </c:pt>
                <c:pt idx="55416">
                  <c:v>45192.416666666664</c:v>
                </c:pt>
                <c:pt idx="55417">
                  <c:v>45192.420138888891</c:v>
                </c:pt>
                <c:pt idx="55418">
                  <c:v>45192.423611111109</c:v>
                </c:pt>
                <c:pt idx="55419">
                  <c:v>45192.427083333336</c:v>
                </c:pt>
                <c:pt idx="55420">
                  <c:v>45192.430555555555</c:v>
                </c:pt>
                <c:pt idx="55421">
                  <c:v>45192.434027777781</c:v>
                </c:pt>
                <c:pt idx="55422">
                  <c:v>45192.4375</c:v>
                </c:pt>
                <c:pt idx="55423">
                  <c:v>45192.440972222219</c:v>
                </c:pt>
                <c:pt idx="55424">
                  <c:v>45192.444444444445</c:v>
                </c:pt>
                <c:pt idx="55425">
                  <c:v>45192.447916666664</c:v>
                </c:pt>
                <c:pt idx="55426">
                  <c:v>45192.451388888891</c:v>
                </c:pt>
                <c:pt idx="55427">
                  <c:v>45192.454861111109</c:v>
                </c:pt>
                <c:pt idx="55428">
                  <c:v>45192.458333333336</c:v>
                </c:pt>
                <c:pt idx="55429">
                  <c:v>45192.461805555555</c:v>
                </c:pt>
                <c:pt idx="55430">
                  <c:v>45192.465277777781</c:v>
                </c:pt>
                <c:pt idx="55431">
                  <c:v>45192.46875</c:v>
                </c:pt>
                <c:pt idx="55432">
                  <c:v>45192.472222222219</c:v>
                </c:pt>
                <c:pt idx="55433">
                  <c:v>45192.475694444445</c:v>
                </c:pt>
                <c:pt idx="55434">
                  <c:v>45192.479166666664</c:v>
                </c:pt>
                <c:pt idx="55435">
                  <c:v>45192.482638888891</c:v>
                </c:pt>
                <c:pt idx="55436">
                  <c:v>45192.486111111109</c:v>
                </c:pt>
                <c:pt idx="55437">
                  <c:v>45192.489583333336</c:v>
                </c:pt>
                <c:pt idx="55438">
                  <c:v>45192.493055555555</c:v>
                </c:pt>
                <c:pt idx="55439">
                  <c:v>45192.496527777781</c:v>
                </c:pt>
                <c:pt idx="55440">
                  <c:v>45192.5</c:v>
                </c:pt>
                <c:pt idx="55441">
                  <c:v>45192.503472222219</c:v>
                </c:pt>
                <c:pt idx="55442">
                  <c:v>45192.506944444445</c:v>
                </c:pt>
                <c:pt idx="55443">
                  <c:v>45192.510416666664</c:v>
                </c:pt>
                <c:pt idx="55444">
                  <c:v>45192.513888888891</c:v>
                </c:pt>
                <c:pt idx="55445">
                  <c:v>45192.517361111109</c:v>
                </c:pt>
                <c:pt idx="55446">
                  <c:v>45192.520833333336</c:v>
                </c:pt>
                <c:pt idx="55447">
                  <c:v>45192.524305555555</c:v>
                </c:pt>
                <c:pt idx="55448">
                  <c:v>45192.527777777781</c:v>
                </c:pt>
                <c:pt idx="55449">
                  <c:v>45192.53125</c:v>
                </c:pt>
                <c:pt idx="55450">
                  <c:v>45192.534722222219</c:v>
                </c:pt>
                <c:pt idx="55451">
                  <c:v>45192.538194444445</c:v>
                </c:pt>
                <c:pt idx="55452">
                  <c:v>45192.541666666664</c:v>
                </c:pt>
                <c:pt idx="55453">
                  <c:v>45192.545138888891</c:v>
                </c:pt>
                <c:pt idx="55454">
                  <c:v>45192.548611111109</c:v>
                </c:pt>
                <c:pt idx="55455">
                  <c:v>45192.552083333336</c:v>
                </c:pt>
                <c:pt idx="55456">
                  <c:v>45192.555555555555</c:v>
                </c:pt>
                <c:pt idx="55457">
                  <c:v>45192.559027777781</c:v>
                </c:pt>
                <c:pt idx="55458">
                  <c:v>45192.5625</c:v>
                </c:pt>
                <c:pt idx="55459">
                  <c:v>45192.565972222219</c:v>
                </c:pt>
                <c:pt idx="55460">
                  <c:v>45192.569444444445</c:v>
                </c:pt>
                <c:pt idx="55461">
                  <c:v>45192.572916666664</c:v>
                </c:pt>
                <c:pt idx="55462">
                  <c:v>45192.576388888891</c:v>
                </c:pt>
                <c:pt idx="55463">
                  <c:v>45192.579861111109</c:v>
                </c:pt>
                <c:pt idx="55464">
                  <c:v>45192.583333333336</c:v>
                </c:pt>
                <c:pt idx="55465">
                  <c:v>45192.586805555555</c:v>
                </c:pt>
                <c:pt idx="55466">
                  <c:v>45192.590277777781</c:v>
                </c:pt>
                <c:pt idx="55467">
                  <c:v>45192.59375</c:v>
                </c:pt>
                <c:pt idx="55468">
                  <c:v>45192.597222222219</c:v>
                </c:pt>
                <c:pt idx="55469">
                  <c:v>45192.600694444445</c:v>
                </c:pt>
                <c:pt idx="55470">
                  <c:v>45192.604166666664</c:v>
                </c:pt>
                <c:pt idx="55471">
                  <c:v>45192.607638888891</c:v>
                </c:pt>
                <c:pt idx="55472">
                  <c:v>45192.611111111109</c:v>
                </c:pt>
                <c:pt idx="55473">
                  <c:v>45192.614583333336</c:v>
                </c:pt>
                <c:pt idx="55474">
                  <c:v>45192.618055555555</c:v>
                </c:pt>
                <c:pt idx="55475">
                  <c:v>45192.621527777781</c:v>
                </c:pt>
                <c:pt idx="55476">
                  <c:v>45192.625</c:v>
                </c:pt>
                <c:pt idx="55477">
                  <c:v>45192.628472222219</c:v>
                </c:pt>
                <c:pt idx="55478">
                  <c:v>45192.631944444445</c:v>
                </c:pt>
                <c:pt idx="55479">
                  <c:v>45192.635416666664</c:v>
                </c:pt>
                <c:pt idx="55480">
                  <c:v>45192.638888888891</c:v>
                </c:pt>
                <c:pt idx="55481">
                  <c:v>45192.642361111109</c:v>
                </c:pt>
                <c:pt idx="55482">
                  <c:v>45192.645833333336</c:v>
                </c:pt>
                <c:pt idx="55483">
                  <c:v>45192.649305555555</c:v>
                </c:pt>
                <c:pt idx="55484">
                  <c:v>45192.652777777781</c:v>
                </c:pt>
                <c:pt idx="55485">
                  <c:v>45192.65625</c:v>
                </c:pt>
                <c:pt idx="55486">
                  <c:v>45192.659722222219</c:v>
                </c:pt>
                <c:pt idx="55487">
                  <c:v>45192.663194444445</c:v>
                </c:pt>
                <c:pt idx="55488">
                  <c:v>45192.666666666664</c:v>
                </c:pt>
                <c:pt idx="55489">
                  <c:v>45192.670138888891</c:v>
                </c:pt>
                <c:pt idx="55490">
                  <c:v>45192.673611111109</c:v>
                </c:pt>
                <c:pt idx="55491">
                  <c:v>45192.677083333336</c:v>
                </c:pt>
                <c:pt idx="55492">
                  <c:v>45192.680555555555</c:v>
                </c:pt>
                <c:pt idx="55493">
                  <c:v>45192.684027777781</c:v>
                </c:pt>
                <c:pt idx="55494">
                  <c:v>45192.6875</c:v>
                </c:pt>
                <c:pt idx="55495">
                  <c:v>45192.690972222219</c:v>
                </c:pt>
                <c:pt idx="55496">
                  <c:v>45192.694444444445</c:v>
                </c:pt>
                <c:pt idx="55497">
                  <c:v>45192.697916666664</c:v>
                </c:pt>
                <c:pt idx="55498">
                  <c:v>45192.701388888891</c:v>
                </c:pt>
                <c:pt idx="55499">
                  <c:v>45192.704861111109</c:v>
                </c:pt>
                <c:pt idx="55500">
                  <c:v>45192.708333333336</c:v>
                </c:pt>
                <c:pt idx="55501">
                  <c:v>45192.711805555555</c:v>
                </c:pt>
                <c:pt idx="55502">
                  <c:v>45192.715277777781</c:v>
                </c:pt>
                <c:pt idx="55503">
                  <c:v>45192.71875</c:v>
                </c:pt>
                <c:pt idx="55504">
                  <c:v>45192.722222222219</c:v>
                </c:pt>
                <c:pt idx="55505">
                  <c:v>45192.725694444445</c:v>
                </c:pt>
                <c:pt idx="55506">
                  <c:v>45192.729166666664</c:v>
                </c:pt>
                <c:pt idx="55507">
                  <c:v>45192.732638888891</c:v>
                </c:pt>
                <c:pt idx="55508">
                  <c:v>45192.736111111109</c:v>
                </c:pt>
                <c:pt idx="55509">
                  <c:v>45192.739583333336</c:v>
                </c:pt>
                <c:pt idx="55510">
                  <c:v>45192.743055555555</c:v>
                </c:pt>
                <c:pt idx="55511">
                  <c:v>45192.746527777781</c:v>
                </c:pt>
                <c:pt idx="55512">
                  <c:v>45192.75</c:v>
                </c:pt>
                <c:pt idx="55513">
                  <c:v>45192.753472222219</c:v>
                </c:pt>
                <c:pt idx="55514">
                  <c:v>45192.756944444445</c:v>
                </c:pt>
                <c:pt idx="55515">
                  <c:v>45192.760416666664</c:v>
                </c:pt>
                <c:pt idx="55516">
                  <c:v>45192.763888888891</c:v>
                </c:pt>
                <c:pt idx="55517">
                  <c:v>45192.767361111109</c:v>
                </c:pt>
                <c:pt idx="55518">
                  <c:v>45192.770833333336</c:v>
                </c:pt>
                <c:pt idx="55519">
                  <c:v>45192.774305555555</c:v>
                </c:pt>
                <c:pt idx="55520">
                  <c:v>45192.777777777781</c:v>
                </c:pt>
                <c:pt idx="55521">
                  <c:v>45192.78125</c:v>
                </c:pt>
                <c:pt idx="55522">
                  <c:v>45192.784722222219</c:v>
                </c:pt>
                <c:pt idx="55523">
                  <c:v>45192.788194444445</c:v>
                </c:pt>
                <c:pt idx="55524">
                  <c:v>45192.791666666664</c:v>
                </c:pt>
                <c:pt idx="55525">
                  <c:v>45192.795138888891</c:v>
                </c:pt>
                <c:pt idx="55526">
                  <c:v>45192.798611111109</c:v>
                </c:pt>
                <c:pt idx="55527">
                  <c:v>45192.802083333336</c:v>
                </c:pt>
                <c:pt idx="55528">
                  <c:v>45192.805555555555</c:v>
                </c:pt>
                <c:pt idx="55529">
                  <c:v>45192.809027777781</c:v>
                </c:pt>
                <c:pt idx="55530">
                  <c:v>45192.8125</c:v>
                </c:pt>
                <c:pt idx="55531">
                  <c:v>45192.815972222219</c:v>
                </c:pt>
                <c:pt idx="55532">
                  <c:v>45192.819444444445</c:v>
                </c:pt>
                <c:pt idx="55533">
                  <c:v>45192.822916666664</c:v>
                </c:pt>
                <c:pt idx="55534">
                  <c:v>45192.826388888891</c:v>
                </c:pt>
                <c:pt idx="55535">
                  <c:v>45192.829861111109</c:v>
                </c:pt>
                <c:pt idx="55536">
                  <c:v>45192.833333333336</c:v>
                </c:pt>
                <c:pt idx="55537">
                  <c:v>45192.836805555555</c:v>
                </c:pt>
                <c:pt idx="55538">
                  <c:v>45192.840277777781</c:v>
                </c:pt>
                <c:pt idx="55539">
                  <c:v>45192.84375</c:v>
                </c:pt>
                <c:pt idx="55540">
                  <c:v>45192.847222222219</c:v>
                </c:pt>
                <c:pt idx="55541">
                  <c:v>45192.850694444445</c:v>
                </c:pt>
                <c:pt idx="55542">
                  <c:v>45192.854166666664</c:v>
                </c:pt>
                <c:pt idx="55543">
                  <c:v>45192.857638888891</c:v>
                </c:pt>
                <c:pt idx="55544">
                  <c:v>45192.861111111109</c:v>
                </c:pt>
                <c:pt idx="55545">
                  <c:v>45192.864583333336</c:v>
                </c:pt>
                <c:pt idx="55546">
                  <c:v>45192.868055555555</c:v>
                </c:pt>
                <c:pt idx="55547">
                  <c:v>45192.871527777781</c:v>
                </c:pt>
                <c:pt idx="55548">
                  <c:v>45192.875</c:v>
                </c:pt>
                <c:pt idx="55549">
                  <c:v>45192.878472222219</c:v>
                </c:pt>
                <c:pt idx="55550">
                  <c:v>45192.881944444445</c:v>
                </c:pt>
                <c:pt idx="55551">
                  <c:v>45192.885416666664</c:v>
                </c:pt>
                <c:pt idx="55552">
                  <c:v>45192.888888888891</c:v>
                </c:pt>
                <c:pt idx="55553">
                  <c:v>45192.892361111109</c:v>
                </c:pt>
                <c:pt idx="55554">
                  <c:v>45192.895833333336</c:v>
                </c:pt>
                <c:pt idx="55555">
                  <c:v>45192.899305555555</c:v>
                </c:pt>
                <c:pt idx="55556">
                  <c:v>45192.902777777781</c:v>
                </c:pt>
                <c:pt idx="55557">
                  <c:v>45192.90625</c:v>
                </c:pt>
                <c:pt idx="55558">
                  <c:v>45192.909722222219</c:v>
                </c:pt>
                <c:pt idx="55559">
                  <c:v>45192.913194444445</c:v>
                </c:pt>
                <c:pt idx="55560">
                  <c:v>45192.916666666664</c:v>
                </c:pt>
                <c:pt idx="55561">
                  <c:v>45192.920138888891</c:v>
                </c:pt>
                <c:pt idx="55562">
                  <c:v>45192.923611111109</c:v>
                </c:pt>
                <c:pt idx="55563">
                  <c:v>45192.927083333336</c:v>
                </c:pt>
                <c:pt idx="55564">
                  <c:v>45192.930555555555</c:v>
                </c:pt>
                <c:pt idx="55565">
                  <c:v>45192.934027777781</c:v>
                </c:pt>
                <c:pt idx="55566">
                  <c:v>45192.9375</c:v>
                </c:pt>
                <c:pt idx="55567">
                  <c:v>45192.940972222219</c:v>
                </c:pt>
                <c:pt idx="55568">
                  <c:v>45192.944444444445</c:v>
                </c:pt>
                <c:pt idx="55569">
                  <c:v>45192.947916666664</c:v>
                </c:pt>
                <c:pt idx="55570">
                  <c:v>45192.951388888891</c:v>
                </c:pt>
                <c:pt idx="55571">
                  <c:v>45192.954861111109</c:v>
                </c:pt>
                <c:pt idx="55572">
                  <c:v>45192.958333333336</c:v>
                </c:pt>
                <c:pt idx="55573">
                  <c:v>45192.961805555555</c:v>
                </c:pt>
                <c:pt idx="55574">
                  <c:v>45192.965277777781</c:v>
                </c:pt>
                <c:pt idx="55575">
                  <c:v>45192.96875</c:v>
                </c:pt>
                <c:pt idx="55576">
                  <c:v>45192.972222222219</c:v>
                </c:pt>
                <c:pt idx="55577">
                  <c:v>45192.975694444445</c:v>
                </c:pt>
                <c:pt idx="55578">
                  <c:v>45192.979166666664</c:v>
                </c:pt>
                <c:pt idx="55579">
                  <c:v>45192.982638888891</c:v>
                </c:pt>
                <c:pt idx="55580">
                  <c:v>45192.986111111109</c:v>
                </c:pt>
                <c:pt idx="55581">
                  <c:v>45192.989583333336</c:v>
                </c:pt>
                <c:pt idx="55582">
                  <c:v>45192.993055555555</c:v>
                </c:pt>
                <c:pt idx="55583">
                  <c:v>45192.996527777781</c:v>
                </c:pt>
                <c:pt idx="55584">
                  <c:v>45193</c:v>
                </c:pt>
                <c:pt idx="55585">
                  <c:v>45193.003472222219</c:v>
                </c:pt>
                <c:pt idx="55586">
                  <c:v>45193.006944444445</c:v>
                </c:pt>
                <c:pt idx="55587">
                  <c:v>45193.010416666664</c:v>
                </c:pt>
                <c:pt idx="55588">
                  <c:v>45193.013888888891</c:v>
                </c:pt>
                <c:pt idx="55589">
                  <c:v>45193.017361111109</c:v>
                </c:pt>
                <c:pt idx="55590">
                  <c:v>45193.020833333336</c:v>
                </c:pt>
                <c:pt idx="55591">
                  <c:v>45193.024305555555</c:v>
                </c:pt>
                <c:pt idx="55592">
                  <c:v>45193.027777777781</c:v>
                </c:pt>
                <c:pt idx="55593">
                  <c:v>45193.03125</c:v>
                </c:pt>
                <c:pt idx="55594">
                  <c:v>45193.034722222219</c:v>
                </c:pt>
                <c:pt idx="55595">
                  <c:v>45193.038194444445</c:v>
                </c:pt>
                <c:pt idx="55596">
                  <c:v>45193.041666666664</c:v>
                </c:pt>
                <c:pt idx="55597">
                  <c:v>45193.045138888891</c:v>
                </c:pt>
                <c:pt idx="55598">
                  <c:v>45193.048611111109</c:v>
                </c:pt>
                <c:pt idx="55599">
                  <c:v>45193.052083333336</c:v>
                </c:pt>
                <c:pt idx="55600">
                  <c:v>45193.055555555555</c:v>
                </c:pt>
                <c:pt idx="55601">
                  <c:v>45193.059027777781</c:v>
                </c:pt>
                <c:pt idx="55602">
                  <c:v>45193.0625</c:v>
                </c:pt>
                <c:pt idx="55603">
                  <c:v>45193.065972222219</c:v>
                </c:pt>
                <c:pt idx="55604">
                  <c:v>45193.069444444445</c:v>
                </c:pt>
                <c:pt idx="55605">
                  <c:v>45193.072916666664</c:v>
                </c:pt>
                <c:pt idx="55606">
                  <c:v>45193.076388888891</c:v>
                </c:pt>
                <c:pt idx="55607">
                  <c:v>45193.079861111109</c:v>
                </c:pt>
                <c:pt idx="55608">
                  <c:v>45193.083333333336</c:v>
                </c:pt>
                <c:pt idx="55609">
                  <c:v>45193.086805555555</c:v>
                </c:pt>
                <c:pt idx="55610">
                  <c:v>45193.090277777781</c:v>
                </c:pt>
                <c:pt idx="55611">
                  <c:v>45193.09375</c:v>
                </c:pt>
                <c:pt idx="55612">
                  <c:v>45193.097222222219</c:v>
                </c:pt>
                <c:pt idx="55613">
                  <c:v>45193.100694444445</c:v>
                </c:pt>
                <c:pt idx="55614">
                  <c:v>45193.104166666664</c:v>
                </c:pt>
                <c:pt idx="55615">
                  <c:v>45193.107638888891</c:v>
                </c:pt>
                <c:pt idx="55616">
                  <c:v>45193.111111111109</c:v>
                </c:pt>
                <c:pt idx="55617">
                  <c:v>45193.114583333336</c:v>
                </c:pt>
                <c:pt idx="55618">
                  <c:v>45193.118055555555</c:v>
                </c:pt>
                <c:pt idx="55619">
                  <c:v>45193.121527777781</c:v>
                </c:pt>
                <c:pt idx="55620">
                  <c:v>45193.125</c:v>
                </c:pt>
                <c:pt idx="55621">
                  <c:v>45193.128472222219</c:v>
                </c:pt>
                <c:pt idx="55622">
                  <c:v>45193.131944444445</c:v>
                </c:pt>
                <c:pt idx="55623">
                  <c:v>45193.135416666664</c:v>
                </c:pt>
                <c:pt idx="55624">
                  <c:v>45193.138888888891</c:v>
                </c:pt>
                <c:pt idx="55625">
                  <c:v>45193.142361111109</c:v>
                </c:pt>
                <c:pt idx="55626">
                  <c:v>45193.145833333336</c:v>
                </c:pt>
                <c:pt idx="55627">
                  <c:v>45193.149305555555</c:v>
                </c:pt>
                <c:pt idx="55628">
                  <c:v>45193.152777777781</c:v>
                </c:pt>
                <c:pt idx="55629">
                  <c:v>45193.15625</c:v>
                </c:pt>
                <c:pt idx="55630">
                  <c:v>45193.159722222219</c:v>
                </c:pt>
                <c:pt idx="55631">
                  <c:v>45193.163194444445</c:v>
                </c:pt>
                <c:pt idx="55632">
                  <c:v>45193.166666666664</c:v>
                </c:pt>
                <c:pt idx="55633">
                  <c:v>45193.170138888891</c:v>
                </c:pt>
                <c:pt idx="55634">
                  <c:v>45193.173611111109</c:v>
                </c:pt>
                <c:pt idx="55635">
                  <c:v>45193.177083333336</c:v>
                </c:pt>
                <c:pt idx="55636">
                  <c:v>45193.180555555555</c:v>
                </c:pt>
                <c:pt idx="55637">
                  <c:v>45193.184027777781</c:v>
                </c:pt>
                <c:pt idx="55638">
                  <c:v>45193.1875</c:v>
                </c:pt>
                <c:pt idx="55639">
                  <c:v>45193.190972222219</c:v>
                </c:pt>
                <c:pt idx="55640">
                  <c:v>45193.194444444445</c:v>
                </c:pt>
                <c:pt idx="55641">
                  <c:v>45193.197916666664</c:v>
                </c:pt>
                <c:pt idx="55642">
                  <c:v>45193.201388888891</c:v>
                </c:pt>
                <c:pt idx="55643">
                  <c:v>45193.204861111109</c:v>
                </c:pt>
                <c:pt idx="55644">
                  <c:v>45193.208333333336</c:v>
                </c:pt>
                <c:pt idx="55645">
                  <c:v>45193.211805555555</c:v>
                </c:pt>
                <c:pt idx="55646">
                  <c:v>45193.215277777781</c:v>
                </c:pt>
                <c:pt idx="55647">
                  <c:v>45193.21875</c:v>
                </c:pt>
                <c:pt idx="55648">
                  <c:v>45193.222222222219</c:v>
                </c:pt>
                <c:pt idx="55649">
                  <c:v>45193.225694444445</c:v>
                </c:pt>
                <c:pt idx="55650">
                  <c:v>45193.229166666664</c:v>
                </c:pt>
                <c:pt idx="55651">
                  <c:v>45193.232638888891</c:v>
                </c:pt>
                <c:pt idx="55652">
                  <c:v>45193.236111111109</c:v>
                </c:pt>
                <c:pt idx="55653">
                  <c:v>45193.239583333336</c:v>
                </c:pt>
                <c:pt idx="55654">
                  <c:v>45193.243055555555</c:v>
                </c:pt>
                <c:pt idx="55655">
                  <c:v>45193.246527777781</c:v>
                </c:pt>
                <c:pt idx="55656">
                  <c:v>45193.25</c:v>
                </c:pt>
                <c:pt idx="55657">
                  <c:v>45193.253472222219</c:v>
                </c:pt>
                <c:pt idx="55658">
                  <c:v>45193.256944444445</c:v>
                </c:pt>
                <c:pt idx="55659">
                  <c:v>45193.260416666664</c:v>
                </c:pt>
                <c:pt idx="55660">
                  <c:v>45193.263888888891</c:v>
                </c:pt>
                <c:pt idx="55661">
                  <c:v>45193.267361111109</c:v>
                </c:pt>
                <c:pt idx="55662">
                  <c:v>45193.270833333336</c:v>
                </c:pt>
                <c:pt idx="55663">
                  <c:v>45193.274305555555</c:v>
                </c:pt>
                <c:pt idx="55664">
                  <c:v>45193.277777777781</c:v>
                </c:pt>
                <c:pt idx="55665">
                  <c:v>45193.28125</c:v>
                </c:pt>
                <c:pt idx="55666">
                  <c:v>45193.284722222219</c:v>
                </c:pt>
                <c:pt idx="55667">
                  <c:v>45193.288194444445</c:v>
                </c:pt>
                <c:pt idx="55668">
                  <c:v>45193.291666666664</c:v>
                </c:pt>
                <c:pt idx="55669">
                  <c:v>45193.295138888891</c:v>
                </c:pt>
                <c:pt idx="55670">
                  <c:v>45193.298611111109</c:v>
                </c:pt>
                <c:pt idx="55671">
                  <c:v>45193.302083333336</c:v>
                </c:pt>
                <c:pt idx="55672">
                  <c:v>45193.305555555555</c:v>
                </c:pt>
                <c:pt idx="55673">
                  <c:v>45193.309027777781</c:v>
                </c:pt>
                <c:pt idx="55674">
                  <c:v>45193.3125</c:v>
                </c:pt>
                <c:pt idx="55675">
                  <c:v>45193.315972222219</c:v>
                </c:pt>
                <c:pt idx="55676">
                  <c:v>45193.319444444445</c:v>
                </c:pt>
                <c:pt idx="55677">
                  <c:v>45193.322916666664</c:v>
                </c:pt>
                <c:pt idx="55678">
                  <c:v>45193.326388888891</c:v>
                </c:pt>
                <c:pt idx="55679">
                  <c:v>45193.329861111109</c:v>
                </c:pt>
                <c:pt idx="55680">
                  <c:v>45193.333333333336</c:v>
                </c:pt>
                <c:pt idx="55681">
                  <c:v>45193.336805555555</c:v>
                </c:pt>
                <c:pt idx="55682">
                  <c:v>45193.340277777781</c:v>
                </c:pt>
                <c:pt idx="55683">
                  <c:v>45193.34375</c:v>
                </c:pt>
                <c:pt idx="55684">
                  <c:v>45193.347222222219</c:v>
                </c:pt>
                <c:pt idx="55685">
                  <c:v>45193.350694444445</c:v>
                </c:pt>
                <c:pt idx="55686">
                  <c:v>45193.354166666664</c:v>
                </c:pt>
                <c:pt idx="55687">
                  <c:v>45193.357638888891</c:v>
                </c:pt>
                <c:pt idx="55688">
                  <c:v>45193.361111111109</c:v>
                </c:pt>
                <c:pt idx="55689">
                  <c:v>45193.364583333336</c:v>
                </c:pt>
                <c:pt idx="55690">
                  <c:v>45193.368055555555</c:v>
                </c:pt>
                <c:pt idx="55691">
                  <c:v>45193.371527777781</c:v>
                </c:pt>
                <c:pt idx="55692">
                  <c:v>45193.375</c:v>
                </c:pt>
                <c:pt idx="55693">
                  <c:v>45193.378472222219</c:v>
                </c:pt>
                <c:pt idx="55694">
                  <c:v>45193.381944444445</c:v>
                </c:pt>
                <c:pt idx="55695">
                  <c:v>45193.385416666664</c:v>
                </c:pt>
                <c:pt idx="55696">
                  <c:v>45193.388888888891</c:v>
                </c:pt>
                <c:pt idx="55697">
                  <c:v>45193.392361111109</c:v>
                </c:pt>
                <c:pt idx="55698">
                  <c:v>45193.395833333336</c:v>
                </c:pt>
                <c:pt idx="55699">
                  <c:v>45193.399305555555</c:v>
                </c:pt>
                <c:pt idx="55700">
                  <c:v>45193.402777777781</c:v>
                </c:pt>
                <c:pt idx="55701">
                  <c:v>45193.40625</c:v>
                </c:pt>
                <c:pt idx="55702">
                  <c:v>45193.409722222219</c:v>
                </c:pt>
                <c:pt idx="55703">
                  <c:v>45193.413194444445</c:v>
                </c:pt>
                <c:pt idx="55704">
                  <c:v>45193.416666666664</c:v>
                </c:pt>
                <c:pt idx="55705">
                  <c:v>45193.420138888891</c:v>
                </c:pt>
                <c:pt idx="55706">
                  <c:v>45193.423611111109</c:v>
                </c:pt>
                <c:pt idx="55707">
                  <c:v>45193.427083333336</c:v>
                </c:pt>
                <c:pt idx="55708">
                  <c:v>45193.430555555555</c:v>
                </c:pt>
                <c:pt idx="55709">
                  <c:v>45193.434027777781</c:v>
                </c:pt>
                <c:pt idx="55710">
                  <c:v>45193.4375</c:v>
                </c:pt>
                <c:pt idx="55711">
                  <c:v>45193.440972222219</c:v>
                </c:pt>
                <c:pt idx="55712">
                  <c:v>45193.444444444445</c:v>
                </c:pt>
                <c:pt idx="55713">
                  <c:v>45193.447916666664</c:v>
                </c:pt>
                <c:pt idx="55714">
                  <c:v>45193.451388888891</c:v>
                </c:pt>
                <c:pt idx="55715">
                  <c:v>45193.454861111109</c:v>
                </c:pt>
                <c:pt idx="55716">
                  <c:v>45193.458333333336</c:v>
                </c:pt>
                <c:pt idx="55717">
                  <c:v>45193.461805555555</c:v>
                </c:pt>
                <c:pt idx="55718">
                  <c:v>45193.465277777781</c:v>
                </c:pt>
                <c:pt idx="55719">
                  <c:v>45193.46875</c:v>
                </c:pt>
                <c:pt idx="55720">
                  <c:v>45193.472222222219</c:v>
                </c:pt>
                <c:pt idx="55721">
                  <c:v>45193.475694444445</c:v>
                </c:pt>
                <c:pt idx="55722">
                  <c:v>45193.479166666664</c:v>
                </c:pt>
                <c:pt idx="55723">
                  <c:v>45193.482638888891</c:v>
                </c:pt>
                <c:pt idx="55724">
                  <c:v>45193.486111111109</c:v>
                </c:pt>
                <c:pt idx="55725">
                  <c:v>45193.489583333336</c:v>
                </c:pt>
                <c:pt idx="55726">
                  <c:v>45193.493055555555</c:v>
                </c:pt>
                <c:pt idx="55727">
                  <c:v>45193.496527777781</c:v>
                </c:pt>
                <c:pt idx="55728">
                  <c:v>45193.5</c:v>
                </c:pt>
                <c:pt idx="55729">
                  <c:v>45193.503472222219</c:v>
                </c:pt>
                <c:pt idx="55730">
                  <c:v>45193.506944444445</c:v>
                </c:pt>
                <c:pt idx="55731">
                  <c:v>45193.510416666664</c:v>
                </c:pt>
                <c:pt idx="55732">
                  <c:v>45193.513888888891</c:v>
                </c:pt>
                <c:pt idx="55733">
                  <c:v>45193.517361111109</c:v>
                </c:pt>
                <c:pt idx="55734">
                  <c:v>45193.520833333336</c:v>
                </c:pt>
                <c:pt idx="55735">
                  <c:v>45193.524305555555</c:v>
                </c:pt>
                <c:pt idx="55736">
                  <c:v>45193.527777777781</c:v>
                </c:pt>
                <c:pt idx="55737">
                  <c:v>45193.53125</c:v>
                </c:pt>
                <c:pt idx="55738">
                  <c:v>45193.534722222219</c:v>
                </c:pt>
                <c:pt idx="55739">
                  <c:v>45193.538194444445</c:v>
                </c:pt>
                <c:pt idx="55740">
                  <c:v>45193.541666666664</c:v>
                </c:pt>
                <c:pt idx="55741">
                  <c:v>45193.545138888891</c:v>
                </c:pt>
                <c:pt idx="55742">
                  <c:v>45193.548611111109</c:v>
                </c:pt>
                <c:pt idx="55743">
                  <c:v>45193.552083333336</c:v>
                </c:pt>
                <c:pt idx="55744">
                  <c:v>45193.555555555555</c:v>
                </c:pt>
                <c:pt idx="55745">
                  <c:v>45193.559027777781</c:v>
                </c:pt>
                <c:pt idx="55746">
                  <c:v>45193.5625</c:v>
                </c:pt>
                <c:pt idx="55747">
                  <c:v>45193.565972222219</c:v>
                </c:pt>
                <c:pt idx="55748">
                  <c:v>45193.569444444445</c:v>
                </c:pt>
                <c:pt idx="55749">
                  <c:v>45193.572916666664</c:v>
                </c:pt>
                <c:pt idx="55750">
                  <c:v>45193.576388888891</c:v>
                </c:pt>
                <c:pt idx="55751">
                  <c:v>45193.579861111109</c:v>
                </c:pt>
                <c:pt idx="55752">
                  <c:v>45193.583333333336</c:v>
                </c:pt>
                <c:pt idx="55753">
                  <c:v>45193.586805555555</c:v>
                </c:pt>
                <c:pt idx="55754">
                  <c:v>45193.590277777781</c:v>
                </c:pt>
                <c:pt idx="55755">
                  <c:v>45193.59375</c:v>
                </c:pt>
                <c:pt idx="55756">
                  <c:v>45193.597222222219</c:v>
                </c:pt>
                <c:pt idx="55757">
                  <c:v>45193.600694444445</c:v>
                </c:pt>
                <c:pt idx="55758">
                  <c:v>45193.604166666664</c:v>
                </c:pt>
                <c:pt idx="55759">
                  <c:v>45193.607638888891</c:v>
                </c:pt>
                <c:pt idx="55760">
                  <c:v>45193.611111111109</c:v>
                </c:pt>
                <c:pt idx="55761">
                  <c:v>45193.614583333336</c:v>
                </c:pt>
                <c:pt idx="55762">
                  <c:v>45193.618055555555</c:v>
                </c:pt>
                <c:pt idx="55763">
                  <c:v>45193.621527777781</c:v>
                </c:pt>
                <c:pt idx="55764">
                  <c:v>45193.625</c:v>
                </c:pt>
                <c:pt idx="55765">
                  <c:v>45193.628472222219</c:v>
                </c:pt>
                <c:pt idx="55766">
                  <c:v>45193.631944444445</c:v>
                </c:pt>
                <c:pt idx="55767">
                  <c:v>45193.635416666664</c:v>
                </c:pt>
                <c:pt idx="55768">
                  <c:v>45193.638888888891</c:v>
                </c:pt>
                <c:pt idx="55769">
                  <c:v>45193.642361111109</c:v>
                </c:pt>
                <c:pt idx="55770">
                  <c:v>45193.645833333336</c:v>
                </c:pt>
                <c:pt idx="55771">
                  <c:v>45193.649305555555</c:v>
                </c:pt>
                <c:pt idx="55772">
                  <c:v>45193.652777777781</c:v>
                </c:pt>
                <c:pt idx="55773">
                  <c:v>45193.65625</c:v>
                </c:pt>
                <c:pt idx="55774">
                  <c:v>45193.659722222219</c:v>
                </c:pt>
                <c:pt idx="55775">
                  <c:v>45193.663194444445</c:v>
                </c:pt>
                <c:pt idx="55776">
                  <c:v>45193.666666666664</c:v>
                </c:pt>
                <c:pt idx="55777">
                  <c:v>45193.670138888891</c:v>
                </c:pt>
                <c:pt idx="55778">
                  <c:v>45193.673611111109</c:v>
                </c:pt>
                <c:pt idx="55779">
                  <c:v>45193.677083333336</c:v>
                </c:pt>
                <c:pt idx="55780">
                  <c:v>45193.680555555555</c:v>
                </c:pt>
                <c:pt idx="55781">
                  <c:v>45193.684027777781</c:v>
                </c:pt>
                <c:pt idx="55782">
                  <c:v>45193.6875</c:v>
                </c:pt>
                <c:pt idx="55783">
                  <c:v>45193.690972222219</c:v>
                </c:pt>
                <c:pt idx="55784">
                  <c:v>45193.694444444445</c:v>
                </c:pt>
                <c:pt idx="55785">
                  <c:v>45193.697916666664</c:v>
                </c:pt>
                <c:pt idx="55786">
                  <c:v>45193.701388888891</c:v>
                </c:pt>
                <c:pt idx="55787">
                  <c:v>45193.704861111109</c:v>
                </c:pt>
                <c:pt idx="55788">
                  <c:v>45193.708333333336</c:v>
                </c:pt>
                <c:pt idx="55789">
                  <c:v>45193.711805555555</c:v>
                </c:pt>
                <c:pt idx="55790">
                  <c:v>45193.715277777781</c:v>
                </c:pt>
                <c:pt idx="55791">
                  <c:v>45193.71875</c:v>
                </c:pt>
                <c:pt idx="55792">
                  <c:v>45193.722222222219</c:v>
                </c:pt>
                <c:pt idx="55793">
                  <c:v>45193.725694444445</c:v>
                </c:pt>
                <c:pt idx="55794">
                  <c:v>45193.729166666664</c:v>
                </c:pt>
                <c:pt idx="55795">
                  <c:v>45193.732638888891</c:v>
                </c:pt>
                <c:pt idx="55796">
                  <c:v>45193.736111111109</c:v>
                </c:pt>
                <c:pt idx="55797">
                  <c:v>45193.739583333336</c:v>
                </c:pt>
                <c:pt idx="55798">
                  <c:v>45193.743055555555</c:v>
                </c:pt>
                <c:pt idx="55799">
                  <c:v>45193.746527777781</c:v>
                </c:pt>
                <c:pt idx="55800">
                  <c:v>45193.75</c:v>
                </c:pt>
                <c:pt idx="55801">
                  <c:v>45193.753472222219</c:v>
                </c:pt>
                <c:pt idx="55802">
                  <c:v>45193.756944444445</c:v>
                </c:pt>
                <c:pt idx="55803">
                  <c:v>45193.760416666664</c:v>
                </c:pt>
                <c:pt idx="55804">
                  <c:v>45193.763888888891</c:v>
                </c:pt>
                <c:pt idx="55805">
                  <c:v>45193.767361111109</c:v>
                </c:pt>
                <c:pt idx="55806">
                  <c:v>45193.770833333336</c:v>
                </c:pt>
                <c:pt idx="55807">
                  <c:v>45193.774305555555</c:v>
                </c:pt>
                <c:pt idx="55808">
                  <c:v>45193.777777777781</c:v>
                </c:pt>
                <c:pt idx="55809">
                  <c:v>45193.78125</c:v>
                </c:pt>
                <c:pt idx="55810">
                  <c:v>45193.784722222219</c:v>
                </c:pt>
                <c:pt idx="55811">
                  <c:v>45193.788194444445</c:v>
                </c:pt>
                <c:pt idx="55812">
                  <c:v>45193.791666666664</c:v>
                </c:pt>
                <c:pt idx="55813">
                  <c:v>45193.795138888891</c:v>
                </c:pt>
                <c:pt idx="55814">
                  <c:v>45193.798611111109</c:v>
                </c:pt>
                <c:pt idx="55815">
                  <c:v>45193.802083333336</c:v>
                </c:pt>
                <c:pt idx="55816">
                  <c:v>45193.805555555555</c:v>
                </c:pt>
                <c:pt idx="55817">
                  <c:v>45193.809027777781</c:v>
                </c:pt>
                <c:pt idx="55818">
                  <c:v>45193.8125</c:v>
                </c:pt>
                <c:pt idx="55819">
                  <c:v>45193.815972222219</c:v>
                </c:pt>
                <c:pt idx="55820">
                  <c:v>45193.819444444445</c:v>
                </c:pt>
                <c:pt idx="55821">
                  <c:v>45193.822916666664</c:v>
                </c:pt>
                <c:pt idx="55822">
                  <c:v>45193.826388888891</c:v>
                </c:pt>
                <c:pt idx="55823">
                  <c:v>45193.829861111109</c:v>
                </c:pt>
                <c:pt idx="55824">
                  <c:v>45193.833333333336</c:v>
                </c:pt>
                <c:pt idx="55825">
                  <c:v>45193.836805555555</c:v>
                </c:pt>
                <c:pt idx="55826">
                  <c:v>45193.840277777781</c:v>
                </c:pt>
                <c:pt idx="55827">
                  <c:v>45193.84375</c:v>
                </c:pt>
                <c:pt idx="55828">
                  <c:v>45193.847222222219</c:v>
                </c:pt>
                <c:pt idx="55829">
                  <c:v>45193.850694444445</c:v>
                </c:pt>
                <c:pt idx="55830">
                  <c:v>45193.854166666664</c:v>
                </c:pt>
                <c:pt idx="55831">
                  <c:v>45193.857638888891</c:v>
                </c:pt>
                <c:pt idx="55832">
                  <c:v>45193.861111111109</c:v>
                </c:pt>
                <c:pt idx="55833">
                  <c:v>45193.864583333336</c:v>
                </c:pt>
                <c:pt idx="55834">
                  <c:v>45193.868055555555</c:v>
                </c:pt>
                <c:pt idx="55835">
                  <c:v>45193.871527777781</c:v>
                </c:pt>
                <c:pt idx="55836">
                  <c:v>45193.875</c:v>
                </c:pt>
                <c:pt idx="55837">
                  <c:v>45193.878472222219</c:v>
                </c:pt>
                <c:pt idx="55838">
                  <c:v>45193.881944444445</c:v>
                </c:pt>
                <c:pt idx="55839">
                  <c:v>45193.885416666664</c:v>
                </c:pt>
                <c:pt idx="55840">
                  <c:v>45193.888888888891</c:v>
                </c:pt>
                <c:pt idx="55841">
                  <c:v>45193.892361111109</c:v>
                </c:pt>
                <c:pt idx="55842">
                  <c:v>45193.895833333336</c:v>
                </c:pt>
                <c:pt idx="55843">
                  <c:v>45193.899305555555</c:v>
                </c:pt>
                <c:pt idx="55844">
                  <c:v>45193.902777777781</c:v>
                </c:pt>
                <c:pt idx="55845">
                  <c:v>45193.90625</c:v>
                </c:pt>
                <c:pt idx="55846">
                  <c:v>45193.909722222219</c:v>
                </c:pt>
                <c:pt idx="55847">
                  <c:v>45193.913194444445</c:v>
                </c:pt>
                <c:pt idx="55848">
                  <c:v>45193.916666666664</c:v>
                </c:pt>
                <c:pt idx="55849">
                  <c:v>45193.920138888891</c:v>
                </c:pt>
                <c:pt idx="55850">
                  <c:v>45193.923611111109</c:v>
                </c:pt>
                <c:pt idx="55851">
                  <c:v>45193.927083333336</c:v>
                </c:pt>
                <c:pt idx="55852">
                  <c:v>45193.930555555555</c:v>
                </c:pt>
                <c:pt idx="55853">
                  <c:v>45193.934027777781</c:v>
                </c:pt>
                <c:pt idx="55854">
                  <c:v>45193.9375</c:v>
                </c:pt>
                <c:pt idx="55855">
                  <c:v>45193.940972222219</c:v>
                </c:pt>
                <c:pt idx="55856">
                  <c:v>45193.944444444445</c:v>
                </c:pt>
                <c:pt idx="55857">
                  <c:v>45193.947916666664</c:v>
                </c:pt>
                <c:pt idx="55858">
                  <c:v>45193.951388888891</c:v>
                </c:pt>
                <c:pt idx="55859">
                  <c:v>45193.954861111109</c:v>
                </c:pt>
                <c:pt idx="55860">
                  <c:v>45193.958333333336</c:v>
                </c:pt>
                <c:pt idx="55861">
                  <c:v>45193.961805555555</c:v>
                </c:pt>
                <c:pt idx="55862">
                  <c:v>45193.965277777781</c:v>
                </c:pt>
                <c:pt idx="55863">
                  <c:v>45193.96875</c:v>
                </c:pt>
                <c:pt idx="55864">
                  <c:v>45193.972222222219</c:v>
                </c:pt>
                <c:pt idx="55865">
                  <c:v>45193.975694444445</c:v>
                </c:pt>
                <c:pt idx="55866">
                  <c:v>45193.979166666664</c:v>
                </c:pt>
                <c:pt idx="55867">
                  <c:v>45193.982638888891</c:v>
                </c:pt>
                <c:pt idx="55868">
                  <c:v>45193.986111111109</c:v>
                </c:pt>
                <c:pt idx="55869">
                  <c:v>45193.989583333336</c:v>
                </c:pt>
                <c:pt idx="55870">
                  <c:v>45193.993055555555</c:v>
                </c:pt>
                <c:pt idx="55871">
                  <c:v>45193.996527777781</c:v>
                </c:pt>
                <c:pt idx="55872">
                  <c:v>45194</c:v>
                </c:pt>
                <c:pt idx="55873">
                  <c:v>45194.003472222219</c:v>
                </c:pt>
                <c:pt idx="55874">
                  <c:v>45194.006944444445</c:v>
                </c:pt>
                <c:pt idx="55875">
                  <c:v>45194.010416666664</c:v>
                </c:pt>
                <c:pt idx="55876">
                  <c:v>45194.013888888891</c:v>
                </c:pt>
                <c:pt idx="55877">
                  <c:v>45194.017361111109</c:v>
                </c:pt>
                <c:pt idx="55878">
                  <c:v>45194.020833333336</c:v>
                </c:pt>
                <c:pt idx="55879">
                  <c:v>45194.024305555555</c:v>
                </c:pt>
                <c:pt idx="55880">
                  <c:v>45194.027777777781</c:v>
                </c:pt>
                <c:pt idx="55881">
                  <c:v>45194.03125</c:v>
                </c:pt>
                <c:pt idx="55882">
                  <c:v>45194.034722222219</c:v>
                </c:pt>
                <c:pt idx="55883">
                  <c:v>45194.038194444445</c:v>
                </c:pt>
                <c:pt idx="55884">
                  <c:v>45194.041666666664</c:v>
                </c:pt>
                <c:pt idx="55885">
                  <c:v>45194.045138888891</c:v>
                </c:pt>
                <c:pt idx="55886">
                  <c:v>45194.048611111109</c:v>
                </c:pt>
                <c:pt idx="55887">
                  <c:v>45194.052083333336</c:v>
                </c:pt>
                <c:pt idx="55888">
                  <c:v>45194.055555555555</c:v>
                </c:pt>
                <c:pt idx="55889">
                  <c:v>45194.059027777781</c:v>
                </c:pt>
                <c:pt idx="55890">
                  <c:v>45194.0625</c:v>
                </c:pt>
                <c:pt idx="55891">
                  <c:v>45194.065972222219</c:v>
                </c:pt>
                <c:pt idx="55892">
                  <c:v>45194.069444444445</c:v>
                </c:pt>
                <c:pt idx="55893">
                  <c:v>45194.072916666664</c:v>
                </c:pt>
                <c:pt idx="55894">
                  <c:v>45194.076388888891</c:v>
                </c:pt>
                <c:pt idx="55895">
                  <c:v>45194.079861111109</c:v>
                </c:pt>
                <c:pt idx="55896">
                  <c:v>45194.083333333336</c:v>
                </c:pt>
                <c:pt idx="55897">
                  <c:v>45194.086805555555</c:v>
                </c:pt>
                <c:pt idx="55898">
                  <c:v>45194.090277777781</c:v>
                </c:pt>
                <c:pt idx="55899">
                  <c:v>45194.09375</c:v>
                </c:pt>
                <c:pt idx="55900">
                  <c:v>45194.097222222219</c:v>
                </c:pt>
                <c:pt idx="55901">
                  <c:v>45194.100694444445</c:v>
                </c:pt>
                <c:pt idx="55902">
                  <c:v>45194.104166666664</c:v>
                </c:pt>
                <c:pt idx="55903">
                  <c:v>45194.107638888891</c:v>
                </c:pt>
                <c:pt idx="55904">
                  <c:v>45194.111111111109</c:v>
                </c:pt>
                <c:pt idx="55905">
                  <c:v>45194.114583333336</c:v>
                </c:pt>
                <c:pt idx="55906">
                  <c:v>45194.118055555555</c:v>
                </c:pt>
                <c:pt idx="55907">
                  <c:v>45194.121527777781</c:v>
                </c:pt>
                <c:pt idx="55908">
                  <c:v>45194.125</c:v>
                </c:pt>
                <c:pt idx="55909">
                  <c:v>45194.128472222219</c:v>
                </c:pt>
                <c:pt idx="55910">
                  <c:v>45194.131944444445</c:v>
                </c:pt>
                <c:pt idx="55911">
                  <c:v>45194.135416666664</c:v>
                </c:pt>
                <c:pt idx="55912">
                  <c:v>45194.138888888891</c:v>
                </c:pt>
                <c:pt idx="55913">
                  <c:v>45194.142361111109</c:v>
                </c:pt>
                <c:pt idx="55914">
                  <c:v>45194.145833333336</c:v>
                </c:pt>
                <c:pt idx="55915">
                  <c:v>45194.149305555555</c:v>
                </c:pt>
                <c:pt idx="55916">
                  <c:v>45194.152777777781</c:v>
                </c:pt>
                <c:pt idx="55917">
                  <c:v>45194.15625</c:v>
                </c:pt>
                <c:pt idx="55918">
                  <c:v>45194.159722222219</c:v>
                </c:pt>
                <c:pt idx="55919">
                  <c:v>45194.163194444445</c:v>
                </c:pt>
                <c:pt idx="55920">
                  <c:v>45194.166666666664</c:v>
                </c:pt>
                <c:pt idx="55921">
                  <c:v>45194.170138888891</c:v>
                </c:pt>
                <c:pt idx="55922">
                  <c:v>45194.173611111109</c:v>
                </c:pt>
                <c:pt idx="55923">
                  <c:v>45194.177083333336</c:v>
                </c:pt>
                <c:pt idx="55924">
                  <c:v>45194.180555555555</c:v>
                </c:pt>
                <c:pt idx="55925">
                  <c:v>45194.184027777781</c:v>
                </c:pt>
                <c:pt idx="55926">
                  <c:v>45194.1875</c:v>
                </c:pt>
                <c:pt idx="55927">
                  <c:v>45194.190972222219</c:v>
                </c:pt>
                <c:pt idx="55928">
                  <c:v>45194.194444444445</c:v>
                </c:pt>
                <c:pt idx="55929">
                  <c:v>45194.197916666664</c:v>
                </c:pt>
                <c:pt idx="55930">
                  <c:v>45194.201388888891</c:v>
                </c:pt>
                <c:pt idx="55931">
                  <c:v>45194.204861111109</c:v>
                </c:pt>
                <c:pt idx="55932">
                  <c:v>45194.208333333336</c:v>
                </c:pt>
                <c:pt idx="55933">
                  <c:v>45194.211805555555</c:v>
                </c:pt>
                <c:pt idx="55934">
                  <c:v>45194.215277777781</c:v>
                </c:pt>
                <c:pt idx="55935">
                  <c:v>45194.21875</c:v>
                </c:pt>
                <c:pt idx="55936">
                  <c:v>45194.222222222219</c:v>
                </c:pt>
                <c:pt idx="55937">
                  <c:v>45194.225694444445</c:v>
                </c:pt>
                <c:pt idx="55938">
                  <c:v>45194.229166666664</c:v>
                </c:pt>
                <c:pt idx="55939">
                  <c:v>45194.232638888891</c:v>
                </c:pt>
                <c:pt idx="55940">
                  <c:v>45194.236111111109</c:v>
                </c:pt>
                <c:pt idx="55941">
                  <c:v>45194.239583333336</c:v>
                </c:pt>
                <c:pt idx="55942">
                  <c:v>45194.243055555555</c:v>
                </c:pt>
                <c:pt idx="55943">
                  <c:v>45194.246527777781</c:v>
                </c:pt>
                <c:pt idx="55944">
                  <c:v>45194.25</c:v>
                </c:pt>
                <c:pt idx="55945">
                  <c:v>45194.253472222219</c:v>
                </c:pt>
                <c:pt idx="55946">
                  <c:v>45194.256944444445</c:v>
                </c:pt>
                <c:pt idx="55947">
                  <c:v>45194.260416666664</c:v>
                </c:pt>
                <c:pt idx="55948">
                  <c:v>45194.263888888891</c:v>
                </c:pt>
                <c:pt idx="55949">
                  <c:v>45194.267361111109</c:v>
                </c:pt>
                <c:pt idx="55950">
                  <c:v>45194.270833333336</c:v>
                </c:pt>
                <c:pt idx="55951">
                  <c:v>45194.274305555555</c:v>
                </c:pt>
                <c:pt idx="55952">
                  <c:v>45194.277777777781</c:v>
                </c:pt>
                <c:pt idx="55953">
                  <c:v>45194.28125</c:v>
                </c:pt>
                <c:pt idx="55954">
                  <c:v>45194.284722222219</c:v>
                </c:pt>
                <c:pt idx="55955">
                  <c:v>45194.288194444445</c:v>
                </c:pt>
                <c:pt idx="55956">
                  <c:v>45194.291666666664</c:v>
                </c:pt>
                <c:pt idx="55957">
                  <c:v>45194.295138888891</c:v>
                </c:pt>
                <c:pt idx="55958">
                  <c:v>45194.298611111109</c:v>
                </c:pt>
                <c:pt idx="55959">
                  <c:v>45194.302083333336</c:v>
                </c:pt>
                <c:pt idx="55960">
                  <c:v>45194.305555555555</c:v>
                </c:pt>
                <c:pt idx="55961">
                  <c:v>45194.309027777781</c:v>
                </c:pt>
                <c:pt idx="55962">
                  <c:v>45194.3125</c:v>
                </c:pt>
                <c:pt idx="55963">
                  <c:v>45194.315972222219</c:v>
                </c:pt>
                <c:pt idx="55964">
                  <c:v>45194.319444444445</c:v>
                </c:pt>
                <c:pt idx="55965">
                  <c:v>45194.322916666664</c:v>
                </c:pt>
                <c:pt idx="55966">
                  <c:v>45194.326388888891</c:v>
                </c:pt>
                <c:pt idx="55967">
                  <c:v>45194.329861111109</c:v>
                </c:pt>
                <c:pt idx="55968">
                  <c:v>45194.333333333336</c:v>
                </c:pt>
                <c:pt idx="55969">
                  <c:v>45194.336805555555</c:v>
                </c:pt>
                <c:pt idx="55970">
                  <c:v>45194.340277777781</c:v>
                </c:pt>
                <c:pt idx="55971">
                  <c:v>45194.34375</c:v>
                </c:pt>
                <c:pt idx="55972">
                  <c:v>45194.347222222219</c:v>
                </c:pt>
                <c:pt idx="55973">
                  <c:v>45194.350694444445</c:v>
                </c:pt>
                <c:pt idx="55974">
                  <c:v>45194.354166666664</c:v>
                </c:pt>
                <c:pt idx="55975">
                  <c:v>45194.357638888891</c:v>
                </c:pt>
                <c:pt idx="55976">
                  <c:v>45194.361111111109</c:v>
                </c:pt>
                <c:pt idx="55977">
                  <c:v>45194.364583333336</c:v>
                </c:pt>
                <c:pt idx="55978">
                  <c:v>45194.368055555555</c:v>
                </c:pt>
                <c:pt idx="55979">
                  <c:v>45194.371527777781</c:v>
                </c:pt>
                <c:pt idx="55980">
                  <c:v>45194.375</c:v>
                </c:pt>
                <c:pt idx="55981">
                  <c:v>45194.378472222219</c:v>
                </c:pt>
                <c:pt idx="55982">
                  <c:v>45194.381944444445</c:v>
                </c:pt>
                <c:pt idx="55983">
                  <c:v>45194.385416666664</c:v>
                </c:pt>
                <c:pt idx="55984">
                  <c:v>45194.388888888891</c:v>
                </c:pt>
                <c:pt idx="55985">
                  <c:v>45194.392361111109</c:v>
                </c:pt>
                <c:pt idx="55986">
                  <c:v>45194.395833333336</c:v>
                </c:pt>
                <c:pt idx="55987">
                  <c:v>45194.399305555555</c:v>
                </c:pt>
                <c:pt idx="55988">
                  <c:v>45194.402777777781</c:v>
                </c:pt>
                <c:pt idx="55989">
                  <c:v>45194.40625</c:v>
                </c:pt>
                <c:pt idx="55990">
                  <c:v>45194.409722222219</c:v>
                </c:pt>
                <c:pt idx="55991">
                  <c:v>45194.413194444445</c:v>
                </c:pt>
                <c:pt idx="55992">
                  <c:v>45194.416666666664</c:v>
                </c:pt>
                <c:pt idx="55993">
                  <c:v>45194.420138888891</c:v>
                </c:pt>
                <c:pt idx="55994">
                  <c:v>45194.423611111109</c:v>
                </c:pt>
                <c:pt idx="55995">
                  <c:v>45194.427083333336</c:v>
                </c:pt>
                <c:pt idx="55996">
                  <c:v>45194.430555555555</c:v>
                </c:pt>
                <c:pt idx="55997">
                  <c:v>45194.434027777781</c:v>
                </c:pt>
                <c:pt idx="55998">
                  <c:v>45194.4375</c:v>
                </c:pt>
                <c:pt idx="55999">
                  <c:v>45194.440972222219</c:v>
                </c:pt>
                <c:pt idx="56000">
                  <c:v>45194.444444444445</c:v>
                </c:pt>
                <c:pt idx="56001">
                  <c:v>45194.447916666664</c:v>
                </c:pt>
                <c:pt idx="56002">
                  <c:v>45194.451388888891</c:v>
                </c:pt>
                <c:pt idx="56003">
                  <c:v>45194.454861111109</c:v>
                </c:pt>
                <c:pt idx="56004">
                  <c:v>45194.458333333336</c:v>
                </c:pt>
                <c:pt idx="56005">
                  <c:v>45194.461805555555</c:v>
                </c:pt>
                <c:pt idx="56006">
                  <c:v>45194.465277777781</c:v>
                </c:pt>
                <c:pt idx="56007">
                  <c:v>45194.46875</c:v>
                </c:pt>
                <c:pt idx="56008">
                  <c:v>45194.472222222219</c:v>
                </c:pt>
                <c:pt idx="56009">
                  <c:v>45194.475694444445</c:v>
                </c:pt>
                <c:pt idx="56010">
                  <c:v>45194.479166666664</c:v>
                </c:pt>
                <c:pt idx="56011">
                  <c:v>45194.482638888891</c:v>
                </c:pt>
                <c:pt idx="56012">
                  <c:v>45194.486111111109</c:v>
                </c:pt>
                <c:pt idx="56013">
                  <c:v>45194.489583333336</c:v>
                </c:pt>
                <c:pt idx="56014">
                  <c:v>45194.493055555555</c:v>
                </c:pt>
                <c:pt idx="56015">
                  <c:v>45194.496527777781</c:v>
                </c:pt>
                <c:pt idx="56016">
                  <c:v>45194.5</c:v>
                </c:pt>
                <c:pt idx="56017">
                  <c:v>45194.503472222219</c:v>
                </c:pt>
                <c:pt idx="56018">
                  <c:v>45194.506944444445</c:v>
                </c:pt>
                <c:pt idx="56019">
                  <c:v>45194.510416666664</c:v>
                </c:pt>
                <c:pt idx="56020">
                  <c:v>45194.513888888891</c:v>
                </c:pt>
                <c:pt idx="56021">
                  <c:v>45194.517361111109</c:v>
                </c:pt>
                <c:pt idx="56022">
                  <c:v>45194.520833333336</c:v>
                </c:pt>
                <c:pt idx="56023">
                  <c:v>45194.524305555555</c:v>
                </c:pt>
                <c:pt idx="56024">
                  <c:v>45194.527777777781</c:v>
                </c:pt>
                <c:pt idx="56025">
                  <c:v>45194.53125</c:v>
                </c:pt>
                <c:pt idx="56026">
                  <c:v>45194.534722222219</c:v>
                </c:pt>
                <c:pt idx="56027">
                  <c:v>45194.538194444445</c:v>
                </c:pt>
                <c:pt idx="56028">
                  <c:v>45194.541666666664</c:v>
                </c:pt>
                <c:pt idx="56029">
                  <c:v>45194.545138888891</c:v>
                </c:pt>
                <c:pt idx="56030">
                  <c:v>45194.548611111109</c:v>
                </c:pt>
                <c:pt idx="56031">
                  <c:v>45194.552083333336</c:v>
                </c:pt>
                <c:pt idx="56032">
                  <c:v>45194.555555555555</c:v>
                </c:pt>
                <c:pt idx="56033">
                  <c:v>45194.559027777781</c:v>
                </c:pt>
                <c:pt idx="56034">
                  <c:v>45194.5625</c:v>
                </c:pt>
                <c:pt idx="56035">
                  <c:v>45194.565972222219</c:v>
                </c:pt>
                <c:pt idx="56036">
                  <c:v>45194.569444444445</c:v>
                </c:pt>
                <c:pt idx="56037">
                  <c:v>45194.572916666664</c:v>
                </c:pt>
                <c:pt idx="56038">
                  <c:v>45194.576388888891</c:v>
                </c:pt>
                <c:pt idx="56039">
                  <c:v>45194.579861111109</c:v>
                </c:pt>
                <c:pt idx="56040">
                  <c:v>45194.583333333336</c:v>
                </c:pt>
                <c:pt idx="56041">
                  <c:v>45194.586805555555</c:v>
                </c:pt>
                <c:pt idx="56042">
                  <c:v>45194.590277777781</c:v>
                </c:pt>
                <c:pt idx="56043">
                  <c:v>45194.59375</c:v>
                </c:pt>
                <c:pt idx="56044">
                  <c:v>45194.597222222219</c:v>
                </c:pt>
                <c:pt idx="56045">
                  <c:v>45194.600694444445</c:v>
                </c:pt>
                <c:pt idx="56046">
                  <c:v>45194.604166666664</c:v>
                </c:pt>
                <c:pt idx="56047">
                  <c:v>45194.607638888891</c:v>
                </c:pt>
                <c:pt idx="56048">
                  <c:v>45194.611111111109</c:v>
                </c:pt>
                <c:pt idx="56049">
                  <c:v>45194.614583333336</c:v>
                </c:pt>
                <c:pt idx="56050">
                  <c:v>45194.618055555555</c:v>
                </c:pt>
                <c:pt idx="56051">
                  <c:v>45194.621527777781</c:v>
                </c:pt>
                <c:pt idx="56052">
                  <c:v>45194.625</c:v>
                </c:pt>
                <c:pt idx="56053">
                  <c:v>45194.628472222219</c:v>
                </c:pt>
                <c:pt idx="56054">
                  <c:v>45194.631944444445</c:v>
                </c:pt>
                <c:pt idx="56055">
                  <c:v>45194.635416666664</c:v>
                </c:pt>
                <c:pt idx="56056">
                  <c:v>45194.638888888891</c:v>
                </c:pt>
                <c:pt idx="56057">
                  <c:v>45194.642361111109</c:v>
                </c:pt>
                <c:pt idx="56058">
                  <c:v>45194.645833333336</c:v>
                </c:pt>
                <c:pt idx="56059">
                  <c:v>45194.649305555555</c:v>
                </c:pt>
                <c:pt idx="56060">
                  <c:v>45194.652777777781</c:v>
                </c:pt>
                <c:pt idx="56061">
                  <c:v>45194.65625</c:v>
                </c:pt>
                <c:pt idx="56062">
                  <c:v>45194.659722222219</c:v>
                </c:pt>
                <c:pt idx="56063">
                  <c:v>45194.663194444445</c:v>
                </c:pt>
                <c:pt idx="56064">
                  <c:v>45194.666666666664</c:v>
                </c:pt>
                <c:pt idx="56065">
                  <c:v>45194.670138888891</c:v>
                </c:pt>
                <c:pt idx="56066">
                  <c:v>45194.673611111109</c:v>
                </c:pt>
                <c:pt idx="56067">
                  <c:v>45194.677083333336</c:v>
                </c:pt>
                <c:pt idx="56068">
                  <c:v>45194.680555555555</c:v>
                </c:pt>
                <c:pt idx="56069">
                  <c:v>45194.684027777781</c:v>
                </c:pt>
                <c:pt idx="56070">
                  <c:v>45194.6875</c:v>
                </c:pt>
                <c:pt idx="56071">
                  <c:v>45194.690972222219</c:v>
                </c:pt>
                <c:pt idx="56072">
                  <c:v>45194.694444444445</c:v>
                </c:pt>
                <c:pt idx="56073">
                  <c:v>45194.697916666664</c:v>
                </c:pt>
                <c:pt idx="56074">
                  <c:v>45194.701388888891</c:v>
                </c:pt>
                <c:pt idx="56075">
                  <c:v>45194.704861111109</c:v>
                </c:pt>
                <c:pt idx="56076">
                  <c:v>45194.708333333336</c:v>
                </c:pt>
                <c:pt idx="56077">
                  <c:v>45194.711805555555</c:v>
                </c:pt>
                <c:pt idx="56078">
                  <c:v>45194.715277777781</c:v>
                </c:pt>
                <c:pt idx="56079">
                  <c:v>45194.71875</c:v>
                </c:pt>
                <c:pt idx="56080">
                  <c:v>45194.722222222219</c:v>
                </c:pt>
                <c:pt idx="56081">
                  <c:v>45194.725694444445</c:v>
                </c:pt>
                <c:pt idx="56082">
                  <c:v>45194.729166666664</c:v>
                </c:pt>
                <c:pt idx="56083">
                  <c:v>45194.732638888891</c:v>
                </c:pt>
                <c:pt idx="56084">
                  <c:v>45194.736111111109</c:v>
                </c:pt>
                <c:pt idx="56085">
                  <c:v>45194.739583333336</c:v>
                </c:pt>
                <c:pt idx="56086">
                  <c:v>45194.743055555555</c:v>
                </c:pt>
                <c:pt idx="56087">
                  <c:v>45194.746527777781</c:v>
                </c:pt>
                <c:pt idx="56088">
                  <c:v>45194.75</c:v>
                </c:pt>
                <c:pt idx="56089">
                  <c:v>45194.753472222219</c:v>
                </c:pt>
                <c:pt idx="56090">
                  <c:v>45194.756944444445</c:v>
                </c:pt>
                <c:pt idx="56091">
                  <c:v>45194.760416666664</c:v>
                </c:pt>
                <c:pt idx="56092">
                  <c:v>45194.763888888891</c:v>
                </c:pt>
                <c:pt idx="56093">
                  <c:v>45194.767361111109</c:v>
                </c:pt>
                <c:pt idx="56094">
                  <c:v>45194.770833333336</c:v>
                </c:pt>
                <c:pt idx="56095">
                  <c:v>45194.774305555555</c:v>
                </c:pt>
                <c:pt idx="56096">
                  <c:v>45194.777777777781</c:v>
                </c:pt>
                <c:pt idx="56097">
                  <c:v>45194.78125</c:v>
                </c:pt>
                <c:pt idx="56098">
                  <c:v>45194.784722222219</c:v>
                </c:pt>
                <c:pt idx="56099">
                  <c:v>45194.788194444445</c:v>
                </c:pt>
                <c:pt idx="56100">
                  <c:v>45194.791666666664</c:v>
                </c:pt>
                <c:pt idx="56101">
                  <c:v>45194.795138888891</c:v>
                </c:pt>
                <c:pt idx="56102">
                  <c:v>45194.798611111109</c:v>
                </c:pt>
                <c:pt idx="56103">
                  <c:v>45194.802083333336</c:v>
                </c:pt>
                <c:pt idx="56104">
                  <c:v>45194.805555555555</c:v>
                </c:pt>
                <c:pt idx="56105">
                  <c:v>45194.809027777781</c:v>
                </c:pt>
                <c:pt idx="56106">
                  <c:v>45194.8125</c:v>
                </c:pt>
                <c:pt idx="56107">
                  <c:v>45194.815972222219</c:v>
                </c:pt>
                <c:pt idx="56108">
                  <c:v>45194.819444444445</c:v>
                </c:pt>
                <c:pt idx="56109">
                  <c:v>45194.822916666664</c:v>
                </c:pt>
                <c:pt idx="56110">
                  <c:v>45194.826388888891</c:v>
                </c:pt>
                <c:pt idx="56111">
                  <c:v>45194.829861111109</c:v>
                </c:pt>
                <c:pt idx="56112">
                  <c:v>45194.833333333336</c:v>
                </c:pt>
                <c:pt idx="56113">
                  <c:v>45194.836805555555</c:v>
                </c:pt>
                <c:pt idx="56114">
                  <c:v>45194.840277777781</c:v>
                </c:pt>
                <c:pt idx="56115">
                  <c:v>45194.84375</c:v>
                </c:pt>
                <c:pt idx="56116">
                  <c:v>45194.847222222219</c:v>
                </c:pt>
                <c:pt idx="56117">
                  <c:v>45194.850694444445</c:v>
                </c:pt>
                <c:pt idx="56118">
                  <c:v>45194.854166666664</c:v>
                </c:pt>
                <c:pt idx="56119">
                  <c:v>45194.857638888891</c:v>
                </c:pt>
                <c:pt idx="56120">
                  <c:v>45194.861111111109</c:v>
                </c:pt>
                <c:pt idx="56121">
                  <c:v>45194.864583333336</c:v>
                </c:pt>
                <c:pt idx="56122">
                  <c:v>45194.868055555555</c:v>
                </c:pt>
                <c:pt idx="56123">
                  <c:v>45194.871527777781</c:v>
                </c:pt>
                <c:pt idx="56124">
                  <c:v>45194.875</c:v>
                </c:pt>
                <c:pt idx="56125">
                  <c:v>45194.878472222219</c:v>
                </c:pt>
                <c:pt idx="56126">
                  <c:v>45194.881944444445</c:v>
                </c:pt>
                <c:pt idx="56127">
                  <c:v>45194.885416666664</c:v>
                </c:pt>
                <c:pt idx="56128">
                  <c:v>45194.888888888891</c:v>
                </c:pt>
                <c:pt idx="56129">
                  <c:v>45194.892361111109</c:v>
                </c:pt>
                <c:pt idx="56130">
                  <c:v>45194.895833333336</c:v>
                </c:pt>
                <c:pt idx="56131">
                  <c:v>45194.899305555555</c:v>
                </c:pt>
                <c:pt idx="56132">
                  <c:v>45194.902777777781</c:v>
                </c:pt>
                <c:pt idx="56133">
                  <c:v>45194.90625</c:v>
                </c:pt>
                <c:pt idx="56134">
                  <c:v>45194.909722222219</c:v>
                </c:pt>
                <c:pt idx="56135">
                  <c:v>45194.913194444445</c:v>
                </c:pt>
                <c:pt idx="56136">
                  <c:v>45194.916666666664</c:v>
                </c:pt>
                <c:pt idx="56137">
                  <c:v>45194.920138888891</c:v>
                </c:pt>
                <c:pt idx="56138">
                  <c:v>45194.923611111109</c:v>
                </c:pt>
                <c:pt idx="56139">
                  <c:v>45194.927083333336</c:v>
                </c:pt>
                <c:pt idx="56140">
                  <c:v>45194.930555555555</c:v>
                </c:pt>
                <c:pt idx="56141">
                  <c:v>45194.934027777781</c:v>
                </c:pt>
                <c:pt idx="56142">
                  <c:v>45194.9375</c:v>
                </c:pt>
                <c:pt idx="56143">
                  <c:v>45194.940972222219</c:v>
                </c:pt>
                <c:pt idx="56144">
                  <c:v>45194.944444444445</c:v>
                </c:pt>
                <c:pt idx="56145">
                  <c:v>45194.947916666664</c:v>
                </c:pt>
                <c:pt idx="56146">
                  <c:v>45194.951388888891</c:v>
                </c:pt>
                <c:pt idx="56147">
                  <c:v>45194.954861111109</c:v>
                </c:pt>
                <c:pt idx="56148">
                  <c:v>45194.958333333336</c:v>
                </c:pt>
                <c:pt idx="56149">
                  <c:v>45194.961805555555</c:v>
                </c:pt>
                <c:pt idx="56150">
                  <c:v>45194.965277777781</c:v>
                </c:pt>
                <c:pt idx="56151">
                  <c:v>45194.96875</c:v>
                </c:pt>
                <c:pt idx="56152">
                  <c:v>45194.972222222219</c:v>
                </c:pt>
                <c:pt idx="56153">
                  <c:v>45194.975694444445</c:v>
                </c:pt>
                <c:pt idx="56154">
                  <c:v>45194.979166666664</c:v>
                </c:pt>
                <c:pt idx="56155">
                  <c:v>45194.982638888891</c:v>
                </c:pt>
                <c:pt idx="56156">
                  <c:v>45194.986111111109</c:v>
                </c:pt>
                <c:pt idx="56157">
                  <c:v>45194.989583333336</c:v>
                </c:pt>
                <c:pt idx="56158">
                  <c:v>45194.993055555555</c:v>
                </c:pt>
                <c:pt idx="56159">
                  <c:v>45194.996527777781</c:v>
                </c:pt>
                <c:pt idx="56160">
                  <c:v>45195</c:v>
                </c:pt>
                <c:pt idx="56161">
                  <c:v>45195.003472222219</c:v>
                </c:pt>
                <c:pt idx="56162">
                  <c:v>45195.006944444445</c:v>
                </c:pt>
                <c:pt idx="56163">
                  <c:v>45195.010416666664</c:v>
                </c:pt>
                <c:pt idx="56164">
                  <c:v>45195.013888888891</c:v>
                </c:pt>
                <c:pt idx="56165">
                  <c:v>45195.017361111109</c:v>
                </c:pt>
                <c:pt idx="56166">
                  <c:v>45195.020833333336</c:v>
                </c:pt>
                <c:pt idx="56167">
                  <c:v>45195.024305555555</c:v>
                </c:pt>
                <c:pt idx="56168">
                  <c:v>45195.027777777781</c:v>
                </c:pt>
                <c:pt idx="56169">
                  <c:v>45195.03125</c:v>
                </c:pt>
                <c:pt idx="56170">
                  <c:v>45195.034722222219</c:v>
                </c:pt>
                <c:pt idx="56171">
                  <c:v>45195.038194444445</c:v>
                </c:pt>
                <c:pt idx="56172">
                  <c:v>45195.041666666664</c:v>
                </c:pt>
                <c:pt idx="56173">
                  <c:v>45195.045138888891</c:v>
                </c:pt>
                <c:pt idx="56174">
                  <c:v>45195.048611111109</c:v>
                </c:pt>
                <c:pt idx="56175">
                  <c:v>45195.052083333336</c:v>
                </c:pt>
                <c:pt idx="56176">
                  <c:v>45195.055555555555</c:v>
                </c:pt>
                <c:pt idx="56177">
                  <c:v>45195.059027777781</c:v>
                </c:pt>
                <c:pt idx="56178">
                  <c:v>45195.0625</c:v>
                </c:pt>
                <c:pt idx="56179">
                  <c:v>45195.065972222219</c:v>
                </c:pt>
                <c:pt idx="56180">
                  <c:v>45195.069444444445</c:v>
                </c:pt>
                <c:pt idx="56181">
                  <c:v>45195.072916666664</c:v>
                </c:pt>
                <c:pt idx="56182">
                  <c:v>45195.076388888891</c:v>
                </c:pt>
                <c:pt idx="56183">
                  <c:v>45195.079861111109</c:v>
                </c:pt>
                <c:pt idx="56184">
                  <c:v>45195.083333333336</c:v>
                </c:pt>
                <c:pt idx="56185">
                  <c:v>45195.086805555555</c:v>
                </c:pt>
                <c:pt idx="56186">
                  <c:v>45195.090277777781</c:v>
                </c:pt>
                <c:pt idx="56187">
                  <c:v>45195.09375</c:v>
                </c:pt>
                <c:pt idx="56188">
                  <c:v>45195.097222222219</c:v>
                </c:pt>
                <c:pt idx="56189">
                  <c:v>45195.100694444445</c:v>
                </c:pt>
                <c:pt idx="56190">
                  <c:v>45195.104166666664</c:v>
                </c:pt>
                <c:pt idx="56191">
                  <c:v>45195.107638888891</c:v>
                </c:pt>
                <c:pt idx="56192">
                  <c:v>45195.111111111109</c:v>
                </c:pt>
                <c:pt idx="56193">
                  <c:v>45195.114583333336</c:v>
                </c:pt>
                <c:pt idx="56194">
                  <c:v>45195.118055555555</c:v>
                </c:pt>
                <c:pt idx="56195">
                  <c:v>45195.121527777781</c:v>
                </c:pt>
                <c:pt idx="56196">
                  <c:v>45195.125</c:v>
                </c:pt>
                <c:pt idx="56197">
                  <c:v>45195.128472222219</c:v>
                </c:pt>
                <c:pt idx="56198">
                  <c:v>45195.131944444445</c:v>
                </c:pt>
                <c:pt idx="56199">
                  <c:v>45195.135416666664</c:v>
                </c:pt>
                <c:pt idx="56200">
                  <c:v>45195.138888888891</c:v>
                </c:pt>
                <c:pt idx="56201">
                  <c:v>45195.142361111109</c:v>
                </c:pt>
                <c:pt idx="56202">
                  <c:v>45195.145833333336</c:v>
                </c:pt>
                <c:pt idx="56203">
                  <c:v>45195.149305555555</c:v>
                </c:pt>
                <c:pt idx="56204">
                  <c:v>45195.152777777781</c:v>
                </c:pt>
                <c:pt idx="56205">
                  <c:v>45195.15625</c:v>
                </c:pt>
                <c:pt idx="56206">
                  <c:v>45195.159722222219</c:v>
                </c:pt>
                <c:pt idx="56207">
                  <c:v>45195.163194444445</c:v>
                </c:pt>
                <c:pt idx="56208">
                  <c:v>45195.166666666664</c:v>
                </c:pt>
                <c:pt idx="56209">
                  <c:v>45195.170138888891</c:v>
                </c:pt>
                <c:pt idx="56210">
                  <c:v>45195.173611111109</c:v>
                </c:pt>
                <c:pt idx="56211">
                  <c:v>45195.177083333336</c:v>
                </c:pt>
                <c:pt idx="56212">
                  <c:v>45195.180555555555</c:v>
                </c:pt>
                <c:pt idx="56213">
                  <c:v>45195.184027777781</c:v>
                </c:pt>
                <c:pt idx="56214">
                  <c:v>45195.1875</c:v>
                </c:pt>
                <c:pt idx="56215">
                  <c:v>45195.190972222219</c:v>
                </c:pt>
                <c:pt idx="56216">
                  <c:v>45195.194444444445</c:v>
                </c:pt>
                <c:pt idx="56217">
                  <c:v>45195.197916666664</c:v>
                </c:pt>
                <c:pt idx="56218">
                  <c:v>45195.201388888891</c:v>
                </c:pt>
                <c:pt idx="56219">
                  <c:v>45195.204861111109</c:v>
                </c:pt>
                <c:pt idx="56220">
                  <c:v>45195.208333333336</c:v>
                </c:pt>
                <c:pt idx="56221">
                  <c:v>45195.211805555555</c:v>
                </c:pt>
                <c:pt idx="56222">
                  <c:v>45195.215277777781</c:v>
                </c:pt>
                <c:pt idx="56223">
                  <c:v>45195.21875</c:v>
                </c:pt>
                <c:pt idx="56224">
                  <c:v>45195.222222222219</c:v>
                </c:pt>
                <c:pt idx="56225">
                  <c:v>45195.225694444445</c:v>
                </c:pt>
                <c:pt idx="56226">
                  <c:v>45195.229166666664</c:v>
                </c:pt>
                <c:pt idx="56227">
                  <c:v>45195.232638888891</c:v>
                </c:pt>
                <c:pt idx="56228">
                  <c:v>45195.236111111109</c:v>
                </c:pt>
                <c:pt idx="56229">
                  <c:v>45195.239583333336</c:v>
                </c:pt>
                <c:pt idx="56230">
                  <c:v>45195.243055555555</c:v>
                </c:pt>
                <c:pt idx="56231">
                  <c:v>45195.246527777781</c:v>
                </c:pt>
                <c:pt idx="56232">
                  <c:v>45195.25</c:v>
                </c:pt>
                <c:pt idx="56233">
                  <c:v>45195.253472222219</c:v>
                </c:pt>
                <c:pt idx="56234">
                  <c:v>45195.256944444445</c:v>
                </c:pt>
                <c:pt idx="56235">
                  <c:v>45195.260416666664</c:v>
                </c:pt>
                <c:pt idx="56236">
                  <c:v>45195.263888888891</c:v>
                </c:pt>
                <c:pt idx="56237">
                  <c:v>45195.267361111109</c:v>
                </c:pt>
                <c:pt idx="56238">
                  <c:v>45195.270833333336</c:v>
                </c:pt>
                <c:pt idx="56239">
                  <c:v>45195.274305555555</c:v>
                </c:pt>
                <c:pt idx="56240">
                  <c:v>45195.277777777781</c:v>
                </c:pt>
                <c:pt idx="56241">
                  <c:v>45195.28125</c:v>
                </c:pt>
                <c:pt idx="56242">
                  <c:v>45195.284722222219</c:v>
                </c:pt>
                <c:pt idx="56243">
                  <c:v>45195.288194444445</c:v>
                </c:pt>
                <c:pt idx="56244">
                  <c:v>45195.291666666664</c:v>
                </c:pt>
                <c:pt idx="56245">
                  <c:v>45195.295138888891</c:v>
                </c:pt>
                <c:pt idx="56246">
                  <c:v>45195.298611111109</c:v>
                </c:pt>
                <c:pt idx="56247">
                  <c:v>45195.302083333336</c:v>
                </c:pt>
                <c:pt idx="56248">
                  <c:v>45195.305555555555</c:v>
                </c:pt>
                <c:pt idx="56249">
                  <c:v>45195.309027777781</c:v>
                </c:pt>
                <c:pt idx="56250">
                  <c:v>45195.3125</c:v>
                </c:pt>
                <c:pt idx="56251">
                  <c:v>45195.315972222219</c:v>
                </c:pt>
                <c:pt idx="56252">
                  <c:v>45195.319444444445</c:v>
                </c:pt>
                <c:pt idx="56253">
                  <c:v>45195.322916666664</c:v>
                </c:pt>
                <c:pt idx="56254">
                  <c:v>45195.326388888891</c:v>
                </c:pt>
                <c:pt idx="56255">
                  <c:v>45195.329861111109</c:v>
                </c:pt>
                <c:pt idx="56256">
                  <c:v>45195.333333333336</c:v>
                </c:pt>
                <c:pt idx="56257">
                  <c:v>45195.336805555555</c:v>
                </c:pt>
                <c:pt idx="56258">
                  <c:v>45195.340277777781</c:v>
                </c:pt>
                <c:pt idx="56259">
                  <c:v>45195.34375</c:v>
                </c:pt>
                <c:pt idx="56260">
                  <c:v>45195.347222222219</c:v>
                </c:pt>
                <c:pt idx="56261">
                  <c:v>45195.350694444445</c:v>
                </c:pt>
                <c:pt idx="56262">
                  <c:v>45195.354166666664</c:v>
                </c:pt>
                <c:pt idx="56263">
                  <c:v>45195.357638888891</c:v>
                </c:pt>
                <c:pt idx="56264">
                  <c:v>45195.361111111109</c:v>
                </c:pt>
                <c:pt idx="56265">
                  <c:v>45195.364583333336</c:v>
                </c:pt>
                <c:pt idx="56266">
                  <c:v>45195.368055555555</c:v>
                </c:pt>
                <c:pt idx="56267">
                  <c:v>45195.371527777781</c:v>
                </c:pt>
                <c:pt idx="56268">
                  <c:v>45195.375</c:v>
                </c:pt>
                <c:pt idx="56269">
                  <c:v>45195.378472222219</c:v>
                </c:pt>
                <c:pt idx="56270">
                  <c:v>45195.381944444445</c:v>
                </c:pt>
                <c:pt idx="56271">
                  <c:v>45195.385416666664</c:v>
                </c:pt>
                <c:pt idx="56272">
                  <c:v>45195.388888888891</c:v>
                </c:pt>
                <c:pt idx="56273">
                  <c:v>45195.392361111109</c:v>
                </c:pt>
                <c:pt idx="56274">
                  <c:v>45195.395833333336</c:v>
                </c:pt>
                <c:pt idx="56275">
                  <c:v>45195.399305555555</c:v>
                </c:pt>
                <c:pt idx="56276">
                  <c:v>45195.402777777781</c:v>
                </c:pt>
                <c:pt idx="56277">
                  <c:v>45195.40625</c:v>
                </c:pt>
                <c:pt idx="56278">
                  <c:v>45195.409722222219</c:v>
                </c:pt>
                <c:pt idx="56279">
                  <c:v>45195.413194444445</c:v>
                </c:pt>
                <c:pt idx="56280">
                  <c:v>45195.416666666664</c:v>
                </c:pt>
                <c:pt idx="56281">
                  <c:v>45195.420138888891</c:v>
                </c:pt>
                <c:pt idx="56282">
                  <c:v>45195.423611111109</c:v>
                </c:pt>
                <c:pt idx="56283">
                  <c:v>45195.427083333336</c:v>
                </c:pt>
                <c:pt idx="56284">
                  <c:v>45195.430555555555</c:v>
                </c:pt>
                <c:pt idx="56285">
                  <c:v>45195.434027777781</c:v>
                </c:pt>
                <c:pt idx="56286">
                  <c:v>45195.4375</c:v>
                </c:pt>
                <c:pt idx="56287">
                  <c:v>45195.440972222219</c:v>
                </c:pt>
                <c:pt idx="56288">
                  <c:v>45195.444444444445</c:v>
                </c:pt>
                <c:pt idx="56289">
                  <c:v>45195.447916666664</c:v>
                </c:pt>
                <c:pt idx="56290">
                  <c:v>45195.451388888891</c:v>
                </c:pt>
                <c:pt idx="56291">
                  <c:v>45195.454861111109</c:v>
                </c:pt>
                <c:pt idx="56292">
                  <c:v>45195.458333333336</c:v>
                </c:pt>
                <c:pt idx="56293">
                  <c:v>45195.461805555555</c:v>
                </c:pt>
                <c:pt idx="56294">
                  <c:v>45195.465277777781</c:v>
                </c:pt>
                <c:pt idx="56295">
                  <c:v>45195.46875</c:v>
                </c:pt>
                <c:pt idx="56296">
                  <c:v>45195.472222222219</c:v>
                </c:pt>
                <c:pt idx="56297">
                  <c:v>45195.475694444445</c:v>
                </c:pt>
                <c:pt idx="56298">
                  <c:v>45195.479166666664</c:v>
                </c:pt>
                <c:pt idx="56299">
                  <c:v>45195.482638888891</c:v>
                </c:pt>
                <c:pt idx="56300">
                  <c:v>45195.486111111109</c:v>
                </c:pt>
                <c:pt idx="56301">
                  <c:v>45195.489583333336</c:v>
                </c:pt>
                <c:pt idx="56302">
                  <c:v>45195.493055555555</c:v>
                </c:pt>
                <c:pt idx="56303">
                  <c:v>45195.496527777781</c:v>
                </c:pt>
                <c:pt idx="56304">
                  <c:v>45195.5</c:v>
                </c:pt>
                <c:pt idx="56305">
                  <c:v>45195.503472222219</c:v>
                </c:pt>
                <c:pt idx="56306">
                  <c:v>45195.506944444445</c:v>
                </c:pt>
                <c:pt idx="56307">
                  <c:v>45195.510416666664</c:v>
                </c:pt>
                <c:pt idx="56308">
                  <c:v>45195.513888888891</c:v>
                </c:pt>
                <c:pt idx="56309">
                  <c:v>45195.517361111109</c:v>
                </c:pt>
                <c:pt idx="56310">
                  <c:v>45195.520833333336</c:v>
                </c:pt>
                <c:pt idx="56311">
                  <c:v>45195.524305555555</c:v>
                </c:pt>
                <c:pt idx="56312">
                  <c:v>45195.527777777781</c:v>
                </c:pt>
                <c:pt idx="56313">
                  <c:v>45195.53125</c:v>
                </c:pt>
                <c:pt idx="56314">
                  <c:v>45195.534722222219</c:v>
                </c:pt>
                <c:pt idx="56315">
                  <c:v>45195.538194444445</c:v>
                </c:pt>
                <c:pt idx="56316">
                  <c:v>45195.541666666664</c:v>
                </c:pt>
                <c:pt idx="56317">
                  <c:v>45195.545138888891</c:v>
                </c:pt>
                <c:pt idx="56318">
                  <c:v>45195.548611111109</c:v>
                </c:pt>
                <c:pt idx="56319">
                  <c:v>45195.552083333336</c:v>
                </c:pt>
                <c:pt idx="56320">
                  <c:v>45195.555555555555</c:v>
                </c:pt>
                <c:pt idx="56321">
                  <c:v>45195.559027777781</c:v>
                </c:pt>
                <c:pt idx="56322">
                  <c:v>45195.5625</c:v>
                </c:pt>
                <c:pt idx="56323">
                  <c:v>45195.565972222219</c:v>
                </c:pt>
                <c:pt idx="56324">
                  <c:v>45195.569444444445</c:v>
                </c:pt>
                <c:pt idx="56325">
                  <c:v>45195.572916666664</c:v>
                </c:pt>
                <c:pt idx="56326">
                  <c:v>45195.576388888891</c:v>
                </c:pt>
                <c:pt idx="56327">
                  <c:v>45195.579861111109</c:v>
                </c:pt>
                <c:pt idx="56328">
                  <c:v>45195.583333333336</c:v>
                </c:pt>
                <c:pt idx="56329">
                  <c:v>45195.586805555555</c:v>
                </c:pt>
                <c:pt idx="56330">
                  <c:v>45195.590277777781</c:v>
                </c:pt>
                <c:pt idx="56331">
                  <c:v>45195.59375</c:v>
                </c:pt>
                <c:pt idx="56332">
                  <c:v>45195.597222222219</c:v>
                </c:pt>
                <c:pt idx="56333">
                  <c:v>45195.600694444445</c:v>
                </c:pt>
                <c:pt idx="56334">
                  <c:v>45195.604166666664</c:v>
                </c:pt>
                <c:pt idx="56335">
                  <c:v>45195.607638888891</c:v>
                </c:pt>
                <c:pt idx="56336">
                  <c:v>45195.611111111109</c:v>
                </c:pt>
                <c:pt idx="56337">
                  <c:v>45195.614583333336</c:v>
                </c:pt>
                <c:pt idx="56338">
                  <c:v>45195.618055555555</c:v>
                </c:pt>
                <c:pt idx="56339">
                  <c:v>45195.621527777781</c:v>
                </c:pt>
                <c:pt idx="56340">
                  <c:v>45195.625</c:v>
                </c:pt>
                <c:pt idx="56341">
                  <c:v>45195.628472222219</c:v>
                </c:pt>
                <c:pt idx="56342">
                  <c:v>45195.631944444445</c:v>
                </c:pt>
                <c:pt idx="56343">
                  <c:v>45195.635416666664</c:v>
                </c:pt>
                <c:pt idx="56344">
                  <c:v>45195.638888888891</c:v>
                </c:pt>
                <c:pt idx="56345">
                  <c:v>45195.642361111109</c:v>
                </c:pt>
                <c:pt idx="56346">
                  <c:v>45195.645833333336</c:v>
                </c:pt>
                <c:pt idx="56347">
                  <c:v>45195.649305555555</c:v>
                </c:pt>
                <c:pt idx="56348">
                  <c:v>45195.652777777781</c:v>
                </c:pt>
                <c:pt idx="56349">
                  <c:v>45195.65625</c:v>
                </c:pt>
                <c:pt idx="56350">
                  <c:v>45195.659722222219</c:v>
                </c:pt>
                <c:pt idx="56351">
                  <c:v>45195.663194444445</c:v>
                </c:pt>
                <c:pt idx="56352">
                  <c:v>45195.666666666664</c:v>
                </c:pt>
                <c:pt idx="56353">
                  <c:v>45195.670138888891</c:v>
                </c:pt>
                <c:pt idx="56354">
                  <c:v>45195.673611111109</c:v>
                </c:pt>
                <c:pt idx="56355">
                  <c:v>45195.677083333336</c:v>
                </c:pt>
                <c:pt idx="56356">
                  <c:v>45195.680555555555</c:v>
                </c:pt>
                <c:pt idx="56357">
                  <c:v>45195.684027777781</c:v>
                </c:pt>
                <c:pt idx="56358">
                  <c:v>45195.6875</c:v>
                </c:pt>
                <c:pt idx="56359">
                  <c:v>45195.690972222219</c:v>
                </c:pt>
                <c:pt idx="56360">
                  <c:v>45195.694444444445</c:v>
                </c:pt>
                <c:pt idx="56361">
                  <c:v>45195.697916666664</c:v>
                </c:pt>
                <c:pt idx="56362">
                  <c:v>45195.701388888891</c:v>
                </c:pt>
                <c:pt idx="56363">
                  <c:v>45195.704861111109</c:v>
                </c:pt>
                <c:pt idx="56364">
                  <c:v>45195.708333333336</c:v>
                </c:pt>
                <c:pt idx="56365">
                  <c:v>45195.711805555555</c:v>
                </c:pt>
                <c:pt idx="56366">
                  <c:v>45195.715277777781</c:v>
                </c:pt>
                <c:pt idx="56367">
                  <c:v>45195.71875</c:v>
                </c:pt>
                <c:pt idx="56368">
                  <c:v>45195.722222222219</c:v>
                </c:pt>
                <c:pt idx="56369">
                  <c:v>45195.725694444445</c:v>
                </c:pt>
                <c:pt idx="56370">
                  <c:v>45195.729166666664</c:v>
                </c:pt>
                <c:pt idx="56371">
                  <c:v>45195.732638888891</c:v>
                </c:pt>
                <c:pt idx="56372">
                  <c:v>45195.736111111109</c:v>
                </c:pt>
                <c:pt idx="56373">
                  <c:v>45195.739583333336</c:v>
                </c:pt>
                <c:pt idx="56374">
                  <c:v>45195.743055555555</c:v>
                </c:pt>
                <c:pt idx="56375">
                  <c:v>45195.746527777781</c:v>
                </c:pt>
                <c:pt idx="56376">
                  <c:v>45195.75</c:v>
                </c:pt>
                <c:pt idx="56377">
                  <c:v>45195.753472222219</c:v>
                </c:pt>
                <c:pt idx="56378">
                  <c:v>45195.756944444445</c:v>
                </c:pt>
                <c:pt idx="56379">
                  <c:v>45195.760416666664</c:v>
                </c:pt>
                <c:pt idx="56380">
                  <c:v>45195.763888888891</c:v>
                </c:pt>
                <c:pt idx="56381">
                  <c:v>45195.767361111109</c:v>
                </c:pt>
                <c:pt idx="56382">
                  <c:v>45195.770833333336</c:v>
                </c:pt>
                <c:pt idx="56383">
                  <c:v>45195.774305555555</c:v>
                </c:pt>
                <c:pt idx="56384">
                  <c:v>45195.777777777781</c:v>
                </c:pt>
                <c:pt idx="56385">
                  <c:v>45195.78125</c:v>
                </c:pt>
                <c:pt idx="56386">
                  <c:v>45195.784722222219</c:v>
                </c:pt>
                <c:pt idx="56387">
                  <c:v>45195.788194444445</c:v>
                </c:pt>
                <c:pt idx="56388">
                  <c:v>45195.791666666664</c:v>
                </c:pt>
                <c:pt idx="56389">
                  <c:v>45195.795138888891</c:v>
                </c:pt>
                <c:pt idx="56390">
                  <c:v>45195.798611111109</c:v>
                </c:pt>
                <c:pt idx="56391">
                  <c:v>45195.802083333336</c:v>
                </c:pt>
                <c:pt idx="56392">
                  <c:v>45195.805555555555</c:v>
                </c:pt>
                <c:pt idx="56393">
                  <c:v>45195.809027777781</c:v>
                </c:pt>
                <c:pt idx="56394">
                  <c:v>45195.8125</c:v>
                </c:pt>
                <c:pt idx="56395">
                  <c:v>45195.815972222219</c:v>
                </c:pt>
                <c:pt idx="56396">
                  <c:v>45195.819444444445</c:v>
                </c:pt>
                <c:pt idx="56397">
                  <c:v>45195.822916666664</c:v>
                </c:pt>
                <c:pt idx="56398">
                  <c:v>45195.826388888891</c:v>
                </c:pt>
                <c:pt idx="56399">
                  <c:v>45195.829861111109</c:v>
                </c:pt>
                <c:pt idx="56400">
                  <c:v>45195.833333333336</c:v>
                </c:pt>
                <c:pt idx="56401">
                  <c:v>45195.836805555555</c:v>
                </c:pt>
                <c:pt idx="56402">
                  <c:v>45195.840277777781</c:v>
                </c:pt>
                <c:pt idx="56403">
                  <c:v>45195.84375</c:v>
                </c:pt>
                <c:pt idx="56404">
                  <c:v>45195.847222222219</c:v>
                </c:pt>
                <c:pt idx="56405">
                  <c:v>45195.850694444445</c:v>
                </c:pt>
                <c:pt idx="56406">
                  <c:v>45195.854166666664</c:v>
                </c:pt>
                <c:pt idx="56407">
                  <c:v>45195.857638888891</c:v>
                </c:pt>
                <c:pt idx="56408">
                  <c:v>45195.861111111109</c:v>
                </c:pt>
                <c:pt idx="56409">
                  <c:v>45195.864583333336</c:v>
                </c:pt>
                <c:pt idx="56410">
                  <c:v>45195.868055555555</c:v>
                </c:pt>
                <c:pt idx="56411">
                  <c:v>45195.871527777781</c:v>
                </c:pt>
                <c:pt idx="56412">
                  <c:v>45195.875</c:v>
                </c:pt>
                <c:pt idx="56413">
                  <c:v>45195.878472222219</c:v>
                </c:pt>
                <c:pt idx="56414">
                  <c:v>45195.881944444445</c:v>
                </c:pt>
                <c:pt idx="56415">
                  <c:v>45195.885416666664</c:v>
                </c:pt>
                <c:pt idx="56416">
                  <c:v>45195.888888888891</c:v>
                </c:pt>
                <c:pt idx="56417">
                  <c:v>45195.892361111109</c:v>
                </c:pt>
                <c:pt idx="56418">
                  <c:v>45195.895833333336</c:v>
                </c:pt>
                <c:pt idx="56419">
                  <c:v>45195.899305555555</c:v>
                </c:pt>
                <c:pt idx="56420">
                  <c:v>45195.902777777781</c:v>
                </c:pt>
                <c:pt idx="56421">
                  <c:v>45195.90625</c:v>
                </c:pt>
                <c:pt idx="56422">
                  <c:v>45195.909722222219</c:v>
                </c:pt>
                <c:pt idx="56423">
                  <c:v>45195.913194444445</c:v>
                </c:pt>
                <c:pt idx="56424">
                  <c:v>45195.916666666664</c:v>
                </c:pt>
                <c:pt idx="56425">
                  <c:v>45195.920138888891</c:v>
                </c:pt>
                <c:pt idx="56426">
                  <c:v>45195.923611111109</c:v>
                </c:pt>
                <c:pt idx="56427">
                  <c:v>45195.927083333336</c:v>
                </c:pt>
                <c:pt idx="56428">
                  <c:v>45195.930555555555</c:v>
                </c:pt>
                <c:pt idx="56429">
                  <c:v>45195.934027777781</c:v>
                </c:pt>
                <c:pt idx="56430">
                  <c:v>45195.9375</c:v>
                </c:pt>
                <c:pt idx="56431">
                  <c:v>45195.940972222219</c:v>
                </c:pt>
                <c:pt idx="56432">
                  <c:v>45195.944444444445</c:v>
                </c:pt>
                <c:pt idx="56433">
                  <c:v>45195.947916666664</c:v>
                </c:pt>
                <c:pt idx="56434">
                  <c:v>45195.951388888891</c:v>
                </c:pt>
                <c:pt idx="56435">
                  <c:v>45195.954861111109</c:v>
                </c:pt>
                <c:pt idx="56436">
                  <c:v>45195.958333333336</c:v>
                </c:pt>
                <c:pt idx="56437">
                  <c:v>45195.961805555555</c:v>
                </c:pt>
                <c:pt idx="56438">
                  <c:v>45195.965277777781</c:v>
                </c:pt>
                <c:pt idx="56439">
                  <c:v>45195.96875</c:v>
                </c:pt>
                <c:pt idx="56440">
                  <c:v>45195.972222222219</c:v>
                </c:pt>
                <c:pt idx="56441">
                  <c:v>45195.975694444445</c:v>
                </c:pt>
                <c:pt idx="56442">
                  <c:v>45195.979166666664</c:v>
                </c:pt>
                <c:pt idx="56443">
                  <c:v>45195.982638888891</c:v>
                </c:pt>
                <c:pt idx="56444">
                  <c:v>45195.986111111109</c:v>
                </c:pt>
                <c:pt idx="56445">
                  <c:v>45195.989583333336</c:v>
                </c:pt>
                <c:pt idx="56446">
                  <c:v>45195.993055555555</c:v>
                </c:pt>
                <c:pt idx="56447">
                  <c:v>45195.996527777781</c:v>
                </c:pt>
                <c:pt idx="56448">
                  <c:v>45196</c:v>
                </c:pt>
                <c:pt idx="56449">
                  <c:v>45196.003472222219</c:v>
                </c:pt>
                <c:pt idx="56450">
                  <c:v>45196.006944444445</c:v>
                </c:pt>
                <c:pt idx="56451">
                  <c:v>45196.010416666664</c:v>
                </c:pt>
                <c:pt idx="56452">
                  <c:v>45196.013888888891</c:v>
                </c:pt>
                <c:pt idx="56453">
                  <c:v>45196.017361111109</c:v>
                </c:pt>
                <c:pt idx="56454">
                  <c:v>45196.020833333336</c:v>
                </c:pt>
                <c:pt idx="56455">
                  <c:v>45196.024305555555</c:v>
                </c:pt>
                <c:pt idx="56456">
                  <c:v>45196.027777777781</c:v>
                </c:pt>
                <c:pt idx="56457">
                  <c:v>45196.03125</c:v>
                </c:pt>
                <c:pt idx="56458">
                  <c:v>45196.034722222219</c:v>
                </c:pt>
                <c:pt idx="56459">
                  <c:v>45196.038194444445</c:v>
                </c:pt>
                <c:pt idx="56460">
                  <c:v>45196.041666666664</c:v>
                </c:pt>
                <c:pt idx="56461">
                  <c:v>45196.045138888891</c:v>
                </c:pt>
                <c:pt idx="56462">
                  <c:v>45196.048611111109</c:v>
                </c:pt>
                <c:pt idx="56463">
                  <c:v>45196.052083333336</c:v>
                </c:pt>
                <c:pt idx="56464">
                  <c:v>45196.055555555555</c:v>
                </c:pt>
                <c:pt idx="56465">
                  <c:v>45196.059027777781</c:v>
                </c:pt>
                <c:pt idx="56466">
                  <c:v>45196.0625</c:v>
                </c:pt>
                <c:pt idx="56467">
                  <c:v>45196.065972222219</c:v>
                </c:pt>
                <c:pt idx="56468">
                  <c:v>45196.069444444445</c:v>
                </c:pt>
                <c:pt idx="56469">
                  <c:v>45196.072916666664</c:v>
                </c:pt>
                <c:pt idx="56470">
                  <c:v>45196.076388888891</c:v>
                </c:pt>
                <c:pt idx="56471">
                  <c:v>45196.079861111109</c:v>
                </c:pt>
                <c:pt idx="56472">
                  <c:v>45196.083333333336</c:v>
                </c:pt>
                <c:pt idx="56473">
                  <c:v>45196.086805555555</c:v>
                </c:pt>
                <c:pt idx="56474">
                  <c:v>45196.090277777781</c:v>
                </c:pt>
                <c:pt idx="56475">
                  <c:v>45196.09375</c:v>
                </c:pt>
                <c:pt idx="56476">
                  <c:v>45196.097222222219</c:v>
                </c:pt>
                <c:pt idx="56477">
                  <c:v>45196.100694444445</c:v>
                </c:pt>
                <c:pt idx="56478">
                  <c:v>45196.104166666664</c:v>
                </c:pt>
                <c:pt idx="56479">
                  <c:v>45196.107638888891</c:v>
                </c:pt>
                <c:pt idx="56480">
                  <c:v>45196.111111111109</c:v>
                </c:pt>
                <c:pt idx="56481">
                  <c:v>45196.114583333336</c:v>
                </c:pt>
                <c:pt idx="56482">
                  <c:v>45196.118055555555</c:v>
                </c:pt>
                <c:pt idx="56483">
                  <c:v>45196.121527777781</c:v>
                </c:pt>
                <c:pt idx="56484">
                  <c:v>45196.125</c:v>
                </c:pt>
                <c:pt idx="56485">
                  <c:v>45196.128472222219</c:v>
                </c:pt>
                <c:pt idx="56486">
                  <c:v>45196.131944444445</c:v>
                </c:pt>
                <c:pt idx="56487">
                  <c:v>45196.135416666664</c:v>
                </c:pt>
                <c:pt idx="56488">
                  <c:v>45196.138888888891</c:v>
                </c:pt>
                <c:pt idx="56489">
                  <c:v>45196.142361111109</c:v>
                </c:pt>
                <c:pt idx="56490">
                  <c:v>45196.145833333336</c:v>
                </c:pt>
                <c:pt idx="56491">
                  <c:v>45196.149305555555</c:v>
                </c:pt>
                <c:pt idx="56492">
                  <c:v>45196.152777777781</c:v>
                </c:pt>
                <c:pt idx="56493">
                  <c:v>45196.15625</c:v>
                </c:pt>
                <c:pt idx="56494">
                  <c:v>45196.159722222219</c:v>
                </c:pt>
                <c:pt idx="56495">
                  <c:v>45196.163194444445</c:v>
                </c:pt>
                <c:pt idx="56496">
                  <c:v>45196.166666666664</c:v>
                </c:pt>
                <c:pt idx="56497">
                  <c:v>45196.170138888891</c:v>
                </c:pt>
                <c:pt idx="56498">
                  <c:v>45196.173611111109</c:v>
                </c:pt>
                <c:pt idx="56499">
                  <c:v>45196.177083333336</c:v>
                </c:pt>
                <c:pt idx="56500">
                  <c:v>45196.180555555555</c:v>
                </c:pt>
                <c:pt idx="56501">
                  <c:v>45196.184027777781</c:v>
                </c:pt>
                <c:pt idx="56502">
                  <c:v>45196.1875</c:v>
                </c:pt>
                <c:pt idx="56503">
                  <c:v>45196.190972222219</c:v>
                </c:pt>
                <c:pt idx="56504">
                  <c:v>45196.194444444445</c:v>
                </c:pt>
                <c:pt idx="56505">
                  <c:v>45196.197916666664</c:v>
                </c:pt>
                <c:pt idx="56506">
                  <c:v>45196.201388888891</c:v>
                </c:pt>
                <c:pt idx="56507">
                  <c:v>45196.204861111109</c:v>
                </c:pt>
                <c:pt idx="56508">
                  <c:v>45196.208333333336</c:v>
                </c:pt>
                <c:pt idx="56509">
                  <c:v>45196.211805555555</c:v>
                </c:pt>
                <c:pt idx="56510">
                  <c:v>45196.215277777781</c:v>
                </c:pt>
                <c:pt idx="56511">
                  <c:v>45196.21875</c:v>
                </c:pt>
                <c:pt idx="56512">
                  <c:v>45196.222222222219</c:v>
                </c:pt>
                <c:pt idx="56513">
                  <c:v>45196.225694444445</c:v>
                </c:pt>
                <c:pt idx="56514">
                  <c:v>45196.229166666664</c:v>
                </c:pt>
                <c:pt idx="56515">
                  <c:v>45196.232638888891</c:v>
                </c:pt>
                <c:pt idx="56516">
                  <c:v>45196.236111111109</c:v>
                </c:pt>
                <c:pt idx="56517">
                  <c:v>45196.239583333336</c:v>
                </c:pt>
                <c:pt idx="56518">
                  <c:v>45196.243055555555</c:v>
                </c:pt>
                <c:pt idx="56519">
                  <c:v>45196.246527777781</c:v>
                </c:pt>
                <c:pt idx="56520">
                  <c:v>45196.25</c:v>
                </c:pt>
                <c:pt idx="56521">
                  <c:v>45196.253472222219</c:v>
                </c:pt>
                <c:pt idx="56522">
                  <c:v>45196.256944444445</c:v>
                </c:pt>
                <c:pt idx="56523">
                  <c:v>45196.260416666664</c:v>
                </c:pt>
                <c:pt idx="56524">
                  <c:v>45196.263888888891</c:v>
                </c:pt>
                <c:pt idx="56525">
                  <c:v>45196.267361111109</c:v>
                </c:pt>
                <c:pt idx="56526">
                  <c:v>45196.270833333336</c:v>
                </c:pt>
                <c:pt idx="56527">
                  <c:v>45196.274305555555</c:v>
                </c:pt>
                <c:pt idx="56528">
                  <c:v>45196.277777777781</c:v>
                </c:pt>
                <c:pt idx="56529">
                  <c:v>45196.28125</c:v>
                </c:pt>
                <c:pt idx="56530">
                  <c:v>45196.284722222219</c:v>
                </c:pt>
                <c:pt idx="56531">
                  <c:v>45196.288194444445</c:v>
                </c:pt>
                <c:pt idx="56532">
                  <c:v>45196.291666666664</c:v>
                </c:pt>
                <c:pt idx="56533">
                  <c:v>45196.295138888891</c:v>
                </c:pt>
                <c:pt idx="56534">
                  <c:v>45196.298611111109</c:v>
                </c:pt>
                <c:pt idx="56535">
                  <c:v>45196.302083333336</c:v>
                </c:pt>
                <c:pt idx="56536">
                  <c:v>45196.305555555555</c:v>
                </c:pt>
                <c:pt idx="56537">
                  <c:v>45196.309027777781</c:v>
                </c:pt>
                <c:pt idx="56538">
                  <c:v>45196.3125</c:v>
                </c:pt>
                <c:pt idx="56539">
                  <c:v>45196.315972222219</c:v>
                </c:pt>
                <c:pt idx="56540">
                  <c:v>45196.319444444445</c:v>
                </c:pt>
                <c:pt idx="56541">
                  <c:v>45196.322916666664</c:v>
                </c:pt>
                <c:pt idx="56542">
                  <c:v>45196.326388888891</c:v>
                </c:pt>
                <c:pt idx="56543">
                  <c:v>45196.329861111109</c:v>
                </c:pt>
                <c:pt idx="56544">
                  <c:v>45196.333333333336</c:v>
                </c:pt>
                <c:pt idx="56545">
                  <c:v>45196.336805555555</c:v>
                </c:pt>
                <c:pt idx="56546">
                  <c:v>45196.340277777781</c:v>
                </c:pt>
                <c:pt idx="56547">
                  <c:v>45196.34375</c:v>
                </c:pt>
                <c:pt idx="56548">
                  <c:v>45196.347222222219</c:v>
                </c:pt>
                <c:pt idx="56549">
                  <c:v>45196.350694444445</c:v>
                </c:pt>
                <c:pt idx="56550">
                  <c:v>45196.354166666664</c:v>
                </c:pt>
                <c:pt idx="56551">
                  <c:v>45196.357638888891</c:v>
                </c:pt>
                <c:pt idx="56552">
                  <c:v>45196.361111111109</c:v>
                </c:pt>
                <c:pt idx="56553">
                  <c:v>45196.364583333336</c:v>
                </c:pt>
                <c:pt idx="56554">
                  <c:v>45196.368055555555</c:v>
                </c:pt>
                <c:pt idx="56555">
                  <c:v>45196.371527777781</c:v>
                </c:pt>
                <c:pt idx="56556">
                  <c:v>45196.375</c:v>
                </c:pt>
                <c:pt idx="56557">
                  <c:v>45196.378472222219</c:v>
                </c:pt>
                <c:pt idx="56558">
                  <c:v>45196.381944444445</c:v>
                </c:pt>
                <c:pt idx="56559">
                  <c:v>45196.385416666664</c:v>
                </c:pt>
                <c:pt idx="56560">
                  <c:v>45196.388888888891</c:v>
                </c:pt>
                <c:pt idx="56561">
                  <c:v>45196.392361111109</c:v>
                </c:pt>
                <c:pt idx="56562">
                  <c:v>45196.395833333336</c:v>
                </c:pt>
                <c:pt idx="56563">
                  <c:v>45196.399305555555</c:v>
                </c:pt>
                <c:pt idx="56564">
                  <c:v>45196.402777777781</c:v>
                </c:pt>
                <c:pt idx="56565">
                  <c:v>45196.40625</c:v>
                </c:pt>
                <c:pt idx="56566">
                  <c:v>45196.409722222219</c:v>
                </c:pt>
                <c:pt idx="56567">
                  <c:v>45196.413194444445</c:v>
                </c:pt>
                <c:pt idx="56568">
                  <c:v>45196.416666666664</c:v>
                </c:pt>
                <c:pt idx="56569">
                  <c:v>45196.420138888891</c:v>
                </c:pt>
                <c:pt idx="56570">
                  <c:v>45196.423611111109</c:v>
                </c:pt>
                <c:pt idx="56571">
                  <c:v>45196.427083333336</c:v>
                </c:pt>
                <c:pt idx="56572">
                  <c:v>45196.430555555555</c:v>
                </c:pt>
                <c:pt idx="56573">
                  <c:v>45196.434027777781</c:v>
                </c:pt>
                <c:pt idx="56574">
                  <c:v>45196.4375</c:v>
                </c:pt>
                <c:pt idx="56575">
                  <c:v>45196.440972222219</c:v>
                </c:pt>
                <c:pt idx="56576">
                  <c:v>45196.444444444445</c:v>
                </c:pt>
                <c:pt idx="56577">
                  <c:v>45196.447916666664</c:v>
                </c:pt>
                <c:pt idx="56578">
                  <c:v>45196.451388888891</c:v>
                </c:pt>
                <c:pt idx="56579">
                  <c:v>45196.454861111109</c:v>
                </c:pt>
                <c:pt idx="56580">
                  <c:v>45196.458333333336</c:v>
                </c:pt>
                <c:pt idx="56581">
                  <c:v>45196.461805555555</c:v>
                </c:pt>
                <c:pt idx="56582">
                  <c:v>45196.465277777781</c:v>
                </c:pt>
                <c:pt idx="56583">
                  <c:v>45196.46875</c:v>
                </c:pt>
                <c:pt idx="56584">
                  <c:v>45196.472222222219</c:v>
                </c:pt>
                <c:pt idx="56585">
                  <c:v>45196.475694444445</c:v>
                </c:pt>
                <c:pt idx="56586">
                  <c:v>45196.479166666664</c:v>
                </c:pt>
                <c:pt idx="56587">
                  <c:v>45196.482638888891</c:v>
                </c:pt>
                <c:pt idx="56588">
                  <c:v>45196.486111111109</c:v>
                </c:pt>
                <c:pt idx="56589">
                  <c:v>45196.489583333336</c:v>
                </c:pt>
                <c:pt idx="56590">
                  <c:v>45196.493055555555</c:v>
                </c:pt>
                <c:pt idx="56591">
                  <c:v>45196.496527777781</c:v>
                </c:pt>
                <c:pt idx="56592">
                  <c:v>45196.5</c:v>
                </c:pt>
                <c:pt idx="56593">
                  <c:v>45196.503472222219</c:v>
                </c:pt>
                <c:pt idx="56594">
                  <c:v>45196.506944444445</c:v>
                </c:pt>
                <c:pt idx="56595">
                  <c:v>45196.510416666664</c:v>
                </c:pt>
                <c:pt idx="56596">
                  <c:v>45196.513888888891</c:v>
                </c:pt>
                <c:pt idx="56597">
                  <c:v>45196.517361111109</c:v>
                </c:pt>
                <c:pt idx="56598">
                  <c:v>45196.520833333336</c:v>
                </c:pt>
                <c:pt idx="56599">
                  <c:v>45196.524305555555</c:v>
                </c:pt>
                <c:pt idx="56600">
                  <c:v>45196.527777777781</c:v>
                </c:pt>
                <c:pt idx="56601">
                  <c:v>45196.53125</c:v>
                </c:pt>
                <c:pt idx="56602">
                  <c:v>45196.534722222219</c:v>
                </c:pt>
                <c:pt idx="56603">
                  <c:v>45196.538194444445</c:v>
                </c:pt>
                <c:pt idx="56604">
                  <c:v>45196.541666666664</c:v>
                </c:pt>
                <c:pt idx="56605">
                  <c:v>45196.545138888891</c:v>
                </c:pt>
                <c:pt idx="56606">
                  <c:v>45196.548611111109</c:v>
                </c:pt>
                <c:pt idx="56607">
                  <c:v>45196.552083333336</c:v>
                </c:pt>
                <c:pt idx="56608">
                  <c:v>45196.555555555555</c:v>
                </c:pt>
                <c:pt idx="56609">
                  <c:v>45196.559027777781</c:v>
                </c:pt>
                <c:pt idx="56610">
                  <c:v>45196.5625</c:v>
                </c:pt>
                <c:pt idx="56611">
                  <c:v>45196.565972222219</c:v>
                </c:pt>
                <c:pt idx="56612">
                  <c:v>45196.569444444445</c:v>
                </c:pt>
                <c:pt idx="56613">
                  <c:v>45196.572916666664</c:v>
                </c:pt>
                <c:pt idx="56614">
                  <c:v>45196.576388888891</c:v>
                </c:pt>
                <c:pt idx="56615">
                  <c:v>45196.579861111109</c:v>
                </c:pt>
                <c:pt idx="56616">
                  <c:v>45196.583333333336</c:v>
                </c:pt>
                <c:pt idx="56617">
                  <c:v>45196.586805555555</c:v>
                </c:pt>
                <c:pt idx="56618">
                  <c:v>45196.590277777781</c:v>
                </c:pt>
                <c:pt idx="56619">
                  <c:v>45196.59375</c:v>
                </c:pt>
                <c:pt idx="56620">
                  <c:v>45196.597222222219</c:v>
                </c:pt>
                <c:pt idx="56621">
                  <c:v>45196.600694444445</c:v>
                </c:pt>
                <c:pt idx="56622">
                  <c:v>45196.604166666664</c:v>
                </c:pt>
                <c:pt idx="56623">
                  <c:v>45196.607638888891</c:v>
                </c:pt>
                <c:pt idx="56624">
                  <c:v>45196.611111111109</c:v>
                </c:pt>
                <c:pt idx="56625">
                  <c:v>45196.614583333336</c:v>
                </c:pt>
                <c:pt idx="56626">
                  <c:v>45196.618055555555</c:v>
                </c:pt>
                <c:pt idx="56627">
                  <c:v>45196.621527777781</c:v>
                </c:pt>
                <c:pt idx="56628">
                  <c:v>45196.625</c:v>
                </c:pt>
                <c:pt idx="56629">
                  <c:v>45196.628472222219</c:v>
                </c:pt>
                <c:pt idx="56630">
                  <c:v>45196.631944444445</c:v>
                </c:pt>
                <c:pt idx="56631">
                  <c:v>45196.635416666664</c:v>
                </c:pt>
                <c:pt idx="56632">
                  <c:v>45196.638888888891</c:v>
                </c:pt>
                <c:pt idx="56633">
                  <c:v>45196.642361111109</c:v>
                </c:pt>
                <c:pt idx="56634">
                  <c:v>45196.645833333336</c:v>
                </c:pt>
                <c:pt idx="56635">
                  <c:v>45196.649305555555</c:v>
                </c:pt>
                <c:pt idx="56636">
                  <c:v>45196.652777777781</c:v>
                </c:pt>
                <c:pt idx="56637">
                  <c:v>45196.65625</c:v>
                </c:pt>
                <c:pt idx="56638">
                  <c:v>45196.659722222219</c:v>
                </c:pt>
                <c:pt idx="56639">
                  <c:v>45196.663194444445</c:v>
                </c:pt>
                <c:pt idx="56640">
                  <c:v>45196.666666666664</c:v>
                </c:pt>
                <c:pt idx="56641">
                  <c:v>45196.670138888891</c:v>
                </c:pt>
                <c:pt idx="56642">
                  <c:v>45196.673611111109</c:v>
                </c:pt>
                <c:pt idx="56643">
                  <c:v>45196.677083333336</c:v>
                </c:pt>
                <c:pt idx="56644">
                  <c:v>45196.680555555555</c:v>
                </c:pt>
                <c:pt idx="56645">
                  <c:v>45196.684027777781</c:v>
                </c:pt>
                <c:pt idx="56646">
                  <c:v>45196.6875</c:v>
                </c:pt>
                <c:pt idx="56647">
                  <c:v>45196.690972222219</c:v>
                </c:pt>
                <c:pt idx="56648">
                  <c:v>45196.694444444445</c:v>
                </c:pt>
                <c:pt idx="56649">
                  <c:v>45196.697916666664</c:v>
                </c:pt>
                <c:pt idx="56650">
                  <c:v>45196.701388888891</c:v>
                </c:pt>
                <c:pt idx="56651">
                  <c:v>45196.704861111109</c:v>
                </c:pt>
                <c:pt idx="56652">
                  <c:v>45196.708333333336</c:v>
                </c:pt>
                <c:pt idx="56653">
                  <c:v>45196.711805555555</c:v>
                </c:pt>
                <c:pt idx="56654">
                  <c:v>45196.715277777781</c:v>
                </c:pt>
                <c:pt idx="56655">
                  <c:v>45196.71875</c:v>
                </c:pt>
                <c:pt idx="56656">
                  <c:v>45196.722222222219</c:v>
                </c:pt>
                <c:pt idx="56657">
                  <c:v>45196.725694444445</c:v>
                </c:pt>
                <c:pt idx="56658">
                  <c:v>45196.729166666664</c:v>
                </c:pt>
                <c:pt idx="56659">
                  <c:v>45196.732638888891</c:v>
                </c:pt>
                <c:pt idx="56660">
                  <c:v>45196.736111111109</c:v>
                </c:pt>
                <c:pt idx="56661">
                  <c:v>45196.739583333336</c:v>
                </c:pt>
                <c:pt idx="56662">
                  <c:v>45196.743055555555</c:v>
                </c:pt>
                <c:pt idx="56663">
                  <c:v>45196.746527777781</c:v>
                </c:pt>
                <c:pt idx="56664">
                  <c:v>45196.75</c:v>
                </c:pt>
                <c:pt idx="56665">
                  <c:v>45196.753472222219</c:v>
                </c:pt>
                <c:pt idx="56666">
                  <c:v>45196.756944444445</c:v>
                </c:pt>
                <c:pt idx="56667">
                  <c:v>45196.760416666664</c:v>
                </c:pt>
                <c:pt idx="56668">
                  <c:v>45196.763888888891</c:v>
                </c:pt>
                <c:pt idx="56669">
                  <c:v>45196.767361111109</c:v>
                </c:pt>
                <c:pt idx="56670">
                  <c:v>45196.770833333336</c:v>
                </c:pt>
                <c:pt idx="56671">
                  <c:v>45196.774305555555</c:v>
                </c:pt>
                <c:pt idx="56672">
                  <c:v>45196.777777777781</c:v>
                </c:pt>
                <c:pt idx="56673">
                  <c:v>45196.78125</c:v>
                </c:pt>
                <c:pt idx="56674">
                  <c:v>45196.784722222219</c:v>
                </c:pt>
                <c:pt idx="56675">
                  <c:v>45196.788194444445</c:v>
                </c:pt>
                <c:pt idx="56676">
                  <c:v>45196.791666666664</c:v>
                </c:pt>
                <c:pt idx="56677">
                  <c:v>45196.795138888891</c:v>
                </c:pt>
                <c:pt idx="56678">
                  <c:v>45196.798611111109</c:v>
                </c:pt>
                <c:pt idx="56679">
                  <c:v>45196.802083333336</c:v>
                </c:pt>
                <c:pt idx="56680">
                  <c:v>45196.805555555555</c:v>
                </c:pt>
                <c:pt idx="56681">
                  <c:v>45196.809027777781</c:v>
                </c:pt>
                <c:pt idx="56682">
                  <c:v>45196.8125</c:v>
                </c:pt>
                <c:pt idx="56683">
                  <c:v>45196.815972222219</c:v>
                </c:pt>
                <c:pt idx="56684">
                  <c:v>45196.819444444445</c:v>
                </c:pt>
                <c:pt idx="56685">
                  <c:v>45196.822916666664</c:v>
                </c:pt>
                <c:pt idx="56686">
                  <c:v>45196.826388888891</c:v>
                </c:pt>
                <c:pt idx="56687">
                  <c:v>45196.829861111109</c:v>
                </c:pt>
                <c:pt idx="56688">
                  <c:v>45196.833333333336</c:v>
                </c:pt>
                <c:pt idx="56689">
                  <c:v>45196.836805555555</c:v>
                </c:pt>
                <c:pt idx="56690">
                  <c:v>45196.840277777781</c:v>
                </c:pt>
                <c:pt idx="56691">
                  <c:v>45196.84375</c:v>
                </c:pt>
                <c:pt idx="56692">
                  <c:v>45196.847222222219</c:v>
                </c:pt>
                <c:pt idx="56693">
                  <c:v>45196.850694444445</c:v>
                </c:pt>
                <c:pt idx="56694">
                  <c:v>45196.854166666664</c:v>
                </c:pt>
                <c:pt idx="56695">
                  <c:v>45196.857638888891</c:v>
                </c:pt>
                <c:pt idx="56696">
                  <c:v>45196.861111111109</c:v>
                </c:pt>
                <c:pt idx="56697">
                  <c:v>45196.864583333336</c:v>
                </c:pt>
                <c:pt idx="56698">
                  <c:v>45196.868055555555</c:v>
                </c:pt>
                <c:pt idx="56699">
                  <c:v>45196.871527777781</c:v>
                </c:pt>
                <c:pt idx="56700">
                  <c:v>45196.875</c:v>
                </c:pt>
                <c:pt idx="56701">
                  <c:v>45196.878472222219</c:v>
                </c:pt>
                <c:pt idx="56702">
                  <c:v>45196.881944444445</c:v>
                </c:pt>
                <c:pt idx="56703">
                  <c:v>45196.885416666664</c:v>
                </c:pt>
                <c:pt idx="56704">
                  <c:v>45196.888888888891</c:v>
                </c:pt>
                <c:pt idx="56705">
                  <c:v>45196.892361111109</c:v>
                </c:pt>
                <c:pt idx="56706">
                  <c:v>45196.895833333336</c:v>
                </c:pt>
                <c:pt idx="56707">
                  <c:v>45196.899305555555</c:v>
                </c:pt>
                <c:pt idx="56708">
                  <c:v>45196.902777777781</c:v>
                </c:pt>
                <c:pt idx="56709">
                  <c:v>45196.90625</c:v>
                </c:pt>
                <c:pt idx="56710">
                  <c:v>45196.909722222219</c:v>
                </c:pt>
                <c:pt idx="56711">
                  <c:v>45196.913194444445</c:v>
                </c:pt>
                <c:pt idx="56712">
                  <c:v>45196.916666666664</c:v>
                </c:pt>
                <c:pt idx="56713">
                  <c:v>45196.920138888891</c:v>
                </c:pt>
                <c:pt idx="56714">
                  <c:v>45196.923611111109</c:v>
                </c:pt>
                <c:pt idx="56715">
                  <c:v>45196.927083333336</c:v>
                </c:pt>
                <c:pt idx="56716">
                  <c:v>45196.930555555555</c:v>
                </c:pt>
                <c:pt idx="56717">
                  <c:v>45196.934027777781</c:v>
                </c:pt>
                <c:pt idx="56718">
                  <c:v>45196.9375</c:v>
                </c:pt>
                <c:pt idx="56719">
                  <c:v>45196.940972222219</c:v>
                </c:pt>
                <c:pt idx="56720">
                  <c:v>45196.944444444445</c:v>
                </c:pt>
                <c:pt idx="56721">
                  <c:v>45196.947916666664</c:v>
                </c:pt>
                <c:pt idx="56722">
                  <c:v>45196.951388888891</c:v>
                </c:pt>
                <c:pt idx="56723">
                  <c:v>45196.954861111109</c:v>
                </c:pt>
                <c:pt idx="56724">
                  <c:v>45196.958333333336</c:v>
                </c:pt>
                <c:pt idx="56725">
                  <c:v>45196.961805555555</c:v>
                </c:pt>
                <c:pt idx="56726">
                  <c:v>45196.965277777781</c:v>
                </c:pt>
                <c:pt idx="56727">
                  <c:v>45196.96875</c:v>
                </c:pt>
                <c:pt idx="56728">
                  <c:v>45196.972222222219</c:v>
                </c:pt>
                <c:pt idx="56729">
                  <c:v>45196.975694444445</c:v>
                </c:pt>
                <c:pt idx="56730">
                  <c:v>45196.979166666664</c:v>
                </c:pt>
                <c:pt idx="56731">
                  <c:v>45196.982638888891</c:v>
                </c:pt>
                <c:pt idx="56732">
                  <c:v>45196.986111111109</c:v>
                </c:pt>
                <c:pt idx="56733">
                  <c:v>45196.989583333336</c:v>
                </c:pt>
                <c:pt idx="56734">
                  <c:v>45196.993055555555</c:v>
                </c:pt>
                <c:pt idx="56735">
                  <c:v>45196.996527777781</c:v>
                </c:pt>
                <c:pt idx="56736">
                  <c:v>45197</c:v>
                </c:pt>
                <c:pt idx="56737">
                  <c:v>45197.003472222219</c:v>
                </c:pt>
                <c:pt idx="56738">
                  <c:v>45197.006944444445</c:v>
                </c:pt>
                <c:pt idx="56739">
                  <c:v>45197.010416666664</c:v>
                </c:pt>
                <c:pt idx="56740">
                  <c:v>45197.013888888891</c:v>
                </c:pt>
                <c:pt idx="56741">
                  <c:v>45197.017361111109</c:v>
                </c:pt>
                <c:pt idx="56742">
                  <c:v>45197.020833333336</c:v>
                </c:pt>
                <c:pt idx="56743">
                  <c:v>45197.024305555555</c:v>
                </c:pt>
                <c:pt idx="56744">
                  <c:v>45197.027777777781</c:v>
                </c:pt>
                <c:pt idx="56745">
                  <c:v>45197.03125</c:v>
                </c:pt>
                <c:pt idx="56746">
                  <c:v>45197.034722222219</c:v>
                </c:pt>
                <c:pt idx="56747">
                  <c:v>45197.038194444445</c:v>
                </c:pt>
                <c:pt idx="56748">
                  <c:v>45197.041666666664</c:v>
                </c:pt>
                <c:pt idx="56749">
                  <c:v>45197.045138888891</c:v>
                </c:pt>
                <c:pt idx="56750">
                  <c:v>45197.048611111109</c:v>
                </c:pt>
                <c:pt idx="56751">
                  <c:v>45197.052083333336</c:v>
                </c:pt>
                <c:pt idx="56752">
                  <c:v>45197.055555555555</c:v>
                </c:pt>
                <c:pt idx="56753">
                  <c:v>45197.059027777781</c:v>
                </c:pt>
                <c:pt idx="56754">
                  <c:v>45197.0625</c:v>
                </c:pt>
                <c:pt idx="56755">
                  <c:v>45197.065972222219</c:v>
                </c:pt>
                <c:pt idx="56756">
                  <c:v>45197.069444444445</c:v>
                </c:pt>
                <c:pt idx="56757">
                  <c:v>45197.072916666664</c:v>
                </c:pt>
                <c:pt idx="56758">
                  <c:v>45197.076388888891</c:v>
                </c:pt>
                <c:pt idx="56759">
                  <c:v>45197.079861111109</c:v>
                </c:pt>
                <c:pt idx="56760">
                  <c:v>45197.083333333336</c:v>
                </c:pt>
                <c:pt idx="56761">
                  <c:v>45197.086805555555</c:v>
                </c:pt>
                <c:pt idx="56762">
                  <c:v>45197.090277777781</c:v>
                </c:pt>
                <c:pt idx="56763">
                  <c:v>45197.09375</c:v>
                </c:pt>
                <c:pt idx="56764">
                  <c:v>45197.097222222219</c:v>
                </c:pt>
                <c:pt idx="56765">
                  <c:v>45197.100694444445</c:v>
                </c:pt>
                <c:pt idx="56766">
                  <c:v>45197.104166666664</c:v>
                </c:pt>
                <c:pt idx="56767">
                  <c:v>45197.107638888891</c:v>
                </c:pt>
                <c:pt idx="56768">
                  <c:v>45197.111111111109</c:v>
                </c:pt>
                <c:pt idx="56769">
                  <c:v>45197.114583333336</c:v>
                </c:pt>
                <c:pt idx="56770">
                  <c:v>45197.118055555555</c:v>
                </c:pt>
                <c:pt idx="56771">
                  <c:v>45197.121527777781</c:v>
                </c:pt>
                <c:pt idx="56772">
                  <c:v>45197.125</c:v>
                </c:pt>
                <c:pt idx="56773">
                  <c:v>45197.128472222219</c:v>
                </c:pt>
                <c:pt idx="56774">
                  <c:v>45197.131944444445</c:v>
                </c:pt>
                <c:pt idx="56775">
                  <c:v>45197.135416666664</c:v>
                </c:pt>
                <c:pt idx="56776">
                  <c:v>45197.138888888891</c:v>
                </c:pt>
                <c:pt idx="56777">
                  <c:v>45197.142361111109</c:v>
                </c:pt>
                <c:pt idx="56778">
                  <c:v>45197.145833333336</c:v>
                </c:pt>
                <c:pt idx="56779">
                  <c:v>45197.149305555555</c:v>
                </c:pt>
                <c:pt idx="56780">
                  <c:v>45197.152777777781</c:v>
                </c:pt>
                <c:pt idx="56781">
                  <c:v>45197.15625</c:v>
                </c:pt>
                <c:pt idx="56782">
                  <c:v>45197.159722222219</c:v>
                </c:pt>
                <c:pt idx="56783">
                  <c:v>45197.163194444445</c:v>
                </c:pt>
                <c:pt idx="56784">
                  <c:v>45197.166666666664</c:v>
                </c:pt>
                <c:pt idx="56785">
                  <c:v>45197.170138888891</c:v>
                </c:pt>
                <c:pt idx="56786">
                  <c:v>45197.173611111109</c:v>
                </c:pt>
                <c:pt idx="56787">
                  <c:v>45197.177083333336</c:v>
                </c:pt>
                <c:pt idx="56788">
                  <c:v>45197.180555555555</c:v>
                </c:pt>
                <c:pt idx="56789">
                  <c:v>45197.184027777781</c:v>
                </c:pt>
                <c:pt idx="56790">
                  <c:v>45197.1875</c:v>
                </c:pt>
                <c:pt idx="56791">
                  <c:v>45197.190972222219</c:v>
                </c:pt>
                <c:pt idx="56792">
                  <c:v>45197.194444444445</c:v>
                </c:pt>
                <c:pt idx="56793">
                  <c:v>45197.197916666664</c:v>
                </c:pt>
                <c:pt idx="56794">
                  <c:v>45197.201388888891</c:v>
                </c:pt>
                <c:pt idx="56795">
                  <c:v>45197.204861111109</c:v>
                </c:pt>
                <c:pt idx="56796">
                  <c:v>45197.208333333336</c:v>
                </c:pt>
                <c:pt idx="56797">
                  <c:v>45197.211805555555</c:v>
                </c:pt>
                <c:pt idx="56798">
                  <c:v>45197.215277777781</c:v>
                </c:pt>
                <c:pt idx="56799">
                  <c:v>45197.21875</c:v>
                </c:pt>
                <c:pt idx="56800">
                  <c:v>45197.222222222219</c:v>
                </c:pt>
                <c:pt idx="56801">
                  <c:v>45197.225694444445</c:v>
                </c:pt>
                <c:pt idx="56802">
                  <c:v>45197.229166666664</c:v>
                </c:pt>
                <c:pt idx="56803">
                  <c:v>45197.232638888891</c:v>
                </c:pt>
                <c:pt idx="56804">
                  <c:v>45197.236111111109</c:v>
                </c:pt>
                <c:pt idx="56805">
                  <c:v>45197.239583333336</c:v>
                </c:pt>
                <c:pt idx="56806">
                  <c:v>45197.243055555555</c:v>
                </c:pt>
                <c:pt idx="56807">
                  <c:v>45197.246527777781</c:v>
                </c:pt>
                <c:pt idx="56808">
                  <c:v>45197.25</c:v>
                </c:pt>
                <c:pt idx="56809">
                  <c:v>45197.253472222219</c:v>
                </c:pt>
                <c:pt idx="56810">
                  <c:v>45197.256944444445</c:v>
                </c:pt>
                <c:pt idx="56811">
                  <c:v>45197.260416666664</c:v>
                </c:pt>
                <c:pt idx="56812">
                  <c:v>45197.263888888891</c:v>
                </c:pt>
                <c:pt idx="56813">
                  <c:v>45197.267361111109</c:v>
                </c:pt>
                <c:pt idx="56814">
                  <c:v>45197.270833333336</c:v>
                </c:pt>
                <c:pt idx="56815">
                  <c:v>45197.274305555555</c:v>
                </c:pt>
                <c:pt idx="56816">
                  <c:v>45197.277777777781</c:v>
                </c:pt>
                <c:pt idx="56817">
                  <c:v>45197.28125</c:v>
                </c:pt>
                <c:pt idx="56818">
                  <c:v>45197.284722222219</c:v>
                </c:pt>
                <c:pt idx="56819">
                  <c:v>45197.288194444445</c:v>
                </c:pt>
                <c:pt idx="56820">
                  <c:v>45197.291666666664</c:v>
                </c:pt>
                <c:pt idx="56821">
                  <c:v>45197.295138888891</c:v>
                </c:pt>
                <c:pt idx="56822">
                  <c:v>45197.298611111109</c:v>
                </c:pt>
                <c:pt idx="56823">
                  <c:v>45197.302083333336</c:v>
                </c:pt>
                <c:pt idx="56824">
                  <c:v>45197.305555555555</c:v>
                </c:pt>
                <c:pt idx="56825">
                  <c:v>45197.309027777781</c:v>
                </c:pt>
                <c:pt idx="56826">
                  <c:v>45197.3125</c:v>
                </c:pt>
                <c:pt idx="56827">
                  <c:v>45197.315972222219</c:v>
                </c:pt>
                <c:pt idx="56828">
                  <c:v>45197.319444444445</c:v>
                </c:pt>
                <c:pt idx="56829">
                  <c:v>45197.322916666664</c:v>
                </c:pt>
                <c:pt idx="56830">
                  <c:v>45197.326388888891</c:v>
                </c:pt>
                <c:pt idx="56831">
                  <c:v>45197.329861111109</c:v>
                </c:pt>
                <c:pt idx="56832">
                  <c:v>45197.333333333336</c:v>
                </c:pt>
                <c:pt idx="56833">
                  <c:v>45197.336805555555</c:v>
                </c:pt>
                <c:pt idx="56834">
                  <c:v>45197.340277777781</c:v>
                </c:pt>
                <c:pt idx="56835">
                  <c:v>45197.34375</c:v>
                </c:pt>
                <c:pt idx="56836">
                  <c:v>45197.347222222219</c:v>
                </c:pt>
                <c:pt idx="56837">
                  <c:v>45197.350694444445</c:v>
                </c:pt>
                <c:pt idx="56838">
                  <c:v>45197.354166666664</c:v>
                </c:pt>
                <c:pt idx="56839">
                  <c:v>45197.357638888891</c:v>
                </c:pt>
                <c:pt idx="56840">
                  <c:v>45197.361111111109</c:v>
                </c:pt>
                <c:pt idx="56841">
                  <c:v>45197.364583333336</c:v>
                </c:pt>
                <c:pt idx="56842">
                  <c:v>45197.368055555555</c:v>
                </c:pt>
                <c:pt idx="56843">
                  <c:v>45197.371527777781</c:v>
                </c:pt>
                <c:pt idx="56844">
                  <c:v>45197.375</c:v>
                </c:pt>
                <c:pt idx="56845">
                  <c:v>45197.378472222219</c:v>
                </c:pt>
                <c:pt idx="56846">
                  <c:v>45197.381944444445</c:v>
                </c:pt>
                <c:pt idx="56847">
                  <c:v>45197.385416666664</c:v>
                </c:pt>
                <c:pt idx="56848">
                  <c:v>45197.388888888891</c:v>
                </c:pt>
                <c:pt idx="56849">
                  <c:v>45197.392361111109</c:v>
                </c:pt>
                <c:pt idx="56850">
                  <c:v>45197.395833333336</c:v>
                </c:pt>
                <c:pt idx="56851">
                  <c:v>45197.399305555555</c:v>
                </c:pt>
                <c:pt idx="56852">
                  <c:v>45197.402777777781</c:v>
                </c:pt>
                <c:pt idx="56853">
                  <c:v>45197.40625</c:v>
                </c:pt>
                <c:pt idx="56854">
                  <c:v>45197.409722222219</c:v>
                </c:pt>
                <c:pt idx="56855">
                  <c:v>45197.413194444445</c:v>
                </c:pt>
                <c:pt idx="56856">
                  <c:v>45197.416666666664</c:v>
                </c:pt>
                <c:pt idx="56857">
                  <c:v>45197.420138888891</c:v>
                </c:pt>
                <c:pt idx="56858">
                  <c:v>45197.423611111109</c:v>
                </c:pt>
                <c:pt idx="56859">
                  <c:v>45197.427083333336</c:v>
                </c:pt>
                <c:pt idx="56860">
                  <c:v>45197.430555555555</c:v>
                </c:pt>
                <c:pt idx="56861">
                  <c:v>45197.434027777781</c:v>
                </c:pt>
                <c:pt idx="56862">
                  <c:v>45197.4375</c:v>
                </c:pt>
                <c:pt idx="56863">
                  <c:v>45197.440972222219</c:v>
                </c:pt>
                <c:pt idx="56864">
                  <c:v>45197.444444444445</c:v>
                </c:pt>
                <c:pt idx="56865">
                  <c:v>45197.447916666664</c:v>
                </c:pt>
                <c:pt idx="56866">
                  <c:v>45197.451388888891</c:v>
                </c:pt>
                <c:pt idx="56867">
                  <c:v>45197.454861111109</c:v>
                </c:pt>
                <c:pt idx="56868">
                  <c:v>45197.458333333336</c:v>
                </c:pt>
                <c:pt idx="56869">
                  <c:v>45197.461805555555</c:v>
                </c:pt>
                <c:pt idx="56870">
                  <c:v>45197.465277777781</c:v>
                </c:pt>
                <c:pt idx="56871">
                  <c:v>45197.46875</c:v>
                </c:pt>
                <c:pt idx="56872">
                  <c:v>45197.472222222219</c:v>
                </c:pt>
                <c:pt idx="56873">
                  <c:v>45197.475694444445</c:v>
                </c:pt>
                <c:pt idx="56874">
                  <c:v>45197.479166666664</c:v>
                </c:pt>
                <c:pt idx="56875">
                  <c:v>45197.482638888891</c:v>
                </c:pt>
                <c:pt idx="56876">
                  <c:v>45197.486111111109</c:v>
                </c:pt>
                <c:pt idx="56877">
                  <c:v>45197.489583333336</c:v>
                </c:pt>
                <c:pt idx="56878">
                  <c:v>45197.493055555555</c:v>
                </c:pt>
                <c:pt idx="56879">
                  <c:v>45197.496527777781</c:v>
                </c:pt>
                <c:pt idx="56880">
                  <c:v>45197.5</c:v>
                </c:pt>
                <c:pt idx="56881">
                  <c:v>45197.503472222219</c:v>
                </c:pt>
                <c:pt idx="56882">
                  <c:v>45197.506944444445</c:v>
                </c:pt>
                <c:pt idx="56883">
                  <c:v>45197.510416666664</c:v>
                </c:pt>
                <c:pt idx="56884">
                  <c:v>45197.513888888891</c:v>
                </c:pt>
                <c:pt idx="56885">
                  <c:v>45197.517361111109</c:v>
                </c:pt>
                <c:pt idx="56886">
                  <c:v>45197.520833333336</c:v>
                </c:pt>
                <c:pt idx="56887">
                  <c:v>45197.524305555555</c:v>
                </c:pt>
                <c:pt idx="56888">
                  <c:v>45197.527777777781</c:v>
                </c:pt>
                <c:pt idx="56889">
                  <c:v>45197.53125</c:v>
                </c:pt>
                <c:pt idx="56890">
                  <c:v>45197.534722222219</c:v>
                </c:pt>
                <c:pt idx="56891">
                  <c:v>45197.538194444445</c:v>
                </c:pt>
                <c:pt idx="56892">
                  <c:v>45197.541666666664</c:v>
                </c:pt>
                <c:pt idx="56893">
                  <c:v>45197.545138888891</c:v>
                </c:pt>
                <c:pt idx="56894">
                  <c:v>45197.548611111109</c:v>
                </c:pt>
                <c:pt idx="56895">
                  <c:v>45197.552083333336</c:v>
                </c:pt>
                <c:pt idx="56896">
                  <c:v>45197.555555555555</c:v>
                </c:pt>
                <c:pt idx="56897">
                  <c:v>45197.559027777781</c:v>
                </c:pt>
                <c:pt idx="56898">
                  <c:v>45197.5625</c:v>
                </c:pt>
                <c:pt idx="56899">
                  <c:v>45197.565972222219</c:v>
                </c:pt>
                <c:pt idx="56900">
                  <c:v>45197.569444444445</c:v>
                </c:pt>
                <c:pt idx="56901">
                  <c:v>45197.572916666664</c:v>
                </c:pt>
                <c:pt idx="56902">
                  <c:v>45197.576388888891</c:v>
                </c:pt>
                <c:pt idx="56903">
                  <c:v>45197.579861111109</c:v>
                </c:pt>
                <c:pt idx="56904">
                  <c:v>45197.583333333336</c:v>
                </c:pt>
                <c:pt idx="56905">
                  <c:v>45197.586805555555</c:v>
                </c:pt>
                <c:pt idx="56906">
                  <c:v>45197.590277777781</c:v>
                </c:pt>
                <c:pt idx="56907">
                  <c:v>45197.59375</c:v>
                </c:pt>
                <c:pt idx="56908">
                  <c:v>45197.597222222219</c:v>
                </c:pt>
                <c:pt idx="56909">
                  <c:v>45197.600694444445</c:v>
                </c:pt>
                <c:pt idx="56910">
                  <c:v>45197.604166666664</c:v>
                </c:pt>
                <c:pt idx="56911">
                  <c:v>45197.607638888891</c:v>
                </c:pt>
                <c:pt idx="56912">
                  <c:v>45197.611111111109</c:v>
                </c:pt>
                <c:pt idx="56913">
                  <c:v>45197.614583333336</c:v>
                </c:pt>
                <c:pt idx="56914">
                  <c:v>45197.618055555555</c:v>
                </c:pt>
                <c:pt idx="56915">
                  <c:v>45197.621527777781</c:v>
                </c:pt>
                <c:pt idx="56916">
                  <c:v>45197.625</c:v>
                </c:pt>
                <c:pt idx="56917">
                  <c:v>45197.628472222219</c:v>
                </c:pt>
                <c:pt idx="56918">
                  <c:v>45197.631944444445</c:v>
                </c:pt>
                <c:pt idx="56919">
                  <c:v>45197.635416666664</c:v>
                </c:pt>
                <c:pt idx="56920">
                  <c:v>45197.638888888891</c:v>
                </c:pt>
                <c:pt idx="56921">
                  <c:v>45197.642361111109</c:v>
                </c:pt>
                <c:pt idx="56922">
                  <c:v>45197.645833333336</c:v>
                </c:pt>
                <c:pt idx="56923">
                  <c:v>45197.649305555555</c:v>
                </c:pt>
                <c:pt idx="56924">
                  <c:v>45197.652777777781</c:v>
                </c:pt>
                <c:pt idx="56925">
                  <c:v>45197.65625</c:v>
                </c:pt>
                <c:pt idx="56926">
                  <c:v>45197.659722222219</c:v>
                </c:pt>
                <c:pt idx="56927">
                  <c:v>45197.663194444445</c:v>
                </c:pt>
                <c:pt idx="56928">
                  <c:v>45197.666666666664</c:v>
                </c:pt>
                <c:pt idx="56929">
                  <c:v>45197.670138888891</c:v>
                </c:pt>
                <c:pt idx="56930">
                  <c:v>45197.673611111109</c:v>
                </c:pt>
                <c:pt idx="56931">
                  <c:v>45197.677083333336</c:v>
                </c:pt>
                <c:pt idx="56932">
                  <c:v>45197.680555555555</c:v>
                </c:pt>
                <c:pt idx="56933">
                  <c:v>45197.684027777781</c:v>
                </c:pt>
                <c:pt idx="56934">
                  <c:v>45197.6875</c:v>
                </c:pt>
                <c:pt idx="56935">
                  <c:v>45197.690972222219</c:v>
                </c:pt>
                <c:pt idx="56936">
                  <c:v>45197.694444444445</c:v>
                </c:pt>
                <c:pt idx="56937">
                  <c:v>45197.697916666664</c:v>
                </c:pt>
                <c:pt idx="56938">
                  <c:v>45197.701388888891</c:v>
                </c:pt>
                <c:pt idx="56939">
                  <c:v>45197.704861111109</c:v>
                </c:pt>
                <c:pt idx="56940">
                  <c:v>45197.708333333336</c:v>
                </c:pt>
                <c:pt idx="56941">
                  <c:v>45197.711805555555</c:v>
                </c:pt>
                <c:pt idx="56942">
                  <c:v>45197.715277777781</c:v>
                </c:pt>
                <c:pt idx="56943">
                  <c:v>45197.71875</c:v>
                </c:pt>
                <c:pt idx="56944">
                  <c:v>45197.722222222219</c:v>
                </c:pt>
                <c:pt idx="56945">
                  <c:v>45197.725694444445</c:v>
                </c:pt>
                <c:pt idx="56946">
                  <c:v>45197.729166666664</c:v>
                </c:pt>
                <c:pt idx="56947">
                  <c:v>45197.732638888891</c:v>
                </c:pt>
                <c:pt idx="56948">
                  <c:v>45197.736111111109</c:v>
                </c:pt>
                <c:pt idx="56949">
                  <c:v>45197.739583333336</c:v>
                </c:pt>
                <c:pt idx="56950">
                  <c:v>45197.743055555555</c:v>
                </c:pt>
                <c:pt idx="56951">
                  <c:v>45197.746527777781</c:v>
                </c:pt>
                <c:pt idx="56952">
                  <c:v>45197.75</c:v>
                </c:pt>
                <c:pt idx="56953">
                  <c:v>45197.753472222219</c:v>
                </c:pt>
                <c:pt idx="56954">
                  <c:v>45197.756944444445</c:v>
                </c:pt>
                <c:pt idx="56955">
                  <c:v>45197.760416666664</c:v>
                </c:pt>
                <c:pt idx="56956">
                  <c:v>45197.763888888891</c:v>
                </c:pt>
                <c:pt idx="56957">
                  <c:v>45197.767361111109</c:v>
                </c:pt>
                <c:pt idx="56958">
                  <c:v>45197.770833333336</c:v>
                </c:pt>
                <c:pt idx="56959">
                  <c:v>45197.774305555555</c:v>
                </c:pt>
                <c:pt idx="56960">
                  <c:v>45197.777777777781</c:v>
                </c:pt>
                <c:pt idx="56961">
                  <c:v>45197.78125</c:v>
                </c:pt>
                <c:pt idx="56962">
                  <c:v>45197.784722222219</c:v>
                </c:pt>
                <c:pt idx="56963">
                  <c:v>45197.788194444445</c:v>
                </c:pt>
                <c:pt idx="56964">
                  <c:v>45197.791666666664</c:v>
                </c:pt>
                <c:pt idx="56965">
                  <c:v>45197.795138888891</c:v>
                </c:pt>
                <c:pt idx="56966">
                  <c:v>45197.798611111109</c:v>
                </c:pt>
                <c:pt idx="56967">
                  <c:v>45197.802083333336</c:v>
                </c:pt>
                <c:pt idx="56968">
                  <c:v>45197.805555555555</c:v>
                </c:pt>
                <c:pt idx="56969">
                  <c:v>45197.809027777781</c:v>
                </c:pt>
                <c:pt idx="56970">
                  <c:v>45197.8125</c:v>
                </c:pt>
                <c:pt idx="56971">
                  <c:v>45197.815972222219</c:v>
                </c:pt>
                <c:pt idx="56972">
                  <c:v>45197.819444444445</c:v>
                </c:pt>
                <c:pt idx="56973">
                  <c:v>45197.822916666664</c:v>
                </c:pt>
                <c:pt idx="56974">
                  <c:v>45197.826388888891</c:v>
                </c:pt>
                <c:pt idx="56975">
                  <c:v>45197.829861111109</c:v>
                </c:pt>
                <c:pt idx="56976">
                  <c:v>45197.833333333336</c:v>
                </c:pt>
                <c:pt idx="56977">
                  <c:v>45197.836805555555</c:v>
                </c:pt>
                <c:pt idx="56978">
                  <c:v>45197.840277777781</c:v>
                </c:pt>
                <c:pt idx="56979">
                  <c:v>45197.84375</c:v>
                </c:pt>
                <c:pt idx="56980">
                  <c:v>45197.847222222219</c:v>
                </c:pt>
                <c:pt idx="56981">
                  <c:v>45197.850694444445</c:v>
                </c:pt>
                <c:pt idx="56982">
                  <c:v>45197.854166666664</c:v>
                </c:pt>
                <c:pt idx="56983">
                  <c:v>45197.857638888891</c:v>
                </c:pt>
                <c:pt idx="56984">
                  <c:v>45197.861111111109</c:v>
                </c:pt>
                <c:pt idx="56985">
                  <c:v>45197.864583333336</c:v>
                </c:pt>
                <c:pt idx="56986">
                  <c:v>45197.868055555555</c:v>
                </c:pt>
                <c:pt idx="56987">
                  <c:v>45197.871527777781</c:v>
                </c:pt>
                <c:pt idx="56988">
                  <c:v>45197.875</c:v>
                </c:pt>
                <c:pt idx="56989">
                  <c:v>45197.878472222219</c:v>
                </c:pt>
                <c:pt idx="56990">
                  <c:v>45197.881944444445</c:v>
                </c:pt>
                <c:pt idx="56991">
                  <c:v>45197.885416666664</c:v>
                </c:pt>
                <c:pt idx="56992">
                  <c:v>45197.888888888891</c:v>
                </c:pt>
                <c:pt idx="56993">
                  <c:v>45197.892361111109</c:v>
                </c:pt>
                <c:pt idx="56994">
                  <c:v>45197.895833333336</c:v>
                </c:pt>
                <c:pt idx="56995">
                  <c:v>45197.899305555555</c:v>
                </c:pt>
                <c:pt idx="56996">
                  <c:v>45197.902777777781</c:v>
                </c:pt>
                <c:pt idx="56997">
                  <c:v>45197.90625</c:v>
                </c:pt>
                <c:pt idx="56998">
                  <c:v>45197.909722222219</c:v>
                </c:pt>
                <c:pt idx="56999">
                  <c:v>45197.913194444445</c:v>
                </c:pt>
                <c:pt idx="57000">
                  <c:v>45197.916666666664</c:v>
                </c:pt>
                <c:pt idx="57001">
                  <c:v>45197.920138888891</c:v>
                </c:pt>
                <c:pt idx="57002">
                  <c:v>45197.923611111109</c:v>
                </c:pt>
                <c:pt idx="57003">
                  <c:v>45197.927083333336</c:v>
                </c:pt>
                <c:pt idx="57004">
                  <c:v>45197.930555555555</c:v>
                </c:pt>
                <c:pt idx="57005">
                  <c:v>45197.934027777781</c:v>
                </c:pt>
                <c:pt idx="57006">
                  <c:v>45197.9375</c:v>
                </c:pt>
                <c:pt idx="57007">
                  <c:v>45197.940972222219</c:v>
                </c:pt>
                <c:pt idx="57008">
                  <c:v>45197.944444444445</c:v>
                </c:pt>
                <c:pt idx="57009">
                  <c:v>45197.947916666664</c:v>
                </c:pt>
                <c:pt idx="57010">
                  <c:v>45197.951388888891</c:v>
                </c:pt>
                <c:pt idx="57011">
                  <c:v>45197.954861111109</c:v>
                </c:pt>
                <c:pt idx="57012">
                  <c:v>45197.958333333336</c:v>
                </c:pt>
                <c:pt idx="57013">
                  <c:v>45197.961805555555</c:v>
                </c:pt>
                <c:pt idx="57014">
                  <c:v>45197.965277777781</c:v>
                </c:pt>
                <c:pt idx="57015">
                  <c:v>45197.96875</c:v>
                </c:pt>
                <c:pt idx="57016">
                  <c:v>45197.972222222219</c:v>
                </c:pt>
                <c:pt idx="57017">
                  <c:v>45197.975694444445</c:v>
                </c:pt>
                <c:pt idx="57018">
                  <c:v>45197.979166666664</c:v>
                </c:pt>
                <c:pt idx="57019">
                  <c:v>45197.982638888891</c:v>
                </c:pt>
                <c:pt idx="57020">
                  <c:v>45197.986111111109</c:v>
                </c:pt>
                <c:pt idx="57021">
                  <c:v>45197.989583333336</c:v>
                </c:pt>
                <c:pt idx="57022">
                  <c:v>45197.993055555555</c:v>
                </c:pt>
                <c:pt idx="57023">
                  <c:v>45197.996527777781</c:v>
                </c:pt>
                <c:pt idx="57024">
                  <c:v>45198</c:v>
                </c:pt>
                <c:pt idx="57025">
                  <c:v>45198.003472222219</c:v>
                </c:pt>
                <c:pt idx="57026">
                  <c:v>45198.006944444445</c:v>
                </c:pt>
                <c:pt idx="57027">
                  <c:v>45198.010416666664</c:v>
                </c:pt>
                <c:pt idx="57028">
                  <c:v>45198.013888888891</c:v>
                </c:pt>
                <c:pt idx="57029">
                  <c:v>45198.017361111109</c:v>
                </c:pt>
                <c:pt idx="57030">
                  <c:v>45198.020833333336</c:v>
                </c:pt>
                <c:pt idx="57031">
                  <c:v>45198.024305555555</c:v>
                </c:pt>
                <c:pt idx="57032">
                  <c:v>45198.027777777781</c:v>
                </c:pt>
                <c:pt idx="57033">
                  <c:v>45198.03125</c:v>
                </c:pt>
                <c:pt idx="57034">
                  <c:v>45198.034722222219</c:v>
                </c:pt>
                <c:pt idx="57035">
                  <c:v>45198.038194444445</c:v>
                </c:pt>
                <c:pt idx="57036">
                  <c:v>45198.041666666664</c:v>
                </c:pt>
                <c:pt idx="57037">
                  <c:v>45198.045138888891</c:v>
                </c:pt>
                <c:pt idx="57038">
                  <c:v>45198.048611111109</c:v>
                </c:pt>
                <c:pt idx="57039">
                  <c:v>45198.052083333336</c:v>
                </c:pt>
                <c:pt idx="57040">
                  <c:v>45198.055555555555</c:v>
                </c:pt>
                <c:pt idx="57041">
                  <c:v>45198.059027777781</c:v>
                </c:pt>
                <c:pt idx="57042">
                  <c:v>45198.0625</c:v>
                </c:pt>
                <c:pt idx="57043">
                  <c:v>45198.065972222219</c:v>
                </c:pt>
                <c:pt idx="57044">
                  <c:v>45198.069444444445</c:v>
                </c:pt>
                <c:pt idx="57045">
                  <c:v>45198.072916666664</c:v>
                </c:pt>
                <c:pt idx="57046">
                  <c:v>45198.076388888891</c:v>
                </c:pt>
                <c:pt idx="57047">
                  <c:v>45198.079861111109</c:v>
                </c:pt>
                <c:pt idx="57048">
                  <c:v>45198.083333333336</c:v>
                </c:pt>
                <c:pt idx="57049">
                  <c:v>45198.086805555555</c:v>
                </c:pt>
                <c:pt idx="57050">
                  <c:v>45198.090277777781</c:v>
                </c:pt>
                <c:pt idx="57051">
                  <c:v>45198.09375</c:v>
                </c:pt>
                <c:pt idx="57052">
                  <c:v>45198.097222222219</c:v>
                </c:pt>
                <c:pt idx="57053">
                  <c:v>45198.100694444445</c:v>
                </c:pt>
                <c:pt idx="57054">
                  <c:v>45198.104166666664</c:v>
                </c:pt>
                <c:pt idx="57055">
                  <c:v>45198.107638888891</c:v>
                </c:pt>
                <c:pt idx="57056">
                  <c:v>45198.111111111109</c:v>
                </c:pt>
                <c:pt idx="57057">
                  <c:v>45198.114583333336</c:v>
                </c:pt>
                <c:pt idx="57058">
                  <c:v>45198.118055555555</c:v>
                </c:pt>
                <c:pt idx="57059">
                  <c:v>45198.121527777781</c:v>
                </c:pt>
                <c:pt idx="57060">
                  <c:v>45198.125</c:v>
                </c:pt>
                <c:pt idx="57061">
                  <c:v>45198.128472222219</c:v>
                </c:pt>
                <c:pt idx="57062">
                  <c:v>45198.131944444445</c:v>
                </c:pt>
                <c:pt idx="57063">
                  <c:v>45198.135416666664</c:v>
                </c:pt>
                <c:pt idx="57064">
                  <c:v>45198.138888888891</c:v>
                </c:pt>
                <c:pt idx="57065">
                  <c:v>45198.142361111109</c:v>
                </c:pt>
                <c:pt idx="57066">
                  <c:v>45198.145833333336</c:v>
                </c:pt>
                <c:pt idx="57067">
                  <c:v>45198.149305555555</c:v>
                </c:pt>
                <c:pt idx="57068">
                  <c:v>45198.152777777781</c:v>
                </c:pt>
                <c:pt idx="57069">
                  <c:v>45198.15625</c:v>
                </c:pt>
                <c:pt idx="57070">
                  <c:v>45198.159722222219</c:v>
                </c:pt>
                <c:pt idx="57071">
                  <c:v>45198.163194444445</c:v>
                </c:pt>
                <c:pt idx="57072">
                  <c:v>45198.166666666664</c:v>
                </c:pt>
                <c:pt idx="57073">
                  <c:v>45198.170138888891</c:v>
                </c:pt>
                <c:pt idx="57074">
                  <c:v>45198.173611111109</c:v>
                </c:pt>
                <c:pt idx="57075">
                  <c:v>45198.177083333336</c:v>
                </c:pt>
                <c:pt idx="57076">
                  <c:v>45198.180555555555</c:v>
                </c:pt>
                <c:pt idx="57077">
                  <c:v>45198.184027777781</c:v>
                </c:pt>
                <c:pt idx="57078">
                  <c:v>45198.1875</c:v>
                </c:pt>
                <c:pt idx="57079">
                  <c:v>45198.190972222219</c:v>
                </c:pt>
                <c:pt idx="57080">
                  <c:v>45198.194444444445</c:v>
                </c:pt>
                <c:pt idx="57081">
                  <c:v>45198.197916666664</c:v>
                </c:pt>
                <c:pt idx="57082">
                  <c:v>45198.201388888891</c:v>
                </c:pt>
                <c:pt idx="57083">
                  <c:v>45198.204861111109</c:v>
                </c:pt>
                <c:pt idx="57084">
                  <c:v>45198.208333333336</c:v>
                </c:pt>
                <c:pt idx="57085">
                  <c:v>45198.211805555555</c:v>
                </c:pt>
                <c:pt idx="57086">
                  <c:v>45198.215277777781</c:v>
                </c:pt>
                <c:pt idx="57087">
                  <c:v>45198.21875</c:v>
                </c:pt>
                <c:pt idx="57088">
                  <c:v>45198.222222222219</c:v>
                </c:pt>
                <c:pt idx="57089">
                  <c:v>45198.225694444445</c:v>
                </c:pt>
                <c:pt idx="57090">
                  <c:v>45198.229166666664</c:v>
                </c:pt>
                <c:pt idx="57091">
                  <c:v>45198.232638888891</c:v>
                </c:pt>
                <c:pt idx="57092">
                  <c:v>45198.236111111109</c:v>
                </c:pt>
                <c:pt idx="57093">
                  <c:v>45198.239583333336</c:v>
                </c:pt>
                <c:pt idx="57094">
                  <c:v>45198.243055555555</c:v>
                </c:pt>
                <c:pt idx="57095">
                  <c:v>45198.246527777781</c:v>
                </c:pt>
                <c:pt idx="57096">
                  <c:v>45198.25</c:v>
                </c:pt>
                <c:pt idx="57097">
                  <c:v>45198.253472222219</c:v>
                </c:pt>
                <c:pt idx="57098">
                  <c:v>45198.256944444445</c:v>
                </c:pt>
                <c:pt idx="57099">
                  <c:v>45198.260416666664</c:v>
                </c:pt>
                <c:pt idx="57100">
                  <c:v>45198.263888888891</c:v>
                </c:pt>
                <c:pt idx="57101">
                  <c:v>45198.267361111109</c:v>
                </c:pt>
                <c:pt idx="57102">
                  <c:v>45198.270833333336</c:v>
                </c:pt>
                <c:pt idx="57103">
                  <c:v>45198.274305555555</c:v>
                </c:pt>
                <c:pt idx="57104">
                  <c:v>45198.277777777781</c:v>
                </c:pt>
                <c:pt idx="57105">
                  <c:v>45198.28125</c:v>
                </c:pt>
                <c:pt idx="57106">
                  <c:v>45198.284722222219</c:v>
                </c:pt>
                <c:pt idx="57107">
                  <c:v>45198.288194444445</c:v>
                </c:pt>
                <c:pt idx="57108">
                  <c:v>45198.291666666664</c:v>
                </c:pt>
                <c:pt idx="57109">
                  <c:v>45198.295138888891</c:v>
                </c:pt>
                <c:pt idx="57110">
                  <c:v>45198.298611111109</c:v>
                </c:pt>
                <c:pt idx="57111">
                  <c:v>45198.302083333336</c:v>
                </c:pt>
                <c:pt idx="57112">
                  <c:v>45198.305555555555</c:v>
                </c:pt>
                <c:pt idx="57113">
                  <c:v>45198.309027777781</c:v>
                </c:pt>
                <c:pt idx="57114">
                  <c:v>45198.3125</c:v>
                </c:pt>
                <c:pt idx="57115">
                  <c:v>45198.315972222219</c:v>
                </c:pt>
                <c:pt idx="57116">
                  <c:v>45198.319444444445</c:v>
                </c:pt>
                <c:pt idx="57117">
                  <c:v>45198.322916666664</c:v>
                </c:pt>
                <c:pt idx="57118">
                  <c:v>45198.326388888891</c:v>
                </c:pt>
                <c:pt idx="57119">
                  <c:v>45198.329861111109</c:v>
                </c:pt>
                <c:pt idx="57120">
                  <c:v>45198.333333333336</c:v>
                </c:pt>
                <c:pt idx="57121">
                  <c:v>45198.336805555555</c:v>
                </c:pt>
                <c:pt idx="57122">
                  <c:v>45198.340277777781</c:v>
                </c:pt>
                <c:pt idx="57123">
                  <c:v>45198.34375</c:v>
                </c:pt>
                <c:pt idx="57124">
                  <c:v>45198.347222222219</c:v>
                </c:pt>
                <c:pt idx="57125">
                  <c:v>45198.350694444445</c:v>
                </c:pt>
                <c:pt idx="57126">
                  <c:v>45198.354166666664</c:v>
                </c:pt>
                <c:pt idx="57127">
                  <c:v>45198.357638888891</c:v>
                </c:pt>
                <c:pt idx="57128">
                  <c:v>45198.361111111109</c:v>
                </c:pt>
                <c:pt idx="57129">
                  <c:v>45198.364583333336</c:v>
                </c:pt>
                <c:pt idx="57130">
                  <c:v>45198.368055555555</c:v>
                </c:pt>
                <c:pt idx="57131">
                  <c:v>45198.371527777781</c:v>
                </c:pt>
                <c:pt idx="57132">
                  <c:v>45198.375</c:v>
                </c:pt>
                <c:pt idx="57133">
                  <c:v>45198.378472222219</c:v>
                </c:pt>
                <c:pt idx="57134">
                  <c:v>45198.381944444445</c:v>
                </c:pt>
                <c:pt idx="57135">
                  <c:v>45198.385416666664</c:v>
                </c:pt>
                <c:pt idx="57136">
                  <c:v>45198.388888888891</c:v>
                </c:pt>
                <c:pt idx="57137">
                  <c:v>45198.392361111109</c:v>
                </c:pt>
                <c:pt idx="57138">
                  <c:v>45198.395833333336</c:v>
                </c:pt>
                <c:pt idx="57139">
                  <c:v>45198.399305555555</c:v>
                </c:pt>
                <c:pt idx="57140">
                  <c:v>45198.402777777781</c:v>
                </c:pt>
                <c:pt idx="57141">
                  <c:v>45198.40625</c:v>
                </c:pt>
                <c:pt idx="57142">
                  <c:v>45198.409722222219</c:v>
                </c:pt>
                <c:pt idx="57143">
                  <c:v>45198.413194444445</c:v>
                </c:pt>
                <c:pt idx="57144">
                  <c:v>45198.416666666664</c:v>
                </c:pt>
                <c:pt idx="57145">
                  <c:v>45198.420138888891</c:v>
                </c:pt>
                <c:pt idx="57146">
                  <c:v>45198.423611111109</c:v>
                </c:pt>
                <c:pt idx="57147">
                  <c:v>45198.427083333336</c:v>
                </c:pt>
                <c:pt idx="57148">
                  <c:v>45198.430555555555</c:v>
                </c:pt>
                <c:pt idx="57149">
                  <c:v>45198.434027777781</c:v>
                </c:pt>
                <c:pt idx="57150">
                  <c:v>45198.4375</c:v>
                </c:pt>
                <c:pt idx="57151">
                  <c:v>45198.440972222219</c:v>
                </c:pt>
                <c:pt idx="57152">
                  <c:v>45198.444444444445</c:v>
                </c:pt>
                <c:pt idx="57153">
                  <c:v>45198.447916666664</c:v>
                </c:pt>
                <c:pt idx="57154">
                  <c:v>45198.451388888891</c:v>
                </c:pt>
                <c:pt idx="57155">
                  <c:v>45198.454861111109</c:v>
                </c:pt>
                <c:pt idx="57156">
                  <c:v>45198.458333333336</c:v>
                </c:pt>
                <c:pt idx="57157">
                  <c:v>45198.461805555555</c:v>
                </c:pt>
                <c:pt idx="57158">
                  <c:v>45198.465277777781</c:v>
                </c:pt>
                <c:pt idx="57159">
                  <c:v>45198.46875</c:v>
                </c:pt>
                <c:pt idx="57160">
                  <c:v>45198.472222222219</c:v>
                </c:pt>
                <c:pt idx="57161">
                  <c:v>45198.475694444445</c:v>
                </c:pt>
                <c:pt idx="57162">
                  <c:v>45198.479166666664</c:v>
                </c:pt>
                <c:pt idx="57163">
                  <c:v>45198.482638888891</c:v>
                </c:pt>
                <c:pt idx="57164">
                  <c:v>45198.486111111109</c:v>
                </c:pt>
                <c:pt idx="57165">
                  <c:v>45198.489583333336</c:v>
                </c:pt>
                <c:pt idx="57166">
                  <c:v>45198.493055555555</c:v>
                </c:pt>
                <c:pt idx="57167">
                  <c:v>45198.496527777781</c:v>
                </c:pt>
                <c:pt idx="57168">
                  <c:v>45198.5</c:v>
                </c:pt>
                <c:pt idx="57169">
                  <c:v>45198.503472222219</c:v>
                </c:pt>
                <c:pt idx="57170">
                  <c:v>45198.506944444445</c:v>
                </c:pt>
                <c:pt idx="57171">
                  <c:v>45198.510416666664</c:v>
                </c:pt>
                <c:pt idx="57172">
                  <c:v>45198.513888888891</c:v>
                </c:pt>
                <c:pt idx="57173">
                  <c:v>45198.517361111109</c:v>
                </c:pt>
                <c:pt idx="57174">
                  <c:v>45198.520833333336</c:v>
                </c:pt>
                <c:pt idx="57175">
                  <c:v>45198.524305555555</c:v>
                </c:pt>
                <c:pt idx="57176">
                  <c:v>45198.527777777781</c:v>
                </c:pt>
                <c:pt idx="57177">
                  <c:v>45198.53125</c:v>
                </c:pt>
                <c:pt idx="57178">
                  <c:v>45198.534722222219</c:v>
                </c:pt>
                <c:pt idx="57179">
                  <c:v>45198.538194444445</c:v>
                </c:pt>
                <c:pt idx="57180">
                  <c:v>45198.541666666664</c:v>
                </c:pt>
                <c:pt idx="57181">
                  <c:v>45198.545138888891</c:v>
                </c:pt>
                <c:pt idx="57182">
                  <c:v>45198.548611111109</c:v>
                </c:pt>
                <c:pt idx="57183">
                  <c:v>45198.552083333336</c:v>
                </c:pt>
                <c:pt idx="57184">
                  <c:v>45198.555555555555</c:v>
                </c:pt>
                <c:pt idx="57185">
                  <c:v>45198.559027777781</c:v>
                </c:pt>
                <c:pt idx="57186">
                  <c:v>45198.5625</c:v>
                </c:pt>
                <c:pt idx="57187">
                  <c:v>45198.565972222219</c:v>
                </c:pt>
                <c:pt idx="57188">
                  <c:v>45198.569444444445</c:v>
                </c:pt>
                <c:pt idx="57189">
                  <c:v>45198.572916666664</c:v>
                </c:pt>
                <c:pt idx="57190">
                  <c:v>45198.576388888891</c:v>
                </c:pt>
                <c:pt idx="57191">
                  <c:v>45198.579861111109</c:v>
                </c:pt>
                <c:pt idx="57192">
                  <c:v>45198.583333333336</c:v>
                </c:pt>
                <c:pt idx="57193">
                  <c:v>45198.586805555555</c:v>
                </c:pt>
                <c:pt idx="57194">
                  <c:v>45198.590277777781</c:v>
                </c:pt>
                <c:pt idx="57195">
                  <c:v>45198.59375</c:v>
                </c:pt>
                <c:pt idx="57196">
                  <c:v>45198.597222222219</c:v>
                </c:pt>
                <c:pt idx="57197">
                  <c:v>45198.600694444445</c:v>
                </c:pt>
                <c:pt idx="57198">
                  <c:v>45198.604166666664</c:v>
                </c:pt>
                <c:pt idx="57199">
                  <c:v>45198.607638888891</c:v>
                </c:pt>
                <c:pt idx="57200">
                  <c:v>45198.611111111109</c:v>
                </c:pt>
                <c:pt idx="57201">
                  <c:v>45198.614583333336</c:v>
                </c:pt>
                <c:pt idx="57202">
                  <c:v>45198.618055555555</c:v>
                </c:pt>
                <c:pt idx="57203">
                  <c:v>45198.621527777781</c:v>
                </c:pt>
                <c:pt idx="57204">
                  <c:v>45198.625</c:v>
                </c:pt>
                <c:pt idx="57205">
                  <c:v>45198.628472222219</c:v>
                </c:pt>
                <c:pt idx="57206">
                  <c:v>45198.631944444445</c:v>
                </c:pt>
                <c:pt idx="57207">
                  <c:v>45198.635416666664</c:v>
                </c:pt>
                <c:pt idx="57208">
                  <c:v>45198.638888888891</c:v>
                </c:pt>
                <c:pt idx="57209">
                  <c:v>45198.642361111109</c:v>
                </c:pt>
                <c:pt idx="57210">
                  <c:v>45198.645833333336</c:v>
                </c:pt>
                <c:pt idx="57211">
                  <c:v>45198.649305555555</c:v>
                </c:pt>
                <c:pt idx="57212">
                  <c:v>45198.652777777781</c:v>
                </c:pt>
                <c:pt idx="57213">
                  <c:v>45198.65625</c:v>
                </c:pt>
                <c:pt idx="57214">
                  <c:v>45198.659722222219</c:v>
                </c:pt>
                <c:pt idx="57215">
                  <c:v>45198.663194444445</c:v>
                </c:pt>
                <c:pt idx="57216">
                  <c:v>45198.666666666664</c:v>
                </c:pt>
                <c:pt idx="57217">
                  <c:v>45198.670138888891</c:v>
                </c:pt>
                <c:pt idx="57218">
                  <c:v>45198.673611111109</c:v>
                </c:pt>
                <c:pt idx="57219">
                  <c:v>45198.677083333336</c:v>
                </c:pt>
                <c:pt idx="57220">
                  <c:v>45198.680555555555</c:v>
                </c:pt>
                <c:pt idx="57221">
                  <c:v>45198.684027777781</c:v>
                </c:pt>
                <c:pt idx="57222">
                  <c:v>45198.6875</c:v>
                </c:pt>
                <c:pt idx="57223">
                  <c:v>45198.690972222219</c:v>
                </c:pt>
                <c:pt idx="57224">
                  <c:v>45198.694444444445</c:v>
                </c:pt>
                <c:pt idx="57225">
                  <c:v>45198.697916666664</c:v>
                </c:pt>
                <c:pt idx="57226">
                  <c:v>45198.701388888891</c:v>
                </c:pt>
                <c:pt idx="57227">
                  <c:v>45198.704861111109</c:v>
                </c:pt>
                <c:pt idx="57228">
                  <c:v>45198.708333333336</c:v>
                </c:pt>
                <c:pt idx="57229">
                  <c:v>45198.711805555555</c:v>
                </c:pt>
                <c:pt idx="57230">
                  <c:v>45198.715277777781</c:v>
                </c:pt>
                <c:pt idx="57231">
                  <c:v>45198.71875</c:v>
                </c:pt>
                <c:pt idx="57232">
                  <c:v>45198.722222222219</c:v>
                </c:pt>
                <c:pt idx="57233">
                  <c:v>45198.725694444445</c:v>
                </c:pt>
                <c:pt idx="57234">
                  <c:v>45198.729166666664</c:v>
                </c:pt>
                <c:pt idx="57235">
                  <c:v>45198.732638888891</c:v>
                </c:pt>
                <c:pt idx="57236">
                  <c:v>45198.736111111109</c:v>
                </c:pt>
                <c:pt idx="57237">
                  <c:v>45198.739583333336</c:v>
                </c:pt>
                <c:pt idx="57238">
                  <c:v>45198.743055555555</c:v>
                </c:pt>
                <c:pt idx="57239">
                  <c:v>45198.746527777781</c:v>
                </c:pt>
                <c:pt idx="57240">
                  <c:v>45198.75</c:v>
                </c:pt>
                <c:pt idx="57241">
                  <c:v>45198.753472222219</c:v>
                </c:pt>
                <c:pt idx="57242">
                  <c:v>45198.756944444445</c:v>
                </c:pt>
                <c:pt idx="57243">
                  <c:v>45198.760416666664</c:v>
                </c:pt>
                <c:pt idx="57244">
                  <c:v>45198.763888888891</c:v>
                </c:pt>
                <c:pt idx="57245">
                  <c:v>45198.767361111109</c:v>
                </c:pt>
                <c:pt idx="57246">
                  <c:v>45198.770833333336</c:v>
                </c:pt>
                <c:pt idx="57247">
                  <c:v>45198.774305555555</c:v>
                </c:pt>
                <c:pt idx="57248">
                  <c:v>45198.777777777781</c:v>
                </c:pt>
                <c:pt idx="57249">
                  <c:v>45198.78125</c:v>
                </c:pt>
                <c:pt idx="57250">
                  <c:v>45198.784722222219</c:v>
                </c:pt>
                <c:pt idx="57251">
                  <c:v>45198.788194444445</c:v>
                </c:pt>
                <c:pt idx="57252">
                  <c:v>45198.791666666664</c:v>
                </c:pt>
                <c:pt idx="57253">
                  <c:v>45198.795138888891</c:v>
                </c:pt>
                <c:pt idx="57254">
                  <c:v>45198.798611111109</c:v>
                </c:pt>
                <c:pt idx="57255">
                  <c:v>45198.802083333336</c:v>
                </c:pt>
                <c:pt idx="57256">
                  <c:v>45198.805555555555</c:v>
                </c:pt>
                <c:pt idx="57257">
                  <c:v>45198.809027777781</c:v>
                </c:pt>
                <c:pt idx="57258">
                  <c:v>45198.8125</c:v>
                </c:pt>
                <c:pt idx="57259">
                  <c:v>45198.815972222219</c:v>
                </c:pt>
                <c:pt idx="57260">
                  <c:v>45198.819444444445</c:v>
                </c:pt>
                <c:pt idx="57261">
                  <c:v>45198.822916666664</c:v>
                </c:pt>
                <c:pt idx="57262">
                  <c:v>45198.826388888891</c:v>
                </c:pt>
                <c:pt idx="57263">
                  <c:v>45198.829861111109</c:v>
                </c:pt>
                <c:pt idx="57264">
                  <c:v>45198.833333333336</c:v>
                </c:pt>
                <c:pt idx="57265">
                  <c:v>45198.836805555555</c:v>
                </c:pt>
                <c:pt idx="57266">
                  <c:v>45198.840277777781</c:v>
                </c:pt>
                <c:pt idx="57267">
                  <c:v>45198.84375</c:v>
                </c:pt>
                <c:pt idx="57268">
                  <c:v>45198.847222222219</c:v>
                </c:pt>
                <c:pt idx="57269">
                  <c:v>45198.850694444445</c:v>
                </c:pt>
                <c:pt idx="57270">
                  <c:v>45198.854166666664</c:v>
                </c:pt>
                <c:pt idx="57271">
                  <c:v>45198.857638888891</c:v>
                </c:pt>
                <c:pt idx="57272">
                  <c:v>45198.861111111109</c:v>
                </c:pt>
                <c:pt idx="57273">
                  <c:v>45198.864583333336</c:v>
                </c:pt>
                <c:pt idx="57274">
                  <c:v>45198.868055555555</c:v>
                </c:pt>
                <c:pt idx="57275">
                  <c:v>45198.871527777781</c:v>
                </c:pt>
                <c:pt idx="57276">
                  <c:v>45198.875</c:v>
                </c:pt>
                <c:pt idx="57277">
                  <c:v>45198.878472222219</c:v>
                </c:pt>
                <c:pt idx="57278">
                  <c:v>45198.881944444445</c:v>
                </c:pt>
                <c:pt idx="57279">
                  <c:v>45198.885416666664</c:v>
                </c:pt>
                <c:pt idx="57280">
                  <c:v>45198.888888888891</c:v>
                </c:pt>
                <c:pt idx="57281">
                  <c:v>45198.892361111109</c:v>
                </c:pt>
                <c:pt idx="57282">
                  <c:v>45198.895833333336</c:v>
                </c:pt>
                <c:pt idx="57283">
                  <c:v>45198.899305555555</c:v>
                </c:pt>
                <c:pt idx="57284">
                  <c:v>45198.902777777781</c:v>
                </c:pt>
                <c:pt idx="57285">
                  <c:v>45198.90625</c:v>
                </c:pt>
                <c:pt idx="57286">
                  <c:v>45198.909722222219</c:v>
                </c:pt>
                <c:pt idx="57287">
                  <c:v>45198.913194444445</c:v>
                </c:pt>
                <c:pt idx="57288">
                  <c:v>45198.916666666664</c:v>
                </c:pt>
                <c:pt idx="57289">
                  <c:v>45198.920138888891</c:v>
                </c:pt>
                <c:pt idx="57290">
                  <c:v>45198.923611111109</c:v>
                </c:pt>
                <c:pt idx="57291">
                  <c:v>45198.927083333336</c:v>
                </c:pt>
                <c:pt idx="57292">
                  <c:v>45198.930555555555</c:v>
                </c:pt>
                <c:pt idx="57293">
                  <c:v>45198.934027777781</c:v>
                </c:pt>
                <c:pt idx="57294">
                  <c:v>45198.9375</c:v>
                </c:pt>
                <c:pt idx="57295">
                  <c:v>45198.940972222219</c:v>
                </c:pt>
                <c:pt idx="57296">
                  <c:v>45198.944444444445</c:v>
                </c:pt>
                <c:pt idx="57297">
                  <c:v>45198.947916666664</c:v>
                </c:pt>
                <c:pt idx="57298">
                  <c:v>45198.951388888891</c:v>
                </c:pt>
                <c:pt idx="57299">
                  <c:v>45198.954861111109</c:v>
                </c:pt>
                <c:pt idx="57300">
                  <c:v>45198.958333333336</c:v>
                </c:pt>
                <c:pt idx="57301">
                  <c:v>45198.961805555555</c:v>
                </c:pt>
                <c:pt idx="57302">
                  <c:v>45198.965277777781</c:v>
                </c:pt>
                <c:pt idx="57303">
                  <c:v>45198.96875</c:v>
                </c:pt>
                <c:pt idx="57304">
                  <c:v>45198.972222222219</c:v>
                </c:pt>
                <c:pt idx="57305">
                  <c:v>45198.975694444445</c:v>
                </c:pt>
                <c:pt idx="57306">
                  <c:v>45198.979166666664</c:v>
                </c:pt>
                <c:pt idx="57307">
                  <c:v>45198.982638888891</c:v>
                </c:pt>
                <c:pt idx="57308">
                  <c:v>45198.986111111109</c:v>
                </c:pt>
                <c:pt idx="57309">
                  <c:v>45198.989583333336</c:v>
                </c:pt>
                <c:pt idx="57310">
                  <c:v>45198.993055555555</c:v>
                </c:pt>
                <c:pt idx="57311">
                  <c:v>45198.996527777781</c:v>
                </c:pt>
                <c:pt idx="57312">
                  <c:v>45199</c:v>
                </c:pt>
                <c:pt idx="57313">
                  <c:v>45199.003472222219</c:v>
                </c:pt>
                <c:pt idx="57314">
                  <c:v>45199.006944444445</c:v>
                </c:pt>
                <c:pt idx="57315">
                  <c:v>45199.010416666664</c:v>
                </c:pt>
                <c:pt idx="57316">
                  <c:v>45199.013888888891</c:v>
                </c:pt>
                <c:pt idx="57317">
                  <c:v>45199.017361111109</c:v>
                </c:pt>
                <c:pt idx="57318">
                  <c:v>45199.020833333336</c:v>
                </c:pt>
                <c:pt idx="57319">
                  <c:v>45199.024305555555</c:v>
                </c:pt>
                <c:pt idx="57320">
                  <c:v>45199.027777777781</c:v>
                </c:pt>
                <c:pt idx="57321">
                  <c:v>45199.03125</c:v>
                </c:pt>
                <c:pt idx="57322">
                  <c:v>45199.034722222219</c:v>
                </c:pt>
                <c:pt idx="57323">
                  <c:v>45199.038194444445</c:v>
                </c:pt>
                <c:pt idx="57324">
                  <c:v>45199.041666666664</c:v>
                </c:pt>
                <c:pt idx="57325">
                  <c:v>45199.045138888891</c:v>
                </c:pt>
                <c:pt idx="57326">
                  <c:v>45199.048611111109</c:v>
                </c:pt>
                <c:pt idx="57327">
                  <c:v>45199.052083333336</c:v>
                </c:pt>
                <c:pt idx="57328">
                  <c:v>45199.055555555555</c:v>
                </c:pt>
                <c:pt idx="57329">
                  <c:v>45199.059027777781</c:v>
                </c:pt>
                <c:pt idx="57330">
                  <c:v>45199.0625</c:v>
                </c:pt>
                <c:pt idx="57331">
                  <c:v>45199.065972222219</c:v>
                </c:pt>
                <c:pt idx="57332">
                  <c:v>45199.069444444445</c:v>
                </c:pt>
                <c:pt idx="57333">
                  <c:v>45199.072916666664</c:v>
                </c:pt>
                <c:pt idx="57334">
                  <c:v>45199.076388888891</c:v>
                </c:pt>
                <c:pt idx="57335">
                  <c:v>45199.079861111109</c:v>
                </c:pt>
                <c:pt idx="57336">
                  <c:v>45199.083333333336</c:v>
                </c:pt>
                <c:pt idx="57337">
                  <c:v>45199.086805555555</c:v>
                </c:pt>
                <c:pt idx="57338">
                  <c:v>45199.090277777781</c:v>
                </c:pt>
                <c:pt idx="57339">
                  <c:v>45199.09375</c:v>
                </c:pt>
                <c:pt idx="57340">
                  <c:v>45199.097222222219</c:v>
                </c:pt>
                <c:pt idx="57341">
                  <c:v>45199.100694444445</c:v>
                </c:pt>
                <c:pt idx="57342">
                  <c:v>45199.104166666664</c:v>
                </c:pt>
                <c:pt idx="57343">
                  <c:v>45199.107638888891</c:v>
                </c:pt>
                <c:pt idx="57344">
                  <c:v>45199.111111111109</c:v>
                </c:pt>
                <c:pt idx="57345">
                  <c:v>45199.114583333336</c:v>
                </c:pt>
                <c:pt idx="57346">
                  <c:v>45199.118055555555</c:v>
                </c:pt>
                <c:pt idx="57347">
                  <c:v>45199.121527777781</c:v>
                </c:pt>
                <c:pt idx="57348">
                  <c:v>45199.125</c:v>
                </c:pt>
                <c:pt idx="57349">
                  <c:v>45199.128472222219</c:v>
                </c:pt>
                <c:pt idx="57350">
                  <c:v>45199.131944444445</c:v>
                </c:pt>
                <c:pt idx="57351">
                  <c:v>45199.135416666664</c:v>
                </c:pt>
                <c:pt idx="57352">
                  <c:v>45199.138888888891</c:v>
                </c:pt>
                <c:pt idx="57353">
                  <c:v>45199.142361111109</c:v>
                </c:pt>
                <c:pt idx="57354">
                  <c:v>45199.145833333336</c:v>
                </c:pt>
                <c:pt idx="57355">
                  <c:v>45199.149305555555</c:v>
                </c:pt>
                <c:pt idx="57356">
                  <c:v>45199.152777777781</c:v>
                </c:pt>
                <c:pt idx="57357">
                  <c:v>45199.15625</c:v>
                </c:pt>
                <c:pt idx="57358">
                  <c:v>45199.159722222219</c:v>
                </c:pt>
                <c:pt idx="57359">
                  <c:v>45199.163194444445</c:v>
                </c:pt>
                <c:pt idx="57360">
                  <c:v>45199.166666666664</c:v>
                </c:pt>
                <c:pt idx="57361">
                  <c:v>45199.170138888891</c:v>
                </c:pt>
                <c:pt idx="57362">
                  <c:v>45199.173611111109</c:v>
                </c:pt>
                <c:pt idx="57363">
                  <c:v>45199.177083333336</c:v>
                </c:pt>
                <c:pt idx="57364">
                  <c:v>45199.180555555555</c:v>
                </c:pt>
                <c:pt idx="57365">
                  <c:v>45199.184027777781</c:v>
                </c:pt>
                <c:pt idx="57366">
                  <c:v>45199.1875</c:v>
                </c:pt>
                <c:pt idx="57367">
                  <c:v>45199.190972222219</c:v>
                </c:pt>
                <c:pt idx="57368">
                  <c:v>45199.194444444445</c:v>
                </c:pt>
                <c:pt idx="57369">
                  <c:v>45199.197916666664</c:v>
                </c:pt>
                <c:pt idx="57370">
                  <c:v>45199.201388888891</c:v>
                </c:pt>
                <c:pt idx="57371">
                  <c:v>45199.204861111109</c:v>
                </c:pt>
                <c:pt idx="57372">
                  <c:v>45199.208333333336</c:v>
                </c:pt>
                <c:pt idx="57373">
                  <c:v>45199.211805555555</c:v>
                </c:pt>
                <c:pt idx="57374">
                  <c:v>45199.215277777781</c:v>
                </c:pt>
                <c:pt idx="57375">
                  <c:v>45199.21875</c:v>
                </c:pt>
                <c:pt idx="57376">
                  <c:v>45199.222222222219</c:v>
                </c:pt>
                <c:pt idx="57377">
                  <c:v>45199.225694444445</c:v>
                </c:pt>
                <c:pt idx="57378">
                  <c:v>45199.229166666664</c:v>
                </c:pt>
                <c:pt idx="57379">
                  <c:v>45199.232638888891</c:v>
                </c:pt>
                <c:pt idx="57380">
                  <c:v>45199.236111111109</c:v>
                </c:pt>
                <c:pt idx="57381">
                  <c:v>45199.239583333336</c:v>
                </c:pt>
                <c:pt idx="57382">
                  <c:v>45199.243055555555</c:v>
                </c:pt>
                <c:pt idx="57383">
                  <c:v>45199.246527777781</c:v>
                </c:pt>
                <c:pt idx="57384">
                  <c:v>45199.25</c:v>
                </c:pt>
                <c:pt idx="57385">
                  <c:v>45199.253472222219</c:v>
                </c:pt>
                <c:pt idx="57386">
                  <c:v>45199.256944444445</c:v>
                </c:pt>
                <c:pt idx="57387">
                  <c:v>45199.260416666664</c:v>
                </c:pt>
                <c:pt idx="57388">
                  <c:v>45199.263888888891</c:v>
                </c:pt>
                <c:pt idx="57389">
                  <c:v>45199.267361111109</c:v>
                </c:pt>
                <c:pt idx="57390">
                  <c:v>45199.270833333336</c:v>
                </c:pt>
                <c:pt idx="57391">
                  <c:v>45199.274305555555</c:v>
                </c:pt>
                <c:pt idx="57392">
                  <c:v>45199.277777777781</c:v>
                </c:pt>
                <c:pt idx="57393">
                  <c:v>45199.28125</c:v>
                </c:pt>
                <c:pt idx="57394">
                  <c:v>45199.284722222219</c:v>
                </c:pt>
                <c:pt idx="57395">
                  <c:v>45199.288194444445</c:v>
                </c:pt>
                <c:pt idx="57396">
                  <c:v>45199.291666666664</c:v>
                </c:pt>
                <c:pt idx="57397">
                  <c:v>45199.295138888891</c:v>
                </c:pt>
                <c:pt idx="57398">
                  <c:v>45199.298611111109</c:v>
                </c:pt>
                <c:pt idx="57399">
                  <c:v>45199.302083333336</c:v>
                </c:pt>
                <c:pt idx="57400">
                  <c:v>45199.305555555555</c:v>
                </c:pt>
                <c:pt idx="57401">
                  <c:v>45199.309027777781</c:v>
                </c:pt>
                <c:pt idx="57402">
                  <c:v>45199.3125</c:v>
                </c:pt>
                <c:pt idx="57403">
                  <c:v>45199.315972222219</c:v>
                </c:pt>
                <c:pt idx="57404">
                  <c:v>45199.319444444445</c:v>
                </c:pt>
                <c:pt idx="57405">
                  <c:v>45199.322916666664</c:v>
                </c:pt>
                <c:pt idx="57406">
                  <c:v>45199.326388888891</c:v>
                </c:pt>
                <c:pt idx="57407">
                  <c:v>45199.329861111109</c:v>
                </c:pt>
                <c:pt idx="57408">
                  <c:v>45199.333333333336</c:v>
                </c:pt>
                <c:pt idx="57409">
                  <c:v>45199.336805555555</c:v>
                </c:pt>
                <c:pt idx="57410">
                  <c:v>45199.340277777781</c:v>
                </c:pt>
                <c:pt idx="57411">
                  <c:v>45199.34375</c:v>
                </c:pt>
                <c:pt idx="57412">
                  <c:v>45199.347222222219</c:v>
                </c:pt>
                <c:pt idx="57413">
                  <c:v>45199.350694444445</c:v>
                </c:pt>
                <c:pt idx="57414">
                  <c:v>45199.354166666664</c:v>
                </c:pt>
                <c:pt idx="57415">
                  <c:v>45199.357638888891</c:v>
                </c:pt>
                <c:pt idx="57416">
                  <c:v>45199.361111111109</c:v>
                </c:pt>
                <c:pt idx="57417">
                  <c:v>45199.364583333336</c:v>
                </c:pt>
                <c:pt idx="57418">
                  <c:v>45199.368055555555</c:v>
                </c:pt>
                <c:pt idx="57419">
                  <c:v>45199.371527777781</c:v>
                </c:pt>
                <c:pt idx="57420">
                  <c:v>45199.375</c:v>
                </c:pt>
                <c:pt idx="57421">
                  <c:v>45199.378472222219</c:v>
                </c:pt>
                <c:pt idx="57422">
                  <c:v>45199.381944444445</c:v>
                </c:pt>
                <c:pt idx="57423">
                  <c:v>45199.385416666664</c:v>
                </c:pt>
                <c:pt idx="57424">
                  <c:v>45199.388888888891</c:v>
                </c:pt>
                <c:pt idx="57425">
                  <c:v>45199.392361111109</c:v>
                </c:pt>
                <c:pt idx="57426">
                  <c:v>45199.395833333336</c:v>
                </c:pt>
                <c:pt idx="57427">
                  <c:v>45199.399305555555</c:v>
                </c:pt>
                <c:pt idx="57428">
                  <c:v>45199.402777777781</c:v>
                </c:pt>
                <c:pt idx="57429">
                  <c:v>45199.40625</c:v>
                </c:pt>
                <c:pt idx="57430">
                  <c:v>45199.409722222219</c:v>
                </c:pt>
                <c:pt idx="57431">
                  <c:v>45199.413194444445</c:v>
                </c:pt>
                <c:pt idx="57432">
                  <c:v>45199.416666666664</c:v>
                </c:pt>
                <c:pt idx="57433">
                  <c:v>45199.420138888891</c:v>
                </c:pt>
                <c:pt idx="57434">
                  <c:v>45199.423611111109</c:v>
                </c:pt>
                <c:pt idx="57435">
                  <c:v>45199.427083333336</c:v>
                </c:pt>
                <c:pt idx="57436">
                  <c:v>45199.430555555555</c:v>
                </c:pt>
                <c:pt idx="57437">
                  <c:v>45199.434027777781</c:v>
                </c:pt>
                <c:pt idx="57438">
                  <c:v>45199.4375</c:v>
                </c:pt>
                <c:pt idx="57439">
                  <c:v>45199.440972222219</c:v>
                </c:pt>
                <c:pt idx="57440">
                  <c:v>45199.444444444445</c:v>
                </c:pt>
                <c:pt idx="57441">
                  <c:v>45199.447916666664</c:v>
                </c:pt>
                <c:pt idx="57442">
                  <c:v>45199.451388888891</c:v>
                </c:pt>
                <c:pt idx="57443">
                  <c:v>45199.454861111109</c:v>
                </c:pt>
                <c:pt idx="57444">
                  <c:v>45199.458333333336</c:v>
                </c:pt>
                <c:pt idx="57445">
                  <c:v>45199.461805555555</c:v>
                </c:pt>
                <c:pt idx="57446">
                  <c:v>45199.465277777781</c:v>
                </c:pt>
                <c:pt idx="57447">
                  <c:v>45199.46875</c:v>
                </c:pt>
                <c:pt idx="57448">
                  <c:v>45199.472222222219</c:v>
                </c:pt>
                <c:pt idx="57449">
                  <c:v>45199.475694444445</c:v>
                </c:pt>
                <c:pt idx="57450">
                  <c:v>45199.479166666664</c:v>
                </c:pt>
                <c:pt idx="57451">
                  <c:v>45199.482638888891</c:v>
                </c:pt>
                <c:pt idx="57452">
                  <c:v>45199.486111111109</c:v>
                </c:pt>
                <c:pt idx="57453">
                  <c:v>45199.489583333336</c:v>
                </c:pt>
                <c:pt idx="57454">
                  <c:v>45199.493055555555</c:v>
                </c:pt>
                <c:pt idx="57455">
                  <c:v>45199.496527777781</c:v>
                </c:pt>
                <c:pt idx="57456">
                  <c:v>45199.5</c:v>
                </c:pt>
                <c:pt idx="57457">
                  <c:v>45199.503472222219</c:v>
                </c:pt>
                <c:pt idx="57458">
                  <c:v>45199.506944444445</c:v>
                </c:pt>
                <c:pt idx="57459">
                  <c:v>45199.510416666664</c:v>
                </c:pt>
                <c:pt idx="57460">
                  <c:v>45199.513888888891</c:v>
                </c:pt>
                <c:pt idx="57461">
                  <c:v>45199.517361111109</c:v>
                </c:pt>
                <c:pt idx="57462">
                  <c:v>45199.520833333336</c:v>
                </c:pt>
                <c:pt idx="57463">
                  <c:v>45199.524305555555</c:v>
                </c:pt>
                <c:pt idx="57464">
                  <c:v>45199.527777777781</c:v>
                </c:pt>
                <c:pt idx="57465">
                  <c:v>45199.53125</c:v>
                </c:pt>
                <c:pt idx="57466">
                  <c:v>45199.534722222219</c:v>
                </c:pt>
                <c:pt idx="57467">
                  <c:v>45199.538194444445</c:v>
                </c:pt>
                <c:pt idx="57468">
                  <c:v>45199.541666666664</c:v>
                </c:pt>
                <c:pt idx="57469">
                  <c:v>45199.545138888891</c:v>
                </c:pt>
                <c:pt idx="57470">
                  <c:v>45199.548611111109</c:v>
                </c:pt>
                <c:pt idx="57471">
                  <c:v>45199.552083333336</c:v>
                </c:pt>
                <c:pt idx="57472">
                  <c:v>45199.555555555555</c:v>
                </c:pt>
                <c:pt idx="57473">
                  <c:v>45199.559027777781</c:v>
                </c:pt>
                <c:pt idx="57474">
                  <c:v>45199.5625</c:v>
                </c:pt>
                <c:pt idx="57475">
                  <c:v>45199.565972222219</c:v>
                </c:pt>
                <c:pt idx="57476">
                  <c:v>45199.569444444445</c:v>
                </c:pt>
                <c:pt idx="57477">
                  <c:v>45199.572916666664</c:v>
                </c:pt>
                <c:pt idx="57478">
                  <c:v>45199.576388888891</c:v>
                </c:pt>
                <c:pt idx="57479">
                  <c:v>45199.579861111109</c:v>
                </c:pt>
                <c:pt idx="57480">
                  <c:v>45199.583333333336</c:v>
                </c:pt>
                <c:pt idx="57481">
                  <c:v>45199.586805555555</c:v>
                </c:pt>
                <c:pt idx="57482">
                  <c:v>45199.590277777781</c:v>
                </c:pt>
                <c:pt idx="57483">
                  <c:v>45199.59375</c:v>
                </c:pt>
                <c:pt idx="57484">
                  <c:v>45199.597222222219</c:v>
                </c:pt>
                <c:pt idx="57485">
                  <c:v>45199.600694444445</c:v>
                </c:pt>
                <c:pt idx="57486">
                  <c:v>45199.604166666664</c:v>
                </c:pt>
                <c:pt idx="57487">
                  <c:v>45199.607638888891</c:v>
                </c:pt>
                <c:pt idx="57488">
                  <c:v>45199.611111111109</c:v>
                </c:pt>
                <c:pt idx="57489">
                  <c:v>45199.614583333336</c:v>
                </c:pt>
                <c:pt idx="57490">
                  <c:v>45199.618055555555</c:v>
                </c:pt>
                <c:pt idx="57491">
                  <c:v>45199.621527777781</c:v>
                </c:pt>
                <c:pt idx="57492">
                  <c:v>45199.625</c:v>
                </c:pt>
                <c:pt idx="57493">
                  <c:v>45199.628472222219</c:v>
                </c:pt>
                <c:pt idx="57494">
                  <c:v>45199.631944444445</c:v>
                </c:pt>
                <c:pt idx="57495">
                  <c:v>45199.635416666664</c:v>
                </c:pt>
                <c:pt idx="57496">
                  <c:v>45199.638888888891</c:v>
                </c:pt>
                <c:pt idx="57497">
                  <c:v>45199.642361111109</c:v>
                </c:pt>
                <c:pt idx="57498">
                  <c:v>45199.645833333336</c:v>
                </c:pt>
                <c:pt idx="57499">
                  <c:v>45199.649305555555</c:v>
                </c:pt>
                <c:pt idx="57500">
                  <c:v>45199.652777777781</c:v>
                </c:pt>
                <c:pt idx="57501">
                  <c:v>45199.65625</c:v>
                </c:pt>
                <c:pt idx="57502">
                  <c:v>45199.659722222219</c:v>
                </c:pt>
                <c:pt idx="57503">
                  <c:v>45199.663194444445</c:v>
                </c:pt>
                <c:pt idx="57504">
                  <c:v>45199.666666666664</c:v>
                </c:pt>
                <c:pt idx="57505">
                  <c:v>45199.670138888891</c:v>
                </c:pt>
                <c:pt idx="57506">
                  <c:v>45199.673611111109</c:v>
                </c:pt>
                <c:pt idx="57507">
                  <c:v>45199.677083333336</c:v>
                </c:pt>
                <c:pt idx="57508">
                  <c:v>45199.680555555555</c:v>
                </c:pt>
                <c:pt idx="57509">
                  <c:v>45199.684027777781</c:v>
                </c:pt>
                <c:pt idx="57510">
                  <c:v>45199.6875</c:v>
                </c:pt>
                <c:pt idx="57511">
                  <c:v>45199.690972222219</c:v>
                </c:pt>
                <c:pt idx="57512">
                  <c:v>45199.694444444445</c:v>
                </c:pt>
                <c:pt idx="57513">
                  <c:v>45199.697916666664</c:v>
                </c:pt>
                <c:pt idx="57514">
                  <c:v>45199.701388888891</c:v>
                </c:pt>
                <c:pt idx="57515">
                  <c:v>45199.704861111109</c:v>
                </c:pt>
                <c:pt idx="57516">
                  <c:v>45199.708333333336</c:v>
                </c:pt>
                <c:pt idx="57517">
                  <c:v>45199.711805555555</c:v>
                </c:pt>
                <c:pt idx="57518">
                  <c:v>45199.715277777781</c:v>
                </c:pt>
                <c:pt idx="57519">
                  <c:v>45199.71875</c:v>
                </c:pt>
                <c:pt idx="57520">
                  <c:v>45199.722222222219</c:v>
                </c:pt>
                <c:pt idx="57521">
                  <c:v>45199.725694444445</c:v>
                </c:pt>
                <c:pt idx="57522">
                  <c:v>45199.729166666664</c:v>
                </c:pt>
                <c:pt idx="57523">
                  <c:v>45199.732638888891</c:v>
                </c:pt>
                <c:pt idx="57524">
                  <c:v>45199.736111111109</c:v>
                </c:pt>
                <c:pt idx="57525">
                  <c:v>45199.739583333336</c:v>
                </c:pt>
                <c:pt idx="57526">
                  <c:v>45199.743055555555</c:v>
                </c:pt>
                <c:pt idx="57527">
                  <c:v>45199.746527777781</c:v>
                </c:pt>
                <c:pt idx="57528">
                  <c:v>45199.75</c:v>
                </c:pt>
                <c:pt idx="57529">
                  <c:v>45199.753472222219</c:v>
                </c:pt>
                <c:pt idx="57530">
                  <c:v>45199.756944444445</c:v>
                </c:pt>
                <c:pt idx="57531">
                  <c:v>45199.760416666664</c:v>
                </c:pt>
                <c:pt idx="57532">
                  <c:v>45199.763888888891</c:v>
                </c:pt>
                <c:pt idx="57533">
                  <c:v>45199.767361111109</c:v>
                </c:pt>
                <c:pt idx="57534">
                  <c:v>45199.770833333336</c:v>
                </c:pt>
                <c:pt idx="57535">
                  <c:v>45199.774305555555</c:v>
                </c:pt>
                <c:pt idx="57536">
                  <c:v>45199.777777777781</c:v>
                </c:pt>
                <c:pt idx="57537">
                  <c:v>45199.78125</c:v>
                </c:pt>
                <c:pt idx="57538">
                  <c:v>45199.784722222219</c:v>
                </c:pt>
                <c:pt idx="57539">
                  <c:v>45199.788194444445</c:v>
                </c:pt>
                <c:pt idx="57540">
                  <c:v>45199.791666666664</c:v>
                </c:pt>
                <c:pt idx="57541">
                  <c:v>45199.795138888891</c:v>
                </c:pt>
                <c:pt idx="57542">
                  <c:v>45199.798611111109</c:v>
                </c:pt>
                <c:pt idx="57543">
                  <c:v>45199.802083333336</c:v>
                </c:pt>
                <c:pt idx="57544">
                  <c:v>45199.805555555555</c:v>
                </c:pt>
                <c:pt idx="57545">
                  <c:v>45199.809027777781</c:v>
                </c:pt>
                <c:pt idx="57546">
                  <c:v>45199.8125</c:v>
                </c:pt>
                <c:pt idx="57547">
                  <c:v>45199.815972222219</c:v>
                </c:pt>
                <c:pt idx="57548">
                  <c:v>45199.819444444445</c:v>
                </c:pt>
                <c:pt idx="57549">
                  <c:v>45199.822916666664</c:v>
                </c:pt>
                <c:pt idx="57550">
                  <c:v>45199.826388888891</c:v>
                </c:pt>
                <c:pt idx="57551">
                  <c:v>45199.829861111109</c:v>
                </c:pt>
                <c:pt idx="57552">
                  <c:v>45199.833333333336</c:v>
                </c:pt>
                <c:pt idx="57553">
                  <c:v>45199.836805555555</c:v>
                </c:pt>
                <c:pt idx="57554">
                  <c:v>45199.840277777781</c:v>
                </c:pt>
                <c:pt idx="57555">
                  <c:v>45199.84375</c:v>
                </c:pt>
                <c:pt idx="57556">
                  <c:v>45199.847222222219</c:v>
                </c:pt>
                <c:pt idx="57557">
                  <c:v>45199.850694444445</c:v>
                </c:pt>
                <c:pt idx="57558">
                  <c:v>45199.854166666664</c:v>
                </c:pt>
                <c:pt idx="57559">
                  <c:v>45199.857638888891</c:v>
                </c:pt>
                <c:pt idx="57560">
                  <c:v>45199.861111111109</c:v>
                </c:pt>
                <c:pt idx="57561">
                  <c:v>45199.864583333336</c:v>
                </c:pt>
                <c:pt idx="57562">
                  <c:v>45199.868055555555</c:v>
                </c:pt>
                <c:pt idx="57563">
                  <c:v>45199.871527777781</c:v>
                </c:pt>
                <c:pt idx="57564">
                  <c:v>45199.875</c:v>
                </c:pt>
                <c:pt idx="57565">
                  <c:v>45199.878472222219</c:v>
                </c:pt>
                <c:pt idx="57566">
                  <c:v>45199.881944444445</c:v>
                </c:pt>
                <c:pt idx="57567">
                  <c:v>45199.885416666664</c:v>
                </c:pt>
                <c:pt idx="57568">
                  <c:v>45199.888888888891</c:v>
                </c:pt>
                <c:pt idx="57569">
                  <c:v>45199.892361111109</c:v>
                </c:pt>
                <c:pt idx="57570">
                  <c:v>45199.895833333336</c:v>
                </c:pt>
                <c:pt idx="57571">
                  <c:v>45199.899305555555</c:v>
                </c:pt>
                <c:pt idx="57572">
                  <c:v>45199.902777777781</c:v>
                </c:pt>
                <c:pt idx="57573">
                  <c:v>45199.90625</c:v>
                </c:pt>
                <c:pt idx="57574">
                  <c:v>45199.909722222219</c:v>
                </c:pt>
                <c:pt idx="57575">
                  <c:v>45199.913194444445</c:v>
                </c:pt>
                <c:pt idx="57576">
                  <c:v>45199.916666666664</c:v>
                </c:pt>
                <c:pt idx="57577">
                  <c:v>45199.920138888891</c:v>
                </c:pt>
                <c:pt idx="57578">
                  <c:v>45199.923611111109</c:v>
                </c:pt>
                <c:pt idx="57579">
                  <c:v>45199.927083333336</c:v>
                </c:pt>
                <c:pt idx="57580">
                  <c:v>45199.930555555555</c:v>
                </c:pt>
                <c:pt idx="57581">
                  <c:v>45199.934027777781</c:v>
                </c:pt>
                <c:pt idx="57582">
                  <c:v>45199.9375</c:v>
                </c:pt>
                <c:pt idx="57583">
                  <c:v>45199.940972222219</c:v>
                </c:pt>
                <c:pt idx="57584">
                  <c:v>45199.944444444445</c:v>
                </c:pt>
                <c:pt idx="57585">
                  <c:v>45199.947916666664</c:v>
                </c:pt>
                <c:pt idx="57586">
                  <c:v>45199.951388888891</c:v>
                </c:pt>
                <c:pt idx="57587">
                  <c:v>45199.954861111109</c:v>
                </c:pt>
                <c:pt idx="57588">
                  <c:v>45199.958333333336</c:v>
                </c:pt>
                <c:pt idx="57589">
                  <c:v>45199.961805555555</c:v>
                </c:pt>
                <c:pt idx="57590">
                  <c:v>45199.965277777781</c:v>
                </c:pt>
                <c:pt idx="57591">
                  <c:v>45199.96875</c:v>
                </c:pt>
                <c:pt idx="57592">
                  <c:v>45199.972222222219</c:v>
                </c:pt>
                <c:pt idx="57593">
                  <c:v>45199.975694444445</c:v>
                </c:pt>
                <c:pt idx="57594">
                  <c:v>45199.979166666664</c:v>
                </c:pt>
                <c:pt idx="57595">
                  <c:v>45199.982638888891</c:v>
                </c:pt>
                <c:pt idx="57596">
                  <c:v>45199.986111111109</c:v>
                </c:pt>
                <c:pt idx="57597">
                  <c:v>45199.989583333336</c:v>
                </c:pt>
                <c:pt idx="57598">
                  <c:v>45199.993055555555</c:v>
                </c:pt>
                <c:pt idx="57599">
                  <c:v>45199.996527777781</c:v>
                </c:pt>
                <c:pt idx="57600">
                  <c:v>45200</c:v>
                </c:pt>
              </c:numCache>
            </c:numRef>
          </c:xVal>
          <c:yVal>
            <c:numRef>
              <c:f>Sheet1!$F$2:$F$57602</c:f>
              <c:numCache>
                <c:formatCode>General</c:formatCode>
                <c:ptCount val="57601"/>
                <c:pt idx="0">
                  <c:v>7.000000000000001E-4</c:v>
                </c:pt>
                <c:pt idx="1">
                  <c:v>7.000000000000001E-4</c:v>
                </c:pt>
                <c:pt idx="2">
                  <c:v>7.000000000000001E-4</c:v>
                </c:pt>
                <c:pt idx="3">
                  <c:v>7.000000000000001E-4</c:v>
                </c:pt>
                <c:pt idx="4">
                  <c:v>7.000000000000001E-4</c:v>
                </c:pt>
                <c:pt idx="5">
                  <c:v>7.000000000000001E-4</c:v>
                </c:pt>
                <c:pt idx="6">
                  <c:v>7.000000000000001E-4</c:v>
                </c:pt>
                <c:pt idx="7">
                  <c:v>7.000000000000001E-4</c:v>
                </c:pt>
                <c:pt idx="8">
                  <c:v>7.000000000000001E-4</c:v>
                </c:pt>
                <c:pt idx="9">
                  <c:v>7.000000000000001E-4</c:v>
                </c:pt>
                <c:pt idx="10">
                  <c:v>7.000000000000001E-4</c:v>
                </c:pt>
                <c:pt idx="11">
                  <c:v>6.0000000000000006E-4</c:v>
                </c:pt>
                <c:pt idx="12">
                  <c:v>0</c:v>
                </c:pt>
                <c:pt idx="13">
                  <c:v>6.0000000000000006E-4</c:v>
                </c:pt>
                <c:pt idx="14">
                  <c:v>6.0000000000000006E-4</c:v>
                </c:pt>
                <c:pt idx="15">
                  <c:v>0</c:v>
                </c:pt>
                <c:pt idx="16">
                  <c:v>6.0000000000000006E-4</c:v>
                </c:pt>
                <c:pt idx="17">
                  <c:v>6.0000000000000006E-4</c:v>
                </c:pt>
                <c:pt idx="18">
                  <c:v>6.0000000000000006E-4</c:v>
                </c:pt>
                <c:pt idx="19">
                  <c:v>6.0000000000000006E-4</c:v>
                </c:pt>
                <c:pt idx="20">
                  <c:v>6.0000000000000006E-4</c:v>
                </c:pt>
                <c:pt idx="21">
                  <c:v>6.0000000000000006E-4</c:v>
                </c:pt>
                <c:pt idx="22">
                  <c:v>0</c:v>
                </c:pt>
                <c:pt idx="23">
                  <c:v>6.0000000000000006E-4</c:v>
                </c:pt>
                <c:pt idx="24">
                  <c:v>6.0000000000000006E-4</c:v>
                </c:pt>
                <c:pt idx="25">
                  <c:v>0</c:v>
                </c:pt>
                <c:pt idx="26">
                  <c:v>6.0000000000000006E-4</c:v>
                </c:pt>
                <c:pt idx="27">
                  <c:v>6.0000000000000006E-4</c:v>
                </c:pt>
                <c:pt idx="28">
                  <c:v>6.0000000000000006E-4</c:v>
                </c:pt>
                <c:pt idx="29">
                  <c:v>6.0000000000000006E-4</c:v>
                </c:pt>
                <c:pt idx="30">
                  <c:v>6.0000000000000006E-4</c:v>
                </c:pt>
                <c:pt idx="31">
                  <c:v>6.0000000000000006E-4</c:v>
                </c:pt>
                <c:pt idx="32">
                  <c:v>0</c:v>
                </c:pt>
                <c:pt idx="33">
                  <c:v>6.0000000000000006E-4</c:v>
                </c:pt>
                <c:pt idx="34">
                  <c:v>6.0000000000000006E-4</c:v>
                </c:pt>
                <c:pt idx="35">
                  <c:v>0</c:v>
                </c:pt>
                <c:pt idx="36">
                  <c:v>6.0000000000000006E-4</c:v>
                </c:pt>
                <c:pt idx="37">
                  <c:v>6.0000000000000006E-4</c:v>
                </c:pt>
                <c:pt idx="38">
                  <c:v>6.0000000000000006E-4</c:v>
                </c:pt>
                <c:pt idx="39">
                  <c:v>6.0000000000000006E-4</c:v>
                </c:pt>
                <c:pt idx="40">
                  <c:v>6.0000000000000006E-4</c:v>
                </c:pt>
                <c:pt idx="41">
                  <c:v>6.0000000000000006E-4</c:v>
                </c:pt>
                <c:pt idx="42">
                  <c:v>0</c:v>
                </c:pt>
                <c:pt idx="43">
                  <c:v>6.0000000000000006E-4</c:v>
                </c:pt>
                <c:pt idx="44">
                  <c:v>6.0000000000000006E-4</c:v>
                </c:pt>
                <c:pt idx="45">
                  <c:v>0</c:v>
                </c:pt>
                <c:pt idx="46">
                  <c:v>6.0000000000000006E-4</c:v>
                </c:pt>
                <c:pt idx="47">
                  <c:v>6.0000000000000006E-4</c:v>
                </c:pt>
                <c:pt idx="48">
                  <c:v>6.0000000000000006E-4</c:v>
                </c:pt>
                <c:pt idx="49">
                  <c:v>6.0000000000000006E-4</c:v>
                </c:pt>
                <c:pt idx="50">
                  <c:v>6.0000000000000006E-4</c:v>
                </c:pt>
                <c:pt idx="51">
                  <c:v>6.0000000000000006E-4</c:v>
                </c:pt>
                <c:pt idx="52">
                  <c:v>0</c:v>
                </c:pt>
                <c:pt idx="53">
                  <c:v>6.0000000000000006E-4</c:v>
                </c:pt>
                <c:pt idx="54">
                  <c:v>6.0000000000000006E-4</c:v>
                </c:pt>
                <c:pt idx="55">
                  <c:v>6.0000000000000006E-4</c:v>
                </c:pt>
                <c:pt idx="56">
                  <c:v>6.0000000000000006E-4</c:v>
                </c:pt>
                <c:pt idx="57">
                  <c:v>6.0000000000000006E-4</c:v>
                </c:pt>
                <c:pt idx="58">
                  <c:v>6.0000000000000006E-4</c:v>
                </c:pt>
                <c:pt idx="59">
                  <c:v>0</c:v>
                </c:pt>
                <c:pt idx="60">
                  <c:v>6.0000000000000006E-4</c:v>
                </c:pt>
                <c:pt idx="61">
                  <c:v>6.0000000000000006E-4</c:v>
                </c:pt>
                <c:pt idx="62">
                  <c:v>0</c:v>
                </c:pt>
                <c:pt idx="63">
                  <c:v>6.0000000000000006E-4</c:v>
                </c:pt>
                <c:pt idx="64">
                  <c:v>6.0000000000000006E-4</c:v>
                </c:pt>
                <c:pt idx="65">
                  <c:v>6.0000000000000006E-4</c:v>
                </c:pt>
                <c:pt idx="66">
                  <c:v>6.0000000000000006E-4</c:v>
                </c:pt>
                <c:pt idx="67">
                  <c:v>6.0000000000000006E-4</c:v>
                </c:pt>
                <c:pt idx="68">
                  <c:v>6.0000000000000006E-4</c:v>
                </c:pt>
                <c:pt idx="69">
                  <c:v>6.0000000000000006E-4</c:v>
                </c:pt>
                <c:pt idx="70">
                  <c:v>6.0000000000000006E-4</c:v>
                </c:pt>
                <c:pt idx="71">
                  <c:v>6.0000000000000006E-4</c:v>
                </c:pt>
                <c:pt idx="72">
                  <c:v>0</c:v>
                </c:pt>
                <c:pt idx="73">
                  <c:v>6.0000000000000006E-4</c:v>
                </c:pt>
                <c:pt idx="74">
                  <c:v>6.0000000000000006E-4</c:v>
                </c:pt>
                <c:pt idx="75">
                  <c:v>0</c:v>
                </c:pt>
                <c:pt idx="76">
                  <c:v>6.0000000000000006E-4</c:v>
                </c:pt>
                <c:pt idx="77">
                  <c:v>6.0000000000000006E-4</c:v>
                </c:pt>
                <c:pt idx="78">
                  <c:v>0</c:v>
                </c:pt>
                <c:pt idx="79">
                  <c:v>6.0000000000000006E-4</c:v>
                </c:pt>
                <c:pt idx="80">
                  <c:v>6.0000000000000006E-4</c:v>
                </c:pt>
                <c:pt idx="81">
                  <c:v>0</c:v>
                </c:pt>
                <c:pt idx="82">
                  <c:v>6.0000000000000006E-4</c:v>
                </c:pt>
                <c:pt idx="83">
                  <c:v>6.0000000000000006E-4</c:v>
                </c:pt>
                <c:pt idx="84">
                  <c:v>6.0000000000000006E-4</c:v>
                </c:pt>
                <c:pt idx="85">
                  <c:v>0</c:v>
                </c:pt>
                <c:pt idx="86">
                  <c:v>6.0000000000000006E-4</c:v>
                </c:pt>
                <c:pt idx="87">
                  <c:v>6.0000000000000006E-4</c:v>
                </c:pt>
                <c:pt idx="88">
                  <c:v>6.0000000000000006E-4</c:v>
                </c:pt>
                <c:pt idx="89">
                  <c:v>0</c:v>
                </c:pt>
                <c:pt idx="90">
                  <c:v>6.0000000000000006E-4</c:v>
                </c:pt>
                <c:pt idx="91">
                  <c:v>6.0000000000000006E-4</c:v>
                </c:pt>
                <c:pt idx="92">
                  <c:v>6.0000000000000006E-4</c:v>
                </c:pt>
                <c:pt idx="93">
                  <c:v>6.0000000000000006E-4</c:v>
                </c:pt>
                <c:pt idx="94">
                  <c:v>6.0000000000000006E-4</c:v>
                </c:pt>
                <c:pt idx="95">
                  <c:v>6.0000000000000006E-4</c:v>
                </c:pt>
                <c:pt idx="96">
                  <c:v>0</c:v>
                </c:pt>
                <c:pt idx="97">
                  <c:v>6.0000000000000006E-4</c:v>
                </c:pt>
                <c:pt idx="98">
                  <c:v>6.0000000000000006E-4</c:v>
                </c:pt>
                <c:pt idx="99">
                  <c:v>6.0000000000000006E-4</c:v>
                </c:pt>
                <c:pt idx="100">
                  <c:v>6.0000000000000006E-4</c:v>
                </c:pt>
                <c:pt idx="101">
                  <c:v>6.0000000000000006E-4</c:v>
                </c:pt>
                <c:pt idx="102">
                  <c:v>6.0000000000000006E-4</c:v>
                </c:pt>
                <c:pt idx="103">
                  <c:v>0</c:v>
                </c:pt>
                <c:pt idx="104">
                  <c:v>6.0000000000000006E-4</c:v>
                </c:pt>
                <c:pt idx="105">
                  <c:v>6.0000000000000006E-4</c:v>
                </c:pt>
                <c:pt idx="106">
                  <c:v>0</c:v>
                </c:pt>
                <c:pt idx="107">
                  <c:v>6.0000000000000006E-4</c:v>
                </c:pt>
                <c:pt idx="108">
                  <c:v>6.0000000000000006E-4</c:v>
                </c:pt>
                <c:pt idx="109">
                  <c:v>6.0000000000000006E-4</c:v>
                </c:pt>
                <c:pt idx="110">
                  <c:v>0</c:v>
                </c:pt>
                <c:pt idx="111">
                  <c:v>7.000000000000001E-4</c:v>
                </c:pt>
                <c:pt idx="112">
                  <c:v>7.000000000000001E-4</c:v>
                </c:pt>
                <c:pt idx="113">
                  <c:v>0</c:v>
                </c:pt>
                <c:pt idx="114">
                  <c:v>7.000000000000001E-4</c:v>
                </c:pt>
                <c:pt idx="115">
                  <c:v>7.000000000000001E-4</c:v>
                </c:pt>
                <c:pt idx="116">
                  <c:v>0</c:v>
                </c:pt>
                <c:pt idx="117">
                  <c:v>7.000000000000001E-4</c:v>
                </c:pt>
                <c:pt idx="118">
                  <c:v>7.000000000000001E-4</c:v>
                </c:pt>
                <c:pt idx="119">
                  <c:v>0</c:v>
                </c:pt>
                <c:pt idx="120">
                  <c:v>7.000000000000001E-4</c:v>
                </c:pt>
                <c:pt idx="121">
                  <c:v>7.000000000000001E-4</c:v>
                </c:pt>
                <c:pt idx="122">
                  <c:v>7.000000000000001E-4</c:v>
                </c:pt>
                <c:pt idx="123">
                  <c:v>7.000000000000001E-4</c:v>
                </c:pt>
                <c:pt idx="124">
                  <c:v>7.000000000000001E-4</c:v>
                </c:pt>
                <c:pt idx="125">
                  <c:v>7.000000000000001E-4</c:v>
                </c:pt>
                <c:pt idx="126">
                  <c:v>0</c:v>
                </c:pt>
                <c:pt idx="127">
                  <c:v>7.000000000000001E-4</c:v>
                </c:pt>
                <c:pt idx="128">
                  <c:v>7.000000000000001E-4</c:v>
                </c:pt>
                <c:pt idx="129">
                  <c:v>7.000000000000001E-4</c:v>
                </c:pt>
                <c:pt idx="130">
                  <c:v>7.000000000000001E-4</c:v>
                </c:pt>
                <c:pt idx="131">
                  <c:v>7.000000000000001E-4</c:v>
                </c:pt>
                <c:pt idx="132">
                  <c:v>7.000000000000001E-4</c:v>
                </c:pt>
                <c:pt idx="133">
                  <c:v>7.000000000000001E-4</c:v>
                </c:pt>
                <c:pt idx="134">
                  <c:v>8.0000000000000004E-4</c:v>
                </c:pt>
                <c:pt idx="135">
                  <c:v>8.0000000000000004E-4</c:v>
                </c:pt>
                <c:pt idx="136">
                  <c:v>8.0000000000000004E-4</c:v>
                </c:pt>
                <c:pt idx="137">
                  <c:v>8.0000000000000004E-4</c:v>
                </c:pt>
                <c:pt idx="138">
                  <c:v>8.0000000000000004E-4</c:v>
                </c:pt>
                <c:pt idx="139">
                  <c:v>8.0000000000000004E-4</c:v>
                </c:pt>
                <c:pt idx="140">
                  <c:v>0</c:v>
                </c:pt>
                <c:pt idx="141">
                  <c:v>8.0000000000000004E-4</c:v>
                </c:pt>
                <c:pt idx="142">
                  <c:v>8.0000000000000004E-4</c:v>
                </c:pt>
                <c:pt idx="143">
                  <c:v>8.0000000000000004E-4</c:v>
                </c:pt>
                <c:pt idx="144">
                  <c:v>0</c:v>
                </c:pt>
                <c:pt idx="145">
                  <c:v>8.0000000000000004E-4</c:v>
                </c:pt>
                <c:pt idx="146">
                  <c:v>8.0000000000000004E-4</c:v>
                </c:pt>
                <c:pt idx="147">
                  <c:v>0</c:v>
                </c:pt>
                <c:pt idx="148">
                  <c:v>8.0000000000000004E-4</c:v>
                </c:pt>
                <c:pt idx="149">
                  <c:v>8.0000000000000004E-4</c:v>
                </c:pt>
                <c:pt idx="150">
                  <c:v>8.0000000000000004E-4</c:v>
                </c:pt>
                <c:pt idx="151">
                  <c:v>8.0000000000000004E-4</c:v>
                </c:pt>
                <c:pt idx="152">
                  <c:v>8.0000000000000004E-4</c:v>
                </c:pt>
                <c:pt idx="153">
                  <c:v>8.0000000000000004E-4</c:v>
                </c:pt>
                <c:pt idx="154">
                  <c:v>0</c:v>
                </c:pt>
                <c:pt idx="155">
                  <c:v>8.0000000000000004E-4</c:v>
                </c:pt>
                <c:pt idx="156">
                  <c:v>8.0000000000000004E-4</c:v>
                </c:pt>
                <c:pt idx="157">
                  <c:v>8.0000000000000004E-4</c:v>
                </c:pt>
                <c:pt idx="158">
                  <c:v>0</c:v>
                </c:pt>
                <c:pt idx="159">
                  <c:v>8.0000000000000004E-4</c:v>
                </c:pt>
                <c:pt idx="160">
                  <c:v>0</c:v>
                </c:pt>
                <c:pt idx="161">
                  <c:v>0</c:v>
                </c:pt>
                <c:pt idx="162">
                  <c:v>8.0000000000000004E-4</c:v>
                </c:pt>
                <c:pt idx="163">
                  <c:v>8.0000000000000004E-4</c:v>
                </c:pt>
                <c:pt idx="164">
                  <c:v>0</c:v>
                </c:pt>
                <c:pt idx="165">
                  <c:v>8.0000000000000004E-4</c:v>
                </c:pt>
                <c:pt idx="166">
                  <c:v>8.0000000000000004E-4</c:v>
                </c:pt>
                <c:pt idx="167">
                  <c:v>8.0000000000000004E-4</c:v>
                </c:pt>
                <c:pt idx="168">
                  <c:v>0</c:v>
                </c:pt>
                <c:pt idx="169">
                  <c:v>8.0000000000000004E-4</c:v>
                </c:pt>
                <c:pt idx="170">
                  <c:v>8.0000000000000004E-4</c:v>
                </c:pt>
                <c:pt idx="171">
                  <c:v>0</c:v>
                </c:pt>
                <c:pt idx="172">
                  <c:v>8.0000000000000004E-4</c:v>
                </c:pt>
                <c:pt idx="173">
                  <c:v>8.0000000000000004E-4</c:v>
                </c:pt>
                <c:pt idx="174">
                  <c:v>8.0000000000000004E-4</c:v>
                </c:pt>
                <c:pt idx="175">
                  <c:v>0</c:v>
                </c:pt>
                <c:pt idx="176">
                  <c:v>8.0000000000000004E-4</c:v>
                </c:pt>
                <c:pt idx="177">
                  <c:v>8.0000000000000004E-4</c:v>
                </c:pt>
                <c:pt idx="178">
                  <c:v>0</c:v>
                </c:pt>
                <c:pt idx="179">
                  <c:v>0</c:v>
                </c:pt>
                <c:pt idx="180">
                  <c:v>8.0000000000000004E-4</c:v>
                </c:pt>
                <c:pt idx="181">
                  <c:v>0</c:v>
                </c:pt>
                <c:pt idx="182">
                  <c:v>8.0000000000000004E-4</c:v>
                </c:pt>
                <c:pt idx="183">
                  <c:v>8.0000000000000004E-4</c:v>
                </c:pt>
                <c:pt idx="184">
                  <c:v>0</c:v>
                </c:pt>
                <c:pt idx="185">
                  <c:v>8.0000000000000004E-4</c:v>
                </c:pt>
                <c:pt idx="186">
                  <c:v>8.0000000000000004E-4</c:v>
                </c:pt>
                <c:pt idx="187">
                  <c:v>0</c:v>
                </c:pt>
                <c:pt idx="188">
                  <c:v>8.0000000000000004E-4</c:v>
                </c:pt>
                <c:pt idx="189">
                  <c:v>8.0000000000000004E-4</c:v>
                </c:pt>
                <c:pt idx="190">
                  <c:v>8.0000000000000004E-4</c:v>
                </c:pt>
                <c:pt idx="191">
                  <c:v>0</c:v>
                </c:pt>
                <c:pt idx="192">
                  <c:v>8.0000000000000004E-4</c:v>
                </c:pt>
                <c:pt idx="193">
                  <c:v>8.0000000000000004E-4</c:v>
                </c:pt>
                <c:pt idx="194">
                  <c:v>0</c:v>
                </c:pt>
                <c:pt idx="195">
                  <c:v>8.0000000000000004E-4</c:v>
                </c:pt>
                <c:pt idx="196">
                  <c:v>0</c:v>
                </c:pt>
                <c:pt idx="197">
                  <c:v>8.0000000000000004E-4</c:v>
                </c:pt>
                <c:pt idx="198">
                  <c:v>0</c:v>
                </c:pt>
                <c:pt idx="199">
                  <c:v>8.0000000000000004E-4</c:v>
                </c:pt>
                <c:pt idx="200">
                  <c:v>8.0000000000000004E-4</c:v>
                </c:pt>
                <c:pt idx="201">
                  <c:v>0</c:v>
                </c:pt>
                <c:pt idx="202">
                  <c:v>8.0000000000000004E-4</c:v>
                </c:pt>
                <c:pt idx="203">
                  <c:v>0</c:v>
                </c:pt>
                <c:pt idx="204">
                  <c:v>8.0000000000000004E-4</c:v>
                </c:pt>
                <c:pt idx="205">
                  <c:v>0</c:v>
                </c:pt>
                <c:pt idx="206">
                  <c:v>7.000000000000001E-4</c:v>
                </c:pt>
                <c:pt idx="207">
                  <c:v>7.000000000000001E-4</c:v>
                </c:pt>
                <c:pt idx="208">
                  <c:v>0</c:v>
                </c:pt>
                <c:pt idx="209">
                  <c:v>7.000000000000001E-4</c:v>
                </c:pt>
                <c:pt idx="210">
                  <c:v>7.000000000000001E-4</c:v>
                </c:pt>
                <c:pt idx="211">
                  <c:v>7.000000000000001E-4</c:v>
                </c:pt>
                <c:pt idx="212">
                  <c:v>7.000000000000001E-4</c:v>
                </c:pt>
                <c:pt idx="213">
                  <c:v>7.000000000000001E-4</c:v>
                </c:pt>
                <c:pt idx="214">
                  <c:v>7.000000000000001E-4</c:v>
                </c:pt>
                <c:pt idx="215">
                  <c:v>7.000000000000001E-4</c:v>
                </c:pt>
                <c:pt idx="216">
                  <c:v>7.000000000000001E-4</c:v>
                </c:pt>
                <c:pt idx="217">
                  <c:v>7.000000000000001E-4</c:v>
                </c:pt>
                <c:pt idx="218">
                  <c:v>7.000000000000001E-4</c:v>
                </c:pt>
                <c:pt idx="219">
                  <c:v>7.000000000000001E-4</c:v>
                </c:pt>
                <c:pt idx="220">
                  <c:v>7.000000000000001E-4</c:v>
                </c:pt>
                <c:pt idx="221">
                  <c:v>7.000000000000001E-4</c:v>
                </c:pt>
                <c:pt idx="222">
                  <c:v>7.000000000000001E-4</c:v>
                </c:pt>
                <c:pt idx="223">
                  <c:v>0</c:v>
                </c:pt>
                <c:pt idx="224">
                  <c:v>7.000000000000001E-4</c:v>
                </c:pt>
                <c:pt idx="225">
                  <c:v>7.000000000000001E-4</c:v>
                </c:pt>
                <c:pt idx="226">
                  <c:v>7.000000000000001E-4</c:v>
                </c:pt>
                <c:pt idx="227">
                  <c:v>0</c:v>
                </c:pt>
                <c:pt idx="228">
                  <c:v>7.000000000000001E-4</c:v>
                </c:pt>
                <c:pt idx="229">
                  <c:v>7.000000000000001E-4</c:v>
                </c:pt>
                <c:pt idx="230">
                  <c:v>7.000000000000001E-4</c:v>
                </c:pt>
                <c:pt idx="231">
                  <c:v>7.000000000000001E-4</c:v>
                </c:pt>
                <c:pt idx="232">
                  <c:v>7.000000000000001E-4</c:v>
                </c:pt>
                <c:pt idx="233">
                  <c:v>7.000000000000001E-4</c:v>
                </c:pt>
                <c:pt idx="234">
                  <c:v>7.000000000000001E-4</c:v>
                </c:pt>
                <c:pt idx="235">
                  <c:v>6.0000000000000006E-4</c:v>
                </c:pt>
                <c:pt idx="236">
                  <c:v>6.0000000000000006E-4</c:v>
                </c:pt>
                <c:pt idx="237">
                  <c:v>6.0000000000000006E-4</c:v>
                </c:pt>
                <c:pt idx="238">
                  <c:v>6.0000000000000006E-4</c:v>
                </c:pt>
                <c:pt idx="239">
                  <c:v>6.0000000000000006E-4</c:v>
                </c:pt>
                <c:pt idx="240">
                  <c:v>6.0000000000000006E-4</c:v>
                </c:pt>
                <c:pt idx="241">
                  <c:v>6.0000000000000006E-4</c:v>
                </c:pt>
                <c:pt idx="242">
                  <c:v>6.0000000000000006E-4</c:v>
                </c:pt>
                <c:pt idx="243">
                  <c:v>6.0000000000000006E-4</c:v>
                </c:pt>
                <c:pt idx="244">
                  <c:v>6.0000000000000006E-4</c:v>
                </c:pt>
                <c:pt idx="245">
                  <c:v>6.0000000000000006E-4</c:v>
                </c:pt>
                <c:pt idx="246">
                  <c:v>0</c:v>
                </c:pt>
                <c:pt idx="247">
                  <c:v>6.0000000000000006E-4</c:v>
                </c:pt>
                <c:pt idx="248">
                  <c:v>6.0000000000000006E-4</c:v>
                </c:pt>
                <c:pt idx="249">
                  <c:v>6.0000000000000006E-4</c:v>
                </c:pt>
                <c:pt idx="250">
                  <c:v>6.0000000000000006E-4</c:v>
                </c:pt>
                <c:pt idx="251">
                  <c:v>6.0000000000000006E-4</c:v>
                </c:pt>
                <c:pt idx="252">
                  <c:v>6.0000000000000006E-4</c:v>
                </c:pt>
                <c:pt idx="253">
                  <c:v>6.0000000000000006E-4</c:v>
                </c:pt>
                <c:pt idx="254">
                  <c:v>0</c:v>
                </c:pt>
                <c:pt idx="255">
                  <c:v>6.0000000000000006E-4</c:v>
                </c:pt>
                <c:pt idx="256">
                  <c:v>6.0000000000000006E-4</c:v>
                </c:pt>
                <c:pt idx="257">
                  <c:v>6.0000000000000006E-4</c:v>
                </c:pt>
                <c:pt idx="258">
                  <c:v>6.0000000000000006E-4</c:v>
                </c:pt>
                <c:pt idx="259">
                  <c:v>6.0000000000000006E-4</c:v>
                </c:pt>
                <c:pt idx="260">
                  <c:v>6.0000000000000006E-4</c:v>
                </c:pt>
                <c:pt idx="261">
                  <c:v>0</c:v>
                </c:pt>
                <c:pt idx="262">
                  <c:v>6.0000000000000006E-4</c:v>
                </c:pt>
                <c:pt idx="263">
                  <c:v>6.0000000000000006E-4</c:v>
                </c:pt>
                <c:pt idx="264">
                  <c:v>0</c:v>
                </c:pt>
                <c:pt idx="265">
                  <c:v>6.0000000000000006E-4</c:v>
                </c:pt>
                <c:pt idx="266">
                  <c:v>6.0000000000000006E-4</c:v>
                </c:pt>
                <c:pt idx="267">
                  <c:v>0</c:v>
                </c:pt>
                <c:pt idx="268">
                  <c:v>6.0000000000000006E-4</c:v>
                </c:pt>
                <c:pt idx="269">
                  <c:v>6.0000000000000006E-4</c:v>
                </c:pt>
                <c:pt idx="270">
                  <c:v>6.0000000000000006E-4</c:v>
                </c:pt>
                <c:pt idx="271">
                  <c:v>0</c:v>
                </c:pt>
                <c:pt idx="272">
                  <c:v>6.0000000000000006E-4</c:v>
                </c:pt>
                <c:pt idx="273">
                  <c:v>6.0000000000000006E-4</c:v>
                </c:pt>
                <c:pt idx="274">
                  <c:v>0</c:v>
                </c:pt>
                <c:pt idx="275">
                  <c:v>6.0000000000000006E-4</c:v>
                </c:pt>
                <c:pt idx="276">
                  <c:v>6.0000000000000006E-4</c:v>
                </c:pt>
                <c:pt idx="277">
                  <c:v>6.0000000000000006E-4</c:v>
                </c:pt>
                <c:pt idx="278">
                  <c:v>0</c:v>
                </c:pt>
                <c:pt idx="279">
                  <c:v>6.0000000000000006E-4</c:v>
                </c:pt>
                <c:pt idx="280">
                  <c:v>6.0000000000000006E-4</c:v>
                </c:pt>
                <c:pt idx="281">
                  <c:v>6.0000000000000006E-4</c:v>
                </c:pt>
                <c:pt idx="282">
                  <c:v>6.0000000000000006E-4</c:v>
                </c:pt>
                <c:pt idx="283">
                  <c:v>6.0000000000000006E-4</c:v>
                </c:pt>
                <c:pt idx="284">
                  <c:v>6.0000000000000006E-4</c:v>
                </c:pt>
                <c:pt idx="285">
                  <c:v>0</c:v>
                </c:pt>
                <c:pt idx="286">
                  <c:v>6.0000000000000006E-4</c:v>
                </c:pt>
                <c:pt idx="287">
                  <c:v>6.0000000000000006E-4</c:v>
                </c:pt>
                <c:pt idx="288">
                  <c:v>6.0000000000000006E-4</c:v>
                </c:pt>
                <c:pt idx="289">
                  <c:v>0</c:v>
                </c:pt>
                <c:pt idx="290">
                  <c:v>6.0000000000000006E-4</c:v>
                </c:pt>
                <c:pt idx="291">
                  <c:v>6.0000000000000006E-4</c:v>
                </c:pt>
                <c:pt idx="292">
                  <c:v>6.0000000000000006E-4</c:v>
                </c:pt>
                <c:pt idx="293">
                  <c:v>6.0000000000000006E-4</c:v>
                </c:pt>
                <c:pt idx="294">
                  <c:v>6.0000000000000006E-4</c:v>
                </c:pt>
                <c:pt idx="295">
                  <c:v>6.0000000000000006E-4</c:v>
                </c:pt>
                <c:pt idx="296">
                  <c:v>0</c:v>
                </c:pt>
                <c:pt idx="297">
                  <c:v>6.0000000000000006E-4</c:v>
                </c:pt>
                <c:pt idx="298">
                  <c:v>6.0000000000000006E-4</c:v>
                </c:pt>
                <c:pt idx="299">
                  <c:v>6.0000000000000006E-4</c:v>
                </c:pt>
                <c:pt idx="300">
                  <c:v>0</c:v>
                </c:pt>
                <c:pt idx="301">
                  <c:v>6.0000000000000006E-4</c:v>
                </c:pt>
                <c:pt idx="302">
                  <c:v>6.0000000000000006E-4</c:v>
                </c:pt>
                <c:pt idx="303">
                  <c:v>6.0000000000000006E-4</c:v>
                </c:pt>
                <c:pt idx="304">
                  <c:v>6.0000000000000006E-4</c:v>
                </c:pt>
                <c:pt idx="305">
                  <c:v>6.0000000000000006E-4</c:v>
                </c:pt>
                <c:pt idx="306">
                  <c:v>6.0000000000000006E-4</c:v>
                </c:pt>
                <c:pt idx="307">
                  <c:v>0</c:v>
                </c:pt>
                <c:pt idx="308">
                  <c:v>6.0000000000000006E-4</c:v>
                </c:pt>
                <c:pt idx="309">
                  <c:v>6.0000000000000006E-4</c:v>
                </c:pt>
                <c:pt idx="310">
                  <c:v>6.0000000000000006E-4</c:v>
                </c:pt>
                <c:pt idx="311">
                  <c:v>6.0000000000000006E-4</c:v>
                </c:pt>
                <c:pt idx="312">
                  <c:v>6.0000000000000006E-4</c:v>
                </c:pt>
                <c:pt idx="313">
                  <c:v>6.0000000000000006E-4</c:v>
                </c:pt>
                <c:pt idx="314">
                  <c:v>6.0000000000000006E-4</c:v>
                </c:pt>
                <c:pt idx="315">
                  <c:v>6.0000000000000006E-4</c:v>
                </c:pt>
                <c:pt idx="316">
                  <c:v>6.0000000000000006E-4</c:v>
                </c:pt>
                <c:pt idx="317">
                  <c:v>6.0000000000000006E-4</c:v>
                </c:pt>
                <c:pt idx="318">
                  <c:v>6.0000000000000006E-4</c:v>
                </c:pt>
                <c:pt idx="319">
                  <c:v>6.0000000000000006E-4</c:v>
                </c:pt>
                <c:pt idx="320">
                  <c:v>0</c:v>
                </c:pt>
                <c:pt idx="321">
                  <c:v>6.0000000000000006E-4</c:v>
                </c:pt>
                <c:pt idx="322">
                  <c:v>6.0000000000000006E-4</c:v>
                </c:pt>
                <c:pt idx="323">
                  <c:v>0</c:v>
                </c:pt>
                <c:pt idx="324">
                  <c:v>6.0000000000000006E-4</c:v>
                </c:pt>
                <c:pt idx="325">
                  <c:v>6.0000000000000006E-4</c:v>
                </c:pt>
                <c:pt idx="326">
                  <c:v>6.0000000000000006E-4</c:v>
                </c:pt>
                <c:pt idx="327">
                  <c:v>0</c:v>
                </c:pt>
                <c:pt idx="328">
                  <c:v>6.0000000000000006E-4</c:v>
                </c:pt>
                <c:pt idx="329">
                  <c:v>6.0000000000000006E-4</c:v>
                </c:pt>
                <c:pt idx="330">
                  <c:v>0</c:v>
                </c:pt>
                <c:pt idx="331">
                  <c:v>6.0000000000000006E-4</c:v>
                </c:pt>
                <c:pt idx="332">
                  <c:v>6.0000000000000006E-4</c:v>
                </c:pt>
                <c:pt idx="333">
                  <c:v>6.0000000000000006E-4</c:v>
                </c:pt>
                <c:pt idx="334">
                  <c:v>6.0000000000000006E-4</c:v>
                </c:pt>
                <c:pt idx="335">
                  <c:v>6.0000000000000006E-4</c:v>
                </c:pt>
                <c:pt idx="336">
                  <c:v>6.0000000000000006E-4</c:v>
                </c:pt>
                <c:pt idx="337">
                  <c:v>0</c:v>
                </c:pt>
                <c:pt idx="338">
                  <c:v>6.0000000000000006E-4</c:v>
                </c:pt>
                <c:pt idx="339">
                  <c:v>6.0000000000000006E-4</c:v>
                </c:pt>
                <c:pt idx="340">
                  <c:v>0</c:v>
                </c:pt>
                <c:pt idx="341">
                  <c:v>5.0000000000000001E-4</c:v>
                </c:pt>
                <c:pt idx="342">
                  <c:v>5.0000000000000001E-4</c:v>
                </c:pt>
                <c:pt idx="343">
                  <c:v>5.0000000000000001E-4</c:v>
                </c:pt>
                <c:pt idx="344">
                  <c:v>0</c:v>
                </c:pt>
                <c:pt idx="345">
                  <c:v>5.0000000000000001E-4</c:v>
                </c:pt>
                <c:pt idx="346">
                  <c:v>5.0000000000000001E-4</c:v>
                </c:pt>
                <c:pt idx="347">
                  <c:v>0</c:v>
                </c:pt>
                <c:pt idx="348">
                  <c:v>5.0000000000000001E-4</c:v>
                </c:pt>
                <c:pt idx="349">
                  <c:v>5.0000000000000001E-4</c:v>
                </c:pt>
                <c:pt idx="350">
                  <c:v>0</c:v>
                </c:pt>
                <c:pt idx="351">
                  <c:v>5.0000000000000001E-4</c:v>
                </c:pt>
                <c:pt idx="352">
                  <c:v>5.0000000000000001E-4</c:v>
                </c:pt>
                <c:pt idx="353">
                  <c:v>5.0000000000000001E-4</c:v>
                </c:pt>
                <c:pt idx="354">
                  <c:v>0</c:v>
                </c:pt>
                <c:pt idx="355">
                  <c:v>5.0000000000000001E-4</c:v>
                </c:pt>
                <c:pt idx="356">
                  <c:v>5.0000000000000001E-4</c:v>
                </c:pt>
                <c:pt idx="357">
                  <c:v>0</c:v>
                </c:pt>
                <c:pt idx="358">
                  <c:v>5.0000000000000001E-4</c:v>
                </c:pt>
                <c:pt idx="359">
                  <c:v>0</c:v>
                </c:pt>
                <c:pt idx="360">
                  <c:v>5.0000000000000001E-4</c:v>
                </c:pt>
                <c:pt idx="361">
                  <c:v>0</c:v>
                </c:pt>
                <c:pt idx="362">
                  <c:v>5.0000000000000001E-4</c:v>
                </c:pt>
                <c:pt idx="363">
                  <c:v>5.0000000000000001E-4</c:v>
                </c:pt>
                <c:pt idx="364">
                  <c:v>0</c:v>
                </c:pt>
                <c:pt idx="365">
                  <c:v>5.0000000000000001E-4</c:v>
                </c:pt>
                <c:pt idx="366">
                  <c:v>5.0000000000000001E-4</c:v>
                </c:pt>
                <c:pt idx="367">
                  <c:v>5.0000000000000001E-4</c:v>
                </c:pt>
                <c:pt idx="368">
                  <c:v>0</c:v>
                </c:pt>
                <c:pt idx="369">
                  <c:v>5.0000000000000001E-4</c:v>
                </c:pt>
                <c:pt idx="370">
                  <c:v>5.0000000000000001E-4</c:v>
                </c:pt>
                <c:pt idx="371">
                  <c:v>0</c:v>
                </c:pt>
                <c:pt idx="372">
                  <c:v>5.0000000000000001E-4</c:v>
                </c:pt>
                <c:pt idx="373">
                  <c:v>5.0000000000000001E-4</c:v>
                </c:pt>
                <c:pt idx="374">
                  <c:v>5.0000000000000001E-4</c:v>
                </c:pt>
                <c:pt idx="375">
                  <c:v>0</c:v>
                </c:pt>
                <c:pt idx="376">
                  <c:v>5.0000000000000001E-4</c:v>
                </c:pt>
                <c:pt idx="377">
                  <c:v>5.0000000000000001E-4</c:v>
                </c:pt>
                <c:pt idx="378">
                  <c:v>0</c:v>
                </c:pt>
                <c:pt idx="379">
                  <c:v>5.0000000000000001E-4</c:v>
                </c:pt>
                <c:pt idx="380">
                  <c:v>5.0000000000000001E-4</c:v>
                </c:pt>
                <c:pt idx="381">
                  <c:v>5.0000000000000001E-4</c:v>
                </c:pt>
                <c:pt idx="382">
                  <c:v>0</c:v>
                </c:pt>
                <c:pt idx="383">
                  <c:v>5.0000000000000001E-4</c:v>
                </c:pt>
                <c:pt idx="384">
                  <c:v>5.0000000000000001E-4</c:v>
                </c:pt>
                <c:pt idx="385">
                  <c:v>0</c:v>
                </c:pt>
                <c:pt idx="386">
                  <c:v>5.0000000000000001E-4</c:v>
                </c:pt>
                <c:pt idx="387">
                  <c:v>6.0000000000000006E-4</c:v>
                </c:pt>
                <c:pt idx="388">
                  <c:v>6.0000000000000006E-4</c:v>
                </c:pt>
                <c:pt idx="389">
                  <c:v>0</c:v>
                </c:pt>
                <c:pt idx="390">
                  <c:v>6.0000000000000006E-4</c:v>
                </c:pt>
                <c:pt idx="391">
                  <c:v>6.0000000000000006E-4</c:v>
                </c:pt>
                <c:pt idx="392">
                  <c:v>0</c:v>
                </c:pt>
                <c:pt idx="393">
                  <c:v>6.0000000000000006E-4</c:v>
                </c:pt>
                <c:pt idx="394">
                  <c:v>6.0000000000000006E-4</c:v>
                </c:pt>
                <c:pt idx="395">
                  <c:v>6.0000000000000006E-4</c:v>
                </c:pt>
                <c:pt idx="396">
                  <c:v>0</c:v>
                </c:pt>
                <c:pt idx="397">
                  <c:v>6.0000000000000006E-4</c:v>
                </c:pt>
                <c:pt idx="398">
                  <c:v>6.0000000000000006E-4</c:v>
                </c:pt>
                <c:pt idx="399">
                  <c:v>0</c:v>
                </c:pt>
                <c:pt idx="400">
                  <c:v>6.0000000000000006E-4</c:v>
                </c:pt>
                <c:pt idx="401">
                  <c:v>6.0000000000000006E-4</c:v>
                </c:pt>
                <c:pt idx="402">
                  <c:v>6.0000000000000006E-4</c:v>
                </c:pt>
                <c:pt idx="403">
                  <c:v>0</c:v>
                </c:pt>
                <c:pt idx="404">
                  <c:v>6.0000000000000006E-4</c:v>
                </c:pt>
                <c:pt idx="405">
                  <c:v>6.0000000000000006E-4</c:v>
                </c:pt>
                <c:pt idx="406">
                  <c:v>6.0000000000000006E-4</c:v>
                </c:pt>
                <c:pt idx="407">
                  <c:v>6.0000000000000006E-4</c:v>
                </c:pt>
                <c:pt idx="408">
                  <c:v>6.0000000000000006E-4</c:v>
                </c:pt>
                <c:pt idx="409">
                  <c:v>6.0000000000000006E-4</c:v>
                </c:pt>
                <c:pt idx="410">
                  <c:v>0</c:v>
                </c:pt>
                <c:pt idx="411">
                  <c:v>6.0000000000000006E-4</c:v>
                </c:pt>
                <c:pt idx="412">
                  <c:v>6.0000000000000006E-4</c:v>
                </c:pt>
                <c:pt idx="413">
                  <c:v>6.0000000000000006E-4</c:v>
                </c:pt>
                <c:pt idx="414">
                  <c:v>6.0000000000000006E-4</c:v>
                </c:pt>
                <c:pt idx="415">
                  <c:v>7.000000000000001E-4</c:v>
                </c:pt>
                <c:pt idx="416">
                  <c:v>7.000000000000001E-4</c:v>
                </c:pt>
                <c:pt idx="417">
                  <c:v>0</c:v>
                </c:pt>
                <c:pt idx="418">
                  <c:v>7.000000000000001E-4</c:v>
                </c:pt>
                <c:pt idx="419">
                  <c:v>7.000000000000001E-4</c:v>
                </c:pt>
                <c:pt idx="420">
                  <c:v>0</c:v>
                </c:pt>
                <c:pt idx="421">
                  <c:v>7.000000000000001E-4</c:v>
                </c:pt>
                <c:pt idx="422">
                  <c:v>7.000000000000001E-4</c:v>
                </c:pt>
                <c:pt idx="423">
                  <c:v>7.000000000000001E-4</c:v>
                </c:pt>
                <c:pt idx="424">
                  <c:v>7.000000000000001E-4</c:v>
                </c:pt>
                <c:pt idx="425">
                  <c:v>7.000000000000001E-4</c:v>
                </c:pt>
                <c:pt idx="426">
                  <c:v>7.000000000000001E-4</c:v>
                </c:pt>
                <c:pt idx="427">
                  <c:v>0</c:v>
                </c:pt>
                <c:pt idx="428">
                  <c:v>7.000000000000001E-4</c:v>
                </c:pt>
                <c:pt idx="429">
                  <c:v>7.000000000000001E-4</c:v>
                </c:pt>
                <c:pt idx="430">
                  <c:v>7.000000000000001E-4</c:v>
                </c:pt>
                <c:pt idx="431">
                  <c:v>7.000000000000001E-4</c:v>
                </c:pt>
                <c:pt idx="432">
                  <c:v>7.000000000000001E-4</c:v>
                </c:pt>
                <c:pt idx="433">
                  <c:v>7.000000000000001E-4</c:v>
                </c:pt>
                <c:pt idx="434">
                  <c:v>7.000000000000001E-4</c:v>
                </c:pt>
                <c:pt idx="435">
                  <c:v>7.000000000000001E-4</c:v>
                </c:pt>
                <c:pt idx="436">
                  <c:v>7.000000000000001E-4</c:v>
                </c:pt>
                <c:pt idx="437">
                  <c:v>8.0000000000000004E-4</c:v>
                </c:pt>
                <c:pt idx="438">
                  <c:v>8.0000000000000004E-4</c:v>
                </c:pt>
                <c:pt idx="439">
                  <c:v>8.0000000000000004E-4</c:v>
                </c:pt>
                <c:pt idx="440">
                  <c:v>8.0000000000000004E-4</c:v>
                </c:pt>
                <c:pt idx="441">
                  <c:v>0</c:v>
                </c:pt>
                <c:pt idx="442">
                  <c:v>8.0000000000000004E-4</c:v>
                </c:pt>
                <c:pt idx="443">
                  <c:v>8.0000000000000004E-4</c:v>
                </c:pt>
                <c:pt idx="444">
                  <c:v>0</c:v>
                </c:pt>
                <c:pt idx="445">
                  <c:v>8.0000000000000004E-4</c:v>
                </c:pt>
                <c:pt idx="446">
                  <c:v>8.0000000000000004E-4</c:v>
                </c:pt>
                <c:pt idx="447">
                  <c:v>8.0000000000000004E-4</c:v>
                </c:pt>
                <c:pt idx="448">
                  <c:v>8.0000000000000004E-4</c:v>
                </c:pt>
                <c:pt idx="449">
                  <c:v>8.0000000000000004E-4</c:v>
                </c:pt>
                <c:pt idx="450">
                  <c:v>8.0000000000000004E-4</c:v>
                </c:pt>
                <c:pt idx="451">
                  <c:v>0</c:v>
                </c:pt>
                <c:pt idx="452">
                  <c:v>8.0000000000000004E-4</c:v>
                </c:pt>
                <c:pt idx="453">
                  <c:v>8.0000000000000004E-4</c:v>
                </c:pt>
                <c:pt idx="454">
                  <c:v>0</c:v>
                </c:pt>
                <c:pt idx="455">
                  <c:v>8.0000000000000004E-4</c:v>
                </c:pt>
                <c:pt idx="456">
                  <c:v>8.0000000000000004E-4</c:v>
                </c:pt>
                <c:pt idx="457">
                  <c:v>0</c:v>
                </c:pt>
                <c:pt idx="458">
                  <c:v>8.0000000000000004E-4</c:v>
                </c:pt>
                <c:pt idx="459">
                  <c:v>8.0000000000000004E-4</c:v>
                </c:pt>
                <c:pt idx="460">
                  <c:v>8.0000000000000004E-4</c:v>
                </c:pt>
                <c:pt idx="461">
                  <c:v>0</c:v>
                </c:pt>
                <c:pt idx="462">
                  <c:v>8.0000000000000004E-4</c:v>
                </c:pt>
                <c:pt idx="463">
                  <c:v>8.0000000000000004E-4</c:v>
                </c:pt>
                <c:pt idx="464">
                  <c:v>0</c:v>
                </c:pt>
                <c:pt idx="465">
                  <c:v>8.9999999999999998E-4</c:v>
                </c:pt>
                <c:pt idx="466">
                  <c:v>0</c:v>
                </c:pt>
                <c:pt idx="467">
                  <c:v>8.9999999999999998E-4</c:v>
                </c:pt>
                <c:pt idx="468">
                  <c:v>8.9999999999999998E-4</c:v>
                </c:pt>
                <c:pt idx="469">
                  <c:v>0</c:v>
                </c:pt>
                <c:pt idx="470">
                  <c:v>8.9999999999999998E-4</c:v>
                </c:pt>
                <c:pt idx="471">
                  <c:v>8.9999999999999998E-4</c:v>
                </c:pt>
                <c:pt idx="472">
                  <c:v>0</c:v>
                </c:pt>
                <c:pt idx="473">
                  <c:v>0</c:v>
                </c:pt>
                <c:pt idx="474">
                  <c:v>8.9999999999999998E-4</c:v>
                </c:pt>
                <c:pt idx="475">
                  <c:v>8.0000000000000004E-4</c:v>
                </c:pt>
                <c:pt idx="476">
                  <c:v>8.0000000000000004E-4</c:v>
                </c:pt>
                <c:pt idx="477">
                  <c:v>0</c:v>
                </c:pt>
                <c:pt idx="478">
                  <c:v>8.0000000000000004E-4</c:v>
                </c:pt>
                <c:pt idx="479">
                  <c:v>8.0000000000000004E-4</c:v>
                </c:pt>
                <c:pt idx="480">
                  <c:v>0</c:v>
                </c:pt>
                <c:pt idx="481">
                  <c:v>8.0000000000000004E-4</c:v>
                </c:pt>
                <c:pt idx="482">
                  <c:v>8.0000000000000004E-4</c:v>
                </c:pt>
                <c:pt idx="483">
                  <c:v>0</c:v>
                </c:pt>
                <c:pt idx="484">
                  <c:v>8.0000000000000004E-4</c:v>
                </c:pt>
                <c:pt idx="485">
                  <c:v>8.0000000000000004E-4</c:v>
                </c:pt>
                <c:pt idx="486">
                  <c:v>8.0000000000000004E-4</c:v>
                </c:pt>
                <c:pt idx="487">
                  <c:v>0</c:v>
                </c:pt>
                <c:pt idx="488">
                  <c:v>8.0000000000000004E-4</c:v>
                </c:pt>
                <c:pt idx="489">
                  <c:v>8.0000000000000004E-4</c:v>
                </c:pt>
                <c:pt idx="490">
                  <c:v>0</c:v>
                </c:pt>
                <c:pt idx="491">
                  <c:v>8.0000000000000004E-4</c:v>
                </c:pt>
                <c:pt idx="492">
                  <c:v>8.0000000000000004E-4</c:v>
                </c:pt>
                <c:pt idx="493">
                  <c:v>0</c:v>
                </c:pt>
                <c:pt idx="494">
                  <c:v>8.0000000000000004E-4</c:v>
                </c:pt>
                <c:pt idx="495">
                  <c:v>8.0000000000000004E-4</c:v>
                </c:pt>
                <c:pt idx="496">
                  <c:v>0</c:v>
                </c:pt>
                <c:pt idx="497">
                  <c:v>8.0000000000000004E-4</c:v>
                </c:pt>
                <c:pt idx="498">
                  <c:v>8.0000000000000004E-4</c:v>
                </c:pt>
                <c:pt idx="499">
                  <c:v>8.0000000000000004E-4</c:v>
                </c:pt>
                <c:pt idx="500">
                  <c:v>7.000000000000001E-4</c:v>
                </c:pt>
                <c:pt idx="501">
                  <c:v>7.000000000000001E-4</c:v>
                </c:pt>
                <c:pt idx="502">
                  <c:v>7.000000000000001E-4</c:v>
                </c:pt>
                <c:pt idx="503">
                  <c:v>0</c:v>
                </c:pt>
                <c:pt idx="504">
                  <c:v>7.000000000000001E-4</c:v>
                </c:pt>
                <c:pt idx="505">
                  <c:v>7.000000000000001E-4</c:v>
                </c:pt>
                <c:pt idx="506">
                  <c:v>0</c:v>
                </c:pt>
                <c:pt idx="507">
                  <c:v>7.000000000000001E-4</c:v>
                </c:pt>
                <c:pt idx="508">
                  <c:v>7.000000000000001E-4</c:v>
                </c:pt>
                <c:pt idx="509">
                  <c:v>0</c:v>
                </c:pt>
                <c:pt idx="510">
                  <c:v>7.000000000000001E-4</c:v>
                </c:pt>
                <c:pt idx="511">
                  <c:v>7.000000000000001E-4</c:v>
                </c:pt>
                <c:pt idx="512">
                  <c:v>7.000000000000001E-4</c:v>
                </c:pt>
                <c:pt idx="513">
                  <c:v>0</c:v>
                </c:pt>
                <c:pt idx="514">
                  <c:v>7.000000000000001E-4</c:v>
                </c:pt>
                <c:pt idx="515">
                  <c:v>7.000000000000001E-4</c:v>
                </c:pt>
                <c:pt idx="516">
                  <c:v>7.000000000000001E-4</c:v>
                </c:pt>
                <c:pt idx="517">
                  <c:v>7.000000000000001E-4</c:v>
                </c:pt>
                <c:pt idx="518">
                  <c:v>7.000000000000001E-4</c:v>
                </c:pt>
                <c:pt idx="519">
                  <c:v>7.000000000000001E-4</c:v>
                </c:pt>
                <c:pt idx="520">
                  <c:v>0</c:v>
                </c:pt>
                <c:pt idx="521">
                  <c:v>7.000000000000001E-4</c:v>
                </c:pt>
                <c:pt idx="522">
                  <c:v>7.000000000000001E-4</c:v>
                </c:pt>
                <c:pt idx="523">
                  <c:v>7.000000000000001E-4</c:v>
                </c:pt>
                <c:pt idx="524">
                  <c:v>7.000000000000001E-4</c:v>
                </c:pt>
                <c:pt idx="525">
                  <c:v>7.000000000000001E-4</c:v>
                </c:pt>
                <c:pt idx="526">
                  <c:v>7.000000000000001E-4</c:v>
                </c:pt>
                <c:pt idx="527">
                  <c:v>7.000000000000001E-4</c:v>
                </c:pt>
                <c:pt idx="528">
                  <c:v>7.000000000000001E-4</c:v>
                </c:pt>
                <c:pt idx="529">
                  <c:v>7.000000000000001E-4</c:v>
                </c:pt>
                <c:pt idx="530">
                  <c:v>7.000000000000001E-4</c:v>
                </c:pt>
                <c:pt idx="531">
                  <c:v>7.000000000000001E-4</c:v>
                </c:pt>
                <c:pt idx="532">
                  <c:v>6.0000000000000006E-4</c:v>
                </c:pt>
                <c:pt idx="533">
                  <c:v>6.0000000000000006E-4</c:v>
                </c:pt>
                <c:pt idx="534">
                  <c:v>6.0000000000000006E-4</c:v>
                </c:pt>
                <c:pt idx="535">
                  <c:v>6.0000000000000006E-4</c:v>
                </c:pt>
                <c:pt idx="536">
                  <c:v>6.0000000000000006E-4</c:v>
                </c:pt>
                <c:pt idx="537">
                  <c:v>0</c:v>
                </c:pt>
                <c:pt idx="538">
                  <c:v>6.0000000000000006E-4</c:v>
                </c:pt>
                <c:pt idx="539">
                  <c:v>6.0000000000000006E-4</c:v>
                </c:pt>
                <c:pt idx="540">
                  <c:v>6.0000000000000006E-4</c:v>
                </c:pt>
                <c:pt idx="541">
                  <c:v>6.0000000000000006E-4</c:v>
                </c:pt>
                <c:pt idx="542">
                  <c:v>6.0000000000000006E-4</c:v>
                </c:pt>
                <c:pt idx="543">
                  <c:v>6.0000000000000006E-4</c:v>
                </c:pt>
                <c:pt idx="544">
                  <c:v>6.0000000000000006E-4</c:v>
                </c:pt>
                <c:pt idx="545">
                  <c:v>6.0000000000000006E-4</c:v>
                </c:pt>
                <c:pt idx="546">
                  <c:v>6.0000000000000006E-4</c:v>
                </c:pt>
                <c:pt idx="547">
                  <c:v>0</c:v>
                </c:pt>
                <c:pt idx="548">
                  <c:v>6.0000000000000006E-4</c:v>
                </c:pt>
                <c:pt idx="549">
                  <c:v>6.0000000000000006E-4</c:v>
                </c:pt>
                <c:pt idx="550">
                  <c:v>6.0000000000000006E-4</c:v>
                </c:pt>
                <c:pt idx="551">
                  <c:v>6.0000000000000006E-4</c:v>
                </c:pt>
                <c:pt idx="552">
                  <c:v>6.0000000000000006E-4</c:v>
                </c:pt>
                <c:pt idx="553">
                  <c:v>6.0000000000000006E-4</c:v>
                </c:pt>
                <c:pt idx="554">
                  <c:v>6.0000000000000006E-4</c:v>
                </c:pt>
                <c:pt idx="555">
                  <c:v>6.0000000000000006E-4</c:v>
                </c:pt>
                <c:pt idx="556">
                  <c:v>6.0000000000000006E-4</c:v>
                </c:pt>
                <c:pt idx="557">
                  <c:v>0</c:v>
                </c:pt>
                <c:pt idx="558">
                  <c:v>6.0000000000000006E-4</c:v>
                </c:pt>
                <c:pt idx="559">
                  <c:v>6.0000000000000006E-4</c:v>
                </c:pt>
                <c:pt idx="560">
                  <c:v>0</c:v>
                </c:pt>
                <c:pt idx="561">
                  <c:v>6.0000000000000006E-4</c:v>
                </c:pt>
                <c:pt idx="562">
                  <c:v>6.0000000000000006E-4</c:v>
                </c:pt>
                <c:pt idx="563">
                  <c:v>6.0000000000000006E-4</c:v>
                </c:pt>
                <c:pt idx="564">
                  <c:v>6.0000000000000006E-4</c:v>
                </c:pt>
                <c:pt idx="565">
                  <c:v>6.0000000000000006E-4</c:v>
                </c:pt>
                <c:pt idx="566">
                  <c:v>6.0000000000000006E-4</c:v>
                </c:pt>
                <c:pt idx="567">
                  <c:v>6.0000000000000006E-4</c:v>
                </c:pt>
                <c:pt idx="568">
                  <c:v>6.0000000000000006E-4</c:v>
                </c:pt>
                <c:pt idx="569">
                  <c:v>6.0000000000000006E-4</c:v>
                </c:pt>
                <c:pt idx="570">
                  <c:v>6.0000000000000006E-4</c:v>
                </c:pt>
                <c:pt idx="571">
                  <c:v>6.0000000000000006E-4</c:v>
                </c:pt>
                <c:pt idx="572">
                  <c:v>6.0000000000000006E-4</c:v>
                </c:pt>
                <c:pt idx="573">
                  <c:v>6.0000000000000006E-4</c:v>
                </c:pt>
                <c:pt idx="574">
                  <c:v>6.0000000000000006E-4</c:v>
                </c:pt>
                <c:pt idx="575">
                  <c:v>6.0000000000000006E-4</c:v>
                </c:pt>
                <c:pt idx="576">
                  <c:v>6.0000000000000006E-4</c:v>
                </c:pt>
                <c:pt idx="577">
                  <c:v>0</c:v>
                </c:pt>
                <c:pt idx="578">
                  <c:v>6.0000000000000006E-4</c:v>
                </c:pt>
                <c:pt idx="579">
                  <c:v>6.0000000000000006E-4</c:v>
                </c:pt>
                <c:pt idx="580">
                  <c:v>6.0000000000000006E-4</c:v>
                </c:pt>
                <c:pt idx="581">
                  <c:v>6.0000000000000006E-4</c:v>
                </c:pt>
                <c:pt idx="582">
                  <c:v>6.0000000000000006E-4</c:v>
                </c:pt>
                <c:pt idx="583">
                  <c:v>6.0000000000000006E-4</c:v>
                </c:pt>
                <c:pt idx="584">
                  <c:v>0</c:v>
                </c:pt>
                <c:pt idx="585">
                  <c:v>6.0000000000000006E-4</c:v>
                </c:pt>
                <c:pt idx="586">
                  <c:v>6.0000000000000006E-4</c:v>
                </c:pt>
                <c:pt idx="587">
                  <c:v>6.0000000000000006E-4</c:v>
                </c:pt>
                <c:pt idx="588">
                  <c:v>0</c:v>
                </c:pt>
                <c:pt idx="589">
                  <c:v>6.0000000000000006E-4</c:v>
                </c:pt>
                <c:pt idx="590">
                  <c:v>6.0000000000000006E-4</c:v>
                </c:pt>
                <c:pt idx="591">
                  <c:v>0</c:v>
                </c:pt>
                <c:pt idx="592">
                  <c:v>6.0000000000000006E-4</c:v>
                </c:pt>
                <c:pt idx="593">
                  <c:v>6.0000000000000006E-4</c:v>
                </c:pt>
                <c:pt idx="594">
                  <c:v>6.0000000000000006E-4</c:v>
                </c:pt>
                <c:pt idx="595">
                  <c:v>6.0000000000000006E-4</c:v>
                </c:pt>
                <c:pt idx="596">
                  <c:v>6.0000000000000006E-4</c:v>
                </c:pt>
                <c:pt idx="597">
                  <c:v>6.0000000000000006E-4</c:v>
                </c:pt>
                <c:pt idx="598">
                  <c:v>0</c:v>
                </c:pt>
                <c:pt idx="599">
                  <c:v>6.0000000000000006E-4</c:v>
                </c:pt>
                <c:pt idx="600">
                  <c:v>6.0000000000000006E-4</c:v>
                </c:pt>
                <c:pt idx="601">
                  <c:v>0</c:v>
                </c:pt>
                <c:pt idx="602">
                  <c:v>6.0000000000000006E-4</c:v>
                </c:pt>
                <c:pt idx="603">
                  <c:v>6.0000000000000006E-4</c:v>
                </c:pt>
                <c:pt idx="604">
                  <c:v>6.0000000000000006E-4</c:v>
                </c:pt>
                <c:pt idx="605">
                  <c:v>6.0000000000000006E-4</c:v>
                </c:pt>
                <c:pt idx="606">
                  <c:v>6.0000000000000006E-4</c:v>
                </c:pt>
                <c:pt idx="607">
                  <c:v>6.0000000000000006E-4</c:v>
                </c:pt>
                <c:pt idx="608">
                  <c:v>0</c:v>
                </c:pt>
                <c:pt idx="609">
                  <c:v>6.0000000000000006E-4</c:v>
                </c:pt>
                <c:pt idx="610">
                  <c:v>6.0000000000000006E-4</c:v>
                </c:pt>
                <c:pt idx="611">
                  <c:v>6.0000000000000006E-4</c:v>
                </c:pt>
                <c:pt idx="612">
                  <c:v>0</c:v>
                </c:pt>
                <c:pt idx="613">
                  <c:v>6.0000000000000006E-4</c:v>
                </c:pt>
                <c:pt idx="614">
                  <c:v>6.0000000000000006E-4</c:v>
                </c:pt>
                <c:pt idx="615">
                  <c:v>0</c:v>
                </c:pt>
                <c:pt idx="616">
                  <c:v>6.0000000000000006E-4</c:v>
                </c:pt>
                <c:pt idx="617">
                  <c:v>6.0000000000000006E-4</c:v>
                </c:pt>
                <c:pt idx="618">
                  <c:v>0</c:v>
                </c:pt>
                <c:pt idx="619">
                  <c:v>6.0000000000000006E-4</c:v>
                </c:pt>
                <c:pt idx="620">
                  <c:v>6.0000000000000006E-4</c:v>
                </c:pt>
                <c:pt idx="621">
                  <c:v>6.0000000000000006E-4</c:v>
                </c:pt>
                <c:pt idx="622">
                  <c:v>6.0000000000000006E-4</c:v>
                </c:pt>
                <c:pt idx="623">
                  <c:v>6.0000000000000006E-4</c:v>
                </c:pt>
                <c:pt idx="624">
                  <c:v>6.0000000000000006E-4</c:v>
                </c:pt>
                <c:pt idx="625">
                  <c:v>0</c:v>
                </c:pt>
                <c:pt idx="626">
                  <c:v>6.0000000000000006E-4</c:v>
                </c:pt>
                <c:pt idx="627">
                  <c:v>6.0000000000000006E-4</c:v>
                </c:pt>
                <c:pt idx="628">
                  <c:v>0</c:v>
                </c:pt>
                <c:pt idx="629">
                  <c:v>6.0000000000000006E-4</c:v>
                </c:pt>
                <c:pt idx="630">
                  <c:v>6.0000000000000006E-4</c:v>
                </c:pt>
                <c:pt idx="631">
                  <c:v>6.0000000000000006E-4</c:v>
                </c:pt>
                <c:pt idx="632">
                  <c:v>0</c:v>
                </c:pt>
                <c:pt idx="633">
                  <c:v>6.0000000000000006E-4</c:v>
                </c:pt>
                <c:pt idx="634">
                  <c:v>6.0000000000000006E-4</c:v>
                </c:pt>
                <c:pt idx="635">
                  <c:v>0</c:v>
                </c:pt>
                <c:pt idx="636">
                  <c:v>6.0000000000000006E-4</c:v>
                </c:pt>
                <c:pt idx="637">
                  <c:v>6.0000000000000006E-4</c:v>
                </c:pt>
                <c:pt idx="638">
                  <c:v>6.0000000000000006E-4</c:v>
                </c:pt>
                <c:pt idx="639">
                  <c:v>0</c:v>
                </c:pt>
                <c:pt idx="640">
                  <c:v>6.0000000000000006E-4</c:v>
                </c:pt>
                <c:pt idx="641">
                  <c:v>6.0000000000000006E-4</c:v>
                </c:pt>
                <c:pt idx="642">
                  <c:v>0</c:v>
                </c:pt>
                <c:pt idx="643">
                  <c:v>6.0000000000000006E-4</c:v>
                </c:pt>
                <c:pt idx="644">
                  <c:v>6.0000000000000006E-4</c:v>
                </c:pt>
                <c:pt idx="645">
                  <c:v>6.0000000000000006E-4</c:v>
                </c:pt>
                <c:pt idx="646">
                  <c:v>0</c:v>
                </c:pt>
                <c:pt idx="647">
                  <c:v>6.0000000000000006E-4</c:v>
                </c:pt>
                <c:pt idx="648">
                  <c:v>6.0000000000000006E-4</c:v>
                </c:pt>
                <c:pt idx="649">
                  <c:v>0</c:v>
                </c:pt>
                <c:pt idx="650">
                  <c:v>6.0000000000000006E-4</c:v>
                </c:pt>
                <c:pt idx="651">
                  <c:v>6.0000000000000006E-4</c:v>
                </c:pt>
                <c:pt idx="652">
                  <c:v>6.0000000000000006E-4</c:v>
                </c:pt>
                <c:pt idx="653">
                  <c:v>0</c:v>
                </c:pt>
                <c:pt idx="654">
                  <c:v>6.0000000000000006E-4</c:v>
                </c:pt>
                <c:pt idx="655">
                  <c:v>6.0000000000000006E-4</c:v>
                </c:pt>
                <c:pt idx="656">
                  <c:v>0</c:v>
                </c:pt>
                <c:pt idx="657">
                  <c:v>5.0000000000000001E-4</c:v>
                </c:pt>
                <c:pt idx="658">
                  <c:v>5.0000000000000001E-4</c:v>
                </c:pt>
                <c:pt idx="659">
                  <c:v>5.0000000000000001E-4</c:v>
                </c:pt>
                <c:pt idx="660">
                  <c:v>0</c:v>
                </c:pt>
                <c:pt idx="661">
                  <c:v>5.0000000000000001E-4</c:v>
                </c:pt>
                <c:pt idx="662">
                  <c:v>5.0000000000000001E-4</c:v>
                </c:pt>
                <c:pt idx="663">
                  <c:v>0</c:v>
                </c:pt>
                <c:pt idx="664">
                  <c:v>5.0000000000000001E-4</c:v>
                </c:pt>
                <c:pt idx="665">
                  <c:v>5.0000000000000001E-4</c:v>
                </c:pt>
                <c:pt idx="666">
                  <c:v>0</c:v>
                </c:pt>
                <c:pt idx="667">
                  <c:v>5.0000000000000001E-4</c:v>
                </c:pt>
                <c:pt idx="668">
                  <c:v>6.0000000000000006E-4</c:v>
                </c:pt>
                <c:pt idx="669">
                  <c:v>6.0000000000000006E-4</c:v>
                </c:pt>
                <c:pt idx="670">
                  <c:v>0</c:v>
                </c:pt>
                <c:pt idx="671">
                  <c:v>6.0000000000000006E-4</c:v>
                </c:pt>
                <c:pt idx="672">
                  <c:v>6.0000000000000006E-4</c:v>
                </c:pt>
                <c:pt idx="673">
                  <c:v>0</c:v>
                </c:pt>
                <c:pt idx="674">
                  <c:v>6.0000000000000006E-4</c:v>
                </c:pt>
                <c:pt idx="675">
                  <c:v>6.0000000000000006E-4</c:v>
                </c:pt>
                <c:pt idx="676">
                  <c:v>0</c:v>
                </c:pt>
                <c:pt idx="677">
                  <c:v>6.0000000000000006E-4</c:v>
                </c:pt>
                <c:pt idx="678">
                  <c:v>6.0000000000000006E-4</c:v>
                </c:pt>
                <c:pt idx="679">
                  <c:v>6.0000000000000006E-4</c:v>
                </c:pt>
                <c:pt idx="680">
                  <c:v>0</c:v>
                </c:pt>
                <c:pt idx="681">
                  <c:v>6.0000000000000006E-4</c:v>
                </c:pt>
                <c:pt idx="682">
                  <c:v>6.0000000000000006E-4</c:v>
                </c:pt>
                <c:pt idx="683">
                  <c:v>0</c:v>
                </c:pt>
                <c:pt idx="684">
                  <c:v>6.0000000000000006E-4</c:v>
                </c:pt>
                <c:pt idx="685">
                  <c:v>6.0000000000000006E-4</c:v>
                </c:pt>
                <c:pt idx="686">
                  <c:v>6.0000000000000006E-4</c:v>
                </c:pt>
                <c:pt idx="687">
                  <c:v>0</c:v>
                </c:pt>
                <c:pt idx="688">
                  <c:v>6.0000000000000006E-4</c:v>
                </c:pt>
                <c:pt idx="689">
                  <c:v>6.0000000000000006E-4</c:v>
                </c:pt>
                <c:pt idx="690">
                  <c:v>0</c:v>
                </c:pt>
                <c:pt idx="691">
                  <c:v>6.0000000000000006E-4</c:v>
                </c:pt>
                <c:pt idx="692">
                  <c:v>6.0000000000000006E-4</c:v>
                </c:pt>
                <c:pt idx="693">
                  <c:v>0</c:v>
                </c:pt>
                <c:pt idx="694">
                  <c:v>6.0000000000000006E-4</c:v>
                </c:pt>
                <c:pt idx="695">
                  <c:v>7.000000000000001E-4</c:v>
                </c:pt>
                <c:pt idx="696">
                  <c:v>6.0000000000000006E-4</c:v>
                </c:pt>
                <c:pt idx="697">
                  <c:v>6.0000000000000006E-4</c:v>
                </c:pt>
                <c:pt idx="698">
                  <c:v>6.0000000000000006E-4</c:v>
                </c:pt>
                <c:pt idx="699">
                  <c:v>6.0000000000000006E-4</c:v>
                </c:pt>
                <c:pt idx="700">
                  <c:v>6.0000000000000006E-4</c:v>
                </c:pt>
                <c:pt idx="701">
                  <c:v>7.000000000000001E-4</c:v>
                </c:pt>
                <c:pt idx="702">
                  <c:v>7.000000000000001E-4</c:v>
                </c:pt>
                <c:pt idx="703">
                  <c:v>0</c:v>
                </c:pt>
                <c:pt idx="704">
                  <c:v>7.000000000000001E-4</c:v>
                </c:pt>
                <c:pt idx="705">
                  <c:v>7.000000000000001E-4</c:v>
                </c:pt>
                <c:pt idx="706">
                  <c:v>0</c:v>
                </c:pt>
                <c:pt idx="707">
                  <c:v>7.000000000000001E-4</c:v>
                </c:pt>
                <c:pt idx="708">
                  <c:v>7.000000000000001E-4</c:v>
                </c:pt>
                <c:pt idx="709">
                  <c:v>7.000000000000001E-4</c:v>
                </c:pt>
                <c:pt idx="710">
                  <c:v>7.000000000000001E-4</c:v>
                </c:pt>
                <c:pt idx="711">
                  <c:v>7.000000000000001E-4</c:v>
                </c:pt>
                <c:pt idx="712">
                  <c:v>7.000000000000001E-4</c:v>
                </c:pt>
                <c:pt idx="713">
                  <c:v>7.000000000000001E-4</c:v>
                </c:pt>
                <c:pt idx="714">
                  <c:v>7.000000000000001E-4</c:v>
                </c:pt>
                <c:pt idx="715">
                  <c:v>8.0000000000000004E-4</c:v>
                </c:pt>
                <c:pt idx="716">
                  <c:v>0</c:v>
                </c:pt>
                <c:pt idx="717">
                  <c:v>8.0000000000000004E-4</c:v>
                </c:pt>
                <c:pt idx="718">
                  <c:v>8.0000000000000004E-4</c:v>
                </c:pt>
                <c:pt idx="719">
                  <c:v>0</c:v>
                </c:pt>
                <c:pt idx="720">
                  <c:v>8.0000000000000004E-4</c:v>
                </c:pt>
                <c:pt idx="721">
                  <c:v>8.0000000000000004E-4</c:v>
                </c:pt>
                <c:pt idx="722">
                  <c:v>8.0000000000000004E-4</c:v>
                </c:pt>
                <c:pt idx="723">
                  <c:v>8.0000000000000004E-4</c:v>
                </c:pt>
                <c:pt idx="724">
                  <c:v>8.0000000000000004E-4</c:v>
                </c:pt>
                <c:pt idx="725">
                  <c:v>0</c:v>
                </c:pt>
                <c:pt idx="726">
                  <c:v>8.0000000000000004E-4</c:v>
                </c:pt>
                <c:pt idx="727">
                  <c:v>8.9999999999999998E-4</c:v>
                </c:pt>
                <c:pt idx="728">
                  <c:v>8.9999999999999998E-4</c:v>
                </c:pt>
                <c:pt idx="729">
                  <c:v>8.9999999999999998E-4</c:v>
                </c:pt>
                <c:pt idx="730">
                  <c:v>0</c:v>
                </c:pt>
                <c:pt idx="731">
                  <c:v>8.9999999999999998E-4</c:v>
                </c:pt>
                <c:pt idx="732">
                  <c:v>8.9999999999999998E-4</c:v>
                </c:pt>
                <c:pt idx="733">
                  <c:v>0</c:v>
                </c:pt>
                <c:pt idx="734">
                  <c:v>0</c:v>
                </c:pt>
                <c:pt idx="735">
                  <c:v>8.9999999999999998E-4</c:v>
                </c:pt>
                <c:pt idx="736">
                  <c:v>0</c:v>
                </c:pt>
                <c:pt idx="737">
                  <c:v>8.9999999999999998E-4</c:v>
                </c:pt>
                <c:pt idx="738">
                  <c:v>8.9999999999999998E-4</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8.9999999999999998E-4</c:v>
                </c:pt>
                <c:pt idx="761">
                  <c:v>0</c:v>
                </c:pt>
                <c:pt idx="762">
                  <c:v>0</c:v>
                </c:pt>
                <c:pt idx="763">
                  <c:v>0</c:v>
                </c:pt>
                <c:pt idx="764">
                  <c:v>8.9999999999999998E-4</c:v>
                </c:pt>
                <c:pt idx="765">
                  <c:v>8.9999999999999998E-4</c:v>
                </c:pt>
                <c:pt idx="766">
                  <c:v>0</c:v>
                </c:pt>
                <c:pt idx="767">
                  <c:v>0</c:v>
                </c:pt>
                <c:pt idx="768">
                  <c:v>0</c:v>
                </c:pt>
                <c:pt idx="769">
                  <c:v>8.9999999999999998E-4</c:v>
                </c:pt>
                <c:pt idx="770">
                  <c:v>0</c:v>
                </c:pt>
                <c:pt idx="771">
                  <c:v>0</c:v>
                </c:pt>
                <c:pt idx="772">
                  <c:v>8.9999999999999998E-4</c:v>
                </c:pt>
                <c:pt idx="773">
                  <c:v>0</c:v>
                </c:pt>
                <c:pt idx="774">
                  <c:v>0</c:v>
                </c:pt>
                <c:pt idx="775">
                  <c:v>8.9999999999999998E-4</c:v>
                </c:pt>
                <c:pt idx="776">
                  <c:v>0</c:v>
                </c:pt>
                <c:pt idx="777">
                  <c:v>8.9999999999999998E-4</c:v>
                </c:pt>
                <c:pt idx="778">
                  <c:v>0</c:v>
                </c:pt>
                <c:pt idx="779">
                  <c:v>8.0000000000000004E-4</c:v>
                </c:pt>
                <c:pt idx="780">
                  <c:v>8.0000000000000004E-4</c:v>
                </c:pt>
                <c:pt idx="781">
                  <c:v>0</c:v>
                </c:pt>
                <c:pt idx="782">
                  <c:v>8.0000000000000004E-4</c:v>
                </c:pt>
                <c:pt idx="783">
                  <c:v>0</c:v>
                </c:pt>
                <c:pt idx="784">
                  <c:v>0</c:v>
                </c:pt>
                <c:pt idx="785">
                  <c:v>0</c:v>
                </c:pt>
                <c:pt idx="786">
                  <c:v>8.0000000000000004E-4</c:v>
                </c:pt>
                <c:pt idx="787">
                  <c:v>0</c:v>
                </c:pt>
                <c:pt idx="788">
                  <c:v>8.0000000000000004E-4</c:v>
                </c:pt>
                <c:pt idx="789">
                  <c:v>0</c:v>
                </c:pt>
                <c:pt idx="790">
                  <c:v>8.0000000000000004E-4</c:v>
                </c:pt>
                <c:pt idx="791">
                  <c:v>0</c:v>
                </c:pt>
                <c:pt idx="792">
                  <c:v>8.0000000000000004E-4</c:v>
                </c:pt>
                <c:pt idx="793">
                  <c:v>8.0000000000000004E-4</c:v>
                </c:pt>
                <c:pt idx="794">
                  <c:v>0</c:v>
                </c:pt>
                <c:pt idx="795">
                  <c:v>8.0000000000000004E-4</c:v>
                </c:pt>
                <c:pt idx="796">
                  <c:v>8.0000000000000004E-4</c:v>
                </c:pt>
                <c:pt idx="797">
                  <c:v>0</c:v>
                </c:pt>
                <c:pt idx="798">
                  <c:v>8.0000000000000004E-4</c:v>
                </c:pt>
                <c:pt idx="799">
                  <c:v>8.0000000000000004E-4</c:v>
                </c:pt>
                <c:pt idx="800">
                  <c:v>0</c:v>
                </c:pt>
                <c:pt idx="801">
                  <c:v>7.000000000000001E-4</c:v>
                </c:pt>
                <c:pt idx="802">
                  <c:v>7.000000000000001E-4</c:v>
                </c:pt>
                <c:pt idx="803">
                  <c:v>7.000000000000001E-4</c:v>
                </c:pt>
                <c:pt idx="804">
                  <c:v>7.000000000000001E-4</c:v>
                </c:pt>
                <c:pt idx="805">
                  <c:v>7.000000000000001E-4</c:v>
                </c:pt>
                <c:pt idx="806">
                  <c:v>0</c:v>
                </c:pt>
                <c:pt idx="807">
                  <c:v>7.000000000000001E-4</c:v>
                </c:pt>
                <c:pt idx="808">
                  <c:v>7.000000000000001E-4</c:v>
                </c:pt>
                <c:pt idx="809">
                  <c:v>0</c:v>
                </c:pt>
                <c:pt idx="810">
                  <c:v>7.000000000000001E-4</c:v>
                </c:pt>
                <c:pt idx="811">
                  <c:v>7.000000000000001E-4</c:v>
                </c:pt>
                <c:pt idx="812">
                  <c:v>7.000000000000001E-4</c:v>
                </c:pt>
                <c:pt idx="813">
                  <c:v>7.000000000000001E-4</c:v>
                </c:pt>
                <c:pt idx="814">
                  <c:v>7.000000000000001E-4</c:v>
                </c:pt>
                <c:pt idx="815">
                  <c:v>7.000000000000001E-4</c:v>
                </c:pt>
                <c:pt idx="816">
                  <c:v>7.000000000000001E-4</c:v>
                </c:pt>
                <c:pt idx="817">
                  <c:v>7.000000000000001E-4</c:v>
                </c:pt>
                <c:pt idx="818">
                  <c:v>7.000000000000001E-4</c:v>
                </c:pt>
                <c:pt idx="819">
                  <c:v>0</c:v>
                </c:pt>
                <c:pt idx="820">
                  <c:v>7.000000000000001E-4</c:v>
                </c:pt>
                <c:pt idx="821">
                  <c:v>7.000000000000001E-4</c:v>
                </c:pt>
                <c:pt idx="822">
                  <c:v>7.000000000000001E-4</c:v>
                </c:pt>
                <c:pt idx="823">
                  <c:v>7.000000000000001E-4</c:v>
                </c:pt>
                <c:pt idx="824">
                  <c:v>7.000000000000001E-4</c:v>
                </c:pt>
                <c:pt idx="825">
                  <c:v>7.000000000000001E-4</c:v>
                </c:pt>
                <c:pt idx="826">
                  <c:v>7.000000000000001E-4</c:v>
                </c:pt>
                <c:pt idx="827">
                  <c:v>7.000000000000001E-4</c:v>
                </c:pt>
                <c:pt idx="828">
                  <c:v>7.000000000000001E-4</c:v>
                </c:pt>
                <c:pt idx="829">
                  <c:v>7.000000000000001E-4</c:v>
                </c:pt>
                <c:pt idx="830">
                  <c:v>7.000000000000001E-4</c:v>
                </c:pt>
                <c:pt idx="831">
                  <c:v>7.000000000000001E-4</c:v>
                </c:pt>
                <c:pt idx="832">
                  <c:v>7.000000000000001E-4</c:v>
                </c:pt>
                <c:pt idx="833">
                  <c:v>7.000000000000001E-4</c:v>
                </c:pt>
                <c:pt idx="834">
                  <c:v>7.000000000000001E-4</c:v>
                </c:pt>
                <c:pt idx="835">
                  <c:v>7.000000000000001E-4</c:v>
                </c:pt>
                <c:pt idx="836">
                  <c:v>7.000000000000001E-4</c:v>
                </c:pt>
                <c:pt idx="837">
                  <c:v>7.000000000000001E-4</c:v>
                </c:pt>
                <c:pt idx="838">
                  <c:v>7.000000000000001E-4</c:v>
                </c:pt>
                <c:pt idx="839">
                  <c:v>7.000000000000001E-4</c:v>
                </c:pt>
                <c:pt idx="840">
                  <c:v>7.000000000000001E-4</c:v>
                </c:pt>
                <c:pt idx="841">
                  <c:v>7.000000000000001E-4</c:v>
                </c:pt>
                <c:pt idx="842">
                  <c:v>6.0000000000000006E-4</c:v>
                </c:pt>
                <c:pt idx="843">
                  <c:v>6.0000000000000006E-4</c:v>
                </c:pt>
                <c:pt idx="844">
                  <c:v>6.0000000000000006E-4</c:v>
                </c:pt>
                <c:pt idx="845">
                  <c:v>6.0000000000000006E-4</c:v>
                </c:pt>
                <c:pt idx="846">
                  <c:v>6.0000000000000006E-4</c:v>
                </c:pt>
                <c:pt idx="847">
                  <c:v>0</c:v>
                </c:pt>
                <c:pt idx="848">
                  <c:v>6.0000000000000006E-4</c:v>
                </c:pt>
                <c:pt idx="849">
                  <c:v>6.0000000000000006E-4</c:v>
                </c:pt>
                <c:pt idx="850">
                  <c:v>6.0000000000000006E-4</c:v>
                </c:pt>
                <c:pt idx="851">
                  <c:v>6.0000000000000006E-4</c:v>
                </c:pt>
                <c:pt idx="852">
                  <c:v>6.0000000000000006E-4</c:v>
                </c:pt>
                <c:pt idx="853">
                  <c:v>0</c:v>
                </c:pt>
                <c:pt idx="854">
                  <c:v>6.0000000000000006E-4</c:v>
                </c:pt>
                <c:pt idx="855">
                  <c:v>6.0000000000000006E-4</c:v>
                </c:pt>
                <c:pt idx="856">
                  <c:v>6.0000000000000006E-4</c:v>
                </c:pt>
                <c:pt idx="857">
                  <c:v>6.0000000000000006E-4</c:v>
                </c:pt>
                <c:pt idx="858">
                  <c:v>6.0000000000000006E-4</c:v>
                </c:pt>
                <c:pt idx="859">
                  <c:v>0</c:v>
                </c:pt>
                <c:pt idx="860">
                  <c:v>6.0000000000000006E-4</c:v>
                </c:pt>
                <c:pt idx="861">
                  <c:v>6.0000000000000006E-4</c:v>
                </c:pt>
                <c:pt idx="862">
                  <c:v>6.0000000000000006E-4</c:v>
                </c:pt>
                <c:pt idx="863">
                  <c:v>6.0000000000000006E-4</c:v>
                </c:pt>
                <c:pt idx="864">
                  <c:v>6.0000000000000006E-4</c:v>
                </c:pt>
                <c:pt idx="865">
                  <c:v>6.0000000000000006E-4</c:v>
                </c:pt>
                <c:pt idx="866">
                  <c:v>6.0000000000000006E-4</c:v>
                </c:pt>
                <c:pt idx="867">
                  <c:v>6.0000000000000006E-4</c:v>
                </c:pt>
                <c:pt idx="868">
                  <c:v>0</c:v>
                </c:pt>
                <c:pt idx="869">
                  <c:v>6.0000000000000006E-4</c:v>
                </c:pt>
                <c:pt idx="870">
                  <c:v>6.0000000000000006E-4</c:v>
                </c:pt>
                <c:pt idx="871">
                  <c:v>6.0000000000000006E-4</c:v>
                </c:pt>
                <c:pt idx="872">
                  <c:v>6.0000000000000006E-4</c:v>
                </c:pt>
                <c:pt idx="873">
                  <c:v>6.0000000000000006E-4</c:v>
                </c:pt>
                <c:pt idx="874">
                  <c:v>0</c:v>
                </c:pt>
                <c:pt idx="875">
                  <c:v>6.0000000000000006E-4</c:v>
                </c:pt>
                <c:pt idx="876">
                  <c:v>6.0000000000000006E-4</c:v>
                </c:pt>
                <c:pt idx="877">
                  <c:v>0</c:v>
                </c:pt>
                <c:pt idx="878">
                  <c:v>6.0000000000000006E-4</c:v>
                </c:pt>
                <c:pt idx="879">
                  <c:v>6.0000000000000006E-4</c:v>
                </c:pt>
                <c:pt idx="880">
                  <c:v>6.0000000000000006E-4</c:v>
                </c:pt>
                <c:pt idx="881">
                  <c:v>6.0000000000000006E-4</c:v>
                </c:pt>
                <c:pt idx="882">
                  <c:v>6.0000000000000006E-4</c:v>
                </c:pt>
                <c:pt idx="883">
                  <c:v>6.0000000000000006E-4</c:v>
                </c:pt>
                <c:pt idx="884">
                  <c:v>6.0000000000000006E-4</c:v>
                </c:pt>
                <c:pt idx="885">
                  <c:v>6.0000000000000006E-4</c:v>
                </c:pt>
                <c:pt idx="886">
                  <c:v>6.0000000000000006E-4</c:v>
                </c:pt>
                <c:pt idx="887">
                  <c:v>6.0000000000000006E-4</c:v>
                </c:pt>
                <c:pt idx="888">
                  <c:v>6.0000000000000006E-4</c:v>
                </c:pt>
                <c:pt idx="889">
                  <c:v>6.0000000000000006E-4</c:v>
                </c:pt>
                <c:pt idx="890">
                  <c:v>6.0000000000000006E-4</c:v>
                </c:pt>
                <c:pt idx="891">
                  <c:v>6.0000000000000006E-4</c:v>
                </c:pt>
                <c:pt idx="892">
                  <c:v>6.0000000000000006E-4</c:v>
                </c:pt>
                <c:pt idx="893">
                  <c:v>6.0000000000000006E-4</c:v>
                </c:pt>
                <c:pt idx="894">
                  <c:v>6.0000000000000006E-4</c:v>
                </c:pt>
                <c:pt idx="895">
                  <c:v>6.0000000000000006E-4</c:v>
                </c:pt>
                <c:pt idx="896">
                  <c:v>6.0000000000000006E-4</c:v>
                </c:pt>
                <c:pt idx="897">
                  <c:v>6.0000000000000006E-4</c:v>
                </c:pt>
                <c:pt idx="898">
                  <c:v>6.0000000000000006E-4</c:v>
                </c:pt>
                <c:pt idx="899">
                  <c:v>6.0000000000000006E-4</c:v>
                </c:pt>
                <c:pt idx="900">
                  <c:v>6.0000000000000006E-4</c:v>
                </c:pt>
                <c:pt idx="901">
                  <c:v>6.0000000000000006E-4</c:v>
                </c:pt>
                <c:pt idx="902">
                  <c:v>6.0000000000000006E-4</c:v>
                </c:pt>
                <c:pt idx="903">
                  <c:v>6.0000000000000006E-4</c:v>
                </c:pt>
                <c:pt idx="904">
                  <c:v>6.0000000000000006E-4</c:v>
                </c:pt>
                <c:pt idx="905">
                  <c:v>6.0000000000000006E-4</c:v>
                </c:pt>
                <c:pt idx="906">
                  <c:v>6.0000000000000006E-4</c:v>
                </c:pt>
                <c:pt idx="907">
                  <c:v>6.0000000000000006E-4</c:v>
                </c:pt>
                <c:pt idx="908">
                  <c:v>6.0000000000000006E-4</c:v>
                </c:pt>
                <c:pt idx="909">
                  <c:v>0</c:v>
                </c:pt>
                <c:pt idx="910">
                  <c:v>6.0000000000000006E-4</c:v>
                </c:pt>
                <c:pt idx="911">
                  <c:v>6.0000000000000006E-4</c:v>
                </c:pt>
                <c:pt idx="912">
                  <c:v>6.0000000000000006E-4</c:v>
                </c:pt>
                <c:pt idx="913">
                  <c:v>6.0000000000000006E-4</c:v>
                </c:pt>
                <c:pt idx="914">
                  <c:v>6.0000000000000006E-4</c:v>
                </c:pt>
                <c:pt idx="915">
                  <c:v>6.0000000000000006E-4</c:v>
                </c:pt>
                <c:pt idx="916">
                  <c:v>6.0000000000000006E-4</c:v>
                </c:pt>
                <c:pt idx="917">
                  <c:v>6.0000000000000006E-4</c:v>
                </c:pt>
                <c:pt idx="918">
                  <c:v>6.0000000000000006E-4</c:v>
                </c:pt>
                <c:pt idx="919">
                  <c:v>6.0000000000000006E-4</c:v>
                </c:pt>
                <c:pt idx="920">
                  <c:v>6.0000000000000006E-4</c:v>
                </c:pt>
                <c:pt idx="921">
                  <c:v>6.0000000000000006E-4</c:v>
                </c:pt>
                <c:pt idx="922">
                  <c:v>6.0000000000000006E-4</c:v>
                </c:pt>
                <c:pt idx="923">
                  <c:v>6.0000000000000006E-4</c:v>
                </c:pt>
                <c:pt idx="924">
                  <c:v>6.0000000000000006E-4</c:v>
                </c:pt>
                <c:pt idx="925">
                  <c:v>6.0000000000000006E-4</c:v>
                </c:pt>
                <c:pt idx="926">
                  <c:v>6.0000000000000006E-4</c:v>
                </c:pt>
                <c:pt idx="927">
                  <c:v>6.0000000000000006E-4</c:v>
                </c:pt>
                <c:pt idx="928">
                  <c:v>0</c:v>
                </c:pt>
                <c:pt idx="929">
                  <c:v>6.0000000000000006E-4</c:v>
                </c:pt>
                <c:pt idx="930">
                  <c:v>6.0000000000000006E-4</c:v>
                </c:pt>
                <c:pt idx="931">
                  <c:v>6.0000000000000006E-4</c:v>
                </c:pt>
                <c:pt idx="932">
                  <c:v>6.0000000000000006E-4</c:v>
                </c:pt>
                <c:pt idx="933">
                  <c:v>6.0000000000000006E-4</c:v>
                </c:pt>
                <c:pt idx="934">
                  <c:v>6.0000000000000006E-4</c:v>
                </c:pt>
                <c:pt idx="935">
                  <c:v>0</c:v>
                </c:pt>
                <c:pt idx="936">
                  <c:v>6.0000000000000006E-4</c:v>
                </c:pt>
                <c:pt idx="937">
                  <c:v>6.0000000000000006E-4</c:v>
                </c:pt>
                <c:pt idx="938">
                  <c:v>6.0000000000000006E-4</c:v>
                </c:pt>
                <c:pt idx="939">
                  <c:v>6.0000000000000006E-4</c:v>
                </c:pt>
                <c:pt idx="940">
                  <c:v>6.0000000000000006E-4</c:v>
                </c:pt>
                <c:pt idx="941">
                  <c:v>6.0000000000000006E-4</c:v>
                </c:pt>
                <c:pt idx="942">
                  <c:v>0</c:v>
                </c:pt>
                <c:pt idx="943">
                  <c:v>6.0000000000000006E-4</c:v>
                </c:pt>
                <c:pt idx="944">
                  <c:v>6.0000000000000006E-4</c:v>
                </c:pt>
                <c:pt idx="945">
                  <c:v>0</c:v>
                </c:pt>
                <c:pt idx="946">
                  <c:v>6.0000000000000006E-4</c:v>
                </c:pt>
                <c:pt idx="947">
                  <c:v>6.0000000000000006E-4</c:v>
                </c:pt>
                <c:pt idx="948">
                  <c:v>6.0000000000000006E-4</c:v>
                </c:pt>
                <c:pt idx="949">
                  <c:v>0</c:v>
                </c:pt>
                <c:pt idx="950">
                  <c:v>6.0000000000000006E-4</c:v>
                </c:pt>
                <c:pt idx="951">
                  <c:v>6.0000000000000006E-4</c:v>
                </c:pt>
                <c:pt idx="952">
                  <c:v>6.0000000000000006E-4</c:v>
                </c:pt>
                <c:pt idx="953">
                  <c:v>6.0000000000000006E-4</c:v>
                </c:pt>
                <c:pt idx="954">
                  <c:v>6.0000000000000006E-4</c:v>
                </c:pt>
                <c:pt idx="955">
                  <c:v>0</c:v>
                </c:pt>
                <c:pt idx="956">
                  <c:v>6.0000000000000006E-4</c:v>
                </c:pt>
                <c:pt idx="957">
                  <c:v>6.0000000000000006E-4</c:v>
                </c:pt>
                <c:pt idx="958">
                  <c:v>6.0000000000000006E-4</c:v>
                </c:pt>
                <c:pt idx="959">
                  <c:v>6.0000000000000006E-4</c:v>
                </c:pt>
                <c:pt idx="960">
                  <c:v>6.0000000000000006E-4</c:v>
                </c:pt>
                <c:pt idx="961">
                  <c:v>6.0000000000000006E-4</c:v>
                </c:pt>
                <c:pt idx="962">
                  <c:v>6.0000000000000006E-4</c:v>
                </c:pt>
                <c:pt idx="963">
                  <c:v>6.0000000000000006E-4</c:v>
                </c:pt>
                <c:pt idx="964">
                  <c:v>6.0000000000000006E-4</c:v>
                </c:pt>
                <c:pt idx="965">
                  <c:v>6.0000000000000006E-4</c:v>
                </c:pt>
                <c:pt idx="966">
                  <c:v>6.0000000000000006E-4</c:v>
                </c:pt>
                <c:pt idx="967">
                  <c:v>6.0000000000000006E-4</c:v>
                </c:pt>
                <c:pt idx="968">
                  <c:v>6.0000000000000006E-4</c:v>
                </c:pt>
                <c:pt idx="969">
                  <c:v>6.0000000000000006E-4</c:v>
                </c:pt>
                <c:pt idx="970">
                  <c:v>6.0000000000000006E-4</c:v>
                </c:pt>
                <c:pt idx="971">
                  <c:v>6.0000000000000006E-4</c:v>
                </c:pt>
                <c:pt idx="972">
                  <c:v>6.0000000000000006E-4</c:v>
                </c:pt>
                <c:pt idx="973">
                  <c:v>6.0000000000000006E-4</c:v>
                </c:pt>
                <c:pt idx="974">
                  <c:v>0</c:v>
                </c:pt>
                <c:pt idx="975">
                  <c:v>6.0000000000000006E-4</c:v>
                </c:pt>
                <c:pt idx="976">
                  <c:v>6.0000000000000006E-4</c:v>
                </c:pt>
                <c:pt idx="977">
                  <c:v>0</c:v>
                </c:pt>
                <c:pt idx="978">
                  <c:v>6.0000000000000006E-4</c:v>
                </c:pt>
                <c:pt idx="979">
                  <c:v>6.0000000000000006E-4</c:v>
                </c:pt>
                <c:pt idx="980">
                  <c:v>7.000000000000001E-4</c:v>
                </c:pt>
                <c:pt idx="981">
                  <c:v>7.000000000000001E-4</c:v>
                </c:pt>
                <c:pt idx="982">
                  <c:v>7.000000000000001E-4</c:v>
                </c:pt>
                <c:pt idx="983">
                  <c:v>7.000000000000001E-4</c:v>
                </c:pt>
                <c:pt idx="984">
                  <c:v>7.000000000000001E-4</c:v>
                </c:pt>
                <c:pt idx="985">
                  <c:v>7.000000000000001E-4</c:v>
                </c:pt>
                <c:pt idx="986">
                  <c:v>7.000000000000001E-4</c:v>
                </c:pt>
                <c:pt idx="987">
                  <c:v>0</c:v>
                </c:pt>
                <c:pt idx="988">
                  <c:v>7.000000000000001E-4</c:v>
                </c:pt>
                <c:pt idx="989">
                  <c:v>7.000000000000001E-4</c:v>
                </c:pt>
                <c:pt idx="990">
                  <c:v>0</c:v>
                </c:pt>
                <c:pt idx="991">
                  <c:v>8.0000000000000004E-4</c:v>
                </c:pt>
                <c:pt idx="992">
                  <c:v>8.0000000000000004E-4</c:v>
                </c:pt>
                <c:pt idx="993">
                  <c:v>0</c:v>
                </c:pt>
                <c:pt idx="994">
                  <c:v>8.0000000000000004E-4</c:v>
                </c:pt>
                <c:pt idx="995">
                  <c:v>8.0000000000000004E-4</c:v>
                </c:pt>
                <c:pt idx="996">
                  <c:v>0</c:v>
                </c:pt>
                <c:pt idx="997">
                  <c:v>8.0000000000000004E-4</c:v>
                </c:pt>
                <c:pt idx="998">
                  <c:v>8.0000000000000004E-4</c:v>
                </c:pt>
                <c:pt idx="999">
                  <c:v>8.0000000000000004E-4</c:v>
                </c:pt>
                <c:pt idx="1000">
                  <c:v>8.9999999999999998E-4</c:v>
                </c:pt>
                <c:pt idx="1001">
                  <c:v>8.9999999999999998E-4</c:v>
                </c:pt>
                <c:pt idx="1002">
                  <c:v>8.9999999999999998E-4</c:v>
                </c:pt>
                <c:pt idx="1003">
                  <c:v>8.9999999999999998E-4</c:v>
                </c:pt>
                <c:pt idx="1004">
                  <c:v>8.9999999999999998E-4</c:v>
                </c:pt>
                <c:pt idx="1005">
                  <c:v>8.9999999999999998E-4</c:v>
                </c:pt>
                <c:pt idx="1006">
                  <c:v>0</c:v>
                </c:pt>
                <c:pt idx="1007">
                  <c:v>0</c:v>
                </c:pt>
                <c:pt idx="1008">
                  <c:v>8.9999999999999998E-4</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8.0000000000000004E-4</c:v>
                </c:pt>
                <c:pt idx="1080">
                  <c:v>0</c:v>
                </c:pt>
                <c:pt idx="1081">
                  <c:v>0</c:v>
                </c:pt>
                <c:pt idx="1082">
                  <c:v>0</c:v>
                </c:pt>
                <c:pt idx="1083">
                  <c:v>0</c:v>
                </c:pt>
                <c:pt idx="1084">
                  <c:v>0</c:v>
                </c:pt>
                <c:pt idx="1085">
                  <c:v>0</c:v>
                </c:pt>
                <c:pt idx="1086">
                  <c:v>0</c:v>
                </c:pt>
                <c:pt idx="1087">
                  <c:v>0</c:v>
                </c:pt>
                <c:pt idx="1088">
                  <c:v>0</c:v>
                </c:pt>
                <c:pt idx="1089">
                  <c:v>8.0000000000000004E-4</c:v>
                </c:pt>
                <c:pt idx="1090">
                  <c:v>0</c:v>
                </c:pt>
                <c:pt idx="1091">
                  <c:v>8.0000000000000004E-4</c:v>
                </c:pt>
                <c:pt idx="1092">
                  <c:v>8.0000000000000004E-4</c:v>
                </c:pt>
                <c:pt idx="1093">
                  <c:v>0</c:v>
                </c:pt>
                <c:pt idx="1094">
                  <c:v>8.0000000000000004E-4</c:v>
                </c:pt>
                <c:pt idx="1095">
                  <c:v>8.0000000000000004E-4</c:v>
                </c:pt>
                <c:pt idx="1096">
                  <c:v>0</c:v>
                </c:pt>
                <c:pt idx="1097">
                  <c:v>8.0000000000000004E-4</c:v>
                </c:pt>
                <c:pt idx="1098">
                  <c:v>8.0000000000000004E-4</c:v>
                </c:pt>
                <c:pt idx="1099">
                  <c:v>0</c:v>
                </c:pt>
                <c:pt idx="1100">
                  <c:v>8.0000000000000004E-4</c:v>
                </c:pt>
                <c:pt idx="1101">
                  <c:v>8.0000000000000004E-4</c:v>
                </c:pt>
                <c:pt idx="1102">
                  <c:v>7.000000000000001E-4</c:v>
                </c:pt>
                <c:pt idx="1103">
                  <c:v>7.000000000000001E-4</c:v>
                </c:pt>
                <c:pt idx="1104">
                  <c:v>7.000000000000001E-4</c:v>
                </c:pt>
                <c:pt idx="1105">
                  <c:v>7.000000000000001E-4</c:v>
                </c:pt>
                <c:pt idx="1106">
                  <c:v>7.000000000000001E-4</c:v>
                </c:pt>
                <c:pt idx="1107">
                  <c:v>7.000000000000001E-4</c:v>
                </c:pt>
                <c:pt idx="1108">
                  <c:v>7.000000000000001E-4</c:v>
                </c:pt>
                <c:pt idx="1109">
                  <c:v>0</c:v>
                </c:pt>
                <c:pt idx="1110">
                  <c:v>7.000000000000001E-4</c:v>
                </c:pt>
                <c:pt idx="1111">
                  <c:v>7.000000000000001E-4</c:v>
                </c:pt>
                <c:pt idx="1112">
                  <c:v>7.000000000000001E-4</c:v>
                </c:pt>
                <c:pt idx="1113">
                  <c:v>7.000000000000001E-4</c:v>
                </c:pt>
                <c:pt idx="1114">
                  <c:v>7.000000000000001E-4</c:v>
                </c:pt>
                <c:pt idx="1115">
                  <c:v>7.000000000000001E-4</c:v>
                </c:pt>
                <c:pt idx="1116">
                  <c:v>7.000000000000001E-4</c:v>
                </c:pt>
                <c:pt idx="1117">
                  <c:v>7.000000000000001E-4</c:v>
                </c:pt>
                <c:pt idx="1118">
                  <c:v>7.000000000000001E-4</c:v>
                </c:pt>
                <c:pt idx="1119">
                  <c:v>7.000000000000001E-4</c:v>
                </c:pt>
                <c:pt idx="1120">
                  <c:v>7.000000000000001E-4</c:v>
                </c:pt>
                <c:pt idx="1121">
                  <c:v>7.000000000000001E-4</c:v>
                </c:pt>
                <c:pt idx="1122">
                  <c:v>7.000000000000001E-4</c:v>
                </c:pt>
                <c:pt idx="1123">
                  <c:v>7.000000000000001E-4</c:v>
                </c:pt>
                <c:pt idx="1124">
                  <c:v>7.000000000000001E-4</c:v>
                </c:pt>
                <c:pt idx="1125">
                  <c:v>0</c:v>
                </c:pt>
                <c:pt idx="1126">
                  <c:v>7.000000000000001E-4</c:v>
                </c:pt>
                <c:pt idx="1127">
                  <c:v>7.000000000000001E-4</c:v>
                </c:pt>
                <c:pt idx="1128">
                  <c:v>7.000000000000001E-4</c:v>
                </c:pt>
                <c:pt idx="1129">
                  <c:v>7.000000000000001E-4</c:v>
                </c:pt>
                <c:pt idx="1130">
                  <c:v>7.000000000000001E-4</c:v>
                </c:pt>
                <c:pt idx="1131">
                  <c:v>7.000000000000001E-4</c:v>
                </c:pt>
                <c:pt idx="1132">
                  <c:v>7.000000000000001E-4</c:v>
                </c:pt>
                <c:pt idx="1133">
                  <c:v>7.000000000000001E-4</c:v>
                </c:pt>
                <c:pt idx="1134">
                  <c:v>7.000000000000001E-4</c:v>
                </c:pt>
                <c:pt idx="1135">
                  <c:v>7.000000000000001E-4</c:v>
                </c:pt>
                <c:pt idx="1136">
                  <c:v>7.000000000000001E-4</c:v>
                </c:pt>
                <c:pt idx="1137">
                  <c:v>7.000000000000001E-4</c:v>
                </c:pt>
                <c:pt idx="1138">
                  <c:v>7.000000000000001E-4</c:v>
                </c:pt>
                <c:pt idx="1139">
                  <c:v>7.000000000000001E-4</c:v>
                </c:pt>
                <c:pt idx="1140">
                  <c:v>7.000000000000001E-4</c:v>
                </c:pt>
                <c:pt idx="1141">
                  <c:v>7.000000000000001E-4</c:v>
                </c:pt>
                <c:pt idx="1142">
                  <c:v>7.000000000000001E-4</c:v>
                </c:pt>
                <c:pt idx="1143">
                  <c:v>7.000000000000001E-4</c:v>
                </c:pt>
                <c:pt idx="1144">
                  <c:v>7.000000000000001E-4</c:v>
                </c:pt>
                <c:pt idx="1145">
                  <c:v>7.000000000000001E-4</c:v>
                </c:pt>
                <c:pt idx="1146">
                  <c:v>7.000000000000001E-4</c:v>
                </c:pt>
                <c:pt idx="1147">
                  <c:v>7.000000000000001E-4</c:v>
                </c:pt>
                <c:pt idx="1148">
                  <c:v>7.000000000000001E-4</c:v>
                </c:pt>
                <c:pt idx="1149">
                  <c:v>7.000000000000001E-4</c:v>
                </c:pt>
                <c:pt idx="1150">
                  <c:v>7.000000000000001E-4</c:v>
                </c:pt>
                <c:pt idx="1151">
                  <c:v>0</c:v>
                </c:pt>
                <c:pt idx="1152">
                  <c:v>7.000000000000001E-4</c:v>
                </c:pt>
                <c:pt idx="1153">
                  <c:v>7.000000000000001E-4</c:v>
                </c:pt>
                <c:pt idx="1154">
                  <c:v>7.000000000000001E-4</c:v>
                </c:pt>
                <c:pt idx="1155">
                  <c:v>7.000000000000001E-4</c:v>
                </c:pt>
                <c:pt idx="1156">
                  <c:v>7.000000000000001E-4</c:v>
                </c:pt>
                <c:pt idx="1157">
                  <c:v>6.0000000000000006E-4</c:v>
                </c:pt>
                <c:pt idx="1158">
                  <c:v>0</c:v>
                </c:pt>
                <c:pt idx="1159">
                  <c:v>6.0000000000000006E-4</c:v>
                </c:pt>
                <c:pt idx="1160">
                  <c:v>6.0000000000000006E-4</c:v>
                </c:pt>
                <c:pt idx="1161">
                  <c:v>0</c:v>
                </c:pt>
                <c:pt idx="1162">
                  <c:v>6.0000000000000006E-4</c:v>
                </c:pt>
                <c:pt idx="1163">
                  <c:v>6.0000000000000006E-4</c:v>
                </c:pt>
                <c:pt idx="1164">
                  <c:v>6.0000000000000006E-4</c:v>
                </c:pt>
                <c:pt idx="1165">
                  <c:v>6.0000000000000006E-4</c:v>
                </c:pt>
                <c:pt idx="1166">
                  <c:v>6.0000000000000006E-4</c:v>
                </c:pt>
                <c:pt idx="1167">
                  <c:v>6.0000000000000006E-4</c:v>
                </c:pt>
                <c:pt idx="1168">
                  <c:v>0</c:v>
                </c:pt>
                <c:pt idx="1169">
                  <c:v>6.0000000000000006E-4</c:v>
                </c:pt>
                <c:pt idx="1170">
                  <c:v>6.0000000000000006E-4</c:v>
                </c:pt>
                <c:pt idx="1171">
                  <c:v>0</c:v>
                </c:pt>
                <c:pt idx="1172">
                  <c:v>6.0000000000000006E-4</c:v>
                </c:pt>
                <c:pt idx="1173">
                  <c:v>6.0000000000000006E-4</c:v>
                </c:pt>
                <c:pt idx="1174">
                  <c:v>6.0000000000000006E-4</c:v>
                </c:pt>
                <c:pt idx="1175">
                  <c:v>0</c:v>
                </c:pt>
                <c:pt idx="1176">
                  <c:v>6.0000000000000006E-4</c:v>
                </c:pt>
                <c:pt idx="1177">
                  <c:v>6.0000000000000006E-4</c:v>
                </c:pt>
                <c:pt idx="1178">
                  <c:v>0</c:v>
                </c:pt>
                <c:pt idx="1179">
                  <c:v>6.0000000000000006E-4</c:v>
                </c:pt>
                <c:pt idx="1180">
                  <c:v>6.0000000000000006E-4</c:v>
                </c:pt>
                <c:pt idx="1181">
                  <c:v>6.0000000000000006E-4</c:v>
                </c:pt>
                <c:pt idx="1182">
                  <c:v>6.0000000000000006E-4</c:v>
                </c:pt>
                <c:pt idx="1183">
                  <c:v>6.0000000000000006E-4</c:v>
                </c:pt>
                <c:pt idx="1184">
                  <c:v>6.0000000000000006E-4</c:v>
                </c:pt>
                <c:pt idx="1185">
                  <c:v>0</c:v>
                </c:pt>
                <c:pt idx="1186">
                  <c:v>6.0000000000000006E-4</c:v>
                </c:pt>
                <c:pt idx="1187">
                  <c:v>6.0000000000000006E-4</c:v>
                </c:pt>
                <c:pt idx="1188">
                  <c:v>0</c:v>
                </c:pt>
                <c:pt idx="1189">
                  <c:v>6.0000000000000006E-4</c:v>
                </c:pt>
                <c:pt idx="1190">
                  <c:v>6.0000000000000006E-4</c:v>
                </c:pt>
                <c:pt idx="1191">
                  <c:v>6.0000000000000006E-4</c:v>
                </c:pt>
                <c:pt idx="1192">
                  <c:v>6.0000000000000006E-4</c:v>
                </c:pt>
                <c:pt idx="1193">
                  <c:v>6.0000000000000006E-4</c:v>
                </c:pt>
                <c:pt idx="1194">
                  <c:v>6.0000000000000006E-4</c:v>
                </c:pt>
                <c:pt idx="1195">
                  <c:v>6.0000000000000006E-4</c:v>
                </c:pt>
                <c:pt idx="1196">
                  <c:v>6.0000000000000006E-4</c:v>
                </c:pt>
                <c:pt idx="1197">
                  <c:v>6.0000000000000006E-4</c:v>
                </c:pt>
                <c:pt idx="1198">
                  <c:v>6.0000000000000006E-4</c:v>
                </c:pt>
                <c:pt idx="1199">
                  <c:v>6.0000000000000006E-4</c:v>
                </c:pt>
                <c:pt idx="1200">
                  <c:v>6.0000000000000006E-4</c:v>
                </c:pt>
                <c:pt idx="1201">
                  <c:v>0</c:v>
                </c:pt>
                <c:pt idx="1202">
                  <c:v>6.0000000000000006E-4</c:v>
                </c:pt>
                <c:pt idx="1203">
                  <c:v>6.0000000000000006E-4</c:v>
                </c:pt>
                <c:pt idx="1204">
                  <c:v>0</c:v>
                </c:pt>
                <c:pt idx="1205">
                  <c:v>6.0000000000000006E-4</c:v>
                </c:pt>
                <c:pt idx="1206">
                  <c:v>6.0000000000000006E-4</c:v>
                </c:pt>
                <c:pt idx="1207">
                  <c:v>0</c:v>
                </c:pt>
                <c:pt idx="1208">
                  <c:v>6.0000000000000006E-4</c:v>
                </c:pt>
                <c:pt idx="1209">
                  <c:v>6.0000000000000006E-4</c:v>
                </c:pt>
                <c:pt idx="1210">
                  <c:v>6.0000000000000006E-4</c:v>
                </c:pt>
                <c:pt idx="1211">
                  <c:v>6.0000000000000006E-4</c:v>
                </c:pt>
                <c:pt idx="1212">
                  <c:v>6.0000000000000006E-4</c:v>
                </c:pt>
                <c:pt idx="1213">
                  <c:v>6.0000000000000006E-4</c:v>
                </c:pt>
                <c:pt idx="1214">
                  <c:v>0</c:v>
                </c:pt>
                <c:pt idx="1215">
                  <c:v>6.0000000000000006E-4</c:v>
                </c:pt>
                <c:pt idx="1216">
                  <c:v>6.0000000000000006E-4</c:v>
                </c:pt>
                <c:pt idx="1217">
                  <c:v>0</c:v>
                </c:pt>
                <c:pt idx="1218">
                  <c:v>6.0000000000000006E-4</c:v>
                </c:pt>
                <c:pt idx="1219">
                  <c:v>6.0000000000000006E-4</c:v>
                </c:pt>
                <c:pt idx="1220">
                  <c:v>6.0000000000000006E-4</c:v>
                </c:pt>
                <c:pt idx="1221">
                  <c:v>6.0000000000000006E-4</c:v>
                </c:pt>
                <c:pt idx="1222">
                  <c:v>6.0000000000000006E-4</c:v>
                </c:pt>
                <c:pt idx="1223">
                  <c:v>6.0000000000000006E-4</c:v>
                </c:pt>
                <c:pt idx="1224">
                  <c:v>0</c:v>
                </c:pt>
                <c:pt idx="1225">
                  <c:v>6.0000000000000006E-4</c:v>
                </c:pt>
                <c:pt idx="1226">
                  <c:v>6.0000000000000006E-4</c:v>
                </c:pt>
                <c:pt idx="1227">
                  <c:v>0</c:v>
                </c:pt>
                <c:pt idx="1228">
                  <c:v>6.0000000000000006E-4</c:v>
                </c:pt>
                <c:pt idx="1229">
                  <c:v>6.0000000000000006E-4</c:v>
                </c:pt>
                <c:pt idx="1230">
                  <c:v>6.0000000000000006E-4</c:v>
                </c:pt>
                <c:pt idx="1231">
                  <c:v>6.0000000000000006E-4</c:v>
                </c:pt>
                <c:pt idx="1232">
                  <c:v>6.0000000000000006E-4</c:v>
                </c:pt>
                <c:pt idx="1233">
                  <c:v>6.0000000000000006E-4</c:v>
                </c:pt>
                <c:pt idx="1234">
                  <c:v>6.0000000000000006E-4</c:v>
                </c:pt>
                <c:pt idx="1235">
                  <c:v>6.0000000000000006E-4</c:v>
                </c:pt>
                <c:pt idx="1236">
                  <c:v>6.0000000000000006E-4</c:v>
                </c:pt>
                <c:pt idx="1237">
                  <c:v>0</c:v>
                </c:pt>
                <c:pt idx="1238">
                  <c:v>6.0000000000000006E-4</c:v>
                </c:pt>
                <c:pt idx="1239">
                  <c:v>6.0000000000000006E-4</c:v>
                </c:pt>
                <c:pt idx="1240">
                  <c:v>0</c:v>
                </c:pt>
                <c:pt idx="1241">
                  <c:v>7.000000000000001E-4</c:v>
                </c:pt>
                <c:pt idx="1242">
                  <c:v>7.000000000000001E-4</c:v>
                </c:pt>
                <c:pt idx="1243">
                  <c:v>7.000000000000001E-4</c:v>
                </c:pt>
                <c:pt idx="1244">
                  <c:v>0</c:v>
                </c:pt>
                <c:pt idx="1245">
                  <c:v>7.000000000000001E-4</c:v>
                </c:pt>
                <c:pt idx="1246">
                  <c:v>7.000000000000001E-4</c:v>
                </c:pt>
                <c:pt idx="1247">
                  <c:v>0</c:v>
                </c:pt>
                <c:pt idx="1248">
                  <c:v>7.000000000000001E-4</c:v>
                </c:pt>
                <c:pt idx="1249">
                  <c:v>7.000000000000001E-4</c:v>
                </c:pt>
                <c:pt idx="1250">
                  <c:v>0</c:v>
                </c:pt>
                <c:pt idx="1251">
                  <c:v>7.000000000000001E-4</c:v>
                </c:pt>
                <c:pt idx="1252">
                  <c:v>7.000000000000001E-4</c:v>
                </c:pt>
                <c:pt idx="1253">
                  <c:v>0</c:v>
                </c:pt>
                <c:pt idx="1254">
                  <c:v>7.000000000000001E-4</c:v>
                </c:pt>
                <c:pt idx="1255">
                  <c:v>7.000000000000001E-4</c:v>
                </c:pt>
                <c:pt idx="1256">
                  <c:v>7.000000000000001E-4</c:v>
                </c:pt>
                <c:pt idx="1257">
                  <c:v>7.000000000000001E-4</c:v>
                </c:pt>
                <c:pt idx="1258">
                  <c:v>7.000000000000001E-4</c:v>
                </c:pt>
                <c:pt idx="1259">
                  <c:v>7.000000000000001E-4</c:v>
                </c:pt>
                <c:pt idx="1260">
                  <c:v>7.000000000000001E-4</c:v>
                </c:pt>
                <c:pt idx="1261">
                  <c:v>7.000000000000001E-4</c:v>
                </c:pt>
                <c:pt idx="1262">
                  <c:v>7.000000000000001E-4</c:v>
                </c:pt>
                <c:pt idx="1263">
                  <c:v>0</c:v>
                </c:pt>
                <c:pt idx="1264">
                  <c:v>7.000000000000001E-4</c:v>
                </c:pt>
                <c:pt idx="1265">
                  <c:v>7.000000000000001E-4</c:v>
                </c:pt>
                <c:pt idx="1266">
                  <c:v>7.000000000000001E-4</c:v>
                </c:pt>
                <c:pt idx="1267">
                  <c:v>7.000000000000001E-4</c:v>
                </c:pt>
                <c:pt idx="1268">
                  <c:v>7.000000000000001E-4</c:v>
                </c:pt>
                <c:pt idx="1269">
                  <c:v>7.000000000000001E-4</c:v>
                </c:pt>
                <c:pt idx="1270">
                  <c:v>7.000000000000001E-4</c:v>
                </c:pt>
                <c:pt idx="1271">
                  <c:v>7.000000000000001E-4</c:v>
                </c:pt>
                <c:pt idx="1272">
                  <c:v>7.000000000000001E-4</c:v>
                </c:pt>
                <c:pt idx="1273">
                  <c:v>7.000000000000001E-4</c:v>
                </c:pt>
                <c:pt idx="1274">
                  <c:v>7.000000000000001E-4</c:v>
                </c:pt>
                <c:pt idx="1275">
                  <c:v>7.000000000000001E-4</c:v>
                </c:pt>
                <c:pt idx="1276">
                  <c:v>7.000000000000001E-4</c:v>
                </c:pt>
                <c:pt idx="1277">
                  <c:v>8.0000000000000004E-4</c:v>
                </c:pt>
                <c:pt idx="1278">
                  <c:v>8.0000000000000004E-4</c:v>
                </c:pt>
                <c:pt idx="1279">
                  <c:v>8.0000000000000004E-4</c:v>
                </c:pt>
                <c:pt idx="1280">
                  <c:v>8.0000000000000004E-4</c:v>
                </c:pt>
                <c:pt idx="1281">
                  <c:v>8.0000000000000004E-4</c:v>
                </c:pt>
                <c:pt idx="1282">
                  <c:v>8.0000000000000004E-4</c:v>
                </c:pt>
                <c:pt idx="1283">
                  <c:v>8.0000000000000004E-4</c:v>
                </c:pt>
                <c:pt idx="1284">
                  <c:v>8.0000000000000004E-4</c:v>
                </c:pt>
                <c:pt idx="1285">
                  <c:v>0</c:v>
                </c:pt>
                <c:pt idx="1286">
                  <c:v>8.0000000000000004E-4</c:v>
                </c:pt>
                <c:pt idx="1287">
                  <c:v>8.0000000000000004E-4</c:v>
                </c:pt>
                <c:pt idx="1288">
                  <c:v>0</c:v>
                </c:pt>
                <c:pt idx="1289">
                  <c:v>8.0000000000000004E-4</c:v>
                </c:pt>
                <c:pt idx="1290">
                  <c:v>8.0000000000000004E-4</c:v>
                </c:pt>
                <c:pt idx="1291">
                  <c:v>0</c:v>
                </c:pt>
                <c:pt idx="1292">
                  <c:v>8.0000000000000004E-4</c:v>
                </c:pt>
                <c:pt idx="1293">
                  <c:v>8.0000000000000004E-4</c:v>
                </c:pt>
                <c:pt idx="1294">
                  <c:v>8.0000000000000004E-4</c:v>
                </c:pt>
                <c:pt idx="1295">
                  <c:v>8.0000000000000004E-4</c:v>
                </c:pt>
                <c:pt idx="1296">
                  <c:v>8.0000000000000004E-4</c:v>
                </c:pt>
                <c:pt idx="1297">
                  <c:v>8.0000000000000004E-4</c:v>
                </c:pt>
                <c:pt idx="1298">
                  <c:v>0</c:v>
                </c:pt>
                <c:pt idx="1299">
                  <c:v>8.9999999999999998E-4</c:v>
                </c:pt>
                <c:pt idx="1300">
                  <c:v>8.9999999999999998E-4</c:v>
                </c:pt>
                <c:pt idx="1301">
                  <c:v>0</c:v>
                </c:pt>
                <c:pt idx="1302">
                  <c:v>8.9999999999999998E-4</c:v>
                </c:pt>
                <c:pt idx="1303">
                  <c:v>0</c:v>
                </c:pt>
                <c:pt idx="1304">
                  <c:v>0</c:v>
                </c:pt>
                <c:pt idx="1305">
                  <c:v>8.9999999999999998E-4</c:v>
                </c:pt>
                <c:pt idx="1306">
                  <c:v>8.9999999999999998E-4</c:v>
                </c:pt>
                <c:pt idx="1307">
                  <c:v>8.9999999999999998E-4</c:v>
                </c:pt>
                <c:pt idx="1308">
                  <c:v>0</c:v>
                </c:pt>
                <c:pt idx="1309">
                  <c:v>8.9999999999999998E-4</c:v>
                </c:pt>
                <c:pt idx="1310">
                  <c:v>0</c:v>
                </c:pt>
                <c:pt idx="1311">
                  <c:v>8.9999999999999998E-4</c:v>
                </c:pt>
                <c:pt idx="1312">
                  <c:v>0</c:v>
                </c:pt>
                <c:pt idx="1313">
                  <c:v>8.9999999999999998E-4</c:v>
                </c:pt>
                <c:pt idx="1314">
                  <c:v>0</c:v>
                </c:pt>
                <c:pt idx="1315">
                  <c:v>8.9999999999999998E-4</c:v>
                </c:pt>
                <c:pt idx="1316">
                  <c:v>0</c:v>
                </c:pt>
                <c:pt idx="1317">
                  <c:v>0</c:v>
                </c:pt>
                <c:pt idx="1318">
                  <c:v>8.9999999999999998E-4</c:v>
                </c:pt>
                <c:pt idx="1319">
                  <c:v>8.9999999999999998E-4</c:v>
                </c:pt>
                <c:pt idx="1320">
                  <c:v>8.9999999999999998E-4</c:v>
                </c:pt>
                <c:pt idx="1321">
                  <c:v>0</c:v>
                </c:pt>
                <c:pt idx="1322">
                  <c:v>0</c:v>
                </c:pt>
                <c:pt idx="1323">
                  <c:v>0</c:v>
                </c:pt>
                <c:pt idx="1324">
                  <c:v>0</c:v>
                </c:pt>
                <c:pt idx="1325">
                  <c:v>8.9999999999999998E-4</c:v>
                </c:pt>
                <c:pt idx="1326">
                  <c:v>8.9999999999999998E-4</c:v>
                </c:pt>
                <c:pt idx="1327">
                  <c:v>0</c:v>
                </c:pt>
                <c:pt idx="1328">
                  <c:v>0</c:v>
                </c:pt>
                <c:pt idx="1329">
                  <c:v>8.9999999999999998E-4</c:v>
                </c:pt>
                <c:pt idx="1330">
                  <c:v>8.9999999999999998E-4</c:v>
                </c:pt>
                <c:pt idx="1331">
                  <c:v>0</c:v>
                </c:pt>
                <c:pt idx="1332">
                  <c:v>0</c:v>
                </c:pt>
                <c:pt idx="1333">
                  <c:v>0</c:v>
                </c:pt>
                <c:pt idx="1334">
                  <c:v>0</c:v>
                </c:pt>
                <c:pt idx="1335">
                  <c:v>0</c:v>
                </c:pt>
                <c:pt idx="1336">
                  <c:v>8.9999999999999998E-4</c:v>
                </c:pt>
                <c:pt idx="1337">
                  <c:v>0</c:v>
                </c:pt>
                <c:pt idx="1338">
                  <c:v>0</c:v>
                </c:pt>
                <c:pt idx="1339">
                  <c:v>8.9999999999999998E-4</c:v>
                </c:pt>
                <c:pt idx="1340">
                  <c:v>0</c:v>
                </c:pt>
                <c:pt idx="1341">
                  <c:v>0</c:v>
                </c:pt>
                <c:pt idx="1342">
                  <c:v>0</c:v>
                </c:pt>
                <c:pt idx="1343">
                  <c:v>0</c:v>
                </c:pt>
                <c:pt idx="1344">
                  <c:v>8.9999999999999998E-4</c:v>
                </c:pt>
                <c:pt idx="1345">
                  <c:v>0</c:v>
                </c:pt>
                <c:pt idx="1346">
                  <c:v>0</c:v>
                </c:pt>
                <c:pt idx="1347">
                  <c:v>8.9999999999999998E-4</c:v>
                </c:pt>
                <c:pt idx="1348">
                  <c:v>0</c:v>
                </c:pt>
                <c:pt idx="1349">
                  <c:v>8.9999999999999998E-4</c:v>
                </c:pt>
                <c:pt idx="1350">
                  <c:v>0</c:v>
                </c:pt>
                <c:pt idx="1351">
                  <c:v>0</c:v>
                </c:pt>
                <c:pt idx="1352">
                  <c:v>8.9999999999999998E-4</c:v>
                </c:pt>
                <c:pt idx="1353">
                  <c:v>0</c:v>
                </c:pt>
                <c:pt idx="1354">
                  <c:v>8.9999999999999998E-4</c:v>
                </c:pt>
                <c:pt idx="1355">
                  <c:v>0</c:v>
                </c:pt>
                <c:pt idx="1356">
                  <c:v>0</c:v>
                </c:pt>
                <c:pt idx="1357">
                  <c:v>0</c:v>
                </c:pt>
                <c:pt idx="1358">
                  <c:v>0</c:v>
                </c:pt>
                <c:pt idx="1359">
                  <c:v>0</c:v>
                </c:pt>
                <c:pt idx="1360">
                  <c:v>0</c:v>
                </c:pt>
                <c:pt idx="1361">
                  <c:v>0</c:v>
                </c:pt>
                <c:pt idx="1362">
                  <c:v>8.0000000000000004E-4</c:v>
                </c:pt>
                <c:pt idx="1363">
                  <c:v>0</c:v>
                </c:pt>
                <c:pt idx="1364">
                  <c:v>0</c:v>
                </c:pt>
                <c:pt idx="1365">
                  <c:v>0</c:v>
                </c:pt>
                <c:pt idx="1366">
                  <c:v>0</c:v>
                </c:pt>
                <c:pt idx="1367">
                  <c:v>8.0000000000000004E-4</c:v>
                </c:pt>
                <c:pt idx="1368">
                  <c:v>8.0000000000000004E-4</c:v>
                </c:pt>
                <c:pt idx="1369">
                  <c:v>0</c:v>
                </c:pt>
                <c:pt idx="1370">
                  <c:v>8.0000000000000004E-4</c:v>
                </c:pt>
                <c:pt idx="1371">
                  <c:v>0</c:v>
                </c:pt>
                <c:pt idx="1372">
                  <c:v>0</c:v>
                </c:pt>
                <c:pt idx="1373">
                  <c:v>0</c:v>
                </c:pt>
                <c:pt idx="1374">
                  <c:v>0</c:v>
                </c:pt>
                <c:pt idx="1375">
                  <c:v>8.0000000000000004E-4</c:v>
                </c:pt>
                <c:pt idx="1376">
                  <c:v>0</c:v>
                </c:pt>
                <c:pt idx="1377">
                  <c:v>8.0000000000000004E-4</c:v>
                </c:pt>
                <c:pt idx="1378">
                  <c:v>0</c:v>
                </c:pt>
                <c:pt idx="1379">
                  <c:v>0</c:v>
                </c:pt>
                <c:pt idx="1380">
                  <c:v>8.0000000000000004E-4</c:v>
                </c:pt>
                <c:pt idx="1381">
                  <c:v>8.0000000000000004E-4</c:v>
                </c:pt>
                <c:pt idx="1382">
                  <c:v>0</c:v>
                </c:pt>
                <c:pt idx="1383">
                  <c:v>8.0000000000000004E-4</c:v>
                </c:pt>
                <c:pt idx="1384">
                  <c:v>8.0000000000000004E-4</c:v>
                </c:pt>
                <c:pt idx="1385">
                  <c:v>8.0000000000000004E-4</c:v>
                </c:pt>
                <c:pt idx="1386">
                  <c:v>8.0000000000000004E-4</c:v>
                </c:pt>
                <c:pt idx="1387">
                  <c:v>8.0000000000000004E-4</c:v>
                </c:pt>
                <c:pt idx="1388">
                  <c:v>8.0000000000000004E-4</c:v>
                </c:pt>
                <c:pt idx="1389">
                  <c:v>0</c:v>
                </c:pt>
                <c:pt idx="1390">
                  <c:v>0</c:v>
                </c:pt>
                <c:pt idx="1391">
                  <c:v>8.0000000000000004E-4</c:v>
                </c:pt>
                <c:pt idx="1392">
                  <c:v>0</c:v>
                </c:pt>
                <c:pt idx="1393">
                  <c:v>8.0000000000000004E-4</c:v>
                </c:pt>
                <c:pt idx="1394">
                  <c:v>8.0000000000000004E-4</c:v>
                </c:pt>
                <c:pt idx="1395">
                  <c:v>0</c:v>
                </c:pt>
                <c:pt idx="1396">
                  <c:v>8.0000000000000004E-4</c:v>
                </c:pt>
                <c:pt idx="1397">
                  <c:v>8.0000000000000004E-4</c:v>
                </c:pt>
                <c:pt idx="1398">
                  <c:v>8.0000000000000004E-4</c:v>
                </c:pt>
                <c:pt idx="1399">
                  <c:v>0</c:v>
                </c:pt>
                <c:pt idx="1400">
                  <c:v>8.0000000000000004E-4</c:v>
                </c:pt>
                <c:pt idx="1401">
                  <c:v>8.0000000000000004E-4</c:v>
                </c:pt>
                <c:pt idx="1402">
                  <c:v>0</c:v>
                </c:pt>
                <c:pt idx="1403">
                  <c:v>8.0000000000000004E-4</c:v>
                </c:pt>
                <c:pt idx="1404">
                  <c:v>8.0000000000000004E-4</c:v>
                </c:pt>
                <c:pt idx="1405">
                  <c:v>8.0000000000000004E-4</c:v>
                </c:pt>
                <c:pt idx="1406">
                  <c:v>0</c:v>
                </c:pt>
                <c:pt idx="1407">
                  <c:v>8.0000000000000004E-4</c:v>
                </c:pt>
                <c:pt idx="1408">
                  <c:v>8.0000000000000004E-4</c:v>
                </c:pt>
                <c:pt idx="1409">
                  <c:v>0</c:v>
                </c:pt>
                <c:pt idx="1410">
                  <c:v>8.0000000000000004E-4</c:v>
                </c:pt>
                <c:pt idx="1411">
                  <c:v>8.0000000000000004E-4</c:v>
                </c:pt>
                <c:pt idx="1412">
                  <c:v>0</c:v>
                </c:pt>
                <c:pt idx="1413">
                  <c:v>8.0000000000000004E-4</c:v>
                </c:pt>
                <c:pt idx="1414">
                  <c:v>8.0000000000000004E-4</c:v>
                </c:pt>
                <c:pt idx="1415">
                  <c:v>0</c:v>
                </c:pt>
                <c:pt idx="1416">
                  <c:v>8.0000000000000004E-4</c:v>
                </c:pt>
                <c:pt idx="1417">
                  <c:v>8.0000000000000004E-4</c:v>
                </c:pt>
                <c:pt idx="1418">
                  <c:v>8.0000000000000004E-4</c:v>
                </c:pt>
                <c:pt idx="1419">
                  <c:v>0</c:v>
                </c:pt>
                <c:pt idx="1420">
                  <c:v>8.0000000000000004E-4</c:v>
                </c:pt>
                <c:pt idx="1421">
                  <c:v>8.0000000000000004E-4</c:v>
                </c:pt>
                <c:pt idx="1422">
                  <c:v>8.0000000000000004E-4</c:v>
                </c:pt>
                <c:pt idx="1423">
                  <c:v>8.0000000000000004E-4</c:v>
                </c:pt>
                <c:pt idx="1424">
                  <c:v>8.0000000000000004E-4</c:v>
                </c:pt>
                <c:pt idx="1425">
                  <c:v>8.0000000000000004E-4</c:v>
                </c:pt>
                <c:pt idx="1426">
                  <c:v>8.0000000000000004E-4</c:v>
                </c:pt>
                <c:pt idx="1427">
                  <c:v>8.0000000000000004E-4</c:v>
                </c:pt>
                <c:pt idx="1428">
                  <c:v>8.0000000000000004E-4</c:v>
                </c:pt>
                <c:pt idx="1429">
                  <c:v>0</c:v>
                </c:pt>
                <c:pt idx="1430">
                  <c:v>8.0000000000000004E-4</c:v>
                </c:pt>
                <c:pt idx="1431">
                  <c:v>8.0000000000000004E-4</c:v>
                </c:pt>
                <c:pt idx="1432">
                  <c:v>0</c:v>
                </c:pt>
                <c:pt idx="1433">
                  <c:v>8.0000000000000004E-4</c:v>
                </c:pt>
                <c:pt idx="1434">
                  <c:v>8.0000000000000004E-4</c:v>
                </c:pt>
                <c:pt idx="1435">
                  <c:v>0</c:v>
                </c:pt>
                <c:pt idx="1436">
                  <c:v>8.0000000000000004E-4</c:v>
                </c:pt>
                <c:pt idx="1437">
                  <c:v>8.0000000000000004E-4</c:v>
                </c:pt>
                <c:pt idx="1438">
                  <c:v>8.0000000000000004E-4</c:v>
                </c:pt>
                <c:pt idx="1439">
                  <c:v>0</c:v>
                </c:pt>
                <c:pt idx="1440">
                  <c:v>8.0000000000000004E-4</c:v>
                </c:pt>
                <c:pt idx="1441">
                  <c:v>8.0000000000000004E-4</c:v>
                </c:pt>
                <c:pt idx="1442">
                  <c:v>0</c:v>
                </c:pt>
                <c:pt idx="1443">
                  <c:v>8.0000000000000004E-4</c:v>
                </c:pt>
                <c:pt idx="1444">
                  <c:v>8.0000000000000004E-4</c:v>
                </c:pt>
                <c:pt idx="1445">
                  <c:v>0</c:v>
                </c:pt>
                <c:pt idx="1446">
                  <c:v>8.0000000000000004E-4</c:v>
                </c:pt>
                <c:pt idx="1447">
                  <c:v>8.0000000000000004E-4</c:v>
                </c:pt>
                <c:pt idx="1448">
                  <c:v>8.0000000000000004E-4</c:v>
                </c:pt>
                <c:pt idx="1449">
                  <c:v>8.0000000000000004E-4</c:v>
                </c:pt>
                <c:pt idx="1450">
                  <c:v>8.0000000000000004E-4</c:v>
                </c:pt>
                <c:pt idx="1451">
                  <c:v>8.0000000000000004E-4</c:v>
                </c:pt>
                <c:pt idx="1452">
                  <c:v>0</c:v>
                </c:pt>
                <c:pt idx="1453">
                  <c:v>8.0000000000000004E-4</c:v>
                </c:pt>
                <c:pt idx="1454">
                  <c:v>8.0000000000000004E-4</c:v>
                </c:pt>
                <c:pt idx="1455">
                  <c:v>8.0000000000000004E-4</c:v>
                </c:pt>
                <c:pt idx="1456">
                  <c:v>8.0000000000000004E-4</c:v>
                </c:pt>
                <c:pt idx="1457">
                  <c:v>8.0000000000000004E-4</c:v>
                </c:pt>
                <c:pt idx="1458">
                  <c:v>0</c:v>
                </c:pt>
                <c:pt idx="1459">
                  <c:v>8.0000000000000004E-4</c:v>
                </c:pt>
                <c:pt idx="1460">
                  <c:v>8.0000000000000004E-4</c:v>
                </c:pt>
                <c:pt idx="1461">
                  <c:v>0</c:v>
                </c:pt>
                <c:pt idx="1462">
                  <c:v>8.0000000000000004E-4</c:v>
                </c:pt>
                <c:pt idx="1463">
                  <c:v>8.0000000000000004E-4</c:v>
                </c:pt>
                <c:pt idx="1464">
                  <c:v>8.0000000000000004E-4</c:v>
                </c:pt>
                <c:pt idx="1465">
                  <c:v>8.0000000000000004E-4</c:v>
                </c:pt>
                <c:pt idx="1466">
                  <c:v>8.0000000000000004E-4</c:v>
                </c:pt>
                <c:pt idx="1467">
                  <c:v>8.0000000000000004E-4</c:v>
                </c:pt>
                <c:pt idx="1468">
                  <c:v>0</c:v>
                </c:pt>
                <c:pt idx="1469">
                  <c:v>8.0000000000000004E-4</c:v>
                </c:pt>
                <c:pt idx="1470">
                  <c:v>8.0000000000000004E-4</c:v>
                </c:pt>
                <c:pt idx="1471">
                  <c:v>8.0000000000000004E-4</c:v>
                </c:pt>
                <c:pt idx="1472">
                  <c:v>8.0000000000000004E-4</c:v>
                </c:pt>
                <c:pt idx="1473">
                  <c:v>8.0000000000000004E-4</c:v>
                </c:pt>
                <c:pt idx="1474">
                  <c:v>0</c:v>
                </c:pt>
                <c:pt idx="1475">
                  <c:v>8.0000000000000004E-4</c:v>
                </c:pt>
                <c:pt idx="1476">
                  <c:v>7.000000000000001E-4</c:v>
                </c:pt>
                <c:pt idx="1477">
                  <c:v>7.000000000000001E-4</c:v>
                </c:pt>
                <c:pt idx="1478">
                  <c:v>0</c:v>
                </c:pt>
                <c:pt idx="1479">
                  <c:v>7.000000000000001E-4</c:v>
                </c:pt>
                <c:pt idx="1480">
                  <c:v>7.000000000000001E-4</c:v>
                </c:pt>
                <c:pt idx="1481">
                  <c:v>0</c:v>
                </c:pt>
                <c:pt idx="1482">
                  <c:v>7.000000000000001E-4</c:v>
                </c:pt>
                <c:pt idx="1483">
                  <c:v>7.000000000000001E-4</c:v>
                </c:pt>
                <c:pt idx="1484">
                  <c:v>7.000000000000001E-4</c:v>
                </c:pt>
                <c:pt idx="1485">
                  <c:v>7.000000000000001E-4</c:v>
                </c:pt>
                <c:pt idx="1486">
                  <c:v>7.000000000000001E-4</c:v>
                </c:pt>
                <c:pt idx="1487">
                  <c:v>7.000000000000001E-4</c:v>
                </c:pt>
                <c:pt idx="1488">
                  <c:v>0</c:v>
                </c:pt>
                <c:pt idx="1489">
                  <c:v>7.000000000000001E-4</c:v>
                </c:pt>
                <c:pt idx="1490">
                  <c:v>7.000000000000001E-4</c:v>
                </c:pt>
                <c:pt idx="1491">
                  <c:v>0</c:v>
                </c:pt>
                <c:pt idx="1492">
                  <c:v>7.000000000000001E-4</c:v>
                </c:pt>
                <c:pt idx="1493">
                  <c:v>7.000000000000001E-4</c:v>
                </c:pt>
                <c:pt idx="1494">
                  <c:v>7.000000000000001E-4</c:v>
                </c:pt>
                <c:pt idx="1495">
                  <c:v>7.000000000000001E-4</c:v>
                </c:pt>
                <c:pt idx="1496">
                  <c:v>7.000000000000001E-4</c:v>
                </c:pt>
                <c:pt idx="1497">
                  <c:v>7.000000000000001E-4</c:v>
                </c:pt>
                <c:pt idx="1498">
                  <c:v>7.000000000000001E-4</c:v>
                </c:pt>
                <c:pt idx="1499">
                  <c:v>7.000000000000001E-4</c:v>
                </c:pt>
                <c:pt idx="1500">
                  <c:v>7.000000000000001E-4</c:v>
                </c:pt>
                <c:pt idx="1501">
                  <c:v>0</c:v>
                </c:pt>
                <c:pt idx="1502">
                  <c:v>7.000000000000001E-4</c:v>
                </c:pt>
                <c:pt idx="1503">
                  <c:v>7.000000000000001E-4</c:v>
                </c:pt>
                <c:pt idx="1504">
                  <c:v>7.000000000000001E-4</c:v>
                </c:pt>
                <c:pt idx="1505">
                  <c:v>7.000000000000001E-4</c:v>
                </c:pt>
                <c:pt idx="1506">
                  <c:v>7.000000000000001E-4</c:v>
                </c:pt>
                <c:pt idx="1507">
                  <c:v>7.000000000000001E-4</c:v>
                </c:pt>
                <c:pt idx="1508">
                  <c:v>0</c:v>
                </c:pt>
                <c:pt idx="1509">
                  <c:v>7.000000000000001E-4</c:v>
                </c:pt>
                <c:pt idx="1510">
                  <c:v>7.000000000000001E-4</c:v>
                </c:pt>
                <c:pt idx="1511">
                  <c:v>0</c:v>
                </c:pt>
                <c:pt idx="1512">
                  <c:v>7.000000000000001E-4</c:v>
                </c:pt>
                <c:pt idx="1513">
                  <c:v>7.000000000000001E-4</c:v>
                </c:pt>
                <c:pt idx="1514">
                  <c:v>7.000000000000001E-4</c:v>
                </c:pt>
                <c:pt idx="1515">
                  <c:v>7.000000000000001E-4</c:v>
                </c:pt>
                <c:pt idx="1516">
                  <c:v>7.000000000000001E-4</c:v>
                </c:pt>
                <c:pt idx="1517">
                  <c:v>7.000000000000001E-4</c:v>
                </c:pt>
                <c:pt idx="1518">
                  <c:v>0</c:v>
                </c:pt>
                <c:pt idx="1519">
                  <c:v>7.000000000000001E-4</c:v>
                </c:pt>
                <c:pt idx="1520">
                  <c:v>7.000000000000001E-4</c:v>
                </c:pt>
                <c:pt idx="1521">
                  <c:v>7.000000000000001E-4</c:v>
                </c:pt>
                <c:pt idx="1522">
                  <c:v>7.000000000000001E-4</c:v>
                </c:pt>
                <c:pt idx="1523">
                  <c:v>7.000000000000001E-4</c:v>
                </c:pt>
                <c:pt idx="1524">
                  <c:v>7.000000000000001E-4</c:v>
                </c:pt>
                <c:pt idx="1525">
                  <c:v>7.000000000000001E-4</c:v>
                </c:pt>
                <c:pt idx="1526">
                  <c:v>7.000000000000001E-4</c:v>
                </c:pt>
                <c:pt idx="1527">
                  <c:v>7.000000000000001E-4</c:v>
                </c:pt>
                <c:pt idx="1528">
                  <c:v>7.000000000000001E-4</c:v>
                </c:pt>
                <c:pt idx="1529">
                  <c:v>7.000000000000001E-4</c:v>
                </c:pt>
                <c:pt idx="1530">
                  <c:v>7.000000000000001E-4</c:v>
                </c:pt>
                <c:pt idx="1531">
                  <c:v>7.000000000000001E-4</c:v>
                </c:pt>
                <c:pt idx="1532">
                  <c:v>7.000000000000001E-4</c:v>
                </c:pt>
                <c:pt idx="1533">
                  <c:v>7.000000000000001E-4</c:v>
                </c:pt>
                <c:pt idx="1534">
                  <c:v>7.000000000000001E-4</c:v>
                </c:pt>
                <c:pt idx="1535">
                  <c:v>7.000000000000001E-4</c:v>
                </c:pt>
                <c:pt idx="1536">
                  <c:v>7.000000000000001E-4</c:v>
                </c:pt>
                <c:pt idx="1537">
                  <c:v>7.000000000000001E-4</c:v>
                </c:pt>
                <c:pt idx="1538">
                  <c:v>7.000000000000001E-4</c:v>
                </c:pt>
                <c:pt idx="1539">
                  <c:v>7.000000000000001E-4</c:v>
                </c:pt>
                <c:pt idx="1540">
                  <c:v>7.000000000000001E-4</c:v>
                </c:pt>
                <c:pt idx="1541">
                  <c:v>0</c:v>
                </c:pt>
                <c:pt idx="1542">
                  <c:v>8.0000000000000004E-4</c:v>
                </c:pt>
                <c:pt idx="1543">
                  <c:v>8.0000000000000004E-4</c:v>
                </c:pt>
                <c:pt idx="1544">
                  <c:v>0</c:v>
                </c:pt>
                <c:pt idx="1545">
                  <c:v>8.0000000000000004E-4</c:v>
                </c:pt>
                <c:pt idx="1546">
                  <c:v>8.0000000000000004E-4</c:v>
                </c:pt>
                <c:pt idx="1547">
                  <c:v>0</c:v>
                </c:pt>
                <c:pt idx="1548">
                  <c:v>8.0000000000000004E-4</c:v>
                </c:pt>
                <c:pt idx="1549">
                  <c:v>8.0000000000000004E-4</c:v>
                </c:pt>
                <c:pt idx="1550">
                  <c:v>8.0000000000000004E-4</c:v>
                </c:pt>
                <c:pt idx="1551">
                  <c:v>8.0000000000000004E-4</c:v>
                </c:pt>
                <c:pt idx="1552">
                  <c:v>8.0000000000000004E-4</c:v>
                </c:pt>
                <c:pt idx="1553">
                  <c:v>8.0000000000000004E-4</c:v>
                </c:pt>
                <c:pt idx="1554">
                  <c:v>8.0000000000000004E-4</c:v>
                </c:pt>
                <c:pt idx="1555">
                  <c:v>8.0000000000000004E-4</c:v>
                </c:pt>
                <c:pt idx="1556">
                  <c:v>8.0000000000000004E-4</c:v>
                </c:pt>
                <c:pt idx="1557">
                  <c:v>8.0000000000000004E-4</c:v>
                </c:pt>
                <c:pt idx="1558">
                  <c:v>8.0000000000000004E-4</c:v>
                </c:pt>
                <c:pt idx="1559">
                  <c:v>8.0000000000000004E-4</c:v>
                </c:pt>
                <c:pt idx="1560">
                  <c:v>0</c:v>
                </c:pt>
                <c:pt idx="1561">
                  <c:v>8.0000000000000004E-4</c:v>
                </c:pt>
                <c:pt idx="1562">
                  <c:v>8.0000000000000004E-4</c:v>
                </c:pt>
                <c:pt idx="1563">
                  <c:v>8.0000000000000004E-4</c:v>
                </c:pt>
                <c:pt idx="1564">
                  <c:v>8.0000000000000004E-4</c:v>
                </c:pt>
                <c:pt idx="1565">
                  <c:v>8.0000000000000004E-4</c:v>
                </c:pt>
                <c:pt idx="1566">
                  <c:v>8.0000000000000004E-4</c:v>
                </c:pt>
                <c:pt idx="1567">
                  <c:v>8.0000000000000004E-4</c:v>
                </c:pt>
                <c:pt idx="1568">
                  <c:v>8.0000000000000004E-4</c:v>
                </c:pt>
                <c:pt idx="1569">
                  <c:v>8.0000000000000004E-4</c:v>
                </c:pt>
                <c:pt idx="1570">
                  <c:v>0</c:v>
                </c:pt>
                <c:pt idx="1571">
                  <c:v>8.0000000000000004E-4</c:v>
                </c:pt>
                <c:pt idx="1572">
                  <c:v>8.0000000000000004E-4</c:v>
                </c:pt>
                <c:pt idx="1573">
                  <c:v>8.0000000000000004E-4</c:v>
                </c:pt>
                <c:pt idx="1574">
                  <c:v>8.0000000000000004E-4</c:v>
                </c:pt>
                <c:pt idx="1575">
                  <c:v>8.0000000000000004E-4</c:v>
                </c:pt>
                <c:pt idx="1576">
                  <c:v>8.0000000000000004E-4</c:v>
                </c:pt>
                <c:pt idx="1577">
                  <c:v>0</c:v>
                </c:pt>
                <c:pt idx="1578">
                  <c:v>8.0000000000000004E-4</c:v>
                </c:pt>
                <c:pt idx="1579">
                  <c:v>8.0000000000000004E-4</c:v>
                </c:pt>
                <c:pt idx="1580">
                  <c:v>0</c:v>
                </c:pt>
                <c:pt idx="1581">
                  <c:v>8.0000000000000004E-4</c:v>
                </c:pt>
                <c:pt idx="1582">
                  <c:v>8.0000000000000004E-4</c:v>
                </c:pt>
                <c:pt idx="1583">
                  <c:v>8.0000000000000004E-4</c:v>
                </c:pt>
                <c:pt idx="1584">
                  <c:v>0</c:v>
                </c:pt>
                <c:pt idx="1585">
                  <c:v>8.0000000000000004E-4</c:v>
                </c:pt>
                <c:pt idx="1586">
                  <c:v>8.0000000000000004E-4</c:v>
                </c:pt>
                <c:pt idx="1587">
                  <c:v>8.0000000000000004E-4</c:v>
                </c:pt>
                <c:pt idx="1588">
                  <c:v>8.0000000000000004E-4</c:v>
                </c:pt>
                <c:pt idx="1589">
                  <c:v>8.0000000000000004E-4</c:v>
                </c:pt>
                <c:pt idx="1590">
                  <c:v>8.0000000000000004E-4</c:v>
                </c:pt>
                <c:pt idx="1591">
                  <c:v>8.0000000000000004E-4</c:v>
                </c:pt>
                <c:pt idx="1592">
                  <c:v>8.0000000000000004E-4</c:v>
                </c:pt>
                <c:pt idx="1593">
                  <c:v>8.0000000000000004E-4</c:v>
                </c:pt>
                <c:pt idx="1594">
                  <c:v>8.0000000000000004E-4</c:v>
                </c:pt>
                <c:pt idx="1595">
                  <c:v>8.0000000000000004E-4</c:v>
                </c:pt>
                <c:pt idx="1596">
                  <c:v>0</c:v>
                </c:pt>
                <c:pt idx="1597">
                  <c:v>8.0000000000000004E-4</c:v>
                </c:pt>
                <c:pt idx="1598">
                  <c:v>8.0000000000000004E-4</c:v>
                </c:pt>
                <c:pt idx="1599">
                  <c:v>8.0000000000000004E-4</c:v>
                </c:pt>
                <c:pt idx="1600">
                  <c:v>0</c:v>
                </c:pt>
                <c:pt idx="1601">
                  <c:v>8.0000000000000004E-4</c:v>
                </c:pt>
                <c:pt idx="1602">
                  <c:v>8.0000000000000004E-4</c:v>
                </c:pt>
                <c:pt idx="1603">
                  <c:v>0</c:v>
                </c:pt>
                <c:pt idx="1604">
                  <c:v>8.9999999999999998E-4</c:v>
                </c:pt>
                <c:pt idx="1605">
                  <c:v>0</c:v>
                </c:pt>
                <c:pt idx="1606">
                  <c:v>0</c:v>
                </c:pt>
                <c:pt idx="1607">
                  <c:v>8.9999999999999998E-4</c:v>
                </c:pt>
                <c:pt idx="1608">
                  <c:v>0</c:v>
                </c:pt>
                <c:pt idx="1609">
                  <c:v>0</c:v>
                </c:pt>
                <c:pt idx="1610">
                  <c:v>0</c:v>
                </c:pt>
                <c:pt idx="1611">
                  <c:v>0</c:v>
                </c:pt>
                <c:pt idx="1612">
                  <c:v>0</c:v>
                </c:pt>
                <c:pt idx="1613">
                  <c:v>0</c:v>
                </c:pt>
                <c:pt idx="1614">
                  <c:v>0</c:v>
                </c:pt>
                <c:pt idx="1615">
                  <c:v>8.9999999999999998E-4</c:v>
                </c:pt>
                <c:pt idx="1616">
                  <c:v>0</c:v>
                </c:pt>
                <c:pt idx="1617">
                  <c:v>0</c:v>
                </c:pt>
                <c:pt idx="1618">
                  <c:v>8.9999999999999998E-4</c:v>
                </c:pt>
                <c:pt idx="1619">
                  <c:v>0</c:v>
                </c:pt>
                <c:pt idx="1620">
                  <c:v>8.9999999999999998E-4</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7.000000000000001E-4</c:v>
                </c:pt>
                <c:pt idx="1701">
                  <c:v>0</c:v>
                </c:pt>
                <c:pt idx="1702">
                  <c:v>0</c:v>
                </c:pt>
                <c:pt idx="1703">
                  <c:v>7.000000000000001E-4</c:v>
                </c:pt>
                <c:pt idx="1704">
                  <c:v>7.000000000000001E-4</c:v>
                </c:pt>
                <c:pt idx="1705">
                  <c:v>0</c:v>
                </c:pt>
                <c:pt idx="1706">
                  <c:v>7.000000000000001E-4</c:v>
                </c:pt>
                <c:pt idx="1707">
                  <c:v>0</c:v>
                </c:pt>
                <c:pt idx="1708">
                  <c:v>0</c:v>
                </c:pt>
                <c:pt idx="1709">
                  <c:v>7.000000000000001E-4</c:v>
                </c:pt>
                <c:pt idx="1710">
                  <c:v>7.000000000000001E-4</c:v>
                </c:pt>
                <c:pt idx="1711">
                  <c:v>0</c:v>
                </c:pt>
                <c:pt idx="1712">
                  <c:v>7.000000000000001E-4</c:v>
                </c:pt>
                <c:pt idx="1713">
                  <c:v>7.000000000000001E-4</c:v>
                </c:pt>
                <c:pt idx="1714">
                  <c:v>0</c:v>
                </c:pt>
                <c:pt idx="1715">
                  <c:v>7.000000000000001E-4</c:v>
                </c:pt>
                <c:pt idx="1716">
                  <c:v>7.000000000000001E-4</c:v>
                </c:pt>
                <c:pt idx="1717">
                  <c:v>0</c:v>
                </c:pt>
                <c:pt idx="1718">
                  <c:v>7.000000000000001E-4</c:v>
                </c:pt>
                <c:pt idx="1719">
                  <c:v>7.000000000000001E-4</c:v>
                </c:pt>
                <c:pt idx="1720">
                  <c:v>0</c:v>
                </c:pt>
                <c:pt idx="1721">
                  <c:v>7.000000000000001E-4</c:v>
                </c:pt>
                <c:pt idx="1722">
                  <c:v>7.000000000000001E-4</c:v>
                </c:pt>
                <c:pt idx="1723">
                  <c:v>0</c:v>
                </c:pt>
                <c:pt idx="1724">
                  <c:v>7.000000000000001E-4</c:v>
                </c:pt>
                <c:pt idx="1725">
                  <c:v>7.000000000000001E-4</c:v>
                </c:pt>
                <c:pt idx="1726">
                  <c:v>0</c:v>
                </c:pt>
                <c:pt idx="1727">
                  <c:v>7.000000000000001E-4</c:v>
                </c:pt>
                <c:pt idx="1728">
                  <c:v>7.000000000000001E-4</c:v>
                </c:pt>
                <c:pt idx="1729">
                  <c:v>0</c:v>
                </c:pt>
                <c:pt idx="1730">
                  <c:v>6.0000000000000006E-4</c:v>
                </c:pt>
                <c:pt idx="1731">
                  <c:v>6.0000000000000006E-4</c:v>
                </c:pt>
                <c:pt idx="1732">
                  <c:v>0</c:v>
                </c:pt>
                <c:pt idx="1733">
                  <c:v>6.0000000000000006E-4</c:v>
                </c:pt>
                <c:pt idx="1734">
                  <c:v>6.0000000000000006E-4</c:v>
                </c:pt>
                <c:pt idx="1735">
                  <c:v>0</c:v>
                </c:pt>
                <c:pt idx="1736">
                  <c:v>6.0000000000000006E-4</c:v>
                </c:pt>
                <c:pt idx="1737">
                  <c:v>6.0000000000000006E-4</c:v>
                </c:pt>
                <c:pt idx="1738">
                  <c:v>0</c:v>
                </c:pt>
                <c:pt idx="1739">
                  <c:v>6.0000000000000006E-4</c:v>
                </c:pt>
                <c:pt idx="1740">
                  <c:v>6.0000000000000006E-4</c:v>
                </c:pt>
                <c:pt idx="1741">
                  <c:v>0</c:v>
                </c:pt>
                <c:pt idx="1742">
                  <c:v>6.0000000000000006E-4</c:v>
                </c:pt>
                <c:pt idx="1743">
                  <c:v>6.0000000000000006E-4</c:v>
                </c:pt>
                <c:pt idx="1744">
                  <c:v>0</c:v>
                </c:pt>
                <c:pt idx="1745">
                  <c:v>6.0000000000000006E-4</c:v>
                </c:pt>
                <c:pt idx="1746">
                  <c:v>6.0000000000000006E-4</c:v>
                </c:pt>
                <c:pt idx="1747">
                  <c:v>0</c:v>
                </c:pt>
                <c:pt idx="1748">
                  <c:v>6.0000000000000006E-4</c:v>
                </c:pt>
                <c:pt idx="1749">
                  <c:v>6.0000000000000006E-4</c:v>
                </c:pt>
                <c:pt idx="1750">
                  <c:v>0</c:v>
                </c:pt>
                <c:pt idx="1751">
                  <c:v>6.0000000000000006E-4</c:v>
                </c:pt>
                <c:pt idx="1752">
                  <c:v>6.0000000000000006E-4</c:v>
                </c:pt>
                <c:pt idx="1753">
                  <c:v>0</c:v>
                </c:pt>
                <c:pt idx="1754">
                  <c:v>6.0000000000000006E-4</c:v>
                </c:pt>
                <c:pt idx="1755">
                  <c:v>6.0000000000000006E-4</c:v>
                </c:pt>
                <c:pt idx="1756">
                  <c:v>0</c:v>
                </c:pt>
                <c:pt idx="1757">
                  <c:v>6.0000000000000006E-4</c:v>
                </c:pt>
                <c:pt idx="1758">
                  <c:v>6.0000000000000006E-4</c:v>
                </c:pt>
                <c:pt idx="1759">
                  <c:v>6.0000000000000006E-4</c:v>
                </c:pt>
                <c:pt idx="1760">
                  <c:v>0</c:v>
                </c:pt>
                <c:pt idx="1761">
                  <c:v>6.0000000000000006E-4</c:v>
                </c:pt>
                <c:pt idx="1762">
                  <c:v>6.0000000000000006E-4</c:v>
                </c:pt>
                <c:pt idx="1763">
                  <c:v>0</c:v>
                </c:pt>
                <c:pt idx="1764">
                  <c:v>6.0000000000000006E-4</c:v>
                </c:pt>
                <c:pt idx="1765">
                  <c:v>6.0000000000000006E-4</c:v>
                </c:pt>
                <c:pt idx="1766">
                  <c:v>0</c:v>
                </c:pt>
                <c:pt idx="1767">
                  <c:v>6.0000000000000006E-4</c:v>
                </c:pt>
                <c:pt idx="1768">
                  <c:v>6.0000000000000006E-4</c:v>
                </c:pt>
                <c:pt idx="1769">
                  <c:v>0</c:v>
                </c:pt>
                <c:pt idx="1770">
                  <c:v>6.0000000000000006E-4</c:v>
                </c:pt>
                <c:pt idx="1771">
                  <c:v>6.0000000000000006E-4</c:v>
                </c:pt>
                <c:pt idx="1772">
                  <c:v>0</c:v>
                </c:pt>
                <c:pt idx="1773">
                  <c:v>6.0000000000000006E-4</c:v>
                </c:pt>
                <c:pt idx="1774">
                  <c:v>6.0000000000000006E-4</c:v>
                </c:pt>
                <c:pt idx="1775">
                  <c:v>0</c:v>
                </c:pt>
                <c:pt idx="1776">
                  <c:v>6.0000000000000006E-4</c:v>
                </c:pt>
                <c:pt idx="1777">
                  <c:v>6.0000000000000006E-4</c:v>
                </c:pt>
                <c:pt idx="1778">
                  <c:v>0</c:v>
                </c:pt>
                <c:pt idx="1779">
                  <c:v>6.0000000000000006E-4</c:v>
                </c:pt>
                <c:pt idx="1780">
                  <c:v>6.0000000000000006E-4</c:v>
                </c:pt>
                <c:pt idx="1781">
                  <c:v>0</c:v>
                </c:pt>
                <c:pt idx="1782">
                  <c:v>6.0000000000000006E-4</c:v>
                </c:pt>
                <c:pt idx="1783">
                  <c:v>6.0000000000000006E-4</c:v>
                </c:pt>
                <c:pt idx="1784">
                  <c:v>6.0000000000000006E-4</c:v>
                </c:pt>
                <c:pt idx="1785">
                  <c:v>0</c:v>
                </c:pt>
                <c:pt idx="1786">
                  <c:v>6.0000000000000006E-4</c:v>
                </c:pt>
                <c:pt idx="1787">
                  <c:v>6.0000000000000006E-4</c:v>
                </c:pt>
                <c:pt idx="1788">
                  <c:v>0</c:v>
                </c:pt>
                <c:pt idx="1789">
                  <c:v>6.0000000000000006E-4</c:v>
                </c:pt>
                <c:pt idx="1790">
                  <c:v>6.0000000000000006E-4</c:v>
                </c:pt>
                <c:pt idx="1791">
                  <c:v>0</c:v>
                </c:pt>
                <c:pt idx="1792">
                  <c:v>6.0000000000000006E-4</c:v>
                </c:pt>
                <c:pt idx="1793">
                  <c:v>6.0000000000000006E-4</c:v>
                </c:pt>
                <c:pt idx="1794">
                  <c:v>0</c:v>
                </c:pt>
                <c:pt idx="1795">
                  <c:v>6.0000000000000006E-4</c:v>
                </c:pt>
                <c:pt idx="1796">
                  <c:v>6.0000000000000006E-4</c:v>
                </c:pt>
                <c:pt idx="1797">
                  <c:v>0</c:v>
                </c:pt>
                <c:pt idx="1798">
                  <c:v>6.0000000000000006E-4</c:v>
                </c:pt>
                <c:pt idx="1799">
                  <c:v>6.0000000000000006E-4</c:v>
                </c:pt>
                <c:pt idx="1800">
                  <c:v>0</c:v>
                </c:pt>
                <c:pt idx="1801">
                  <c:v>6.0000000000000006E-4</c:v>
                </c:pt>
                <c:pt idx="1802">
                  <c:v>0</c:v>
                </c:pt>
                <c:pt idx="1803">
                  <c:v>0</c:v>
                </c:pt>
                <c:pt idx="1804">
                  <c:v>6.0000000000000006E-4</c:v>
                </c:pt>
                <c:pt idx="1805">
                  <c:v>0</c:v>
                </c:pt>
                <c:pt idx="1806">
                  <c:v>6.0000000000000006E-4</c:v>
                </c:pt>
                <c:pt idx="1807">
                  <c:v>0</c:v>
                </c:pt>
                <c:pt idx="1808">
                  <c:v>0</c:v>
                </c:pt>
                <c:pt idx="1809">
                  <c:v>6.0000000000000006E-4</c:v>
                </c:pt>
                <c:pt idx="1810">
                  <c:v>0</c:v>
                </c:pt>
                <c:pt idx="1811">
                  <c:v>6.0000000000000006E-4</c:v>
                </c:pt>
                <c:pt idx="1812">
                  <c:v>0</c:v>
                </c:pt>
                <c:pt idx="1813">
                  <c:v>0</c:v>
                </c:pt>
                <c:pt idx="1814">
                  <c:v>6.0000000000000006E-4</c:v>
                </c:pt>
                <c:pt idx="1815">
                  <c:v>0</c:v>
                </c:pt>
                <c:pt idx="1816">
                  <c:v>0</c:v>
                </c:pt>
                <c:pt idx="1817">
                  <c:v>6.0000000000000006E-4</c:v>
                </c:pt>
                <c:pt idx="1818">
                  <c:v>0</c:v>
                </c:pt>
                <c:pt idx="1819">
                  <c:v>0</c:v>
                </c:pt>
                <c:pt idx="1820">
                  <c:v>0</c:v>
                </c:pt>
                <c:pt idx="1821">
                  <c:v>0</c:v>
                </c:pt>
                <c:pt idx="1822">
                  <c:v>6.0000000000000006E-4</c:v>
                </c:pt>
                <c:pt idx="1823">
                  <c:v>0</c:v>
                </c:pt>
                <c:pt idx="1824">
                  <c:v>0</c:v>
                </c:pt>
                <c:pt idx="1825">
                  <c:v>6.0000000000000006E-4</c:v>
                </c:pt>
                <c:pt idx="1826">
                  <c:v>0</c:v>
                </c:pt>
                <c:pt idx="1827">
                  <c:v>0</c:v>
                </c:pt>
                <c:pt idx="1828">
                  <c:v>6.0000000000000006E-4</c:v>
                </c:pt>
                <c:pt idx="1829">
                  <c:v>0</c:v>
                </c:pt>
                <c:pt idx="1830">
                  <c:v>6.0000000000000006E-4</c:v>
                </c:pt>
                <c:pt idx="1831">
                  <c:v>6.0000000000000006E-4</c:v>
                </c:pt>
                <c:pt idx="1832">
                  <c:v>0</c:v>
                </c:pt>
                <c:pt idx="1833">
                  <c:v>6.0000000000000006E-4</c:v>
                </c:pt>
                <c:pt idx="1834">
                  <c:v>6.0000000000000006E-4</c:v>
                </c:pt>
                <c:pt idx="1835">
                  <c:v>0</c:v>
                </c:pt>
                <c:pt idx="1836">
                  <c:v>6.0000000000000006E-4</c:v>
                </c:pt>
                <c:pt idx="1837">
                  <c:v>6.0000000000000006E-4</c:v>
                </c:pt>
                <c:pt idx="1838">
                  <c:v>6.0000000000000006E-4</c:v>
                </c:pt>
                <c:pt idx="1839">
                  <c:v>0</c:v>
                </c:pt>
                <c:pt idx="1840">
                  <c:v>6.0000000000000006E-4</c:v>
                </c:pt>
                <c:pt idx="1841">
                  <c:v>6.0000000000000006E-4</c:v>
                </c:pt>
                <c:pt idx="1842">
                  <c:v>0</c:v>
                </c:pt>
                <c:pt idx="1843">
                  <c:v>6.0000000000000006E-4</c:v>
                </c:pt>
                <c:pt idx="1844">
                  <c:v>6.0000000000000006E-4</c:v>
                </c:pt>
                <c:pt idx="1845">
                  <c:v>0</c:v>
                </c:pt>
                <c:pt idx="1846">
                  <c:v>6.0000000000000006E-4</c:v>
                </c:pt>
                <c:pt idx="1847">
                  <c:v>6.0000000000000006E-4</c:v>
                </c:pt>
                <c:pt idx="1848">
                  <c:v>0</c:v>
                </c:pt>
                <c:pt idx="1849">
                  <c:v>6.0000000000000006E-4</c:v>
                </c:pt>
                <c:pt idx="1850">
                  <c:v>7.000000000000001E-4</c:v>
                </c:pt>
                <c:pt idx="1851">
                  <c:v>0</c:v>
                </c:pt>
                <c:pt idx="1852">
                  <c:v>7.000000000000001E-4</c:v>
                </c:pt>
                <c:pt idx="1853">
                  <c:v>7.000000000000001E-4</c:v>
                </c:pt>
                <c:pt idx="1854">
                  <c:v>0</c:v>
                </c:pt>
                <c:pt idx="1855">
                  <c:v>7.000000000000001E-4</c:v>
                </c:pt>
                <c:pt idx="1856">
                  <c:v>7.000000000000001E-4</c:v>
                </c:pt>
                <c:pt idx="1857">
                  <c:v>0</c:v>
                </c:pt>
                <c:pt idx="1858">
                  <c:v>8.0000000000000004E-4</c:v>
                </c:pt>
                <c:pt idx="1859">
                  <c:v>8.0000000000000004E-4</c:v>
                </c:pt>
                <c:pt idx="1860">
                  <c:v>0</c:v>
                </c:pt>
                <c:pt idx="1861">
                  <c:v>8.0000000000000004E-4</c:v>
                </c:pt>
                <c:pt idx="1862">
                  <c:v>8.0000000000000004E-4</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1.1700000000000002E-2</c:v>
                </c:pt>
                <c:pt idx="1904">
                  <c:v>0.1099</c:v>
                </c:pt>
                <c:pt idx="1905">
                  <c:v>5.0200000000000002E-2</c:v>
                </c:pt>
                <c:pt idx="1906">
                  <c:v>0.1071</c:v>
                </c:pt>
                <c:pt idx="1907">
                  <c:v>1.7100000000000001E-2</c:v>
                </c:pt>
                <c:pt idx="1908">
                  <c:v>2.8899999999999999E-2</c:v>
                </c:pt>
                <c:pt idx="1909">
                  <c:v>1.1700000000000002E-2</c:v>
                </c:pt>
                <c:pt idx="1910">
                  <c:v>1E-3</c:v>
                </c:pt>
                <c:pt idx="1911">
                  <c:v>0</c:v>
                </c:pt>
                <c:pt idx="1912">
                  <c:v>0</c:v>
                </c:pt>
                <c:pt idx="1913">
                  <c:v>0</c:v>
                </c:pt>
                <c:pt idx="1914">
                  <c:v>0</c:v>
                </c:pt>
                <c:pt idx="1915">
                  <c:v>0</c:v>
                </c:pt>
                <c:pt idx="1916">
                  <c:v>1E-3</c:v>
                </c:pt>
                <c:pt idx="1917">
                  <c:v>2.1000000000000001E-2</c:v>
                </c:pt>
                <c:pt idx="1918">
                  <c:v>1.3600000000000001E-2</c:v>
                </c:pt>
                <c:pt idx="1919">
                  <c:v>1E-3</c:v>
                </c:pt>
                <c:pt idx="1920">
                  <c:v>6.2000000000000006E-3</c:v>
                </c:pt>
                <c:pt idx="1921">
                  <c:v>0</c:v>
                </c:pt>
                <c:pt idx="1922">
                  <c:v>0</c:v>
                </c:pt>
                <c:pt idx="1923">
                  <c:v>1E-3</c:v>
                </c:pt>
                <c:pt idx="1924">
                  <c:v>1E-3</c:v>
                </c:pt>
                <c:pt idx="1925">
                  <c:v>4.1000000000000003E-3</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7.000000000000001E-4</c:v>
                </c:pt>
                <c:pt idx="1970">
                  <c:v>0</c:v>
                </c:pt>
                <c:pt idx="1971">
                  <c:v>0</c:v>
                </c:pt>
                <c:pt idx="1972">
                  <c:v>0</c:v>
                </c:pt>
                <c:pt idx="1973">
                  <c:v>0</c:v>
                </c:pt>
                <c:pt idx="1974">
                  <c:v>7.000000000000001E-4</c:v>
                </c:pt>
                <c:pt idx="1975">
                  <c:v>7.000000000000001E-4</c:v>
                </c:pt>
                <c:pt idx="1976">
                  <c:v>0</c:v>
                </c:pt>
                <c:pt idx="1977">
                  <c:v>7.000000000000001E-4</c:v>
                </c:pt>
                <c:pt idx="1978">
                  <c:v>7.000000000000001E-4</c:v>
                </c:pt>
                <c:pt idx="1979">
                  <c:v>0</c:v>
                </c:pt>
                <c:pt idx="1980">
                  <c:v>7.000000000000001E-4</c:v>
                </c:pt>
                <c:pt idx="1981">
                  <c:v>7.000000000000001E-4</c:v>
                </c:pt>
                <c:pt idx="1982">
                  <c:v>0</c:v>
                </c:pt>
                <c:pt idx="1983">
                  <c:v>7.000000000000001E-4</c:v>
                </c:pt>
                <c:pt idx="1984">
                  <c:v>7.000000000000001E-4</c:v>
                </c:pt>
                <c:pt idx="1985">
                  <c:v>0</c:v>
                </c:pt>
                <c:pt idx="1986">
                  <c:v>7.000000000000001E-4</c:v>
                </c:pt>
                <c:pt idx="1987">
                  <c:v>7.000000000000001E-4</c:v>
                </c:pt>
                <c:pt idx="1988">
                  <c:v>0</c:v>
                </c:pt>
                <c:pt idx="1989">
                  <c:v>7.000000000000001E-4</c:v>
                </c:pt>
                <c:pt idx="1990">
                  <c:v>7.000000000000001E-4</c:v>
                </c:pt>
                <c:pt idx="1991">
                  <c:v>0</c:v>
                </c:pt>
                <c:pt idx="1992">
                  <c:v>7.000000000000001E-4</c:v>
                </c:pt>
                <c:pt idx="1993">
                  <c:v>7.000000000000001E-4</c:v>
                </c:pt>
                <c:pt idx="1994">
                  <c:v>7.000000000000001E-4</c:v>
                </c:pt>
                <c:pt idx="1995">
                  <c:v>7.000000000000001E-4</c:v>
                </c:pt>
                <c:pt idx="1996">
                  <c:v>7.000000000000001E-4</c:v>
                </c:pt>
                <c:pt idx="1997">
                  <c:v>7.000000000000001E-4</c:v>
                </c:pt>
                <c:pt idx="1998">
                  <c:v>0</c:v>
                </c:pt>
                <c:pt idx="1999">
                  <c:v>7.000000000000001E-4</c:v>
                </c:pt>
                <c:pt idx="2000">
                  <c:v>7.000000000000001E-4</c:v>
                </c:pt>
                <c:pt idx="2001">
                  <c:v>0</c:v>
                </c:pt>
                <c:pt idx="2002">
                  <c:v>7.000000000000001E-4</c:v>
                </c:pt>
                <c:pt idx="2003">
                  <c:v>7.000000000000001E-4</c:v>
                </c:pt>
                <c:pt idx="2004">
                  <c:v>0</c:v>
                </c:pt>
                <c:pt idx="2005">
                  <c:v>6.0000000000000006E-4</c:v>
                </c:pt>
                <c:pt idx="2006">
                  <c:v>6.0000000000000006E-4</c:v>
                </c:pt>
                <c:pt idx="2007">
                  <c:v>0</c:v>
                </c:pt>
                <c:pt idx="2008">
                  <c:v>6.0000000000000006E-4</c:v>
                </c:pt>
                <c:pt idx="2009">
                  <c:v>6.0000000000000006E-4</c:v>
                </c:pt>
                <c:pt idx="2010">
                  <c:v>6.0000000000000006E-4</c:v>
                </c:pt>
                <c:pt idx="2011">
                  <c:v>6.0000000000000006E-4</c:v>
                </c:pt>
                <c:pt idx="2012">
                  <c:v>6.0000000000000006E-4</c:v>
                </c:pt>
                <c:pt idx="2013">
                  <c:v>6.0000000000000006E-4</c:v>
                </c:pt>
                <c:pt idx="2014">
                  <c:v>0</c:v>
                </c:pt>
                <c:pt idx="2015">
                  <c:v>6.0000000000000006E-4</c:v>
                </c:pt>
                <c:pt idx="2016">
                  <c:v>6.0000000000000006E-4</c:v>
                </c:pt>
                <c:pt idx="2017">
                  <c:v>0</c:v>
                </c:pt>
                <c:pt idx="2018">
                  <c:v>6.0000000000000006E-4</c:v>
                </c:pt>
                <c:pt idx="2019">
                  <c:v>6.0000000000000006E-4</c:v>
                </c:pt>
                <c:pt idx="2020">
                  <c:v>0</c:v>
                </c:pt>
                <c:pt idx="2021">
                  <c:v>6.0000000000000006E-4</c:v>
                </c:pt>
                <c:pt idx="2022">
                  <c:v>6.0000000000000006E-4</c:v>
                </c:pt>
                <c:pt idx="2023">
                  <c:v>0</c:v>
                </c:pt>
                <c:pt idx="2024">
                  <c:v>0</c:v>
                </c:pt>
                <c:pt idx="2025">
                  <c:v>6.0000000000000006E-4</c:v>
                </c:pt>
                <c:pt idx="2026">
                  <c:v>6.0000000000000006E-4</c:v>
                </c:pt>
                <c:pt idx="2027">
                  <c:v>0</c:v>
                </c:pt>
                <c:pt idx="2028">
                  <c:v>0</c:v>
                </c:pt>
                <c:pt idx="2029">
                  <c:v>6.0000000000000006E-4</c:v>
                </c:pt>
                <c:pt idx="2030">
                  <c:v>0</c:v>
                </c:pt>
                <c:pt idx="2031">
                  <c:v>6.0000000000000006E-4</c:v>
                </c:pt>
                <c:pt idx="2032">
                  <c:v>6.0000000000000006E-4</c:v>
                </c:pt>
                <c:pt idx="2033">
                  <c:v>0</c:v>
                </c:pt>
                <c:pt idx="2034">
                  <c:v>6.0000000000000006E-4</c:v>
                </c:pt>
                <c:pt idx="2035">
                  <c:v>6.0000000000000006E-4</c:v>
                </c:pt>
                <c:pt idx="2036">
                  <c:v>0</c:v>
                </c:pt>
                <c:pt idx="2037">
                  <c:v>6.0000000000000006E-4</c:v>
                </c:pt>
                <c:pt idx="2038">
                  <c:v>0</c:v>
                </c:pt>
                <c:pt idx="2039">
                  <c:v>0</c:v>
                </c:pt>
                <c:pt idx="2040">
                  <c:v>6.0000000000000006E-4</c:v>
                </c:pt>
                <c:pt idx="2041">
                  <c:v>6.0000000000000006E-4</c:v>
                </c:pt>
                <c:pt idx="2042">
                  <c:v>6.0000000000000006E-4</c:v>
                </c:pt>
                <c:pt idx="2043">
                  <c:v>0</c:v>
                </c:pt>
                <c:pt idx="2044">
                  <c:v>6.0000000000000006E-4</c:v>
                </c:pt>
                <c:pt idx="2045">
                  <c:v>6.0000000000000006E-4</c:v>
                </c:pt>
                <c:pt idx="2046">
                  <c:v>0</c:v>
                </c:pt>
                <c:pt idx="2047">
                  <c:v>6.0000000000000006E-4</c:v>
                </c:pt>
                <c:pt idx="2048">
                  <c:v>6.0000000000000006E-4</c:v>
                </c:pt>
                <c:pt idx="2049">
                  <c:v>0</c:v>
                </c:pt>
                <c:pt idx="2050">
                  <c:v>6.0000000000000006E-4</c:v>
                </c:pt>
                <c:pt idx="2051">
                  <c:v>6.0000000000000006E-4</c:v>
                </c:pt>
                <c:pt idx="2052">
                  <c:v>0</c:v>
                </c:pt>
                <c:pt idx="2053">
                  <c:v>6.0000000000000006E-4</c:v>
                </c:pt>
                <c:pt idx="2054">
                  <c:v>6.0000000000000006E-4</c:v>
                </c:pt>
                <c:pt idx="2055">
                  <c:v>0</c:v>
                </c:pt>
                <c:pt idx="2056">
                  <c:v>6.0000000000000006E-4</c:v>
                </c:pt>
                <c:pt idx="2057">
                  <c:v>6.0000000000000006E-4</c:v>
                </c:pt>
                <c:pt idx="2058">
                  <c:v>0</c:v>
                </c:pt>
                <c:pt idx="2059">
                  <c:v>6.0000000000000006E-4</c:v>
                </c:pt>
                <c:pt idx="2060">
                  <c:v>6.0000000000000006E-4</c:v>
                </c:pt>
                <c:pt idx="2061">
                  <c:v>6.0000000000000006E-4</c:v>
                </c:pt>
                <c:pt idx="2062">
                  <c:v>0</c:v>
                </c:pt>
                <c:pt idx="2063">
                  <c:v>6.0000000000000006E-4</c:v>
                </c:pt>
                <c:pt idx="2064">
                  <c:v>6.0000000000000006E-4</c:v>
                </c:pt>
                <c:pt idx="2065">
                  <c:v>0</c:v>
                </c:pt>
                <c:pt idx="2066">
                  <c:v>6.0000000000000006E-4</c:v>
                </c:pt>
                <c:pt idx="2067">
                  <c:v>6.0000000000000006E-4</c:v>
                </c:pt>
                <c:pt idx="2068">
                  <c:v>0</c:v>
                </c:pt>
                <c:pt idx="2069">
                  <c:v>6.0000000000000006E-4</c:v>
                </c:pt>
                <c:pt idx="2070">
                  <c:v>6.0000000000000006E-4</c:v>
                </c:pt>
                <c:pt idx="2071">
                  <c:v>0</c:v>
                </c:pt>
                <c:pt idx="2072">
                  <c:v>6.0000000000000006E-4</c:v>
                </c:pt>
                <c:pt idx="2073">
                  <c:v>6.0000000000000006E-4</c:v>
                </c:pt>
                <c:pt idx="2074">
                  <c:v>0</c:v>
                </c:pt>
                <c:pt idx="2075">
                  <c:v>6.0000000000000006E-4</c:v>
                </c:pt>
                <c:pt idx="2076">
                  <c:v>6.0000000000000006E-4</c:v>
                </c:pt>
                <c:pt idx="2077">
                  <c:v>0</c:v>
                </c:pt>
                <c:pt idx="2078">
                  <c:v>6.0000000000000006E-4</c:v>
                </c:pt>
                <c:pt idx="2079">
                  <c:v>6.0000000000000006E-4</c:v>
                </c:pt>
                <c:pt idx="2080">
                  <c:v>0</c:v>
                </c:pt>
                <c:pt idx="2081">
                  <c:v>6.0000000000000006E-4</c:v>
                </c:pt>
                <c:pt idx="2082">
                  <c:v>6.0000000000000006E-4</c:v>
                </c:pt>
                <c:pt idx="2083">
                  <c:v>6.0000000000000006E-4</c:v>
                </c:pt>
                <c:pt idx="2084">
                  <c:v>0</c:v>
                </c:pt>
                <c:pt idx="2085">
                  <c:v>6.0000000000000006E-4</c:v>
                </c:pt>
                <c:pt idx="2086">
                  <c:v>6.0000000000000006E-4</c:v>
                </c:pt>
                <c:pt idx="2087">
                  <c:v>0</c:v>
                </c:pt>
                <c:pt idx="2088">
                  <c:v>6.0000000000000006E-4</c:v>
                </c:pt>
                <c:pt idx="2089">
                  <c:v>0</c:v>
                </c:pt>
                <c:pt idx="2090">
                  <c:v>0</c:v>
                </c:pt>
                <c:pt idx="2091">
                  <c:v>6.0000000000000006E-4</c:v>
                </c:pt>
                <c:pt idx="2092">
                  <c:v>6.0000000000000006E-4</c:v>
                </c:pt>
                <c:pt idx="2093">
                  <c:v>6.0000000000000006E-4</c:v>
                </c:pt>
                <c:pt idx="2094">
                  <c:v>0</c:v>
                </c:pt>
                <c:pt idx="2095">
                  <c:v>6.0000000000000006E-4</c:v>
                </c:pt>
                <c:pt idx="2096">
                  <c:v>6.0000000000000006E-4</c:v>
                </c:pt>
                <c:pt idx="2097">
                  <c:v>0</c:v>
                </c:pt>
                <c:pt idx="2098">
                  <c:v>6.0000000000000006E-4</c:v>
                </c:pt>
                <c:pt idx="2099">
                  <c:v>0</c:v>
                </c:pt>
                <c:pt idx="2100">
                  <c:v>0</c:v>
                </c:pt>
                <c:pt idx="2101">
                  <c:v>6.0000000000000006E-4</c:v>
                </c:pt>
                <c:pt idx="2102">
                  <c:v>0</c:v>
                </c:pt>
                <c:pt idx="2103">
                  <c:v>0</c:v>
                </c:pt>
                <c:pt idx="2104">
                  <c:v>6.0000000000000006E-4</c:v>
                </c:pt>
                <c:pt idx="2105">
                  <c:v>0</c:v>
                </c:pt>
                <c:pt idx="2106">
                  <c:v>0</c:v>
                </c:pt>
                <c:pt idx="2107">
                  <c:v>6.0000000000000006E-4</c:v>
                </c:pt>
                <c:pt idx="2108">
                  <c:v>0</c:v>
                </c:pt>
                <c:pt idx="2109">
                  <c:v>6.0000000000000006E-4</c:v>
                </c:pt>
                <c:pt idx="2110">
                  <c:v>0</c:v>
                </c:pt>
                <c:pt idx="2111">
                  <c:v>0</c:v>
                </c:pt>
                <c:pt idx="2112">
                  <c:v>6.0000000000000006E-4</c:v>
                </c:pt>
                <c:pt idx="2113">
                  <c:v>0</c:v>
                </c:pt>
                <c:pt idx="2114">
                  <c:v>6.0000000000000006E-4</c:v>
                </c:pt>
                <c:pt idx="2115">
                  <c:v>6.0000000000000006E-4</c:v>
                </c:pt>
                <c:pt idx="2116">
                  <c:v>0</c:v>
                </c:pt>
                <c:pt idx="2117">
                  <c:v>6.0000000000000006E-4</c:v>
                </c:pt>
                <c:pt idx="2118">
                  <c:v>6.0000000000000006E-4</c:v>
                </c:pt>
                <c:pt idx="2119">
                  <c:v>0</c:v>
                </c:pt>
                <c:pt idx="2120">
                  <c:v>6.0000000000000006E-4</c:v>
                </c:pt>
                <c:pt idx="2121">
                  <c:v>6.0000000000000006E-4</c:v>
                </c:pt>
                <c:pt idx="2122">
                  <c:v>0</c:v>
                </c:pt>
                <c:pt idx="2123">
                  <c:v>0</c:v>
                </c:pt>
                <c:pt idx="2124">
                  <c:v>0</c:v>
                </c:pt>
                <c:pt idx="2125">
                  <c:v>6.0000000000000006E-4</c:v>
                </c:pt>
                <c:pt idx="2126">
                  <c:v>0</c:v>
                </c:pt>
                <c:pt idx="2127">
                  <c:v>6.0000000000000006E-4</c:v>
                </c:pt>
                <c:pt idx="2128">
                  <c:v>6.0000000000000006E-4</c:v>
                </c:pt>
                <c:pt idx="2129">
                  <c:v>0</c:v>
                </c:pt>
                <c:pt idx="2130">
                  <c:v>7.000000000000001E-4</c:v>
                </c:pt>
                <c:pt idx="2131">
                  <c:v>7.000000000000001E-4</c:v>
                </c:pt>
                <c:pt idx="2132">
                  <c:v>0</c:v>
                </c:pt>
                <c:pt idx="2133">
                  <c:v>7.000000000000001E-4</c:v>
                </c:pt>
                <c:pt idx="2134">
                  <c:v>7.000000000000001E-4</c:v>
                </c:pt>
                <c:pt idx="2135">
                  <c:v>0</c:v>
                </c:pt>
                <c:pt idx="2136">
                  <c:v>0</c:v>
                </c:pt>
                <c:pt idx="2137">
                  <c:v>8.0000000000000004E-4</c:v>
                </c:pt>
                <c:pt idx="2138">
                  <c:v>8.0000000000000004E-4</c:v>
                </c:pt>
                <c:pt idx="2139">
                  <c:v>0</c:v>
                </c:pt>
                <c:pt idx="2140">
                  <c:v>8.0000000000000004E-4</c:v>
                </c:pt>
                <c:pt idx="2141">
                  <c:v>8.0000000000000004E-4</c:v>
                </c:pt>
                <c:pt idx="2142">
                  <c:v>0</c:v>
                </c:pt>
                <c:pt idx="2143">
                  <c:v>8.0000000000000004E-4</c:v>
                </c:pt>
                <c:pt idx="2144">
                  <c:v>8.9999999999999998E-4</c:v>
                </c:pt>
                <c:pt idx="2145">
                  <c:v>0</c:v>
                </c:pt>
                <c:pt idx="2146">
                  <c:v>8.9999999999999998E-4</c:v>
                </c:pt>
                <c:pt idx="2147">
                  <c:v>0</c:v>
                </c:pt>
                <c:pt idx="2148">
                  <c:v>0</c:v>
                </c:pt>
                <c:pt idx="2149">
                  <c:v>8.9999999999999998E-4</c:v>
                </c:pt>
                <c:pt idx="2150">
                  <c:v>0</c:v>
                </c:pt>
                <c:pt idx="2151">
                  <c:v>0</c:v>
                </c:pt>
                <c:pt idx="2152">
                  <c:v>0</c:v>
                </c:pt>
                <c:pt idx="2153">
                  <c:v>0</c:v>
                </c:pt>
                <c:pt idx="2154">
                  <c:v>0</c:v>
                </c:pt>
                <c:pt idx="2155">
                  <c:v>0</c:v>
                </c:pt>
                <c:pt idx="2156">
                  <c:v>9.5000000000000015E-3</c:v>
                </c:pt>
                <c:pt idx="2157">
                  <c:v>1.4800000000000001E-2</c:v>
                </c:pt>
                <c:pt idx="2158">
                  <c:v>3.7700000000000004E-2</c:v>
                </c:pt>
                <c:pt idx="2159">
                  <c:v>3.7200000000000004E-2</c:v>
                </c:pt>
                <c:pt idx="2160">
                  <c:v>4.3000000000000003E-2</c:v>
                </c:pt>
                <c:pt idx="2161">
                  <c:v>5.1500000000000004E-2</c:v>
                </c:pt>
                <c:pt idx="2162">
                  <c:v>6.9400000000000003E-2</c:v>
                </c:pt>
                <c:pt idx="2163">
                  <c:v>0.11399999999999999</c:v>
                </c:pt>
                <c:pt idx="2164">
                  <c:v>8.1299999999999997E-2</c:v>
                </c:pt>
                <c:pt idx="2165">
                  <c:v>8.0000000000000016E-2</c:v>
                </c:pt>
                <c:pt idx="2166">
                  <c:v>0.19220000000000001</c:v>
                </c:pt>
                <c:pt idx="2167">
                  <c:v>0.15380000000000002</c:v>
                </c:pt>
                <c:pt idx="2168">
                  <c:v>0.14710000000000001</c:v>
                </c:pt>
                <c:pt idx="2169">
                  <c:v>0.12560000000000002</c:v>
                </c:pt>
                <c:pt idx="2170">
                  <c:v>0.12520000000000001</c:v>
                </c:pt>
                <c:pt idx="2171">
                  <c:v>0.16100000000000003</c:v>
                </c:pt>
                <c:pt idx="2172">
                  <c:v>0.1643</c:v>
                </c:pt>
                <c:pt idx="2173">
                  <c:v>0.15540000000000001</c:v>
                </c:pt>
                <c:pt idx="2174">
                  <c:v>0.14560000000000001</c:v>
                </c:pt>
                <c:pt idx="2175">
                  <c:v>0.22610000000000002</c:v>
                </c:pt>
                <c:pt idx="2176">
                  <c:v>0.14530000000000001</c:v>
                </c:pt>
                <c:pt idx="2177">
                  <c:v>0.18180000000000002</c:v>
                </c:pt>
                <c:pt idx="2178">
                  <c:v>0.16910000000000003</c:v>
                </c:pt>
                <c:pt idx="2179">
                  <c:v>0.17680000000000001</c:v>
                </c:pt>
                <c:pt idx="2180">
                  <c:v>0.1855</c:v>
                </c:pt>
                <c:pt idx="2181">
                  <c:v>0.17820000000000003</c:v>
                </c:pt>
                <c:pt idx="2182">
                  <c:v>0.15670000000000001</c:v>
                </c:pt>
                <c:pt idx="2183">
                  <c:v>0.15860000000000002</c:v>
                </c:pt>
                <c:pt idx="2184">
                  <c:v>0.24350000000000002</c:v>
                </c:pt>
                <c:pt idx="2185">
                  <c:v>0.26490000000000002</c:v>
                </c:pt>
                <c:pt idx="2186">
                  <c:v>0.20019999999999999</c:v>
                </c:pt>
                <c:pt idx="2187">
                  <c:v>0.19830000000000003</c:v>
                </c:pt>
                <c:pt idx="2188">
                  <c:v>0.17320000000000002</c:v>
                </c:pt>
                <c:pt idx="2189">
                  <c:v>0.27280000000000004</c:v>
                </c:pt>
                <c:pt idx="2190">
                  <c:v>0.1676</c:v>
                </c:pt>
                <c:pt idx="2191">
                  <c:v>0.1734</c:v>
                </c:pt>
                <c:pt idx="2192">
                  <c:v>0.20110000000000003</c:v>
                </c:pt>
                <c:pt idx="2193">
                  <c:v>0.15200000000000002</c:v>
                </c:pt>
                <c:pt idx="2194">
                  <c:v>0.18640000000000001</c:v>
                </c:pt>
                <c:pt idx="2195">
                  <c:v>0.22320000000000004</c:v>
                </c:pt>
                <c:pt idx="2196">
                  <c:v>0.27110000000000001</c:v>
                </c:pt>
                <c:pt idx="2197">
                  <c:v>0.2359</c:v>
                </c:pt>
                <c:pt idx="2198">
                  <c:v>0.25080000000000002</c:v>
                </c:pt>
                <c:pt idx="2199">
                  <c:v>0.25740000000000002</c:v>
                </c:pt>
                <c:pt idx="2200">
                  <c:v>0.39319999999999999</c:v>
                </c:pt>
                <c:pt idx="2201">
                  <c:v>0.32190000000000002</c:v>
                </c:pt>
                <c:pt idx="2202">
                  <c:v>0.22850000000000004</c:v>
                </c:pt>
                <c:pt idx="2203">
                  <c:v>0.18320000000000003</c:v>
                </c:pt>
                <c:pt idx="2204">
                  <c:v>0.15590000000000001</c:v>
                </c:pt>
                <c:pt idx="2205">
                  <c:v>0.15900000000000003</c:v>
                </c:pt>
                <c:pt idx="2206">
                  <c:v>0.11070000000000001</c:v>
                </c:pt>
                <c:pt idx="2207">
                  <c:v>0.10600000000000001</c:v>
                </c:pt>
                <c:pt idx="2208">
                  <c:v>0.1003</c:v>
                </c:pt>
                <c:pt idx="2209">
                  <c:v>8.6900000000000005E-2</c:v>
                </c:pt>
                <c:pt idx="2210">
                  <c:v>8.9200000000000002E-2</c:v>
                </c:pt>
                <c:pt idx="2211">
                  <c:v>7.0199999999999999E-2</c:v>
                </c:pt>
                <c:pt idx="2212">
                  <c:v>7.1999999999999995E-2</c:v>
                </c:pt>
                <c:pt idx="2213">
                  <c:v>7.640000000000001E-2</c:v>
                </c:pt>
                <c:pt idx="2214">
                  <c:v>8.3000000000000004E-2</c:v>
                </c:pt>
                <c:pt idx="2215">
                  <c:v>6.0400000000000002E-2</c:v>
                </c:pt>
                <c:pt idx="2216">
                  <c:v>5.1500000000000004E-2</c:v>
                </c:pt>
                <c:pt idx="2217">
                  <c:v>3.6799999999999999E-2</c:v>
                </c:pt>
                <c:pt idx="2218">
                  <c:v>2.7000000000000003E-2</c:v>
                </c:pt>
                <c:pt idx="2219">
                  <c:v>2.2500000000000003E-2</c:v>
                </c:pt>
                <c:pt idx="2220">
                  <c:v>2.1100000000000001E-2</c:v>
                </c:pt>
                <c:pt idx="2221">
                  <c:v>1.5800000000000002E-2</c:v>
                </c:pt>
                <c:pt idx="2222">
                  <c:v>1.9000000000000003E-2</c:v>
                </c:pt>
                <c:pt idx="2223">
                  <c:v>3.0800000000000001E-2</c:v>
                </c:pt>
                <c:pt idx="2224">
                  <c:v>5.6999999999999995E-2</c:v>
                </c:pt>
                <c:pt idx="2225">
                  <c:v>5.8099999999999999E-2</c:v>
                </c:pt>
                <c:pt idx="2226">
                  <c:v>0.19510000000000002</c:v>
                </c:pt>
                <c:pt idx="2227">
                  <c:v>0.19400000000000001</c:v>
                </c:pt>
                <c:pt idx="2228">
                  <c:v>0.14180000000000001</c:v>
                </c:pt>
                <c:pt idx="2229">
                  <c:v>5.04E-2</c:v>
                </c:pt>
                <c:pt idx="2230">
                  <c:v>8.8000000000000005E-3</c:v>
                </c:pt>
                <c:pt idx="2231">
                  <c:v>1E-3</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8.0000000000000004E-4</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8.0000000000000004E-4</c:v>
                </c:pt>
                <c:pt idx="2344">
                  <c:v>8.0000000000000004E-4</c:v>
                </c:pt>
                <c:pt idx="2345">
                  <c:v>0</c:v>
                </c:pt>
                <c:pt idx="2346">
                  <c:v>0</c:v>
                </c:pt>
                <c:pt idx="2347">
                  <c:v>0</c:v>
                </c:pt>
                <c:pt idx="2348">
                  <c:v>0</c:v>
                </c:pt>
                <c:pt idx="2349">
                  <c:v>0</c:v>
                </c:pt>
                <c:pt idx="2350">
                  <c:v>8.0000000000000004E-4</c:v>
                </c:pt>
                <c:pt idx="2351">
                  <c:v>8.0000000000000004E-4</c:v>
                </c:pt>
                <c:pt idx="2352">
                  <c:v>0</c:v>
                </c:pt>
                <c:pt idx="2353">
                  <c:v>8.0000000000000004E-4</c:v>
                </c:pt>
                <c:pt idx="2354">
                  <c:v>0</c:v>
                </c:pt>
                <c:pt idx="2355">
                  <c:v>0</c:v>
                </c:pt>
                <c:pt idx="2356">
                  <c:v>0</c:v>
                </c:pt>
                <c:pt idx="2357">
                  <c:v>0</c:v>
                </c:pt>
                <c:pt idx="2358">
                  <c:v>0</c:v>
                </c:pt>
                <c:pt idx="2359">
                  <c:v>0</c:v>
                </c:pt>
                <c:pt idx="2360">
                  <c:v>0</c:v>
                </c:pt>
                <c:pt idx="2361">
                  <c:v>0</c:v>
                </c:pt>
                <c:pt idx="2362">
                  <c:v>0</c:v>
                </c:pt>
                <c:pt idx="2363">
                  <c:v>8.0000000000000004E-4</c:v>
                </c:pt>
                <c:pt idx="2364">
                  <c:v>8.0000000000000004E-4</c:v>
                </c:pt>
                <c:pt idx="2365">
                  <c:v>0</c:v>
                </c:pt>
                <c:pt idx="2366">
                  <c:v>8.0000000000000004E-4</c:v>
                </c:pt>
                <c:pt idx="2367">
                  <c:v>8.0000000000000004E-4</c:v>
                </c:pt>
                <c:pt idx="2368">
                  <c:v>0</c:v>
                </c:pt>
                <c:pt idx="2369">
                  <c:v>8.0000000000000004E-4</c:v>
                </c:pt>
                <c:pt idx="2370">
                  <c:v>0</c:v>
                </c:pt>
                <c:pt idx="2371">
                  <c:v>0</c:v>
                </c:pt>
                <c:pt idx="2372">
                  <c:v>8.0000000000000004E-4</c:v>
                </c:pt>
                <c:pt idx="2373">
                  <c:v>8.0000000000000004E-4</c:v>
                </c:pt>
                <c:pt idx="2374">
                  <c:v>8.0000000000000004E-4</c:v>
                </c:pt>
                <c:pt idx="2375">
                  <c:v>0</c:v>
                </c:pt>
                <c:pt idx="2376">
                  <c:v>8.0000000000000004E-4</c:v>
                </c:pt>
                <c:pt idx="2377">
                  <c:v>8.0000000000000004E-4</c:v>
                </c:pt>
                <c:pt idx="2378">
                  <c:v>0</c:v>
                </c:pt>
                <c:pt idx="2379">
                  <c:v>8.0000000000000004E-4</c:v>
                </c:pt>
                <c:pt idx="2380">
                  <c:v>8.0000000000000004E-4</c:v>
                </c:pt>
                <c:pt idx="2381">
                  <c:v>0</c:v>
                </c:pt>
                <c:pt idx="2382">
                  <c:v>8.0000000000000004E-4</c:v>
                </c:pt>
                <c:pt idx="2383">
                  <c:v>0</c:v>
                </c:pt>
                <c:pt idx="2384">
                  <c:v>8.0000000000000004E-4</c:v>
                </c:pt>
                <c:pt idx="2385">
                  <c:v>0</c:v>
                </c:pt>
                <c:pt idx="2386">
                  <c:v>8.0000000000000004E-4</c:v>
                </c:pt>
                <c:pt idx="2387">
                  <c:v>8.0000000000000004E-4</c:v>
                </c:pt>
                <c:pt idx="2388">
                  <c:v>0</c:v>
                </c:pt>
                <c:pt idx="2389">
                  <c:v>0</c:v>
                </c:pt>
                <c:pt idx="2390">
                  <c:v>0</c:v>
                </c:pt>
                <c:pt idx="2391">
                  <c:v>8.0000000000000004E-4</c:v>
                </c:pt>
                <c:pt idx="2392">
                  <c:v>0</c:v>
                </c:pt>
                <c:pt idx="2393">
                  <c:v>8.0000000000000004E-4</c:v>
                </c:pt>
                <c:pt idx="2394">
                  <c:v>8.0000000000000004E-4</c:v>
                </c:pt>
                <c:pt idx="2395">
                  <c:v>0</c:v>
                </c:pt>
                <c:pt idx="2396">
                  <c:v>8.0000000000000004E-4</c:v>
                </c:pt>
                <c:pt idx="2397">
                  <c:v>0</c:v>
                </c:pt>
                <c:pt idx="2398">
                  <c:v>8.0000000000000004E-4</c:v>
                </c:pt>
                <c:pt idx="2399">
                  <c:v>0</c:v>
                </c:pt>
                <c:pt idx="2400">
                  <c:v>8.0000000000000004E-4</c:v>
                </c:pt>
                <c:pt idx="2401">
                  <c:v>8.0000000000000004E-4</c:v>
                </c:pt>
                <c:pt idx="2402">
                  <c:v>0</c:v>
                </c:pt>
                <c:pt idx="2403">
                  <c:v>0</c:v>
                </c:pt>
                <c:pt idx="2404">
                  <c:v>8.0000000000000004E-4</c:v>
                </c:pt>
                <c:pt idx="2405">
                  <c:v>0</c:v>
                </c:pt>
                <c:pt idx="2406">
                  <c:v>8.0000000000000004E-4</c:v>
                </c:pt>
                <c:pt idx="2407">
                  <c:v>0</c:v>
                </c:pt>
                <c:pt idx="2408">
                  <c:v>0</c:v>
                </c:pt>
                <c:pt idx="2409">
                  <c:v>8.0000000000000004E-4</c:v>
                </c:pt>
                <c:pt idx="2410">
                  <c:v>0</c:v>
                </c:pt>
                <c:pt idx="2411">
                  <c:v>0</c:v>
                </c:pt>
                <c:pt idx="2412">
                  <c:v>0</c:v>
                </c:pt>
                <c:pt idx="2413">
                  <c:v>0</c:v>
                </c:pt>
                <c:pt idx="2414">
                  <c:v>8.0000000000000004E-4</c:v>
                </c:pt>
                <c:pt idx="2415">
                  <c:v>0</c:v>
                </c:pt>
                <c:pt idx="2416">
                  <c:v>0</c:v>
                </c:pt>
                <c:pt idx="2417">
                  <c:v>0</c:v>
                </c:pt>
                <c:pt idx="2418">
                  <c:v>0</c:v>
                </c:pt>
                <c:pt idx="2419">
                  <c:v>0</c:v>
                </c:pt>
                <c:pt idx="2420">
                  <c:v>0</c:v>
                </c:pt>
                <c:pt idx="2421">
                  <c:v>0</c:v>
                </c:pt>
                <c:pt idx="2422">
                  <c:v>0</c:v>
                </c:pt>
                <c:pt idx="2423">
                  <c:v>8.0000000000000004E-4</c:v>
                </c:pt>
                <c:pt idx="2424">
                  <c:v>8.0000000000000004E-4</c:v>
                </c:pt>
                <c:pt idx="2425">
                  <c:v>0</c:v>
                </c:pt>
                <c:pt idx="2426">
                  <c:v>8.0000000000000004E-4</c:v>
                </c:pt>
                <c:pt idx="2427">
                  <c:v>0</c:v>
                </c:pt>
                <c:pt idx="2428">
                  <c:v>0</c:v>
                </c:pt>
                <c:pt idx="2429">
                  <c:v>8.0000000000000004E-4</c:v>
                </c:pt>
                <c:pt idx="2430">
                  <c:v>0</c:v>
                </c:pt>
                <c:pt idx="2431">
                  <c:v>8.0000000000000004E-4</c:v>
                </c:pt>
                <c:pt idx="2432">
                  <c:v>0</c:v>
                </c:pt>
                <c:pt idx="2433">
                  <c:v>0</c:v>
                </c:pt>
                <c:pt idx="2434">
                  <c:v>0</c:v>
                </c:pt>
                <c:pt idx="2435">
                  <c:v>0</c:v>
                </c:pt>
                <c:pt idx="2436">
                  <c:v>8.0000000000000004E-4</c:v>
                </c:pt>
                <c:pt idx="2437">
                  <c:v>0</c:v>
                </c:pt>
                <c:pt idx="2438">
                  <c:v>0</c:v>
                </c:pt>
                <c:pt idx="2439">
                  <c:v>0</c:v>
                </c:pt>
                <c:pt idx="2440">
                  <c:v>0</c:v>
                </c:pt>
                <c:pt idx="2441">
                  <c:v>8.0000000000000004E-4</c:v>
                </c:pt>
                <c:pt idx="2442">
                  <c:v>0</c:v>
                </c:pt>
                <c:pt idx="2443">
                  <c:v>0</c:v>
                </c:pt>
                <c:pt idx="2444">
                  <c:v>0</c:v>
                </c:pt>
                <c:pt idx="2445">
                  <c:v>0</c:v>
                </c:pt>
                <c:pt idx="2446">
                  <c:v>0</c:v>
                </c:pt>
                <c:pt idx="2447">
                  <c:v>0</c:v>
                </c:pt>
                <c:pt idx="2448">
                  <c:v>0</c:v>
                </c:pt>
                <c:pt idx="2449">
                  <c:v>0</c:v>
                </c:pt>
                <c:pt idx="2450">
                  <c:v>0</c:v>
                </c:pt>
                <c:pt idx="2451">
                  <c:v>8.0000000000000004E-4</c:v>
                </c:pt>
                <c:pt idx="2452">
                  <c:v>0</c:v>
                </c:pt>
                <c:pt idx="2453">
                  <c:v>8.0000000000000004E-4</c:v>
                </c:pt>
                <c:pt idx="2454">
                  <c:v>0</c:v>
                </c:pt>
                <c:pt idx="2455">
                  <c:v>0</c:v>
                </c:pt>
                <c:pt idx="2456">
                  <c:v>0</c:v>
                </c:pt>
                <c:pt idx="2457">
                  <c:v>0</c:v>
                </c:pt>
                <c:pt idx="2458">
                  <c:v>0</c:v>
                </c:pt>
                <c:pt idx="2459">
                  <c:v>0</c:v>
                </c:pt>
                <c:pt idx="2460">
                  <c:v>7.000000000000001E-4</c:v>
                </c:pt>
                <c:pt idx="2461">
                  <c:v>7.000000000000001E-4</c:v>
                </c:pt>
                <c:pt idx="2462">
                  <c:v>0</c:v>
                </c:pt>
                <c:pt idx="2463">
                  <c:v>7.000000000000001E-4</c:v>
                </c:pt>
                <c:pt idx="2464">
                  <c:v>7.000000000000001E-4</c:v>
                </c:pt>
                <c:pt idx="2465">
                  <c:v>0</c:v>
                </c:pt>
                <c:pt idx="2466">
                  <c:v>7.000000000000001E-4</c:v>
                </c:pt>
                <c:pt idx="2467">
                  <c:v>7.000000000000001E-4</c:v>
                </c:pt>
                <c:pt idx="2468">
                  <c:v>7.000000000000001E-4</c:v>
                </c:pt>
                <c:pt idx="2469">
                  <c:v>0</c:v>
                </c:pt>
                <c:pt idx="2470">
                  <c:v>7.000000000000001E-4</c:v>
                </c:pt>
                <c:pt idx="2471">
                  <c:v>7.000000000000001E-4</c:v>
                </c:pt>
                <c:pt idx="2472">
                  <c:v>0</c:v>
                </c:pt>
                <c:pt idx="2473">
                  <c:v>7.000000000000001E-4</c:v>
                </c:pt>
                <c:pt idx="2474">
                  <c:v>6.0000000000000006E-4</c:v>
                </c:pt>
                <c:pt idx="2475">
                  <c:v>6.0000000000000006E-4</c:v>
                </c:pt>
                <c:pt idx="2476">
                  <c:v>6.0000000000000006E-4</c:v>
                </c:pt>
                <c:pt idx="2477">
                  <c:v>7.000000000000001E-4</c:v>
                </c:pt>
                <c:pt idx="2478">
                  <c:v>7.000000000000001E-4</c:v>
                </c:pt>
                <c:pt idx="2479">
                  <c:v>0</c:v>
                </c:pt>
                <c:pt idx="2480">
                  <c:v>6.0000000000000006E-4</c:v>
                </c:pt>
                <c:pt idx="2481">
                  <c:v>6.0000000000000006E-4</c:v>
                </c:pt>
                <c:pt idx="2482">
                  <c:v>0</c:v>
                </c:pt>
                <c:pt idx="2483">
                  <c:v>6.0000000000000006E-4</c:v>
                </c:pt>
                <c:pt idx="2484">
                  <c:v>6.0000000000000006E-4</c:v>
                </c:pt>
                <c:pt idx="2485">
                  <c:v>6.0000000000000006E-4</c:v>
                </c:pt>
                <c:pt idx="2486">
                  <c:v>0</c:v>
                </c:pt>
                <c:pt idx="2487">
                  <c:v>6.0000000000000006E-4</c:v>
                </c:pt>
                <c:pt idx="2488">
                  <c:v>6.0000000000000006E-4</c:v>
                </c:pt>
                <c:pt idx="2489">
                  <c:v>0</c:v>
                </c:pt>
                <c:pt idx="2490">
                  <c:v>6.0000000000000006E-4</c:v>
                </c:pt>
                <c:pt idx="2491">
                  <c:v>6.0000000000000006E-4</c:v>
                </c:pt>
                <c:pt idx="2492">
                  <c:v>0</c:v>
                </c:pt>
                <c:pt idx="2493">
                  <c:v>6.0000000000000006E-4</c:v>
                </c:pt>
                <c:pt idx="2494">
                  <c:v>6.0000000000000006E-4</c:v>
                </c:pt>
                <c:pt idx="2495">
                  <c:v>6.0000000000000006E-4</c:v>
                </c:pt>
                <c:pt idx="2496">
                  <c:v>0</c:v>
                </c:pt>
                <c:pt idx="2497">
                  <c:v>6.0000000000000006E-4</c:v>
                </c:pt>
                <c:pt idx="2498">
                  <c:v>6.0000000000000006E-4</c:v>
                </c:pt>
                <c:pt idx="2499">
                  <c:v>0</c:v>
                </c:pt>
                <c:pt idx="2500">
                  <c:v>0</c:v>
                </c:pt>
                <c:pt idx="2501">
                  <c:v>7.000000000000001E-4</c:v>
                </c:pt>
                <c:pt idx="2502">
                  <c:v>7.000000000000001E-4</c:v>
                </c:pt>
                <c:pt idx="2503">
                  <c:v>0</c:v>
                </c:pt>
                <c:pt idx="2504">
                  <c:v>6.0000000000000006E-4</c:v>
                </c:pt>
                <c:pt idx="2505">
                  <c:v>6.0000000000000006E-4</c:v>
                </c:pt>
                <c:pt idx="2506">
                  <c:v>6.0000000000000006E-4</c:v>
                </c:pt>
                <c:pt idx="2507">
                  <c:v>0</c:v>
                </c:pt>
                <c:pt idx="2508">
                  <c:v>6.0000000000000006E-4</c:v>
                </c:pt>
                <c:pt idx="2509">
                  <c:v>6.0000000000000006E-4</c:v>
                </c:pt>
                <c:pt idx="2510">
                  <c:v>6.0000000000000006E-4</c:v>
                </c:pt>
                <c:pt idx="2511">
                  <c:v>0</c:v>
                </c:pt>
                <c:pt idx="2512">
                  <c:v>6.0000000000000006E-4</c:v>
                </c:pt>
                <c:pt idx="2513">
                  <c:v>6.0000000000000006E-4</c:v>
                </c:pt>
                <c:pt idx="2514">
                  <c:v>0</c:v>
                </c:pt>
                <c:pt idx="2515">
                  <c:v>6.0000000000000006E-4</c:v>
                </c:pt>
                <c:pt idx="2516">
                  <c:v>6.0000000000000006E-4</c:v>
                </c:pt>
                <c:pt idx="2517">
                  <c:v>6.0000000000000006E-4</c:v>
                </c:pt>
                <c:pt idx="2518">
                  <c:v>0</c:v>
                </c:pt>
                <c:pt idx="2519">
                  <c:v>6.0000000000000006E-4</c:v>
                </c:pt>
                <c:pt idx="2520">
                  <c:v>6.0000000000000006E-4</c:v>
                </c:pt>
                <c:pt idx="2521">
                  <c:v>0</c:v>
                </c:pt>
                <c:pt idx="2522">
                  <c:v>6.0000000000000006E-4</c:v>
                </c:pt>
                <c:pt idx="2523">
                  <c:v>6.0000000000000006E-4</c:v>
                </c:pt>
                <c:pt idx="2524">
                  <c:v>0</c:v>
                </c:pt>
                <c:pt idx="2525">
                  <c:v>6.0000000000000006E-4</c:v>
                </c:pt>
                <c:pt idx="2526">
                  <c:v>6.0000000000000006E-4</c:v>
                </c:pt>
                <c:pt idx="2527">
                  <c:v>0</c:v>
                </c:pt>
                <c:pt idx="2528">
                  <c:v>0</c:v>
                </c:pt>
                <c:pt idx="2529">
                  <c:v>6.0000000000000006E-4</c:v>
                </c:pt>
                <c:pt idx="2530">
                  <c:v>6.0000000000000006E-4</c:v>
                </c:pt>
                <c:pt idx="2531">
                  <c:v>0</c:v>
                </c:pt>
                <c:pt idx="2532">
                  <c:v>6.0000000000000006E-4</c:v>
                </c:pt>
                <c:pt idx="2533">
                  <c:v>6.0000000000000006E-4</c:v>
                </c:pt>
                <c:pt idx="2534">
                  <c:v>0</c:v>
                </c:pt>
                <c:pt idx="2535">
                  <c:v>6.0000000000000006E-4</c:v>
                </c:pt>
                <c:pt idx="2536">
                  <c:v>0</c:v>
                </c:pt>
                <c:pt idx="2537">
                  <c:v>6.0000000000000006E-4</c:v>
                </c:pt>
                <c:pt idx="2538">
                  <c:v>0</c:v>
                </c:pt>
                <c:pt idx="2539">
                  <c:v>0</c:v>
                </c:pt>
                <c:pt idx="2540">
                  <c:v>6.0000000000000006E-4</c:v>
                </c:pt>
                <c:pt idx="2541">
                  <c:v>0</c:v>
                </c:pt>
                <c:pt idx="2542">
                  <c:v>6.0000000000000006E-4</c:v>
                </c:pt>
                <c:pt idx="2543">
                  <c:v>6.0000000000000006E-4</c:v>
                </c:pt>
                <c:pt idx="2544">
                  <c:v>0</c:v>
                </c:pt>
                <c:pt idx="2545">
                  <c:v>6.0000000000000006E-4</c:v>
                </c:pt>
                <c:pt idx="2546">
                  <c:v>0</c:v>
                </c:pt>
                <c:pt idx="2547">
                  <c:v>6.0000000000000006E-4</c:v>
                </c:pt>
                <c:pt idx="2548">
                  <c:v>0</c:v>
                </c:pt>
                <c:pt idx="2549">
                  <c:v>6.0000000000000006E-4</c:v>
                </c:pt>
                <c:pt idx="2550">
                  <c:v>6.0000000000000006E-4</c:v>
                </c:pt>
                <c:pt idx="2551">
                  <c:v>0</c:v>
                </c:pt>
                <c:pt idx="2552">
                  <c:v>6.0000000000000006E-4</c:v>
                </c:pt>
                <c:pt idx="2553">
                  <c:v>6.0000000000000006E-4</c:v>
                </c:pt>
                <c:pt idx="2554">
                  <c:v>6.0000000000000006E-4</c:v>
                </c:pt>
                <c:pt idx="2555">
                  <c:v>0</c:v>
                </c:pt>
                <c:pt idx="2556">
                  <c:v>6.0000000000000006E-4</c:v>
                </c:pt>
                <c:pt idx="2557">
                  <c:v>6.0000000000000006E-4</c:v>
                </c:pt>
                <c:pt idx="2558">
                  <c:v>0</c:v>
                </c:pt>
                <c:pt idx="2559">
                  <c:v>6.0000000000000006E-4</c:v>
                </c:pt>
                <c:pt idx="2560">
                  <c:v>0</c:v>
                </c:pt>
                <c:pt idx="2561">
                  <c:v>0</c:v>
                </c:pt>
                <c:pt idx="2562">
                  <c:v>6.0000000000000006E-4</c:v>
                </c:pt>
                <c:pt idx="2563">
                  <c:v>6.0000000000000006E-4</c:v>
                </c:pt>
                <c:pt idx="2564">
                  <c:v>6.0000000000000006E-4</c:v>
                </c:pt>
                <c:pt idx="2565">
                  <c:v>0</c:v>
                </c:pt>
                <c:pt idx="2566">
                  <c:v>6.0000000000000006E-4</c:v>
                </c:pt>
                <c:pt idx="2567">
                  <c:v>6.0000000000000006E-4</c:v>
                </c:pt>
                <c:pt idx="2568">
                  <c:v>0</c:v>
                </c:pt>
                <c:pt idx="2569">
                  <c:v>6.0000000000000006E-4</c:v>
                </c:pt>
                <c:pt idx="2570">
                  <c:v>6.0000000000000006E-4</c:v>
                </c:pt>
                <c:pt idx="2571">
                  <c:v>0</c:v>
                </c:pt>
                <c:pt idx="2572">
                  <c:v>6.0000000000000006E-4</c:v>
                </c:pt>
                <c:pt idx="2573">
                  <c:v>6.0000000000000006E-4</c:v>
                </c:pt>
                <c:pt idx="2574">
                  <c:v>6.0000000000000006E-4</c:v>
                </c:pt>
                <c:pt idx="2575">
                  <c:v>0</c:v>
                </c:pt>
                <c:pt idx="2576">
                  <c:v>6.0000000000000006E-4</c:v>
                </c:pt>
                <c:pt idx="2577">
                  <c:v>6.0000000000000006E-4</c:v>
                </c:pt>
                <c:pt idx="2578">
                  <c:v>0</c:v>
                </c:pt>
                <c:pt idx="2579">
                  <c:v>6.0000000000000006E-4</c:v>
                </c:pt>
                <c:pt idx="2580">
                  <c:v>6.0000000000000006E-4</c:v>
                </c:pt>
                <c:pt idx="2581">
                  <c:v>0</c:v>
                </c:pt>
                <c:pt idx="2582">
                  <c:v>6.0000000000000006E-4</c:v>
                </c:pt>
                <c:pt idx="2583">
                  <c:v>6.0000000000000006E-4</c:v>
                </c:pt>
                <c:pt idx="2584">
                  <c:v>0</c:v>
                </c:pt>
                <c:pt idx="2585">
                  <c:v>6.0000000000000006E-4</c:v>
                </c:pt>
                <c:pt idx="2586">
                  <c:v>0</c:v>
                </c:pt>
                <c:pt idx="2587">
                  <c:v>6.0000000000000006E-4</c:v>
                </c:pt>
                <c:pt idx="2588">
                  <c:v>0</c:v>
                </c:pt>
                <c:pt idx="2589">
                  <c:v>6.0000000000000006E-4</c:v>
                </c:pt>
                <c:pt idx="2590">
                  <c:v>6.0000000000000006E-4</c:v>
                </c:pt>
                <c:pt idx="2591">
                  <c:v>0</c:v>
                </c:pt>
                <c:pt idx="2592">
                  <c:v>6.0000000000000006E-4</c:v>
                </c:pt>
                <c:pt idx="2593">
                  <c:v>6.0000000000000006E-4</c:v>
                </c:pt>
                <c:pt idx="2594">
                  <c:v>0</c:v>
                </c:pt>
                <c:pt idx="2595">
                  <c:v>6.0000000000000006E-4</c:v>
                </c:pt>
                <c:pt idx="2596">
                  <c:v>6.0000000000000006E-4</c:v>
                </c:pt>
                <c:pt idx="2597">
                  <c:v>0</c:v>
                </c:pt>
                <c:pt idx="2598">
                  <c:v>6.0000000000000006E-4</c:v>
                </c:pt>
                <c:pt idx="2599">
                  <c:v>6.0000000000000006E-4</c:v>
                </c:pt>
                <c:pt idx="2600">
                  <c:v>0</c:v>
                </c:pt>
                <c:pt idx="2601">
                  <c:v>6.0000000000000006E-4</c:v>
                </c:pt>
                <c:pt idx="2602">
                  <c:v>6.0000000000000006E-4</c:v>
                </c:pt>
                <c:pt idx="2603">
                  <c:v>6.0000000000000006E-4</c:v>
                </c:pt>
                <c:pt idx="2604">
                  <c:v>0</c:v>
                </c:pt>
                <c:pt idx="2605">
                  <c:v>6.0000000000000006E-4</c:v>
                </c:pt>
                <c:pt idx="2606">
                  <c:v>6.0000000000000006E-4</c:v>
                </c:pt>
                <c:pt idx="2607">
                  <c:v>0</c:v>
                </c:pt>
                <c:pt idx="2608">
                  <c:v>6.0000000000000006E-4</c:v>
                </c:pt>
                <c:pt idx="2609">
                  <c:v>6.0000000000000006E-4</c:v>
                </c:pt>
                <c:pt idx="2610">
                  <c:v>6.0000000000000006E-4</c:v>
                </c:pt>
                <c:pt idx="2611">
                  <c:v>0</c:v>
                </c:pt>
                <c:pt idx="2612">
                  <c:v>6.0000000000000006E-4</c:v>
                </c:pt>
                <c:pt idx="2613">
                  <c:v>6.0000000000000006E-4</c:v>
                </c:pt>
                <c:pt idx="2614">
                  <c:v>0</c:v>
                </c:pt>
                <c:pt idx="2615">
                  <c:v>6.0000000000000006E-4</c:v>
                </c:pt>
                <c:pt idx="2616">
                  <c:v>6.0000000000000006E-4</c:v>
                </c:pt>
                <c:pt idx="2617">
                  <c:v>0</c:v>
                </c:pt>
                <c:pt idx="2618">
                  <c:v>6.0000000000000006E-4</c:v>
                </c:pt>
                <c:pt idx="2619">
                  <c:v>6.0000000000000006E-4</c:v>
                </c:pt>
                <c:pt idx="2620">
                  <c:v>6.0000000000000006E-4</c:v>
                </c:pt>
                <c:pt idx="2621">
                  <c:v>0</c:v>
                </c:pt>
                <c:pt idx="2622">
                  <c:v>6.0000000000000006E-4</c:v>
                </c:pt>
                <c:pt idx="2623">
                  <c:v>6.0000000000000006E-4</c:v>
                </c:pt>
                <c:pt idx="2624">
                  <c:v>0</c:v>
                </c:pt>
                <c:pt idx="2625">
                  <c:v>6.0000000000000006E-4</c:v>
                </c:pt>
                <c:pt idx="2626">
                  <c:v>6.0000000000000006E-4</c:v>
                </c:pt>
                <c:pt idx="2627">
                  <c:v>6.0000000000000006E-4</c:v>
                </c:pt>
                <c:pt idx="2628">
                  <c:v>0</c:v>
                </c:pt>
                <c:pt idx="2629">
                  <c:v>6.0000000000000006E-4</c:v>
                </c:pt>
                <c:pt idx="2630">
                  <c:v>6.0000000000000006E-4</c:v>
                </c:pt>
                <c:pt idx="2631">
                  <c:v>0</c:v>
                </c:pt>
                <c:pt idx="2632">
                  <c:v>0</c:v>
                </c:pt>
                <c:pt idx="2633">
                  <c:v>6.0000000000000006E-4</c:v>
                </c:pt>
                <c:pt idx="2634">
                  <c:v>6.0000000000000006E-4</c:v>
                </c:pt>
                <c:pt idx="2635">
                  <c:v>0</c:v>
                </c:pt>
                <c:pt idx="2636">
                  <c:v>6.0000000000000006E-4</c:v>
                </c:pt>
                <c:pt idx="2637">
                  <c:v>6.0000000000000006E-4</c:v>
                </c:pt>
                <c:pt idx="2638">
                  <c:v>6.0000000000000006E-4</c:v>
                </c:pt>
                <c:pt idx="2639">
                  <c:v>0</c:v>
                </c:pt>
                <c:pt idx="2640">
                  <c:v>6.0000000000000006E-4</c:v>
                </c:pt>
                <c:pt idx="2641">
                  <c:v>6.0000000000000006E-4</c:v>
                </c:pt>
                <c:pt idx="2642">
                  <c:v>0</c:v>
                </c:pt>
                <c:pt idx="2643">
                  <c:v>6.0000000000000006E-4</c:v>
                </c:pt>
                <c:pt idx="2644">
                  <c:v>0</c:v>
                </c:pt>
                <c:pt idx="2645">
                  <c:v>6.0000000000000006E-4</c:v>
                </c:pt>
                <c:pt idx="2646">
                  <c:v>0</c:v>
                </c:pt>
                <c:pt idx="2647">
                  <c:v>0</c:v>
                </c:pt>
                <c:pt idx="2648">
                  <c:v>6.0000000000000006E-4</c:v>
                </c:pt>
                <c:pt idx="2649">
                  <c:v>0</c:v>
                </c:pt>
                <c:pt idx="2650">
                  <c:v>6.0000000000000006E-4</c:v>
                </c:pt>
                <c:pt idx="2651">
                  <c:v>6.0000000000000006E-4</c:v>
                </c:pt>
                <c:pt idx="2652">
                  <c:v>0</c:v>
                </c:pt>
                <c:pt idx="2653">
                  <c:v>6.0000000000000006E-4</c:v>
                </c:pt>
                <c:pt idx="2654">
                  <c:v>0</c:v>
                </c:pt>
                <c:pt idx="2655">
                  <c:v>0</c:v>
                </c:pt>
                <c:pt idx="2656">
                  <c:v>6.0000000000000006E-4</c:v>
                </c:pt>
                <c:pt idx="2657">
                  <c:v>0</c:v>
                </c:pt>
                <c:pt idx="2658">
                  <c:v>6.0000000000000006E-4</c:v>
                </c:pt>
                <c:pt idx="2659">
                  <c:v>0</c:v>
                </c:pt>
                <c:pt idx="2660">
                  <c:v>6.0000000000000006E-4</c:v>
                </c:pt>
                <c:pt idx="2661">
                  <c:v>6.0000000000000006E-4</c:v>
                </c:pt>
                <c:pt idx="2662">
                  <c:v>0</c:v>
                </c:pt>
                <c:pt idx="2663">
                  <c:v>6.0000000000000006E-4</c:v>
                </c:pt>
                <c:pt idx="2664">
                  <c:v>6.0000000000000006E-4</c:v>
                </c:pt>
                <c:pt idx="2665">
                  <c:v>6.0000000000000006E-4</c:v>
                </c:pt>
                <c:pt idx="2666">
                  <c:v>0</c:v>
                </c:pt>
                <c:pt idx="2667">
                  <c:v>6.0000000000000006E-4</c:v>
                </c:pt>
                <c:pt idx="2668">
                  <c:v>6.0000000000000006E-4</c:v>
                </c:pt>
                <c:pt idx="2669">
                  <c:v>0</c:v>
                </c:pt>
                <c:pt idx="2670">
                  <c:v>6.0000000000000006E-4</c:v>
                </c:pt>
                <c:pt idx="2671">
                  <c:v>6.0000000000000006E-4</c:v>
                </c:pt>
                <c:pt idx="2672">
                  <c:v>6.0000000000000006E-4</c:v>
                </c:pt>
                <c:pt idx="2673">
                  <c:v>0</c:v>
                </c:pt>
                <c:pt idx="2674">
                  <c:v>6.0000000000000006E-4</c:v>
                </c:pt>
                <c:pt idx="2675">
                  <c:v>6.0000000000000006E-4</c:v>
                </c:pt>
                <c:pt idx="2676">
                  <c:v>0</c:v>
                </c:pt>
                <c:pt idx="2677">
                  <c:v>6.0000000000000006E-4</c:v>
                </c:pt>
                <c:pt idx="2678">
                  <c:v>6.0000000000000006E-4</c:v>
                </c:pt>
                <c:pt idx="2679">
                  <c:v>0</c:v>
                </c:pt>
                <c:pt idx="2680">
                  <c:v>0</c:v>
                </c:pt>
                <c:pt idx="2681">
                  <c:v>0</c:v>
                </c:pt>
                <c:pt idx="2682">
                  <c:v>6.0000000000000006E-4</c:v>
                </c:pt>
                <c:pt idx="2683">
                  <c:v>0</c:v>
                </c:pt>
                <c:pt idx="2684">
                  <c:v>6.0000000000000006E-4</c:v>
                </c:pt>
                <c:pt idx="2685">
                  <c:v>6.0000000000000006E-4</c:v>
                </c:pt>
                <c:pt idx="2686">
                  <c:v>0</c:v>
                </c:pt>
                <c:pt idx="2687">
                  <c:v>6.0000000000000006E-4</c:v>
                </c:pt>
                <c:pt idx="2688">
                  <c:v>6.0000000000000006E-4</c:v>
                </c:pt>
                <c:pt idx="2689">
                  <c:v>6.0000000000000006E-4</c:v>
                </c:pt>
                <c:pt idx="2690">
                  <c:v>0</c:v>
                </c:pt>
                <c:pt idx="2691">
                  <c:v>6.0000000000000006E-4</c:v>
                </c:pt>
                <c:pt idx="2692">
                  <c:v>6.0000000000000006E-4</c:v>
                </c:pt>
                <c:pt idx="2693">
                  <c:v>0</c:v>
                </c:pt>
                <c:pt idx="2694">
                  <c:v>6.0000000000000006E-4</c:v>
                </c:pt>
                <c:pt idx="2695">
                  <c:v>6.0000000000000006E-4</c:v>
                </c:pt>
                <c:pt idx="2696">
                  <c:v>0</c:v>
                </c:pt>
                <c:pt idx="2697">
                  <c:v>6.0000000000000006E-4</c:v>
                </c:pt>
                <c:pt idx="2698">
                  <c:v>6.0000000000000006E-4</c:v>
                </c:pt>
                <c:pt idx="2699">
                  <c:v>6.0000000000000006E-4</c:v>
                </c:pt>
                <c:pt idx="2700">
                  <c:v>0</c:v>
                </c:pt>
                <c:pt idx="2701">
                  <c:v>6.0000000000000006E-4</c:v>
                </c:pt>
                <c:pt idx="2702">
                  <c:v>6.0000000000000006E-4</c:v>
                </c:pt>
                <c:pt idx="2703">
                  <c:v>0</c:v>
                </c:pt>
                <c:pt idx="2704">
                  <c:v>6.0000000000000006E-4</c:v>
                </c:pt>
                <c:pt idx="2705">
                  <c:v>6.0000000000000006E-4</c:v>
                </c:pt>
                <c:pt idx="2706">
                  <c:v>0</c:v>
                </c:pt>
                <c:pt idx="2707">
                  <c:v>6.0000000000000006E-4</c:v>
                </c:pt>
                <c:pt idx="2708">
                  <c:v>6.0000000000000006E-4</c:v>
                </c:pt>
                <c:pt idx="2709">
                  <c:v>0</c:v>
                </c:pt>
                <c:pt idx="2710">
                  <c:v>6.0000000000000006E-4</c:v>
                </c:pt>
                <c:pt idx="2711">
                  <c:v>6.0000000000000006E-4</c:v>
                </c:pt>
                <c:pt idx="2712">
                  <c:v>0</c:v>
                </c:pt>
                <c:pt idx="2713">
                  <c:v>6.0000000000000006E-4</c:v>
                </c:pt>
                <c:pt idx="2714">
                  <c:v>6.0000000000000006E-4</c:v>
                </c:pt>
                <c:pt idx="2715">
                  <c:v>6.0000000000000006E-4</c:v>
                </c:pt>
                <c:pt idx="2716">
                  <c:v>0</c:v>
                </c:pt>
                <c:pt idx="2717">
                  <c:v>6.0000000000000006E-4</c:v>
                </c:pt>
                <c:pt idx="2718">
                  <c:v>6.0000000000000006E-4</c:v>
                </c:pt>
                <c:pt idx="2719">
                  <c:v>0</c:v>
                </c:pt>
                <c:pt idx="2720">
                  <c:v>6.0000000000000006E-4</c:v>
                </c:pt>
                <c:pt idx="2721">
                  <c:v>6.0000000000000006E-4</c:v>
                </c:pt>
                <c:pt idx="2722">
                  <c:v>0</c:v>
                </c:pt>
                <c:pt idx="2723">
                  <c:v>6.0000000000000006E-4</c:v>
                </c:pt>
                <c:pt idx="2724">
                  <c:v>6.0000000000000006E-4</c:v>
                </c:pt>
                <c:pt idx="2725">
                  <c:v>6.0000000000000006E-4</c:v>
                </c:pt>
                <c:pt idx="2726">
                  <c:v>0</c:v>
                </c:pt>
                <c:pt idx="2727">
                  <c:v>6.0000000000000006E-4</c:v>
                </c:pt>
                <c:pt idx="2728">
                  <c:v>6.0000000000000006E-4</c:v>
                </c:pt>
                <c:pt idx="2729">
                  <c:v>0</c:v>
                </c:pt>
                <c:pt idx="2730">
                  <c:v>6.0000000000000006E-4</c:v>
                </c:pt>
                <c:pt idx="2731">
                  <c:v>6.0000000000000006E-4</c:v>
                </c:pt>
                <c:pt idx="2732">
                  <c:v>6.0000000000000006E-4</c:v>
                </c:pt>
                <c:pt idx="2733">
                  <c:v>0</c:v>
                </c:pt>
                <c:pt idx="2734">
                  <c:v>7.000000000000001E-4</c:v>
                </c:pt>
                <c:pt idx="2735">
                  <c:v>7.000000000000001E-4</c:v>
                </c:pt>
                <c:pt idx="2736">
                  <c:v>0</c:v>
                </c:pt>
                <c:pt idx="2737">
                  <c:v>6.0000000000000006E-4</c:v>
                </c:pt>
                <c:pt idx="2738">
                  <c:v>6.0000000000000006E-4</c:v>
                </c:pt>
                <c:pt idx="2739">
                  <c:v>0</c:v>
                </c:pt>
                <c:pt idx="2740">
                  <c:v>0</c:v>
                </c:pt>
                <c:pt idx="2741">
                  <c:v>6.0000000000000006E-4</c:v>
                </c:pt>
                <c:pt idx="2742">
                  <c:v>6.0000000000000006E-4</c:v>
                </c:pt>
                <c:pt idx="2743">
                  <c:v>0</c:v>
                </c:pt>
                <c:pt idx="2744">
                  <c:v>6.0000000000000006E-4</c:v>
                </c:pt>
                <c:pt idx="2745">
                  <c:v>6.0000000000000006E-4</c:v>
                </c:pt>
                <c:pt idx="2746">
                  <c:v>0</c:v>
                </c:pt>
                <c:pt idx="2747">
                  <c:v>6.0000000000000006E-4</c:v>
                </c:pt>
                <c:pt idx="2748">
                  <c:v>6.0000000000000006E-4</c:v>
                </c:pt>
                <c:pt idx="2749">
                  <c:v>6.0000000000000006E-4</c:v>
                </c:pt>
                <c:pt idx="2750">
                  <c:v>0</c:v>
                </c:pt>
                <c:pt idx="2751">
                  <c:v>6.0000000000000006E-4</c:v>
                </c:pt>
                <c:pt idx="2752">
                  <c:v>6.0000000000000006E-4</c:v>
                </c:pt>
                <c:pt idx="2753">
                  <c:v>0</c:v>
                </c:pt>
                <c:pt idx="2754">
                  <c:v>6.0000000000000006E-4</c:v>
                </c:pt>
                <c:pt idx="2755">
                  <c:v>6.0000000000000006E-4</c:v>
                </c:pt>
                <c:pt idx="2756">
                  <c:v>6.0000000000000006E-4</c:v>
                </c:pt>
                <c:pt idx="2757">
                  <c:v>0</c:v>
                </c:pt>
                <c:pt idx="2758">
                  <c:v>6.0000000000000006E-4</c:v>
                </c:pt>
                <c:pt idx="2759">
                  <c:v>6.0000000000000006E-4</c:v>
                </c:pt>
                <c:pt idx="2760">
                  <c:v>0</c:v>
                </c:pt>
                <c:pt idx="2761">
                  <c:v>6.0000000000000006E-4</c:v>
                </c:pt>
                <c:pt idx="2762">
                  <c:v>6.0000000000000006E-4</c:v>
                </c:pt>
                <c:pt idx="2763">
                  <c:v>0</c:v>
                </c:pt>
                <c:pt idx="2764">
                  <c:v>7.000000000000001E-4</c:v>
                </c:pt>
                <c:pt idx="2765">
                  <c:v>0</c:v>
                </c:pt>
                <c:pt idx="2766">
                  <c:v>7.000000000000001E-4</c:v>
                </c:pt>
                <c:pt idx="2767">
                  <c:v>0</c:v>
                </c:pt>
                <c:pt idx="2768">
                  <c:v>7.000000000000001E-4</c:v>
                </c:pt>
                <c:pt idx="2769">
                  <c:v>7.000000000000001E-4</c:v>
                </c:pt>
                <c:pt idx="2770">
                  <c:v>0</c:v>
                </c:pt>
                <c:pt idx="2771">
                  <c:v>7.000000000000001E-4</c:v>
                </c:pt>
                <c:pt idx="2772">
                  <c:v>7.000000000000001E-4</c:v>
                </c:pt>
                <c:pt idx="2773">
                  <c:v>7.000000000000001E-4</c:v>
                </c:pt>
                <c:pt idx="2774">
                  <c:v>0</c:v>
                </c:pt>
                <c:pt idx="2775">
                  <c:v>7.000000000000001E-4</c:v>
                </c:pt>
                <c:pt idx="2776">
                  <c:v>7.000000000000001E-4</c:v>
                </c:pt>
                <c:pt idx="2777">
                  <c:v>0</c:v>
                </c:pt>
                <c:pt idx="2778">
                  <c:v>7.000000000000001E-4</c:v>
                </c:pt>
                <c:pt idx="2779">
                  <c:v>7.000000000000001E-4</c:v>
                </c:pt>
                <c:pt idx="2780">
                  <c:v>7.000000000000001E-4</c:v>
                </c:pt>
                <c:pt idx="2781">
                  <c:v>0</c:v>
                </c:pt>
                <c:pt idx="2782">
                  <c:v>7.000000000000001E-4</c:v>
                </c:pt>
                <c:pt idx="2783">
                  <c:v>7.000000000000001E-4</c:v>
                </c:pt>
                <c:pt idx="2784">
                  <c:v>0</c:v>
                </c:pt>
                <c:pt idx="2785">
                  <c:v>7.000000000000001E-4</c:v>
                </c:pt>
                <c:pt idx="2786">
                  <c:v>0</c:v>
                </c:pt>
                <c:pt idx="2787">
                  <c:v>0</c:v>
                </c:pt>
                <c:pt idx="2788">
                  <c:v>0</c:v>
                </c:pt>
                <c:pt idx="2789">
                  <c:v>7.000000000000001E-4</c:v>
                </c:pt>
                <c:pt idx="2790">
                  <c:v>6.0000000000000006E-4</c:v>
                </c:pt>
                <c:pt idx="2791">
                  <c:v>0</c:v>
                </c:pt>
                <c:pt idx="2792">
                  <c:v>6.0000000000000006E-4</c:v>
                </c:pt>
                <c:pt idx="2793">
                  <c:v>6.0000000000000006E-4</c:v>
                </c:pt>
                <c:pt idx="2794">
                  <c:v>0</c:v>
                </c:pt>
                <c:pt idx="2795">
                  <c:v>6.0000000000000006E-4</c:v>
                </c:pt>
                <c:pt idx="2796">
                  <c:v>6.0000000000000006E-4</c:v>
                </c:pt>
                <c:pt idx="2797">
                  <c:v>0</c:v>
                </c:pt>
                <c:pt idx="2798">
                  <c:v>0</c:v>
                </c:pt>
                <c:pt idx="2799">
                  <c:v>6.0000000000000006E-4</c:v>
                </c:pt>
                <c:pt idx="2800">
                  <c:v>6.0000000000000006E-4</c:v>
                </c:pt>
                <c:pt idx="2801">
                  <c:v>0</c:v>
                </c:pt>
                <c:pt idx="2802">
                  <c:v>6.0000000000000006E-4</c:v>
                </c:pt>
                <c:pt idx="2803">
                  <c:v>6.0000000000000006E-4</c:v>
                </c:pt>
                <c:pt idx="2804">
                  <c:v>0</c:v>
                </c:pt>
                <c:pt idx="2805">
                  <c:v>6.0000000000000006E-4</c:v>
                </c:pt>
                <c:pt idx="2806">
                  <c:v>6.0000000000000006E-4</c:v>
                </c:pt>
                <c:pt idx="2807">
                  <c:v>0</c:v>
                </c:pt>
                <c:pt idx="2808">
                  <c:v>6.0000000000000006E-4</c:v>
                </c:pt>
                <c:pt idx="2809">
                  <c:v>6.0000000000000006E-4</c:v>
                </c:pt>
                <c:pt idx="2810">
                  <c:v>0</c:v>
                </c:pt>
                <c:pt idx="2811">
                  <c:v>6.0000000000000006E-4</c:v>
                </c:pt>
                <c:pt idx="2812">
                  <c:v>6.0000000000000006E-4</c:v>
                </c:pt>
                <c:pt idx="2813">
                  <c:v>6.0000000000000006E-4</c:v>
                </c:pt>
                <c:pt idx="2814">
                  <c:v>0</c:v>
                </c:pt>
                <c:pt idx="2815">
                  <c:v>6.0000000000000006E-4</c:v>
                </c:pt>
                <c:pt idx="2816">
                  <c:v>6.0000000000000006E-4</c:v>
                </c:pt>
                <c:pt idx="2817">
                  <c:v>0</c:v>
                </c:pt>
                <c:pt idx="2818">
                  <c:v>6.0000000000000006E-4</c:v>
                </c:pt>
                <c:pt idx="2819">
                  <c:v>0</c:v>
                </c:pt>
                <c:pt idx="2820">
                  <c:v>0</c:v>
                </c:pt>
                <c:pt idx="2821">
                  <c:v>0</c:v>
                </c:pt>
                <c:pt idx="2822">
                  <c:v>6.0000000000000006E-4</c:v>
                </c:pt>
                <c:pt idx="2823">
                  <c:v>6.0000000000000006E-4</c:v>
                </c:pt>
                <c:pt idx="2824">
                  <c:v>0</c:v>
                </c:pt>
                <c:pt idx="2825">
                  <c:v>6.0000000000000006E-4</c:v>
                </c:pt>
                <c:pt idx="2826">
                  <c:v>6.0000000000000006E-4</c:v>
                </c:pt>
                <c:pt idx="2827">
                  <c:v>0</c:v>
                </c:pt>
                <c:pt idx="2828">
                  <c:v>6.0000000000000006E-4</c:v>
                </c:pt>
                <c:pt idx="2829">
                  <c:v>6.0000000000000006E-4</c:v>
                </c:pt>
                <c:pt idx="2830">
                  <c:v>0</c:v>
                </c:pt>
                <c:pt idx="2831">
                  <c:v>0</c:v>
                </c:pt>
                <c:pt idx="2832">
                  <c:v>6.0000000000000006E-4</c:v>
                </c:pt>
                <c:pt idx="2833">
                  <c:v>6.0000000000000006E-4</c:v>
                </c:pt>
                <c:pt idx="2834">
                  <c:v>0</c:v>
                </c:pt>
                <c:pt idx="2835">
                  <c:v>6.0000000000000006E-4</c:v>
                </c:pt>
                <c:pt idx="2836">
                  <c:v>6.0000000000000006E-4</c:v>
                </c:pt>
                <c:pt idx="2837">
                  <c:v>6.0000000000000006E-4</c:v>
                </c:pt>
                <c:pt idx="2838">
                  <c:v>0</c:v>
                </c:pt>
                <c:pt idx="2839">
                  <c:v>6.0000000000000006E-4</c:v>
                </c:pt>
                <c:pt idx="2840">
                  <c:v>6.0000000000000006E-4</c:v>
                </c:pt>
                <c:pt idx="2841">
                  <c:v>0</c:v>
                </c:pt>
                <c:pt idx="2842">
                  <c:v>6.0000000000000006E-4</c:v>
                </c:pt>
                <c:pt idx="2843">
                  <c:v>6.0000000000000006E-4</c:v>
                </c:pt>
                <c:pt idx="2844">
                  <c:v>6.0000000000000006E-4</c:v>
                </c:pt>
                <c:pt idx="2845">
                  <c:v>0</c:v>
                </c:pt>
                <c:pt idx="2846">
                  <c:v>6.0000000000000006E-4</c:v>
                </c:pt>
                <c:pt idx="2847">
                  <c:v>6.0000000000000006E-4</c:v>
                </c:pt>
                <c:pt idx="2848">
                  <c:v>0</c:v>
                </c:pt>
                <c:pt idx="2849">
                  <c:v>6.0000000000000006E-4</c:v>
                </c:pt>
                <c:pt idx="2850">
                  <c:v>6.0000000000000006E-4</c:v>
                </c:pt>
                <c:pt idx="2851">
                  <c:v>0</c:v>
                </c:pt>
                <c:pt idx="2852">
                  <c:v>6.0000000000000006E-4</c:v>
                </c:pt>
                <c:pt idx="2853">
                  <c:v>6.0000000000000006E-4</c:v>
                </c:pt>
                <c:pt idx="2854">
                  <c:v>6.0000000000000006E-4</c:v>
                </c:pt>
                <c:pt idx="2855">
                  <c:v>0</c:v>
                </c:pt>
                <c:pt idx="2856">
                  <c:v>6.0000000000000006E-4</c:v>
                </c:pt>
                <c:pt idx="2857">
                  <c:v>6.0000000000000006E-4</c:v>
                </c:pt>
                <c:pt idx="2858">
                  <c:v>0</c:v>
                </c:pt>
                <c:pt idx="2859">
                  <c:v>6.0000000000000006E-4</c:v>
                </c:pt>
                <c:pt idx="2860">
                  <c:v>6.0000000000000006E-4</c:v>
                </c:pt>
                <c:pt idx="2861">
                  <c:v>6.0000000000000006E-4</c:v>
                </c:pt>
                <c:pt idx="2862">
                  <c:v>0</c:v>
                </c:pt>
                <c:pt idx="2863">
                  <c:v>6.0000000000000006E-4</c:v>
                </c:pt>
                <c:pt idx="2864">
                  <c:v>6.0000000000000006E-4</c:v>
                </c:pt>
                <c:pt idx="2865">
                  <c:v>0</c:v>
                </c:pt>
                <c:pt idx="2866">
                  <c:v>6.0000000000000006E-4</c:v>
                </c:pt>
                <c:pt idx="2867">
                  <c:v>6.0000000000000006E-4</c:v>
                </c:pt>
                <c:pt idx="2868">
                  <c:v>0</c:v>
                </c:pt>
                <c:pt idx="2869">
                  <c:v>6.0000000000000006E-4</c:v>
                </c:pt>
                <c:pt idx="2870">
                  <c:v>0</c:v>
                </c:pt>
                <c:pt idx="2871">
                  <c:v>6.0000000000000006E-4</c:v>
                </c:pt>
                <c:pt idx="2872">
                  <c:v>0</c:v>
                </c:pt>
                <c:pt idx="2873">
                  <c:v>6.0000000000000006E-4</c:v>
                </c:pt>
                <c:pt idx="2874">
                  <c:v>6.0000000000000006E-4</c:v>
                </c:pt>
                <c:pt idx="2875">
                  <c:v>0</c:v>
                </c:pt>
                <c:pt idx="2876">
                  <c:v>6.0000000000000006E-4</c:v>
                </c:pt>
                <c:pt idx="2877">
                  <c:v>6.0000000000000006E-4</c:v>
                </c:pt>
                <c:pt idx="2878">
                  <c:v>0</c:v>
                </c:pt>
                <c:pt idx="2879">
                  <c:v>6.0000000000000006E-4</c:v>
                </c:pt>
                <c:pt idx="2880">
                  <c:v>6.0000000000000006E-4</c:v>
                </c:pt>
                <c:pt idx="2881">
                  <c:v>0</c:v>
                </c:pt>
                <c:pt idx="2882">
                  <c:v>6.0000000000000006E-4</c:v>
                </c:pt>
                <c:pt idx="2883">
                  <c:v>6.0000000000000006E-4</c:v>
                </c:pt>
                <c:pt idx="2884">
                  <c:v>6.0000000000000006E-4</c:v>
                </c:pt>
                <c:pt idx="2885">
                  <c:v>0</c:v>
                </c:pt>
                <c:pt idx="2886">
                  <c:v>6.0000000000000006E-4</c:v>
                </c:pt>
                <c:pt idx="2887">
                  <c:v>6.0000000000000006E-4</c:v>
                </c:pt>
                <c:pt idx="2888">
                  <c:v>0</c:v>
                </c:pt>
                <c:pt idx="2889">
                  <c:v>6.0000000000000006E-4</c:v>
                </c:pt>
                <c:pt idx="2890">
                  <c:v>6.0000000000000006E-4</c:v>
                </c:pt>
                <c:pt idx="2891">
                  <c:v>0</c:v>
                </c:pt>
                <c:pt idx="2892">
                  <c:v>6.0000000000000006E-4</c:v>
                </c:pt>
                <c:pt idx="2893">
                  <c:v>6.0000000000000006E-4</c:v>
                </c:pt>
                <c:pt idx="2894">
                  <c:v>6.0000000000000006E-4</c:v>
                </c:pt>
                <c:pt idx="2895">
                  <c:v>0</c:v>
                </c:pt>
                <c:pt idx="2896">
                  <c:v>6.0000000000000006E-4</c:v>
                </c:pt>
                <c:pt idx="2897">
                  <c:v>6.0000000000000006E-4</c:v>
                </c:pt>
                <c:pt idx="2898">
                  <c:v>0</c:v>
                </c:pt>
                <c:pt idx="2899">
                  <c:v>6.0000000000000006E-4</c:v>
                </c:pt>
                <c:pt idx="2900">
                  <c:v>6.0000000000000006E-4</c:v>
                </c:pt>
                <c:pt idx="2901">
                  <c:v>6.0000000000000006E-4</c:v>
                </c:pt>
                <c:pt idx="2902">
                  <c:v>0</c:v>
                </c:pt>
                <c:pt idx="2903">
                  <c:v>6.0000000000000006E-4</c:v>
                </c:pt>
                <c:pt idx="2904">
                  <c:v>6.0000000000000006E-4</c:v>
                </c:pt>
                <c:pt idx="2905">
                  <c:v>0</c:v>
                </c:pt>
                <c:pt idx="2906">
                  <c:v>6.0000000000000006E-4</c:v>
                </c:pt>
                <c:pt idx="2907">
                  <c:v>6.0000000000000006E-4</c:v>
                </c:pt>
                <c:pt idx="2908">
                  <c:v>0</c:v>
                </c:pt>
                <c:pt idx="2909">
                  <c:v>0</c:v>
                </c:pt>
                <c:pt idx="2910">
                  <c:v>6.0000000000000006E-4</c:v>
                </c:pt>
                <c:pt idx="2911">
                  <c:v>6.0000000000000006E-4</c:v>
                </c:pt>
                <c:pt idx="2912">
                  <c:v>0</c:v>
                </c:pt>
                <c:pt idx="2913">
                  <c:v>6.0000000000000006E-4</c:v>
                </c:pt>
                <c:pt idx="2914">
                  <c:v>6.0000000000000006E-4</c:v>
                </c:pt>
                <c:pt idx="2915">
                  <c:v>0</c:v>
                </c:pt>
                <c:pt idx="2916">
                  <c:v>6.0000000000000006E-4</c:v>
                </c:pt>
                <c:pt idx="2917">
                  <c:v>6.0000000000000006E-4</c:v>
                </c:pt>
                <c:pt idx="2918">
                  <c:v>6.0000000000000006E-4</c:v>
                </c:pt>
                <c:pt idx="2919">
                  <c:v>0</c:v>
                </c:pt>
                <c:pt idx="2920">
                  <c:v>6.0000000000000006E-4</c:v>
                </c:pt>
                <c:pt idx="2921">
                  <c:v>6.0000000000000006E-4</c:v>
                </c:pt>
                <c:pt idx="2922">
                  <c:v>0</c:v>
                </c:pt>
                <c:pt idx="2923">
                  <c:v>6.0000000000000006E-4</c:v>
                </c:pt>
                <c:pt idx="2924">
                  <c:v>6.0000000000000006E-4</c:v>
                </c:pt>
                <c:pt idx="2925">
                  <c:v>0</c:v>
                </c:pt>
                <c:pt idx="2926">
                  <c:v>6.0000000000000006E-4</c:v>
                </c:pt>
                <c:pt idx="2927">
                  <c:v>6.0000000000000006E-4</c:v>
                </c:pt>
                <c:pt idx="2928">
                  <c:v>6.0000000000000006E-4</c:v>
                </c:pt>
                <c:pt idx="2929">
                  <c:v>0</c:v>
                </c:pt>
                <c:pt idx="2930">
                  <c:v>6.0000000000000006E-4</c:v>
                </c:pt>
                <c:pt idx="2931">
                  <c:v>6.0000000000000006E-4</c:v>
                </c:pt>
                <c:pt idx="2932">
                  <c:v>0</c:v>
                </c:pt>
                <c:pt idx="2933">
                  <c:v>6.0000000000000006E-4</c:v>
                </c:pt>
                <c:pt idx="2934">
                  <c:v>6.0000000000000006E-4</c:v>
                </c:pt>
                <c:pt idx="2935">
                  <c:v>0</c:v>
                </c:pt>
                <c:pt idx="2936">
                  <c:v>6.0000000000000006E-4</c:v>
                </c:pt>
                <c:pt idx="2937">
                  <c:v>6.0000000000000006E-4</c:v>
                </c:pt>
                <c:pt idx="2938">
                  <c:v>6.0000000000000006E-4</c:v>
                </c:pt>
                <c:pt idx="2939">
                  <c:v>0</c:v>
                </c:pt>
                <c:pt idx="2940">
                  <c:v>6.0000000000000006E-4</c:v>
                </c:pt>
                <c:pt idx="2941">
                  <c:v>6.0000000000000006E-4</c:v>
                </c:pt>
                <c:pt idx="2942">
                  <c:v>0</c:v>
                </c:pt>
                <c:pt idx="2943">
                  <c:v>6.0000000000000006E-4</c:v>
                </c:pt>
                <c:pt idx="2944">
                  <c:v>6.0000000000000006E-4</c:v>
                </c:pt>
                <c:pt idx="2945">
                  <c:v>0</c:v>
                </c:pt>
                <c:pt idx="2946">
                  <c:v>6.0000000000000006E-4</c:v>
                </c:pt>
                <c:pt idx="2947">
                  <c:v>6.0000000000000006E-4</c:v>
                </c:pt>
                <c:pt idx="2948">
                  <c:v>6.0000000000000006E-4</c:v>
                </c:pt>
                <c:pt idx="2949">
                  <c:v>0</c:v>
                </c:pt>
                <c:pt idx="2950">
                  <c:v>6.0000000000000006E-4</c:v>
                </c:pt>
                <c:pt idx="2951">
                  <c:v>6.0000000000000006E-4</c:v>
                </c:pt>
                <c:pt idx="2952">
                  <c:v>0</c:v>
                </c:pt>
                <c:pt idx="2953">
                  <c:v>6.0000000000000006E-4</c:v>
                </c:pt>
                <c:pt idx="2954">
                  <c:v>6.0000000000000006E-4</c:v>
                </c:pt>
                <c:pt idx="2955">
                  <c:v>0</c:v>
                </c:pt>
                <c:pt idx="2956">
                  <c:v>6.0000000000000006E-4</c:v>
                </c:pt>
                <c:pt idx="2957">
                  <c:v>6.0000000000000006E-4</c:v>
                </c:pt>
                <c:pt idx="2958">
                  <c:v>6.0000000000000006E-4</c:v>
                </c:pt>
                <c:pt idx="2959">
                  <c:v>0</c:v>
                </c:pt>
                <c:pt idx="2960">
                  <c:v>6.0000000000000006E-4</c:v>
                </c:pt>
                <c:pt idx="2961">
                  <c:v>6.0000000000000006E-4</c:v>
                </c:pt>
                <c:pt idx="2962">
                  <c:v>0</c:v>
                </c:pt>
                <c:pt idx="2963">
                  <c:v>6.0000000000000006E-4</c:v>
                </c:pt>
                <c:pt idx="2964">
                  <c:v>6.0000000000000006E-4</c:v>
                </c:pt>
                <c:pt idx="2965">
                  <c:v>0</c:v>
                </c:pt>
                <c:pt idx="2966">
                  <c:v>6.0000000000000006E-4</c:v>
                </c:pt>
                <c:pt idx="2967">
                  <c:v>6.0000000000000006E-4</c:v>
                </c:pt>
                <c:pt idx="2968">
                  <c:v>0</c:v>
                </c:pt>
                <c:pt idx="2969">
                  <c:v>6.0000000000000006E-4</c:v>
                </c:pt>
                <c:pt idx="2970">
                  <c:v>6.0000000000000006E-4</c:v>
                </c:pt>
                <c:pt idx="2971">
                  <c:v>6.0000000000000006E-4</c:v>
                </c:pt>
                <c:pt idx="2972">
                  <c:v>0</c:v>
                </c:pt>
                <c:pt idx="2973">
                  <c:v>6.0000000000000006E-4</c:v>
                </c:pt>
                <c:pt idx="2974">
                  <c:v>6.0000000000000006E-4</c:v>
                </c:pt>
                <c:pt idx="2975">
                  <c:v>0</c:v>
                </c:pt>
                <c:pt idx="2976">
                  <c:v>6.0000000000000006E-4</c:v>
                </c:pt>
                <c:pt idx="2977">
                  <c:v>6.0000000000000006E-4</c:v>
                </c:pt>
                <c:pt idx="2978">
                  <c:v>0</c:v>
                </c:pt>
                <c:pt idx="2979">
                  <c:v>6.0000000000000006E-4</c:v>
                </c:pt>
                <c:pt idx="2980">
                  <c:v>6.0000000000000006E-4</c:v>
                </c:pt>
                <c:pt idx="2981">
                  <c:v>0</c:v>
                </c:pt>
                <c:pt idx="2982">
                  <c:v>6.0000000000000006E-4</c:v>
                </c:pt>
                <c:pt idx="2983">
                  <c:v>6.0000000000000006E-4</c:v>
                </c:pt>
                <c:pt idx="2984">
                  <c:v>6.0000000000000006E-4</c:v>
                </c:pt>
                <c:pt idx="2985">
                  <c:v>0</c:v>
                </c:pt>
                <c:pt idx="2986">
                  <c:v>6.0000000000000006E-4</c:v>
                </c:pt>
                <c:pt idx="2987">
                  <c:v>6.0000000000000006E-4</c:v>
                </c:pt>
                <c:pt idx="2988">
                  <c:v>0</c:v>
                </c:pt>
                <c:pt idx="2989">
                  <c:v>6.0000000000000006E-4</c:v>
                </c:pt>
                <c:pt idx="2990">
                  <c:v>6.0000000000000006E-4</c:v>
                </c:pt>
                <c:pt idx="2991">
                  <c:v>0</c:v>
                </c:pt>
                <c:pt idx="2992">
                  <c:v>6.0000000000000006E-4</c:v>
                </c:pt>
                <c:pt idx="2993">
                  <c:v>6.0000000000000006E-4</c:v>
                </c:pt>
                <c:pt idx="2994">
                  <c:v>0</c:v>
                </c:pt>
                <c:pt idx="2995">
                  <c:v>6.0000000000000006E-4</c:v>
                </c:pt>
                <c:pt idx="2996">
                  <c:v>6.0000000000000006E-4</c:v>
                </c:pt>
                <c:pt idx="2997">
                  <c:v>0</c:v>
                </c:pt>
                <c:pt idx="2998">
                  <c:v>6.0000000000000006E-4</c:v>
                </c:pt>
                <c:pt idx="2999">
                  <c:v>6.0000000000000006E-4</c:v>
                </c:pt>
                <c:pt idx="3000">
                  <c:v>0</c:v>
                </c:pt>
                <c:pt idx="3001">
                  <c:v>6.0000000000000006E-4</c:v>
                </c:pt>
                <c:pt idx="3002">
                  <c:v>6.0000000000000006E-4</c:v>
                </c:pt>
                <c:pt idx="3003">
                  <c:v>0</c:v>
                </c:pt>
                <c:pt idx="3004">
                  <c:v>6.0000000000000006E-4</c:v>
                </c:pt>
                <c:pt idx="3005">
                  <c:v>6.0000000000000006E-4</c:v>
                </c:pt>
                <c:pt idx="3006">
                  <c:v>0</c:v>
                </c:pt>
                <c:pt idx="3007">
                  <c:v>6.0000000000000006E-4</c:v>
                </c:pt>
                <c:pt idx="3008">
                  <c:v>6.0000000000000006E-4</c:v>
                </c:pt>
                <c:pt idx="3009">
                  <c:v>0</c:v>
                </c:pt>
                <c:pt idx="3010">
                  <c:v>6.0000000000000006E-4</c:v>
                </c:pt>
                <c:pt idx="3011">
                  <c:v>6.0000000000000006E-4</c:v>
                </c:pt>
                <c:pt idx="3012">
                  <c:v>0</c:v>
                </c:pt>
                <c:pt idx="3013">
                  <c:v>6.0000000000000006E-4</c:v>
                </c:pt>
                <c:pt idx="3014">
                  <c:v>6.0000000000000006E-4</c:v>
                </c:pt>
                <c:pt idx="3015">
                  <c:v>6.0000000000000006E-4</c:v>
                </c:pt>
                <c:pt idx="3016">
                  <c:v>0</c:v>
                </c:pt>
                <c:pt idx="3017">
                  <c:v>6.0000000000000006E-4</c:v>
                </c:pt>
                <c:pt idx="3018">
                  <c:v>6.0000000000000006E-4</c:v>
                </c:pt>
                <c:pt idx="3019">
                  <c:v>0</c:v>
                </c:pt>
                <c:pt idx="3020">
                  <c:v>6.0000000000000006E-4</c:v>
                </c:pt>
                <c:pt idx="3021">
                  <c:v>6.0000000000000006E-4</c:v>
                </c:pt>
                <c:pt idx="3022">
                  <c:v>0</c:v>
                </c:pt>
                <c:pt idx="3023">
                  <c:v>6.0000000000000006E-4</c:v>
                </c:pt>
                <c:pt idx="3024">
                  <c:v>6.0000000000000006E-4</c:v>
                </c:pt>
                <c:pt idx="3025">
                  <c:v>0</c:v>
                </c:pt>
                <c:pt idx="3026">
                  <c:v>6.0000000000000006E-4</c:v>
                </c:pt>
                <c:pt idx="3027">
                  <c:v>6.0000000000000006E-4</c:v>
                </c:pt>
                <c:pt idx="3028">
                  <c:v>0</c:v>
                </c:pt>
                <c:pt idx="3029">
                  <c:v>0</c:v>
                </c:pt>
                <c:pt idx="3030">
                  <c:v>6.0000000000000006E-4</c:v>
                </c:pt>
                <c:pt idx="3031">
                  <c:v>6.0000000000000006E-4</c:v>
                </c:pt>
                <c:pt idx="3032">
                  <c:v>0</c:v>
                </c:pt>
                <c:pt idx="3033">
                  <c:v>6.0000000000000006E-4</c:v>
                </c:pt>
                <c:pt idx="3034">
                  <c:v>6.0000000000000006E-4</c:v>
                </c:pt>
                <c:pt idx="3035">
                  <c:v>0</c:v>
                </c:pt>
                <c:pt idx="3036">
                  <c:v>6.0000000000000006E-4</c:v>
                </c:pt>
                <c:pt idx="3037">
                  <c:v>6.0000000000000006E-4</c:v>
                </c:pt>
                <c:pt idx="3038">
                  <c:v>0</c:v>
                </c:pt>
                <c:pt idx="3039">
                  <c:v>6.0000000000000006E-4</c:v>
                </c:pt>
                <c:pt idx="3040">
                  <c:v>6.0000000000000006E-4</c:v>
                </c:pt>
                <c:pt idx="3041">
                  <c:v>0</c:v>
                </c:pt>
                <c:pt idx="3042">
                  <c:v>6.0000000000000006E-4</c:v>
                </c:pt>
                <c:pt idx="3043">
                  <c:v>6.0000000000000006E-4</c:v>
                </c:pt>
                <c:pt idx="3044">
                  <c:v>0</c:v>
                </c:pt>
                <c:pt idx="3045">
                  <c:v>6.0000000000000006E-4</c:v>
                </c:pt>
                <c:pt idx="3046">
                  <c:v>6.0000000000000006E-4</c:v>
                </c:pt>
                <c:pt idx="3047">
                  <c:v>6.0000000000000006E-4</c:v>
                </c:pt>
                <c:pt idx="3048">
                  <c:v>0</c:v>
                </c:pt>
                <c:pt idx="3049">
                  <c:v>6.0000000000000006E-4</c:v>
                </c:pt>
                <c:pt idx="3050">
                  <c:v>6.0000000000000006E-4</c:v>
                </c:pt>
                <c:pt idx="3051">
                  <c:v>0</c:v>
                </c:pt>
                <c:pt idx="3052">
                  <c:v>6.0000000000000006E-4</c:v>
                </c:pt>
                <c:pt idx="3053">
                  <c:v>6.0000000000000006E-4</c:v>
                </c:pt>
                <c:pt idx="3054">
                  <c:v>0</c:v>
                </c:pt>
                <c:pt idx="3055">
                  <c:v>6.0000000000000006E-4</c:v>
                </c:pt>
                <c:pt idx="3056">
                  <c:v>6.0000000000000006E-4</c:v>
                </c:pt>
                <c:pt idx="3057">
                  <c:v>0</c:v>
                </c:pt>
                <c:pt idx="3058">
                  <c:v>6.0000000000000006E-4</c:v>
                </c:pt>
                <c:pt idx="3059">
                  <c:v>6.0000000000000006E-4</c:v>
                </c:pt>
                <c:pt idx="3060">
                  <c:v>6.0000000000000006E-4</c:v>
                </c:pt>
                <c:pt idx="3061">
                  <c:v>0</c:v>
                </c:pt>
                <c:pt idx="3062">
                  <c:v>6.0000000000000006E-4</c:v>
                </c:pt>
                <c:pt idx="3063">
                  <c:v>6.0000000000000006E-4</c:v>
                </c:pt>
                <c:pt idx="3064">
                  <c:v>0</c:v>
                </c:pt>
                <c:pt idx="3065">
                  <c:v>6.0000000000000006E-4</c:v>
                </c:pt>
                <c:pt idx="3066">
                  <c:v>0</c:v>
                </c:pt>
                <c:pt idx="3067">
                  <c:v>0</c:v>
                </c:pt>
                <c:pt idx="3068">
                  <c:v>6.0000000000000006E-4</c:v>
                </c:pt>
                <c:pt idx="3069">
                  <c:v>6.0000000000000006E-4</c:v>
                </c:pt>
                <c:pt idx="3070">
                  <c:v>6.0000000000000006E-4</c:v>
                </c:pt>
                <c:pt idx="3071">
                  <c:v>0</c:v>
                </c:pt>
                <c:pt idx="3072">
                  <c:v>6.0000000000000006E-4</c:v>
                </c:pt>
                <c:pt idx="3073">
                  <c:v>6.0000000000000006E-4</c:v>
                </c:pt>
                <c:pt idx="3074">
                  <c:v>0</c:v>
                </c:pt>
                <c:pt idx="3075">
                  <c:v>6.0000000000000006E-4</c:v>
                </c:pt>
                <c:pt idx="3076">
                  <c:v>6.0000000000000006E-4</c:v>
                </c:pt>
                <c:pt idx="3077">
                  <c:v>0</c:v>
                </c:pt>
                <c:pt idx="3078">
                  <c:v>6.0000000000000006E-4</c:v>
                </c:pt>
                <c:pt idx="3079">
                  <c:v>6.0000000000000006E-4</c:v>
                </c:pt>
                <c:pt idx="3080">
                  <c:v>0</c:v>
                </c:pt>
                <c:pt idx="3081">
                  <c:v>6.0000000000000006E-4</c:v>
                </c:pt>
                <c:pt idx="3082">
                  <c:v>6.0000000000000006E-4</c:v>
                </c:pt>
                <c:pt idx="3083">
                  <c:v>0</c:v>
                </c:pt>
                <c:pt idx="3084">
                  <c:v>6.0000000000000006E-4</c:v>
                </c:pt>
                <c:pt idx="3085">
                  <c:v>6.0000000000000006E-4</c:v>
                </c:pt>
                <c:pt idx="3086">
                  <c:v>6.0000000000000006E-4</c:v>
                </c:pt>
                <c:pt idx="3087">
                  <c:v>0</c:v>
                </c:pt>
                <c:pt idx="3088">
                  <c:v>6.0000000000000006E-4</c:v>
                </c:pt>
                <c:pt idx="3089">
                  <c:v>6.0000000000000006E-4</c:v>
                </c:pt>
                <c:pt idx="3090">
                  <c:v>0</c:v>
                </c:pt>
                <c:pt idx="3091">
                  <c:v>6.0000000000000006E-4</c:v>
                </c:pt>
                <c:pt idx="3092">
                  <c:v>6.0000000000000006E-4</c:v>
                </c:pt>
                <c:pt idx="3093">
                  <c:v>0</c:v>
                </c:pt>
                <c:pt idx="3094">
                  <c:v>6.0000000000000006E-4</c:v>
                </c:pt>
                <c:pt idx="3095">
                  <c:v>6.0000000000000006E-4</c:v>
                </c:pt>
                <c:pt idx="3096">
                  <c:v>0</c:v>
                </c:pt>
                <c:pt idx="3097">
                  <c:v>6.0000000000000006E-4</c:v>
                </c:pt>
                <c:pt idx="3098">
                  <c:v>6.0000000000000006E-4</c:v>
                </c:pt>
                <c:pt idx="3099">
                  <c:v>0</c:v>
                </c:pt>
                <c:pt idx="3100">
                  <c:v>6.0000000000000006E-4</c:v>
                </c:pt>
                <c:pt idx="3101">
                  <c:v>6.0000000000000006E-4</c:v>
                </c:pt>
                <c:pt idx="3102">
                  <c:v>0</c:v>
                </c:pt>
                <c:pt idx="3103">
                  <c:v>6.0000000000000006E-4</c:v>
                </c:pt>
                <c:pt idx="3104">
                  <c:v>6.0000000000000006E-4</c:v>
                </c:pt>
                <c:pt idx="3105">
                  <c:v>0</c:v>
                </c:pt>
                <c:pt idx="3106">
                  <c:v>6.0000000000000006E-4</c:v>
                </c:pt>
                <c:pt idx="3107">
                  <c:v>6.0000000000000006E-4</c:v>
                </c:pt>
                <c:pt idx="3108">
                  <c:v>0</c:v>
                </c:pt>
                <c:pt idx="3109">
                  <c:v>6.0000000000000006E-4</c:v>
                </c:pt>
                <c:pt idx="3110">
                  <c:v>6.0000000000000006E-4</c:v>
                </c:pt>
                <c:pt idx="3111">
                  <c:v>0</c:v>
                </c:pt>
                <c:pt idx="3112">
                  <c:v>6.0000000000000006E-4</c:v>
                </c:pt>
                <c:pt idx="3113">
                  <c:v>6.0000000000000006E-4</c:v>
                </c:pt>
                <c:pt idx="3114">
                  <c:v>0</c:v>
                </c:pt>
                <c:pt idx="3115">
                  <c:v>6.0000000000000006E-4</c:v>
                </c:pt>
                <c:pt idx="3116">
                  <c:v>6.0000000000000006E-4</c:v>
                </c:pt>
                <c:pt idx="3117">
                  <c:v>0</c:v>
                </c:pt>
                <c:pt idx="3118">
                  <c:v>6.0000000000000006E-4</c:v>
                </c:pt>
                <c:pt idx="3119">
                  <c:v>6.0000000000000006E-4</c:v>
                </c:pt>
                <c:pt idx="3120">
                  <c:v>0</c:v>
                </c:pt>
                <c:pt idx="3121">
                  <c:v>6.0000000000000006E-4</c:v>
                </c:pt>
                <c:pt idx="3122">
                  <c:v>6.0000000000000006E-4</c:v>
                </c:pt>
                <c:pt idx="3123">
                  <c:v>0</c:v>
                </c:pt>
                <c:pt idx="3124">
                  <c:v>6.0000000000000006E-4</c:v>
                </c:pt>
                <c:pt idx="3125">
                  <c:v>6.0000000000000006E-4</c:v>
                </c:pt>
                <c:pt idx="3126">
                  <c:v>0</c:v>
                </c:pt>
                <c:pt idx="3127">
                  <c:v>6.0000000000000006E-4</c:v>
                </c:pt>
                <c:pt idx="3128">
                  <c:v>6.0000000000000006E-4</c:v>
                </c:pt>
                <c:pt idx="3129">
                  <c:v>6.0000000000000006E-4</c:v>
                </c:pt>
                <c:pt idx="3130">
                  <c:v>0</c:v>
                </c:pt>
                <c:pt idx="3131">
                  <c:v>6.0000000000000006E-4</c:v>
                </c:pt>
                <c:pt idx="3132">
                  <c:v>6.0000000000000006E-4</c:v>
                </c:pt>
                <c:pt idx="3133">
                  <c:v>0</c:v>
                </c:pt>
                <c:pt idx="3134">
                  <c:v>6.0000000000000006E-4</c:v>
                </c:pt>
                <c:pt idx="3135">
                  <c:v>6.0000000000000006E-4</c:v>
                </c:pt>
                <c:pt idx="3136">
                  <c:v>0</c:v>
                </c:pt>
                <c:pt idx="3137">
                  <c:v>6.0000000000000006E-4</c:v>
                </c:pt>
                <c:pt idx="3138">
                  <c:v>6.0000000000000006E-4</c:v>
                </c:pt>
                <c:pt idx="3139">
                  <c:v>0</c:v>
                </c:pt>
                <c:pt idx="3140">
                  <c:v>6.0000000000000006E-4</c:v>
                </c:pt>
                <c:pt idx="3141">
                  <c:v>6.0000000000000006E-4</c:v>
                </c:pt>
                <c:pt idx="3142">
                  <c:v>0</c:v>
                </c:pt>
                <c:pt idx="3143">
                  <c:v>6.0000000000000006E-4</c:v>
                </c:pt>
                <c:pt idx="3144">
                  <c:v>6.0000000000000006E-4</c:v>
                </c:pt>
                <c:pt idx="3145">
                  <c:v>0</c:v>
                </c:pt>
                <c:pt idx="3146">
                  <c:v>6.0000000000000006E-4</c:v>
                </c:pt>
                <c:pt idx="3147">
                  <c:v>6.0000000000000006E-4</c:v>
                </c:pt>
                <c:pt idx="3148">
                  <c:v>0</c:v>
                </c:pt>
                <c:pt idx="3149">
                  <c:v>6.0000000000000006E-4</c:v>
                </c:pt>
                <c:pt idx="3150">
                  <c:v>6.0000000000000006E-4</c:v>
                </c:pt>
                <c:pt idx="3151">
                  <c:v>6.0000000000000006E-4</c:v>
                </c:pt>
                <c:pt idx="3152">
                  <c:v>0</c:v>
                </c:pt>
                <c:pt idx="3153">
                  <c:v>6.0000000000000006E-4</c:v>
                </c:pt>
                <c:pt idx="3154">
                  <c:v>6.0000000000000006E-4</c:v>
                </c:pt>
                <c:pt idx="3155">
                  <c:v>0</c:v>
                </c:pt>
                <c:pt idx="3156">
                  <c:v>6.0000000000000006E-4</c:v>
                </c:pt>
                <c:pt idx="3157">
                  <c:v>6.0000000000000006E-4</c:v>
                </c:pt>
                <c:pt idx="3158">
                  <c:v>0</c:v>
                </c:pt>
                <c:pt idx="3159">
                  <c:v>6.0000000000000006E-4</c:v>
                </c:pt>
                <c:pt idx="3160">
                  <c:v>6.0000000000000006E-4</c:v>
                </c:pt>
                <c:pt idx="3161">
                  <c:v>0</c:v>
                </c:pt>
                <c:pt idx="3162">
                  <c:v>6.0000000000000006E-4</c:v>
                </c:pt>
                <c:pt idx="3163">
                  <c:v>6.0000000000000006E-4</c:v>
                </c:pt>
                <c:pt idx="3164">
                  <c:v>0</c:v>
                </c:pt>
                <c:pt idx="3165">
                  <c:v>6.0000000000000006E-4</c:v>
                </c:pt>
                <c:pt idx="3166">
                  <c:v>6.0000000000000006E-4</c:v>
                </c:pt>
                <c:pt idx="3167">
                  <c:v>0</c:v>
                </c:pt>
                <c:pt idx="3168">
                  <c:v>6.0000000000000006E-4</c:v>
                </c:pt>
                <c:pt idx="3169">
                  <c:v>6.0000000000000006E-4</c:v>
                </c:pt>
                <c:pt idx="3170">
                  <c:v>6.0000000000000006E-4</c:v>
                </c:pt>
                <c:pt idx="3171">
                  <c:v>0</c:v>
                </c:pt>
                <c:pt idx="3172">
                  <c:v>6.0000000000000006E-4</c:v>
                </c:pt>
                <c:pt idx="3173">
                  <c:v>6.0000000000000006E-4</c:v>
                </c:pt>
                <c:pt idx="3174">
                  <c:v>0</c:v>
                </c:pt>
                <c:pt idx="3175">
                  <c:v>6.0000000000000006E-4</c:v>
                </c:pt>
                <c:pt idx="3176">
                  <c:v>6.0000000000000006E-4</c:v>
                </c:pt>
                <c:pt idx="3177">
                  <c:v>0</c:v>
                </c:pt>
                <c:pt idx="3178">
                  <c:v>6.0000000000000006E-4</c:v>
                </c:pt>
                <c:pt idx="3179">
                  <c:v>6.0000000000000006E-4</c:v>
                </c:pt>
                <c:pt idx="3180">
                  <c:v>6.0000000000000006E-4</c:v>
                </c:pt>
                <c:pt idx="3181">
                  <c:v>0</c:v>
                </c:pt>
                <c:pt idx="3182">
                  <c:v>6.0000000000000006E-4</c:v>
                </c:pt>
                <c:pt idx="3183">
                  <c:v>6.0000000000000006E-4</c:v>
                </c:pt>
                <c:pt idx="3184">
                  <c:v>0</c:v>
                </c:pt>
                <c:pt idx="3185">
                  <c:v>6.0000000000000006E-4</c:v>
                </c:pt>
                <c:pt idx="3186">
                  <c:v>6.0000000000000006E-4</c:v>
                </c:pt>
                <c:pt idx="3187">
                  <c:v>0</c:v>
                </c:pt>
                <c:pt idx="3188">
                  <c:v>6.0000000000000006E-4</c:v>
                </c:pt>
                <c:pt idx="3189">
                  <c:v>6.0000000000000006E-4</c:v>
                </c:pt>
                <c:pt idx="3190">
                  <c:v>6.0000000000000006E-4</c:v>
                </c:pt>
                <c:pt idx="3191">
                  <c:v>0</c:v>
                </c:pt>
                <c:pt idx="3192">
                  <c:v>6.0000000000000006E-4</c:v>
                </c:pt>
                <c:pt idx="3193">
                  <c:v>6.0000000000000006E-4</c:v>
                </c:pt>
                <c:pt idx="3194">
                  <c:v>0</c:v>
                </c:pt>
                <c:pt idx="3195">
                  <c:v>6.0000000000000006E-4</c:v>
                </c:pt>
                <c:pt idx="3196">
                  <c:v>6.0000000000000006E-4</c:v>
                </c:pt>
                <c:pt idx="3197">
                  <c:v>0</c:v>
                </c:pt>
                <c:pt idx="3198">
                  <c:v>6.0000000000000006E-4</c:v>
                </c:pt>
                <c:pt idx="3199">
                  <c:v>6.0000000000000006E-4</c:v>
                </c:pt>
                <c:pt idx="3200">
                  <c:v>6.0000000000000006E-4</c:v>
                </c:pt>
                <c:pt idx="3201">
                  <c:v>0</c:v>
                </c:pt>
                <c:pt idx="3202">
                  <c:v>6.0000000000000006E-4</c:v>
                </c:pt>
                <c:pt idx="3203">
                  <c:v>6.0000000000000006E-4</c:v>
                </c:pt>
                <c:pt idx="3204">
                  <c:v>0</c:v>
                </c:pt>
                <c:pt idx="3205">
                  <c:v>6.0000000000000006E-4</c:v>
                </c:pt>
                <c:pt idx="3206">
                  <c:v>6.0000000000000006E-4</c:v>
                </c:pt>
                <c:pt idx="3207">
                  <c:v>0</c:v>
                </c:pt>
                <c:pt idx="3208">
                  <c:v>6.0000000000000006E-4</c:v>
                </c:pt>
                <c:pt idx="3209">
                  <c:v>6.0000000000000006E-4</c:v>
                </c:pt>
                <c:pt idx="3210">
                  <c:v>0</c:v>
                </c:pt>
                <c:pt idx="3211">
                  <c:v>6.0000000000000006E-4</c:v>
                </c:pt>
                <c:pt idx="3212">
                  <c:v>6.0000000000000006E-4</c:v>
                </c:pt>
                <c:pt idx="3213">
                  <c:v>0</c:v>
                </c:pt>
                <c:pt idx="3214">
                  <c:v>6.0000000000000006E-4</c:v>
                </c:pt>
                <c:pt idx="3215">
                  <c:v>6.0000000000000006E-4</c:v>
                </c:pt>
                <c:pt idx="3216">
                  <c:v>0</c:v>
                </c:pt>
                <c:pt idx="3217">
                  <c:v>6.0000000000000006E-4</c:v>
                </c:pt>
                <c:pt idx="3218">
                  <c:v>6.0000000000000006E-4</c:v>
                </c:pt>
                <c:pt idx="3219">
                  <c:v>6.0000000000000006E-4</c:v>
                </c:pt>
                <c:pt idx="3220">
                  <c:v>0</c:v>
                </c:pt>
                <c:pt idx="3221">
                  <c:v>6.0000000000000006E-4</c:v>
                </c:pt>
                <c:pt idx="3222">
                  <c:v>6.0000000000000006E-4</c:v>
                </c:pt>
                <c:pt idx="3223">
                  <c:v>0</c:v>
                </c:pt>
                <c:pt idx="3224">
                  <c:v>6.0000000000000006E-4</c:v>
                </c:pt>
                <c:pt idx="3225">
                  <c:v>6.0000000000000006E-4</c:v>
                </c:pt>
                <c:pt idx="3226">
                  <c:v>0</c:v>
                </c:pt>
                <c:pt idx="3227">
                  <c:v>6.0000000000000006E-4</c:v>
                </c:pt>
                <c:pt idx="3228">
                  <c:v>6.0000000000000006E-4</c:v>
                </c:pt>
                <c:pt idx="3229">
                  <c:v>0</c:v>
                </c:pt>
                <c:pt idx="3230">
                  <c:v>6.0000000000000006E-4</c:v>
                </c:pt>
                <c:pt idx="3231">
                  <c:v>6.0000000000000006E-4</c:v>
                </c:pt>
                <c:pt idx="3232">
                  <c:v>0</c:v>
                </c:pt>
                <c:pt idx="3233">
                  <c:v>6.0000000000000006E-4</c:v>
                </c:pt>
                <c:pt idx="3234">
                  <c:v>6.0000000000000006E-4</c:v>
                </c:pt>
                <c:pt idx="3235">
                  <c:v>6.0000000000000006E-4</c:v>
                </c:pt>
                <c:pt idx="3236">
                  <c:v>0</c:v>
                </c:pt>
                <c:pt idx="3237">
                  <c:v>6.0000000000000006E-4</c:v>
                </c:pt>
                <c:pt idx="3238">
                  <c:v>6.0000000000000006E-4</c:v>
                </c:pt>
                <c:pt idx="3239">
                  <c:v>0</c:v>
                </c:pt>
                <c:pt idx="3240">
                  <c:v>6.0000000000000006E-4</c:v>
                </c:pt>
                <c:pt idx="3241">
                  <c:v>6.0000000000000006E-4</c:v>
                </c:pt>
                <c:pt idx="3242">
                  <c:v>0</c:v>
                </c:pt>
                <c:pt idx="3243">
                  <c:v>6.0000000000000006E-4</c:v>
                </c:pt>
                <c:pt idx="3244">
                  <c:v>6.0000000000000006E-4</c:v>
                </c:pt>
                <c:pt idx="3245">
                  <c:v>0</c:v>
                </c:pt>
                <c:pt idx="3246">
                  <c:v>6.0000000000000006E-4</c:v>
                </c:pt>
                <c:pt idx="3247">
                  <c:v>6.0000000000000006E-4</c:v>
                </c:pt>
                <c:pt idx="3248">
                  <c:v>6.0000000000000006E-4</c:v>
                </c:pt>
                <c:pt idx="3249">
                  <c:v>0</c:v>
                </c:pt>
                <c:pt idx="3250">
                  <c:v>6.0000000000000006E-4</c:v>
                </c:pt>
                <c:pt idx="3251">
                  <c:v>6.0000000000000006E-4</c:v>
                </c:pt>
                <c:pt idx="3252">
                  <c:v>0</c:v>
                </c:pt>
                <c:pt idx="3253">
                  <c:v>6.0000000000000006E-4</c:v>
                </c:pt>
                <c:pt idx="3254">
                  <c:v>6.0000000000000006E-4</c:v>
                </c:pt>
                <c:pt idx="3255">
                  <c:v>0</c:v>
                </c:pt>
                <c:pt idx="3256">
                  <c:v>6.0000000000000006E-4</c:v>
                </c:pt>
                <c:pt idx="3257">
                  <c:v>6.0000000000000006E-4</c:v>
                </c:pt>
                <c:pt idx="3258">
                  <c:v>6.0000000000000006E-4</c:v>
                </c:pt>
                <c:pt idx="3259">
                  <c:v>0</c:v>
                </c:pt>
                <c:pt idx="3260">
                  <c:v>6.0000000000000006E-4</c:v>
                </c:pt>
                <c:pt idx="3261">
                  <c:v>6.0000000000000006E-4</c:v>
                </c:pt>
                <c:pt idx="3262">
                  <c:v>0</c:v>
                </c:pt>
                <c:pt idx="3263">
                  <c:v>6.0000000000000006E-4</c:v>
                </c:pt>
                <c:pt idx="3264">
                  <c:v>6.0000000000000006E-4</c:v>
                </c:pt>
                <c:pt idx="3265">
                  <c:v>0</c:v>
                </c:pt>
                <c:pt idx="3266">
                  <c:v>6.0000000000000006E-4</c:v>
                </c:pt>
                <c:pt idx="3267">
                  <c:v>6.0000000000000006E-4</c:v>
                </c:pt>
                <c:pt idx="3268">
                  <c:v>6.0000000000000006E-4</c:v>
                </c:pt>
                <c:pt idx="3269">
                  <c:v>0</c:v>
                </c:pt>
                <c:pt idx="3270">
                  <c:v>6.0000000000000006E-4</c:v>
                </c:pt>
                <c:pt idx="3271">
                  <c:v>6.0000000000000006E-4</c:v>
                </c:pt>
                <c:pt idx="3272">
                  <c:v>0</c:v>
                </c:pt>
                <c:pt idx="3273">
                  <c:v>6.0000000000000006E-4</c:v>
                </c:pt>
                <c:pt idx="3274">
                  <c:v>6.0000000000000006E-4</c:v>
                </c:pt>
                <c:pt idx="3275">
                  <c:v>0</c:v>
                </c:pt>
                <c:pt idx="3276">
                  <c:v>6.0000000000000006E-4</c:v>
                </c:pt>
                <c:pt idx="3277">
                  <c:v>6.0000000000000006E-4</c:v>
                </c:pt>
                <c:pt idx="3278">
                  <c:v>0</c:v>
                </c:pt>
                <c:pt idx="3279">
                  <c:v>6.0000000000000006E-4</c:v>
                </c:pt>
                <c:pt idx="3280">
                  <c:v>6.0000000000000006E-4</c:v>
                </c:pt>
                <c:pt idx="3281">
                  <c:v>0</c:v>
                </c:pt>
                <c:pt idx="3282">
                  <c:v>6.0000000000000006E-4</c:v>
                </c:pt>
                <c:pt idx="3283">
                  <c:v>0</c:v>
                </c:pt>
                <c:pt idx="3284">
                  <c:v>0</c:v>
                </c:pt>
                <c:pt idx="3285">
                  <c:v>6.0000000000000006E-4</c:v>
                </c:pt>
                <c:pt idx="3286">
                  <c:v>6.0000000000000006E-4</c:v>
                </c:pt>
                <c:pt idx="3287">
                  <c:v>0</c:v>
                </c:pt>
                <c:pt idx="3288">
                  <c:v>6.0000000000000006E-4</c:v>
                </c:pt>
                <c:pt idx="3289">
                  <c:v>6.0000000000000006E-4</c:v>
                </c:pt>
                <c:pt idx="3290">
                  <c:v>6.0000000000000006E-4</c:v>
                </c:pt>
                <c:pt idx="3291">
                  <c:v>0</c:v>
                </c:pt>
                <c:pt idx="3292">
                  <c:v>6.0000000000000006E-4</c:v>
                </c:pt>
                <c:pt idx="3293">
                  <c:v>6.0000000000000006E-4</c:v>
                </c:pt>
                <c:pt idx="3294">
                  <c:v>0</c:v>
                </c:pt>
                <c:pt idx="3295">
                  <c:v>0</c:v>
                </c:pt>
                <c:pt idx="3296">
                  <c:v>6.0000000000000006E-4</c:v>
                </c:pt>
                <c:pt idx="3297">
                  <c:v>0</c:v>
                </c:pt>
                <c:pt idx="3298">
                  <c:v>6.0000000000000006E-4</c:v>
                </c:pt>
                <c:pt idx="3299">
                  <c:v>7.000000000000001E-4</c:v>
                </c:pt>
                <c:pt idx="3300">
                  <c:v>0</c:v>
                </c:pt>
                <c:pt idx="3301">
                  <c:v>7.000000000000001E-4</c:v>
                </c:pt>
                <c:pt idx="3302">
                  <c:v>0</c:v>
                </c:pt>
                <c:pt idx="3303">
                  <c:v>0</c:v>
                </c:pt>
                <c:pt idx="3304">
                  <c:v>7.000000000000001E-4</c:v>
                </c:pt>
                <c:pt idx="3305">
                  <c:v>7.000000000000001E-4</c:v>
                </c:pt>
                <c:pt idx="3306">
                  <c:v>0</c:v>
                </c:pt>
                <c:pt idx="3307">
                  <c:v>0</c:v>
                </c:pt>
                <c:pt idx="3308">
                  <c:v>7.000000000000001E-4</c:v>
                </c:pt>
                <c:pt idx="3309">
                  <c:v>7.000000000000001E-4</c:v>
                </c:pt>
                <c:pt idx="3310">
                  <c:v>0</c:v>
                </c:pt>
                <c:pt idx="3311">
                  <c:v>7.000000000000001E-4</c:v>
                </c:pt>
                <c:pt idx="3312">
                  <c:v>7.000000000000001E-4</c:v>
                </c:pt>
                <c:pt idx="3313">
                  <c:v>0</c:v>
                </c:pt>
                <c:pt idx="3314">
                  <c:v>7.000000000000001E-4</c:v>
                </c:pt>
                <c:pt idx="3315">
                  <c:v>7.000000000000001E-4</c:v>
                </c:pt>
                <c:pt idx="3316">
                  <c:v>0</c:v>
                </c:pt>
                <c:pt idx="3317">
                  <c:v>7.000000000000001E-4</c:v>
                </c:pt>
                <c:pt idx="3318">
                  <c:v>7.000000000000001E-4</c:v>
                </c:pt>
                <c:pt idx="3319">
                  <c:v>0</c:v>
                </c:pt>
                <c:pt idx="3320">
                  <c:v>7.000000000000001E-4</c:v>
                </c:pt>
                <c:pt idx="3321">
                  <c:v>7.000000000000001E-4</c:v>
                </c:pt>
                <c:pt idx="3322">
                  <c:v>0</c:v>
                </c:pt>
                <c:pt idx="3323">
                  <c:v>7.000000000000001E-4</c:v>
                </c:pt>
                <c:pt idx="3324">
                  <c:v>7.000000000000001E-4</c:v>
                </c:pt>
                <c:pt idx="3325">
                  <c:v>0</c:v>
                </c:pt>
                <c:pt idx="3326">
                  <c:v>7.000000000000001E-4</c:v>
                </c:pt>
                <c:pt idx="3327">
                  <c:v>7.000000000000001E-4</c:v>
                </c:pt>
                <c:pt idx="3328">
                  <c:v>7.000000000000001E-4</c:v>
                </c:pt>
                <c:pt idx="3329">
                  <c:v>7.000000000000001E-4</c:v>
                </c:pt>
                <c:pt idx="3330">
                  <c:v>7.000000000000001E-4</c:v>
                </c:pt>
                <c:pt idx="3331">
                  <c:v>7.000000000000001E-4</c:v>
                </c:pt>
                <c:pt idx="3332">
                  <c:v>7.000000000000001E-4</c:v>
                </c:pt>
                <c:pt idx="3333">
                  <c:v>7.000000000000001E-4</c:v>
                </c:pt>
                <c:pt idx="3334">
                  <c:v>7.000000000000001E-4</c:v>
                </c:pt>
                <c:pt idx="3335">
                  <c:v>0</c:v>
                </c:pt>
                <c:pt idx="3336">
                  <c:v>7.000000000000001E-4</c:v>
                </c:pt>
                <c:pt idx="3337">
                  <c:v>7.000000000000001E-4</c:v>
                </c:pt>
                <c:pt idx="3338">
                  <c:v>0</c:v>
                </c:pt>
                <c:pt idx="3339">
                  <c:v>7.000000000000001E-4</c:v>
                </c:pt>
                <c:pt idx="3340">
                  <c:v>7.000000000000001E-4</c:v>
                </c:pt>
                <c:pt idx="3341">
                  <c:v>0</c:v>
                </c:pt>
                <c:pt idx="3342">
                  <c:v>7.000000000000001E-4</c:v>
                </c:pt>
                <c:pt idx="3343">
                  <c:v>7.000000000000001E-4</c:v>
                </c:pt>
                <c:pt idx="3344">
                  <c:v>0</c:v>
                </c:pt>
                <c:pt idx="3345">
                  <c:v>7.000000000000001E-4</c:v>
                </c:pt>
                <c:pt idx="3346">
                  <c:v>7.000000000000001E-4</c:v>
                </c:pt>
                <c:pt idx="3347">
                  <c:v>0</c:v>
                </c:pt>
                <c:pt idx="3348">
                  <c:v>7.000000000000001E-4</c:v>
                </c:pt>
                <c:pt idx="3349">
                  <c:v>7.000000000000001E-4</c:v>
                </c:pt>
                <c:pt idx="3350">
                  <c:v>0</c:v>
                </c:pt>
                <c:pt idx="3351">
                  <c:v>7.000000000000001E-4</c:v>
                </c:pt>
                <c:pt idx="3352">
                  <c:v>7.000000000000001E-4</c:v>
                </c:pt>
                <c:pt idx="3353">
                  <c:v>0</c:v>
                </c:pt>
                <c:pt idx="3354">
                  <c:v>7.000000000000001E-4</c:v>
                </c:pt>
                <c:pt idx="3355">
                  <c:v>7.000000000000001E-4</c:v>
                </c:pt>
                <c:pt idx="3356">
                  <c:v>0</c:v>
                </c:pt>
                <c:pt idx="3357">
                  <c:v>7.000000000000001E-4</c:v>
                </c:pt>
                <c:pt idx="3358">
                  <c:v>7.000000000000001E-4</c:v>
                </c:pt>
                <c:pt idx="3359">
                  <c:v>0</c:v>
                </c:pt>
                <c:pt idx="3360">
                  <c:v>7.000000000000001E-4</c:v>
                </c:pt>
                <c:pt idx="3361">
                  <c:v>7.000000000000001E-4</c:v>
                </c:pt>
                <c:pt idx="3362">
                  <c:v>0</c:v>
                </c:pt>
                <c:pt idx="3363">
                  <c:v>7.000000000000001E-4</c:v>
                </c:pt>
                <c:pt idx="3364">
                  <c:v>7.000000000000001E-4</c:v>
                </c:pt>
                <c:pt idx="3365">
                  <c:v>0</c:v>
                </c:pt>
                <c:pt idx="3366">
                  <c:v>7.000000000000001E-4</c:v>
                </c:pt>
                <c:pt idx="3367">
                  <c:v>7.000000000000001E-4</c:v>
                </c:pt>
                <c:pt idx="3368">
                  <c:v>0</c:v>
                </c:pt>
                <c:pt idx="3369">
                  <c:v>7.000000000000001E-4</c:v>
                </c:pt>
                <c:pt idx="3370">
                  <c:v>7.000000000000001E-4</c:v>
                </c:pt>
                <c:pt idx="3371">
                  <c:v>0</c:v>
                </c:pt>
                <c:pt idx="3372">
                  <c:v>7.000000000000001E-4</c:v>
                </c:pt>
                <c:pt idx="3373">
                  <c:v>7.000000000000001E-4</c:v>
                </c:pt>
                <c:pt idx="3374">
                  <c:v>0</c:v>
                </c:pt>
                <c:pt idx="3375">
                  <c:v>7.000000000000001E-4</c:v>
                </c:pt>
                <c:pt idx="3376">
                  <c:v>7.000000000000001E-4</c:v>
                </c:pt>
                <c:pt idx="3377">
                  <c:v>0</c:v>
                </c:pt>
                <c:pt idx="3378">
                  <c:v>7.000000000000001E-4</c:v>
                </c:pt>
                <c:pt idx="3379">
                  <c:v>7.000000000000001E-4</c:v>
                </c:pt>
                <c:pt idx="3380">
                  <c:v>0</c:v>
                </c:pt>
                <c:pt idx="3381">
                  <c:v>7.000000000000001E-4</c:v>
                </c:pt>
                <c:pt idx="3382">
                  <c:v>7.000000000000001E-4</c:v>
                </c:pt>
                <c:pt idx="3383">
                  <c:v>0</c:v>
                </c:pt>
                <c:pt idx="3384">
                  <c:v>6.0000000000000006E-4</c:v>
                </c:pt>
                <c:pt idx="3385">
                  <c:v>6.0000000000000006E-4</c:v>
                </c:pt>
                <c:pt idx="3386">
                  <c:v>0</c:v>
                </c:pt>
                <c:pt idx="3387">
                  <c:v>6.0000000000000006E-4</c:v>
                </c:pt>
                <c:pt idx="3388">
                  <c:v>6.0000000000000006E-4</c:v>
                </c:pt>
                <c:pt idx="3389">
                  <c:v>6.0000000000000006E-4</c:v>
                </c:pt>
                <c:pt idx="3390">
                  <c:v>0</c:v>
                </c:pt>
                <c:pt idx="3391">
                  <c:v>6.0000000000000006E-4</c:v>
                </c:pt>
                <c:pt idx="3392">
                  <c:v>6.0000000000000006E-4</c:v>
                </c:pt>
                <c:pt idx="3393">
                  <c:v>0</c:v>
                </c:pt>
                <c:pt idx="3394">
                  <c:v>6.0000000000000006E-4</c:v>
                </c:pt>
                <c:pt idx="3395">
                  <c:v>6.0000000000000006E-4</c:v>
                </c:pt>
                <c:pt idx="3396">
                  <c:v>0</c:v>
                </c:pt>
                <c:pt idx="3397">
                  <c:v>6.0000000000000006E-4</c:v>
                </c:pt>
                <c:pt idx="3398">
                  <c:v>6.0000000000000006E-4</c:v>
                </c:pt>
                <c:pt idx="3399">
                  <c:v>0</c:v>
                </c:pt>
                <c:pt idx="3400">
                  <c:v>6.0000000000000006E-4</c:v>
                </c:pt>
                <c:pt idx="3401">
                  <c:v>6.0000000000000006E-4</c:v>
                </c:pt>
                <c:pt idx="3402">
                  <c:v>0</c:v>
                </c:pt>
                <c:pt idx="3403">
                  <c:v>0</c:v>
                </c:pt>
                <c:pt idx="3404">
                  <c:v>6.0000000000000006E-4</c:v>
                </c:pt>
                <c:pt idx="3405">
                  <c:v>6.0000000000000006E-4</c:v>
                </c:pt>
                <c:pt idx="3406">
                  <c:v>0</c:v>
                </c:pt>
                <c:pt idx="3407">
                  <c:v>6.0000000000000006E-4</c:v>
                </c:pt>
                <c:pt idx="3408">
                  <c:v>6.0000000000000006E-4</c:v>
                </c:pt>
                <c:pt idx="3409">
                  <c:v>0</c:v>
                </c:pt>
                <c:pt idx="3410">
                  <c:v>6.0000000000000006E-4</c:v>
                </c:pt>
                <c:pt idx="3411">
                  <c:v>6.0000000000000006E-4</c:v>
                </c:pt>
                <c:pt idx="3412">
                  <c:v>0</c:v>
                </c:pt>
                <c:pt idx="3413">
                  <c:v>6.0000000000000006E-4</c:v>
                </c:pt>
                <c:pt idx="3414">
                  <c:v>6.0000000000000006E-4</c:v>
                </c:pt>
                <c:pt idx="3415">
                  <c:v>0</c:v>
                </c:pt>
                <c:pt idx="3416">
                  <c:v>6.0000000000000006E-4</c:v>
                </c:pt>
                <c:pt idx="3417">
                  <c:v>6.0000000000000006E-4</c:v>
                </c:pt>
                <c:pt idx="3418">
                  <c:v>6.0000000000000006E-4</c:v>
                </c:pt>
                <c:pt idx="3419">
                  <c:v>0</c:v>
                </c:pt>
                <c:pt idx="3420">
                  <c:v>6.0000000000000006E-4</c:v>
                </c:pt>
                <c:pt idx="3421">
                  <c:v>6.0000000000000006E-4</c:v>
                </c:pt>
                <c:pt idx="3422">
                  <c:v>0</c:v>
                </c:pt>
                <c:pt idx="3423">
                  <c:v>6.0000000000000006E-4</c:v>
                </c:pt>
                <c:pt idx="3424">
                  <c:v>6.0000000000000006E-4</c:v>
                </c:pt>
                <c:pt idx="3425">
                  <c:v>0</c:v>
                </c:pt>
                <c:pt idx="3426">
                  <c:v>6.0000000000000006E-4</c:v>
                </c:pt>
                <c:pt idx="3427">
                  <c:v>6.0000000000000006E-4</c:v>
                </c:pt>
                <c:pt idx="3428">
                  <c:v>6.0000000000000006E-4</c:v>
                </c:pt>
                <c:pt idx="3429">
                  <c:v>0</c:v>
                </c:pt>
                <c:pt idx="3430">
                  <c:v>6.0000000000000006E-4</c:v>
                </c:pt>
                <c:pt idx="3431">
                  <c:v>6.0000000000000006E-4</c:v>
                </c:pt>
                <c:pt idx="3432">
                  <c:v>0</c:v>
                </c:pt>
                <c:pt idx="3433">
                  <c:v>6.0000000000000006E-4</c:v>
                </c:pt>
                <c:pt idx="3434">
                  <c:v>6.0000000000000006E-4</c:v>
                </c:pt>
                <c:pt idx="3435">
                  <c:v>0</c:v>
                </c:pt>
                <c:pt idx="3436">
                  <c:v>6.0000000000000006E-4</c:v>
                </c:pt>
                <c:pt idx="3437">
                  <c:v>6.0000000000000006E-4</c:v>
                </c:pt>
                <c:pt idx="3438">
                  <c:v>0</c:v>
                </c:pt>
                <c:pt idx="3439">
                  <c:v>6.0000000000000006E-4</c:v>
                </c:pt>
                <c:pt idx="3440">
                  <c:v>6.0000000000000006E-4</c:v>
                </c:pt>
                <c:pt idx="3441">
                  <c:v>0</c:v>
                </c:pt>
                <c:pt idx="3442">
                  <c:v>6.0000000000000006E-4</c:v>
                </c:pt>
                <c:pt idx="3443">
                  <c:v>6.0000000000000006E-4</c:v>
                </c:pt>
                <c:pt idx="3444">
                  <c:v>0</c:v>
                </c:pt>
                <c:pt idx="3445">
                  <c:v>6.0000000000000006E-4</c:v>
                </c:pt>
                <c:pt idx="3446">
                  <c:v>6.0000000000000006E-4</c:v>
                </c:pt>
                <c:pt idx="3447">
                  <c:v>6.0000000000000006E-4</c:v>
                </c:pt>
                <c:pt idx="3448">
                  <c:v>0</c:v>
                </c:pt>
                <c:pt idx="3449">
                  <c:v>6.0000000000000006E-4</c:v>
                </c:pt>
                <c:pt idx="3450">
                  <c:v>6.0000000000000006E-4</c:v>
                </c:pt>
                <c:pt idx="3451">
                  <c:v>0</c:v>
                </c:pt>
                <c:pt idx="3452">
                  <c:v>6.0000000000000006E-4</c:v>
                </c:pt>
                <c:pt idx="3453">
                  <c:v>6.0000000000000006E-4</c:v>
                </c:pt>
                <c:pt idx="3454">
                  <c:v>0</c:v>
                </c:pt>
                <c:pt idx="3455">
                  <c:v>6.0000000000000006E-4</c:v>
                </c:pt>
                <c:pt idx="3456">
                  <c:v>6.0000000000000006E-4</c:v>
                </c:pt>
                <c:pt idx="3457">
                  <c:v>0</c:v>
                </c:pt>
                <c:pt idx="3458">
                  <c:v>6.0000000000000006E-4</c:v>
                </c:pt>
                <c:pt idx="3459">
                  <c:v>6.0000000000000006E-4</c:v>
                </c:pt>
                <c:pt idx="3460">
                  <c:v>0</c:v>
                </c:pt>
                <c:pt idx="3461">
                  <c:v>6.0000000000000006E-4</c:v>
                </c:pt>
                <c:pt idx="3462">
                  <c:v>6.0000000000000006E-4</c:v>
                </c:pt>
                <c:pt idx="3463">
                  <c:v>0</c:v>
                </c:pt>
                <c:pt idx="3464">
                  <c:v>6.0000000000000006E-4</c:v>
                </c:pt>
                <c:pt idx="3465">
                  <c:v>6.0000000000000006E-4</c:v>
                </c:pt>
                <c:pt idx="3466">
                  <c:v>0</c:v>
                </c:pt>
                <c:pt idx="3467">
                  <c:v>6.0000000000000006E-4</c:v>
                </c:pt>
                <c:pt idx="3468">
                  <c:v>6.0000000000000006E-4</c:v>
                </c:pt>
                <c:pt idx="3469">
                  <c:v>0</c:v>
                </c:pt>
                <c:pt idx="3470">
                  <c:v>6.0000000000000006E-4</c:v>
                </c:pt>
                <c:pt idx="3471">
                  <c:v>6.0000000000000006E-4</c:v>
                </c:pt>
                <c:pt idx="3472">
                  <c:v>0</c:v>
                </c:pt>
                <c:pt idx="3473">
                  <c:v>6.0000000000000006E-4</c:v>
                </c:pt>
                <c:pt idx="3474">
                  <c:v>6.0000000000000006E-4</c:v>
                </c:pt>
                <c:pt idx="3475">
                  <c:v>0</c:v>
                </c:pt>
                <c:pt idx="3476">
                  <c:v>6.0000000000000006E-4</c:v>
                </c:pt>
                <c:pt idx="3477">
                  <c:v>6.0000000000000006E-4</c:v>
                </c:pt>
                <c:pt idx="3478">
                  <c:v>0</c:v>
                </c:pt>
                <c:pt idx="3479">
                  <c:v>0</c:v>
                </c:pt>
                <c:pt idx="3480">
                  <c:v>6.0000000000000006E-4</c:v>
                </c:pt>
                <c:pt idx="3481">
                  <c:v>0</c:v>
                </c:pt>
                <c:pt idx="3482">
                  <c:v>6.0000000000000006E-4</c:v>
                </c:pt>
                <c:pt idx="3483">
                  <c:v>6.0000000000000006E-4</c:v>
                </c:pt>
                <c:pt idx="3484">
                  <c:v>0</c:v>
                </c:pt>
                <c:pt idx="3485">
                  <c:v>6.0000000000000006E-4</c:v>
                </c:pt>
                <c:pt idx="3486">
                  <c:v>6.0000000000000006E-4</c:v>
                </c:pt>
                <c:pt idx="3487">
                  <c:v>0</c:v>
                </c:pt>
                <c:pt idx="3488">
                  <c:v>6.0000000000000006E-4</c:v>
                </c:pt>
                <c:pt idx="3489">
                  <c:v>6.0000000000000006E-4</c:v>
                </c:pt>
                <c:pt idx="3490">
                  <c:v>0</c:v>
                </c:pt>
                <c:pt idx="3491">
                  <c:v>6.0000000000000006E-4</c:v>
                </c:pt>
                <c:pt idx="3492">
                  <c:v>6.0000000000000006E-4</c:v>
                </c:pt>
                <c:pt idx="3493">
                  <c:v>0</c:v>
                </c:pt>
                <c:pt idx="3494">
                  <c:v>6.0000000000000006E-4</c:v>
                </c:pt>
                <c:pt idx="3495">
                  <c:v>6.0000000000000006E-4</c:v>
                </c:pt>
                <c:pt idx="3496">
                  <c:v>0</c:v>
                </c:pt>
                <c:pt idx="3497">
                  <c:v>6.0000000000000006E-4</c:v>
                </c:pt>
                <c:pt idx="3498">
                  <c:v>6.0000000000000006E-4</c:v>
                </c:pt>
                <c:pt idx="3499">
                  <c:v>6.0000000000000006E-4</c:v>
                </c:pt>
                <c:pt idx="3500">
                  <c:v>0</c:v>
                </c:pt>
                <c:pt idx="3501">
                  <c:v>6.0000000000000006E-4</c:v>
                </c:pt>
                <c:pt idx="3502">
                  <c:v>6.0000000000000006E-4</c:v>
                </c:pt>
                <c:pt idx="3503">
                  <c:v>0</c:v>
                </c:pt>
                <c:pt idx="3504">
                  <c:v>6.0000000000000006E-4</c:v>
                </c:pt>
                <c:pt idx="3505">
                  <c:v>6.0000000000000006E-4</c:v>
                </c:pt>
                <c:pt idx="3506">
                  <c:v>6.0000000000000006E-4</c:v>
                </c:pt>
                <c:pt idx="3507">
                  <c:v>0</c:v>
                </c:pt>
                <c:pt idx="3508">
                  <c:v>6.0000000000000006E-4</c:v>
                </c:pt>
                <c:pt idx="3509">
                  <c:v>6.0000000000000006E-4</c:v>
                </c:pt>
                <c:pt idx="3510">
                  <c:v>0</c:v>
                </c:pt>
                <c:pt idx="3511">
                  <c:v>6.0000000000000006E-4</c:v>
                </c:pt>
                <c:pt idx="3512">
                  <c:v>6.0000000000000006E-4</c:v>
                </c:pt>
                <c:pt idx="3513">
                  <c:v>0</c:v>
                </c:pt>
                <c:pt idx="3514">
                  <c:v>6.0000000000000006E-4</c:v>
                </c:pt>
                <c:pt idx="3515">
                  <c:v>6.0000000000000006E-4</c:v>
                </c:pt>
                <c:pt idx="3516">
                  <c:v>6.0000000000000006E-4</c:v>
                </c:pt>
                <c:pt idx="3517">
                  <c:v>0</c:v>
                </c:pt>
                <c:pt idx="3518">
                  <c:v>6.0000000000000006E-4</c:v>
                </c:pt>
                <c:pt idx="3519">
                  <c:v>6.0000000000000006E-4</c:v>
                </c:pt>
                <c:pt idx="3520">
                  <c:v>0</c:v>
                </c:pt>
                <c:pt idx="3521">
                  <c:v>6.0000000000000006E-4</c:v>
                </c:pt>
                <c:pt idx="3522">
                  <c:v>6.0000000000000006E-4</c:v>
                </c:pt>
                <c:pt idx="3523">
                  <c:v>6.0000000000000006E-4</c:v>
                </c:pt>
                <c:pt idx="3524">
                  <c:v>0</c:v>
                </c:pt>
                <c:pt idx="3525">
                  <c:v>6.0000000000000006E-4</c:v>
                </c:pt>
                <c:pt idx="3526">
                  <c:v>6.0000000000000006E-4</c:v>
                </c:pt>
                <c:pt idx="3527">
                  <c:v>0</c:v>
                </c:pt>
                <c:pt idx="3528">
                  <c:v>6.0000000000000006E-4</c:v>
                </c:pt>
                <c:pt idx="3529">
                  <c:v>6.0000000000000006E-4</c:v>
                </c:pt>
                <c:pt idx="3530">
                  <c:v>0</c:v>
                </c:pt>
                <c:pt idx="3531">
                  <c:v>0</c:v>
                </c:pt>
                <c:pt idx="3532">
                  <c:v>0</c:v>
                </c:pt>
                <c:pt idx="3533">
                  <c:v>6.0000000000000006E-4</c:v>
                </c:pt>
                <c:pt idx="3534">
                  <c:v>0</c:v>
                </c:pt>
                <c:pt idx="3535">
                  <c:v>6.0000000000000006E-4</c:v>
                </c:pt>
                <c:pt idx="3536">
                  <c:v>6.0000000000000006E-4</c:v>
                </c:pt>
                <c:pt idx="3537">
                  <c:v>0</c:v>
                </c:pt>
                <c:pt idx="3538">
                  <c:v>6.0000000000000006E-4</c:v>
                </c:pt>
                <c:pt idx="3539">
                  <c:v>0</c:v>
                </c:pt>
                <c:pt idx="3540">
                  <c:v>0</c:v>
                </c:pt>
                <c:pt idx="3541">
                  <c:v>6.0000000000000006E-4</c:v>
                </c:pt>
                <c:pt idx="3542">
                  <c:v>0</c:v>
                </c:pt>
                <c:pt idx="3543">
                  <c:v>6.0000000000000006E-4</c:v>
                </c:pt>
                <c:pt idx="3544">
                  <c:v>0</c:v>
                </c:pt>
                <c:pt idx="3545">
                  <c:v>0</c:v>
                </c:pt>
                <c:pt idx="3546">
                  <c:v>6.0000000000000006E-4</c:v>
                </c:pt>
                <c:pt idx="3547">
                  <c:v>0</c:v>
                </c:pt>
                <c:pt idx="3548">
                  <c:v>6.0000000000000006E-4</c:v>
                </c:pt>
                <c:pt idx="3549">
                  <c:v>0</c:v>
                </c:pt>
                <c:pt idx="3550">
                  <c:v>0</c:v>
                </c:pt>
                <c:pt idx="3551">
                  <c:v>6.0000000000000006E-4</c:v>
                </c:pt>
                <c:pt idx="3552">
                  <c:v>0</c:v>
                </c:pt>
                <c:pt idx="3553">
                  <c:v>0</c:v>
                </c:pt>
                <c:pt idx="3554">
                  <c:v>0</c:v>
                </c:pt>
                <c:pt idx="3555">
                  <c:v>0</c:v>
                </c:pt>
                <c:pt idx="3556">
                  <c:v>6.0000000000000006E-4</c:v>
                </c:pt>
                <c:pt idx="3557">
                  <c:v>0</c:v>
                </c:pt>
                <c:pt idx="3558">
                  <c:v>6.0000000000000006E-4</c:v>
                </c:pt>
                <c:pt idx="3559">
                  <c:v>6.0000000000000006E-4</c:v>
                </c:pt>
                <c:pt idx="3560">
                  <c:v>0</c:v>
                </c:pt>
                <c:pt idx="3561">
                  <c:v>6.0000000000000006E-4</c:v>
                </c:pt>
                <c:pt idx="3562">
                  <c:v>6.0000000000000006E-4</c:v>
                </c:pt>
                <c:pt idx="3563">
                  <c:v>0</c:v>
                </c:pt>
                <c:pt idx="3564">
                  <c:v>6.0000000000000006E-4</c:v>
                </c:pt>
                <c:pt idx="3565">
                  <c:v>6.0000000000000006E-4</c:v>
                </c:pt>
                <c:pt idx="3566">
                  <c:v>0</c:v>
                </c:pt>
                <c:pt idx="3567">
                  <c:v>6.0000000000000006E-4</c:v>
                </c:pt>
                <c:pt idx="3568">
                  <c:v>6.0000000000000006E-4</c:v>
                </c:pt>
                <c:pt idx="3569">
                  <c:v>0</c:v>
                </c:pt>
                <c:pt idx="3570">
                  <c:v>6.0000000000000006E-4</c:v>
                </c:pt>
                <c:pt idx="3571">
                  <c:v>6.0000000000000006E-4</c:v>
                </c:pt>
                <c:pt idx="3572">
                  <c:v>6.0000000000000006E-4</c:v>
                </c:pt>
                <c:pt idx="3573">
                  <c:v>0</c:v>
                </c:pt>
                <c:pt idx="3574">
                  <c:v>6.0000000000000006E-4</c:v>
                </c:pt>
                <c:pt idx="3575">
                  <c:v>6.0000000000000006E-4</c:v>
                </c:pt>
                <c:pt idx="3576">
                  <c:v>0</c:v>
                </c:pt>
                <c:pt idx="3577">
                  <c:v>6.0000000000000006E-4</c:v>
                </c:pt>
                <c:pt idx="3578">
                  <c:v>6.0000000000000006E-4</c:v>
                </c:pt>
                <c:pt idx="3579">
                  <c:v>0</c:v>
                </c:pt>
                <c:pt idx="3580">
                  <c:v>6.0000000000000006E-4</c:v>
                </c:pt>
                <c:pt idx="3581">
                  <c:v>6.0000000000000006E-4</c:v>
                </c:pt>
                <c:pt idx="3582">
                  <c:v>7.000000000000001E-4</c:v>
                </c:pt>
                <c:pt idx="3583">
                  <c:v>0</c:v>
                </c:pt>
                <c:pt idx="3584">
                  <c:v>7.000000000000001E-4</c:v>
                </c:pt>
                <c:pt idx="3585">
                  <c:v>7.000000000000001E-4</c:v>
                </c:pt>
                <c:pt idx="3586">
                  <c:v>0</c:v>
                </c:pt>
                <c:pt idx="3587">
                  <c:v>7.000000000000001E-4</c:v>
                </c:pt>
                <c:pt idx="3588">
                  <c:v>7.000000000000001E-4</c:v>
                </c:pt>
                <c:pt idx="3589">
                  <c:v>0</c:v>
                </c:pt>
                <c:pt idx="3590">
                  <c:v>7.000000000000001E-4</c:v>
                </c:pt>
                <c:pt idx="3591">
                  <c:v>0</c:v>
                </c:pt>
                <c:pt idx="3592">
                  <c:v>0</c:v>
                </c:pt>
                <c:pt idx="3593">
                  <c:v>7.000000000000001E-4</c:v>
                </c:pt>
                <c:pt idx="3594">
                  <c:v>0</c:v>
                </c:pt>
                <c:pt idx="3595">
                  <c:v>7.000000000000001E-4</c:v>
                </c:pt>
                <c:pt idx="3596">
                  <c:v>0</c:v>
                </c:pt>
                <c:pt idx="3597">
                  <c:v>7.000000000000001E-4</c:v>
                </c:pt>
                <c:pt idx="3598">
                  <c:v>7.000000000000001E-4</c:v>
                </c:pt>
                <c:pt idx="3599">
                  <c:v>0</c:v>
                </c:pt>
                <c:pt idx="3600">
                  <c:v>7.000000000000001E-4</c:v>
                </c:pt>
                <c:pt idx="3601">
                  <c:v>7.000000000000001E-4</c:v>
                </c:pt>
                <c:pt idx="3602">
                  <c:v>0</c:v>
                </c:pt>
                <c:pt idx="3603">
                  <c:v>7.000000000000001E-4</c:v>
                </c:pt>
                <c:pt idx="3604">
                  <c:v>7.000000000000001E-4</c:v>
                </c:pt>
                <c:pt idx="3605">
                  <c:v>0</c:v>
                </c:pt>
                <c:pt idx="3606">
                  <c:v>7.000000000000001E-4</c:v>
                </c:pt>
                <c:pt idx="3607">
                  <c:v>7.000000000000001E-4</c:v>
                </c:pt>
                <c:pt idx="3608">
                  <c:v>0</c:v>
                </c:pt>
                <c:pt idx="3609">
                  <c:v>7.000000000000001E-4</c:v>
                </c:pt>
                <c:pt idx="3610">
                  <c:v>7.000000000000001E-4</c:v>
                </c:pt>
                <c:pt idx="3611">
                  <c:v>7.000000000000001E-4</c:v>
                </c:pt>
                <c:pt idx="3612">
                  <c:v>0</c:v>
                </c:pt>
                <c:pt idx="3613">
                  <c:v>7.000000000000001E-4</c:v>
                </c:pt>
                <c:pt idx="3614">
                  <c:v>7.000000000000001E-4</c:v>
                </c:pt>
                <c:pt idx="3615">
                  <c:v>0</c:v>
                </c:pt>
                <c:pt idx="3616">
                  <c:v>7.000000000000001E-4</c:v>
                </c:pt>
                <c:pt idx="3617">
                  <c:v>7.000000000000001E-4</c:v>
                </c:pt>
                <c:pt idx="3618">
                  <c:v>0</c:v>
                </c:pt>
                <c:pt idx="3619">
                  <c:v>7.000000000000001E-4</c:v>
                </c:pt>
                <c:pt idx="3620">
                  <c:v>7.000000000000001E-4</c:v>
                </c:pt>
                <c:pt idx="3621">
                  <c:v>0</c:v>
                </c:pt>
                <c:pt idx="3622">
                  <c:v>7.000000000000001E-4</c:v>
                </c:pt>
                <c:pt idx="3623">
                  <c:v>7.000000000000001E-4</c:v>
                </c:pt>
                <c:pt idx="3624">
                  <c:v>0</c:v>
                </c:pt>
                <c:pt idx="3625">
                  <c:v>7.000000000000001E-4</c:v>
                </c:pt>
                <c:pt idx="3626">
                  <c:v>7.000000000000001E-4</c:v>
                </c:pt>
                <c:pt idx="3627">
                  <c:v>0</c:v>
                </c:pt>
                <c:pt idx="3628">
                  <c:v>7.000000000000001E-4</c:v>
                </c:pt>
                <c:pt idx="3629">
                  <c:v>7.000000000000001E-4</c:v>
                </c:pt>
                <c:pt idx="3630">
                  <c:v>0</c:v>
                </c:pt>
                <c:pt idx="3631">
                  <c:v>7.000000000000001E-4</c:v>
                </c:pt>
                <c:pt idx="3632">
                  <c:v>0</c:v>
                </c:pt>
                <c:pt idx="3633">
                  <c:v>7.000000000000001E-4</c:v>
                </c:pt>
                <c:pt idx="3634">
                  <c:v>0</c:v>
                </c:pt>
                <c:pt idx="3635">
                  <c:v>7.000000000000001E-4</c:v>
                </c:pt>
                <c:pt idx="3636">
                  <c:v>7.000000000000001E-4</c:v>
                </c:pt>
                <c:pt idx="3637">
                  <c:v>0</c:v>
                </c:pt>
                <c:pt idx="3638">
                  <c:v>7.000000000000001E-4</c:v>
                </c:pt>
                <c:pt idx="3639">
                  <c:v>7.000000000000001E-4</c:v>
                </c:pt>
                <c:pt idx="3640">
                  <c:v>0</c:v>
                </c:pt>
                <c:pt idx="3641">
                  <c:v>7.000000000000001E-4</c:v>
                </c:pt>
                <c:pt idx="3642">
                  <c:v>7.000000000000001E-4</c:v>
                </c:pt>
                <c:pt idx="3643">
                  <c:v>0</c:v>
                </c:pt>
                <c:pt idx="3644">
                  <c:v>7.000000000000001E-4</c:v>
                </c:pt>
                <c:pt idx="3645">
                  <c:v>7.000000000000001E-4</c:v>
                </c:pt>
                <c:pt idx="3646">
                  <c:v>0</c:v>
                </c:pt>
                <c:pt idx="3647">
                  <c:v>7.000000000000001E-4</c:v>
                </c:pt>
                <c:pt idx="3648">
                  <c:v>7.000000000000001E-4</c:v>
                </c:pt>
                <c:pt idx="3649">
                  <c:v>7.000000000000001E-4</c:v>
                </c:pt>
                <c:pt idx="3650">
                  <c:v>0</c:v>
                </c:pt>
                <c:pt idx="3651">
                  <c:v>7.000000000000001E-4</c:v>
                </c:pt>
                <c:pt idx="3652">
                  <c:v>7.000000000000001E-4</c:v>
                </c:pt>
                <c:pt idx="3653">
                  <c:v>0</c:v>
                </c:pt>
                <c:pt idx="3654">
                  <c:v>7.000000000000001E-4</c:v>
                </c:pt>
                <c:pt idx="3655">
                  <c:v>7.000000000000001E-4</c:v>
                </c:pt>
                <c:pt idx="3656">
                  <c:v>0</c:v>
                </c:pt>
                <c:pt idx="3657">
                  <c:v>7.000000000000001E-4</c:v>
                </c:pt>
                <c:pt idx="3658">
                  <c:v>7.000000000000001E-4</c:v>
                </c:pt>
                <c:pt idx="3659">
                  <c:v>0</c:v>
                </c:pt>
                <c:pt idx="3660">
                  <c:v>7.000000000000001E-4</c:v>
                </c:pt>
                <c:pt idx="3661">
                  <c:v>7.000000000000001E-4</c:v>
                </c:pt>
                <c:pt idx="3662">
                  <c:v>7.000000000000001E-4</c:v>
                </c:pt>
                <c:pt idx="3663">
                  <c:v>0</c:v>
                </c:pt>
                <c:pt idx="3664">
                  <c:v>7.000000000000001E-4</c:v>
                </c:pt>
                <c:pt idx="3665">
                  <c:v>7.000000000000001E-4</c:v>
                </c:pt>
                <c:pt idx="3666">
                  <c:v>0</c:v>
                </c:pt>
                <c:pt idx="3667">
                  <c:v>7.000000000000001E-4</c:v>
                </c:pt>
                <c:pt idx="3668">
                  <c:v>7.000000000000001E-4</c:v>
                </c:pt>
                <c:pt idx="3669">
                  <c:v>0</c:v>
                </c:pt>
                <c:pt idx="3670">
                  <c:v>7.000000000000001E-4</c:v>
                </c:pt>
                <c:pt idx="3671">
                  <c:v>7.000000000000001E-4</c:v>
                </c:pt>
                <c:pt idx="3672">
                  <c:v>0</c:v>
                </c:pt>
                <c:pt idx="3673">
                  <c:v>7.000000000000001E-4</c:v>
                </c:pt>
                <c:pt idx="3674">
                  <c:v>7.000000000000001E-4</c:v>
                </c:pt>
                <c:pt idx="3675">
                  <c:v>0</c:v>
                </c:pt>
                <c:pt idx="3676">
                  <c:v>7.000000000000001E-4</c:v>
                </c:pt>
                <c:pt idx="3677">
                  <c:v>7.000000000000001E-4</c:v>
                </c:pt>
                <c:pt idx="3678">
                  <c:v>0</c:v>
                </c:pt>
                <c:pt idx="3679">
                  <c:v>7.000000000000001E-4</c:v>
                </c:pt>
                <c:pt idx="3680">
                  <c:v>7.000000000000001E-4</c:v>
                </c:pt>
                <c:pt idx="3681">
                  <c:v>7.000000000000001E-4</c:v>
                </c:pt>
                <c:pt idx="3682">
                  <c:v>0</c:v>
                </c:pt>
                <c:pt idx="3683">
                  <c:v>7.000000000000001E-4</c:v>
                </c:pt>
                <c:pt idx="3684">
                  <c:v>0</c:v>
                </c:pt>
                <c:pt idx="3685">
                  <c:v>0</c:v>
                </c:pt>
                <c:pt idx="3686">
                  <c:v>7.000000000000001E-4</c:v>
                </c:pt>
                <c:pt idx="3687">
                  <c:v>6.0000000000000006E-4</c:v>
                </c:pt>
                <c:pt idx="3688">
                  <c:v>0</c:v>
                </c:pt>
                <c:pt idx="3689">
                  <c:v>6.0000000000000006E-4</c:v>
                </c:pt>
                <c:pt idx="3690">
                  <c:v>6.0000000000000006E-4</c:v>
                </c:pt>
                <c:pt idx="3691">
                  <c:v>0</c:v>
                </c:pt>
                <c:pt idx="3692">
                  <c:v>6.0000000000000006E-4</c:v>
                </c:pt>
                <c:pt idx="3693">
                  <c:v>6.0000000000000006E-4</c:v>
                </c:pt>
                <c:pt idx="3694">
                  <c:v>0</c:v>
                </c:pt>
                <c:pt idx="3695">
                  <c:v>6.0000000000000006E-4</c:v>
                </c:pt>
                <c:pt idx="3696">
                  <c:v>6.0000000000000006E-4</c:v>
                </c:pt>
                <c:pt idx="3697">
                  <c:v>0</c:v>
                </c:pt>
                <c:pt idx="3698">
                  <c:v>6.0000000000000006E-4</c:v>
                </c:pt>
                <c:pt idx="3699">
                  <c:v>6.0000000000000006E-4</c:v>
                </c:pt>
                <c:pt idx="3700">
                  <c:v>0</c:v>
                </c:pt>
                <c:pt idx="3701">
                  <c:v>6.0000000000000006E-4</c:v>
                </c:pt>
                <c:pt idx="3702">
                  <c:v>6.0000000000000006E-4</c:v>
                </c:pt>
                <c:pt idx="3703">
                  <c:v>0</c:v>
                </c:pt>
                <c:pt idx="3704">
                  <c:v>6.0000000000000006E-4</c:v>
                </c:pt>
                <c:pt idx="3705">
                  <c:v>6.0000000000000006E-4</c:v>
                </c:pt>
                <c:pt idx="3706">
                  <c:v>0</c:v>
                </c:pt>
                <c:pt idx="3707">
                  <c:v>6.0000000000000006E-4</c:v>
                </c:pt>
                <c:pt idx="3708">
                  <c:v>6.0000000000000006E-4</c:v>
                </c:pt>
                <c:pt idx="3709">
                  <c:v>0</c:v>
                </c:pt>
                <c:pt idx="3710">
                  <c:v>6.0000000000000006E-4</c:v>
                </c:pt>
                <c:pt idx="3711">
                  <c:v>6.0000000000000006E-4</c:v>
                </c:pt>
                <c:pt idx="3712">
                  <c:v>0</c:v>
                </c:pt>
                <c:pt idx="3713">
                  <c:v>6.0000000000000006E-4</c:v>
                </c:pt>
                <c:pt idx="3714">
                  <c:v>6.0000000000000006E-4</c:v>
                </c:pt>
                <c:pt idx="3715">
                  <c:v>0</c:v>
                </c:pt>
                <c:pt idx="3716">
                  <c:v>6.0000000000000006E-4</c:v>
                </c:pt>
                <c:pt idx="3717">
                  <c:v>6.0000000000000006E-4</c:v>
                </c:pt>
                <c:pt idx="3718">
                  <c:v>0</c:v>
                </c:pt>
                <c:pt idx="3719">
                  <c:v>6.0000000000000006E-4</c:v>
                </c:pt>
                <c:pt idx="3720">
                  <c:v>6.0000000000000006E-4</c:v>
                </c:pt>
                <c:pt idx="3721">
                  <c:v>0</c:v>
                </c:pt>
                <c:pt idx="3722">
                  <c:v>6.0000000000000006E-4</c:v>
                </c:pt>
                <c:pt idx="3723">
                  <c:v>0</c:v>
                </c:pt>
                <c:pt idx="3724">
                  <c:v>6.0000000000000006E-4</c:v>
                </c:pt>
                <c:pt idx="3725">
                  <c:v>0</c:v>
                </c:pt>
                <c:pt idx="3726">
                  <c:v>0</c:v>
                </c:pt>
                <c:pt idx="3727">
                  <c:v>6.0000000000000006E-4</c:v>
                </c:pt>
                <c:pt idx="3728">
                  <c:v>0</c:v>
                </c:pt>
                <c:pt idx="3729">
                  <c:v>6.0000000000000006E-4</c:v>
                </c:pt>
                <c:pt idx="3730">
                  <c:v>6.0000000000000006E-4</c:v>
                </c:pt>
                <c:pt idx="3731">
                  <c:v>0</c:v>
                </c:pt>
                <c:pt idx="3732">
                  <c:v>6.0000000000000006E-4</c:v>
                </c:pt>
                <c:pt idx="3733">
                  <c:v>6.0000000000000006E-4</c:v>
                </c:pt>
                <c:pt idx="3734">
                  <c:v>0</c:v>
                </c:pt>
                <c:pt idx="3735">
                  <c:v>6.0000000000000006E-4</c:v>
                </c:pt>
                <c:pt idx="3736">
                  <c:v>6.0000000000000006E-4</c:v>
                </c:pt>
                <c:pt idx="3737">
                  <c:v>0</c:v>
                </c:pt>
                <c:pt idx="3738">
                  <c:v>6.0000000000000006E-4</c:v>
                </c:pt>
                <c:pt idx="3739">
                  <c:v>6.0000000000000006E-4</c:v>
                </c:pt>
                <c:pt idx="3740">
                  <c:v>0</c:v>
                </c:pt>
                <c:pt idx="3741">
                  <c:v>6.0000000000000006E-4</c:v>
                </c:pt>
                <c:pt idx="3742">
                  <c:v>6.0000000000000006E-4</c:v>
                </c:pt>
                <c:pt idx="3743">
                  <c:v>0</c:v>
                </c:pt>
                <c:pt idx="3744">
                  <c:v>6.0000000000000006E-4</c:v>
                </c:pt>
                <c:pt idx="3745">
                  <c:v>6.0000000000000006E-4</c:v>
                </c:pt>
                <c:pt idx="3746">
                  <c:v>0</c:v>
                </c:pt>
                <c:pt idx="3747">
                  <c:v>6.0000000000000006E-4</c:v>
                </c:pt>
                <c:pt idx="3748">
                  <c:v>6.0000000000000006E-4</c:v>
                </c:pt>
                <c:pt idx="3749">
                  <c:v>0</c:v>
                </c:pt>
                <c:pt idx="3750">
                  <c:v>6.0000000000000006E-4</c:v>
                </c:pt>
                <c:pt idx="3751">
                  <c:v>6.0000000000000006E-4</c:v>
                </c:pt>
                <c:pt idx="3752">
                  <c:v>0</c:v>
                </c:pt>
                <c:pt idx="3753">
                  <c:v>6.0000000000000006E-4</c:v>
                </c:pt>
                <c:pt idx="3754">
                  <c:v>6.0000000000000006E-4</c:v>
                </c:pt>
                <c:pt idx="3755">
                  <c:v>0</c:v>
                </c:pt>
                <c:pt idx="3756">
                  <c:v>6.0000000000000006E-4</c:v>
                </c:pt>
                <c:pt idx="3757">
                  <c:v>6.0000000000000006E-4</c:v>
                </c:pt>
                <c:pt idx="3758">
                  <c:v>0</c:v>
                </c:pt>
                <c:pt idx="3759">
                  <c:v>6.0000000000000006E-4</c:v>
                </c:pt>
                <c:pt idx="3760">
                  <c:v>6.0000000000000006E-4</c:v>
                </c:pt>
                <c:pt idx="3761">
                  <c:v>0</c:v>
                </c:pt>
                <c:pt idx="3762">
                  <c:v>6.0000000000000006E-4</c:v>
                </c:pt>
                <c:pt idx="3763">
                  <c:v>6.0000000000000006E-4</c:v>
                </c:pt>
                <c:pt idx="3764">
                  <c:v>6.0000000000000006E-4</c:v>
                </c:pt>
                <c:pt idx="3765">
                  <c:v>0</c:v>
                </c:pt>
                <c:pt idx="3766">
                  <c:v>6.0000000000000006E-4</c:v>
                </c:pt>
                <c:pt idx="3767">
                  <c:v>6.0000000000000006E-4</c:v>
                </c:pt>
                <c:pt idx="3768">
                  <c:v>0</c:v>
                </c:pt>
                <c:pt idx="3769">
                  <c:v>6.0000000000000006E-4</c:v>
                </c:pt>
                <c:pt idx="3770">
                  <c:v>6.0000000000000006E-4</c:v>
                </c:pt>
                <c:pt idx="3771">
                  <c:v>0</c:v>
                </c:pt>
                <c:pt idx="3772">
                  <c:v>6.0000000000000006E-4</c:v>
                </c:pt>
                <c:pt idx="3773">
                  <c:v>6.0000000000000006E-4</c:v>
                </c:pt>
                <c:pt idx="3774">
                  <c:v>0</c:v>
                </c:pt>
                <c:pt idx="3775">
                  <c:v>6.0000000000000006E-4</c:v>
                </c:pt>
                <c:pt idx="3776">
                  <c:v>6.0000000000000006E-4</c:v>
                </c:pt>
                <c:pt idx="3777">
                  <c:v>0</c:v>
                </c:pt>
                <c:pt idx="3778">
                  <c:v>6.0000000000000006E-4</c:v>
                </c:pt>
                <c:pt idx="3779">
                  <c:v>6.0000000000000006E-4</c:v>
                </c:pt>
                <c:pt idx="3780">
                  <c:v>0</c:v>
                </c:pt>
                <c:pt idx="3781">
                  <c:v>6.0000000000000006E-4</c:v>
                </c:pt>
                <c:pt idx="3782">
                  <c:v>6.0000000000000006E-4</c:v>
                </c:pt>
                <c:pt idx="3783">
                  <c:v>0</c:v>
                </c:pt>
                <c:pt idx="3784">
                  <c:v>6.0000000000000006E-4</c:v>
                </c:pt>
                <c:pt idx="3785">
                  <c:v>6.0000000000000006E-4</c:v>
                </c:pt>
                <c:pt idx="3786">
                  <c:v>6.0000000000000006E-4</c:v>
                </c:pt>
                <c:pt idx="3787">
                  <c:v>0</c:v>
                </c:pt>
                <c:pt idx="3788">
                  <c:v>6.0000000000000006E-4</c:v>
                </c:pt>
                <c:pt idx="3789">
                  <c:v>6.0000000000000006E-4</c:v>
                </c:pt>
                <c:pt idx="3790">
                  <c:v>0</c:v>
                </c:pt>
                <c:pt idx="3791">
                  <c:v>6.0000000000000006E-4</c:v>
                </c:pt>
                <c:pt idx="3792">
                  <c:v>6.0000000000000006E-4</c:v>
                </c:pt>
                <c:pt idx="3793">
                  <c:v>0</c:v>
                </c:pt>
                <c:pt idx="3794">
                  <c:v>6.0000000000000006E-4</c:v>
                </c:pt>
                <c:pt idx="3795">
                  <c:v>6.0000000000000006E-4</c:v>
                </c:pt>
                <c:pt idx="3796">
                  <c:v>0</c:v>
                </c:pt>
                <c:pt idx="3797">
                  <c:v>6.0000000000000006E-4</c:v>
                </c:pt>
                <c:pt idx="3798">
                  <c:v>6.0000000000000006E-4</c:v>
                </c:pt>
                <c:pt idx="3799">
                  <c:v>0</c:v>
                </c:pt>
                <c:pt idx="3800">
                  <c:v>6.0000000000000006E-4</c:v>
                </c:pt>
                <c:pt idx="3801">
                  <c:v>6.0000000000000006E-4</c:v>
                </c:pt>
                <c:pt idx="3802">
                  <c:v>6.0000000000000006E-4</c:v>
                </c:pt>
                <c:pt idx="3803">
                  <c:v>0</c:v>
                </c:pt>
                <c:pt idx="3804">
                  <c:v>6.0000000000000006E-4</c:v>
                </c:pt>
                <c:pt idx="3805">
                  <c:v>6.0000000000000006E-4</c:v>
                </c:pt>
                <c:pt idx="3806">
                  <c:v>0</c:v>
                </c:pt>
                <c:pt idx="3807">
                  <c:v>6.0000000000000006E-4</c:v>
                </c:pt>
                <c:pt idx="3808">
                  <c:v>6.0000000000000006E-4</c:v>
                </c:pt>
                <c:pt idx="3809">
                  <c:v>0</c:v>
                </c:pt>
                <c:pt idx="3810">
                  <c:v>6.0000000000000006E-4</c:v>
                </c:pt>
                <c:pt idx="3811">
                  <c:v>6.0000000000000006E-4</c:v>
                </c:pt>
                <c:pt idx="3812">
                  <c:v>0</c:v>
                </c:pt>
                <c:pt idx="3813">
                  <c:v>6.0000000000000006E-4</c:v>
                </c:pt>
                <c:pt idx="3814">
                  <c:v>0</c:v>
                </c:pt>
                <c:pt idx="3815">
                  <c:v>6.0000000000000006E-4</c:v>
                </c:pt>
                <c:pt idx="3816">
                  <c:v>0</c:v>
                </c:pt>
                <c:pt idx="3817">
                  <c:v>6.0000000000000006E-4</c:v>
                </c:pt>
                <c:pt idx="3818">
                  <c:v>6.0000000000000006E-4</c:v>
                </c:pt>
                <c:pt idx="3819">
                  <c:v>0</c:v>
                </c:pt>
                <c:pt idx="3820">
                  <c:v>6.0000000000000006E-4</c:v>
                </c:pt>
                <c:pt idx="3821">
                  <c:v>6.0000000000000006E-4</c:v>
                </c:pt>
                <c:pt idx="3822">
                  <c:v>0</c:v>
                </c:pt>
                <c:pt idx="3823">
                  <c:v>6.0000000000000006E-4</c:v>
                </c:pt>
                <c:pt idx="3824">
                  <c:v>6.0000000000000006E-4</c:v>
                </c:pt>
                <c:pt idx="3825">
                  <c:v>0</c:v>
                </c:pt>
                <c:pt idx="3826">
                  <c:v>6.0000000000000006E-4</c:v>
                </c:pt>
                <c:pt idx="3827">
                  <c:v>6.0000000000000006E-4</c:v>
                </c:pt>
                <c:pt idx="3828">
                  <c:v>6.0000000000000006E-4</c:v>
                </c:pt>
                <c:pt idx="3829">
                  <c:v>0</c:v>
                </c:pt>
                <c:pt idx="3830">
                  <c:v>6.0000000000000006E-4</c:v>
                </c:pt>
                <c:pt idx="3831">
                  <c:v>6.0000000000000006E-4</c:v>
                </c:pt>
                <c:pt idx="3832">
                  <c:v>0</c:v>
                </c:pt>
                <c:pt idx="3833">
                  <c:v>6.0000000000000006E-4</c:v>
                </c:pt>
                <c:pt idx="3834">
                  <c:v>6.0000000000000006E-4</c:v>
                </c:pt>
                <c:pt idx="3835">
                  <c:v>0</c:v>
                </c:pt>
                <c:pt idx="3836">
                  <c:v>6.0000000000000006E-4</c:v>
                </c:pt>
                <c:pt idx="3837">
                  <c:v>6.0000000000000006E-4</c:v>
                </c:pt>
                <c:pt idx="3838">
                  <c:v>0</c:v>
                </c:pt>
                <c:pt idx="3839">
                  <c:v>7.000000000000001E-4</c:v>
                </c:pt>
                <c:pt idx="3840">
                  <c:v>7.000000000000001E-4</c:v>
                </c:pt>
                <c:pt idx="3841">
                  <c:v>0</c:v>
                </c:pt>
                <c:pt idx="3842">
                  <c:v>0</c:v>
                </c:pt>
                <c:pt idx="3843">
                  <c:v>7.000000000000001E-4</c:v>
                </c:pt>
                <c:pt idx="3844">
                  <c:v>7.000000000000001E-4</c:v>
                </c:pt>
                <c:pt idx="3845">
                  <c:v>0</c:v>
                </c:pt>
                <c:pt idx="3846">
                  <c:v>7.000000000000001E-4</c:v>
                </c:pt>
                <c:pt idx="3847">
                  <c:v>7.000000000000001E-4</c:v>
                </c:pt>
                <c:pt idx="3848">
                  <c:v>0</c:v>
                </c:pt>
                <c:pt idx="3849">
                  <c:v>7.000000000000001E-4</c:v>
                </c:pt>
                <c:pt idx="3850">
                  <c:v>7.000000000000001E-4</c:v>
                </c:pt>
                <c:pt idx="3851">
                  <c:v>0</c:v>
                </c:pt>
                <c:pt idx="3852">
                  <c:v>7.000000000000001E-4</c:v>
                </c:pt>
                <c:pt idx="3853">
                  <c:v>7.000000000000001E-4</c:v>
                </c:pt>
                <c:pt idx="3854">
                  <c:v>0</c:v>
                </c:pt>
                <c:pt idx="3855">
                  <c:v>7.000000000000001E-4</c:v>
                </c:pt>
                <c:pt idx="3856">
                  <c:v>7.000000000000001E-4</c:v>
                </c:pt>
                <c:pt idx="3857">
                  <c:v>0</c:v>
                </c:pt>
                <c:pt idx="3858">
                  <c:v>7.000000000000001E-4</c:v>
                </c:pt>
                <c:pt idx="3859">
                  <c:v>7.000000000000001E-4</c:v>
                </c:pt>
                <c:pt idx="3860">
                  <c:v>7.000000000000001E-4</c:v>
                </c:pt>
                <c:pt idx="3861">
                  <c:v>0</c:v>
                </c:pt>
                <c:pt idx="3862">
                  <c:v>7.000000000000001E-4</c:v>
                </c:pt>
                <c:pt idx="3863">
                  <c:v>7.000000000000001E-4</c:v>
                </c:pt>
                <c:pt idx="3864">
                  <c:v>0</c:v>
                </c:pt>
                <c:pt idx="3865">
                  <c:v>7.000000000000001E-4</c:v>
                </c:pt>
                <c:pt idx="3866">
                  <c:v>7.000000000000001E-4</c:v>
                </c:pt>
                <c:pt idx="3867">
                  <c:v>0</c:v>
                </c:pt>
                <c:pt idx="3868">
                  <c:v>7.000000000000001E-4</c:v>
                </c:pt>
                <c:pt idx="3869">
                  <c:v>7.000000000000001E-4</c:v>
                </c:pt>
                <c:pt idx="3870">
                  <c:v>0</c:v>
                </c:pt>
                <c:pt idx="3871">
                  <c:v>7.000000000000001E-4</c:v>
                </c:pt>
                <c:pt idx="3872">
                  <c:v>7.000000000000001E-4</c:v>
                </c:pt>
                <c:pt idx="3873">
                  <c:v>0</c:v>
                </c:pt>
                <c:pt idx="3874">
                  <c:v>7.000000000000001E-4</c:v>
                </c:pt>
                <c:pt idx="3875">
                  <c:v>7.000000000000001E-4</c:v>
                </c:pt>
                <c:pt idx="3876">
                  <c:v>7.000000000000001E-4</c:v>
                </c:pt>
                <c:pt idx="3877">
                  <c:v>7.000000000000001E-4</c:v>
                </c:pt>
                <c:pt idx="3878">
                  <c:v>7.000000000000001E-4</c:v>
                </c:pt>
                <c:pt idx="3879">
                  <c:v>7.000000000000001E-4</c:v>
                </c:pt>
                <c:pt idx="3880">
                  <c:v>0</c:v>
                </c:pt>
                <c:pt idx="3881">
                  <c:v>7.000000000000001E-4</c:v>
                </c:pt>
                <c:pt idx="3882">
                  <c:v>7.000000000000001E-4</c:v>
                </c:pt>
                <c:pt idx="3883">
                  <c:v>0</c:v>
                </c:pt>
                <c:pt idx="3884">
                  <c:v>7.000000000000001E-4</c:v>
                </c:pt>
                <c:pt idx="3885">
                  <c:v>8.0000000000000004E-4</c:v>
                </c:pt>
                <c:pt idx="3886">
                  <c:v>0</c:v>
                </c:pt>
                <c:pt idx="3887">
                  <c:v>8.0000000000000004E-4</c:v>
                </c:pt>
                <c:pt idx="3888">
                  <c:v>8.0000000000000004E-4</c:v>
                </c:pt>
                <c:pt idx="3889">
                  <c:v>0</c:v>
                </c:pt>
                <c:pt idx="3890">
                  <c:v>8.0000000000000004E-4</c:v>
                </c:pt>
                <c:pt idx="3891">
                  <c:v>8.0000000000000004E-4</c:v>
                </c:pt>
                <c:pt idx="3892">
                  <c:v>8.0000000000000004E-4</c:v>
                </c:pt>
                <c:pt idx="3893">
                  <c:v>0</c:v>
                </c:pt>
                <c:pt idx="3894">
                  <c:v>8.0000000000000004E-4</c:v>
                </c:pt>
                <c:pt idx="3895">
                  <c:v>8.0000000000000004E-4</c:v>
                </c:pt>
                <c:pt idx="3896">
                  <c:v>0</c:v>
                </c:pt>
                <c:pt idx="3897">
                  <c:v>8.0000000000000004E-4</c:v>
                </c:pt>
                <c:pt idx="3898">
                  <c:v>8.0000000000000004E-4</c:v>
                </c:pt>
                <c:pt idx="3899">
                  <c:v>0</c:v>
                </c:pt>
                <c:pt idx="3900">
                  <c:v>8.0000000000000004E-4</c:v>
                </c:pt>
                <c:pt idx="3901">
                  <c:v>8.0000000000000004E-4</c:v>
                </c:pt>
                <c:pt idx="3902">
                  <c:v>0</c:v>
                </c:pt>
                <c:pt idx="3903">
                  <c:v>0</c:v>
                </c:pt>
                <c:pt idx="3904">
                  <c:v>8.0000000000000004E-4</c:v>
                </c:pt>
                <c:pt idx="3905">
                  <c:v>0</c:v>
                </c:pt>
                <c:pt idx="3906">
                  <c:v>8.0000000000000004E-4</c:v>
                </c:pt>
                <c:pt idx="3907">
                  <c:v>8.0000000000000004E-4</c:v>
                </c:pt>
                <c:pt idx="3908">
                  <c:v>0</c:v>
                </c:pt>
                <c:pt idx="3909">
                  <c:v>8.0000000000000004E-4</c:v>
                </c:pt>
                <c:pt idx="3910">
                  <c:v>8.0000000000000004E-4</c:v>
                </c:pt>
                <c:pt idx="3911">
                  <c:v>8.0000000000000004E-4</c:v>
                </c:pt>
                <c:pt idx="3912">
                  <c:v>0</c:v>
                </c:pt>
                <c:pt idx="3913">
                  <c:v>8.0000000000000004E-4</c:v>
                </c:pt>
                <c:pt idx="3914">
                  <c:v>7.000000000000001E-4</c:v>
                </c:pt>
                <c:pt idx="3915">
                  <c:v>0</c:v>
                </c:pt>
                <c:pt idx="3916">
                  <c:v>0</c:v>
                </c:pt>
                <c:pt idx="3917">
                  <c:v>7.000000000000001E-4</c:v>
                </c:pt>
                <c:pt idx="3918">
                  <c:v>0</c:v>
                </c:pt>
                <c:pt idx="3919">
                  <c:v>7.000000000000001E-4</c:v>
                </c:pt>
                <c:pt idx="3920">
                  <c:v>7.000000000000001E-4</c:v>
                </c:pt>
                <c:pt idx="3921">
                  <c:v>0</c:v>
                </c:pt>
                <c:pt idx="3922">
                  <c:v>7.000000000000001E-4</c:v>
                </c:pt>
                <c:pt idx="3923">
                  <c:v>7.000000000000001E-4</c:v>
                </c:pt>
                <c:pt idx="3924">
                  <c:v>7.000000000000001E-4</c:v>
                </c:pt>
                <c:pt idx="3925">
                  <c:v>7.000000000000001E-4</c:v>
                </c:pt>
                <c:pt idx="3926">
                  <c:v>7.000000000000001E-4</c:v>
                </c:pt>
                <c:pt idx="3927">
                  <c:v>7.000000000000001E-4</c:v>
                </c:pt>
                <c:pt idx="3928">
                  <c:v>0</c:v>
                </c:pt>
                <c:pt idx="3929">
                  <c:v>7.000000000000001E-4</c:v>
                </c:pt>
                <c:pt idx="3930">
                  <c:v>7.000000000000001E-4</c:v>
                </c:pt>
                <c:pt idx="3931">
                  <c:v>0</c:v>
                </c:pt>
                <c:pt idx="3932">
                  <c:v>7.000000000000001E-4</c:v>
                </c:pt>
                <c:pt idx="3933">
                  <c:v>7.000000000000001E-4</c:v>
                </c:pt>
                <c:pt idx="3934">
                  <c:v>0</c:v>
                </c:pt>
                <c:pt idx="3935">
                  <c:v>7.000000000000001E-4</c:v>
                </c:pt>
                <c:pt idx="3936">
                  <c:v>7.000000000000001E-4</c:v>
                </c:pt>
                <c:pt idx="3937">
                  <c:v>7.000000000000001E-4</c:v>
                </c:pt>
                <c:pt idx="3938">
                  <c:v>7.000000000000001E-4</c:v>
                </c:pt>
                <c:pt idx="3939">
                  <c:v>7.000000000000001E-4</c:v>
                </c:pt>
                <c:pt idx="3940">
                  <c:v>7.000000000000001E-4</c:v>
                </c:pt>
                <c:pt idx="3941">
                  <c:v>0</c:v>
                </c:pt>
                <c:pt idx="3942">
                  <c:v>7.000000000000001E-4</c:v>
                </c:pt>
                <c:pt idx="3943">
                  <c:v>7.000000000000001E-4</c:v>
                </c:pt>
                <c:pt idx="3944">
                  <c:v>0</c:v>
                </c:pt>
                <c:pt idx="3945">
                  <c:v>7.000000000000001E-4</c:v>
                </c:pt>
                <c:pt idx="3946">
                  <c:v>7.000000000000001E-4</c:v>
                </c:pt>
                <c:pt idx="3947">
                  <c:v>0</c:v>
                </c:pt>
                <c:pt idx="3948">
                  <c:v>7.000000000000001E-4</c:v>
                </c:pt>
                <c:pt idx="3949">
                  <c:v>7.000000000000001E-4</c:v>
                </c:pt>
                <c:pt idx="3950">
                  <c:v>0</c:v>
                </c:pt>
                <c:pt idx="3951">
                  <c:v>7.000000000000001E-4</c:v>
                </c:pt>
                <c:pt idx="3952">
                  <c:v>7.000000000000001E-4</c:v>
                </c:pt>
                <c:pt idx="3953">
                  <c:v>7.000000000000001E-4</c:v>
                </c:pt>
                <c:pt idx="3954">
                  <c:v>0</c:v>
                </c:pt>
                <c:pt idx="3955">
                  <c:v>7.000000000000001E-4</c:v>
                </c:pt>
                <c:pt idx="3956">
                  <c:v>7.000000000000001E-4</c:v>
                </c:pt>
                <c:pt idx="3957">
                  <c:v>0</c:v>
                </c:pt>
                <c:pt idx="3958">
                  <c:v>7.000000000000001E-4</c:v>
                </c:pt>
                <c:pt idx="3959">
                  <c:v>7.000000000000001E-4</c:v>
                </c:pt>
                <c:pt idx="3960">
                  <c:v>0</c:v>
                </c:pt>
                <c:pt idx="3961">
                  <c:v>7.000000000000001E-4</c:v>
                </c:pt>
                <c:pt idx="3962">
                  <c:v>7.000000000000001E-4</c:v>
                </c:pt>
                <c:pt idx="3963">
                  <c:v>0</c:v>
                </c:pt>
                <c:pt idx="3964">
                  <c:v>7.000000000000001E-4</c:v>
                </c:pt>
                <c:pt idx="3965">
                  <c:v>7.000000000000001E-4</c:v>
                </c:pt>
                <c:pt idx="3966">
                  <c:v>7.000000000000001E-4</c:v>
                </c:pt>
                <c:pt idx="3967">
                  <c:v>0</c:v>
                </c:pt>
                <c:pt idx="3968">
                  <c:v>7.000000000000001E-4</c:v>
                </c:pt>
                <c:pt idx="3969">
                  <c:v>7.000000000000001E-4</c:v>
                </c:pt>
                <c:pt idx="3970">
                  <c:v>0</c:v>
                </c:pt>
                <c:pt idx="3971">
                  <c:v>7.000000000000001E-4</c:v>
                </c:pt>
                <c:pt idx="3972">
                  <c:v>7.000000000000001E-4</c:v>
                </c:pt>
                <c:pt idx="3973">
                  <c:v>0</c:v>
                </c:pt>
                <c:pt idx="3974">
                  <c:v>7.000000000000001E-4</c:v>
                </c:pt>
                <c:pt idx="3975">
                  <c:v>7.000000000000001E-4</c:v>
                </c:pt>
                <c:pt idx="3976">
                  <c:v>6.0000000000000006E-4</c:v>
                </c:pt>
                <c:pt idx="3977">
                  <c:v>0</c:v>
                </c:pt>
                <c:pt idx="3978">
                  <c:v>6.0000000000000006E-4</c:v>
                </c:pt>
                <c:pt idx="3979">
                  <c:v>6.0000000000000006E-4</c:v>
                </c:pt>
                <c:pt idx="3980">
                  <c:v>0</c:v>
                </c:pt>
                <c:pt idx="3981">
                  <c:v>6.0000000000000006E-4</c:v>
                </c:pt>
                <c:pt idx="3982">
                  <c:v>6.0000000000000006E-4</c:v>
                </c:pt>
                <c:pt idx="3983">
                  <c:v>0</c:v>
                </c:pt>
                <c:pt idx="3984">
                  <c:v>6.0000000000000006E-4</c:v>
                </c:pt>
                <c:pt idx="3985">
                  <c:v>6.0000000000000006E-4</c:v>
                </c:pt>
                <c:pt idx="3986">
                  <c:v>0</c:v>
                </c:pt>
                <c:pt idx="3987">
                  <c:v>6.0000000000000006E-4</c:v>
                </c:pt>
                <c:pt idx="3988">
                  <c:v>6.0000000000000006E-4</c:v>
                </c:pt>
                <c:pt idx="3989">
                  <c:v>0</c:v>
                </c:pt>
                <c:pt idx="3990">
                  <c:v>6.0000000000000006E-4</c:v>
                </c:pt>
                <c:pt idx="3991">
                  <c:v>6.0000000000000006E-4</c:v>
                </c:pt>
                <c:pt idx="3992">
                  <c:v>0</c:v>
                </c:pt>
                <c:pt idx="3993">
                  <c:v>6.0000000000000006E-4</c:v>
                </c:pt>
                <c:pt idx="3994">
                  <c:v>6.0000000000000006E-4</c:v>
                </c:pt>
                <c:pt idx="3995">
                  <c:v>0</c:v>
                </c:pt>
                <c:pt idx="3996">
                  <c:v>6.0000000000000006E-4</c:v>
                </c:pt>
                <c:pt idx="3997">
                  <c:v>6.0000000000000006E-4</c:v>
                </c:pt>
                <c:pt idx="3998">
                  <c:v>0</c:v>
                </c:pt>
                <c:pt idx="3999">
                  <c:v>6.0000000000000006E-4</c:v>
                </c:pt>
                <c:pt idx="4000">
                  <c:v>6.0000000000000006E-4</c:v>
                </c:pt>
                <c:pt idx="4001">
                  <c:v>6.0000000000000006E-4</c:v>
                </c:pt>
                <c:pt idx="4002">
                  <c:v>0</c:v>
                </c:pt>
                <c:pt idx="4003">
                  <c:v>6.0000000000000006E-4</c:v>
                </c:pt>
                <c:pt idx="4004">
                  <c:v>6.0000000000000006E-4</c:v>
                </c:pt>
                <c:pt idx="4005">
                  <c:v>0</c:v>
                </c:pt>
                <c:pt idx="4006">
                  <c:v>6.0000000000000006E-4</c:v>
                </c:pt>
                <c:pt idx="4007">
                  <c:v>0</c:v>
                </c:pt>
                <c:pt idx="4008">
                  <c:v>0</c:v>
                </c:pt>
                <c:pt idx="4009">
                  <c:v>6.0000000000000006E-4</c:v>
                </c:pt>
                <c:pt idx="4010">
                  <c:v>6.0000000000000006E-4</c:v>
                </c:pt>
                <c:pt idx="4011">
                  <c:v>6.0000000000000006E-4</c:v>
                </c:pt>
                <c:pt idx="4012">
                  <c:v>0</c:v>
                </c:pt>
                <c:pt idx="4013">
                  <c:v>6.0000000000000006E-4</c:v>
                </c:pt>
                <c:pt idx="4014">
                  <c:v>6.0000000000000006E-4</c:v>
                </c:pt>
                <c:pt idx="4015">
                  <c:v>0</c:v>
                </c:pt>
                <c:pt idx="4016">
                  <c:v>6.0000000000000006E-4</c:v>
                </c:pt>
                <c:pt idx="4017">
                  <c:v>6.0000000000000006E-4</c:v>
                </c:pt>
                <c:pt idx="4018">
                  <c:v>0</c:v>
                </c:pt>
                <c:pt idx="4019">
                  <c:v>6.0000000000000006E-4</c:v>
                </c:pt>
                <c:pt idx="4020">
                  <c:v>0</c:v>
                </c:pt>
                <c:pt idx="4021">
                  <c:v>0</c:v>
                </c:pt>
                <c:pt idx="4022">
                  <c:v>6.0000000000000006E-4</c:v>
                </c:pt>
                <c:pt idx="4023">
                  <c:v>6.0000000000000006E-4</c:v>
                </c:pt>
                <c:pt idx="4024">
                  <c:v>6.0000000000000006E-4</c:v>
                </c:pt>
                <c:pt idx="4025">
                  <c:v>0</c:v>
                </c:pt>
                <c:pt idx="4026">
                  <c:v>6.0000000000000006E-4</c:v>
                </c:pt>
                <c:pt idx="4027">
                  <c:v>6.0000000000000006E-4</c:v>
                </c:pt>
                <c:pt idx="4028">
                  <c:v>0</c:v>
                </c:pt>
                <c:pt idx="4029">
                  <c:v>6.0000000000000006E-4</c:v>
                </c:pt>
                <c:pt idx="4030">
                  <c:v>6.0000000000000006E-4</c:v>
                </c:pt>
                <c:pt idx="4031">
                  <c:v>0</c:v>
                </c:pt>
                <c:pt idx="4032">
                  <c:v>6.0000000000000006E-4</c:v>
                </c:pt>
                <c:pt idx="4033">
                  <c:v>6.0000000000000006E-4</c:v>
                </c:pt>
                <c:pt idx="4034">
                  <c:v>0</c:v>
                </c:pt>
                <c:pt idx="4035">
                  <c:v>0</c:v>
                </c:pt>
                <c:pt idx="4036">
                  <c:v>0</c:v>
                </c:pt>
                <c:pt idx="4037">
                  <c:v>6.0000000000000006E-4</c:v>
                </c:pt>
                <c:pt idx="4038">
                  <c:v>0</c:v>
                </c:pt>
                <c:pt idx="4039">
                  <c:v>6.0000000000000006E-4</c:v>
                </c:pt>
                <c:pt idx="4040">
                  <c:v>6.0000000000000006E-4</c:v>
                </c:pt>
                <c:pt idx="4041">
                  <c:v>0</c:v>
                </c:pt>
                <c:pt idx="4042">
                  <c:v>6.0000000000000006E-4</c:v>
                </c:pt>
                <c:pt idx="4043">
                  <c:v>6.0000000000000006E-4</c:v>
                </c:pt>
                <c:pt idx="4044">
                  <c:v>0</c:v>
                </c:pt>
                <c:pt idx="4045">
                  <c:v>6.0000000000000006E-4</c:v>
                </c:pt>
                <c:pt idx="4046">
                  <c:v>6.0000000000000006E-4</c:v>
                </c:pt>
                <c:pt idx="4047">
                  <c:v>6.0000000000000006E-4</c:v>
                </c:pt>
                <c:pt idx="4048">
                  <c:v>0</c:v>
                </c:pt>
                <c:pt idx="4049">
                  <c:v>6.0000000000000006E-4</c:v>
                </c:pt>
                <c:pt idx="4050">
                  <c:v>6.0000000000000006E-4</c:v>
                </c:pt>
                <c:pt idx="4051">
                  <c:v>0</c:v>
                </c:pt>
                <c:pt idx="4052">
                  <c:v>6.0000000000000006E-4</c:v>
                </c:pt>
                <c:pt idx="4053">
                  <c:v>6.0000000000000006E-4</c:v>
                </c:pt>
                <c:pt idx="4054">
                  <c:v>0</c:v>
                </c:pt>
                <c:pt idx="4055">
                  <c:v>6.0000000000000006E-4</c:v>
                </c:pt>
                <c:pt idx="4056">
                  <c:v>6.0000000000000006E-4</c:v>
                </c:pt>
                <c:pt idx="4057">
                  <c:v>0</c:v>
                </c:pt>
                <c:pt idx="4058">
                  <c:v>6.0000000000000006E-4</c:v>
                </c:pt>
                <c:pt idx="4059">
                  <c:v>6.0000000000000006E-4</c:v>
                </c:pt>
                <c:pt idx="4060">
                  <c:v>6.0000000000000006E-4</c:v>
                </c:pt>
                <c:pt idx="4061">
                  <c:v>0</c:v>
                </c:pt>
                <c:pt idx="4062">
                  <c:v>6.0000000000000006E-4</c:v>
                </c:pt>
                <c:pt idx="4063">
                  <c:v>6.0000000000000006E-4</c:v>
                </c:pt>
                <c:pt idx="4064">
                  <c:v>0</c:v>
                </c:pt>
                <c:pt idx="4065">
                  <c:v>6.0000000000000006E-4</c:v>
                </c:pt>
                <c:pt idx="4066">
                  <c:v>6.0000000000000006E-4</c:v>
                </c:pt>
                <c:pt idx="4067">
                  <c:v>6.0000000000000006E-4</c:v>
                </c:pt>
                <c:pt idx="4068">
                  <c:v>0</c:v>
                </c:pt>
                <c:pt idx="4069">
                  <c:v>6.0000000000000006E-4</c:v>
                </c:pt>
                <c:pt idx="4070">
                  <c:v>6.0000000000000006E-4</c:v>
                </c:pt>
                <c:pt idx="4071">
                  <c:v>0</c:v>
                </c:pt>
                <c:pt idx="4072">
                  <c:v>6.0000000000000006E-4</c:v>
                </c:pt>
                <c:pt idx="4073">
                  <c:v>6.0000000000000006E-4</c:v>
                </c:pt>
                <c:pt idx="4074">
                  <c:v>6.0000000000000006E-4</c:v>
                </c:pt>
                <c:pt idx="4075">
                  <c:v>0</c:v>
                </c:pt>
                <c:pt idx="4076">
                  <c:v>6.0000000000000006E-4</c:v>
                </c:pt>
                <c:pt idx="4077">
                  <c:v>6.0000000000000006E-4</c:v>
                </c:pt>
                <c:pt idx="4078">
                  <c:v>0</c:v>
                </c:pt>
                <c:pt idx="4079">
                  <c:v>6.0000000000000006E-4</c:v>
                </c:pt>
                <c:pt idx="4080">
                  <c:v>0</c:v>
                </c:pt>
                <c:pt idx="4081">
                  <c:v>6.0000000000000006E-4</c:v>
                </c:pt>
                <c:pt idx="4082">
                  <c:v>0</c:v>
                </c:pt>
                <c:pt idx="4083">
                  <c:v>6.0000000000000006E-4</c:v>
                </c:pt>
                <c:pt idx="4084">
                  <c:v>0</c:v>
                </c:pt>
                <c:pt idx="4085">
                  <c:v>6.0000000000000006E-4</c:v>
                </c:pt>
                <c:pt idx="4086">
                  <c:v>0</c:v>
                </c:pt>
                <c:pt idx="4087">
                  <c:v>6.0000000000000006E-4</c:v>
                </c:pt>
                <c:pt idx="4088">
                  <c:v>6.0000000000000006E-4</c:v>
                </c:pt>
                <c:pt idx="4089">
                  <c:v>0</c:v>
                </c:pt>
                <c:pt idx="4090">
                  <c:v>6.0000000000000006E-4</c:v>
                </c:pt>
                <c:pt idx="4091">
                  <c:v>6.0000000000000006E-4</c:v>
                </c:pt>
                <c:pt idx="4092">
                  <c:v>6.0000000000000006E-4</c:v>
                </c:pt>
                <c:pt idx="4093">
                  <c:v>0</c:v>
                </c:pt>
                <c:pt idx="4094">
                  <c:v>6.0000000000000006E-4</c:v>
                </c:pt>
                <c:pt idx="4095">
                  <c:v>0</c:v>
                </c:pt>
                <c:pt idx="4096">
                  <c:v>6.0000000000000006E-4</c:v>
                </c:pt>
                <c:pt idx="4097">
                  <c:v>0</c:v>
                </c:pt>
                <c:pt idx="4098">
                  <c:v>0</c:v>
                </c:pt>
                <c:pt idx="4099">
                  <c:v>6.0000000000000006E-4</c:v>
                </c:pt>
                <c:pt idx="4100">
                  <c:v>0</c:v>
                </c:pt>
                <c:pt idx="4101">
                  <c:v>6.0000000000000006E-4</c:v>
                </c:pt>
                <c:pt idx="4102">
                  <c:v>0</c:v>
                </c:pt>
                <c:pt idx="4103">
                  <c:v>6.0000000000000006E-4</c:v>
                </c:pt>
                <c:pt idx="4104">
                  <c:v>0</c:v>
                </c:pt>
                <c:pt idx="4105">
                  <c:v>6.0000000000000006E-4</c:v>
                </c:pt>
                <c:pt idx="4106">
                  <c:v>0</c:v>
                </c:pt>
                <c:pt idx="4107">
                  <c:v>0</c:v>
                </c:pt>
                <c:pt idx="4108">
                  <c:v>0</c:v>
                </c:pt>
                <c:pt idx="4109">
                  <c:v>0</c:v>
                </c:pt>
                <c:pt idx="4110">
                  <c:v>6.0000000000000006E-4</c:v>
                </c:pt>
                <c:pt idx="4111">
                  <c:v>0</c:v>
                </c:pt>
                <c:pt idx="4112">
                  <c:v>6.0000000000000006E-4</c:v>
                </c:pt>
                <c:pt idx="4113">
                  <c:v>0</c:v>
                </c:pt>
                <c:pt idx="4114">
                  <c:v>6.0000000000000006E-4</c:v>
                </c:pt>
                <c:pt idx="4115">
                  <c:v>0</c:v>
                </c:pt>
                <c:pt idx="4116">
                  <c:v>6.0000000000000006E-4</c:v>
                </c:pt>
                <c:pt idx="4117">
                  <c:v>0</c:v>
                </c:pt>
                <c:pt idx="4118">
                  <c:v>6.0000000000000006E-4</c:v>
                </c:pt>
                <c:pt idx="4119">
                  <c:v>0</c:v>
                </c:pt>
                <c:pt idx="4120">
                  <c:v>6.0000000000000006E-4</c:v>
                </c:pt>
                <c:pt idx="4121">
                  <c:v>0</c:v>
                </c:pt>
                <c:pt idx="4122">
                  <c:v>0</c:v>
                </c:pt>
                <c:pt idx="4123">
                  <c:v>0</c:v>
                </c:pt>
                <c:pt idx="4124">
                  <c:v>0</c:v>
                </c:pt>
                <c:pt idx="4125">
                  <c:v>6.0000000000000006E-4</c:v>
                </c:pt>
                <c:pt idx="4126">
                  <c:v>0</c:v>
                </c:pt>
                <c:pt idx="4127">
                  <c:v>6.0000000000000006E-4</c:v>
                </c:pt>
                <c:pt idx="4128">
                  <c:v>0</c:v>
                </c:pt>
                <c:pt idx="4129">
                  <c:v>0</c:v>
                </c:pt>
                <c:pt idx="4130">
                  <c:v>0</c:v>
                </c:pt>
                <c:pt idx="4131">
                  <c:v>0</c:v>
                </c:pt>
                <c:pt idx="4132">
                  <c:v>6.0000000000000006E-4</c:v>
                </c:pt>
                <c:pt idx="4133">
                  <c:v>0</c:v>
                </c:pt>
                <c:pt idx="4134">
                  <c:v>0</c:v>
                </c:pt>
                <c:pt idx="4135">
                  <c:v>6.0000000000000006E-4</c:v>
                </c:pt>
                <c:pt idx="4136">
                  <c:v>0</c:v>
                </c:pt>
                <c:pt idx="4137">
                  <c:v>6.0000000000000006E-4</c:v>
                </c:pt>
                <c:pt idx="4138">
                  <c:v>0</c:v>
                </c:pt>
                <c:pt idx="4139">
                  <c:v>0</c:v>
                </c:pt>
                <c:pt idx="4140">
                  <c:v>6.0000000000000006E-4</c:v>
                </c:pt>
                <c:pt idx="4141">
                  <c:v>0</c:v>
                </c:pt>
                <c:pt idx="4142">
                  <c:v>0</c:v>
                </c:pt>
                <c:pt idx="4143">
                  <c:v>0</c:v>
                </c:pt>
                <c:pt idx="4144">
                  <c:v>0</c:v>
                </c:pt>
                <c:pt idx="4145">
                  <c:v>6.0000000000000006E-4</c:v>
                </c:pt>
                <c:pt idx="4146">
                  <c:v>0</c:v>
                </c:pt>
                <c:pt idx="4147">
                  <c:v>6.0000000000000006E-4</c:v>
                </c:pt>
                <c:pt idx="4148">
                  <c:v>6.0000000000000006E-4</c:v>
                </c:pt>
                <c:pt idx="4149">
                  <c:v>0</c:v>
                </c:pt>
                <c:pt idx="4150">
                  <c:v>6.0000000000000006E-4</c:v>
                </c:pt>
                <c:pt idx="4151">
                  <c:v>6.0000000000000006E-4</c:v>
                </c:pt>
                <c:pt idx="4152">
                  <c:v>0</c:v>
                </c:pt>
                <c:pt idx="4153">
                  <c:v>6.0000000000000006E-4</c:v>
                </c:pt>
                <c:pt idx="4154">
                  <c:v>6.0000000000000006E-4</c:v>
                </c:pt>
                <c:pt idx="4155">
                  <c:v>0</c:v>
                </c:pt>
                <c:pt idx="4156">
                  <c:v>6.0000000000000006E-4</c:v>
                </c:pt>
                <c:pt idx="4157">
                  <c:v>7.000000000000001E-4</c:v>
                </c:pt>
                <c:pt idx="4158">
                  <c:v>0</c:v>
                </c:pt>
                <c:pt idx="4159">
                  <c:v>0</c:v>
                </c:pt>
                <c:pt idx="4160">
                  <c:v>7.000000000000001E-4</c:v>
                </c:pt>
                <c:pt idx="4161">
                  <c:v>7.000000000000001E-4</c:v>
                </c:pt>
                <c:pt idx="4162">
                  <c:v>0</c:v>
                </c:pt>
                <c:pt idx="4163">
                  <c:v>0</c:v>
                </c:pt>
                <c:pt idx="4164">
                  <c:v>7.000000000000001E-4</c:v>
                </c:pt>
                <c:pt idx="4165">
                  <c:v>0</c:v>
                </c:pt>
                <c:pt idx="4166">
                  <c:v>7.000000000000001E-4</c:v>
                </c:pt>
                <c:pt idx="4167">
                  <c:v>8.0000000000000004E-4</c:v>
                </c:pt>
                <c:pt idx="4168">
                  <c:v>0</c:v>
                </c:pt>
                <c:pt idx="4169">
                  <c:v>8.0000000000000004E-4</c:v>
                </c:pt>
                <c:pt idx="4170">
                  <c:v>8.0000000000000004E-4</c:v>
                </c:pt>
                <c:pt idx="4171">
                  <c:v>0</c:v>
                </c:pt>
                <c:pt idx="4172">
                  <c:v>8.0000000000000004E-4</c:v>
                </c:pt>
                <c:pt idx="4173">
                  <c:v>8.0000000000000004E-4</c:v>
                </c:pt>
                <c:pt idx="4174">
                  <c:v>0</c:v>
                </c:pt>
                <c:pt idx="4175">
                  <c:v>8.0000000000000004E-4</c:v>
                </c:pt>
                <c:pt idx="4176">
                  <c:v>8.0000000000000004E-4</c:v>
                </c:pt>
                <c:pt idx="4177">
                  <c:v>0</c:v>
                </c:pt>
                <c:pt idx="4178">
                  <c:v>8.0000000000000004E-4</c:v>
                </c:pt>
                <c:pt idx="4179">
                  <c:v>8.0000000000000004E-4</c:v>
                </c:pt>
                <c:pt idx="4180">
                  <c:v>0</c:v>
                </c:pt>
                <c:pt idx="4181">
                  <c:v>8.9999999999999998E-4</c:v>
                </c:pt>
                <c:pt idx="4182">
                  <c:v>8.9999999999999998E-4</c:v>
                </c:pt>
                <c:pt idx="4183">
                  <c:v>0</c:v>
                </c:pt>
                <c:pt idx="4184">
                  <c:v>0</c:v>
                </c:pt>
                <c:pt idx="4185">
                  <c:v>8.9999999999999998E-4</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8.9999999999999998E-4</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8.0000000000000004E-4</c:v>
                </c:pt>
                <c:pt idx="4232">
                  <c:v>0</c:v>
                </c:pt>
                <c:pt idx="4233">
                  <c:v>0</c:v>
                </c:pt>
                <c:pt idx="4234">
                  <c:v>8.0000000000000004E-4</c:v>
                </c:pt>
                <c:pt idx="4235">
                  <c:v>0</c:v>
                </c:pt>
                <c:pt idx="4236">
                  <c:v>0</c:v>
                </c:pt>
                <c:pt idx="4237">
                  <c:v>0</c:v>
                </c:pt>
                <c:pt idx="4238">
                  <c:v>0</c:v>
                </c:pt>
                <c:pt idx="4239">
                  <c:v>0</c:v>
                </c:pt>
                <c:pt idx="4240">
                  <c:v>0</c:v>
                </c:pt>
                <c:pt idx="4241">
                  <c:v>7.000000000000001E-4</c:v>
                </c:pt>
                <c:pt idx="4242">
                  <c:v>0</c:v>
                </c:pt>
                <c:pt idx="4243">
                  <c:v>0</c:v>
                </c:pt>
                <c:pt idx="4244">
                  <c:v>7.000000000000001E-4</c:v>
                </c:pt>
                <c:pt idx="4245">
                  <c:v>0</c:v>
                </c:pt>
                <c:pt idx="4246">
                  <c:v>7.000000000000001E-4</c:v>
                </c:pt>
                <c:pt idx="4247">
                  <c:v>7.000000000000001E-4</c:v>
                </c:pt>
                <c:pt idx="4248">
                  <c:v>0</c:v>
                </c:pt>
                <c:pt idx="4249">
                  <c:v>0</c:v>
                </c:pt>
                <c:pt idx="4250">
                  <c:v>7.000000000000001E-4</c:v>
                </c:pt>
                <c:pt idx="4251">
                  <c:v>7.000000000000001E-4</c:v>
                </c:pt>
                <c:pt idx="4252">
                  <c:v>0</c:v>
                </c:pt>
                <c:pt idx="4253">
                  <c:v>7.000000000000001E-4</c:v>
                </c:pt>
                <c:pt idx="4254">
                  <c:v>7.000000000000001E-4</c:v>
                </c:pt>
                <c:pt idx="4255">
                  <c:v>0</c:v>
                </c:pt>
                <c:pt idx="4256">
                  <c:v>7.000000000000001E-4</c:v>
                </c:pt>
                <c:pt idx="4257">
                  <c:v>7.000000000000001E-4</c:v>
                </c:pt>
                <c:pt idx="4258">
                  <c:v>0</c:v>
                </c:pt>
                <c:pt idx="4259">
                  <c:v>7.000000000000001E-4</c:v>
                </c:pt>
                <c:pt idx="4260">
                  <c:v>7.000000000000001E-4</c:v>
                </c:pt>
                <c:pt idx="4261">
                  <c:v>0</c:v>
                </c:pt>
                <c:pt idx="4262">
                  <c:v>7.000000000000001E-4</c:v>
                </c:pt>
                <c:pt idx="4263">
                  <c:v>7.000000000000001E-4</c:v>
                </c:pt>
                <c:pt idx="4264">
                  <c:v>0</c:v>
                </c:pt>
                <c:pt idx="4265">
                  <c:v>0</c:v>
                </c:pt>
                <c:pt idx="4266">
                  <c:v>7.000000000000001E-4</c:v>
                </c:pt>
                <c:pt idx="4267">
                  <c:v>7.000000000000001E-4</c:v>
                </c:pt>
                <c:pt idx="4268">
                  <c:v>0</c:v>
                </c:pt>
                <c:pt idx="4269">
                  <c:v>7.000000000000001E-4</c:v>
                </c:pt>
                <c:pt idx="4270">
                  <c:v>7.000000000000001E-4</c:v>
                </c:pt>
                <c:pt idx="4271">
                  <c:v>0</c:v>
                </c:pt>
                <c:pt idx="4272">
                  <c:v>7.000000000000001E-4</c:v>
                </c:pt>
                <c:pt idx="4273">
                  <c:v>7.000000000000001E-4</c:v>
                </c:pt>
                <c:pt idx="4274">
                  <c:v>0</c:v>
                </c:pt>
                <c:pt idx="4275">
                  <c:v>7.000000000000001E-4</c:v>
                </c:pt>
                <c:pt idx="4276">
                  <c:v>7.000000000000001E-4</c:v>
                </c:pt>
                <c:pt idx="4277">
                  <c:v>6.0000000000000006E-4</c:v>
                </c:pt>
                <c:pt idx="4278">
                  <c:v>0</c:v>
                </c:pt>
                <c:pt idx="4279">
                  <c:v>6.0000000000000006E-4</c:v>
                </c:pt>
                <c:pt idx="4280">
                  <c:v>6.0000000000000006E-4</c:v>
                </c:pt>
                <c:pt idx="4281">
                  <c:v>0</c:v>
                </c:pt>
                <c:pt idx="4282">
                  <c:v>6.0000000000000006E-4</c:v>
                </c:pt>
                <c:pt idx="4283">
                  <c:v>6.0000000000000006E-4</c:v>
                </c:pt>
                <c:pt idx="4284">
                  <c:v>0</c:v>
                </c:pt>
                <c:pt idx="4285">
                  <c:v>6.0000000000000006E-4</c:v>
                </c:pt>
                <c:pt idx="4286">
                  <c:v>6.0000000000000006E-4</c:v>
                </c:pt>
                <c:pt idx="4287">
                  <c:v>0</c:v>
                </c:pt>
                <c:pt idx="4288">
                  <c:v>6.0000000000000006E-4</c:v>
                </c:pt>
                <c:pt idx="4289">
                  <c:v>6.0000000000000006E-4</c:v>
                </c:pt>
                <c:pt idx="4290">
                  <c:v>0</c:v>
                </c:pt>
                <c:pt idx="4291">
                  <c:v>6.0000000000000006E-4</c:v>
                </c:pt>
                <c:pt idx="4292">
                  <c:v>6.0000000000000006E-4</c:v>
                </c:pt>
                <c:pt idx="4293">
                  <c:v>6.0000000000000006E-4</c:v>
                </c:pt>
                <c:pt idx="4294">
                  <c:v>0</c:v>
                </c:pt>
                <c:pt idx="4295">
                  <c:v>6.0000000000000006E-4</c:v>
                </c:pt>
                <c:pt idx="4296">
                  <c:v>6.0000000000000006E-4</c:v>
                </c:pt>
                <c:pt idx="4297">
                  <c:v>0</c:v>
                </c:pt>
                <c:pt idx="4298">
                  <c:v>6.0000000000000006E-4</c:v>
                </c:pt>
                <c:pt idx="4299">
                  <c:v>6.0000000000000006E-4</c:v>
                </c:pt>
                <c:pt idx="4300">
                  <c:v>0</c:v>
                </c:pt>
                <c:pt idx="4301">
                  <c:v>6.0000000000000006E-4</c:v>
                </c:pt>
                <c:pt idx="4302">
                  <c:v>0</c:v>
                </c:pt>
                <c:pt idx="4303">
                  <c:v>0</c:v>
                </c:pt>
                <c:pt idx="4304">
                  <c:v>6.0000000000000006E-4</c:v>
                </c:pt>
                <c:pt idx="4305">
                  <c:v>6.0000000000000006E-4</c:v>
                </c:pt>
                <c:pt idx="4306">
                  <c:v>6.0000000000000006E-4</c:v>
                </c:pt>
                <c:pt idx="4307">
                  <c:v>0</c:v>
                </c:pt>
                <c:pt idx="4308">
                  <c:v>6.0000000000000006E-4</c:v>
                </c:pt>
                <c:pt idx="4309">
                  <c:v>6.0000000000000006E-4</c:v>
                </c:pt>
                <c:pt idx="4310">
                  <c:v>0</c:v>
                </c:pt>
                <c:pt idx="4311">
                  <c:v>6.0000000000000006E-4</c:v>
                </c:pt>
                <c:pt idx="4312">
                  <c:v>6.0000000000000006E-4</c:v>
                </c:pt>
                <c:pt idx="4313">
                  <c:v>0</c:v>
                </c:pt>
                <c:pt idx="4314">
                  <c:v>6.0000000000000006E-4</c:v>
                </c:pt>
                <c:pt idx="4315">
                  <c:v>6.0000000000000006E-4</c:v>
                </c:pt>
                <c:pt idx="4316">
                  <c:v>6.0000000000000006E-4</c:v>
                </c:pt>
                <c:pt idx="4317">
                  <c:v>0</c:v>
                </c:pt>
                <c:pt idx="4318">
                  <c:v>6.0000000000000006E-4</c:v>
                </c:pt>
                <c:pt idx="4319">
                  <c:v>6.0000000000000006E-4</c:v>
                </c:pt>
                <c:pt idx="4320">
                  <c:v>0</c:v>
                </c:pt>
                <c:pt idx="4321">
                  <c:v>6.0000000000000006E-4</c:v>
                </c:pt>
                <c:pt idx="4322">
                  <c:v>6.0000000000000006E-4</c:v>
                </c:pt>
                <c:pt idx="4323">
                  <c:v>0</c:v>
                </c:pt>
                <c:pt idx="4324">
                  <c:v>6.0000000000000006E-4</c:v>
                </c:pt>
                <c:pt idx="4325">
                  <c:v>0</c:v>
                </c:pt>
                <c:pt idx="4326">
                  <c:v>6.0000000000000006E-4</c:v>
                </c:pt>
                <c:pt idx="4327">
                  <c:v>0</c:v>
                </c:pt>
                <c:pt idx="4328">
                  <c:v>6.0000000000000006E-4</c:v>
                </c:pt>
                <c:pt idx="4329">
                  <c:v>6.0000000000000006E-4</c:v>
                </c:pt>
                <c:pt idx="4330">
                  <c:v>0</c:v>
                </c:pt>
                <c:pt idx="4331">
                  <c:v>6.0000000000000006E-4</c:v>
                </c:pt>
                <c:pt idx="4332">
                  <c:v>6.0000000000000006E-4</c:v>
                </c:pt>
                <c:pt idx="4333">
                  <c:v>0</c:v>
                </c:pt>
                <c:pt idx="4334">
                  <c:v>6.0000000000000006E-4</c:v>
                </c:pt>
                <c:pt idx="4335">
                  <c:v>6.0000000000000006E-4</c:v>
                </c:pt>
                <c:pt idx="4336">
                  <c:v>6.0000000000000006E-4</c:v>
                </c:pt>
                <c:pt idx="4337">
                  <c:v>0</c:v>
                </c:pt>
                <c:pt idx="4338">
                  <c:v>6.0000000000000006E-4</c:v>
                </c:pt>
                <c:pt idx="4339">
                  <c:v>6.0000000000000006E-4</c:v>
                </c:pt>
                <c:pt idx="4340">
                  <c:v>0</c:v>
                </c:pt>
                <c:pt idx="4341">
                  <c:v>6.0000000000000006E-4</c:v>
                </c:pt>
                <c:pt idx="4342">
                  <c:v>6.0000000000000006E-4</c:v>
                </c:pt>
                <c:pt idx="4343">
                  <c:v>0</c:v>
                </c:pt>
                <c:pt idx="4344">
                  <c:v>6.0000000000000006E-4</c:v>
                </c:pt>
                <c:pt idx="4345">
                  <c:v>0</c:v>
                </c:pt>
                <c:pt idx="4346">
                  <c:v>6.0000000000000006E-4</c:v>
                </c:pt>
                <c:pt idx="4347">
                  <c:v>0</c:v>
                </c:pt>
                <c:pt idx="4348">
                  <c:v>6.0000000000000006E-4</c:v>
                </c:pt>
                <c:pt idx="4349">
                  <c:v>6.0000000000000006E-4</c:v>
                </c:pt>
                <c:pt idx="4350">
                  <c:v>0</c:v>
                </c:pt>
                <c:pt idx="4351">
                  <c:v>6.0000000000000006E-4</c:v>
                </c:pt>
                <c:pt idx="4352">
                  <c:v>6.0000000000000006E-4</c:v>
                </c:pt>
                <c:pt idx="4353">
                  <c:v>0</c:v>
                </c:pt>
                <c:pt idx="4354">
                  <c:v>6.0000000000000006E-4</c:v>
                </c:pt>
                <c:pt idx="4355">
                  <c:v>6.0000000000000006E-4</c:v>
                </c:pt>
                <c:pt idx="4356">
                  <c:v>0</c:v>
                </c:pt>
                <c:pt idx="4357">
                  <c:v>6.0000000000000006E-4</c:v>
                </c:pt>
                <c:pt idx="4358">
                  <c:v>6.0000000000000006E-4</c:v>
                </c:pt>
                <c:pt idx="4359">
                  <c:v>6.0000000000000006E-4</c:v>
                </c:pt>
                <c:pt idx="4360">
                  <c:v>0</c:v>
                </c:pt>
                <c:pt idx="4361">
                  <c:v>6.0000000000000006E-4</c:v>
                </c:pt>
                <c:pt idx="4362">
                  <c:v>6.0000000000000006E-4</c:v>
                </c:pt>
                <c:pt idx="4363">
                  <c:v>0</c:v>
                </c:pt>
                <c:pt idx="4364">
                  <c:v>6.0000000000000006E-4</c:v>
                </c:pt>
                <c:pt idx="4365">
                  <c:v>6.0000000000000006E-4</c:v>
                </c:pt>
                <c:pt idx="4366">
                  <c:v>0</c:v>
                </c:pt>
                <c:pt idx="4367">
                  <c:v>6.0000000000000006E-4</c:v>
                </c:pt>
                <c:pt idx="4368">
                  <c:v>6.0000000000000006E-4</c:v>
                </c:pt>
                <c:pt idx="4369">
                  <c:v>0</c:v>
                </c:pt>
                <c:pt idx="4370">
                  <c:v>6.0000000000000006E-4</c:v>
                </c:pt>
                <c:pt idx="4371">
                  <c:v>6.0000000000000006E-4</c:v>
                </c:pt>
                <c:pt idx="4372">
                  <c:v>6.0000000000000006E-4</c:v>
                </c:pt>
                <c:pt idx="4373">
                  <c:v>0</c:v>
                </c:pt>
                <c:pt idx="4374">
                  <c:v>6.0000000000000006E-4</c:v>
                </c:pt>
                <c:pt idx="4375">
                  <c:v>6.0000000000000006E-4</c:v>
                </c:pt>
                <c:pt idx="4376">
                  <c:v>0</c:v>
                </c:pt>
                <c:pt idx="4377">
                  <c:v>6.0000000000000006E-4</c:v>
                </c:pt>
                <c:pt idx="4378">
                  <c:v>6.0000000000000006E-4</c:v>
                </c:pt>
                <c:pt idx="4379">
                  <c:v>0</c:v>
                </c:pt>
                <c:pt idx="4380">
                  <c:v>6.0000000000000006E-4</c:v>
                </c:pt>
                <c:pt idx="4381">
                  <c:v>6.0000000000000006E-4</c:v>
                </c:pt>
                <c:pt idx="4382">
                  <c:v>0</c:v>
                </c:pt>
                <c:pt idx="4383">
                  <c:v>6.0000000000000006E-4</c:v>
                </c:pt>
                <c:pt idx="4384">
                  <c:v>6.0000000000000006E-4</c:v>
                </c:pt>
                <c:pt idx="4385">
                  <c:v>0</c:v>
                </c:pt>
                <c:pt idx="4386">
                  <c:v>6.0000000000000006E-4</c:v>
                </c:pt>
                <c:pt idx="4387">
                  <c:v>6.0000000000000006E-4</c:v>
                </c:pt>
                <c:pt idx="4388">
                  <c:v>0</c:v>
                </c:pt>
                <c:pt idx="4389">
                  <c:v>6.0000000000000006E-4</c:v>
                </c:pt>
                <c:pt idx="4390">
                  <c:v>6.0000000000000006E-4</c:v>
                </c:pt>
                <c:pt idx="4391">
                  <c:v>0</c:v>
                </c:pt>
                <c:pt idx="4392">
                  <c:v>6.0000000000000006E-4</c:v>
                </c:pt>
                <c:pt idx="4393">
                  <c:v>6.0000000000000006E-4</c:v>
                </c:pt>
                <c:pt idx="4394">
                  <c:v>0</c:v>
                </c:pt>
                <c:pt idx="4395">
                  <c:v>6.0000000000000006E-4</c:v>
                </c:pt>
                <c:pt idx="4396">
                  <c:v>6.0000000000000006E-4</c:v>
                </c:pt>
                <c:pt idx="4397">
                  <c:v>6.0000000000000006E-4</c:v>
                </c:pt>
                <c:pt idx="4398">
                  <c:v>0</c:v>
                </c:pt>
                <c:pt idx="4399">
                  <c:v>6.0000000000000006E-4</c:v>
                </c:pt>
                <c:pt idx="4400">
                  <c:v>6.0000000000000006E-4</c:v>
                </c:pt>
                <c:pt idx="4401">
                  <c:v>0</c:v>
                </c:pt>
                <c:pt idx="4402">
                  <c:v>6.0000000000000006E-4</c:v>
                </c:pt>
                <c:pt idx="4403">
                  <c:v>6.0000000000000006E-4</c:v>
                </c:pt>
                <c:pt idx="4404">
                  <c:v>0</c:v>
                </c:pt>
                <c:pt idx="4405">
                  <c:v>6.0000000000000006E-4</c:v>
                </c:pt>
                <c:pt idx="4406">
                  <c:v>6.0000000000000006E-4</c:v>
                </c:pt>
                <c:pt idx="4407">
                  <c:v>0</c:v>
                </c:pt>
                <c:pt idx="4408">
                  <c:v>6.0000000000000006E-4</c:v>
                </c:pt>
                <c:pt idx="4409">
                  <c:v>6.0000000000000006E-4</c:v>
                </c:pt>
                <c:pt idx="4410">
                  <c:v>0</c:v>
                </c:pt>
                <c:pt idx="4411">
                  <c:v>6.0000000000000006E-4</c:v>
                </c:pt>
                <c:pt idx="4412">
                  <c:v>6.0000000000000006E-4</c:v>
                </c:pt>
                <c:pt idx="4413">
                  <c:v>0</c:v>
                </c:pt>
                <c:pt idx="4414">
                  <c:v>0</c:v>
                </c:pt>
                <c:pt idx="4415">
                  <c:v>6.0000000000000006E-4</c:v>
                </c:pt>
                <c:pt idx="4416">
                  <c:v>6.0000000000000006E-4</c:v>
                </c:pt>
                <c:pt idx="4417">
                  <c:v>0</c:v>
                </c:pt>
                <c:pt idx="4418">
                  <c:v>6.0000000000000006E-4</c:v>
                </c:pt>
                <c:pt idx="4419">
                  <c:v>6.0000000000000006E-4</c:v>
                </c:pt>
                <c:pt idx="4420">
                  <c:v>0</c:v>
                </c:pt>
                <c:pt idx="4421">
                  <c:v>0</c:v>
                </c:pt>
                <c:pt idx="4422">
                  <c:v>6.0000000000000006E-4</c:v>
                </c:pt>
                <c:pt idx="4423">
                  <c:v>0</c:v>
                </c:pt>
                <c:pt idx="4424">
                  <c:v>7.000000000000001E-4</c:v>
                </c:pt>
                <c:pt idx="4425">
                  <c:v>7.000000000000001E-4</c:v>
                </c:pt>
                <c:pt idx="4426">
                  <c:v>0</c:v>
                </c:pt>
                <c:pt idx="4427">
                  <c:v>7.000000000000001E-4</c:v>
                </c:pt>
                <c:pt idx="4428">
                  <c:v>7.000000000000001E-4</c:v>
                </c:pt>
                <c:pt idx="4429">
                  <c:v>0</c:v>
                </c:pt>
                <c:pt idx="4430">
                  <c:v>7.000000000000001E-4</c:v>
                </c:pt>
                <c:pt idx="4431">
                  <c:v>7.000000000000001E-4</c:v>
                </c:pt>
                <c:pt idx="4432">
                  <c:v>0</c:v>
                </c:pt>
                <c:pt idx="4433">
                  <c:v>7.000000000000001E-4</c:v>
                </c:pt>
                <c:pt idx="4434">
                  <c:v>7.000000000000001E-4</c:v>
                </c:pt>
                <c:pt idx="4435">
                  <c:v>0</c:v>
                </c:pt>
                <c:pt idx="4436">
                  <c:v>7.000000000000001E-4</c:v>
                </c:pt>
                <c:pt idx="4437">
                  <c:v>7.000000000000001E-4</c:v>
                </c:pt>
                <c:pt idx="4438">
                  <c:v>0</c:v>
                </c:pt>
                <c:pt idx="4439">
                  <c:v>8.0000000000000004E-4</c:v>
                </c:pt>
                <c:pt idx="4440">
                  <c:v>8.0000000000000004E-4</c:v>
                </c:pt>
                <c:pt idx="4441">
                  <c:v>0</c:v>
                </c:pt>
                <c:pt idx="4442">
                  <c:v>8.0000000000000004E-4</c:v>
                </c:pt>
                <c:pt idx="4443">
                  <c:v>8.0000000000000004E-4</c:v>
                </c:pt>
                <c:pt idx="4444">
                  <c:v>0</c:v>
                </c:pt>
                <c:pt idx="4445">
                  <c:v>0</c:v>
                </c:pt>
                <c:pt idx="4446">
                  <c:v>8.0000000000000004E-4</c:v>
                </c:pt>
                <c:pt idx="4447">
                  <c:v>8.0000000000000004E-4</c:v>
                </c:pt>
                <c:pt idx="4448">
                  <c:v>0</c:v>
                </c:pt>
                <c:pt idx="4449">
                  <c:v>8.0000000000000004E-4</c:v>
                </c:pt>
                <c:pt idx="4450">
                  <c:v>8.0000000000000004E-4</c:v>
                </c:pt>
                <c:pt idx="4451">
                  <c:v>0</c:v>
                </c:pt>
                <c:pt idx="4452">
                  <c:v>8.0000000000000004E-4</c:v>
                </c:pt>
                <c:pt idx="4453">
                  <c:v>8.0000000000000004E-4</c:v>
                </c:pt>
                <c:pt idx="4454">
                  <c:v>0</c:v>
                </c:pt>
                <c:pt idx="4455">
                  <c:v>0</c:v>
                </c:pt>
                <c:pt idx="4456">
                  <c:v>0</c:v>
                </c:pt>
                <c:pt idx="4457">
                  <c:v>0</c:v>
                </c:pt>
                <c:pt idx="4458">
                  <c:v>8.0000000000000004E-4</c:v>
                </c:pt>
                <c:pt idx="4459">
                  <c:v>0</c:v>
                </c:pt>
                <c:pt idx="4460">
                  <c:v>0</c:v>
                </c:pt>
                <c:pt idx="4461">
                  <c:v>0</c:v>
                </c:pt>
                <c:pt idx="4462">
                  <c:v>0</c:v>
                </c:pt>
                <c:pt idx="4463">
                  <c:v>2.1299999999999999E-2</c:v>
                </c:pt>
                <c:pt idx="4464">
                  <c:v>1.8E-3</c:v>
                </c:pt>
                <c:pt idx="4465">
                  <c:v>2.7000000000000003E-2</c:v>
                </c:pt>
                <c:pt idx="4466">
                  <c:v>8.4400000000000003E-2</c:v>
                </c:pt>
                <c:pt idx="4467">
                  <c:v>5.8999999999999997E-2</c:v>
                </c:pt>
                <c:pt idx="4468">
                  <c:v>6.6700000000000009E-2</c:v>
                </c:pt>
                <c:pt idx="4469">
                  <c:v>4.1300000000000003E-2</c:v>
                </c:pt>
                <c:pt idx="4470">
                  <c:v>5.96E-2</c:v>
                </c:pt>
                <c:pt idx="4471">
                  <c:v>3.61E-2</c:v>
                </c:pt>
                <c:pt idx="4472">
                  <c:v>3.4999999999999996E-2</c:v>
                </c:pt>
                <c:pt idx="4473">
                  <c:v>2.5500000000000002E-2</c:v>
                </c:pt>
                <c:pt idx="4474">
                  <c:v>4.2599999999999999E-2</c:v>
                </c:pt>
                <c:pt idx="4475">
                  <c:v>8.3199999999999996E-2</c:v>
                </c:pt>
                <c:pt idx="4476">
                  <c:v>0.13750000000000001</c:v>
                </c:pt>
                <c:pt idx="4477">
                  <c:v>0.20569999999999999</c:v>
                </c:pt>
                <c:pt idx="4478">
                  <c:v>0.14030000000000001</c:v>
                </c:pt>
                <c:pt idx="4479">
                  <c:v>0.14050000000000001</c:v>
                </c:pt>
                <c:pt idx="4480">
                  <c:v>4.0000000000000008E-2</c:v>
                </c:pt>
                <c:pt idx="4481">
                  <c:v>2.35E-2</c:v>
                </c:pt>
                <c:pt idx="4482">
                  <c:v>3.9900000000000005E-2</c:v>
                </c:pt>
                <c:pt idx="4483">
                  <c:v>9.6600000000000005E-2</c:v>
                </c:pt>
                <c:pt idx="4484">
                  <c:v>0.13489999999999999</c:v>
                </c:pt>
                <c:pt idx="4485">
                  <c:v>0.10700000000000001</c:v>
                </c:pt>
                <c:pt idx="4486">
                  <c:v>6.3399999999999998E-2</c:v>
                </c:pt>
                <c:pt idx="4487">
                  <c:v>1.26E-2</c:v>
                </c:pt>
                <c:pt idx="4488">
                  <c:v>8.1000000000000013E-3</c:v>
                </c:pt>
                <c:pt idx="4489">
                  <c:v>1.8E-3</c:v>
                </c:pt>
                <c:pt idx="4490">
                  <c:v>3.6799999999999999E-2</c:v>
                </c:pt>
                <c:pt idx="4491">
                  <c:v>5.1100000000000007E-2</c:v>
                </c:pt>
                <c:pt idx="4492">
                  <c:v>1.3900000000000003E-2</c:v>
                </c:pt>
                <c:pt idx="4493">
                  <c:v>8.9999999999999998E-4</c:v>
                </c:pt>
                <c:pt idx="4494">
                  <c:v>0</c:v>
                </c:pt>
                <c:pt idx="4495">
                  <c:v>4.19E-2</c:v>
                </c:pt>
                <c:pt idx="4496">
                  <c:v>1.2E-2</c:v>
                </c:pt>
                <c:pt idx="4497">
                  <c:v>0</c:v>
                </c:pt>
                <c:pt idx="4498">
                  <c:v>0</c:v>
                </c:pt>
                <c:pt idx="4499">
                  <c:v>5.1000000000000004E-3</c:v>
                </c:pt>
                <c:pt idx="4500">
                  <c:v>6.8000000000000005E-3</c:v>
                </c:pt>
                <c:pt idx="4501">
                  <c:v>8.0000000000000004E-4</c:v>
                </c:pt>
                <c:pt idx="4502">
                  <c:v>6.7000000000000011E-3</c:v>
                </c:pt>
                <c:pt idx="4503">
                  <c:v>0</c:v>
                </c:pt>
                <c:pt idx="4504">
                  <c:v>8.0000000000000004E-4</c:v>
                </c:pt>
                <c:pt idx="4505">
                  <c:v>1.7000000000000001E-3</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8.0000000000000004E-4</c:v>
                </c:pt>
                <c:pt idx="4533">
                  <c:v>0</c:v>
                </c:pt>
                <c:pt idx="4534">
                  <c:v>0</c:v>
                </c:pt>
                <c:pt idx="4535">
                  <c:v>8.0000000000000004E-4</c:v>
                </c:pt>
                <c:pt idx="4536">
                  <c:v>0</c:v>
                </c:pt>
                <c:pt idx="4537">
                  <c:v>0</c:v>
                </c:pt>
                <c:pt idx="4538">
                  <c:v>0</c:v>
                </c:pt>
                <c:pt idx="4539">
                  <c:v>0</c:v>
                </c:pt>
                <c:pt idx="4540">
                  <c:v>0</c:v>
                </c:pt>
                <c:pt idx="4541">
                  <c:v>0</c:v>
                </c:pt>
                <c:pt idx="4542">
                  <c:v>0</c:v>
                </c:pt>
                <c:pt idx="4543">
                  <c:v>0</c:v>
                </c:pt>
                <c:pt idx="4544">
                  <c:v>0</c:v>
                </c:pt>
                <c:pt idx="4545">
                  <c:v>7.000000000000001E-4</c:v>
                </c:pt>
                <c:pt idx="4546">
                  <c:v>7.000000000000001E-4</c:v>
                </c:pt>
                <c:pt idx="4547">
                  <c:v>0</c:v>
                </c:pt>
                <c:pt idx="4548">
                  <c:v>0</c:v>
                </c:pt>
                <c:pt idx="4549">
                  <c:v>7.000000000000001E-4</c:v>
                </c:pt>
                <c:pt idx="4550">
                  <c:v>0</c:v>
                </c:pt>
                <c:pt idx="4551">
                  <c:v>7.000000000000001E-4</c:v>
                </c:pt>
                <c:pt idx="4552">
                  <c:v>0</c:v>
                </c:pt>
                <c:pt idx="4553">
                  <c:v>0</c:v>
                </c:pt>
                <c:pt idx="4554">
                  <c:v>0</c:v>
                </c:pt>
                <c:pt idx="4555">
                  <c:v>7.000000000000001E-4</c:v>
                </c:pt>
                <c:pt idx="4556">
                  <c:v>7.000000000000001E-4</c:v>
                </c:pt>
                <c:pt idx="4557">
                  <c:v>0</c:v>
                </c:pt>
                <c:pt idx="4558">
                  <c:v>7.000000000000001E-4</c:v>
                </c:pt>
                <c:pt idx="4559">
                  <c:v>7.000000000000001E-4</c:v>
                </c:pt>
                <c:pt idx="4560">
                  <c:v>0</c:v>
                </c:pt>
                <c:pt idx="4561">
                  <c:v>7.000000000000001E-4</c:v>
                </c:pt>
                <c:pt idx="4562">
                  <c:v>7.000000000000001E-4</c:v>
                </c:pt>
                <c:pt idx="4563">
                  <c:v>0</c:v>
                </c:pt>
                <c:pt idx="4564">
                  <c:v>7.000000000000001E-4</c:v>
                </c:pt>
                <c:pt idx="4565">
                  <c:v>7.000000000000001E-4</c:v>
                </c:pt>
                <c:pt idx="4566">
                  <c:v>7.000000000000001E-4</c:v>
                </c:pt>
                <c:pt idx="4567">
                  <c:v>0</c:v>
                </c:pt>
                <c:pt idx="4568">
                  <c:v>7.000000000000001E-4</c:v>
                </c:pt>
                <c:pt idx="4569">
                  <c:v>7.000000000000001E-4</c:v>
                </c:pt>
                <c:pt idx="4570">
                  <c:v>0</c:v>
                </c:pt>
                <c:pt idx="4571">
                  <c:v>7.000000000000001E-4</c:v>
                </c:pt>
                <c:pt idx="4572">
                  <c:v>7.000000000000001E-4</c:v>
                </c:pt>
                <c:pt idx="4573">
                  <c:v>0</c:v>
                </c:pt>
                <c:pt idx="4574">
                  <c:v>7.000000000000001E-4</c:v>
                </c:pt>
                <c:pt idx="4575">
                  <c:v>7.000000000000001E-4</c:v>
                </c:pt>
                <c:pt idx="4576">
                  <c:v>0</c:v>
                </c:pt>
                <c:pt idx="4577">
                  <c:v>0</c:v>
                </c:pt>
                <c:pt idx="4578">
                  <c:v>7.000000000000001E-4</c:v>
                </c:pt>
                <c:pt idx="4579">
                  <c:v>7.000000000000001E-4</c:v>
                </c:pt>
                <c:pt idx="4580">
                  <c:v>0</c:v>
                </c:pt>
                <c:pt idx="4581">
                  <c:v>7.000000000000001E-4</c:v>
                </c:pt>
                <c:pt idx="4582">
                  <c:v>7.000000000000001E-4</c:v>
                </c:pt>
                <c:pt idx="4583">
                  <c:v>0</c:v>
                </c:pt>
                <c:pt idx="4584">
                  <c:v>7.000000000000001E-4</c:v>
                </c:pt>
                <c:pt idx="4585">
                  <c:v>7.000000000000001E-4</c:v>
                </c:pt>
                <c:pt idx="4586">
                  <c:v>0</c:v>
                </c:pt>
                <c:pt idx="4587">
                  <c:v>7.000000000000001E-4</c:v>
                </c:pt>
                <c:pt idx="4588">
                  <c:v>7.000000000000001E-4</c:v>
                </c:pt>
                <c:pt idx="4589">
                  <c:v>7.000000000000001E-4</c:v>
                </c:pt>
                <c:pt idx="4590">
                  <c:v>7.000000000000001E-4</c:v>
                </c:pt>
                <c:pt idx="4591">
                  <c:v>7.000000000000001E-4</c:v>
                </c:pt>
                <c:pt idx="4592">
                  <c:v>7.000000000000001E-4</c:v>
                </c:pt>
                <c:pt idx="4593">
                  <c:v>0</c:v>
                </c:pt>
                <c:pt idx="4594">
                  <c:v>7.000000000000001E-4</c:v>
                </c:pt>
                <c:pt idx="4595">
                  <c:v>7.000000000000001E-4</c:v>
                </c:pt>
                <c:pt idx="4596">
                  <c:v>0</c:v>
                </c:pt>
                <c:pt idx="4597">
                  <c:v>7.000000000000001E-4</c:v>
                </c:pt>
                <c:pt idx="4598">
                  <c:v>7.000000000000001E-4</c:v>
                </c:pt>
                <c:pt idx="4599">
                  <c:v>7.000000000000001E-4</c:v>
                </c:pt>
                <c:pt idx="4600">
                  <c:v>0</c:v>
                </c:pt>
                <c:pt idx="4601">
                  <c:v>7.000000000000001E-4</c:v>
                </c:pt>
                <c:pt idx="4602">
                  <c:v>7.000000000000001E-4</c:v>
                </c:pt>
                <c:pt idx="4603">
                  <c:v>0</c:v>
                </c:pt>
                <c:pt idx="4604">
                  <c:v>7.000000000000001E-4</c:v>
                </c:pt>
                <c:pt idx="4605">
                  <c:v>7.000000000000001E-4</c:v>
                </c:pt>
                <c:pt idx="4606">
                  <c:v>0</c:v>
                </c:pt>
                <c:pt idx="4607">
                  <c:v>7.000000000000001E-4</c:v>
                </c:pt>
                <c:pt idx="4608">
                  <c:v>7.000000000000001E-4</c:v>
                </c:pt>
                <c:pt idx="4609">
                  <c:v>0</c:v>
                </c:pt>
                <c:pt idx="4610">
                  <c:v>7.000000000000001E-4</c:v>
                </c:pt>
                <c:pt idx="4611">
                  <c:v>7.000000000000001E-4</c:v>
                </c:pt>
                <c:pt idx="4612">
                  <c:v>0</c:v>
                </c:pt>
                <c:pt idx="4613">
                  <c:v>7.000000000000001E-4</c:v>
                </c:pt>
                <c:pt idx="4614">
                  <c:v>7.000000000000001E-4</c:v>
                </c:pt>
                <c:pt idx="4615">
                  <c:v>0</c:v>
                </c:pt>
                <c:pt idx="4616">
                  <c:v>7.000000000000001E-4</c:v>
                </c:pt>
                <c:pt idx="4617">
                  <c:v>7.000000000000001E-4</c:v>
                </c:pt>
                <c:pt idx="4618">
                  <c:v>7.000000000000001E-4</c:v>
                </c:pt>
                <c:pt idx="4619">
                  <c:v>0</c:v>
                </c:pt>
                <c:pt idx="4620">
                  <c:v>7.000000000000001E-4</c:v>
                </c:pt>
                <c:pt idx="4621">
                  <c:v>7.000000000000001E-4</c:v>
                </c:pt>
                <c:pt idx="4622">
                  <c:v>0</c:v>
                </c:pt>
                <c:pt idx="4623">
                  <c:v>7.000000000000001E-4</c:v>
                </c:pt>
                <c:pt idx="4624">
                  <c:v>7.000000000000001E-4</c:v>
                </c:pt>
                <c:pt idx="4625">
                  <c:v>0</c:v>
                </c:pt>
                <c:pt idx="4626">
                  <c:v>7.000000000000001E-4</c:v>
                </c:pt>
                <c:pt idx="4627">
                  <c:v>7.000000000000001E-4</c:v>
                </c:pt>
                <c:pt idx="4628">
                  <c:v>7.000000000000001E-4</c:v>
                </c:pt>
                <c:pt idx="4629">
                  <c:v>7.000000000000001E-4</c:v>
                </c:pt>
                <c:pt idx="4630">
                  <c:v>7.000000000000001E-4</c:v>
                </c:pt>
                <c:pt idx="4631">
                  <c:v>7.000000000000001E-4</c:v>
                </c:pt>
                <c:pt idx="4632">
                  <c:v>0</c:v>
                </c:pt>
                <c:pt idx="4633">
                  <c:v>7.000000000000001E-4</c:v>
                </c:pt>
                <c:pt idx="4634">
                  <c:v>7.000000000000001E-4</c:v>
                </c:pt>
                <c:pt idx="4635">
                  <c:v>0</c:v>
                </c:pt>
                <c:pt idx="4636">
                  <c:v>7.000000000000001E-4</c:v>
                </c:pt>
                <c:pt idx="4637">
                  <c:v>7.000000000000001E-4</c:v>
                </c:pt>
                <c:pt idx="4638">
                  <c:v>7.000000000000001E-4</c:v>
                </c:pt>
                <c:pt idx="4639">
                  <c:v>0</c:v>
                </c:pt>
                <c:pt idx="4640">
                  <c:v>7.000000000000001E-4</c:v>
                </c:pt>
                <c:pt idx="4641">
                  <c:v>7.000000000000001E-4</c:v>
                </c:pt>
                <c:pt idx="4642">
                  <c:v>0</c:v>
                </c:pt>
                <c:pt idx="4643">
                  <c:v>7.000000000000001E-4</c:v>
                </c:pt>
                <c:pt idx="4644">
                  <c:v>7.000000000000001E-4</c:v>
                </c:pt>
                <c:pt idx="4645">
                  <c:v>7.000000000000001E-4</c:v>
                </c:pt>
                <c:pt idx="4646">
                  <c:v>0</c:v>
                </c:pt>
                <c:pt idx="4647">
                  <c:v>7.000000000000001E-4</c:v>
                </c:pt>
                <c:pt idx="4648">
                  <c:v>7.000000000000001E-4</c:v>
                </c:pt>
                <c:pt idx="4649">
                  <c:v>0</c:v>
                </c:pt>
                <c:pt idx="4650">
                  <c:v>7.000000000000001E-4</c:v>
                </c:pt>
                <c:pt idx="4651">
                  <c:v>7.000000000000001E-4</c:v>
                </c:pt>
                <c:pt idx="4652">
                  <c:v>7.000000000000001E-4</c:v>
                </c:pt>
                <c:pt idx="4653">
                  <c:v>0</c:v>
                </c:pt>
                <c:pt idx="4654">
                  <c:v>7.000000000000001E-4</c:v>
                </c:pt>
                <c:pt idx="4655">
                  <c:v>7.000000000000001E-4</c:v>
                </c:pt>
                <c:pt idx="4656">
                  <c:v>0</c:v>
                </c:pt>
                <c:pt idx="4657">
                  <c:v>7.000000000000001E-4</c:v>
                </c:pt>
                <c:pt idx="4658">
                  <c:v>7.000000000000001E-4</c:v>
                </c:pt>
                <c:pt idx="4659">
                  <c:v>0</c:v>
                </c:pt>
                <c:pt idx="4660">
                  <c:v>0</c:v>
                </c:pt>
                <c:pt idx="4661">
                  <c:v>7.000000000000001E-4</c:v>
                </c:pt>
                <c:pt idx="4662">
                  <c:v>7.000000000000001E-4</c:v>
                </c:pt>
                <c:pt idx="4663">
                  <c:v>0</c:v>
                </c:pt>
                <c:pt idx="4664">
                  <c:v>7.000000000000001E-4</c:v>
                </c:pt>
                <c:pt idx="4665">
                  <c:v>7.000000000000001E-4</c:v>
                </c:pt>
                <c:pt idx="4666">
                  <c:v>7.000000000000001E-4</c:v>
                </c:pt>
                <c:pt idx="4667">
                  <c:v>0</c:v>
                </c:pt>
                <c:pt idx="4668">
                  <c:v>7.000000000000001E-4</c:v>
                </c:pt>
                <c:pt idx="4669">
                  <c:v>7.000000000000001E-4</c:v>
                </c:pt>
                <c:pt idx="4670">
                  <c:v>0</c:v>
                </c:pt>
                <c:pt idx="4671">
                  <c:v>7.000000000000001E-4</c:v>
                </c:pt>
                <c:pt idx="4672">
                  <c:v>7.000000000000001E-4</c:v>
                </c:pt>
                <c:pt idx="4673">
                  <c:v>7.000000000000001E-4</c:v>
                </c:pt>
                <c:pt idx="4674">
                  <c:v>0</c:v>
                </c:pt>
                <c:pt idx="4675">
                  <c:v>7.000000000000001E-4</c:v>
                </c:pt>
                <c:pt idx="4676">
                  <c:v>7.000000000000001E-4</c:v>
                </c:pt>
                <c:pt idx="4677">
                  <c:v>7.000000000000001E-4</c:v>
                </c:pt>
                <c:pt idx="4678">
                  <c:v>0</c:v>
                </c:pt>
                <c:pt idx="4679">
                  <c:v>7.000000000000001E-4</c:v>
                </c:pt>
                <c:pt idx="4680">
                  <c:v>7.000000000000001E-4</c:v>
                </c:pt>
                <c:pt idx="4681">
                  <c:v>0</c:v>
                </c:pt>
                <c:pt idx="4682">
                  <c:v>7.000000000000001E-4</c:v>
                </c:pt>
                <c:pt idx="4683">
                  <c:v>7.000000000000001E-4</c:v>
                </c:pt>
                <c:pt idx="4684">
                  <c:v>7.000000000000001E-4</c:v>
                </c:pt>
                <c:pt idx="4685">
                  <c:v>0</c:v>
                </c:pt>
                <c:pt idx="4686">
                  <c:v>7.000000000000001E-4</c:v>
                </c:pt>
                <c:pt idx="4687">
                  <c:v>7.000000000000001E-4</c:v>
                </c:pt>
                <c:pt idx="4688">
                  <c:v>0</c:v>
                </c:pt>
                <c:pt idx="4689">
                  <c:v>7.000000000000001E-4</c:v>
                </c:pt>
                <c:pt idx="4690">
                  <c:v>7.000000000000001E-4</c:v>
                </c:pt>
                <c:pt idx="4691">
                  <c:v>7.000000000000001E-4</c:v>
                </c:pt>
                <c:pt idx="4692">
                  <c:v>0</c:v>
                </c:pt>
                <c:pt idx="4693">
                  <c:v>7.000000000000001E-4</c:v>
                </c:pt>
                <c:pt idx="4694">
                  <c:v>7.000000000000001E-4</c:v>
                </c:pt>
                <c:pt idx="4695">
                  <c:v>0</c:v>
                </c:pt>
                <c:pt idx="4696">
                  <c:v>7.000000000000001E-4</c:v>
                </c:pt>
                <c:pt idx="4697">
                  <c:v>7.000000000000001E-4</c:v>
                </c:pt>
                <c:pt idx="4698">
                  <c:v>7.000000000000001E-4</c:v>
                </c:pt>
                <c:pt idx="4699">
                  <c:v>0</c:v>
                </c:pt>
                <c:pt idx="4700">
                  <c:v>7.000000000000001E-4</c:v>
                </c:pt>
                <c:pt idx="4701">
                  <c:v>7.000000000000001E-4</c:v>
                </c:pt>
                <c:pt idx="4702">
                  <c:v>0</c:v>
                </c:pt>
                <c:pt idx="4703">
                  <c:v>7.000000000000001E-4</c:v>
                </c:pt>
                <c:pt idx="4704">
                  <c:v>7.000000000000001E-4</c:v>
                </c:pt>
                <c:pt idx="4705">
                  <c:v>0</c:v>
                </c:pt>
                <c:pt idx="4706">
                  <c:v>7.000000000000001E-4</c:v>
                </c:pt>
                <c:pt idx="4707">
                  <c:v>7.000000000000001E-4</c:v>
                </c:pt>
                <c:pt idx="4708">
                  <c:v>7.000000000000001E-4</c:v>
                </c:pt>
                <c:pt idx="4709">
                  <c:v>0</c:v>
                </c:pt>
                <c:pt idx="4710">
                  <c:v>7.000000000000001E-4</c:v>
                </c:pt>
                <c:pt idx="4711">
                  <c:v>7.000000000000001E-4</c:v>
                </c:pt>
                <c:pt idx="4712">
                  <c:v>0</c:v>
                </c:pt>
                <c:pt idx="4713">
                  <c:v>7.000000000000001E-4</c:v>
                </c:pt>
                <c:pt idx="4714">
                  <c:v>7.000000000000001E-4</c:v>
                </c:pt>
                <c:pt idx="4715">
                  <c:v>7.000000000000001E-4</c:v>
                </c:pt>
                <c:pt idx="4716">
                  <c:v>0</c:v>
                </c:pt>
                <c:pt idx="4717">
                  <c:v>7.000000000000001E-4</c:v>
                </c:pt>
                <c:pt idx="4718">
                  <c:v>7.000000000000001E-4</c:v>
                </c:pt>
                <c:pt idx="4719">
                  <c:v>0</c:v>
                </c:pt>
                <c:pt idx="4720">
                  <c:v>7.000000000000001E-4</c:v>
                </c:pt>
                <c:pt idx="4721">
                  <c:v>7.000000000000001E-4</c:v>
                </c:pt>
                <c:pt idx="4722">
                  <c:v>7.000000000000001E-4</c:v>
                </c:pt>
                <c:pt idx="4723">
                  <c:v>0</c:v>
                </c:pt>
                <c:pt idx="4724">
                  <c:v>8.0000000000000004E-4</c:v>
                </c:pt>
                <c:pt idx="4725">
                  <c:v>8.0000000000000004E-4</c:v>
                </c:pt>
                <c:pt idx="4726">
                  <c:v>0</c:v>
                </c:pt>
                <c:pt idx="4727">
                  <c:v>8.0000000000000004E-4</c:v>
                </c:pt>
                <c:pt idx="4728">
                  <c:v>8.0000000000000004E-4</c:v>
                </c:pt>
                <c:pt idx="4729">
                  <c:v>0</c:v>
                </c:pt>
                <c:pt idx="4730">
                  <c:v>8.0000000000000004E-4</c:v>
                </c:pt>
                <c:pt idx="4731">
                  <c:v>0</c:v>
                </c:pt>
                <c:pt idx="4732">
                  <c:v>0</c:v>
                </c:pt>
                <c:pt idx="4733">
                  <c:v>8.0000000000000004E-4</c:v>
                </c:pt>
                <c:pt idx="4734">
                  <c:v>8.0000000000000004E-4</c:v>
                </c:pt>
                <c:pt idx="4735">
                  <c:v>8.0000000000000004E-4</c:v>
                </c:pt>
                <c:pt idx="4736">
                  <c:v>0</c:v>
                </c:pt>
                <c:pt idx="4737">
                  <c:v>0</c:v>
                </c:pt>
                <c:pt idx="4738">
                  <c:v>8.0000000000000004E-4</c:v>
                </c:pt>
                <c:pt idx="4739">
                  <c:v>0</c:v>
                </c:pt>
                <c:pt idx="4740">
                  <c:v>8.0000000000000004E-4</c:v>
                </c:pt>
                <c:pt idx="4741">
                  <c:v>8.0000000000000004E-4</c:v>
                </c:pt>
                <c:pt idx="4742">
                  <c:v>0</c:v>
                </c:pt>
                <c:pt idx="4743">
                  <c:v>8.0000000000000004E-4</c:v>
                </c:pt>
                <c:pt idx="4744">
                  <c:v>0</c:v>
                </c:pt>
                <c:pt idx="4745">
                  <c:v>8.0000000000000004E-4</c:v>
                </c:pt>
                <c:pt idx="4746">
                  <c:v>0</c:v>
                </c:pt>
                <c:pt idx="4747">
                  <c:v>8.0000000000000004E-4</c:v>
                </c:pt>
                <c:pt idx="4748">
                  <c:v>8.0000000000000004E-4</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8.0000000000000004E-4</c:v>
                </c:pt>
                <c:pt idx="4765">
                  <c:v>0</c:v>
                </c:pt>
                <c:pt idx="4766">
                  <c:v>0</c:v>
                </c:pt>
                <c:pt idx="4767">
                  <c:v>8.0000000000000004E-4</c:v>
                </c:pt>
                <c:pt idx="4768">
                  <c:v>0</c:v>
                </c:pt>
                <c:pt idx="4769">
                  <c:v>8.0000000000000004E-4</c:v>
                </c:pt>
                <c:pt idx="4770">
                  <c:v>0</c:v>
                </c:pt>
                <c:pt idx="4771">
                  <c:v>8.0000000000000004E-4</c:v>
                </c:pt>
                <c:pt idx="4772">
                  <c:v>0</c:v>
                </c:pt>
                <c:pt idx="4773">
                  <c:v>0</c:v>
                </c:pt>
                <c:pt idx="4774">
                  <c:v>8.0000000000000004E-4</c:v>
                </c:pt>
                <c:pt idx="4775">
                  <c:v>0</c:v>
                </c:pt>
                <c:pt idx="4776">
                  <c:v>8.0000000000000004E-4</c:v>
                </c:pt>
                <c:pt idx="4777">
                  <c:v>0</c:v>
                </c:pt>
                <c:pt idx="4778">
                  <c:v>0</c:v>
                </c:pt>
                <c:pt idx="4779">
                  <c:v>0</c:v>
                </c:pt>
                <c:pt idx="4780">
                  <c:v>0</c:v>
                </c:pt>
                <c:pt idx="4781">
                  <c:v>8.0000000000000004E-4</c:v>
                </c:pt>
                <c:pt idx="4782">
                  <c:v>0</c:v>
                </c:pt>
                <c:pt idx="4783">
                  <c:v>0</c:v>
                </c:pt>
                <c:pt idx="4784">
                  <c:v>8.0000000000000004E-4</c:v>
                </c:pt>
                <c:pt idx="4785">
                  <c:v>0</c:v>
                </c:pt>
                <c:pt idx="4786">
                  <c:v>8.0000000000000004E-4</c:v>
                </c:pt>
                <c:pt idx="4787">
                  <c:v>0</c:v>
                </c:pt>
                <c:pt idx="4788">
                  <c:v>0</c:v>
                </c:pt>
                <c:pt idx="4789">
                  <c:v>8.0000000000000004E-4</c:v>
                </c:pt>
                <c:pt idx="4790">
                  <c:v>0</c:v>
                </c:pt>
                <c:pt idx="4791">
                  <c:v>0</c:v>
                </c:pt>
                <c:pt idx="4792">
                  <c:v>0</c:v>
                </c:pt>
                <c:pt idx="4793">
                  <c:v>0</c:v>
                </c:pt>
                <c:pt idx="4794">
                  <c:v>8.0000000000000004E-4</c:v>
                </c:pt>
                <c:pt idx="4795">
                  <c:v>0</c:v>
                </c:pt>
                <c:pt idx="4796">
                  <c:v>0</c:v>
                </c:pt>
                <c:pt idx="4797">
                  <c:v>0</c:v>
                </c:pt>
                <c:pt idx="4798">
                  <c:v>0</c:v>
                </c:pt>
                <c:pt idx="4799">
                  <c:v>8.0000000000000004E-4</c:v>
                </c:pt>
                <c:pt idx="4800">
                  <c:v>0</c:v>
                </c:pt>
                <c:pt idx="4801">
                  <c:v>0</c:v>
                </c:pt>
                <c:pt idx="4802">
                  <c:v>0</c:v>
                </c:pt>
                <c:pt idx="4803">
                  <c:v>0</c:v>
                </c:pt>
                <c:pt idx="4804">
                  <c:v>0</c:v>
                </c:pt>
                <c:pt idx="4805">
                  <c:v>0</c:v>
                </c:pt>
                <c:pt idx="4806">
                  <c:v>0</c:v>
                </c:pt>
                <c:pt idx="4807">
                  <c:v>0</c:v>
                </c:pt>
                <c:pt idx="4808">
                  <c:v>0</c:v>
                </c:pt>
                <c:pt idx="4809">
                  <c:v>0</c:v>
                </c:pt>
                <c:pt idx="4810">
                  <c:v>8.0000000000000004E-4</c:v>
                </c:pt>
                <c:pt idx="4811">
                  <c:v>0</c:v>
                </c:pt>
                <c:pt idx="4812">
                  <c:v>8.0000000000000004E-4</c:v>
                </c:pt>
                <c:pt idx="4813">
                  <c:v>8.0000000000000004E-4</c:v>
                </c:pt>
                <c:pt idx="4814">
                  <c:v>0</c:v>
                </c:pt>
                <c:pt idx="4815">
                  <c:v>0</c:v>
                </c:pt>
                <c:pt idx="4816">
                  <c:v>8.0000000000000004E-4</c:v>
                </c:pt>
                <c:pt idx="4817">
                  <c:v>0</c:v>
                </c:pt>
                <c:pt idx="4818">
                  <c:v>8.0000000000000004E-4</c:v>
                </c:pt>
                <c:pt idx="4819">
                  <c:v>0</c:v>
                </c:pt>
                <c:pt idx="4820">
                  <c:v>0</c:v>
                </c:pt>
                <c:pt idx="4821">
                  <c:v>0</c:v>
                </c:pt>
                <c:pt idx="4822">
                  <c:v>0</c:v>
                </c:pt>
                <c:pt idx="4823">
                  <c:v>0</c:v>
                </c:pt>
                <c:pt idx="4824">
                  <c:v>8.0000000000000004E-4</c:v>
                </c:pt>
                <c:pt idx="4825">
                  <c:v>0</c:v>
                </c:pt>
                <c:pt idx="4826">
                  <c:v>0</c:v>
                </c:pt>
                <c:pt idx="4827">
                  <c:v>8.0000000000000004E-4</c:v>
                </c:pt>
                <c:pt idx="4828">
                  <c:v>0</c:v>
                </c:pt>
                <c:pt idx="4829">
                  <c:v>0</c:v>
                </c:pt>
                <c:pt idx="4830">
                  <c:v>8.0000000000000004E-4</c:v>
                </c:pt>
                <c:pt idx="4831">
                  <c:v>0</c:v>
                </c:pt>
                <c:pt idx="4832">
                  <c:v>8.0000000000000004E-4</c:v>
                </c:pt>
                <c:pt idx="4833">
                  <c:v>0</c:v>
                </c:pt>
                <c:pt idx="4834">
                  <c:v>8.0000000000000004E-4</c:v>
                </c:pt>
                <c:pt idx="4835">
                  <c:v>8.0000000000000004E-4</c:v>
                </c:pt>
                <c:pt idx="4836">
                  <c:v>0</c:v>
                </c:pt>
                <c:pt idx="4837">
                  <c:v>8.0000000000000004E-4</c:v>
                </c:pt>
                <c:pt idx="4838">
                  <c:v>7.000000000000001E-4</c:v>
                </c:pt>
                <c:pt idx="4839">
                  <c:v>0</c:v>
                </c:pt>
                <c:pt idx="4840">
                  <c:v>7.000000000000001E-4</c:v>
                </c:pt>
                <c:pt idx="4841">
                  <c:v>7.000000000000001E-4</c:v>
                </c:pt>
                <c:pt idx="4842">
                  <c:v>0</c:v>
                </c:pt>
                <c:pt idx="4843">
                  <c:v>7.000000000000001E-4</c:v>
                </c:pt>
                <c:pt idx="4844">
                  <c:v>7.000000000000001E-4</c:v>
                </c:pt>
                <c:pt idx="4845">
                  <c:v>0</c:v>
                </c:pt>
                <c:pt idx="4846">
                  <c:v>7.000000000000001E-4</c:v>
                </c:pt>
                <c:pt idx="4847">
                  <c:v>7.000000000000001E-4</c:v>
                </c:pt>
                <c:pt idx="4848">
                  <c:v>0</c:v>
                </c:pt>
                <c:pt idx="4849">
                  <c:v>7.000000000000001E-4</c:v>
                </c:pt>
                <c:pt idx="4850">
                  <c:v>7.000000000000001E-4</c:v>
                </c:pt>
                <c:pt idx="4851">
                  <c:v>0</c:v>
                </c:pt>
                <c:pt idx="4852">
                  <c:v>7.000000000000001E-4</c:v>
                </c:pt>
                <c:pt idx="4853">
                  <c:v>7.000000000000001E-4</c:v>
                </c:pt>
                <c:pt idx="4854">
                  <c:v>0</c:v>
                </c:pt>
                <c:pt idx="4855">
                  <c:v>7.000000000000001E-4</c:v>
                </c:pt>
                <c:pt idx="4856">
                  <c:v>7.000000000000001E-4</c:v>
                </c:pt>
                <c:pt idx="4857">
                  <c:v>0</c:v>
                </c:pt>
                <c:pt idx="4858">
                  <c:v>7.000000000000001E-4</c:v>
                </c:pt>
                <c:pt idx="4859">
                  <c:v>7.000000000000001E-4</c:v>
                </c:pt>
                <c:pt idx="4860">
                  <c:v>0</c:v>
                </c:pt>
                <c:pt idx="4861">
                  <c:v>0</c:v>
                </c:pt>
                <c:pt idx="4862">
                  <c:v>7.000000000000001E-4</c:v>
                </c:pt>
                <c:pt idx="4863">
                  <c:v>0</c:v>
                </c:pt>
                <c:pt idx="4864">
                  <c:v>7.000000000000001E-4</c:v>
                </c:pt>
                <c:pt idx="4865">
                  <c:v>7.000000000000001E-4</c:v>
                </c:pt>
                <c:pt idx="4866">
                  <c:v>0</c:v>
                </c:pt>
                <c:pt idx="4867">
                  <c:v>7.000000000000001E-4</c:v>
                </c:pt>
                <c:pt idx="4868">
                  <c:v>7.000000000000001E-4</c:v>
                </c:pt>
                <c:pt idx="4869">
                  <c:v>0</c:v>
                </c:pt>
                <c:pt idx="4870">
                  <c:v>7.000000000000001E-4</c:v>
                </c:pt>
                <c:pt idx="4871">
                  <c:v>7.000000000000001E-4</c:v>
                </c:pt>
                <c:pt idx="4872">
                  <c:v>7.000000000000001E-4</c:v>
                </c:pt>
                <c:pt idx="4873">
                  <c:v>7.000000000000001E-4</c:v>
                </c:pt>
                <c:pt idx="4874">
                  <c:v>7.000000000000001E-4</c:v>
                </c:pt>
                <c:pt idx="4875">
                  <c:v>0</c:v>
                </c:pt>
                <c:pt idx="4876">
                  <c:v>7.000000000000001E-4</c:v>
                </c:pt>
                <c:pt idx="4877">
                  <c:v>7.000000000000001E-4</c:v>
                </c:pt>
                <c:pt idx="4878">
                  <c:v>0</c:v>
                </c:pt>
                <c:pt idx="4879">
                  <c:v>7.000000000000001E-4</c:v>
                </c:pt>
                <c:pt idx="4880">
                  <c:v>7.000000000000001E-4</c:v>
                </c:pt>
                <c:pt idx="4881">
                  <c:v>0</c:v>
                </c:pt>
                <c:pt idx="4882">
                  <c:v>7.000000000000001E-4</c:v>
                </c:pt>
                <c:pt idx="4883">
                  <c:v>7.000000000000001E-4</c:v>
                </c:pt>
                <c:pt idx="4884">
                  <c:v>0</c:v>
                </c:pt>
                <c:pt idx="4885">
                  <c:v>7.000000000000001E-4</c:v>
                </c:pt>
                <c:pt idx="4886">
                  <c:v>7.000000000000001E-4</c:v>
                </c:pt>
                <c:pt idx="4887">
                  <c:v>0</c:v>
                </c:pt>
                <c:pt idx="4888">
                  <c:v>7.000000000000001E-4</c:v>
                </c:pt>
                <c:pt idx="4889">
                  <c:v>7.000000000000001E-4</c:v>
                </c:pt>
                <c:pt idx="4890">
                  <c:v>0</c:v>
                </c:pt>
                <c:pt idx="4891">
                  <c:v>7.000000000000001E-4</c:v>
                </c:pt>
                <c:pt idx="4892">
                  <c:v>7.000000000000001E-4</c:v>
                </c:pt>
                <c:pt idx="4893">
                  <c:v>0</c:v>
                </c:pt>
                <c:pt idx="4894">
                  <c:v>7.000000000000001E-4</c:v>
                </c:pt>
                <c:pt idx="4895">
                  <c:v>7.000000000000001E-4</c:v>
                </c:pt>
                <c:pt idx="4896">
                  <c:v>0</c:v>
                </c:pt>
                <c:pt idx="4897">
                  <c:v>7.000000000000001E-4</c:v>
                </c:pt>
                <c:pt idx="4898">
                  <c:v>7.000000000000001E-4</c:v>
                </c:pt>
                <c:pt idx="4899">
                  <c:v>0</c:v>
                </c:pt>
                <c:pt idx="4900">
                  <c:v>7.000000000000001E-4</c:v>
                </c:pt>
                <c:pt idx="4901">
                  <c:v>7.000000000000001E-4</c:v>
                </c:pt>
                <c:pt idx="4902">
                  <c:v>0</c:v>
                </c:pt>
                <c:pt idx="4903">
                  <c:v>7.000000000000001E-4</c:v>
                </c:pt>
                <c:pt idx="4904">
                  <c:v>7.000000000000001E-4</c:v>
                </c:pt>
                <c:pt idx="4905">
                  <c:v>0</c:v>
                </c:pt>
                <c:pt idx="4906">
                  <c:v>7.000000000000001E-4</c:v>
                </c:pt>
                <c:pt idx="4907">
                  <c:v>7.000000000000001E-4</c:v>
                </c:pt>
                <c:pt idx="4908">
                  <c:v>0</c:v>
                </c:pt>
                <c:pt idx="4909">
                  <c:v>7.000000000000001E-4</c:v>
                </c:pt>
                <c:pt idx="4910">
                  <c:v>7.000000000000001E-4</c:v>
                </c:pt>
                <c:pt idx="4911">
                  <c:v>0</c:v>
                </c:pt>
                <c:pt idx="4912">
                  <c:v>6.0000000000000006E-4</c:v>
                </c:pt>
                <c:pt idx="4913">
                  <c:v>6.0000000000000006E-4</c:v>
                </c:pt>
                <c:pt idx="4914">
                  <c:v>0</c:v>
                </c:pt>
                <c:pt idx="4915">
                  <c:v>6.0000000000000006E-4</c:v>
                </c:pt>
                <c:pt idx="4916">
                  <c:v>6.0000000000000006E-4</c:v>
                </c:pt>
                <c:pt idx="4917">
                  <c:v>0</c:v>
                </c:pt>
                <c:pt idx="4918">
                  <c:v>6.0000000000000006E-4</c:v>
                </c:pt>
                <c:pt idx="4919">
                  <c:v>6.0000000000000006E-4</c:v>
                </c:pt>
                <c:pt idx="4920">
                  <c:v>0</c:v>
                </c:pt>
                <c:pt idx="4921">
                  <c:v>6.0000000000000006E-4</c:v>
                </c:pt>
                <c:pt idx="4922">
                  <c:v>6.0000000000000006E-4</c:v>
                </c:pt>
                <c:pt idx="4923">
                  <c:v>0</c:v>
                </c:pt>
                <c:pt idx="4924">
                  <c:v>6.0000000000000006E-4</c:v>
                </c:pt>
                <c:pt idx="4925">
                  <c:v>6.0000000000000006E-4</c:v>
                </c:pt>
                <c:pt idx="4926">
                  <c:v>0</c:v>
                </c:pt>
                <c:pt idx="4927">
                  <c:v>6.0000000000000006E-4</c:v>
                </c:pt>
                <c:pt idx="4928">
                  <c:v>6.0000000000000006E-4</c:v>
                </c:pt>
                <c:pt idx="4929">
                  <c:v>6.0000000000000006E-4</c:v>
                </c:pt>
                <c:pt idx="4930">
                  <c:v>0</c:v>
                </c:pt>
                <c:pt idx="4931">
                  <c:v>6.0000000000000006E-4</c:v>
                </c:pt>
                <c:pt idx="4932">
                  <c:v>6.0000000000000006E-4</c:v>
                </c:pt>
                <c:pt idx="4933">
                  <c:v>0</c:v>
                </c:pt>
                <c:pt idx="4934">
                  <c:v>6.0000000000000006E-4</c:v>
                </c:pt>
                <c:pt idx="4935">
                  <c:v>6.0000000000000006E-4</c:v>
                </c:pt>
                <c:pt idx="4936">
                  <c:v>0</c:v>
                </c:pt>
                <c:pt idx="4937">
                  <c:v>6.0000000000000006E-4</c:v>
                </c:pt>
                <c:pt idx="4938">
                  <c:v>6.0000000000000006E-4</c:v>
                </c:pt>
                <c:pt idx="4939">
                  <c:v>0</c:v>
                </c:pt>
                <c:pt idx="4940">
                  <c:v>6.0000000000000006E-4</c:v>
                </c:pt>
                <c:pt idx="4941">
                  <c:v>6.0000000000000006E-4</c:v>
                </c:pt>
                <c:pt idx="4942">
                  <c:v>0</c:v>
                </c:pt>
                <c:pt idx="4943">
                  <c:v>6.0000000000000006E-4</c:v>
                </c:pt>
                <c:pt idx="4944">
                  <c:v>6.0000000000000006E-4</c:v>
                </c:pt>
                <c:pt idx="4945">
                  <c:v>0</c:v>
                </c:pt>
                <c:pt idx="4946">
                  <c:v>6.0000000000000006E-4</c:v>
                </c:pt>
                <c:pt idx="4947">
                  <c:v>6.0000000000000006E-4</c:v>
                </c:pt>
                <c:pt idx="4948">
                  <c:v>0</c:v>
                </c:pt>
                <c:pt idx="4949">
                  <c:v>6.0000000000000006E-4</c:v>
                </c:pt>
                <c:pt idx="4950">
                  <c:v>6.0000000000000006E-4</c:v>
                </c:pt>
                <c:pt idx="4951">
                  <c:v>0</c:v>
                </c:pt>
                <c:pt idx="4952">
                  <c:v>6.0000000000000006E-4</c:v>
                </c:pt>
                <c:pt idx="4953">
                  <c:v>6.0000000000000006E-4</c:v>
                </c:pt>
                <c:pt idx="4954">
                  <c:v>0</c:v>
                </c:pt>
                <c:pt idx="4955">
                  <c:v>6.0000000000000006E-4</c:v>
                </c:pt>
                <c:pt idx="4956">
                  <c:v>6.0000000000000006E-4</c:v>
                </c:pt>
                <c:pt idx="4957">
                  <c:v>0</c:v>
                </c:pt>
                <c:pt idx="4958">
                  <c:v>6.0000000000000006E-4</c:v>
                </c:pt>
                <c:pt idx="4959">
                  <c:v>6.0000000000000006E-4</c:v>
                </c:pt>
                <c:pt idx="4960">
                  <c:v>0</c:v>
                </c:pt>
                <c:pt idx="4961">
                  <c:v>6.0000000000000006E-4</c:v>
                </c:pt>
                <c:pt idx="4962">
                  <c:v>6.0000000000000006E-4</c:v>
                </c:pt>
                <c:pt idx="4963">
                  <c:v>0</c:v>
                </c:pt>
                <c:pt idx="4964">
                  <c:v>6.0000000000000006E-4</c:v>
                </c:pt>
                <c:pt idx="4965">
                  <c:v>6.0000000000000006E-4</c:v>
                </c:pt>
                <c:pt idx="4966">
                  <c:v>0</c:v>
                </c:pt>
                <c:pt idx="4967">
                  <c:v>6.0000000000000006E-4</c:v>
                </c:pt>
                <c:pt idx="4968">
                  <c:v>6.0000000000000006E-4</c:v>
                </c:pt>
                <c:pt idx="4969">
                  <c:v>0</c:v>
                </c:pt>
                <c:pt idx="4970">
                  <c:v>6.0000000000000006E-4</c:v>
                </c:pt>
                <c:pt idx="4971">
                  <c:v>6.0000000000000006E-4</c:v>
                </c:pt>
                <c:pt idx="4972">
                  <c:v>0</c:v>
                </c:pt>
                <c:pt idx="4973">
                  <c:v>6.0000000000000006E-4</c:v>
                </c:pt>
                <c:pt idx="4974">
                  <c:v>6.0000000000000006E-4</c:v>
                </c:pt>
                <c:pt idx="4975">
                  <c:v>0</c:v>
                </c:pt>
                <c:pt idx="4976">
                  <c:v>6.0000000000000006E-4</c:v>
                </c:pt>
                <c:pt idx="4977">
                  <c:v>6.0000000000000006E-4</c:v>
                </c:pt>
                <c:pt idx="4978">
                  <c:v>0</c:v>
                </c:pt>
                <c:pt idx="4979">
                  <c:v>6.0000000000000006E-4</c:v>
                </c:pt>
                <c:pt idx="4980">
                  <c:v>6.0000000000000006E-4</c:v>
                </c:pt>
                <c:pt idx="4981">
                  <c:v>6.0000000000000006E-4</c:v>
                </c:pt>
                <c:pt idx="4982">
                  <c:v>0</c:v>
                </c:pt>
                <c:pt idx="4983">
                  <c:v>6.0000000000000006E-4</c:v>
                </c:pt>
                <c:pt idx="4984">
                  <c:v>6.0000000000000006E-4</c:v>
                </c:pt>
                <c:pt idx="4985">
                  <c:v>0</c:v>
                </c:pt>
                <c:pt idx="4986">
                  <c:v>6.0000000000000006E-4</c:v>
                </c:pt>
                <c:pt idx="4987">
                  <c:v>6.0000000000000006E-4</c:v>
                </c:pt>
                <c:pt idx="4988">
                  <c:v>0</c:v>
                </c:pt>
                <c:pt idx="4989">
                  <c:v>6.0000000000000006E-4</c:v>
                </c:pt>
                <c:pt idx="4990">
                  <c:v>6.0000000000000006E-4</c:v>
                </c:pt>
                <c:pt idx="4991">
                  <c:v>0</c:v>
                </c:pt>
                <c:pt idx="4992">
                  <c:v>7.000000000000001E-4</c:v>
                </c:pt>
                <c:pt idx="4993">
                  <c:v>7.000000000000001E-4</c:v>
                </c:pt>
                <c:pt idx="4994">
                  <c:v>0</c:v>
                </c:pt>
                <c:pt idx="4995">
                  <c:v>7.000000000000001E-4</c:v>
                </c:pt>
                <c:pt idx="4996">
                  <c:v>7.000000000000001E-4</c:v>
                </c:pt>
                <c:pt idx="4997">
                  <c:v>0</c:v>
                </c:pt>
                <c:pt idx="4998">
                  <c:v>7.000000000000001E-4</c:v>
                </c:pt>
                <c:pt idx="4999">
                  <c:v>7.000000000000001E-4</c:v>
                </c:pt>
                <c:pt idx="5000">
                  <c:v>0</c:v>
                </c:pt>
                <c:pt idx="5001">
                  <c:v>7.000000000000001E-4</c:v>
                </c:pt>
                <c:pt idx="5002">
                  <c:v>7.000000000000001E-4</c:v>
                </c:pt>
                <c:pt idx="5003">
                  <c:v>0</c:v>
                </c:pt>
                <c:pt idx="5004">
                  <c:v>7.000000000000001E-4</c:v>
                </c:pt>
                <c:pt idx="5005">
                  <c:v>7.000000000000001E-4</c:v>
                </c:pt>
                <c:pt idx="5006">
                  <c:v>0</c:v>
                </c:pt>
                <c:pt idx="5007">
                  <c:v>7.000000000000001E-4</c:v>
                </c:pt>
                <c:pt idx="5008">
                  <c:v>7.000000000000001E-4</c:v>
                </c:pt>
                <c:pt idx="5009">
                  <c:v>0</c:v>
                </c:pt>
                <c:pt idx="5010">
                  <c:v>7.000000000000001E-4</c:v>
                </c:pt>
                <c:pt idx="5011">
                  <c:v>7.000000000000001E-4</c:v>
                </c:pt>
                <c:pt idx="5012">
                  <c:v>0</c:v>
                </c:pt>
                <c:pt idx="5013">
                  <c:v>7.000000000000001E-4</c:v>
                </c:pt>
                <c:pt idx="5014">
                  <c:v>7.000000000000001E-4</c:v>
                </c:pt>
                <c:pt idx="5015">
                  <c:v>0</c:v>
                </c:pt>
                <c:pt idx="5016">
                  <c:v>7.000000000000001E-4</c:v>
                </c:pt>
                <c:pt idx="5017">
                  <c:v>7.000000000000001E-4</c:v>
                </c:pt>
                <c:pt idx="5018">
                  <c:v>0</c:v>
                </c:pt>
                <c:pt idx="5019">
                  <c:v>7.000000000000001E-4</c:v>
                </c:pt>
                <c:pt idx="5020">
                  <c:v>7.000000000000001E-4</c:v>
                </c:pt>
                <c:pt idx="5021">
                  <c:v>0</c:v>
                </c:pt>
                <c:pt idx="5022">
                  <c:v>7.000000000000001E-4</c:v>
                </c:pt>
                <c:pt idx="5023">
                  <c:v>7.000000000000001E-4</c:v>
                </c:pt>
                <c:pt idx="5024">
                  <c:v>0</c:v>
                </c:pt>
                <c:pt idx="5025">
                  <c:v>8.0000000000000004E-4</c:v>
                </c:pt>
                <c:pt idx="5026">
                  <c:v>8.0000000000000004E-4</c:v>
                </c:pt>
                <c:pt idx="5027">
                  <c:v>0</c:v>
                </c:pt>
                <c:pt idx="5028">
                  <c:v>8.0000000000000004E-4</c:v>
                </c:pt>
                <c:pt idx="5029">
                  <c:v>8.0000000000000004E-4</c:v>
                </c:pt>
                <c:pt idx="5030">
                  <c:v>0</c:v>
                </c:pt>
                <c:pt idx="5031">
                  <c:v>8.0000000000000004E-4</c:v>
                </c:pt>
                <c:pt idx="5032">
                  <c:v>0</c:v>
                </c:pt>
                <c:pt idx="5033">
                  <c:v>0</c:v>
                </c:pt>
                <c:pt idx="5034">
                  <c:v>8.0000000000000004E-4</c:v>
                </c:pt>
                <c:pt idx="5035">
                  <c:v>0</c:v>
                </c:pt>
                <c:pt idx="5036">
                  <c:v>0</c:v>
                </c:pt>
                <c:pt idx="5037">
                  <c:v>8.0000000000000004E-4</c:v>
                </c:pt>
                <c:pt idx="5038">
                  <c:v>8.0000000000000004E-4</c:v>
                </c:pt>
                <c:pt idx="5039">
                  <c:v>0</c:v>
                </c:pt>
                <c:pt idx="5040">
                  <c:v>7.000000000000001E-4</c:v>
                </c:pt>
                <c:pt idx="5041">
                  <c:v>0</c:v>
                </c:pt>
                <c:pt idx="5042">
                  <c:v>0</c:v>
                </c:pt>
                <c:pt idx="5043">
                  <c:v>7.000000000000001E-4</c:v>
                </c:pt>
                <c:pt idx="5044">
                  <c:v>7.000000000000001E-4</c:v>
                </c:pt>
                <c:pt idx="5045">
                  <c:v>0</c:v>
                </c:pt>
                <c:pt idx="5046">
                  <c:v>7.000000000000001E-4</c:v>
                </c:pt>
                <c:pt idx="5047">
                  <c:v>7.000000000000001E-4</c:v>
                </c:pt>
                <c:pt idx="5048">
                  <c:v>0</c:v>
                </c:pt>
                <c:pt idx="5049">
                  <c:v>8.0000000000000004E-4</c:v>
                </c:pt>
                <c:pt idx="5050">
                  <c:v>8.0000000000000004E-4</c:v>
                </c:pt>
                <c:pt idx="5051">
                  <c:v>0</c:v>
                </c:pt>
                <c:pt idx="5052">
                  <c:v>8.0000000000000004E-4</c:v>
                </c:pt>
                <c:pt idx="5053">
                  <c:v>0</c:v>
                </c:pt>
                <c:pt idx="5054">
                  <c:v>0</c:v>
                </c:pt>
                <c:pt idx="5055">
                  <c:v>7.000000000000001E-4</c:v>
                </c:pt>
                <c:pt idx="5056">
                  <c:v>7.000000000000001E-4</c:v>
                </c:pt>
                <c:pt idx="5057">
                  <c:v>0</c:v>
                </c:pt>
                <c:pt idx="5058">
                  <c:v>7.000000000000001E-4</c:v>
                </c:pt>
                <c:pt idx="5059">
                  <c:v>7.000000000000001E-4</c:v>
                </c:pt>
                <c:pt idx="5060">
                  <c:v>0</c:v>
                </c:pt>
                <c:pt idx="5061">
                  <c:v>8.0000000000000004E-4</c:v>
                </c:pt>
                <c:pt idx="5062">
                  <c:v>8.0000000000000004E-4</c:v>
                </c:pt>
                <c:pt idx="5063">
                  <c:v>0</c:v>
                </c:pt>
                <c:pt idx="5064">
                  <c:v>8.0000000000000004E-4</c:v>
                </c:pt>
                <c:pt idx="5065">
                  <c:v>8.0000000000000004E-4</c:v>
                </c:pt>
                <c:pt idx="5066">
                  <c:v>0</c:v>
                </c:pt>
                <c:pt idx="5067">
                  <c:v>8.0000000000000004E-4</c:v>
                </c:pt>
                <c:pt idx="5068">
                  <c:v>8.0000000000000004E-4</c:v>
                </c:pt>
                <c:pt idx="5069">
                  <c:v>0</c:v>
                </c:pt>
                <c:pt idx="5070">
                  <c:v>8.0000000000000004E-4</c:v>
                </c:pt>
                <c:pt idx="5071">
                  <c:v>8.0000000000000004E-4</c:v>
                </c:pt>
                <c:pt idx="5072">
                  <c:v>0</c:v>
                </c:pt>
                <c:pt idx="5073">
                  <c:v>7.000000000000001E-4</c:v>
                </c:pt>
                <c:pt idx="5074">
                  <c:v>7.000000000000001E-4</c:v>
                </c:pt>
                <c:pt idx="5075">
                  <c:v>0</c:v>
                </c:pt>
                <c:pt idx="5076">
                  <c:v>7.000000000000001E-4</c:v>
                </c:pt>
                <c:pt idx="5077">
                  <c:v>7.000000000000001E-4</c:v>
                </c:pt>
                <c:pt idx="5078">
                  <c:v>0</c:v>
                </c:pt>
                <c:pt idx="5079">
                  <c:v>7.000000000000001E-4</c:v>
                </c:pt>
                <c:pt idx="5080">
                  <c:v>7.000000000000001E-4</c:v>
                </c:pt>
                <c:pt idx="5081">
                  <c:v>0</c:v>
                </c:pt>
                <c:pt idx="5082">
                  <c:v>7.000000000000001E-4</c:v>
                </c:pt>
                <c:pt idx="5083">
                  <c:v>7.000000000000001E-4</c:v>
                </c:pt>
                <c:pt idx="5084">
                  <c:v>0</c:v>
                </c:pt>
                <c:pt idx="5085">
                  <c:v>7.000000000000001E-4</c:v>
                </c:pt>
                <c:pt idx="5086">
                  <c:v>7.000000000000001E-4</c:v>
                </c:pt>
                <c:pt idx="5087">
                  <c:v>0</c:v>
                </c:pt>
                <c:pt idx="5088">
                  <c:v>7.000000000000001E-4</c:v>
                </c:pt>
                <c:pt idx="5089">
                  <c:v>7.000000000000001E-4</c:v>
                </c:pt>
                <c:pt idx="5090">
                  <c:v>0</c:v>
                </c:pt>
                <c:pt idx="5091">
                  <c:v>7.000000000000001E-4</c:v>
                </c:pt>
                <c:pt idx="5092">
                  <c:v>7.000000000000001E-4</c:v>
                </c:pt>
                <c:pt idx="5093">
                  <c:v>0</c:v>
                </c:pt>
                <c:pt idx="5094">
                  <c:v>7.000000000000001E-4</c:v>
                </c:pt>
                <c:pt idx="5095">
                  <c:v>7.000000000000001E-4</c:v>
                </c:pt>
                <c:pt idx="5096">
                  <c:v>0</c:v>
                </c:pt>
                <c:pt idx="5097">
                  <c:v>7.000000000000001E-4</c:v>
                </c:pt>
                <c:pt idx="5098">
                  <c:v>7.000000000000001E-4</c:v>
                </c:pt>
                <c:pt idx="5099">
                  <c:v>7.000000000000001E-4</c:v>
                </c:pt>
                <c:pt idx="5100">
                  <c:v>0</c:v>
                </c:pt>
                <c:pt idx="5101">
                  <c:v>7.000000000000001E-4</c:v>
                </c:pt>
                <c:pt idx="5102">
                  <c:v>7.000000000000001E-4</c:v>
                </c:pt>
                <c:pt idx="5103">
                  <c:v>0</c:v>
                </c:pt>
                <c:pt idx="5104">
                  <c:v>7.000000000000001E-4</c:v>
                </c:pt>
                <c:pt idx="5105">
                  <c:v>7.000000000000001E-4</c:v>
                </c:pt>
                <c:pt idx="5106">
                  <c:v>0</c:v>
                </c:pt>
                <c:pt idx="5107">
                  <c:v>7.000000000000001E-4</c:v>
                </c:pt>
                <c:pt idx="5108">
                  <c:v>7.000000000000001E-4</c:v>
                </c:pt>
                <c:pt idx="5109">
                  <c:v>0</c:v>
                </c:pt>
                <c:pt idx="5110">
                  <c:v>7.000000000000001E-4</c:v>
                </c:pt>
                <c:pt idx="5111">
                  <c:v>7.000000000000001E-4</c:v>
                </c:pt>
                <c:pt idx="5112">
                  <c:v>0</c:v>
                </c:pt>
                <c:pt idx="5113">
                  <c:v>7.000000000000001E-4</c:v>
                </c:pt>
                <c:pt idx="5114">
                  <c:v>7.000000000000001E-4</c:v>
                </c:pt>
                <c:pt idx="5115">
                  <c:v>0</c:v>
                </c:pt>
                <c:pt idx="5116">
                  <c:v>7.000000000000001E-4</c:v>
                </c:pt>
                <c:pt idx="5117">
                  <c:v>7.000000000000001E-4</c:v>
                </c:pt>
                <c:pt idx="5118">
                  <c:v>7.000000000000001E-4</c:v>
                </c:pt>
                <c:pt idx="5119">
                  <c:v>0</c:v>
                </c:pt>
                <c:pt idx="5120">
                  <c:v>7.000000000000001E-4</c:v>
                </c:pt>
                <c:pt idx="5121">
                  <c:v>7.000000000000001E-4</c:v>
                </c:pt>
                <c:pt idx="5122">
                  <c:v>0</c:v>
                </c:pt>
                <c:pt idx="5123">
                  <c:v>7.000000000000001E-4</c:v>
                </c:pt>
                <c:pt idx="5124">
                  <c:v>7.000000000000001E-4</c:v>
                </c:pt>
                <c:pt idx="5125">
                  <c:v>0</c:v>
                </c:pt>
                <c:pt idx="5126">
                  <c:v>7.000000000000001E-4</c:v>
                </c:pt>
                <c:pt idx="5127">
                  <c:v>7.000000000000001E-4</c:v>
                </c:pt>
                <c:pt idx="5128">
                  <c:v>0</c:v>
                </c:pt>
                <c:pt idx="5129">
                  <c:v>7.000000000000001E-4</c:v>
                </c:pt>
                <c:pt idx="5130">
                  <c:v>7.000000000000001E-4</c:v>
                </c:pt>
                <c:pt idx="5131">
                  <c:v>0</c:v>
                </c:pt>
                <c:pt idx="5132">
                  <c:v>7.000000000000001E-4</c:v>
                </c:pt>
                <c:pt idx="5133">
                  <c:v>7.000000000000001E-4</c:v>
                </c:pt>
                <c:pt idx="5134">
                  <c:v>7.000000000000001E-4</c:v>
                </c:pt>
                <c:pt idx="5135">
                  <c:v>7.000000000000001E-4</c:v>
                </c:pt>
                <c:pt idx="5136">
                  <c:v>7.000000000000001E-4</c:v>
                </c:pt>
                <c:pt idx="5137">
                  <c:v>7.000000000000001E-4</c:v>
                </c:pt>
                <c:pt idx="5138">
                  <c:v>0</c:v>
                </c:pt>
                <c:pt idx="5139">
                  <c:v>7.000000000000001E-4</c:v>
                </c:pt>
                <c:pt idx="5140">
                  <c:v>7.000000000000001E-4</c:v>
                </c:pt>
                <c:pt idx="5141">
                  <c:v>0</c:v>
                </c:pt>
                <c:pt idx="5142">
                  <c:v>7.000000000000001E-4</c:v>
                </c:pt>
                <c:pt idx="5143">
                  <c:v>7.000000000000001E-4</c:v>
                </c:pt>
                <c:pt idx="5144">
                  <c:v>0</c:v>
                </c:pt>
                <c:pt idx="5145">
                  <c:v>7.000000000000001E-4</c:v>
                </c:pt>
                <c:pt idx="5146">
                  <c:v>7.000000000000001E-4</c:v>
                </c:pt>
                <c:pt idx="5147">
                  <c:v>0</c:v>
                </c:pt>
                <c:pt idx="5148">
                  <c:v>7.000000000000001E-4</c:v>
                </c:pt>
                <c:pt idx="5149">
                  <c:v>7.000000000000001E-4</c:v>
                </c:pt>
                <c:pt idx="5150">
                  <c:v>0</c:v>
                </c:pt>
                <c:pt idx="5151">
                  <c:v>7.000000000000001E-4</c:v>
                </c:pt>
                <c:pt idx="5152">
                  <c:v>7.000000000000001E-4</c:v>
                </c:pt>
                <c:pt idx="5153">
                  <c:v>0</c:v>
                </c:pt>
                <c:pt idx="5154">
                  <c:v>7.000000000000001E-4</c:v>
                </c:pt>
                <c:pt idx="5155">
                  <c:v>7.000000000000001E-4</c:v>
                </c:pt>
                <c:pt idx="5156">
                  <c:v>0</c:v>
                </c:pt>
                <c:pt idx="5157">
                  <c:v>7.000000000000001E-4</c:v>
                </c:pt>
                <c:pt idx="5158">
                  <c:v>7.000000000000001E-4</c:v>
                </c:pt>
                <c:pt idx="5159">
                  <c:v>0</c:v>
                </c:pt>
                <c:pt idx="5160">
                  <c:v>7.000000000000001E-4</c:v>
                </c:pt>
                <c:pt idx="5161">
                  <c:v>7.000000000000001E-4</c:v>
                </c:pt>
                <c:pt idx="5162">
                  <c:v>0</c:v>
                </c:pt>
                <c:pt idx="5163">
                  <c:v>7.000000000000001E-4</c:v>
                </c:pt>
                <c:pt idx="5164">
                  <c:v>7.000000000000001E-4</c:v>
                </c:pt>
                <c:pt idx="5165">
                  <c:v>7.000000000000001E-4</c:v>
                </c:pt>
                <c:pt idx="5166">
                  <c:v>7.000000000000001E-4</c:v>
                </c:pt>
                <c:pt idx="5167">
                  <c:v>7.000000000000001E-4</c:v>
                </c:pt>
                <c:pt idx="5168">
                  <c:v>7.000000000000001E-4</c:v>
                </c:pt>
                <c:pt idx="5169">
                  <c:v>0</c:v>
                </c:pt>
                <c:pt idx="5170">
                  <c:v>7.000000000000001E-4</c:v>
                </c:pt>
                <c:pt idx="5171">
                  <c:v>7.000000000000001E-4</c:v>
                </c:pt>
                <c:pt idx="5172">
                  <c:v>0</c:v>
                </c:pt>
                <c:pt idx="5173">
                  <c:v>7.000000000000001E-4</c:v>
                </c:pt>
                <c:pt idx="5174">
                  <c:v>7.000000000000001E-4</c:v>
                </c:pt>
                <c:pt idx="5175">
                  <c:v>7.000000000000001E-4</c:v>
                </c:pt>
                <c:pt idx="5176">
                  <c:v>7.000000000000001E-4</c:v>
                </c:pt>
                <c:pt idx="5177">
                  <c:v>7.000000000000001E-4</c:v>
                </c:pt>
                <c:pt idx="5178">
                  <c:v>7.000000000000001E-4</c:v>
                </c:pt>
                <c:pt idx="5179">
                  <c:v>0</c:v>
                </c:pt>
                <c:pt idx="5180">
                  <c:v>7.000000000000001E-4</c:v>
                </c:pt>
                <c:pt idx="5181">
                  <c:v>7.000000000000001E-4</c:v>
                </c:pt>
                <c:pt idx="5182">
                  <c:v>0</c:v>
                </c:pt>
                <c:pt idx="5183">
                  <c:v>7.000000000000001E-4</c:v>
                </c:pt>
                <c:pt idx="5184">
                  <c:v>7.000000000000001E-4</c:v>
                </c:pt>
                <c:pt idx="5185">
                  <c:v>0</c:v>
                </c:pt>
                <c:pt idx="5186">
                  <c:v>7.000000000000001E-4</c:v>
                </c:pt>
                <c:pt idx="5187">
                  <c:v>7.000000000000001E-4</c:v>
                </c:pt>
                <c:pt idx="5188">
                  <c:v>0</c:v>
                </c:pt>
                <c:pt idx="5189">
                  <c:v>7.000000000000001E-4</c:v>
                </c:pt>
                <c:pt idx="5190">
                  <c:v>7.000000000000001E-4</c:v>
                </c:pt>
                <c:pt idx="5191">
                  <c:v>7.000000000000001E-4</c:v>
                </c:pt>
                <c:pt idx="5192">
                  <c:v>7.000000000000001E-4</c:v>
                </c:pt>
                <c:pt idx="5193">
                  <c:v>0</c:v>
                </c:pt>
                <c:pt idx="5194">
                  <c:v>7.000000000000001E-4</c:v>
                </c:pt>
                <c:pt idx="5195">
                  <c:v>0</c:v>
                </c:pt>
                <c:pt idx="5196">
                  <c:v>7.000000000000001E-4</c:v>
                </c:pt>
                <c:pt idx="5197">
                  <c:v>7.000000000000001E-4</c:v>
                </c:pt>
                <c:pt idx="5198">
                  <c:v>0</c:v>
                </c:pt>
                <c:pt idx="5199">
                  <c:v>7.000000000000001E-4</c:v>
                </c:pt>
                <c:pt idx="5200">
                  <c:v>7.000000000000001E-4</c:v>
                </c:pt>
                <c:pt idx="5201">
                  <c:v>0</c:v>
                </c:pt>
                <c:pt idx="5202">
                  <c:v>7.000000000000001E-4</c:v>
                </c:pt>
                <c:pt idx="5203">
                  <c:v>7.000000000000001E-4</c:v>
                </c:pt>
                <c:pt idx="5204">
                  <c:v>0</c:v>
                </c:pt>
                <c:pt idx="5205">
                  <c:v>7.000000000000001E-4</c:v>
                </c:pt>
                <c:pt idx="5206">
                  <c:v>7.000000000000001E-4</c:v>
                </c:pt>
                <c:pt idx="5207">
                  <c:v>0</c:v>
                </c:pt>
                <c:pt idx="5208">
                  <c:v>7.000000000000001E-4</c:v>
                </c:pt>
                <c:pt idx="5209">
                  <c:v>7.000000000000001E-4</c:v>
                </c:pt>
                <c:pt idx="5210">
                  <c:v>0</c:v>
                </c:pt>
                <c:pt idx="5211">
                  <c:v>7.000000000000001E-4</c:v>
                </c:pt>
                <c:pt idx="5212">
                  <c:v>7.000000000000001E-4</c:v>
                </c:pt>
                <c:pt idx="5213">
                  <c:v>0</c:v>
                </c:pt>
                <c:pt idx="5214">
                  <c:v>7.000000000000001E-4</c:v>
                </c:pt>
                <c:pt idx="5215">
                  <c:v>7.000000000000001E-4</c:v>
                </c:pt>
                <c:pt idx="5216">
                  <c:v>0</c:v>
                </c:pt>
                <c:pt idx="5217">
                  <c:v>7.000000000000001E-4</c:v>
                </c:pt>
                <c:pt idx="5218">
                  <c:v>7.000000000000001E-4</c:v>
                </c:pt>
                <c:pt idx="5219">
                  <c:v>0</c:v>
                </c:pt>
                <c:pt idx="5220">
                  <c:v>7.000000000000001E-4</c:v>
                </c:pt>
                <c:pt idx="5221">
                  <c:v>7.000000000000001E-4</c:v>
                </c:pt>
                <c:pt idx="5222">
                  <c:v>6.0000000000000006E-4</c:v>
                </c:pt>
                <c:pt idx="5223">
                  <c:v>6.0000000000000006E-4</c:v>
                </c:pt>
                <c:pt idx="5224">
                  <c:v>6.0000000000000006E-4</c:v>
                </c:pt>
                <c:pt idx="5225">
                  <c:v>0</c:v>
                </c:pt>
                <c:pt idx="5226">
                  <c:v>6.0000000000000006E-4</c:v>
                </c:pt>
                <c:pt idx="5227">
                  <c:v>6.0000000000000006E-4</c:v>
                </c:pt>
                <c:pt idx="5228">
                  <c:v>6.0000000000000006E-4</c:v>
                </c:pt>
                <c:pt idx="5229">
                  <c:v>0</c:v>
                </c:pt>
                <c:pt idx="5230">
                  <c:v>6.0000000000000006E-4</c:v>
                </c:pt>
                <c:pt idx="5231">
                  <c:v>6.0000000000000006E-4</c:v>
                </c:pt>
                <c:pt idx="5232">
                  <c:v>0</c:v>
                </c:pt>
                <c:pt idx="5233">
                  <c:v>6.0000000000000006E-4</c:v>
                </c:pt>
                <c:pt idx="5234">
                  <c:v>6.0000000000000006E-4</c:v>
                </c:pt>
                <c:pt idx="5235">
                  <c:v>0</c:v>
                </c:pt>
                <c:pt idx="5236">
                  <c:v>6.0000000000000006E-4</c:v>
                </c:pt>
                <c:pt idx="5237">
                  <c:v>6.0000000000000006E-4</c:v>
                </c:pt>
                <c:pt idx="5238">
                  <c:v>0</c:v>
                </c:pt>
                <c:pt idx="5239">
                  <c:v>6.0000000000000006E-4</c:v>
                </c:pt>
                <c:pt idx="5240">
                  <c:v>0</c:v>
                </c:pt>
                <c:pt idx="5241">
                  <c:v>0</c:v>
                </c:pt>
                <c:pt idx="5242">
                  <c:v>6.0000000000000006E-4</c:v>
                </c:pt>
                <c:pt idx="5243">
                  <c:v>0</c:v>
                </c:pt>
                <c:pt idx="5244">
                  <c:v>6.0000000000000006E-4</c:v>
                </c:pt>
                <c:pt idx="5245">
                  <c:v>0</c:v>
                </c:pt>
                <c:pt idx="5246">
                  <c:v>0</c:v>
                </c:pt>
                <c:pt idx="5247">
                  <c:v>6.0000000000000006E-4</c:v>
                </c:pt>
                <c:pt idx="5248">
                  <c:v>0</c:v>
                </c:pt>
                <c:pt idx="5249">
                  <c:v>6.0000000000000006E-4</c:v>
                </c:pt>
                <c:pt idx="5250">
                  <c:v>6.0000000000000006E-4</c:v>
                </c:pt>
                <c:pt idx="5251">
                  <c:v>0</c:v>
                </c:pt>
                <c:pt idx="5252">
                  <c:v>6.0000000000000006E-4</c:v>
                </c:pt>
                <c:pt idx="5253">
                  <c:v>6.0000000000000006E-4</c:v>
                </c:pt>
                <c:pt idx="5254">
                  <c:v>0</c:v>
                </c:pt>
                <c:pt idx="5255">
                  <c:v>7.000000000000001E-4</c:v>
                </c:pt>
                <c:pt idx="5256">
                  <c:v>7.000000000000001E-4</c:v>
                </c:pt>
                <c:pt idx="5257">
                  <c:v>7.000000000000001E-4</c:v>
                </c:pt>
                <c:pt idx="5258">
                  <c:v>0</c:v>
                </c:pt>
                <c:pt idx="5259">
                  <c:v>7.000000000000001E-4</c:v>
                </c:pt>
                <c:pt idx="5260">
                  <c:v>7.000000000000001E-4</c:v>
                </c:pt>
                <c:pt idx="5261">
                  <c:v>0</c:v>
                </c:pt>
                <c:pt idx="5262">
                  <c:v>7.000000000000001E-4</c:v>
                </c:pt>
                <c:pt idx="5263">
                  <c:v>7.000000000000001E-4</c:v>
                </c:pt>
                <c:pt idx="5264">
                  <c:v>0</c:v>
                </c:pt>
                <c:pt idx="5265">
                  <c:v>7.000000000000001E-4</c:v>
                </c:pt>
                <c:pt idx="5266">
                  <c:v>7.000000000000001E-4</c:v>
                </c:pt>
                <c:pt idx="5267">
                  <c:v>7.000000000000001E-4</c:v>
                </c:pt>
                <c:pt idx="5268">
                  <c:v>0</c:v>
                </c:pt>
                <c:pt idx="5269">
                  <c:v>7.000000000000001E-4</c:v>
                </c:pt>
                <c:pt idx="5270">
                  <c:v>7.000000000000001E-4</c:v>
                </c:pt>
                <c:pt idx="5271">
                  <c:v>0</c:v>
                </c:pt>
                <c:pt idx="5272">
                  <c:v>7.000000000000001E-4</c:v>
                </c:pt>
                <c:pt idx="5273">
                  <c:v>7.000000000000001E-4</c:v>
                </c:pt>
                <c:pt idx="5274">
                  <c:v>0</c:v>
                </c:pt>
                <c:pt idx="5275">
                  <c:v>7.000000000000001E-4</c:v>
                </c:pt>
                <c:pt idx="5276">
                  <c:v>7.000000000000001E-4</c:v>
                </c:pt>
                <c:pt idx="5277">
                  <c:v>0</c:v>
                </c:pt>
                <c:pt idx="5278">
                  <c:v>0</c:v>
                </c:pt>
                <c:pt idx="5279">
                  <c:v>7.000000000000001E-4</c:v>
                </c:pt>
                <c:pt idx="5280">
                  <c:v>7.000000000000001E-4</c:v>
                </c:pt>
                <c:pt idx="5281">
                  <c:v>0</c:v>
                </c:pt>
                <c:pt idx="5282">
                  <c:v>7.000000000000001E-4</c:v>
                </c:pt>
                <c:pt idx="5283">
                  <c:v>7.000000000000001E-4</c:v>
                </c:pt>
                <c:pt idx="5284">
                  <c:v>0</c:v>
                </c:pt>
                <c:pt idx="5285">
                  <c:v>7.000000000000001E-4</c:v>
                </c:pt>
                <c:pt idx="5286">
                  <c:v>7.000000000000001E-4</c:v>
                </c:pt>
                <c:pt idx="5287">
                  <c:v>0</c:v>
                </c:pt>
                <c:pt idx="5288">
                  <c:v>7.000000000000001E-4</c:v>
                </c:pt>
                <c:pt idx="5289">
                  <c:v>7.000000000000001E-4</c:v>
                </c:pt>
                <c:pt idx="5290">
                  <c:v>0</c:v>
                </c:pt>
                <c:pt idx="5291">
                  <c:v>7.000000000000001E-4</c:v>
                </c:pt>
                <c:pt idx="5292">
                  <c:v>7.000000000000001E-4</c:v>
                </c:pt>
                <c:pt idx="5293">
                  <c:v>0</c:v>
                </c:pt>
                <c:pt idx="5294">
                  <c:v>7.000000000000001E-4</c:v>
                </c:pt>
                <c:pt idx="5295">
                  <c:v>7.000000000000001E-4</c:v>
                </c:pt>
                <c:pt idx="5296">
                  <c:v>7.000000000000001E-4</c:v>
                </c:pt>
                <c:pt idx="5297">
                  <c:v>0</c:v>
                </c:pt>
                <c:pt idx="5298">
                  <c:v>7.000000000000001E-4</c:v>
                </c:pt>
                <c:pt idx="5299">
                  <c:v>7.000000000000001E-4</c:v>
                </c:pt>
                <c:pt idx="5300">
                  <c:v>0</c:v>
                </c:pt>
                <c:pt idx="5301">
                  <c:v>7.000000000000001E-4</c:v>
                </c:pt>
                <c:pt idx="5302">
                  <c:v>7.000000000000001E-4</c:v>
                </c:pt>
                <c:pt idx="5303">
                  <c:v>7.000000000000001E-4</c:v>
                </c:pt>
                <c:pt idx="5304">
                  <c:v>0</c:v>
                </c:pt>
                <c:pt idx="5305">
                  <c:v>6.0000000000000006E-4</c:v>
                </c:pt>
                <c:pt idx="5306">
                  <c:v>6.0000000000000006E-4</c:v>
                </c:pt>
                <c:pt idx="5307">
                  <c:v>0</c:v>
                </c:pt>
                <c:pt idx="5308">
                  <c:v>6.0000000000000006E-4</c:v>
                </c:pt>
                <c:pt idx="5309">
                  <c:v>6.0000000000000006E-4</c:v>
                </c:pt>
                <c:pt idx="5310">
                  <c:v>0</c:v>
                </c:pt>
                <c:pt idx="5311">
                  <c:v>0</c:v>
                </c:pt>
                <c:pt idx="5312">
                  <c:v>7.000000000000001E-4</c:v>
                </c:pt>
                <c:pt idx="5313">
                  <c:v>7.000000000000001E-4</c:v>
                </c:pt>
                <c:pt idx="5314">
                  <c:v>0</c:v>
                </c:pt>
                <c:pt idx="5315">
                  <c:v>7.000000000000001E-4</c:v>
                </c:pt>
                <c:pt idx="5316">
                  <c:v>7.000000000000001E-4</c:v>
                </c:pt>
                <c:pt idx="5317">
                  <c:v>0</c:v>
                </c:pt>
                <c:pt idx="5318">
                  <c:v>7.000000000000001E-4</c:v>
                </c:pt>
                <c:pt idx="5319">
                  <c:v>7.000000000000001E-4</c:v>
                </c:pt>
                <c:pt idx="5320">
                  <c:v>7.000000000000001E-4</c:v>
                </c:pt>
                <c:pt idx="5321">
                  <c:v>0</c:v>
                </c:pt>
                <c:pt idx="5322">
                  <c:v>7.000000000000001E-4</c:v>
                </c:pt>
                <c:pt idx="5323">
                  <c:v>7.000000000000001E-4</c:v>
                </c:pt>
                <c:pt idx="5324">
                  <c:v>0</c:v>
                </c:pt>
                <c:pt idx="5325">
                  <c:v>7.000000000000001E-4</c:v>
                </c:pt>
                <c:pt idx="5326">
                  <c:v>7.000000000000001E-4</c:v>
                </c:pt>
                <c:pt idx="5327">
                  <c:v>0</c:v>
                </c:pt>
                <c:pt idx="5328">
                  <c:v>7.000000000000001E-4</c:v>
                </c:pt>
                <c:pt idx="5329">
                  <c:v>7.000000000000001E-4</c:v>
                </c:pt>
                <c:pt idx="5330">
                  <c:v>7.000000000000001E-4</c:v>
                </c:pt>
                <c:pt idx="5331">
                  <c:v>0</c:v>
                </c:pt>
                <c:pt idx="5332">
                  <c:v>7.000000000000001E-4</c:v>
                </c:pt>
                <c:pt idx="5333">
                  <c:v>7.000000000000001E-4</c:v>
                </c:pt>
                <c:pt idx="5334">
                  <c:v>0</c:v>
                </c:pt>
                <c:pt idx="5335">
                  <c:v>7.000000000000001E-4</c:v>
                </c:pt>
                <c:pt idx="5336">
                  <c:v>7.000000000000001E-4</c:v>
                </c:pt>
                <c:pt idx="5337">
                  <c:v>0</c:v>
                </c:pt>
                <c:pt idx="5338">
                  <c:v>7.000000000000001E-4</c:v>
                </c:pt>
                <c:pt idx="5339">
                  <c:v>7.000000000000001E-4</c:v>
                </c:pt>
                <c:pt idx="5340">
                  <c:v>7.000000000000001E-4</c:v>
                </c:pt>
                <c:pt idx="5341">
                  <c:v>0</c:v>
                </c:pt>
                <c:pt idx="5342">
                  <c:v>7.000000000000001E-4</c:v>
                </c:pt>
                <c:pt idx="5343">
                  <c:v>7.000000000000001E-4</c:v>
                </c:pt>
                <c:pt idx="5344">
                  <c:v>0</c:v>
                </c:pt>
                <c:pt idx="5345">
                  <c:v>7.000000000000001E-4</c:v>
                </c:pt>
                <c:pt idx="5346">
                  <c:v>7.000000000000001E-4</c:v>
                </c:pt>
                <c:pt idx="5347">
                  <c:v>7.000000000000001E-4</c:v>
                </c:pt>
                <c:pt idx="5348">
                  <c:v>7.000000000000001E-4</c:v>
                </c:pt>
                <c:pt idx="5349">
                  <c:v>7.000000000000001E-4</c:v>
                </c:pt>
                <c:pt idx="5350">
                  <c:v>7.000000000000001E-4</c:v>
                </c:pt>
                <c:pt idx="5351">
                  <c:v>0</c:v>
                </c:pt>
                <c:pt idx="5352">
                  <c:v>7.000000000000001E-4</c:v>
                </c:pt>
                <c:pt idx="5353">
                  <c:v>7.000000000000001E-4</c:v>
                </c:pt>
                <c:pt idx="5354">
                  <c:v>0</c:v>
                </c:pt>
                <c:pt idx="5355">
                  <c:v>7.000000000000001E-4</c:v>
                </c:pt>
                <c:pt idx="5356">
                  <c:v>7.000000000000001E-4</c:v>
                </c:pt>
                <c:pt idx="5357">
                  <c:v>0</c:v>
                </c:pt>
                <c:pt idx="5358">
                  <c:v>7.000000000000001E-4</c:v>
                </c:pt>
                <c:pt idx="5359">
                  <c:v>7.000000000000001E-4</c:v>
                </c:pt>
                <c:pt idx="5360">
                  <c:v>7.000000000000001E-4</c:v>
                </c:pt>
                <c:pt idx="5361">
                  <c:v>0</c:v>
                </c:pt>
                <c:pt idx="5362">
                  <c:v>7.000000000000001E-4</c:v>
                </c:pt>
                <c:pt idx="5363">
                  <c:v>7.000000000000001E-4</c:v>
                </c:pt>
                <c:pt idx="5364">
                  <c:v>0</c:v>
                </c:pt>
                <c:pt idx="5365">
                  <c:v>7.000000000000001E-4</c:v>
                </c:pt>
                <c:pt idx="5366">
                  <c:v>7.000000000000001E-4</c:v>
                </c:pt>
                <c:pt idx="5367">
                  <c:v>0</c:v>
                </c:pt>
                <c:pt idx="5368">
                  <c:v>7.000000000000001E-4</c:v>
                </c:pt>
                <c:pt idx="5369">
                  <c:v>7.000000000000001E-4</c:v>
                </c:pt>
                <c:pt idx="5370">
                  <c:v>0</c:v>
                </c:pt>
                <c:pt idx="5371">
                  <c:v>7.000000000000001E-4</c:v>
                </c:pt>
                <c:pt idx="5372">
                  <c:v>7.000000000000001E-4</c:v>
                </c:pt>
                <c:pt idx="5373">
                  <c:v>7.000000000000001E-4</c:v>
                </c:pt>
                <c:pt idx="5374">
                  <c:v>0</c:v>
                </c:pt>
                <c:pt idx="5375">
                  <c:v>7.000000000000001E-4</c:v>
                </c:pt>
                <c:pt idx="5376">
                  <c:v>7.000000000000001E-4</c:v>
                </c:pt>
                <c:pt idx="5377">
                  <c:v>0</c:v>
                </c:pt>
                <c:pt idx="5378">
                  <c:v>7.000000000000001E-4</c:v>
                </c:pt>
                <c:pt idx="5379">
                  <c:v>7.000000000000001E-4</c:v>
                </c:pt>
                <c:pt idx="5380">
                  <c:v>7.000000000000001E-4</c:v>
                </c:pt>
                <c:pt idx="5381">
                  <c:v>0</c:v>
                </c:pt>
                <c:pt idx="5382">
                  <c:v>7.000000000000001E-4</c:v>
                </c:pt>
                <c:pt idx="5383">
                  <c:v>7.000000000000001E-4</c:v>
                </c:pt>
                <c:pt idx="5384">
                  <c:v>0</c:v>
                </c:pt>
                <c:pt idx="5385">
                  <c:v>6.0000000000000006E-4</c:v>
                </c:pt>
                <c:pt idx="5386">
                  <c:v>6.0000000000000006E-4</c:v>
                </c:pt>
                <c:pt idx="5387">
                  <c:v>6.0000000000000006E-4</c:v>
                </c:pt>
                <c:pt idx="5388">
                  <c:v>0</c:v>
                </c:pt>
                <c:pt idx="5389">
                  <c:v>6.0000000000000006E-4</c:v>
                </c:pt>
                <c:pt idx="5390">
                  <c:v>6.0000000000000006E-4</c:v>
                </c:pt>
                <c:pt idx="5391">
                  <c:v>0</c:v>
                </c:pt>
                <c:pt idx="5392">
                  <c:v>6.0000000000000006E-4</c:v>
                </c:pt>
                <c:pt idx="5393">
                  <c:v>6.0000000000000006E-4</c:v>
                </c:pt>
                <c:pt idx="5394">
                  <c:v>0</c:v>
                </c:pt>
                <c:pt idx="5395">
                  <c:v>6.0000000000000006E-4</c:v>
                </c:pt>
                <c:pt idx="5396">
                  <c:v>0</c:v>
                </c:pt>
                <c:pt idx="5397">
                  <c:v>6.0000000000000006E-4</c:v>
                </c:pt>
                <c:pt idx="5398">
                  <c:v>0</c:v>
                </c:pt>
                <c:pt idx="5399">
                  <c:v>6.0000000000000006E-4</c:v>
                </c:pt>
                <c:pt idx="5400">
                  <c:v>6.0000000000000006E-4</c:v>
                </c:pt>
                <c:pt idx="5401">
                  <c:v>0</c:v>
                </c:pt>
                <c:pt idx="5402">
                  <c:v>6.0000000000000006E-4</c:v>
                </c:pt>
                <c:pt idx="5403">
                  <c:v>6.0000000000000006E-4</c:v>
                </c:pt>
                <c:pt idx="5404">
                  <c:v>0</c:v>
                </c:pt>
                <c:pt idx="5405">
                  <c:v>6.0000000000000006E-4</c:v>
                </c:pt>
                <c:pt idx="5406">
                  <c:v>6.0000000000000006E-4</c:v>
                </c:pt>
                <c:pt idx="5407">
                  <c:v>6.0000000000000006E-4</c:v>
                </c:pt>
                <c:pt idx="5408">
                  <c:v>0</c:v>
                </c:pt>
                <c:pt idx="5409">
                  <c:v>6.0000000000000006E-4</c:v>
                </c:pt>
                <c:pt idx="5410">
                  <c:v>6.0000000000000006E-4</c:v>
                </c:pt>
                <c:pt idx="5411">
                  <c:v>0</c:v>
                </c:pt>
                <c:pt idx="5412">
                  <c:v>6.0000000000000006E-4</c:v>
                </c:pt>
                <c:pt idx="5413">
                  <c:v>6.0000000000000006E-4</c:v>
                </c:pt>
                <c:pt idx="5414">
                  <c:v>0</c:v>
                </c:pt>
                <c:pt idx="5415">
                  <c:v>6.0000000000000006E-4</c:v>
                </c:pt>
                <c:pt idx="5416">
                  <c:v>6.0000000000000006E-4</c:v>
                </c:pt>
                <c:pt idx="5417">
                  <c:v>6.0000000000000006E-4</c:v>
                </c:pt>
                <c:pt idx="5418">
                  <c:v>0</c:v>
                </c:pt>
                <c:pt idx="5419">
                  <c:v>6.0000000000000006E-4</c:v>
                </c:pt>
                <c:pt idx="5420">
                  <c:v>6.0000000000000006E-4</c:v>
                </c:pt>
                <c:pt idx="5421">
                  <c:v>0</c:v>
                </c:pt>
                <c:pt idx="5422">
                  <c:v>6.0000000000000006E-4</c:v>
                </c:pt>
                <c:pt idx="5423">
                  <c:v>6.0000000000000006E-4</c:v>
                </c:pt>
                <c:pt idx="5424">
                  <c:v>6.0000000000000006E-4</c:v>
                </c:pt>
                <c:pt idx="5425">
                  <c:v>0</c:v>
                </c:pt>
                <c:pt idx="5426">
                  <c:v>6.0000000000000006E-4</c:v>
                </c:pt>
                <c:pt idx="5427">
                  <c:v>6.0000000000000006E-4</c:v>
                </c:pt>
                <c:pt idx="5428">
                  <c:v>0</c:v>
                </c:pt>
                <c:pt idx="5429">
                  <c:v>6.0000000000000006E-4</c:v>
                </c:pt>
                <c:pt idx="5430">
                  <c:v>6.0000000000000006E-4</c:v>
                </c:pt>
                <c:pt idx="5431">
                  <c:v>0</c:v>
                </c:pt>
                <c:pt idx="5432">
                  <c:v>6.0000000000000006E-4</c:v>
                </c:pt>
                <c:pt idx="5433">
                  <c:v>0</c:v>
                </c:pt>
                <c:pt idx="5434">
                  <c:v>6.0000000000000006E-4</c:v>
                </c:pt>
                <c:pt idx="5435">
                  <c:v>0</c:v>
                </c:pt>
                <c:pt idx="5436">
                  <c:v>6.0000000000000006E-4</c:v>
                </c:pt>
                <c:pt idx="5437">
                  <c:v>0</c:v>
                </c:pt>
                <c:pt idx="5438">
                  <c:v>6.0000000000000006E-4</c:v>
                </c:pt>
                <c:pt idx="5439">
                  <c:v>0</c:v>
                </c:pt>
                <c:pt idx="5440">
                  <c:v>6.0000000000000006E-4</c:v>
                </c:pt>
                <c:pt idx="5441">
                  <c:v>6.0000000000000006E-4</c:v>
                </c:pt>
                <c:pt idx="5442">
                  <c:v>0</c:v>
                </c:pt>
                <c:pt idx="5443">
                  <c:v>6.0000000000000006E-4</c:v>
                </c:pt>
                <c:pt idx="5444">
                  <c:v>6.0000000000000006E-4</c:v>
                </c:pt>
                <c:pt idx="5445">
                  <c:v>6.0000000000000006E-4</c:v>
                </c:pt>
                <c:pt idx="5446">
                  <c:v>0</c:v>
                </c:pt>
                <c:pt idx="5447">
                  <c:v>6.0000000000000006E-4</c:v>
                </c:pt>
                <c:pt idx="5448">
                  <c:v>6.0000000000000006E-4</c:v>
                </c:pt>
                <c:pt idx="5449">
                  <c:v>0</c:v>
                </c:pt>
                <c:pt idx="5450">
                  <c:v>6.0000000000000006E-4</c:v>
                </c:pt>
                <c:pt idx="5451">
                  <c:v>6.0000000000000006E-4</c:v>
                </c:pt>
                <c:pt idx="5452">
                  <c:v>6.0000000000000006E-4</c:v>
                </c:pt>
                <c:pt idx="5453">
                  <c:v>0</c:v>
                </c:pt>
                <c:pt idx="5454">
                  <c:v>6.0000000000000006E-4</c:v>
                </c:pt>
                <c:pt idx="5455">
                  <c:v>6.0000000000000006E-4</c:v>
                </c:pt>
                <c:pt idx="5456">
                  <c:v>0</c:v>
                </c:pt>
                <c:pt idx="5457">
                  <c:v>6.0000000000000006E-4</c:v>
                </c:pt>
                <c:pt idx="5458">
                  <c:v>6.0000000000000006E-4</c:v>
                </c:pt>
                <c:pt idx="5459">
                  <c:v>0</c:v>
                </c:pt>
                <c:pt idx="5460">
                  <c:v>6.0000000000000006E-4</c:v>
                </c:pt>
                <c:pt idx="5461">
                  <c:v>6.0000000000000006E-4</c:v>
                </c:pt>
                <c:pt idx="5462">
                  <c:v>6.0000000000000006E-4</c:v>
                </c:pt>
                <c:pt idx="5463">
                  <c:v>0</c:v>
                </c:pt>
                <c:pt idx="5464">
                  <c:v>6.0000000000000006E-4</c:v>
                </c:pt>
                <c:pt idx="5465">
                  <c:v>6.0000000000000006E-4</c:v>
                </c:pt>
                <c:pt idx="5466">
                  <c:v>0</c:v>
                </c:pt>
                <c:pt idx="5467">
                  <c:v>6.0000000000000006E-4</c:v>
                </c:pt>
                <c:pt idx="5468">
                  <c:v>6.0000000000000006E-4</c:v>
                </c:pt>
                <c:pt idx="5469">
                  <c:v>0</c:v>
                </c:pt>
                <c:pt idx="5470">
                  <c:v>6.0000000000000006E-4</c:v>
                </c:pt>
                <c:pt idx="5471">
                  <c:v>6.0000000000000006E-4</c:v>
                </c:pt>
                <c:pt idx="5472">
                  <c:v>6.0000000000000006E-4</c:v>
                </c:pt>
                <c:pt idx="5473">
                  <c:v>0</c:v>
                </c:pt>
                <c:pt idx="5474">
                  <c:v>6.0000000000000006E-4</c:v>
                </c:pt>
                <c:pt idx="5475">
                  <c:v>6.0000000000000006E-4</c:v>
                </c:pt>
                <c:pt idx="5476">
                  <c:v>0</c:v>
                </c:pt>
                <c:pt idx="5477">
                  <c:v>6.0000000000000006E-4</c:v>
                </c:pt>
                <c:pt idx="5478">
                  <c:v>6.0000000000000006E-4</c:v>
                </c:pt>
                <c:pt idx="5479">
                  <c:v>0</c:v>
                </c:pt>
                <c:pt idx="5480">
                  <c:v>6.0000000000000006E-4</c:v>
                </c:pt>
                <c:pt idx="5481">
                  <c:v>6.0000000000000006E-4</c:v>
                </c:pt>
                <c:pt idx="5482">
                  <c:v>6.0000000000000006E-4</c:v>
                </c:pt>
                <c:pt idx="5483">
                  <c:v>0</c:v>
                </c:pt>
                <c:pt idx="5484">
                  <c:v>6.0000000000000006E-4</c:v>
                </c:pt>
                <c:pt idx="5485">
                  <c:v>6.0000000000000006E-4</c:v>
                </c:pt>
                <c:pt idx="5486">
                  <c:v>0</c:v>
                </c:pt>
                <c:pt idx="5487">
                  <c:v>6.0000000000000006E-4</c:v>
                </c:pt>
                <c:pt idx="5488">
                  <c:v>0</c:v>
                </c:pt>
                <c:pt idx="5489">
                  <c:v>0</c:v>
                </c:pt>
                <c:pt idx="5490">
                  <c:v>0</c:v>
                </c:pt>
                <c:pt idx="5491">
                  <c:v>6.0000000000000006E-4</c:v>
                </c:pt>
                <c:pt idx="5492">
                  <c:v>6.0000000000000006E-4</c:v>
                </c:pt>
                <c:pt idx="5493">
                  <c:v>0</c:v>
                </c:pt>
                <c:pt idx="5494">
                  <c:v>6.0000000000000006E-4</c:v>
                </c:pt>
                <c:pt idx="5495">
                  <c:v>0</c:v>
                </c:pt>
                <c:pt idx="5496">
                  <c:v>6.0000000000000006E-4</c:v>
                </c:pt>
                <c:pt idx="5497">
                  <c:v>0</c:v>
                </c:pt>
                <c:pt idx="5498">
                  <c:v>6.0000000000000006E-4</c:v>
                </c:pt>
                <c:pt idx="5499">
                  <c:v>6.0000000000000006E-4</c:v>
                </c:pt>
                <c:pt idx="5500">
                  <c:v>0</c:v>
                </c:pt>
                <c:pt idx="5501">
                  <c:v>6.0000000000000006E-4</c:v>
                </c:pt>
                <c:pt idx="5502">
                  <c:v>6.0000000000000006E-4</c:v>
                </c:pt>
                <c:pt idx="5503">
                  <c:v>6.0000000000000006E-4</c:v>
                </c:pt>
                <c:pt idx="5504">
                  <c:v>0</c:v>
                </c:pt>
                <c:pt idx="5505">
                  <c:v>6.0000000000000006E-4</c:v>
                </c:pt>
                <c:pt idx="5506">
                  <c:v>6.0000000000000006E-4</c:v>
                </c:pt>
                <c:pt idx="5507">
                  <c:v>0</c:v>
                </c:pt>
                <c:pt idx="5508">
                  <c:v>6.0000000000000006E-4</c:v>
                </c:pt>
                <c:pt idx="5509">
                  <c:v>6.0000000000000006E-4</c:v>
                </c:pt>
                <c:pt idx="5510">
                  <c:v>0</c:v>
                </c:pt>
                <c:pt idx="5511">
                  <c:v>0</c:v>
                </c:pt>
                <c:pt idx="5512">
                  <c:v>6.0000000000000006E-4</c:v>
                </c:pt>
                <c:pt idx="5513">
                  <c:v>6.0000000000000006E-4</c:v>
                </c:pt>
                <c:pt idx="5514">
                  <c:v>0</c:v>
                </c:pt>
                <c:pt idx="5515">
                  <c:v>6.0000000000000006E-4</c:v>
                </c:pt>
                <c:pt idx="5516">
                  <c:v>6.0000000000000006E-4</c:v>
                </c:pt>
                <c:pt idx="5517">
                  <c:v>0</c:v>
                </c:pt>
                <c:pt idx="5518">
                  <c:v>6.0000000000000006E-4</c:v>
                </c:pt>
                <c:pt idx="5519">
                  <c:v>0</c:v>
                </c:pt>
                <c:pt idx="5520">
                  <c:v>6.0000000000000006E-4</c:v>
                </c:pt>
                <c:pt idx="5521">
                  <c:v>0</c:v>
                </c:pt>
                <c:pt idx="5522">
                  <c:v>6.0000000000000006E-4</c:v>
                </c:pt>
                <c:pt idx="5523">
                  <c:v>0</c:v>
                </c:pt>
                <c:pt idx="5524">
                  <c:v>0</c:v>
                </c:pt>
                <c:pt idx="5525">
                  <c:v>0</c:v>
                </c:pt>
                <c:pt idx="5526">
                  <c:v>6.0000000000000006E-4</c:v>
                </c:pt>
                <c:pt idx="5527">
                  <c:v>6.0000000000000006E-4</c:v>
                </c:pt>
                <c:pt idx="5528">
                  <c:v>0</c:v>
                </c:pt>
                <c:pt idx="5529">
                  <c:v>6.0000000000000006E-4</c:v>
                </c:pt>
                <c:pt idx="5530">
                  <c:v>6.0000000000000006E-4</c:v>
                </c:pt>
                <c:pt idx="5531">
                  <c:v>6.0000000000000006E-4</c:v>
                </c:pt>
                <c:pt idx="5532">
                  <c:v>0</c:v>
                </c:pt>
                <c:pt idx="5533">
                  <c:v>6.0000000000000006E-4</c:v>
                </c:pt>
                <c:pt idx="5534">
                  <c:v>6.0000000000000006E-4</c:v>
                </c:pt>
                <c:pt idx="5535">
                  <c:v>0</c:v>
                </c:pt>
                <c:pt idx="5536">
                  <c:v>6.0000000000000006E-4</c:v>
                </c:pt>
                <c:pt idx="5537">
                  <c:v>6.0000000000000006E-4</c:v>
                </c:pt>
                <c:pt idx="5538">
                  <c:v>6.0000000000000006E-4</c:v>
                </c:pt>
                <c:pt idx="5539">
                  <c:v>0</c:v>
                </c:pt>
                <c:pt idx="5540">
                  <c:v>6.0000000000000006E-4</c:v>
                </c:pt>
                <c:pt idx="5541">
                  <c:v>6.0000000000000006E-4</c:v>
                </c:pt>
                <c:pt idx="5542">
                  <c:v>0</c:v>
                </c:pt>
                <c:pt idx="5543">
                  <c:v>6.0000000000000006E-4</c:v>
                </c:pt>
                <c:pt idx="5544">
                  <c:v>6.0000000000000006E-4</c:v>
                </c:pt>
                <c:pt idx="5545">
                  <c:v>0</c:v>
                </c:pt>
                <c:pt idx="5546">
                  <c:v>6.0000000000000006E-4</c:v>
                </c:pt>
                <c:pt idx="5547">
                  <c:v>6.0000000000000006E-4</c:v>
                </c:pt>
                <c:pt idx="5548">
                  <c:v>6.0000000000000006E-4</c:v>
                </c:pt>
                <c:pt idx="5549">
                  <c:v>0</c:v>
                </c:pt>
                <c:pt idx="5550">
                  <c:v>6.0000000000000006E-4</c:v>
                </c:pt>
                <c:pt idx="5551">
                  <c:v>6.0000000000000006E-4</c:v>
                </c:pt>
                <c:pt idx="5552">
                  <c:v>0</c:v>
                </c:pt>
                <c:pt idx="5553">
                  <c:v>6.0000000000000006E-4</c:v>
                </c:pt>
                <c:pt idx="5554">
                  <c:v>6.0000000000000006E-4</c:v>
                </c:pt>
                <c:pt idx="5555">
                  <c:v>6.0000000000000006E-4</c:v>
                </c:pt>
                <c:pt idx="5556">
                  <c:v>0</c:v>
                </c:pt>
                <c:pt idx="5557">
                  <c:v>6.0000000000000006E-4</c:v>
                </c:pt>
                <c:pt idx="5558">
                  <c:v>6.0000000000000006E-4</c:v>
                </c:pt>
                <c:pt idx="5559">
                  <c:v>0</c:v>
                </c:pt>
                <c:pt idx="5560">
                  <c:v>6.0000000000000006E-4</c:v>
                </c:pt>
                <c:pt idx="5561">
                  <c:v>6.0000000000000006E-4</c:v>
                </c:pt>
                <c:pt idx="5562">
                  <c:v>6.0000000000000006E-4</c:v>
                </c:pt>
                <c:pt idx="5563">
                  <c:v>0</c:v>
                </c:pt>
                <c:pt idx="5564">
                  <c:v>6.0000000000000006E-4</c:v>
                </c:pt>
                <c:pt idx="5565">
                  <c:v>6.0000000000000006E-4</c:v>
                </c:pt>
                <c:pt idx="5566">
                  <c:v>0</c:v>
                </c:pt>
                <c:pt idx="5567">
                  <c:v>6.0000000000000006E-4</c:v>
                </c:pt>
                <c:pt idx="5568">
                  <c:v>6.0000000000000006E-4</c:v>
                </c:pt>
                <c:pt idx="5569">
                  <c:v>6.0000000000000006E-4</c:v>
                </c:pt>
                <c:pt idx="5570">
                  <c:v>0</c:v>
                </c:pt>
                <c:pt idx="5571">
                  <c:v>6.0000000000000006E-4</c:v>
                </c:pt>
                <c:pt idx="5572">
                  <c:v>6.0000000000000006E-4</c:v>
                </c:pt>
                <c:pt idx="5573">
                  <c:v>0</c:v>
                </c:pt>
                <c:pt idx="5574">
                  <c:v>6.0000000000000006E-4</c:v>
                </c:pt>
                <c:pt idx="5575">
                  <c:v>6.0000000000000006E-4</c:v>
                </c:pt>
                <c:pt idx="5576">
                  <c:v>0</c:v>
                </c:pt>
                <c:pt idx="5577">
                  <c:v>6.0000000000000006E-4</c:v>
                </c:pt>
                <c:pt idx="5578">
                  <c:v>6.0000000000000006E-4</c:v>
                </c:pt>
                <c:pt idx="5579">
                  <c:v>6.0000000000000006E-4</c:v>
                </c:pt>
                <c:pt idx="5580">
                  <c:v>0</c:v>
                </c:pt>
                <c:pt idx="5581">
                  <c:v>6.0000000000000006E-4</c:v>
                </c:pt>
                <c:pt idx="5582">
                  <c:v>6.0000000000000006E-4</c:v>
                </c:pt>
                <c:pt idx="5583">
                  <c:v>0</c:v>
                </c:pt>
                <c:pt idx="5584">
                  <c:v>6.0000000000000006E-4</c:v>
                </c:pt>
                <c:pt idx="5585">
                  <c:v>6.0000000000000006E-4</c:v>
                </c:pt>
                <c:pt idx="5586">
                  <c:v>6.0000000000000006E-4</c:v>
                </c:pt>
                <c:pt idx="5587">
                  <c:v>0</c:v>
                </c:pt>
                <c:pt idx="5588">
                  <c:v>6.0000000000000006E-4</c:v>
                </c:pt>
                <c:pt idx="5589">
                  <c:v>6.0000000000000006E-4</c:v>
                </c:pt>
                <c:pt idx="5590">
                  <c:v>6.0000000000000006E-4</c:v>
                </c:pt>
                <c:pt idx="5591">
                  <c:v>6.0000000000000006E-4</c:v>
                </c:pt>
                <c:pt idx="5592">
                  <c:v>6.0000000000000006E-4</c:v>
                </c:pt>
                <c:pt idx="5593">
                  <c:v>6.0000000000000006E-4</c:v>
                </c:pt>
                <c:pt idx="5594">
                  <c:v>0</c:v>
                </c:pt>
                <c:pt idx="5595">
                  <c:v>6.0000000000000006E-4</c:v>
                </c:pt>
                <c:pt idx="5596">
                  <c:v>6.0000000000000006E-4</c:v>
                </c:pt>
                <c:pt idx="5597">
                  <c:v>0</c:v>
                </c:pt>
                <c:pt idx="5598">
                  <c:v>6.0000000000000006E-4</c:v>
                </c:pt>
                <c:pt idx="5599">
                  <c:v>6.0000000000000006E-4</c:v>
                </c:pt>
                <c:pt idx="5600">
                  <c:v>6.0000000000000006E-4</c:v>
                </c:pt>
                <c:pt idx="5601">
                  <c:v>0</c:v>
                </c:pt>
                <c:pt idx="5602">
                  <c:v>6.0000000000000006E-4</c:v>
                </c:pt>
                <c:pt idx="5603">
                  <c:v>6.0000000000000006E-4</c:v>
                </c:pt>
                <c:pt idx="5604">
                  <c:v>0</c:v>
                </c:pt>
                <c:pt idx="5605">
                  <c:v>6.0000000000000006E-4</c:v>
                </c:pt>
                <c:pt idx="5606">
                  <c:v>6.0000000000000006E-4</c:v>
                </c:pt>
                <c:pt idx="5607">
                  <c:v>6.0000000000000006E-4</c:v>
                </c:pt>
                <c:pt idx="5608">
                  <c:v>0</c:v>
                </c:pt>
                <c:pt idx="5609">
                  <c:v>6.0000000000000006E-4</c:v>
                </c:pt>
                <c:pt idx="5610">
                  <c:v>6.0000000000000006E-4</c:v>
                </c:pt>
                <c:pt idx="5611">
                  <c:v>0</c:v>
                </c:pt>
                <c:pt idx="5612">
                  <c:v>6.0000000000000006E-4</c:v>
                </c:pt>
                <c:pt idx="5613">
                  <c:v>6.0000000000000006E-4</c:v>
                </c:pt>
                <c:pt idx="5614">
                  <c:v>0</c:v>
                </c:pt>
                <c:pt idx="5615">
                  <c:v>0</c:v>
                </c:pt>
                <c:pt idx="5616">
                  <c:v>6.0000000000000006E-4</c:v>
                </c:pt>
                <c:pt idx="5617">
                  <c:v>6.0000000000000006E-4</c:v>
                </c:pt>
                <c:pt idx="5618">
                  <c:v>0</c:v>
                </c:pt>
                <c:pt idx="5619">
                  <c:v>6.0000000000000006E-4</c:v>
                </c:pt>
                <c:pt idx="5620">
                  <c:v>6.0000000000000006E-4</c:v>
                </c:pt>
                <c:pt idx="5621">
                  <c:v>0</c:v>
                </c:pt>
                <c:pt idx="5622">
                  <c:v>6.0000000000000006E-4</c:v>
                </c:pt>
                <c:pt idx="5623">
                  <c:v>6.0000000000000006E-4</c:v>
                </c:pt>
                <c:pt idx="5624">
                  <c:v>6.0000000000000006E-4</c:v>
                </c:pt>
                <c:pt idx="5625">
                  <c:v>0</c:v>
                </c:pt>
                <c:pt idx="5626">
                  <c:v>6.0000000000000006E-4</c:v>
                </c:pt>
                <c:pt idx="5627">
                  <c:v>6.0000000000000006E-4</c:v>
                </c:pt>
                <c:pt idx="5628">
                  <c:v>0</c:v>
                </c:pt>
                <c:pt idx="5629">
                  <c:v>7.000000000000001E-4</c:v>
                </c:pt>
                <c:pt idx="5630">
                  <c:v>7.000000000000001E-4</c:v>
                </c:pt>
                <c:pt idx="5631">
                  <c:v>0</c:v>
                </c:pt>
                <c:pt idx="5632">
                  <c:v>6.0000000000000006E-4</c:v>
                </c:pt>
                <c:pt idx="5633">
                  <c:v>6.0000000000000006E-4</c:v>
                </c:pt>
                <c:pt idx="5634">
                  <c:v>6.0000000000000006E-4</c:v>
                </c:pt>
                <c:pt idx="5635">
                  <c:v>0</c:v>
                </c:pt>
                <c:pt idx="5636">
                  <c:v>6.0000000000000006E-4</c:v>
                </c:pt>
                <c:pt idx="5637">
                  <c:v>6.0000000000000006E-4</c:v>
                </c:pt>
                <c:pt idx="5638">
                  <c:v>0</c:v>
                </c:pt>
                <c:pt idx="5639">
                  <c:v>6.0000000000000006E-4</c:v>
                </c:pt>
                <c:pt idx="5640">
                  <c:v>6.0000000000000006E-4</c:v>
                </c:pt>
                <c:pt idx="5641">
                  <c:v>0</c:v>
                </c:pt>
                <c:pt idx="5642">
                  <c:v>6.0000000000000006E-4</c:v>
                </c:pt>
                <c:pt idx="5643">
                  <c:v>6.0000000000000006E-4</c:v>
                </c:pt>
                <c:pt idx="5644">
                  <c:v>0</c:v>
                </c:pt>
                <c:pt idx="5645">
                  <c:v>6.0000000000000006E-4</c:v>
                </c:pt>
                <c:pt idx="5646">
                  <c:v>6.0000000000000006E-4</c:v>
                </c:pt>
                <c:pt idx="5647">
                  <c:v>6.0000000000000006E-4</c:v>
                </c:pt>
                <c:pt idx="5648">
                  <c:v>0</c:v>
                </c:pt>
                <c:pt idx="5649">
                  <c:v>6.0000000000000006E-4</c:v>
                </c:pt>
                <c:pt idx="5650">
                  <c:v>6.0000000000000006E-4</c:v>
                </c:pt>
                <c:pt idx="5651">
                  <c:v>0</c:v>
                </c:pt>
                <c:pt idx="5652">
                  <c:v>6.0000000000000006E-4</c:v>
                </c:pt>
                <c:pt idx="5653">
                  <c:v>6.0000000000000006E-4</c:v>
                </c:pt>
                <c:pt idx="5654">
                  <c:v>0</c:v>
                </c:pt>
                <c:pt idx="5655">
                  <c:v>6.0000000000000006E-4</c:v>
                </c:pt>
                <c:pt idx="5656">
                  <c:v>6.0000000000000006E-4</c:v>
                </c:pt>
                <c:pt idx="5657">
                  <c:v>0</c:v>
                </c:pt>
                <c:pt idx="5658">
                  <c:v>7.000000000000001E-4</c:v>
                </c:pt>
                <c:pt idx="5659">
                  <c:v>0</c:v>
                </c:pt>
                <c:pt idx="5660">
                  <c:v>7.000000000000001E-4</c:v>
                </c:pt>
                <c:pt idx="5661">
                  <c:v>0</c:v>
                </c:pt>
                <c:pt idx="5662">
                  <c:v>7.000000000000001E-4</c:v>
                </c:pt>
                <c:pt idx="5663">
                  <c:v>7.000000000000001E-4</c:v>
                </c:pt>
                <c:pt idx="5664">
                  <c:v>0</c:v>
                </c:pt>
                <c:pt idx="5665">
                  <c:v>7.000000000000001E-4</c:v>
                </c:pt>
                <c:pt idx="5666">
                  <c:v>6.0000000000000006E-4</c:v>
                </c:pt>
                <c:pt idx="5667">
                  <c:v>0</c:v>
                </c:pt>
                <c:pt idx="5668">
                  <c:v>6.0000000000000006E-4</c:v>
                </c:pt>
                <c:pt idx="5669">
                  <c:v>6.0000000000000006E-4</c:v>
                </c:pt>
                <c:pt idx="5670">
                  <c:v>0</c:v>
                </c:pt>
                <c:pt idx="5671">
                  <c:v>6.0000000000000006E-4</c:v>
                </c:pt>
                <c:pt idx="5672">
                  <c:v>6.0000000000000006E-4</c:v>
                </c:pt>
                <c:pt idx="5673">
                  <c:v>6.0000000000000006E-4</c:v>
                </c:pt>
                <c:pt idx="5674">
                  <c:v>0</c:v>
                </c:pt>
                <c:pt idx="5675">
                  <c:v>6.0000000000000006E-4</c:v>
                </c:pt>
                <c:pt idx="5676">
                  <c:v>6.0000000000000006E-4</c:v>
                </c:pt>
                <c:pt idx="5677">
                  <c:v>0</c:v>
                </c:pt>
                <c:pt idx="5678">
                  <c:v>6.0000000000000006E-4</c:v>
                </c:pt>
                <c:pt idx="5679">
                  <c:v>7.000000000000001E-4</c:v>
                </c:pt>
                <c:pt idx="5680">
                  <c:v>0</c:v>
                </c:pt>
                <c:pt idx="5681">
                  <c:v>6.0000000000000006E-4</c:v>
                </c:pt>
                <c:pt idx="5682">
                  <c:v>0</c:v>
                </c:pt>
                <c:pt idx="5683">
                  <c:v>7.000000000000001E-4</c:v>
                </c:pt>
                <c:pt idx="5684">
                  <c:v>0</c:v>
                </c:pt>
                <c:pt idx="5685">
                  <c:v>0</c:v>
                </c:pt>
                <c:pt idx="5686">
                  <c:v>6.0000000000000006E-4</c:v>
                </c:pt>
                <c:pt idx="5687">
                  <c:v>0</c:v>
                </c:pt>
                <c:pt idx="5688">
                  <c:v>6.0000000000000006E-4</c:v>
                </c:pt>
                <c:pt idx="5689">
                  <c:v>6.0000000000000006E-4</c:v>
                </c:pt>
                <c:pt idx="5690">
                  <c:v>6.0000000000000006E-4</c:v>
                </c:pt>
                <c:pt idx="5691">
                  <c:v>0</c:v>
                </c:pt>
                <c:pt idx="5692">
                  <c:v>6.0000000000000006E-4</c:v>
                </c:pt>
                <c:pt idx="5693">
                  <c:v>6.0000000000000006E-4</c:v>
                </c:pt>
                <c:pt idx="5694">
                  <c:v>0</c:v>
                </c:pt>
                <c:pt idx="5695">
                  <c:v>6.0000000000000006E-4</c:v>
                </c:pt>
                <c:pt idx="5696">
                  <c:v>6.0000000000000006E-4</c:v>
                </c:pt>
                <c:pt idx="5697">
                  <c:v>0</c:v>
                </c:pt>
                <c:pt idx="5698">
                  <c:v>6.0000000000000006E-4</c:v>
                </c:pt>
                <c:pt idx="5699">
                  <c:v>6.0000000000000006E-4</c:v>
                </c:pt>
                <c:pt idx="5700">
                  <c:v>6.0000000000000006E-4</c:v>
                </c:pt>
                <c:pt idx="5701">
                  <c:v>0</c:v>
                </c:pt>
                <c:pt idx="5702">
                  <c:v>6.0000000000000006E-4</c:v>
                </c:pt>
                <c:pt idx="5703">
                  <c:v>6.0000000000000006E-4</c:v>
                </c:pt>
                <c:pt idx="5704">
                  <c:v>0</c:v>
                </c:pt>
                <c:pt idx="5705">
                  <c:v>6.0000000000000006E-4</c:v>
                </c:pt>
                <c:pt idx="5706">
                  <c:v>6.0000000000000006E-4</c:v>
                </c:pt>
                <c:pt idx="5707">
                  <c:v>6.0000000000000006E-4</c:v>
                </c:pt>
                <c:pt idx="5708">
                  <c:v>0</c:v>
                </c:pt>
                <c:pt idx="5709">
                  <c:v>6.0000000000000006E-4</c:v>
                </c:pt>
                <c:pt idx="5710">
                  <c:v>6.0000000000000006E-4</c:v>
                </c:pt>
                <c:pt idx="5711">
                  <c:v>0</c:v>
                </c:pt>
                <c:pt idx="5712">
                  <c:v>6.0000000000000006E-4</c:v>
                </c:pt>
                <c:pt idx="5713">
                  <c:v>6.0000000000000006E-4</c:v>
                </c:pt>
                <c:pt idx="5714">
                  <c:v>0</c:v>
                </c:pt>
                <c:pt idx="5715">
                  <c:v>0</c:v>
                </c:pt>
                <c:pt idx="5716">
                  <c:v>6.0000000000000006E-4</c:v>
                </c:pt>
                <c:pt idx="5717">
                  <c:v>6.0000000000000006E-4</c:v>
                </c:pt>
                <c:pt idx="5718">
                  <c:v>0</c:v>
                </c:pt>
                <c:pt idx="5719">
                  <c:v>6.0000000000000006E-4</c:v>
                </c:pt>
                <c:pt idx="5720">
                  <c:v>6.0000000000000006E-4</c:v>
                </c:pt>
                <c:pt idx="5721">
                  <c:v>0</c:v>
                </c:pt>
                <c:pt idx="5722">
                  <c:v>6.0000000000000006E-4</c:v>
                </c:pt>
                <c:pt idx="5723">
                  <c:v>6.0000000000000006E-4</c:v>
                </c:pt>
                <c:pt idx="5724">
                  <c:v>6.0000000000000006E-4</c:v>
                </c:pt>
                <c:pt idx="5725">
                  <c:v>0</c:v>
                </c:pt>
                <c:pt idx="5726">
                  <c:v>6.0000000000000006E-4</c:v>
                </c:pt>
                <c:pt idx="5727">
                  <c:v>6.0000000000000006E-4</c:v>
                </c:pt>
                <c:pt idx="5728">
                  <c:v>0</c:v>
                </c:pt>
                <c:pt idx="5729">
                  <c:v>6.0000000000000006E-4</c:v>
                </c:pt>
                <c:pt idx="5730">
                  <c:v>0</c:v>
                </c:pt>
                <c:pt idx="5731">
                  <c:v>6.0000000000000006E-4</c:v>
                </c:pt>
                <c:pt idx="5732">
                  <c:v>0</c:v>
                </c:pt>
                <c:pt idx="5733">
                  <c:v>6.0000000000000006E-4</c:v>
                </c:pt>
                <c:pt idx="5734">
                  <c:v>6.0000000000000006E-4</c:v>
                </c:pt>
                <c:pt idx="5735">
                  <c:v>0</c:v>
                </c:pt>
                <c:pt idx="5736">
                  <c:v>6.0000000000000006E-4</c:v>
                </c:pt>
                <c:pt idx="5737">
                  <c:v>6.0000000000000006E-4</c:v>
                </c:pt>
                <c:pt idx="5738">
                  <c:v>0</c:v>
                </c:pt>
                <c:pt idx="5739">
                  <c:v>6.0000000000000006E-4</c:v>
                </c:pt>
                <c:pt idx="5740">
                  <c:v>6.0000000000000006E-4</c:v>
                </c:pt>
                <c:pt idx="5741">
                  <c:v>0</c:v>
                </c:pt>
                <c:pt idx="5742">
                  <c:v>6.0000000000000006E-4</c:v>
                </c:pt>
                <c:pt idx="5743">
                  <c:v>6.0000000000000006E-4</c:v>
                </c:pt>
                <c:pt idx="5744">
                  <c:v>6.0000000000000006E-4</c:v>
                </c:pt>
                <c:pt idx="5745">
                  <c:v>0</c:v>
                </c:pt>
                <c:pt idx="5746">
                  <c:v>6.0000000000000006E-4</c:v>
                </c:pt>
                <c:pt idx="5747">
                  <c:v>6.0000000000000006E-4</c:v>
                </c:pt>
                <c:pt idx="5748">
                  <c:v>0</c:v>
                </c:pt>
                <c:pt idx="5749">
                  <c:v>6.0000000000000006E-4</c:v>
                </c:pt>
                <c:pt idx="5750">
                  <c:v>6.0000000000000006E-4</c:v>
                </c:pt>
                <c:pt idx="5751">
                  <c:v>0</c:v>
                </c:pt>
                <c:pt idx="5752">
                  <c:v>6.0000000000000006E-4</c:v>
                </c:pt>
                <c:pt idx="5753">
                  <c:v>0</c:v>
                </c:pt>
                <c:pt idx="5754">
                  <c:v>6.0000000000000006E-4</c:v>
                </c:pt>
                <c:pt idx="5755">
                  <c:v>0</c:v>
                </c:pt>
                <c:pt idx="5756">
                  <c:v>6.0000000000000006E-4</c:v>
                </c:pt>
                <c:pt idx="5757">
                  <c:v>6.0000000000000006E-4</c:v>
                </c:pt>
                <c:pt idx="5758">
                  <c:v>0</c:v>
                </c:pt>
                <c:pt idx="5759">
                  <c:v>6.0000000000000006E-4</c:v>
                </c:pt>
                <c:pt idx="5760">
                  <c:v>6.0000000000000006E-4</c:v>
                </c:pt>
                <c:pt idx="5761">
                  <c:v>6.0000000000000006E-4</c:v>
                </c:pt>
                <c:pt idx="5762">
                  <c:v>0</c:v>
                </c:pt>
                <c:pt idx="5763">
                  <c:v>6.0000000000000006E-4</c:v>
                </c:pt>
                <c:pt idx="5764">
                  <c:v>6.0000000000000006E-4</c:v>
                </c:pt>
                <c:pt idx="5765">
                  <c:v>0</c:v>
                </c:pt>
                <c:pt idx="5766">
                  <c:v>6.0000000000000006E-4</c:v>
                </c:pt>
                <c:pt idx="5767">
                  <c:v>6.0000000000000006E-4</c:v>
                </c:pt>
                <c:pt idx="5768">
                  <c:v>0</c:v>
                </c:pt>
                <c:pt idx="5769">
                  <c:v>6.0000000000000006E-4</c:v>
                </c:pt>
                <c:pt idx="5770">
                  <c:v>6.0000000000000006E-4</c:v>
                </c:pt>
                <c:pt idx="5771">
                  <c:v>6.0000000000000006E-4</c:v>
                </c:pt>
                <c:pt idx="5772">
                  <c:v>0</c:v>
                </c:pt>
                <c:pt idx="5773">
                  <c:v>6.0000000000000006E-4</c:v>
                </c:pt>
                <c:pt idx="5774">
                  <c:v>6.0000000000000006E-4</c:v>
                </c:pt>
                <c:pt idx="5775">
                  <c:v>0</c:v>
                </c:pt>
                <c:pt idx="5776">
                  <c:v>6.0000000000000006E-4</c:v>
                </c:pt>
                <c:pt idx="5777">
                  <c:v>6.0000000000000006E-4</c:v>
                </c:pt>
                <c:pt idx="5778">
                  <c:v>0</c:v>
                </c:pt>
                <c:pt idx="5779">
                  <c:v>0</c:v>
                </c:pt>
                <c:pt idx="5780">
                  <c:v>6.0000000000000006E-4</c:v>
                </c:pt>
                <c:pt idx="5781">
                  <c:v>6.0000000000000006E-4</c:v>
                </c:pt>
                <c:pt idx="5782">
                  <c:v>0</c:v>
                </c:pt>
                <c:pt idx="5783">
                  <c:v>6.0000000000000006E-4</c:v>
                </c:pt>
                <c:pt idx="5784">
                  <c:v>6.0000000000000006E-4</c:v>
                </c:pt>
                <c:pt idx="5785">
                  <c:v>0</c:v>
                </c:pt>
                <c:pt idx="5786">
                  <c:v>6.0000000000000006E-4</c:v>
                </c:pt>
                <c:pt idx="5787">
                  <c:v>6.0000000000000006E-4</c:v>
                </c:pt>
                <c:pt idx="5788">
                  <c:v>0</c:v>
                </c:pt>
                <c:pt idx="5789">
                  <c:v>6.0000000000000006E-4</c:v>
                </c:pt>
                <c:pt idx="5790">
                  <c:v>6.0000000000000006E-4</c:v>
                </c:pt>
                <c:pt idx="5791">
                  <c:v>6.0000000000000006E-4</c:v>
                </c:pt>
                <c:pt idx="5792">
                  <c:v>0</c:v>
                </c:pt>
                <c:pt idx="5793">
                  <c:v>6.0000000000000006E-4</c:v>
                </c:pt>
                <c:pt idx="5794">
                  <c:v>6.0000000000000006E-4</c:v>
                </c:pt>
                <c:pt idx="5795">
                  <c:v>0</c:v>
                </c:pt>
                <c:pt idx="5796">
                  <c:v>6.0000000000000006E-4</c:v>
                </c:pt>
                <c:pt idx="5797">
                  <c:v>6.0000000000000006E-4</c:v>
                </c:pt>
                <c:pt idx="5798">
                  <c:v>0</c:v>
                </c:pt>
                <c:pt idx="5799">
                  <c:v>6.0000000000000006E-4</c:v>
                </c:pt>
                <c:pt idx="5800">
                  <c:v>6.0000000000000006E-4</c:v>
                </c:pt>
                <c:pt idx="5801">
                  <c:v>0</c:v>
                </c:pt>
                <c:pt idx="5802">
                  <c:v>6.0000000000000006E-4</c:v>
                </c:pt>
                <c:pt idx="5803">
                  <c:v>6.0000000000000006E-4</c:v>
                </c:pt>
                <c:pt idx="5804">
                  <c:v>6.0000000000000006E-4</c:v>
                </c:pt>
                <c:pt idx="5805">
                  <c:v>0</c:v>
                </c:pt>
                <c:pt idx="5806">
                  <c:v>6.0000000000000006E-4</c:v>
                </c:pt>
                <c:pt idx="5807">
                  <c:v>6.0000000000000006E-4</c:v>
                </c:pt>
                <c:pt idx="5808">
                  <c:v>0</c:v>
                </c:pt>
                <c:pt idx="5809">
                  <c:v>6.0000000000000006E-4</c:v>
                </c:pt>
                <c:pt idx="5810">
                  <c:v>6.0000000000000006E-4</c:v>
                </c:pt>
                <c:pt idx="5811">
                  <c:v>0</c:v>
                </c:pt>
                <c:pt idx="5812">
                  <c:v>6.0000000000000006E-4</c:v>
                </c:pt>
                <c:pt idx="5813">
                  <c:v>6.0000000000000006E-4</c:v>
                </c:pt>
                <c:pt idx="5814">
                  <c:v>0</c:v>
                </c:pt>
                <c:pt idx="5815">
                  <c:v>6.0000000000000006E-4</c:v>
                </c:pt>
                <c:pt idx="5816">
                  <c:v>6.0000000000000006E-4</c:v>
                </c:pt>
                <c:pt idx="5817">
                  <c:v>6.0000000000000006E-4</c:v>
                </c:pt>
                <c:pt idx="5818">
                  <c:v>0</c:v>
                </c:pt>
                <c:pt idx="5819">
                  <c:v>6.0000000000000006E-4</c:v>
                </c:pt>
                <c:pt idx="5820">
                  <c:v>6.0000000000000006E-4</c:v>
                </c:pt>
                <c:pt idx="5821">
                  <c:v>0</c:v>
                </c:pt>
                <c:pt idx="5822">
                  <c:v>6.0000000000000006E-4</c:v>
                </c:pt>
                <c:pt idx="5823">
                  <c:v>6.0000000000000006E-4</c:v>
                </c:pt>
                <c:pt idx="5824">
                  <c:v>0</c:v>
                </c:pt>
                <c:pt idx="5825">
                  <c:v>6.0000000000000006E-4</c:v>
                </c:pt>
                <c:pt idx="5826">
                  <c:v>6.0000000000000006E-4</c:v>
                </c:pt>
                <c:pt idx="5827">
                  <c:v>6.0000000000000006E-4</c:v>
                </c:pt>
                <c:pt idx="5828">
                  <c:v>0</c:v>
                </c:pt>
                <c:pt idx="5829">
                  <c:v>6.0000000000000006E-4</c:v>
                </c:pt>
                <c:pt idx="5830">
                  <c:v>6.0000000000000006E-4</c:v>
                </c:pt>
                <c:pt idx="5831">
                  <c:v>0</c:v>
                </c:pt>
                <c:pt idx="5832">
                  <c:v>6.0000000000000006E-4</c:v>
                </c:pt>
                <c:pt idx="5833">
                  <c:v>6.0000000000000006E-4</c:v>
                </c:pt>
                <c:pt idx="5834">
                  <c:v>0</c:v>
                </c:pt>
                <c:pt idx="5835">
                  <c:v>6.0000000000000006E-4</c:v>
                </c:pt>
                <c:pt idx="5836">
                  <c:v>6.0000000000000006E-4</c:v>
                </c:pt>
                <c:pt idx="5837">
                  <c:v>0</c:v>
                </c:pt>
                <c:pt idx="5838">
                  <c:v>6.0000000000000006E-4</c:v>
                </c:pt>
                <c:pt idx="5839">
                  <c:v>6.0000000000000006E-4</c:v>
                </c:pt>
                <c:pt idx="5840">
                  <c:v>0</c:v>
                </c:pt>
                <c:pt idx="5841">
                  <c:v>6.0000000000000006E-4</c:v>
                </c:pt>
                <c:pt idx="5842">
                  <c:v>6.0000000000000006E-4</c:v>
                </c:pt>
                <c:pt idx="5843">
                  <c:v>0</c:v>
                </c:pt>
                <c:pt idx="5844">
                  <c:v>6.0000000000000006E-4</c:v>
                </c:pt>
                <c:pt idx="5845">
                  <c:v>6.0000000000000006E-4</c:v>
                </c:pt>
                <c:pt idx="5846">
                  <c:v>0</c:v>
                </c:pt>
                <c:pt idx="5847">
                  <c:v>6.0000000000000006E-4</c:v>
                </c:pt>
                <c:pt idx="5848">
                  <c:v>6.0000000000000006E-4</c:v>
                </c:pt>
                <c:pt idx="5849">
                  <c:v>0</c:v>
                </c:pt>
                <c:pt idx="5850">
                  <c:v>6.0000000000000006E-4</c:v>
                </c:pt>
                <c:pt idx="5851">
                  <c:v>6.0000000000000006E-4</c:v>
                </c:pt>
                <c:pt idx="5852">
                  <c:v>0</c:v>
                </c:pt>
                <c:pt idx="5853">
                  <c:v>6.0000000000000006E-4</c:v>
                </c:pt>
                <c:pt idx="5854">
                  <c:v>6.0000000000000006E-4</c:v>
                </c:pt>
                <c:pt idx="5855">
                  <c:v>0</c:v>
                </c:pt>
                <c:pt idx="5856">
                  <c:v>6.0000000000000006E-4</c:v>
                </c:pt>
                <c:pt idx="5857">
                  <c:v>6.0000000000000006E-4</c:v>
                </c:pt>
                <c:pt idx="5858">
                  <c:v>0</c:v>
                </c:pt>
                <c:pt idx="5859">
                  <c:v>6.0000000000000006E-4</c:v>
                </c:pt>
                <c:pt idx="5860">
                  <c:v>6.0000000000000006E-4</c:v>
                </c:pt>
                <c:pt idx="5861">
                  <c:v>0</c:v>
                </c:pt>
                <c:pt idx="5862">
                  <c:v>6.0000000000000006E-4</c:v>
                </c:pt>
                <c:pt idx="5863">
                  <c:v>6.0000000000000006E-4</c:v>
                </c:pt>
                <c:pt idx="5864">
                  <c:v>0</c:v>
                </c:pt>
                <c:pt idx="5865">
                  <c:v>6.0000000000000006E-4</c:v>
                </c:pt>
                <c:pt idx="5866">
                  <c:v>6.0000000000000006E-4</c:v>
                </c:pt>
                <c:pt idx="5867">
                  <c:v>0</c:v>
                </c:pt>
                <c:pt idx="5868">
                  <c:v>0</c:v>
                </c:pt>
                <c:pt idx="5869">
                  <c:v>6.0000000000000006E-4</c:v>
                </c:pt>
                <c:pt idx="5870">
                  <c:v>6.0000000000000006E-4</c:v>
                </c:pt>
                <c:pt idx="5871">
                  <c:v>0</c:v>
                </c:pt>
                <c:pt idx="5872">
                  <c:v>6.0000000000000006E-4</c:v>
                </c:pt>
                <c:pt idx="5873">
                  <c:v>6.0000000000000006E-4</c:v>
                </c:pt>
                <c:pt idx="5874">
                  <c:v>0</c:v>
                </c:pt>
                <c:pt idx="5875">
                  <c:v>6.0000000000000006E-4</c:v>
                </c:pt>
                <c:pt idx="5876">
                  <c:v>6.0000000000000006E-4</c:v>
                </c:pt>
                <c:pt idx="5877">
                  <c:v>0</c:v>
                </c:pt>
                <c:pt idx="5878">
                  <c:v>6.0000000000000006E-4</c:v>
                </c:pt>
                <c:pt idx="5879">
                  <c:v>6.0000000000000006E-4</c:v>
                </c:pt>
                <c:pt idx="5880">
                  <c:v>0</c:v>
                </c:pt>
                <c:pt idx="5881">
                  <c:v>6.0000000000000006E-4</c:v>
                </c:pt>
                <c:pt idx="5882">
                  <c:v>6.0000000000000006E-4</c:v>
                </c:pt>
                <c:pt idx="5883">
                  <c:v>0</c:v>
                </c:pt>
                <c:pt idx="5884">
                  <c:v>6.0000000000000006E-4</c:v>
                </c:pt>
                <c:pt idx="5885">
                  <c:v>6.0000000000000006E-4</c:v>
                </c:pt>
                <c:pt idx="5886">
                  <c:v>6.0000000000000006E-4</c:v>
                </c:pt>
                <c:pt idx="5887">
                  <c:v>0</c:v>
                </c:pt>
                <c:pt idx="5888">
                  <c:v>6.0000000000000006E-4</c:v>
                </c:pt>
                <c:pt idx="5889">
                  <c:v>6.0000000000000006E-4</c:v>
                </c:pt>
                <c:pt idx="5890">
                  <c:v>0</c:v>
                </c:pt>
                <c:pt idx="5891">
                  <c:v>6.0000000000000006E-4</c:v>
                </c:pt>
                <c:pt idx="5892">
                  <c:v>6.0000000000000006E-4</c:v>
                </c:pt>
                <c:pt idx="5893">
                  <c:v>0</c:v>
                </c:pt>
                <c:pt idx="5894">
                  <c:v>0</c:v>
                </c:pt>
                <c:pt idx="5895">
                  <c:v>6.0000000000000006E-4</c:v>
                </c:pt>
                <c:pt idx="5896">
                  <c:v>6.0000000000000006E-4</c:v>
                </c:pt>
                <c:pt idx="5897">
                  <c:v>0</c:v>
                </c:pt>
                <c:pt idx="5898">
                  <c:v>6.0000000000000006E-4</c:v>
                </c:pt>
                <c:pt idx="5899">
                  <c:v>7.000000000000001E-4</c:v>
                </c:pt>
                <c:pt idx="5900">
                  <c:v>0</c:v>
                </c:pt>
                <c:pt idx="5901">
                  <c:v>7.000000000000001E-4</c:v>
                </c:pt>
                <c:pt idx="5902">
                  <c:v>7.000000000000001E-4</c:v>
                </c:pt>
                <c:pt idx="5903">
                  <c:v>7.000000000000001E-4</c:v>
                </c:pt>
                <c:pt idx="5904">
                  <c:v>0</c:v>
                </c:pt>
                <c:pt idx="5905">
                  <c:v>7.000000000000001E-4</c:v>
                </c:pt>
                <c:pt idx="5906">
                  <c:v>7.000000000000001E-4</c:v>
                </c:pt>
                <c:pt idx="5907">
                  <c:v>0</c:v>
                </c:pt>
                <c:pt idx="5908">
                  <c:v>7.000000000000001E-4</c:v>
                </c:pt>
                <c:pt idx="5909">
                  <c:v>7.000000000000001E-4</c:v>
                </c:pt>
                <c:pt idx="5910">
                  <c:v>7.000000000000001E-4</c:v>
                </c:pt>
                <c:pt idx="5911">
                  <c:v>0</c:v>
                </c:pt>
                <c:pt idx="5912">
                  <c:v>7.000000000000001E-4</c:v>
                </c:pt>
                <c:pt idx="5913">
                  <c:v>7.000000000000001E-4</c:v>
                </c:pt>
                <c:pt idx="5914">
                  <c:v>0</c:v>
                </c:pt>
                <c:pt idx="5915">
                  <c:v>7.000000000000001E-4</c:v>
                </c:pt>
                <c:pt idx="5916">
                  <c:v>7.000000000000001E-4</c:v>
                </c:pt>
                <c:pt idx="5917">
                  <c:v>8.0000000000000004E-4</c:v>
                </c:pt>
                <c:pt idx="5918">
                  <c:v>0</c:v>
                </c:pt>
                <c:pt idx="5919">
                  <c:v>8.0000000000000004E-4</c:v>
                </c:pt>
                <c:pt idx="5920">
                  <c:v>7.000000000000001E-4</c:v>
                </c:pt>
                <c:pt idx="5921">
                  <c:v>0</c:v>
                </c:pt>
                <c:pt idx="5922">
                  <c:v>7.000000000000001E-4</c:v>
                </c:pt>
                <c:pt idx="5923">
                  <c:v>7.000000000000001E-4</c:v>
                </c:pt>
                <c:pt idx="5924">
                  <c:v>0</c:v>
                </c:pt>
                <c:pt idx="5925">
                  <c:v>7.000000000000001E-4</c:v>
                </c:pt>
                <c:pt idx="5926">
                  <c:v>8.0000000000000004E-4</c:v>
                </c:pt>
                <c:pt idx="5927">
                  <c:v>8.0000000000000004E-4</c:v>
                </c:pt>
                <c:pt idx="5928">
                  <c:v>0</c:v>
                </c:pt>
                <c:pt idx="5929">
                  <c:v>2.3E-3</c:v>
                </c:pt>
                <c:pt idx="5930">
                  <c:v>8.0000000000000004E-4</c:v>
                </c:pt>
                <c:pt idx="5931">
                  <c:v>0</c:v>
                </c:pt>
                <c:pt idx="5932">
                  <c:v>8.0000000000000004E-4</c:v>
                </c:pt>
                <c:pt idx="5933">
                  <c:v>8.0000000000000004E-4</c:v>
                </c:pt>
                <c:pt idx="5934">
                  <c:v>8.0000000000000004E-4</c:v>
                </c:pt>
                <c:pt idx="5935">
                  <c:v>0</c:v>
                </c:pt>
                <c:pt idx="5936">
                  <c:v>8.0000000000000004E-4</c:v>
                </c:pt>
                <c:pt idx="5937">
                  <c:v>8.0000000000000004E-4</c:v>
                </c:pt>
                <c:pt idx="5938">
                  <c:v>0</c:v>
                </c:pt>
                <c:pt idx="5939">
                  <c:v>0</c:v>
                </c:pt>
                <c:pt idx="5940">
                  <c:v>7.000000000000001E-4</c:v>
                </c:pt>
                <c:pt idx="5941">
                  <c:v>7.000000000000001E-4</c:v>
                </c:pt>
                <c:pt idx="5942">
                  <c:v>0</c:v>
                </c:pt>
                <c:pt idx="5943">
                  <c:v>7.000000000000001E-4</c:v>
                </c:pt>
                <c:pt idx="5944">
                  <c:v>7.000000000000001E-4</c:v>
                </c:pt>
                <c:pt idx="5945">
                  <c:v>7.000000000000001E-4</c:v>
                </c:pt>
                <c:pt idx="5946">
                  <c:v>0</c:v>
                </c:pt>
                <c:pt idx="5947">
                  <c:v>7.000000000000001E-4</c:v>
                </c:pt>
                <c:pt idx="5948">
                  <c:v>7.000000000000001E-4</c:v>
                </c:pt>
                <c:pt idx="5949">
                  <c:v>0</c:v>
                </c:pt>
                <c:pt idx="5950">
                  <c:v>7.000000000000001E-4</c:v>
                </c:pt>
                <c:pt idx="5951">
                  <c:v>7.000000000000001E-4</c:v>
                </c:pt>
                <c:pt idx="5952">
                  <c:v>7.000000000000001E-4</c:v>
                </c:pt>
                <c:pt idx="5953">
                  <c:v>0</c:v>
                </c:pt>
                <c:pt idx="5954">
                  <c:v>7.000000000000001E-4</c:v>
                </c:pt>
                <c:pt idx="5955">
                  <c:v>0</c:v>
                </c:pt>
                <c:pt idx="5956">
                  <c:v>7.000000000000001E-4</c:v>
                </c:pt>
                <c:pt idx="5957">
                  <c:v>0</c:v>
                </c:pt>
                <c:pt idx="5958">
                  <c:v>7.000000000000001E-4</c:v>
                </c:pt>
                <c:pt idx="5959">
                  <c:v>7.000000000000001E-4</c:v>
                </c:pt>
                <c:pt idx="5960">
                  <c:v>7.000000000000001E-4</c:v>
                </c:pt>
                <c:pt idx="5961">
                  <c:v>0</c:v>
                </c:pt>
                <c:pt idx="5962">
                  <c:v>7.000000000000001E-4</c:v>
                </c:pt>
                <c:pt idx="5963">
                  <c:v>7.000000000000001E-4</c:v>
                </c:pt>
                <c:pt idx="5964">
                  <c:v>0</c:v>
                </c:pt>
                <c:pt idx="5965">
                  <c:v>7.000000000000001E-4</c:v>
                </c:pt>
                <c:pt idx="5966">
                  <c:v>7.000000000000001E-4</c:v>
                </c:pt>
                <c:pt idx="5967">
                  <c:v>7.000000000000001E-4</c:v>
                </c:pt>
                <c:pt idx="5968">
                  <c:v>0</c:v>
                </c:pt>
                <c:pt idx="5969">
                  <c:v>7.000000000000001E-4</c:v>
                </c:pt>
                <c:pt idx="5970">
                  <c:v>7.000000000000001E-4</c:v>
                </c:pt>
                <c:pt idx="5971">
                  <c:v>7.000000000000001E-4</c:v>
                </c:pt>
                <c:pt idx="5972">
                  <c:v>0</c:v>
                </c:pt>
                <c:pt idx="5973">
                  <c:v>7.000000000000001E-4</c:v>
                </c:pt>
                <c:pt idx="5974">
                  <c:v>7.000000000000001E-4</c:v>
                </c:pt>
                <c:pt idx="5975">
                  <c:v>0</c:v>
                </c:pt>
                <c:pt idx="5976">
                  <c:v>7.000000000000001E-4</c:v>
                </c:pt>
                <c:pt idx="5977">
                  <c:v>7.000000000000001E-4</c:v>
                </c:pt>
                <c:pt idx="5978">
                  <c:v>7.000000000000001E-4</c:v>
                </c:pt>
                <c:pt idx="5979">
                  <c:v>0</c:v>
                </c:pt>
                <c:pt idx="5980">
                  <c:v>7.000000000000001E-4</c:v>
                </c:pt>
                <c:pt idx="5981">
                  <c:v>7.000000000000001E-4</c:v>
                </c:pt>
                <c:pt idx="5982">
                  <c:v>0</c:v>
                </c:pt>
                <c:pt idx="5983">
                  <c:v>7.000000000000001E-4</c:v>
                </c:pt>
                <c:pt idx="5984">
                  <c:v>7.000000000000001E-4</c:v>
                </c:pt>
                <c:pt idx="5985">
                  <c:v>7.000000000000001E-4</c:v>
                </c:pt>
                <c:pt idx="5986">
                  <c:v>0</c:v>
                </c:pt>
                <c:pt idx="5987">
                  <c:v>7.000000000000001E-4</c:v>
                </c:pt>
                <c:pt idx="5988">
                  <c:v>7.000000000000001E-4</c:v>
                </c:pt>
                <c:pt idx="5989">
                  <c:v>0</c:v>
                </c:pt>
                <c:pt idx="5990">
                  <c:v>7.000000000000001E-4</c:v>
                </c:pt>
                <c:pt idx="5991">
                  <c:v>7.000000000000001E-4</c:v>
                </c:pt>
                <c:pt idx="5992">
                  <c:v>7.000000000000001E-4</c:v>
                </c:pt>
                <c:pt idx="5993">
                  <c:v>0</c:v>
                </c:pt>
                <c:pt idx="5994">
                  <c:v>7.000000000000001E-4</c:v>
                </c:pt>
                <c:pt idx="5995">
                  <c:v>7.000000000000001E-4</c:v>
                </c:pt>
                <c:pt idx="5996">
                  <c:v>7.000000000000001E-4</c:v>
                </c:pt>
                <c:pt idx="5997">
                  <c:v>0</c:v>
                </c:pt>
                <c:pt idx="5998">
                  <c:v>7.000000000000001E-4</c:v>
                </c:pt>
                <c:pt idx="5999">
                  <c:v>7.000000000000001E-4</c:v>
                </c:pt>
                <c:pt idx="6000">
                  <c:v>7.000000000000001E-4</c:v>
                </c:pt>
                <c:pt idx="6001">
                  <c:v>0</c:v>
                </c:pt>
                <c:pt idx="6002">
                  <c:v>7.000000000000001E-4</c:v>
                </c:pt>
                <c:pt idx="6003">
                  <c:v>7.000000000000001E-4</c:v>
                </c:pt>
                <c:pt idx="6004">
                  <c:v>7.000000000000001E-4</c:v>
                </c:pt>
                <c:pt idx="6005">
                  <c:v>0</c:v>
                </c:pt>
                <c:pt idx="6006">
                  <c:v>7.000000000000001E-4</c:v>
                </c:pt>
                <c:pt idx="6007">
                  <c:v>7.000000000000001E-4</c:v>
                </c:pt>
                <c:pt idx="6008">
                  <c:v>0</c:v>
                </c:pt>
                <c:pt idx="6009">
                  <c:v>7.000000000000001E-4</c:v>
                </c:pt>
                <c:pt idx="6010">
                  <c:v>7.000000000000001E-4</c:v>
                </c:pt>
                <c:pt idx="6011">
                  <c:v>7.000000000000001E-4</c:v>
                </c:pt>
                <c:pt idx="6012">
                  <c:v>0</c:v>
                </c:pt>
                <c:pt idx="6013">
                  <c:v>7.000000000000001E-4</c:v>
                </c:pt>
                <c:pt idx="6014">
                  <c:v>7.000000000000001E-4</c:v>
                </c:pt>
                <c:pt idx="6015">
                  <c:v>7.000000000000001E-4</c:v>
                </c:pt>
                <c:pt idx="6016">
                  <c:v>0</c:v>
                </c:pt>
                <c:pt idx="6017">
                  <c:v>7.000000000000001E-4</c:v>
                </c:pt>
                <c:pt idx="6018">
                  <c:v>7.000000000000001E-4</c:v>
                </c:pt>
                <c:pt idx="6019">
                  <c:v>0</c:v>
                </c:pt>
                <c:pt idx="6020">
                  <c:v>6.0000000000000006E-4</c:v>
                </c:pt>
                <c:pt idx="6021">
                  <c:v>6.0000000000000006E-4</c:v>
                </c:pt>
                <c:pt idx="6022">
                  <c:v>6.0000000000000006E-4</c:v>
                </c:pt>
                <c:pt idx="6023">
                  <c:v>0</c:v>
                </c:pt>
                <c:pt idx="6024">
                  <c:v>6.0000000000000006E-4</c:v>
                </c:pt>
                <c:pt idx="6025">
                  <c:v>6.0000000000000006E-4</c:v>
                </c:pt>
                <c:pt idx="6026">
                  <c:v>6.0000000000000006E-4</c:v>
                </c:pt>
                <c:pt idx="6027">
                  <c:v>0</c:v>
                </c:pt>
                <c:pt idx="6028">
                  <c:v>6.0000000000000006E-4</c:v>
                </c:pt>
                <c:pt idx="6029">
                  <c:v>6.0000000000000006E-4</c:v>
                </c:pt>
                <c:pt idx="6030">
                  <c:v>0</c:v>
                </c:pt>
                <c:pt idx="6031">
                  <c:v>0</c:v>
                </c:pt>
                <c:pt idx="6032">
                  <c:v>6.0000000000000006E-4</c:v>
                </c:pt>
                <c:pt idx="6033">
                  <c:v>6.0000000000000006E-4</c:v>
                </c:pt>
                <c:pt idx="6034">
                  <c:v>0</c:v>
                </c:pt>
                <c:pt idx="6035">
                  <c:v>6.0000000000000006E-4</c:v>
                </c:pt>
                <c:pt idx="6036">
                  <c:v>0</c:v>
                </c:pt>
                <c:pt idx="6037">
                  <c:v>6.0000000000000006E-4</c:v>
                </c:pt>
                <c:pt idx="6038">
                  <c:v>0</c:v>
                </c:pt>
                <c:pt idx="6039">
                  <c:v>6.0000000000000006E-4</c:v>
                </c:pt>
                <c:pt idx="6040">
                  <c:v>0</c:v>
                </c:pt>
                <c:pt idx="6041">
                  <c:v>6.0000000000000006E-4</c:v>
                </c:pt>
                <c:pt idx="6042">
                  <c:v>0</c:v>
                </c:pt>
                <c:pt idx="6043">
                  <c:v>6.0000000000000006E-4</c:v>
                </c:pt>
                <c:pt idx="6044">
                  <c:v>6.0000000000000006E-4</c:v>
                </c:pt>
                <c:pt idx="6045">
                  <c:v>0</c:v>
                </c:pt>
                <c:pt idx="6046">
                  <c:v>6.0000000000000006E-4</c:v>
                </c:pt>
                <c:pt idx="6047">
                  <c:v>6.0000000000000006E-4</c:v>
                </c:pt>
                <c:pt idx="6048">
                  <c:v>6.0000000000000006E-4</c:v>
                </c:pt>
                <c:pt idx="6049">
                  <c:v>0</c:v>
                </c:pt>
                <c:pt idx="6050">
                  <c:v>6.0000000000000006E-4</c:v>
                </c:pt>
                <c:pt idx="6051">
                  <c:v>6.0000000000000006E-4</c:v>
                </c:pt>
                <c:pt idx="6052">
                  <c:v>6.0000000000000006E-4</c:v>
                </c:pt>
                <c:pt idx="6053">
                  <c:v>0</c:v>
                </c:pt>
                <c:pt idx="6054">
                  <c:v>6.0000000000000006E-4</c:v>
                </c:pt>
                <c:pt idx="6055">
                  <c:v>6.0000000000000006E-4</c:v>
                </c:pt>
                <c:pt idx="6056">
                  <c:v>0</c:v>
                </c:pt>
                <c:pt idx="6057">
                  <c:v>6.0000000000000006E-4</c:v>
                </c:pt>
                <c:pt idx="6058">
                  <c:v>6.0000000000000006E-4</c:v>
                </c:pt>
                <c:pt idx="6059">
                  <c:v>6.0000000000000006E-4</c:v>
                </c:pt>
                <c:pt idx="6060">
                  <c:v>0</c:v>
                </c:pt>
                <c:pt idx="6061">
                  <c:v>6.0000000000000006E-4</c:v>
                </c:pt>
                <c:pt idx="6062">
                  <c:v>6.0000000000000006E-4</c:v>
                </c:pt>
                <c:pt idx="6063">
                  <c:v>0</c:v>
                </c:pt>
                <c:pt idx="6064">
                  <c:v>6.0000000000000006E-4</c:v>
                </c:pt>
                <c:pt idx="6065">
                  <c:v>0</c:v>
                </c:pt>
                <c:pt idx="6066">
                  <c:v>6.0000000000000006E-4</c:v>
                </c:pt>
                <c:pt idx="6067">
                  <c:v>0</c:v>
                </c:pt>
                <c:pt idx="6068">
                  <c:v>6.0000000000000006E-4</c:v>
                </c:pt>
                <c:pt idx="6069">
                  <c:v>6.0000000000000006E-4</c:v>
                </c:pt>
                <c:pt idx="6070">
                  <c:v>0</c:v>
                </c:pt>
                <c:pt idx="6071">
                  <c:v>6.0000000000000006E-4</c:v>
                </c:pt>
                <c:pt idx="6072">
                  <c:v>6.0000000000000006E-4</c:v>
                </c:pt>
                <c:pt idx="6073">
                  <c:v>6.0000000000000006E-4</c:v>
                </c:pt>
                <c:pt idx="6074">
                  <c:v>0</c:v>
                </c:pt>
                <c:pt idx="6075">
                  <c:v>6.0000000000000006E-4</c:v>
                </c:pt>
                <c:pt idx="6076">
                  <c:v>6.0000000000000006E-4</c:v>
                </c:pt>
                <c:pt idx="6077">
                  <c:v>6.0000000000000006E-4</c:v>
                </c:pt>
                <c:pt idx="6078">
                  <c:v>0</c:v>
                </c:pt>
                <c:pt idx="6079">
                  <c:v>6.0000000000000006E-4</c:v>
                </c:pt>
                <c:pt idx="6080">
                  <c:v>6.0000000000000006E-4</c:v>
                </c:pt>
                <c:pt idx="6081">
                  <c:v>6.0000000000000006E-4</c:v>
                </c:pt>
                <c:pt idx="6082">
                  <c:v>0</c:v>
                </c:pt>
                <c:pt idx="6083">
                  <c:v>6.0000000000000006E-4</c:v>
                </c:pt>
                <c:pt idx="6084">
                  <c:v>6.0000000000000006E-4</c:v>
                </c:pt>
                <c:pt idx="6085">
                  <c:v>0</c:v>
                </c:pt>
                <c:pt idx="6086">
                  <c:v>6.0000000000000006E-4</c:v>
                </c:pt>
                <c:pt idx="6087">
                  <c:v>6.0000000000000006E-4</c:v>
                </c:pt>
                <c:pt idx="6088">
                  <c:v>6.0000000000000006E-4</c:v>
                </c:pt>
                <c:pt idx="6089">
                  <c:v>0</c:v>
                </c:pt>
                <c:pt idx="6090">
                  <c:v>6.0000000000000006E-4</c:v>
                </c:pt>
                <c:pt idx="6091">
                  <c:v>6.0000000000000006E-4</c:v>
                </c:pt>
                <c:pt idx="6092">
                  <c:v>6.0000000000000006E-4</c:v>
                </c:pt>
                <c:pt idx="6093">
                  <c:v>0</c:v>
                </c:pt>
                <c:pt idx="6094">
                  <c:v>6.0000000000000006E-4</c:v>
                </c:pt>
                <c:pt idx="6095">
                  <c:v>6.0000000000000006E-4</c:v>
                </c:pt>
                <c:pt idx="6096">
                  <c:v>0</c:v>
                </c:pt>
                <c:pt idx="6097">
                  <c:v>6.0000000000000006E-4</c:v>
                </c:pt>
                <c:pt idx="6098">
                  <c:v>6.0000000000000006E-4</c:v>
                </c:pt>
                <c:pt idx="6099">
                  <c:v>6.0000000000000006E-4</c:v>
                </c:pt>
                <c:pt idx="6100">
                  <c:v>0</c:v>
                </c:pt>
                <c:pt idx="6101">
                  <c:v>6.0000000000000006E-4</c:v>
                </c:pt>
                <c:pt idx="6102">
                  <c:v>0</c:v>
                </c:pt>
                <c:pt idx="6103">
                  <c:v>6.0000000000000006E-4</c:v>
                </c:pt>
                <c:pt idx="6104">
                  <c:v>0</c:v>
                </c:pt>
                <c:pt idx="6105">
                  <c:v>6.0000000000000006E-4</c:v>
                </c:pt>
                <c:pt idx="6106">
                  <c:v>6.0000000000000006E-4</c:v>
                </c:pt>
                <c:pt idx="6107">
                  <c:v>0</c:v>
                </c:pt>
                <c:pt idx="6108">
                  <c:v>0</c:v>
                </c:pt>
                <c:pt idx="6109">
                  <c:v>6.0000000000000006E-4</c:v>
                </c:pt>
                <c:pt idx="6110">
                  <c:v>6.0000000000000006E-4</c:v>
                </c:pt>
                <c:pt idx="6111">
                  <c:v>0</c:v>
                </c:pt>
                <c:pt idx="6112">
                  <c:v>6.0000000000000006E-4</c:v>
                </c:pt>
                <c:pt idx="6113">
                  <c:v>6.0000000000000006E-4</c:v>
                </c:pt>
                <c:pt idx="6114">
                  <c:v>6.0000000000000006E-4</c:v>
                </c:pt>
                <c:pt idx="6115">
                  <c:v>0</c:v>
                </c:pt>
                <c:pt idx="6116">
                  <c:v>6.0000000000000006E-4</c:v>
                </c:pt>
                <c:pt idx="6117">
                  <c:v>6.0000000000000006E-4</c:v>
                </c:pt>
                <c:pt idx="6118">
                  <c:v>6.0000000000000006E-4</c:v>
                </c:pt>
                <c:pt idx="6119">
                  <c:v>0</c:v>
                </c:pt>
                <c:pt idx="6120">
                  <c:v>6.0000000000000006E-4</c:v>
                </c:pt>
                <c:pt idx="6121">
                  <c:v>6.0000000000000006E-4</c:v>
                </c:pt>
                <c:pt idx="6122">
                  <c:v>6.0000000000000006E-4</c:v>
                </c:pt>
                <c:pt idx="6123">
                  <c:v>0</c:v>
                </c:pt>
                <c:pt idx="6124">
                  <c:v>6.0000000000000006E-4</c:v>
                </c:pt>
                <c:pt idx="6125">
                  <c:v>6.0000000000000006E-4</c:v>
                </c:pt>
                <c:pt idx="6126">
                  <c:v>6.0000000000000006E-4</c:v>
                </c:pt>
                <c:pt idx="6127">
                  <c:v>0</c:v>
                </c:pt>
                <c:pt idx="6128">
                  <c:v>6.0000000000000006E-4</c:v>
                </c:pt>
                <c:pt idx="6129">
                  <c:v>6.0000000000000006E-4</c:v>
                </c:pt>
                <c:pt idx="6130">
                  <c:v>6.0000000000000006E-4</c:v>
                </c:pt>
                <c:pt idx="6131">
                  <c:v>0</c:v>
                </c:pt>
                <c:pt idx="6132">
                  <c:v>6.0000000000000006E-4</c:v>
                </c:pt>
                <c:pt idx="6133">
                  <c:v>6.0000000000000006E-4</c:v>
                </c:pt>
                <c:pt idx="6134">
                  <c:v>0</c:v>
                </c:pt>
                <c:pt idx="6135">
                  <c:v>0</c:v>
                </c:pt>
                <c:pt idx="6136">
                  <c:v>6.0000000000000006E-4</c:v>
                </c:pt>
                <c:pt idx="6137">
                  <c:v>6.0000000000000006E-4</c:v>
                </c:pt>
                <c:pt idx="6138">
                  <c:v>0</c:v>
                </c:pt>
                <c:pt idx="6139">
                  <c:v>6.0000000000000006E-4</c:v>
                </c:pt>
                <c:pt idx="6140">
                  <c:v>6.0000000000000006E-4</c:v>
                </c:pt>
                <c:pt idx="6141">
                  <c:v>6.0000000000000006E-4</c:v>
                </c:pt>
                <c:pt idx="6142">
                  <c:v>0</c:v>
                </c:pt>
                <c:pt idx="6143">
                  <c:v>6.0000000000000006E-4</c:v>
                </c:pt>
                <c:pt idx="6144">
                  <c:v>6.0000000000000006E-4</c:v>
                </c:pt>
                <c:pt idx="6145">
                  <c:v>7.000000000000001E-4</c:v>
                </c:pt>
                <c:pt idx="6146">
                  <c:v>0</c:v>
                </c:pt>
                <c:pt idx="6147">
                  <c:v>7.000000000000001E-4</c:v>
                </c:pt>
                <c:pt idx="6148">
                  <c:v>7.000000000000001E-4</c:v>
                </c:pt>
                <c:pt idx="6149">
                  <c:v>7.000000000000001E-4</c:v>
                </c:pt>
                <c:pt idx="6150">
                  <c:v>0</c:v>
                </c:pt>
                <c:pt idx="6151">
                  <c:v>7.000000000000001E-4</c:v>
                </c:pt>
                <c:pt idx="6152">
                  <c:v>7.000000000000001E-4</c:v>
                </c:pt>
                <c:pt idx="6153">
                  <c:v>0</c:v>
                </c:pt>
                <c:pt idx="6154">
                  <c:v>7.000000000000001E-4</c:v>
                </c:pt>
                <c:pt idx="6155">
                  <c:v>7.000000000000001E-4</c:v>
                </c:pt>
                <c:pt idx="6156">
                  <c:v>7.000000000000001E-4</c:v>
                </c:pt>
                <c:pt idx="6157">
                  <c:v>0</c:v>
                </c:pt>
                <c:pt idx="6158">
                  <c:v>7.000000000000001E-4</c:v>
                </c:pt>
                <c:pt idx="6159">
                  <c:v>7.000000000000001E-4</c:v>
                </c:pt>
                <c:pt idx="6160">
                  <c:v>0</c:v>
                </c:pt>
                <c:pt idx="6161">
                  <c:v>7.000000000000001E-4</c:v>
                </c:pt>
                <c:pt idx="6162">
                  <c:v>7.000000000000001E-4</c:v>
                </c:pt>
                <c:pt idx="6163">
                  <c:v>0</c:v>
                </c:pt>
                <c:pt idx="6164">
                  <c:v>7.000000000000001E-4</c:v>
                </c:pt>
                <c:pt idx="6165">
                  <c:v>7.000000000000001E-4</c:v>
                </c:pt>
                <c:pt idx="6166">
                  <c:v>7.000000000000001E-4</c:v>
                </c:pt>
                <c:pt idx="6167">
                  <c:v>0</c:v>
                </c:pt>
                <c:pt idx="6168">
                  <c:v>7.000000000000001E-4</c:v>
                </c:pt>
                <c:pt idx="6169">
                  <c:v>7.000000000000001E-4</c:v>
                </c:pt>
                <c:pt idx="6170">
                  <c:v>0</c:v>
                </c:pt>
                <c:pt idx="6171">
                  <c:v>0</c:v>
                </c:pt>
                <c:pt idx="6172">
                  <c:v>7.000000000000001E-4</c:v>
                </c:pt>
                <c:pt idx="6173">
                  <c:v>7.000000000000001E-4</c:v>
                </c:pt>
                <c:pt idx="6174">
                  <c:v>0</c:v>
                </c:pt>
                <c:pt idx="6175">
                  <c:v>7.000000000000001E-4</c:v>
                </c:pt>
                <c:pt idx="6176">
                  <c:v>8.0000000000000004E-4</c:v>
                </c:pt>
                <c:pt idx="6177">
                  <c:v>8.0000000000000004E-4</c:v>
                </c:pt>
                <c:pt idx="6178">
                  <c:v>0</c:v>
                </c:pt>
                <c:pt idx="6179">
                  <c:v>8.0000000000000004E-4</c:v>
                </c:pt>
                <c:pt idx="6180">
                  <c:v>8.0000000000000004E-4</c:v>
                </c:pt>
                <c:pt idx="6181">
                  <c:v>0</c:v>
                </c:pt>
                <c:pt idx="6182">
                  <c:v>8.0000000000000004E-4</c:v>
                </c:pt>
                <c:pt idx="6183">
                  <c:v>8.0000000000000004E-4</c:v>
                </c:pt>
                <c:pt idx="6184">
                  <c:v>8.0000000000000004E-4</c:v>
                </c:pt>
                <c:pt idx="6185">
                  <c:v>0</c:v>
                </c:pt>
                <c:pt idx="6186">
                  <c:v>8.0000000000000004E-4</c:v>
                </c:pt>
                <c:pt idx="6187">
                  <c:v>8.0000000000000004E-4</c:v>
                </c:pt>
                <c:pt idx="6188">
                  <c:v>0</c:v>
                </c:pt>
                <c:pt idx="6189">
                  <c:v>8.0000000000000004E-4</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8.0000000000000004E-4</c:v>
                </c:pt>
                <c:pt idx="6261">
                  <c:v>8.0000000000000004E-4</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8.0000000000000004E-4</c:v>
                </c:pt>
                <c:pt idx="6276">
                  <c:v>0</c:v>
                </c:pt>
                <c:pt idx="6277">
                  <c:v>0</c:v>
                </c:pt>
                <c:pt idx="6278">
                  <c:v>8.0000000000000004E-4</c:v>
                </c:pt>
                <c:pt idx="6279">
                  <c:v>0</c:v>
                </c:pt>
                <c:pt idx="6280">
                  <c:v>8.0000000000000004E-4</c:v>
                </c:pt>
                <c:pt idx="6281">
                  <c:v>0</c:v>
                </c:pt>
                <c:pt idx="6282">
                  <c:v>8.0000000000000004E-4</c:v>
                </c:pt>
                <c:pt idx="6283">
                  <c:v>8.0000000000000004E-4</c:v>
                </c:pt>
                <c:pt idx="6284">
                  <c:v>0</c:v>
                </c:pt>
                <c:pt idx="6285">
                  <c:v>0</c:v>
                </c:pt>
                <c:pt idx="6286">
                  <c:v>7.000000000000001E-4</c:v>
                </c:pt>
                <c:pt idx="6287">
                  <c:v>7.000000000000001E-4</c:v>
                </c:pt>
                <c:pt idx="6288">
                  <c:v>0</c:v>
                </c:pt>
                <c:pt idx="6289">
                  <c:v>0</c:v>
                </c:pt>
                <c:pt idx="6290">
                  <c:v>0</c:v>
                </c:pt>
                <c:pt idx="6291">
                  <c:v>7.000000000000001E-4</c:v>
                </c:pt>
                <c:pt idx="6292">
                  <c:v>0</c:v>
                </c:pt>
                <c:pt idx="6293">
                  <c:v>7.000000000000001E-4</c:v>
                </c:pt>
                <c:pt idx="6294">
                  <c:v>7.000000000000001E-4</c:v>
                </c:pt>
                <c:pt idx="6295">
                  <c:v>7.000000000000001E-4</c:v>
                </c:pt>
                <c:pt idx="6296">
                  <c:v>0</c:v>
                </c:pt>
                <c:pt idx="6297">
                  <c:v>7.000000000000001E-4</c:v>
                </c:pt>
                <c:pt idx="6298">
                  <c:v>7.000000000000001E-4</c:v>
                </c:pt>
                <c:pt idx="6299">
                  <c:v>7.000000000000001E-4</c:v>
                </c:pt>
                <c:pt idx="6300">
                  <c:v>0</c:v>
                </c:pt>
                <c:pt idx="6301">
                  <c:v>7.000000000000001E-4</c:v>
                </c:pt>
                <c:pt idx="6302">
                  <c:v>0</c:v>
                </c:pt>
                <c:pt idx="6303">
                  <c:v>7.000000000000001E-4</c:v>
                </c:pt>
                <c:pt idx="6304">
                  <c:v>0</c:v>
                </c:pt>
                <c:pt idx="6305">
                  <c:v>7.000000000000001E-4</c:v>
                </c:pt>
                <c:pt idx="6306">
                  <c:v>7.000000000000001E-4</c:v>
                </c:pt>
                <c:pt idx="6307">
                  <c:v>0</c:v>
                </c:pt>
                <c:pt idx="6308">
                  <c:v>0</c:v>
                </c:pt>
                <c:pt idx="6309">
                  <c:v>7.000000000000001E-4</c:v>
                </c:pt>
                <c:pt idx="6310">
                  <c:v>7.000000000000001E-4</c:v>
                </c:pt>
                <c:pt idx="6311">
                  <c:v>0</c:v>
                </c:pt>
                <c:pt idx="6312">
                  <c:v>7.000000000000001E-4</c:v>
                </c:pt>
                <c:pt idx="6313">
                  <c:v>0</c:v>
                </c:pt>
                <c:pt idx="6314">
                  <c:v>7.000000000000001E-4</c:v>
                </c:pt>
                <c:pt idx="6315">
                  <c:v>0</c:v>
                </c:pt>
                <c:pt idx="6316">
                  <c:v>7.000000000000001E-4</c:v>
                </c:pt>
                <c:pt idx="6317">
                  <c:v>0</c:v>
                </c:pt>
                <c:pt idx="6318">
                  <c:v>0</c:v>
                </c:pt>
                <c:pt idx="6319">
                  <c:v>0</c:v>
                </c:pt>
                <c:pt idx="6320">
                  <c:v>7.000000000000001E-4</c:v>
                </c:pt>
                <c:pt idx="6321">
                  <c:v>7.000000000000001E-4</c:v>
                </c:pt>
                <c:pt idx="6322">
                  <c:v>0</c:v>
                </c:pt>
                <c:pt idx="6323">
                  <c:v>7.000000000000001E-4</c:v>
                </c:pt>
                <c:pt idx="6324">
                  <c:v>7.000000000000001E-4</c:v>
                </c:pt>
                <c:pt idx="6325">
                  <c:v>7.000000000000001E-4</c:v>
                </c:pt>
                <c:pt idx="6326">
                  <c:v>0</c:v>
                </c:pt>
                <c:pt idx="6327">
                  <c:v>0</c:v>
                </c:pt>
                <c:pt idx="6328">
                  <c:v>7.000000000000001E-4</c:v>
                </c:pt>
                <c:pt idx="6329">
                  <c:v>0</c:v>
                </c:pt>
                <c:pt idx="6330">
                  <c:v>0</c:v>
                </c:pt>
                <c:pt idx="6331">
                  <c:v>7.000000000000001E-4</c:v>
                </c:pt>
                <c:pt idx="6332">
                  <c:v>7.000000000000001E-4</c:v>
                </c:pt>
                <c:pt idx="6333">
                  <c:v>0</c:v>
                </c:pt>
                <c:pt idx="6334">
                  <c:v>7.000000000000001E-4</c:v>
                </c:pt>
                <c:pt idx="6335">
                  <c:v>7.000000000000001E-4</c:v>
                </c:pt>
                <c:pt idx="6336">
                  <c:v>7.000000000000001E-4</c:v>
                </c:pt>
                <c:pt idx="6337">
                  <c:v>0</c:v>
                </c:pt>
                <c:pt idx="6338">
                  <c:v>7.000000000000001E-4</c:v>
                </c:pt>
                <c:pt idx="6339">
                  <c:v>7.000000000000001E-4</c:v>
                </c:pt>
                <c:pt idx="6340">
                  <c:v>7.000000000000001E-4</c:v>
                </c:pt>
                <c:pt idx="6341">
                  <c:v>0</c:v>
                </c:pt>
                <c:pt idx="6342">
                  <c:v>7.000000000000001E-4</c:v>
                </c:pt>
                <c:pt idx="6343">
                  <c:v>7.000000000000001E-4</c:v>
                </c:pt>
                <c:pt idx="6344">
                  <c:v>0</c:v>
                </c:pt>
                <c:pt idx="6345">
                  <c:v>0</c:v>
                </c:pt>
                <c:pt idx="6346">
                  <c:v>7.000000000000001E-4</c:v>
                </c:pt>
                <c:pt idx="6347">
                  <c:v>7.000000000000001E-4</c:v>
                </c:pt>
                <c:pt idx="6348">
                  <c:v>0</c:v>
                </c:pt>
                <c:pt idx="6349">
                  <c:v>7.000000000000001E-4</c:v>
                </c:pt>
                <c:pt idx="6350">
                  <c:v>7.000000000000001E-4</c:v>
                </c:pt>
                <c:pt idx="6351">
                  <c:v>7.000000000000001E-4</c:v>
                </c:pt>
                <c:pt idx="6352">
                  <c:v>0</c:v>
                </c:pt>
                <c:pt idx="6353">
                  <c:v>7.000000000000001E-4</c:v>
                </c:pt>
                <c:pt idx="6354">
                  <c:v>7.000000000000001E-4</c:v>
                </c:pt>
                <c:pt idx="6355">
                  <c:v>7.000000000000001E-4</c:v>
                </c:pt>
                <c:pt idx="6356">
                  <c:v>0</c:v>
                </c:pt>
                <c:pt idx="6357">
                  <c:v>7.000000000000001E-4</c:v>
                </c:pt>
                <c:pt idx="6358">
                  <c:v>0</c:v>
                </c:pt>
                <c:pt idx="6359">
                  <c:v>7.000000000000001E-4</c:v>
                </c:pt>
                <c:pt idx="6360">
                  <c:v>0</c:v>
                </c:pt>
                <c:pt idx="6361">
                  <c:v>7.000000000000001E-4</c:v>
                </c:pt>
                <c:pt idx="6362">
                  <c:v>7.000000000000001E-4</c:v>
                </c:pt>
                <c:pt idx="6363">
                  <c:v>0</c:v>
                </c:pt>
                <c:pt idx="6364">
                  <c:v>7.000000000000001E-4</c:v>
                </c:pt>
                <c:pt idx="6365">
                  <c:v>7.000000000000001E-4</c:v>
                </c:pt>
                <c:pt idx="6366">
                  <c:v>7.000000000000001E-4</c:v>
                </c:pt>
                <c:pt idx="6367">
                  <c:v>0</c:v>
                </c:pt>
                <c:pt idx="6368">
                  <c:v>7.000000000000001E-4</c:v>
                </c:pt>
                <c:pt idx="6369">
                  <c:v>7.000000000000001E-4</c:v>
                </c:pt>
                <c:pt idx="6370">
                  <c:v>7.000000000000001E-4</c:v>
                </c:pt>
                <c:pt idx="6371">
                  <c:v>0</c:v>
                </c:pt>
                <c:pt idx="6372">
                  <c:v>7.000000000000001E-4</c:v>
                </c:pt>
                <c:pt idx="6373">
                  <c:v>7.000000000000001E-4</c:v>
                </c:pt>
                <c:pt idx="6374">
                  <c:v>0</c:v>
                </c:pt>
                <c:pt idx="6375">
                  <c:v>7.000000000000001E-4</c:v>
                </c:pt>
                <c:pt idx="6376">
                  <c:v>7.000000000000001E-4</c:v>
                </c:pt>
                <c:pt idx="6377">
                  <c:v>7.000000000000001E-4</c:v>
                </c:pt>
                <c:pt idx="6378">
                  <c:v>0</c:v>
                </c:pt>
                <c:pt idx="6379">
                  <c:v>7.000000000000001E-4</c:v>
                </c:pt>
                <c:pt idx="6380">
                  <c:v>7.000000000000001E-4</c:v>
                </c:pt>
                <c:pt idx="6381">
                  <c:v>7.000000000000001E-4</c:v>
                </c:pt>
                <c:pt idx="6382">
                  <c:v>0</c:v>
                </c:pt>
                <c:pt idx="6383">
                  <c:v>7.000000000000001E-4</c:v>
                </c:pt>
                <c:pt idx="6384">
                  <c:v>7.000000000000001E-4</c:v>
                </c:pt>
                <c:pt idx="6385">
                  <c:v>7.000000000000001E-4</c:v>
                </c:pt>
                <c:pt idx="6386">
                  <c:v>0</c:v>
                </c:pt>
                <c:pt idx="6387">
                  <c:v>7.000000000000001E-4</c:v>
                </c:pt>
                <c:pt idx="6388">
                  <c:v>7.000000000000001E-4</c:v>
                </c:pt>
                <c:pt idx="6389">
                  <c:v>0</c:v>
                </c:pt>
                <c:pt idx="6390">
                  <c:v>7.000000000000001E-4</c:v>
                </c:pt>
                <c:pt idx="6391">
                  <c:v>7.000000000000001E-4</c:v>
                </c:pt>
                <c:pt idx="6392">
                  <c:v>7.000000000000001E-4</c:v>
                </c:pt>
                <c:pt idx="6393">
                  <c:v>0</c:v>
                </c:pt>
                <c:pt idx="6394">
                  <c:v>7.000000000000001E-4</c:v>
                </c:pt>
                <c:pt idx="6395">
                  <c:v>7.000000000000001E-4</c:v>
                </c:pt>
                <c:pt idx="6396">
                  <c:v>7.000000000000001E-4</c:v>
                </c:pt>
                <c:pt idx="6397">
                  <c:v>0</c:v>
                </c:pt>
                <c:pt idx="6398">
                  <c:v>7.000000000000001E-4</c:v>
                </c:pt>
                <c:pt idx="6399">
                  <c:v>7.000000000000001E-4</c:v>
                </c:pt>
                <c:pt idx="6400">
                  <c:v>7.000000000000001E-4</c:v>
                </c:pt>
                <c:pt idx="6401">
                  <c:v>0</c:v>
                </c:pt>
                <c:pt idx="6402">
                  <c:v>7.000000000000001E-4</c:v>
                </c:pt>
                <c:pt idx="6403">
                  <c:v>7.000000000000001E-4</c:v>
                </c:pt>
                <c:pt idx="6404">
                  <c:v>0</c:v>
                </c:pt>
                <c:pt idx="6405">
                  <c:v>7.000000000000001E-4</c:v>
                </c:pt>
                <c:pt idx="6406">
                  <c:v>7.000000000000001E-4</c:v>
                </c:pt>
                <c:pt idx="6407">
                  <c:v>7.000000000000001E-4</c:v>
                </c:pt>
                <c:pt idx="6408">
                  <c:v>0</c:v>
                </c:pt>
                <c:pt idx="6409">
                  <c:v>7.000000000000001E-4</c:v>
                </c:pt>
                <c:pt idx="6410">
                  <c:v>7.000000000000001E-4</c:v>
                </c:pt>
                <c:pt idx="6411">
                  <c:v>0</c:v>
                </c:pt>
                <c:pt idx="6412">
                  <c:v>7.000000000000001E-4</c:v>
                </c:pt>
                <c:pt idx="6413">
                  <c:v>7.000000000000001E-4</c:v>
                </c:pt>
                <c:pt idx="6414">
                  <c:v>7.000000000000001E-4</c:v>
                </c:pt>
                <c:pt idx="6415">
                  <c:v>0</c:v>
                </c:pt>
                <c:pt idx="6416">
                  <c:v>7.000000000000001E-4</c:v>
                </c:pt>
                <c:pt idx="6417">
                  <c:v>7.000000000000001E-4</c:v>
                </c:pt>
                <c:pt idx="6418">
                  <c:v>7.000000000000001E-4</c:v>
                </c:pt>
                <c:pt idx="6419">
                  <c:v>0</c:v>
                </c:pt>
                <c:pt idx="6420">
                  <c:v>7.000000000000001E-4</c:v>
                </c:pt>
                <c:pt idx="6421">
                  <c:v>7.000000000000001E-4</c:v>
                </c:pt>
                <c:pt idx="6422">
                  <c:v>0</c:v>
                </c:pt>
                <c:pt idx="6423">
                  <c:v>7.000000000000001E-4</c:v>
                </c:pt>
                <c:pt idx="6424">
                  <c:v>7.000000000000001E-4</c:v>
                </c:pt>
                <c:pt idx="6425">
                  <c:v>7.000000000000001E-4</c:v>
                </c:pt>
                <c:pt idx="6426">
                  <c:v>0</c:v>
                </c:pt>
                <c:pt idx="6427">
                  <c:v>7.000000000000001E-4</c:v>
                </c:pt>
                <c:pt idx="6428">
                  <c:v>7.000000000000001E-4</c:v>
                </c:pt>
                <c:pt idx="6429">
                  <c:v>7.000000000000001E-4</c:v>
                </c:pt>
                <c:pt idx="6430">
                  <c:v>0</c:v>
                </c:pt>
                <c:pt idx="6431">
                  <c:v>7.000000000000001E-4</c:v>
                </c:pt>
                <c:pt idx="6432">
                  <c:v>7.000000000000001E-4</c:v>
                </c:pt>
                <c:pt idx="6433">
                  <c:v>7.000000000000001E-4</c:v>
                </c:pt>
                <c:pt idx="6434">
                  <c:v>0</c:v>
                </c:pt>
                <c:pt idx="6435">
                  <c:v>8.0000000000000004E-4</c:v>
                </c:pt>
                <c:pt idx="6436">
                  <c:v>8.0000000000000004E-4</c:v>
                </c:pt>
                <c:pt idx="6437">
                  <c:v>0</c:v>
                </c:pt>
                <c:pt idx="6438">
                  <c:v>8.0000000000000004E-4</c:v>
                </c:pt>
                <c:pt idx="6439">
                  <c:v>8.0000000000000004E-4</c:v>
                </c:pt>
                <c:pt idx="6440">
                  <c:v>8.0000000000000004E-4</c:v>
                </c:pt>
                <c:pt idx="6441">
                  <c:v>0</c:v>
                </c:pt>
                <c:pt idx="6442">
                  <c:v>8.0000000000000004E-4</c:v>
                </c:pt>
                <c:pt idx="6443">
                  <c:v>8.0000000000000004E-4</c:v>
                </c:pt>
                <c:pt idx="6444">
                  <c:v>8.0000000000000004E-4</c:v>
                </c:pt>
                <c:pt idx="6445">
                  <c:v>0</c:v>
                </c:pt>
                <c:pt idx="6446">
                  <c:v>8.0000000000000004E-4</c:v>
                </c:pt>
                <c:pt idx="6447">
                  <c:v>8.0000000000000004E-4</c:v>
                </c:pt>
                <c:pt idx="6448">
                  <c:v>0</c:v>
                </c:pt>
                <c:pt idx="6449">
                  <c:v>0</c:v>
                </c:pt>
                <c:pt idx="6450">
                  <c:v>8.0000000000000004E-4</c:v>
                </c:pt>
                <c:pt idx="6451">
                  <c:v>8.0000000000000004E-4</c:v>
                </c:pt>
                <c:pt idx="6452">
                  <c:v>0</c:v>
                </c:pt>
                <c:pt idx="6453">
                  <c:v>8.9999999999999998E-4</c:v>
                </c:pt>
                <c:pt idx="6454">
                  <c:v>0</c:v>
                </c:pt>
                <c:pt idx="6455">
                  <c:v>0</c:v>
                </c:pt>
                <c:pt idx="6456">
                  <c:v>0</c:v>
                </c:pt>
                <c:pt idx="6457">
                  <c:v>0</c:v>
                </c:pt>
                <c:pt idx="6458">
                  <c:v>0</c:v>
                </c:pt>
                <c:pt idx="6459">
                  <c:v>8.9999999999999998E-4</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8.0000000000000004E-4</c:v>
                </c:pt>
                <c:pt idx="6596">
                  <c:v>0</c:v>
                </c:pt>
                <c:pt idx="6597">
                  <c:v>0</c:v>
                </c:pt>
                <c:pt idx="6598">
                  <c:v>0</c:v>
                </c:pt>
                <c:pt idx="6599">
                  <c:v>0</c:v>
                </c:pt>
                <c:pt idx="6600">
                  <c:v>0</c:v>
                </c:pt>
                <c:pt idx="6601">
                  <c:v>0</c:v>
                </c:pt>
                <c:pt idx="6602">
                  <c:v>0</c:v>
                </c:pt>
                <c:pt idx="6603">
                  <c:v>0</c:v>
                </c:pt>
                <c:pt idx="6604">
                  <c:v>8.0000000000000004E-4</c:v>
                </c:pt>
                <c:pt idx="6605">
                  <c:v>0</c:v>
                </c:pt>
                <c:pt idx="6606">
                  <c:v>0</c:v>
                </c:pt>
                <c:pt idx="6607">
                  <c:v>0</c:v>
                </c:pt>
                <c:pt idx="6608">
                  <c:v>8.0000000000000004E-4</c:v>
                </c:pt>
                <c:pt idx="6609">
                  <c:v>0</c:v>
                </c:pt>
                <c:pt idx="6610">
                  <c:v>0</c:v>
                </c:pt>
                <c:pt idx="6611">
                  <c:v>0</c:v>
                </c:pt>
                <c:pt idx="6612">
                  <c:v>0</c:v>
                </c:pt>
                <c:pt idx="6613">
                  <c:v>0</c:v>
                </c:pt>
                <c:pt idx="6614">
                  <c:v>0</c:v>
                </c:pt>
                <c:pt idx="6615">
                  <c:v>0</c:v>
                </c:pt>
                <c:pt idx="6616">
                  <c:v>0</c:v>
                </c:pt>
                <c:pt idx="6617">
                  <c:v>0</c:v>
                </c:pt>
                <c:pt idx="6618">
                  <c:v>8.0000000000000004E-4</c:v>
                </c:pt>
                <c:pt idx="6619">
                  <c:v>0</c:v>
                </c:pt>
                <c:pt idx="6620">
                  <c:v>8.0000000000000004E-4</c:v>
                </c:pt>
                <c:pt idx="6621">
                  <c:v>0</c:v>
                </c:pt>
                <c:pt idx="6622">
                  <c:v>0</c:v>
                </c:pt>
                <c:pt idx="6623">
                  <c:v>0</c:v>
                </c:pt>
                <c:pt idx="6624">
                  <c:v>8.0000000000000004E-4</c:v>
                </c:pt>
                <c:pt idx="6625">
                  <c:v>0</c:v>
                </c:pt>
                <c:pt idx="6626">
                  <c:v>8.0000000000000004E-4</c:v>
                </c:pt>
                <c:pt idx="6627">
                  <c:v>0</c:v>
                </c:pt>
                <c:pt idx="6628">
                  <c:v>8.0000000000000004E-4</c:v>
                </c:pt>
                <c:pt idx="6629">
                  <c:v>0</c:v>
                </c:pt>
                <c:pt idx="6630">
                  <c:v>8.0000000000000004E-4</c:v>
                </c:pt>
                <c:pt idx="6631">
                  <c:v>0</c:v>
                </c:pt>
                <c:pt idx="6632">
                  <c:v>0</c:v>
                </c:pt>
                <c:pt idx="6633">
                  <c:v>0</c:v>
                </c:pt>
                <c:pt idx="6634">
                  <c:v>8.0000000000000004E-4</c:v>
                </c:pt>
                <c:pt idx="6635">
                  <c:v>0</c:v>
                </c:pt>
                <c:pt idx="6636">
                  <c:v>0</c:v>
                </c:pt>
                <c:pt idx="6637">
                  <c:v>0</c:v>
                </c:pt>
                <c:pt idx="6638">
                  <c:v>0</c:v>
                </c:pt>
                <c:pt idx="6639">
                  <c:v>0</c:v>
                </c:pt>
                <c:pt idx="6640">
                  <c:v>0</c:v>
                </c:pt>
                <c:pt idx="6641">
                  <c:v>0</c:v>
                </c:pt>
                <c:pt idx="6642">
                  <c:v>0</c:v>
                </c:pt>
                <c:pt idx="6643">
                  <c:v>0</c:v>
                </c:pt>
                <c:pt idx="6644">
                  <c:v>0</c:v>
                </c:pt>
                <c:pt idx="6645">
                  <c:v>8.0000000000000004E-4</c:v>
                </c:pt>
                <c:pt idx="6646">
                  <c:v>0</c:v>
                </c:pt>
                <c:pt idx="6647">
                  <c:v>0</c:v>
                </c:pt>
                <c:pt idx="6648">
                  <c:v>0</c:v>
                </c:pt>
                <c:pt idx="6649">
                  <c:v>0</c:v>
                </c:pt>
                <c:pt idx="6650">
                  <c:v>8.0000000000000004E-4</c:v>
                </c:pt>
                <c:pt idx="6651">
                  <c:v>0</c:v>
                </c:pt>
                <c:pt idx="6652">
                  <c:v>8.0000000000000004E-4</c:v>
                </c:pt>
                <c:pt idx="6653">
                  <c:v>0</c:v>
                </c:pt>
                <c:pt idx="6654">
                  <c:v>8.0000000000000004E-4</c:v>
                </c:pt>
                <c:pt idx="6655">
                  <c:v>0</c:v>
                </c:pt>
                <c:pt idx="6656">
                  <c:v>0</c:v>
                </c:pt>
                <c:pt idx="6657">
                  <c:v>0</c:v>
                </c:pt>
                <c:pt idx="6658">
                  <c:v>8.0000000000000004E-4</c:v>
                </c:pt>
                <c:pt idx="6659">
                  <c:v>0</c:v>
                </c:pt>
                <c:pt idx="6660">
                  <c:v>8.0000000000000004E-4</c:v>
                </c:pt>
                <c:pt idx="6661">
                  <c:v>0</c:v>
                </c:pt>
                <c:pt idx="6662">
                  <c:v>0</c:v>
                </c:pt>
                <c:pt idx="6663">
                  <c:v>0</c:v>
                </c:pt>
                <c:pt idx="6664">
                  <c:v>0</c:v>
                </c:pt>
                <c:pt idx="6665">
                  <c:v>8.0000000000000004E-4</c:v>
                </c:pt>
                <c:pt idx="6666">
                  <c:v>0</c:v>
                </c:pt>
                <c:pt idx="6667">
                  <c:v>8.0000000000000004E-4</c:v>
                </c:pt>
                <c:pt idx="6668">
                  <c:v>0</c:v>
                </c:pt>
                <c:pt idx="6669">
                  <c:v>8.0000000000000004E-4</c:v>
                </c:pt>
                <c:pt idx="6670">
                  <c:v>0</c:v>
                </c:pt>
                <c:pt idx="6671">
                  <c:v>8.0000000000000004E-4</c:v>
                </c:pt>
                <c:pt idx="6672">
                  <c:v>0</c:v>
                </c:pt>
                <c:pt idx="6673">
                  <c:v>0</c:v>
                </c:pt>
                <c:pt idx="6674">
                  <c:v>0</c:v>
                </c:pt>
                <c:pt idx="6675">
                  <c:v>0</c:v>
                </c:pt>
                <c:pt idx="6676">
                  <c:v>0</c:v>
                </c:pt>
                <c:pt idx="6677">
                  <c:v>8.0000000000000004E-4</c:v>
                </c:pt>
                <c:pt idx="6678">
                  <c:v>0</c:v>
                </c:pt>
                <c:pt idx="6679">
                  <c:v>0</c:v>
                </c:pt>
                <c:pt idx="6680">
                  <c:v>0</c:v>
                </c:pt>
                <c:pt idx="6681">
                  <c:v>0</c:v>
                </c:pt>
                <c:pt idx="6682">
                  <c:v>0</c:v>
                </c:pt>
                <c:pt idx="6683">
                  <c:v>8.0000000000000004E-4</c:v>
                </c:pt>
                <c:pt idx="6684">
                  <c:v>8.0000000000000004E-4</c:v>
                </c:pt>
                <c:pt idx="6685">
                  <c:v>0</c:v>
                </c:pt>
                <c:pt idx="6686">
                  <c:v>8.0000000000000004E-4</c:v>
                </c:pt>
                <c:pt idx="6687">
                  <c:v>0</c:v>
                </c:pt>
                <c:pt idx="6688">
                  <c:v>8.0000000000000004E-4</c:v>
                </c:pt>
                <c:pt idx="6689">
                  <c:v>0</c:v>
                </c:pt>
                <c:pt idx="6690">
                  <c:v>0</c:v>
                </c:pt>
                <c:pt idx="6691">
                  <c:v>8.0000000000000004E-4</c:v>
                </c:pt>
                <c:pt idx="6692">
                  <c:v>8.0000000000000004E-4</c:v>
                </c:pt>
                <c:pt idx="6693">
                  <c:v>0</c:v>
                </c:pt>
                <c:pt idx="6694">
                  <c:v>0</c:v>
                </c:pt>
                <c:pt idx="6695">
                  <c:v>0</c:v>
                </c:pt>
                <c:pt idx="6696">
                  <c:v>0</c:v>
                </c:pt>
                <c:pt idx="6697">
                  <c:v>0</c:v>
                </c:pt>
                <c:pt idx="6698">
                  <c:v>8.0000000000000004E-4</c:v>
                </c:pt>
                <c:pt idx="6699">
                  <c:v>0</c:v>
                </c:pt>
                <c:pt idx="6700">
                  <c:v>0</c:v>
                </c:pt>
                <c:pt idx="6701">
                  <c:v>0</c:v>
                </c:pt>
                <c:pt idx="6702">
                  <c:v>8.0000000000000004E-4</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8.0000000000000004E-4</c:v>
                </c:pt>
                <c:pt idx="6718">
                  <c:v>8.0000000000000004E-4</c:v>
                </c:pt>
                <c:pt idx="6719">
                  <c:v>0</c:v>
                </c:pt>
                <c:pt idx="6720">
                  <c:v>0</c:v>
                </c:pt>
                <c:pt idx="6721">
                  <c:v>0</c:v>
                </c:pt>
                <c:pt idx="6722">
                  <c:v>8.0000000000000004E-4</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8.0000000000000004E-4</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8.0000000000000004E-4</c:v>
                </c:pt>
                <c:pt idx="6888">
                  <c:v>0</c:v>
                </c:pt>
                <c:pt idx="6889">
                  <c:v>0</c:v>
                </c:pt>
                <c:pt idx="6890">
                  <c:v>0</c:v>
                </c:pt>
                <c:pt idx="6891">
                  <c:v>0</c:v>
                </c:pt>
                <c:pt idx="6892">
                  <c:v>0</c:v>
                </c:pt>
                <c:pt idx="6893">
                  <c:v>0</c:v>
                </c:pt>
                <c:pt idx="6894">
                  <c:v>8.0000000000000004E-4</c:v>
                </c:pt>
                <c:pt idx="6895">
                  <c:v>0</c:v>
                </c:pt>
                <c:pt idx="6896">
                  <c:v>0</c:v>
                </c:pt>
                <c:pt idx="6897">
                  <c:v>0</c:v>
                </c:pt>
                <c:pt idx="6898">
                  <c:v>8.0000000000000004E-4</c:v>
                </c:pt>
                <c:pt idx="6899">
                  <c:v>0</c:v>
                </c:pt>
                <c:pt idx="6900">
                  <c:v>8.0000000000000004E-4</c:v>
                </c:pt>
                <c:pt idx="6901">
                  <c:v>8.0000000000000004E-4</c:v>
                </c:pt>
                <c:pt idx="6902">
                  <c:v>0</c:v>
                </c:pt>
                <c:pt idx="6903">
                  <c:v>0</c:v>
                </c:pt>
                <c:pt idx="6904">
                  <c:v>0</c:v>
                </c:pt>
                <c:pt idx="6905">
                  <c:v>8.0000000000000004E-4</c:v>
                </c:pt>
                <c:pt idx="6906">
                  <c:v>0</c:v>
                </c:pt>
                <c:pt idx="6907">
                  <c:v>8.0000000000000004E-4</c:v>
                </c:pt>
                <c:pt idx="6908">
                  <c:v>8.0000000000000004E-4</c:v>
                </c:pt>
                <c:pt idx="6909">
                  <c:v>0</c:v>
                </c:pt>
                <c:pt idx="6910">
                  <c:v>0</c:v>
                </c:pt>
                <c:pt idx="6911">
                  <c:v>8.0000000000000004E-4</c:v>
                </c:pt>
                <c:pt idx="6912">
                  <c:v>8.0000000000000004E-4</c:v>
                </c:pt>
                <c:pt idx="6913">
                  <c:v>0</c:v>
                </c:pt>
                <c:pt idx="6914">
                  <c:v>8.0000000000000004E-4</c:v>
                </c:pt>
                <c:pt idx="6915">
                  <c:v>0</c:v>
                </c:pt>
                <c:pt idx="6916">
                  <c:v>8.0000000000000004E-4</c:v>
                </c:pt>
                <c:pt idx="6917">
                  <c:v>0</c:v>
                </c:pt>
                <c:pt idx="6918">
                  <c:v>8.0000000000000004E-4</c:v>
                </c:pt>
                <c:pt idx="6919">
                  <c:v>0</c:v>
                </c:pt>
                <c:pt idx="6920">
                  <c:v>8.0000000000000004E-4</c:v>
                </c:pt>
                <c:pt idx="6921">
                  <c:v>0</c:v>
                </c:pt>
                <c:pt idx="6922">
                  <c:v>8.0000000000000004E-4</c:v>
                </c:pt>
                <c:pt idx="6923">
                  <c:v>0</c:v>
                </c:pt>
                <c:pt idx="6924">
                  <c:v>0</c:v>
                </c:pt>
                <c:pt idx="6925">
                  <c:v>7.000000000000001E-4</c:v>
                </c:pt>
                <c:pt idx="6926">
                  <c:v>7.000000000000001E-4</c:v>
                </c:pt>
                <c:pt idx="6927">
                  <c:v>7.000000000000001E-4</c:v>
                </c:pt>
                <c:pt idx="6928">
                  <c:v>0</c:v>
                </c:pt>
                <c:pt idx="6929">
                  <c:v>7.000000000000001E-4</c:v>
                </c:pt>
                <c:pt idx="6930">
                  <c:v>7.000000000000001E-4</c:v>
                </c:pt>
                <c:pt idx="6931">
                  <c:v>7.000000000000001E-4</c:v>
                </c:pt>
                <c:pt idx="6932">
                  <c:v>0</c:v>
                </c:pt>
                <c:pt idx="6933">
                  <c:v>7.000000000000001E-4</c:v>
                </c:pt>
                <c:pt idx="6934">
                  <c:v>7.000000000000001E-4</c:v>
                </c:pt>
                <c:pt idx="6935">
                  <c:v>0</c:v>
                </c:pt>
                <c:pt idx="6936">
                  <c:v>7.000000000000001E-4</c:v>
                </c:pt>
                <c:pt idx="6937">
                  <c:v>7.000000000000001E-4</c:v>
                </c:pt>
                <c:pt idx="6938">
                  <c:v>7.000000000000001E-4</c:v>
                </c:pt>
                <c:pt idx="6939">
                  <c:v>0</c:v>
                </c:pt>
                <c:pt idx="6940">
                  <c:v>7.000000000000001E-4</c:v>
                </c:pt>
                <c:pt idx="6941">
                  <c:v>7.000000000000001E-4</c:v>
                </c:pt>
                <c:pt idx="6942">
                  <c:v>7.000000000000001E-4</c:v>
                </c:pt>
                <c:pt idx="6943">
                  <c:v>0</c:v>
                </c:pt>
                <c:pt idx="6944">
                  <c:v>7.000000000000001E-4</c:v>
                </c:pt>
                <c:pt idx="6945">
                  <c:v>7.000000000000001E-4</c:v>
                </c:pt>
                <c:pt idx="6946">
                  <c:v>0</c:v>
                </c:pt>
                <c:pt idx="6947">
                  <c:v>0</c:v>
                </c:pt>
                <c:pt idx="6948">
                  <c:v>7.000000000000001E-4</c:v>
                </c:pt>
                <c:pt idx="6949">
                  <c:v>7.000000000000001E-4</c:v>
                </c:pt>
                <c:pt idx="6950">
                  <c:v>0</c:v>
                </c:pt>
                <c:pt idx="6951">
                  <c:v>7.000000000000001E-4</c:v>
                </c:pt>
                <c:pt idx="6952">
                  <c:v>7.000000000000001E-4</c:v>
                </c:pt>
                <c:pt idx="6953">
                  <c:v>7.000000000000001E-4</c:v>
                </c:pt>
                <c:pt idx="6954">
                  <c:v>0</c:v>
                </c:pt>
                <c:pt idx="6955">
                  <c:v>7.000000000000001E-4</c:v>
                </c:pt>
                <c:pt idx="6956">
                  <c:v>7.000000000000001E-4</c:v>
                </c:pt>
                <c:pt idx="6957">
                  <c:v>7.000000000000001E-4</c:v>
                </c:pt>
                <c:pt idx="6958">
                  <c:v>0</c:v>
                </c:pt>
                <c:pt idx="6959">
                  <c:v>7.000000000000001E-4</c:v>
                </c:pt>
                <c:pt idx="6960">
                  <c:v>7.000000000000001E-4</c:v>
                </c:pt>
                <c:pt idx="6961">
                  <c:v>0</c:v>
                </c:pt>
                <c:pt idx="6962">
                  <c:v>7.000000000000001E-4</c:v>
                </c:pt>
                <c:pt idx="6963">
                  <c:v>7.000000000000001E-4</c:v>
                </c:pt>
                <c:pt idx="6964">
                  <c:v>7.000000000000001E-4</c:v>
                </c:pt>
                <c:pt idx="6965">
                  <c:v>0</c:v>
                </c:pt>
                <c:pt idx="6966">
                  <c:v>7.000000000000001E-4</c:v>
                </c:pt>
                <c:pt idx="6967">
                  <c:v>7.000000000000001E-4</c:v>
                </c:pt>
                <c:pt idx="6968">
                  <c:v>7.000000000000001E-4</c:v>
                </c:pt>
                <c:pt idx="6969">
                  <c:v>0</c:v>
                </c:pt>
                <c:pt idx="6970">
                  <c:v>7.000000000000001E-4</c:v>
                </c:pt>
                <c:pt idx="6971">
                  <c:v>7.000000000000001E-4</c:v>
                </c:pt>
                <c:pt idx="6972">
                  <c:v>7.000000000000001E-4</c:v>
                </c:pt>
                <c:pt idx="6973">
                  <c:v>0</c:v>
                </c:pt>
                <c:pt idx="6974">
                  <c:v>7.000000000000001E-4</c:v>
                </c:pt>
                <c:pt idx="6975">
                  <c:v>7.000000000000001E-4</c:v>
                </c:pt>
                <c:pt idx="6976">
                  <c:v>0</c:v>
                </c:pt>
                <c:pt idx="6977">
                  <c:v>7.000000000000001E-4</c:v>
                </c:pt>
                <c:pt idx="6978">
                  <c:v>7.000000000000001E-4</c:v>
                </c:pt>
                <c:pt idx="6979">
                  <c:v>7.000000000000001E-4</c:v>
                </c:pt>
                <c:pt idx="6980">
                  <c:v>0</c:v>
                </c:pt>
                <c:pt idx="6981">
                  <c:v>7.000000000000001E-4</c:v>
                </c:pt>
                <c:pt idx="6982">
                  <c:v>7.000000000000001E-4</c:v>
                </c:pt>
                <c:pt idx="6983">
                  <c:v>7.000000000000001E-4</c:v>
                </c:pt>
                <c:pt idx="6984">
                  <c:v>0</c:v>
                </c:pt>
                <c:pt idx="6985">
                  <c:v>7.000000000000001E-4</c:v>
                </c:pt>
                <c:pt idx="6986">
                  <c:v>7.000000000000001E-4</c:v>
                </c:pt>
                <c:pt idx="6987">
                  <c:v>7.000000000000001E-4</c:v>
                </c:pt>
                <c:pt idx="6988">
                  <c:v>7.000000000000001E-4</c:v>
                </c:pt>
                <c:pt idx="6989">
                  <c:v>7.000000000000001E-4</c:v>
                </c:pt>
                <c:pt idx="6990">
                  <c:v>7.000000000000001E-4</c:v>
                </c:pt>
                <c:pt idx="6991">
                  <c:v>0</c:v>
                </c:pt>
                <c:pt idx="6992">
                  <c:v>7.000000000000001E-4</c:v>
                </c:pt>
                <c:pt idx="6993">
                  <c:v>0</c:v>
                </c:pt>
                <c:pt idx="6994">
                  <c:v>7.000000000000001E-4</c:v>
                </c:pt>
                <c:pt idx="6995">
                  <c:v>0</c:v>
                </c:pt>
                <c:pt idx="6996">
                  <c:v>7.000000000000001E-4</c:v>
                </c:pt>
                <c:pt idx="6997">
                  <c:v>7.000000000000001E-4</c:v>
                </c:pt>
                <c:pt idx="6998">
                  <c:v>0</c:v>
                </c:pt>
                <c:pt idx="6999">
                  <c:v>7.000000000000001E-4</c:v>
                </c:pt>
                <c:pt idx="7000">
                  <c:v>7.000000000000001E-4</c:v>
                </c:pt>
                <c:pt idx="7001">
                  <c:v>7.000000000000001E-4</c:v>
                </c:pt>
                <c:pt idx="7002">
                  <c:v>0</c:v>
                </c:pt>
                <c:pt idx="7003">
                  <c:v>7.000000000000001E-4</c:v>
                </c:pt>
                <c:pt idx="7004">
                  <c:v>7.000000000000001E-4</c:v>
                </c:pt>
                <c:pt idx="7005">
                  <c:v>8.0000000000000004E-4</c:v>
                </c:pt>
                <c:pt idx="7006">
                  <c:v>0</c:v>
                </c:pt>
                <c:pt idx="7007">
                  <c:v>8.0000000000000004E-4</c:v>
                </c:pt>
                <c:pt idx="7008">
                  <c:v>8.0000000000000004E-4</c:v>
                </c:pt>
                <c:pt idx="7009">
                  <c:v>0</c:v>
                </c:pt>
                <c:pt idx="7010">
                  <c:v>8.0000000000000004E-4</c:v>
                </c:pt>
                <c:pt idx="7011">
                  <c:v>8.0000000000000004E-4</c:v>
                </c:pt>
                <c:pt idx="7012">
                  <c:v>8.0000000000000004E-4</c:v>
                </c:pt>
                <c:pt idx="7013">
                  <c:v>0</c:v>
                </c:pt>
                <c:pt idx="7014">
                  <c:v>8.0000000000000004E-4</c:v>
                </c:pt>
                <c:pt idx="7015">
                  <c:v>8.0000000000000004E-4</c:v>
                </c:pt>
                <c:pt idx="7016">
                  <c:v>0</c:v>
                </c:pt>
                <c:pt idx="7017">
                  <c:v>8.0000000000000004E-4</c:v>
                </c:pt>
                <c:pt idx="7018">
                  <c:v>8.0000000000000004E-4</c:v>
                </c:pt>
                <c:pt idx="7019">
                  <c:v>8.0000000000000004E-4</c:v>
                </c:pt>
                <c:pt idx="7020">
                  <c:v>0</c:v>
                </c:pt>
                <c:pt idx="7021">
                  <c:v>8.0000000000000004E-4</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8.0000000000000004E-4</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8.0000000000000004E-4</c:v>
                </c:pt>
                <c:pt idx="7198">
                  <c:v>0</c:v>
                </c:pt>
                <c:pt idx="7199">
                  <c:v>0</c:v>
                </c:pt>
                <c:pt idx="7200">
                  <c:v>0</c:v>
                </c:pt>
                <c:pt idx="7201">
                  <c:v>0</c:v>
                </c:pt>
                <c:pt idx="7202">
                  <c:v>0</c:v>
                </c:pt>
                <c:pt idx="7203">
                  <c:v>0</c:v>
                </c:pt>
                <c:pt idx="7204">
                  <c:v>0</c:v>
                </c:pt>
                <c:pt idx="7205">
                  <c:v>0</c:v>
                </c:pt>
                <c:pt idx="7206">
                  <c:v>0</c:v>
                </c:pt>
                <c:pt idx="7207">
                  <c:v>0</c:v>
                </c:pt>
                <c:pt idx="7208">
                  <c:v>8.0000000000000004E-4</c:v>
                </c:pt>
                <c:pt idx="7209">
                  <c:v>8.0000000000000004E-4</c:v>
                </c:pt>
                <c:pt idx="7210">
                  <c:v>0</c:v>
                </c:pt>
                <c:pt idx="7211">
                  <c:v>0</c:v>
                </c:pt>
                <c:pt idx="7212">
                  <c:v>0</c:v>
                </c:pt>
                <c:pt idx="7213">
                  <c:v>0</c:v>
                </c:pt>
                <c:pt idx="7214">
                  <c:v>0</c:v>
                </c:pt>
                <c:pt idx="7215">
                  <c:v>8.0000000000000004E-4</c:v>
                </c:pt>
                <c:pt idx="7216">
                  <c:v>0</c:v>
                </c:pt>
                <c:pt idx="7217">
                  <c:v>0</c:v>
                </c:pt>
                <c:pt idx="7218">
                  <c:v>0</c:v>
                </c:pt>
                <c:pt idx="7219">
                  <c:v>0</c:v>
                </c:pt>
                <c:pt idx="7220">
                  <c:v>0</c:v>
                </c:pt>
                <c:pt idx="7221">
                  <c:v>0</c:v>
                </c:pt>
                <c:pt idx="7222">
                  <c:v>8.0000000000000004E-4</c:v>
                </c:pt>
                <c:pt idx="7223">
                  <c:v>0</c:v>
                </c:pt>
                <c:pt idx="7224">
                  <c:v>0</c:v>
                </c:pt>
                <c:pt idx="7225">
                  <c:v>0</c:v>
                </c:pt>
                <c:pt idx="7226">
                  <c:v>8.0000000000000004E-4</c:v>
                </c:pt>
                <c:pt idx="7227">
                  <c:v>0</c:v>
                </c:pt>
                <c:pt idx="7228">
                  <c:v>0</c:v>
                </c:pt>
                <c:pt idx="7229">
                  <c:v>0</c:v>
                </c:pt>
                <c:pt idx="7230">
                  <c:v>8.0000000000000004E-4</c:v>
                </c:pt>
                <c:pt idx="7231">
                  <c:v>0</c:v>
                </c:pt>
                <c:pt idx="7232">
                  <c:v>0</c:v>
                </c:pt>
                <c:pt idx="7233">
                  <c:v>0</c:v>
                </c:pt>
                <c:pt idx="7234">
                  <c:v>0</c:v>
                </c:pt>
                <c:pt idx="7235">
                  <c:v>8.0000000000000004E-4</c:v>
                </c:pt>
                <c:pt idx="7236">
                  <c:v>0</c:v>
                </c:pt>
                <c:pt idx="7237">
                  <c:v>0</c:v>
                </c:pt>
                <c:pt idx="7238">
                  <c:v>0</c:v>
                </c:pt>
                <c:pt idx="7239">
                  <c:v>0</c:v>
                </c:pt>
                <c:pt idx="7240">
                  <c:v>0</c:v>
                </c:pt>
                <c:pt idx="7241">
                  <c:v>8.0000000000000004E-4</c:v>
                </c:pt>
                <c:pt idx="7242">
                  <c:v>0</c:v>
                </c:pt>
                <c:pt idx="7243">
                  <c:v>0</c:v>
                </c:pt>
                <c:pt idx="7244">
                  <c:v>8.0000000000000004E-4</c:v>
                </c:pt>
                <c:pt idx="7245">
                  <c:v>0</c:v>
                </c:pt>
                <c:pt idx="7246">
                  <c:v>0</c:v>
                </c:pt>
                <c:pt idx="7247">
                  <c:v>0</c:v>
                </c:pt>
                <c:pt idx="7248">
                  <c:v>0</c:v>
                </c:pt>
                <c:pt idx="7249">
                  <c:v>8.0000000000000004E-4</c:v>
                </c:pt>
                <c:pt idx="7250">
                  <c:v>0</c:v>
                </c:pt>
                <c:pt idx="7251">
                  <c:v>8.0000000000000004E-4</c:v>
                </c:pt>
                <c:pt idx="7252">
                  <c:v>8.0000000000000004E-4</c:v>
                </c:pt>
                <c:pt idx="7253">
                  <c:v>8.0000000000000004E-4</c:v>
                </c:pt>
                <c:pt idx="7254">
                  <c:v>0</c:v>
                </c:pt>
                <c:pt idx="7255">
                  <c:v>8.0000000000000004E-4</c:v>
                </c:pt>
                <c:pt idx="7256">
                  <c:v>0</c:v>
                </c:pt>
                <c:pt idx="7257">
                  <c:v>0</c:v>
                </c:pt>
                <c:pt idx="7258">
                  <c:v>0</c:v>
                </c:pt>
                <c:pt idx="7259">
                  <c:v>0</c:v>
                </c:pt>
                <c:pt idx="7260">
                  <c:v>0</c:v>
                </c:pt>
                <c:pt idx="7261">
                  <c:v>0</c:v>
                </c:pt>
                <c:pt idx="7262">
                  <c:v>8.0000000000000004E-4</c:v>
                </c:pt>
                <c:pt idx="7263">
                  <c:v>0</c:v>
                </c:pt>
                <c:pt idx="7264">
                  <c:v>0</c:v>
                </c:pt>
                <c:pt idx="7265">
                  <c:v>0</c:v>
                </c:pt>
                <c:pt idx="7266">
                  <c:v>0</c:v>
                </c:pt>
                <c:pt idx="7267">
                  <c:v>0</c:v>
                </c:pt>
                <c:pt idx="7268">
                  <c:v>0</c:v>
                </c:pt>
                <c:pt idx="7269">
                  <c:v>0</c:v>
                </c:pt>
                <c:pt idx="7270">
                  <c:v>0</c:v>
                </c:pt>
                <c:pt idx="7271">
                  <c:v>0</c:v>
                </c:pt>
                <c:pt idx="7272">
                  <c:v>0</c:v>
                </c:pt>
                <c:pt idx="7273">
                  <c:v>0</c:v>
                </c:pt>
                <c:pt idx="7274">
                  <c:v>8.0000000000000004E-4</c:v>
                </c:pt>
                <c:pt idx="7275">
                  <c:v>0</c:v>
                </c:pt>
                <c:pt idx="7276">
                  <c:v>0</c:v>
                </c:pt>
                <c:pt idx="7277">
                  <c:v>0</c:v>
                </c:pt>
                <c:pt idx="7278">
                  <c:v>0</c:v>
                </c:pt>
                <c:pt idx="7279">
                  <c:v>8.0000000000000004E-4</c:v>
                </c:pt>
                <c:pt idx="7280">
                  <c:v>0</c:v>
                </c:pt>
                <c:pt idx="7281">
                  <c:v>0</c:v>
                </c:pt>
                <c:pt idx="7282">
                  <c:v>0</c:v>
                </c:pt>
                <c:pt idx="7283">
                  <c:v>8.0000000000000004E-4</c:v>
                </c:pt>
                <c:pt idx="7284">
                  <c:v>0</c:v>
                </c:pt>
                <c:pt idx="7285">
                  <c:v>0</c:v>
                </c:pt>
                <c:pt idx="7286">
                  <c:v>0</c:v>
                </c:pt>
                <c:pt idx="7287">
                  <c:v>0</c:v>
                </c:pt>
                <c:pt idx="7288">
                  <c:v>0</c:v>
                </c:pt>
                <c:pt idx="7289">
                  <c:v>0</c:v>
                </c:pt>
                <c:pt idx="7290">
                  <c:v>0</c:v>
                </c:pt>
                <c:pt idx="7291">
                  <c:v>0</c:v>
                </c:pt>
                <c:pt idx="7292">
                  <c:v>0</c:v>
                </c:pt>
                <c:pt idx="7293">
                  <c:v>0</c:v>
                </c:pt>
                <c:pt idx="7294">
                  <c:v>8.0000000000000004E-4</c:v>
                </c:pt>
                <c:pt idx="7295">
                  <c:v>0</c:v>
                </c:pt>
                <c:pt idx="7296">
                  <c:v>8.0000000000000004E-4</c:v>
                </c:pt>
                <c:pt idx="7297">
                  <c:v>0</c:v>
                </c:pt>
                <c:pt idx="7298">
                  <c:v>0</c:v>
                </c:pt>
                <c:pt idx="7299">
                  <c:v>0</c:v>
                </c:pt>
                <c:pt idx="7300">
                  <c:v>0</c:v>
                </c:pt>
                <c:pt idx="7301">
                  <c:v>0</c:v>
                </c:pt>
                <c:pt idx="7302">
                  <c:v>0</c:v>
                </c:pt>
                <c:pt idx="7303">
                  <c:v>0</c:v>
                </c:pt>
                <c:pt idx="7304">
                  <c:v>0</c:v>
                </c:pt>
                <c:pt idx="7305">
                  <c:v>0</c:v>
                </c:pt>
                <c:pt idx="7306">
                  <c:v>0</c:v>
                </c:pt>
                <c:pt idx="7307">
                  <c:v>0</c:v>
                </c:pt>
                <c:pt idx="7308">
                  <c:v>8.9999999999999998E-4</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8.0000000000000004E-4</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8.0000000000000004E-4</c:v>
                </c:pt>
                <c:pt idx="7791">
                  <c:v>0</c:v>
                </c:pt>
                <c:pt idx="7792">
                  <c:v>0</c:v>
                </c:pt>
                <c:pt idx="7793">
                  <c:v>8.0000000000000004E-4</c:v>
                </c:pt>
                <c:pt idx="7794">
                  <c:v>8.0000000000000004E-4</c:v>
                </c:pt>
                <c:pt idx="7795">
                  <c:v>0</c:v>
                </c:pt>
                <c:pt idx="7796">
                  <c:v>0</c:v>
                </c:pt>
                <c:pt idx="7797">
                  <c:v>8.0000000000000004E-4</c:v>
                </c:pt>
                <c:pt idx="7798">
                  <c:v>0</c:v>
                </c:pt>
                <c:pt idx="7799">
                  <c:v>0</c:v>
                </c:pt>
                <c:pt idx="7800">
                  <c:v>8.0000000000000004E-4</c:v>
                </c:pt>
                <c:pt idx="7801">
                  <c:v>0</c:v>
                </c:pt>
                <c:pt idx="7802">
                  <c:v>8.0000000000000004E-4</c:v>
                </c:pt>
                <c:pt idx="7803">
                  <c:v>8.0000000000000004E-4</c:v>
                </c:pt>
                <c:pt idx="7804">
                  <c:v>8.0000000000000004E-4</c:v>
                </c:pt>
                <c:pt idx="7805">
                  <c:v>0</c:v>
                </c:pt>
                <c:pt idx="7806">
                  <c:v>8.0000000000000004E-4</c:v>
                </c:pt>
                <c:pt idx="7807">
                  <c:v>8.0000000000000004E-4</c:v>
                </c:pt>
                <c:pt idx="7808">
                  <c:v>0</c:v>
                </c:pt>
                <c:pt idx="7809">
                  <c:v>0</c:v>
                </c:pt>
                <c:pt idx="7810">
                  <c:v>8.0000000000000004E-4</c:v>
                </c:pt>
                <c:pt idx="7811">
                  <c:v>8.0000000000000004E-4</c:v>
                </c:pt>
                <c:pt idx="7812">
                  <c:v>0</c:v>
                </c:pt>
                <c:pt idx="7813">
                  <c:v>8.0000000000000004E-4</c:v>
                </c:pt>
                <c:pt idx="7814">
                  <c:v>0</c:v>
                </c:pt>
                <c:pt idx="7815">
                  <c:v>0</c:v>
                </c:pt>
                <c:pt idx="7816">
                  <c:v>0</c:v>
                </c:pt>
                <c:pt idx="7817">
                  <c:v>8.0000000000000004E-4</c:v>
                </c:pt>
                <c:pt idx="7818">
                  <c:v>0</c:v>
                </c:pt>
                <c:pt idx="7819">
                  <c:v>8.0000000000000004E-4</c:v>
                </c:pt>
                <c:pt idx="7820">
                  <c:v>0</c:v>
                </c:pt>
                <c:pt idx="7821">
                  <c:v>8.0000000000000004E-4</c:v>
                </c:pt>
                <c:pt idx="7822">
                  <c:v>8.0000000000000004E-4</c:v>
                </c:pt>
                <c:pt idx="7823">
                  <c:v>0</c:v>
                </c:pt>
                <c:pt idx="7824">
                  <c:v>0</c:v>
                </c:pt>
                <c:pt idx="7825">
                  <c:v>8.0000000000000004E-4</c:v>
                </c:pt>
                <c:pt idx="7826">
                  <c:v>8.0000000000000004E-4</c:v>
                </c:pt>
                <c:pt idx="7827">
                  <c:v>0</c:v>
                </c:pt>
                <c:pt idx="7828">
                  <c:v>8.0000000000000004E-4</c:v>
                </c:pt>
                <c:pt idx="7829">
                  <c:v>8.0000000000000004E-4</c:v>
                </c:pt>
                <c:pt idx="7830">
                  <c:v>0</c:v>
                </c:pt>
                <c:pt idx="7831">
                  <c:v>0</c:v>
                </c:pt>
                <c:pt idx="7832">
                  <c:v>8.0000000000000004E-4</c:v>
                </c:pt>
                <c:pt idx="7833">
                  <c:v>8.0000000000000004E-4</c:v>
                </c:pt>
                <c:pt idx="7834">
                  <c:v>0</c:v>
                </c:pt>
                <c:pt idx="7835">
                  <c:v>0</c:v>
                </c:pt>
                <c:pt idx="7836">
                  <c:v>8.0000000000000004E-4</c:v>
                </c:pt>
                <c:pt idx="7837">
                  <c:v>8.0000000000000004E-4</c:v>
                </c:pt>
                <c:pt idx="7838">
                  <c:v>0</c:v>
                </c:pt>
                <c:pt idx="7839">
                  <c:v>8.0000000000000004E-4</c:v>
                </c:pt>
                <c:pt idx="7840">
                  <c:v>8.0000000000000004E-4</c:v>
                </c:pt>
                <c:pt idx="7841">
                  <c:v>8.0000000000000004E-4</c:v>
                </c:pt>
                <c:pt idx="7842">
                  <c:v>0</c:v>
                </c:pt>
                <c:pt idx="7843">
                  <c:v>8.0000000000000004E-4</c:v>
                </c:pt>
                <c:pt idx="7844">
                  <c:v>0</c:v>
                </c:pt>
                <c:pt idx="7845">
                  <c:v>8.0000000000000004E-4</c:v>
                </c:pt>
                <c:pt idx="7846">
                  <c:v>0</c:v>
                </c:pt>
                <c:pt idx="7847">
                  <c:v>0</c:v>
                </c:pt>
                <c:pt idx="7848">
                  <c:v>8.0000000000000004E-4</c:v>
                </c:pt>
                <c:pt idx="7849">
                  <c:v>8.0000000000000004E-4</c:v>
                </c:pt>
                <c:pt idx="7850">
                  <c:v>0</c:v>
                </c:pt>
                <c:pt idx="7851">
                  <c:v>8.0000000000000004E-4</c:v>
                </c:pt>
                <c:pt idx="7852">
                  <c:v>8.0000000000000004E-4</c:v>
                </c:pt>
                <c:pt idx="7853">
                  <c:v>8.0000000000000004E-4</c:v>
                </c:pt>
                <c:pt idx="7854">
                  <c:v>0</c:v>
                </c:pt>
                <c:pt idx="7855">
                  <c:v>8.0000000000000004E-4</c:v>
                </c:pt>
                <c:pt idx="7856">
                  <c:v>8.0000000000000004E-4</c:v>
                </c:pt>
                <c:pt idx="7857">
                  <c:v>8.0000000000000004E-4</c:v>
                </c:pt>
                <c:pt idx="7858">
                  <c:v>0</c:v>
                </c:pt>
                <c:pt idx="7859">
                  <c:v>7.000000000000001E-4</c:v>
                </c:pt>
                <c:pt idx="7860">
                  <c:v>7.000000000000001E-4</c:v>
                </c:pt>
                <c:pt idx="7861">
                  <c:v>0</c:v>
                </c:pt>
                <c:pt idx="7862">
                  <c:v>7.000000000000001E-4</c:v>
                </c:pt>
                <c:pt idx="7863">
                  <c:v>7.000000000000001E-4</c:v>
                </c:pt>
                <c:pt idx="7864">
                  <c:v>7.000000000000001E-4</c:v>
                </c:pt>
                <c:pt idx="7865">
                  <c:v>0</c:v>
                </c:pt>
                <c:pt idx="7866">
                  <c:v>7.000000000000001E-4</c:v>
                </c:pt>
                <c:pt idx="7867">
                  <c:v>7.000000000000001E-4</c:v>
                </c:pt>
                <c:pt idx="7868">
                  <c:v>0</c:v>
                </c:pt>
                <c:pt idx="7869">
                  <c:v>8.0000000000000004E-4</c:v>
                </c:pt>
                <c:pt idx="7870">
                  <c:v>8.0000000000000004E-4</c:v>
                </c:pt>
                <c:pt idx="7871">
                  <c:v>0</c:v>
                </c:pt>
                <c:pt idx="7872">
                  <c:v>7.000000000000001E-4</c:v>
                </c:pt>
                <c:pt idx="7873">
                  <c:v>7.000000000000001E-4</c:v>
                </c:pt>
                <c:pt idx="7874">
                  <c:v>8.0000000000000004E-4</c:v>
                </c:pt>
                <c:pt idx="7875">
                  <c:v>0</c:v>
                </c:pt>
                <c:pt idx="7876">
                  <c:v>0</c:v>
                </c:pt>
                <c:pt idx="7877">
                  <c:v>8.0000000000000004E-4</c:v>
                </c:pt>
                <c:pt idx="7878">
                  <c:v>0</c:v>
                </c:pt>
                <c:pt idx="7879">
                  <c:v>0</c:v>
                </c:pt>
                <c:pt idx="7880">
                  <c:v>8.0000000000000004E-4</c:v>
                </c:pt>
                <c:pt idx="7881">
                  <c:v>0</c:v>
                </c:pt>
                <c:pt idx="7882">
                  <c:v>0</c:v>
                </c:pt>
                <c:pt idx="7883">
                  <c:v>8.0000000000000004E-4</c:v>
                </c:pt>
                <c:pt idx="7884">
                  <c:v>8.0000000000000004E-4</c:v>
                </c:pt>
                <c:pt idx="7885">
                  <c:v>0</c:v>
                </c:pt>
                <c:pt idx="7886">
                  <c:v>8.0000000000000004E-4</c:v>
                </c:pt>
                <c:pt idx="7887">
                  <c:v>8.0000000000000004E-4</c:v>
                </c:pt>
                <c:pt idx="7888">
                  <c:v>0</c:v>
                </c:pt>
                <c:pt idx="7889">
                  <c:v>8.0000000000000004E-4</c:v>
                </c:pt>
                <c:pt idx="7890">
                  <c:v>0</c:v>
                </c:pt>
                <c:pt idx="7891">
                  <c:v>8.0000000000000004E-4</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8.0000000000000004E-4</c:v>
                </c:pt>
                <c:pt idx="7905">
                  <c:v>0</c:v>
                </c:pt>
                <c:pt idx="7906">
                  <c:v>0</c:v>
                </c:pt>
                <c:pt idx="7907">
                  <c:v>0</c:v>
                </c:pt>
                <c:pt idx="7908">
                  <c:v>1.4199999999999999E-2</c:v>
                </c:pt>
                <c:pt idx="7909">
                  <c:v>2.5000000000000005E-3</c:v>
                </c:pt>
                <c:pt idx="7910">
                  <c:v>5.1000000000000004E-3</c:v>
                </c:pt>
                <c:pt idx="7911">
                  <c:v>6.0000000000000001E-3</c:v>
                </c:pt>
                <c:pt idx="7912">
                  <c:v>0</c:v>
                </c:pt>
                <c:pt idx="7913">
                  <c:v>0</c:v>
                </c:pt>
                <c:pt idx="7914">
                  <c:v>0</c:v>
                </c:pt>
                <c:pt idx="7915">
                  <c:v>0</c:v>
                </c:pt>
                <c:pt idx="7916">
                  <c:v>0</c:v>
                </c:pt>
                <c:pt idx="7917">
                  <c:v>8.0000000000000004E-4</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8.9999999999999998E-4</c:v>
                </c:pt>
                <c:pt idx="7931">
                  <c:v>1.49E-2</c:v>
                </c:pt>
                <c:pt idx="7932">
                  <c:v>8.9999999999999998E-4</c:v>
                </c:pt>
                <c:pt idx="7933">
                  <c:v>0</c:v>
                </c:pt>
                <c:pt idx="7934">
                  <c:v>2.7000000000000001E-3</c:v>
                </c:pt>
                <c:pt idx="7935">
                  <c:v>1.7000000000000001E-2</c:v>
                </c:pt>
                <c:pt idx="7936">
                  <c:v>3.6700000000000003E-2</c:v>
                </c:pt>
                <c:pt idx="7937">
                  <c:v>1.43E-2</c:v>
                </c:pt>
                <c:pt idx="7938">
                  <c:v>3.9200000000000006E-2</c:v>
                </c:pt>
                <c:pt idx="7939">
                  <c:v>6.2899999999999998E-2</c:v>
                </c:pt>
                <c:pt idx="7940">
                  <c:v>6.5700000000000008E-2</c:v>
                </c:pt>
                <c:pt idx="7941">
                  <c:v>3.9800000000000002E-2</c:v>
                </c:pt>
                <c:pt idx="7942">
                  <c:v>7.22E-2</c:v>
                </c:pt>
                <c:pt idx="7943">
                  <c:v>7.4400000000000008E-2</c:v>
                </c:pt>
                <c:pt idx="7944">
                  <c:v>6.3700000000000007E-2</c:v>
                </c:pt>
                <c:pt idx="7945">
                  <c:v>7.6800000000000007E-2</c:v>
                </c:pt>
                <c:pt idx="7946">
                  <c:v>7.0800000000000002E-2</c:v>
                </c:pt>
                <c:pt idx="7947">
                  <c:v>7.1099999999999997E-2</c:v>
                </c:pt>
                <c:pt idx="7948">
                  <c:v>7.7300000000000008E-2</c:v>
                </c:pt>
                <c:pt idx="7949">
                  <c:v>5.7099999999999998E-2</c:v>
                </c:pt>
                <c:pt idx="7950">
                  <c:v>8.3699999999999997E-2</c:v>
                </c:pt>
                <c:pt idx="7951">
                  <c:v>3.5799999999999998E-2</c:v>
                </c:pt>
                <c:pt idx="7952">
                  <c:v>1.44E-2</c:v>
                </c:pt>
                <c:pt idx="7953">
                  <c:v>6.6000000000000008E-3</c:v>
                </c:pt>
                <c:pt idx="7954">
                  <c:v>0</c:v>
                </c:pt>
                <c:pt idx="7955">
                  <c:v>0</c:v>
                </c:pt>
                <c:pt idx="7956">
                  <c:v>0</c:v>
                </c:pt>
                <c:pt idx="7957">
                  <c:v>0</c:v>
                </c:pt>
                <c:pt idx="7958">
                  <c:v>0</c:v>
                </c:pt>
                <c:pt idx="7959">
                  <c:v>0</c:v>
                </c:pt>
                <c:pt idx="7960">
                  <c:v>0</c:v>
                </c:pt>
                <c:pt idx="7961">
                  <c:v>0</c:v>
                </c:pt>
                <c:pt idx="7962">
                  <c:v>0</c:v>
                </c:pt>
                <c:pt idx="7963">
                  <c:v>0</c:v>
                </c:pt>
                <c:pt idx="7964">
                  <c:v>0</c:v>
                </c:pt>
                <c:pt idx="7965">
                  <c:v>1.7000000000000001E-3</c:v>
                </c:pt>
                <c:pt idx="7966">
                  <c:v>1.43E-2</c:v>
                </c:pt>
                <c:pt idx="7967">
                  <c:v>3.4000000000000002E-3</c:v>
                </c:pt>
                <c:pt idx="7968">
                  <c:v>8.0000000000000004E-4</c:v>
                </c:pt>
                <c:pt idx="7969">
                  <c:v>1.7000000000000001E-3</c:v>
                </c:pt>
                <c:pt idx="7970">
                  <c:v>0</c:v>
                </c:pt>
                <c:pt idx="7971">
                  <c:v>0</c:v>
                </c:pt>
                <c:pt idx="7972">
                  <c:v>0</c:v>
                </c:pt>
                <c:pt idx="7973">
                  <c:v>7.7000000000000002E-3</c:v>
                </c:pt>
                <c:pt idx="7974">
                  <c:v>2.06E-2</c:v>
                </c:pt>
                <c:pt idx="7975">
                  <c:v>2.4E-2</c:v>
                </c:pt>
                <c:pt idx="7976">
                  <c:v>2.1299999999999999E-2</c:v>
                </c:pt>
                <c:pt idx="7977">
                  <c:v>1.7600000000000001E-2</c:v>
                </c:pt>
                <c:pt idx="7978">
                  <c:v>5.000000000000001E-3</c:v>
                </c:pt>
                <c:pt idx="7979">
                  <c:v>2.5000000000000005E-3</c:v>
                </c:pt>
                <c:pt idx="7980">
                  <c:v>5.7000000000000002E-3</c:v>
                </c:pt>
                <c:pt idx="7981">
                  <c:v>1.6000000000000001E-3</c:v>
                </c:pt>
                <c:pt idx="7982">
                  <c:v>0</c:v>
                </c:pt>
                <c:pt idx="7983">
                  <c:v>0</c:v>
                </c:pt>
                <c:pt idx="7984">
                  <c:v>8.0000000000000004E-4</c:v>
                </c:pt>
                <c:pt idx="7985">
                  <c:v>0</c:v>
                </c:pt>
                <c:pt idx="7986">
                  <c:v>0</c:v>
                </c:pt>
                <c:pt idx="7987">
                  <c:v>0</c:v>
                </c:pt>
                <c:pt idx="7988">
                  <c:v>0</c:v>
                </c:pt>
                <c:pt idx="7989">
                  <c:v>0</c:v>
                </c:pt>
                <c:pt idx="7990">
                  <c:v>0</c:v>
                </c:pt>
                <c:pt idx="7991">
                  <c:v>8.0000000000000004E-4</c:v>
                </c:pt>
                <c:pt idx="7992">
                  <c:v>0</c:v>
                </c:pt>
                <c:pt idx="7993">
                  <c:v>0</c:v>
                </c:pt>
                <c:pt idx="7994">
                  <c:v>0</c:v>
                </c:pt>
                <c:pt idx="7995">
                  <c:v>0</c:v>
                </c:pt>
                <c:pt idx="7996">
                  <c:v>0</c:v>
                </c:pt>
                <c:pt idx="7997">
                  <c:v>0</c:v>
                </c:pt>
                <c:pt idx="7998">
                  <c:v>0</c:v>
                </c:pt>
                <c:pt idx="7999">
                  <c:v>0</c:v>
                </c:pt>
                <c:pt idx="8000">
                  <c:v>0</c:v>
                </c:pt>
                <c:pt idx="8001">
                  <c:v>8.0000000000000004E-4</c:v>
                </c:pt>
                <c:pt idx="8002">
                  <c:v>0</c:v>
                </c:pt>
                <c:pt idx="8003">
                  <c:v>0</c:v>
                </c:pt>
                <c:pt idx="8004">
                  <c:v>0</c:v>
                </c:pt>
                <c:pt idx="8005">
                  <c:v>8.0000000000000004E-4</c:v>
                </c:pt>
                <c:pt idx="8006">
                  <c:v>0</c:v>
                </c:pt>
                <c:pt idx="8007">
                  <c:v>0</c:v>
                </c:pt>
                <c:pt idx="8008">
                  <c:v>8.0000000000000004E-4</c:v>
                </c:pt>
                <c:pt idx="8009">
                  <c:v>0</c:v>
                </c:pt>
                <c:pt idx="8010">
                  <c:v>0</c:v>
                </c:pt>
                <c:pt idx="8011">
                  <c:v>0</c:v>
                </c:pt>
                <c:pt idx="8012">
                  <c:v>0</c:v>
                </c:pt>
                <c:pt idx="8013">
                  <c:v>8.0000000000000004E-4</c:v>
                </c:pt>
                <c:pt idx="8014">
                  <c:v>0</c:v>
                </c:pt>
                <c:pt idx="8015">
                  <c:v>0</c:v>
                </c:pt>
                <c:pt idx="8016">
                  <c:v>0</c:v>
                </c:pt>
                <c:pt idx="8017">
                  <c:v>0</c:v>
                </c:pt>
                <c:pt idx="8018">
                  <c:v>0</c:v>
                </c:pt>
                <c:pt idx="8019">
                  <c:v>0</c:v>
                </c:pt>
                <c:pt idx="8020">
                  <c:v>7.000000000000001E-4</c:v>
                </c:pt>
                <c:pt idx="8021">
                  <c:v>0</c:v>
                </c:pt>
                <c:pt idx="8022">
                  <c:v>0</c:v>
                </c:pt>
                <c:pt idx="8023">
                  <c:v>0</c:v>
                </c:pt>
                <c:pt idx="8024">
                  <c:v>7.000000000000001E-4</c:v>
                </c:pt>
                <c:pt idx="8025">
                  <c:v>0</c:v>
                </c:pt>
                <c:pt idx="8026">
                  <c:v>7.000000000000001E-4</c:v>
                </c:pt>
                <c:pt idx="8027">
                  <c:v>7.000000000000001E-4</c:v>
                </c:pt>
                <c:pt idx="8028">
                  <c:v>0</c:v>
                </c:pt>
                <c:pt idx="8029">
                  <c:v>0</c:v>
                </c:pt>
                <c:pt idx="8030">
                  <c:v>7.000000000000001E-4</c:v>
                </c:pt>
                <c:pt idx="8031">
                  <c:v>7.000000000000001E-4</c:v>
                </c:pt>
                <c:pt idx="8032">
                  <c:v>0</c:v>
                </c:pt>
                <c:pt idx="8033">
                  <c:v>7.000000000000001E-4</c:v>
                </c:pt>
                <c:pt idx="8034">
                  <c:v>7.000000000000001E-4</c:v>
                </c:pt>
                <c:pt idx="8035">
                  <c:v>7.000000000000001E-4</c:v>
                </c:pt>
                <c:pt idx="8036">
                  <c:v>0</c:v>
                </c:pt>
                <c:pt idx="8037">
                  <c:v>7.000000000000001E-4</c:v>
                </c:pt>
                <c:pt idx="8038">
                  <c:v>7.000000000000001E-4</c:v>
                </c:pt>
                <c:pt idx="8039">
                  <c:v>0</c:v>
                </c:pt>
                <c:pt idx="8040">
                  <c:v>0</c:v>
                </c:pt>
                <c:pt idx="8041">
                  <c:v>7.000000000000001E-4</c:v>
                </c:pt>
                <c:pt idx="8042">
                  <c:v>7.000000000000001E-4</c:v>
                </c:pt>
                <c:pt idx="8043">
                  <c:v>0</c:v>
                </c:pt>
                <c:pt idx="8044">
                  <c:v>7.000000000000001E-4</c:v>
                </c:pt>
                <c:pt idx="8045">
                  <c:v>7.000000000000001E-4</c:v>
                </c:pt>
                <c:pt idx="8046">
                  <c:v>7.000000000000001E-4</c:v>
                </c:pt>
                <c:pt idx="8047">
                  <c:v>0</c:v>
                </c:pt>
                <c:pt idx="8048">
                  <c:v>7.000000000000001E-4</c:v>
                </c:pt>
                <c:pt idx="8049">
                  <c:v>7.000000000000001E-4</c:v>
                </c:pt>
                <c:pt idx="8050">
                  <c:v>7.000000000000001E-4</c:v>
                </c:pt>
                <c:pt idx="8051">
                  <c:v>0</c:v>
                </c:pt>
                <c:pt idx="8052">
                  <c:v>7.000000000000001E-4</c:v>
                </c:pt>
                <c:pt idx="8053">
                  <c:v>7.000000000000001E-4</c:v>
                </c:pt>
                <c:pt idx="8054">
                  <c:v>0</c:v>
                </c:pt>
                <c:pt idx="8055">
                  <c:v>7.000000000000001E-4</c:v>
                </c:pt>
                <c:pt idx="8056">
                  <c:v>7.000000000000001E-4</c:v>
                </c:pt>
                <c:pt idx="8057">
                  <c:v>7.000000000000001E-4</c:v>
                </c:pt>
                <c:pt idx="8058">
                  <c:v>0</c:v>
                </c:pt>
                <c:pt idx="8059">
                  <c:v>7.000000000000001E-4</c:v>
                </c:pt>
                <c:pt idx="8060">
                  <c:v>7.000000000000001E-4</c:v>
                </c:pt>
                <c:pt idx="8061">
                  <c:v>0</c:v>
                </c:pt>
                <c:pt idx="8062">
                  <c:v>7.000000000000001E-4</c:v>
                </c:pt>
                <c:pt idx="8063">
                  <c:v>7.000000000000001E-4</c:v>
                </c:pt>
                <c:pt idx="8064">
                  <c:v>7.000000000000001E-4</c:v>
                </c:pt>
                <c:pt idx="8065">
                  <c:v>0</c:v>
                </c:pt>
                <c:pt idx="8066">
                  <c:v>7.000000000000001E-4</c:v>
                </c:pt>
                <c:pt idx="8067">
                  <c:v>7.000000000000001E-4</c:v>
                </c:pt>
                <c:pt idx="8068">
                  <c:v>7.000000000000001E-4</c:v>
                </c:pt>
                <c:pt idx="8069">
                  <c:v>0</c:v>
                </c:pt>
                <c:pt idx="8070">
                  <c:v>7.000000000000001E-4</c:v>
                </c:pt>
                <c:pt idx="8071">
                  <c:v>7.000000000000001E-4</c:v>
                </c:pt>
                <c:pt idx="8072">
                  <c:v>0</c:v>
                </c:pt>
                <c:pt idx="8073">
                  <c:v>7.000000000000001E-4</c:v>
                </c:pt>
                <c:pt idx="8074">
                  <c:v>7.000000000000001E-4</c:v>
                </c:pt>
                <c:pt idx="8075">
                  <c:v>7.000000000000001E-4</c:v>
                </c:pt>
                <c:pt idx="8076">
                  <c:v>0</c:v>
                </c:pt>
                <c:pt idx="8077">
                  <c:v>7.000000000000001E-4</c:v>
                </c:pt>
                <c:pt idx="8078">
                  <c:v>7.000000000000001E-4</c:v>
                </c:pt>
                <c:pt idx="8079">
                  <c:v>7.000000000000001E-4</c:v>
                </c:pt>
                <c:pt idx="8080">
                  <c:v>0</c:v>
                </c:pt>
                <c:pt idx="8081">
                  <c:v>7.000000000000001E-4</c:v>
                </c:pt>
                <c:pt idx="8082">
                  <c:v>7.000000000000001E-4</c:v>
                </c:pt>
                <c:pt idx="8083">
                  <c:v>0</c:v>
                </c:pt>
                <c:pt idx="8084">
                  <c:v>7.000000000000001E-4</c:v>
                </c:pt>
                <c:pt idx="8085">
                  <c:v>7.000000000000001E-4</c:v>
                </c:pt>
                <c:pt idx="8086">
                  <c:v>7.000000000000001E-4</c:v>
                </c:pt>
                <c:pt idx="8087">
                  <c:v>0</c:v>
                </c:pt>
                <c:pt idx="8088">
                  <c:v>7.000000000000001E-4</c:v>
                </c:pt>
                <c:pt idx="8089">
                  <c:v>7.000000000000001E-4</c:v>
                </c:pt>
                <c:pt idx="8090">
                  <c:v>7.000000000000001E-4</c:v>
                </c:pt>
                <c:pt idx="8091">
                  <c:v>0</c:v>
                </c:pt>
                <c:pt idx="8092">
                  <c:v>7.000000000000001E-4</c:v>
                </c:pt>
                <c:pt idx="8093">
                  <c:v>7.000000000000001E-4</c:v>
                </c:pt>
                <c:pt idx="8094">
                  <c:v>0</c:v>
                </c:pt>
                <c:pt idx="8095">
                  <c:v>7.000000000000001E-4</c:v>
                </c:pt>
                <c:pt idx="8096">
                  <c:v>7.000000000000001E-4</c:v>
                </c:pt>
                <c:pt idx="8097">
                  <c:v>7.000000000000001E-4</c:v>
                </c:pt>
                <c:pt idx="8098">
                  <c:v>0</c:v>
                </c:pt>
                <c:pt idx="8099">
                  <c:v>7.000000000000001E-4</c:v>
                </c:pt>
                <c:pt idx="8100">
                  <c:v>7.000000000000001E-4</c:v>
                </c:pt>
                <c:pt idx="8101">
                  <c:v>0</c:v>
                </c:pt>
                <c:pt idx="8102">
                  <c:v>7.000000000000001E-4</c:v>
                </c:pt>
                <c:pt idx="8103">
                  <c:v>7.000000000000001E-4</c:v>
                </c:pt>
                <c:pt idx="8104">
                  <c:v>7.000000000000001E-4</c:v>
                </c:pt>
                <c:pt idx="8105">
                  <c:v>0</c:v>
                </c:pt>
                <c:pt idx="8106">
                  <c:v>6.0000000000000006E-4</c:v>
                </c:pt>
                <c:pt idx="8107">
                  <c:v>6.0000000000000006E-4</c:v>
                </c:pt>
                <c:pt idx="8108">
                  <c:v>0</c:v>
                </c:pt>
                <c:pt idx="8109">
                  <c:v>0</c:v>
                </c:pt>
                <c:pt idx="8110">
                  <c:v>6.0000000000000006E-4</c:v>
                </c:pt>
                <c:pt idx="8111">
                  <c:v>7.000000000000001E-4</c:v>
                </c:pt>
                <c:pt idx="8112">
                  <c:v>0</c:v>
                </c:pt>
                <c:pt idx="8113">
                  <c:v>6.0000000000000006E-4</c:v>
                </c:pt>
                <c:pt idx="8114">
                  <c:v>6.0000000000000006E-4</c:v>
                </c:pt>
                <c:pt idx="8115">
                  <c:v>6.0000000000000006E-4</c:v>
                </c:pt>
                <c:pt idx="8116">
                  <c:v>0</c:v>
                </c:pt>
                <c:pt idx="8117">
                  <c:v>6.0000000000000006E-4</c:v>
                </c:pt>
                <c:pt idx="8118">
                  <c:v>6.0000000000000006E-4</c:v>
                </c:pt>
                <c:pt idx="8119">
                  <c:v>6.0000000000000006E-4</c:v>
                </c:pt>
                <c:pt idx="8120">
                  <c:v>0</c:v>
                </c:pt>
                <c:pt idx="8121">
                  <c:v>6.0000000000000006E-4</c:v>
                </c:pt>
                <c:pt idx="8122">
                  <c:v>6.0000000000000006E-4</c:v>
                </c:pt>
                <c:pt idx="8123">
                  <c:v>0</c:v>
                </c:pt>
                <c:pt idx="8124">
                  <c:v>6.0000000000000006E-4</c:v>
                </c:pt>
                <c:pt idx="8125">
                  <c:v>0</c:v>
                </c:pt>
                <c:pt idx="8126">
                  <c:v>6.0000000000000006E-4</c:v>
                </c:pt>
                <c:pt idx="8127">
                  <c:v>0</c:v>
                </c:pt>
                <c:pt idx="8128">
                  <c:v>6.0000000000000006E-4</c:v>
                </c:pt>
                <c:pt idx="8129">
                  <c:v>6.0000000000000006E-4</c:v>
                </c:pt>
                <c:pt idx="8130">
                  <c:v>6.0000000000000006E-4</c:v>
                </c:pt>
                <c:pt idx="8131">
                  <c:v>0</c:v>
                </c:pt>
                <c:pt idx="8132">
                  <c:v>6.0000000000000006E-4</c:v>
                </c:pt>
                <c:pt idx="8133">
                  <c:v>6.0000000000000006E-4</c:v>
                </c:pt>
                <c:pt idx="8134">
                  <c:v>0</c:v>
                </c:pt>
                <c:pt idx="8135">
                  <c:v>6.0000000000000006E-4</c:v>
                </c:pt>
                <c:pt idx="8136">
                  <c:v>6.0000000000000006E-4</c:v>
                </c:pt>
                <c:pt idx="8137">
                  <c:v>6.0000000000000006E-4</c:v>
                </c:pt>
                <c:pt idx="8138">
                  <c:v>0</c:v>
                </c:pt>
                <c:pt idx="8139">
                  <c:v>6.0000000000000006E-4</c:v>
                </c:pt>
                <c:pt idx="8140">
                  <c:v>6.0000000000000006E-4</c:v>
                </c:pt>
                <c:pt idx="8141">
                  <c:v>6.0000000000000006E-4</c:v>
                </c:pt>
                <c:pt idx="8142">
                  <c:v>0</c:v>
                </c:pt>
                <c:pt idx="8143">
                  <c:v>6.0000000000000006E-4</c:v>
                </c:pt>
                <c:pt idx="8144">
                  <c:v>6.0000000000000006E-4</c:v>
                </c:pt>
                <c:pt idx="8145">
                  <c:v>6.0000000000000006E-4</c:v>
                </c:pt>
                <c:pt idx="8146">
                  <c:v>0</c:v>
                </c:pt>
                <c:pt idx="8147">
                  <c:v>6.0000000000000006E-4</c:v>
                </c:pt>
                <c:pt idx="8148">
                  <c:v>6.0000000000000006E-4</c:v>
                </c:pt>
                <c:pt idx="8149">
                  <c:v>6.0000000000000006E-4</c:v>
                </c:pt>
                <c:pt idx="8150">
                  <c:v>0</c:v>
                </c:pt>
                <c:pt idx="8151">
                  <c:v>6.0000000000000006E-4</c:v>
                </c:pt>
                <c:pt idx="8152">
                  <c:v>6.0000000000000006E-4</c:v>
                </c:pt>
                <c:pt idx="8153">
                  <c:v>6.0000000000000006E-4</c:v>
                </c:pt>
                <c:pt idx="8154">
                  <c:v>0</c:v>
                </c:pt>
                <c:pt idx="8155">
                  <c:v>6.0000000000000006E-4</c:v>
                </c:pt>
                <c:pt idx="8156">
                  <c:v>6.0000000000000006E-4</c:v>
                </c:pt>
                <c:pt idx="8157">
                  <c:v>0</c:v>
                </c:pt>
                <c:pt idx="8158">
                  <c:v>0</c:v>
                </c:pt>
                <c:pt idx="8159">
                  <c:v>6.0000000000000006E-4</c:v>
                </c:pt>
                <c:pt idx="8160">
                  <c:v>6.0000000000000006E-4</c:v>
                </c:pt>
                <c:pt idx="8161">
                  <c:v>0</c:v>
                </c:pt>
                <c:pt idx="8162">
                  <c:v>6.0000000000000006E-4</c:v>
                </c:pt>
                <c:pt idx="8163">
                  <c:v>0</c:v>
                </c:pt>
                <c:pt idx="8164">
                  <c:v>6.0000000000000006E-4</c:v>
                </c:pt>
                <c:pt idx="8165">
                  <c:v>0</c:v>
                </c:pt>
                <c:pt idx="8166">
                  <c:v>6.0000000000000006E-4</c:v>
                </c:pt>
                <c:pt idx="8167">
                  <c:v>6.0000000000000006E-4</c:v>
                </c:pt>
                <c:pt idx="8168">
                  <c:v>0</c:v>
                </c:pt>
                <c:pt idx="8169">
                  <c:v>6.0000000000000006E-4</c:v>
                </c:pt>
                <c:pt idx="8170">
                  <c:v>6.0000000000000006E-4</c:v>
                </c:pt>
                <c:pt idx="8171">
                  <c:v>6.0000000000000006E-4</c:v>
                </c:pt>
                <c:pt idx="8172">
                  <c:v>0</c:v>
                </c:pt>
                <c:pt idx="8173">
                  <c:v>6.0000000000000006E-4</c:v>
                </c:pt>
                <c:pt idx="8174">
                  <c:v>0</c:v>
                </c:pt>
                <c:pt idx="8175">
                  <c:v>6.0000000000000006E-4</c:v>
                </c:pt>
                <c:pt idx="8176">
                  <c:v>0</c:v>
                </c:pt>
                <c:pt idx="8177">
                  <c:v>7.000000000000001E-4</c:v>
                </c:pt>
                <c:pt idx="8178">
                  <c:v>7.000000000000001E-4</c:v>
                </c:pt>
                <c:pt idx="8179">
                  <c:v>0</c:v>
                </c:pt>
                <c:pt idx="8180">
                  <c:v>0</c:v>
                </c:pt>
                <c:pt idx="8181">
                  <c:v>0</c:v>
                </c:pt>
                <c:pt idx="8182">
                  <c:v>7.000000000000001E-4</c:v>
                </c:pt>
                <c:pt idx="8183">
                  <c:v>0</c:v>
                </c:pt>
                <c:pt idx="8184">
                  <c:v>7.000000000000001E-4</c:v>
                </c:pt>
                <c:pt idx="8185">
                  <c:v>7.000000000000001E-4</c:v>
                </c:pt>
                <c:pt idx="8186">
                  <c:v>6.0000000000000006E-4</c:v>
                </c:pt>
                <c:pt idx="8187">
                  <c:v>0</c:v>
                </c:pt>
                <c:pt idx="8188">
                  <c:v>6.0000000000000006E-4</c:v>
                </c:pt>
                <c:pt idx="8189">
                  <c:v>6.0000000000000006E-4</c:v>
                </c:pt>
                <c:pt idx="8190">
                  <c:v>6.0000000000000006E-4</c:v>
                </c:pt>
                <c:pt idx="8191">
                  <c:v>0</c:v>
                </c:pt>
                <c:pt idx="8192">
                  <c:v>6.0000000000000006E-4</c:v>
                </c:pt>
                <c:pt idx="8193">
                  <c:v>7.000000000000001E-4</c:v>
                </c:pt>
                <c:pt idx="8194">
                  <c:v>0</c:v>
                </c:pt>
                <c:pt idx="8195">
                  <c:v>7.000000000000001E-4</c:v>
                </c:pt>
                <c:pt idx="8196">
                  <c:v>7.000000000000001E-4</c:v>
                </c:pt>
                <c:pt idx="8197">
                  <c:v>7.000000000000001E-4</c:v>
                </c:pt>
                <c:pt idx="8198">
                  <c:v>0</c:v>
                </c:pt>
                <c:pt idx="8199">
                  <c:v>7.000000000000001E-4</c:v>
                </c:pt>
                <c:pt idx="8200">
                  <c:v>7.000000000000001E-4</c:v>
                </c:pt>
                <c:pt idx="8201">
                  <c:v>0</c:v>
                </c:pt>
                <c:pt idx="8202">
                  <c:v>0</c:v>
                </c:pt>
                <c:pt idx="8203">
                  <c:v>1.5E-3</c:v>
                </c:pt>
                <c:pt idx="8204">
                  <c:v>1.5E-3</c:v>
                </c:pt>
                <c:pt idx="8205">
                  <c:v>0</c:v>
                </c:pt>
                <c:pt idx="8206">
                  <c:v>8.0000000000000004E-4</c:v>
                </c:pt>
                <c:pt idx="8207">
                  <c:v>0</c:v>
                </c:pt>
                <c:pt idx="8208">
                  <c:v>0</c:v>
                </c:pt>
                <c:pt idx="8209">
                  <c:v>8.0000000000000004E-4</c:v>
                </c:pt>
                <c:pt idx="8210">
                  <c:v>1.04E-2</c:v>
                </c:pt>
                <c:pt idx="8211">
                  <c:v>1.2500000000000001E-2</c:v>
                </c:pt>
                <c:pt idx="8212">
                  <c:v>0</c:v>
                </c:pt>
                <c:pt idx="8213">
                  <c:v>8.0000000000000004E-4</c:v>
                </c:pt>
                <c:pt idx="8214">
                  <c:v>4.5999999999999999E-3</c:v>
                </c:pt>
                <c:pt idx="8215">
                  <c:v>1.5800000000000002E-2</c:v>
                </c:pt>
                <c:pt idx="8216">
                  <c:v>2.8000000000000004E-3</c:v>
                </c:pt>
                <c:pt idx="8217">
                  <c:v>7.000000000000001E-4</c:v>
                </c:pt>
                <c:pt idx="8218">
                  <c:v>7.000000000000001E-4</c:v>
                </c:pt>
                <c:pt idx="8219">
                  <c:v>7.000000000000001E-4</c:v>
                </c:pt>
                <c:pt idx="8220">
                  <c:v>1.5E-3</c:v>
                </c:pt>
                <c:pt idx="8221">
                  <c:v>3.5999999999999999E-3</c:v>
                </c:pt>
                <c:pt idx="8222">
                  <c:v>5.7000000000000002E-3</c:v>
                </c:pt>
                <c:pt idx="8223">
                  <c:v>7.000000000000001E-4</c:v>
                </c:pt>
                <c:pt idx="8224">
                  <c:v>7.000000000000001E-4</c:v>
                </c:pt>
                <c:pt idx="8225">
                  <c:v>7.000000000000001E-4</c:v>
                </c:pt>
                <c:pt idx="8226">
                  <c:v>7.000000000000001E-4</c:v>
                </c:pt>
                <c:pt idx="8227">
                  <c:v>0</c:v>
                </c:pt>
                <c:pt idx="8228">
                  <c:v>8.0000000000000004E-4</c:v>
                </c:pt>
                <c:pt idx="8229">
                  <c:v>8.0000000000000004E-4</c:v>
                </c:pt>
                <c:pt idx="8230">
                  <c:v>8.0000000000000004E-4</c:v>
                </c:pt>
                <c:pt idx="8231">
                  <c:v>1.0700000000000001E-2</c:v>
                </c:pt>
                <c:pt idx="8232">
                  <c:v>7.4999999999999997E-3</c:v>
                </c:pt>
                <c:pt idx="8233">
                  <c:v>0</c:v>
                </c:pt>
                <c:pt idx="8234">
                  <c:v>7.000000000000001E-4</c:v>
                </c:pt>
                <c:pt idx="8235">
                  <c:v>0</c:v>
                </c:pt>
                <c:pt idx="8236">
                  <c:v>7.000000000000001E-4</c:v>
                </c:pt>
                <c:pt idx="8237">
                  <c:v>7.000000000000001E-4</c:v>
                </c:pt>
                <c:pt idx="8238">
                  <c:v>0</c:v>
                </c:pt>
                <c:pt idx="8239">
                  <c:v>1.5E-3</c:v>
                </c:pt>
                <c:pt idx="8240">
                  <c:v>2.3E-3</c:v>
                </c:pt>
                <c:pt idx="8241">
                  <c:v>3.1000000000000003E-3</c:v>
                </c:pt>
                <c:pt idx="8242">
                  <c:v>4.0600000000000004E-2</c:v>
                </c:pt>
                <c:pt idx="8243">
                  <c:v>3.27E-2</c:v>
                </c:pt>
                <c:pt idx="8244">
                  <c:v>3.1000000000000003E-3</c:v>
                </c:pt>
                <c:pt idx="8245">
                  <c:v>8.0000000000000004E-4</c:v>
                </c:pt>
                <c:pt idx="8246">
                  <c:v>0</c:v>
                </c:pt>
                <c:pt idx="8247">
                  <c:v>3.9000000000000003E-3</c:v>
                </c:pt>
                <c:pt idx="8248">
                  <c:v>2.4300000000000002E-2</c:v>
                </c:pt>
                <c:pt idx="8249">
                  <c:v>3.9000000000000003E-3</c:v>
                </c:pt>
                <c:pt idx="8250">
                  <c:v>5.6000000000000008E-3</c:v>
                </c:pt>
                <c:pt idx="8251">
                  <c:v>1.6000000000000001E-3</c:v>
                </c:pt>
                <c:pt idx="8252">
                  <c:v>8.0000000000000004E-4</c:v>
                </c:pt>
                <c:pt idx="8253">
                  <c:v>0</c:v>
                </c:pt>
                <c:pt idx="8254">
                  <c:v>0</c:v>
                </c:pt>
                <c:pt idx="8255">
                  <c:v>0</c:v>
                </c:pt>
                <c:pt idx="8256">
                  <c:v>0</c:v>
                </c:pt>
                <c:pt idx="8257">
                  <c:v>0</c:v>
                </c:pt>
                <c:pt idx="8258">
                  <c:v>8.0000000000000004E-4</c:v>
                </c:pt>
                <c:pt idx="8259">
                  <c:v>0</c:v>
                </c:pt>
                <c:pt idx="8260">
                  <c:v>4.5999999999999999E-3</c:v>
                </c:pt>
                <c:pt idx="8261">
                  <c:v>3.9000000000000003E-3</c:v>
                </c:pt>
                <c:pt idx="8262">
                  <c:v>6.2000000000000006E-3</c:v>
                </c:pt>
                <c:pt idx="8263">
                  <c:v>3.1000000000000003E-3</c:v>
                </c:pt>
                <c:pt idx="8264">
                  <c:v>0</c:v>
                </c:pt>
                <c:pt idx="8265">
                  <c:v>8.0000000000000004E-4</c:v>
                </c:pt>
                <c:pt idx="8266">
                  <c:v>8.0000000000000004E-4</c:v>
                </c:pt>
                <c:pt idx="8267">
                  <c:v>8.0000000000000004E-4</c:v>
                </c:pt>
                <c:pt idx="8268">
                  <c:v>0</c:v>
                </c:pt>
                <c:pt idx="8269">
                  <c:v>8.0000000000000004E-4</c:v>
                </c:pt>
                <c:pt idx="8270">
                  <c:v>0</c:v>
                </c:pt>
                <c:pt idx="8271">
                  <c:v>0</c:v>
                </c:pt>
                <c:pt idx="8272">
                  <c:v>0</c:v>
                </c:pt>
                <c:pt idx="8273">
                  <c:v>0</c:v>
                </c:pt>
                <c:pt idx="8274">
                  <c:v>0</c:v>
                </c:pt>
                <c:pt idx="8275">
                  <c:v>0</c:v>
                </c:pt>
                <c:pt idx="8276">
                  <c:v>8.0000000000000004E-4</c:v>
                </c:pt>
                <c:pt idx="8277">
                  <c:v>0</c:v>
                </c:pt>
                <c:pt idx="8278">
                  <c:v>0</c:v>
                </c:pt>
                <c:pt idx="8279">
                  <c:v>0</c:v>
                </c:pt>
                <c:pt idx="8280">
                  <c:v>0</c:v>
                </c:pt>
                <c:pt idx="8281">
                  <c:v>8.0000000000000004E-4</c:v>
                </c:pt>
                <c:pt idx="8282">
                  <c:v>0</c:v>
                </c:pt>
                <c:pt idx="8283">
                  <c:v>8.0000000000000004E-4</c:v>
                </c:pt>
                <c:pt idx="8284">
                  <c:v>0</c:v>
                </c:pt>
                <c:pt idx="8285">
                  <c:v>7.000000000000001E-4</c:v>
                </c:pt>
                <c:pt idx="8286">
                  <c:v>0</c:v>
                </c:pt>
                <c:pt idx="8287">
                  <c:v>0</c:v>
                </c:pt>
                <c:pt idx="8288">
                  <c:v>0</c:v>
                </c:pt>
                <c:pt idx="8289">
                  <c:v>0</c:v>
                </c:pt>
                <c:pt idx="8290">
                  <c:v>0</c:v>
                </c:pt>
                <c:pt idx="8291">
                  <c:v>0</c:v>
                </c:pt>
                <c:pt idx="8292">
                  <c:v>7.000000000000001E-4</c:v>
                </c:pt>
                <c:pt idx="8293">
                  <c:v>0</c:v>
                </c:pt>
                <c:pt idx="8294">
                  <c:v>7.000000000000001E-4</c:v>
                </c:pt>
                <c:pt idx="8295">
                  <c:v>0</c:v>
                </c:pt>
                <c:pt idx="8296">
                  <c:v>7.000000000000001E-4</c:v>
                </c:pt>
                <c:pt idx="8297">
                  <c:v>0</c:v>
                </c:pt>
                <c:pt idx="8298">
                  <c:v>7.000000000000001E-4</c:v>
                </c:pt>
                <c:pt idx="8299">
                  <c:v>7.000000000000001E-4</c:v>
                </c:pt>
                <c:pt idx="8300">
                  <c:v>7.000000000000001E-4</c:v>
                </c:pt>
                <c:pt idx="8301">
                  <c:v>0</c:v>
                </c:pt>
                <c:pt idx="8302">
                  <c:v>7.000000000000001E-4</c:v>
                </c:pt>
                <c:pt idx="8303">
                  <c:v>7.000000000000001E-4</c:v>
                </c:pt>
                <c:pt idx="8304">
                  <c:v>0</c:v>
                </c:pt>
                <c:pt idx="8305">
                  <c:v>7.000000000000001E-4</c:v>
                </c:pt>
                <c:pt idx="8306">
                  <c:v>7.000000000000001E-4</c:v>
                </c:pt>
                <c:pt idx="8307">
                  <c:v>7.000000000000001E-4</c:v>
                </c:pt>
                <c:pt idx="8308">
                  <c:v>0</c:v>
                </c:pt>
                <c:pt idx="8309">
                  <c:v>7.000000000000001E-4</c:v>
                </c:pt>
                <c:pt idx="8310">
                  <c:v>7.000000000000001E-4</c:v>
                </c:pt>
                <c:pt idx="8311">
                  <c:v>7.000000000000001E-4</c:v>
                </c:pt>
                <c:pt idx="8312">
                  <c:v>0</c:v>
                </c:pt>
                <c:pt idx="8313">
                  <c:v>7.000000000000001E-4</c:v>
                </c:pt>
                <c:pt idx="8314">
                  <c:v>7.000000000000001E-4</c:v>
                </c:pt>
                <c:pt idx="8315">
                  <c:v>7.000000000000001E-4</c:v>
                </c:pt>
                <c:pt idx="8316">
                  <c:v>0</c:v>
                </c:pt>
                <c:pt idx="8317">
                  <c:v>7.000000000000001E-4</c:v>
                </c:pt>
                <c:pt idx="8318">
                  <c:v>7.000000000000001E-4</c:v>
                </c:pt>
                <c:pt idx="8319">
                  <c:v>7.000000000000001E-4</c:v>
                </c:pt>
                <c:pt idx="8320">
                  <c:v>0</c:v>
                </c:pt>
                <c:pt idx="8321">
                  <c:v>7.000000000000001E-4</c:v>
                </c:pt>
                <c:pt idx="8322">
                  <c:v>7.000000000000001E-4</c:v>
                </c:pt>
                <c:pt idx="8323">
                  <c:v>7.000000000000001E-4</c:v>
                </c:pt>
                <c:pt idx="8324">
                  <c:v>0</c:v>
                </c:pt>
                <c:pt idx="8325">
                  <c:v>7.000000000000001E-4</c:v>
                </c:pt>
                <c:pt idx="8326">
                  <c:v>7.000000000000001E-4</c:v>
                </c:pt>
                <c:pt idx="8327">
                  <c:v>7.000000000000001E-4</c:v>
                </c:pt>
                <c:pt idx="8328">
                  <c:v>0</c:v>
                </c:pt>
                <c:pt idx="8329">
                  <c:v>7.000000000000001E-4</c:v>
                </c:pt>
                <c:pt idx="8330">
                  <c:v>7.000000000000001E-4</c:v>
                </c:pt>
                <c:pt idx="8331">
                  <c:v>7.000000000000001E-4</c:v>
                </c:pt>
                <c:pt idx="8332">
                  <c:v>0</c:v>
                </c:pt>
                <c:pt idx="8333">
                  <c:v>7.000000000000001E-4</c:v>
                </c:pt>
                <c:pt idx="8334">
                  <c:v>7.000000000000001E-4</c:v>
                </c:pt>
                <c:pt idx="8335">
                  <c:v>7.000000000000001E-4</c:v>
                </c:pt>
                <c:pt idx="8336">
                  <c:v>0</c:v>
                </c:pt>
                <c:pt idx="8337">
                  <c:v>7.000000000000001E-4</c:v>
                </c:pt>
                <c:pt idx="8338">
                  <c:v>7.000000000000001E-4</c:v>
                </c:pt>
                <c:pt idx="8339">
                  <c:v>7.000000000000001E-4</c:v>
                </c:pt>
                <c:pt idx="8340">
                  <c:v>0</c:v>
                </c:pt>
                <c:pt idx="8341">
                  <c:v>7.000000000000001E-4</c:v>
                </c:pt>
                <c:pt idx="8342">
                  <c:v>7.000000000000001E-4</c:v>
                </c:pt>
                <c:pt idx="8343">
                  <c:v>0</c:v>
                </c:pt>
                <c:pt idx="8344">
                  <c:v>0</c:v>
                </c:pt>
                <c:pt idx="8345">
                  <c:v>7.000000000000001E-4</c:v>
                </c:pt>
                <c:pt idx="8346">
                  <c:v>6.0000000000000006E-4</c:v>
                </c:pt>
                <c:pt idx="8347">
                  <c:v>0</c:v>
                </c:pt>
                <c:pt idx="8348">
                  <c:v>6.0000000000000006E-4</c:v>
                </c:pt>
                <c:pt idx="8349">
                  <c:v>6.0000000000000006E-4</c:v>
                </c:pt>
                <c:pt idx="8350">
                  <c:v>6.0000000000000006E-4</c:v>
                </c:pt>
                <c:pt idx="8351">
                  <c:v>0</c:v>
                </c:pt>
                <c:pt idx="8352">
                  <c:v>6.0000000000000006E-4</c:v>
                </c:pt>
                <c:pt idx="8353">
                  <c:v>6.0000000000000006E-4</c:v>
                </c:pt>
                <c:pt idx="8354">
                  <c:v>6.0000000000000006E-4</c:v>
                </c:pt>
                <c:pt idx="8355">
                  <c:v>0</c:v>
                </c:pt>
                <c:pt idx="8356">
                  <c:v>6.0000000000000006E-4</c:v>
                </c:pt>
                <c:pt idx="8357">
                  <c:v>6.0000000000000006E-4</c:v>
                </c:pt>
                <c:pt idx="8358">
                  <c:v>6.0000000000000006E-4</c:v>
                </c:pt>
                <c:pt idx="8359">
                  <c:v>0</c:v>
                </c:pt>
                <c:pt idx="8360">
                  <c:v>6.0000000000000006E-4</c:v>
                </c:pt>
                <c:pt idx="8361">
                  <c:v>6.0000000000000006E-4</c:v>
                </c:pt>
                <c:pt idx="8362">
                  <c:v>6.0000000000000006E-4</c:v>
                </c:pt>
                <c:pt idx="8363">
                  <c:v>0</c:v>
                </c:pt>
                <c:pt idx="8364">
                  <c:v>6.0000000000000006E-4</c:v>
                </c:pt>
                <c:pt idx="8365">
                  <c:v>6.0000000000000006E-4</c:v>
                </c:pt>
                <c:pt idx="8366">
                  <c:v>0</c:v>
                </c:pt>
                <c:pt idx="8367">
                  <c:v>0</c:v>
                </c:pt>
                <c:pt idx="8368">
                  <c:v>6.0000000000000006E-4</c:v>
                </c:pt>
                <c:pt idx="8369">
                  <c:v>6.0000000000000006E-4</c:v>
                </c:pt>
                <c:pt idx="8370">
                  <c:v>0</c:v>
                </c:pt>
                <c:pt idx="8371">
                  <c:v>6.0000000000000006E-4</c:v>
                </c:pt>
                <c:pt idx="8372">
                  <c:v>6.0000000000000006E-4</c:v>
                </c:pt>
                <c:pt idx="8373">
                  <c:v>6.0000000000000006E-4</c:v>
                </c:pt>
                <c:pt idx="8374">
                  <c:v>0</c:v>
                </c:pt>
                <c:pt idx="8375">
                  <c:v>6.0000000000000006E-4</c:v>
                </c:pt>
                <c:pt idx="8376">
                  <c:v>6.0000000000000006E-4</c:v>
                </c:pt>
                <c:pt idx="8377">
                  <c:v>6.0000000000000006E-4</c:v>
                </c:pt>
                <c:pt idx="8378">
                  <c:v>0</c:v>
                </c:pt>
                <c:pt idx="8379">
                  <c:v>6.0000000000000006E-4</c:v>
                </c:pt>
                <c:pt idx="8380">
                  <c:v>6.0000000000000006E-4</c:v>
                </c:pt>
                <c:pt idx="8381">
                  <c:v>6.0000000000000006E-4</c:v>
                </c:pt>
                <c:pt idx="8382">
                  <c:v>0</c:v>
                </c:pt>
                <c:pt idx="8383">
                  <c:v>6.0000000000000006E-4</c:v>
                </c:pt>
                <c:pt idx="8384">
                  <c:v>0</c:v>
                </c:pt>
                <c:pt idx="8385">
                  <c:v>6.0000000000000006E-4</c:v>
                </c:pt>
                <c:pt idx="8386">
                  <c:v>0</c:v>
                </c:pt>
                <c:pt idx="8387">
                  <c:v>6.0000000000000006E-4</c:v>
                </c:pt>
                <c:pt idx="8388">
                  <c:v>6.0000000000000006E-4</c:v>
                </c:pt>
                <c:pt idx="8389">
                  <c:v>0</c:v>
                </c:pt>
                <c:pt idx="8390">
                  <c:v>6.0000000000000006E-4</c:v>
                </c:pt>
                <c:pt idx="8391">
                  <c:v>6.0000000000000006E-4</c:v>
                </c:pt>
                <c:pt idx="8392">
                  <c:v>6.0000000000000006E-4</c:v>
                </c:pt>
                <c:pt idx="8393">
                  <c:v>0</c:v>
                </c:pt>
                <c:pt idx="8394">
                  <c:v>6.0000000000000006E-4</c:v>
                </c:pt>
                <c:pt idx="8395">
                  <c:v>6.0000000000000006E-4</c:v>
                </c:pt>
                <c:pt idx="8396">
                  <c:v>6.0000000000000006E-4</c:v>
                </c:pt>
                <c:pt idx="8397">
                  <c:v>0</c:v>
                </c:pt>
                <c:pt idx="8398">
                  <c:v>7.000000000000001E-4</c:v>
                </c:pt>
                <c:pt idx="8399">
                  <c:v>7.000000000000001E-4</c:v>
                </c:pt>
                <c:pt idx="8400">
                  <c:v>0</c:v>
                </c:pt>
                <c:pt idx="8401">
                  <c:v>0</c:v>
                </c:pt>
                <c:pt idx="8402">
                  <c:v>6.0000000000000006E-4</c:v>
                </c:pt>
                <c:pt idx="8403">
                  <c:v>6.0000000000000006E-4</c:v>
                </c:pt>
                <c:pt idx="8404">
                  <c:v>0</c:v>
                </c:pt>
                <c:pt idx="8405">
                  <c:v>7.000000000000001E-4</c:v>
                </c:pt>
                <c:pt idx="8406">
                  <c:v>7.000000000000001E-4</c:v>
                </c:pt>
                <c:pt idx="8407">
                  <c:v>0</c:v>
                </c:pt>
                <c:pt idx="8408">
                  <c:v>0</c:v>
                </c:pt>
                <c:pt idx="8409">
                  <c:v>6.0000000000000006E-4</c:v>
                </c:pt>
                <c:pt idx="8410">
                  <c:v>6.0000000000000006E-4</c:v>
                </c:pt>
                <c:pt idx="8411">
                  <c:v>0</c:v>
                </c:pt>
                <c:pt idx="8412">
                  <c:v>6.0000000000000006E-4</c:v>
                </c:pt>
                <c:pt idx="8413">
                  <c:v>6.0000000000000006E-4</c:v>
                </c:pt>
                <c:pt idx="8414">
                  <c:v>6.0000000000000006E-4</c:v>
                </c:pt>
                <c:pt idx="8415">
                  <c:v>0</c:v>
                </c:pt>
                <c:pt idx="8416">
                  <c:v>6.0000000000000006E-4</c:v>
                </c:pt>
                <c:pt idx="8417">
                  <c:v>6.0000000000000006E-4</c:v>
                </c:pt>
                <c:pt idx="8418">
                  <c:v>0</c:v>
                </c:pt>
                <c:pt idx="8419">
                  <c:v>6.0000000000000006E-4</c:v>
                </c:pt>
                <c:pt idx="8420">
                  <c:v>6.0000000000000006E-4</c:v>
                </c:pt>
                <c:pt idx="8421">
                  <c:v>6.0000000000000006E-4</c:v>
                </c:pt>
                <c:pt idx="8422">
                  <c:v>0</c:v>
                </c:pt>
                <c:pt idx="8423">
                  <c:v>6.0000000000000006E-4</c:v>
                </c:pt>
                <c:pt idx="8424">
                  <c:v>6.0000000000000006E-4</c:v>
                </c:pt>
                <c:pt idx="8425">
                  <c:v>0</c:v>
                </c:pt>
                <c:pt idx="8426">
                  <c:v>6.0000000000000006E-4</c:v>
                </c:pt>
                <c:pt idx="8427">
                  <c:v>0</c:v>
                </c:pt>
                <c:pt idx="8428">
                  <c:v>6.0000000000000006E-4</c:v>
                </c:pt>
                <c:pt idx="8429">
                  <c:v>0</c:v>
                </c:pt>
                <c:pt idx="8430">
                  <c:v>6.0000000000000006E-4</c:v>
                </c:pt>
                <c:pt idx="8431">
                  <c:v>7.000000000000001E-4</c:v>
                </c:pt>
                <c:pt idx="8432">
                  <c:v>7.000000000000001E-4</c:v>
                </c:pt>
                <c:pt idx="8433">
                  <c:v>0</c:v>
                </c:pt>
                <c:pt idx="8434">
                  <c:v>7.000000000000001E-4</c:v>
                </c:pt>
                <c:pt idx="8435">
                  <c:v>0</c:v>
                </c:pt>
                <c:pt idx="8436">
                  <c:v>7.000000000000001E-4</c:v>
                </c:pt>
                <c:pt idx="8437">
                  <c:v>0</c:v>
                </c:pt>
                <c:pt idx="8438">
                  <c:v>7.000000000000001E-4</c:v>
                </c:pt>
                <c:pt idx="8439">
                  <c:v>7.000000000000001E-4</c:v>
                </c:pt>
                <c:pt idx="8440">
                  <c:v>7.000000000000001E-4</c:v>
                </c:pt>
                <c:pt idx="8441">
                  <c:v>0</c:v>
                </c:pt>
                <c:pt idx="8442">
                  <c:v>7.000000000000001E-4</c:v>
                </c:pt>
                <c:pt idx="8443">
                  <c:v>7.000000000000001E-4</c:v>
                </c:pt>
                <c:pt idx="8444">
                  <c:v>0</c:v>
                </c:pt>
                <c:pt idx="8445">
                  <c:v>7.000000000000001E-4</c:v>
                </c:pt>
                <c:pt idx="8446">
                  <c:v>7.000000000000001E-4</c:v>
                </c:pt>
                <c:pt idx="8447">
                  <c:v>7.000000000000001E-4</c:v>
                </c:pt>
                <c:pt idx="8448">
                  <c:v>0</c:v>
                </c:pt>
                <c:pt idx="8449">
                  <c:v>7.000000000000001E-4</c:v>
                </c:pt>
                <c:pt idx="8450">
                  <c:v>7.000000000000001E-4</c:v>
                </c:pt>
                <c:pt idx="8451">
                  <c:v>7.000000000000001E-4</c:v>
                </c:pt>
                <c:pt idx="8452">
                  <c:v>0</c:v>
                </c:pt>
                <c:pt idx="8453">
                  <c:v>7.000000000000001E-4</c:v>
                </c:pt>
                <c:pt idx="8454">
                  <c:v>7.000000000000001E-4</c:v>
                </c:pt>
                <c:pt idx="8455">
                  <c:v>7.000000000000001E-4</c:v>
                </c:pt>
                <c:pt idx="8456">
                  <c:v>7.000000000000001E-4</c:v>
                </c:pt>
                <c:pt idx="8457">
                  <c:v>7.000000000000001E-4</c:v>
                </c:pt>
                <c:pt idx="8458">
                  <c:v>7.000000000000001E-4</c:v>
                </c:pt>
                <c:pt idx="8459">
                  <c:v>0</c:v>
                </c:pt>
                <c:pt idx="8460">
                  <c:v>7.000000000000001E-4</c:v>
                </c:pt>
                <c:pt idx="8461">
                  <c:v>7.000000000000001E-4</c:v>
                </c:pt>
                <c:pt idx="8462">
                  <c:v>7.000000000000001E-4</c:v>
                </c:pt>
                <c:pt idx="8463">
                  <c:v>0</c:v>
                </c:pt>
                <c:pt idx="8464">
                  <c:v>8.0000000000000004E-4</c:v>
                </c:pt>
                <c:pt idx="8465">
                  <c:v>8.0000000000000004E-4</c:v>
                </c:pt>
                <c:pt idx="8466">
                  <c:v>0</c:v>
                </c:pt>
                <c:pt idx="8467">
                  <c:v>8.0000000000000004E-4</c:v>
                </c:pt>
                <c:pt idx="8468">
                  <c:v>8.0000000000000004E-4</c:v>
                </c:pt>
                <c:pt idx="8469">
                  <c:v>8.0000000000000004E-4</c:v>
                </c:pt>
                <c:pt idx="8470">
                  <c:v>0</c:v>
                </c:pt>
                <c:pt idx="8471">
                  <c:v>1.2500000000000001E-2</c:v>
                </c:pt>
                <c:pt idx="8472">
                  <c:v>3.32E-2</c:v>
                </c:pt>
                <c:pt idx="8473">
                  <c:v>8.0000000000000004E-4</c:v>
                </c:pt>
                <c:pt idx="8474">
                  <c:v>8.0000000000000004E-4</c:v>
                </c:pt>
                <c:pt idx="8475">
                  <c:v>8.0000000000000004E-4</c:v>
                </c:pt>
                <c:pt idx="8476">
                  <c:v>8.0000000000000004E-4</c:v>
                </c:pt>
                <c:pt idx="8477">
                  <c:v>8.0000000000000004E-4</c:v>
                </c:pt>
                <c:pt idx="8478">
                  <c:v>2.5000000000000005E-3</c:v>
                </c:pt>
                <c:pt idx="8479">
                  <c:v>0</c:v>
                </c:pt>
                <c:pt idx="8480">
                  <c:v>0</c:v>
                </c:pt>
                <c:pt idx="8481">
                  <c:v>8.0000000000000004E-4</c:v>
                </c:pt>
                <c:pt idx="8482">
                  <c:v>8.9999999999999998E-4</c:v>
                </c:pt>
                <c:pt idx="8483">
                  <c:v>2.7200000000000002E-2</c:v>
                </c:pt>
                <c:pt idx="8484">
                  <c:v>7.0499999999999993E-2</c:v>
                </c:pt>
                <c:pt idx="8485">
                  <c:v>3.4599999999999999E-2</c:v>
                </c:pt>
                <c:pt idx="8486">
                  <c:v>8.5100000000000009E-2</c:v>
                </c:pt>
                <c:pt idx="8487">
                  <c:v>3.9200000000000006E-2</c:v>
                </c:pt>
                <c:pt idx="8488">
                  <c:v>2.4900000000000002E-2</c:v>
                </c:pt>
                <c:pt idx="8489">
                  <c:v>0.11670000000000001</c:v>
                </c:pt>
                <c:pt idx="8490">
                  <c:v>5.5600000000000011E-2</c:v>
                </c:pt>
                <c:pt idx="8491">
                  <c:v>7.0199999999999999E-2</c:v>
                </c:pt>
                <c:pt idx="8492">
                  <c:v>0.16970000000000002</c:v>
                </c:pt>
                <c:pt idx="8493">
                  <c:v>0.1595</c:v>
                </c:pt>
                <c:pt idx="8494">
                  <c:v>0.1308</c:v>
                </c:pt>
                <c:pt idx="8495">
                  <c:v>4.2500000000000003E-2</c:v>
                </c:pt>
                <c:pt idx="8496">
                  <c:v>6.7000000000000011E-3</c:v>
                </c:pt>
                <c:pt idx="8497">
                  <c:v>1.46E-2</c:v>
                </c:pt>
                <c:pt idx="8498">
                  <c:v>0.16590000000000002</c:v>
                </c:pt>
                <c:pt idx="8499">
                  <c:v>2.6400000000000003E-2</c:v>
                </c:pt>
                <c:pt idx="8500">
                  <c:v>1.9E-3</c:v>
                </c:pt>
                <c:pt idx="8501">
                  <c:v>4.8000000000000004E-3</c:v>
                </c:pt>
                <c:pt idx="8502">
                  <c:v>9.5500000000000002E-2</c:v>
                </c:pt>
                <c:pt idx="8503">
                  <c:v>5.0200000000000002E-2</c:v>
                </c:pt>
                <c:pt idx="8504">
                  <c:v>1.6500000000000001E-2</c:v>
                </c:pt>
                <c:pt idx="8505">
                  <c:v>1.1600000000000001E-2</c:v>
                </c:pt>
                <c:pt idx="8506">
                  <c:v>2.9000000000000002E-3</c:v>
                </c:pt>
                <c:pt idx="8507">
                  <c:v>8.8000000000000005E-3</c:v>
                </c:pt>
                <c:pt idx="8508">
                  <c:v>4.9000000000000007E-3</c:v>
                </c:pt>
                <c:pt idx="8509">
                  <c:v>4.9000000000000007E-3</c:v>
                </c:pt>
                <c:pt idx="8510">
                  <c:v>2E-3</c:v>
                </c:pt>
                <c:pt idx="8511">
                  <c:v>1E-3</c:v>
                </c:pt>
                <c:pt idx="8512">
                  <c:v>3.1000000000000003E-3</c:v>
                </c:pt>
                <c:pt idx="8513">
                  <c:v>0.1128</c:v>
                </c:pt>
                <c:pt idx="8514">
                  <c:v>4.99E-2</c:v>
                </c:pt>
                <c:pt idx="8515">
                  <c:v>0.1145</c:v>
                </c:pt>
                <c:pt idx="8516">
                  <c:v>4.2099999999999999E-2</c:v>
                </c:pt>
                <c:pt idx="8517">
                  <c:v>0.30670000000000003</c:v>
                </c:pt>
                <c:pt idx="8518">
                  <c:v>0.18200000000000002</c:v>
                </c:pt>
                <c:pt idx="8519">
                  <c:v>0.10800000000000001</c:v>
                </c:pt>
                <c:pt idx="8520">
                  <c:v>0.11559999999999999</c:v>
                </c:pt>
                <c:pt idx="8521">
                  <c:v>3.15E-2</c:v>
                </c:pt>
                <c:pt idx="8522">
                  <c:v>0.17270000000000002</c:v>
                </c:pt>
                <c:pt idx="8523">
                  <c:v>0.2155</c:v>
                </c:pt>
                <c:pt idx="8524">
                  <c:v>0.12180000000000001</c:v>
                </c:pt>
                <c:pt idx="8525">
                  <c:v>8.43E-2</c:v>
                </c:pt>
                <c:pt idx="8526">
                  <c:v>7.3099999999999998E-2</c:v>
                </c:pt>
                <c:pt idx="8527">
                  <c:v>9.3300000000000008E-2</c:v>
                </c:pt>
                <c:pt idx="8528">
                  <c:v>0.23830000000000001</c:v>
                </c:pt>
                <c:pt idx="8529">
                  <c:v>0.1013</c:v>
                </c:pt>
                <c:pt idx="8530">
                  <c:v>5.5700000000000006E-2</c:v>
                </c:pt>
                <c:pt idx="8531">
                  <c:v>3.7500000000000006E-2</c:v>
                </c:pt>
                <c:pt idx="8532">
                  <c:v>2.1100000000000001E-2</c:v>
                </c:pt>
                <c:pt idx="8533">
                  <c:v>1.2E-2</c:v>
                </c:pt>
                <c:pt idx="8534">
                  <c:v>1.9000000000000003E-2</c:v>
                </c:pt>
                <c:pt idx="8535">
                  <c:v>1.41E-2</c:v>
                </c:pt>
                <c:pt idx="8536">
                  <c:v>2.3000000000000003E-2</c:v>
                </c:pt>
                <c:pt idx="8537">
                  <c:v>2.8799999999999999E-2</c:v>
                </c:pt>
                <c:pt idx="8538">
                  <c:v>4.4300000000000006E-2</c:v>
                </c:pt>
                <c:pt idx="8539">
                  <c:v>2.9700000000000001E-2</c:v>
                </c:pt>
                <c:pt idx="8540">
                  <c:v>3.6499999999999998E-2</c:v>
                </c:pt>
                <c:pt idx="8541">
                  <c:v>4.0000000000000001E-3</c:v>
                </c:pt>
                <c:pt idx="8542">
                  <c:v>8.8999999999999999E-3</c:v>
                </c:pt>
                <c:pt idx="8543">
                  <c:v>2.2800000000000001E-2</c:v>
                </c:pt>
                <c:pt idx="8544">
                  <c:v>6.0000000000000001E-3</c:v>
                </c:pt>
                <c:pt idx="8545">
                  <c:v>3.0000000000000001E-3</c:v>
                </c:pt>
                <c:pt idx="8546">
                  <c:v>1E-3</c:v>
                </c:pt>
                <c:pt idx="8547">
                  <c:v>6.8000000000000005E-3</c:v>
                </c:pt>
                <c:pt idx="8548">
                  <c:v>3.9000000000000003E-3</c:v>
                </c:pt>
                <c:pt idx="8549">
                  <c:v>4.9000000000000007E-3</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1.7000000000000001E-3</c:v>
                </c:pt>
                <c:pt idx="8581">
                  <c:v>6.7000000000000011E-3</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7.000000000000001E-4</c:v>
                </c:pt>
                <c:pt idx="8606">
                  <c:v>0</c:v>
                </c:pt>
                <c:pt idx="8607">
                  <c:v>7.000000000000001E-4</c:v>
                </c:pt>
                <c:pt idx="8608">
                  <c:v>0</c:v>
                </c:pt>
                <c:pt idx="8609">
                  <c:v>0</c:v>
                </c:pt>
                <c:pt idx="8610">
                  <c:v>0</c:v>
                </c:pt>
                <c:pt idx="8611">
                  <c:v>0</c:v>
                </c:pt>
                <c:pt idx="8612">
                  <c:v>7.000000000000001E-4</c:v>
                </c:pt>
                <c:pt idx="8613">
                  <c:v>0</c:v>
                </c:pt>
                <c:pt idx="8614">
                  <c:v>7.000000000000001E-4</c:v>
                </c:pt>
                <c:pt idx="8615">
                  <c:v>7.000000000000001E-4</c:v>
                </c:pt>
                <c:pt idx="8616">
                  <c:v>0</c:v>
                </c:pt>
                <c:pt idx="8617">
                  <c:v>7.000000000000001E-4</c:v>
                </c:pt>
                <c:pt idx="8618">
                  <c:v>7.000000000000001E-4</c:v>
                </c:pt>
                <c:pt idx="8619">
                  <c:v>7.000000000000001E-4</c:v>
                </c:pt>
                <c:pt idx="8620">
                  <c:v>0</c:v>
                </c:pt>
                <c:pt idx="8621">
                  <c:v>7.000000000000001E-4</c:v>
                </c:pt>
                <c:pt idx="8622">
                  <c:v>0</c:v>
                </c:pt>
                <c:pt idx="8623">
                  <c:v>7.000000000000001E-4</c:v>
                </c:pt>
                <c:pt idx="8624">
                  <c:v>0</c:v>
                </c:pt>
                <c:pt idx="8625">
                  <c:v>7.000000000000001E-4</c:v>
                </c:pt>
                <c:pt idx="8626">
                  <c:v>7.000000000000001E-4</c:v>
                </c:pt>
                <c:pt idx="8627">
                  <c:v>0</c:v>
                </c:pt>
                <c:pt idx="8628">
                  <c:v>7.000000000000001E-4</c:v>
                </c:pt>
                <c:pt idx="8629">
                  <c:v>7.000000000000001E-4</c:v>
                </c:pt>
                <c:pt idx="8630">
                  <c:v>7.000000000000001E-4</c:v>
                </c:pt>
                <c:pt idx="8631">
                  <c:v>0</c:v>
                </c:pt>
                <c:pt idx="8632">
                  <c:v>7.000000000000001E-4</c:v>
                </c:pt>
                <c:pt idx="8633">
                  <c:v>7.000000000000001E-4</c:v>
                </c:pt>
                <c:pt idx="8634">
                  <c:v>7.000000000000001E-4</c:v>
                </c:pt>
                <c:pt idx="8635">
                  <c:v>0</c:v>
                </c:pt>
                <c:pt idx="8636">
                  <c:v>7.000000000000001E-4</c:v>
                </c:pt>
                <c:pt idx="8637">
                  <c:v>7.000000000000001E-4</c:v>
                </c:pt>
                <c:pt idx="8638">
                  <c:v>7.000000000000001E-4</c:v>
                </c:pt>
                <c:pt idx="8639">
                  <c:v>0</c:v>
                </c:pt>
                <c:pt idx="8640">
                  <c:v>7.000000000000001E-4</c:v>
                </c:pt>
                <c:pt idx="8641">
                  <c:v>7.000000000000001E-4</c:v>
                </c:pt>
                <c:pt idx="8642">
                  <c:v>0</c:v>
                </c:pt>
                <c:pt idx="8643">
                  <c:v>7.000000000000001E-4</c:v>
                </c:pt>
                <c:pt idx="8644">
                  <c:v>7.000000000000001E-4</c:v>
                </c:pt>
                <c:pt idx="8645">
                  <c:v>7.000000000000001E-4</c:v>
                </c:pt>
                <c:pt idx="8646">
                  <c:v>0</c:v>
                </c:pt>
                <c:pt idx="8647">
                  <c:v>7.000000000000001E-4</c:v>
                </c:pt>
                <c:pt idx="8648">
                  <c:v>7.000000000000001E-4</c:v>
                </c:pt>
                <c:pt idx="8649">
                  <c:v>7.000000000000001E-4</c:v>
                </c:pt>
                <c:pt idx="8650">
                  <c:v>0</c:v>
                </c:pt>
                <c:pt idx="8651">
                  <c:v>7.000000000000001E-4</c:v>
                </c:pt>
                <c:pt idx="8652">
                  <c:v>7.000000000000001E-4</c:v>
                </c:pt>
                <c:pt idx="8653">
                  <c:v>0</c:v>
                </c:pt>
                <c:pt idx="8654">
                  <c:v>7.000000000000001E-4</c:v>
                </c:pt>
                <c:pt idx="8655">
                  <c:v>0</c:v>
                </c:pt>
                <c:pt idx="8656">
                  <c:v>7.000000000000001E-4</c:v>
                </c:pt>
                <c:pt idx="8657">
                  <c:v>0</c:v>
                </c:pt>
                <c:pt idx="8658">
                  <c:v>7.000000000000001E-4</c:v>
                </c:pt>
                <c:pt idx="8659">
                  <c:v>7.000000000000001E-4</c:v>
                </c:pt>
                <c:pt idx="8660">
                  <c:v>7.000000000000001E-4</c:v>
                </c:pt>
                <c:pt idx="8661">
                  <c:v>0</c:v>
                </c:pt>
                <c:pt idx="8662">
                  <c:v>7.000000000000001E-4</c:v>
                </c:pt>
                <c:pt idx="8663">
                  <c:v>7.000000000000001E-4</c:v>
                </c:pt>
                <c:pt idx="8664">
                  <c:v>0</c:v>
                </c:pt>
                <c:pt idx="8665">
                  <c:v>7.000000000000001E-4</c:v>
                </c:pt>
                <c:pt idx="8666">
                  <c:v>7.000000000000001E-4</c:v>
                </c:pt>
                <c:pt idx="8667">
                  <c:v>7.000000000000001E-4</c:v>
                </c:pt>
                <c:pt idx="8668">
                  <c:v>0</c:v>
                </c:pt>
                <c:pt idx="8669">
                  <c:v>7.000000000000001E-4</c:v>
                </c:pt>
                <c:pt idx="8670">
                  <c:v>7.000000000000001E-4</c:v>
                </c:pt>
                <c:pt idx="8671">
                  <c:v>7.000000000000001E-4</c:v>
                </c:pt>
                <c:pt idx="8672">
                  <c:v>0</c:v>
                </c:pt>
                <c:pt idx="8673">
                  <c:v>7.000000000000001E-4</c:v>
                </c:pt>
                <c:pt idx="8674">
                  <c:v>7.000000000000001E-4</c:v>
                </c:pt>
                <c:pt idx="8675">
                  <c:v>7.000000000000001E-4</c:v>
                </c:pt>
                <c:pt idx="8676">
                  <c:v>0</c:v>
                </c:pt>
                <c:pt idx="8677">
                  <c:v>7.000000000000001E-4</c:v>
                </c:pt>
                <c:pt idx="8678">
                  <c:v>7.000000000000001E-4</c:v>
                </c:pt>
                <c:pt idx="8679">
                  <c:v>7.000000000000001E-4</c:v>
                </c:pt>
                <c:pt idx="8680">
                  <c:v>0</c:v>
                </c:pt>
                <c:pt idx="8681">
                  <c:v>7.000000000000001E-4</c:v>
                </c:pt>
                <c:pt idx="8682">
                  <c:v>7.000000000000001E-4</c:v>
                </c:pt>
                <c:pt idx="8683">
                  <c:v>0</c:v>
                </c:pt>
                <c:pt idx="8684">
                  <c:v>7.000000000000001E-4</c:v>
                </c:pt>
                <c:pt idx="8685">
                  <c:v>7.000000000000001E-4</c:v>
                </c:pt>
                <c:pt idx="8686">
                  <c:v>7.000000000000001E-4</c:v>
                </c:pt>
                <c:pt idx="8687">
                  <c:v>0</c:v>
                </c:pt>
                <c:pt idx="8688">
                  <c:v>7.000000000000001E-4</c:v>
                </c:pt>
                <c:pt idx="8689">
                  <c:v>7.000000000000001E-4</c:v>
                </c:pt>
                <c:pt idx="8690">
                  <c:v>7.000000000000001E-4</c:v>
                </c:pt>
                <c:pt idx="8691">
                  <c:v>0</c:v>
                </c:pt>
                <c:pt idx="8692">
                  <c:v>6.0000000000000006E-4</c:v>
                </c:pt>
                <c:pt idx="8693">
                  <c:v>6.0000000000000006E-4</c:v>
                </c:pt>
                <c:pt idx="8694">
                  <c:v>6.0000000000000006E-4</c:v>
                </c:pt>
                <c:pt idx="8695">
                  <c:v>0</c:v>
                </c:pt>
                <c:pt idx="8696">
                  <c:v>6.0000000000000006E-4</c:v>
                </c:pt>
                <c:pt idx="8697">
                  <c:v>6.0000000000000006E-4</c:v>
                </c:pt>
                <c:pt idx="8698">
                  <c:v>6.0000000000000006E-4</c:v>
                </c:pt>
                <c:pt idx="8699">
                  <c:v>0</c:v>
                </c:pt>
                <c:pt idx="8700">
                  <c:v>6.0000000000000006E-4</c:v>
                </c:pt>
                <c:pt idx="8701">
                  <c:v>6.0000000000000006E-4</c:v>
                </c:pt>
                <c:pt idx="8702">
                  <c:v>6.0000000000000006E-4</c:v>
                </c:pt>
                <c:pt idx="8703">
                  <c:v>0</c:v>
                </c:pt>
                <c:pt idx="8704">
                  <c:v>6.0000000000000006E-4</c:v>
                </c:pt>
                <c:pt idx="8705">
                  <c:v>6.0000000000000006E-4</c:v>
                </c:pt>
                <c:pt idx="8706">
                  <c:v>6.0000000000000006E-4</c:v>
                </c:pt>
                <c:pt idx="8707">
                  <c:v>0</c:v>
                </c:pt>
                <c:pt idx="8708">
                  <c:v>6.0000000000000006E-4</c:v>
                </c:pt>
                <c:pt idx="8709">
                  <c:v>6.0000000000000006E-4</c:v>
                </c:pt>
                <c:pt idx="8710">
                  <c:v>0</c:v>
                </c:pt>
                <c:pt idx="8711">
                  <c:v>0</c:v>
                </c:pt>
                <c:pt idx="8712">
                  <c:v>6.0000000000000006E-4</c:v>
                </c:pt>
                <c:pt idx="8713">
                  <c:v>6.0000000000000006E-4</c:v>
                </c:pt>
                <c:pt idx="8714">
                  <c:v>0</c:v>
                </c:pt>
                <c:pt idx="8715">
                  <c:v>6.0000000000000006E-4</c:v>
                </c:pt>
                <c:pt idx="8716">
                  <c:v>6.0000000000000006E-4</c:v>
                </c:pt>
                <c:pt idx="8717">
                  <c:v>0</c:v>
                </c:pt>
                <c:pt idx="8718">
                  <c:v>0</c:v>
                </c:pt>
                <c:pt idx="8719">
                  <c:v>6.0000000000000006E-4</c:v>
                </c:pt>
                <c:pt idx="8720">
                  <c:v>6.0000000000000006E-4</c:v>
                </c:pt>
                <c:pt idx="8721">
                  <c:v>0</c:v>
                </c:pt>
                <c:pt idx="8722">
                  <c:v>6.0000000000000006E-4</c:v>
                </c:pt>
                <c:pt idx="8723">
                  <c:v>0</c:v>
                </c:pt>
                <c:pt idx="8724">
                  <c:v>6.0000000000000006E-4</c:v>
                </c:pt>
                <c:pt idx="8725">
                  <c:v>0</c:v>
                </c:pt>
                <c:pt idx="8726">
                  <c:v>6.0000000000000006E-4</c:v>
                </c:pt>
                <c:pt idx="8727">
                  <c:v>6.0000000000000006E-4</c:v>
                </c:pt>
                <c:pt idx="8728">
                  <c:v>6.0000000000000006E-4</c:v>
                </c:pt>
                <c:pt idx="8729">
                  <c:v>0</c:v>
                </c:pt>
                <c:pt idx="8730">
                  <c:v>6.0000000000000006E-4</c:v>
                </c:pt>
                <c:pt idx="8731">
                  <c:v>6.0000000000000006E-4</c:v>
                </c:pt>
                <c:pt idx="8732">
                  <c:v>0</c:v>
                </c:pt>
                <c:pt idx="8733">
                  <c:v>6.0000000000000006E-4</c:v>
                </c:pt>
                <c:pt idx="8734">
                  <c:v>0</c:v>
                </c:pt>
                <c:pt idx="8735">
                  <c:v>7.000000000000001E-4</c:v>
                </c:pt>
                <c:pt idx="8736">
                  <c:v>0</c:v>
                </c:pt>
                <c:pt idx="8737">
                  <c:v>7.000000000000001E-4</c:v>
                </c:pt>
                <c:pt idx="8738">
                  <c:v>7.000000000000001E-4</c:v>
                </c:pt>
                <c:pt idx="8739">
                  <c:v>7.000000000000001E-4</c:v>
                </c:pt>
                <c:pt idx="8740">
                  <c:v>0</c:v>
                </c:pt>
                <c:pt idx="8741">
                  <c:v>7.000000000000001E-4</c:v>
                </c:pt>
                <c:pt idx="8742">
                  <c:v>7.000000000000001E-4</c:v>
                </c:pt>
                <c:pt idx="8743">
                  <c:v>0</c:v>
                </c:pt>
                <c:pt idx="8744">
                  <c:v>0</c:v>
                </c:pt>
                <c:pt idx="8745">
                  <c:v>7.000000000000001E-4</c:v>
                </c:pt>
                <c:pt idx="8746">
                  <c:v>7.000000000000001E-4</c:v>
                </c:pt>
                <c:pt idx="8747">
                  <c:v>0</c:v>
                </c:pt>
                <c:pt idx="8748">
                  <c:v>8.0000000000000004E-4</c:v>
                </c:pt>
                <c:pt idx="8749">
                  <c:v>8.0000000000000004E-4</c:v>
                </c:pt>
                <c:pt idx="8750">
                  <c:v>8.0000000000000004E-4</c:v>
                </c:pt>
                <c:pt idx="8751">
                  <c:v>0</c:v>
                </c:pt>
                <c:pt idx="8752">
                  <c:v>8.0000000000000004E-4</c:v>
                </c:pt>
                <c:pt idx="8753">
                  <c:v>8.0000000000000004E-4</c:v>
                </c:pt>
                <c:pt idx="8754">
                  <c:v>0</c:v>
                </c:pt>
                <c:pt idx="8755">
                  <c:v>8.0000000000000004E-4</c:v>
                </c:pt>
                <c:pt idx="8756">
                  <c:v>8.0000000000000004E-4</c:v>
                </c:pt>
                <c:pt idx="8757">
                  <c:v>8.0000000000000004E-4</c:v>
                </c:pt>
                <c:pt idx="8758">
                  <c:v>0</c:v>
                </c:pt>
                <c:pt idx="8759">
                  <c:v>8.9999999999999998E-4</c:v>
                </c:pt>
                <c:pt idx="8760">
                  <c:v>8.9999999999999998E-4</c:v>
                </c:pt>
                <c:pt idx="8761">
                  <c:v>1.0000000000000002E-2</c:v>
                </c:pt>
                <c:pt idx="8762">
                  <c:v>1.9300000000000001E-2</c:v>
                </c:pt>
                <c:pt idx="8763">
                  <c:v>4.6000000000000006E-2</c:v>
                </c:pt>
                <c:pt idx="8764">
                  <c:v>0.10560000000000001</c:v>
                </c:pt>
                <c:pt idx="8765">
                  <c:v>0.1162</c:v>
                </c:pt>
                <c:pt idx="8766">
                  <c:v>0.11570000000000001</c:v>
                </c:pt>
                <c:pt idx="8767">
                  <c:v>0.21340000000000001</c:v>
                </c:pt>
                <c:pt idx="8768">
                  <c:v>0.41500000000000004</c:v>
                </c:pt>
                <c:pt idx="8769">
                  <c:v>0.36830000000000002</c:v>
                </c:pt>
                <c:pt idx="8770">
                  <c:v>0.27999999999999997</c:v>
                </c:pt>
                <c:pt idx="8771">
                  <c:v>0.30010000000000003</c:v>
                </c:pt>
                <c:pt idx="8772">
                  <c:v>0.41849999999999998</c:v>
                </c:pt>
                <c:pt idx="8773">
                  <c:v>0.35750000000000004</c:v>
                </c:pt>
                <c:pt idx="8774">
                  <c:v>0.29580000000000001</c:v>
                </c:pt>
                <c:pt idx="8775">
                  <c:v>0.27950000000000003</c:v>
                </c:pt>
                <c:pt idx="8776">
                  <c:v>0.3256</c:v>
                </c:pt>
                <c:pt idx="8777">
                  <c:v>0.23630000000000001</c:v>
                </c:pt>
                <c:pt idx="8778">
                  <c:v>0.25940000000000002</c:v>
                </c:pt>
                <c:pt idx="8779">
                  <c:v>0.45</c:v>
                </c:pt>
                <c:pt idx="8780">
                  <c:v>0.52710000000000001</c:v>
                </c:pt>
                <c:pt idx="8781">
                  <c:v>0.6653</c:v>
                </c:pt>
                <c:pt idx="8782">
                  <c:v>0.51170000000000004</c:v>
                </c:pt>
                <c:pt idx="8783">
                  <c:v>0.39400000000000002</c:v>
                </c:pt>
                <c:pt idx="8784">
                  <c:v>0.30659999999999998</c:v>
                </c:pt>
                <c:pt idx="8785">
                  <c:v>0.49280000000000002</c:v>
                </c:pt>
                <c:pt idx="8786">
                  <c:v>0.6119</c:v>
                </c:pt>
                <c:pt idx="8787">
                  <c:v>0.35570000000000002</c:v>
                </c:pt>
                <c:pt idx="8788">
                  <c:v>0.33479999999999999</c:v>
                </c:pt>
                <c:pt idx="8789">
                  <c:v>0.40060000000000007</c:v>
                </c:pt>
                <c:pt idx="8790">
                  <c:v>0.69189999999999996</c:v>
                </c:pt>
                <c:pt idx="8791">
                  <c:v>0.72470000000000001</c:v>
                </c:pt>
                <c:pt idx="8792">
                  <c:v>0.57210000000000005</c:v>
                </c:pt>
                <c:pt idx="8793">
                  <c:v>0.68700000000000006</c:v>
                </c:pt>
                <c:pt idx="8794">
                  <c:v>0.65650000000000008</c:v>
                </c:pt>
                <c:pt idx="8795">
                  <c:v>0.59340000000000004</c:v>
                </c:pt>
                <c:pt idx="8796">
                  <c:v>0.54010000000000002</c:v>
                </c:pt>
                <c:pt idx="8797">
                  <c:v>0.59789999999999999</c:v>
                </c:pt>
                <c:pt idx="8798">
                  <c:v>0.72260000000000002</c:v>
                </c:pt>
                <c:pt idx="8799">
                  <c:v>0.70080000000000009</c:v>
                </c:pt>
                <c:pt idx="8800">
                  <c:v>0.51519999999999999</c:v>
                </c:pt>
                <c:pt idx="8801">
                  <c:v>0.62300000000000011</c:v>
                </c:pt>
                <c:pt idx="8802">
                  <c:v>0.66970000000000007</c:v>
                </c:pt>
                <c:pt idx="8803">
                  <c:v>0.57850000000000001</c:v>
                </c:pt>
                <c:pt idx="8804">
                  <c:v>0.67400000000000004</c:v>
                </c:pt>
                <c:pt idx="8805">
                  <c:v>0.67549999999999999</c:v>
                </c:pt>
                <c:pt idx="8806">
                  <c:v>0.55820000000000003</c:v>
                </c:pt>
                <c:pt idx="8807">
                  <c:v>0.54779999999999995</c:v>
                </c:pt>
                <c:pt idx="8808">
                  <c:v>0.58330000000000004</c:v>
                </c:pt>
                <c:pt idx="8809">
                  <c:v>0.43780000000000002</c:v>
                </c:pt>
                <c:pt idx="8810">
                  <c:v>0.52739999999999998</c:v>
                </c:pt>
                <c:pt idx="8811">
                  <c:v>0.50160000000000005</c:v>
                </c:pt>
                <c:pt idx="8812">
                  <c:v>0.58579999999999999</c:v>
                </c:pt>
                <c:pt idx="8813">
                  <c:v>0.54490000000000005</c:v>
                </c:pt>
                <c:pt idx="8814">
                  <c:v>0.61160000000000003</c:v>
                </c:pt>
                <c:pt idx="8815">
                  <c:v>0.50260000000000005</c:v>
                </c:pt>
                <c:pt idx="8816">
                  <c:v>0.39460000000000006</c:v>
                </c:pt>
                <c:pt idx="8817">
                  <c:v>0.33160000000000001</c:v>
                </c:pt>
                <c:pt idx="8818">
                  <c:v>0.31570000000000004</c:v>
                </c:pt>
                <c:pt idx="8819">
                  <c:v>0.29009999999999997</c:v>
                </c:pt>
                <c:pt idx="8820">
                  <c:v>0.25720000000000004</c:v>
                </c:pt>
                <c:pt idx="8821">
                  <c:v>0.45030000000000003</c:v>
                </c:pt>
                <c:pt idx="8822">
                  <c:v>0.30600000000000005</c:v>
                </c:pt>
                <c:pt idx="8823">
                  <c:v>0.35030000000000006</c:v>
                </c:pt>
                <c:pt idx="8824">
                  <c:v>0.32770000000000005</c:v>
                </c:pt>
                <c:pt idx="8825">
                  <c:v>0.26960000000000001</c:v>
                </c:pt>
                <c:pt idx="8826">
                  <c:v>0.21330000000000002</c:v>
                </c:pt>
                <c:pt idx="8827">
                  <c:v>0.18640000000000001</c:v>
                </c:pt>
                <c:pt idx="8828">
                  <c:v>0.1774</c:v>
                </c:pt>
                <c:pt idx="8829">
                  <c:v>0.17930000000000001</c:v>
                </c:pt>
                <c:pt idx="8830">
                  <c:v>0.1895</c:v>
                </c:pt>
                <c:pt idx="8831">
                  <c:v>0.18190000000000001</c:v>
                </c:pt>
                <c:pt idx="8832">
                  <c:v>0.1502</c:v>
                </c:pt>
                <c:pt idx="8833">
                  <c:v>0.1845</c:v>
                </c:pt>
                <c:pt idx="8834">
                  <c:v>0.18420000000000003</c:v>
                </c:pt>
                <c:pt idx="8835">
                  <c:v>0.1613</c:v>
                </c:pt>
                <c:pt idx="8836">
                  <c:v>0.1376</c:v>
                </c:pt>
                <c:pt idx="8837">
                  <c:v>0.13730000000000001</c:v>
                </c:pt>
                <c:pt idx="8838">
                  <c:v>0.12430000000000002</c:v>
                </c:pt>
                <c:pt idx="8839">
                  <c:v>0.1178</c:v>
                </c:pt>
                <c:pt idx="8840">
                  <c:v>0.1065</c:v>
                </c:pt>
                <c:pt idx="8841">
                  <c:v>0.1182</c:v>
                </c:pt>
                <c:pt idx="8842">
                  <c:v>0.11070000000000001</c:v>
                </c:pt>
                <c:pt idx="8843">
                  <c:v>0.10260000000000001</c:v>
                </c:pt>
                <c:pt idx="8844">
                  <c:v>0.11120000000000002</c:v>
                </c:pt>
                <c:pt idx="8845">
                  <c:v>0.14330000000000001</c:v>
                </c:pt>
                <c:pt idx="8846">
                  <c:v>0.14760000000000001</c:v>
                </c:pt>
                <c:pt idx="8847">
                  <c:v>0.11459999999999999</c:v>
                </c:pt>
                <c:pt idx="8848">
                  <c:v>0.10360000000000001</c:v>
                </c:pt>
                <c:pt idx="8849">
                  <c:v>8.9900000000000008E-2</c:v>
                </c:pt>
                <c:pt idx="8850">
                  <c:v>8.5400000000000004E-2</c:v>
                </c:pt>
                <c:pt idx="8851">
                  <c:v>8.3600000000000008E-2</c:v>
                </c:pt>
                <c:pt idx="8852">
                  <c:v>9.1300000000000006E-2</c:v>
                </c:pt>
                <c:pt idx="8853">
                  <c:v>8.2500000000000004E-2</c:v>
                </c:pt>
                <c:pt idx="8854">
                  <c:v>7.2300000000000003E-2</c:v>
                </c:pt>
                <c:pt idx="8855">
                  <c:v>6.7800000000000013E-2</c:v>
                </c:pt>
                <c:pt idx="8856">
                  <c:v>6.4100000000000004E-2</c:v>
                </c:pt>
                <c:pt idx="8857">
                  <c:v>6.0400000000000002E-2</c:v>
                </c:pt>
                <c:pt idx="8858">
                  <c:v>5.67E-2</c:v>
                </c:pt>
                <c:pt idx="8859">
                  <c:v>5.74E-2</c:v>
                </c:pt>
                <c:pt idx="8860">
                  <c:v>5.2200000000000003E-2</c:v>
                </c:pt>
                <c:pt idx="8861">
                  <c:v>5.3900000000000003E-2</c:v>
                </c:pt>
                <c:pt idx="8862">
                  <c:v>4.7600000000000003E-2</c:v>
                </c:pt>
                <c:pt idx="8863">
                  <c:v>4.24E-2</c:v>
                </c:pt>
                <c:pt idx="8864">
                  <c:v>3.5499999999999997E-2</c:v>
                </c:pt>
                <c:pt idx="8865">
                  <c:v>2.9499999999999998E-2</c:v>
                </c:pt>
                <c:pt idx="8866">
                  <c:v>3.0499999999999999E-2</c:v>
                </c:pt>
                <c:pt idx="8867">
                  <c:v>2.5500000000000002E-2</c:v>
                </c:pt>
                <c:pt idx="8868">
                  <c:v>1.9700000000000002E-2</c:v>
                </c:pt>
                <c:pt idx="8869">
                  <c:v>1.4000000000000002E-2</c:v>
                </c:pt>
                <c:pt idx="8870">
                  <c:v>1.4800000000000001E-2</c:v>
                </c:pt>
                <c:pt idx="8871">
                  <c:v>1.47E-2</c:v>
                </c:pt>
                <c:pt idx="8872">
                  <c:v>1.3600000000000001E-2</c:v>
                </c:pt>
                <c:pt idx="8873">
                  <c:v>1.54E-2</c:v>
                </c:pt>
                <c:pt idx="8874">
                  <c:v>1.1700000000000002E-2</c:v>
                </c:pt>
                <c:pt idx="8875">
                  <c:v>9.8000000000000014E-3</c:v>
                </c:pt>
                <c:pt idx="8876">
                  <c:v>1.3300000000000001E-2</c:v>
                </c:pt>
                <c:pt idx="8877">
                  <c:v>1.4999999999999999E-2</c:v>
                </c:pt>
                <c:pt idx="8878">
                  <c:v>1.14E-2</c:v>
                </c:pt>
                <c:pt idx="8879">
                  <c:v>1.47E-2</c:v>
                </c:pt>
                <c:pt idx="8880">
                  <c:v>1.46E-2</c:v>
                </c:pt>
                <c:pt idx="8881">
                  <c:v>1.03E-2</c:v>
                </c:pt>
                <c:pt idx="8882">
                  <c:v>1.1900000000000001E-2</c:v>
                </c:pt>
                <c:pt idx="8883">
                  <c:v>1.18E-2</c:v>
                </c:pt>
                <c:pt idx="8884">
                  <c:v>1.2500000000000001E-2</c:v>
                </c:pt>
                <c:pt idx="8885">
                  <c:v>6.7000000000000011E-3</c:v>
                </c:pt>
                <c:pt idx="8886">
                  <c:v>8.2000000000000007E-3</c:v>
                </c:pt>
                <c:pt idx="8887">
                  <c:v>4.9000000000000007E-3</c:v>
                </c:pt>
                <c:pt idx="8888">
                  <c:v>5.7000000000000002E-3</c:v>
                </c:pt>
                <c:pt idx="8889">
                  <c:v>4.9000000000000007E-3</c:v>
                </c:pt>
                <c:pt idx="8890">
                  <c:v>6.4000000000000003E-3</c:v>
                </c:pt>
                <c:pt idx="8891">
                  <c:v>8.8000000000000005E-3</c:v>
                </c:pt>
                <c:pt idx="8892">
                  <c:v>8.8000000000000005E-3</c:v>
                </c:pt>
                <c:pt idx="8893">
                  <c:v>8.6999999999999994E-3</c:v>
                </c:pt>
                <c:pt idx="8894">
                  <c:v>7.8000000000000005E-3</c:v>
                </c:pt>
                <c:pt idx="8895">
                  <c:v>6.2000000000000006E-3</c:v>
                </c:pt>
                <c:pt idx="8896">
                  <c:v>3.9000000000000003E-3</c:v>
                </c:pt>
                <c:pt idx="8897">
                  <c:v>2.3E-3</c:v>
                </c:pt>
                <c:pt idx="8898">
                  <c:v>8.0000000000000004E-4</c:v>
                </c:pt>
                <c:pt idx="8899">
                  <c:v>0</c:v>
                </c:pt>
                <c:pt idx="8900">
                  <c:v>0</c:v>
                </c:pt>
                <c:pt idx="8901">
                  <c:v>0</c:v>
                </c:pt>
                <c:pt idx="8902">
                  <c:v>0</c:v>
                </c:pt>
                <c:pt idx="8903">
                  <c:v>0</c:v>
                </c:pt>
                <c:pt idx="8904">
                  <c:v>0</c:v>
                </c:pt>
                <c:pt idx="8905">
                  <c:v>0</c:v>
                </c:pt>
                <c:pt idx="8906">
                  <c:v>0</c:v>
                </c:pt>
                <c:pt idx="8907">
                  <c:v>0</c:v>
                </c:pt>
                <c:pt idx="8908">
                  <c:v>7.000000000000001E-4</c:v>
                </c:pt>
                <c:pt idx="8909">
                  <c:v>0</c:v>
                </c:pt>
                <c:pt idx="8910">
                  <c:v>7.000000000000001E-4</c:v>
                </c:pt>
                <c:pt idx="8911">
                  <c:v>0</c:v>
                </c:pt>
                <c:pt idx="8912">
                  <c:v>0</c:v>
                </c:pt>
                <c:pt idx="8913">
                  <c:v>7.000000000000001E-4</c:v>
                </c:pt>
                <c:pt idx="8914">
                  <c:v>0</c:v>
                </c:pt>
                <c:pt idx="8915">
                  <c:v>7.000000000000001E-4</c:v>
                </c:pt>
                <c:pt idx="8916">
                  <c:v>0</c:v>
                </c:pt>
                <c:pt idx="8917">
                  <c:v>7.000000000000001E-4</c:v>
                </c:pt>
                <c:pt idx="8918">
                  <c:v>7.000000000000001E-4</c:v>
                </c:pt>
                <c:pt idx="8919">
                  <c:v>7.000000000000001E-4</c:v>
                </c:pt>
                <c:pt idx="8920">
                  <c:v>0</c:v>
                </c:pt>
                <c:pt idx="8921">
                  <c:v>7.000000000000001E-4</c:v>
                </c:pt>
                <c:pt idx="8922">
                  <c:v>7.000000000000001E-4</c:v>
                </c:pt>
                <c:pt idx="8923">
                  <c:v>7.000000000000001E-4</c:v>
                </c:pt>
                <c:pt idx="8924">
                  <c:v>0</c:v>
                </c:pt>
                <c:pt idx="8925">
                  <c:v>7.000000000000001E-4</c:v>
                </c:pt>
                <c:pt idx="8926">
                  <c:v>7.000000000000001E-4</c:v>
                </c:pt>
                <c:pt idx="8927">
                  <c:v>0</c:v>
                </c:pt>
                <c:pt idx="8928">
                  <c:v>7.000000000000001E-4</c:v>
                </c:pt>
                <c:pt idx="8929">
                  <c:v>7.000000000000001E-4</c:v>
                </c:pt>
                <c:pt idx="8930">
                  <c:v>7.000000000000001E-4</c:v>
                </c:pt>
                <c:pt idx="8931">
                  <c:v>0</c:v>
                </c:pt>
                <c:pt idx="8932">
                  <c:v>7.000000000000001E-4</c:v>
                </c:pt>
                <c:pt idx="8933">
                  <c:v>7.000000000000001E-4</c:v>
                </c:pt>
                <c:pt idx="8934">
                  <c:v>6.0000000000000006E-4</c:v>
                </c:pt>
                <c:pt idx="8935">
                  <c:v>0</c:v>
                </c:pt>
                <c:pt idx="8936">
                  <c:v>6.0000000000000006E-4</c:v>
                </c:pt>
                <c:pt idx="8937">
                  <c:v>6.0000000000000006E-4</c:v>
                </c:pt>
                <c:pt idx="8938">
                  <c:v>6.0000000000000006E-4</c:v>
                </c:pt>
                <c:pt idx="8939">
                  <c:v>0</c:v>
                </c:pt>
                <c:pt idx="8940">
                  <c:v>6.0000000000000006E-4</c:v>
                </c:pt>
                <c:pt idx="8941">
                  <c:v>6.0000000000000006E-4</c:v>
                </c:pt>
                <c:pt idx="8942">
                  <c:v>0</c:v>
                </c:pt>
                <c:pt idx="8943">
                  <c:v>6.0000000000000006E-4</c:v>
                </c:pt>
                <c:pt idx="8944">
                  <c:v>6.0000000000000006E-4</c:v>
                </c:pt>
                <c:pt idx="8945">
                  <c:v>6.0000000000000006E-4</c:v>
                </c:pt>
                <c:pt idx="8946">
                  <c:v>0</c:v>
                </c:pt>
                <c:pt idx="8947">
                  <c:v>6.0000000000000006E-4</c:v>
                </c:pt>
                <c:pt idx="8948">
                  <c:v>6.0000000000000006E-4</c:v>
                </c:pt>
                <c:pt idx="8949">
                  <c:v>6.0000000000000006E-4</c:v>
                </c:pt>
                <c:pt idx="8950">
                  <c:v>0</c:v>
                </c:pt>
                <c:pt idx="8951">
                  <c:v>6.0000000000000006E-4</c:v>
                </c:pt>
                <c:pt idx="8952">
                  <c:v>0</c:v>
                </c:pt>
                <c:pt idx="8953">
                  <c:v>6.0000000000000006E-4</c:v>
                </c:pt>
                <c:pt idx="8954">
                  <c:v>0</c:v>
                </c:pt>
                <c:pt idx="8955">
                  <c:v>6.0000000000000006E-4</c:v>
                </c:pt>
                <c:pt idx="8956">
                  <c:v>6.0000000000000006E-4</c:v>
                </c:pt>
                <c:pt idx="8957">
                  <c:v>0</c:v>
                </c:pt>
                <c:pt idx="8958">
                  <c:v>0</c:v>
                </c:pt>
                <c:pt idx="8959">
                  <c:v>6.0000000000000006E-4</c:v>
                </c:pt>
                <c:pt idx="8960">
                  <c:v>6.0000000000000006E-4</c:v>
                </c:pt>
                <c:pt idx="8961">
                  <c:v>0</c:v>
                </c:pt>
                <c:pt idx="8962">
                  <c:v>6.0000000000000006E-4</c:v>
                </c:pt>
                <c:pt idx="8963">
                  <c:v>6.0000000000000006E-4</c:v>
                </c:pt>
                <c:pt idx="8964">
                  <c:v>6.0000000000000006E-4</c:v>
                </c:pt>
                <c:pt idx="8965">
                  <c:v>0</c:v>
                </c:pt>
                <c:pt idx="8966">
                  <c:v>6.0000000000000006E-4</c:v>
                </c:pt>
                <c:pt idx="8967">
                  <c:v>6.0000000000000006E-4</c:v>
                </c:pt>
                <c:pt idx="8968">
                  <c:v>6.0000000000000006E-4</c:v>
                </c:pt>
                <c:pt idx="8969">
                  <c:v>0</c:v>
                </c:pt>
                <c:pt idx="8970">
                  <c:v>6.0000000000000006E-4</c:v>
                </c:pt>
                <c:pt idx="8971">
                  <c:v>6.0000000000000006E-4</c:v>
                </c:pt>
                <c:pt idx="8972">
                  <c:v>0</c:v>
                </c:pt>
                <c:pt idx="8973">
                  <c:v>6.0000000000000006E-4</c:v>
                </c:pt>
                <c:pt idx="8974">
                  <c:v>6.0000000000000006E-4</c:v>
                </c:pt>
                <c:pt idx="8975">
                  <c:v>6.0000000000000006E-4</c:v>
                </c:pt>
                <c:pt idx="8976">
                  <c:v>0</c:v>
                </c:pt>
                <c:pt idx="8977">
                  <c:v>6.0000000000000006E-4</c:v>
                </c:pt>
                <c:pt idx="8978">
                  <c:v>6.0000000000000006E-4</c:v>
                </c:pt>
                <c:pt idx="8979">
                  <c:v>0</c:v>
                </c:pt>
                <c:pt idx="8980">
                  <c:v>6.0000000000000006E-4</c:v>
                </c:pt>
                <c:pt idx="8981">
                  <c:v>6.0000000000000006E-4</c:v>
                </c:pt>
                <c:pt idx="8982">
                  <c:v>6.0000000000000006E-4</c:v>
                </c:pt>
                <c:pt idx="8983">
                  <c:v>0</c:v>
                </c:pt>
                <c:pt idx="8984">
                  <c:v>6.0000000000000006E-4</c:v>
                </c:pt>
                <c:pt idx="8985">
                  <c:v>6.0000000000000006E-4</c:v>
                </c:pt>
                <c:pt idx="8986">
                  <c:v>6.0000000000000006E-4</c:v>
                </c:pt>
                <c:pt idx="8987">
                  <c:v>0</c:v>
                </c:pt>
                <c:pt idx="8988">
                  <c:v>6.0000000000000006E-4</c:v>
                </c:pt>
                <c:pt idx="8989">
                  <c:v>6.0000000000000006E-4</c:v>
                </c:pt>
                <c:pt idx="8990">
                  <c:v>0</c:v>
                </c:pt>
                <c:pt idx="8991">
                  <c:v>6.0000000000000006E-4</c:v>
                </c:pt>
                <c:pt idx="8992">
                  <c:v>6.0000000000000006E-4</c:v>
                </c:pt>
                <c:pt idx="8993">
                  <c:v>6.0000000000000006E-4</c:v>
                </c:pt>
                <c:pt idx="8994">
                  <c:v>0</c:v>
                </c:pt>
                <c:pt idx="8995">
                  <c:v>6.0000000000000006E-4</c:v>
                </c:pt>
                <c:pt idx="8996">
                  <c:v>6.0000000000000006E-4</c:v>
                </c:pt>
                <c:pt idx="8997">
                  <c:v>0</c:v>
                </c:pt>
                <c:pt idx="8998">
                  <c:v>6.0000000000000006E-4</c:v>
                </c:pt>
                <c:pt idx="8999">
                  <c:v>6.0000000000000006E-4</c:v>
                </c:pt>
                <c:pt idx="9000">
                  <c:v>6.0000000000000006E-4</c:v>
                </c:pt>
                <c:pt idx="9001">
                  <c:v>0</c:v>
                </c:pt>
                <c:pt idx="9002">
                  <c:v>6.0000000000000006E-4</c:v>
                </c:pt>
                <c:pt idx="9003">
                  <c:v>0</c:v>
                </c:pt>
                <c:pt idx="9004">
                  <c:v>0</c:v>
                </c:pt>
                <c:pt idx="9005">
                  <c:v>0</c:v>
                </c:pt>
                <c:pt idx="9006">
                  <c:v>0</c:v>
                </c:pt>
                <c:pt idx="9007">
                  <c:v>6.0000000000000006E-4</c:v>
                </c:pt>
                <c:pt idx="9008">
                  <c:v>0</c:v>
                </c:pt>
                <c:pt idx="9009">
                  <c:v>6.0000000000000006E-4</c:v>
                </c:pt>
                <c:pt idx="9010">
                  <c:v>6.0000000000000006E-4</c:v>
                </c:pt>
                <c:pt idx="9011">
                  <c:v>0</c:v>
                </c:pt>
                <c:pt idx="9012">
                  <c:v>6.0000000000000006E-4</c:v>
                </c:pt>
                <c:pt idx="9013">
                  <c:v>6.0000000000000006E-4</c:v>
                </c:pt>
                <c:pt idx="9014">
                  <c:v>6.0000000000000006E-4</c:v>
                </c:pt>
                <c:pt idx="9015">
                  <c:v>0</c:v>
                </c:pt>
                <c:pt idx="9016">
                  <c:v>6.0000000000000006E-4</c:v>
                </c:pt>
                <c:pt idx="9017">
                  <c:v>6.0000000000000006E-4</c:v>
                </c:pt>
                <c:pt idx="9018">
                  <c:v>6.0000000000000006E-4</c:v>
                </c:pt>
                <c:pt idx="9019">
                  <c:v>0</c:v>
                </c:pt>
                <c:pt idx="9020">
                  <c:v>6.0000000000000006E-4</c:v>
                </c:pt>
                <c:pt idx="9021">
                  <c:v>6.0000000000000006E-4</c:v>
                </c:pt>
                <c:pt idx="9022">
                  <c:v>0</c:v>
                </c:pt>
                <c:pt idx="9023">
                  <c:v>6.0000000000000006E-4</c:v>
                </c:pt>
                <c:pt idx="9024">
                  <c:v>6.0000000000000006E-4</c:v>
                </c:pt>
                <c:pt idx="9025">
                  <c:v>7.000000000000001E-4</c:v>
                </c:pt>
                <c:pt idx="9026">
                  <c:v>0</c:v>
                </c:pt>
                <c:pt idx="9027">
                  <c:v>7.000000000000001E-4</c:v>
                </c:pt>
                <c:pt idx="9028">
                  <c:v>0</c:v>
                </c:pt>
                <c:pt idx="9029">
                  <c:v>7.000000000000001E-4</c:v>
                </c:pt>
                <c:pt idx="9030">
                  <c:v>0</c:v>
                </c:pt>
                <c:pt idx="9031">
                  <c:v>7.000000000000001E-4</c:v>
                </c:pt>
                <c:pt idx="9032">
                  <c:v>7.000000000000001E-4</c:v>
                </c:pt>
                <c:pt idx="9033">
                  <c:v>0</c:v>
                </c:pt>
                <c:pt idx="9034">
                  <c:v>8.0000000000000004E-4</c:v>
                </c:pt>
                <c:pt idx="9035">
                  <c:v>8.0000000000000004E-4</c:v>
                </c:pt>
                <c:pt idx="9036">
                  <c:v>8.0000000000000004E-4</c:v>
                </c:pt>
                <c:pt idx="9037">
                  <c:v>1.6000000000000001E-3</c:v>
                </c:pt>
                <c:pt idx="9038">
                  <c:v>8.2000000000000007E-3</c:v>
                </c:pt>
                <c:pt idx="9039">
                  <c:v>6.6000000000000008E-3</c:v>
                </c:pt>
                <c:pt idx="9040">
                  <c:v>7.6E-3</c:v>
                </c:pt>
                <c:pt idx="9041">
                  <c:v>6.8000000000000005E-3</c:v>
                </c:pt>
                <c:pt idx="9042">
                  <c:v>1.21E-2</c:v>
                </c:pt>
                <c:pt idx="9043">
                  <c:v>2.8399999999999998E-2</c:v>
                </c:pt>
                <c:pt idx="9044">
                  <c:v>4.6899999999999997E-2</c:v>
                </c:pt>
                <c:pt idx="9045">
                  <c:v>5.8900000000000001E-2</c:v>
                </c:pt>
                <c:pt idx="9046">
                  <c:v>7.3599999999999999E-2</c:v>
                </c:pt>
                <c:pt idx="9047">
                  <c:v>0.1024</c:v>
                </c:pt>
                <c:pt idx="9048">
                  <c:v>0.1079</c:v>
                </c:pt>
                <c:pt idx="9049">
                  <c:v>0.1361</c:v>
                </c:pt>
                <c:pt idx="9050">
                  <c:v>0.10009999999999999</c:v>
                </c:pt>
                <c:pt idx="9051">
                  <c:v>8.6800000000000002E-2</c:v>
                </c:pt>
                <c:pt idx="9052">
                  <c:v>8.3400000000000002E-2</c:v>
                </c:pt>
                <c:pt idx="9053">
                  <c:v>8.6000000000000007E-2</c:v>
                </c:pt>
                <c:pt idx="9054">
                  <c:v>6.9400000000000003E-2</c:v>
                </c:pt>
                <c:pt idx="9055">
                  <c:v>6.93E-2</c:v>
                </c:pt>
                <c:pt idx="9056">
                  <c:v>8.0600000000000005E-2</c:v>
                </c:pt>
                <c:pt idx="9057">
                  <c:v>9.3899999999999997E-2</c:v>
                </c:pt>
                <c:pt idx="9058">
                  <c:v>0.1095</c:v>
                </c:pt>
                <c:pt idx="9059">
                  <c:v>8.6500000000000007E-2</c:v>
                </c:pt>
                <c:pt idx="9060">
                  <c:v>8.8700000000000001E-2</c:v>
                </c:pt>
                <c:pt idx="9061">
                  <c:v>0.17380000000000001</c:v>
                </c:pt>
                <c:pt idx="9062">
                  <c:v>0.1542</c:v>
                </c:pt>
                <c:pt idx="9063">
                  <c:v>0.3155</c:v>
                </c:pt>
                <c:pt idx="9064">
                  <c:v>0.31880000000000003</c:v>
                </c:pt>
                <c:pt idx="9065">
                  <c:v>0.37890000000000001</c:v>
                </c:pt>
                <c:pt idx="9066">
                  <c:v>0.45550000000000002</c:v>
                </c:pt>
                <c:pt idx="9067">
                  <c:v>0.48209999999999997</c:v>
                </c:pt>
                <c:pt idx="9068">
                  <c:v>0.47360000000000002</c:v>
                </c:pt>
                <c:pt idx="9069">
                  <c:v>0.41639999999999999</c:v>
                </c:pt>
                <c:pt idx="9070">
                  <c:v>0.51360000000000006</c:v>
                </c:pt>
                <c:pt idx="9071">
                  <c:v>0.53129999999999999</c:v>
                </c:pt>
                <c:pt idx="9072">
                  <c:v>0.47360000000000002</c:v>
                </c:pt>
                <c:pt idx="9073">
                  <c:v>0.41470000000000007</c:v>
                </c:pt>
                <c:pt idx="9074">
                  <c:v>0.36890000000000001</c:v>
                </c:pt>
                <c:pt idx="9075">
                  <c:v>0.44020000000000004</c:v>
                </c:pt>
                <c:pt idx="9076">
                  <c:v>0.44550000000000001</c:v>
                </c:pt>
                <c:pt idx="9077">
                  <c:v>0.37790000000000001</c:v>
                </c:pt>
                <c:pt idx="9078">
                  <c:v>0.47839999999999999</c:v>
                </c:pt>
                <c:pt idx="9079">
                  <c:v>0.4244</c:v>
                </c:pt>
                <c:pt idx="9080">
                  <c:v>0.35720000000000002</c:v>
                </c:pt>
                <c:pt idx="9081">
                  <c:v>0.36060000000000003</c:v>
                </c:pt>
                <c:pt idx="9082">
                  <c:v>0.35440000000000005</c:v>
                </c:pt>
                <c:pt idx="9083">
                  <c:v>0.36509999999999998</c:v>
                </c:pt>
                <c:pt idx="9084">
                  <c:v>0.31320000000000003</c:v>
                </c:pt>
                <c:pt idx="9085">
                  <c:v>0.31059999999999999</c:v>
                </c:pt>
                <c:pt idx="9086">
                  <c:v>0.27629999999999999</c:v>
                </c:pt>
                <c:pt idx="9087">
                  <c:v>0.32780000000000004</c:v>
                </c:pt>
                <c:pt idx="9088">
                  <c:v>0.24540000000000003</c:v>
                </c:pt>
                <c:pt idx="9089">
                  <c:v>0.315</c:v>
                </c:pt>
                <c:pt idx="9090">
                  <c:v>0.3271</c:v>
                </c:pt>
                <c:pt idx="9091">
                  <c:v>0.26520000000000005</c:v>
                </c:pt>
                <c:pt idx="9092">
                  <c:v>0.23340000000000002</c:v>
                </c:pt>
                <c:pt idx="9093">
                  <c:v>0.19359999999999999</c:v>
                </c:pt>
                <c:pt idx="9094">
                  <c:v>0.26680000000000004</c:v>
                </c:pt>
                <c:pt idx="9095">
                  <c:v>0.2296</c:v>
                </c:pt>
                <c:pt idx="9096">
                  <c:v>0.19940000000000002</c:v>
                </c:pt>
                <c:pt idx="9097">
                  <c:v>0.20880000000000001</c:v>
                </c:pt>
                <c:pt idx="9098">
                  <c:v>0.24150000000000002</c:v>
                </c:pt>
                <c:pt idx="9099">
                  <c:v>0.26579999999999998</c:v>
                </c:pt>
                <c:pt idx="9100">
                  <c:v>0.21890000000000001</c:v>
                </c:pt>
                <c:pt idx="9101">
                  <c:v>0.25680000000000003</c:v>
                </c:pt>
                <c:pt idx="9102">
                  <c:v>0.20960000000000001</c:v>
                </c:pt>
                <c:pt idx="9103">
                  <c:v>0.22330000000000003</c:v>
                </c:pt>
                <c:pt idx="9104">
                  <c:v>0.21650000000000003</c:v>
                </c:pt>
                <c:pt idx="9105">
                  <c:v>0.25140000000000001</c:v>
                </c:pt>
                <c:pt idx="9106">
                  <c:v>0.23470000000000002</c:v>
                </c:pt>
                <c:pt idx="9107">
                  <c:v>0.29680000000000001</c:v>
                </c:pt>
                <c:pt idx="9108">
                  <c:v>0.24180000000000001</c:v>
                </c:pt>
                <c:pt idx="9109">
                  <c:v>0.34710000000000002</c:v>
                </c:pt>
                <c:pt idx="9110">
                  <c:v>0.40450000000000003</c:v>
                </c:pt>
                <c:pt idx="9111">
                  <c:v>0.30530000000000002</c:v>
                </c:pt>
                <c:pt idx="9112">
                  <c:v>0.21940000000000001</c:v>
                </c:pt>
                <c:pt idx="9113">
                  <c:v>0.22050000000000003</c:v>
                </c:pt>
                <c:pt idx="9114">
                  <c:v>0.22120000000000004</c:v>
                </c:pt>
                <c:pt idx="9115">
                  <c:v>0.20990000000000003</c:v>
                </c:pt>
                <c:pt idx="9116">
                  <c:v>0.25140000000000001</c:v>
                </c:pt>
                <c:pt idx="9117">
                  <c:v>0.19010000000000002</c:v>
                </c:pt>
                <c:pt idx="9118">
                  <c:v>0.1673</c:v>
                </c:pt>
                <c:pt idx="9119">
                  <c:v>0.17450000000000002</c:v>
                </c:pt>
                <c:pt idx="9120">
                  <c:v>0.18740000000000001</c:v>
                </c:pt>
                <c:pt idx="9121">
                  <c:v>0.17030000000000001</c:v>
                </c:pt>
                <c:pt idx="9122">
                  <c:v>0.14710000000000001</c:v>
                </c:pt>
                <c:pt idx="9123">
                  <c:v>0.14170000000000002</c:v>
                </c:pt>
                <c:pt idx="9124">
                  <c:v>0.1323</c:v>
                </c:pt>
                <c:pt idx="9125">
                  <c:v>0.1178</c:v>
                </c:pt>
                <c:pt idx="9126">
                  <c:v>0.11080000000000001</c:v>
                </c:pt>
                <c:pt idx="9127">
                  <c:v>0.12660000000000002</c:v>
                </c:pt>
                <c:pt idx="9128">
                  <c:v>0.1525</c:v>
                </c:pt>
                <c:pt idx="9129">
                  <c:v>0.13270000000000001</c:v>
                </c:pt>
                <c:pt idx="9130">
                  <c:v>0.12330000000000002</c:v>
                </c:pt>
                <c:pt idx="9131">
                  <c:v>0.1295</c:v>
                </c:pt>
                <c:pt idx="9132">
                  <c:v>0.12010000000000001</c:v>
                </c:pt>
                <c:pt idx="9133">
                  <c:v>0.1145</c:v>
                </c:pt>
                <c:pt idx="9134">
                  <c:v>9.4100000000000003E-2</c:v>
                </c:pt>
                <c:pt idx="9135">
                  <c:v>0.10249999999999999</c:v>
                </c:pt>
                <c:pt idx="9136">
                  <c:v>8.5100000000000009E-2</c:v>
                </c:pt>
                <c:pt idx="9137">
                  <c:v>8.48E-2</c:v>
                </c:pt>
                <c:pt idx="9138">
                  <c:v>7.6000000000000012E-2</c:v>
                </c:pt>
                <c:pt idx="9139">
                  <c:v>8.8600000000000012E-2</c:v>
                </c:pt>
                <c:pt idx="9140">
                  <c:v>7.4700000000000003E-2</c:v>
                </c:pt>
                <c:pt idx="9141">
                  <c:v>9.9600000000000008E-2</c:v>
                </c:pt>
                <c:pt idx="9142">
                  <c:v>9.8000000000000004E-2</c:v>
                </c:pt>
                <c:pt idx="9143">
                  <c:v>8.7400000000000005E-2</c:v>
                </c:pt>
                <c:pt idx="9144">
                  <c:v>8.7600000000000011E-2</c:v>
                </c:pt>
                <c:pt idx="9145">
                  <c:v>6.9599999999999995E-2</c:v>
                </c:pt>
                <c:pt idx="9146">
                  <c:v>7.1900000000000006E-2</c:v>
                </c:pt>
                <c:pt idx="9147">
                  <c:v>7.2800000000000004E-2</c:v>
                </c:pt>
                <c:pt idx="9148">
                  <c:v>6.2200000000000005E-2</c:v>
                </c:pt>
                <c:pt idx="9149">
                  <c:v>5.74E-2</c:v>
                </c:pt>
                <c:pt idx="9150">
                  <c:v>6.8000000000000005E-2</c:v>
                </c:pt>
                <c:pt idx="9151">
                  <c:v>6.6600000000000006E-2</c:v>
                </c:pt>
                <c:pt idx="9152">
                  <c:v>6.720000000000001E-2</c:v>
                </c:pt>
                <c:pt idx="9153">
                  <c:v>6.5800000000000011E-2</c:v>
                </c:pt>
                <c:pt idx="9154">
                  <c:v>5.5600000000000011E-2</c:v>
                </c:pt>
                <c:pt idx="9155">
                  <c:v>5.7299999999999997E-2</c:v>
                </c:pt>
                <c:pt idx="9156">
                  <c:v>5.3500000000000006E-2</c:v>
                </c:pt>
                <c:pt idx="9157">
                  <c:v>5.74E-2</c:v>
                </c:pt>
                <c:pt idx="9158">
                  <c:v>5.1200000000000002E-2</c:v>
                </c:pt>
                <c:pt idx="9159">
                  <c:v>4.3099999999999999E-2</c:v>
                </c:pt>
                <c:pt idx="9160">
                  <c:v>3.9600000000000003E-2</c:v>
                </c:pt>
                <c:pt idx="9161">
                  <c:v>3.44E-2</c:v>
                </c:pt>
                <c:pt idx="9162">
                  <c:v>3.0100000000000002E-2</c:v>
                </c:pt>
                <c:pt idx="9163">
                  <c:v>2.7800000000000005E-2</c:v>
                </c:pt>
                <c:pt idx="9164">
                  <c:v>2.7600000000000003E-2</c:v>
                </c:pt>
                <c:pt idx="9165">
                  <c:v>2.3599999999999999E-2</c:v>
                </c:pt>
                <c:pt idx="9166">
                  <c:v>2.9600000000000001E-2</c:v>
                </c:pt>
                <c:pt idx="9167">
                  <c:v>2.3300000000000001E-2</c:v>
                </c:pt>
                <c:pt idx="9168">
                  <c:v>2.9399999999999999E-2</c:v>
                </c:pt>
                <c:pt idx="9169">
                  <c:v>2.41E-2</c:v>
                </c:pt>
                <c:pt idx="9170">
                  <c:v>2.6100000000000002E-2</c:v>
                </c:pt>
                <c:pt idx="9171">
                  <c:v>2.1000000000000001E-2</c:v>
                </c:pt>
                <c:pt idx="9172">
                  <c:v>4.0800000000000003E-2</c:v>
                </c:pt>
                <c:pt idx="9173">
                  <c:v>4.7600000000000003E-2</c:v>
                </c:pt>
                <c:pt idx="9174">
                  <c:v>3.2500000000000001E-2</c:v>
                </c:pt>
                <c:pt idx="9175">
                  <c:v>2.1500000000000002E-2</c:v>
                </c:pt>
                <c:pt idx="9176">
                  <c:v>3.8900000000000004E-2</c:v>
                </c:pt>
                <c:pt idx="9177">
                  <c:v>4.4600000000000001E-2</c:v>
                </c:pt>
                <c:pt idx="9178">
                  <c:v>3.6600000000000001E-2</c:v>
                </c:pt>
                <c:pt idx="9179">
                  <c:v>2.4800000000000003E-2</c:v>
                </c:pt>
                <c:pt idx="9180">
                  <c:v>2.8399999999999998E-2</c:v>
                </c:pt>
                <c:pt idx="9181">
                  <c:v>1.7899999999999999E-2</c:v>
                </c:pt>
                <c:pt idx="9182">
                  <c:v>2.6300000000000004E-2</c:v>
                </c:pt>
                <c:pt idx="9183">
                  <c:v>1.8700000000000001E-2</c:v>
                </c:pt>
                <c:pt idx="9184">
                  <c:v>1.77E-2</c:v>
                </c:pt>
                <c:pt idx="9185">
                  <c:v>1.9400000000000001E-2</c:v>
                </c:pt>
                <c:pt idx="9186">
                  <c:v>3.32E-2</c:v>
                </c:pt>
                <c:pt idx="9187">
                  <c:v>1.6500000000000001E-2</c:v>
                </c:pt>
                <c:pt idx="9188">
                  <c:v>1.18E-2</c:v>
                </c:pt>
                <c:pt idx="9189">
                  <c:v>1.2700000000000001E-2</c:v>
                </c:pt>
                <c:pt idx="9190">
                  <c:v>1.7899999999999999E-2</c:v>
                </c:pt>
                <c:pt idx="9191">
                  <c:v>2.2200000000000001E-2</c:v>
                </c:pt>
                <c:pt idx="9192">
                  <c:v>2.3000000000000003E-2</c:v>
                </c:pt>
                <c:pt idx="9193">
                  <c:v>1.41E-2</c:v>
                </c:pt>
                <c:pt idx="9194">
                  <c:v>1.3100000000000001E-2</c:v>
                </c:pt>
                <c:pt idx="9195">
                  <c:v>1.3800000000000002E-2</c:v>
                </c:pt>
                <c:pt idx="9196">
                  <c:v>1.1200000000000002E-2</c:v>
                </c:pt>
                <c:pt idx="9197">
                  <c:v>1.0200000000000001E-2</c:v>
                </c:pt>
                <c:pt idx="9198">
                  <c:v>7.6E-3</c:v>
                </c:pt>
                <c:pt idx="9199">
                  <c:v>8.4000000000000012E-3</c:v>
                </c:pt>
                <c:pt idx="9200">
                  <c:v>7.4999999999999997E-3</c:v>
                </c:pt>
                <c:pt idx="9201">
                  <c:v>5.000000000000001E-3</c:v>
                </c:pt>
                <c:pt idx="9202">
                  <c:v>4.1000000000000003E-3</c:v>
                </c:pt>
                <c:pt idx="9203">
                  <c:v>4.1000000000000003E-3</c:v>
                </c:pt>
                <c:pt idx="9204">
                  <c:v>3.3000000000000004E-3</c:v>
                </c:pt>
                <c:pt idx="9205">
                  <c:v>2.5000000000000005E-3</c:v>
                </c:pt>
                <c:pt idx="9206">
                  <c:v>4.8000000000000004E-3</c:v>
                </c:pt>
                <c:pt idx="9207">
                  <c:v>3.2000000000000002E-3</c:v>
                </c:pt>
                <c:pt idx="9208">
                  <c:v>2.4000000000000002E-3</c:v>
                </c:pt>
                <c:pt idx="9209">
                  <c:v>8.0000000000000004E-4</c:v>
                </c:pt>
                <c:pt idx="9210">
                  <c:v>8.0000000000000004E-4</c:v>
                </c:pt>
                <c:pt idx="9211">
                  <c:v>0</c:v>
                </c:pt>
                <c:pt idx="9212">
                  <c:v>0</c:v>
                </c:pt>
                <c:pt idx="9213">
                  <c:v>0</c:v>
                </c:pt>
                <c:pt idx="9214">
                  <c:v>0</c:v>
                </c:pt>
                <c:pt idx="9215">
                  <c:v>0</c:v>
                </c:pt>
                <c:pt idx="9216">
                  <c:v>0</c:v>
                </c:pt>
                <c:pt idx="9217">
                  <c:v>8.0000000000000004E-4</c:v>
                </c:pt>
                <c:pt idx="9218">
                  <c:v>0</c:v>
                </c:pt>
                <c:pt idx="9219">
                  <c:v>8.0000000000000004E-4</c:v>
                </c:pt>
                <c:pt idx="9220">
                  <c:v>0</c:v>
                </c:pt>
                <c:pt idx="9221">
                  <c:v>0</c:v>
                </c:pt>
                <c:pt idx="9222">
                  <c:v>0</c:v>
                </c:pt>
                <c:pt idx="9223">
                  <c:v>0</c:v>
                </c:pt>
                <c:pt idx="9224">
                  <c:v>0</c:v>
                </c:pt>
                <c:pt idx="9225">
                  <c:v>0</c:v>
                </c:pt>
                <c:pt idx="9226">
                  <c:v>0</c:v>
                </c:pt>
                <c:pt idx="9227">
                  <c:v>0</c:v>
                </c:pt>
                <c:pt idx="9228">
                  <c:v>0</c:v>
                </c:pt>
                <c:pt idx="9229">
                  <c:v>0</c:v>
                </c:pt>
                <c:pt idx="9230">
                  <c:v>7.000000000000001E-4</c:v>
                </c:pt>
                <c:pt idx="9231">
                  <c:v>7.000000000000001E-4</c:v>
                </c:pt>
                <c:pt idx="9232">
                  <c:v>0</c:v>
                </c:pt>
                <c:pt idx="9233">
                  <c:v>7.000000000000001E-4</c:v>
                </c:pt>
                <c:pt idx="9234">
                  <c:v>0</c:v>
                </c:pt>
                <c:pt idx="9235">
                  <c:v>7.000000000000001E-4</c:v>
                </c:pt>
                <c:pt idx="9236">
                  <c:v>0</c:v>
                </c:pt>
                <c:pt idx="9237">
                  <c:v>7.000000000000001E-4</c:v>
                </c:pt>
                <c:pt idx="9238">
                  <c:v>7.000000000000001E-4</c:v>
                </c:pt>
                <c:pt idx="9239">
                  <c:v>7.000000000000001E-4</c:v>
                </c:pt>
                <c:pt idx="9240">
                  <c:v>0</c:v>
                </c:pt>
                <c:pt idx="9241">
                  <c:v>7.000000000000001E-4</c:v>
                </c:pt>
                <c:pt idx="9242">
                  <c:v>7.000000000000001E-4</c:v>
                </c:pt>
                <c:pt idx="9243">
                  <c:v>0</c:v>
                </c:pt>
                <c:pt idx="9244">
                  <c:v>0</c:v>
                </c:pt>
                <c:pt idx="9245">
                  <c:v>7.000000000000001E-4</c:v>
                </c:pt>
                <c:pt idx="9246">
                  <c:v>7.000000000000001E-4</c:v>
                </c:pt>
                <c:pt idx="9247">
                  <c:v>0</c:v>
                </c:pt>
                <c:pt idx="9248">
                  <c:v>7.000000000000001E-4</c:v>
                </c:pt>
                <c:pt idx="9249">
                  <c:v>7.000000000000001E-4</c:v>
                </c:pt>
                <c:pt idx="9250">
                  <c:v>7.000000000000001E-4</c:v>
                </c:pt>
                <c:pt idx="9251">
                  <c:v>0</c:v>
                </c:pt>
                <c:pt idx="9252">
                  <c:v>7.000000000000001E-4</c:v>
                </c:pt>
                <c:pt idx="9253">
                  <c:v>7.000000000000001E-4</c:v>
                </c:pt>
                <c:pt idx="9254">
                  <c:v>7.000000000000001E-4</c:v>
                </c:pt>
                <c:pt idx="9255">
                  <c:v>7.000000000000001E-4</c:v>
                </c:pt>
                <c:pt idx="9256">
                  <c:v>7.000000000000001E-4</c:v>
                </c:pt>
                <c:pt idx="9257">
                  <c:v>7.000000000000001E-4</c:v>
                </c:pt>
                <c:pt idx="9258">
                  <c:v>0</c:v>
                </c:pt>
                <c:pt idx="9259">
                  <c:v>7.000000000000001E-4</c:v>
                </c:pt>
                <c:pt idx="9260">
                  <c:v>7.000000000000001E-4</c:v>
                </c:pt>
                <c:pt idx="9261">
                  <c:v>0</c:v>
                </c:pt>
                <c:pt idx="9262">
                  <c:v>7.000000000000001E-4</c:v>
                </c:pt>
                <c:pt idx="9263">
                  <c:v>7.000000000000001E-4</c:v>
                </c:pt>
                <c:pt idx="9264">
                  <c:v>7.000000000000001E-4</c:v>
                </c:pt>
                <c:pt idx="9265">
                  <c:v>0</c:v>
                </c:pt>
                <c:pt idx="9266">
                  <c:v>7.000000000000001E-4</c:v>
                </c:pt>
                <c:pt idx="9267">
                  <c:v>7.000000000000001E-4</c:v>
                </c:pt>
                <c:pt idx="9268">
                  <c:v>0</c:v>
                </c:pt>
                <c:pt idx="9269">
                  <c:v>7.000000000000001E-4</c:v>
                </c:pt>
                <c:pt idx="9270">
                  <c:v>7.000000000000001E-4</c:v>
                </c:pt>
                <c:pt idx="9271">
                  <c:v>7.000000000000001E-4</c:v>
                </c:pt>
                <c:pt idx="9272">
                  <c:v>0</c:v>
                </c:pt>
                <c:pt idx="9273">
                  <c:v>7.000000000000001E-4</c:v>
                </c:pt>
                <c:pt idx="9274">
                  <c:v>7.000000000000001E-4</c:v>
                </c:pt>
                <c:pt idx="9275">
                  <c:v>0</c:v>
                </c:pt>
                <c:pt idx="9276">
                  <c:v>7.000000000000001E-4</c:v>
                </c:pt>
                <c:pt idx="9277">
                  <c:v>7.000000000000001E-4</c:v>
                </c:pt>
                <c:pt idx="9278">
                  <c:v>7.000000000000001E-4</c:v>
                </c:pt>
                <c:pt idx="9279">
                  <c:v>0</c:v>
                </c:pt>
                <c:pt idx="9280">
                  <c:v>7.000000000000001E-4</c:v>
                </c:pt>
                <c:pt idx="9281">
                  <c:v>7.000000000000001E-4</c:v>
                </c:pt>
                <c:pt idx="9282">
                  <c:v>0</c:v>
                </c:pt>
                <c:pt idx="9283">
                  <c:v>7.000000000000001E-4</c:v>
                </c:pt>
                <c:pt idx="9284">
                  <c:v>7.000000000000001E-4</c:v>
                </c:pt>
                <c:pt idx="9285">
                  <c:v>7.000000000000001E-4</c:v>
                </c:pt>
                <c:pt idx="9286">
                  <c:v>0</c:v>
                </c:pt>
                <c:pt idx="9287">
                  <c:v>7.000000000000001E-4</c:v>
                </c:pt>
                <c:pt idx="9288">
                  <c:v>7.000000000000001E-4</c:v>
                </c:pt>
                <c:pt idx="9289">
                  <c:v>0</c:v>
                </c:pt>
                <c:pt idx="9290">
                  <c:v>7.000000000000001E-4</c:v>
                </c:pt>
                <c:pt idx="9291">
                  <c:v>7.000000000000001E-4</c:v>
                </c:pt>
                <c:pt idx="9292">
                  <c:v>7.000000000000001E-4</c:v>
                </c:pt>
                <c:pt idx="9293">
                  <c:v>0</c:v>
                </c:pt>
                <c:pt idx="9294">
                  <c:v>7.000000000000001E-4</c:v>
                </c:pt>
                <c:pt idx="9295">
                  <c:v>7.000000000000001E-4</c:v>
                </c:pt>
                <c:pt idx="9296">
                  <c:v>0</c:v>
                </c:pt>
                <c:pt idx="9297">
                  <c:v>8.0000000000000004E-4</c:v>
                </c:pt>
                <c:pt idx="9298">
                  <c:v>8.0000000000000004E-4</c:v>
                </c:pt>
                <c:pt idx="9299">
                  <c:v>8.0000000000000004E-4</c:v>
                </c:pt>
                <c:pt idx="9300">
                  <c:v>0</c:v>
                </c:pt>
                <c:pt idx="9301">
                  <c:v>8.0000000000000004E-4</c:v>
                </c:pt>
                <c:pt idx="9302">
                  <c:v>8.0000000000000004E-4</c:v>
                </c:pt>
                <c:pt idx="9303">
                  <c:v>0</c:v>
                </c:pt>
                <c:pt idx="9304">
                  <c:v>8.0000000000000004E-4</c:v>
                </c:pt>
                <c:pt idx="9305">
                  <c:v>8.0000000000000004E-4</c:v>
                </c:pt>
                <c:pt idx="9306">
                  <c:v>8.0000000000000004E-4</c:v>
                </c:pt>
                <c:pt idx="9307">
                  <c:v>0</c:v>
                </c:pt>
                <c:pt idx="9308">
                  <c:v>8.0000000000000004E-4</c:v>
                </c:pt>
                <c:pt idx="9309">
                  <c:v>8.0000000000000004E-4</c:v>
                </c:pt>
                <c:pt idx="9310">
                  <c:v>8.0000000000000004E-4</c:v>
                </c:pt>
                <c:pt idx="9311">
                  <c:v>0</c:v>
                </c:pt>
                <c:pt idx="9312">
                  <c:v>8.0000000000000004E-4</c:v>
                </c:pt>
                <c:pt idx="9313">
                  <c:v>8.0000000000000004E-4</c:v>
                </c:pt>
                <c:pt idx="9314">
                  <c:v>8.0000000000000004E-4</c:v>
                </c:pt>
                <c:pt idx="9315">
                  <c:v>3.4000000000000002E-3</c:v>
                </c:pt>
                <c:pt idx="9316">
                  <c:v>6.0000000000000001E-3</c:v>
                </c:pt>
                <c:pt idx="9317">
                  <c:v>6.1000000000000004E-3</c:v>
                </c:pt>
                <c:pt idx="9318">
                  <c:v>5.1999999999999998E-3</c:v>
                </c:pt>
                <c:pt idx="9319">
                  <c:v>8.0000000000000002E-3</c:v>
                </c:pt>
                <c:pt idx="9320">
                  <c:v>1.4199999999999999E-2</c:v>
                </c:pt>
                <c:pt idx="9321">
                  <c:v>1.7899999999999999E-2</c:v>
                </c:pt>
                <c:pt idx="9322">
                  <c:v>1.9700000000000002E-2</c:v>
                </c:pt>
                <c:pt idx="9323">
                  <c:v>1.4499999999999999E-2</c:v>
                </c:pt>
                <c:pt idx="9324">
                  <c:v>1.54E-2</c:v>
                </c:pt>
                <c:pt idx="9325">
                  <c:v>1.7399999999999999E-2</c:v>
                </c:pt>
                <c:pt idx="9326">
                  <c:v>1.9100000000000002E-2</c:v>
                </c:pt>
                <c:pt idx="9327">
                  <c:v>1.6400000000000001E-2</c:v>
                </c:pt>
                <c:pt idx="9328">
                  <c:v>7.3000000000000001E-3</c:v>
                </c:pt>
                <c:pt idx="9329">
                  <c:v>7.3000000000000001E-3</c:v>
                </c:pt>
                <c:pt idx="9330">
                  <c:v>1.8E-3</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8.0000000000000004E-4</c:v>
                </c:pt>
                <c:pt idx="9478">
                  <c:v>0</c:v>
                </c:pt>
                <c:pt idx="9479">
                  <c:v>8.0000000000000004E-4</c:v>
                </c:pt>
                <c:pt idx="9480">
                  <c:v>0</c:v>
                </c:pt>
                <c:pt idx="9481">
                  <c:v>0</c:v>
                </c:pt>
                <c:pt idx="9482">
                  <c:v>0</c:v>
                </c:pt>
                <c:pt idx="9483">
                  <c:v>0</c:v>
                </c:pt>
                <c:pt idx="9484">
                  <c:v>8.0000000000000004E-4</c:v>
                </c:pt>
                <c:pt idx="9485">
                  <c:v>0</c:v>
                </c:pt>
                <c:pt idx="9486">
                  <c:v>0</c:v>
                </c:pt>
                <c:pt idx="9487">
                  <c:v>8.0000000000000004E-4</c:v>
                </c:pt>
                <c:pt idx="9488">
                  <c:v>0</c:v>
                </c:pt>
                <c:pt idx="9489">
                  <c:v>0</c:v>
                </c:pt>
                <c:pt idx="9490">
                  <c:v>0</c:v>
                </c:pt>
                <c:pt idx="9491">
                  <c:v>8.0000000000000004E-4</c:v>
                </c:pt>
                <c:pt idx="9492">
                  <c:v>0</c:v>
                </c:pt>
                <c:pt idx="9493">
                  <c:v>0</c:v>
                </c:pt>
                <c:pt idx="9494">
                  <c:v>8.0000000000000004E-4</c:v>
                </c:pt>
                <c:pt idx="9495">
                  <c:v>0</c:v>
                </c:pt>
                <c:pt idx="9496">
                  <c:v>8.0000000000000004E-4</c:v>
                </c:pt>
                <c:pt idx="9497">
                  <c:v>0</c:v>
                </c:pt>
                <c:pt idx="9498">
                  <c:v>8.0000000000000004E-4</c:v>
                </c:pt>
                <c:pt idx="9499">
                  <c:v>0</c:v>
                </c:pt>
                <c:pt idx="9500">
                  <c:v>8.0000000000000004E-4</c:v>
                </c:pt>
                <c:pt idx="9501">
                  <c:v>0</c:v>
                </c:pt>
                <c:pt idx="9502">
                  <c:v>0</c:v>
                </c:pt>
                <c:pt idx="9503">
                  <c:v>8.0000000000000004E-4</c:v>
                </c:pt>
                <c:pt idx="9504">
                  <c:v>0</c:v>
                </c:pt>
                <c:pt idx="9505">
                  <c:v>8.0000000000000004E-4</c:v>
                </c:pt>
                <c:pt idx="9506">
                  <c:v>0</c:v>
                </c:pt>
                <c:pt idx="9507">
                  <c:v>0</c:v>
                </c:pt>
                <c:pt idx="9508">
                  <c:v>8.0000000000000004E-4</c:v>
                </c:pt>
                <c:pt idx="9509">
                  <c:v>0</c:v>
                </c:pt>
                <c:pt idx="9510">
                  <c:v>0</c:v>
                </c:pt>
                <c:pt idx="9511">
                  <c:v>0</c:v>
                </c:pt>
                <c:pt idx="9512">
                  <c:v>8.0000000000000004E-4</c:v>
                </c:pt>
                <c:pt idx="9513">
                  <c:v>0</c:v>
                </c:pt>
                <c:pt idx="9514">
                  <c:v>8.0000000000000004E-4</c:v>
                </c:pt>
                <c:pt idx="9515">
                  <c:v>0</c:v>
                </c:pt>
                <c:pt idx="9516">
                  <c:v>7.000000000000001E-4</c:v>
                </c:pt>
                <c:pt idx="9517">
                  <c:v>0</c:v>
                </c:pt>
                <c:pt idx="9518">
                  <c:v>7.000000000000001E-4</c:v>
                </c:pt>
                <c:pt idx="9519">
                  <c:v>0</c:v>
                </c:pt>
                <c:pt idx="9520">
                  <c:v>7.000000000000001E-4</c:v>
                </c:pt>
                <c:pt idx="9521">
                  <c:v>0</c:v>
                </c:pt>
                <c:pt idx="9522">
                  <c:v>0</c:v>
                </c:pt>
                <c:pt idx="9523">
                  <c:v>7.000000000000001E-4</c:v>
                </c:pt>
                <c:pt idx="9524">
                  <c:v>0</c:v>
                </c:pt>
                <c:pt idx="9525">
                  <c:v>0</c:v>
                </c:pt>
                <c:pt idx="9526">
                  <c:v>7.000000000000001E-4</c:v>
                </c:pt>
                <c:pt idx="9527">
                  <c:v>0</c:v>
                </c:pt>
                <c:pt idx="9528">
                  <c:v>0</c:v>
                </c:pt>
                <c:pt idx="9529">
                  <c:v>7.000000000000001E-4</c:v>
                </c:pt>
                <c:pt idx="9530">
                  <c:v>7.000000000000001E-4</c:v>
                </c:pt>
                <c:pt idx="9531">
                  <c:v>0</c:v>
                </c:pt>
                <c:pt idx="9532">
                  <c:v>0</c:v>
                </c:pt>
                <c:pt idx="9533">
                  <c:v>0</c:v>
                </c:pt>
                <c:pt idx="9534">
                  <c:v>7.000000000000001E-4</c:v>
                </c:pt>
                <c:pt idx="9535">
                  <c:v>0</c:v>
                </c:pt>
                <c:pt idx="9536">
                  <c:v>7.000000000000001E-4</c:v>
                </c:pt>
                <c:pt idx="9537">
                  <c:v>0</c:v>
                </c:pt>
                <c:pt idx="9538">
                  <c:v>0</c:v>
                </c:pt>
                <c:pt idx="9539">
                  <c:v>0</c:v>
                </c:pt>
                <c:pt idx="9540">
                  <c:v>7.000000000000001E-4</c:v>
                </c:pt>
                <c:pt idx="9541">
                  <c:v>7.000000000000001E-4</c:v>
                </c:pt>
                <c:pt idx="9542">
                  <c:v>0</c:v>
                </c:pt>
                <c:pt idx="9543">
                  <c:v>7.000000000000001E-4</c:v>
                </c:pt>
                <c:pt idx="9544">
                  <c:v>7.000000000000001E-4</c:v>
                </c:pt>
                <c:pt idx="9545">
                  <c:v>0</c:v>
                </c:pt>
                <c:pt idx="9546">
                  <c:v>7.000000000000001E-4</c:v>
                </c:pt>
                <c:pt idx="9547">
                  <c:v>0</c:v>
                </c:pt>
                <c:pt idx="9548">
                  <c:v>7.000000000000001E-4</c:v>
                </c:pt>
                <c:pt idx="9549">
                  <c:v>0</c:v>
                </c:pt>
                <c:pt idx="9550">
                  <c:v>7.000000000000001E-4</c:v>
                </c:pt>
                <c:pt idx="9551">
                  <c:v>7.000000000000001E-4</c:v>
                </c:pt>
                <c:pt idx="9552">
                  <c:v>0</c:v>
                </c:pt>
                <c:pt idx="9553">
                  <c:v>0</c:v>
                </c:pt>
                <c:pt idx="9554">
                  <c:v>7.000000000000001E-4</c:v>
                </c:pt>
                <c:pt idx="9555">
                  <c:v>7.000000000000001E-4</c:v>
                </c:pt>
                <c:pt idx="9556">
                  <c:v>0</c:v>
                </c:pt>
                <c:pt idx="9557">
                  <c:v>7.000000000000001E-4</c:v>
                </c:pt>
                <c:pt idx="9558">
                  <c:v>7.000000000000001E-4</c:v>
                </c:pt>
                <c:pt idx="9559">
                  <c:v>0</c:v>
                </c:pt>
                <c:pt idx="9560">
                  <c:v>7.000000000000001E-4</c:v>
                </c:pt>
                <c:pt idx="9561">
                  <c:v>7.000000000000001E-4</c:v>
                </c:pt>
                <c:pt idx="9562">
                  <c:v>7.000000000000001E-4</c:v>
                </c:pt>
                <c:pt idx="9563">
                  <c:v>7.000000000000001E-4</c:v>
                </c:pt>
                <c:pt idx="9564">
                  <c:v>7.000000000000001E-4</c:v>
                </c:pt>
                <c:pt idx="9565">
                  <c:v>7.000000000000001E-4</c:v>
                </c:pt>
                <c:pt idx="9566">
                  <c:v>0</c:v>
                </c:pt>
                <c:pt idx="9567">
                  <c:v>7.000000000000001E-4</c:v>
                </c:pt>
                <c:pt idx="9568">
                  <c:v>7.000000000000001E-4</c:v>
                </c:pt>
                <c:pt idx="9569">
                  <c:v>7.000000000000001E-4</c:v>
                </c:pt>
                <c:pt idx="9570">
                  <c:v>0</c:v>
                </c:pt>
                <c:pt idx="9571">
                  <c:v>7.000000000000001E-4</c:v>
                </c:pt>
                <c:pt idx="9572">
                  <c:v>7.000000000000001E-4</c:v>
                </c:pt>
                <c:pt idx="9573">
                  <c:v>0</c:v>
                </c:pt>
                <c:pt idx="9574">
                  <c:v>7.000000000000001E-4</c:v>
                </c:pt>
                <c:pt idx="9575">
                  <c:v>7.000000000000001E-4</c:v>
                </c:pt>
                <c:pt idx="9576">
                  <c:v>7.000000000000001E-4</c:v>
                </c:pt>
                <c:pt idx="9577">
                  <c:v>0</c:v>
                </c:pt>
                <c:pt idx="9578">
                  <c:v>7.000000000000001E-4</c:v>
                </c:pt>
                <c:pt idx="9579">
                  <c:v>7.000000000000001E-4</c:v>
                </c:pt>
                <c:pt idx="9580">
                  <c:v>0</c:v>
                </c:pt>
                <c:pt idx="9581">
                  <c:v>7.000000000000001E-4</c:v>
                </c:pt>
                <c:pt idx="9582">
                  <c:v>7.000000000000001E-4</c:v>
                </c:pt>
                <c:pt idx="9583">
                  <c:v>0</c:v>
                </c:pt>
                <c:pt idx="9584">
                  <c:v>7.000000000000001E-4</c:v>
                </c:pt>
                <c:pt idx="9585">
                  <c:v>7.000000000000001E-4</c:v>
                </c:pt>
                <c:pt idx="9586">
                  <c:v>7.000000000000001E-4</c:v>
                </c:pt>
                <c:pt idx="9587">
                  <c:v>0</c:v>
                </c:pt>
                <c:pt idx="9588">
                  <c:v>7.000000000000001E-4</c:v>
                </c:pt>
                <c:pt idx="9589">
                  <c:v>7.000000000000001E-4</c:v>
                </c:pt>
                <c:pt idx="9590">
                  <c:v>0</c:v>
                </c:pt>
                <c:pt idx="9591">
                  <c:v>7.000000000000001E-4</c:v>
                </c:pt>
                <c:pt idx="9592">
                  <c:v>7.000000000000001E-4</c:v>
                </c:pt>
                <c:pt idx="9593">
                  <c:v>7.000000000000001E-4</c:v>
                </c:pt>
                <c:pt idx="9594">
                  <c:v>0</c:v>
                </c:pt>
                <c:pt idx="9595">
                  <c:v>7.000000000000001E-4</c:v>
                </c:pt>
                <c:pt idx="9596">
                  <c:v>7.000000000000001E-4</c:v>
                </c:pt>
                <c:pt idx="9597">
                  <c:v>0</c:v>
                </c:pt>
                <c:pt idx="9598">
                  <c:v>7.000000000000001E-4</c:v>
                </c:pt>
                <c:pt idx="9599">
                  <c:v>7.000000000000001E-4</c:v>
                </c:pt>
                <c:pt idx="9600">
                  <c:v>7.000000000000001E-4</c:v>
                </c:pt>
                <c:pt idx="9601">
                  <c:v>0</c:v>
                </c:pt>
                <c:pt idx="9602">
                  <c:v>7.000000000000001E-4</c:v>
                </c:pt>
                <c:pt idx="9603">
                  <c:v>7.000000000000001E-4</c:v>
                </c:pt>
                <c:pt idx="9604">
                  <c:v>0</c:v>
                </c:pt>
                <c:pt idx="9605">
                  <c:v>8.0000000000000004E-4</c:v>
                </c:pt>
                <c:pt idx="9606">
                  <c:v>8.0000000000000004E-4</c:v>
                </c:pt>
                <c:pt idx="9607">
                  <c:v>8.0000000000000004E-4</c:v>
                </c:pt>
                <c:pt idx="9608">
                  <c:v>0</c:v>
                </c:pt>
                <c:pt idx="9609">
                  <c:v>8.0000000000000004E-4</c:v>
                </c:pt>
                <c:pt idx="9610">
                  <c:v>8.0000000000000004E-4</c:v>
                </c:pt>
                <c:pt idx="9611">
                  <c:v>8.0000000000000004E-4</c:v>
                </c:pt>
                <c:pt idx="9612">
                  <c:v>0</c:v>
                </c:pt>
                <c:pt idx="9613">
                  <c:v>0</c:v>
                </c:pt>
                <c:pt idx="9614">
                  <c:v>8.0000000000000004E-4</c:v>
                </c:pt>
                <c:pt idx="9615">
                  <c:v>0</c:v>
                </c:pt>
                <c:pt idx="9616">
                  <c:v>8.0000000000000004E-4</c:v>
                </c:pt>
                <c:pt idx="9617">
                  <c:v>0</c:v>
                </c:pt>
                <c:pt idx="9618">
                  <c:v>8.0000000000000004E-4</c:v>
                </c:pt>
                <c:pt idx="9619">
                  <c:v>0</c:v>
                </c:pt>
                <c:pt idx="9620">
                  <c:v>8.0000000000000004E-4</c:v>
                </c:pt>
                <c:pt idx="9621">
                  <c:v>0</c:v>
                </c:pt>
                <c:pt idx="9622">
                  <c:v>0</c:v>
                </c:pt>
                <c:pt idx="9623">
                  <c:v>0</c:v>
                </c:pt>
                <c:pt idx="9624">
                  <c:v>8.9999999999999998E-4</c:v>
                </c:pt>
                <c:pt idx="9625">
                  <c:v>8.9999999999999998E-4</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8.9999999999999998E-4</c:v>
                </c:pt>
                <c:pt idx="9675">
                  <c:v>8.9999999999999998E-4</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8.9999999999999998E-4</c:v>
                </c:pt>
                <c:pt idx="9692">
                  <c:v>0</c:v>
                </c:pt>
                <c:pt idx="9693">
                  <c:v>0</c:v>
                </c:pt>
                <c:pt idx="9694">
                  <c:v>0</c:v>
                </c:pt>
                <c:pt idx="9695">
                  <c:v>0</c:v>
                </c:pt>
                <c:pt idx="9696">
                  <c:v>0</c:v>
                </c:pt>
                <c:pt idx="9697">
                  <c:v>0</c:v>
                </c:pt>
                <c:pt idx="9698">
                  <c:v>0</c:v>
                </c:pt>
                <c:pt idx="9699">
                  <c:v>0</c:v>
                </c:pt>
                <c:pt idx="9700">
                  <c:v>0</c:v>
                </c:pt>
                <c:pt idx="9701">
                  <c:v>0</c:v>
                </c:pt>
                <c:pt idx="9702">
                  <c:v>0</c:v>
                </c:pt>
                <c:pt idx="9703">
                  <c:v>1.7000000000000001E-3</c:v>
                </c:pt>
                <c:pt idx="9704">
                  <c:v>2.0100000000000003E-2</c:v>
                </c:pt>
                <c:pt idx="9705">
                  <c:v>2.4500000000000001E-2</c:v>
                </c:pt>
                <c:pt idx="9706">
                  <c:v>0</c:v>
                </c:pt>
                <c:pt idx="9707">
                  <c:v>0</c:v>
                </c:pt>
                <c:pt idx="9708">
                  <c:v>0</c:v>
                </c:pt>
                <c:pt idx="9709">
                  <c:v>0</c:v>
                </c:pt>
                <c:pt idx="9710">
                  <c:v>2.4000000000000002E-3</c:v>
                </c:pt>
                <c:pt idx="9711">
                  <c:v>6.7000000000000011E-3</c:v>
                </c:pt>
                <c:pt idx="9712">
                  <c:v>7.000000000000001E-4</c:v>
                </c:pt>
                <c:pt idx="9713">
                  <c:v>0</c:v>
                </c:pt>
                <c:pt idx="9714">
                  <c:v>0</c:v>
                </c:pt>
                <c:pt idx="9715">
                  <c:v>0</c:v>
                </c:pt>
                <c:pt idx="9716">
                  <c:v>0</c:v>
                </c:pt>
                <c:pt idx="9717">
                  <c:v>0</c:v>
                </c:pt>
                <c:pt idx="9718">
                  <c:v>0</c:v>
                </c:pt>
                <c:pt idx="9719">
                  <c:v>7.000000000000001E-4</c:v>
                </c:pt>
                <c:pt idx="9720">
                  <c:v>0</c:v>
                </c:pt>
                <c:pt idx="9721">
                  <c:v>0</c:v>
                </c:pt>
                <c:pt idx="9722">
                  <c:v>0</c:v>
                </c:pt>
                <c:pt idx="9723">
                  <c:v>7.000000000000001E-4</c:v>
                </c:pt>
                <c:pt idx="9724">
                  <c:v>0</c:v>
                </c:pt>
                <c:pt idx="9725">
                  <c:v>0</c:v>
                </c:pt>
                <c:pt idx="9726">
                  <c:v>0</c:v>
                </c:pt>
                <c:pt idx="9727">
                  <c:v>0</c:v>
                </c:pt>
                <c:pt idx="9728">
                  <c:v>7.000000000000001E-4</c:v>
                </c:pt>
                <c:pt idx="9729">
                  <c:v>0</c:v>
                </c:pt>
                <c:pt idx="9730">
                  <c:v>7.000000000000001E-4</c:v>
                </c:pt>
                <c:pt idx="9731">
                  <c:v>0</c:v>
                </c:pt>
                <c:pt idx="9732">
                  <c:v>7.000000000000001E-4</c:v>
                </c:pt>
                <c:pt idx="9733">
                  <c:v>0</c:v>
                </c:pt>
                <c:pt idx="9734">
                  <c:v>7.000000000000001E-4</c:v>
                </c:pt>
                <c:pt idx="9735">
                  <c:v>7.000000000000001E-4</c:v>
                </c:pt>
                <c:pt idx="9736">
                  <c:v>0</c:v>
                </c:pt>
                <c:pt idx="9737">
                  <c:v>0</c:v>
                </c:pt>
                <c:pt idx="9738">
                  <c:v>7.000000000000001E-4</c:v>
                </c:pt>
                <c:pt idx="9739">
                  <c:v>7.000000000000001E-4</c:v>
                </c:pt>
                <c:pt idx="9740">
                  <c:v>0</c:v>
                </c:pt>
                <c:pt idx="9741">
                  <c:v>7.000000000000001E-4</c:v>
                </c:pt>
                <c:pt idx="9742">
                  <c:v>7.000000000000001E-4</c:v>
                </c:pt>
                <c:pt idx="9743">
                  <c:v>7.000000000000001E-4</c:v>
                </c:pt>
                <c:pt idx="9744">
                  <c:v>0</c:v>
                </c:pt>
                <c:pt idx="9745">
                  <c:v>7.000000000000001E-4</c:v>
                </c:pt>
                <c:pt idx="9746">
                  <c:v>7.000000000000001E-4</c:v>
                </c:pt>
                <c:pt idx="9747">
                  <c:v>7.000000000000001E-4</c:v>
                </c:pt>
                <c:pt idx="9748">
                  <c:v>0</c:v>
                </c:pt>
                <c:pt idx="9749">
                  <c:v>7.000000000000001E-4</c:v>
                </c:pt>
                <c:pt idx="9750">
                  <c:v>7.000000000000001E-4</c:v>
                </c:pt>
                <c:pt idx="9751">
                  <c:v>0</c:v>
                </c:pt>
                <c:pt idx="9752">
                  <c:v>7.000000000000001E-4</c:v>
                </c:pt>
                <c:pt idx="9753">
                  <c:v>7.000000000000001E-4</c:v>
                </c:pt>
                <c:pt idx="9754">
                  <c:v>7.000000000000001E-4</c:v>
                </c:pt>
                <c:pt idx="9755">
                  <c:v>0</c:v>
                </c:pt>
                <c:pt idx="9756">
                  <c:v>7.000000000000001E-4</c:v>
                </c:pt>
                <c:pt idx="9757">
                  <c:v>7.000000000000001E-4</c:v>
                </c:pt>
                <c:pt idx="9758">
                  <c:v>0</c:v>
                </c:pt>
                <c:pt idx="9759">
                  <c:v>7.000000000000001E-4</c:v>
                </c:pt>
                <c:pt idx="9760">
                  <c:v>7.000000000000001E-4</c:v>
                </c:pt>
                <c:pt idx="9761">
                  <c:v>7.000000000000001E-4</c:v>
                </c:pt>
                <c:pt idx="9762">
                  <c:v>0</c:v>
                </c:pt>
                <c:pt idx="9763">
                  <c:v>7.000000000000001E-4</c:v>
                </c:pt>
                <c:pt idx="9764">
                  <c:v>7.000000000000001E-4</c:v>
                </c:pt>
                <c:pt idx="9765">
                  <c:v>0</c:v>
                </c:pt>
                <c:pt idx="9766">
                  <c:v>7.000000000000001E-4</c:v>
                </c:pt>
                <c:pt idx="9767">
                  <c:v>7.000000000000001E-4</c:v>
                </c:pt>
                <c:pt idx="9768">
                  <c:v>7.000000000000001E-4</c:v>
                </c:pt>
                <c:pt idx="9769">
                  <c:v>0</c:v>
                </c:pt>
                <c:pt idx="9770">
                  <c:v>7.000000000000001E-4</c:v>
                </c:pt>
                <c:pt idx="9771">
                  <c:v>7.000000000000001E-4</c:v>
                </c:pt>
                <c:pt idx="9772">
                  <c:v>0</c:v>
                </c:pt>
                <c:pt idx="9773">
                  <c:v>7.000000000000001E-4</c:v>
                </c:pt>
                <c:pt idx="9774">
                  <c:v>7.000000000000001E-4</c:v>
                </c:pt>
                <c:pt idx="9775">
                  <c:v>7.000000000000001E-4</c:v>
                </c:pt>
                <c:pt idx="9776">
                  <c:v>0</c:v>
                </c:pt>
                <c:pt idx="9777">
                  <c:v>7.000000000000001E-4</c:v>
                </c:pt>
                <c:pt idx="9778">
                  <c:v>7.000000000000001E-4</c:v>
                </c:pt>
                <c:pt idx="9779">
                  <c:v>0</c:v>
                </c:pt>
                <c:pt idx="9780">
                  <c:v>0</c:v>
                </c:pt>
                <c:pt idx="9781">
                  <c:v>7.000000000000001E-4</c:v>
                </c:pt>
                <c:pt idx="9782">
                  <c:v>7.000000000000001E-4</c:v>
                </c:pt>
                <c:pt idx="9783">
                  <c:v>0</c:v>
                </c:pt>
                <c:pt idx="9784">
                  <c:v>7.000000000000001E-4</c:v>
                </c:pt>
                <c:pt idx="9785">
                  <c:v>7.000000000000001E-4</c:v>
                </c:pt>
                <c:pt idx="9786">
                  <c:v>7.000000000000001E-4</c:v>
                </c:pt>
                <c:pt idx="9787">
                  <c:v>0</c:v>
                </c:pt>
                <c:pt idx="9788">
                  <c:v>7.000000000000001E-4</c:v>
                </c:pt>
                <c:pt idx="9789">
                  <c:v>7.000000000000001E-4</c:v>
                </c:pt>
                <c:pt idx="9790">
                  <c:v>0</c:v>
                </c:pt>
                <c:pt idx="9791">
                  <c:v>0</c:v>
                </c:pt>
                <c:pt idx="9792">
                  <c:v>6.0000000000000006E-4</c:v>
                </c:pt>
                <c:pt idx="9793">
                  <c:v>6.0000000000000006E-4</c:v>
                </c:pt>
                <c:pt idx="9794">
                  <c:v>0</c:v>
                </c:pt>
                <c:pt idx="9795">
                  <c:v>6.0000000000000006E-4</c:v>
                </c:pt>
                <c:pt idx="9796">
                  <c:v>6.0000000000000006E-4</c:v>
                </c:pt>
                <c:pt idx="9797">
                  <c:v>6.0000000000000006E-4</c:v>
                </c:pt>
                <c:pt idx="9798">
                  <c:v>0</c:v>
                </c:pt>
                <c:pt idx="9799">
                  <c:v>6.0000000000000006E-4</c:v>
                </c:pt>
                <c:pt idx="9800">
                  <c:v>6.0000000000000006E-4</c:v>
                </c:pt>
                <c:pt idx="9801">
                  <c:v>0</c:v>
                </c:pt>
                <c:pt idx="9802">
                  <c:v>6.0000000000000006E-4</c:v>
                </c:pt>
                <c:pt idx="9803">
                  <c:v>6.0000000000000006E-4</c:v>
                </c:pt>
                <c:pt idx="9804">
                  <c:v>6.0000000000000006E-4</c:v>
                </c:pt>
                <c:pt idx="9805">
                  <c:v>0</c:v>
                </c:pt>
                <c:pt idx="9806">
                  <c:v>6.0000000000000006E-4</c:v>
                </c:pt>
                <c:pt idx="9807">
                  <c:v>6.0000000000000006E-4</c:v>
                </c:pt>
                <c:pt idx="9808">
                  <c:v>6.0000000000000006E-4</c:v>
                </c:pt>
                <c:pt idx="9809">
                  <c:v>0</c:v>
                </c:pt>
                <c:pt idx="9810">
                  <c:v>6.0000000000000006E-4</c:v>
                </c:pt>
                <c:pt idx="9811">
                  <c:v>6.0000000000000006E-4</c:v>
                </c:pt>
                <c:pt idx="9812">
                  <c:v>0</c:v>
                </c:pt>
                <c:pt idx="9813">
                  <c:v>6.0000000000000006E-4</c:v>
                </c:pt>
                <c:pt idx="9814">
                  <c:v>6.0000000000000006E-4</c:v>
                </c:pt>
                <c:pt idx="9815">
                  <c:v>6.0000000000000006E-4</c:v>
                </c:pt>
                <c:pt idx="9816">
                  <c:v>0</c:v>
                </c:pt>
                <c:pt idx="9817">
                  <c:v>6.0000000000000006E-4</c:v>
                </c:pt>
                <c:pt idx="9818">
                  <c:v>6.0000000000000006E-4</c:v>
                </c:pt>
                <c:pt idx="9819">
                  <c:v>6.0000000000000006E-4</c:v>
                </c:pt>
                <c:pt idx="9820">
                  <c:v>0</c:v>
                </c:pt>
                <c:pt idx="9821">
                  <c:v>6.0000000000000006E-4</c:v>
                </c:pt>
                <c:pt idx="9822">
                  <c:v>6.0000000000000006E-4</c:v>
                </c:pt>
                <c:pt idx="9823">
                  <c:v>0</c:v>
                </c:pt>
                <c:pt idx="9824">
                  <c:v>6.0000000000000006E-4</c:v>
                </c:pt>
                <c:pt idx="9825">
                  <c:v>0</c:v>
                </c:pt>
                <c:pt idx="9826">
                  <c:v>6.0000000000000006E-4</c:v>
                </c:pt>
                <c:pt idx="9827">
                  <c:v>0</c:v>
                </c:pt>
                <c:pt idx="9828">
                  <c:v>6.0000000000000006E-4</c:v>
                </c:pt>
                <c:pt idx="9829">
                  <c:v>6.0000000000000006E-4</c:v>
                </c:pt>
                <c:pt idx="9830">
                  <c:v>6.0000000000000006E-4</c:v>
                </c:pt>
                <c:pt idx="9831">
                  <c:v>0</c:v>
                </c:pt>
                <c:pt idx="9832">
                  <c:v>6.0000000000000006E-4</c:v>
                </c:pt>
                <c:pt idx="9833">
                  <c:v>6.0000000000000006E-4</c:v>
                </c:pt>
                <c:pt idx="9834">
                  <c:v>0</c:v>
                </c:pt>
                <c:pt idx="9835">
                  <c:v>6.0000000000000006E-4</c:v>
                </c:pt>
                <c:pt idx="9836">
                  <c:v>6.0000000000000006E-4</c:v>
                </c:pt>
                <c:pt idx="9837">
                  <c:v>6.0000000000000006E-4</c:v>
                </c:pt>
                <c:pt idx="9838">
                  <c:v>0</c:v>
                </c:pt>
                <c:pt idx="9839">
                  <c:v>6.0000000000000006E-4</c:v>
                </c:pt>
                <c:pt idx="9840">
                  <c:v>6.0000000000000006E-4</c:v>
                </c:pt>
                <c:pt idx="9841">
                  <c:v>0</c:v>
                </c:pt>
                <c:pt idx="9842">
                  <c:v>6.0000000000000006E-4</c:v>
                </c:pt>
                <c:pt idx="9843">
                  <c:v>6.0000000000000006E-4</c:v>
                </c:pt>
                <c:pt idx="9844">
                  <c:v>6.0000000000000006E-4</c:v>
                </c:pt>
                <c:pt idx="9845">
                  <c:v>0</c:v>
                </c:pt>
                <c:pt idx="9846">
                  <c:v>6.0000000000000006E-4</c:v>
                </c:pt>
                <c:pt idx="9847">
                  <c:v>6.0000000000000006E-4</c:v>
                </c:pt>
                <c:pt idx="9848">
                  <c:v>6.0000000000000006E-4</c:v>
                </c:pt>
                <c:pt idx="9849">
                  <c:v>0</c:v>
                </c:pt>
                <c:pt idx="9850">
                  <c:v>6.0000000000000006E-4</c:v>
                </c:pt>
                <c:pt idx="9851">
                  <c:v>6.0000000000000006E-4</c:v>
                </c:pt>
                <c:pt idx="9852">
                  <c:v>0</c:v>
                </c:pt>
                <c:pt idx="9853">
                  <c:v>6.0000000000000006E-4</c:v>
                </c:pt>
                <c:pt idx="9854">
                  <c:v>6.0000000000000006E-4</c:v>
                </c:pt>
                <c:pt idx="9855">
                  <c:v>6.0000000000000006E-4</c:v>
                </c:pt>
                <c:pt idx="9856">
                  <c:v>0</c:v>
                </c:pt>
                <c:pt idx="9857">
                  <c:v>6.0000000000000006E-4</c:v>
                </c:pt>
                <c:pt idx="9858">
                  <c:v>6.0000000000000006E-4</c:v>
                </c:pt>
                <c:pt idx="9859">
                  <c:v>0</c:v>
                </c:pt>
                <c:pt idx="9860">
                  <c:v>6.0000000000000006E-4</c:v>
                </c:pt>
                <c:pt idx="9861">
                  <c:v>6.0000000000000006E-4</c:v>
                </c:pt>
                <c:pt idx="9862">
                  <c:v>6.0000000000000006E-4</c:v>
                </c:pt>
                <c:pt idx="9863">
                  <c:v>0</c:v>
                </c:pt>
                <c:pt idx="9864">
                  <c:v>6.0000000000000006E-4</c:v>
                </c:pt>
                <c:pt idx="9865">
                  <c:v>6.0000000000000006E-4</c:v>
                </c:pt>
                <c:pt idx="9866">
                  <c:v>6.0000000000000006E-4</c:v>
                </c:pt>
                <c:pt idx="9867">
                  <c:v>0</c:v>
                </c:pt>
                <c:pt idx="9868">
                  <c:v>6.0000000000000006E-4</c:v>
                </c:pt>
                <c:pt idx="9869">
                  <c:v>6.0000000000000006E-4</c:v>
                </c:pt>
                <c:pt idx="9870">
                  <c:v>0</c:v>
                </c:pt>
                <c:pt idx="9871">
                  <c:v>6.0000000000000006E-4</c:v>
                </c:pt>
                <c:pt idx="9872">
                  <c:v>6.0000000000000006E-4</c:v>
                </c:pt>
                <c:pt idx="9873">
                  <c:v>6.0000000000000006E-4</c:v>
                </c:pt>
                <c:pt idx="9874">
                  <c:v>0</c:v>
                </c:pt>
                <c:pt idx="9875">
                  <c:v>6.0000000000000006E-4</c:v>
                </c:pt>
                <c:pt idx="9876">
                  <c:v>6.0000000000000006E-4</c:v>
                </c:pt>
                <c:pt idx="9877">
                  <c:v>0</c:v>
                </c:pt>
                <c:pt idx="9878">
                  <c:v>6.0000000000000006E-4</c:v>
                </c:pt>
                <c:pt idx="9879">
                  <c:v>6.0000000000000006E-4</c:v>
                </c:pt>
                <c:pt idx="9880">
                  <c:v>6.0000000000000006E-4</c:v>
                </c:pt>
                <c:pt idx="9881">
                  <c:v>0</c:v>
                </c:pt>
                <c:pt idx="9882">
                  <c:v>6.0000000000000006E-4</c:v>
                </c:pt>
                <c:pt idx="9883">
                  <c:v>6.0000000000000006E-4</c:v>
                </c:pt>
                <c:pt idx="9884">
                  <c:v>6.0000000000000006E-4</c:v>
                </c:pt>
                <c:pt idx="9885">
                  <c:v>0</c:v>
                </c:pt>
                <c:pt idx="9886">
                  <c:v>6.0000000000000006E-4</c:v>
                </c:pt>
                <c:pt idx="9887">
                  <c:v>6.0000000000000006E-4</c:v>
                </c:pt>
                <c:pt idx="9888">
                  <c:v>0</c:v>
                </c:pt>
                <c:pt idx="9889">
                  <c:v>6.0000000000000006E-4</c:v>
                </c:pt>
                <c:pt idx="9890">
                  <c:v>6.0000000000000006E-4</c:v>
                </c:pt>
                <c:pt idx="9891">
                  <c:v>6.0000000000000006E-4</c:v>
                </c:pt>
                <c:pt idx="9892">
                  <c:v>0</c:v>
                </c:pt>
                <c:pt idx="9893">
                  <c:v>6.0000000000000006E-4</c:v>
                </c:pt>
                <c:pt idx="9894">
                  <c:v>6.0000000000000006E-4</c:v>
                </c:pt>
                <c:pt idx="9895">
                  <c:v>0</c:v>
                </c:pt>
                <c:pt idx="9896">
                  <c:v>6.0000000000000006E-4</c:v>
                </c:pt>
                <c:pt idx="9897">
                  <c:v>6.0000000000000006E-4</c:v>
                </c:pt>
                <c:pt idx="9898">
                  <c:v>6.0000000000000006E-4</c:v>
                </c:pt>
                <c:pt idx="9899">
                  <c:v>0</c:v>
                </c:pt>
                <c:pt idx="9900">
                  <c:v>7.000000000000001E-4</c:v>
                </c:pt>
                <c:pt idx="9901">
                  <c:v>7.000000000000001E-4</c:v>
                </c:pt>
                <c:pt idx="9902">
                  <c:v>0</c:v>
                </c:pt>
                <c:pt idx="9903">
                  <c:v>7.000000000000001E-4</c:v>
                </c:pt>
                <c:pt idx="9904">
                  <c:v>7.000000000000001E-4</c:v>
                </c:pt>
                <c:pt idx="9905">
                  <c:v>0</c:v>
                </c:pt>
                <c:pt idx="9906">
                  <c:v>0</c:v>
                </c:pt>
                <c:pt idx="9907">
                  <c:v>0</c:v>
                </c:pt>
                <c:pt idx="9908">
                  <c:v>7.000000000000001E-4</c:v>
                </c:pt>
                <c:pt idx="9909">
                  <c:v>0</c:v>
                </c:pt>
                <c:pt idx="9910">
                  <c:v>7.000000000000001E-4</c:v>
                </c:pt>
                <c:pt idx="9911">
                  <c:v>7.000000000000001E-4</c:v>
                </c:pt>
                <c:pt idx="9912">
                  <c:v>0</c:v>
                </c:pt>
                <c:pt idx="9913">
                  <c:v>7.000000000000001E-4</c:v>
                </c:pt>
                <c:pt idx="9914">
                  <c:v>0</c:v>
                </c:pt>
                <c:pt idx="9915">
                  <c:v>7.000000000000001E-4</c:v>
                </c:pt>
                <c:pt idx="9916">
                  <c:v>0</c:v>
                </c:pt>
                <c:pt idx="9917">
                  <c:v>7.000000000000001E-4</c:v>
                </c:pt>
                <c:pt idx="9918">
                  <c:v>7.000000000000001E-4</c:v>
                </c:pt>
                <c:pt idx="9919">
                  <c:v>0</c:v>
                </c:pt>
                <c:pt idx="9920">
                  <c:v>8.0000000000000004E-4</c:v>
                </c:pt>
                <c:pt idx="9921">
                  <c:v>7.000000000000001E-4</c:v>
                </c:pt>
                <c:pt idx="9922">
                  <c:v>7.000000000000001E-4</c:v>
                </c:pt>
                <c:pt idx="9923">
                  <c:v>0</c:v>
                </c:pt>
                <c:pt idx="9924">
                  <c:v>8.0000000000000004E-4</c:v>
                </c:pt>
                <c:pt idx="9925">
                  <c:v>8.0000000000000004E-4</c:v>
                </c:pt>
                <c:pt idx="9926">
                  <c:v>1.5E-3</c:v>
                </c:pt>
                <c:pt idx="9927">
                  <c:v>7.7000000000000002E-3</c:v>
                </c:pt>
                <c:pt idx="9928">
                  <c:v>8.0000000000000004E-4</c:v>
                </c:pt>
                <c:pt idx="9929">
                  <c:v>8.0000000000000004E-4</c:v>
                </c:pt>
                <c:pt idx="9930">
                  <c:v>0</c:v>
                </c:pt>
                <c:pt idx="9931">
                  <c:v>8.0000000000000004E-4</c:v>
                </c:pt>
                <c:pt idx="9932">
                  <c:v>8.0000000000000004E-4</c:v>
                </c:pt>
                <c:pt idx="9933">
                  <c:v>0</c:v>
                </c:pt>
                <c:pt idx="9934">
                  <c:v>8.0000000000000004E-4</c:v>
                </c:pt>
                <c:pt idx="9935">
                  <c:v>8.0000000000000004E-4</c:v>
                </c:pt>
                <c:pt idx="9936">
                  <c:v>8.0000000000000004E-4</c:v>
                </c:pt>
                <c:pt idx="9937">
                  <c:v>0</c:v>
                </c:pt>
                <c:pt idx="9938">
                  <c:v>8.0000000000000004E-4</c:v>
                </c:pt>
                <c:pt idx="9939">
                  <c:v>8.0000000000000004E-4</c:v>
                </c:pt>
                <c:pt idx="9940">
                  <c:v>4.1000000000000003E-3</c:v>
                </c:pt>
                <c:pt idx="9941">
                  <c:v>5.0700000000000002E-2</c:v>
                </c:pt>
                <c:pt idx="9942">
                  <c:v>1.5900000000000001E-2</c:v>
                </c:pt>
                <c:pt idx="9943">
                  <c:v>6.6000000000000008E-3</c:v>
                </c:pt>
                <c:pt idx="9944">
                  <c:v>1.6E-2</c:v>
                </c:pt>
                <c:pt idx="9945">
                  <c:v>2.07E-2</c:v>
                </c:pt>
                <c:pt idx="9946">
                  <c:v>5.8000000000000005E-3</c:v>
                </c:pt>
                <c:pt idx="9947">
                  <c:v>1.9900000000000001E-2</c:v>
                </c:pt>
                <c:pt idx="9948">
                  <c:v>2.6100000000000002E-2</c:v>
                </c:pt>
                <c:pt idx="9949">
                  <c:v>8.0000000000000004E-4</c:v>
                </c:pt>
                <c:pt idx="9950">
                  <c:v>8.0000000000000004E-4</c:v>
                </c:pt>
                <c:pt idx="9951">
                  <c:v>0</c:v>
                </c:pt>
                <c:pt idx="9952">
                  <c:v>0</c:v>
                </c:pt>
                <c:pt idx="9953">
                  <c:v>0</c:v>
                </c:pt>
                <c:pt idx="9954">
                  <c:v>0</c:v>
                </c:pt>
                <c:pt idx="9955">
                  <c:v>0</c:v>
                </c:pt>
                <c:pt idx="9956">
                  <c:v>0</c:v>
                </c:pt>
                <c:pt idx="9957">
                  <c:v>0</c:v>
                </c:pt>
                <c:pt idx="9958">
                  <c:v>0</c:v>
                </c:pt>
                <c:pt idx="9959">
                  <c:v>6.0000000000000001E-3</c:v>
                </c:pt>
                <c:pt idx="9960">
                  <c:v>6.9000000000000008E-3</c:v>
                </c:pt>
                <c:pt idx="9961">
                  <c:v>6.0000000000000001E-3</c:v>
                </c:pt>
                <c:pt idx="9962">
                  <c:v>2.5999999999999999E-3</c:v>
                </c:pt>
                <c:pt idx="9963">
                  <c:v>8.9999999999999998E-4</c:v>
                </c:pt>
                <c:pt idx="9964">
                  <c:v>0</c:v>
                </c:pt>
                <c:pt idx="9965">
                  <c:v>0</c:v>
                </c:pt>
                <c:pt idx="9966">
                  <c:v>0</c:v>
                </c:pt>
                <c:pt idx="9967">
                  <c:v>0</c:v>
                </c:pt>
                <c:pt idx="9968">
                  <c:v>0</c:v>
                </c:pt>
                <c:pt idx="9969">
                  <c:v>0</c:v>
                </c:pt>
                <c:pt idx="9970">
                  <c:v>1.9100000000000002E-2</c:v>
                </c:pt>
                <c:pt idx="9971">
                  <c:v>1.6700000000000003E-2</c:v>
                </c:pt>
                <c:pt idx="9972">
                  <c:v>2.2000000000000001E-3</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8.0000000000000004E-4</c:v>
                </c:pt>
                <c:pt idx="9986">
                  <c:v>0</c:v>
                </c:pt>
                <c:pt idx="9987">
                  <c:v>8.0000000000000004E-4</c:v>
                </c:pt>
                <c:pt idx="9988">
                  <c:v>0</c:v>
                </c:pt>
                <c:pt idx="9989">
                  <c:v>0</c:v>
                </c:pt>
                <c:pt idx="9990">
                  <c:v>0</c:v>
                </c:pt>
                <c:pt idx="9991">
                  <c:v>0</c:v>
                </c:pt>
                <c:pt idx="9992">
                  <c:v>0</c:v>
                </c:pt>
                <c:pt idx="9993">
                  <c:v>0</c:v>
                </c:pt>
                <c:pt idx="9994">
                  <c:v>0</c:v>
                </c:pt>
                <c:pt idx="9995">
                  <c:v>0</c:v>
                </c:pt>
                <c:pt idx="9996">
                  <c:v>7.000000000000001E-4</c:v>
                </c:pt>
                <c:pt idx="9997">
                  <c:v>0</c:v>
                </c:pt>
                <c:pt idx="9998">
                  <c:v>0</c:v>
                </c:pt>
                <c:pt idx="9999">
                  <c:v>0</c:v>
                </c:pt>
                <c:pt idx="10000">
                  <c:v>0</c:v>
                </c:pt>
                <c:pt idx="10001">
                  <c:v>0</c:v>
                </c:pt>
                <c:pt idx="10002">
                  <c:v>0</c:v>
                </c:pt>
                <c:pt idx="10003">
                  <c:v>7.000000000000001E-4</c:v>
                </c:pt>
                <c:pt idx="10004">
                  <c:v>0</c:v>
                </c:pt>
                <c:pt idx="10005">
                  <c:v>8.0000000000000004E-4</c:v>
                </c:pt>
                <c:pt idx="10006">
                  <c:v>0</c:v>
                </c:pt>
                <c:pt idx="10007">
                  <c:v>0</c:v>
                </c:pt>
                <c:pt idx="10008">
                  <c:v>0</c:v>
                </c:pt>
                <c:pt idx="10009">
                  <c:v>0</c:v>
                </c:pt>
                <c:pt idx="10010">
                  <c:v>7.000000000000001E-4</c:v>
                </c:pt>
                <c:pt idx="10011">
                  <c:v>0</c:v>
                </c:pt>
                <c:pt idx="10012">
                  <c:v>8.0000000000000004E-4</c:v>
                </c:pt>
                <c:pt idx="10013">
                  <c:v>0</c:v>
                </c:pt>
                <c:pt idx="10014">
                  <c:v>8.0000000000000004E-4</c:v>
                </c:pt>
                <c:pt idx="10015">
                  <c:v>0</c:v>
                </c:pt>
                <c:pt idx="10016">
                  <c:v>7.000000000000001E-4</c:v>
                </c:pt>
                <c:pt idx="10017">
                  <c:v>0</c:v>
                </c:pt>
                <c:pt idx="10018">
                  <c:v>7.000000000000001E-4</c:v>
                </c:pt>
                <c:pt idx="10019">
                  <c:v>0</c:v>
                </c:pt>
                <c:pt idx="10020">
                  <c:v>7.000000000000001E-4</c:v>
                </c:pt>
                <c:pt idx="10021">
                  <c:v>7.000000000000001E-4</c:v>
                </c:pt>
                <c:pt idx="10022">
                  <c:v>0</c:v>
                </c:pt>
                <c:pt idx="10023">
                  <c:v>0</c:v>
                </c:pt>
                <c:pt idx="10024">
                  <c:v>7.000000000000001E-4</c:v>
                </c:pt>
                <c:pt idx="10025">
                  <c:v>7.000000000000001E-4</c:v>
                </c:pt>
                <c:pt idx="10026">
                  <c:v>0</c:v>
                </c:pt>
                <c:pt idx="10027">
                  <c:v>7.000000000000001E-4</c:v>
                </c:pt>
                <c:pt idx="10028">
                  <c:v>0</c:v>
                </c:pt>
                <c:pt idx="10029">
                  <c:v>0</c:v>
                </c:pt>
                <c:pt idx="10030">
                  <c:v>7.000000000000001E-4</c:v>
                </c:pt>
                <c:pt idx="10031">
                  <c:v>7.000000000000001E-4</c:v>
                </c:pt>
                <c:pt idx="10032">
                  <c:v>7.000000000000001E-4</c:v>
                </c:pt>
                <c:pt idx="10033">
                  <c:v>0</c:v>
                </c:pt>
                <c:pt idx="10034">
                  <c:v>7.000000000000001E-4</c:v>
                </c:pt>
                <c:pt idx="10035">
                  <c:v>7.000000000000001E-4</c:v>
                </c:pt>
                <c:pt idx="10036">
                  <c:v>7.000000000000001E-4</c:v>
                </c:pt>
                <c:pt idx="10037">
                  <c:v>0</c:v>
                </c:pt>
                <c:pt idx="10038">
                  <c:v>7.000000000000001E-4</c:v>
                </c:pt>
                <c:pt idx="10039">
                  <c:v>0</c:v>
                </c:pt>
                <c:pt idx="10040">
                  <c:v>7.000000000000001E-4</c:v>
                </c:pt>
                <c:pt idx="10041">
                  <c:v>0</c:v>
                </c:pt>
                <c:pt idx="10042">
                  <c:v>0</c:v>
                </c:pt>
                <c:pt idx="10043">
                  <c:v>7.000000000000001E-4</c:v>
                </c:pt>
                <c:pt idx="10044">
                  <c:v>7.000000000000001E-4</c:v>
                </c:pt>
                <c:pt idx="10045">
                  <c:v>7.000000000000001E-4</c:v>
                </c:pt>
                <c:pt idx="10046">
                  <c:v>0</c:v>
                </c:pt>
                <c:pt idx="10047">
                  <c:v>7.000000000000001E-4</c:v>
                </c:pt>
                <c:pt idx="10048">
                  <c:v>7.000000000000001E-4</c:v>
                </c:pt>
                <c:pt idx="10049">
                  <c:v>7.000000000000001E-4</c:v>
                </c:pt>
                <c:pt idx="10050">
                  <c:v>0</c:v>
                </c:pt>
                <c:pt idx="10051">
                  <c:v>7.000000000000001E-4</c:v>
                </c:pt>
                <c:pt idx="10052">
                  <c:v>7.000000000000001E-4</c:v>
                </c:pt>
                <c:pt idx="10053">
                  <c:v>7.000000000000001E-4</c:v>
                </c:pt>
                <c:pt idx="10054">
                  <c:v>0</c:v>
                </c:pt>
                <c:pt idx="10055">
                  <c:v>7.000000000000001E-4</c:v>
                </c:pt>
                <c:pt idx="10056">
                  <c:v>7.000000000000001E-4</c:v>
                </c:pt>
                <c:pt idx="10057">
                  <c:v>7.000000000000001E-4</c:v>
                </c:pt>
                <c:pt idx="10058">
                  <c:v>0</c:v>
                </c:pt>
                <c:pt idx="10059">
                  <c:v>7.000000000000001E-4</c:v>
                </c:pt>
                <c:pt idx="10060">
                  <c:v>7.000000000000001E-4</c:v>
                </c:pt>
                <c:pt idx="10061">
                  <c:v>7.000000000000001E-4</c:v>
                </c:pt>
                <c:pt idx="10062">
                  <c:v>7.000000000000001E-4</c:v>
                </c:pt>
                <c:pt idx="10063">
                  <c:v>0</c:v>
                </c:pt>
                <c:pt idx="10064">
                  <c:v>7.000000000000001E-4</c:v>
                </c:pt>
                <c:pt idx="10065">
                  <c:v>7.000000000000001E-4</c:v>
                </c:pt>
                <c:pt idx="10066">
                  <c:v>7.000000000000001E-4</c:v>
                </c:pt>
                <c:pt idx="10067">
                  <c:v>0</c:v>
                </c:pt>
                <c:pt idx="10068">
                  <c:v>7.000000000000001E-4</c:v>
                </c:pt>
                <c:pt idx="10069">
                  <c:v>7.000000000000001E-4</c:v>
                </c:pt>
                <c:pt idx="10070">
                  <c:v>7.000000000000001E-4</c:v>
                </c:pt>
                <c:pt idx="10071">
                  <c:v>0</c:v>
                </c:pt>
                <c:pt idx="10072">
                  <c:v>7.000000000000001E-4</c:v>
                </c:pt>
                <c:pt idx="10073">
                  <c:v>7.000000000000001E-4</c:v>
                </c:pt>
                <c:pt idx="10074">
                  <c:v>7.000000000000001E-4</c:v>
                </c:pt>
                <c:pt idx="10075">
                  <c:v>0</c:v>
                </c:pt>
                <c:pt idx="10076">
                  <c:v>7.000000000000001E-4</c:v>
                </c:pt>
                <c:pt idx="10077">
                  <c:v>7.000000000000001E-4</c:v>
                </c:pt>
                <c:pt idx="10078">
                  <c:v>7.000000000000001E-4</c:v>
                </c:pt>
                <c:pt idx="10079">
                  <c:v>0</c:v>
                </c:pt>
                <c:pt idx="10080">
                  <c:v>7.000000000000001E-4</c:v>
                </c:pt>
                <c:pt idx="10081">
                  <c:v>0</c:v>
                </c:pt>
                <c:pt idx="10082">
                  <c:v>7.000000000000001E-4</c:v>
                </c:pt>
                <c:pt idx="10083">
                  <c:v>0</c:v>
                </c:pt>
                <c:pt idx="10084">
                  <c:v>7.000000000000001E-4</c:v>
                </c:pt>
                <c:pt idx="10085">
                  <c:v>7.000000000000001E-4</c:v>
                </c:pt>
                <c:pt idx="10086">
                  <c:v>7.000000000000001E-4</c:v>
                </c:pt>
                <c:pt idx="10087">
                  <c:v>0</c:v>
                </c:pt>
                <c:pt idx="10088">
                  <c:v>7.000000000000001E-4</c:v>
                </c:pt>
                <c:pt idx="10089">
                  <c:v>7.000000000000001E-4</c:v>
                </c:pt>
                <c:pt idx="10090">
                  <c:v>7.000000000000001E-4</c:v>
                </c:pt>
                <c:pt idx="10091">
                  <c:v>0</c:v>
                </c:pt>
                <c:pt idx="10092">
                  <c:v>7.000000000000001E-4</c:v>
                </c:pt>
                <c:pt idx="10093">
                  <c:v>7.000000000000001E-4</c:v>
                </c:pt>
                <c:pt idx="10094">
                  <c:v>7.000000000000001E-4</c:v>
                </c:pt>
                <c:pt idx="10095">
                  <c:v>0</c:v>
                </c:pt>
                <c:pt idx="10096">
                  <c:v>0</c:v>
                </c:pt>
                <c:pt idx="10097">
                  <c:v>7.000000000000001E-4</c:v>
                </c:pt>
                <c:pt idx="10098">
                  <c:v>7.000000000000001E-4</c:v>
                </c:pt>
                <c:pt idx="10099">
                  <c:v>7.000000000000001E-4</c:v>
                </c:pt>
                <c:pt idx="10100">
                  <c:v>0</c:v>
                </c:pt>
                <c:pt idx="10101">
                  <c:v>7.000000000000001E-4</c:v>
                </c:pt>
                <c:pt idx="10102">
                  <c:v>0</c:v>
                </c:pt>
                <c:pt idx="10103">
                  <c:v>7.000000000000001E-4</c:v>
                </c:pt>
                <c:pt idx="10104">
                  <c:v>0</c:v>
                </c:pt>
                <c:pt idx="10105">
                  <c:v>7.000000000000001E-4</c:v>
                </c:pt>
                <c:pt idx="10106">
                  <c:v>7.000000000000001E-4</c:v>
                </c:pt>
                <c:pt idx="10107">
                  <c:v>7.000000000000001E-4</c:v>
                </c:pt>
                <c:pt idx="10108">
                  <c:v>0</c:v>
                </c:pt>
                <c:pt idx="10109">
                  <c:v>7.000000000000001E-4</c:v>
                </c:pt>
                <c:pt idx="10110">
                  <c:v>7.000000000000001E-4</c:v>
                </c:pt>
                <c:pt idx="10111">
                  <c:v>7.000000000000001E-4</c:v>
                </c:pt>
                <c:pt idx="10112">
                  <c:v>0</c:v>
                </c:pt>
                <c:pt idx="10113">
                  <c:v>7.000000000000001E-4</c:v>
                </c:pt>
                <c:pt idx="10114">
                  <c:v>7.000000000000001E-4</c:v>
                </c:pt>
                <c:pt idx="10115">
                  <c:v>7.000000000000001E-4</c:v>
                </c:pt>
                <c:pt idx="10116">
                  <c:v>0</c:v>
                </c:pt>
                <c:pt idx="10117">
                  <c:v>7.000000000000001E-4</c:v>
                </c:pt>
                <c:pt idx="10118">
                  <c:v>7.000000000000001E-4</c:v>
                </c:pt>
                <c:pt idx="10119">
                  <c:v>7.000000000000001E-4</c:v>
                </c:pt>
                <c:pt idx="10120">
                  <c:v>0</c:v>
                </c:pt>
                <c:pt idx="10121">
                  <c:v>7.000000000000001E-4</c:v>
                </c:pt>
                <c:pt idx="10122">
                  <c:v>7.000000000000001E-4</c:v>
                </c:pt>
                <c:pt idx="10123">
                  <c:v>7.000000000000001E-4</c:v>
                </c:pt>
                <c:pt idx="10124">
                  <c:v>0</c:v>
                </c:pt>
                <c:pt idx="10125">
                  <c:v>0</c:v>
                </c:pt>
                <c:pt idx="10126">
                  <c:v>7.000000000000001E-4</c:v>
                </c:pt>
                <c:pt idx="10127">
                  <c:v>7.000000000000001E-4</c:v>
                </c:pt>
                <c:pt idx="10128">
                  <c:v>7.000000000000001E-4</c:v>
                </c:pt>
                <c:pt idx="10129">
                  <c:v>0</c:v>
                </c:pt>
                <c:pt idx="10130">
                  <c:v>7.000000000000001E-4</c:v>
                </c:pt>
                <c:pt idx="10131">
                  <c:v>7.000000000000001E-4</c:v>
                </c:pt>
                <c:pt idx="10132">
                  <c:v>7.000000000000001E-4</c:v>
                </c:pt>
                <c:pt idx="10133">
                  <c:v>0</c:v>
                </c:pt>
                <c:pt idx="10134">
                  <c:v>7.000000000000001E-4</c:v>
                </c:pt>
                <c:pt idx="10135">
                  <c:v>0</c:v>
                </c:pt>
                <c:pt idx="10136">
                  <c:v>7.000000000000001E-4</c:v>
                </c:pt>
                <c:pt idx="10137">
                  <c:v>0</c:v>
                </c:pt>
                <c:pt idx="10138">
                  <c:v>7.000000000000001E-4</c:v>
                </c:pt>
                <c:pt idx="10139">
                  <c:v>7.000000000000001E-4</c:v>
                </c:pt>
                <c:pt idx="10140">
                  <c:v>7.000000000000001E-4</c:v>
                </c:pt>
                <c:pt idx="10141">
                  <c:v>0</c:v>
                </c:pt>
                <c:pt idx="10142">
                  <c:v>7.000000000000001E-4</c:v>
                </c:pt>
                <c:pt idx="10143">
                  <c:v>7.000000000000001E-4</c:v>
                </c:pt>
                <c:pt idx="10144">
                  <c:v>7.000000000000001E-4</c:v>
                </c:pt>
                <c:pt idx="10145">
                  <c:v>0</c:v>
                </c:pt>
                <c:pt idx="10146">
                  <c:v>0</c:v>
                </c:pt>
                <c:pt idx="10147">
                  <c:v>7.000000000000001E-4</c:v>
                </c:pt>
                <c:pt idx="10148">
                  <c:v>7.000000000000001E-4</c:v>
                </c:pt>
                <c:pt idx="10149">
                  <c:v>0</c:v>
                </c:pt>
                <c:pt idx="10150">
                  <c:v>0</c:v>
                </c:pt>
                <c:pt idx="10151">
                  <c:v>7.000000000000001E-4</c:v>
                </c:pt>
                <c:pt idx="10152">
                  <c:v>7.000000000000001E-4</c:v>
                </c:pt>
                <c:pt idx="10153">
                  <c:v>0</c:v>
                </c:pt>
                <c:pt idx="10154">
                  <c:v>0</c:v>
                </c:pt>
                <c:pt idx="10155">
                  <c:v>7.000000000000001E-4</c:v>
                </c:pt>
                <c:pt idx="10156">
                  <c:v>7.000000000000001E-4</c:v>
                </c:pt>
                <c:pt idx="10157">
                  <c:v>7.000000000000001E-4</c:v>
                </c:pt>
                <c:pt idx="10158">
                  <c:v>0</c:v>
                </c:pt>
                <c:pt idx="10159">
                  <c:v>7.000000000000001E-4</c:v>
                </c:pt>
                <c:pt idx="10160">
                  <c:v>7.000000000000001E-4</c:v>
                </c:pt>
                <c:pt idx="10161">
                  <c:v>7.000000000000001E-4</c:v>
                </c:pt>
                <c:pt idx="10162">
                  <c:v>0</c:v>
                </c:pt>
                <c:pt idx="10163">
                  <c:v>7.000000000000001E-4</c:v>
                </c:pt>
                <c:pt idx="10164">
                  <c:v>7.000000000000001E-4</c:v>
                </c:pt>
                <c:pt idx="10165">
                  <c:v>7.000000000000001E-4</c:v>
                </c:pt>
                <c:pt idx="10166">
                  <c:v>0</c:v>
                </c:pt>
                <c:pt idx="10167">
                  <c:v>7.000000000000001E-4</c:v>
                </c:pt>
                <c:pt idx="10168">
                  <c:v>7.000000000000001E-4</c:v>
                </c:pt>
                <c:pt idx="10169">
                  <c:v>7.000000000000001E-4</c:v>
                </c:pt>
                <c:pt idx="10170">
                  <c:v>0</c:v>
                </c:pt>
                <c:pt idx="10171">
                  <c:v>7.000000000000001E-4</c:v>
                </c:pt>
                <c:pt idx="10172">
                  <c:v>7.000000000000001E-4</c:v>
                </c:pt>
                <c:pt idx="10173">
                  <c:v>7.000000000000001E-4</c:v>
                </c:pt>
                <c:pt idx="10174">
                  <c:v>0</c:v>
                </c:pt>
                <c:pt idx="10175">
                  <c:v>0</c:v>
                </c:pt>
                <c:pt idx="10176">
                  <c:v>7.000000000000001E-4</c:v>
                </c:pt>
                <c:pt idx="10177">
                  <c:v>7.000000000000001E-4</c:v>
                </c:pt>
                <c:pt idx="10178">
                  <c:v>0</c:v>
                </c:pt>
                <c:pt idx="10179">
                  <c:v>0</c:v>
                </c:pt>
                <c:pt idx="10180">
                  <c:v>7.000000000000001E-4</c:v>
                </c:pt>
                <c:pt idx="10181">
                  <c:v>7.000000000000001E-4</c:v>
                </c:pt>
                <c:pt idx="10182">
                  <c:v>7.000000000000001E-4</c:v>
                </c:pt>
                <c:pt idx="10183">
                  <c:v>0</c:v>
                </c:pt>
                <c:pt idx="10184">
                  <c:v>7.000000000000001E-4</c:v>
                </c:pt>
                <c:pt idx="10185">
                  <c:v>7.000000000000001E-4</c:v>
                </c:pt>
                <c:pt idx="10186">
                  <c:v>7.000000000000001E-4</c:v>
                </c:pt>
                <c:pt idx="10187">
                  <c:v>0</c:v>
                </c:pt>
                <c:pt idx="10188">
                  <c:v>7.000000000000001E-4</c:v>
                </c:pt>
                <c:pt idx="10189">
                  <c:v>7.000000000000001E-4</c:v>
                </c:pt>
                <c:pt idx="10190">
                  <c:v>7.000000000000001E-4</c:v>
                </c:pt>
                <c:pt idx="10191">
                  <c:v>0</c:v>
                </c:pt>
                <c:pt idx="10192">
                  <c:v>7.000000000000001E-4</c:v>
                </c:pt>
                <c:pt idx="10193">
                  <c:v>7.000000000000001E-4</c:v>
                </c:pt>
                <c:pt idx="10194">
                  <c:v>7.000000000000001E-4</c:v>
                </c:pt>
                <c:pt idx="10195">
                  <c:v>0</c:v>
                </c:pt>
                <c:pt idx="10196">
                  <c:v>7.000000000000001E-4</c:v>
                </c:pt>
                <c:pt idx="10197">
                  <c:v>7.000000000000001E-4</c:v>
                </c:pt>
                <c:pt idx="10198">
                  <c:v>7.000000000000001E-4</c:v>
                </c:pt>
                <c:pt idx="10199">
                  <c:v>0</c:v>
                </c:pt>
                <c:pt idx="10200">
                  <c:v>7.000000000000001E-4</c:v>
                </c:pt>
                <c:pt idx="10201">
                  <c:v>7.000000000000001E-4</c:v>
                </c:pt>
                <c:pt idx="10202">
                  <c:v>7.000000000000001E-4</c:v>
                </c:pt>
                <c:pt idx="10203">
                  <c:v>0</c:v>
                </c:pt>
                <c:pt idx="10204">
                  <c:v>8.0000000000000004E-4</c:v>
                </c:pt>
                <c:pt idx="10205">
                  <c:v>8.0000000000000004E-4</c:v>
                </c:pt>
                <c:pt idx="10206">
                  <c:v>7.000000000000001E-4</c:v>
                </c:pt>
                <c:pt idx="10207">
                  <c:v>0</c:v>
                </c:pt>
                <c:pt idx="10208">
                  <c:v>8.0000000000000004E-4</c:v>
                </c:pt>
                <c:pt idx="10209">
                  <c:v>8.0000000000000004E-4</c:v>
                </c:pt>
                <c:pt idx="10210">
                  <c:v>8.0000000000000004E-4</c:v>
                </c:pt>
                <c:pt idx="10211">
                  <c:v>0</c:v>
                </c:pt>
                <c:pt idx="10212">
                  <c:v>7.000000000000001E-4</c:v>
                </c:pt>
                <c:pt idx="10213">
                  <c:v>7.000000000000001E-4</c:v>
                </c:pt>
                <c:pt idx="10214">
                  <c:v>0</c:v>
                </c:pt>
                <c:pt idx="10215">
                  <c:v>7.000000000000001E-4</c:v>
                </c:pt>
                <c:pt idx="10216">
                  <c:v>7.000000000000001E-4</c:v>
                </c:pt>
                <c:pt idx="10217">
                  <c:v>7.000000000000001E-4</c:v>
                </c:pt>
                <c:pt idx="10218">
                  <c:v>0</c:v>
                </c:pt>
                <c:pt idx="10219">
                  <c:v>7.000000000000001E-4</c:v>
                </c:pt>
                <c:pt idx="10220">
                  <c:v>7.000000000000001E-4</c:v>
                </c:pt>
                <c:pt idx="10221">
                  <c:v>0</c:v>
                </c:pt>
                <c:pt idx="10222">
                  <c:v>0</c:v>
                </c:pt>
                <c:pt idx="10223">
                  <c:v>7.000000000000001E-4</c:v>
                </c:pt>
                <c:pt idx="10224">
                  <c:v>7.000000000000001E-4</c:v>
                </c:pt>
                <c:pt idx="10225">
                  <c:v>0</c:v>
                </c:pt>
                <c:pt idx="10226">
                  <c:v>6.0000000000000006E-4</c:v>
                </c:pt>
                <c:pt idx="10227">
                  <c:v>6.0000000000000006E-4</c:v>
                </c:pt>
                <c:pt idx="10228">
                  <c:v>7.000000000000001E-4</c:v>
                </c:pt>
                <c:pt idx="10229">
                  <c:v>0</c:v>
                </c:pt>
                <c:pt idx="10230">
                  <c:v>7.000000000000001E-4</c:v>
                </c:pt>
                <c:pt idx="10231">
                  <c:v>7.000000000000001E-4</c:v>
                </c:pt>
                <c:pt idx="10232">
                  <c:v>0</c:v>
                </c:pt>
                <c:pt idx="10233">
                  <c:v>7.000000000000001E-4</c:v>
                </c:pt>
                <c:pt idx="10234">
                  <c:v>8.0000000000000004E-4</c:v>
                </c:pt>
                <c:pt idx="10235">
                  <c:v>8.0000000000000004E-4</c:v>
                </c:pt>
                <c:pt idx="10236">
                  <c:v>0</c:v>
                </c:pt>
                <c:pt idx="10237">
                  <c:v>8.0000000000000004E-4</c:v>
                </c:pt>
                <c:pt idx="10238">
                  <c:v>8.0000000000000004E-4</c:v>
                </c:pt>
                <c:pt idx="10239">
                  <c:v>8.0000000000000004E-4</c:v>
                </c:pt>
                <c:pt idx="10240">
                  <c:v>0</c:v>
                </c:pt>
                <c:pt idx="10241">
                  <c:v>7.000000000000001E-4</c:v>
                </c:pt>
                <c:pt idx="10242">
                  <c:v>7.000000000000001E-4</c:v>
                </c:pt>
                <c:pt idx="10243">
                  <c:v>0</c:v>
                </c:pt>
                <c:pt idx="10244">
                  <c:v>7.000000000000001E-4</c:v>
                </c:pt>
                <c:pt idx="10245">
                  <c:v>7.000000000000001E-4</c:v>
                </c:pt>
                <c:pt idx="10246">
                  <c:v>0</c:v>
                </c:pt>
                <c:pt idx="10247">
                  <c:v>7.000000000000001E-4</c:v>
                </c:pt>
                <c:pt idx="10248">
                  <c:v>7.000000000000001E-4</c:v>
                </c:pt>
                <c:pt idx="10249">
                  <c:v>7.000000000000001E-4</c:v>
                </c:pt>
                <c:pt idx="10250">
                  <c:v>0</c:v>
                </c:pt>
                <c:pt idx="10251">
                  <c:v>7.000000000000001E-4</c:v>
                </c:pt>
                <c:pt idx="10252">
                  <c:v>7.000000000000001E-4</c:v>
                </c:pt>
                <c:pt idx="10253">
                  <c:v>0</c:v>
                </c:pt>
                <c:pt idx="10254">
                  <c:v>7.000000000000001E-4</c:v>
                </c:pt>
                <c:pt idx="10255">
                  <c:v>7.000000000000001E-4</c:v>
                </c:pt>
                <c:pt idx="10256">
                  <c:v>7.000000000000001E-4</c:v>
                </c:pt>
                <c:pt idx="10257">
                  <c:v>0</c:v>
                </c:pt>
                <c:pt idx="10258">
                  <c:v>7.000000000000001E-4</c:v>
                </c:pt>
                <c:pt idx="10259">
                  <c:v>7.000000000000001E-4</c:v>
                </c:pt>
                <c:pt idx="10260">
                  <c:v>0</c:v>
                </c:pt>
                <c:pt idx="10261">
                  <c:v>0</c:v>
                </c:pt>
                <c:pt idx="10262">
                  <c:v>8.0000000000000004E-4</c:v>
                </c:pt>
                <c:pt idx="10263">
                  <c:v>8.0000000000000004E-4</c:v>
                </c:pt>
                <c:pt idx="10264">
                  <c:v>0</c:v>
                </c:pt>
                <c:pt idx="10265">
                  <c:v>8.0000000000000004E-4</c:v>
                </c:pt>
                <c:pt idx="10266">
                  <c:v>8.0000000000000004E-4</c:v>
                </c:pt>
                <c:pt idx="10267">
                  <c:v>0</c:v>
                </c:pt>
                <c:pt idx="10268">
                  <c:v>0</c:v>
                </c:pt>
                <c:pt idx="10269">
                  <c:v>0</c:v>
                </c:pt>
                <c:pt idx="10270">
                  <c:v>8.0000000000000004E-4</c:v>
                </c:pt>
                <c:pt idx="10271">
                  <c:v>0</c:v>
                </c:pt>
                <c:pt idx="10272">
                  <c:v>8.0000000000000004E-4</c:v>
                </c:pt>
                <c:pt idx="10273">
                  <c:v>8.0000000000000004E-4</c:v>
                </c:pt>
                <c:pt idx="10274">
                  <c:v>0</c:v>
                </c:pt>
                <c:pt idx="10275">
                  <c:v>8.0000000000000004E-4</c:v>
                </c:pt>
                <c:pt idx="10276">
                  <c:v>8.0000000000000004E-4</c:v>
                </c:pt>
                <c:pt idx="10277">
                  <c:v>8.0000000000000004E-4</c:v>
                </c:pt>
                <c:pt idx="10278">
                  <c:v>0</c:v>
                </c:pt>
                <c:pt idx="10279">
                  <c:v>0</c:v>
                </c:pt>
                <c:pt idx="10280">
                  <c:v>7.000000000000001E-4</c:v>
                </c:pt>
                <c:pt idx="10281">
                  <c:v>0</c:v>
                </c:pt>
                <c:pt idx="10282">
                  <c:v>0</c:v>
                </c:pt>
                <c:pt idx="10283">
                  <c:v>7.000000000000001E-4</c:v>
                </c:pt>
                <c:pt idx="10284">
                  <c:v>0</c:v>
                </c:pt>
                <c:pt idx="10285">
                  <c:v>7.000000000000001E-4</c:v>
                </c:pt>
                <c:pt idx="10286">
                  <c:v>8.0000000000000004E-4</c:v>
                </c:pt>
                <c:pt idx="10287">
                  <c:v>0</c:v>
                </c:pt>
                <c:pt idx="10288">
                  <c:v>8.0000000000000004E-4</c:v>
                </c:pt>
                <c:pt idx="10289">
                  <c:v>0</c:v>
                </c:pt>
                <c:pt idx="10290">
                  <c:v>0</c:v>
                </c:pt>
                <c:pt idx="10291">
                  <c:v>0</c:v>
                </c:pt>
                <c:pt idx="10292">
                  <c:v>0</c:v>
                </c:pt>
                <c:pt idx="10293">
                  <c:v>7.000000000000001E-4</c:v>
                </c:pt>
                <c:pt idx="10294">
                  <c:v>0</c:v>
                </c:pt>
                <c:pt idx="10295">
                  <c:v>7.000000000000001E-4</c:v>
                </c:pt>
                <c:pt idx="10296">
                  <c:v>7.000000000000001E-4</c:v>
                </c:pt>
                <c:pt idx="10297">
                  <c:v>0</c:v>
                </c:pt>
                <c:pt idx="10298">
                  <c:v>7.000000000000001E-4</c:v>
                </c:pt>
                <c:pt idx="10299">
                  <c:v>0</c:v>
                </c:pt>
                <c:pt idx="10300">
                  <c:v>0</c:v>
                </c:pt>
                <c:pt idx="10301">
                  <c:v>7.000000000000001E-4</c:v>
                </c:pt>
                <c:pt idx="10302">
                  <c:v>7.000000000000001E-4</c:v>
                </c:pt>
                <c:pt idx="10303">
                  <c:v>7.000000000000001E-4</c:v>
                </c:pt>
                <c:pt idx="10304">
                  <c:v>0</c:v>
                </c:pt>
                <c:pt idx="10305">
                  <c:v>7.000000000000001E-4</c:v>
                </c:pt>
                <c:pt idx="10306">
                  <c:v>7.000000000000001E-4</c:v>
                </c:pt>
                <c:pt idx="10307">
                  <c:v>7.000000000000001E-4</c:v>
                </c:pt>
                <c:pt idx="10308">
                  <c:v>6.0000000000000006E-4</c:v>
                </c:pt>
                <c:pt idx="10309">
                  <c:v>6.0000000000000006E-4</c:v>
                </c:pt>
                <c:pt idx="10310">
                  <c:v>6.0000000000000006E-4</c:v>
                </c:pt>
                <c:pt idx="10311">
                  <c:v>0</c:v>
                </c:pt>
                <c:pt idx="10312">
                  <c:v>6.0000000000000006E-4</c:v>
                </c:pt>
                <c:pt idx="10313">
                  <c:v>6.0000000000000006E-4</c:v>
                </c:pt>
                <c:pt idx="10314">
                  <c:v>0</c:v>
                </c:pt>
                <c:pt idx="10315">
                  <c:v>6.0000000000000006E-4</c:v>
                </c:pt>
                <c:pt idx="10316">
                  <c:v>6.0000000000000006E-4</c:v>
                </c:pt>
                <c:pt idx="10317">
                  <c:v>0</c:v>
                </c:pt>
                <c:pt idx="10318">
                  <c:v>6.0000000000000006E-4</c:v>
                </c:pt>
                <c:pt idx="10319">
                  <c:v>6.0000000000000006E-4</c:v>
                </c:pt>
                <c:pt idx="10320">
                  <c:v>6.0000000000000006E-4</c:v>
                </c:pt>
                <c:pt idx="10321">
                  <c:v>0</c:v>
                </c:pt>
                <c:pt idx="10322">
                  <c:v>6.0000000000000006E-4</c:v>
                </c:pt>
                <c:pt idx="10323">
                  <c:v>6.0000000000000006E-4</c:v>
                </c:pt>
                <c:pt idx="10324">
                  <c:v>6.0000000000000006E-4</c:v>
                </c:pt>
                <c:pt idx="10325">
                  <c:v>0</c:v>
                </c:pt>
                <c:pt idx="10326">
                  <c:v>7.000000000000001E-4</c:v>
                </c:pt>
                <c:pt idx="10327">
                  <c:v>7.000000000000001E-4</c:v>
                </c:pt>
                <c:pt idx="10328">
                  <c:v>0</c:v>
                </c:pt>
                <c:pt idx="10329">
                  <c:v>7.000000000000001E-4</c:v>
                </c:pt>
                <c:pt idx="10330">
                  <c:v>7.000000000000001E-4</c:v>
                </c:pt>
                <c:pt idx="10331">
                  <c:v>7.000000000000001E-4</c:v>
                </c:pt>
                <c:pt idx="10332">
                  <c:v>0</c:v>
                </c:pt>
                <c:pt idx="10333">
                  <c:v>6.0000000000000006E-4</c:v>
                </c:pt>
                <c:pt idx="10334">
                  <c:v>6.0000000000000006E-4</c:v>
                </c:pt>
                <c:pt idx="10335">
                  <c:v>0</c:v>
                </c:pt>
                <c:pt idx="10336">
                  <c:v>7.000000000000001E-4</c:v>
                </c:pt>
                <c:pt idx="10337">
                  <c:v>7.000000000000001E-4</c:v>
                </c:pt>
                <c:pt idx="10338">
                  <c:v>0</c:v>
                </c:pt>
                <c:pt idx="10339">
                  <c:v>0</c:v>
                </c:pt>
                <c:pt idx="10340">
                  <c:v>7.000000000000001E-4</c:v>
                </c:pt>
                <c:pt idx="10341">
                  <c:v>7.000000000000001E-4</c:v>
                </c:pt>
                <c:pt idx="10342">
                  <c:v>0</c:v>
                </c:pt>
                <c:pt idx="10343">
                  <c:v>7.000000000000001E-4</c:v>
                </c:pt>
                <c:pt idx="10344">
                  <c:v>7.000000000000001E-4</c:v>
                </c:pt>
                <c:pt idx="10345">
                  <c:v>0</c:v>
                </c:pt>
                <c:pt idx="10346">
                  <c:v>6.0000000000000006E-4</c:v>
                </c:pt>
                <c:pt idx="10347">
                  <c:v>6.0000000000000006E-4</c:v>
                </c:pt>
                <c:pt idx="10348">
                  <c:v>6.0000000000000006E-4</c:v>
                </c:pt>
                <c:pt idx="10349">
                  <c:v>0</c:v>
                </c:pt>
                <c:pt idx="10350">
                  <c:v>6.0000000000000006E-4</c:v>
                </c:pt>
                <c:pt idx="10351">
                  <c:v>6.0000000000000006E-4</c:v>
                </c:pt>
                <c:pt idx="10352">
                  <c:v>0</c:v>
                </c:pt>
                <c:pt idx="10353">
                  <c:v>6.0000000000000006E-4</c:v>
                </c:pt>
                <c:pt idx="10354">
                  <c:v>6.0000000000000006E-4</c:v>
                </c:pt>
                <c:pt idx="10355">
                  <c:v>6.0000000000000006E-4</c:v>
                </c:pt>
                <c:pt idx="10356">
                  <c:v>0</c:v>
                </c:pt>
                <c:pt idx="10357">
                  <c:v>6.0000000000000006E-4</c:v>
                </c:pt>
                <c:pt idx="10358">
                  <c:v>6.0000000000000006E-4</c:v>
                </c:pt>
                <c:pt idx="10359">
                  <c:v>0</c:v>
                </c:pt>
                <c:pt idx="10360">
                  <c:v>6.0000000000000006E-4</c:v>
                </c:pt>
                <c:pt idx="10361">
                  <c:v>6.0000000000000006E-4</c:v>
                </c:pt>
                <c:pt idx="10362">
                  <c:v>0</c:v>
                </c:pt>
                <c:pt idx="10363">
                  <c:v>6.0000000000000006E-4</c:v>
                </c:pt>
                <c:pt idx="10364">
                  <c:v>6.0000000000000006E-4</c:v>
                </c:pt>
                <c:pt idx="10365">
                  <c:v>6.0000000000000006E-4</c:v>
                </c:pt>
                <c:pt idx="10366">
                  <c:v>0</c:v>
                </c:pt>
                <c:pt idx="10367">
                  <c:v>6.0000000000000006E-4</c:v>
                </c:pt>
                <c:pt idx="10368">
                  <c:v>6.0000000000000006E-4</c:v>
                </c:pt>
                <c:pt idx="10369">
                  <c:v>0</c:v>
                </c:pt>
                <c:pt idx="10370">
                  <c:v>6.0000000000000006E-4</c:v>
                </c:pt>
                <c:pt idx="10371">
                  <c:v>0</c:v>
                </c:pt>
                <c:pt idx="10372">
                  <c:v>6.0000000000000006E-4</c:v>
                </c:pt>
                <c:pt idx="10373">
                  <c:v>0</c:v>
                </c:pt>
                <c:pt idx="10374">
                  <c:v>6.0000000000000006E-4</c:v>
                </c:pt>
                <c:pt idx="10375">
                  <c:v>6.0000000000000006E-4</c:v>
                </c:pt>
                <c:pt idx="10376">
                  <c:v>0</c:v>
                </c:pt>
                <c:pt idx="10377">
                  <c:v>6.0000000000000006E-4</c:v>
                </c:pt>
                <c:pt idx="10378">
                  <c:v>6.0000000000000006E-4</c:v>
                </c:pt>
                <c:pt idx="10379">
                  <c:v>0</c:v>
                </c:pt>
                <c:pt idx="10380">
                  <c:v>0</c:v>
                </c:pt>
                <c:pt idx="10381">
                  <c:v>6.0000000000000006E-4</c:v>
                </c:pt>
                <c:pt idx="10382">
                  <c:v>6.0000000000000006E-4</c:v>
                </c:pt>
                <c:pt idx="10383">
                  <c:v>0</c:v>
                </c:pt>
                <c:pt idx="10384">
                  <c:v>6.0000000000000006E-4</c:v>
                </c:pt>
                <c:pt idx="10385">
                  <c:v>6.0000000000000006E-4</c:v>
                </c:pt>
                <c:pt idx="10386">
                  <c:v>0</c:v>
                </c:pt>
                <c:pt idx="10387">
                  <c:v>6.0000000000000006E-4</c:v>
                </c:pt>
                <c:pt idx="10388">
                  <c:v>0</c:v>
                </c:pt>
                <c:pt idx="10389">
                  <c:v>6.0000000000000006E-4</c:v>
                </c:pt>
                <c:pt idx="10390">
                  <c:v>0</c:v>
                </c:pt>
                <c:pt idx="10391">
                  <c:v>6.0000000000000006E-4</c:v>
                </c:pt>
                <c:pt idx="10392">
                  <c:v>6.0000000000000006E-4</c:v>
                </c:pt>
                <c:pt idx="10393">
                  <c:v>0</c:v>
                </c:pt>
                <c:pt idx="10394">
                  <c:v>6.0000000000000006E-4</c:v>
                </c:pt>
                <c:pt idx="10395">
                  <c:v>6.0000000000000006E-4</c:v>
                </c:pt>
                <c:pt idx="10396">
                  <c:v>0</c:v>
                </c:pt>
                <c:pt idx="10397">
                  <c:v>6.0000000000000006E-4</c:v>
                </c:pt>
                <c:pt idx="10398">
                  <c:v>6.0000000000000006E-4</c:v>
                </c:pt>
                <c:pt idx="10399">
                  <c:v>6.0000000000000006E-4</c:v>
                </c:pt>
                <c:pt idx="10400">
                  <c:v>0</c:v>
                </c:pt>
                <c:pt idx="10401">
                  <c:v>6.0000000000000006E-4</c:v>
                </c:pt>
                <c:pt idx="10402">
                  <c:v>6.0000000000000006E-4</c:v>
                </c:pt>
                <c:pt idx="10403">
                  <c:v>0</c:v>
                </c:pt>
                <c:pt idx="10404">
                  <c:v>6.0000000000000006E-4</c:v>
                </c:pt>
                <c:pt idx="10405">
                  <c:v>6.0000000000000006E-4</c:v>
                </c:pt>
                <c:pt idx="10406">
                  <c:v>6.0000000000000006E-4</c:v>
                </c:pt>
                <c:pt idx="10407">
                  <c:v>0</c:v>
                </c:pt>
                <c:pt idx="10408">
                  <c:v>6.0000000000000006E-4</c:v>
                </c:pt>
                <c:pt idx="10409">
                  <c:v>6.0000000000000006E-4</c:v>
                </c:pt>
                <c:pt idx="10410">
                  <c:v>0</c:v>
                </c:pt>
                <c:pt idx="10411">
                  <c:v>6.0000000000000006E-4</c:v>
                </c:pt>
                <c:pt idx="10412">
                  <c:v>6.0000000000000006E-4</c:v>
                </c:pt>
                <c:pt idx="10413">
                  <c:v>0</c:v>
                </c:pt>
                <c:pt idx="10414">
                  <c:v>6.0000000000000006E-4</c:v>
                </c:pt>
                <c:pt idx="10415">
                  <c:v>6.0000000000000006E-4</c:v>
                </c:pt>
                <c:pt idx="10416">
                  <c:v>6.0000000000000006E-4</c:v>
                </c:pt>
                <c:pt idx="10417">
                  <c:v>0</c:v>
                </c:pt>
                <c:pt idx="10418">
                  <c:v>6.0000000000000006E-4</c:v>
                </c:pt>
                <c:pt idx="10419">
                  <c:v>6.0000000000000006E-4</c:v>
                </c:pt>
                <c:pt idx="10420">
                  <c:v>0</c:v>
                </c:pt>
                <c:pt idx="10421">
                  <c:v>0</c:v>
                </c:pt>
                <c:pt idx="10422">
                  <c:v>6.0000000000000006E-4</c:v>
                </c:pt>
                <c:pt idx="10423">
                  <c:v>6.0000000000000006E-4</c:v>
                </c:pt>
                <c:pt idx="10424">
                  <c:v>0</c:v>
                </c:pt>
                <c:pt idx="10425">
                  <c:v>6.0000000000000006E-4</c:v>
                </c:pt>
                <c:pt idx="10426">
                  <c:v>6.0000000000000006E-4</c:v>
                </c:pt>
                <c:pt idx="10427">
                  <c:v>0</c:v>
                </c:pt>
                <c:pt idx="10428">
                  <c:v>6.0000000000000006E-4</c:v>
                </c:pt>
                <c:pt idx="10429">
                  <c:v>6.0000000000000006E-4</c:v>
                </c:pt>
                <c:pt idx="10430">
                  <c:v>6.0000000000000006E-4</c:v>
                </c:pt>
                <c:pt idx="10431">
                  <c:v>0</c:v>
                </c:pt>
                <c:pt idx="10432">
                  <c:v>6.0000000000000006E-4</c:v>
                </c:pt>
                <c:pt idx="10433">
                  <c:v>6.0000000000000006E-4</c:v>
                </c:pt>
                <c:pt idx="10434">
                  <c:v>0</c:v>
                </c:pt>
                <c:pt idx="10435">
                  <c:v>6.0000000000000006E-4</c:v>
                </c:pt>
                <c:pt idx="10436">
                  <c:v>0</c:v>
                </c:pt>
                <c:pt idx="10437">
                  <c:v>0</c:v>
                </c:pt>
                <c:pt idx="10438">
                  <c:v>6.0000000000000006E-4</c:v>
                </c:pt>
                <c:pt idx="10439">
                  <c:v>0</c:v>
                </c:pt>
                <c:pt idx="10440">
                  <c:v>6.0000000000000006E-4</c:v>
                </c:pt>
                <c:pt idx="10441">
                  <c:v>0</c:v>
                </c:pt>
                <c:pt idx="10442">
                  <c:v>6.0000000000000006E-4</c:v>
                </c:pt>
                <c:pt idx="10443">
                  <c:v>7.000000000000001E-4</c:v>
                </c:pt>
                <c:pt idx="10444">
                  <c:v>0</c:v>
                </c:pt>
                <c:pt idx="10445">
                  <c:v>7.000000000000001E-4</c:v>
                </c:pt>
                <c:pt idx="10446">
                  <c:v>7.000000000000001E-4</c:v>
                </c:pt>
                <c:pt idx="10447">
                  <c:v>0</c:v>
                </c:pt>
                <c:pt idx="10448">
                  <c:v>0</c:v>
                </c:pt>
                <c:pt idx="10449">
                  <c:v>7.000000000000001E-4</c:v>
                </c:pt>
                <c:pt idx="10450">
                  <c:v>7.000000000000001E-4</c:v>
                </c:pt>
                <c:pt idx="10451">
                  <c:v>0</c:v>
                </c:pt>
                <c:pt idx="10452">
                  <c:v>7.000000000000001E-4</c:v>
                </c:pt>
                <c:pt idx="10453">
                  <c:v>7.000000000000001E-4</c:v>
                </c:pt>
                <c:pt idx="10454">
                  <c:v>0</c:v>
                </c:pt>
                <c:pt idx="10455">
                  <c:v>7.000000000000001E-4</c:v>
                </c:pt>
                <c:pt idx="10456">
                  <c:v>7.000000000000001E-4</c:v>
                </c:pt>
                <c:pt idx="10457">
                  <c:v>7.000000000000001E-4</c:v>
                </c:pt>
                <c:pt idx="10458">
                  <c:v>0</c:v>
                </c:pt>
                <c:pt idx="10459">
                  <c:v>7.000000000000001E-4</c:v>
                </c:pt>
                <c:pt idx="10460">
                  <c:v>7.000000000000001E-4</c:v>
                </c:pt>
                <c:pt idx="10461">
                  <c:v>0</c:v>
                </c:pt>
                <c:pt idx="10462">
                  <c:v>7.000000000000001E-4</c:v>
                </c:pt>
                <c:pt idx="10463">
                  <c:v>7.000000000000001E-4</c:v>
                </c:pt>
                <c:pt idx="10464">
                  <c:v>0</c:v>
                </c:pt>
                <c:pt idx="10465">
                  <c:v>7.000000000000001E-4</c:v>
                </c:pt>
                <c:pt idx="10466">
                  <c:v>7.000000000000001E-4</c:v>
                </c:pt>
                <c:pt idx="10467">
                  <c:v>7.000000000000001E-4</c:v>
                </c:pt>
                <c:pt idx="10468">
                  <c:v>0</c:v>
                </c:pt>
                <c:pt idx="10469">
                  <c:v>7.000000000000001E-4</c:v>
                </c:pt>
                <c:pt idx="10470">
                  <c:v>7.000000000000001E-4</c:v>
                </c:pt>
                <c:pt idx="10471">
                  <c:v>0</c:v>
                </c:pt>
                <c:pt idx="10472">
                  <c:v>7.000000000000001E-4</c:v>
                </c:pt>
                <c:pt idx="10473">
                  <c:v>7.000000000000001E-4</c:v>
                </c:pt>
                <c:pt idx="10474">
                  <c:v>0</c:v>
                </c:pt>
                <c:pt idx="10475">
                  <c:v>7.000000000000001E-4</c:v>
                </c:pt>
                <c:pt idx="10476">
                  <c:v>7.000000000000001E-4</c:v>
                </c:pt>
                <c:pt idx="10477">
                  <c:v>7.000000000000001E-4</c:v>
                </c:pt>
                <c:pt idx="10478">
                  <c:v>0</c:v>
                </c:pt>
                <c:pt idx="10479">
                  <c:v>7.000000000000001E-4</c:v>
                </c:pt>
                <c:pt idx="10480">
                  <c:v>8.0000000000000004E-4</c:v>
                </c:pt>
                <c:pt idx="10481">
                  <c:v>0</c:v>
                </c:pt>
                <c:pt idx="10482">
                  <c:v>8.0000000000000004E-4</c:v>
                </c:pt>
                <c:pt idx="10483">
                  <c:v>8.0000000000000004E-4</c:v>
                </c:pt>
                <c:pt idx="10484">
                  <c:v>0</c:v>
                </c:pt>
                <c:pt idx="10485">
                  <c:v>8.0000000000000004E-4</c:v>
                </c:pt>
                <c:pt idx="10486">
                  <c:v>8.0000000000000004E-4</c:v>
                </c:pt>
                <c:pt idx="10487">
                  <c:v>8.0000000000000004E-4</c:v>
                </c:pt>
                <c:pt idx="10488">
                  <c:v>8.0000000000000004E-4</c:v>
                </c:pt>
                <c:pt idx="10489">
                  <c:v>8.0000000000000004E-4</c:v>
                </c:pt>
                <c:pt idx="10490">
                  <c:v>8.0000000000000004E-4</c:v>
                </c:pt>
                <c:pt idx="10491">
                  <c:v>0</c:v>
                </c:pt>
                <c:pt idx="10492">
                  <c:v>8.0000000000000004E-4</c:v>
                </c:pt>
                <c:pt idx="10493">
                  <c:v>8.0000000000000004E-4</c:v>
                </c:pt>
                <c:pt idx="10494">
                  <c:v>0</c:v>
                </c:pt>
                <c:pt idx="10495">
                  <c:v>8.0000000000000004E-4</c:v>
                </c:pt>
                <c:pt idx="10496">
                  <c:v>0</c:v>
                </c:pt>
                <c:pt idx="10497">
                  <c:v>0</c:v>
                </c:pt>
                <c:pt idx="10498">
                  <c:v>8.0000000000000004E-4</c:v>
                </c:pt>
                <c:pt idx="10499">
                  <c:v>8.0000000000000004E-4</c:v>
                </c:pt>
                <c:pt idx="10500">
                  <c:v>8.0000000000000004E-4</c:v>
                </c:pt>
                <c:pt idx="10501">
                  <c:v>0</c:v>
                </c:pt>
                <c:pt idx="10502">
                  <c:v>8.0000000000000004E-4</c:v>
                </c:pt>
                <c:pt idx="10503">
                  <c:v>0</c:v>
                </c:pt>
                <c:pt idx="10504">
                  <c:v>0</c:v>
                </c:pt>
                <c:pt idx="10505">
                  <c:v>8.0000000000000004E-4</c:v>
                </c:pt>
                <c:pt idx="10506">
                  <c:v>0</c:v>
                </c:pt>
                <c:pt idx="10507">
                  <c:v>8.0000000000000004E-4</c:v>
                </c:pt>
                <c:pt idx="10508">
                  <c:v>0</c:v>
                </c:pt>
                <c:pt idx="10509">
                  <c:v>8.0000000000000004E-4</c:v>
                </c:pt>
                <c:pt idx="10510">
                  <c:v>8.0000000000000004E-4</c:v>
                </c:pt>
                <c:pt idx="10511">
                  <c:v>0</c:v>
                </c:pt>
                <c:pt idx="10512">
                  <c:v>8.0000000000000004E-4</c:v>
                </c:pt>
                <c:pt idx="10513">
                  <c:v>8.0000000000000004E-4</c:v>
                </c:pt>
                <c:pt idx="10514">
                  <c:v>0</c:v>
                </c:pt>
                <c:pt idx="10515">
                  <c:v>0</c:v>
                </c:pt>
                <c:pt idx="10516">
                  <c:v>8.0000000000000004E-4</c:v>
                </c:pt>
                <c:pt idx="10517">
                  <c:v>8.0000000000000004E-4</c:v>
                </c:pt>
                <c:pt idx="10518">
                  <c:v>0</c:v>
                </c:pt>
                <c:pt idx="10519">
                  <c:v>8.0000000000000004E-4</c:v>
                </c:pt>
                <c:pt idx="10520">
                  <c:v>8.0000000000000004E-4</c:v>
                </c:pt>
                <c:pt idx="10521">
                  <c:v>0</c:v>
                </c:pt>
                <c:pt idx="10522">
                  <c:v>0</c:v>
                </c:pt>
                <c:pt idx="10523">
                  <c:v>0</c:v>
                </c:pt>
                <c:pt idx="10524">
                  <c:v>0</c:v>
                </c:pt>
                <c:pt idx="10525">
                  <c:v>0</c:v>
                </c:pt>
                <c:pt idx="10526">
                  <c:v>8.0000000000000004E-4</c:v>
                </c:pt>
                <c:pt idx="10527">
                  <c:v>0</c:v>
                </c:pt>
                <c:pt idx="10528">
                  <c:v>0</c:v>
                </c:pt>
                <c:pt idx="10529">
                  <c:v>0</c:v>
                </c:pt>
                <c:pt idx="10530">
                  <c:v>8.0000000000000004E-4</c:v>
                </c:pt>
                <c:pt idx="10531">
                  <c:v>0</c:v>
                </c:pt>
                <c:pt idx="10532">
                  <c:v>8.0000000000000004E-4</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8.0000000000000004E-4</c:v>
                </c:pt>
                <c:pt idx="10556">
                  <c:v>0</c:v>
                </c:pt>
                <c:pt idx="10557">
                  <c:v>0</c:v>
                </c:pt>
                <c:pt idx="10558">
                  <c:v>0</c:v>
                </c:pt>
                <c:pt idx="10559">
                  <c:v>0</c:v>
                </c:pt>
                <c:pt idx="10560">
                  <c:v>0</c:v>
                </c:pt>
                <c:pt idx="10561">
                  <c:v>0</c:v>
                </c:pt>
                <c:pt idx="10562">
                  <c:v>0</c:v>
                </c:pt>
                <c:pt idx="10563">
                  <c:v>0</c:v>
                </c:pt>
                <c:pt idx="10564">
                  <c:v>0</c:v>
                </c:pt>
                <c:pt idx="10565">
                  <c:v>0</c:v>
                </c:pt>
                <c:pt idx="10566">
                  <c:v>8.0000000000000004E-4</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8.0000000000000004E-4</c:v>
                </c:pt>
                <c:pt idx="10582">
                  <c:v>0</c:v>
                </c:pt>
                <c:pt idx="10583">
                  <c:v>0</c:v>
                </c:pt>
                <c:pt idx="10584">
                  <c:v>8.0000000000000004E-4</c:v>
                </c:pt>
                <c:pt idx="10585">
                  <c:v>0</c:v>
                </c:pt>
                <c:pt idx="10586">
                  <c:v>0</c:v>
                </c:pt>
                <c:pt idx="10587">
                  <c:v>0</c:v>
                </c:pt>
                <c:pt idx="10588">
                  <c:v>8.0000000000000004E-4</c:v>
                </c:pt>
                <c:pt idx="10589">
                  <c:v>8.0000000000000004E-4</c:v>
                </c:pt>
                <c:pt idx="10590">
                  <c:v>0</c:v>
                </c:pt>
                <c:pt idx="10591">
                  <c:v>0</c:v>
                </c:pt>
                <c:pt idx="10592">
                  <c:v>0</c:v>
                </c:pt>
                <c:pt idx="10593">
                  <c:v>0</c:v>
                </c:pt>
                <c:pt idx="10594">
                  <c:v>7.000000000000001E-4</c:v>
                </c:pt>
                <c:pt idx="10595">
                  <c:v>0</c:v>
                </c:pt>
                <c:pt idx="10596">
                  <c:v>0</c:v>
                </c:pt>
                <c:pt idx="10597">
                  <c:v>0</c:v>
                </c:pt>
                <c:pt idx="10598">
                  <c:v>0</c:v>
                </c:pt>
                <c:pt idx="10599">
                  <c:v>7.000000000000001E-4</c:v>
                </c:pt>
                <c:pt idx="10600">
                  <c:v>0</c:v>
                </c:pt>
                <c:pt idx="10601">
                  <c:v>0</c:v>
                </c:pt>
                <c:pt idx="10602">
                  <c:v>7.000000000000001E-4</c:v>
                </c:pt>
                <c:pt idx="10603">
                  <c:v>0</c:v>
                </c:pt>
                <c:pt idx="10604">
                  <c:v>7.000000000000001E-4</c:v>
                </c:pt>
                <c:pt idx="10605">
                  <c:v>0</c:v>
                </c:pt>
                <c:pt idx="10606">
                  <c:v>0</c:v>
                </c:pt>
                <c:pt idx="10607">
                  <c:v>0</c:v>
                </c:pt>
                <c:pt idx="10608">
                  <c:v>7.000000000000001E-4</c:v>
                </c:pt>
                <c:pt idx="10609">
                  <c:v>7.000000000000001E-4</c:v>
                </c:pt>
                <c:pt idx="10610">
                  <c:v>0</c:v>
                </c:pt>
                <c:pt idx="10611">
                  <c:v>7.000000000000001E-4</c:v>
                </c:pt>
                <c:pt idx="10612">
                  <c:v>7.000000000000001E-4</c:v>
                </c:pt>
                <c:pt idx="10613">
                  <c:v>7.000000000000001E-4</c:v>
                </c:pt>
                <c:pt idx="10614">
                  <c:v>0</c:v>
                </c:pt>
                <c:pt idx="10615">
                  <c:v>7.000000000000001E-4</c:v>
                </c:pt>
                <c:pt idx="10616">
                  <c:v>7.000000000000001E-4</c:v>
                </c:pt>
                <c:pt idx="10617">
                  <c:v>0</c:v>
                </c:pt>
                <c:pt idx="10618">
                  <c:v>7.000000000000001E-4</c:v>
                </c:pt>
                <c:pt idx="10619">
                  <c:v>7.000000000000001E-4</c:v>
                </c:pt>
                <c:pt idx="10620">
                  <c:v>7.000000000000001E-4</c:v>
                </c:pt>
                <c:pt idx="10621">
                  <c:v>0</c:v>
                </c:pt>
                <c:pt idx="10622">
                  <c:v>0</c:v>
                </c:pt>
                <c:pt idx="10623">
                  <c:v>7.000000000000001E-4</c:v>
                </c:pt>
                <c:pt idx="10624">
                  <c:v>0</c:v>
                </c:pt>
                <c:pt idx="10625">
                  <c:v>0</c:v>
                </c:pt>
                <c:pt idx="10626">
                  <c:v>7.000000000000001E-4</c:v>
                </c:pt>
                <c:pt idx="10627">
                  <c:v>7.000000000000001E-4</c:v>
                </c:pt>
                <c:pt idx="10628">
                  <c:v>0</c:v>
                </c:pt>
                <c:pt idx="10629">
                  <c:v>7.000000000000001E-4</c:v>
                </c:pt>
                <c:pt idx="10630">
                  <c:v>7.000000000000001E-4</c:v>
                </c:pt>
                <c:pt idx="10631">
                  <c:v>0</c:v>
                </c:pt>
                <c:pt idx="10632">
                  <c:v>7.000000000000001E-4</c:v>
                </c:pt>
                <c:pt idx="10633">
                  <c:v>7.000000000000001E-4</c:v>
                </c:pt>
                <c:pt idx="10634">
                  <c:v>7.000000000000001E-4</c:v>
                </c:pt>
                <c:pt idx="10635">
                  <c:v>0</c:v>
                </c:pt>
                <c:pt idx="10636">
                  <c:v>7.000000000000001E-4</c:v>
                </c:pt>
                <c:pt idx="10637">
                  <c:v>7.000000000000001E-4</c:v>
                </c:pt>
                <c:pt idx="10638">
                  <c:v>0</c:v>
                </c:pt>
                <c:pt idx="10639">
                  <c:v>7.000000000000001E-4</c:v>
                </c:pt>
                <c:pt idx="10640">
                  <c:v>7.000000000000001E-4</c:v>
                </c:pt>
                <c:pt idx="10641">
                  <c:v>7.000000000000001E-4</c:v>
                </c:pt>
                <c:pt idx="10642">
                  <c:v>7.000000000000001E-4</c:v>
                </c:pt>
                <c:pt idx="10643">
                  <c:v>7.000000000000001E-4</c:v>
                </c:pt>
                <c:pt idx="10644">
                  <c:v>7.000000000000001E-4</c:v>
                </c:pt>
                <c:pt idx="10645">
                  <c:v>0</c:v>
                </c:pt>
                <c:pt idx="10646">
                  <c:v>7.000000000000001E-4</c:v>
                </c:pt>
                <c:pt idx="10647">
                  <c:v>7.000000000000001E-4</c:v>
                </c:pt>
                <c:pt idx="10648">
                  <c:v>7.000000000000001E-4</c:v>
                </c:pt>
                <c:pt idx="10649">
                  <c:v>0</c:v>
                </c:pt>
                <c:pt idx="10650">
                  <c:v>0</c:v>
                </c:pt>
                <c:pt idx="10651">
                  <c:v>7.000000000000001E-4</c:v>
                </c:pt>
                <c:pt idx="10652">
                  <c:v>0</c:v>
                </c:pt>
                <c:pt idx="10653">
                  <c:v>7.000000000000001E-4</c:v>
                </c:pt>
                <c:pt idx="10654">
                  <c:v>7.000000000000001E-4</c:v>
                </c:pt>
                <c:pt idx="10655">
                  <c:v>0</c:v>
                </c:pt>
                <c:pt idx="10656">
                  <c:v>7.000000000000001E-4</c:v>
                </c:pt>
                <c:pt idx="10657">
                  <c:v>7.000000000000001E-4</c:v>
                </c:pt>
                <c:pt idx="10658">
                  <c:v>7.000000000000001E-4</c:v>
                </c:pt>
                <c:pt idx="10659">
                  <c:v>0</c:v>
                </c:pt>
                <c:pt idx="10660">
                  <c:v>7.000000000000001E-4</c:v>
                </c:pt>
                <c:pt idx="10661">
                  <c:v>7.000000000000001E-4</c:v>
                </c:pt>
                <c:pt idx="10662">
                  <c:v>0</c:v>
                </c:pt>
                <c:pt idx="10663">
                  <c:v>0</c:v>
                </c:pt>
                <c:pt idx="10664">
                  <c:v>7.000000000000001E-4</c:v>
                </c:pt>
                <c:pt idx="10665">
                  <c:v>7.000000000000001E-4</c:v>
                </c:pt>
                <c:pt idx="10666">
                  <c:v>0</c:v>
                </c:pt>
                <c:pt idx="10667">
                  <c:v>7.000000000000001E-4</c:v>
                </c:pt>
                <c:pt idx="10668">
                  <c:v>7.000000000000001E-4</c:v>
                </c:pt>
                <c:pt idx="10669">
                  <c:v>0</c:v>
                </c:pt>
                <c:pt idx="10670">
                  <c:v>7.000000000000001E-4</c:v>
                </c:pt>
                <c:pt idx="10671">
                  <c:v>7.000000000000001E-4</c:v>
                </c:pt>
                <c:pt idx="10672">
                  <c:v>7.000000000000001E-4</c:v>
                </c:pt>
                <c:pt idx="10673">
                  <c:v>0</c:v>
                </c:pt>
                <c:pt idx="10674">
                  <c:v>7.000000000000001E-4</c:v>
                </c:pt>
                <c:pt idx="10675">
                  <c:v>7.000000000000001E-4</c:v>
                </c:pt>
                <c:pt idx="10676">
                  <c:v>0</c:v>
                </c:pt>
                <c:pt idx="10677">
                  <c:v>7.000000000000001E-4</c:v>
                </c:pt>
                <c:pt idx="10678">
                  <c:v>7.000000000000001E-4</c:v>
                </c:pt>
                <c:pt idx="10679">
                  <c:v>0</c:v>
                </c:pt>
                <c:pt idx="10680">
                  <c:v>7.000000000000001E-4</c:v>
                </c:pt>
                <c:pt idx="10681">
                  <c:v>7.000000000000001E-4</c:v>
                </c:pt>
                <c:pt idx="10682">
                  <c:v>0</c:v>
                </c:pt>
                <c:pt idx="10683">
                  <c:v>7.000000000000001E-4</c:v>
                </c:pt>
                <c:pt idx="10684">
                  <c:v>7.000000000000001E-4</c:v>
                </c:pt>
                <c:pt idx="10685">
                  <c:v>7.000000000000001E-4</c:v>
                </c:pt>
                <c:pt idx="10686">
                  <c:v>0</c:v>
                </c:pt>
                <c:pt idx="10687">
                  <c:v>7.000000000000001E-4</c:v>
                </c:pt>
                <c:pt idx="10688">
                  <c:v>7.000000000000001E-4</c:v>
                </c:pt>
                <c:pt idx="10689">
                  <c:v>0</c:v>
                </c:pt>
                <c:pt idx="10690">
                  <c:v>0</c:v>
                </c:pt>
                <c:pt idx="10691">
                  <c:v>7.000000000000001E-4</c:v>
                </c:pt>
                <c:pt idx="10692">
                  <c:v>7.000000000000001E-4</c:v>
                </c:pt>
                <c:pt idx="10693">
                  <c:v>0</c:v>
                </c:pt>
                <c:pt idx="10694">
                  <c:v>7.000000000000001E-4</c:v>
                </c:pt>
                <c:pt idx="10695">
                  <c:v>7.000000000000001E-4</c:v>
                </c:pt>
                <c:pt idx="10696">
                  <c:v>0</c:v>
                </c:pt>
                <c:pt idx="10697">
                  <c:v>0</c:v>
                </c:pt>
                <c:pt idx="10698">
                  <c:v>7.000000000000001E-4</c:v>
                </c:pt>
                <c:pt idx="10699">
                  <c:v>7.000000000000001E-4</c:v>
                </c:pt>
                <c:pt idx="10700">
                  <c:v>0</c:v>
                </c:pt>
                <c:pt idx="10701">
                  <c:v>7.000000000000001E-4</c:v>
                </c:pt>
                <c:pt idx="10702">
                  <c:v>0</c:v>
                </c:pt>
                <c:pt idx="10703">
                  <c:v>0</c:v>
                </c:pt>
                <c:pt idx="10704">
                  <c:v>0</c:v>
                </c:pt>
                <c:pt idx="10705">
                  <c:v>7.000000000000001E-4</c:v>
                </c:pt>
                <c:pt idx="10706">
                  <c:v>7.000000000000001E-4</c:v>
                </c:pt>
                <c:pt idx="10707">
                  <c:v>0</c:v>
                </c:pt>
                <c:pt idx="10708">
                  <c:v>7.000000000000001E-4</c:v>
                </c:pt>
                <c:pt idx="10709">
                  <c:v>7.000000000000001E-4</c:v>
                </c:pt>
                <c:pt idx="10710">
                  <c:v>0</c:v>
                </c:pt>
                <c:pt idx="10711">
                  <c:v>7.000000000000001E-4</c:v>
                </c:pt>
                <c:pt idx="10712">
                  <c:v>7.000000000000001E-4</c:v>
                </c:pt>
                <c:pt idx="10713">
                  <c:v>7.000000000000001E-4</c:v>
                </c:pt>
                <c:pt idx="10714">
                  <c:v>7.000000000000001E-4</c:v>
                </c:pt>
                <c:pt idx="10715">
                  <c:v>0</c:v>
                </c:pt>
                <c:pt idx="10716">
                  <c:v>7.000000000000001E-4</c:v>
                </c:pt>
                <c:pt idx="10717">
                  <c:v>0</c:v>
                </c:pt>
                <c:pt idx="10718">
                  <c:v>7.000000000000001E-4</c:v>
                </c:pt>
                <c:pt idx="10719">
                  <c:v>7.000000000000001E-4</c:v>
                </c:pt>
                <c:pt idx="10720">
                  <c:v>0</c:v>
                </c:pt>
                <c:pt idx="10721">
                  <c:v>8.0000000000000004E-4</c:v>
                </c:pt>
                <c:pt idx="10722">
                  <c:v>8.0000000000000004E-4</c:v>
                </c:pt>
                <c:pt idx="10723">
                  <c:v>0</c:v>
                </c:pt>
                <c:pt idx="10724">
                  <c:v>0</c:v>
                </c:pt>
                <c:pt idx="10725">
                  <c:v>8.0000000000000004E-4</c:v>
                </c:pt>
                <c:pt idx="10726">
                  <c:v>8.0000000000000004E-4</c:v>
                </c:pt>
                <c:pt idx="10727">
                  <c:v>0</c:v>
                </c:pt>
                <c:pt idx="10728">
                  <c:v>8.0000000000000004E-4</c:v>
                </c:pt>
                <c:pt idx="10729">
                  <c:v>8.0000000000000004E-4</c:v>
                </c:pt>
                <c:pt idx="10730">
                  <c:v>0</c:v>
                </c:pt>
                <c:pt idx="10731">
                  <c:v>8.0000000000000004E-4</c:v>
                </c:pt>
                <c:pt idx="10732">
                  <c:v>8.0000000000000004E-4</c:v>
                </c:pt>
                <c:pt idx="10733">
                  <c:v>0</c:v>
                </c:pt>
                <c:pt idx="10734">
                  <c:v>8.0000000000000004E-4</c:v>
                </c:pt>
                <c:pt idx="10735">
                  <c:v>0</c:v>
                </c:pt>
                <c:pt idx="10736">
                  <c:v>8.0000000000000004E-4</c:v>
                </c:pt>
                <c:pt idx="10737">
                  <c:v>0</c:v>
                </c:pt>
                <c:pt idx="10738">
                  <c:v>8.0000000000000004E-4</c:v>
                </c:pt>
                <c:pt idx="10739">
                  <c:v>8.0000000000000004E-4</c:v>
                </c:pt>
                <c:pt idx="10740">
                  <c:v>0</c:v>
                </c:pt>
                <c:pt idx="10741">
                  <c:v>8.0000000000000004E-4</c:v>
                </c:pt>
                <c:pt idx="10742">
                  <c:v>0</c:v>
                </c:pt>
                <c:pt idx="10743">
                  <c:v>0</c:v>
                </c:pt>
                <c:pt idx="10744">
                  <c:v>0</c:v>
                </c:pt>
                <c:pt idx="10745">
                  <c:v>0</c:v>
                </c:pt>
                <c:pt idx="10746">
                  <c:v>8.0000000000000004E-4</c:v>
                </c:pt>
                <c:pt idx="10747">
                  <c:v>0</c:v>
                </c:pt>
                <c:pt idx="10748">
                  <c:v>0</c:v>
                </c:pt>
                <c:pt idx="10749">
                  <c:v>8.0000000000000004E-4</c:v>
                </c:pt>
                <c:pt idx="10750">
                  <c:v>0</c:v>
                </c:pt>
                <c:pt idx="10751">
                  <c:v>0</c:v>
                </c:pt>
                <c:pt idx="10752">
                  <c:v>8.0000000000000004E-4</c:v>
                </c:pt>
                <c:pt idx="10753">
                  <c:v>0</c:v>
                </c:pt>
                <c:pt idx="10754">
                  <c:v>0</c:v>
                </c:pt>
                <c:pt idx="10755">
                  <c:v>0</c:v>
                </c:pt>
                <c:pt idx="10756">
                  <c:v>0</c:v>
                </c:pt>
                <c:pt idx="10757">
                  <c:v>0</c:v>
                </c:pt>
                <c:pt idx="10758">
                  <c:v>0</c:v>
                </c:pt>
                <c:pt idx="10759">
                  <c:v>8.9999999999999998E-4</c:v>
                </c:pt>
                <c:pt idx="10760">
                  <c:v>0</c:v>
                </c:pt>
                <c:pt idx="10761">
                  <c:v>8.9999999999999998E-4</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5.3E-3</c:v>
                </c:pt>
                <c:pt idx="11373">
                  <c:v>2.7000000000000001E-3</c:v>
                </c:pt>
                <c:pt idx="11374">
                  <c:v>5.1800000000000006E-2</c:v>
                </c:pt>
                <c:pt idx="11375">
                  <c:v>5.7099999999999998E-2</c:v>
                </c:pt>
                <c:pt idx="11376">
                  <c:v>0.1288</c:v>
                </c:pt>
                <c:pt idx="11377">
                  <c:v>9.6100000000000005E-2</c:v>
                </c:pt>
                <c:pt idx="11378">
                  <c:v>0.1043</c:v>
                </c:pt>
                <c:pt idx="11379">
                  <c:v>8.8900000000000007E-2</c:v>
                </c:pt>
                <c:pt idx="11380">
                  <c:v>6.88E-2</c:v>
                </c:pt>
                <c:pt idx="11381">
                  <c:v>0.12520000000000001</c:v>
                </c:pt>
                <c:pt idx="11382">
                  <c:v>8.1900000000000001E-2</c:v>
                </c:pt>
                <c:pt idx="11383">
                  <c:v>7.3999999999999996E-2</c:v>
                </c:pt>
                <c:pt idx="11384">
                  <c:v>9.0400000000000008E-2</c:v>
                </c:pt>
                <c:pt idx="11385">
                  <c:v>0.14799999999999999</c:v>
                </c:pt>
                <c:pt idx="11386">
                  <c:v>0.13270000000000001</c:v>
                </c:pt>
                <c:pt idx="11387">
                  <c:v>0.14119999999999999</c:v>
                </c:pt>
                <c:pt idx="11388">
                  <c:v>9.3400000000000011E-2</c:v>
                </c:pt>
                <c:pt idx="11389">
                  <c:v>0.10400000000000001</c:v>
                </c:pt>
                <c:pt idx="11390">
                  <c:v>0.20800000000000002</c:v>
                </c:pt>
                <c:pt idx="11391">
                  <c:v>0.14630000000000001</c:v>
                </c:pt>
                <c:pt idx="11392">
                  <c:v>0.128</c:v>
                </c:pt>
                <c:pt idx="11393">
                  <c:v>9.4299999999999995E-2</c:v>
                </c:pt>
                <c:pt idx="11394">
                  <c:v>8.8900000000000007E-2</c:v>
                </c:pt>
                <c:pt idx="11395">
                  <c:v>0.1593</c:v>
                </c:pt>
                <c:pt idx="11396">
                  <c:v>0.12440000000000001</c:v>
                </c:pt>
                <c:pt idx="11397">
                  <c:v>0.13870000000000002</c:v>
                </c:pt>
                <c:pt idx="11398">
                  <c:v>0.18859999999999999</c:v>
                </c:pt>
                <c:pt idx="11399">
                  <c:v>0.14580000000000001</c:v>
                </c:pt>
                <c:pt idx="11400">
                  <c:v>0.16710000000000003</c:v>
                </c:pt>
                <c:pt idx="11401">
                  <c:v>0.17860000000000001</c:v>
                </c:pt>
                <c:pt idx="11402">
                  <c:v>0.12240000000000001</c:v>
                </c:pt>
                <c:pt idx="11403">
                  <c:v>0.10289999999999999</c:v>
                </c:pt>
                <c:pt idx="11404">
                  <c:v>0.11410000000000001</c:v>
                </c:pt>
                <c:pt idx="11405">
                  <c:v>0.1593</c:v>
                </c:pt>
                <c:pt idx="11406">
                  <c:v>0.19990000000000002</c:v>
                </c:pt>
                <c:pt idx="11407">
                  <c:v>0.15820000000000001</c:v>
                </c:pt>
                <c:pt idx="11408">
                  <c:v>0.13070000000000001</c:v>
                </c:pt>
                <c:pt idx="11409">
                  <c:v>0.13070000000000001</c:v>
                </c:pt>
                <c:pt idx="11410">
                  <c:v>0.15329999999999999</c:v>
                </c:pt>
                <c:pt idx="11411">
                  <c:v>0.19290000000000002</c:v>
                </c:pt>
                <c:pt idx="11412">
                  <c:v>0.21330000000000002</c:v>
                </c:pt>
                <c:pt idx="11413">
                  <c:v>0.17800000000000002</c:v>
                </c:pt>
                <c:pt idx="11414">
                  <c:v>0.12410000000000002</c:v>
                </c:pt>
                <c:pt idx="11415">
                  <c:v>0.12920000000000001</c:v>
                </c:pt>
                <c:pt idx="11416">
                  <c:v>0.1507</c:v>
                </c:pt>
                <c:pt idx="11417">
                  <c:v>0.19</c:v>
                </c:pt>
                <c:pt idx="11418">
                  <c:v>0.19290000000000002</c:v>
                </c:pt>
                <c:pt idx="11419">
                  <c:v>0.18280000000000002</c:v>
                </c:pt>
                <c:pt idx="11420">
                  <c:v>0.17090000000000002</c:v>
                </c:pt>
                <c:pt idx="11421">
                  <c:v>0.11730000000000002</c:v>
                </c:pt>
                <c:pt idx="11422">
                  <c:v>0.14330000000000001</c:v>
                </c:pt>
                <c:pt idx="11423">
                  <c:v>0.1077</c:v>
                </c:pt>
                <c:pt idx="11424">
                  <c:v>0.1736</c:v>
                </c:pt>
                <c:pt idx="11425">
                  <c:v>0.20610000000000001</c:v>
                </c:pt>
                <c:pt idx="11426">
                  <c:v>0.17980000000000002</c:v>
                </c:pt>
                <c:pt idx="11427">
                  <c:v>0.21629999999999999</c:v>
                </c:pt>
                <c:pt idx="11428">
                  <c:v>0.18110000000000001</c:v>
                </c:pt>
                <c:pt idx="11429">
                  <c:v>0.11670000000000001</c:v>
                </c:pt>
                <c:pt idx="11430">
                  <c:v>0.16980000000000001</c:v>
                </c:pt>
                <c:pt idx="11431">
                  <c:v>0.1515</c:v>
                </c:pt>
                <c:pt idx="11432">
                  <c:v>0.13320000000000001</c:v>
                </c:pt>
                <c:pt idx="11433">
                  <c:v>0.15000000000000002</c:v>
                </c:pt>
                <c:pt idx="11434">
                  <c:v>9.3300000000000008E-2</c:v>
                </c:pt>
                <c:pt idx="11435">
                  <c:v>9.4799999999999995E-2</c:v>
                </c:pt>
                <c:pt idx="11436">
                  <c:v>0.1033</c:v>
                </c:pt>
                <c:pt idx="11437">
                  <c:v>9.2100000000000015E-2</c:v>
                </c:pt>
                <c:pt idx="11438">
                  <c:v>0.1174</c:v>
                </c:pt>
                <c:pt idx="11439">
                  <c:v>0.14530000000000001</c:v>
                </c:pt>
                <c:pt idx="11440">
                  <c:v>0.13770000000000002</c:v>
                </c:pt>
                <c:pt idx="11441">
                  <c:v>0.1394</c:v>
                </c:pt>
                <c:pt idx="11442">
                  <c:v>0.13520000000000001</c:v>
                </c:pt>
                <c:pt idx="11443">
                  <c:v>0.1348</c:v>
                </c:pt>
                <c:pt idx="11444">
                  <c:v>0.10389999999999999</c:v>
                </c:pt>
                <c:pt idx="11445">
                  <c:v>9.4600000000000004E-2</c:v>
                </c:pt>
                <c:pt idx="11446">
                  <c:v>8.0000000000000016E-2</c:v>
                </c:pt>
                <c:pt idx="11447">
                  <c:v>0.10900000000000001</c:v>
                </c:pt>
                <c:pt idx="11448">
                  <c:v>8.3699999999999997E-2</c:v>
                </c:pt>
                <c:pt idx="11449">
                  <c:v>0.1028</c:v>
                </c:pt>
                <c:pt idx="11450">
                  <c:v>0.13830000000000001</c:v>
                </c:pt>
                <c:pt idx="11451">
                  <c:v>0.11240000000000001</c:v>
                </c:pt>
                <c:pt idx="11452">
                  <c:v>0.1341</c:v>
                </c:pt>
                <c:pt idx="11453">
                  <c:v>0.10720000000000002</c:v>
                </c:pt>
                <c:pt idx="11454">
                  <c:v>0.1031</c:v>
                </c:pt>
                <c:pt idx="11455">
                  <c:v>6.9599999999999995E-2</c:v>
                </c:pt>
                <c:pt idx="11456">
                  <c:v>3.7100000000000001E-2</c:v>
                </c:pt>
                <c:pt idx="11457">
                  <c:v>5.5500000000000008E-2</c:v>
                </c:pt>
                <c:pt idx="11458">
                  <c:v>5.0100000000000006E-2</c:v>
                </c:pt>
                <c:pt idx="11459">
                  <c:v>5.8400000000000001E-2</c:v>
                </c:pt>
                <c:pt idx="11460">
                  <c:v>8.43E-2</c:v>
                </c:pt>
                <c:pt idx="11461">
                  <c:v>8.5100000000000009E-2</c:v>
                </c:pt>
                <c:pt idx="11462">
                  <c:v>8.4900000000000003E-2</c:v>
                </c:pt>
                <c:pt idx="11463">
                  <c:v>9.3500000000000014E-2</c:v>
                </c:pt>
                <c:pt idx="11464">
                  <c:v>8.900000000000001E-2</c:v>
                </c:pt>
                <c:pt idx="11465">
                  <c:v>9.7799999999999998E-2</c:v>
                </c:pt>
                <c:pt idx="11466">
                  <c:v>7.6600000000000001E-2</c:v>
                </c:pt>
                <c:pt idx="11467">
                  <c:v>5.6899999999999999E-2</c:v>
                </c:pt>
                <c:pt idx="11468">
                  <c:v>3.2600000000000004E-2</c:v>
                </c:pt>
                <c:pt idx="11469">
                  <c:v>9.9700000000000011E-2</c:v>
                </c:pt>
                <c:pt idx="11470">
                  <c:v>0.11060000000000002</c:v>
                </c:pt>
                <c:pt idx="11471">
                  <c:v>0.10820000000000002</c:v>
                </c:pt>
                <c:pt idx="11472">
                  <c:v>8.43E-2</c:v>
                </c:pt>
                <c:pt idx="11473">
                  <c:v>8.0600000000000005E-2</c:v>
                </c:pt>
                <c:pt idx="11474">
                  <c:v>8.2199999999999995E-2</c:v>
                </c:pt>
                <c:pt idx="11475">
                  <c:v>0.11240000000000001</c:v>
                </c:pt>
                <c:pt idx="11476">
                  <c:v>0.1017</c:v>
                </c:pt>
                <c:pt idx="11477">
                  <c:v>9.7900000000000001E-2</c:v>
                </c:pt>
                <c:pt idx="11478">
                  <c:v>8.72E-2</c:v>
                </c:pt>
                <c:pt idx="11479">
                  <c:v>6.7400000000000002E-2</c:v>
                </c:pt>
                <c:pt idx="11480">
                  <c:v>9.3000000000000013E-2</c:v>
                </c:pt>
                <c:pt idx="11481">
                  <c:v>0.11030000000000001</c:v>
                </c:pt>
                <c:pt idx="11482">
                  <c:v>9.4299999999999995E-2</c:v>
                </c:pt>
                <c:pt idx="11483">
                  <c:v>8.950000000000001E-2</c:v>
                </c:pt>
                <c:pt idx="11484">
                  <c:v>6.9699999999999998E-2</c:v>
                </c:pt>
                <c:pt idx="11485">
                  <c:v>6.1400000000000003E-2</c:v>
                </c:pt>
                <c:pt idx="11486">
                  <c:v>4.1300000000000003E-2</c:v>
                </c:pt>
                <c:pt idx="11487">
                  <c:v>2.6600000000000002E-2</c:v>
                </c:pt>
                <c:pt idx="11488">
                  <c:v>7.8000000000000005E-3</c:v>
                </c:pt>
                <c:pt idx="11489">
                  <c:v>2.9000000000000002E-3</c:v>
                </c:pt>
                <c:pt idx="11490">
                  <c:v>7.7000000000000002E-3</c:v>
                </c:pt>
                <c:pt idx="11491">
                  <c:v>1E-3</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8.9999999999999998E-4</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8.9999999999999998E-4</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3.8E-3</c:v>
                </c:pt>
                <c:pt idx="11639">
                  <c:v>8.9999999999999998E-4</c:v>
                </c:pt>
                <c:pt idx="11640">
                  <c:v>0</c:v>
                </c:pt>
                <c:pt idx="11641">
                  <c:v>0</c:v>
                </c:pt>
                <c:pt idx="11642">
                  <c:v>0</c:v>
                </c:pt>
                <c:pt idx="11643">
                  <c:v>0</c:v>
                </c:pt>
                <c:pt idx="11644">
                  <c:v>1E-3</c:v>
                </c:pt>
                <c:pt idx="11645">
                  <c:v>3.9000000000000003E-3</c:v>
                </c:pt>
                <c:pt idx="11646">
                  <c:v>1E-3</c:v>
                </c:pt>
                <c:pt idx="11647">
                  <c:v>0</c:v>
                </c:pt>
                <c:pt idx="11648">
                  <c:v>0</c:v>
                </c:pt>
                <c:pt idx="11649">
                  <c:v>5.1999999999999998E-3</c:v>
                </c:pt>
                <c:pt idx="11650">
                  <c:v>2.93E-2</c:v>
                </c:pt>
                <c:pt idx="11651">
                  <c:v>2.2200000000000001E-2</c:v>
                </c:pt>
                <c:pt idx="11652">
                  <c:v>8.9100000000000013E-2</c:v>
                </c:pt>
                <c:pt idx="11653">
                  <c:v>7.4300000000000005E-2</c:v>
                </c:pt>
                <c:pt idx="11654">
                  <c:v>5.1100000000000007E-2</c:v>
                </c:pt>
                <c:pt idx="11655">
                  <c:v>2.7700000000000002E-2</c:v>
                </c:pt>
                <c:pt idx="11656">
                  <c:v>1.43E-2</c:v>
                </c:pt>
                <c:pt idx="11657">
                  <c:v>2.1000000000000003E-3</c:v>
                </c:pt>
                <c:pt idx="11658">
                  <c:v>1.1600000000000001E-2</c:v>
                </c:pt>
                <c:pt idx="11659">
                  <c:v>2.5500000000000002E-2</c:v>
                </c:pt>
                <c:pt idx="11660">
                  <c:v>8.5000000000000006E-2</c:v>
                </c:pt>
                <c:pt idx="11661">
                  <c:v>6.6200000000000009E-2</c:v>
                </c:pt>
                <c:pt idx="11662">
                  <c:v>8.7600000000000011E-2</c:v>
                </c:pt>
                <c:pt idx="11663">
                  <c:v>9.1900000000000009E-2</c:v>
                </c:pt>
                <c:pt idx="11664">
                  <c:v>0.10149999999999999</c:v>
                </c:pt>
                <c:pt idx="11665">
                  <c:v>7.9500000000000015E-2</c:v>
                </c:pt>
                <c:pt idx="11666">
                  <c:v>6.0400000000000002E-2</c:v>
                </c:pt>
                <c:pt idx="11667">
                  <c:v>7.6600000000000001E-2</c:v>
                </c:pt>
                <c:pt idx="11668">
                  <c:v>8.0800000000000011E-2</c:v>
                </c:pt>
                <c:pt idx="11669">
                  <c:v>0.1142</c:v>
                </c:pt>
                <c:pt idx="11670">
                  <c:v>0.10920000000000002</c:v>
                </c:pt>
                <c:pt idx="11671">
                  <c:v>0.11180000000000001</c:v>
                </c:pt>
                <c:pt idx="11672">
                  <c:v>7.640000000000001E-2</c:v>
                </c:pt>
                <c:pt idx="11673">
                  <c:v>5.460000000000001E-2</c:v>
                </c:pt>
                <c:pt idx="11674">
                  <c:v>3.8400000000000004E-2</c:v>
                </c:pt>
                <c:pt idx="11675">
                  <c:v>5.5000000000000005E-3</c:v>
                </c:pt>
                <c:pt idx="11676">
                  <c:v>4.4600000000000001E-2</c:v>
                </c:pt>
                <c:pt idx="11677">
                  <c:v>7.8200000000000006E-2</c:v>
                </c:pt>
                <c:pt idx="11678">
                  <c:v>6.2400000000000004E-2</c:v>
                </c:pt>
                <c:pt idx="11679">
                  <c:v>8.6400000000000005E-2</c:v>
                </c:pt>
                <c:pt idx="11680">
                  <c:v>5.8900000000000001E-2</c:v>
                </c:pt>
                <c:pt idx="11681">
                  <c:v>9.6799999999999997E-2</c:v>
                </c:pt>
                <c:pt idx="11682">
                  <c:v>0.128</c:v>
                </c:pt>
                <c:pt idx="11683">
                  <c:v>7.4900000000000008E-2</c:v>
                </c:pt>
                <c:pt idx="11684">
                  <c:v>1.2400000000000001E-2</c:v>
                </c:pt>
                <c:pt idx="11685">
                  <c:v>1.1000000000000001E-3</c:v>
                </c:pt>
                <c:pt idx="11686">
                  <c:v>0</c:v>
                </c:pt>
                <c:pt idx="11687">
                  <c:v>0</c:v>
                </c:pt>
                <c:pt idx="11688">
                  <c:v>7.7000000000000002E-3</c:v>
                </c:pt>
                <c:pt idx="11689">
                  <c:v>3.3000000000000004E-3</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4.24E-2</c:v>
                </c:pt>
                <c:pt idx="11711">
                  <c:v>4.5000000000000005E-2</c:v>
                </c:pt>
                <c:pt idx="11712">
                  <c:v>4.5999999999999999E-3</c:v>
                </c:pt>
                <c:pt idx="11713">
                  <c:v>4.4999999999999997E-3</c:v>
                </c:pt>
                <c:pt idx="11714">
                  <c:v>0</c:v>
                </c:pt>
                <c:pt idx="11715">
                  <c:v>0</c:v>
                </c:pt>
                <c:pt idx="11716">
                  <c:v>0</c:v>
                </c:pt>
                <c:pt idx="11717">
                  <c:v>0</c:v>
                </c:pt>
                <c:pt idx="11718">
                  <c:v>0</c:v>
                </c:pt>
                <c:pt idx="11719">
                  <c:v>0</c:v>
                </c:pt>
                <c:pt idx="11720">
                  <c:v>0</c:v>
                </c:pt>
                <c:pt idx="11721">
                  <c:v>0</c:v>
                </c:pt>
                <c:pt idx="11722">
                  <c:v>0</c:v>
                </c:pt>
                <c:pt idx="11723">
                  <c:v>0</c:v>
                </c:pt>
                <c:pt idx="11724">
                  <c:v>8.0000000000000002E-3</c:v>
                </c:pt>
                <c:pt idx="11725">
                  <c:v>9.1999999999999998E-3</c:v>
                </c:pt>
                <c:pt idx="11726">
                  <c:v>0</c:v>
                </c:pt>
                <c:pt idx="11727">
                  <c:v>0</c:v>
                </c:pt>
                <c:pt idx="11728">
                  <c:v>0</c:v>
                </c:pt>
                <c:pt idx="11729">
                  <c:v>0</c:v>
                </c:pt>
                <c:pt idx="11730">
                  <c:v>0</c:v>
                </c:pt>
                <c:pt idx="11731">
                  <c:v>0</c:v>
                </c:pt>
                <c:pt idx="11732">
                  <c:v>9.1999999999999998E-3</c:v>
                </c:pt>
                <c:pt idx="11733">
                  <c:v>3.0200000000000001E-2</c:v>
                </c:pt>
                <c:pt idx="11734">
                  <c:v>6.9000000000000008E-3</c:v>
                </c:pt>
                <c:pt idx="11735">
                  <c:v>0</c:v>
                </c:pt>
                <c:pt idx="11736">
                  <c:v>5.6000000000000008E-3</c:v>
                </c:pt>
                <c:pt idx="11737">
                  <c:v>1.1200000000000002E-2</c:v>
                </c:pt>
                <c:pt idx="11738">
                  <c:v>5.5000000000000005E-3</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8.0000000000000004E-4</c:v>
                </c:pt>
                <c:pt idx="11797">
                  <c:v>0</c:v>
                </c:pt>
                <c:pt idx="11798">
                  <c:v>0</c:v>
                </c:pt>
                <c:pt idx="11799">
                  <c:v>8.0000000000000004E-4</c:v>
                </c:pt>
                <c:pt idx="11800">
                  <c:v>0</c:v>
                </c:pt>
                <c:pt idx="11801">
                  <c:v>0</c:v>
                </c:pt>
                <c:pt idx="11802">
                  <c:v>0</c:v>
                </c:pt>
                <c:pt idx="11803">
                  <c:v>0</c:v>
                </c:pt>
                <c:pt idx="11804">
                  <c:v>0</c:v>
                </c:pt>
                <c:pt idx="11805">
                  <c:v>7.000000000000001E-4</c:v>
                </c:pt>
                <c:pt idx="11806">
                  <c:v>0</c:v>
                </c:pt>
                <c:pt idx="11807">
                  <c:v>7.000000000000001E-4</c:v>
                </c:pt>
                <c:pt idx="11808">
                  <c:v>0</c:v>
                </c:pt>
                <c:pt idx="11809">
                  <c:v>0</c:v>
                </c:pt>
                <c:pt idx="11810">
                  <c:v>7.000000000000001E-4</c:v>
                </c:pt>
                <c:pt idx="11811">
                  <c:v>7.000000000000001E-4</c:v>
                </c:pt>
                <c:pt idx="11812">
                  <c:v>7.000000000000001E-4</c:v>
                </c:pt>
                <c:pt idx="11813">
                  <c:v>0</c:v>
                </c:pt>
                <c:pt idx="11814">
                  <c:v>7.000000000000001E-4</c:v>
                </c:pt>
                <c:pt idx="11815">
                  <c:v>7.000000000000001E-4</c:v>
                </c:pt>
                <c:pt idx="11816">
                  <c:v>0</c:v>
                </c:pt>
                <c:pt idx="11817">
                  <c:v>7.000000000000001E-4</c:v>
                </c:pt>
                <c:pt idx="11818">
                  <c:v>7.000000000000001E-4</c:v>
                </c:pt>
                <c:pt idx="11819">
                  <c:v>7.000000000000001E-4</c:v>
                </c:pt>
                <c:pt idx="11820">
                  <c:v>0</c:v>
                </c:pt>
                <c:pt idx="11821">
                  <c:v>7.000000000000001E-4</c:v>
                </c:pt>
                <c:pt idx="11822">
                  <c:v>7.000000000000001E-4</c:v>
                </c:pt>
                <c:pt idx="11823">
                  <c:v>0</c:v>
                </c:pt>
                <c:pt idx="11824">
                  <c:v>7.000000000000001E-4</c:v>
                </c:pt>
                <c:pt idx="11825">
                  <c:v>7.000000000000001E-4</c:v>
                </c:pt>
                <c:pt idx="11826">
                  <c:v>7.000000000000001E-4</c:v>
                </c:pt>
                <c:pt idx="11827">
                  <c:v>0</c:v>
                </c:pt>
                <c:pt idx="11828">
                  <c:v>7.000000000000001E-4</c:v>
                </c:pt>
                <c:pt idx="11829">
                  <c:v>7.000000000000001E-4</c:v>
                </c:pt>
                <c:pt idx="11830">
                  <c:v>0</c:v>
                </c:pt>
                <c:pt idx="11831">
                  <c:v>7.000000000000001E-4</c:v>
                </c:pt>
                <c:pt idx="11832">
                  <c:v>7.000000000000001E-4</c:v>
                </c:pt>
                <c:pt idx="11833">
                  <c:v>7.000000000000001E-4</c:v>
                </c:pt>
                <c:pt idx="11834">
                  <c:v>0</c:v>
                </c:pt>
                <c:pt idx="11835">
                  <c:v>7.000000000000001E-4</c:v>
                </c:pt>
                <c:pt idx="11836">
                  <c:v>7.000000000000001E-4</c:v>
                </c:pt>
                <c:pt idx="11837">
                  <c:v>0</c:v>
                </c:pt>
                <c:pt idx="11838">
                  <c:v>7.000000000000001E-4</c:v>
                </c:pt>
                <c:pt idx="11839">
                  <c:v>7.000000000000001E-4</c:v>
                </c:pt>
                <c:pt idx="11840">
                  <c:v>6.0000000000000006E-4</c:v>
                </c:pt>
                <c:pt idx="11841">
                  <c:v>6.0000000000000006E-4</c:v>
                </c:pt>
                <c:pt idx="11842">
                  <c:v>7.000000000000001E-4</c:v>
                </c:pt>
                <c:pt idx="11843">
                  <c:v>7.000000000000001E-4</c:v>
                </c:pt>
                <c:pt idx="11844">
                  <c:v>0</c:v>
                </c:pt>
                <c:pt idx="11845">
                  <c:v>6.0000000000000006E-4</c:v>
                </c:pt>
                <c:pt idx="11846">
                  <c:v>6.0000000000000006E-4</c:v>
                </c:pt>
                <c:pt idx="11847">
                  <c:v>6.0000000000000006E-4</c:v>
                </c:pt>
                <c:pt idx="11848">
                  <c:v>0</c:v>
                </c:pt>
                <c:pt idx="11849">
                  <c:v>6.0000000000000006E-4</c:v>
                </c:pt>
                <c:pt idx="11850">
                  <c:v>6.0000000000000006E-4</c:v>
                </c:pt>
                <c:pt idx="11851">
                  <c:v>0</c:v>
                </c:pt>
                <c:pt idx="11852">
                  <c:v>6.0000000000000006E-4</c:v>
                </c:pt>
                <c:pt idx="11853">
                  <c:v>6.0000000000000006E-4</c:v>
                </c:pt>
                <c:pt idx="11854">
                  <c:v>6.0000000000000006E-4</c:v>
                </c:pt>
                <c:pt idx="11855">
                  <c:v>0</c:v>
                </c:pt>
                <c:pt idx="11856">
                  <c:v>6.0000000000000006E-4</c:v>
                </c:pt>
                <c:pt idx="11857">
                  <c:v>6.0000000000000006E-4</c:v>
                </c:pt>
                <c:pt idx="11858">
                  <c:v>0</c:v>
                </c:pt>
                <c:pt idx="11859">
                  <c:v>6.0000000000000006E-4</c:v>
                </c:pt>
                <c:pt idx="11860">
                  <c:v>6.0000000000000006E-4</c:v>
                </c:pt>
                <c:pt idx="11861">
                  <c:v>6.0000000000000006E-4</c:v>
                </c:pt>
                <c:pt idx="11862">
                  <c:v>0</c:v>
                </c:pt>
                <c:pt idx="11863">
                  <c:v>6.0000000000000006E-4</c:v>
                </c:pt>
                <c:pt idx="11864">
                  <c:v>0</c:v>
                </c:pt>
                <c:pt idx="11865">
                  <c:v>6.0000000000000006E-4</c:v>
                </c:pt>
                <c:pt idx="11866">
                  <c:v>0</c:v>
                </c:pt>
                <c:pt idx="11867">
                  <c:v>6.0000000000000006E-4</c:v>
                </c:pt>
                <c:pt idx="11868">
                  <c:v>6.0000000000000006E-4</c:v>
                </c:pt>
                <c:pt idx="11869">
                  <c:v>0</c:v>
                </c:pt>
                <c:pt idx="11870">
                  <c:v>6.0000000000000006E-4</c:v>
                </c:pt>
                <c:pt idx="11871">
                  <c:v>6.0000000000000006E-4</c:v>
                </c:pt>
                <c:pt idx="11872">
                  <c:v>6.0000000000000006E-4</c:v>
                </c:pt>
                <c:pt idx="11873">
                  <c:v>0</c:v>
                </c:pt>
                <c:pt idx="11874">
                  <c:v>6.0000000000000006E-4</c:v>
                </c:pt>
                <c:pt idx="11875">
                  <c:v>6.0000000000000006E-4</c:v>
                </c:pt>
                <c:pt idx="11876">
                  <c:v>0</c:v>
                </c:pt>
                <c:pt idx="11877">
                  <c:v>0</c:v>
                </c:pt>
                <c:pt idx="11878">
                  <c:v>6.0000000000000006E-4</c:v>
                </c:pt>
                <c:pt idx="11879">
                  <c:v>6.0000000000000006E-4</c:v>
                </c:pt>
                <c:pt idx="11880">
                  <c:v>0</c:v>
                </c:pt>
                <c:pt idx="11881">
                  <c:v>6.0000000000000006E-4</c:v>
                </c:pt>
                <c:pt idx="11882">
                  <c:v>6.0000000000000006E-4</c:v>
                </c:pt>
                <c:pt idx="11883">
                  <c:v>6.0000000000000006E-4</c:v>
                </c:pt>
                <c:pt idx="11884">
                  <c:v>0</c:v>
                </c:pt>
                <c:pt idx="11885">
                  <c:v>6.0000000000000006E-4</c:v>
                </c:pt>
                <c:pt idx="11886">
                  <c:v>6.0000000000000006E-4</c:v>
                </c:pt>
                <c:pt idx="11887">
                  <c:v>0</c:v>
                </c:pt>
                <c:pt idx="11888">
                  <c:v>0</c:v>
                </c:pt>
                <c:pt idx="11889">
                  <c:v>6.0000000000000006E-4</c:v>
                </c:pt>
                <c:pt idx="11890">
                  <c:v>6.0000000000000006E-4</c:v>
                </c:pt>
                <c:pt idx="11891">
                  <c:v>0</c:v>
                </c:pt>
                <c:pt idx="11892">
                  <c:v>6.0000000000000006E-4</c:v>
                </c:pt>
                <c:pt idx="11893">
                  <c:v>6.0000000000000006E-4</c:v>
                </c:pt>
                <c:pt idx="11894">
                  <c:v>6.0000000000000006E-4</c:v>
                </c:pt>
                <c:pt idx="11895">
                  <c:v>0</c:v>
                </c:pt>
                <c:pt idx="11896">
                  <c:v>7.000000000000001E-4</c:v>
                </c:pt>
                <c:pt idx="11897">
                  <c:v>0</c:v>
                </c:pt>
                <c:pt idx="11898">
                  <c:v>0</c:v>
                </c:pt>
                <c:pt idx="11899">
                  <c:v>0</c:v>
                </c:pt>
                <c:pt idx="11900">
                  <c:v>7.000000000000001E-4</c:v>
                </c:pt>
                <c:pt idx="11901">
                  <c:v>7.000000000000001E-4</c:v>
                </c:pt>
                <c:pt idx="11902">
                  <c:v>0</c:v>
                </c:pt>
                <c:pt idx="11903">
                  <c:v>7.000000000000001E-4</c:v>
                </c:pt>
                <c:pt idx="11904">
                  <c:v>7.000000000000001E-4</c:v>
                </c:pt>
                <c:pt idx="11905">
                  <c:v>0</c:v>
                </c:pt>
                <c:pt idx="11906">
                  <c:v>7.000000000000001E-4</c:v>
                </c:pt>
                <c:pt idx="11907">
                  <c:v>8.0000000000000004E-4</c:v>
                </c:pt>
                <c:pt idx="11908">
                  <c:v>8.0000000000000004E-4</c:v>
                </c:pt>
                <c:pt idx="11909">
                  <c:v>0</c:v>
                </c:pt>
                <c:pt idx="11910">
                  <c:v>8.0000000000000004E-4</c:v>
                </c:pt>
                <c:pt idx="11911">
                  <c:v>0</c:v>
                </c:pt>
                <c:pt idx="11912">
                  <c:v>8.0000000000000004E-4</c:v>
                </c:pt>
                <c:pt idx="11913">
                  <c:v>8.0000000000000004E-4</c:v>
                </c:pt>
                <c:pt idx="11914">
                  <c:v>0</c:v>
                </c:pt>
                <c:pt idx="11915">
                  <c:v>0</c:v>
                </c:pt>
                <c:pt idx="11916">
                  <c:v>0</c:v>
                </c:pt>
                <c:pt idx="11917">
                  <c:v>8.9999999999999998E-4</c:v>
                </c:pt>
                <c:pt idx="11918">
                  <c:v>0</c:v>
                </c:pt>
                <c:pt idx="11919">
                  <c:v>8.9999999999999998E-4</c:v>
                </c:pt>
                <c:pt idx="11920">
                  <c:v>8.9999999999999998E-4</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1.3100000000000001E-2</c:v>
                </c:pt>
                <c:pt idx="11936">
                  <c:v>3.4300000000000004E-2</c:v>
                </c:pt>
                <c:pt idx="11937">
                  <c:v>2.1100000000000001E-2</c:v>
                </c:pt>
                <c:pt idx="11938">
                  <c:v>4.3000000000000003E-2</c:v>
                </c:pt>
                <c:pt idx="11939">
                  <c:v>0.1132</c:v>
                </c:pt>
                <c:pt idx="11940">
                  <c:v>0.1087</c:v>
                </c:pt>
                <c:pt idx="11941">
                  <c:v>7.1199999999999999E-2</c:v>
                </c:pt>
                <c:pt idx="11942">
                  <c:v>7.2300000000000003E-2</c:v>
                </c:pt>
                <c:pt idx="11943">
                  <c:v>0.1081</c:v>
                </c:pt>
                <c:pt idx="11944">
                  <c:v>0.16170000000000001</c:v>
                </c:pt>
                <c:pt idx="11945">
                  <c:v>0.1023</c:v>
                </c:pt>
                <c:pt idx="11946">
                  <c:v>7.640000000000001E-2</c:v>
                </c:pt>
                <c:pt idx="11947">
                  <c:v>0.13060000000000002</c:v>
                </c:pt>
                <c:pt idx="11948">
                  <c:v>0.13780000000000001</c:v>
                </c:pt>
                <c:pt idx="11949">
                  <c:v>0.37530000000000002</c:v>
                </c:pt>
                <c:pt idx="11950">
                  <c:v>0.51590000000000003</c:v>
                </c:pt>
                <c:pt idx="11951">
                  <c:v>0.4758</c:v>
                </c:pt>
                <c:pt idx="11952">
                  <c:v>0.438</c:v>
                </c:pt>
                <c:pt idx="11953">
                  <c:v>0.58200000000000007</c:v>
                </c:pt>
                <c:pt idx="11954">
                  <c:v>0.65610000000000002</c:v>
                </c:pt>
                <c:pt idx="11955">
                  <c:v>0.55349999999999999</c:v>
                </c:pt>
                <c:pt idx="11956">
                  <c:v>0.57210000000000005</c:v>
                </c:pt>
                <c:pt idx="11957">
                  <c:v>0.64840000000000009</c:v>
                </c:pt>
                <c:pt idx="11958">
                  <c:v>0.46460000000000001</c:v>
                </c:pt>
                <c:pt idx="11959">
                  <c:v>0.44330000000000003</c:v>
                </c:pt>
                <c:pt idx="11960">
                  <c:v>0.40039999999999998</c:v>
                </c:pt>
                <c:pt idx="11961">
                  <c:v>0.53</c:v>
                </c:pt>
                <c:pt idx="11962">
                  <c:v>0.625</c:v>
                </c:pt>
                <c:pt idx="11963">
                  <c:v>0.72430000000000005</c:v>
                </c:pt>
                <c:pt idx="11964">
                  <c:v>0.7400000000000001</c:v>
                </c:pt>
                <c:pt idx="11965">
                  <c:v>0.64539999999999997</c:v>
                </c:pt>
                <c:pt idx="11966">
                  <c:v>0.69440000000000002</c:v>
                </c:pt>
                <c:pt idx="11967">
                  <c:v>0.67169999999999996</c:v>
                </c:pt>
                <c:pt idx="11968">
                  <c:v>0.60610000000000008</c:v>
                </c:pt>
                <c:pt idx="11969">
                  <c:v>0.65129999999999999</c:v>
                </c:pt>
                <c:pt idx="11970">
                  <c:v>0.78980000000000006</c:v>
                </c:pt>
                <c:pt idx="11971">
                  <c:v>0.8166000000000001</c:v>
                </c:pt>
                <c:pt idx="11972">
                  <c:v>0.68959999999999999</c:v>
                </c:pt>
                <c:pt idx="11973">
                  <c:v>0.62020000000000008</c:v>
                </c:pt>
                <c:pt idx="11974">
                  <c:v>0.47619999999999996</c:v>
                </c:pt>
                <c:pt idx="11975">
                  <c:v>0.50549999999999995</c:v>
                </c:pt>
                <c:pt idx="11976">
                  <c:v>0.52729999999999999</c:v>
                </c:pt>
                <c:pt idx="11977">
                  <c:v>0.56059999999999999</c:v>
                </c:pt>
                <c:pt idx="11978">
                  <c:v>0.73510000000000009</c:v>
                </c:pt>
                <c:pt idx="11979">
                  <c:v>0.627</c:v>
                </c:pt>
                <c:pt idx="11980">
                  <c:v>0.37400000000000005</c:v>
                </c:pt>
                <c:pt idx="11981">
                  <c:v>0.51139999999999997</c:v>
                </c:pt>
                <c:pt idx="11982">
                  <c:v>0.76270000000000004</c:v>
                </c:pt>
                <c:pt idx="11983">
                  <c:v>0.70389999999999997</c:v>
                </c:pt>
                <c:pt idx="11984">
                  <c:v>0.4975</c:v>
                </c:pt>
                <c:pt idx="11985">
                  <c:v>0.58560000000000001</c:v>
                </c:pt>
                <c:pt idx="11986">
                  <c:v>0.5161</c:v>
                </c:pt>
                <c:pt idx="11987">
                  <c:v>0.55620000000000003</c:v>
                </c:pt>
                <c:pt idx="11988">
                  <c:v>0.48040000000000005</c:v>
                </c:pt>
                <c:pt idx="11989">
                  <c:v>0.48410000000000003</c:v>
                </c:pt>
                <c:pt idx="11990">
                  <c:v>0.42870000000000003</c:v>
                </c:pt>
                <c:pt idx="11991">
                  <c:v>0.45960000000000001</c:v>
                </c:pt>
                <c:pt idx="11992">
                  <c:v>0.40540000000000004</c:v>
                </c:pt>
                <c:pt idx="11993">
                  <c:v>0.45690000000000003</c:v>
                </c:pt>
                <c:pt idx="11994">
                  <c:v>0.45150000000000001</c:v>
                </c:pt>
                <c:pt idx="11995">
                  <c:v>0.44040000000000001</c:v>
                </c:pt>
                <c:pt idx="11996">
                  <c:v>0.40890000000000004</c:v>
                </c:pt>
                <c:pt idx="11997">
                  <c:v>0.39400000000000002</c:v>
                </c:pt>
                <c:pt idx="11998">
                  <c:v>0.36960000000000004</c:v>
                </c:pt>
                <c:pt idx="11999">
                  <c:v>0.3649</c:v>
                </c:pt>
                <c:pt idx="12000">
                  <c:v>0.39810000000000001</c:v>
                </c:pt>
                <c:pt idx="12001">
                  <c:v>0.30499999999999999</c:v>
                </c:pt>
                <c:pt idx="12002">
                  <c:v>0.31850000000000001</c:v>
                </c:pt>
                <c:pt idx="12003">
                  <c:v>0.29330000000000001</c:v>
                </c:pt>
                <c:pt idx="12004">
                  <c:v>0.28589999999999999</c:v>
                </c:pt>
                <c:pt idx="12005">
                  <c:v>0.3251</c:v>
                </c:pt>
                <c:pt idx="12006">
                  <c:v>0.24840000000000001</c:v>
                </c:pt>
                <c:pt idx="12007">
                  <c:v>0.24630000000000002</c:v>
                </c:pt>
                <c:pt idx="12008">
                  <c:v>0.24390000000000001</c:v>
                </c:pt>
                <c:pt idx="12009">
                  <c:v>0.22140000000000001</c:v>
                </c:pt>
                <c:pt idx="12010">
                  <c:v>0.18970000000000001</c:v>
                </c:pt>
                <c:pt idx="12011">
                  <c:v>0.18230000000000002</c:v>
                </c:pt>
                <c:pt idx="12012">
                  <c:v>0.11699999999999999</c:v>
                </c:pt>
                <c:pt idx="12013">
                  <c:v>0.11359999999999999</c:v>
                </c:pt>
                <c:pt idx="12014">
                  <c:v>0.1038</c:v>
                </c:pt>
                <c:pt idx="12015">
                  <c:v>8.7000000000000008E-2</c:v>
                </c:pt>
                <c:pt idx="12016">
                  <c:v>7.3599999999999999E-2</c:v>
                </c:pt>
                <c:pt idx="12017">
                  <c:v>6.6600000000000006E-2</c:v>
                </c:pt>
                <c:pt idx="12018">
                  <c:v>5.5200000000000006E-2</c:v>
                </c:pt>
                <c:pt idx="12019">
                  <c:v>4.8500000000000001E-2</c:v>
                </c:pt>
                <c:pt idx="12020">
                  <c:v>4.19E-2</c:v>
                </c:pt>
                <c:pt idx="12021">
                  <c:v>3.8500000000000006E-2</c:v>
                </c:pt>
                <c:pt idx="12022">
                  <c:v>3.4999999999999996E-2</c:v>
                </c:pt>
                <c:pt idx="12023">
                  <c:v>3.0499999999999999E-2</c:v>
                </c:pt>
                <c:pt idx="12024">
                  <c:v>2.5700000000000001E-2</c:v>
                </c:pt>
                <c:pt idx="12025">
                  <c:v>2.4199999999999999E-2</c:v>
                </c:pt>
                <c:pt idx="12026">
                  <c:v>1.9800000000000002E-2</c:v>
                </c:pt>
                <c:pt idx="12027">
                  <c:v>1.26E-2</c:v>
                </c:pt>
                <c:pt idx="12028">
                  <c:v>9.8000000000000014E-3</c:v>
                </c:pt>
                <c:pt idx="12029">
                  <c:v>1.2500000000000001E-2</c:v>
                </c:pt>
                <c:pt idx="12030">
                  <c:v>6.9000000000000008E-3</c:v>
                </c:pt>
                <c:pt idx="12031">
                  <c:v>4.1000000000000003E-3</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1.2000000000000001E-3</c:v>
                </c:pt>
                <c:pt idx="12051">
                  <c:v>3.5000000000000005E-3</c:v>
                </c:pt>
                <c:pt idx="12052">
                  <c:v>1.2000000000000001E-3</c:v>
                </c:pt>
                <c:pt idx="12053">
                  <c:v>2.3E-3</c:v>
                </c:pt>
                <c:pt idx="12054">
                  <c:v>4.4999999999999997E-3</c:v>
                </c:pt>
                <c:pt idx="12055">
                  <c:v>0</c:v>
                </c:pt>
                <c:pt idx="12056">
                  <c:v>0</c:v>
                </c:pt>
                <c:pt idx="12057">
                  <c:v>0</c:v>
                </c:pt>
                <c:pt idx="12058">
                  <c:v>0</c:v>
                </c:pt>
                <c:pt idx="12059">
                  <c:v>0</c:v>
                </c:pt>
                <c:pt idx="12060">
                  <c:v>0</c:v>
                </c:pt>
                <c:pt idx="12061">
                  <c:v>5.3E-3</c:v>
                </c:pt>
                <c:pt idx="12062">
                  <c:v>3.2000000000000002E-3</c:v>
                </c:pt>
                <c:pt idx="12063">
                  <c:v>0</c:v>
                </c:pt>
                <c:pt idx="12064">
                  <c:v>1E-3</c:v>
                </c:pt>
                <c:pt idx="12065">
                  <c:v>0</c:v>
                </c:pt>
                <c:pt idx="12066">
                  <c:v>0</c:v>
                </c:pt>
                <c:pt idx="12067">
                  <c:v>0</c:v>
                </c:pt>
                <c:pt idx="12068">
                  <c:v>2E-3</c:v>
                </c:pt>
                <c:pt idx="12069">
                  <c:v>1E-3</c:v>
                </c:pt>
                <c:pt idx="12070">
                  <c:v>0</c:v>
                </c:pt>
                <c:pt idx="12071">
                  <c:v>0</c:v>
                </c:pt>
                <c:pt idx="12072">
                  <c:v>0</c:v>
                </c:pt>
                <c:pt idx="12073">
                  <c:v>0</c:v>
                </c:pt>
                <c:pt idx="12074">
                  <c:v>0</c:v>
                </c:pt>
                <c:pt idx="12075">
                  <c:v>0</c:v>
                </c:pt>
                <c:pt idx="12076">
                  <c:v>0</c:v>
                </c:pt>
                <c:pt idx="12077">
                  <c:v>1E-3</c:v>
                </c:pt>
                <c:pt idx="12078">
                  <c:v>1.9E-3</c:v>
                </c:pt>
                <c:pt idx="12079">
                  <c:v>1.9E-3</c:v>
                </c:pt>
                <c:pt idx="12080">
                  <c:v>2.8000000000000004E-3</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8.0000000000000004E-4</c:v>
                </c:pt>
                <c:pt idx="12124">
                  <c:v>0</c:v>
                </c:pt>
                <c:pt idx="12125">
                  <c:v>0</c:v>
                </c:pt>
                <c:pt idx="12126">
                  <c:v>0</c:v>
                </c:pt>
                <c:pt idx="12127">
                  <c:v>0</c:v>
                </c:pt>
                <c:pt idx="12128">
                  <c:v>0</c:v>
                </c:pt>
                <c:pt idx="12129">
                  <c:v>0</c:v>
                </c:pt>
                <c:pt idx="12130">
                  <c:v>0</c:v>
                </c:pt>
                <c:pt idx="12131">
                  <c:v>0</c:v>
                </c:pt>
                <c:pt idx="12132">
                  <c:v>8.0000000000000004E-4</c:v>
                </c:pt>
                <c:pt idx="12133">
                  <c:v>0</c:v>
                </c:pt>
                <c:pt idx="12134">
                  <c:v>0</c:v>
                </c:pt>
                <c:pt idx="12135">
                  <c:v>8.0000000000000004E-4</c:v>
                </c:pt>
                <c:pt idx="12136">
                  <c:v>0</c:v>
                </c:pt>
                <c:pt idx="12137">
                  <c:v>0</c:v>
                </c:pt>
                <c:pt idx="12138">
                  <c:v>8.0000000000000004E-4</c:v>
                </c:pt>
                <c:pt idx="12139">
                  <c:v>0</c:v>
                </c:pt>
                <c:pt idx="12140">
                  <c:v>0</c:v>
                </c:pt>
                <c:pt idx="12141">
                  <c:v>8.0000000000000004E-4</c:v>
                </c:pt>
                <c:pt idx="12142">
                  <c:v>0</c:v>
                </c:pt>
                <c:pt idx="12143">
                  <c:v>0</c:v>
                </c:pt>
                <c:pt idx="12144">
                  <c:v>8.0000000000000004E-4</c:v>
                </c:pt>
                <c:pt idx="12145">
                  <c:v>7.000000000000001E-4</c:v>
                </c:pt>
                <c:pt idx="12146">
                  <c:v>0</c:v>
                </c:pt>
                <c:pt idx="12147">
                  <c:v>0</c:v>
                </c:pt>
                <c:pt idx="12148">
                  <c:v>7.000000000000001E-4</c:v>
                </c:pt>
                <c:pt idx="12149">
                  <c:v>7.000000000000001E-4</c:v>
                </c:pt>
                <c:pt idx="12150">
                  <c:v>0</c:v>
                </c:pt>
                <c:pt idx="12151">
                  <c:v>0</c:v>
                </c:pt>
                <c:pt idx="12152">
                  <c:v>7.000000000000001E-4</c:v>
                </c:pt>
                <c:pt idx="12153">
                  <c:v>7.000000000000001E-4</c:v>
                </c:pt>
                <c:pt idx="12154">
                  <c:v>0</c:v>
                </c:pt>
                <c:pt idx="12155">
                  <c:v>0</c:v>
                </c:pt>
                <c:pt idx="12156">
                  <c:v>7.000000000000001E-4</c:v>
                </c:pt>
                <c:pt idx="12157">
                  <c:v>7.000000000000001E-4</c:v>
                </c:pt>
                <c:pt idx="12158">
                  <c:v>0</c:v>
                </c:pt>
                <c:pt idx="12159">
                  <c:v>7.000000000000001E-4</c:v>
                </c:pt>
                <c:pt idx="12160">
                  <c:v>7.000000000000001E-4</c:v>
                </c:pt>
                <c:pt idx="12161">
                  <c:v>7.000000000000001E-4</c:v>
                </c:pt>
                <c:pt idx="12162">
                  <c:v>0</c:v>
                </c:pt>
                <c:pt idx="12163">
                  <c:v>7.000000000000001E-4</c:v>
                </c:pt>
                <c:pt idx="12164">
                  <c:v>7.000000000000001E-4</c:v>
                </c:pt>
                <c:pt idx="12165">
                  <c:v>0</c:v>
                </c:pt>
                <c:pt idx="12166">
                  <c:v>7.000000000000001E-4</c:v>
                </c:pt>
                <c:pt idx="12167">
                  <c:v>7.000000000000001E-4</c:v>
                </c:pt>
                <c:pt idx="12168">
                  <c:v>7.000000000000001E-4</c:v>
                </c:pt>
                <c:pt idx="12169">
                  <c:v>7.000000000000001E-4</c:v>
                </c:pt>
                <c:pt idx="12170">
                  <c:v>7.000000000000001E-4</c:v>
                </c:pt>
                <c:pt idx="12171">
                  <c:v>0</c:v>
                </c:pt>
                <c:pt idx="12172">
                  <c:v>0</c:v>
                </c:pt>
                <c:pt idx="12173">
                  <c:v>7.000000000000001E-4</c:v>
                </c:pt>
                <c:pt idx="12174">
                  <c:v>7.000000000000001E-4</c:v>
                </c:pt>
                <c:pt idx="12175">
                  <c:v>7.000000000000001E-4</c:v>
                </c:pt>
                <c:pt idx="12176">
                  <c:v>7.000000000000001E-4</c:v>
                </c:pt>
                <c:pt idx="12177">
                  <c:v>7.000000000000001E-4</c:v>
                </c:pt>
                <c:pt idx="12178">
                  <c:v>7.000000000000001E-4</c:v>
                </c:pt>
                <c:pt idx="12179">
                  <c:v>8.0000000000000004E-4</c:v>
                </c:pt>
                <c:pt idx="12180">
                  <c:v>8.0000000000000004E-4</c:v>
                </c:pt>
                <c:pt idx="12181">
                  <c:v>8.0000000000000004E-4</c:v>
                </c:pt>
                <c:pt idx="12182">
                  <c:v>0</c:v>
                </c:pt>
                <c:pt idx="12183">
                  <c:v>0</c:v>
                </c:pt>
                <c:pt idx="12184">
                  <c:v>8.0000000000000004E-4</c:v>
                </c:pt>
                <c:pt idx="12185">
                  <c:v>8.0000000000000004E-4</c:v>
                </c:pt>
                <c:pt idx="12186">
                  <c:v>8.0000000000000004E-4</c:v>
                </c:pt>
                <c:pt idx="12187">
                  <c:v>8.0000000000000004E-4</c:v>
                </c:pt>
                <c:pt idx="12188">
                  <c:v>0</c:v>
                </c:pt>
                <c:pt idx="12189">
                  <c:v>8.0000000000000004E-4</c:v>
                </c:pt>
                <c:pt idx="12190">
                  <c:v>8.0000000000000004E-4</c:v>
                </c:pt>
                <c:pt idx="12191">
                  <c:v>0</c:v>
                </c:pt>
                <c:pt idx="12192">
                  <c:v>8.0000000000000004E-4</c:v>
                </c:pt>
                <c:pt idx="12193">
                  <c:v>0</c:v>
                </c:pt>
                <c:pt idx="12194">
                  <c:v>8.9999999999999998E-4</c:v>
                </c:pt>
                <c:pt idx="12195">
                  <c:v>0</c:v>
                </c:pt>
                <c:pt idx="12196">
                  <c:v>0</c:v>
                </c:pt>
                <c:pt idx="12197">
                  <c:v>8.9999999999999998E-4</c:v>
                </c:pt>
                <c:pt idx="12198">
                  <c:v>0</c:v>
                </c:pt>
                <c:pt idx="12199">
                  <c:v>0</c:v>
                </c:pt>
                <c:pt idx="12200">
                  <c:v>0</c:v>
                </c:pt>
                <c:pt idx="12201">
                  <c:v>0</c:v>
                </c:pt>
                <c:pt idx="12202">
                  <c:v>0</c:v>
                </c:pt>
                <c:pt idx="12203">
                  <c:v>0</c:v>
                </c:pt>
                <c:pt idx="12204">
                  <c:v>0</c:v>
                </c:pt>
                <c:pt idx="12205">
                  <c:v>0</c:v>
                </c:pt>
                <c:pt idx="12206">
                  <c:v>0</c:v>
                </c:pt>
                <c:pt idx="12207">
                  <c:v>0</c:v>
                </c:pt>
                <c:pt idx="12208">
                  <c:v>4.4999999999999997E-3</c:v>
                </c:pt>
                <c:pt idx="12209">
                  <c:v>1.1500000000000002E-2</c:v>
                </c:pt>
                <c:pt idx="12210">
                  <c:v>2.12E-2</c:v>
                </c:pt>
                <c:pt idx="12211">
                  <c:v>3.2300000000000002E-2</c:v>
                </c:pt>
                <c:pt idx="12212">
                  <c:v>4.3099999999999999E-2</c:v>
                </c:pt>
                <c:pt idx="12213">
                  <c:v>5.1500000000000004E-2</c:v>
                </c:pt>
                <c:pt idx="12214">
                  <c:v>5.6499999999999995E-2</c:v>
                </c:pt>
                <c:pt idx="12215">
                  <c:v>5.8700000000000002E-2</c:v>
                </c:pt>
                <c:pt idx="12216">
                  <c:v>5.9400000000000001E-2</c:v>
                </c:pt>
                <c:pt idx="12217">
                  <c:v>6.9900000000000004E-2</c:v>
                </c:pt>
                <c:pt idx="12218">
                  <c:v>8.3500000000000005E-2</c:v>
                </c:pt>
                <c:pt idx="12219">
                  <c:v>9.3100000000000016E-2</c:v>
                </c:pt>
                <c:pt idx="12220">
                  <c:v>0.11699999999999999</c:v>
                </c:pt>
                <c:pt idx="12221">
                  <c:v>0.13140000000000002</c:v>
                </c:pt>
                <c:pt idx="12222">
                  <c:v>0.1416</c:v>
                </c:pt>
                <c:pt idx="12223">
                  <c:v>0.14130000000000001</c:v>
                </c:pt>
                <c:pt idx="12224">
                  <c:v>0.16770000000000002</c:v>
                </c:pt>
                <c:pt idx="12225">
                  <c:v>0.19270000000000001</c:v>
                </c:pt>
                <c:pt idx="12226">
                  <c:v>0.23470000000000002</c:v>
                </c:pt>
                <c:pt idx="12227">
                  <c:v>0.2631</c:v>
                </c:pt>
                <c:pt idx="12228">
                  <c:v>0.26640000000000003</c:v>
                </c:pt>
                <c:pt idx="12229">
                  <c:v>0.28050000000000003</c:v>
                </c:pt>
                <c:pt idx="12230">
                  <c:v>0.2782</c:v>
                </c:pt>
                <c:pt idx="12231">
                  <c:v>0.2742</c:v>
                </c:pt>
                <c:pt idx="12232">
                  <c:v>0.29760000000000003</c:v>
                </c:pt>
                <c:pt idx="12233">
                  <c:v>0.30780000000000002</c:v>
                </c:pt>
                <c:pt idx="12234">
                  <c:v>0.32590000000000002</c:v>
                </c:pt>
                <c:pt idx="12235">
                  <c:v>0.31130000000000002</c:v>
                </c:pt>
                <c:pt idx="12236">
                  <c:v>0.33240000000000003</c:v>
                </c:pt>
                <c:pt idx="12237">
                  <c:v>0.3614</c:v>
                </c:pt>
                <c:pt idx="12238">
                  <c:v>0.35160000000000002</c:v>
                </c:pt>
                <c:pt idx="12239">
                  <c:v>0.40570000000000006</c:v>
                </c:pt>
                <c:pt idx="12240">
                  <c:v>0.62580000000000002</c:v>
                </c:pt>
                <c:pt idx="12241">
                  <c:v>0.85719999999999996</c:v>
                </c:pt>
                <c:pt idx="12242">
                  <c:v>0.60099999999999998</c:v>
                </c:pt>
                <c:pt idx="12243">
                  <c:v>0.56420000000000003</c:v>
                </c:pt>
                <c:pt idx="12244">
                  <c:v>0.6392000000000001</c:v>
                </c:pt>
                <c:pt idx="12245">
                  <c:v>0.53179999999999994</c:v>
                </c:pt>
                <c:pt idx="12246">
                  <c:v>0.51300000000000001</c:v>
                </c:pt>
                <c:pt idx="12247">
                  <c:v>0.5615</c:v>
                </c:pt>
                <c:pt idx="12248">
                  <c:v>0.95750000000000002</c:v>
                </c:pt>
                <c:pt idx="12249">
                  <c:v>1.3078000000000001</c:v>
                </c:pt>
                <c:pt idx="12250">
                  <c:v>0.7924000000000001</c:v>
                </c:pt>
                <c:pt idx="12251">
                  <c:v>0.78580000000000005</c:v>
                </c:pt>
                <c:pt idx="12252">
                  <c:v>0.86070000000000002</c:v>
                </c:pt>
                <c:pt idx="12253">
                  <c:v>1.0483</c:v>
                </c:pt>
                <c:pt idx="12254">
                  <c:v>0.85109999999999997</c:v>
                </c:pt>
                <c:pt idx="12255">
                  <c:v>0.99040000000000006</c:v>
                </c:pt>
                <c:pt idx="12256">
                  <c:v>1.2927</c:v>
                </c:pt>
                <c:pt idx="12257">
                  <c:v>1.2489000000000001</c:v>
                </c:pt>
                <c:pt idx="12258">
                  <c:v>1.0116000000000001</c:v>
                </c:pt>
                <c:pt idx="12259">
                  <c:v>1.1413</c:v>
                </c:pt>
                <c:pt idx="12260">
                  <c:v>1.1754</c:v>
                </c:pt>
                <c:pt idx="12261">
                  <c:v>0.84970000000000001</c:v>
                </c:pt>
                <c:pt idx="12262">
                  <c:v>0.70910000000000006</c:v>
                </c:pt>
                <c:pt idx="12263">
                  <c:v>0.9336000000000001</c:v>
                </c:pt>
                <c:pt idx="12264">
                  <c:v>0.87449999999999994</c:v>
                </c:pt>
                <c:pt idx="12265">
                  <c:v>0.88750000000000007</c:v>
                </c:pt>
                <c:pt idx="12266">
                  <c:v>0.96120000000000005</c:v>
                </c:pt>
                <c:pt idx="12267">
                  <c:v>0.96870000000000001</c:v>
                </c:pt>
                <c:pt idx="12268">
                  <c:v>0.82820000000000005</c:v>
                </c:pt>
                <c:pt idx="12269">
                  <c:v>0.94309999999999994</c:v>
                </c:pt>
                <c:pt idx="12270">
                  <c:v>0.93510000000000015</c:v>
                </c:pt>
                <c:pt idx="12271">
                  <c:v>0.9093</c:v>
                </c:pt>
                <c:pt idx="12272">
                  <c:v>0.78210000000000002</c:v>
                </c:pt>
                <c:pt idx="12273">
                  <c:v>0.90839999999999999</c:v>
                </c:pt>
                <c:pt idx="12274">
                  <c:v>0.73530000000000006</c:v>
                </c:pt>
                <c:pt idx="12275">
                  <c:v>0.6221000000000001</c:v>
                </c:pt>
                <c:pt idx="12276">
                  <c:v>0.68820000000000003</c:v>
                </c:pt>
                <c:pt idx="12277">
                  <c:v>0.56730000000000003</c:v>
                </c:pt>
                <c:pt idx="12278">
                  <c:v>0.61160000000000003</c:v>
                </c:pt>
                <c:pt idx="12279">
                  <c:v>0.51139999999999997</c:v>
                </c:pt>
                <c:pt idx="12280">
                  <c:v>0.48600000000000004</c:v>
                </c:pt>
                <c:pt idx="12281">
                  <c:v>0.50860000000000005</c:v>
                </c:pt>
                <c:pt idx="12282">
                  <c:v>0.49290000000000006</c:v>
                </c:pt>
                <c:pt idx="12283">
                  <c:v>0.44540000000000002</c:v>
                </c:pt>
                <c:pt idx="12284">
                  <c:v>0.48330000000000006</c:v>
                </c:pt>
                <c:pt idx="12285">
                  <c:v>0.42750000000000005</c:v>
                </c:pt>
                <c:pt idx="12286">
                  <c:v>0.46779999999999999</c:v>
                </c:pt>
                <c:pt idx="12287">
                  <c:v>0.50330000000000008</c:v>
                </c:pt>
                <c:pt idx="12288">
                  <c:v>0.67890000000000006</c:v>
                </c:pt>
                <c:pt idx="12289">
                  <c:v>0.60119999999999996</c:v>
                </c:pt>
                <c:pt idx="12290">
                  <c:v>0.5575</c:v>
                </c:pt>
                <c:pt idx="12291">
                  <c:v>0.49990000000000001</c:v>
                </c:pt>
                <c:pt idx="12292">
                  <c:v>0.45350000000000001</c:v>
                </c:pt>
                <c:pt idx="12293">
                  <c:v>0.40129999999999999</c:v>
                </c:pt>
                <c:pt idx="12294">
                  <c:v>0.45110000000000006</c:v>
                </c:pt>
                <c:pt idx="12295">
                  <c:v>0.3871</c:v>
                </c:pt>
                <c:pt idx="12296">
                  <c:v>0.32669999999999999</c:v>
                </c:pt>
                <c:pt idx="12297">
                  <c:v>0.3473</c:v>
                </c:pt>
                <c:pt idx="12298">
                  <c:v>0.30560000000000004</c:v>
                </c:pt>
                <c:pt idx="12299">
                  <c:v>0.33700000000000002</c:v>
                </c:pt>
                <c:pt idx="12300">
                  <c:v>0.27639999999999998</c:v>
                </c:pt>
                <c:pt idx="12301">
                  <c:v>0.26230000000000003</c:v>
                </c:pt>
                <c:pt idx="12302">
                  <c:v>0.26769999999999999</c:v>
                </c:pt>
                <c:pt idx="12303">
                  <c:v>0.23940000000000003</c:v>
                </c:pt>
                <c:pt idx="12304">
                  <c:v>0.23060000000000003</c:v>
                </c:pt>
                <c:pt idx="12305">
                  <c:v>0.21099999999999999</c:v>
                </c:pt>
                <c:pt idx="12306">
                  <c:v>0.2137</c:v>
                </c:pt>
                <c:pt idx="12307">
                  <c:v>0.19910000000000003</c:v>
                </c:pt>
                <c:pt idx="12308">
                  <c:v>0.17680000000000001</c:v>
                </c:pt>
                <c:pt idx="12309">
                  <c:v>0.1663</c:v>
                </c:pt>
                <c:pt idx="12310">
                  <c:v>0.15980000000000003</c:v>
                </c:pt>
                <c:pt idx="12311">
                  <c:v>0.1459</c:v>
                </c:pt>
                <c:pt idx="12312">
                  <c:v>0.12560000000000002</c:v>
                </c:pt>
                <c:pt idx="12313">
                  <c:v>0.10900000000000001</c:v>
                </c:pt>
                <c:pt idx="12314">
                  <c:v>0.11180000000000001</c:v>
                </c:pt>
                <c:pt idx="12315">
                  <c:v>0.10200000000000001</c:v>
                </c:pt>
                <c:pt idx="12316">
                  <c:v>9.5899999999999999E-2</c:v>
                </c:pt>
                <c:pt idx="12317">
                  <c:v>9.5000000000000001E-2</c:v>
                </c:pt>
                <c:pt idx="12318">
                  <c:v>9.0300000000000005E-2</c:v>
                </c:pt>
                <c:pt idx="12319">
                  <c:v>8.7900000000000006E-2</c:v>
                </c:pt>
                <c:pt idx="12320">
                  <c:v>7.7300000000000008E-2</c:v>
                </c:pt>
                <c:pt idx="12321">
                  <c:v>7.4200000000000002E-2</c:v>
                </c:pt>
                <c:pt idx="12322">
                  <c:v>7.3200000000000001E-2</c:v>
                </c:pt>
                <c:pt idx="12323">
                  <c:v>7.1300000000000002E-2</c:v>
                </c:pt>
                <c:pt idx="12324">
                  <c:v>9.0100000000000013E-2</c:v>
                </c:pt>
                <c:pt idx="12325">
                  <c:v>0.1142</c:v>
                </c:pt>
                <c:pt idx="12326">
                  <c:v>0.12430000000000002</c:v>
                </c:pt>
                <c:pt idx="12327">
                  <c:v>0.13600000000000001</c:v>
                </c:pt>
                <c:pt idx="12328">
                  <c:v>0.12509999999999999</c:v>
                </c:pt>
                <c:pt idx="12329">
                  <c:v>0.14450000000000002</c:v>
                </c:pt>
                <c:pt idx="12330">
                  <c:v>0.12740000000000001</c:v>
                </c:pt>
                <c:pt idx="12331">
                  <c:v>0.10880000000000001</c:v>
                </c:pt>
                <c:pt idx="12332">
                  <c:v>9.9000000000000005E-2</c:v>
                </c:pt>
                <c:pt idx="12333">
                  <c:v>9.5299999999999996E-2</c:v>
                </c:pt>
                <c:pt idx="12334">
                  <c:v>9.7500000000000003E-2</c:v>
                </c:pt>
                <c:pt idx="12335">
                  <c:v>8.7800000000000003E-2</c:v>
                </c:pt>
                <c:pt idx="12336">
                  <c:v>8.2600000000000007E-2</c:v>
                </c:pt>
                <c:pt idx="12337">
                  <c:v>7.6300000000000007E-2</c:v>
                </c:pt>
                <c:pt idx="12338">
                  <c:v>6.430000000000001E-2</c:v>
                </c:pt>
                <c:pt idx="12339">
                  <c:v>7.3499999999999996E-2</c:v>
                </c:pt>
                <c:pt idx="12340">
                  <c:v>6.7500000000000004E-2</c:v>
                </c:pt>
                <c:pt idx="12341">
                  <c:v>6.2700000000000006E-2</c:v>
                </c:pt>
                <c:pt idx="12342">
                  <c:v>5.9400000000000001E-2</c:v>
                </c:pt>
                <c:pt idx="12343">
                  <c:v>6.1400000000000003E-2</c:v>
                </c:pt>
                <c:pt idx="12344">
                  <c:v>6.720000000000001E-2</c:v>
                </c:pt>
                <c:pt idx="12345">
                  <c:v>7.0599999999999996E-2</c:v>
                </c:pt>
                <c:pt idx="12346">
                  <c:v>6.9199999999999998E-2</c:v>
                </c:pt>
                <c:pt idx="12347">
                  <c:v>6.08E-2</c:v>
                </c:pt>
                <c:pt idx="12348">
                  <c:v>0.05</c:v>
                </c:pt>
                <c:pt idx="12349">
                  <c:v>4.5800000000000007E-2</c:v>
                </c:pt>
                <c:pt idx="12350">
                  <c:v>4.5300000000000007E-2</c:v>
                </c:pt>
                <c:pt idx="12351">
                  <c:v>5.6100000000000011E-2</c:v>
                </c:pt>
                <c:pt idx="12352">
                  <c:v>6.8100000000000008E-2</c:v>
                </c:pt>
                <c:pt idx="12353">
                  <c:v>4.5600000000000002E-2</c:v>
                </c:pt>
                <c:pt idx="12354">
                  <c:v>4.7300000000000002E-2</c:v>
                </c:pt>
                <c:pt idx="12355">
                  <c:v>4.8300000000000003E-2</c:v>
                </c:pt>
                <c:pt idx="12356">
                  <c:v>5.5400000000000005E-2</c:v>
                </c:pt>
                <c:pt idx="12357">
                  <c:v>4.1800000000000004E-2</c:v>
                </c:pt>
                <c:pt idx="12358">
                  <c:v>4.1399999999999999E-2</c:v>
                </c:pt>
                <c:pt idx="12359">
                  <c:v>6.2200000000000005E-2</c:v>
                </c:pt>
                <c:pt idx="12360">
                  <c:v>4.5700000000000005E-2</c:v>
                </c:pt>
                <c:pt idx="12361">
                  <c:v>4.2900000000000001E-2</c:v>
                </c:pt>
                <c:pt idx="12362">
                  <c:v>4.8500000000000001E-2</c:v>
                </c:pt>
                <c:pt idx="12363">
                  <c:v>7.7200000000000005E-2</c:v>
                </c:pt>
                <c:pt idx="12364">
                  <c:v>6.7800000000000013E-2</c:v>
                </c:pt>
                <c:pt idx="12365">
                  <c:v>5.8200000000000002E-2</c:v>
                </c:pt>
                <c:pt idx="12366">
                  <c:v>4.4000000000000004E-2</c:v>
                </c:pt>
                <c:pt idx="12367">
                  <c:v>3.8000000000000006E-2</c:v>
                </c:pt>
                <c:pt idx="12368">
                  <c:v>3.5400000000000001E-2</c:v>
                </c:pt>
                <c:pt idx="12369">
                  <c:v>3.5299999999999998E-2</c:v>
                </c:pt>
                <c:pt idx="12370">
                  <c:v>2.9700000000000001E-2</c:v>
                </c:pt>
                <c:pt idx="12371">
                  <c:v>4.1500000000000002E-2</c:v>
                </c:pt>
                <c:pt idx="12372">
                  <c:v>4.7899999999999998E-2</c:v>
                </c:pt>
                <c:pt idx="12373">
                  <c:v>4.24E-2</c:v>
                </c:pt>
                <c:pt idx="12374">
                  <c:v>5.4100000000000009E-2</c:v>
                </c:pt>
                <c:pt idx="12375">
                  <c:v>4.9399999999999999E-2</c:v>
                </c:pt>
                <c:pt idx="12376">
                  <c:v>4.0600000000000004E-2</c:v>
                </c:pt>
                <c:pt idx="12377">
                  <c:v>3.1800000000000002E-2</c:v>
                </c:pt>
                <c:pt idx="12378">
                  <c:v>3.5900000000000001E-2</c:v>
                </c:pt>
                <c:pt idx="12379">
                  <c:v>4.1000000000000002E-2</c:v>
                </c:pt>
                <c:pt idx="12380">
                  <c:v>3.2400000000000005E-2</c:v>
                </c:pt>
                <c:pt idx="12381">
                  <c:v>3.6600000000000001E-2</c:v>
                </c:pt>
                <c:pt idx="12382">
                  <c:v>4.0500000000000008E-2</c:v>
                </c:pt>
                <c:pt idx="12383">
                  <c:v>4.5700000000000005E-2</c:v>
                </c:pt>
                <c:pt idx="12384">
                  <c:v>4.8800000000000003E-2</c:v>
                </c:pt>
                <c:pt idx="12385">
                  <c:v>3.7100000000000001E-2</c:v>
                </c:pt>
                <c:pt idx="12386">
                  <c:v>3.7900000000000003E-2</c:v>
                </c:pt>
                <c:pt idx="12387">
                  <c:v>3.3700000000000001E-2</c:v>
                </c:pt>
                <c:pt idx="12388">
                  <c:v>3.5499999999999997E-2</c:v>
                </c:pt>
                <c:pt idx="12389">
                  <c:v>3.5200000000000002E-2</c:v>
                </c:pt>
                <c:pt idx="12390">
                  <c:v>3.2000000000000001E-2</c:v>
                </c:pt>
                <c:pt idx="12391">
                  <c:v>2.2900000000000004E-2</c:v>
                </c:pt>
                <c:pt idx="12392">
                  <c:v>2.6700000000000002E-2</c:v>
                </c:pt>
                <c:pt idx="12393">
                  <c:v>2.1600000000000001E-2</c:v>
                </c:pt>
                <c:pt idx="12394">
                  <c:v>1.47E-2</c:v>
                </c:pt>
                <c:pt idx="12395">
                  <c:v>1.46E-2</c:v>
                </c:pt>
                <c:pt idx="12396">
                  <c:v>1.7499999999999998E-2</c:v>
                </c:pt>
                <c:pt idx="12397">
                  <c:v>1.6400000000000001E-2</c:v>
                </c:pt>
                <c:pt idx="12398">
                  <c:v>2.12E-2</c:v>
                </c:pt>
                <c:pt idx="12399">
                  <c:v>2.2200000000000001E-2</c:v>
                </c:pt>
                <c:pt idx="12400">
                  <c:v>1.7299999999999999E-2</c:v>
                </c:pt>
                <c:pt idx="12401">
                  <c:v>2.0000000000000004E-2</c:v>
                </c:pt>
                <c:pt idx="12402">
                  <c:v>1.4199999999999999E-2</c:v>
                </c:pt>
                <c:pt idx="12403">
                  <c:v>1.6E-2</c:v>
                </c:pt>
                <c:pt idx="12404">
                  <c:v>1.3100000000000001E-2</c:v>
                </c:pt>
                <c:pt idx="12405">
                  <c:v>1.3000000000000001E-2</c:v>
                </c:pt>
                <c:pt idx="12406">
                  <c:v>9.300000000000001E-3</c:v>
                </c:pt>
                <c:pt idx="12407">
                  <c:v>8.3000000000000001E-3</c:v>
                </c:pt>
                <c:pt idx="12408">
                  <c:v>8.3000000000000001E-3</c:v>
                </c:pt>
                <c:pt idx="12409">
                  <c:v>5.5000000000000005E-3</c:v>
                </c:pt>
                <c:pt idx="12410">
                  <c:v>6.4000000000000003E-3</c:v>
                </c:pt>
                <c:pt idx="12411">
                  <c:v>6.4000000000000003E-3</c:v>
                </c:pt>
                <c:pt idx="12412">
                  <c:v>2.7000000000000001E-3</c:v>
                </c:pt>
                <c:pt idx="12413">
                  <c:v>2.7000000000000001E-3</c:v>
                </c:pt>
                <c:pt idx="12414">
                  <c:v>2.7000000000000001E-3</c:v>
                </c:pt>
                <c:pt idx="12415">
                  <c:v>1.8E-3</c:v>
                </c:pt>
                <c:pt idx="12416">
                  <c:v>8.9999999999999998E-4</c:v>
                </c:pt>
                <c:pt idx="12417">
                  <c:v>8.9999999999999998E-4</c:v>
                </c:pt>
                <c:pt idx="12418">
                  <c:v>8.9999999999999998E-4</c:v>
                </c:pt>
                <c:pt idx="12419">
                  <c:v>8.9999999999999998E-4</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8.0000000000000004E-4</c:v>
                </c:pt>
                <c:pt idx="12467">
                  <c:v>0</c:v>
                </c:pt>
                <c:pt idx="12468">
                  <c:v>0</c:v>
                </c:pt>
                <c:pt idx="12469">
                  <c:v>8.0000000000000004E-4</c:v>
                </c:pt>
                <c:pt idx="12470">
                  <c:v>8.9999999999999998E-4</c:v>
                </c:pt>
                <c:pt idx="12471">
                  <c:v>0</c:v>
                </c:pt>
                <c:pt idx="12472">
                  <c:v>0</c:v>
                </c:pt>
                <c:pt idx="12473">
                  <c:v>0</c:v>
                </c:pt>
                <c:pt idx="12474">
                  <c:v>0</c:v>
                </c:pt>
                <c:pt idx="12475">
                  <c:v>0</c:v>
                </c:pt>
                <c:pt idx="12476">
                  <c:v>0</c:v>
                </c:pt>
                <c:pt idx="12477">
                  <c:v>0</c:v>
                </c:pt>
                <c:pt idx="12478">
                  <c:v>0</c:v>
                </c:pt>
                <c:pt idx="12479">
                  <c:v>0</c:v>
                </c:pt>
                <c:pt idx="12480">
                  <c:v>8.9999999999999998E-4</c:v>
                </c:pt>
                <c:pt idx="12481">
                  <c:v>0</c:v>
                </c:pt>
                <c:pt idx="12482">
                  <c:v>0</c:v>
                </c:pt>
                <c:pt idx="12483">
                  <c:v>0</c:v>
                </c:pt>
                <c:pt idx="12484">
                  <c:v>2E-3</c:v>
                </c:pt>
                <c:pt idx="12485">
                  <c:v>4.1000000000000003E-3</c:v>
                </c:pt>
                <c:pt idx="12486">
                  <c:v>8.5000000000000006E-3</c:v>
                </c:pt>
                <c:pt idx="12487">
                  <c:v>8.6E-3</c:v>
                </c:pt>
                <c:pt idx="12488">
                  <c:v>7.8000000000000005E-3</c:v>
                </c:pt>
                <c:pt idx="12489">
                  <c:v>1.6E-2</c:v>
                </c:pt>
                <c:pt idx="12490">
                  <c:v>1.4000000000000002E-2</c:v>
                </c:pt>
                <c:pt idx="12491">
                  <c:v>1.54E-2</c:v>
                </c:pt>
                <c:pt idx="12492">
                  <c:v>2.18E-2</c:v>
                </c:pt>
                <c:pt idx="12493">
                  <c:v>2.5900000000000003E-2</c:v>
                </c:pt>
                <c:pt idx="12494">
                  <c:v>3.1400000000000004E-2</c:v>
                </c:pt>
                <c:pt idx="12495">
                  <c:v>3.7100000000000001E-2</c:v>
                </c:pt>
                <c:pt idx="12496">
                  <c:v>5.2100000000000007E-2</c:v>
                </c:pt>
                <c:pt idx="12497">
                  <c:v>5.1500000000000004E-2</c:v>
                </c:pt>
                <c:pt idx="12498">
                  <c:v>6.0600000000000001E-2</c:v>
                </c:pt>
                <c:pt idx="12499">
                  <c:v>7.2900000000000006E-2</c:v>
                </c:pt>
                <c:pt idx="12500">
                  <c:v>8.5800000000000001E-2</c:v>
                </c:pt>
                <c:pt idx="12501">
                  <c:v>9.1500000000000012E-2</c:v>
                </c:pt>
                <c:pt idx="12502">
                  <c:v>0.10460000000000001</c:v>
                </c:pt>
                <c:pt idx="12503">
                  <c:v>0.1255</c:v>
                </c:pt>
                <c:pt idx="12504">
                  <c:v>0.11799999999999999</c:v>
                </c:pt>
                <c:pt idx="12505">
                  <c:v>0.12370000000000002</c:v>
                </c:pt>
                <c:pt idx="12506">
                  <c:v>0.13689999999999999</c:v>
                </c:pt>
                <c:pt idx="12507">
                  <c:v>0.1502</c:v>
                </c:pt>
                <c:pt idx="12508">
                  <c:v>0.15640000000000001</c:v>
                </c:pt>
                <c:pt idx="12509">
                  <c:v>0.19170000000000001</c:v>
                </c:pt>
                <c:pt idx="12510">
                  <c:v>0.29020000000000001</c:v>
                </c:pt>
                <c:pt idx="12511">
                  <c:v>0.31720000000000004</c:v>
                </c:pt>
                <c:pt idx="12512">
                  <c:v>0.2969</c:v>
                </c:pt>
                <c:pt idx="12513">
                  <c:v>0.26219999999999999</c:v>
                </c:pt>
                <c:pt idx="12514">
                  <c:v>0.26179999999999998</c:v>
                </c:pt>
                <c:pt idx="12515">
                  <c:v>0.29350000000000004</c:v>
                </c:pt>
                <c:pt idx="12516">
                  <c:v>0.31840000000000002</c:v>
                </c:pt>
                <c:pt idx="12517">
                  <c:v>0.35620000000000002</c:v>
                </c:pt>
                <c:pt idx="12518">
                  <c:v>0.40610000000000002</c:v>
                </c:pt>
                <c:pt idx="12519">
                  <c:v>0.53590000000000004</c:v>
                </c:pt>
                <c:pt idx="12520">
                  <c:v>0.58110000000000006</c:v>
                </c:pt>
                <c:pt idx="12521">
                  <c:v>0.42560000000000003</c:v>
                </c:pt>
                <c:pt idx="12522">
                  <c:v>0.57130000000000003</c:v>
                </c:pt>
                <c:pt idx="12523">
                  <c:v>0.63270000000000004</c:v>
                </c:pt>
                <c:pt idx="12524">
                  <c:v>0.48520000000000008</c:v>
                </c:pt>
                <c:pt idx="12525">
                  <c:v>0.63480000000000003</c:v>
                </c:pt>
                <c:pt idx="12526">
                  <c:v>0.69390000000000007</c:v>
                </c:pt>
                <c:pt idx="12527">
                  <c:v>0.78570000000000007</c:v>
                </c:pt>
                <c:pt idx="12528">
                  <c:v>1.0006999999999999</c:v>
                </c:pt>
                <c:pt idx="12529">
                  <c:v>0.84260000000000002</c:v>
                </c:pt>
                <c:pt idx="12530">
                  <c:v>0.8237000000000001</c:v>
                </c:pt>
                <c:pt idx="12531">
                  <c:v>0.84480000000000011</c:v>
                </c:pt>
                <c:pt idx="12532">
                  <c:v>1.1389</c:v>
                </c:pt>
                <c:pt idx="12533">
                  <c:v>1.2155</c:v>
                </c:pt>
                <c:pt idx="12534">
                  <c:v>1.1497999999999999</c:v>
                </c:pt>
                <c:pt idx="12535">
                  <c:v>0.94390000000000007</c:v>
                </c:pt>
                <c:pt idx="12536">
                  <c:v>0.97660000000000002</c:v>
                </c:pt>
                <c:pt idx="12537">
                  <c:v>1.0067000000000002</c:v>
                </c:pt>
                <c:pt idx="12538">
                  <c:v>0.96470000000000011</c:v>
                </c:pt>
                <c:pt idx="12539">
                  <c:v>0.86229999999999996</c:v>
                </c:pt>
                <c:pt idx="12540">
                  <c:v>0.90090000000000003</c:v>
                </c:pt>
                <c:pt idx="12541">
                  <c:v>0.9526</c:v>
                </c:pt>
                <c:pt idx="12542">
                  <c:v>0.97089999999999999</c:v>
                </c:pt>
                <c:pt idx="12543">
                  <c:v>1.1691</c:v>
                </c:pt>
                <c:pt idx="12544">
                  <c:v>1.9274000000000002</c:v>
                </c:pt>
                <c:pt idx="12545">
                  <c:v>2.0530000000000004</c:v>
                </c:pt>
                <c:pt idx="12546">
                  <c:v>1.6004000000000003</c:v>
                </c:pt>
                <c:pt idx="12547">
                  <c:v>1.3236000000000001</c:v>
                </c:pt>
                <c:pt idx="12548">
                  <c:v>1.6545000000000003</c:v>
                </c:pt>
                <c:pt idx="12549">
                  <c:v>1.3130000000000002</c:v>
                </c:pt>
                <c:pt idx="12550">
                  <c:v>1.7782</c:v>
                </c:pt>
                <c:pt idx="12551">
                  <c:v>1.3332000000000002</c:v>
                </c:pt>
                <c:pt idx="12552">
                  <c:v>1.5811000000000002</c:v>
                </c:pt>
                <c:pt idx="12553">
                  <c:v>1.7777000000000003</c:v>
                </c:pt>
                <c:pt idx="12554">
                  <c:v>2.0630000000000002</c:v>
                </c:pt>
                <c:pt idx="12555">
                  <c:v>2.1806000000000001</c:v>
                </c:pt>
                <c:pt idx="12556">
                  <c:v>1.7728999999999999</c:v>
                </c:pt>
                <c:pt idx="12557">
                  <c:v>1.361</c:v>
                </c:pt>
                <c:pt idx="12558">
                  <c:v>1.3709</c:v>
                </c:pt>
                <c:pt idx="12559">
                  <c:v>1.3255000000000001</c:v>
                </c:pt>
                <c:pt idx="12560">
                  <c:v>1.7709000000000001</c:v>
                </c:pt>
                <c:pt idx="12561">
                  <c:v>1.5485</c:v>
                </c:pt>
                <c:pt idx="12562">
                  <c:v>1.4175000000000002</c:v>
                </c:pt>
                <c:pt idx="12563">
                  <c:v>1.2631000000000001</c:v>
                </c:pt>
                <c:pt idx="12564">
                  <c:v>1.2291000000000001</c:v>
                </c:pt>
                <c:pt idx="12565">
                  <c:v>1.2617000000000003</c:v>
                </c:pt>
                <c:pt idx="12566">
                  <c:v>1.2239000000000002</c:v>
                </c:pt>
                <c:pt idx="12567">
                  <c:v>1.2813000000000001</c:v>
                </c:pt>
                <c:pt idx="12568">
                  <c:v>1.1205000000000001</c:v>
                </c:pt>
                <c:pt idx="12569">
                  <c:v>1.0250999999999999</c:v>
                </c:pt>
                <c:pt idx="12570">
                  <c:v>1.2163000000000002</c:v>
                </c:pt>
                <c:pt idx="12571">
                  <c:v>1.1923000000000001</c:v>
                </c:pt>
                <c:pt idx="12572">
                  <c:v>1.1273</c:v>
                </c:pt>
                <c:pt idx="12573">
                  <c:v>1.1148</c:v>
                </c:pt>
                <c:pt idx="12574">
                  <c:v>1.0386</c:v>
                </c:pt>
                <c:pt idx="12575">
                  <c:v>1.0894000000000001</c:v>
                </c:pt>
                <c:pt idx="12576">
                  <c:v>1.0071000000000001</c:v>
                </c:pt>
                <c:pt idx="12577">
                  <c:v>1.069</c:v>
                </c:pt>
                <c:pt idx="12578">
                  <c:v>1.0803</c:v>
                </c:pt>
                <c:pt idx="12579">
                  <c:v>1.0385</c:v>
                </c:pt>
                <c:pt idx="12580">
                  <c:v>1.056</c:v>
                </c:pt>
                <c:pt idx="12581">
                  <c:v>0.99540000000000006</c:v>
                </c:pt>
                <c:pt idx="12582">
                  <c:v>1.0678000000000001</c:v>
                </c:pt>
                <c:pt idx="12583">
                  <c:v>1.0554000000000001</c:v>
                </c:pt>
                <c:pt idx="12584">
                  <c:v>0.95700000000000007</c:v>
                </c:pt>
                <c:pt idx="12585">
                  <c:v>0.93590000000000007</c:v>
                </c:pt>
                <c:pt idx="12586">
                  <c:v>0.91880000000000006</c:v>
                </c:pt>
                <c:pt idx="12587">
                  <c:v>0.92910000000000004</c:v>
                </c:pt>
                <c:pt idx="12588">
                  <c:v>0.82650000000000012</c:v>
                </c:pt>
                <c:pt idx="12589">
                  <c:v>0.80730000000000013</c:v>
                </c:pt>
                <c:pt idx="12590">
                  <c:v>0.74720000000000009</c:v>
                </c:pt>
                <c:pt idx="12591">
                  <c:v>0.69569999999999999</c:v>
                </c:pt>
                <c:pt idx="12592">
                  <c:v>0.69210000000000005</c:v>
                </c:pt>
                <c:pt idx="12593">
                  <c:v>0.63360000000000005</c:v>
                </c:pt>
                <c:pt idx="12594">
                  <c:v>0.5585</c:v>
                </c:pt>
                <c:pt idx="12595">
                  <c:v>0.52900000000000003</c:v>
                </c:pt>
                <c:pt idx="12596">
                  <c:v>0.47820000000000001</c:v>
                </c:pt>
                <c:pt idx="12597">
                  <c:v>0.43830000000000002</c:v>
                </c:pt>
                <c:pt idx="12598">
                  <c:v>0.40710000000000002</c:v>
                </c:pt>
                <c:pt idx="12599">
                  <c:v>0.37959999999999999</c:v>
                </c:pt>
                <c:pt idx="12600">
                  <c:v>0.35539999999999999</c:v>
                </c:pt>
                <c:pt idx="12601">
                  <c:v>0.32430000000000003</c:v>
                </c:pt>
                <c:pt idx="12602">
                  <c:v>0.29700000000000004</c:v>
                </c:pt>
                <c:pt idx="12603">
                  <c:v>0.27710000000000001</c:v>
                </c:pt>
                <c:pt idx="12604">
                  <c:v>0.26389999999999997</c:v>
                </c:pt>
                <c:pt idx="12605">
                  <c:v>0.25459999999999999</c:v>
                </c:pt>
                <c:pt idx="12606">
                  <c:v>0.23670000000000002</c:v>
                </c:pt>
                <c:pt idx="12607">
                  <c:v>0.22440000000000004</c:v>
                </c:pt>
                <c:pt idx="12608">
                  <c:v>0.21629999999999999</c:v>
                </c:pt>
                <c:pt idx="12609">
                  <c:v>0.21179999999999999</c:v>
                </c:pt>
                <c:pt idx="12610">
                  <c:v>0.2054</c:v>
                </c:pt>
                <c:pt idx="12611">
                  <c:v>0.19980000000000001</c:v>
                </c:pt>
                <c:pt idx="12612">
                  <c:v>0.17900000000000002</c:v>
                </c:pt>
                <c:pt idx="12613">
                  <c:v>0.1827</c:v>
                </c:pt>
                <c:pt idx="12614">
                  <c:v>0.17450000000000002</c:v>
                </c:pt>
                <c:pt idx="12615">
                  <c:v>0.16520000000000001</c:v>
                </c:pt>
                <c:pt idx="12616">
                  <c:v>0.15460000000000002</c:v>
                </c:pt>
                <c:pt idx="12617">
                  <c:v>0.16190000000000002</c:v>
                </c:pt>
                <c:pt idx="12618">
                  <c:v>0.17050000000000001</c:v>
                </c:pt>
                <c:pt idx="12619">
                  <c:v>0.14970000000000003</c:v>
                </c:pt>
                <c:pt idx="12620">
                  <c:v>0.14810000000000001</c:v>
                </c:pt>
                <c:pt idx="12621">
                  <c:v>0.16290000000000002</c:v>
                </c:pt>
                <c:pt idx="12622">
                  <c:v>0.13250000000000001</c:v>
                </c:pt>
                <c:pt idx="12623">
                  <c:v>0.15310000000000001</c:v>
                </c:pt>
                <c:pt idx="12624">
                  <c:v>0.1583</c:v>
                </c:pt>
                <c:pt idx="12625">
                  <c:v>0.14870000000000003</c:v>
                </c:pt>
                <c:pt idx="12626">
                  <c:v>0.15500000000000003</c:v>
                </c:pt>
                <c:pt idx="12627">
                  <c:v>0.11799999999999999</c:v>
                </c:pt>
                <c:pt idx="12628">
                  <c:v>0.11990000000000001</c:v>
                </c:pt>
                <c:pt idx="12629">
                  <c:v>0.11990000000000001</c:v>
                </c:pt>
                <c:pt idx="12630">
                  <c:v>0.1048</c:v>
                </c:pt>
                <c:pt idx="12631">
                  <c:v>0.12410000000000002</c:v>
                </c:pt>
                <c:pt idx="12632">
                  <c:v>0.12</c:v>
                </c:pt>
                <c:pt idx="12633">
                  <c:v>0.1216</c:v>
                </c:pt>
                <c:pt idx="12634">
                  <c:v>0.1341</c:v>
                </c:pt>
                <c:pt idx="12635">
                  <c:v>0.10970000000000001</c:v>
                </c:pt>
                <c:pt idx="12636">
                  <c:v>0.12040000000000001</c:v>
                </c:pt>
                <c:pt idx="12637">
                  <c:v>0.12250000000000001</c:v>
                </c:pt>
                <c:pt idx="12638">
                  <c:v>0.13150000000000001</c:v>
                </c:pt>
                <c:pt idx="12639">
                  <c:v>0.1135</c:v>
                </c:pt>
                <c:pt idx="12640">
                  <c:v>0.14470000000000002</c:v>
                </c:pt>
                <c:pt idx="12641">
                  <c:v>0.13870000000000002</c:v>
                </c:pt>
                <c:pt idx="12642">
                  <c:v>0.13600000000000001</c:v>
                </c:pt>
                <c:pt idx="12643">
                  <c:v>0.11200000000000002</c:v>
                </c:pt>
                <c:pt idx="12644">
                  <c:v>0.12410000000000002</c:v>
                </c:pt>
                <c:pt idx="12645">
                  <c:v>0.1275</c:v>
                </c:pt>
                <c:pt idx="12646">
                  <c:v>0.1132</c:v>
                </c:pt>
                <c:pt idx="12647">
                  <c:v>0.12370000000000002</c:v>
                </c:pt>
                <c:pt idx="12648">
                  <c:v>0.1041</c:v>
                </c:pt>
                <c:pt idx="12649">
                  <c:v>9.74E-2</c:v>
                </c:pt>
                <c:pt idx="12650">
                  <c:v>0.10249999999999999</c:v>
                </c:pt>
                <c:pt idx="12651">
                  <c:v>0.11040000000000001</c:v>
                </c:pt>
                <c:pt idx="12652">
                  <c:v>0.10840000000000001</c:v>
                </c:pt>
                <c:pt idx="12653">
                  <c:v>9.7700000000000009E-2</c:v>
                </c:pt>
                <c:pt idx="12654">
                  <c:v>0.1014</c:v>
                </c:pt>
                <c:pt idx="12655">
                  <c:v>0.1003</c:v>
                </c:pt>
                <c:pt idx="12656">
                  <c:v>9.9100000000000008E-2</c:v>
                </c:pt>
                <c:pt idx="12657">
                  <c:v>8.4500000000000006E-2</c:v>
                </c:pt>
                <c:pt idx="12658">
                  <c:v>9.5700000000000007E-2</c:v>
                </c:pt>
                <c:pt idx="12659">
                  <c:v>8.9300000000000004E-2</c:v>
                </c:pt>
                <c:pt idx="12660">
                  <c:v>9.1200000000000003E-2</c:v>
                </c:pt>
                <c:pt idx="12661">
                  <c:v>8.8700000000000001E-2</c:v>
                </c:pt>
                <c:pt idx="12662">
                  <c:v>7.7200000000000005E-2</c:v>
                </c:pt>
                <c:pt idx="12663">
                  <c:v>8.4400000000000003E-2</c:v>
                </c:pt>
                <c:pt idx="12664">
                  <c:v>7.2900000000000006E-2</c:v>
                </c:pt>
                <c:pt idx="12665">
                  <c:v>7.4700000000000003E-2</c:v>
                </c:pt>
                <c:pt idx="12666">
                  <c:v>6.8100000000000008E-2</c:v>
                </c:pt>
                <c:pt idx="12667">
                  <c:v>7.8500000000000014E-2</c:v>
                </c:pt>
                <c:pt idx="12668">
                  <c:v>7.1499999999999994E-2</c:v>
                </c:pt>
                <c:pt idx="12669">
                  <c:v>6.8100000000000008E-2</c:v>
                </c:pt>
                <c:pt idx="12670">
                  <c:v>6.5300000000000011E-2</c:v>
                </c:pt>
                <c:pt idx="12671">
                  <c:v>6.8500000000000005E-2</c:v>
                </c:pt>
                <c:pt idx="12672">
                  <c:v>6.0999999999999999E-2</c:v>
                </c:pt>
                <c:pt idx="12673">
                  <c:v>6.8000000000000005E-2</c:v>
                </c:pt>
                <c:pt idx="12674">
                  <c:v>6.1400000000000003E-2</c:v>
                </c:pt>
                <c:pt idx="12675">
                  <c:v>6.8400000000000002E-2</c:v>
                </c:pt>
                <c:pt idx="12676">
                  <c:v>5.8900000000000001E-2</c:v>
                </c:pt>
                <c:pt idx="12677">
                  <c:v>5.4300000000000008E-2</c:v>
                </c:pt>
                <c:pt idx="12678">
                  <c:v>4.4800000000000006E-2</c:v>
                </c:pt>
                <c:pt idx="12679">
                  <c:v>4.2599999999999999E-2</c:v>
                </c:pt>
                <c:pt idx="12680">
                  <c:v>4.8500000000000001E-2</c:v>
                </c:pt>
                <c:pt idx="12681">
                  <c:v>4.8300000000000003E-2</c:v>
                </c:pt>
                <c:pt idx="12682">
                  <c:v>5.5300000000000009E-2</c:v>
                </c:pt>
                <c:pt idx="12683">
                  <c:v>5.2200000000000003E-2</c:v>
                </c:pt>
                <c:pt idx="12684">
                  <c:v>4.99E-2</c:v>
                </c:pt>
                <c:pt idx="12685">
                  <c:v>4.9600000000000005E-2</c:v>
                </c:pt>
                <c:pt idx="12686">
                  <c:v>4.9399999999999999E-2</c:v>
                </c:pt>
                <c:pt idx="12687">
                  <c:v>3.9400000000000004E-2</c:v>
                </c:pt>
                <c:pt idx="12688">
                  <c:v>3.9100000000000003E-2</c:v>
                </c:pt>
                <c:pt idx="12689">
                  <c:v>4.6800000000000008E-2</c:v>
                </c:pt>
                <c:pt idx="12690">
                  <c:v>4.3800000000000006E-2</c:v>
                </c:pt>
                <c:pt idx="12691">
                  <c:v>3.8700000000000005E-2</c:v>
                </c:pt>
                <c:pt idx="12692">
                  <c:v>3.3800000000000004E-2</c:v>
                </c:pt>
                <c:pt idx="12693">
                  <c:v>3.8600000000000002E-2</c:v>
                </c:pt>
                <c:pt idx="12694">
                  <c:v>4.0200000000000007E-2</c:v>
                </c:pt>
                <c:pt idx="12695">
                  <c:v>3.9100000000000003E-2</c:v>
                </c:pt>
                <c:pt idx="12696">
                  <c:v>3.5099999999999999E-2</c:v>
                </c:pt>
                <c:pt idx="12697">
                  <c:v>3.4100000000000005E-2</c:v>
                </c:pt>
                <c:pt idx="12698">
                  <c:v>3.5900000000000001E-2</c:v>
                </c:pt>
                <c:pt idx="12699">
                  <c:v>3.4799999999999998E-2</c:v>
                </c:pt>
                <c:pt idx="12700">
                  <c:v>3.5700000000000003E-2</c:v>
                </c:pt>
                <c:pt idx="12701">
                  <c:v>2.9899999999999999E-2</c:v>
                </c:pt>
                <c:pt idx="12702">
                  <c:v>2.7900000000000005E-2</c:v>
                </c:pt>
                <c:pt idx="12703">
                  <c:v>2.7900000000000005E-2</c:v>
                </c:pt>
                <c:pt idx="12704">
                  <c:v>2.87E-2</c:v>
                </c:pt>
                <c:pt idx="12705">
                  <c:v>3.0499999999999999E-2</c:v>
                </c:pt>
                <c:pt idx="12706">
                  <c:v>2.7600000000000003E-2</c:v>
                </c:pt>
                <c:pt idx="12707">
                  <c:v>2.5800000000000003E-2</c:v>
                </c:pt>
                <c:pt idx="12708">
                  <c:v>2.7500000000000004E-2</c:v>
                </c:pt>
                <c:pt idx="12709">
                  <c:v>2.8299999999999999E-2</c:v>
                </c:pt>
                <c:pt idx="12710">
                  <c:v>2.5500000000000002E-2</c:v>
                </c:pt>
                <c:pt idx="12711">
                  <c:v>2.3599999999999999E-2</c:v>
                </c:pt>
                <c:pt idx="12712">
                  <c:v>2.2600000000000002E-2</c:v>
                </c:pt>
                <c:pt idx="12713">
                  <c:v>1.9800000000000002E-2</c:v>
                </c:pt>
                <c:pt idx="12714">
                  <c:v>2.0799999999999999E-2</c:v>
                </c:pt>
                <c:pt idx="12715">
                  <c:v>1.9800000000000002E-2</c:v>
                </c:pt>
                <c:pt idx="12716">
                  <c:v>2.07E-2</c:v>
                </c:pt>
                <c:pt idx="12717">
                  <c:v>2.1600000000000001E-2</c:v>
                </c:pt>
                <c:pt idx="12718">
                  <c:v>1.9700000000000002E-2</c:v>
                </c:pt>
                <c:pt idx="12719">
                  <c:v>1.8700000000000001E-2</c:v>
                </c:pt>
                <c:pt idx="12720">
                  <c:v>1.7000000000000001E-2</c:v>
                </c:pt>
                <c:pt idx="12721">
                  <c:v>1.6900000000000002E-2</c:v>
                </c:pt>
                <c:pt idx="12722">
                  <c:v>1.5100000000000001E-2</c:v>
                </c:pt>
                <c:pt idx="12723">
                  <c:v>1.3300000000000001E-2</c:v>
                </c:pt>
                <c:pt idx="12724">
                  <c:v>1.49E-2</c:v>
                </c:pt>
                <c:pt idx="12725">
                  <c:v>1.3200000000000002E-2</c:v>
                </c:pt>
                <c:pt idx="12726">
                  <c:v>1.4000000000000002E-2</c:v>
                </c:pt>
                <c:pt idx="12727">
                  <c:v>1.4000000000000002E-2</c:v>
                </c:pt>
                <c:pt idx="12728">
                  <c:v>1.1300000000000001E-2</c:v>
                </c:pt>
                <c:pt idx="12729">
                  <c:v>1.04E-2</c:v>
                </c:pt>
                <c:pt idx="12730">
                  <c:v>1.04E-2</c:v>
                </c:pt>
                <c:pt idx="12731">
                  <c:v>1.04E-2</c:v>
                </c:pt>
                <c:pt idx="12732">
                  <c:v>1.04E-2</c:v>
                </c:pt>
                <c:pt idx="12733">
                  <c:v>9.5000000000000015E-3</c:v>
                </c:pt>
                <c:pt idx="12734">
                  <c:v>8.6E-3</c:v>
                </c:pt>
                <c:pt idx="12735">
                  <c:v>7.8000000000000005E-3</c:v>
                </c:pt>
                <c:pt idx="12736">
                  <c:v>7.8000000000000005E-3</c:v>
                </c:pt>
                <c:pt idx="12737">
                  <c:v>6.9000000000000008E-3</c:v>
                </c:pt>
                <c:pt idx="12738">
                  <c:v>6.9000000000000008E-3</c:v>
                </c:pt>
                <c:pt idx="12739">
                  <c:v>7.8000000000000005E-3</c:v>
                </c:pt>
                <c:pt idx="12740">
                  <c:v>6.9000000000000008E-3</c:v>
                </c:pt>
                <c:pt idx="12741">
                  <c:v>6.1000000000000004E-3</c:v>
                </c:pt>
                <c:pt idx="12742">
                  <c:v>6.1000000000000004E-3</c:v>
                </c:pt>
                <c:pt idx="12743">
                  <c:v>6.1000000000000004E-3</c:v>
                </c:pt>
                <c:pt idx="12744">
                  <c:v>6.1000000000000004E-3</c:v>
                </c:pt>
                <c:pt idx="12745">
                  <c:v>6.1000000000000004E-3</c:v>
                </c:pt>
                <c:pt idx="12746">
                  <c:v>5.1999999999999998E-3</c:v>
                </c:pt>
                <c:pt idx="12747">
                  <c:v>5.1999999999999998E-3</c:v>
                </c:pt>
                <c:pt idx="12748">
                  <c:v>5.1999999999999998E-3</c:v>
                </c:pt>
                <c:pt idx="12749">
                  <c:v>6.1000000000000004E-3</c:v>
                </c:pt>
                <c:pt idx="12750">
                  <c:v>5.1999999999999998E-3</c:v>
                </c:pt>
                <c:pt idx="12751">
                  <c:v>3.5000000000000005E-3</c:v>
                </c:pt>
                <c:pt idx="12752">
                  <c:v>3.5000000000000005E-3</c:v>
                </c:pt>
                <c:pt idx="12753">
                  <c:v>2.5999999999999999E-3</c:v>
                </c:pt>
                <c:pt idx="12754">
                  <c:v>2.7000000000000001E-3</c:v>
                </c:pt>
                <c:pt idx="12755">
                  <c:v>2.7000000000000001E-3</c:v>
                </c:pt>
                <c:pt idx="12756">
                  <c:v>3.5999999999999999E-3</c:v>
                </c:pt>
                <c:pt idx="12757">
                  <c:v>2.7000000000000001E-3</c:v>
                </c:pt>
                <c:pt idx="12758">
                  <c:v>4.4999999999999997E-3</c:v>
                </c:pt>
                <c:pt idx="12759">
                  <c:v>4.5999999999999999E-3</c:v>
                </c:pt>
                <c:pt idx="12760">
                  <c:v>4.5999999999999999E-3</c:v>
                </c:pt>
                <c:pt idx="12761">
                  <c:v>4.5999999999999999E-3</c:v>
                </c:pt>
                <c:pt idx="12762">
                  <c:v>7.4999999999999997E-3</c:v>
                </c:pt>
                <c:pt idx="12763">
                  <c:v>7.4999999999999997E-3</c:v>
                </c:pt>
                <c:pt idx="12764">
                  <c:v>9.6000000000000009E-3</c:v>
                </c:pt>
                <c:pt idx="12765">
                  <c:v>8.8000000000000005E-3</c:v>
                </c:pt>
                <c:pt idx="12766">
                  <c:v>1.3900000000000003E-2</c:v>
                </c:pt>
                <c:pt idx="12767">
                  <c:v>1.7100000000000001E-2</c:v>
                </c:pt>
                <c:pt idx="12768">
                  <c:v>1.9400000000000001E-2</c:v>
                </c:pt>
                <c:pt idx="12769">
                  <c:v>2.3900000000000001E-2</c:v>
                </c:pt>
                <c:pt idx="12770">
                  <c:v>2.9700000000000001E-2</c:v>
                </c:pt>
                <c:pt idx="12771">
                  <c:v>2.8199999999999999E-2</c:v>
                </c:pt>
                <c:pt idx="12772">
                  <c:v>3.32E-2</c:v>
                </c:pt>
                <c:pt idx="12773">
                  <c:v>3.4000000000000002E-2</c:v>
                </c:pt>
                <c:pt idx="12774">
                  <c:v>4.4000000000000004E-2</c:v>
                </c:pt>
                <c:pt idx="12775">
                  <c:v>4.4800000000000006E-2</c:v>
                </c:pt>
                <c:pt idx="12776">
                  <c:v>4.9600000000000005E-2</c:v>
                </c:pt>
                <c:pt idx="12777">
                  <c:v>5.3200000000000004E-2</c:v>
                </c:pt>
                <c:pt idx="12778">
                  <c:v>5.460000000000001E-2</c:v>
                </c:pt>
                <c:pt idx="12779">
                  <c:v>5.8499999999999996E-2</c:v>
                </c:pt>
                <c:pt idx="12780">
                  <c:v>7.0900000000000005E-2</c:v>
                </c:pt>
                <c:pt idx="12781">
                  <c:v>8.030000000000001E-2</c:v>
                </c:pt>
                <c:pt idx="12782">
                  <c:v>8.0500000000000016E-2</c:v>
                </c:pt>
                <c:pt idx="12783">
                  <c:v>9.3899999999999997E-2</c:v>
                </c:pt>
                <c:pt idx="12784">
                  <c:v>0.1048</c:v>
                </c:pt>
                <c:pt idx="12785">
                  <c:v>0.12340000000000001</c:v>
                </c:pt>
                <c:pt idx="12786">
                  <c:v>0.1724</c:v>
                </c:pt>
                <c:pt idx="12787">
                  <c:v>0.1817</c:v>
                </c:pt>
                <c:pt idx="12788">
                  <c:v>0.21060000000000001</c:v>
                </c:pt>
                <c:pt idx="12789">
                  <c:v>0.26169999999999999</c:v>
                </c:pt>
                <c:pt idx="12790">
                  <c:v>0.2838</c:v>
                </c:pt>
                <c:pt idx="12791">
                  <c:v>0.3211</c:v>
                </c:pt>
                <c:pt idx="12792">
                  <c:v>0.34889999999999999</c:v>
                </c:pt>
                <c:pt idx="12793">
                  <c:v>0.36800000000000005</c:v>
                </c:pt>
                <c:pt idx="12794">
                  <c:v>0.40359999999999996</c:v>
                </c:pt>
                <c:pt idx="12795">
                  <c:v>0.41510000000000002</c:v>
                </c:pt>
                <c:pt idx="12796">
                  <c:v>0.4733</c:v>
                </c:pt>
                <c:pt idx="12797">
                  <c:v>0.48680000000000007</c:v>
                </c:pt>
                <c:pt idx="12798">
                  <c:v>0.52850000000000008</c:v>
                </c:pt>
                <c:pt idx="12799">
                  <c:v>0.52890000000000004</c:v>
                </c:pt>
                <c:pt idx="12800">
                  <c:v>0.6069</c:v>
                </c:pt>
                <c:pt idx="12801">
                  <c:v>0.6401</c:v>
                </c:pt>
                <c:pt idx="12802">
                  <c:v>0.66300000000000003</c:v>
                </c:pt>
                <c:pt idx="12803">
                  <c:v>0.75810000000000011</c:v>
                </c:pt>
                <c:pt idx="12804">
                  <c:v>0.81359999999999999</c:v>
                </c:pt>
                <c:pt idx="12805">
                  <c:v>0.85709999999999997</c:v>
                </c:pt>
                <c:pt idx="12806">
                  <c:v>0.87159999999999993</c:v>
                </c:pt>
                <c:pt idx="12807">
                  <c:v>0.91839999999999999</c:v>
                </c:pt>
                <c:pt idx="12808">
                  <c:v>0.98670000000000013</c:v>
                </c:pt>
                <c:pt idx="12809">
                  <c:v>1.0075000000000001</c:v>
                </c:pt>
                <c:pt idx="12810">
                  <c:v>1.0429999999999999</c:v>
                </c:pt>
                <c:pt idx="12811">
                  <c:v>1.0167999999999999</c:v>
                </c:pt>
                <c:pt idx="12812">
                  <c:v>1.1000000000000001</c:v>
                </c:pt>
                <c:pt idx="12813">
                  <c:v>1.1283000000000001</c:v>
                </c:pt>
                <c:pt idx="12814">
                  <c:v>1.1926000000000001</c:v>
                </c:pt>
                <c:pt idx="12815">
                  <c:v>1.2397</c:v>
                </c:pt>
                <c:pt idx="12816">
                  <c:v>1.2552000000000001</c:v>
                </c:pt>
                <c:pt idx="12817">
                  <c:v>1.2506000000000002</c:v>
                </c:pt>
                <c:pt idx="12818">
                  <c:v>1.3409000000000002</c:v>
                </c:pt>
                <c:pt idx="12819">
                  <c:v>1.1944000000000001</c:v>
                </c:pt>
                <c:pt idx="12820">
                  <c:v>1.2019000000000002</c:v>
                </c:pt>
                <c:pt idx="12821">
                  <c:v>1.2771000000000001</c:v>
                </c:pt>
                <c:pt idx="12822">
                  <c:v>1.5775000000000001</c:v>
                </c:pt>
                <c:pt idx="12823">
                  <c:v>1.3773</c:v>
                </c:pt>
                <c:pt idx="12824">
                  <c:v>1.5218</c:v>
                </c:pt>
                <c:pt idx="12825">
                  <c:v>1.5730000000000002</c:v>
                </c:pt>
                <c:pt idx="12826">
                  <c:v>1.5377000000000001</c:v>
                </c:pt>
                <c:pt idx="12827">
                  <c:v>1.7756000000000001</c:v>
                </c:pt>
                <c:pt idx="12828">
                  <c:v>2.5445000000000002</c:v>
                </c:pt>
                <c:pt idx="12829">
                  <c:v>2.0771000000000002</c:v>
                </c:pt>
                <c:pt idx="12830">
                  <c:v>1.7008000000000001</c:v>
                </c:pt>
                <c:pt idx="12831">
                  <c:v>1.7194</c:v>
                </c:pt>
                <c:pt idx="12832">
                  <c:v>1.7645</c:v>
                </c:pt>
                <c:pt idx="12833">
                  <c:v>1.6364999999999998</c:v>
                </c:pt>
                <c:pt idx="12834">
                  <c:v>1.8716999999999999</c:v>
                </c:pt>
                <c:pt idx="12835">
                  <c:v>2.7949000000000002</c:v>
                </c:pt>
                <c:pt idx="12836">
                  <c:v>3.3973999999999998</c:v>
                </c:pt>
                <c:pt idx="12837">
                  <c:v>2.9395000000000002</c:v>
                </c:pt>
                <c:pt idx="12838">
                  <c:v>3.4826999999999999</c:v>
                </c:pt>
                <c:pt idx="12839">
                  <c:v>2.1192000000000002</c:v>
                </c:pt>
                <c:pt idx="12840">
                  <c:v>1.9288000000000001</c:v>
                </c:pt>
                <c:pt idx="12841">
                  <c:v>2.2428000000000003</c:v>
                </c:pt>
                <c:pt idx="12842">
                  <c:v>2.1114999999999999</c:v>
                </c:pt>
                <c:pt idx="12843">
                  <c:v>2.3148</c:v>
                </c:pt>
                <c:pt idx="12844">
                  <c:v>2.3649</c:v>
                </c:pt>
                <c:pt idx="12845">
                  <c:v>2.1359000000000004</c:v>
                </c:pt>
                <c:pt idx="12846">
                  <c:v>1.9413</c:v>
                </c:pt>
                <c:pt idx="12847">
                  <c:v>2.0312000000000001</c:v>
                </c:pt>
                <c:pt idx="12848">
                  <c:v>1.7295000000000003</c:v>
                </c:pt>
                <c:pt idx="12849">
                  <c:v>1.5923</c:v>
                </c:pt>
                <c:pt idx="12850">
                  <c:v>1.5363</c:v>
                </c:pt>
                <c:pt idx="12851">
                  <c:v>1.4807000000000001</c:v>
                </c:pt>
                <c:pt idx="12852">
                  <c:v>1.4415</c:v>
                </c:pt>
                <c:pt idx="12853">
                  <c:v>1.4327000000000001</c:v>
                </c:pt>
                <c:pt idx="12854">
                  <c:v>1.5045000000000002</c:v>
                </c:pt>
                <c:pt idx="12855">
                  <c:v>1.4992000000000001</c:v>
                </c:pt>
                <c:pt idx="12856">
                  <c:v>1.4058999999999999</c:v>
                </c:pt>
                <c:pt idx="12857">
                  <c:v>1.4080000000000001</c:v>
                </c:pt>
                <c:pt idx="12858">
                  <c:v>1.2089000000000001</c:v>
                </c:pt>
                <c:pt idx="12859">
                  <c:v>1.3295000000000001</c:v>
                </c:pt>
                <c:pt idx="12860">
                  <c:v>1.3287000000000002</c:v>
                </c:pt>
                <c:pt idx="12861">
                  <c:v>1.2223000000000002</c:v>
                </c:pt>
                <c:pt idx="12862">
                  <c:v>1.2661</c:v>
                </c:pt>
                <c:pt idx="12863">
                  <c:v>1.2271000000000001</c:v>
                </c:pt>
                <c:pt idx="12864">
                  <c:v>1.2292000000000001</c:v>
                </c:pt>
                <c:pt idx="12865">
                  <c:v>1.2305999999999999</c:v>
                </c:pt>
                <c:pt idx="12866">
                  <c:v>1.1813</c:v>
                </c:pt>
                <c:pt idx="12867">
                  <c:v>1.2576000000000001</c:v>
                </c:pt>
                <c:pt idx="12868">
                  <c:v>1.1182000000000001</c:v>
                </c:pt>
                <c:pt idx="12869">
                  <c:v>1.2000000000000002</c:v>
                </c:pt>
                <c:pt idx="12870">
                  <c:v>1.0883</c:v>
                </c:pt>
                <c:pt idx="12871">
                  <c:v>1.0524</c:v>
                </c:pt>
                <c:pt idx="12872">
                  <c:v>1.0573000000000001</c:v>
                </c:pt>
                <c:pt idx="12873">
                  <c:v>0.98629999999999995</c:v>
                </c:pt>
                <c:pt idx="12874">
                  <c:v>0.9889</c:v>
                </c:pt>
                <c:pt idx="12875">
                  <c:v>0.95540000000000003</c:v>
                </c:pt>
                <c:pt idx="12876">
                  <c:v>0.89410000000000012</c:v>
                </c:pt>
                <c:pt idx="12877">
                  <c:v>0.89000000000000012</c:v>
                </c:pt>
                <c:pt idx="12878">
                  <c:v>0.83490000000000009</c:v>
                </c:pt>
                <c:pt idx="12879">
                  <c:v>0.84650000000000003</c:v>
                </c:pt>
                <c:pt idx="12880">
                  <c:v>0.73450000000000004</c:v>
                </c:pt>
                <c:pt idx="12881">
                  <c:v>0.64550000000000007</c:v>
                </c:pt>
                <c:pt idx="12882">
                  <c:v>0.69680000000000009</c:v>
                </c:pt>
                <c:pt idx="12883">
                  <c:v>0.63770000000000004</c:v>
                </c:pt>
                <c:pt idx="12884">
                  <c:v>0.52600000000000002</c:v>
                </c:pt>
                <c:pt idx="12885">
                  <c:v>0.50570000000000004</c:v>
                </c:pt>
                <c:pt idx="12886">
                  <c:v>0.49740000000000006</c:v>
                </c:pt>
                <c:pt idx="12887">
                  <c:v>0.4491</c:v>
                </c:pt>
                <c:pt idx="12888">
                  <c:v>0.41239999999999999</c:v>
                </c:pt>
                <c:pt idx="12889">
                  <c:v>0.38260000000000005</c:v>
                </c:pt>
                <c:pt idx="12890">
                  <c:v>0.37810000000000005</c:v>
                </c:pt>
                <c:pt idx="12891">
                  <c:v>0.34750000000000003</c:v>
                </c:pt>
                <c:pt idx="12892">
                  <c:v>0.32810000000000006</c:v>
                </c:pt>
                <c:pt idx="12893">
                  <c:v>0.31630000000000003</c:v>
                </c:pt>
                <c:pt idx="12894">
                  <c:v>0.30870000000000003</c:v>
                </c:pt>
                <c:pt idx="12895">
                  <c:v>0.29430000000000001</c:v>
                </c:pt>
                <c:pt idx="12896">
                  <c:v>0.27999999999999997</c:v>
                </c:pt>
                <c:pt idx="12897">
                  <c:v>0.28720000000000001</c:v>
                </c:pt>
                <c:pt idx="12898">
                  <c:v>0.28039999999999998</c:v>
                </c:pt>
                <c:pt idx="12899">
                  <c:v>0.26869999999999999</c:v>
                </c:pt>
                <c:pt idx="12900">
                  <c:v>0.27290000000000003</c:v>
                </c:pt>
                <c:pt idx="12901">
                  <c:v>0.25659999999999999</c:v>
                </c:pt>
                <c:pt idx="12902">
                  <c:v>0.26469999999999999</c:v>
                </c:pt>
                <c:pt idx="12903">
                  <c:v>0.26379999999999998</c:v>
                </c:pt>
                <c:pt idx="12904">
                  <c:v>0.26440000000000002</c:v>
                </c:pt>
                <c:pt idx="12905">
                  <c:v>0.26019999999999999</c:v>
                </c:pt>
                <c:pt idx="12906">
                  <c:v>0.2636</c:v>
                </c:pt>
                <c:pt idx="12907">
                  <c:v>0.26629999999999998</c:v>
                </c:pt>
                <c:pt idx="12908">
                  <c:v>0.26200000000000001</c:v>
                </c:pt>
                <c:pt idx="12909">
                  <c:v>0.23119999999999999</c:v>
                </c:pt>
                <c:pt idx="12910">
                  <c:v>0.24049999999999999</c:v>
                </c:pt>
                <c:pt idx="12911">
                  <c:v>0.22540000000000002</c:v>
                </c:pt>
                <c:pt idx="12912">
                  <c:v>0.22850000000000004</c:v>
                </c:pt>
                <c:pt idx="12913">
                  <c:v>0.2155</c:v>
                </c:pt>
                <c:pt idx="12914">
                  <c:v>0.19930000000000003</c:v>
                </c:pt>
                <c:pt idx="12915">
                  <c:v>0.18690000000000001</c:v>
                </c:pt>
                <c:pt idx="12916">
                  <c:v>0.21200000000000002</c:v>
                </c:pt>
                <c:pt idx="12917">
                  <c:v>0.1825</c:v>
                </c:pt>
                <c:pt idx="12918">
                  <c:v>0.17900000000000002</c:v>
                </c:pt>
                <c:pt idx="12919">
                  <c:v>0.17610000000000001</c:v>
                </c:pt>
                <c:pt idx="12920">
                  <c:v>0.18910000000000002</c:v>
                </c:pt>
                <c:pt idx="12921">
                  <c:v>0.1658</c:v>
                </c:pt>
                <c:pt idx="12922">
                  <c:v>0.18590000000000001</c:v>
                </c:pt>
                <c:pt idx="12923">
                  <c:v>0.19950000000000001</c:v>
                </c:pt>
                <c:pt idx="12924">
                  <c:v>0.17810000000000001</c:v>
                </c:pt>
                <c:pt idx="12925">
                  <c:v>0.18640000000000001</c:v>
                </c:pt>
                <c:pt idx="12926">
                  <c:v>0.17400000000000002</c:v>
                </c:pt>
                <c:pt idx="12927">
                  <c:v>0.16810000000000003</c:v>
                </c:pt>
                <c:pt idx="12928">
                  <c:v>0.16350000000000001</c:v>
                </c:pt>
                <c:pt idx="12929">
                  <c:v>0.17280000000000001</c:v>
                </c:pt>
                <c:pt idx="12930">
                  <c:v>0.16650000000000001</c:v>
                </c:pt>
                <c:pt idx="12931">
                  <c:v>0.1734</c:v>
                </c:pt>
                <c:pt idx="12932">
                  <c:v>0.17420000000000002</c:v>
                </c:pt>
                <c:pt idx="12933">
                  <c:v>0.17549999999999999</c:v>
                </c:pt>
                <c:pt idx="12934">
                  <c:v>0.17110000000000003</c:v>
                </c:pt>
                <c:pt idx="12935">
                  <c:v>0.15800000000000003</c:v>
                </c:pt>
                <c:pt idx="12936">
                  <c:v>0.1552</c:v>
                </c:pt>
                <c:pt idx="12937">
                  <c:v>0.15740000000000001</c:v>
                </c:pt>
                <c:pt idx="12938">
                  <c:v>0.16890000000000002</c:v>
                </c:pt>
                <c:pt idx="12939">
                  <c:v>0.16650000000000001</c:v>
                </c:pt>
                <c:pt idx="12940">
                  <c:v>0.1565</c:v>
                </c:pt>
                <c:pt idx="12941">
                  <c:v>0.1522</c:v>
                </c:pt>
                <c:pt idx="12942">
                  <c:v>0.15400000000000003</c:v>
                </c:pt>
                <c:pt idx="12943">
                  <c:v>0.15700000000000003</c:v>
                </c:pt>
                <c:pt idx="12944">
                  <c:v>0.15710000000000002</c:v>
                </c:pt>
                <c:pt idx="12945">
                  <c:v>0.1757</c:v>
                </c:pt>
                <c:pt idx="12946">
                  <c:v>0.16350000000000001</c:v>
                </c:pt>
                <c:pt idx="12947">
                  <c:v>0.14699999999999999</c:v>
                </c:pt>
                <c:pt idx="12948">
                  <c:v>0.15480000000000002</c:v>
                </c:pt>
                <c:pt idx="12949">
                  <c:v>0.16180000000000003</c:v>
                </c:pt>
                <c:pt idx="12950">
                  <c:v>0.1474</c:v>
                </c:pt>
                <c:pt idx="12951">
                  <c:v>0.14799999999999999</c:v>
                </c:pt>
                <c:pt idx="12952">
                  <c:v>0.13730000000000001</c:v>
                </c:pt>
                <c:pt idx="12953">
                  <c:v>0.13500000000000001</c:v>
                </c:pt>
                <c:pt idx="12954">
                  <c:v>0.13240000000000002</c:v>
                </c:pt>
                <c:pt idx="12955">
                  <c:v>0.1348</c:v>
                </c:pt>
                <c:pt idx="12956">
                  <c:v>0.13070000000000001</c:v>
                </c:pt>
                <c:pt idx="12957">
                  <c:v>0.12560000000000002</c:v>
                </c:pt>
                <c:pt idx="12958">
                  <c:v>0.10930000000000001</c:v>
                </c:pt>
                <c:pt idx="12959">
                  <c:v>0.1004</c:v>
                </c:pt>
                <c:pt idx="12960">
                  <c:v>9.9900000000000003E-2</c:v>
                </c:pt>
                <c:pt idx="12961">
                  <c:v>0.10930000000000001</c:v>
                </c:pt>
                <c:pt idx="12962">
                  <c:v>0.11330000000000001</c:v>
                </c:pt>
                <c:pt idx="12963">
                  <c:v>0.1263</c:v>
                </c:pt>
                <c:pt idx="12964">
                  <c:v>0.11610000000000001</c:v>
                </c:pt>
                <c:pt idx="12965">
                  <c:v>0.10320000000000001</c:v>
                </c:pt>
                <c:pt idx="12966">
                  <c:v>0.10720000000000002</c:v>
                </c:pt>
                <c:pt idx="12967">
                  <c:v>0.1024</c:v>
                </c:pt>
                <c:pt idx="12968">
                  <c:v>0.10580000000000001</c:v>
                </c:pt>
                <c:pt idx="12969">
                  <c:v>0.10540000000000001</c:v>
                </c:pt>
                <c:pt idx="12970">
                  <c:v>0.1027</c:v>
                </c:pt>
                <c:pt idx="12971">
                  <c:v>9.8000000000000004E-2</c:v>
                </c:pt>
                <c:pt idx="12972">
                  <c:v>8.9300000000000004E-2</c:v>
                </c:pt>
                <c:pt idx="12973">
                  <c:v>8.2199999999999995E-2</c:v>
                </c:pt>
                <c:pt idx="12974">
                  <c:v>8.7500000000000008E-2</c:v>
                </c:pt>
                <c:pt idx="12975">
                  <c:v>9.240000000000001E-2</c:v>
                </c:pt>
                <c:pt idx="12976">
                  <c:v>9.5200000000000007E-2</c:v>
                </c:pt>
                <c:pt idx="12977">
                  <c:v>9.290000000000001E-2</c:v>
                </c:pt>
                <c:pt idx="12978">
                  <c:v>8.9400000000000007E-2</c:v>
                </c:pt>
                <c:pt idx="12979">
                  <c:v>8.5600000000000009E-2</c:v>
                </c:pt>
                <c:pt idx="12980">
                  <c:v>7.8400000000000011E-2</c:v>
                </c:pt>
                <c:pt idx="12981">
                  <c:v>6.5200000000000008E-2</c:v>
                </c:pt>
                <c:pt idx="12982">
                  <c:v>6.2600000000000003E-2</c:v>
                </c:pt>
                <c:pt idx="12983">
                  <c:v>6.1100000000000002E-2</c:v>
                </c:pt>
                <c:pt idx="12984">
                  <c:v>6.7500000000000004E-2</c:v>
                </c:pt>
                <c:pt idx="12985">
                  <c:v>6.8100000000000008E-2</c:v>
                </c:pt>
                <c:pt idx="12986">
                  <c:v>6.7900000000000002E-2</c:v>
                </c:pt>
                <c:pt idx="12987">
                  <c:v>6.2400000000000004E-2</c:v>
                </c:pt>
                <c:pt idx="12988">
                  <c:v>6.3300000000000009E-2</c:v>
                </c:pt>
                <c:pt idx="12989">
                  <c:v>6.59E-2</c:v>
                </c:pt>
                <c:pt idx="12990">
                  <c:v>5.9299999999999999E-2</c:v>
                </c:pt>
                <c:pt idx="12991">
                  <c:v>5.91E-2</c:v>
                </c:pt>
                <c:pt idx="12992">
                  <c:v>6.2899999999999998E-2</c:v>
                </c:pt>
                <c:pt idx="12993">
                  <c:v>0.06</c:v>
                </c:pt>
                <c:pt idx="12994">
                  <c:v>5.04E-2</c:v>
                </c:pt>
                <c:pt idx="12995">
                  <c:v>5.0100000000000006E-2</c:v>
                </c:pt>
                <c:pt idx="12996">
                  <c:v>5.0900000000000001E-2</c:v>
                </c:pt>
                <c:pt idx="12997">
                  <c:v>5.1800000000000006E-2</c:v>
                </c:pt>
                <c:pt idx="12998">
                  <c:v>4.4700000000000004E-2</c:v>
                </c:pt>
                <c:pt idx="12999">
                  <c:v>4.4300000000000006E-2</c:v>
                </c:pt>
                <c:pt idx="13000">
                  <c:v>4.6300000000000008E-2</c:v>
                </c:pt>
                <c:pt idx="13001">
                  <c:v>4.8100000000000004E-2</c:v>
                </c:pt>
                <c:pt idx="13002">
                  <c:v>4.7699999999999999E-2</c:v>
                </c:pt>
                <c:pt idx="13003">
                  <c:v>4.5500000000000006E-2</c:v>
                </c:pt>
                <c:pt idx="13004">
                  <c:v>4.3400000000000001E-2</c:v>
                </c:pt>
                <c:pt idx="13005">
                  <c:v>4.2300000000000004E-2</c:v>
                </c:pt>
                <c:pt idx="13006">
                  <c:v>4.2200000000000001E-2</c:v>
                </c:pt>
                <c:pt idx="13007">
                  <c:v>3.7100000000000001E-2</c:v>
                </c:pt>
                <c:pt idx="13008">
                  <c:v>3.8000000000000006E-2</c:v>
                </c:pt>
                <c:pt idx="13009">
                  <c:v>3.8200000000000005E-2</c:v>
                </c:pt>
                <c:pt idx="13010">
                  <c:v>3.3100000000000004E-2</c:v>
                </c:pt>
                <c:pt idx="13011">
                  <c:v>3.49E-2</c:v>
                </c:pt>
                <c:pt idx="13012">
                  <c:v>3.2800000000000003E-2</c:v>
                </c:pt>
                <c:pt idx="13013">
                  <c:v>3.1699999999999999E-2</c:v>
                </c:pt>
                <c:pt idx="13014">
                  <c:v>2.7800000000000005E-2</c:v>
                </c:pt>
                <c:pt idx="13015">
                  <c:v>2.5600000000000001E-2</c:v>
                </c:pt>
                <c:pt idx="13016">
                  <c:v>2.9499999999999998E-2</c:v>
                </c:pt>
                <c:pt idx="13017">
                  <c:v>2.7500000000000004E-2</c:v>
                </c:pt>
                <c:pt idx="13018">
                  <c:v>2.8399999999999998E-2</c:v>
                </c:pt>
                <c:pt idx="13019">
                  <c:v>2.7300000000000005E-2</c:v>
                </c:pt>
                <c:pt idx="13020">
                  <c:v>2.7200000000000002E-2</c:v>
                </c:pt>
                <c:pt idx="13021">
                  <c:v>2.5100000000000001E-2</c:v>
                </c:pt>
                <c:pt idx="13022">
                  <c:v>2.41E-2</c:v>
                </c:pt>
                <c:pt idx="13023">
                  <c:v>2.3200000000000002E-2</c:v>
                </c:pt>
                <c:pt idx="13024">
                  <c:v>2.3000000000000003E-2</c:v>
                </c:pt>
                <c:pt idx="13025">
                  <c:v>2.1100000000000001E-2</c:v>
                </c:pt>
                <c:pt idx="13026">
                  <c:v>2.3000000000000003E-2</c:v>
                </c:pt>
                <c:pt idx="13027">
                  <c:v>2.1100000000000001E-2</c:v>
                </c:pt>
                <c:pt idx="13028">
                  <c:v>2.1100000000000001E-2</c:v>
                </c:pt>
                <c:pt idx="13029">
                  <c:v>1.9200000000000002E-2</c:v>
                </c:pt>
                <c:pt idx="13030">
                  <c:v>2.1000000000000001E-2</c:v>
                </c:pt>
                <c:pt idx="13031">
                  <c:v>2.0900000000000002E-2</c:v>
                </c:pt>
                <c:pt idx="13032">
                  <c:v>1.8200000000000001E-2</c:v>
                </c:pt>
                <c:pt idx="13033">
                  <c:v>1.8200000000000001E-2</c:v>
                </c:pt>
                <c:pt idx="13034">
                  <c:v>1.7299999999999999E-2</c:v>
                </c:pt>
                <c:pt idx="13035">
                  <c:v>1.54E-2</c:v>
                </c:pt>
                <c:pt idx="13036">
                  <c:v>1.54E-2</c:v>
                </c:pt>
                <c:pt idx="13037">
                  <c:v>1.54E-2</c:v>
                </c:pt>
                <c:pt idx="13038">
                  <c:v>1.5300000000000001E-2</c:v>
                </c:pt>
                <c:pt idx="13039">
                  <c:v>1.54E-2</c:v>
                </c:pt>
                <c:pt idx="13040">
                  <c:v>1.4499999999999999E-2</c:v>
                </c:pt>
                <c:pt idx="13041">
                  <c:v>1.54E-2</c:v>
                </c:pt>
                <c:pt idx="13042">
                  <c:v>1.6400000000000001E-2</c:v>
                </c:pt>
                <c:pt idx="13043">
                  <c:v>1.3600000000000001E-2</c:v>
                </c:pt>
                <c:pt idx="13044">
                  <c:v>1.66E-2</c:v>
                </c:pt>
                <c:pt idx="13045">
                  <c:v>1.7600000000000001E-2</c:v>
                </c:pt>
                <c:pt idx="13046">
                  <c:v>1.8800000000000001E-2</c:v>
                </c:pt>
                <c:pt idx="13047">
                  <c:v>1.9000000000000003E-2</c:v>
                </c:pt>
                <c:pt idx="13048">
                  <c:v>2.2100000000000002E-2</c:v>
                </c:pt>
                <c:pt idx="13049">
                  <c:v>2.6400000000000003E-2</c:v>
                </c:pt>
                <c:pt idx="13050">
                  <c:v>2.87E-2</c:v>
                </c:pt>
                <c:pt idx="13051">
                  <c:v>0.03</c:v>
                </c:pt>
                <c:pt idx="13052">
                  <c:v>3.2300000000000002E-2</c:v>
                </c:pt>
                <c:pt idx="13053">
                  <c:v>3.3800000000000004E-2</c:v>
                </c:pt>
                <c:pt idx="13054">
                  <c:v>3.8700000000000005E-2</c:v>
                </c:pt>
                <c:pt idx="13055">
                  <c:v>4.36E-2</c:v>
                </c:pt>
                <c:pt idx="13056">
                  <c:v>4.6700000000000005E-2</c:v>
                </c:pt>
                <c:pt idx="13057">
                  <c:v>4.8899999999999999E-2</c:v>
                </c:pt>
                <c:pt idx="13058">
                  <c:v>5.67E-2</c:v>
                </c:pt>
                <c:pt idx="13059">
                  <c:v>6.3700000000000007E-2</c:v>
                </c:pt>
                <c:pt idx="13060">
                  <c:v>6.8500000000000005E-2</c:v>
                </c:pt>
                <c:pt idx="13061">
                  <c:v>7.0099999999999996E-2</c:v>
                </c:pt>
                <c:pt idx="13062">
                  <c:v>7.1800000000000003E-2</c:v>
                </c:pt>
                <c:pt idx="13063">
                  <c:v>8.2900000000000001E-2</c:v>
                </c:pt>
                <c:pt idx="13064">
                  <c:v>8.7600000000000011E-2</c:v>
                </c:pt>
                <c:pt idx="13065">
                  <c:v>8.3900000000000002E-2</c:v>
                </c:pt>
                <c:pt idx="13066">
                  <c:v>8.5300000000000001E-2</c:v>
                </c:pt>
                <c:pt idx="13067">
                  <c:v>8.9900000000000008E-2</c:v>
                </c:pt>
                <c:pt idx="13068">
                  <c:v>0.10020000000000001</c:v>
                </c:pt>
                <c:pt idx="13069">
                  <c:v>0.11510000000000001</c:v>
                </c:pt>
                <c:pt idx="13070">
                  <c:v>0.13240000000000002</c:v>
                </c:pt>
                <c:pt idx="13071">
                  <c:v>0.14770000000000003</c:v>
                </c:pt>
                <c:pt idx="13072">
                  <c:v>0.15180000000000002</c:v>
                </c:pt>
                <c:pt idx="13073">
                  <c:v>0.1668</c:v>
                </c:pt>
                <c:pt idx="13074">
                  <c:v>0.18010000000000001</c:v>
                </c:pt>
                <c:pt idx="13075">
                  <c:v>0.19550000000000001</c:v>
                </c:pt>
                <c:pt idx="13076">
                  <c:v>0.19740000000000002</c:v>
                </c:pt>
                <c:pt idx="13077">
                  <c:v>0.2162</c:v>
                </c:pt>
                <c:pt idx="13078">
                  <c:v>0.23470000000000002</c:v>
                </c:pt>
                <c:pt idx="13079">
                  <c:v>0.25120000000000003</c:v>
                </c:pt>
                <c:pt idx="13080">
                  <c:v>0.26779999999999998</c:v>
                </c:pt>
                <c:pt idx="13081">
                  <c:v>0.28260000000000002</c:v>
                </c:pt>
                <c:pt idx="13082">
                  <c:v>0.33460000000000001</c:v>
                </c:pt>
                <c:pt idx="13083">
                  <c:v>0.36699999999999999</c:v>
                </c:pt>
                <c:pt idx="13084">
                  <c:v>0.37130000000000002</c:v>
                </c:pt>
                <c:pt idx="13085">
                  <c:v>0.4204</c:v>
                </c:pt>
                <c:pt idx="13086">
                  <c:v>0.44090000000000001</c:v>
                </c:pt>
                <c:pt idx="13087">
                  <c:v>0.44140000000000001</c:v>
                </c:pt>
                <c:pt idx="13088">
                  <c:v>0.54910000000000003</c:v>
                </c:pt>
                <c:pt idx="13089">
                  <c:v>0.68040000000000012</c:v>
                </c:pt>
                <c:pt idx="13090">
                  <c:v>0.53539999999999999</c:v>
                </c:pt>
                <c:pt idx="13091">
                  <c:v>0.55469999999999997</c:v>
                </c:pt>
                <c:pt idx="13092">
                  <c:v>0.63470000000000004</c:v>
                </c:pt>
                <c:pt idx="13093">
                  <c:v>0.7016</c:v>
                </c:pt>
                <c:pt idx="13094">
                  <c:v>0.78490000000000004</c:v>
                </c:pt>
                <c:pt idx="13095">
                  <c:v>0.77280000000000004</c:v>
                </c:pt>
                <c:pt idx="13096">
                  <c:v>0.87080000000000002</c:v>
                </c:pt>
                <c:pt idx="13097">
                  <c:v>0.90359999999999996</c:v>
                </c:pt>
                <c:pt idx="13098">
                  <c:v>1.1008</c:v>
                </c:pt>
                <c:pt idx="13099">
                  <c:v>1.3154000000000001</c:v>
                </c:pt>
                <c:pt idx="13100">
                  <c:v>1.4613</c:v>
                </c:pt>
                <c:pt idx="13101">
                  <c:v>1.5114000000000001</c:v>
                </c:pt>
                <c:pt idx="13102">
                  <c:v>1.34</c:v>
                </c:pt>
                <c:pt idx="13103">
                  <c:v>1.3664000000000001</c:v>
                </c:pt>
                <c:pt idx="13104">
                  <c:v>1.7158000000000002</c:v>
                </c:pt>
                <c:pt idx="13105">
                  <c:v>1.8761000000000001</c:v>
                </c:pt>
                <c:pt idx="13106">
                  <c:v>1.8925000000000001</c:v>
                </c:pt>
                <c:pt idx="13107">
                  <c:v>1.7911999999999999</c:v>
                </c:pt>
                <c:pt idx="13108">
                  <c:v>2.0406</c:v>
                </c:pt>
                <c:pt idx="13109">
                  <c:v>2.1774</c:v>
                </c:pt>
                <c:pt idx="13110">
                  <c:v>2.0912000000000002</c:v>
                </c:pt>
                <c:pt idx="13111">
                  <c:v>2.2210000000000001</c:v>
                </c:pt>
                <c:pt idx="13112">
                  <c:v>2.2149000000000001</c:v>
                </c:pt>
                <c:pt idx="13113">
                  <c:v>2.2048000000000001</c:v>
                </c:pt>
                <c:pt idx="13114">
                  <c:v>2.1949999999999998</c:v>
                </c:pt>
                <c:pt idx="13115">
                  <c:v>2.2519</c:v>
                </c:pt>
                <c:pt idx="13116">
                  <c:v>2.1747000000000001</c:v>
                </c:pt>
                <c:pt idx="13117">
                  <c:v>1.8381000000000001</c:v>
                </c:pt>
                <c:pt idx="13118">
                  <c:v>2.2106000000000003</c:v>
                </c:pt>
                <c:pt idx="13119">
                  <c:v>2.3287</c:v>
                </c:pt>
                <c:pt idx="13120">
                  <c:v>2.3508</c:v>
                </c:pt>
                <c:pt idx="13121">
                  <c:v>2.3908</c:v>
                </c:pt>
                <c:pt idx="13122">
                  <c:v>1.9655000000000002</c:v>
                </c:pt>
                <c:pt idx="13123">
                  <c:v>2.0987</c:v>
                </c:pt>
                <c:pt idx="13124">
                  <c:v>2.2953000000000001</c:v>
                </c:pt>
                <c:pt idx="13125">
                  <c:v>2.2109000000000001</c:v>
                </c:pt>
                <c:pt idx="13126">
                  <c:v>2.2839</c:v>
                </c:pt>
                <c:pt idx="13127">
                  <c:v>2.2167000000000003</c:v>
                </c:pt>
                <c:pt idx="13128">
                  <c:v>2.5024000000000002</c:v>
                </c:pt>
                <c:pt idx="13129">
                  <c:v>2.4211</c:v>
                </c:pt>
                <c:pt idx="13130">
                  <c:v>2.3559999999999999</c:v>
                </c:pt>
                <c:pt idx="13131">
                  <c:v>2.3229000000000002</c:v>
                </c:pt>
                <c:pt idx="13132">
                  <c:v>2.1537000000000002</c:v>
                </c:pt>
                <c:pt idx="13133">
                  <c:v>1.9242999999999999</c:v>
                </c:pt>
                <c:pt idx="13134">
                  <c:v>2.2864999999999998</c:v>
                </c:pt>
                <c:pt idx="13135">
                  <c:v>2.1614999999999998</c:v>
                </c:pt>
                <c:pt idx="13136">
                  <c:v>2.0973000000000002</c:v>
                </c:pt>
                <c:pt idx="13137">
                  <c:v>2.3344</c:v>
                </c:pt>
                <c:pt idx="13138">
                  <c:v>2.0797000000000003</c:v>
                </c:pt>
                <c:pt idx="13139">
                  <c:v>1.9972000000000003</c:v>
                </c:pt>
                <c:pt idx="13140">
                  <c:v>2.3888000000000003</c:v>
                </c:pt>
                <c:pt idx="13141">
                  <c:v>2.4117999999999999</c:v>
                </c:pt>
                <c:pt idx="13142">
                  <c:v>2.1878000000000002</c:v>
                </c:pt>
                <c:pt idx="13143">
                  <c:v>2.274</c:v>
                </c:pt>
                <c:pt idx="13144">
                  <c:v>1.8041</c:v>
                </c:pt>
                <c:pt idx="13145">
                  <c:v>1.8337000000000001</c:v>
                </c:pt>
                <c:pt idx="13146">
                  <c:v>1.8433000000000002</c:v>
                </c:pt>
                <c:pt idx="13147">
                  <c:v>1.7297000000000002</c:v>
                </c:pt>
                <c:pt idx="13148">
                  <c:v>1.6856000000000002</c:v>
                </c:pt>
                <c:pt idx="13149">
                  <c:v>1.8258000000000001</c:v>
                </c:pt>
                <c:pt idx="13150">
                  <c:v>1.6239999999999999</c:v>
                </c:pt>
                <c:pt idx="13151">
                  <c:v>1.7044000000000001</c:v>
                </c:pt>
                <c:pt idx="13152">
                  <c:v>1.6165</c:v>
                </c:pt>
                <c:pt idx="13153">
                  <c:v>1.6361000000000001</c:v>
                </c:pt>
                <c:pt idx="13154">
                  <c:v>1.4333</c:v>
                </c:pt>
                <c:pt idx="13155">
                  <c:v>1.4634</c:v>
                </c:pt>
                <c:pt idx="13156">
                  <c:v>1.3316000000000001</c:v>
                </c:pt>
                <c:pt idx="13157">
                  <c:v>1.2724000000000002</c:v>
                </c:pt>
                <c:pt idx="13158">
                  <c:v>1.2384000000000002</c:v>
                </c:pt>
                <c:pt idx="13159">
                  <c:v>1.3635999999999999</c:v>
                </c:pt>
                <c:pt idx="13160">
                  <c:v>1.2575000000000001</c:v>
                </c:pt>
                <c:pt idx="13161">
                  <c:v>1.2807000000000002</c:v>
                </c:pt>
                <c:pt idx="13162">
                  <c:v>1.1359000000000001</c:v>
                </c:pt>
                <c:pt idx="13163">
                  <c:v>1.2181</c:v>
                </c:pt>
                <c:pt idx="13164">
                  <c:v>1.2423999999999999</c:v>
                </c:pt>
                <c:pt idx="13165">
                  <c:v>1.0673000000000001</c:v>
                </c:pt>
                <c:pt idx="13166">
                  <c:v>0.94380000000000008</c:v>
                </c:pt>
                <c:pt idx="13167">
                  <c:v>0.97850000000000004</c:v>
                </c:pt>
                <c:pt idx="13168">
                  <c:v>1.0166999999999999</c:v>
                </c:pt>
                <c:pt idx="13169">
                  <c:v>0.90440000000000009</c:v>
                </c:pt>
                <c:pt idx="13170">
                  <c:v>0.86220000000000008</c:v>
                </c:pt>
                <c:pt idx="13171">
                  <c:v>0.65439999999999998</c:v>
                </c:pt>
                <c:pt idx="13172">
                  <c:v>0.62430000000000008</c:v>
                </c:pt>
                <c:pt idx="13173">
                  <c:v>0.629</c:v>
                </c:pt>
                <c:pt idx="13174">
                  <c:v>0.61030000000000006</c:v>
                </c:pt>
                <c:pt idx="13175">
                  <c:v>0.61310000000000009</c:v>
                </c:pt>
                <c:pt idx="13176">
                  <c:v>0.52800000000000002</c:v>
                </c:pt>
                <c:pt idx="13177">
                  <c:v>0.51769999999999994</c:v>
                </c:pt>
                <c:pt idx="13178">
                  <c:v>0.4914</c:v>
                </c:pt>
                <c:pt idx="13179">
                  <c:v>0.50339999999999996</c:v>
                </c:pt>
                <c:pt idx="13180">
                  <c:v>0.46100000000000008</c:v>
                </c:pt>
                <c:pt idx="13181">
                  <c:v>0.43700000000000006</c:v>
                </c:pt>
                <c:pt idx="13182">
                  <c:v>0.48200000000000004</c:v>
                </c:pt>
                <c:pt idx="13183">
                  <c:v>0.42520000000000002</c:v>
                </c:pt>
                <c:pt idx="13184">
                  <c:v>0.42380000000000007</c:v>
                </c:pt>
                <c:pt idx="13185">
                  <c:v>0.39500000000000002</c:v>
                </c:pt>
                <c:pt idx="13186">
                  <c:v>0.373</c:v>
                </c:pt>
                <c:pt idx="13187">
                  <c:v>0.37759999999999999</c:v>
                </c:pt>
                <c:pt idx="13188">
                  <c:v>0.39950000000000002</c:v>
                </c:pt>
                <c:pt idx="13189">
                  <c:v>0.33279999999999998</c:v>
                </c:pt>
                <c:pt idx="13190">
                  <c:v>0.34089999999999998</c:v>
                </c:pt>
                <c:pt idx="13191">
                  <c:v>0.33260000000000001</c:v>
                </c:pt>
                <c:pt idx="13192">
                  <c:v>0.30870000000000003</c:v>
                </c:pt>
                <c:pt idx="13193">
                  <c:v>0.309</c:v>
                </c:pt>
                <c:pt idx="13194">
                  <c:v>0.32420000000000004</c:v>
                </c:pt>
                <c:pt idx="13195">
                  <c:v>0.27229999999999999</c:v>
                </c:pt>
                <c:pt idx="13196">
                  <c:v>0.25369999999999998</c:v>
                </c:pt>
                <c:pt idx="13197">
                  <c:v>0.25270000000000004</c:v>
                </c:pt>
                <c:pt idx="13198">
                  <c:v>0.23849999999999999</c:v>
                </c:pt>
                <c:pt idx="13199">
                  <c:v>0.24970000000000001</c:v>
                </c:pt>
                <c:pt idx="13200">
                  <c:v>0.24110000000000001</c:v>
                </c:pt>
                <c:pt idx="13201">
                  <c:v>0.246</c:v>
                </c:pt>
                <c:pt idx="13202">
                  <c:v>0.23540000000000003</c:v>
                </c:pt>
                <c:pt idx="13203">
                  <c:v>0.22480000000000003</c:v>
                </c:pt>
                <c:pt idx="13204">
                  <c:v>0.23780000000000001</c:v>
                </c:pt>
                <c:pt idx="13205">
                  <c:v>0.21309999999999998</c:v>
                </c:pt>
                <c:pt idx="13206">
                  <c:v>0.2379</c:v>
                </c:pt>
                <c:pt idx="13207">
                  <c:v>0.21890000000000001</c:v>
                </c:pt>
                <c:pt idx="13208">
                  <c:v>0.2215</c:v>
                </c:pt>
                <c:pt idx="13209">
                  <c:v>0.23050000000000004</c:v>
                </c:pt>
                <c:pt idx="13210">
                  <c:v>0.26740000000000003</c:v>
                </c:pt>
                <c:pt idx="13211">
                  <c:v>0.22060000000000002</c:v>
                </c:pt>
                <c:pt idx="13212">
                  <c:v>0.21110000000000004</c:v>
                </c:pt>
                <c:pt idx="13213">
                  <c:v>0.21820000000000001</c:v>
                </c:pt>
                <c:pt idx="13214">
                  <c:v>0.21779999999999999</c:v>
                </c:pt>
                <c:pt idx="13215">
                  <c:v>0.20330000000000001</c:v>
                </c:pt>
                <c:pt idx="13216">
                  <c:v>0.19870000000000002</c:v>
                </c:pt>
                <c:pt idx="13217">
                  <c:v>0.17549999999999999</c:v>
                </c:pt>
                <c:pt idx="13218">
                  <c:v>0.1827</c:v>
                </c:pt>
                <c:pt idx="13219">
                  <c:v>0.18500000000000003</c:v>
                </c:pt>
                <c:pt idx="13220">
                  <c:v>0.18480000000000002</c:v>
                </c:pt>
                <c:pt idx="13221">
                  <c:v>0.18680000000000002</c:v>
                </c:pt>
                <c:pt idx="13222">
                  <c:v>0.17680000000000001</c:v>
                </c:pt>
                <c:pt idx="13223">
                  <c:v>0.17580000000000001</c:v>
                </c:pt>
                <c:pt idx="13224">
                  <c:v>0.16880000000000001</c:v>
                </c:pt>
                <c:pt idx="13225">
                  <c:v>0.1779</c:v>
                </c:pt>
                <c:pt idx="13226">
                  <c:v>0.1867</c:v>
                </c:pt>
                <c:pt idx="13227">
                  <c:v>0.21429999999999999</c:v>
                </c:pt>
                <c:pt idx="13228">
                  <c:v>0.1668</c:v>
                </c:pt>
                <c:pt idx="13229">
                  <c:v>0.20619999999999999</c:v>
                </c:pt>
                <c:pt idx="13230">
                  <c:v>0.18890000000000001</c:v>
                </c:pt>
                <c:pt idx="13231">
                  <c:v>0.17420000000000002</c:v>
                </c:pt>
                <c:pt idx="13232">
                  <c:v>0.22280000000000003</c:v>
                </c:pt>
                <c:pt idx="13233">
                  <c:v>0.2001</c:v>
                </c:pt>
                <c:pt idx="13234">
                  <c:v>0.17420000000000002</c:v>
                </c:pt>
                <c:pt idx="13235">
                  <c:v>0.13420000000000001</c:v>
                </c:pt>
                <c:pt idx="13236">
                  <c:v>0.1565</c:v>
                </c:pt>
                <c:pt idx="13237">
                  <c:v>0.17610000000000001</c:v>
                </c:pt>
                <c:pt idx="13238">
                  <c:v>0.18200000000000002</c:v>
                </c:pt>
                <c:pt idx="13239">
                  <c:v>0.14899999999999999</c:v>
                </c:pt>
                <c:pt idx="13240">
                  <c:v>0.1734</c:v>
                </c:pt>
                <c:pt idx="13241">
                  <c:v>0.16060000000000002</c:v>
                </c:pt>
                <c:pt idx="13242">
                  <c:v>0.1537</c:v>
                </c:pt>
                <c:pt idx="13243">
                  <c:v>0.1351</c:v>
                </c:pt>
                <c:pt idx="13244">
                  <c:v>0.13830000000000001</c:v>
                </c:pt>
                <c:pt idx="13245">
                  <c:v>0.14650000000000002</c:v>
                </c:pt>
                <c:pt idx="13246">
                  <c:v>0.1265</c:v>
                </c:pt>
                <c:pt idx="13247">
                  <c:v>0.14450000000000002</c:v>
                </c:pt>
                <c:pt idx="13248">
                  <c:v>0.14580000000000001</c:v>
                </c:pt>
                <c:pt idx="13249">
                  <c:v>0.1293</c:v>
                </c:pt>
                <c:pt idx="13250">
                  <c:v>0.12820000000000001</c:v>
                </c:pt>
                <c:pt idx="13251">
                  <c:v>0.124</c:v>
                </c:pt>
                <c:pt idx="13252">
                  <c:v>0.12909999999999999</c:v>
                </c:pt>
                <c:pt idx="13253">
                  <c:v>0.1305</c:v>
                </c:pt>
                <c:pt idx="13254">
                  <c:v>0.12770000000000001</c:v>
                </c:pt>
                <c:pt idx="13255">
                  <c:v>0.11470000000000001</c:v>
                </c:pt>
                <c:pt idx="13256">
                  <c:v>0.11180000000000001</c:v>
                </c:pt>
                <c:pt idx="13257">
                  <c:v>0.10660000000000001</c:v>
                </c:pt>
                <c:pt idx="13258">
                  <c:v>0.11120000000000002</c:v>
                </c:pt>
                <c:pt idx="13259">
                  <c:v>0.1055</c:v>
                </c:pt>
                <c:pt idx="13260">
                  <c:v>0.1142</c:v>
                </c:pt>
                <c:pt idx="13261">
                  <c:v>0.11160000000000002</c:v>
                </c:pt>
                <c:pt idx="13262">
                  <c:v>0.10360000000000001</c:v>
                </c:pt>
                <c:pt idx="13263">
                  <c:v>9.820000000000001E-2</c:v>
                </c:pt>
                <c:pt idx="13264">
                  <c:v>0.10149999999999999</c:v>
                </c:pt>
                <c:pt idx="13265">
                  <c:v>0.1013</c:v>
                </c:pt>
                <c:pt idx="13266">
                  <c:v>0.1028</c:v>
                </c:pt>
                <c:pt idx="13267">
                  <c:v>9.6600000000000005E-2</c:v>
                </c:pt>
                <c:pt idx="13268">
                  <c:v>9.6000000000000002E-2</c:v>
                </c:pt>
                <c:pt idx="13269">
                  <c:v>9.4100000000000003E-2</c:v>
                </c:pt>
                <c:pt idx="13270">
                  <c:v>8.8600000000000012E-2</c:v>
                </c:pt>
                <c:pt idx="13271">
                  <c:v>9.0100000000000013E-2</c:v>
                </c:pt>
                <c:pt idx="13272">
                  <c:v>8.9600000000000013E-2</c:v>
                </c:pt>
                <c:pt idx="13273">
                  <c:v>8.3299999999999999E-2</c:v>
                </c:pt>
                <c:pt idx="13274">
                  <c:v>7.980000000000001E-2</c:v>
                </c:pt>
                <c:pt idx="13275">
                  <c:v>7.9300000000000009E-2</c:v>
                </c:pt>
                <c:pt idx="13276">
                  <c:v>7.5200000000000003E-2</c:v>
                </c:pt>
                <c:pt idx="13277">
                  <c:v>7.5800000000000006E-2</c:v>
                </c:pt>
                <c:pt idx="13278">
                  <c:v>7.8600000000000003E-2</c:v>
                </c:pt>
                <c:pt idx="13279">
                  <c:v>7.5200000000000003E-2</c:v>
                </c:pt>
                <c:pt idx="13280">
                  <c:v>7.1300000000000002E-2</c:v>
                </c:pt>
                <c:pt idx="13281">
                  <c:v>7.8300000000000008E-2</c:v>
                </c:pt>
                <c:pt idx="13282">
                  <c:v>7.2300000000000003E-2</c:v>
                </c:pt>
                <c:pt idx="13283">
                  <c:v>7.3800000000000004E-2</c:v>
                </c:pt>
                <c:pt idx="13284">
                  <c:v>7.9600000000000004E-2</c:v>
                </c:pt>
                <c:pt idx="13285">
                  <c:v>7.8500000000000014E-2</c:v>
                </c:pt>
                <c:pt idx="13286">
                  <c:v>7.1800000000000003E-2</c:v>
                </c:pt>
                <c:pt idx="13287">
                  <c:v>7.0599999999999996E-2</c:v>
                </c:pt>
                <c:pt idx="13288">
                  <c:v>6.8100000000000008E-2</c:v>
                </c:pt>
                <c:pt idx="13289">
                  <c:v>6.8100000000000008E-2</c:v>
                </c:pt>
                <c:pt idx="13290">
                  <c:v>6.7800000000000013E-2</c:v>
                </c:pt>
                <c:pt idx="13291">
                  <c:v>6.5000000000000002E-2</c:v>
                </c:pt>
                <c:pt idx="13292">
                  <c:v>6.2200000000000005E-2</c:v>
                </c:pt>
                <c:pt idx="13293">
                  <c:v>6.3300000000000009E-2</c:v>
                </c:pt>
                <c:pt idx="13294">
                  <c:v>6.2100000000000002E-2</c:v>
                </c:pt>
                <c:pt idx="13295">
                  <c:v>6.3500000000000001E-2</c:v>
                </c:pt>
                <c:pt idx="13296">
                  <c:v>5.8200000000000002E-2</c:v>
                </c:pt>
                <c:pt idx="13297">
                  <c:v>6.2600000000000003E-2</c:v>
                </c:pt>
                <c:pt idx="13298">
                  <c:v>6.4100000000000004E-2</c:v>
                </c:pt>
                <c:pt idx="13299">
                  <c:v>5.5300000000000009E-2</c:v>
                </c:pt>
                <c:pt idx="13300">
                  <c:v>5.4100000000000009E-2</c:v>
                </c:pt>
                <c:pt idx="13301">
                  <c:v>5.3700000000000005E-2</c:v>
                </c:pt>
                <c:pt idx="13302">
                  <c:v>5.2400000000000002E-2</c:v>
                </c:pt>
                <c:pt idx="13303">
                  <c:v>5.1600000000000007E-2</c:v>
                </c:pt>
                <c:pt idx="13304">
                  <c:v>5.4700000000000006E-2</c:v>
                </c:pt>
                <c:pt idx="13305">
                  <c:v>4.8600000000000004E-2</c:v>
                </c:pt>
                <c:pt idx="13306">
                  <c:v>5.1000000000000004E-2</c:v>
                </c:pt>
                <c:pt idx="13307">
                  <c:v>4.9200000000000001E-2</c:v>
                </c:pt>
                <c:pt idx="13308">
                  <c:v>4.8800000000000003E-2</c:v>
                </c:pt>
                <c:pt idx="13309">
                  <c:v>5.0600000000000006E-2</c:v>
                </c:pt>
                <c:pt idx="13310">
                  <c:v>4.7199999999999999E-2</c:v>
                </c:pt>
                <c:pt idx="13311">
                  <c:v>4.5200000000000004E-2</c:v>
                </c:pt>
                <c:pt idx="13312">
                  <c:v>4.1000000000000002E-2</c:v>
                </c:pt>
                <c:pt idx="13313">
                  <c:v>4.0800000000000003E-2</c:v>
                </c:pt>
                <c:pt idx="13314">
                  <c:v>3.9900000000000005E-2</c:v>
                </c:pt>
                <c:pt idx="13315">
                  <c:v>3.8200000000000005E-2</c:v>
                </c:pt>
                <c:pt idx="13316">
                  <c:v>4.0500000000000008E-2</c:v>
                </c:pt>
                <c:pt idx="13317">
                  <c:v>3.9800000000000002E-2</c:v>
                </c:pt>
                <c:pt idx="13318">
                  <c:v>3.9800000000000002E-2</c:v>
                </c:pt>
                <c:pt idx="13319">
                  <c:v>4.4200000000000003E-2</c:v>
                </c:pt>
                <c:pt idx="13320">
                  <c:v>4.6800000000000008E-2</c:v>
                </c:pt>
                <c:pt idx="13321">
                  <c:v>3.7500000000000006E-2</c:v>
                </c:pt>
                <c:pt idx="13322">
                  <c:v>4.5100000000000001E-2</c:v>
                </c:pt>
                <c:pt idx="13323">
                  <c:v>4.7699999999999999E-2</c:v>
                </c:pt>
                <c:pt idx="13324">
                  <c:v>4.6200000000000005E-2</c:v>
                </c:pt>
                <c:pt idx="13325">
                  <c:v>4.36E-2</c:v>
                </c:pt>
                <c:pt idx="13326">
                  <c:v>3.8700000000000005E-2</c:v>
                </c:pt>
                <c:pt idx="13327">
                  <c:v>4.4700000000000004E-2</c:v>
                </c:pt>
                <c:pt idx="13328">
                  <c:v>4.0000000000000008E-2</c:v>
                </c:pt>
                <c:pt idx="13329">
                  <c:v>4.3700000000000003E-2</c:v>
                </c:pt>
                <c:pt idx="13330">
                  <c:v>4.9399999999999999E-2</c:v>
                </c:pt>
                <c:pt idx="13331">
                  <c:v>4.5700000000000005E-2</c:v>
                </c:pt>
                <c:pt idx="13332">
                  <c:v>4.7800000000000002E-2</c:v>
                </c:pt>
                <c:pt idx="13333">
                  <c:v>5.5700000000000006E-2</c:v>
                </c:pt>
                <c:pt idx="13334">
                  <c:v>6.2E-2</c:v>
                </c:pt>
                <c:pt idx="13335">
                  <c:v>6.2899999999999998E-2</c:v>
                </c:pt>
                <c:pt idx="13336">
                  <c:v>6.08E-2</c:v>
                </c:pt>
                <c:pt idx="13337">
                  <c:v>6.4500000000000002E-2</c:v>
                </c:pt>
                <c:pt idx="13338">
                  <c:v>6.6300000000000012E-2</c:v>
                </c:pt>
                <c:pt idx="13339">
                  <c:v>7.3200000000000001E-2</c:v>
                </c:pt>
                <c:pt idx="13340">
                  <c:v>8.2199999999999995E-2</c:v>
                </c:pt>
                <c:pt idx="13341">
                  <c:v>8.0100000000000005E-2</c:v>
                </c:pt>
                <c:pt idx="13342">
                  <c:v>8.6800000000000002E-2</c:v>
                </c:pt>
                <c:pt idx="13343">
                  <c:v>8.9800000000000005E-2</c:v>
                </c:pt>
                <c:pt idx="13344">
                  <c:v>8.7800000000000003E-2</c:v>
                </c:pt>
                <c:pt idx="13345">
                  <c:v>8.9100000000000013E-2</c:v>
                </c:pt>
                <c:pt idx="13346">
                  <c:v>9.6299999999999997E-2</c:v>
                </c:pt>
                <c:pt idx="13347">
                  <c:v>0.1053</c:v>
                </c:pt>
                <c:pt idx="13348">
                  <c:v>0.11130000000000001</c:v>
                </c:pt>
                <c:pt idx="13349">
                  <c:v>0.1242</c:v>
                </c:pt>
                <c:pt idx="13350">
                  <c:v>0.12589999999999998</c:v>
                </c:pt>
                <c:pt idx="13351">
                  <c:v>0.11950000000000001</c:v>
                </c:pt>
                <c:pt idx="13352">
                  <c:v>0.13830000000000001</c:v>
                </c:pt>
                <c:pt idx="13353">
                  <c:v>0.14630000000000001</c:v>
                </c:pt>
                <c:pt idx="13354">
                  <c:v>0.15080000000000002</c:v>
                </c:pt>
                <c:pt idx="13355">
                  <c:v>0.14170000000000002</c:v>
                </c:pt>
                <c:pt idx="13356">
                  <c:v>0.16590000000000002</c:v>
                </c:pt>
                <c:pt idx="13357">
                  <c:v>0.17400000000000002</c:v>
                </c:pt>
                <c:pt idx="13358">
                  <c:v>0.18230000000000002</c:v>
                </c:pt>
                <c:pt idx="13359">
                  <c:v>0.19810000000000003</c:v>
                </c:pt>
                <c:pt idx="13360">
                  <c:v>0.21099999999999999</c:v>
                </c:pt>
                <c:pt idx="13361">
                  <c:v>0.2432</c:v>
                </c:pt>
                <c:pt idx="13362">
                  <c:v>0.28839999999999999</c:v>
                </c:pt>
                <c:pt idx="13363">
                  <c:v>0.27389999999999998</c:v>
                </c:pt>
                <c:pt idx="13364">
                  <c:v>0.32140000000000002</c:v>
                </c:pt>
                <c:pt idx="13365">
                  <c:v>0.35200000000000004</c:v>
                </c:pt>
                <c:pt idx="13366">
                  <c:v>0.41139999999999999</c:v>
                </c:pt>
                <c:pt idx="13367">
                  <c:v>0.50220000000000009</c:v>
                </c:pt>
                <c:pt idx="13368">
                  <c:v>0.4824</c:v>
                </c:pt>
                <c:pt idx="13369">
                  <c:v>0.51340000000000008</c:v>
                </c:pt>
                <c:pt idx="13370">
                  <c:v>0.53700000000000003</c:v>
                </c:pt>
                <c:pt idx="13371">
                  <c:v>0.64990000000000003</c:v>
                </c:pt>
                <c:pt idx="13372">
                  <c:v>0.66670000000000007</c:v>
                </c:pt>
                <c:pt idx="13373">
                  <c:v>0.66570000000000007</c:v>
                </c:pt>
                <c:pt idx="13374">
                  <c:v>0.65580000000000005</c:v>
                </c:pt>
                <c:pt idx="13375">
                  <c:v>0.68100000000000005</c:v>
                </c:pt>
                <c:pt idx="13376">
                  <c:v>0.68990000000000007</c:v>
                </c:pt>
                <c:pt idx="13377">
                  <c:v>0.74909999999999999</c:v>
                </c:pt>
                <c:pt idx="13378">
                  <c:v>0.75090000000000012</c:v>
                </c:pt>
                <c:pt idx="13379">
                  <c:v>0.69600000000000006</c:v>
                </c:pt>
                <c:pt idx="13380">
                  <c:v>0.74320000000000008</c:v>
                </c:pt>
                <c:pt idx="13381">
                  <c:v>0.74130000000000007</c:v>
                </c:pt>
                <c:pt idx="13382">
                  <c:v>0.73220000000000007</c:v>
                </c:pt>
                <c:pt idx="13383">
                  <c:v>0.74240000000000006</c:v>
                </c:pt>
                <c:pt idx="13384">
                  <c:v>0.68700000000000006</c:v>
                </c:pt>
                <c:pt idx="13385">
                  <c:v>0.76760000000000006</c:v>
                </c:pt>
                <c:pt idx="13386">
                  <c:v>0.80679999999999996</c:v>
                </c:pt>
                <c:pt idx="13387">
                  <c:v>0.82319999999999993</c:v>
                </c:pt>
                <c:pt idx="13388">
                  <c:v>0.8145</c:v>
                </c:pt>
                <c:pt idx="13389">
                  <c:v>0.84000000000000008</c:v>
                </c:pt>
                <c:pt idx="13390">
                  <c:v>0.7400000000000001</c:v>
                </c:pt>
                <c:pt idx="13391">
                  <c:v>0.67920000000000003</c:v>
                </c:pt>
                <c:pt idx="13392">
                  <c:v>0.6452</c:v>
                </c:pt>
                <c:pt idx="13393">
                  <c:v>0.62329999999999997</c:v>
                </c:pt>
                <c:pt idx="13394">
                  <c:v>0.6391</c:v>
                </c:pt>
                <c:pt idx="13395">
                  <c:v>0.66900000000000004</c:v>
                </c:pt>
                <c:pt idx="13396">
                  <c:v>0.72660000000000002</c:v>
                </c:pt>
                <c:pt idx="13397">
                  <c:v>0.71130000000000004</c:v>
                </c:pt>
                <c:pt idx="13398">
                  <c:v>0.72960000000000003</c:v>
                </c:pt>
                <c:pt idx="13399">
                  <c:v>0.77280000000000004</c:v>
                </c:pt>
                <c:pt idx="13400">
                  <c:v>0.8096000000000001</c:v>
                </c:pt>
                <c:pt idx="13401">
                  <c:v>0.8207000000000001</c:v>
                </c:pt>
                <c:pt idx="13402">
                  <c:v>0.85230000000000006</c:v>
                </c:pt>
                <c:pt idx="13403">
                  <c:v>0.85570000000000013</c:v>
                </c:pt>
                <c:pt idx="13404">
                  <c:v>0.8146000000000001</c:v>
                </c:pt>
                <c:pt idx="13405">
                  <c:v>0.86920000000000008</c:v>
                </c:pt>
                <c:pt idx="13406">
                  <c:v>0.8911</c:v>
                </c:pt>
                <c:pt idx="13407">
                  <c:v>0.85130000000000006</c:v>
                </c:pt>
                <c:pt idx="13408">
                  <c:v>0.82899999999999996</c:v>
                </c:pt>
                <c:pt idx="13409">
                  <c:v>0.80990000000000006</c:v>
                </c:pt>
                <c:pt idx="13410">
                  <c:v>0.82189999999999996</c:v>
                </c:pt>
                <c:pt idx="13411">
                  <c:v>0.82400000000000007</c:v>
                </c:pt>
                <c:pt idx="13412">
                  <c:v>0.80540000000000012</c:v>
                </c:pt>
                <c:pt idx="13413">
                  <c:v>0.77740000000000009</c:v>
                </c:pt>
                <c:pt idx="13414">
                  <c:v>0.72409999999999997</c:v>
                </c:pt>
                <c:pt idx="13415">
                  <c:v>0.73370000000000002</c:v>
                </c:pt>
                <c:pt idx="13416">
                  <c:v>0.70610000000000006</c:v>
                </c:pt>
                <c:pt idx="13417">
                  <c:v>0.69370000000000009</c:v>
                </c:pt>
                <c:pt idx="13418">
                  <c:v>0.72660000000000002</c:v>
                </c:pt>
                <c:pt idx="13419">
                  <c:v>0.7269000000000001</c:v>
                </c:pt>
                <c:pt idx="13420">
                  <c:v>0.69890000000000008</c:v>
                </c:pt>
                <c:pt idx="13421">
                  <c:v>0.72400000000000009</c:v>
                </c:pt>
                <c:pt idx="13422">
                  <c:v>0.71460000000000001</c:v>
                </c:pt>
                <c:pt idx="13423">
                  <c:v>0.70199999999999996</c:v>
                </c:pt>
                <c:pt idx="13424">
                  <c:v>0.70369999999999999</c:v>
                </c:pt>
                <c:pt idx="13425">
                  <c:v>0.69660000000000011</c:v>
                </c:pt>
                <c:pt idx="13426">
                  <c:v>0.7077</c:v>
                </c:pt>
                <c:pt idx="13427">
                  <c:v>0.68880000000000008</c:v>
                </c:pt>
                <c:pt idx="13428">
                  <c:v>0.67610000000000003</c:v>
                </c:pt>
                <c:pt idx="13429">
                  <c:v>0.65510000000000002</c:v>
                </c:pt>
                <c:pt idx="13430">
                  <c:v>0.65830000000000011</c:v>
                </c:pt>
                <c:pt idx="13431">
                  <c:v>0.6120000000000001</c:v>
                </c:pt>
                <c:pt idx="13432">
                  <c:v>0.59599999999999997</c:v>
                </c:pt>
                <c:pt idx="13433">
                  <c:v>0.60899999999999999</c:v>
                </c:pt>
                <c:pt idx="13434">
                  <c:v>0.56120000000000003</c:v>
                </c:pt>
                <c:pt idx="13435">
                  <c:v>0.55579999999999996</c:v>
                </c:pt>
                <c:pt idx="13436">
                  <c:v>0.55730000000000002</c:v>
                </c:pt>
                <c:pt idx="13437">
                  <c:v>0.53150000000000008</c:v>
                </c:pt>
                <c:pt idx="13438">
                  <c:v>0.52629999999999999</c:v>
                </c:pt>
                <c:pt idx="13439">
                  <c:v>0.50880000000000003</c:v>
                </c:pt>
                <c:pt idx="13440">
                  <c:v>0.49409999999999998</c:v>
                </c:pt>
                <c:pt idx="13441">
                  <c:v>0.51040000000000008</c:v>
                </c:pt>
                <c:pt idx="13442">
                  <c:v>0.49280000000000002</c:v>
                </c:pt>
                <c:pt idx="13443">
                  <c:v>0.47800000000000004</c:v>
                </c:pt>
                <c:pt idx="13444">
                  <c:v>0.502</c:v>
                </c:pt>
                <c:pt idx="13445">
                  <c:v>0.49370000000000003</c:v>
                </c:pt>
                <c:pt idx="13446">
                  <c:v>0.49909999999999999</c:v>
                </c:pt>
                <c:pt idx="13447">
                  <c:v>0.47530000000000006</c:v>
                </c:pt>
                <c:pt idx="13448">
                  <c:v>0.47939999999999999</c:v>
                </c:pt>
                <c:pt idx="13449">
                  <c:v>0.46580000000000005</c:v>
                </c:pt>
                <c:pt idx="13450">
                  <c:v>0.45190000000000002</c:v>
                </c:pt>
                <c:pt idx="13451">
                  <c:v>0.44500000000000006</c:v>
                </c:pt>
                <c:pt idx="13452">
                  <c:v>0.43680000000000008</c:v>
                </c:pt>
                <c:pt idx="13453">
                  <c:v>0.42580000000000001</c:v>
                </c:pt>
                <c:pt idx="13454">
                  <c:v>0.38630000000000003</c:v>
                </c:pt>
                <c:pt idx="13455">
                  <c:v>0.33710000000000001</c:v>
                </c:pt>
                <c:pt idx="13456">
                  <c:v>0.36170000000000002</c:v>
                </c:pt>
                <c:pt idx="13457">
                  <c:v>0.3659</c:v>
                </c:pt>
                <c:pt idx="13458">
                  <c:v>0.38480000000000003</c:v>
                </c:pt>
                <c:pt idx="13459">
                  <c:v>0.40160000000000001</c:v>
                </c:pt>
                <c:pt idx="13460">
                  <c:v>0.37060000000000004</c:v>
                </c:pt>
                <c:pt idx="13461">
                  <c:v>0.32030000000000003</c:v>
                </c:pt>
                <c:pt idx="13462">
                  <c:v>0.2782</c:v>
                </c:pt>
                <c:pt idx="13463">
                  <c:v>0.25600000000000001</c:v>
                </c:pt>
                <c:pt idx="13464">
                  <c:v>0.25019999999999998</c:v>
                </c:pt>
                <c:pt idx="13465">
                  <c:v>0.2666</c:v>
                </c:pt>
                <c:pt idx="13466">
                  <c:v>0.27679999999999999</c:v>
                </c:pt>
                <c:pt idx="13467">
                  <c:v>0.29520000000000002</c:v>
                </c:pt>
                <c:pt idx="13468">
                  <c:v>0.28900000000000003</c:v>
                </c:pt>
                <c:pt idx="13469">
                  <c:v>0.26869999999999999</c:v>
                </c:pt>
                <c:pt idx="13470">
                  <c:v>0.27979999999999999</c:v>
                </c:pt>
                <c:pt idx="13471">
                  <c:v>0.2505</c:v>
                </c:pt>
                <c:pt idx="13472">
                  <c:v>0.24220000000000003</c:v>
                </c:pt>
                <c:pt idx="13473">
                  <c:v>0.21909999999999999</c:v>
                </c:pt>
                <c:pt idx="13474">
                  <c:v>0.25830000000000003</c:v>
                </c:pt>
                <c:pt idx="13475">
                  <c:v>0.31800000000000006</c:v>
                </c:pt>
                <c:pt idx="13476">
                  <c:v>0.30049999999999999</c:v>
                </c:pt>
                <c:pt idx="13477">
                  <c:v>0.28700000000000003</c:v>
                </c:pt>
                <c:pt idx="13478">
                  <c:v>0.28220000000000001</c:v>
                </c:pt>
                <c:pt idx="13479">
                  <c:v>0.26690000000000003</c:v>
                </c:pt>
                <c:pt idx="13480">
                  <c:v>0.25310000000000005</c:v>
                </c:pt>
                <c:pt idx="13481">
                  <c:v>0.2397</c:v>
                </c:pt>
                <c:pt idx="13482">
                  <c:v>0.22509999999999999</c:v>
                </c:pt>
                <c:pt idx="13483">
                  <c:v>0.21309999999999998</c:v>
                </c:pt>
                <c:pt idx="13484">
                  <c:v>0.19890000000000002</c:v>
                </c:pt>
                <c:pt idx="13485">
                  <c:v>0.18790000000000001</c:v>
                </c:pt>
                <c:pt idx="13486">
                  <c:v>0.17760000000000001</c:v>
                </c:pt>
                <c:pt idx="13487">
                  <c:v>0.17630000000000001</c:v>
                </c:pt>
                <c:pt idx="13488">
                  <c:v>0.1663</c:v>
                </c:pt>
                <c:pt idx="13489">
                  <c:v>0.15310000000000001</c:v>
                </c:pt>
                <c:pt idx="13490">
                  <c:v>0.14599999999999999</c:v>
                </c:pt>
                <c:pt idx="13491">
                  <c:v>0.14430000000000001</c:v>
                </c:pt>
                <c:pt idx="13492">
                  <c:v>0.13650000000000001</c:v>
                </c:pt>
                <c:pt idx="13493">
                  <c:v>0.1389</c:v>
                </c:pt>
                <c:pt idx="13494">
                  <c:v>0.14099999999999999</c:v>
                </c:pt>
                <c:pt idx="13495">
                  <c:v>0.13720000000000002</c:v>
                </c:pt>
                <c:pt idx="13496">
                  <c:v>0.13689999999999999</c:v>
                </c:pt>
                <c:pt idx="13497">
                  <c:v>0.12860000000000002</c:v>
                </c:pt>
                <c:pt idx="13498">
                  <c:v>0.1242</c:v>
                </c:pt>
                <c:pt idx="13499">
                  <c:v>0.12030000000000002</c:v>
                </c:pt>
                <c:pt idx="13500">
                  <c:v>0.1172</c:v>
                </c:pt>
                <c:pt idx="13501">
                  <c:v>0.1145</c:v>
                </c:pt>
                <c:pt idx="13502">
                  <c:v>0.11710000000000001</c:v>
                </c:pt>
                <c:pt idx="13503">
                  <c:v>0.11699999999999999</c:v>
                </c:pt>
                <c:pt idx="13504">
                  <c:v>0.12280000000000001</c:v>
                </c:pt>
                <c:pt idx="13505">
                  <c:v>0.1152</c:v>
                </c:pt>
                <c:pt idx="13506">
                  <c:v>0.10700000000000001</c:v>
                </c:pt>
                <c:pt idx="13507">
                  <c:v>0.10160000000000001</c:v>
                </c:pt>
                <c:pt idx="13508">
                  <c:v>0.1043</c:v>
                </c:pt>
                <c:pt idx="13509">
                  <c:v>0.1043</c:v>
                </c:pt>
                <c:pt idx="13510">
                  <c:v>9.8100000000000007E-2</c:v>
                </c:pt>
                <c:pt idx="13511">
                  <c:v>0.10009999999999999</c:v>
                </c:pt>
                <c:pt idx="13512">
                  <c:v>0.1363</c:v>
                </c:pt>
                <c:pt idx="13513">
                  <c:v>0.1414</c:v>
                </c:pt>
                <c:pt idx="13514">
                  <c:v>0.15080000000000002</c:v>
                </c:pt>
                <c:pt idx="13515">
                  <c:v>0.16790000000000002</c:v>
                </c:pt>
                <c:pt idx="13516">
                  <c:v>0.1847</c:v>
                </c:pt>
                <c:pt idx="13517">
                  <c:v>0.20400000000000001</c:v>
                </c:pt>
                <c:pt idx="13518">
                  <c:v>0.16070000000000001</c:v>
                </c:pt>
                <c:pt idx="13519">
                  <c:v>0.15880000000000002</c:v>
                </c:pt>
                <c:pt idx="13520">
                  <c:v>0.192</c:v>
                </c:pt>
                <c:pt idx="13521">
                  <c:v>0.22500000000000001</c:v>
                </c:pt>
                <c:pt idx="13522">
                  <c:v>0.23090000000000002</c:v>
                </c:pt>
                <c:pt idx="13523">
                  <c:v>0.19790000000000002</c:v>
                </c:pt>
                <c:pt idx="13524">
                  <c:v>0.1966</c:v>
                </c:pt>
                <c:pt idx="13525">
                  <c:v>0.18490000000000001</c:v>
                </c:pt>
                <c:pt idx="13526">
                  <c:v>0.17630000000000001</c:v>
                </c:pt>
                <c:pt idx="13527">
                  <c:v>0.19140000000000001</c:v>
                </c:pt>
                <c:pt idx="13528">
                  <c:v>0.18700000000000003</c:v>
                </c:pt>
                <c:pt idx="13529">
                  <c:v>0.16320000000000001</c:v>
                </c:pt>
                <c:pt idx="13530">
                  <c:v>0.1696</c:v>
                </c:pt>
                <c:pt idx="13531">
                  <c:v>0.14699999999999999</c:v>
                </c:pt>
                <c:pt idx="13532">
                  <c:v>0.1434</c:v>
                </c:pt>
                <c:pt idx="13533">
                  <c:v>0.16200000000000003</c:v>
                </c:pt>
                <c:pt idx="13534">
                  <c:v>0.16100000000000003</c:v>
                </c:pt>
                <c:pt idx="13535">
                  <c:v>0.16140000000000002</c:v>
                </c:pt>
                <c:pt idx="13536">
                  <c:v>0.1517</c:v>
                </c:pt>
                <c:pt idx="13537">
                  <c:v>0.1527</c:v>
                </c:pt>
                <c:pt idx="13538">
                  <c:v>0.15329999999999999</c:v>
                </c:pt>
                <c:pt idx="13539">
                  <c:v>0.14870000000000003</c:v>
                </c:pt>
                <c:pt idx="13540">
                  <c:v>0.14610000000000001</c:v>
                </c:pt>
                <c:pt idx="13541">
                  <c:v>0.13689999999999999</c:v>
                </c:pt>
                <c:pt idx="13542">
                  <c:v>0.13970000000000002</c:v>
                </c:pt>
                <c:pt idx="13543">
                  <c:v>0.11299999999999999</c:v>
                </c:pt>
                <c:pt idx="13544">
                  <c:v>0.12380000000000001</c:v>
                </c:pt>
                <c:pt idx="13545">
                  <c:v>0.12570000000000001</c:v>
                </c:pt>
                <c:pt idx="13546">
                  <c:v>0.1353</c:v>
                </c:pt>
                <c:pt idx="13547">
                  <c:v>0.1305</c:v>
                </c:pt>
                <c:pt idx="13548">
                  <c:v>0.10940000000000001</c:v>
                </c:pt>
                <c:pt idx="13549">
                  <c:v>0.1087</c:v>
                </c:pt>
                <c:pt idx="13550">
                  <c:v>0.13089999999999999</c:v>
                </c:pt>
                <c:pt idx="13551">
                  <c:v>0.13550000000000001</c:v>
                </c:pt>
                <c:pt idx="13552">
                  <c:v>0.12150000000000001</c:v>
                </c:pt>
                <c:pt idx="13553">
                  <c:v>0.12909999999999999</c:v>
                </c:pt>
                <c:pt idx="13554">
                  <c:v>0.1285</c:v>
                </c:pt>
                <c:pt idx="13555">
                  <c:v>0.123</c:v>
                </c:pt>
                <c:pt idx="13556">
                  <c:v>0.1206</c:v>
                </c:pt>
                <c:pt idx="13557">
                  <c:v>0.1206</c:v>
                </c:pt>
                <c:pt idx="13558">
                  <c:v>0.12589999999999998</c:v>
                </c:pt>
                <c:pt idx="13559">
                  <c:v>0.10020000000000001</c:v>
                </c:pt>
                <c:pt idx="13560">
                  <c:v>0.1</c:v>
                </c:pt>
                <c:pt idx="13561">
                  <c:v>0.11299999999999999</c:v>
                </c:pt>
                <c:pt idx="13562">
                  <c:v>0.11430000000000001</c:v>
                </c:pt>
                <c:pt idx="13563">
                  <c:v>0.1186</c:v>
                </c:pt>
                <c:pt idx="13564">
                  <c:v>0.12250000000000001</c:v>
                </c:pt>
                <c:pt idx="13565">
                  <c:v>0.12040000000000001</c:v>
                </c:pt>
                <c:pt idx="13566">
                  <c:v>8.9300000000000004E-2</c:v>
                </c:pt>
                <c:pt idx="13567">
                  <c:v>9.7900000000000001E-2</c:v>
                </c:pt>
                <c:pt idx="13568">
                  <c:v>0.11160000000000002</c:v>
                </c:pt>
                <c:pt idx="13569">
                  <c:v>0.11180000000000001</c:v>
                </c:pt>
                <c:pt idx="13570">
                  <c:v>0.1095</c:v>
                </c:pt>
                <c:pt idx="13571">
                  <c:v>0.10930000000000001</c:v>
                </c:pt>
                <c:pt idx="13572">
                  <c:v>0.1095</c:v>
                </c:pt>
                <c:pt idx="13573">
                  <c:v>0.10460000000000001</c:v>
                </c:pt>
                <c:pt idx="13574">
                  <c:v>9.8100000000000007E-2</c:v>
                </c:pt>
                <c:pt idx="13575">
                  <c:v>0.1</c:v>
                </c:pt>
                <c:pt idx="13576">
                  <c:v>9.5899999999999999E-2</c:v>
                </c:pt>
                <c:pt idx="13577">
                  <c:v>9.2500000000000013E-2</c:v>
                </c:pt>
                <c:pt idx="13578">
                  <c:v>9.98E-2</c:v>
                </c:pt>
                <c:pt idx="13579">
                  <c:v>9.3400000000000011E-2</c:v>
                </c:pt>
                <c:pt idx="13580">
                  <c:v>8.3500000000000005E-2</c:v>
                </c:pt>
                <c:pt idx="13581">
                  <c:v>8.4500000000000006E-2</c:v>
                </c:pt>
                <c:pt idx="13582">
                  <c:v>9.290000000000001E-2</c:v>
                </c:pt>
                <c:pt idx="13583">
                  <c:v>8.900000000000001E-2</c:v>
                </c:pt>
                <c:pt idx="13584">
                  <c:v>8.5800000000000001E-2</c:v>
                </c:pt>
                <c:pt idx="13585">
                  <c:v>8.5900000000000004E-2</c:v>
                </c:pt>
                <c:pt idx="13586">
                  <c:v>8.5800000000000001E-2</c:v>
                </c:pt>
                <c:pt idx="13587">
                  <c:v>8.9900000000000008E-2</c:v>
                </c:pt>
                <c:pt idx="13588">
                  <c:v>8.5400000000000004E-2</c:v>
                </c:pt>
                <c:pt idx="13589">
                  <c:v>7.4700000000000003E-2</c:v>
                </c:pt>
                <c:pt idx="13590">
                  <c:v>7.7500000000000013E-2</c:v>
                </c:pt>
                <c:pt idx="13591">
                  <c:v>8.950000000000001E-2</c:v>
                </c:pt>
                <c:pt idx="13592">
                  <c:v>9.6299999999999997E-2</c:v>
                </c:pt>
                <c:pt idx="13593">
                  <c:v>9.2100000000000015E-2</c:v>
                </c:pt>
                <c:pt idx="13594">
                  <c:v>8.2500000000000004E-2</c:v>
                </c:pt>
                <c:pt idx="13595">
                  <c:v>8.3500000000000005E-2</c:v>
                </c:pt>
                <c:pt idx="13596">
                  <c:v>8.3199999999999996E-2</c:v>
                </c:pt>
                <c:pt idx="13597">
                  <c:v>7.3800000000000004E-2</c:v>
                </c:pt>
                <c:pt idx="13598">
                  <c:v>6.8400000000000002E-2</c:v>
                </c:pt>
                <c:pt idx="13599">
                  <c:v>7.2900000000000006E-2</c:v>
                </c:pt>
                <c:pt idx="13600">
                  <c:v>7.4499999999999997E-2</c:v>
                </c:pt>
                <c:pt idx="13601">
                  <c:v>7.1499999999999994E-2</c:v>
                </c:pt>
                <c:pt idx="13602">
                  <c:v>7.0499999999999993E-2</c:v>
                </c:pt>
                <c:pt idx="13603">
                  <c:v>7.6800000000000007E-2</c:v>
                </c:pt>
                <c:pt idx="13604">
                  <c:v>7.0300000000000001E-2</c:v>
                </c:pt>
                <c:pt idx="13605">
                  <c:v>6.5000000000000002E-2</c:v>
                </c:pt>
                <c:pt idx="13606">
                  <c:v>6.8100000000000008E-2</c:v>
                </c:pt>
                <c:pt idx="13607">
                  <c:v>7.0400000000000004E-2</c:v>
                </c:pt>
                <c:pt idx="13608">
                  <c:v>6.8200000000000011E-2</c:v>
                </c:pt>
                <c:pt idx="13609">
                  <c:v>6.9199999999999998E-2</c:v>
                </c:pt>
                <c:pt idx="13610">
                  <c:v>6.0700000000000004E-2</c:v>
                </c:pt>
                <c:pt idx="13611">
                  <c:v>6.0700000000000004E-2</c:v>
                </c:pt>
                <c:pt idx="13612">
                  <c:v>6.6400000000000001E-2</c:v>
                </c:pt>
                <c:pt idx="13613">
                  <c:v>6.4200000000000007E-2</c:v>
                </c:pt>
                <c:pt idx="13614">
                  <c:v>6.6300000000000012E-2</c:v>
                </c:pt>
                <c:pt idx="13615">
                  <c:v>6.8600000000000008E-2</c:v>
                </c:pt>
                <c:pt idx="13616">
                  <c:v>6.8500000000000005E-2</c:v>
                </c:pt>
                <c:pt idx="13617">
                  <c:v>6.3500000000000001E-2</c:v>
                </c:pt>
                <c:pt idx="13618">
                  <c:v>6.5500000000000003E-2</c:v>
                </c:pt>
                <c:pt idx="13619">
                  <c:v>8.1900000000000001E-2</c:v>
                </c:pt>
                <c:pt idx="13620">
                  <c:v>0.1031</c:v>
                </c:pt>
                <c:pt idx="13621">
                  <c:v>0.10120000000000001</c:v>
                </c:pt>
                <c:pt idx="13622">
                  <c:v>9.3700000000000006E-2</c:v>
                </c:pt>
                <c:pt idx="13623">
                  <c:v>0.10149999999999999</c:v>
                </c:pt>
                <c:pt idx="13624">
                  <c:v>9.6700000000000008E-2</c:v>
                </c:pt>
                <c:pt idx="13625">
                  <c:v>8.6300000000000002E-2</c:v>
                </c:pt>
                <c:pt idx="13626">
                  <c:v>0.11330000000000001</c:v>
                </c:pt>
                <c:pt idx="13627">
                  <c:v>0.12280000000000001</c:v>
                </c:pt>
                <c:pt idx="13628">
                  <c:v>0.12909999999999999</c:v>
                </c:pt>
                <c:pt idx="13629">
                  <c:v>0.1358</c:v>
                </c:pt>
                <c:pt idx="13630">
                  <c:v>0.13640000000000002</c:v>
                </c:pt>
                <c:pt idx="13631">
                  <c:v>0.13109999999999999</c:v>
                </c:pt>
                <c:pt idx="13632">
                  <c:v>0.15000000000000002</c:v>
                </c:pt>
                <c:pt idx="13633">
                  <c:v>0.15049999999999999</c:v>
                </c:pt>
                <c:pt idx="13634">
                  <c:v>0.13240000000000002</c:v>
                </c:pt>
                <c:pt idx="13635">
                  <c:v>0.1328</c:v>
                </c:pt>
                <c:pt idx="13636">
                  <c:v>0.16270000000000001</c:v>
                </c:pt>
                <c:pt idx="13637">
                  <c:v>0.17120000000000002</c:v>
                </c:pt>
                <c:pt idx="13638">
                  <c:v>0.15210000000000001</c:v>
                </c:pt>
                <c:pt idx="13639">
                  <c:v>0.16450000000000001</c:v>
                </c:pt>
                <c:pt idx="13640">
                  <c:v>0.1938</c:v>
                </c:pt>
                <c:pt idx="13641">
                  <c:v>0.20230000000000004</c:v>
                </c:pt>
                <c:pt idx="13642">
                  <c:v>0.18990000000000001</c:v>
                </c:pt>
                <c:pt idx="13643">
                  <c:v>0.19670000000000001</c:v>
                </c:pt>
                <c:pt idx="13644">
                  <c:v>0.19210000000000002</c:v>
                </c:pt>
                <c:pt idx="13645">
                  <c:v>0.20710000000000003</c:v>
                </c:pt>
                <c:pt idx="13646">
                  <c:v>0.19030000000000002</c:v>
                </c:pt>
                <c:pt idx="13647">
                  <c:v>0.19890000000000002</c:v>
                </c:pt>
                <c:pt idx="13648">
                  <c:v>0.26930000000000004</c:v>
                </c:pt>
                <c:pt idx="13649">
                  <c:v>0.26829999999999998</c:v>
                </c:pt>
                <c:pt idx="13650">
                  <c:v>0.26769999999999999</c:v>
                </c:pt>
                <c:pt idx="13651">
                  <c:v>0.25910000000000005</c:v>
                </c:pt>
                <c:pt idx="13652">
                  <c:v>0.26219999999999999</c:v>
                </c:pt>
                <c:pt idx="13653">
                  <c:v>0.26720000000000005</c:v>
                </c:pt>
                <c:pt idx="13654">
                  <c:v>0.31210000000000004</c:v>
                </c:pt>
                <c:pt idx="13655">
                  <c:v>0.28900000000000003</c:v>
                </c:pt>
                <c:pt idx="13656">
                  <c:v>0.29980000000000007</c:v>
                </c:pt>
                <c:pt idx="13657">
                  <c:v>0.27160000000000001</c:v>
                </c:pt>
                <c:pt idx="13658">
                  <c:v>0.32240000000000002</c:v>
                </c:pt>
                <c:pt idx="13659">
                  <c:v>0.31990000000000002</c:v>
                </c:pt>
                <c:pt idx="13660">
                  <c:v>0.36040000000000005</c:v>
                </c:pt>
                <c:pt idx="13661">
                  <c:v>0.35570000000000002</c:v>
                </c:pt>
                <c:pt idx="13662">
                  <c:v>0.37160000000000004</c:v>
                </c:pt>
                <c:pt idx="13663">
                  <c:v>0.36309999999999998</c:v>
                </c:pt>
                <c:pt idx="13664">
                  <c:v>0.39680000000000004</c:v>
                </c:pt>
                <c:pt idx="13665">
                  <c:v>0.40660000000000002</c:v>
                </c:pt>
                <c:pt idx="13666">
                  <c:v>0.41239999999999999</c:v>
                </c:pt>
                <c:pt idx="13667">
                  <c:v>0.42409999999999998</c:v>
                </c:pt>
                <c:pt idx="13668">
                  <c:v>0.39830000000000004</c:v>
                </c:pt>
                <c:pt idx="13669">
                  <c:v>0.36580000000000001</c:v>
                </c:pt>
                <c:pt idx="13670">
                  <c:v>0.33900000000000002</c:v>
                </c:pt>
                <c:pt idx="13671">
                  <c:v>0.3327</c:v>
                </c:pt>
                <c:pt idx="13672">
                  <c:v>0.36480000000000001</c:v>
                </c:pt>
                <c:pt idx="13673">
                  <c:v>0.36770000000000003</c:v>
                </c:pt>
                <c:pt idx="13674">
                  <c:v>0.40730000000000005</c:v>
                </c:pt>
                <c:pt idx="13675">
                  <c:v>0.42920000000000003</c:v>
                </c:pt>
                <c:pt idx="13676">
                  <c:v>0.44160000000000005</c:v>
                </c:pt>
                <c:pt idx="13677">
                  <c:v>0.45800000000000002</c:v>
                </c:pt>
                <c:pt idx="13678">
                  <c:v>0.44680000000000003</c:v>
                </c:pt>
                <c:pt idx="13679">
                  <c:v>0.44130000000000003</c:v>
                </c:pt>
                <c:pt idx="13680">
                  <c:v>0.4768</c:v>
                </c:pt>
                <c:pt idx="13681">
                  <c:v>0.48810000000000003</c:v>
                </c:pt>
                <c:pt idx="13682">
                  <c:v>0.50019999999999998</c:v>
                </c:pt>
                <c:pt idx="13683">
                  <c:v>0.50839999999999996</c:v>
                </c:pt>
                <c:pt idx="13684">
                  <c:v>0.52510000000000001</c:v>
                </c:pt>
                <c:pt idx="13685">
                  <c:v>0.50359999999999994</c:v>
                </c:pt>
                <c:pt idx="13686">
                  <c:v>0.51639999999999997</c:v>
                </c:pt>
                <c:pt idx="13687">
                  <c:v>0.48910000000000003</c:v>
                </c:pt>
                <c:pt idx="13688">
                  <c:v>0.53010000000000002</c:v>
                </c:pt>
                <c:pt idx="13689">
                  <c:v>0.49690000000000006</c:v>
                </c:pt>
                <c:pt idx="13690">
                  <c:v>0.52670000000000006</c:v>
                </c:pt>
                <c:pt idx="13691">
                  <c:v>0.52850000000000008</c:v>
                </c:pt>
                <c:pt idx="13692">
                  <c:v>0.54220000000000002</c:v>
                </c:pt>
                <c:pt idx="13693">
                  <c:v>0.55449999999999999</c:v>
                </c:pt>
                <c:pt idx="13694">
                  <c:v>0.58410000000000006</c:v>
                </c:pt>
                <c:pt idx="13695">
                  <c:v>0.55769999999999997</c:v>
                </c:pt>
                <c:pt idx="13696">
                  <c:v>0.51429999999999998</c:v>
                </c:pt>
                <c:pt idx="13697">
                  <c:v>0.46510000000000001</c:v>
                </c:pt>
                <c:pt idx="13698">
                  <c:v>0.48780000000000001</c:v>
                </c:pt>
                <c:pt idx="13699">
                  <c:v>0.4864</c:v>
                </c:pt>
                <c:pt idx="13700">
                  <c:v>0.48510000000000003</c:v>
                </c:pt>
                <c:pt idx="13701">
                  <c:v>0.47100000000000003</c:v>
                </c:pt>
                <c:pt idx="13702">
                  <c:v>0.45519999999999999</c:v>
                </c:pt>
                <c:pt idx="13703">
                  <c:v>0.46399999999999997</c:v>
                </c:pt>
                <c:pt idx="13704">
                  <c:v>0.46700000000000003</c:v>
                </c:pt>
                <c:pt idx="13705">
                  <c:v>0.44540000000000002</c:v>
                </c:pt>
                <c:pt idx="13706">
                  <c:v>0.41559999999999997</c:v>
                </c:pt>
                <c:pt idx="13707">
                  <c:v>0.43510000000000004</c:v>
                </c:pt>
                <c:pt idx="13708">
                  <c:v>0.44400000000000006</c:v>
                </c:pt>
                <c:pt idx="13709">
                  <c:v>0.48550000000000004</c:v>
                </c:pt>
                <c:pt idx="13710">
                  <c:v>0.4425</c:v>
                </c:pt>
                <c:pt idx="13711">
                  <c:v>0.41840000000000005</c:v>
                </c:pt>
                <c:pt idx="13712">
                  <c:v>0.48170000000000002</c:v>
                </c:pt>
                <c:pt idx="13713">
                  <c:v>0.44080000000000008</c:v>
                </c:pt>
                <c:pt idx="13714">
                  <c:v>0.42149999999999999</c:v>
                </c:pt>
                <c:pt idx="13715">
                  <c:v>0.38730000000000003</c:v>
                </c:pt>
                <c:pt idx="13716">
                  <c:v>0.36650000000000005</c:v>
                </c:pt>
                <c:pt idx="13717">
                  <c:v>0.4284</c:v>
                </c:pt>
                <c:pt idx="13718">
                  <c:v>0.41970000000000002</c:v>
                </c:pt>
                <c:pt idx="13719">
                  <c:v>0.41250000000000003</c:v>
                </c:pt>
                <c:pt idx="13720">
                  <c:v>0.47150000000000003</c:v>
                </c:pt>
                <c:pt idx="13721">
                  <c:v>0.4042</c:v>
                </c:pt>
                <c:pt idx="13722">
                  <c:v>0.36560000000000004</c:v>
                </c:pt>
                <c:pt idx="13723">
                  <c:v>0.33090000000000003</c:v>
                </c:pt>
                <c:pt idx="13724">
                  <c:v>0.3639</c:v>
                </c:pt>
                <c:pt idx="13725">
                  <c:v>0.3473</c:v>
                </c:pt>
                <c:pt idx="13726">
                  <c:v>0.33370000000000005</c:v>
                </c:pt>
                <c:pt idx="13727">
                  <c:v>0.38969999999999999</c:v>
                </c:pt>
                <c:pt idx="13728">
                  <c:v>0.47760000000000002</c:v>
                </c:pt>
                <c:pt idx="13729">
                  <c:v>0.40560000000000002</c:v>
                </c:pt>
                <c:pt idx="13730">
                  <c:v>0.34540000000000004</c:v>
                </c:pt>
                <c:pt idx="13731">
                  <c:v>0.34050000000000002</c:v>
                </c:pt>
                <c:pt idx="13732">
                  <c:v>0.37410000000000004</c:v>
                </c:pt>
                <c:pt idx="13733">
                  <c:v>0.35060000000000002</c:v>
                </c:pt>
                <c:pt idx="13734">
                  <c:v>0.29630000000000001</c:v>
                </c:pt>
                <c:pt idx="13735">
                  <c:v>0.25940000000000002</c:v>
                </c:pt>
                <c:pt idx="13736">
                  <c:v>0.22789999999999999</c:v>
                </c:pt>
                <c:pt idx="13737">
                  <c:v>0.25640000000000002</c:v>
                </c:pt>
                <c:pt idx="13738">
                  <c:v>0.25569999999999998</c:v>
                </c:pt>
                <c:pt idx="13739">
                  <c:v>0.24890000000000001</c:v>
                </c:pt>
                <c:pt idx="13740">
                  <c:v>0.254</c:v>
                </c:pt>
                <c:pt idx="13741">
                  <c:v>0.24960000000000002</c:v>
                </c:pt>
                <c:pt idx="13742">
                  <c:v>0.23319999999999999</c:v>
                </c:pt>
                <c:pt idx="13743">
                  <c:v>0.23470000000000002</c:v>
                </c:pt>
                <c:pt idx="13744">
                  <c:v>0.21880000000000002</c:v>
                </c:pt>
                <c:pt idx="13745">
                  <c:v>0.1966</c:v>
                </c:pt>
                <c:pt idx="13746">
                  <c:v>0.15480000000000002</c:v>
                </c:pt>
                <c:pt idx="13747">
                  <c:v>0.1358</c:v>
                </c:pt>
                <c:pt idx="13748">
                  <c:v>0.11699999999999999</c:v>
                </c:pt>
                <c:pt idx="13749">
                  <c:v>0.1014</c:v>
                </c:pt>
                <c:pt idx="13750">
                  <c:v>0.1024</c:v>
                </c:pt>
                <c:pt idx="13751">
                  <c:v>9.2700000000000005E-2</c:v>
                </c:pt>
                <c:pt idx="13752">
                  <c:v>7.8700000000000006E-2</c:v>
                </c:pt>
                <c:pt idx="13753">
                  <c:v>8.3199999999999996E-2</c:v>
                </c:pt>
                <c:pt idx="13754">
                  <c:v>7.9500000000000015E-2</c:v>
                </c:pt>
                <c:pt idx="13755">
                  <c:v>7.9000000000000015E-2</c:v>
                </c:pt>
                <c:pt idx="13756">
                  <c:v>6.2600000000000003E-2</c:v>
                </c:pt>
                <c:pt idx="13757">
                  <c:v>4.2099999999999999E-2</c:v>
                </c:pt>
                <c:pt idx="13758">
                  <c:v>3.2900000000000006E-2</c:v>
                </c:pt>
                <c:pt idx="13759">
                  <c:v>2.18E-2</c:v>
                </c:pt>
                <c:pt idx="13760">
                  <c:v>1.52E-2</c:v>
                </c:pt>
                <c:pt idx="13761">
                  <c:v>9.7000000000000003E-3</c:v>
                </c:pt>
                <c:pt idx="13762">
                  <c:v>7.4999999999999997E-3</c:v>
                </c:pt>
                <c:pt idx="13763">
                  <c:v>4.3E-3</c:v>
                </c:pt>
                <c:pt idx="13764">
                  <c:v>5.4000000000000003E-3</c:v>
                </c:pt>
                <c:pt idx="13765">
                  <c:v>3.2000000000000002E-3</c:v>
                </c:pt>
                <c:pt idx="13766">
                  <c:v>3.2000000000000002E-3</c:v>
                </c:pt>
                <c:pt idx="13767">
                  <c:v>2.1000000000000003E-3</c:v>
                </c:pt>
                <c:pt idx="13768">
                  <c:v>0</c:v>
                </c:pt>
                <c:pt idx="13769">
                  <c:v>2.1000000000000003E-3</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4.2000000000000006E-3</c:v>
                </c:pt>
                <c:pt idx="13921">
                  <c:v>1.5700000000000002E-2</c:v>
                </c:pt>
                <c:pt idx="13922">
                  <c:v>1.7899999999999999E-2</c:v>
                </c:pt>
                <c:pt idx="13923">
                  <c:v>2.7400000000000004E-2</c:v>
                </c:pt>
                <c:pt idx="13924">
                  <c:v>3.0800000000000001E-2</c:v>
                </c:pt>
                <c:pt idx="13925">
                  <c:v>3.0100000000000002E-2</c:v>
                </c:pt>
                <c:pt idx="13926">
                  <c:v>3.5999999999999997E-2</c:v>
                </c:pt>
                <c:pt idx="13927">
                  <c:v>5.04E-2</c:v>
                </c:pt>
                <c:pt idx="13928">
                  <c:v>5.2000000000000005E-2</c:v>
                </c:pt>
                <c:pt idx="13929">
                  <c:v>6.8999999999999992E-2</c:v>
                </c:pt>
                <c:pt idx="13930">
                  <c:v>6.6900000000000001E-2</c:v>
                </c:pt>
                <c:pt idx="13931">
                  <c:v>6.93E-2</c:v>
                </c:pt>
                <c:pt idx="13932">
                  <c:v>7.7100000000000002E-2</c:v>
                </c:pt>
                <c:pt idx="13933">
                  <c:v>8.3799999999999999E-2</c:v>
                </c:pt>
                <c:pt idx="13934">
                  <c:v>8.5100000000000009E-2</c:v>
                </c:pt>
                <c:pt idx="13935">
                  <c:v>9.0100000000000013E-2</c:v>
                </c:pt>
                <c:pt idx="13936">
                  <c:v>8.5600000000000009E-2</c:v>
                </c:pt>
                <c:pt idx="13937">
                  <c:v>8.3799999999999999E-2</c:v>
                </c:pt>
                <c:pt idx="13938">
                  <c:v>9.8600000000000007E-2</c:v>
                </c:pt>
                <c:pt idx="13939">
                  <c:v>0.13830000000000001</c:v>
                </c:pt>
                <c:pt idx="13940">
                  <c:v>0.1166</c:v>
                </c:pt>
                <c:pt idx="13941">
                  <c:v>0.10289999999999999</c:v>
                </c:pt>
                <c:pt idx="13942">
                  <c:v>0.13450000000000001</c:v>
                </c:pt>
                <c:pt idx="13943">
                  <c:v>0.1321</c:v>
                </c:pt>
                <c:pt idx="13944">
                  <c:v>0.13880000000000001</c:v>
                </c:pt>
                <c:pt idx="13945">
                  <c:v>0.1573</c:v>
                </c:pt>
                <c:pt idx="13946">
                  <c:v>0.1694</c:v>
                </c:pt>
                <c:pt idx="13947">
                  <c:v>0.21260000000000001</c:v>
                </c:pt>
                <c:pt idx="13948">
                  <c:v>0.23780000000000001</c:v>
                </c:pt>
                <c:pt idx="13949">
                  <c:v>0.2162</c:v>
                </c:pt>
                <c:pt idx="13950">
                  <c:v>0.26110000000000005</c:v>
                </c:pt>
                <c:pt idx="13951">
                  <c:v>0.27320000000000005</c:v>
                </c:pt>
                <c:pt idx="13952">
                  <c:v>0.2802</c:v>
                </c:pt>
                <c:pt idx="13953">
                  <c:v>0.31200000000000006</c:v>
                </c:pt>
                <c:pt idx="13954">
                  <c:v>0.32700000000000001</c:v>
                </c:pt>
                <c:pt idx="13955">
                  <c:v>0.37450000000000006</c:v>
                </c:pt>
                <c:pt idx="13956">
                  <c:v>0.38620000000000004</c:v>
                </c:pt>
                <c:pt idx="13957">
                  <c:v>0.39800000000000002</c:v>
                </c:pt>
                <c:pt idx="13958">
                  <c:v>0.40820000000000001</c:v>
                </c:pt>
                <c:pt idx="13959">
                  <c:v>0.4284</c:v>
                </c:pt>
                <c:pt idx="13960">
                  <c:v>0.43760000000000004</c:v>
                </c:pt>
                <c:pt idx="13961">
                  <c:v>0.42549999999999999</c:v>
                </c:pt>
                <c:pt idx="13962">
                  <c:v>0.44260000000000005</c:v>
                </c:pt>
                <c:pt idx="13963">
                  <c:v>0.43970000000000004</c:v>
                </c:pt>
                <c:pt idx="13964">
                  <c:v>0.44400000000000006</c:v>
                </c:pt>
                <c:pt idx="13965">
                  <c:v>0.45090000000000008</c:v>
                </c:pt>
                <c:pt idx="13966">
                  <c:v>0.47050000000000003</c:v>
                </c:pt>
                <c:pt idx="13967">
                  <c:v>0.4667</c:v>
                </c:pt>
                <c:pt idx="13968">
                  <c:v>0.49809999999999999</c:v>
                </c:pt>
                <c:pt idx="13969">
                  <c:v>0.51690000000000003</c:v>
                </c:pt>
                <c:pt idx="13970">
                  <c:v>0.54500000000000004</c:v>
                </c:pt>
                <c:pt idx="13971">
                  <c:v>0.53979999999999995</c:v>
                </c:pt>
                <c:pt idx="13972">
                  <c:v>0.54420000000000002</c:v>
                </c:pt>
                <c:pt idx="13973">
                  <c:v>0.5666000000000001</c:v>
                </c:pt>
                <c:pt idx="13974">
                  <c:v>0.59160000000000001</c:v>
                </c:pt>
                <c:pt idx="13975">
                  <c:v>0.57450000000000001</c:v>
                </c:pt>
                <c:pt idx="13976">
                  <c:v>0.57380000000000009</c:v>
                </c:pt>
                <c:pt idx="13977">
                  <c:v>0.58779999999999999</c:v>
                </c:pt>
                <c:pt idx="13978">
                  <c:v>0.59619999999999995</c:v>
                </c:pt>
                <c:pt idx="13979">
                  <c:v>0.58640000000000003</c:v>
                </c:pt>
                <c:pt idx="13980">
                  <c:v>0.58810000000000007</c:v>
                </c:pt>
                <c:pt idx="13981">
                  <c:v>0.61270000000000002</c:v>
                </c:pt>
                <c:pt idx="13982">
                  <c:v>0.63560000000000005</c:v>
                </c:pt>
                <c:pt idx="13983">
                  <c:v>0.59530000000000005</c:v>
                </c:pt>
                <c:pt idx="13984">
                  <c:v>0.60720000000000007</c:v>
                </c:pt>
                <c:pt idx="13985">
                  <c:v>0.62009999999999998</c:v>
                </c:pt>
                <c:pt idx="13986">
                  <c:v>0.63260000000000005</c:v>
                </c:pt>
                <c:pt idx="13987">
                  <c:v>0.64829999999999999</c:v>
                </c:pt>
                <c:pt idx="13988">
                  <c:v>0.63400000000000001</c:v>
                </c:pt>
                <c:pt idx="13989">
                  <c:v>0.64470000000000005</c:v>
                </c:pt>
                <c:pt idx="13990">
                  <c:v>0.65700000000000003</c:v>
                </c:pt>
                <c:pt idx="13991">
                  <c:v>0.65490000000000004</c:v>
                </c:pt>
                <c:pt idx="13992">
                  <c:v>0.66320000000000001</c:v>
                </c:pt>
                <c:pt idx="13993">
                  <c:v>0.65739999999999998</c:v>
                </c:pt>
                <c:pt idx="13994">
                  <c:v>0.67330000000000001</c:v>
                </c:pt>
                <c:pt idx="13995">
                  <c:v>0.70990000000000009</c:v>
                </c:pt>
                <c:pt idx="13996">
                  <c:v>0.71140000000000003</c:v>
                </c:pt>
                <c:pt idx="13997">
                  <c:v>0.72840000000000005</c:v>
                </c:pt>
                <c:pt idx="13998">
                  <c:v>0.73019999999999996</c:v>
                </c:pt>
                <c:pt idx="13999">
                  <c:v>0.7278</c:v>
                </c:pt>
                <c:pt idx="14000">
                  <c:v>0.74320000000000008</c:v>
                </c:pt>
                <c:pt idx="14001">
                  <c:v>0.74429999999999996</c:v>
                </c:pt>
                <c:pt idx="14002">
                  <c:v>0.76140000000000008</c:v>
                </c:pt>
                <c:pt idx="14003">
                  <c:v>0.7541000000000001</c:v>
                </c:pt>
                <c:pt idx="14004">
                  <c:v>0.7651</c:v>
                </c:pt>
                <c:pt idx="14005">
                  <c:v>0.77200000000000002</c:v>
                </c:pt>
                <c:pt idx="14006">
                  <c:v>0.75450000000000006</c:v>
                </c:pt>
                <c:pt idx="14007">
                  <c:v>0.75560000000000005</c:v>
                </c:pt>
                <c:pt idx="14008">
                  <c:v>0.75930000000000009</c:v>
                </c:pt>
                <c:pt idx="14009">
                  <c:v>0.74290000000000012</c:v>
                </c:pt>
                <c:pt idx="14010">
                  <c:v>0.77200000000000002</c:v>
                </c:pt>
                <c:pt idx="14011">
                  <c:v>0.77300000000000013</c:v>
                </c:pt>
                <c:pt idx="14012">
                  <c:v>0.7713000000000001</c:v>
                </c:pt>
                <c:pt idx="14013">
                  <c:v>0.77890000000000004</c:v>
                </c:pt>
                <c:pt idx="14014">
                  <c:v>0.73680000000000012</c:v>
                </c:pt>
                <c:pt idx="14015">
                  <c:v>0.67320000000000002</c:v>
                </c:pt>
                <c:pt idx="14016">
                  <c:v>0.62950000000000006</c:v>
                </c:pt>
                <c:pt idx="14017">
                  <c:v>0.54759999999999998</c:v>
                </c:pt>
                <c:pt idx="14018">
                  <c:v>0.59350000000000003</c:v>
                </c:pt>
                <c:pt idx="14019">
                  <c:v>0.55640000000000001</c:v>
                </c:pt>
                <c:pt idx="14020">
                  <c:v>0.52260000000000006</c:v>
                </c:pt>
                <c:pt idx="14021">
                  <c:v>0.48920000000000008</c:v>
                </c:pt>
                <c:pt idx="14022">
                  <c:v>0.51580000000000004</c:v>
                </c:pt>
                <c:pt idx="14023">
                  <c:v>0.53190000000000004</c:v>
                </c:pt>
                <c:pt idx="14024">
                  <c:v>0.49070000000000003</c:v>
                </c:pt>
                <c:pt idx="14025">
                  <c:v>0.49420000000000003</c:v>
                </c:pt>
                <c:pt idx="14026">
                  <c:v>0.46180000000000004</c:v>
                </c:pt>
                <c:pt idx="14027">
                  <c:v>0.46429999999999999</c:v>
                </c:pt>
                <c:pt idx="14028">
                  <c:v>0.48980000000000001</c:v>
                </c:pt>
                <c:pt idx="14029">
                  <c:v>0.51690000000000003</c:v>
                </c:pt>
                <c:pt idx="14030">
                  <c:v>0.48060000000000003</c:v>
                </c:pt>
                <c:pt idx="14031">
                  <c:v>0.53700000000000003</c:v>
                </c:pt>
                <c:pt idx="14032">
                  <c:v>0.50549999999999995</c:v>
                </c:pt>
                <c:pt idx="14033">
                  <c:v>0.46070000000000005</c:v>
                </c:pt>
                <c:pt idx="14034">
                  <c:v>0.46760000000000002</c:v>
                </c:pt>
                <c:pt idx="14035">
                  <c:v>0.43080000000000002</c:v>
                </c:pt>
                <c:pt idx="14036">
                  <c:v>0.43640000000000001</c:v>
                </c:pt>
                <c:pt idx="14037">
                  <c:v>0.36810000000000004</c:v>
                </c:pt>
                <c:pt idx="14038">
                  <c:v>0.39240000000000003</c:v>
                </c:pt>
                <c:pt idx="14039">
                  <c:v>0.37390000000000001</c:v>
                </c:pt>
                <c:pt idx="14040">
                  <c:v>0.35289999999999999</c:v>
                </c:pt>
                <c:pt idx="14041">
                  <c:v>0.32840000000000003</c:v>
                </c:pt>
                <c:pt idx="14042">
                  <c:v>0.31140000000000001</c:v>
                </c:pt>
                <c:pt idx="14043">
                  <c:v>0.307</c:v>
                </c:pt>
                <c:pt idx="14044">
                  <c:v>0.25930000000000003</c:v>
                </c:pt>
                <c:pt idx="14045">
                  <c:v>0.23150000000000001</c:v>
                </c:pt>
                <c:pt idx="14046">
                  <c:v>0.21810000000000002</c:v>
                </c:pt>
                <c:pt idx="14047">
                  <c:v>0.20790000000000003</c:v>
                </c:pt>
                <c:pt idx="14048">
                  <c:v>0.22189999999999999</c:v>
                </c:pt>
                <c:pt idx="14049">
                  <c:v>0.23960000000000001</c:v>
                </c:pt>
                <c:pt idx="14050">
                  <c:v>0.20050000000000001</c:v>
                </c:pt>
                <c:pt idx="14051">
                  <c:v>0.18380000000000002</c:v>
                </c:pt>
                <c:pt idx="14052">
                  <c:v>0.18770000000000001</c:v>
                </c:pt>
                <c:pt idx="14053">
                  <c:v>0.16080000000000003</c:v>
                </c:pt>
                <c:pt idx="14054">
                  <c:v>0.15620000000000001</c:v>
                </c:pt>
                <c:pt idx="14055">
                  <c:v>0.1399</c:v>
                </c:pt>
                <c:pt idx="14056">
                  <c:v>0.15060000000000001</c:v>
                </c:pt>
                <c:pt idx="14057">
                  <c:v>0.14099999999999999</c:v>
                </c:pt>
                <c:pt idx="14058">
                  <c:v>0.12380000000000001</c:v>
                </c:pt>
                <c:pt idx="14059">
                  <c:v>0.11670000000000001</c:v>
                </c:pt>
                <c:pt idx="14060">
                  <c:v>0.11130000000000001</c:v>
                </c:pt>
                <c:pt idx="14061">
                  <c:v>9.920000000000001E-2</c:v>
                </c:pt>
                <c:pt idx="14062">
                  <c:v>9.3899999999999997E-2</c:v>
                </c:pt>
                <c:pt idx="14063">
                  <c:v>8.900000000000001E-2</c:v>
                </c:pt>
                <c:pt idx="14064">
                  <c:v>8.1699999999999995E-2</c:v>
                </c:pt>
                <c:pt idx="14065">
                  <c:v>7.8700000000000006E-2</c:v>
                </c:pt>
                <c:pt idx="14066">
                  <c:v>7.4400000000000008E-2</c:v>
                </c:pt>
                <c:pt idx="14067">
                  <c:v>6.59E-2</c:v>
                </c:pt>
                <c:pt idx="14068">
                  <c:v>6.1800000000000001E-2</c:v>
                </c:pt>
                <c:pt idx="14069">
                  <c:v>5.7700000000000001E-2</c:v>
                </c:pt>
                <c:pt idx="14070">
                  <c:v>6.2300000000000001E-2</c:v>
                </c:pt>
                <c:pt idx="14071">
                  <c:v>5.2000000000000005E-2</c:v>
                </c:pt>
                <c:pt idx="14072">
                  <c:v>4.6899999999999997E-2</c:v>
                </c:pt>
                <c:pt idx="14073">
                  <c:v>5.1700000000000003E-2</c:v>
                </c:pt>
                <c:pt idx="14074">
                  <c:v>4.6500000000000007E-2</c:v>
                </c:pt>
                <c:pt idx="14075">
                  <c:v>4.2599999999999999E-2</c:v>
                </c:pt>
                <c:pt idx="14076">
                  <c:v>4.0000000000000008E-2</c:v>
                </c:pt>
                <c:pt idx="14077">
                  <c:v>4.36E-2</c:v>
                </c:pt>
                <c:pt idx="14078">
                  <c:v>4.3300000000000005E-2</c:v>
                </c:pt>
                <c:pt idx="14079">
                  <c:v>4.2099999999999999E-2</c:v>
                </c:pt>
                <c:pt idx="14080">
                  <c:v>3.9700000000000006E-2</c:v>
                </c:pt>
                <c:pt idx="14081">
                  <c:v>3.8500000000000006E-2</c:v>
                </c:pt>
                <c:pt idx="14082">
                  <c:v>4.5300000000000007E-2</c:v>
                </c:pt>
                <c:pt idx="14083">
                  <c:v>3.9300000000000002E-2</c:v>
                </c:pt>
                <c:pt idx="14084">
                  <c:v>3.8300000000000001E-2</c:v>
                </c:pt>
                <c:pt idx="14085">
                  <c:v>3.8200000000000005E-2</c:v>
                </c:pt>
                <c:pt idx="14086">
                  <c:v>4.0600000000000004E-2</c:v>
                </c:pt>
                <c:pt idx="14087">
                  <c:v>4.2900000000000001E-2</c:v>
                </c:pt>
                <c:pt idx="14088">
                  <c:v>4.2700000000000002E-2</c:v>
                </c:pt>
                <c:pt idx="14089">
                  <c:v>4.5000000000000005E-2</c:v>
                </c:pt>
                <c:pt idx="14090">
                  <c:v>4.24E-2</c:v>
                </c:pt>
                <c:pt idx="14091">
                  <c:v>4.2200000000000001E-2</c:v>
                </c:pt>
                <c:pt idx="14092">
                  <c:v>4.19E-2</c:v>
                </c:pt>
                <c:pt idx="14093">
                  <c:v>3.8100000000000002E-2</c:v>
                </c:pt>
                <c:pt idx="14094">
                  <c:v>3.6999999999999998E-2</c:v>
                </c:pt>
                <c:pt idx="14095">
                  <c:v>3.7900000000000003E-2</c:v>
                </c:pt>
                <c:pt idx="14096">
                  <c:v>3.5499999999999997E-2</c:v>
                </c:pt>
                <c:pt idx="14097">
                  <c:v>3.44E-2</c:v>
                </c:pt>
                <c:pt idx="14098">
                  <c:v>3.3500000000000002E-2</c:v>
                </c:pt>
                <c:pt idx="14099">
                  <c:v>3.7100000000000001E-2</c:v>
                </c:pt>
                <c:pt idx="14100">
                  <c:v>3.5900000000000001E-2</c:v>
                </c:pt>
                <c:pt idx="14101">
                  <c:v>3.9400000000000004E-2</c:v>
                </c:pt>
                <c:pt idx="14102">
                  <c:v>3.9500000000000007E-2</c:v>
                </c:pt>
                <c:pt idx="14103">
                  <c:v>4.0600000000000004E-2</c:v>
                </c:pt>
                <c:pt idx="14104">
                  <c:v>3.9600000000000003E-2</c:v>
                </c:pt>
                <c:pt idx="14105">
                  <c:v>4.9000000000000002E-2</c:v>
                </c:pt>
                <c:pt idx="14106">
                  <c:v>4.7899999999999998E-2</c:v>
                </c:pt>
                <c:pt idx="14107">
                  <c:v>4.6800000000000008E-2</c:v>
                </c:pt>
                <c:pt idx="14108">
                  <c:v>5.1300000000000005E-2</c:v>
                </c:pt>
                <c:pt idx="14109">
                  <c:v>4.2800000000000005E-2</c:v>
                </c:pt>
                <c:pt idx="14110">
                  <c:v>4.5200000000000004E-2</c:v>
                </c:pt>
                <c:pt idx="14111">
                  <c:v>4.5400000000000003E-2</c:v>
                </c:pt>
                <c:pt idx="14112">
                  <c:v>4.5400000000000003E-2</c:v>
                </c:pt>
                <c:pt idx="14113">
                  <c:v>4.19E-2</c:v>
                </c:pt>
                <c:pt idx="14114">
                  <c:v>4.19E-2</c:v>
                </c:pt>
                <c:pt idx="14115">
                  <c:v>5.2500000000000005E-2</c:v>
                </c:pt>
                <c:pt idx="14116">
                  <c:v>5.1400000000000001E-2</c:v>
                </c:pt>
                <c:pt idx="14117">
                  <c:v>4.2900000000000001E-2</c:v>
                </c:pt>
                <c:pt idx="14118">
                  <c:v>4.8899999999999999E-2</c:v>
                </c:pt>
                <c:pt idx="14119">
                  <c:v>5.0300000000000004E-2</c:v>
                </c:pt>
                <c:pt idx="14120">
                  <c:v>4.4200000000000003E-2</c:v>
                </c:pt>
                <c:pt idx="14121">
                  <c:v>4.07E-2</c:v>
                </c:pt>
                <c:pt idx="14122">
                  <c:v>3.9500000000000007E-2</c:v>
                </c:pt>
                <c:pt idx="14123">
                  <c:v>4.3000000000000003E-2</c:v>
                </c:pt>
                <c:pt idx="14124">
                  <c:v>3.9400000000000004E-2</c:v>
                </c:pt>
                <c:pt idx="14125">
                  <c:v>3.9400000000000004E-2</c:v>
                </c:pt>
                <c:pt idx="14126">
                  <c:v>3.9500000000000007E-2</c:v>
                </c:pt>
                <c:pt idx="14127">
                  <c:v>4.5500000000000006E-2</c:v>
                </c:pt>
                <c:pt idx="14128">
                  <c:v>4.3000000000000003E-2</c:v>
                </c:pt>
                <c:pt idx="14129">
                  <c:v>3.9300000000000002E-2</c:v>
                </c:pt>
                <c:pt idx="14130">
                  <c:v>3.8100000000000002E-2</c:v>
                </c:pt>
                <c:pt idx="14131">
                  <c:v>3.4700000000000002E-2</c:v>
                </c:pt>
                <c:pt idx="14132">
                  <c:v>4.8800000000000003E-2</c:v>
                </c:pt>
                <c:pt idx="14133">
                  <c:v>3.9400000000000004E-2</c:v>
                </c:pt>
                <c:pt idx="14134">
                  <c:v>3.8100000000000002E-2</c:v>
                </c:pt>
                <c:pt idx="14135">
                  <c:v>3.9300000000000002E-2</c:v>
                </c:pt>
                <c:pt idx="14136">
                  <c:v>5.1100000000000007E-2</c:v>
                </c:pt>
                <c:pt idx="14137">
                  <c:v>4.41E-2</c:v>
                </c:pt>
                <c:pt idx="14138">
                  <c:v>3.6900000000000002E-2</c:v>
                </c:pt>
                <c:pt idx="14139">
                  <c:v>3.6900000000000002E-2</c:v>
                </c:pt>
                <c:pt idx="14140">
                  <c:v>3.9200000000000006E-2</c:v>
                </c:pt>
                <c:pt idx="14141">
                  <c:v>3.9200000000000006E-2</c:v>
                </c:pt>
                <c:pt idx="14142">
                  <c:v>3.4599999999999999E-2</c:v>
                </c:pt>
                <c:pt idx="14143">
                  <c:v>3.1100000000000003E-2</c:v>
                </c:pt>
                <c:pt idx="14144">
                  <c:v>4.0400000000000005E-2</c:v>
                </c:pt>
                <c:pt idx="14145">
                  <c:v>3.9300000000000002E-2</c:v>
                </c:pt>
                <c:pt idx="14146">
                  <c:v>3.4499999999999996E-2</c:v>
                </c:pt>
                <c:pt idx="14147">
                  <c:v>3.6799999999999999E-2</c:v>
                </c:pt>
                <c:pt idx="14148">
                  <c:v>3.7900000000000003E-2</c:v>
                </c:pt>
                <c:pt idx="14149">
                  <c:v>3.2100000000000004E-2</c:v>
                </c:pt>
                <c:pt idx="14150">
                  <c:v>3.2000000000000001E-2</c:v>
                </c:pt>
                <c:pt idx="14151">
                  <c:v>3.8000000000000006E-2</c:v>
                </c:pt>
                <c:pt idx="14152">
                  <c:v>3.5299999999999998E-2</c:v>
                </c:pt>
                <c:pt idx="14153">
                  <c:v>3.1800000000000002E-2</c:v>
                </c:pt>
                <c:pt idx="14154">
                  <c:v>3.5400000000000001E-2</c:v>
                </c:pt>
                <c:pt idx="14155">
                  <c:v>3.5400000000000001E-2</c:v>
                </c:pt>
                <c:pt idx="14156">
                  <c:v>3.0700000000000002E-2</c:v>
                </c:pt>
                <c:pt idx="14157">
                  <c:v>3.6400000000000002E-2</c:v>
                </c:pt>
                <c:pt idx="14158">
                  <c:v>3.1800000000000002E-2</c:v>
                </c:pt>
                <c:pt idx="14159">
                  <c:v>2.9499999999999998E-2</c:v>
                </c:pt>
                <c:pt idx="14160">
                  <c:v>3.6299999999999999E-2</c:v>
                </c:pt>
                <c:pt idx="14161">
                  <c:v>2.7200000000000002E-2</c:v>
                </c:pt>
                <c:pt idx="14162">
                  <c:v>2.5900000000000003E-2</c:v>
                </c:pt>
                <c:pt idx="14163">
                  <c:v>2.7100000000000003E-2</c:v>
                </c:pt>
                <c:pt idx="14164">
                  <c:v>3.7200000000000004E-2</c:v>
                </c:pt>
                <c:pt idx="14165">
                  <c:v>2.9100000000000001E-2</c:v>
                </c:pt>
                <c:pt idx="14166">
                  <c:v>3.0300000000000001E-2</c:v>
                </c:pt>
                <c:pt idx="14167">
                  <c:v>3.8300000000000001E-2</c:v>
                </c:pt>
                <c:pt idx="14168">
                  <c:v>2.8100000000000003E-2</c:v>
                </c:pt>
                <c:pt idx="14169">
                  <c:v>3.0300000000000001E-2</c:v>
                </c:pt>
                <c:pt idx="14170">
                  <c:v>2.6800000000000004E-2</c:v>
                </c:pt>
                <c:pt idx="14171">
                  <c:v>3.1400000000000004E-2</c:v>
                </c:pt>
                <c:pt idx="14172">
                  <c:v>2.9100000000000001E-2</c:v>
                </c:pt>
                <c:pt idx="14173">
                  <c:v>2.6700000000000002E-2</c:v>
                </c:pt>
                <c:pt idx="14174">
                  <c:v>3.3500000000000002E-2</c:v>
                </c:pt>
                <c:pt idx="14175">
                  <c:v>3.5700000000000003E-2</c:v>
                </c:pt>
                <c:pt idx="14176">
                  <c:v>2.5500000000000002E-2</c:v>
                </c:pt>
                <c:pt idx="14177">
                  <c:v>2.7800000000000005E-2</c:v>
                </c:pt>
                <c:pt idx="14178">
                  <c:v>3.6700000000000003E-2</c:v>
                </c:pt>
                <c:pt idx="14179">
                  <c:v>2.8799999999999999E-2</c:v>
                </c:pt>
                <c:pt idx="14180">
                  <c:v>2.4300000000000002E-2</c:v>
                </c:pt>
                <c:pt idx="14181">
                  <c:v>2.4500000000000001E-2</c:v>
                </c:pt>
                <c:pt idx="14182">
                  <c:v>2.5700000000000001E-2</c:v>
                </c:pt>
                <c:pt idx="14183">
                  <c:v>2.6700000000000002E-2</c:v>
                </c:pt>
                <c:pt idx="14184">
                  <c:v>2.7900000000000005E-2</c:v>
                </c:pt>
                <c:pt idx="14185">
                  <c:v>2.6800000000000004E-2</c:v>
                </c:pt>
                <c:pt idx="14186">
                  <c:v>2.4500000000000001E-2</c:v>
                </c:pt>
                <c:pt idx="14187">
                  <c:v>2.5700000000000001E-2</c:v>
                </c:pt>
                <c:pt idx="14188">
                  <c:v>2.7000000000000003E-2</c:v>
                </c:pt>
                <c:pt idx="14189">
                  <c:v>2.8199999999999999E-2</c:v>
                </c:pt>
                <c:pt idx="14190">
                  <c:v>2.8399999999999998E-2</c:v>
                </c:pt>
                <c:pt idx="14191">
                  <c:v>3.0800000000000001E-2</c:v>
                </c:pt>
                <c:pt idx="14192">
                  <c:v>2.9600000000000001E-2</c:v>
                </c:pt>
                <c:pt idx="14193">
                  <c:v>3.0800000000000001E-2</c:v>
                </c:pt>
                <c:pt idx="14194">
                  <c:v>3.2100000000000004E-2</c:v>
                </c:pt>
                <c:pt idx="14195">
                  <c:v>3.4700000000000002E-2</c:v>
                </c:pt>
                <c:pt idx="14196">
                  <c:v>4.0899999999999999E-2</c:v>
                </c:pt>
                <c:pt idx="14197">
                  <c:v>3.8700000000000005E-2</c:v>
                </c:pt>
                <c:pt idx="14198">
                  <c:v>4.0000000000000008E-2</c:v>
                </c:pt>
                <c:pt idx="14199">
                  <c:v>4.3900000000000002E-2</c:v>
                </c:pt>
                <c:pt idx="14200">
                  <c:v>4.6600000000000003E-2</c:v>
                </c:pt>
                <c:pt idx="14201">
                  <c:v>4.7E-2</c:v>
                </c:pt>
                <c:pt idx="14202">
                  <c:v>4.8399999999999999E-2</c:v>
                </c:pt>
                <c:pt idx="14203">
                  <c:v>4.9800000000000004E-2</c:v>
                </c:pt>
                <c:pt idx="14204">
                  <c:v>5.5300000000000009E-2</c:v>
                </c:pt>
                <c:pt idx="14205">
                  <c:v>6.5700000000000008E-2</c:v>
                </c:pt>
                <c:pt idx="14206">
                  <c:v>7.7500000000000013E-2</c:v>
                </c:pt>
                <c:pt idx="14207">
                  <c:v>8.7100000000000011E-2</c:v>
                </c:pt>
                <c:pt idx="14208">
                  <c:v>9.2800000000000007E-2</c:v>
                </c:pt>
                <c:pt idx="14209">
                  <c:v>0.10149999999999999</c:v>
                </c:pt>
                <c:pt idx="14210">
                  <c:v>0.1115</c:v>
                </c:pt>
                <c:pt idx="14211">
                  <c:v>0.1331</c:v>
                </c:pt>
                <c:pt idx="14212">
                  <c:v>0.13109999999999999</c:v>
                </c:pt>
                <c:pt idx="14213">
                  <c:v>0.14760000000000001</c:v>
                </c:pt>
                <c:pt idx="14214">
                  <c:v>0.16690000000000002</c:v>
                </c:pt>
                <c:pt idx="14215">
                  <c:v>0.1492</c:v>
                </c:pt>
                <c:pt idx="14216">
                  <c:v>0.1525</c:v>
                </c:pt>
                <c:pt idx="14217">
                  <c:v>0.16120000000000001</c:v>
                </c:pt>
                <c:pt idx="14218">
                  <c:v>0.215</c:v>
                </c:pt>
                <c:pt idx="14219">
                  <c:v>0.22320000000000004</c:v>
                </c:pt>
                <c:pt idx="14220">
                  <c:v>0.23860000000000003</c:v>
                </c:pt>
                <c:pt idx="14221">
                  <c:v>0.1867</c:v>
                </c:pt>
                <c:pt idx="14222">
                  <c:v>0.20860000000000001</c:v>
                </c:pt>
                <c:pt idx="14223">
                  <c:v>0.25940000000000002</c:v>
                </c:pt>
                <c:pt idx="14224">
                  <c:v>0.27540000000000003</c:v>
                </c:pt>
                <c:pt idx="14225">
                  <c:v>0.29970000000000002</c:v>
                </c:pt>
                <c:pt idx="14226">
                  <c:v>0.34720000000000001</c:v>
                </c:pt>
                <c:pt idx="14227">
                  <c:v>0.37010000000000004</c:v>
                </c:pt>
                <c:pt idx="14228">
                  <c:v>0.38100000000000001</c:v>
                </c:pt>
                <c:pt idx="14229">
                  <c:v>0.39180000000000004</c:v>
                </c:pt>
                <c:pt idx="14230">
                  <c:v>0.39</c:v>
                </c:pt>
                <c:pt idx="14231">
                  <c:v>0.44610000000000005</c:v>
                </c:pt>
                <c:pt idx="14232">
                  <c:v>0.47260000000000002</c:v>
                </c:pt>
                <c:pt idx="14233">
                  <c:v>0.49400000000000005</c:v>
                </c:pt>
                <c:pt idx="14234">
                  <c:v>0.49580000000000002</c:v>
                </c:pt>
                <c:pt idx="14235">
                  <c:v>0.51300000000000001</c:v>
                </c:pt>
                <c:pt idx="14236">
                  <c:v>0.51700000000000002</c:v>
                </c:pt>
                <c:pt idx="14237">
                  <c:v>0.51849999999999996</c:v>
                </c:pt>
                <c:pt idx="14238">
                  <c:v>0.53300000000000003</c:v>
                </c:pt>
                <c:pt idx="14239">
                  <c:v>0.51890000000000003</c:v>
                </c:pt>
                <c:pt idx="14240">
                  <c:v>0.56689999999999996</c:v>
                </c:pt>
                <c:pt idx="14241">
                  <c:v>0.57369999999999999</c:v>
                </c:pt>
                <c:pt idx="14242">
                  <c:v>0.58200000000000007</c:v>
                </c:pt>
                <c:pt idx="14243">
                  <c:v>0.62070000000000003</c:v>
                </c:pt>
                <c:pt idx="14244">
                  <c:v>0.62070000000000003</c:v>
                </c:pt>
                <c:pt idx="14245">
                  <c:v>0.65640000000000009</c:v>
                </c:pt>
                <c:pt idx="14246">
                  <c:v>0.67790000000000006</c:v>
                </c:pt>
                <c:pt idx="14247">
                  <c:v>0.6644000000000001</c:v>
                </c:pt>
                <c:pt idx="14248">
                  <c:v>0.68240000000000001</c:v>
                </c:pt>
                <c:pt idx="14249">
                  <c:v>0.71399999999999997</c:v>
                </c:pt>
                <c:pt idx="14250">
                  <c:v>0.71510000000000007</c:v>
                </c:pt>
                <c:pt idx="14251">
                  <c:v>0.7551000000000001</c:v>
                </c:pt>
                <c:pt idx="14252">
                  <c:v>0.74960000000000004</c:v>
                </c:pt>
                <c:pt idx="14253">
                  <c:v>0.76190000000000002</c:v>
                </c:pt>
                <c:pt idx="14254">
                  <c:v>0.7642000000000001</c:v>
                </c:pt>
                <c:pt idx="14255">
                  <c:v>0.79800000000000004</c:v>
                </c:pt>
                <c:pt idx="14256">
                  <c:v>0.77160000000000006</c:v>
                </c:pt>
                <c:pt idx="14257">
                  <c:v>0.7681</c:v>
                </c:pt>
                <c:pt idx="14258">
                  <c:v>0.80580000000000007</c:v>
                </c:pt>
                <c:pt idx="14259">
                  <c:v>0.7955000000000001</c:v>
                </c:pt>
                <c:pt idx="14260">
                  <c:v>0.82630000000000003</c:v>
                </c:pt>
                <c:pt idx="14261">
                  <c:v>0.85619999999999996</c:v>
                </c:pt>
                <c:pt idx="14262">
                  <c:v>0.85399999999999998</c:v>
                </c:pt>
                <c:pt idx="14263">
                  <c:v>0.85310000000000008</c:v>
                </c:pt>
                <c:pt idx="14264">
                  <c:v>0.88650000000000007</c:v>
                </c:pt>
                <c:pt idx="14265">
                  <c:v>0.88170000000000004</c:v>
                </c:pt>
                <c:pt idx="14266">
                  <c:v>0.89870000000000005</c:v>
                </c:pt>
                <c:pt idx="14267">
                  <c:v>0.86920000000000008</c:v>
                </c:pt>
                <c:pt idx="14268">
                  <c:v>0.86410000000000009</c:v>
                </c:pt>
                <c:pt idx="14269">
                  <c:v>0.81840000000000002</c:v>
                </c:pt>
                <c:pt idx="14270">
                  <c:v>0.78639999999999999</c:v>
                </c:pt>
                <c:pt idx="14271">
                  <c:v>0.70410000000000006</c:v>
                </c:pt>
                <c:pt idx="14272">
                  <c:v>0.66570000000000007</c:v>
                </c:pt>
                <c:pt idx="14273">
                  <c:v>0.65210000000000001</c:v>
                </c:pt>
                <c:pt idx="14274">
                  <c:v>0.64890000000000003</c:v>
                </c:pt>
                <c:pt idx="14275">
                  <c:v>0.64119999999999999</c:v>
                </c:pt>
                <c:pt idx="14276">
                  <c:v>0.65720000000000001</c:v>
                </c:pt>
                <c:pt idx="14277">
                  <c:v>0.65380000000000005</c:v>
                </c:pt>
                <c:pt idx="14278">
                  <c:v>0.64610000000000012</c:v>
                </c:pt>
                <c:pt idx="14279">
                  <c:v>0.65540000000000009</c:v>
                </c:pt>
                <c:pt idx="14280">
                  <c:v>0.66090000000000004</c:v>
                </c:pt>
                <c:pt idx="14281">
                  <c:v>0.66460000000000008</c:v>
                </c:pt>
                <c:pt idx="14282">
                  <c:v>0.66010000000000002</c:v>
                </c:pt>
                <c:pt idx="14283">
                  <c:v>0.65610000000000002</c:v>
                </c:pt>
                <c:pt idx="14284">
                  <c:v>0.68380000000000007</c:v>
                </c:pt>
                <c:pt idx="14285">
                  <c:v>0.72880000000000011</c:v>
                </c:pt>
                <c:pt idx="14286">
                  <c:v>0.74500000000000011</c:v>
                </c:pt>
                <c:pt idx="14287">
                  <c:v>0.68369999999999997</c:v>
                </c:pt>
                <c:pt idx="14288">
                  <c:v>0.66100000000000003</c:v>
                </c:pt>
                <c:pt idx="14289">
                  <c:v>0.6431</c:v>
                </c:pt>
                <c:pt idx="14290">
                  <c:v>0.65949999999999998</c:v>
                </c:pt>
                <c:pt idx="14291">
                  <c:v>0.66670000000000007</c:v>
                </c:pt>
                <c:pt idx="14292">
                  <c:v>0.66990000000000005</c:v>
                </c:pt>
                <c:pt idx="14293">
                  <c:v>0.62430000000000008</c:v>
                </c:pt>
                <c:pt idx="14294">
                  <c:v>0.66320000000000001</c:v>
                </c:pt>
                <c:pt idx="14295">
                  <c:v>0.66910000000000003</c:v>
                </c:pt>
                <c:pt idx="14296">
                  <c:v>0.71720000000000006</c:v>
                </c:pt>
                <c:pt idx="14297">
                  <c:v>0.67120000000000002</c:v>
                </c:pt>
                <c:pt idx="14298">
                  <c:v>0.69300000000000006</c:v>
                </c:pt>
                <c:pt idx="14299">
                  <c:v>0.68480000000000008</c:v>
                </c:pt>
                <c:pt idx="14300">
                  <c:v>0.72470000000000001</c:v>
                </c:pt>
                <c:pt idx="14301">
                  <c:v>0.69620000000000004</c:v>
                </c:pt>
                <c:pt idx="14302">
                  <c:v>0.70430000000000004</c:v>
                </c:pt>
                <c:pt idx="14303">
                  <c:v>0.71150000000000002</c:v>
                </c:pt>
                <c:pt idx="14304">
                  <c:v>0.73330000000000006</c:v>
                </c:pt>
                <c:pt idx="14305">
                  <c:v>0.68170000000000008</c:v>
                </c:pt>
                <c:pt idx="14306">
                  <c:v>0.66660000000000008</c:v>
                </c:pt>
                <c:pt idx="14307">
                  <c:v>0.62329999999999997</c:v>
                </c:pt>
                <c:pt idx="14308">
                  <c:v>0.67490000000000006</c:v>
                </c:pt>
                <c:pt idx="14309">
                  <c:v>0.73180000000000001</c:v>
                </c:pt>
                <c:pt idx="14310">
                  <c:v>0.68320000000000003</c:v>
                </c:pt>
                <c:pt idx="14311">
                  <c:v>0.62190000000000012</c:v>
                </c:pt>
                <c:pt idx="14312">
                  <c:v>0.58079999999999998</c:v>
                </c:pt>
                <c:pt idx="14313">
                  <c:v>0.55259999999999998</c:v>
                </c:pt>
                <c:pt idx="14314">
                  <c:v>0.45240000000000002</c:v>
                </c:pt>
                <c:pt idx="14315">
                  <c:v>0.42690000000000006</c:v>
                </c:pt>
                <c:pt idx="14316">
                  <c:v>0.39550000000000002</c:v>
                </c:pt>
                <c:pt idx="14317">
                  <c:v>0.33679999999999999</c:v>
                </c:pt>
                <c:pt idx="14318">
                  <c:v>0.29990000000000006</c:v>
                </c:pt>
                <c:pt idx="14319">
                  <c:v>0.3044</c:v>
                </c:pt>
                <c:pt idx="14320">
                  <c:v>0.28520000000000001</c:v>
                </c:pt>
                <c:pt idx="14321">
                  <c:v>0.29120000000000001</c:v>
                </c:pt>
                <c:pt idx="14322">
                  <c:v>0.2913</c:v>
                </c:pt>
                <c:pt idx="14323">
                  <c:v>0.32679999999999998</c:v>
                </c:pt>
                <c:pt idx="14324">
                  <c:v>0.31440000000000001</c:v>
                </c:pt>
                <c:pt idx="14325">
                  <c:v>0.30610000000000004</c:v>
                </c:pt>
                <c:pt idx="14326">
                  <c:v>0.30000000000000004</c:v>
                </c:pt>
                <c:pt idx="14327">
                  <c:v>0.28670000000000001</c:v>
                </c:pt>
                <c:pt idx="14328">
                  <c:v>0.25990000000000002</c:v>
                </c:pt>
                <c:pt idx="14329">
                  <c:v>0.25750000000000001</c:v>
                </c:pt>
                <c:pt idx="14330">
                  <c:v>0.26650000000000001</c:v>
                </c:pt>
                <c:pt idx="14331">
                  <c:v>0.2432</c:v>
                </c:pt>
                <c:pt idx="14332">
                  <c:v>0.22420000000000001</c:v>
                </c:pt>
                <c:pt idx="14333">
                  <c:v>0.22940000000000002</c:v>
                </c:pt>
                <c:pt idx="14334">
                  <c:v>0.29420000000000002</c:v>
                </c:pt>
                <c:pt idx="14335">
                  <c:v>0.29049999999999998</c:v>
                </c:pt>
                <c:pt idx="14336">
                  <c:v>0.2291</c:v>
                </c:pt>
                <c:pt idx="14337">
                  <c:v>0.20610000000000001</c:v>
                </c:pt>
                <c:pt idx="14338">
                  <c:v>0.20200000000000001</c:v>
                </c:pt>
                <c:pt idx="14339">
                  <c:v>0.17070000000000002</c:v>
                </c:pt>
                <c:pt idx="14340">
                  <c:v>0.1696</c:v>
                </c:pt>
                <c:pt idx="14341">
                  <c:v>0.15690000000000001</c:v>
                </c:pt>
                <c:pt idx="14342">
                  <c:v>0.1552</c:v>
                </c:pt>
                <c:pt idx="14343">
                  <c:v>0.18910000000000002</c:v>
                </c:pt>
                <c:pt idx="14344">
                  <c:v>0.1643</c:v>
                </c:pt>
                <c:pt idx="14345">
                  <c:v>0.14710000000000001</c:v>
                </c:pt>
                <c:pt idx="14346">
                  <c:v>0.13220000000000001</c:v>
                </c:pt>
                <c:pt idx="14347">
                  <c:v>0.1593</c:v>
                </c:pt>
                <c:pt idx="14348">
                  <c:v>0.15780000000000002</c:v>
                </c:pt>
                <c:pt idx="14349">
                  <c:v>0.13460000000000003</c:v>
                </c:pt>
                <c:pt idx="14350">
                  <c:v>0.11870000000000001</c:v>
                </c:pt>
                <c:pt idx="14351">
                  <c:v>0.1069</c:v>
                </c:pt>
                <c:pt idx="14352">
                  <c:v>0.10760000000000002</c:v>
                </c:pt>
                <c:pt idx="14353">
                  <c:v>0.10440000000000001</c:v>
                </c:pt>
                <c:pt idx="14354">
                  <c:v>0.10589999999999999</c:v>
                </c:pt>
                <c:pt idx="14355">
                  <c:v>0.1018</c:v>
                </c:pt>
                <c:pt idx="14356">
                  <c:v>9.1600000000000015E-2</c:v>
                </c:pt>
                <c:pt idx="14357">
                  <c:v>0.11230000000000001</c:v>
                </c:pt>
                <c:pt idx="14358">
                  <c:v>0.1313</c:v>
                </c:pt>
                <c:pt idx="14359">
                  <c:v>0.1368</c:v>
                </c:pt>
                <c:pt idx="14360">
                  <c:v>0.12809999999999999</c:v>
                </c:pt>
                <c:pt idx="14361">
                  <c:v>0.12290000000000001</c:v>
                </c:pt>
                <c:pt idx="14362">
                  <c:v>0.12280000000000001</c:v>
                </c:pt>
                <c:pt idx="14363">
                  <c:v>0.14650000000000002</c:v>
                </c:pt>
                <c:pt idx="14364">
                  <c:v>0.14910000000000001</c:v>
                </c:pt>
                <c:pt idx="14365">
                  <c:v>0.14299999999999999</c:v>
                </c:pt>
                <c:pt idx="14366">
                  <c:v>0.1164</c:v>
                </c:pt>
                <c:pt idx="14367">
                  <c:v>0.10400000000000001</c:v>
                </c:pt>
                <c:pt idx="14368">
                  <c:v>0.1065</c:v>
                </c:pt>
                <c:pt idx="14369">
                  <c:v>0.10120000000000001</c:v>
                </c:pt>
                <c:pt idx="14370">
                  <c:v>9.1900000000000009E-2</c:v>
                </c:pt>
                <c:pt idx="14371">
                  <c:v>8.4199999999999997E-2</c:v>
                </c:pt>
                <c:pt idx="14372">
                  <c:v>8.1299999999999997E-2</c:v>
                </c:pt>
                <c:pt idx="14373">
                  <c:v>8.3199999999999996E-2</c:v>
                </c:pt>
                <c:pt idx="14374">
                  <c:v>7.3499999999999996E-2</c:v>
                </c:pt>
                <c:pt idx="14375">
                  <c:v>6.770000000000001E-2</c:v>
                </c:pt>
                <c:pt idx="14376">
                  <c:v>6.1900000000000004E-2</c:v>
                </c:pt>
                <c:pt idx="14377">
                  <c:v>5.6399999999999999E-2</c:v>
                </c:pt>
                <c:pt idx="14378">
                  <c:v>5.5000000000000007E-2</c:v>
                </c:pt>
                <c:pt idx="14379">
                  <c:v>5.460000000000001E-2</c:v>
                </c:pt>
                <c:pt idx="14380">
                  <c:v>4.9300000000000004E-2</c:v>
                </c:pt>
                <c:pt idx="14381">
                  <c:v>4.8000000000000001E-2</c:v>
                </c:pt>
                <c:pt idx="14382">
                  <c:v>4.5500000000000006E-2</c:v>
                </c:pt>
                <c:pt idx="14383">
                  <c:v>4.36E-2</c:v>
                </c:pt>
                <c:pt idx="14384">
                  <c:v>3.61E-2</c:v>
                </c:pt>
                <c:pt idx="14385">
                  <c:v>3.7200000000000004E-2</c:v>
                </c:pt>
                <c:pt idx="14386">
                  <c:v>3.5900000000000001E-2</c:v>
                </c:pt>
                <c:pt idx="14387">
                  <c:v>3.32E-2</c:v>
                </c:pt>
                <c:pt idx="14388">
                  <c:v>3.32E-2</c:v>
                </c:pt>
                <c:pt idx="14389">
                  <c:v>3.32E-2</c:v>
                </c:pt>
                <c:pt idx="14390">
                  <c:v>3.4200000000000001E-2</c:v>
                </c:pt>
                <c:pt idx="14391">
                  <c:v>3.4200000000000001E-2</c:v>
                </c:pt>
                <c:pt idx="14392">
                  <c:v>4.0300000000000002E-2</c:v>
                </c:pt>
                <c:pt idx="14393">
                  <c:v>4.3700000000000003E-2</c:v>
                </c:pt>
                <c:pt idx="14394">
                  <c:v>4.8399999999999999E-2</c:v>
                </c:pt>
                <c:pt idx="14395">
                  <c:v>5.0800000000000005E-2</c:v>
                </c:pt>
                <c:pt idx="14396">
                  <c:v>5.4300000000000008E-2</c:v>
                </c:pt>
                <c:pt idx="14397">
                  <c:v>5.79E-2</c:v>
                </c:pt>
                <c:pt idx="14398">
                  <c:v>5.8799999999999998E-2</c:v>
                </c:pt>
                <c:pt idx="14399">
                  <c:v>6.3700000000000007E-2</c:v>
                </c:pt>
                <c:pt idx="14400">
                  <c:v>7.0999999999999994E-2</c:v>
                </c:pt>
                <c:pt idx="14401">
                  <c:v>7.22E-2</c:v>
                </c:pt>
                <c:pt idx="14402">
                  <c:v>6.8900000000000003E-2</c:v>
                </c:pt>
                <c:pt idx="14403">
                  <c:v>6.8999999999999992E-2</c:v>
                </c:pt>
                <c:pt idx="14404">
                  <c:v>6.5100000000000005E-2</c:v>
                </c:pt>
                <c:pt idx="14405">
                  <c:v>6.25E-2</c:v>
                </c:pt>
                <c:pt idx="14406">
                  <c:v>6.5100000000000005E-2</c:v>
                </c:pt>
                <c:pt idx="14407">
                  <c:v>6.2700000000000006E-2</c:v>
                </c:pt>
                <c:pt idx="14408">
                  <c:v>6.0200000000000004E-2</c:v>
                </c:pt>
                <c:pt idx="14409">
                  <c:v>6.7000000000000004E-2</c:v>
                </c:pt>
                <c:pt idx="14410">
                  <c:v>7.0300000000000001E-2</c:v>
                </c:pt>
                <c:pt idx="14411">
                  <c:v>6.8200000000000011E-2</c:v>
                </c:pt>
                <c:pt idx="14412">
                  <c:v>7.2800000000000004E-2</c:v>
                </c:pt>
                <c:pt idx="14413">
                  <c:v>7.7500000000000013E-2</c:v>
                </c:pt>
                <c:pt idx="14414">
                  <c:v>6.9099999999999995E-2</c:v>
                </c:pt>
                <c:pt idx="14415">
                  <c:v>6.6600000000000006E-2</c:v>
                </c:pt>
                <c:pt idx="14416">
                  <c:v>7.2800000000000004E-2</c:v>
                </c:pt>
                <c:pt idx="14417">
                  <c:v>6.8000000000000005E-2</c:v>
                </c:pt>
                <c:pt idx="14418">
                  <c:v>5.9900000000000002E-2</c:v>
                </c:pt>
                <c:pt idx="14419">
                  <c:v>6.8300000000000013E-2</c:v>
                </c:pt>
                <c:pt idx="14420">
                  <c:v>7.0800000000000002E-2</c:v>
                </c:pt>
                <c:pt idx="14421">
                  <c:v>6.3399999999999998E-2</c:v>
                </c:pt>
                <c:pt idx="14422">
                  <c:v>6.08E-2</c:v>
                </c:pt>
                <c:pt idx="14423">
                  <c:v>5.74E-2</c:v>
                </c:pt>
                <c:pt idx="14424">
                  <c:v>6.08E-2</c:v>
                </c:pt>
                <c:pt idx="14425">
                  <c:v>5.5400000000000005E-2</c:v>
                </c:pt>
                <c:pt idx="14426">
                  <c:v>5.7599999999999998E-2</c:v>
                </c:pt>
                <c:pt idx="14427">
                  <c:v>6.1200000000000004E-2</c:v>
                </c:pt>
                <c:pt idx="14428">
                  <c:v>6.9699999999999998E-2</c:v>
                </c:pt>
                <c:pt idx="14429">
                  <c:v>6.2300000000000001E-2</c:v>
                </c:pt>
                <c:pt idx="14430">
                  <c:v>5.7200000000000001E-2</c:v>
                </c:pt>
                <c:pt idx="14431">
                  <c:v>5.9700000000000003E-2</c:v>
                </c:pt>
                <c:pt idx="14432">
                  <c:v>6.4500000000000002E-2</c:v>
                </c:pt>
                <c:pt idx="14433">
                  <c:v>6.2200000000000005E-2</c:v>
                </c:pt>
                <c:pt idx="14434">
                  <c:v>5.6999999999999995E-2</c:v>
                </c:pt>
                <c:pt idx="14435">
                  <c:v>5.1200000000000002E-2</c:v>
                </c:pt>
                <c:pt idx="14436">
                  <c:v>6.3399999999999998E-2</c:v>
                </c:pt>
                <c:pt idx="14437">
                  <c:v>5.8200000000000002E-2</c:v>
                </c:pt>
                <c:pt idx="14438">
                  <c:v>5.2300000000000006E-2</c:v>
                </c:pt>
                <c:pt idx="14439">
                  <c:v>5.1300000000000005E-2</c:v>
                </c:pt>
                <c:pt idx="14440">
                  <c:v>5.1400000000000001E-2</c:v>
                </c:pt>
                <c:pt idx="14441">
                  <c:v>5.6100000000000011E-2</c:v>
                </c:pt>
                <c:pt idx="14442">
                  <c:v>5.6000000000000008E-2</c:v>
                </c:pt>
                <c:pt idx="14443">
                  <c:v>5.1100000000000007E-2</c:v>
                </c:pt>
                <c:pt idx="14444">
                  <c:v>5.2600000000000008E-2</c:v>
                </c:pt>
                <c:pt idx="14445">
                  <c:v>5.7499999999999996E-2</c:v>
                </c:pt>
                <c:pt idx="14446">
                  <c:v>5.1600000000000007E-2</c:v>
                </c:pt>
                <c:pt idx="14447">
                  <c:v>5.6399999999999999E-2</c:v>
                </c:pt>
                <c:pt idx="14448">
                  <c:v>5.6499999999999995E-2</c:v>
                </c:pt>
                <c:pt idx="14449">
                  <c:v>4.8899999999999999E-2</c:v>
                </c:pt>
                <c:pt idx="14450">
                  <c:v>4.6899999999999997E-2</c:v>
                </c:pt>
                <c:pt idx="14451">
                  <c:v>5.1500000000000004E-2</c:v>
                </c:pt>
                <c:pt idx="14452">
                  <c:v>4.4200000000000003E-2</c:v>
                </c:pt>
                <c:pt idx="14453">
                  <c:v>4.3200000000000002E-2</c:v>
                </c:pt>
                <c:pt idx="14454">
                  <c:v>4.8000000000000001E-2</c:v>
                </c:pt>
                <c:pt idx="14455">
                  <c:v>5.510000000000001E-2</c:v>
                </c:pt>
                <c:pt idx="14456">
                  <c:v>4.8000000000000001E-2</c:v>
                </c:pt>
                <c:pt idx="14457">
                  <c:v>4.4200000000000003E-2</c:v>
                </c:pt>
                <c:pt idx="14458">
                  <c:v>4.4500000000000005E-2</c:v>
                </c:pt>
                <c:pt idx="14459">
                  <c:v>4.9100000000000005E-2</c:v>
                </c:pt>
                <c:pt idx="14460">
                  <c:v>4.82E-2</c:v>
                </c:pt>
                <c:pt idx="14461">
                  <c:v>4.6800000000000008E-2</c:v>
                </c:pt>
                <c:pt idx="14462">
                  <c:v>4.1800000000000004E-2</c:v>
                </c:pt>
                <c:pt idx="14463">
                  <c:v>4.07E-2</c:v>
                </c:pt>
                <c:pt idx="14464">
                  <c:v>4.2000000000000003E-2</c:v>
                </c:pt>
                <c:pt idx="14465">
                  <c:v>4.1800000000000004E-2</c:v>
                </c:pt>
                <c:pt idx="14466">
                  <c:v>3.8100000000000002E-2</c:v>
                </c:pt>
                <c:pt idx="14467">
                  <c:v>3.5900000000000001E-2</c:v>
                </c:pt>
                <c:pt idx="14468">
                  <c:v>3.8100000000000002E-2</c:v>
                </c:pt>
                <c:pt idx="14469">
                  <c:v>3.9200000000000006E-2</c:v>
                </c:pt>
                <c:pt idx="14470">
                  <c:v>3.9300000000000002E-2</c:v>
                </c:pt>
                <c:pt idx="14471">
                  <c:v>4.0600000000000004E-2</c:v>
                </c:pt>
                <c:pt idx="14472">
                  <c:v>4.0600000000000004E-2</c:v>
                </c:pt>
                <c:pt idx="14473">
                  <c:v>3.5900000000000001E-2</c:v>
                </c:pt>
                <c:pt idx="14474">
                  <c:v>3.2300000000000002E-2</c:v>
                </c:pt>
                <c:pt idx="14475">
                  <c:v>3.2199999999999999E-2</c:v>
                </c:pt>
                <c:pt idx="14476">
                  <c:v>3.3300000000000003E-2</c:v>
                </c:pt>
                <c:pt idx="14477">
                  <c:v>3.2199999999999999E-2</c:v>
                </c:pt>
                <c:pt idx="14478">
                  <c:v>3.3300000000000003E-2</c:v>
                </c:pt>
                <c:pt idx="14479">
                  <c:v>2.9899999999999999E-2</c:v>
                </c:pt>
                <c:pt idx="14480">
                  <c:v>3.56E-2</c:v>
                </c:pt>
                <c:pt idx="14481">
                  <c:v>3.9300000000000002E-2</c:v>
                </c:pt>
                <c:pt idx="14482">
                  <c:v>3.3400000000000006E-2</c:v>
                </c:pt>
                <c:pt idx="14483">
                  <c:v>2.41E-2</c:v>
                </c:pt>
                <c:pt idx="14484">
                  <c:v>1.03E-2</c:v>
                </c:pt>
                <c:pt idx="14485">
                  <c:v>3.4000000000000002E-3</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3.5000000000000005E-3</c:v>
                </c:pt>
                <c:pt idx="14558">
                  <c:v>5.8000000000000005E-3</c:v>
                </c:pt>
                <c:pt idx="14559">
                  <c:v>3.5000000000000005E-3</c:v>
                </c:pt>
                <c:pt idx="14560">
                  <c:v>2.3E-3</c:v>
                </c:pt>
                <c:pt idx="14561">
                  <c:v>0</c:v>
                </c:pt>
                <c:pt idx="14562">
                  <c:v>0</c:v>
                </c:pt>
                <c:pt idx="14563">
                  <c:v>0</c:v>
                </c:pt>
                <c:pt idx="14564">
                  <c:v>4.7000000000000002E-3</c:v>
                </c:pt>
                <c:pt idx="14565">
                  <c:v>4.7000000000000002E-3</c:v>
                </c:pt>
                <c:pt idx="14566">
                  <c:v>0</c:v>
                </c:pt>
                <c:pt idx="14567">
                  <c:v>0</c:v>
                </c:pt>
                <c:pt idx="14568">
                  <c:v>0</c:v>
                </c:pt>
                <c:pt idx="14569">
                  <c:v>2.4000000000000002E-3</c:v>
                </c:pt>
                <c:pt idx="14570">
                  <c:v>2.4000000000000002E-3</c:v>
                </c:pt>
                <c:pt idx="14571">
                  <c:v>7.3000000000000001E-3</c:v>
                </c:pt>
                <c:pt idx="14572">
                  <c:v>1.3500000000000002E-2</c:v>
                </c:pt>
                <c:pt idx="14573">
                  <c:v>1.83E-2</c:v>
                </c:pt>
                <c:pt idx="14574">
                  <c:v>8.6E-3</c:v>
                </c:pt>
                <c:pt idx="14575">
                  <c:v>2.4900000000000002E-2</c:v>
                </c:pt>
                <c:pt idx="14576">
                  <c:v>2.9899999999999999E-2</c:v>
                </c:pt>
                <c:pt idx="14577">
                  <c:v>3.5799999999999998E-2</c:v>
                </c:pt>
                <c:pt idx="14578">
                  <c:v>3.3000000000000002E-2</c:v>
                </c:pt>
                <c:pt idx="14579">
                  <c:v>6.1000000000000004E-3</c:v>
                </c:pt>
                <c:pt idx="14580">
                  <c:v>2.4000000000000002E-3</c:v>
                </c:pt>
                <c:pt idx="14581">
                  <c:v>4.8000000000000004E-3</c:v>
                </c:pt>
                <c:pt idx="14582">
                  <c:v>1.3300000000000001E-2</c:v>
                </c:pt>
                <c:pt idx="14583">
                  <c:v>3.5999999999999999E-3</c:v>
                </c:pt>
                <c:pt idx="14584">
                  <c:v>0</c:v>
                </c:pt>
                <c:pt idx="14585">
                  <c:v>0</c:v>
                </c:pt>
                <c:pt idx="14586">
                  <c:v>0</c:v>
                </c:pt>
                <c:pt idx="14587">
                  <c:v>1.2000000000000001E-3</c:v>
                </c:pt>
                <c:pt idx="14588">
                  <c:v>2.5000000000000005E-3</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1.1000000000000001E-3</c:v>
                </c:pt>
                <c:pt idx="14688">
                  <c:v>4.2000000000000006E-3</c:v>
                </c:pt>
                <c:pt idx="14689">
                  <c:v>8.4000000000000012E-3</c:v>
                </c:pt>
                <c:pt idx="14690">
                  <c:v>6.3E-3</c:v>
                </c:pt>
                <c:pt idx="14691">
                  <c:v>2.1000000000000003E-3</c:v>
                </c:pt>
                <c:pt idx="14692">
                  <c:v>2.1000000000000003E-3</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2E-3</c:v>
                </c:pt>
                <c:pt idx="14772">
                  <c:v>8.8999999999999999E-3</c:v>
                </c:pt>
                <c:pt idx="14773">
                  <c:v>1.2E-2</c:v>
                </c:pt>
                <c:pt idx="14774">
                  <c:v>1.41E-2</c:v>
                </c:pt>
                <c:pt idx="14775">
                  <c:v>1.11E-2</c:v>
                </c:pt>
                <c:pt idx="14776">
                  <c:v>1.0100000000000001E-2</c:v>
                </c:pt>
                <c:pt idx="14777">
                  <c:v>2.0100000000000003E-2</c:v>
                </c:pt>
                <c:pt idx="14778">
                  <c:v>1.21E-2</c:v>
                </c:pt>
                <c:pt idx="14779">
                  <c:v>2.12E-2</c:v>
                </c:pt>
                <c:pt idx="14780">
                  <c:v>2.1299999999999999E-2</c:v>
                </c:pt>
                <c:pt idx="14781">
                  <c:v>2.0300000000000002E-2</c:v>
                </c:pt>
                <c:pt idx="14782">
                  <c:v>2.0300000000000002E-2</c:v>
                </c:pt>
                <c:pt idx="14783">
                  <c:v>1.83E-2</c:v>
                </c:pt>
                <c:pt idx="14784">
                  <c:v>4.5100000000000001E-2</c:v>
                </c:pt>
                <c:pt idx="14785">
                  <c:v>7.0900000000000005E-2</c:v>
                </c:pt>
                <c:pt idx="14786">
                  <c:v>6.9099999999999995E-2</c:v>
                </c:pt>
                <c:pt idx="14787">
                  <c:v>7.7100000000000002E-2</c:v>
                </c:pt>
                <c:pt idx="14788">
                  <c:v>5.96E-2</c:v>
                </c:pt>
                <c:pt idx="14789">
                  <c:v>5.9799999999999999E-2</c:v>
                </c:pt>
                <c:pt idx="14790">
                  <c:v>8.0800000000000011E-2</c:v>
                </c:pt>
                <c:pt idx="14791">
                  <c:v>0.1007</c:v>
                </c:pt>
                <c:pt idx="14792">
                  <c:v>8.7300000000000003E-2</c:v>
                </c:pt>
                <c:pt idx="14793">
                  <c:v>5.6299999999999996E-2</c:v>
                </c:pt>
                <c:pt idx="14794">
                  <c:v>8.4199999999999997E-2</c:v>
                </c:pt>
                <c:pt idx="14795">
                  <c:v>0.10940000000000001</c:v>
                </c:pt>
                <c:pt idx="14796">
                  <c:v>0.1449</c:v>
                </c:pt>
                <c:pt idx="14797">
                  <c:v>0.12290000000000001</c:v>
                </c:pt>
                <c:pt idx="14798">
                  <c:v>0.1246</c:v>
                </c:pt>
                <c:pt idx="14799">
                  <c:v>0.12130000000000002</c:v>
                </c:pt>
                <c:pt idx="14800">
                  <c:v>9.9600000000000008E-2</c:v>
                </c:pt>
                <c:pt idx="14801">
                  <c:v>9.7100000000000006E-2</c:v>
                </c:pt>
                <c:pt idx="14802">
                  <c:v>9.240000000000001E-2</c:v>
                </c:pt>
                <c:pt idx="14803">
                  <c:v>8.4400000000000003E-2</c:v>
                </c:pt>
                <c:pt idx="14804">
                  <c:v>7.640000000000001E-2</c:v>
                </c:pt>
                <c:pt idx="14805">
                  <c:v>7.8100000000000003E-2</c:v>
                </c:pt>
                <c:pt idx="14806">
                  <c:v>6.0900000000000003E-2</c:v>
                </c:pt>
                <c:pt idx="14807">
                  <c:v>6.7600000000000007E-2</c:v>
                </c:pt>
                <c:pt idx="14808">
                  <c:v>8.14E-2</c:v>
                </c:pt>
                <c:pt idx="14809">
                  <c:v>7.0699999999999999E-2</c:v>
                </c:pt>
                <c:pt idx="14810">
                  <c:v>6.5700000000000008E-2</c:v>
                </c:pt>
                <c:pt idx="14811">
                  <c:v>6.2100000000000002E-2</c:v>
                </c:pt>
                <c:pt idx="14812">
                  <c:v>4.1300000000000003E-2</c:v>
                </c:pt>
                <c:pt idx="14813">
                  <c:v>6.2800000000000009E-2</c:v>
                </c:pt>
                <c:pt idx="14814">
                  <c:v>4.1300000000000003E-2</c:v>
                </c:pt>
                <c:pt idx="14815">
                  <c:v>5.460000000000001E-2</c:v>
                </c:pt>
                <c:pt idx="14816">
                  <c:v>5.5600000000000011E-2</c:v>
                </c:pt>
                <c:pt idx="14817">
                  <c:v>4.1800000000000004E-2</c:v>
                </c:pt>
                <c:pt idx="14818">
                  <c:v>9.1400000000000009E-2</c:v>
                </c:pt>
                <c:pt idx="14819">
                  <c:v>9.0300000000000005E-2</c:v>
                </c:pt>
                <c:pt idx="14820">
                  <c:v>0.13999999999999999</c:v>
                </c:pt>
                <c:pt idx="14821">
                  <c:v>0.15010000000000001</c:v>
                </c:pt>
                <c:pt idx="14822">
                  <c:v>0.1176</c:v>
                </c:pt>
                <c:pt idx="14823">
                  <c:v>6.0600000000000001E-2</c:v>
                </c:pt>
                <c:pt idx="14824">
                  <c:v>7.4900000000000008E-2</c:v>
                </c:pt>
                <c:pt idx="14825">
                  <c:v>9.8299999999999998E-2</c:v>
                </c:pt>
                <c:pt idx="14826">
                  <c:v>0.15980000000000003</c:v>
                </c:pt>
                <c:pt idx="14827">
                  <c:v>0.17880000000000001</c:v>
                </c:pt>
                <c:pt idx="14828">
                  <c:v>0.20499999999999999</c:v>
                </c:pt>
                <c:pt idx="14829">
                  <c:v>0.12720000000000001</c:v>
                </c:pt>
                <c:pt idx="14830">
                  <c:v>0.21530000000000002</c:v>
                </c:pt>
                <c:pt idx="14831">
                  <c:v>0.23599999999999999</c:v>
                </c:pt>
                <c:pt idx="14832">
                  <c:v>0.17150000000000001</c:v>
                </c:pt>
                <c:pt idx="14833">
                  <c:v>0.17830000000000001</c:v>
                </c:pt>
                <c:pt idx="14834">
                  <c:v>0.2278</c:v>
                </c:pt>
                <c:pt idx="14835">
                  <c:v>0.2034</c:v>
                </c:pt>
                <c:pt idx="14836">
                  <c:v>0.17500000000000002</c:v>
                </c:pt>
                <c:pt idx="14837">
                  <c:v>0.17800000000000002</c:v>
                </c:pt>
                <c:pt idx="14838">
                  <c:v>0.16930000000000001</c:v>
                </c:pt>
                <c:pt idx="14839">
                  <c:v>0.1734</c:v>
                </c:pt>
                <c:pt idx="14840">
                  <c:v>0.15890000000000001</c:v>
                </c:pt>
                <c:pt idx="14841">
                  <c:v>0.1646</c:v>
                </c:pt>
                <c:pt idx="14842">
                  <c:v>0.1484</c:v>
                </c:pt>
                <c:pt idx="14843">
                  <c:v>0.13270000000000001</c:v>
                </c:pt>
                <c:pt idx="14844">
                  <c:v>0.11310000000000001</c:v>
                </c:pt>
                <c:pt idx="14845">
                  <c:v>0.16639999999999999</c:v>
                </c:pt>
                <c:pt idx="14846">
                  <c:v>0.16570000000000001</c:v>
                </c:pt>
                <c:pt idx="14847">
                  <c:v>6.3300000000000009E-2</c:v>
                </c:pt>
                <c:pt idx="14848">
                  <c:v>4.7600000000000003E-2</c:v>
                </c:pt>
                <c:pt idx="14849">
                  <c:v>5.8799999999999998E-2</c:v>
                </c:pt>
                <c:pt idx="14850">
                  <c:v>9.0100000000000013E-2</c:v>
                </c:pt>
                <c:pt idx="14851">
                  <c:v>0.17390000000000003</c:v>
                </c:pt>
                <c:pt idx="14852">
                  <c:v>0.22850000000000004</c:v>
                </c:pt>
                <c:pt idx="14853">
                  <c:v>0.24310000000000001</c:v>
                </c:pt>
                <c:pt idx="14854">
                  <c:v>0.25830000000000003</c:v>
                </c:pt>
                <c:pt idx="14855">
                  <c:v>0.1978</c:v>
                </c:pt>
                <c:pt idx="14856">
                  <c:v>0.19400000000000001</c:v>
                </c:pt>
                <c:pt idx="14857">
                  <c:v>0.21600000000000003</c:v>
                </c:pt>
                <c:pt idx="14858">
                  <c:v>0.27710000000000001</c:v>
                </c:pt>
                <c:pt idx="14859">
                  <c:v>0.31200000000000006</c:v>
                </c:pt>
                <c:pt idx="14860">
                  <c:v>0.29340000000000005</c:v>
                </c:pt>
                <c:pt idx="14861">
                  <c:v>0.24820000000000003</c:v>
                </c:pt>
                <c:pt idx="14862">
                  <c:v>0.27900000000000003</c:v>
                </c:pt>
                <c:pt idx="14863">
                  <c:v>0.27650000000000002</c:v>
                </c:pt>
                <c:pt idx="14864">
                  <c:v>0.30520000000000003</c:v>
                </c:pt>
                <c:pt idx="14865">
                  <c:v>0.33050000000000002</c:v>
                </c:pt>
                <c:pt idx="14866">
                  <c:v>0.26720000000000005</c:v>
                </c:pt>
                <c:pt idx="14867">
                  <c:v>0.2828</c:v>
                </c:pt>
                <c:pt idx="14868">
                  <c:v>0.20720000000000002</c:v>
                </c:pt>
                <c:pt idx="14869">
                  <c:v>0.16240000000000002</c:v>
                </c:pt>
                <c:pt idx="14870">
                  <c:v>0.18700000000000003</c:v>
                </c:pt>
                <c:pt idx="14871">
                  <c:v>0.17949999999999999</c:v>
                </c:pt>
                <c:pt idx="14872">
                  <c:v>0.20110000000000003</c:v>
                </c:pt>
                <c:pt idx="14873">
                  <c:v>0.20630000000000004</c:v>
                </c:pt>
                <c:pt idx="14874">
                  <c:v>0.18640000000000001</c:v>
                </c:pt>
                <c:pt idx="14875">
                  <c:v>8.6400000000000005E-2</c:v>
                </c:pt>
                <c:pt idx="14876">
                  <c:v>9.5100000000000004E-2</c:v>
                </c:pt>
                <c:pt idx="14877">
                  <c:v>9.3700000000000006E-2</c:v>
                </c:pt>
                <c:pt idx="14878">
                  <c:v>9.7700000000000009E-2</c:v>
                </c:pt>
                <c:pt idx="14879">
                  <c:v>9.820000000000001E-2</c:v>
                </c:pt>
                <c:pt idx="14880">
                  <c:v>0.1004</c:v>
                </c:pt>
                <c:pt idx="14881">
                  <c:v>0.1024</c:v>
                </c:pt>
                <c:pt idx="14882">
                  <c:v>0.1069</c:v>
                </c:pt>
                <c:pt idx="14883">
                  <c:v>0.1429</c:v>
                </c:pt>
                <c:pt idx="14884">
                  <c:v>0.15190000000000001</c:v>
                </c:pt>
                <c:pt idx="14885">
                  <c:v>0.1087</c:v>
                </c:pt>
                <c:pt idx="14886">
                  <c:v>8.6199999999999999E-2</c:v>
                </c:pt>
                <c:pt idx="14887">
                  <c:v>9.0200000000000002E-2</c:v>
                </c:pt>
                <c:pt idx="14888">
                  <c:v>8.1600000000000006E-2</c:v>
                </c:pt>
                <c:pt idx="14889">
                  <c:v>7.3700000000000002E-2</c:v>
                </c:pt>
                <c:pt idx="14890">
                  <c:v>7.51E-2</c:v>
                </c:pt>
                <c:pt idx="14891">
                  <c:v>5.9799999999999999E-2</c:v>
                </c:pt>
                <c:pt idx="14892">
                  <c:v>7.1099999999999997E-2</c:v>
                </c:pt>
                <c:pt idx="14893">
                  <c:v>0.11550000000000001</c:v>
                </c:pt>
                <c:pt idx="14894">
                  <c:v>0.10920000000000002</c:v>
                </c:pt>
                <c:pt idx="14895">
                  <c:v>9.6100000000000005E-2</c:v>
                </c:pt>
                <c:pt idx="14896">
                  <c:v>9.0600000000000014E-2</c:v>
                </c:pt>
                <c:pt idx="14897">
                  <c:v>7.6300000000000007E-2</c:v>
                </c:pt>
                <c:pt idx="14898">
                  <c:v>6.0999999999999999E-2</c:v>
                </c:pt>
                <c:pt idx="14899">
                  <c:v>6.6100000000000006E-2</c:v>
                </c:pt>
                <c:pt idx="14900">
                  <c:v>3.7200000000000004E-2</c:v>
                </c:pt>
                <c:pt idx="14901">
                  <c:v>3.3400000000000006E-2</c:v>
                </c:pt>
                <c:pt idx="14902">
                  <c:v>2.8499999999999998E-2</c:v>
                </c:pt>
                <c:pt idx="14903">
                  <c:v>3.3100000000000004E-2</c:v>
                </c:pt>
                <c:pt idx="14904">
                  <c:v>4.1700000000000001E-2</c:v>
                </c:pt>
                <c:pt idx="14905">
                  <c:v>5.510000000000001E-2</c:v>
                </c:pt>
                <c:pt idx="14906">
                  <c:v>3.8200000000000005E-2</c:v>
                </c:pt>
                <c:pt idx="14907">
                  <c:v>2.8199999999999999E-2</c:v>
                </c:pt>
                <c:pt idx="14908">
                  <c:v>1.9500000000000003E-2</c:v>
                </c:pt>
                <c:pt idx="14909">
                  <c:v>2.6900000000000004E-2</c:v>
                </c:pt>
                <c:pt idx="14910">
                  <c:v>2.06E-2</c:v>
                </c:pt>
                <c:pt idx="14911">
                  <c:v>2.1900000000000003E-2</c:v>
                </c:pt>
                <c:pt idx="14912">
                  <c:v>1.3300000000000001E-2</c:v>
                </c:pt>
                <c:pt idx="14913">
                  <c:v>1.6900000000000002E-2</c:v>
                </c:pt>
                <c:pt idx="14914">
                  <c:v>1.3300000000000001E-2</c:v>
                </c:pt>
                <c:pt idx="14915">
                  <c:v>1.3200000000000002E-2</c:v>
                </c:pt>
                <c:pt idx="14916">
                  <c:v>1.6800000000000002E-2</c:v>
                </c:pt>
                <c:pt idx="14917">
                  <c:v>1.43E-2</c:v>
                </c:pt>
                <c:pt idx="14918">
                  <c:v>1.3100000000000001E-2</c:v>
                </c:pt>
                <c:pt idx="14919">
                  <c:v>7.1999999999999998E-3</c:v>
                </c:pt>
                <c:pt idx="14920">
                  <c:v>9.5000000000000015E-3</c:v>
                </c:pt>
                <c:pt idx="14921">
                  <c:v>1.66E-2</c:v>
                </c:pt>
                <c:pt idx="14922">
                  <c:v>1.3000000000000001E-2</c:v>
                </c:pt>
                <c:pt idx="14923">
                  <c:v>4.7000000000000002E-3</c:v>
                </c:pt>
                <c:pt idx="14924">
                  <c:v>2.3E-3</c:v>
                </c:pt>
                <c:pt idx="14925">
                  <c:v>1.2000000000000001E-3</c:v>
                </c:pt>
                <c:pt idx="14926">
                  <c:v>3.5000000000000005E-3</c:v>
                </c:pt>
                <c:pt idx="14927">
                  <c:v>0</c:v>
                </c:pt>
                <c:pt idx="14928">
                  <c:v>0</c:v>
                </c:pt>
                <c:pt idx="14929">
                  <c:v>0</c:v>
                </c:pt>
                <c:pt idx="14930">
                  <c:v>0</c:v>
                </c:pt>
                <c:pt idx="14931">
                  <c:v>3.5000000000000005E-3</c:v>
                </c:pt>
                <c:pt idx="14932">
                  <c:v>1.2000000000000001E-3</c:v>
                </c:pt>
                <c:pt idx="14933">
                  <c:v>0</c:v>
                </c:pt>
                <c:pt idx="14934">
                  <c:v>0</c:v>
                </c:pt>
                <c:pt idx="14935">
                  <c:v>3.5000000000000005E-3</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2.2000000000000001E-3</c:v>
                </c:pt>
                <c:pt idx="14953">
                  <c:v>2.2000000000000001E-3</c:v>
                </c:pt>
                <c:pt idx="14954">
                  <c:v>1.1000000000000001E-3</c:v>
                </c:pt>
                <c:pt idx="14955">
                  <c:v>0</c:v>
                </c:pt>
                <c:pt idx="14956">
                  <c:v>1.1000000000000001E-3</c:v>
                </c:pt>
                <c:pt idx="14957">
                  <c:v>1.1000000000000001E-3</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1.1000000000000001E-3</c:v>
                </c:pt>
                <c:pt idx="15089">
                  <c:v>6.9000000000000008E-3</c:v>
                </c:pt>
                <c:pt idx="15090">
                  <c:v>4.5999999999999999E-3</c:v>
                </c:pt>
                <c:pt idx="15091">
                  <c:v>3.0600000000000002E-2</c:v>
                </c:pt>
                <c:pt idx="15092">
                  <c:v>1.7299999999999999E-2</c:v>
                </c:pt>
                <c:pt idx="15093">
                  <c:v>1.2900000000000002E-2</c:v>
                </c:pt>
                <c:pt idx="15094">
                  <c:v>5.4300000000000008E-2</c:v>
                </c:pt>
                <c:pt idx="15095">
                  <c:v>0.1139</c:v>
                </c:pt>
                <c:pt idx="15096">
                  <c:v>0.11259999999999999</c:v>
                </c:pt>
                <c:pt idx="15097">
                  <c:v>9.0800000000000006E-2</c:v>
                </c:pt>
                <c:pt idx="15098">
                  <c:v>7.6600000000000001E-2</c:v>
                </c:pt>
                <c:pt idx="15099">
                  <c:v>6.0499999999999998E-2</c:v>
                </c:pt>
                <c:pt idx="15100">
                  <c:v>7.0900000000000005E-2</c:v>
                </c:pt>
                <c:pt idx="15101">
                  <c:v>9.2700000000000005E-2</c:v>
                </c:pt>
                <c:pt idx="15102">
                  <c:v>9.5000000000000001E-2</c:v>
                </c:pt>
                <c:pt idx="15103">
                  <c:v>8.3199999999999996E-2</c:v>
                </c:pt>
                <c:pt idx="15104">
                  <c:v>7.3599999999999999E-2</c:v>
                </c:pt>
                <c:pt idx="15105">
                  <c:v>8.3199999999999996E-2</c:v>
                </c:pt>
                <c:pt idx="15106">
                  <c:v>0.12250000000000001</c:v>
                </c:pt>
                <c:pt idx="15107">
                  <c:v>0.15960000000000002</c:v>
                </c:pt>
                <c:pt idx="15108">
                  <c:v>0.17880000000000001</c:v>
                </c:pt>
                <c:pt idx="15109">
                  <c:v>0.19850000000000001</c:v>
                </c:pt>
                <c:pt idx="15110">
                  <c:v>0.19970000000000002</c:v>
                </c:pt>
                <c:pt idx="15111">
                  <c:v>0.20440000000000003</c:v>
                </c:pt>
                <c:pt idx="15112">
                  <c:v>0.1298</c:v>
                </c:pt>
                <c:pt idx="15113">
                  <c:v>0.1394</c:v>
                </c:pt>
                <c:pt idx="15114">
                  <c:v>0.12030000000000002</c:v>
                </c:pt>
                <c:pt idx="15115">
                  <c:v>9.5700000000000007E-2</c:v>
                </c:pt>
                <c:pt idx="15116">
                  <c:v>9.3000000000000013E-2</c:v>
                </c:pt>
                <c:pt idx="15117">
                  <c:v>0.23960000000000001</c:v>
                </c:pt>
                <c:pt idx="15118">
                  <c:v>0.16770000000000002</c:v>
                </c:pt>
                <c:pt idx="15119">
                  <c:v>0.21260000000000001</c:v>
                </c:pt>
                <c:pt idx="15120">
                  <c:v>0.18360000000000001</c:v>
                </c:pt>
                <c:pt idx="15121">
                  <c:v>0.23250000000000004</c:v>
                </c:pt>
                <c:pt idx="15122">
                  <c:v>0.2157</c:v>
                </c:pt>
                <c:pt idx="15123">
                  <c:v>0.22970000000000002</c:v>
                </c:pt>
                <c:pt idx="15124">
                  <c:v>0.21450000000000002</c:v>
                </c:pt>
                <c:pt idx="15125">
                  <c:v>0.17050000000000001</c:v>
                </c:pt>
                <c:pt idx="15126">
                  <c:v>0.17800000000000002</c:v>
                </c:pt>
                <c:pt idx="15127">
                  <c:v>0.27330000000000004</c:v>
                </c:pt>
                <c:pt idx="15128">
                  <c:v>0.35070000000000001</c:v>
                </c:pt>
                <c:pt idx="15129">
                  <c:v>0.35790000000000005</c:v>
                </c:pt>
                <c:pt idx="15130">
                  <c:v>0.30049999999999999</c:v>
                </c:pt>
                <c:pt idx="15131">
                  <c:v>0.26090000000000002</c:v>
                </c:pt>
                <c:pt idx="15132">
                  <c:v>0.29870000000000002</c:v>
                </c:pt>
                <c:pt idx="15133">
                  <c:v>0.32700000000000001</c:v>
                </c:pt>
                <c:pt idx="15134">
                  <c:v>0.26150000000000001</c:v>
                </c:pt>
                <c:pt idx="15135">
                  <c:v>0.26320000000000005</c:v>
                </c:pt>
                <c:pt idx="15136">
                  <c:v>0.25219999999999998</c:v>
                </c:pt>
                <c:pt idx="15137">
                  <c:v>0.26490000000000002</c:v>
                </c:pt>
                <c:pt idx="15138">
                  <c:v>0.29220000000000002</c:v>
                </c:pt>
                <c:pt idx="15139">
                  <c:v>0.30350000000000005</c:v>
                </c:pt>
                <c:pt idx="15140">
                  <c:v>0.28520000000000001</c:v>
                </c:pt>
                <c:pt idx="15141">
                  <c:v>0.24950000000000003</c:v>
                </c:pt>
                <c:pt idx="15142">
                  <c:v>0.33550000000000002</c:v>
                </c:pt>
                <c:pt idx="15143">
                  <c:v>0.34600000000000003</c:v>
                </c:pt>
                <c:pt idx="15144">
                  <c:v>0.31150000000000005</c:v>
                </c:pt>
                <c:pt idx="15145">
                  <c:v>0.32580000000000003</c:v>
                </c:pt>
                <c:pt idx="15146">
                  <c:v>0.28639999999999999</c:v>
                </c:pt>
                <c:pt idx="15147">
                  <c:v>0.23880000000000001</c:v>
                </c:pt>
                <c:pt idx="15148">
                  <c:v>0.24430000000000002</c:v>
                </c:pt>
                <c:pt idx="15149">
                  <c:v>0.23010000000000003</c:v>
                </c:pt>
                <c:pt idx="15150">
                  <c:v>0.28050000000000003</c:v>
                </c:pt>
                <c:pt idx="15151">
                  <c:v>0.2707</c:v>
                </c:pt>
                <c:pt idx="15152">
                  <c:v>0.22050000000000003</c:v>
                </c:pt>
                <c:pt idx="15153">
                  <c:v>0.21150000000000002</c:v>
                </c:pt>
                <c:pt idx="15154">
                  <c:v>0.20369999999999999</c:v>
                </c:pt>
                <c:pt idx="15155">
                  <c:v>0.21160000000000001</c:v>
                </c:pt>
                <c:pt idx="15156">
                  <c:v>0.15870000000000001</c:v>
                </c:pt>
                <c:pt idx="15157">
                  <c:v>0.13689999999999999</c:v>
                </c:pt>
                <c:pt idx="15158">
                  <c:v>0.11370000000000001</c:v>
                </c:pt>
                <c:pt idx="15159">
                  <c:v>0.10020000000000001</c:v>
                </c:pt>
                <c:pt idx="15160">
                  <c:v>7.740000000000001E-2</c:v>
                </c:pt>
                <c:pt idx="15161">
                  <c:v>4.6600000000000003E-2</c:v>
                </c:pt>
                <c:pt idx="15162">
                  <c:v>9.0200000000000002E-2</c:v>
                </c:pt>
                <c:pt idx="15163">
                  <c:v>6.8500000000000005E-2</c:v>
                </c:pt>
                <c:pt idx="15164">
                  <c:v>4.5300000000000007E-2</c:v>
                </c:pt>
                <c:pt idx="15165">
                  <c:v>2.41E-2</c:v>
                </c:pt>
                <c:pt idx="15166">
                  <c:v>1.26E-2</c:v>
                </c:pt>
                <c:pt idx="15167">
                  <c:v>1.14E-2</c:v>
                </c:pt>
                <c:pt idx="15168">
                  <c:v>5.7000000000000002E-3</c:v>
                </c:pt>
                <c:pt idx="15169">
                  <c:v>1.1000000000000001E-3</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8.9999999999999998E-4</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8.9999999999999998E-4</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2.1700000000000001E-2</c:v>
                </c:pt>
                <c:pt idx="15393">
                  <c:v>7.6000000000000012E-2</c:v>
                </c:pt>
                <c:pt idx="15394">
                  <c:v>0.14680000000000001</c:v>
                </c:pt>
                <c:pt idx="15395">
                  <c:v>0.1908</c:v>
                </c:pt>
                <c:pt idx="15396">
                  <c:v>0.20680000000000001</c:v>
                </c:pt>
                <c:pt idx="15397">
                  <c:v>9.1700000000000004E-2</c:v>
                </c:pt>
                <c:pt idx="15398">
                  <c:v>0.10300000000000001</c:v>
                </c:pt>
                <c:pt idx="15399">
                  <c:v>5.5500000000000008E-2</c:v>
                </c:pt>
                <c:pt idx="15400">
                  <c:v>4.3900000000000002E-2</c:v>
                </c:pt>
                <c:pt idx="15401">
                  <c:v>0.28239999999999998</c:v>
                </c:pt>
                <c:pt idx="15402">
                  <c:v>0.1976</c:v>
                </c:pt>
                <c:pt idx="15403">
                  <c:v>0.27210000000000001</c:v>
                </c:pt>
                <c:pt idx="15404">
                  <c:v>0.24580000000000002</c:v>
                </c:pt>
                <c:pt idx="15405">
                  <c:v>0.34600000000000003</c:v>
                </c:pt>
                <c:pt idx="15406">
                  <c:v>0.40060000000000007</c:v>
                </c:pt>
                <c:pt idx="15407">
                  <c:v>0.35710000000000003</c:v>
                </c:pt>
                <c:pt idx="15408">
                  <c:v>0.36250000000000004</c:v>
                </c:pt>
                <c:pt idx="15409">
                  <c:v>0.33079999999999998</c:v>
                </c:pt>
                <c:pt idx="15410">
                  <c:v>0.29980000000000007</c:v>
                </c:pt>
                <c:pt idx="15411">
                  <c:v>0.4919</c:v>
                </c:pt>
                <c:pt idx="15412">
                  <c:v>0.45490000000000008</c:v>
                </c:pt>
                <c:pt idx="15413">
                  <c:v>0.53639999999999999</c:v>
                </c:pt>
                <c:pt idx="15414">
                  <c:v>0.61270000000000002</c:v>
                </c:pt>
                <c:pt idx="15415">
                  <c:v>0.41440000000000005</c:v>
                </c:pt>
                <c:pt idx="15416">
                  <c:v>0.32970000000000005</c:v>
                </c:pt>
                <c:pt idx="15417">
                  <c:v>0.46440000000000003</c:v>
                </c:pt>
                <c:pt idx="15418">
                  <c:v>0.53789999999999993</c:v>
                </c:pt>
                <c:pt idx="15419">
                  <c:v>0.35840000000000005</c:v>
                </c:pt>
                <c:pt idx="15420">
                  <c:v>0.23530000000000004</c:v>
                </c:pt>
                <c:pt idx="15421">
                  <c:v>0.18680000000000002</c:v>
                </c:pt>
                <c:pt idx="15422">
                  <c:v>0.15770000000000001</c:v>
                </c:pt>
                <c:pt idx="15423">
                  <c:v>0.18720000000000003</c:v>
                </c:pt>
                <c:pt idx="15424">
                  <c:v>0.2984</c:v>
                </c:pt>
                <c:pt idx="15425">
                  <c:v>0.77580000000000005</c:v>
                </c:pt>
                <c:pt idx="15426">
                  <c:v>0.69779999999999998</c:v>
                </c:pt>
                <c:pt idx="15427">
                  <c:v>0.80800000000000005</c:v>
                </c:pt>
                <c:pt idx="15428">
                  <c:v>0.84290000000000009</c:v>
                </c:pt>
                <c:pt idx="15429">
                  <c:v>0.72380000000000011</c:v>
                </c:pt>
                <c:pt idx="15430">
                  <c:v>0.67949999999999999</c:v>
                </c:pt>
                <c:pt idx="15431">
                  <c:v>0.73480000000000001</c:v>
                </c:pt>
                <c:pt idx="15432">
                  <c:v>0.55400000000000005</c:v>
                </c:pt>
                <c:pt idx="15433">
                  <c:v>0.4042</c:v>
                </c:pt>
                <c:pt idx="15434">
                  <c:v>0.45500000000000002</c:v>
                </c:pt>
                <c:pt idx="15435">
                  <c:v>0.67590000000000006</c:v>
                </c:pt>
                <c:pt idx="15436">
                  <c:v>0.7713000000000001</c:v>
                </c:pt>
                <c:pt idx="15437">
                  <c:v>0.79400000000000004</c:v>
                </c:pt>
                <c:pt idx="15438">
                  <c:v>0.81340000000000012</c:v>
                </c:pt>
                <c:pt idx="15439">
                  <c:v>0.80380000000000007</c:v>
                </c:pt>
                <c:pt idx="15440">
                  <c:v>0.70990000000000009</c:v>
                </c:pt>
                <c:pt idx="15441">
                  <c:v>0.71890000000000009</c:v>
                </c:pt>
                <c:pt idx="15442">
                  <c:v>0.76570000000000005</c:v>
                </c:pt>
                <c:pt idx="15443">
                  <c:v>0.73740000000000006</c:v>
                </c:pt>
                <c:pt idx="15444">
                  <c:v>0.70290000000000008</c:v>
                </c:pt>
                <c:pt idx="15445">
                  <c:v>0.76050000000000006</c:v>
                </c:pt>
                <c:pt idx="15446">
                  <c:v>0.76460000000000006</c:v>
                </c:pt>
                <c:pt idx="15447">
                  <c:v>0.68820000000000003</c:v>
                </c:pt>
                <c:pt idx="15448">
                  <c:v>0.61250000000000004</c:v>
                </c:pt>
                <c:pt idx="15449">
                  <c:v>0.63600000000000012</c:v>
                </c:pt>
                <c:pt idx="15450">
                  <c:v>0.66830000000000001</c:v>
                </c:pt>
                <c:pt idx="15451">
                  <c:v>0.58479999999999999</c:v>
                </c:pt>
                <c:pt idx="15452">
                  <c:v>0.63330000000000009</c:v>
                </c:pt>
                <c:pt idx="15453">
                  <c:v>0.61050000000000004</c:v>
                </c:pt>
                <c:pt idx="15454">
                  <c:v>0.71550000000000002</c:v>
                </c:pt>
                <c:pt idx="15455">
                  <c:v>0.62270000000000003</c:v>
                </c:pt>
                <c:pt idx="15456">
                  <c:v>0.49230000000000002</c:v>
                </c:pt>
                <c:pt idx="15457">
                  <c:v>0.53400000000000003</c:v>
                </c:pt>
                <c:pt idx="15458">
                  <c:v>0.63170000000000004</c:v>
                </c:pt>
                <c:pt idx="15459">
                  <c:v>0.60940000000000005</c:v>
                </c:pt>
                <c:pt idx="15460">
                  <c:v>0.59619999999999995</c:v>
                </c:pt>
                <c:pt idx="15461">
                  <c:v>0.61529999999999996</c:v>
                </c:pt>
                <c:pt idx="15462">
                  <c:v>0.56100000000000005</c:v>
                </c:pt>
                <c:pt idx="15463">
                  <c:v>0.52629999999999999</c:v>
                </c:pt>
                <c:pt idx="15464">
                  <c:v>0.40460000000000007</c:v>
                </c:pt>
                <c:pt idx="15465">
                  <c:v>0.36600000000000005</c:v>
                </c:pt>
                <c:pt idx="15466">
                  <c:v>0.38550000000000001</c:v>
                </c:pt>
                <c:pt idx="15467">
                  <c:v>0.37519999999999998</c:v>
                </c:pt>
                <c:pt idx="15468">
                  <c:v>0.30459999999999998</c:v>
                </c:pt>
                <c:pt idx="15469">
                  <c:v>0.2918</c:v>
                </c:pt>
                <c:pt idx="15470">
                  <c:v>0.15820000000000001</c:v>
                </c:pt>
                <c:pt idx="15471">
                  <c:v>0.12310000000000001</c:v>
                </c:pt>
                <c:pt idx="15472">
                  <c:v>0.13870000000000002</c:v>
                </c:pt>
                <c:pt idx="15473">
                  <c:v>0.1216</c:v>
                </c:pt>
                <c:pt idx="15474">
                  <c:v>0.23450000000000004</c:v>
                </c:pt>
                <c:pt idx="15475">
                  <c:v>0.19230000000000003</c:v>
                </c:pt>
                <c:pt idx="15476">
                  <c:v>0.13300000000000001</c:v>
                </c:pt>
                <c:pt idx="15477">
                  <c:v>0.14680000000000001</c:v>
                </c:pt>
                <c:pt idx="15478">
                  <c:v>0.11890000000000001</c:v>
                </c:pt>
                <c:pt idx="15479">
                  <c:v>0.17910000000000001</c:v>
                </c:pt>
                <c:pt idx="15480">
                  <c:v>0.1714</c:v>
                </c:pt>
                <c:pt idx="15481">
                  <c:v>0.19600000000000001</c:v>
                </c:pt>
                <c:pt idx="15482">
                  <c:v>0.26950000000000002</c:v>
                </c:pt>
                <c:pt idx="15483">
                  <c:v>0.19090000000000001</c:v>
                </c:pt>
                <c:pt idx="15484">
                  <c:v>0.12230000000000002</c:v>
                </c:pt>
                <c:pt idx="15485">
                  <c:v>0.1071</c:v>
                </c:pt>
                <c:pt idx="15486">
                  <c:v>7.5000000000000011E-2</c:v>
                </c:pt>
                <c:pt idx="15487">
                  <c:v>6.9599999999999995E-2</c:v>
                </c:pt>
                <c:pt idx="15488">
                  <c:v>6.6500000000000004E-2</c:v>
                </c:pt>
                <c:pt idx="15489">
                  <c:v>7.9600000000000004E-2</c:v>
                </c:pt>
                <c:pt idx="15490">
                  <c:v>7.4300000000000005E-2</c:v>
                </c:pt>
                <c:pt idx="15491">
                  <c:v>7.3400000000000007E-2</c:v>
                </c:pt>
                <c:pt idx="15492">
                  <c:v>6.4600000000000005E-2</c:v>
                </c:pt>
                <c:pt idx="15493">
                  <c:v>4.36E-2</c:v>
                </c:pt>
                <c:pt idx="15494">
                  <c:v>4.5700000000000005E-2</c:v>
                </c:pt>
                <c:pt idx="15495">
                  <c:v>4.1700000000000001E-2</c:v>
                </c:pt>
                <c:pt idx="15496">
                  <c:v>5.2000000000000005E-2</c:v>
                </c:pt>
                <c:pt idx="15497">
                  <c:v>5.0300000000000004E-2</c:v>
                </c:pt>
                <c:pt idx="15498">
                  <c:v>5.7999999999999996E-2</c:v>
                </c:pt>
                <c:pt idx="15499">
                  <c:v>6.0999999999999999E-2</c:v>
                </c:pt>
                <c:pt idx="15500">
                  <c:v>6.2700000000000006E-2</c:v>
                </c:pt>
                <c:pt idx="15501">
                  <c:v>8.5800000000000001E-2</c:v>
                </c:pt>
                <c:pt idx="15502">
                  <c:v>6.93E-2</c:v>
                </c:pt>
                <c:pt idx="15503">
                  <c:v>7.5500000000000012E-2</c:v>
                </c:pt>
                <c:pt idx="15504">
                  <c:v>6.430000000000001E-2</c:v>
                </c:pt>
                <c:pt idx="15505">
                  <c:v>6.4600000000000005E-2</c:v>
                </c:pt>
                <c:pt idx="15506">
                  <c:v>6.6300000000000012E-2</c:v>
                </c:pt>
                <c:pt idx="15507">
                  <c:v>5.5000000000000007E-2</c:v>
                </c:pt>
                <c:pt idx="15508">
                  <c:v>5.5500000000000008E-2</c:v>
                </c:pt>
                <c:pt idx="15509">
                  <c:v>5.2800000000000007E-2</c:v>
                </c:pt>
                <c:pt idx="15510">
                  <c:v>3.3700000000000001E-2</c:v>
                </c:pt>
                <c:pt idx="15511">
                  <c:v>3.8600000000000002E-2</c:v>
                </c:pt>
                <c:pt idx="15512">
                  <c:v>3.1100000000000003E-2</c:v>
                </c:pt>
                <c:pt idx="15513">
                  <c:v>3.1900000000000005E-2</c:v>
                </c:pt>
                <c:pt idx="15514">
                  <c:v>2.87E-2</c:v>
                </c:pt>
                <c:pt idx="15515">
                  <c:v>2.4400000000000002E-2</c:v>
                </c:pt>
                <c:pt idx="15516">
                  <c:v>2.5100000000000001E-2</c:v>
                </c:pt>
                <c:pt idx="15517">
                  <c:v>2.1000000000000001E-2</c:v>
                </c:pt>
                <c:pt idx="15518">
                  <c:v>2.18E-2</c:v>
                </c:pt>
                <c:pt idx="15519">
                  <c:v>1.6900000000000002E-2</c:v>
                </c:pt>
                <c:pt idx="15520">
                  <c:v>1.8800000000000001E-2</c:v>
                </c:pt>
                <c:pt idx="15521">
                  <c:v>2.2500000000000003E-2</c:v>
                </c:pt>
                <c:pt idx="15522">
                  <c:v>1.9400000000000001E-2</c:v>
                </c:pt>
                <c:pt idx="15523">
                  <c:v>1.6400000000000001E-2</c:v>
                </c:pt>
                <c:pt idx="15524">
                  <c:v>1.44E-2</c:v>
                </c:pt>
                <c:pt idx="15525">
                  <c:v>1.14E-2</c:v>
                </c:pt>
                <c:pt idx="15526">
                  <c:v>1.04E-2</c:v>
                </c:pt>
                <c:pt idx="15527">
                  <c:v>6.6000000000000008E-3</c:v>
                </c:pt>
                <c:pt idx="15528">
                  <c:v>5.6000000000000008E-3</c:v>
                </c:pt>
                <c:pt idx="15529">
                  <c:v>6.6000000000000008E-3</c:v>
                </c:pt>
                <c:pt idx="15530">
                  <c:v>5.6000000000000008E-3</c:v>
                </c:pt>
                <c:pt idx="15531">
                  <c:v>7.4000000000000003E-3</c:v>
                </c:pt>
                <c:pt idx="15532">
                  <c:v>5.6000000000000008E-3</c:v>
                </c:pt>
                <c:pt idx="15533">
                  <c:v>6.5000000000000006E-3</c:v>
                </c:pt>
                <c:pt idx="15534">
                  <c:v>5.5000000000000005E-3</c:v>
                </c:pt>
                <c:pt idx="15535">
                  <c:v>4.5999999999999999E-3</c:v>
                </c:pt>
                <c:pt idx="15536">
                  <c:v>4.5999999999999999E-3</c:v>
                </c:pt>
                <c:pt idx="15537">
                  <c:v>4.5999999999999999E-3</c:v>
                </c:pt>
                <c:pt idx="15538">
                  <c:v>7.3000000000000001E-3</c:v>
                </c:pt>
                <c:pt idx="15539">
                  <c:v>5.5000000000000005E-3</c:v>
                </c:pt>
                <c:pt idx="15540">
                  <c:v>8.2000000000000007E-3</c:v>
                </c:pt>
                <c:pt idx="15541">
                  <c:v>4.5999999999999999E-3</c:v>
                </c:pt>
                <c:pt idx="15542">
                  <c:v>5.5000000000000005E-3</c:v>
                </c:pt>
                <c:pt idx="15543">
                  <c:v>5.4000000000000003E-3</c:v>
                </c:pt>
                <c:pt idx="15544">
                  <c:v>5.4000000000000003E-3</c:v>
                </c:pt>
                <c:pt idx="15545">
                  <c:v>6.3E-3</c:v>
                </c:pt>
                <c:pt idx="15546">
                  <c:v>7.1999999999999998E-3</c:v>
                </c:pt>
                <c:pt idx="15547">
                  <c:v>6.3E-3</c:v>
                </c:pt>
                <c:pt idx="15548">
                  <c:v>7.0999999999999995E-3</c:v>
                </c:pt>
                <c:pt idx="15549">
                  <c:v>8.0000000000000002E-3</c:v>
                </c:pt>
                <c:pt idx="15550">
                  <c:v>6.3E-3</c:v>
                </c:pt>
                <c:pt idx="15551">
                  <c:v>4.4999999999999997E-3</c:v>
                </c:pt>
                <c:pt idx="15552">
                  <c:v>3.5999999999999999E-3</c:v>
                </c:pt>
                <c:pt idx="15553">
                  <c:v>3.5999999999999999E-3</c:v>
                </c:pt>
                <c:pt idx="15554">
                  <c:v>9.8000000000000014E-3</c:v>
                </c:pt>
                <c:pt idx="15555">
                  <c:v>8.1000000000000013E-3</c:v>
                </c:pt>
                <c:pt idx="15556">
                  <c:v>8.1000000000000013E-3</c:v>
                </c:pt>
                <c:pt idx="15557">
                  <c:v>1.0800000000000001E-2</c:v>
                </c:pt>
                <c:pt idx="15558">
                  <c:v>1.2500000000000001E-2</c:v>
                </c:pt>
                <c:pt idx="15559">
                  <c:v>9.8000000000000014E-3</c:v>
                </c:pt>
                <c:pt idx="15560">
                  <c:v>9.9000000000000008E-3</c:v>
                </c:pt>
                <c:pt idx="15561">
                  <c:v>1.2500000000000001E-2</c:v>
                </c:pt>
                <c:pt idx="15562">
                  <c:v>1.1600000000000001E-2</c:v>
                </c:pt>
                <c:pt idx="15563">
                  <c:v>1.2500000000000001E-2</c:v>
                </c:pt>
                <c:pt idx="15564">
                  <c:v>1.1600000000000001E-2</c:v>
                </c:pt>
                <c:pt idx="15565">
                  <c:v>9.8000000000000014E-3</c:v>
                </c:pt>
                <c:pt idx="15566">
                  <c:v>8.8999999999999999E-3</c:v>
                </c:pt>
                <c:pt idx="15567">
                  <c:v>1.0700000000000001E-2</c:v>
                </c:pt>
                <c:pt idx="15568">
                  <c:v>9.8000000000000014E-3</c:v>
                </c:pt>
                <c:pt idx="15569">
                  <c:v>1.0700000000000001E-2</c:v>
                </c:pt>
                <c:pt idx="15570">
                  <c:v>1.1600000000000001E-2</c:v>
                </c:pt>
                <c:pt idx="15571">
                  <c:v>1.3400000000000002E-2</c:v>
                </c:pt>
                <c:pt idx="15572">
                  <c:v>7.1999999999999998E-3</c:v>
                </c:pt>
                <c:pt idx="15573">
                  <c:v>7.0999999999999995E-3</c:v>
                </c:pt>
                <c:pt idx="15574">
                  <c:v>1.1600000000000001E-2</c:v>
                </c:pt>
                <c:pt idx="15575">
                  <c:v>8.8999999999999999E-3</c:v>
                </c:pt>
                <c:pt idx="15576">
                  <c:v>8.0000000000000002E-3</c:v>
                </c:pt>
                <c:pt idx="15577">
                  <c:v>6.3E-3</c:v>
                </c:pt>
                <c:pt idx="15578">
                  <c:v>6.3E-3</c:v>
                </c:pt>
                <c:pt idx="15579">
                  <c:v>8.0000000000000002E-3</c:v>
                </c:pt>
                <c:pt idx="15580">
                  <c:v>6.3E-3</c:v>
                </c:pt>
                <c:pt idx="15581">
                  <c:v>9.8000000000000014E-3</c:v>
                </c:pt>
                <c:pt idx="15582">
                  <c:v>1.0700000000000001E-2</c:v>
                </c:pt>
                <c:pt idx="15583">
                  <c:v>1.3400000000000002E-2</c:v>
                </c:pt>
                <c:pt idx="15584">
                  <c:v>1.43E-2</c:v>
                </c:pt>
                <c:pt idx="15585">
                  <c:v>1.2400000000000001E-2</c:v>
                </c:pt>
                <c:pt idx="15586">
                  <c:v>1.0700000000000001E-2</c:v>
                </c:pt>
                <c:pt idx="15587">
                  <c:v>7.0999999999999995E-3</c:v>
                </c:pt>
                <c:pt idx="15588">
                  <c:v>5.3E-3</c:v>
                </c:pt>
                <c:pt idx="15589">
                  <c:v>6.2000000000000006E-3</c:v>
                </c:pt>
                <c:pt idx="15590">
                  <c:v>7.9000000000000008E-3</c:v>
                </c:pt>
                <c:pt idx="15591">
                  <c:v>5.3E-3</c:v>
                </c:pt>
                <c:pt idx="15592">
                  <c:v>4.4000000000000003E-3</c:v>
                </c:pt>
                <c:pt idx="15593">
                  <c:v>2.7000000000000001E-3</c:v>
                </c:pt>
                <c:pt idx="15594">
                  <c:v>3.5000000000000005E-3</c:v>
                </c:pt>
                <c:pt idx="15595">
                  <c:v>2.7000000000000001E-3</c:v>
                </c:pt>
                <c:pt idx="15596">
                  <c:v>3.5000000000000005E-3</c:v>
                </c:pt>
                <c:pt idx="15597">
                  <c:v>1.8E-3</c:v>
                </c:pt>
                <c:pt idx="15598">
                  <c:v>1.8E-3</c:v>
                </c:pt>
                <c:pt idx="15599">
                  <c:v>8.9999999999999998E-4</c:v>
                </c:pt>
                <c:pt idx="15600">
                  <c:v>8.9999999999999998E-4</c:v>
                </c:pt>
                <c:pt idx="15601">
                  <c:v>8.9999999999999998E-4</c:v>
                </c:pt>
                <c:pt idx="15602">
                  <c:v>8.9999999999999998E-4</c:v>
                </c:pt>
                <c:pt idx="15603">
                  <c:v>1.8E-3</c:v>
                </c:pt>
                <c:pt idx="15604">
                  <c:v>8.9999999999999998E-4</c:v>
                </c:pt>
                <c:pt idx="15605">
                  <c:v>0</c:v>
                </c:pt>
                <c:pt idx="15606">
                  <c:v>0</c:v>
                </c:pt>
                <c:pt idx="15607">
                  <c:v>0</c:v>
                </c:pt>
                <c:pt idx="15608">
                  <c:v>0</c:v>
                </c:pt>
                <c:pt idx="15609">
                  <c:v>0</c:v>
                </c:pt>
                <c:pt idx="15610">
                  <c:v>0</c:v>
                </c:pt>
                <c:pt idx="15611">
                  <c:v>8.9999999999999998E-4</c:v>
                </c:pt>
                <c:pt idx="15612">
                  <c:v>0</c:v>
                </c:pt>
                <c:pt idx="15613">
                  <c:v>0</c:v>
                </c:pt>
                <c:pt idx="15614">
                  <c:v>0</c:v>
                </c:pt>
                <c:pt idx="15615">
                  <c:v>0</c:v>
                </c:pt>
                <c:pt idx="15616">
                  <c:v>8.9999999999999998E-4</c:v>
                </c:pt>
                <c:pt idx="15617">
                  <c:v>0</c:v>
                </c:pt>
                <c:pt idx="15618">
                  <c:v>0</c:v>
                </c:pt>
                <c:pt idx="15619">
                  <c:v>0</c:v>
                </c:pt>
                <c:pt idx="15620">
                  <c:v>0</c:v>
                </c:pt>
                <c:pt idx="15621">
                  <c:v>8.9999999999999998E-4</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2.1000000000000003E-3</c:v>
                </c:pt>
                <c:pt idx="15659">
                  <c:v>5.1999999999999998E-3</c:v>
                </c:pt>
                <c:pt idx="15660">
                  <c:v>1.2400000000000001E-2</c:v>
                </c:pt>
                <c:pt idx="15661">
                  <c:v>1.9500000000000003E-2</c:v>
                </c:pt>
                <c:pt idx="15662">
                  <c:v>2.3400000000000004E-2</c:v>
                </c:pt>
                <c:pt idx="15663">
                  <c:v>2.0200000000000003E-2</c:v>
                </c:pt>
                <c:pt idx="15664">
                  <c:v>1.9200000000000002E-2</c:v>
                </c:pt>
                <c:pt idx="15665">
                  <c:v>4.0400000000000005E-2</c:v>
                </c:pt>
                <c:pt idx="15666">
                  <c:v>2.93E-2</c:v>
                </c:pt>
                <c:pt idx="15667">
                  <c:v>1.3100000000000001E-2</c:v>
                </c:pt>
                <c:pt idx="15668">
                  <c:v>1.5100000000000001E-2</c:v>
                </c:pt>
                <c:pt idx="15669">
                  <c:v>1.3100000000000001E-2</c:v>
                </c:pt>
                <c:pt idx="15670">
                  <c:v>2.2200000000000001E-2</c:v>
                </c:pt>
                <c:pt idx="15671">
                  <c:v>1.7299999999999999E-2</c:v>
                </c:pt>
                <c:pt idx="15672">
                  <c:v>1.5300000000000001E-2</c:v>
                </c:pt>
                <c:pt idx="15673">
                  <c:v>2.9399999999999999E-2</c:v>
                </c:pt>
                <c:pt idx="15674">
                  <c:v>2.8399999999999998E-2</c:v>
                </c:pt>
                <c:pt idx="15675">
                  <c:v>2.93E-2</c:v>
                </c:pt>
                <c:pt idx="15676">
                  <c:v>2.52E-2</c:v>
                </c:pt>
                <c:pt idx="15677">
                  <c:v>3.2500000000000001E-2</c:v>
                </c:pt>
                <c:pt idx="15678">
                  <c:v>3.3400000000000006E-2</c:v>
                </c:pt>
                <c:pt idx="15679">
                  <c:v>2.6500000000000003E-2</c:v>
                </c:pt>
                <c:pt idx="15680">
                  <c:v>2.35E-2</c:v>
                </c:pt>
                <c:pt idx="15681">
                  <c:v>3.2600000000000004E-2</c:v>
                </c:pt>
                <c:pt idx="15682">
                  <c:v>4.0800000000000003E-2</c:v>
                </c:pt>
                <c:pt idx="15683">
                  <c:v>3.1800000000000002E-2</c:v>
                </c:pt>
                <c:pt idx="15684">
                  <c:v>3.61E-2</c:v>
                </c:pt>
                <c:pt idx="15685">
                  <c:v>3.7400000000000003E-2</c:v>
                </c:pt>
                <c:pt idx="15686">
                  <c:v>3.6600000000000001E-2</c:v>
                </c:pt>
                <c:pt idx="15687">
                  <c:v>3.2800000000000003E-2</c:v>
                </c:pt>
                <c:pt idx="15688">
                  <c:v>5.8400000000000001E-2</c:v>
                </c:pt>
                <c:pt idx="15689">
                  <c:v>5.6899999999999999E-2</c:v>
                </c:pt>
                <c:pt idx="15690">
                  <c:v>5.9700000000000003E-2</c:v>
                </c:pt>
                <c:pt idx="15691">
                  <c:v>7.3099999999999998E-2</c:v>
                </c:pt>
                <c:pt idx="15692">
                  <c:v>7.3099999999999998E-2</c:v>
                </c:pt>
                <c:pt idx="15693">
                  <c:v>8.3400000000000002E-2</c:v>
                </c:pt>
                <c:pt idx="15694">
                  <c:v>7.5900000000000009E-2</c:v>
                </c:pt>
                <c:pt idx="15695">
                  <c:v>9.3100000000000016E-2</c:v>
                </c:pt>
                <c:pt idx="15696">
                  <c:v>8.5600000000000009E-2</c:v>
                </c:pt>
                <c:pt idx="15697">
                  <c:v>7.6500000000000012E-2</c:v>
                </c:pt>
                <c:pt idx="15698">
                  <c:v>8.5500000000000007E-2</c:v>
                </c:pt>
                <c:pt idx="15699">
                  <c:v>8.3500000000000005E-2</c:v>
                </c:pt>
                <c:pt idx="15700">
                  <c:v>7.0999999999999994E-2</c:v>
                </c:pt>
                <c:pt idx="15701">
                  <c:v>9.4500000000000001E-2</c:v>
                </c:pt>
                <c:pt idx="15702">
                  <c:v>0.10249999999999999</c:v>
                </c:pt>
                <c:pt idx="15703">
                  <c:v>8.6000000000000007E-2</c:v>
                </c:pt>
                <c:pt idx="15704">
                  <c:v>0.11020000000000002</c:v>
                </c:pt>
                <c:pt idx="15705">
                  <c:v>9.6100000000000005E-2</c:v>
                </c:pt>
                <c:pt idx="15706">
                  <c:v>9.8900000000000002E-2</c:v>
                </c:pt>
                <c:pt idx="15707">
                  <c:v>0.10020000000000001</c:v>
                </c:pt>
                <c:pt idx="15708">
                  <c:v>0.10160000000000001</c:v>
                </c:pt>
                <c:pt idx="15709">
                  <c:v>9.8400000000000001E-2</c:v>
                </c:pt>
                <c:pt idx="15710">
                  <c:v>0.1145</c:v>
                </c:pt>
                <c:pt idx="15711">
                  <c:v>0.1111</c:v>
                </c:pt>
                <c:pt idx="15712">
                  <c:v>0.13070000000000001</c:v>
                </c:pt>
                <c:pt idx="15713">
                  <c:v>0.12130000000000002</c:v>
                </c:pt>
                <c:pt idx="15714">
                  <c:v>0.1111</c:v>
                </c:pt>
                <c:pt idx="15715">
                  <c:v>0.1384</c:v>
                </c:pt>
                <c:pt idx="15716">
                  <c:v>0.13370000000000001</c:v>
                </c:pt>
                <c:pt idx="15717">
                  <c:v>0.1386</c:v>
                </c:pt>
                <c:pt idx="15718">
                  <c:v>0.13730000000000001</c:v>
                </c:pt>
                <c:pt idx="15719">
                  <c:v>0.15190000000000001</c:v>
                </c:pt>
                <c:pt idx="15720">
                  <c:v>0.15200000000000002</c:v>
                </c:pt>
                <c:pt idx="15721">
                  <c:v>0.12809999999999999</c:v>
                </c:pt>
                <c:pt idx="15722">
                  <c:v>0.1053</c:v>
                </c:pt>
                <c:pt idx="15723">
                  <c:v>9.6600000000000005E-2</c:v>
                </c:pt>
                <c:pt idx="15724">
                  <c:v>0.11030000000000001</c:v>
                </c:pt>
                <c:pt idx="15725">
                  <c:v>0.12640000000000001</c:v>
                </c:pt>
                <c:pt idx="15726">
                  <c:v>0.1196</c:v>
                </c:pt>
                <c:pt idx="15727">
                  <c:v>0.1449</c:v>
                </c:pt>
                <c:pt idx="15728">
                  <c:v>0.14810000000000001</c:v>
                </c:pt>
                <c:pt idx="15729">
                  <c:v>0.1469</c:v>
                </c:pt>
                <c:pt idx="15730">
                  <c:v>0.1285</c:v>
                </c:pt>
                <c:pt idx="15731">
                  <c:v>0.1013</c:v>
                </c:pt>
                <c:pt idx="15732">
                  <c:v>8.2500000000000004E-2</c:v>
                </c:pt>
                <c:pt idx="15733">
                  <c:v>6.8600000000000008E-2</c:v>
                </c:pt>
                <c:pt idx="15734">
                  <c:v>6.770000000000001E-2</c:v>
                </c:pt>
                <c:pt idx="15735">
                  <c:v>7.6500000000000012E-2</c:v>
                </c:pt>
                <c:pt idx="15736">
                  <c:v>6.8500000000000005E-2</c:v>
                </c:pt>
                <c:pt idx="15737">
                  <c:v>6.3100000000000003E-2</c:v>
                </c:pt>
                <c:pt idx="15738">
                  <c:v>7.2800000000000004E-2</c:v>
                </c:pt>
                <c:pt idx="15739">
                  <c:v>7.2900000000000006E-2</c:v>
                </c:pt>
                <c:pt idx="15740">
                  <c:v>6.5200000000000008E-2</c:v>
                </c:pt>
                <c:pt idx="15741">
                  <c:v>6.1900000000000004E-2</c:v>
                </c:pt>
                <c:pt idx="15742">
                  <c:v>5.8700000000000002E-2</c:v>
                </c:pt>
                <c:pt idx="15743">
                  <c:v>6.54E-2</c:v>
                </c:pt>
                <c:pt idx="15744">
                  <c:v>7.5200000000000003E-2</c:v>
                </c:pt>
                <c:pt idx="15745">
                  <c:v>6.8900000000000003E-2</c:v>
                </c:pt>
                <c:pt idx="15746">
                  <c:v>7.0099999999999996E-2</c:v>
                </c:pt>
                <c:pt idx="15747">
                  <c:v>7.3400000000000007E-2</c:v>
                </c:pt>
                <c:pt idx="15748">
                  <c:v>7.1599999999999997E-2</c:v>
                </c:pt>
                <c:pt idx="15749">
                  <c:v>0.1003</c:v>
                </c:pt>
                <c:pt idx="15750">
                  <c:v>0.10400000000000001</c:v>
                </c:pt>
                <c:pt idx="15751">
                  <c:v>9.98E-2</c:v>
                </c:pt>
                <c:pt idx="15752">
                  <c:v>0.1013</c:v>
                </c:pt>
                <c:pt idx="15753">
                  <c:v>0.1091</c:v>
                </c:pt>
                <c:pt idx="15754">
                  <c:v>0.10020000000000001</c:v>
                </c:pt>
                <c:pt idx="15755">
                  <c:v>9.6799999999999997E-2</c:v>
                </c:pt>
                <c:pt idx="15756">
                  <c:v>0.11230000000000001</c:v>
                </c:pt>
                <c:pt idx="15757">
                  <c:v>0.10540000000000001</c:v>
                </c:pt>
                <c:pt idx="15758">
                  <c:v>9.9900000000000003E-2</c:v>
                </c:pt>
                <c:pt idx="15759">
                  <c:v>0.1119</c:v>
                </c:pt>
                <c:pt idx="15760">
                  <c:v>0.1149</c:v>
                </c:pt>
                <c:pt idx="15761">
                  <c:v>0.1065</c:v>
                </c:pt>
                <c:pt idx="15762">
                  <c:v>8.6300000000000002E-2</c:v>
                </c:pt>
                <c:pt idx="15763">
                  <c:v>8.7300000000000003E-2</c:v>
                </c:pt>
                <c:pt idx="15764">
                  <c:v>8.3600000000000008E-2</c:v>
                </c:pt>
                <c:pt idx="15765">
                  <c:v>8.2000000000000003E-2</c:v>
                </c:pt>
                <c:pt idx="15766">
                  <c:v>7.6300000000000007E-2</c:v>
                </c:pt>
                <c:pt idx="15767">
                  <c:v>7.8700000000000006E-2</c:v>
                </c:pt>
                <c:pt idx="15768">
                  <c:v>6.770000000000001E-2</c:v>
                </c:pt>
                <c:pt idx="15769">
                  <c:v>4.82E-2</c:v>
                </c:pt>
                <c:pt idx="15770">
                  <c:v>4.82E-2</c:v>
                </c:pt>
                <c:pt idx="15771">
                  <c:v>5.2300000000000006E-2</c:v>
                </c:pt>
                <c:pt idx="15772">
                  <c:v>5.5600000000000011E-2</c:v>
                </c:pt>
                <c:pt idx="15773">
                  <c:v>4.4900000000000002E-2</c:v>
                </c:pt>
                <c:pt idx="15774">
                  <c:v>4.5900000000000003E-2</c:v>
                </c:pt>
                <c:pt idx="15775">
                  <c:v>6.3E-2</c:v>
                </c:pt>
                <c:pt idx="15776">
                  <c:v>7.2599999999999998E-2</c:v>
                </c:pt>
                <c:pt idx="15777">
                  <c:v>6.430000000000001E-2</c:v>
                </c:pt>
                <c:pt idx="15778">
                  <c:v>6.8300000000000013E-2</c:v>
                </c:pt>
                <c:pt idx="15779">
                  <c:v>5.9499999999999997E-2</c:v>
                </c:pt>
                <c:pt idx="15780">
                  <c:v>6.9499999999999992E-2</c:v>
                </c:pt>
                <c:pt idx="15781">
                  <c:v>6.59E-2</c:v>
                </c:pt>
                <c:pt idx="15782">
                  <c:v>7.5800000000000006E-2</c:v>
                </c:pt>
                <c:pt idx="15783">
                  <c:v>6.9199999999999998E-2</c:v>
                </c:pt>
                <c:pt idx="15784">
                  <c:v>6.1700000000000005E-2</c:v>
                </c:pt>
                <c:pt idx="15785">
                  <c:v>5.7299999999999997E-2</c:v>
                </c:pt>
                <c:pt idx="15786">
                  <c:v>4.8600000000000004E-2</c:v>
                </c:pt>
                <c:pt idx="15787">
                  <c:v>3.9200000000000006E-2</c:v>
                </c:pt>
                <c:pt idx="15788">
                  <c:v>3.0499999999999999E-2</c:v>
                </c:pt>
                <c:pt idx="15789">
                  <c:v>3.15E-2</c:v>
                </c:pt>
                <c:pt idx="15790">
                  <c:v>3.1300000000000001E-2</c:v>
                </c:pt>
                <c:pt idx="15791">
                  <c:v>3.6799999999999999E-2</c:v>
                </c:pt>
                <c:pt idx="15792">
                  <c:v>3.4499999999999996E-2</c:v>
                </c:pt>
                <c:pt idx="15793">
                  <c:v>4.4000000000000004E-2</c:v>
                </c:pt>
                <c:pt idx="15794">
                  <c:v>4.7300000000000002E-2</c:v>
                </c:pt>
                <c:pt idx="15795">
                  <c:v>2.5100000000000001E-2</c:v>
                </c:pt>
                <c:pt idx="15796">
                  <c:v>3.2199999999999999E-2</c:v>
                </c:pt>
                <c:pt idx="15797">
                  <c:v>1.8700000000000001E-2</c:v>
                </c:pt>
                <c:pt idx="15798">
                  <c:v>8.3000000000000001E-3</c:v>
                </c:pt>
                <c:pt idx="15799">
                  <c:v>1.8700000000000001E-2</c:v>
                </c:pt>
                <c:pt idx="15800">
                  <c:v>1.8700000000000001E-2</c:v>
                </c:pt>
                <c:pt idx="15801">
                  <c:v>9.300000000000001E-3</c:v>
                </c:pt>
                <c:pt idx="15802">
                  <c:v>5.1999999999999998E-3</c:v>
                </c:pt>
                <c:pt idx="15803">
                  <c:v>5.1000000000000004E-3</c:v>
                </c:pt>
                <c:pt idx="15804">
                  <c:v>4.1000000000000003E-3</c:v>
                </c:pt>
                <c:pt idx="15805">
                  <c:v>3.1000000000000003E-3</c:v>
                </c:pt>
                <c:pt idx="15806">
                  <c:v>8.2000000000000007E-3</c:v>
                </c:pt>
                <c:pt idx="15807">
                  <c:v>4.1000000000000003E-3</c:v>
                </c:pt>
                <c:pt idx="15808">
                  <c:v>3.1000000000000003E-3</c:v>
                </c:pt>
                <c:pt idx="15809">
                  <c:v>1E-3</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5.1999999999999998E-3</c:v>
                </c:pt>
                <c:pt idx="15933">
                  <c:v>5.5700000000000006E-2</c:v>
                </c:pt>
                <c:pt idx="15934">
                  <c:v>4.9500000000000002E-2</c:v>
                </c:pt>
                <c:pt idx="15935">
                  <c:v>4.2300000000000004E-2</c:v>
                </c:pt>
                <c:pt idx="15936">
                  <c:v>4.1399999999999999E-2</c:v>
                </c:pt>
                <c:pt idx="15937">
                  <c:v>0.03</c:v>
                </c:pt>
                <c:pt idx="15938">
                  <c:v>1.3000000000000001E-2</c:v>
                </c:pt>
                <c:pt idx="15939">
                  <c:v>5.4800000000000008E-2</c:v>
                </c:pt>
                <c:pt idx="15940">
                  <c:v>6.2E-2</c:v>
                </c:pt>
                <c:pt idx="15941">
                  <c:v>0.12270000000000002</c:v>
                </c:pt>
                <c:pt idx="15942">
                  <c:v>8.8200000000000001E-2</c:v>
                </c:pt>
                <c:pt idx="15943">
                  <c:v>5.460000000000001E-2</c:v>
                </c:pt>
                <c:pt idx="15944">
                  <c:v>6.6700000000000009E-2</c:v>
                </c:pt>
                <c:pt idx="15945">
                  <c:v>8.6199999999999999E-2</c:v>
                </c:pt>
                <c:pt idx="15946">
                  <c:v>5.0300000000000004E-2</c:v>
                </c:pt>
                <c:pt idx="15947">
                  <c:v>5.2400000000000002E-2</c:v>
                </c:pt>
                <c:pt idx="15948">
                  <c:v>5.2600000000000008E-2</c:v>
                </c:pt>
                <c:pt idx="15949">
                  <c:v>6.7300000000000013E-2</c:v>
                </c:pt>
                <c:pt idx="15950">
                  <c:v>5.7299999999999997E-2</c:v>
                </c:pt>
                <c:pt idx="15951">
                  <c:v>5.1800000000000006E-2</c:v>
                </c:pt>
                <c:pt idx="15952">
                  <c:v>4.9700000000000001E-2</c:v>
                </c:pt>
                <c:pt idx="15953">
                  <c:v>5.3700000000000005E-2</c:v>
                </c:pt>
                <c:pt idx="15954">
                  <c:v>5.5900000000000005E-2</c:v>
                </c:pt>
                <c:pt idx="15955">
                  <c:v>7.8100000000000003E-2</c:v>
                </c:pt>
                <c:pt idx="15956">
                  <c:v>0.1744</c:v>
                </c:pt>
                <c:pt idx="15957">
                  <c:v>0.1484</c:v>
                </c:pt>
                <c:pt idx="15958">
                  <c:v>0.1172</c:v>
                </c:pt>
                <c:pt idx="15959">
                  <c:v>0.17</c:v>
                </c:pt>
                <c:pt idx="15960">
                  <c:v>0.1176</c:v>
                </c:pt>
                <c:pt idx="15961">
                  <c:v>0.16350000000000001</c:v>
                </c:pt>
                <c:pt idx="15962">
                  <c:v>0.13870000000000002</c:v>
                </c:pt>
                <c:pt idx="15963">
                  <c:v>0.17310000000000003</c:v>
                </c:pt>
                <c:pt idx="15964">
                  <c:v>0.29009999999999997</c:v>
                </c:pt>
                <c:pt idx="15965">
                  <c:v>0.23769999999999999</c:v>
                </c:pt>
                <c:pt idx="15966">
                  <c:v>0.2026</c:v>
                </c:pt>
                <c:pt idx="15967">
                  <c:v>0.29360000000000003</c:v>
                </c:pt>
                <c:pt idx="15968">
                  <c:v>0.37340000000000001</c:v>
                </c:pt>
                <c:pt idx="15969">
                  <c:v>0.35420000000000001</c:v>
                </c:pt>
                <c:pt idx="15970">
                  <c:v>0.38140000000000002</c:v>
                </c:pt>
                <c:pt idx="15971">
                  <c:v>0.2969</c:v>
                </c:pt>
                <c:pt idx="15972">
                  <c:v>0.52779999999999994</c:v>
                </c:pt>
                <c:pt idx="15973">
                  <c:v>0.54310000000000003</c:v>
                </c:pt>
                <c:pt idx="15974">
                  <c:v>0.5796</c:v>
                </c:pt>
                <c:pt idx="15975">
                  <c:v>0.52240000000000009</c:v>
                </c:pt>
                <c:pt idx="15976">
                  <c:v>0.55170000000000008</c:v>
                </c:pt>
                <c:pt idx="15977">
                  <c:v>0.62809999999999999</c:v>
                </c:pt>
                <c:pt idx="15978">
                  <c:v>0.54810000000000003</c:v>
                </c:pt>
                <c:pt idx="15979">
                  <c:v>0.48760000000000003</c:v>
                </c:pt>
                <c:pt idx="15980">
                  <c:v>0.59860000000000002</c:v>
                </c:pt>
                <c:pt idx="15981">
                  <c:v>0.6502</c:v>
                </c:pt>
                <c:pt idx="15982">
                  <c:v>0.6745000000000001</c:v>
                </c:pt>
                <c:pt idx="15983">
                  <c:v>0.65590000000000004</c:v>
                </c:pt>
                <c:pt idx="15984">
                  <c:v>0.6784</c:v>
                </c:pt>
                <c:pt idx="15985">
                  <c:v>0.69490000000000007</c:v>
                </c:pt>
                <c:pt idx="15986">
                  <c:v>0.64829999999999999</c:v>
                </c:pt>
                <c:pt idx="15987">
                  <c:v>0.66840000000000011</c:v>
                </c:pt>
                <c:pt idx="15988">
                  <c:v>0.64690000000000003</c:v>
                </c:pt>
                <c:pt idx="15989">
                  <c:v>0.70840000000000003</c:v>
                </c:pt>
                <c:pt idx="15990">
                  <c:v>0.65900000000000003</c:v>
                </c:pt>
                <c:pt idx="15991">
                  <c:v>0.6493000000000001</c:v>
                </c:pt>
                <c:pt idx="15992">
                  <c:v>0.63230000000000008</c:v>
                </c:pt>
                <c:pt idx="15993">
                  <c:v>0.79260000000000008</c:v>
                </c:pt>
                <c:pt idx="15994">
                  <c:v>0.75519999999999998</c:v>
                </c:pt>
                <c:pt idx="15995">
                  <c:v>0.77550000000000008</c:v>
                </c:pt>
                <c:pt idx="15996">
                  <c:v>0.49990000000000001</c:v>
                </c:pt>
                <c:pt idx="15997">
                  <c:v>0.4516</c:v>
                </c:pt>
                <c:pt idx="15998">
                  <c:v>0.48869999999999997</c:v>
                </c:pt>
                <c:pt idx="15999">
                  <c:v>0.59460000000000002</c:v>
                </c:pt>
                <c:pt idx="16000">
                  <c:v>0.69800000000000006</c:v>
                </c:pt>
                <c:pt idx="16001">
                  <c:v>0.65850000000000009</c:v>
                </c:pt>
                <c:pt idx="16002">
                  <c:v>0.72160000000000002</c:v>
                </c:pt>
                <c:pt idx="16003">
                  <c:v>0.72430000000000005</c:v>
                </c:pt>
                <c:pt idx="16004">
                  <c:v>0.79780000000000006</c:v>
                </c:pt>
                <c:pt idx="16005">
                  <c:v>0.83340000000000003</c:v>
                </c:pt>
                <c:pt idx="16006">
                  <c:v>0.85260000000000002</c:v>
                </c:pt>
                <c:pt idx="16007">
                  <c:v>0.76829999999999998</c:v>
                </c:pt>
                <c:pt idx="16008">
                  <c:v>0.74230000000000007</c:v>
                </c:pt>
                <c:pt idx="16009">
                  <c:v>0.79760000000000009</c:v>
                </c:pt>
                <c:pt idx="16010">
                  <c:v>0.74180000000000001</c:v>
                </c:pt>
                <c:pt idx="16011">
                  <c:v>0.61810000000000009</c:v>
                </c:pt>
                <c:pt idx="16012">
                  <c:v>0.5897</c:v>
                </c:pt>
                <c:pt idx="16013">
                  <c:v>0.76390000000000002</c:v>
                </c:pt>
                <c:pt idx="16014">
                  <c:v>0.85230000000000006</c:v>
                </c:pt>
                <c:pt idx="16015">
                  <c:v>0.81270000000000009</c:v>
                </c:pt>
                <c:pt idx="16016">
                  <c:v>0.5696</c:v>
                </c:pt>
                <c:pt idx="16017">
                  <c:v>0.49420000000000003</c:v>
                </c:pt>
                <c:pt idx="16018">
                  <c:v>0.43550000000000005</c:v>
                </c:pt>
                <c:pt idx="16019">
                  <c:v>0.41700000000000004</c:v>
                </c:pt>
                <c:pt idx="16020">
                  <c:v>0.47640000000000005</c:v>
                </c:pt>
                <c:pt idx="16021">
                  <c:v>0.64040000000000008</c:v>
                </c:pt>
                <c:pt idx="16022">
                  <c:v>0.70240000000000002</c:v>
                </c:pt>
                <c:pt idx="16023">
                  <c:v>0.81500000000000006</c:v>
                </c:pt>
                <c:pt idx="16024">
                  <c:v>0.84209999999999996</c:v>
                </c:pt>
                <c:pt idx="16025">
                  <c:v>0.85850000000000015</c:v>
                </c:pt>
                <c:pt idx="16026">
                  <c:v>0.91620000000000013</c:v>
                </c:pt>
                <c:pt idx="16027">
                  <c:v>0.76790000000000003</c:v>
                </c:pt>
                <c:pt idx="16028">
                  <c:v>0.71500000000000008</c:v>
                </c:pt>
                <c:pt idx="16029">
                  <c:v>0.77550000000000008</c:v>
                </c:pt>
                <c:pt idx="16030">
                  <c:v>0.90470000000000006</c:v>
                </c:pt>
                <c:pt idx="16031">
                  <c:v>0.92710000000000015</c:v>
                </c:pt>
                <c:pt idx="16032">
                  <c:v>0.86680000000000001</c:v>
                </c:pt>
                <c:pt idx="16033">
                  <c:v>0.8891</c:v>
                </c:pt>
                <c:pt idx="16034">
                  <c:v>0.89890000000000014</c:v>
                </c:pt>
                <c:pt idx="16035">
                  <c:v>0.86590000000000011</c:v>
                </c:pt>
                <c:pt idx="16036">
                  <c:v>0.7681</c:v>
                </c:pt>
                <c:pt idx="16037">
                  <c:v>0.5243000000000001</c:v>
                </c:pt>
                <c:pt idx="16038">
                  <c:v>0.44580000000000003</c:v>
                </c:pt>
                <c:pt idx="16039">
                  <c:v>0.37940000000000002</c:v>
                </c:pt>
                <c:pt idx="16040">
                  <c:v>0.32380000000000003</c:v>
                </c:pt>
                <c:pt idx="16041">
                  <c:v>0.2747</c:v>
                </c:pt>
                <c:pt idx="16042">
                  <c:v>0.23809999999999998</c:v>
                </c:pt>
                <c:pt idx="16043">
                  <c:v>0.22210000000000002</c:v>
                </c:pt>
                <c:pt idx="16044">
                  <c:v>0.18620000000000003</c:v>
                </c:pt>
                <c:pt idx="16045">
                  <c:v>0.18770000000000001</c:v>
                </c:pt>
                <c:pt idx="16046">
                  <c:v>0.1807</c:v>
                </c:pt>
                <c:pt idx="16047">
                  <c:v>0.16700000000000001</c:v>
                </c:pt>
                <c:pt idx="16048">
                  <c:v>0.20800000000000002</c:v>
                </c:pt>
                <c:pt idx="16049">
                  <c:v>0.23430000000000001</c:v>
                </c:pt>
                <c:pt idx="16050">
                  <c:v>0.24950000000000003</c:v>
                </c:pt>
                <c:pt idx="16051">
                  <c:v>0.1797</c:v>
                </c:pt>
                <c:pt idx="16052">
                  <c:v>0.23820000000000002</c:v>
                </c:pt>
                <c:pt idx="16053">
                  <c:v>0.24490000000000001</c:v>
                </c:pt>
                <c:pt idx="16054">
                  <c:v>0.24049999999999999</c:v>
                </c:pt>
                <c:pt idx="16055">
                  <c:v>0.2077</c:v>
                </c:pt>
                <c:pt idx="16056">
                  <c:v>0.17430000000000001</c:v>
                </c:pt>
                <c:pt idx="16057">
                  <c:v>0.17180000000000001</c:v>
                </c:pt>
                <c:pt idx="16058">
                  <c:v>0.16820000000000002</c:v>
                </c:pt>
                <c:pt idx="16059">
                  <c:v>0.17080000000000001</c:v>
                </c:pt>
                <c:pt idx="16060">
                  <c:v>0.14660000000000001</c:v>
                </c:pt>
                <c:pt idx="16061">
                  <c:v>0.15810000000000002</c:v>
                </c:pt>
                <c:pt idx="16062">
                  <c:v>0.16020000000000001</c:v>
                </c:pt>
                <c:pt idx="16063">
                  <c:v>0.16650000000000001</c:v>
                </c:pt>
                <c:pt idx="16064">
                  <c:v>0.1583</c:v>
                </c:pt>
                <c:pt idx="16065">
                  <c:v>0.12440000000000001</c:v>
                </c:pt>
                <c:pt idx="16066">
                  <c:v>0.11870000000000001</c:v>
                </c:pt>
                <c:pt idx="16067">
                  <c:v>0.1119</c:v>
                </c:pt>
                <c:pt idx="16068">
                  <c:v>9.8100000000000007E-2</c:v>
                </c:pt>
                <c:pt idx="16069">
                  <c:v>0.1182</c:v>
                </c:pt>
                <c:pt idx="16070">
                  <c:v>0.1077</c:v>
                </c:pt>
                <c:pt idx="16071">
                  <c:v>0.124</c:v>
                </c:pt>
                <c:pt idx="16072">
                  <c:v>0.10020000000000001</c:v>
                </c:pt>
                <c:pt idx="16073">
                  <c:v>9.0100000000000013E-2</c:v>
                </c:pt>
                <c:pt idx="16074">
                  <c:v>8.3400000000000002E-2</c:v>
                </c:pt>
                <c:pt idx="16075">
                  <c:v>9.6000000000000002E-2</c:v>
                </c:pt>
                <c:pt idx="16076">
                  <c:v>8.9300000000000004E-2</c:v>
                </c:pt>
                <c:pt idx="16077">
                  <c:v>7.5900000000000009E-2</c:v>
                </c:pt>
                <c:pt idx="16078">
                  <c:v>7.1999999999999995E-2</c:v>
                </c:pt>
                <c:pt idx="16079">
                  <c:v>7.4700000000000003E-2</c:v>
                </c:pt>
                <c:pt idx="16080">
                  <c:v>7.2400000000000006E-2</c:v>
                </c:pt>
                <c:pt idx="16081">
                  <c:v>6.8500000000000005E-2</c:v>
                </c:pt>
                <c:pt idx="16082">
                  <c:v>6.4100000000000004E-2</c:v>
                </c:pt>
                <c:pt idx="16083">
                  <c:v>6.8000000000000005E-2</c:v>
                </c:pt>
                <c:pt idx="16084">
                  <c:v>6.4700000000000008E-2</c:v>
                </c:pt>
                <c:pt idx="16085">
                  <c:v>6.0600000000000001E-2</c:v>
                </c:pt>
                <c:pt idx="16086">
                  <c:v>5.67E-2</c:v>
                </c:pt>
                <c:pt idx="16087">
                  <c:v>5.1800000000000006E-2</c:v>
                </c:pt>
                <c:pt idx="16088">
                  <c:v>5.3100000000000008E-2</c:v>
                </c:pt>
                <c:pt idx="16089">
                  <c:v>4.5700000000000005E-2</c:v>
                </c:pt>
                <c:pt idx="16090">
                  <c:v>4.1700000000000001E-2</c:v>
                </c:pt>
                <c:pt idx="16091">
                  <c:v>3.6799999999999999E-2</c:v>
                </c:pt>
                <c:pt idx="16092">
                  <c:v>3.4200000000000001E-2</c:v>
                </c:pt>
                <c:pt idx="16093">
                  <c:v>3.0300000000000001E-2</c:v>
                </c:pt>
                <c:pt idx="16094">
                  <c:v>2.6600000000000002E-2</c:v>
                </c:pt>
                <c:pt idx="16095">
                  <c:v>1.9300000000000001E-2</c:v>
                </c:pt>
                <c:pt idx="16096">
                  <c:v>1.6800000000000002E-2</c:v>
                </c:pt>
                <c:pt idx="16097">
                  <c:v>1.3200000000000002E-2</c:v>
                </c:pt>
                <c:pt idx="16098">
                  <c:v>1.7999999999999999E-2</c:v>
                </c:pt>
                <c:pt idx="16099">
                  <c:v>1.6700000000000003E-2</c:v>
                </c:pt>
                <c:pt idx="16100">
                  <c:v>1.1900000000000001E-2</c:v>
                </c:pt>
                <c:pt idx="16101">
                  <c:v>9.5000000000000015E-3</c:v>
                </c:pt>
                <c:pt idx="16102">
                  <c:v>1.3100000000000001E-2</c:v>
                </c:pt>
                <c:pt idx="16103">
                  <c:v>1.1900000000000001E-2</c:v>
                </c:pt>
                <c:pt idx="16104">
                  <c:v>1.1900000000000001E-2</c:v>
                </c:pt>
                <c:pt idx="16105">
                  <c:v>1.18E-2</c:v>
                </c:pt>
                <c:pt idx="16106">
                  <c:v>7.0999999999999995E-3</c:v>
                </c:pt>
                <c:pt idx="16107">
                  <c:v>5.8999999999999999E-3</c:v>
                </c:pt>
                <c:pt idx="16108">
                  <c:v>8.2000000000000007E-3</c:v>
                </c:pt>
                <c:pt idx="16109">
                  <c:v>1.0500000000000001E-2</c:v>
                </c:pt>
                <c:pt idx="16110">
                  <c:v>8.2000000000000007E-3</c:v>
                </c:pt>
                <c:pt idx="16111">
                  <c:v>8.1000000000000013E-3</c:v>
                </c:pt>
                <c:pt idx="16112">
                  <c:v>5.7000000000000002E-3</c:v>
                </c:pt>
                <c:pt idx="16113">
                  <c:v>4.4999999999999997E-3</c:v>
                </c:pt>
                <c:pt idx="16114">
                  <c:v>2.3E-3</c:v>
                </c:pt>
                <c:pt idx="16115">
                  <c:v>1.1000000000000001E-3</c:v>
                </c:pt>
                <c:pt idx="16116">
                  <c:v>1.1000000000000001E-3</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8.0000000000000004E-4</c:v>
                </c:pt>
                <c:pt idx="16183">
                  <c:v>0</c:v>
                </c:pt>
                <c:pt idx="16184">
                  <c:v>0</c:v>
                </c:pt>
                <c:pt idx="16185">
                  <c:v>8.0000000000000004E-4</c:v>
                </c:pt>
                <c:pt idx="16186">
                  <c:v>0</c:v>
                </c:pt>
                <c:pt idx="16187">
                  <c:v>0</c:v>
                </c:pt>
                <c:pt idx="16188">
                  <c:v>0</c:v>
                </c:pt>
                <c:pt idx="16189">
                  <c:v>8.0000000000000004E-4</c:v>
                </c:pt>
                <c:pt idx="16190">
                  <c:v>8.0000000000000004E-4</c:v>
                </c:pt>
                <c:pt idx="16191">
                  <c:v>0</c:v>
                </c:pt>
                <c:pt idx="16192">
                  <c:v>8.0000000000000004E-4</c:v>
                </c:pt>
                <c:pt idx="16193">
                  <c:v>0</c:v>
                </c:pt>
                <c:pt idx="16194">
                  <c:v>0</c:v>
                </c:pt>
                <c:pt idx="16195">
                  <c:v>8.0000000000000004E-4</c:v>
                </c:pt>
                <c:pt idx="16196">
                  <c:v>8.0000000000000004E-4</c:v>
                </c:pt>
                <c:pt idx="16197">
                  <c:v>0</c:v>
                </c:pt>
                <c:pt idx="16198">
                  <c:v>0</c:v>
                </c:pt>
                <c:pt idx="16199">
                  <c:v>8.0000000000000004E-4</c:v>
                </c:pt>
                <c:pt idx="16200">
                  <c:v>8.0000000000000004E-4</c:v>
                </c:pt>
                <c:pt idx="16201">
                  <c:v>0</c:v>
                </c:pt>
                <c:pt idx="16202">
                  <c:v>8.0000000000000004E-4</c:v>
                </c:pt>
                <c:pt idx="16203">
                  <c:v>8.0000000000000004E-4</c:v>
                </c:pt>
                <c:pt idx="16204">
                  <c:v>0</c:v>
                </c:pt>
                <c:pt idx="16205">
                  <c:v>8.0000000000000004E-4</c:v>
                </c:pt>
                <c:pt idx="16206">
                  <c:v>0</c:v>
                </c:pt>
                <c:pt idx="16207">
                  <c:v>0</c:v>
                </c:pt>
                <c:pt idx="16208">
                  <c:v>8.0000000000000004E-4</c:v>
                </c:pt>
                <c:pt idx="16209">
                  <c:v>0</c:v>
                </c:pt>
                <c:pt idx="16210">
                  <c:v>0</c:v>
                </c:pt>
                <c:pt idx="16211">
                  <c:v>8.0000000000000004E-4</c:v>
                </c:pt>
                <c:pt idx="16212">
                  <c:v>8.0000000000000004E-4</c:v>
                </c:pt>
                <c:pt idx="16213">
                  <c:v>8.0000000000000004E-4</c:v>
                </c:pt>
                <c:pt idx="16214">
                  <c:v>0</c:v>
                </c:pt>
                <c:pt idx="16215">
                  <c:v>8.0000000000000004E-4</c:v>
                </c:pt>
                <c:pt idx="16216">
                  <c:v>8.0000000000000004E-4</c:v>
                </c:pt>
                <c:pt idx="16217">
                  <c:v>0</c:v>
                </c:pt>
                <c:pt idx="16218">
                  <c:v>8.9999999999999998E-4</c:v>
                </c:pt>
                <c:pt idx="16219">
                  <c:v>0</c:v>
                </c:pt>
                <c:pt idx="16220">
                  <c:v>0</c:v>
                </c:pt>
                <c:pt idx="16221">
                  <c:v>0</c:v>
                </c:pt>
                <c:pt idx="16222">
                  <c:v>0</c:v>
                </c:pt>
                <c:pt idx="16223">
                  <c:v>0</c:v>
                </c:pt>
                <c:pt idx="16224">
                  <c:v>0</c:v>
                </c:pt>
                <c:pt idx="16225">
                  <c:v>0</c:v>
                </c:pt>
                <c:pt idx="16226">
                  <c:v>0</c:v>
                </c:pt>
                <c:pt idx="16227">
                  <c:v>0</c:v>
                </c:pt>
                <c:pt idx="16228">
                  <c:v>3.1000000000000003E-3</c:v>
                </c:pt>
                <c:pt idx="16229">
                  <c:v>5.1999999999999998E-3</c:v>
                </c:pt>
                <c:pt idx="16230">
                  <c:v>7.4999999999999997E-3</c:v>
                </c:pt>
                <c:pt idx="16231">
                  <c:v>1.1900000000000001E-2</c:v>
                </c:pt>
                <c:pt idx="16232">
                  <c:v>1.6500000000000001E-2</c:v>
                </c:pt>
                <c:pt idx="16233">
                  <c:v>2.0100000000000003E-2</c:v>
                </c:pt>
                <c:pt idx="16234">
                  <c:v>2.6000000000000002E-2</c:v>
                </c:pt>
                <c:pt idx="16235">
                  <c:v>3.3300000000000003E-2</c:v>
                </c:pt>
                <c:pt idx="16236">
                  <c:v>4.9100000000000005E-2</c:v>
                </c:pt>
                <c:pt idx="16237">
                  <c:v>4.9000000000000002E-2</c:v>
                </c:pt>
                <c:pt idx="16238">
                  <c:v>5.3500000000000006E-2</c:v>
                </c:pt>
                <c:pt idx="16239">
                  <c:v>6.6400000000000001E-2</c:v>
                </c:pt>
                <c:pt idx="16240">
                  <c:v>7.2800000000000004E-2</c:v>
                </c:pt>
                <c:pt idx="16241">
                  <c:v>8.4400000000000003E-2</c:v>
                </c:pt>
                <c:pt idx="16242">
                  <c:v>9.4200000000000006E-2</c:v>
                </c:pt>
                <c:pt idx="16243">
                  <c:v>0.10660000000000001</c:v>
                </c:pt>
                <c:pt idx="16244">
                  <c:v>0.15200000000000002</c:v>
                </c:pt>
                <c:pt idx="16245">
                  <c:v>0.17780000000000001</c:v>
                </c:pt>
                <c:pt idx="16246">
                  <c:v>0.16439999999999999</c:v>
                </c:pt>
                <c:pt idx="16247">
                  <c:v>0.23630000000000001</c:v>
                </c:pt>
                <c:pt idx="16248">
                  <c:v>0.25140000000000001</c:v>
                </c:pt>
                <c:pt idx="16249">
                  <c:v>0.27140000000000003</c:v>
                </c:pt>
                <c:pt idx="16250">
                  <c:v>0.40410000000000007</c:v>
                </c:pt>
                <c:pt idx="16251">
                  <c:v>0.58189999999999997</c:v>
                </c:pt>
                <c:pt idx="16252">
                  <c:v>0.68290000000000006</c:v>
                </c:pt>
                <c:pt idx="16253">
                  <c:v>0.65190000000000003</c:v>
                </c:pt>
                <c:pt idx="16254">
                  <c:v>0.68620000000000003</c:v>
                </c:pt>
                <c:pt idx="16255">
                  <c:v>0.71340000000000003</c:v>
                </c:pt>
                <c:pt idx="16256">
                  <c:v>0.79590000000000005</c:v>
                </c:pt>
                <c:pt idx="16257">
                  <c:v>0.71710000000000007</c:v>
                </c:pt>
                <c:pt idx="16258">
                  <c:v>0.84240000000000004</c:v>
                </c:pt>
                <c:pt idx="16259">
                  <c:v>0.85040000000000004</c:v>
                </c:pt>
                <c:pt idx="16260">
                  <c:v>0.86620000000000008</c:v>
                </c:pt>
                <c:pt idx="16261">
                  <c:v>0.79080000000000006</c:v>
                </c:pt>
                <c:pt idx="16262">
                  <c:v>1.0223000000000002</c:v>
                </c:pt>
                <c:pt idx="16263">
                  <c:v>1.0841000000000001</c:v>
                </c:pt>
                <c:pt idx="16264">
                  <c:v>1.1367</c:v>
                </c:pt>
                <c:pt idx="16265">
                  <c:v>0.98430000000000006</c:v>
                </c:pt>
                <c:pt idx="16266">
                  <c:v>0.96519999999999995</c:v>
                </c:pt>
                <c:pt idx="16267">
                  <c:v>0.78449999999999998</c:v>
                </c:pt>
                <c:pt idx="16268">
                  <c:v>0.85790000000000011</c:v>
                </c:pt>
                <c:pt idx="16269">
                  <c:v>0.83520000000000005</c:v>
                </c:pt>
                <c:pt idx="16270">
                  <c:v>0.99780000000000002</c:v>
                </c:pt>
                <c:pt idx="16271">
                  <c:v>1.0311999999999999</c:v>
                </c:pt>
                <c:pt idx="16272">
                  <c:v>0.94840000000000002</c:v>
                </c:pt>
                <c:pt idx="16273">
                  <c:v>0.72130000000000005</c:v>
                </c:pt>
                <c:pt idx="16274">
                  <c:v>0.53700000000000003</c:v>
                </c:pt>
                <c:pt idx="16275">
                  <c:v>0.50250000000000006</c:v>
                </c:pt>
                <c:pt idx="16276">
                  <c:v>0.48099999999999998</c:v>
                </c:pt>
                <c:pt idx="16277">
                  <c:v>0.47839999999999999</c:v>
                </c:pt>
                <c:pt idx="16278">
                  <c:v>0.4451</c:v>
                </c:pt>
                <c:pt idx="16279">
                  <c:v>0.30160000000000003</c:v>
                </c:pt>
                <c:pt idx="16280">
                  <c:v>0.27330000000000004</c:v>
                </c:pt>
                <c:pt idx="16281">
                  <c:v>0.1132</c:v>
                </c:pt>
                <c:pt idx="16282">
                  <c:v>4.4500000000000005E-2</c:v>
                </c:pt>
                <c:pt idx="16283">
                  <c:v>2.7900000000000005E-2</c:v>
                </c:pt>
                <c:pt idx="16284">
                  <c:v>5.4000000000000003E-3</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1.4000000000000002E-3</c:v>
                </c:pt>
                <c:pt idx="16328">
                  <c:v>2.8000000000000004E-3</c:v>
                </c:pt>
                <c:pt idx="16329">
                  <c:v>0</c:v>
                </c:pt>
                <c:pt idx="16330">
                  <c:v>0</c:v>
                </c:pt>
                <c:pt idx="16331">
                  <c:v>1.5100000000000001E-2</c:v>
                </c:pt>
                <c:pt idx="16332">
                  <c:v>6.8000000000000005E-3</c:v>
                </c:pt>
                <c:pt idx="16333">
                  <c:v>0</c:v>
                </c:pt>
                <c:pt idx="16334">
                  <c:v>1.4000000000000002E-3</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2.9000000000000002E-3</c:v>
                </c:pt>
                <c:pt idx="16533">
                  <c:v>1.47E-2</c:v>
                </c:pt>
                <c:pt idx="16534">
                  <c:v>2.8199999999999999E-2</c:v>
                </c:pt>
                <c:pt idx="16535">
                  <c:v>5.1900000000000002E-2</c:v>
                </c:pt>
                <c:pt idx="16536">
                  <c:v>0.1188</c:v>
                </c:pt>
                <c:pt idx="16537">
                  <c:v>0.11370000000000001</c:v>
                </c:pt>
                <c:pt idx="16538">
                  <c:v>0.16000000000000003</c:v>
                </c:pt>
                <c:pt idx="16539">
                  <c:v>0.22160000000000002</c:v>
                </c:pt>
                <c:pt idx="16540">
                  <c:v>0.19790000000000002</c:v>
                </c:pt>
                <c:pt idx="16541">
                  <c:v>0.25340000000000001</c:v>
                </c:pt>
                <c:pt idx="16542">
                  <c:v>0.19210000000000002</c:v>
                </c:pt>
                <c:pt idx="16543">
                  <c:v>0.18390000000000001</c:v>
                </c:pt>
                <c:pt idx="16544">
                  <c:v>0.47210000000000002</c:v>
                </c:pt>
                <c:pt idx="16545">
                  <c:v>0.34129999999999999</c:v>
                </c:pt>
                <c:pt idx="16546">
                  <c:v>0.29260000000000003</c:v>
                </c:pt>
                <c:pt idx="16547">
                  <c:v>0.33279999999999998</c:v>
                </c:pt>
                <c:pt idx="16548">
                  <c:v>0.34720000000000001</c:v>
                </c:pt>
                <c:pt idx="16549">
                  <c:v>0.40149999999999997</c:v>
                </c:pt>
                <c:pt idx="16550">
                  <c:v>0.78970000000000007</c:v>
                </c:pt>
                <c:pt idx="16551">
                  <c:v>0.88510000000000011</c:v>
                </c:pt>
                <c:pt idx="16552">
                  <c:v>0.88109999999999999</c:v>
                </c:pt>
                <c:pt idx="16553">
                  <c:v>0.7177</c:v>
                </c:pt>
                <c:pt idx="16554">
                  <c:v>0.53220000000000001</c:v>
                </c:pt>
                <c:pt idx="16555">
                  <c:v>0.46870000000000006</c:v>
                </c:pt>
                <c:pt idx="16556">
                  <c:v>0.65110000000000001</c:v>
                </c:pt>
                <c:pt idx="16557">
                  <c:v>0.83889999999999998</c:v>
                </c:pt>
                <c:pt idx="16558">
                  <c:v>0.85060000000000002</c:v>
                </c:pt>
                <c:pt idx="16559">
                  <c:v>0.87180000000000002</c:v>
                </c:pt>
                <c:pt idx="16560">
                  <c:v>0.85210000000000008</c:v>
                </c:pt>
                <c:pt idx="16561">
                  <c:v>0.91250000000000009</c:v>
                </c:pt>
                <c:pt idx="16562">
                  <c:v>0.94720000000000004</c:v>
                </c:pt>
                <c:pt idx="16563">
                  <c:v>0.99180000000000001</c:v>
                </c:pt>
                <c:pt idx="16564">
                  <c:v>1.008</c:v>
                </c:pt>
                <c:pt idx="16565">
                  <c:v>1.0753000000000001</c:v>
                </c:pt>
                <c:pt idx="16566">
                  <c:v>1.1084000000000001</c:v>
                </c:pt>
                <c:pt idx="16567">
                  <c:v>1.2038000000000002</c:v>
                </c:pt>
                <c:pt idx="16568">
                  <c:v>1.1485000000000001</c:v>
                </c:pt>
                <c:pt idx="16569">
                  <c:v>1.0789</c:v>
                </c:pt>
                <c:pt idx="16570">
                  <c:v>1.1518000000000002</c:v>
                </c:pt>
                <c:pt idx="16571">
                  <c:v>1.1087</c:v>
                </c:pt>
                <c:pt idx="16572">
                  <c:v>1.1343000000000001</c:v>
                </c:pt>
                <c:pt idx="16573">
                  <c:v>1.3144</c:v>
                </c:pt>
                <c:pt idx="16574">
                  <c:v>1.1446000000000001</c:v>
                </c:pt>
                <c:pt idx="16575">
                  <c:v>1.151</c:v>
                </c:pt>
                <c:pt idx="16576">
                  <c:v>1.3344</c:v>
                </c:pt>
                <c:pt idx="16577">
                  <c:v>1.2101000000000002</c:v>
                </c:pt>
                <c:pt idx="16578">
                  <c:v>1.2227000000000001</c:v>
                </c:pt>
                <c:pt idx="16579">
                  <c:v>1.2396000000000003</c:v>
                </c:pt>
                <c:pt idx="16580">
                  <c:v>1.2044000000000001</c:v>
                </c:pt>
                <c:pt idx="16581">
                  <c:v>1.2227000000000001</c:v>
                </c:pt>
                <c:pt idx="16582">
                  <c:v>1.2888000000000002</c:v>
                </c:pt>
                <c:pt idx="16583">
                  <c:v>1.4075</c:v>
                </c:pt>
                <c:pt idx="16584">
                  <c:v>1.3572</c:v>
                </c:pt>
                <c:pt idx="16585">
                  <c:v>1.4727000000000001</c:v>
                </c:pt>
                <c:pt idx="16586">
                  <c:v>1.3499000000000001</c:v>
                </c:pt>
                <c:pt idx="16587">
                  <c:v>1.2461000000000002</c:v>
                </c:pt>
                <c:pt idx="16588">
                  <c:v>1.1074999999999999</c:v>
                </c:pt>
                <c:pt idx="16589">
                  <c:v>0.9971000000000001</c:v>
                </c:pt>
                <c:pt idx="16590">
                  <c:v>0.69300000000000006</c:v>
                </c:pt>
                <c:pt idx="16591">
                  <c:v>0.625</c:v>
                </c:pt>
                <c:pt idx="16592">
                  <c:v>0.51939999999999997</c:v>
                </c:pt>
                <c:pt idx="16593">
                  <c:v>0.49020000000000002</c:v>
                </c:pt>
                <c:pt idx="16594">
                  <c:v>0.42980000000000002</c:v>
                </c:pt>
                <c:pt idx="16595">
                  <c:v>0.439</c:v>
                </c:pt>
                <c:pt idx="16596">
                  <c:v>0.35040000000000004</c:v>
                </c:pt>
                <c:pt idx="16597">
                  <c:v>0.31400000000000006</c:v>
                </c:pt>
                <c:pt idx="16598">
                  <c:v>0.31420000000000003</c:v>
                </c:pt>
                <c:pt idx="16599">
                  <c:v>0.2989</c:v>
                </c:pt>
                <c:pt idx="16600">
                  <c:v>0.29140000000000005</c:v>
                </c:pt>
                <c:pt idx="16601">
                  <c:v>0.2762</c:v>
                </c:pt>
                <c:pt idx="16602">
                  <c:v>0.26579999999999998</c:v>
                </c:pt>
                <c:pt idx="16603">
                  <c:v>0.2303</c:v>
                </c:pt>
                <c:pt idx="16604">
                  <c:v>0.24270000000000003</c:v>
                </c:pt>
                <c:pt idx="16605">
                  <c:v>0.25310000000000005</c:v>
                </c:pt>
                <c:pt idx="16606">
                  <c:v>0.26840000000000003</c:v>
                </c:pt>
                <c:pt idx="16607">
                  <c:v>0.2631</c:v>
                </c:pt>
                <c:pt idx="16608">
                  <c:v>0.26600000000000001</c:v>
                </c:pt>
                <c:pt idx="16609">
                  <c:v>0.22320000000000004</c:v>
                </c:pt>
                <c:pt idx="16610">
                  <c:v>0.25030000000000002</c:v>
                </c:pt>
                <c:pt idx="16611">
                  <c:v>0.24329999999999999</c:v>
                </c:pt>
                <c:pt idx="16612">
                  <c:v>0.2109</c:v>
                </c:pt>
                <c:pt idx="16613">
                  <c:v>0.21810000000000002</c:v>
                </c:pt>
                <c:pt idx="16614">
                  <c:v>0.19290000000000002</c:v>
                </c:pt>
                <c:pt idx="16615">
                  <c:v>0.1948</c:v>
                </c:pt>
                <c:pt idx="16616">
                  <c:v>0.20680000000000001</c:v>
                </c:pt>
                <c:pt idx="16617">
                  <c:v>0.1996</c:v>
                </c:pt>
                <c:pt idx="16618">
                  <c:v>0.19410000000000002</c:v>
                </c:pt>
                <c:pt idx="16619">
                  <c:v>0.19700000000000001</c:v>
                </c:pt>
                <c:pt idx="16620">
                  <c:v>0.20979999999999999</c:v>
                </c:pt>
                <c:pt idx="16621">
                  <c:v>0.19259999999999999</c:v>
                </c:pt>
                <c:pt idx="16622">
                  <c:v>0.1643</c:v>
                </c:pt>
                <c:pt idx="16623">
                  <c:v>0.14860000000000001</c:v>
                </c:pt>
                <c:pt idx="16624">
                  <c:v>0.1434</c:v>
                </c:pt>
                <c:pt idx="16625">
                  <c:v>0.1492</c:v>
                </c:pt>
                <c:pt idx="16626">
                  <c:v>0.15620000000000001</c:v>
                </c:pt>
                <c:pt idx="16627">
                  <c:v>0.1636</c:v>
                </c:pt>
                <c:pt idx="16628">
                  <c:v>0.14910000000000001</c:v>
                </c:pt>
                <c:pt idx="16629">
                  <c:v>0.13919999999999999</c:v>
                </c:pt>
                <c:pt idx="16630">
                  <c:v>0.13450000000000001</c:v>
                </c:pt>
                <c:pt idx="16631">
                  <c:v>0.1517</c:v>
                </c:pt>
                <c:pt idx="16632">
                  <c:v>0.13489999999999999</c:v>
                </c:pt>
                <c:pt idx="16633">
                  <c:v>0.15440000000000001</c:v>
                </c:pt>
                <c:pt idx="16634">
                  <c:v>0.1454</c:v>
                </c:pt>
                <c:pt idx="16635">
                  <c:v>0.12689999999999999</c:v>
                </c:pt>
                <c:pt idx="16636">
                  <c:v>0.12270000000000002</c:v>
                </c:pt>
                <c:pt idx="16637">
                  <c:v>0.12620000000000001</c:v>
                </c:pt>
                <c:pt idx="16638">
                  <c:v>0.12030000000000002</c:v>
                </c:pt>
                <c:pt idx="16639">
                  <c:v>0.1166</c:v>
                </c:pt>
                <c:pt idx="16640">
                  <c:v>0.10700000000000001</c:v>
                </c:pt>
                <c:pt idx="16641">
                  <c:v>9.1800000000000007E-2</c:v>
                </c:pt>
                <c:pt idx="16642">
                  <c:v>9.1500000000000012E-2</c:v>
                </c:pt>
                <c:pt idx="16643">
                  <c:v>8.2500000000000004E-2</c:v>
                </c:pt>
                <c:pt idx="16644">
                  <c:v>7.4700000000000003E-2</c:v>
                </c:pt>
                <c:pt idx="16645">
                  <c:v>7.2300000000000003E-2</c:v>
                </c:pt>
                <c:pt idx="16646">
                  <c:v>6.8700000000000011E-2</c:v>
                </c:pt>
                <c:pt idx="16647">
                  <c:v>6.4700000000000008E-2</c:v>
                </c:pt>
                <c:pt idx="16648">
                  <c:v>5.79E-2</c:v>
                </c:pt>
                <c:pt idx="16649">
                  <c:v>5.2300000000000006E-2</c:v>
                </c:pt>
                <c:pt idx="16650">
                  <c:v>5.1900000000000002E-2</c:v>
                </c:pt>
                <c:pt idx="16651">
                  <c:v>5.1600000000000007E-2</c:v>
                </c:pt>
                <c:pt idx="16652">
                  <c:v>4.4800000000000006E-2</c:v>
                </c:pt>
                <c:pt idx="16653">
                  <c:v>3.8200000000000005E-2</c:v>
                </c:pt>
                <c:pt idx="16654">
                  <c:v>3.8000000000000006E-2</c:v>
                </c:pt>
                <c:pt idx="16655">
                  <c:v>3.4599999999999999E-2</c:v>
                </c:pt>
                <c:pt idx="16656">
                  <c:v>3.1300000000000001E-2</c:v>
                </c:pt>
                <c:pt idx="16657">
                  <c:v>3.2500000000000001E-2</c:v>
                </c:pt>
                <c:pt idx="16658">
                  <c:v>3.0800000000000001E-2</c:v>
                </c:pt>
                <c:pt idx="16659">
                  <c:v>2.6000000000000002E-2</c:v>
                </c:pt>
                <c:pt idx="16660">
                  <c:v>2.7300000000000005E-2</c:v>
                </c:pt>
                <c:pt idx="16661">
                  <c:v>2.4199999999999999E-2</c:v>
                </c:pt>
                <c:pt idx="16662">
                  <c:v>2.2600000000000002E-2</c:v>
                </c:pt>
                <c:pt idx="16663">
                  <c:v>2.2400000000000003E-2</c:v>
                </c:pt>
                <c:pt idx="16664">
                  <c:v>3.1400000000000004E-2</c:v>
                </c:pt>
                <c:pt idx="16665">
                  <c:v>3.1200000000000002E-2</c:v>
                </c:pt>
                <c:pt idx="16666">
                  <c:v>2.07E-2</c:v>
                </c:pt>
                <c:pt idx="16667">
                  <c:v>1.7600000000000001E-2</c:v>
                </c:pt>
                <c:pt idx="16668">
                  <c:v>1.7499999999999998E-2</c:v>
                </c:pt>
                <c:pt idx="16669">
                  <c:v>1.5900000000000001E-2</c:v>
                </c:pt>
                <c:pt idx="16670">
                  <c:v>1.5800000000000002E-2</c:v>
                </c:pt>
                <c:pt idx="16671">
                  <c:v>2.1500000000000002E-2</c:v>
                </c:pt>
                <c:pt idx="16672">
                  <c:v>1.5600000000000001E-2</c:v>
                </c:pt>
                <c:pt idx="16673">
                  <c:v>1.41E-2</c:v>
                </c:pt>
                <c:pt idx="16674">
                  <c:v>1.26E-2</c:v>
                </c:pt>
                <c:pt idx="16675">
                  <c:v>1.26E-2</c:v>
                </c:pt>
                <c:pt idx="16676">
                  <c:v>1.52E-2</c:v>
                </c:pt>
                <c:pt idx="16677">
                  <c:v>2.6200000000000001E-2</c:v>
                </c:pt>
                <c:pt idx="16678">
                  <c:v>1.7899999999999999E-2</c:v>
                </c:pt>
                <c:pt idx="16679">
                  <c:v>1.3600000000000001E-2</c:v>
                </c:pt>
                <c:pt idx="16680">
                  <c:v>1.89E-2</c:v>
                </c:pt>
                <c:pt idx="16681">
                  <c:v>2.2900000000000004E-2</c:v>
                </c:pt>
                <c:pt idx="16682">
                  <c:v>2.4199999999999999E-2</c:v>
                </c:pt>
                <c:pt idx="16683">
                  <c:v>1.9900000000000001E-2</c:v>
                </c:pt>
                <c:pt idx="16684">
                  <c:v>1.9900000000000001E-2</c:v>
                </c:pt>
                <c:pt idx="16685">
                  <c:v>1.4499999999999999E-2</c:v>
                </c:pt>
                <c:pt idx="16686">
                  <c:v>1.44E-2</c:v>
                </c:pt>
                <c:pt idx="16687">
                  <c:v>1.6900000000000002E-2</c:v>
                </c:pt>
                <c:pt idx="16688">
                  <c:v>1.6700000000000003E-2</c:v>
                </c:pt>
                <c:pt idx="16689">
                  <c:v>1.2800000000000001E-2</c:v>
                </c:pt>
                <c:pt idx="16690">
                  <c:v>1.14E-2</c:v>
                </c:pt>
                <c:pt idx="16691">
                  <c:v>1.26E-2</c:v>
                </c:pt>
                <c:pt idx="16692">
                  <c:v>1.2500000000000001E-2</c:v>
                </c:pt>
                <c:pt idx="16693">
                  <c:v>7.4999999999999997E-3</c:v>
                </c:pt>
                <c:pt idx="16694">
                  <c:v>4.9000000000000007E-3</c:v>
                </c:pt>
                <c:pt idx="16695">
                  <c:v>4.9000000000000007E-3</c:v>
                </c:pt>
                <c:pt idx="16696">
                  <c:v>4.9000000000000007E-3</c:v>
                </c:pt>
                <c:pt idx="16697">
                  <c:v>9.8000000000000014E-3</c:v>
                </c:pt>
                <c:pt idx="16698">
                  <c:v>9.7000000000000003E-3</c:v>
                </c:pt>
                <c:pt idx="16699">
                  <c:v>1.2E-2</c:v>
                </c:pt>
                <c:pt idx="16700">
                  <c:v>1.0800000000000001E-2</c:v>
                </c:pt>
                <c:pt idx="16701">
                  <c:v>1.0800000000000001E-2</c:v>
                </c:pt>
                <c:pt idx="16702">
                  <c:v>1.0700000000000001E-2</c:v>
                </c:pt>
                <c:pt idx="16703">
                  <c:v>1.1900000000000001E-2</c:v>
                </c:pt>
                <c:pt idx="16704">
                  <c:v>9.4000000000000004E-3</c:v>
                </c:pt>
                <c:pt idx="16705">
                  <c:v>8.2000000000000007E-3</c:v>
                </c:pt>
                <c:pt idx="16706">
                  <c:v>4.7000000000000002E-3</c:v>
                </c:pt>
                <c:pt idx="16707">
                  <c:v>3.5000000000000005E-3</c:v>
                </c:pt>
                <c:pt idx="16708">
                  <c:v>4.5999999999999999E-3</c:v>
                </c:pt>
                <c:pt idx="16709">
                  <c:v>5.8000000000000005E-3</c:v>
                </c:pt>
                <c:pt idx="16710">
                  <c:v>5.7000000000000002E-3</c:v>
                </c:pt>
                <c:pt idx="16711">
                  <c:v>2.3E-3</c:v>
                </c:pt>
                <c:pt idx="16712">
                  <c:v>2.3E-3</c:v>
                </c:pt>
                <c:pt idx="16713">
                  <c:v>1.1000000000000001E-3</c:v>
                </c:pt>
                <c:pt idx="16714">
                  <c:v>2.3E-3</c:v>
                </c:pt>
                <c:pt idx="16715">
                  <c:v>4.4999999999999997E-3</c:v>
                </c:pt>
                <c:pt idx="16716">
                  <c:v>1.1000000000000001E-3</c:v>
                </c:pt>
                <c:pt idx="16717">
                  <c:v>2.2000000000000001E-3</c:v>
                </c:pt>
                <c:pt idx="16718">
                  <c:v>1.1000000000000001E-3</c:v>
                </c:pt>
                <c:pt idx="16719">
                  <c:v>1.1000000000000001E-3</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1.1000000000000001E-3</c:v>
                </c:pt>
                <c:pt idx="16799">
                  <c:v>2.3E-3</c:v>
                </c:pt>
                <c:pt idx="16800">
                  <c:v>4.5999999999999999E-3</c:v>
                </c:pt>
                <c:pt idx="16801">
                  <c:v>5.8999999999999999E-3</c:v>
                </c:pt>
                <c:pt idx="16802">
                  <c:v>6.0000000000000001E-3</c:v>
                </c:pt>
                <c:pt idx="16803">
                  <c:v>7.4000000000000003E-3</c:v>
                </c:pt>
                <c:pt idx="16804">
                  <c:v>1.14E-2</c:v>
                </c:pt>
                <c:pt idx="16805">
                  <c:v>1.55E-2</c:v>
                </c:pt>
                <c:pt idx="16806">
                  <c:v>1.84E-2</c:v>
                </c:pt>
                <c:pt idx="16807">
                  <c:v>1.8700000000000001E-2</c:v>
                </c:pt>
                <c:pt idx="16808">
                  <c:v>2.4500000000000001E-2</c:v>
                </c:pt>
                <c:pt idx="16809">
                  <c:v>3.04E-2</c:v>
                </c:pt>
                <c:pt idx="16810">
                  <c:v>3.8100000000000002E-2</c:v>
                </c:pt>
                <c:pt idx="16811">
                  <c:v>4.7199999999999999E-2</c:v>
                </c:pt>
                <c:pt idx="16812">
                  <c:v>5.5300000000000009E-2</c:v>
                </c:pt>
                <c:pt idx="16813">
                  <c:v>7.7500000000000013E-2</c:v>
                </c:pt>
                <c:pt idx="16814">
                  <c:v>9.4E-2</c:v>
                </c:pt>
                <c:pt idx="16815">
                  <c:v>0.10320000000000001</c:v>
                </c:pt>
                <c:pt idx="16816">
                  <c:v>0.1176</c:v>
                </c:pt>
                <c:pt idx="16817">
                  <c:v>0.13980000000000001</c:v>
                </c:pt>
                <c:pt idx="16818">
                  <c:v>0.16240000000000002</c:v>
                </c:pt>
                <c:pt idx="16819">
                  <c:v>0.1847</c:v>
                </c:pt>
                <c:pt idx="16820">
                  <c:v>0.19620000000000001</c:v>
                </c:pt>
                <c:pt idx="16821">
                  <c:v>0.2102</c:v>
                </c:pt>
                <c:pt idx="16822">
                  <c:v>0.23290000000000002</c:v>
                </c:pt>
                <c:pt idx="16823">
                  <c:v>0.25680000000000003</c:v>
                </c:pt>
                <c:pt idx="16824">
                  <c:v>0.26290000000000002</c:v>
                </c:pt>
                <c:pt idx="16825">
                  <c:v>0.2858</c:v>
                </c:pt>
                <c:pt idx="16826">
                  <c:v>0.31669999999999998</c:v>
                </c:pt>
                <c:pt idx="16827">
                  <c:v>0.30000000000000004</c:v>
                </c:pt>
                <c:pt idx="16828">
                  <c:v>0.34780000000000005</c:v>
                </c:pt>
                <c:pt idx="16829">
                  <c:v>0.35970000000000002</c:v>
                </c:pt>
                <c:pt idx="16830">
                  <c:v>0.38640000000000002</c:v>
                </c:pt>
                <c:pt idx="16831">
                  <c:v>0.41050000000000009</c:v>
                </c:pt>
                <c:pt idx="16832">
                  <c:v>0.41260000000000008</c:v>
                </c:pt>
                <c:pt idx="16833">
                  <c:v>0.50609999999999999</c:v>
                </c:pt>
                <c:pt idx="16834">
                  <c:v>0.59730000000000005</c:v>
                </c:pt>
                <c:pt idx="16835">
                  <c:v>0.66260000000000008</c:v>
                </c:pt>
                <c:pt idx="16836">
                  <c:v>0.74829999999999997</c:v>
                </c:pt>
                <c:pt idx="16837">
                  <c:v>0.79380000000000006</c:v>
                </c:pt>
                <c:pt idx="16838">
                  <c:v>0.81720000000000015</c:v>
                </c:pt>
                <c:pt idx="16839">
                  <c:v>0.90830000000000011</c:v>
                </c:pt>
                <c:pt idx="16840">
                  <c:v>0.92189999999999994</c:v>
                </c:pt>
                <c:pt idx="16841">
                  <c:v>1.0395000000000001</c:v>
                </c:pt>
                <c:pt idx="16842">
                  <c:v>1.1154999999999999</c:v>
                </c:pt>
                <c:pt idx="16843">
                  <c:v>1.2701000000000002</c:v>
                </c:pt>
                <c:pt idx="16844">
                  <c:v>1.7821000000000002</c:v>
                </c:pt>
                <c:pt idx="16845">
                  <c:v>1.6760000000000002</c:v>
                </c:pt>
                <c:pt idx="16846">
                  <c:v>1.8726</c:v>
                </c:pt>
                <c:pt idx="16847">
                  <c:v>1.6981000000000002</c:v>
                </c:pt>
                <c:pt idx="16848">
                  <c:v>1.6808000000000001</c:v>
                </c:pt>
                <c:pt idx="16849">
                  <c:v>1.6651</c:v>
                </c:pt>
                <c:pt idx="16850">
                  <c:v>2.1796000000000002</c:v>
                </c:pt>
                <c:pt idx="16851">
                  <c:v>1.9401000000000002</c:v>
                </c:pt>
                <c:pt idx="16852">
                  <c:v>2.0175999999999998</c:v>
                </c:pt>
                <c:pt idx="16853">
                  <c:v>2.0161000000000002</c:v>
                </c:pt>
                <c:pt idx="16854">
                  <c:v>2.2039000000000004</c:v>
                </c:pt>
                <c:pt idx="16855">
                  <c:v>1.9788000000000001</c:v>
                </c:pt>
                <c:pt idx="16856">
                  <c:v>2.1385999999999998</c:v>
                </c:pt>
                <c:pt idx="16857">
                  <c:v>2.2158000000000002</c:v>
                </c:pt>
                <c:pt idx="16858">
                  <c:v>2.2932999999999999</c:v>
                </c:pt>
                <c:pt idx="16859">
                  <c:v>2.1720999999999999</c:v>
                </c:pt>
                <c:pt idx="16860">
                  <c:v>2.4327000000000005</c:v>
                </c:pt>
                <c:pt idx="16861">
                  <c:v>2.2543000000000002</c:v>
                </c:pt>
                <c:pt idx="16862">
                  <c:v>2.2332999999999998</c:v>
                </c:pt>
                <c:pt idx="16863">
                  <c:v>2.2505000000000002</c:v>
                </c:pt>
                <c:pt idx="16864">
                  <c:v>2.2383000000000002</c:v>
                </c:pt>
                <c:pt idx="16865">
                  <c:v>2.1616</c:v>
                </c:pt>
                <c:pt idx="16866">
                  <c:v>2.3845000000000001</c:v>
                </c:pt>
                <c:pt idx="16867">
                  <c:v>2.0013999999999998</c:v>
                </c:pt>
                <c:pt idx="16868">
                  <c:v>2.0150999999999999</c:v>
                </c:pt>
                <c:pt idx="16869">
                  <c:v>2.0706000000000002</c:v>
                </c:pt>
                <c:pt idx="16870">
                  <c:v>2.0681000000000003</c:v>
                </c:pt>
                <c:pt idx="16871">
                  <c:v>2.1808000000000001</c:v>
                </c:pt>
                <c:pt idx="16872">
                  <c:v>2.2943000000000002</c:v>
                </c:pt>
                <c:pt idx="16873">
                  <c:v>2.5272000000000001</c:v>
                </c:pt>
                <c:pt idx="16874">
                  <c:v>2.6112000000000002</c:v>
                </c:pt>
                <c:pt idx="16875">
                  <c:v>2.1520000000000001</c:v>
                </c:pt>
                <c:pt idx="16876">
                  <c:v>2.3594000000000004</c:v>
                </c:pt>
                <c:pt idx="16877">
                  <c:v>2.4244000000000003</c:v>
                </c:pt>
                <c:pt idx="16878">
                  <c:v>2.3407</c:v>
                </c:pt>
                <c:pt idx="16879">
                  <c:v>2.2812999999999999</c:v>
                </c:pt>
                <c:pt idx="16880">
                  <c:v>2.4018000000000002</c:v>
                </c:pt>
                <c:pt idx="16881">
                  <c:v>2.4725999999999999</c:v>
                </c:pt>
                <c:pt idx="16882">
                  <c:v>2.3717000000000001</c:v>
                </c:pt>
                <c:pt idx="16883">
                  <c:v>2.2977000000000003</c:v>
                </c:pt>
                <c:pt idx="16884">
                  <c:v>2.3397999999999999</c:v>
                </c:pt>
                <c:pt idx="16885">
                  <c:v>1.8372000000000002</c:v>
                </c:pt>
                <c:pt idx="16886">
                  <c:v>1.6851</c:v>
                </c:pt>
                <c:pt idx="16887">
                  <c:v>1.5377000000000001</c:v>
                </c:pt>
                <c:pt idx="16888">
                  <c:v>1.8125</c:v>
                </c:pt>
                <c:pt idx="16889">
                  <c:v>2.0941000000000001</c:v>
                </c:pt>
                <c:pt idx="16890">
                  <c:v>1.7385999999999999</c:v>
                </c:pt>
                <c:pt idx="16891">
                  <c:v>1.706</c:v>
                </c:pt>
                <c:pt idx="16892">
                  <c:v>1.7164999999999999</c:v>
                </c:pt>
                <c:pt idx="16893">
                  <c:v>1.4748000000000001</c:v>
                </c:pt>
                <c:pt idx="16894">
                  <c:v>1.4581</c:v>
                </c:pt>
                <c:pt idx="16895">
                  <c:v>1.5429000000000002</c:v>
                </c:pt>
                <c:pt idx="16896">
                  <c:v>1.5418000000000001</c:v>
                </c:pt>
                <c:pt idx="16897">
                  <c:v>1.3782000000000001</c:v>
                </c:pt>
                <c:pt idx="16898">
                  <c:v>1.5141</c:v>
                </c:pt>
                <c:pt idx="16899">
                  <c:v>1.4921</c:v>
                </c:pt>
                <c:pt idx="16900">
                  <c:v>1.3477000000000001</c:v>
                </c:pt>
                <c:pt idx="16901">
                  <c:v>1.3057000000000001</c:v>
                </c:pt>
                <c:pt idx="16902">
                  <c:v>1.3572</c:v>
                </c:pt>
                <c:pt idx="16903">
                  <c:v>1.3161</c:v>
                </c:pt>
                <c:pt idx="16904">
                  <c:v>1.3311000000000002</c:v>
                </c:pt>
                <c:pt idx="16905">
                  <c:v>1.3211000000000002</c:v>
                </c:pt>
                <c:pt idx="16906">
                  <c:v>1.2057000000000002</c:v>
                </c:pt>
                <c:pt idx="16907">
                  <c:v>1.2859</c:v>
                </c:pt>
                <c:pt idx="16908">
                  <c:v>1.1979</c:v>
                </c:pt>
                <c:pt idx="16909">
                  <c:v>1.1516999999999999</c:v>
                </c:pt>
                <c:pt idx="16910">
                  <c:v>1.1942999999999999</c:v>
                </c:pt>
                <c:pt idx="16911">
                  <c:v>1.2509000000000001</c:v>
                </c:pt>
                <c:pt idx="16912">
                  <c:v>1.2755000000000001</c:v>
                </c:pt>
                <c:pt idx="16913">
                  <c:v>1.2192000000000001</c:v>
                </c:pt>
                <c:pt idx="16914">
                  <c:v>1.2059</c:v>
                </c:pt>
                <c:pt idx="16915">
                  <c:v>1.1281000000000001</c:v>
                </c:pt>
                <c:pt idx="16916">
                  <c:v>1.0438000000000001</c:v>
                </c:pt>
                <c:pt idx="16917">
                  <c:v>1.0395000000000001</c:v>
                </c:pt>
                <c:pt idx="16918">
                  <c:v>0.88750000000000007</c:v>
                </c:pt>
                <c:pt idx="16919">
                  <c:v>0.9265000000000001</c:v>
                </c:pt>
                <c:pt idx="16920">
                  <c:v>0.79330000000000001</c:v>
                </c:pt>
                <c:pt idx="16921">
                  <c:v>0.71790000000000009</c:v>
                </c:pt>
                <c:pt idx="16922">
                  <c:v>0.69650000000000001</c:v>
                </c:pt>
                <c:pt idx="16923">
                  <c:v>0.62090000000000001</c:v>
                </c:pt>
                <c:pt idx="16924">
                  <c:v>0.63090000000000002</c:v>
                </c:pt>
                <c:pt idx="16925">
                  <c:v>0.57290000000000008</c:v>
                </c:pt>
                <c:pt idx="16926">
                  <c:v>0.54330000000000001</c:v>
                </c:pt>
                <c:pt idx="16927">
                  <c:v>0.53239999999999998</c:v>
                </c:pt>
                <c:pt idx="16928">
                  <c:v>0.49280000000000002</c:v>
                </c:pt>
                <c:pt idx="16929">
                  <c:v>0.47470000000000001</c:v>
                </c:pt>
                <c:pt idx="16930">
                  <c:v>0.45950000000000002</c:v>
                </c:pt>
                <c:pt idx="16931">
                  <c:v>0.42720000000000002</c:v>
                </c:pt>
                <c:pt idx="16932">
                  <c:v>0.41870000000000007</c:v>
                </c:pt>
                <c:pt idx="16933">
                  <c:v>0.39220000000000005</c:v>
                </c:pt>
                <c:pt idx="16934">
                  <c:v>0.37400000000000005</c:v>
                </c:pt>
                <c:pt idx="16935">
                  <c:v>0.3548</c:v>
                </c:pt>
                <c:pt idx="16936">
                  <c:v>0.34700000000000003</c:v>
                </c:pt>
                <c:pt idx="16937">
                  <c:v>0.34100000000000003</c:v>
                </c:pt>
                <c:pt idx="16938">
                  <c:v>0.33130000000000004</c:v>
                </c:pt>
                <c:pt idx="16939">
                  <c:v>0.33250000000000002</c:v>
                </c:pt>
                <c:pt idx="16940">
                  <c:v>0.30680000000000002</c:v>
                </c:pt>
                <c:pt idx="16941">
                  <c:v>0.30740000000000001</c:v>
                </c:pt>
                <c:pt idx="16942">
                  <c:v>0.28720000000000001</c:v>
                </c:pt>
                <c:pt idx="16943">
                  <c:v>0.28799999999999998</c:v>
                </c:pt>
                <c:pt idx="16944">
                  <c:v>0.2651</c:v>
                </c:pt>
                <c:pt idx="16945">
                  <c:v>0.26340000000000002</c:v>
                </c:pt>
                <c:pt idx="16946">
                  <c:v>0.24620000000000003</c:v>
                </c:pt>
                <c:pt idx="16947">
                  <c:v>0.25330000000000003</c:v>
                </c:pt>
                <c:pt idx="16948">
                  <c:v>0.24780000000000002</c:v>
                </c:pt>
                <c:pt idx="16949">
                  <c:v>0.21829999999999999</c:v>
                </c:pt>
                <c:pt idx="16950">
                  <c:v>0.21070000000000003</c:v>
                </c:pt>
                <c:pt idx="16951">
                  <c:v>0.20880000000000001</c:v>
                </c:pt>
                <c:pt idx="16952">
                  <c:v>0.2034</c:v>
                </c:pt>
                <c:pt idx="16953">
                  <c:v>0.20579999999999998</c:v>
                </c:pt>
                <c:pt idx="16954">
                  <c:v>0.2049</c:v>
                </c:pt>
                <c:pt idx="16955">
                  <c:v>0.21610000000000001</c:v>
                </c:pt>
                <c:pt idx="16956">
                  <c:v>0.21320000000000003</c:v>
                </c:pt>
                <c:pt idx="16957">
                  <c:v>0.20130000000000001</c:v>
                </c:pt>
                <c:pt idx="16958">
                  <c:v>0.18420000000000003</c:v>
                </c:pt>
                <c:pt idx="16959">
                  <c:v>0.19870000000000002</c:v>
                </c:pt>
                <c:pt idx="16960">
                  <c:v>0.18400000000000002</c:v>
                </c:pt>
                <c:pt idx="16961">
                  <c:v>0.1804</c:v>
                </c:pt>
                <c:pt idx="16962">
                  <c:v>0.20130000000000001</c:v>
                </c:pt>
                <c:pt idx="16963">
                  <c:v>0.18130000000000002</c:v>
                </c:pt>
                <c:pt idx="16964">
                  <c:v>0.18710000000000002</c:v>
                </c:pt>
                <c:pt idx="16965">
                  <c:v>0.17030000000000001</c:v>
                </c:pt>
                <c:pt idx="16966">
                  <c:v>0.18149999999999999</c:v>
                </c:pt>
                <c:pt idx="16967">
                  <c:v>0.17710000000000001</c:v>
                </c:pt>
                <c:pt idx="16968">
                  <c:v>0.1938</c:v>
                </c:pt>
                <c:pt idx="16969">
                  <c:v>0.1764</c:v>
                </c:pt>
                <c:pt idx="16970">
                  <c:v>0.17350000000000002</c:v>
                </c:pt>
                <c:pt idx="16971">
                  <c:v>0.18810000000000002</c:v>
                </c:pt>
                <c:pt idx="16972">
                  <c:v>0.17090000000000002</c:v>
                </c:pt>
                <c:pt idx="16973">
                  <c:v>0.16200000000000003</c:v>
                </c:pt>
                <c:pt idx="16974">
                  <c:v>0.1764</c:v>
                </c:pt>
                <c:pt idx="16975">
                  <c:v>0.14610000000000001</c:v>
                </c:pt>
                <c:pt idx="16976">
                  <c:v>0.15380000000000002</c:v>
                </c:pt>
                <c:pt idx="16977">
                  <c:v>0.14030000000000001</c:v>
                </c:pt>
                <c:pt idx="16978">
                  <c:v>0.13789999999999999</c:v>
                </c:pt>
                <c:pt idx="16979">
                  <c:v>0.13870000000000002</c:v>
                </c:pt>
                <c:pt idx="16980">
                  <c:v>0.13460000000000003</c:v>
                </c:pt>
                <c:pt idx="16981">
                  <c:v>0.1404</c:v>
                </c:pt>
                <c:pt idx="16982">
                  <c:v>0.13620000000000002</c:v>
                </c:pt>
                <c:pt idx="16983">
                  <c:v>0.1363</c:v>
                </c:pt>
                <c:pt idx="16984">
                  <c:v>0.13500000000000001</c:v>
                </c:pt>
                <c:pt idx="16985">
                  <c:v>0.13470000000000001</c:v>
                </c:pt>
                <c:pt idx="16986">
                  <c:v>0.1452</c:v>
                </c:pt>
                <c:pt idx="16987">
                  <c:v>0.13950000000000001</c:v>
                </c:pt>
                <c:pt idx="16988">
                  <c:v>0.12840000000000001</c:v>
                </c:pt>
                <c:pt idx="16989">
                  <c:v>0.12570000000000001</c:v>
                </c:pt>
                <c:pt idx="16990">
                  <c:v>0.1159</c:v>
                </c:pt>
                <c:pt idx="16991">
                  <c:v>0.1134</c:v>
                </c:pt>
                <c:pt idx="16992">
                  <c:v>0.11890000000000001</c:v>
                </c:pt>
                <c:pt idx="16993">
                  <c:v>0.11670000000000001</c:v>
                </c:pt>
                <c:pt idx="16994">
                  <c:v>0.12670000000000001</c:v>
                </c:pt>
                <c:pt idx="16995">
                  <c:v>0.1331</c:v>
                </c:pt>
                <c:pt idx="16996">
                  <c:v>0.11410000000000001</c:v>
                </c:pt>
                <c:pt idx="16997">
                  <c:v>0.11510000000000001</c:v>
                </c:pt>
                <c:pt idx="16998">
                  <c:v>0.1125</c:v>
                </c:pt>
                <c:pt idx="16999">
                  <c:v>0.11220000000000002</c:v>
                </c:pt>
                <c:pt idx="17000">
                  <c:v>0.11699999999999999</c:v>
                </c:pt>
                <c:pt idx="17001">
                  <c:v>0.1028</c:v>
                </c:pt>
                <c:pt idx="17002">
                  <c:v>0.10730000000000001</c:v>
                </c:pt>
                <c:pt idx="17003">
                  <c:v>0.1067</c:v>
                </c:pt>
                <c:pt idx="17004">
                  <c:v>9.6500000000000002E-2</c:v>
                </c:pt>
                <c:pt idx="17005">
                  <c:v>0.1045</c:v>
                </c:pt>
                <c:pt idx="17006">
                  <c:v>9.9600000000000008E-2</c:v>
                </c:pt>
                <c:pt idx="17007">
                  <c:v>8.5100000000000009E-2</c:v>
                </c:pt>
                <c:pt idx="17008">
                  <c:v>9.3400000000000011E-2</c:v>
                </c:pt>
                <c:pt idx="17009">
                  <c:v>9.3000000000000013E-2</c:v>
                </c:pt>
                <c:pt idx="17010">
                  <c:v>8.0700000000000008E-2</c:v>
                </c:pt>
                <c:pt idx="17011">
                  <c:v>7.5400000000000009E-2</c:v>
                </c:pt>
                <c:pt idx="17012">
                  <c:v>8.1200000000000008E-2</c:v>
                </c:pt>
                <c:pt idx="17013">
                  <c:v>7.4900000000000008E-2</c:v>
                </c:pt>
                <c:pt idx="17014">
                  <c:v>7.5700000000000003E-2</c:v>
                </c:pt>
                <c:pt idx="17015">
                  <c:v>7.4300000000000005E-2</c:v>
                </c:pt>
                <c:pt idx="17016">
                  <c:v>7.3999999999999996E-2</c:v>
                </c:pt>
                <c:pt idx="17017">
                  <c:v>7.0300000000000001E-2</c:v>
                </c:pt>
                <c:pt idx="17018">
                  <c:v>6.6400000000000001E-2</c:v>
                </c:pt>
                <c:pt idx="17019">
                  <c:v>6.9599999999999995E-2</c:v>
                </c:pt>
                <c:pt idx="17020">
                  <c:v>7.1800000000000003E-2</c:v>
                </c:pt>
                <c:pt idx="17021">
                  <c:v>7.1400000000000005E-2</c:v>
                </c:pt>
                <c:pt idx="17022">
                  <c:v>6.770000000000001E-2</c:v>
                </c:pt>
                <c:pt idx="17023">
                  <c:v>6.9800000000000001E-2</c:v>
                </c:pt>
                <c:pt idx="17024">
                  <c:v>6.3899999999999998E-2</c:v>
                </c:pt>
                <c:pt idx="17025">
                  <c:v>6.0100000000000001E-2</c:v>
                </c:pt>
                <c:pt idx="17026">
                  <c:v>6.2400000000000004E-2</c:v>
                </c:pt>
                <c:pt idx="17027">
                  <c:v>5.1700000000000003E-2</c:v>
                </c:pt>
                <c:pt idx="17028">
                  <c:v>5.4900000000000004E-2</c:v>
                </c:pt>
                <c:pt idx="17029">
                  <c:v>5.2600000000000008E-2</c:v>
                </c:pt>
                <c:pt idx="17030">
                  <c:v>5.3400000000000003E-2</c:v>
                </c:pt>
                <c:pt idx="17031">
                  <c:v>5.5600000000000011E-2</c:v>
                </c:pt>
                <c:pt idx="17032">
                  <c:v>5.4400000000000004E-2</c:v>
                </c:pt>
                <c:pt idx="17033">
                  <c:v>5.6200000000000007E-2</c:v>
                </c:pt>
                <c:pt idx="17034">
                  <c:v>5.1700000000000003E-2</c:v>
                </c:pt>
                <c:pt idx="17035">
                  <c:v>5.1400000000000001E-2</c:v>
                </c:pt>
                <c:pt idx="17036">
                  <c:v>4.7E-2</c:v>
                </c:pt>
                <c:pt idx="17037">
                  <c:v>4.7600000000000003E-2</c:v>
                </c:pt>
                <c:pt idx="17038">
                  <c:v>4.8500000000000001E-2</c:v>
                </c:pt>
                <c:pt idx="17039">
                  <c:v>4.6300000000000008E-2</c:v>
                </c:pt>
                <c:pt idx="17040">
                  <c:v>4.2900000000000001E-2</c:v>
                </c:pt>
                <c:pt idx="17041">
                  <c:v>4.1700000000000001E-2</c:v>
                </c:pt>
                <c:pt idx="17042">
                  <c:v>4.36E-2</c:v>
                </c:pt>
                <c:pt idx="17043">
                  <c:v>4.4500000000000005E-2</c:v>
                </c:pt>
                <c:pt idx="17044">
                  <c:v>4.1200000000000001E-2</c:v>
                </c:pt>
                <c:pt idx="17045">
                  <c:v>4.4300000000000006E-2</c:v>
                </c:pt>
                <c:pt idx="17046">
                  <c:v>4.4200000000000003E-2</c:v>
                </c:pt>
                <c:pt idx="17047">
                  <c:v>4.0800000000000003E-2</c:v>
                </c:pt>
                <c:pt idx="17048">
                  <c:v>3.9600000000000003E-2</c:v>
                </c:pt>
                <c:pt idx="17049">
                  <c:v>3.8500000000000006E-2</c:v>
                </c:pt>
                <c:pt idx="17050">
                  <c:v>3.7200000000000004E-2</c:v>
                </c:pt>
                <c:pt idx="17051">
                  <c:v>3.8200000000000005E-2</c:v>
                </c:pt>
                <c:pt idx="17052">
                  <c:v>3.49E-2</c:v>
                </c:pt>
                <c:pt idx="17053">
                  <c:v>3.49E-2</c:v>
                </c:pt>
                <c:pt idx="17054">
                  <c:v>3.6799999999999999E-2</c:v>
                </c:pt>
                <c:pt idx="17055">
                  <c:v>3.5700000000000003E-2</c:v>
                </c:pt>
                <c:pt idx="17056">
                  <c:v>3.3600000000000005E-2</c:v>
                </c:pt>
                <c:pt idx="17057">
                  <c:v>3.4599999999999999E-2</c:v>
                </c:pt>
                <c:pt idx="17058">
                  <c:v>3.4599999999999999E-2</c:v>
                </c:pt>
                <c:pt idx="17059">
                  <c:v>3.3500000000000002E-2</c:v>
                </c:pt>
                <c:pt idx="17060">
                  <c:v>3.4700000000000002E-2</c:v>
                </c:pt>
                <c:pt idx="17061">
                  <c:v>3.2400000000000005E-2</c:v>
                </c:pt>
                <c:pt idx="17062">
                  <c:v>3.0300000000000001E-2</c:v>
                </c:pt>
                <c:pt idx="17063">
                  <c:v>2.9399999999999999E-2</c:v>
                </c:pt>
                <c:pt idx="17064">
                  <c:v>2.8299999999999999E-2</c:v>
                </c:pt>
                <c:pt idx="17065">
                  <c:v>2.7200000000000002E-2</c:v>
                </c:pt>
                <c:pt idx="17066">
                  <c:v>2.7300000000000005E-2</c:v>
                </c:pt>
                <c:pt idx="17067">
                  <c:v>2.6200000000000001E-2</c:v>
                </c:pt>
                <c:pt idx="17068">
                  <c:v>2.6300000000000004E-2</c:v>
                </c:pt>
                <c:pt idx="17069">
                  <c:v>2.6400000000000003E-2</c:v>
                </c:pt>
                <c:pt idx="17070">
                  <c:v>2.7500000000000004E-2</c:v>
                </c:pt>
                <c:pt idx="17071">
                  <c:v>2.5500000000000002E-2</c:v>
                </c:pt>
                <c:pt idx="17072">
                  <c:v>2.6600000000000002E-2</c:v>
                </c:pt>
                <c:pt idx="17073">
                  <c:v>2.5700000000000001E-2</c:v>
                </c:pt>
                <c:pt idx="17074">
                  <c:v>2.6800000000000004E-2</c:v>
                </c:pt>
                <c:pt idx="17075">
                  <c:v>2.8100000000000003E-2</c:v>
                </c:pt>
                <c:pt idx="17076">
                  <c:v>3.15E-2</c:v>
                </c:pt>
                <c:pt idx="17077">
                  <c:v>3.2800000000000003E-2</c:v>
                </c:pt>
                <c:pt idx="17078">
                  <c:v>3.3100000000000004E-2</c:v>
                </c:pt>
                <c:pt idx="17079">
                  <c:v>3.6799999999999999E-2</c:v>
                </c:pt>
                <c:pt idx="17080">
                  <c:v>3.9500000000000007E-2</c:v>
                </c:pt>
                <c:pt idx="17081">
                  <c:v>3.9900000000000005E-2</c:v>
                </c:pt>
                <c:pt idx="17082">
                  <c:v>4.5400000000000003E-2</c:v>
                </c:pt>
                <c:pt idx="17083">
                  <c:v>5.0600000000000006E-2</c:v>
                </c:pt>
                <c:pt idx="17084">
                  <c:v>5.2500000000000005E-2</c:v>
                </c:pt>
                <c:pt idx="17085">
                  <c:v>5.2200000000000003E-2</c:v>
                </c:pt>
                <c:pt idx="17086">
                  <c:v>5.9499999999999997E-2</c:v>
                </c:pt>
                <c:pt idx="17087">
                  <c:v>6.0499999999999998E-2</c:v>
                </c:pt>
                <c:pt idx="17088">
                  <c:v>6.6900000000000001E-2</c:v>
                </c:pt>
                <c:pt idx="17089">
                  <c:v>7.22E-2</c:v>
                </c:pt>
                <c:pt idx="17090">
                  <c:v>7.7900000000000011E-2</c:v>
                </c:pt>
                <c:pt idx="17091">
                  <c:v>8.9200000000000002E-2</c:v>
                </c:pt>
                <c:pt idx="17092">
                  <c:v>9.6500000000000002E-2</c:v>
                </c:pt>
                <c:pt idx="17093">
                  <c:v>0.1047</c:v>
                </c:pt>
                <c:pt idx="17094">
                  <c:v>0.1168</c:v>
                </c:pt>
                <c:pt idx="17095">
                  <c:v>0.13109999999999999</c:v>
                </c:pt>
                <c:pt idx="17096">
                  <c:v>0.15260000000000001</c:v>
                </c:pt>
                <c:pt idx="17097">
                  <c:v>0.1777</c:v>
                </c:pt>
                <c:pt idx="17098">
                  <c:v>0.20870000000000002</c:v>
                </c:pt>
                <c:pt idx="17099">
                  <c:v>0.22519999999999998</c:v>
                </c:pt>
                <c:pt idx="17100">
                  <c:v>0.22040000000000004</c:v>
                </c:pt>
                <c:pt idx="17101">
                  <c:v>0.26569999999999999</c:v>
                </c:pt>
                <c:pt idx="17102">
                  <c:v>0.33</c:v>
                </c:pt>
                <c:pt idx="17103">
                  <c:v>0.33119999999999999</c:v>
                </c:pt>
                <c:pt idx="17104">
                  <c:v>0.36000000000000004</c:v>
                </c:pt>
                <c:pt idx="17105">
                  <c:v>0.38530000000000003</c:v>
                </c:pt>
                <c:pt idx="17106">
                  <c:v>0.38060000000000005</c:v>
                </c:pt>
                <c:pt idx="17107">
                  <c:v>0.38340000000000002</c:v>
                </c:pt>
                <c:pt idx="17108">
                  <c:v>0.42450000000000004</c:v>
                </c:pt>
                <c:pt idx="17109">
                  <c:v>0.4879</c:v>
                </c:pt>
                <c:pt idx="17110">
                  <c:v>0.63260000000000005</c:v>
                </c:pt>
                <c:pt idx="17111">
                  <c:v>0.70279999999999998</c:v>
                </c:pt>
                <c:pt idx="17112">
                  <c:v>0.80020000000000013</c:v>
                </c:pt>
                <c:pt idx="17113">
                  <c:v>0.87729999999999997</c:v>
                </c:pt>
                <c:pt idx="17114">
                  <c:v>1.159</c:v>
                </c:pt>
                <c:pt idx="17115">
                  <c:v>1.1246</c:v>
                </c:pt>
                <c:pt idx="17116">
                  <c:v>1.4758</c:v>
                </c:pt>
                <c:pt idx="17117">
                  <c:v>1.5891000000000002</c:v>
                </c:pt>
                <c:pt idx="17118">
                  <c:v>1.6338000000000001</c:v>
                </c:pt>
                <c:pt idx="17119">
                  <c:v>1.7872000000000001</c:v>
                </c:pt>
                <c:pt idx="17120">
                  <c:v>1.8566</c:v>
                </c:pt>
                <c:pt idx="17121">
                  <c:v>2.2152000000000003</c:v>
                </c:pt>
                <c:pt idx="17122">
                  <c:v>2.4282000000000004</c:v>
                </c:pt>
                <c:pt idx="17123">
                  <c:v>2.5954999999999999</c:v>
                </c:pt>
                <c:pt idx="17124">
                  <c:v>2.4138000000000002</c:v>
                </c:pt>
                <c:pt idx="17125">
                  <c:v>2.1350000000000002</c:v>
                </c:pt>
                <c:pt idx="17126">
                  <c:v>2.3789000000000002</c:v>
                </c:pt>
                <c:pt idx="17127">
                  <c:v>2.4336000000000002</c:v>
                </c:pt>
                <c:pt idx="17128">
                  <c:v>2.4668000000000001</c:v>
                </c:pt>
                <c:pt idx="17129">
                  <c:v>2.4267000000000003</c:v>
                </c:pt>
                <c:pt idx="17130">
                  <c:v>2.5997000000000003</c:v>
                </c:pt>
                <c:pt idx="17131">
                  <c:v>2.6914000000000002</c:v>
                </c:pt>
                <c:pt idx="17132">
                  <c:v>2.6611000000000002</c:v>
                </c:pt>
                <c:pt idx="17133">
                  <c:v>2.6606000000000005</c:v>
                </c:pt>
                <c:pt idx="17134">
                  <c:v>2.6812000000000005</c:v>
                </c:pt>
                <c:pt idx="17135">
                  <c:v>2.7843</c:v>
                </c:pt>
                <c:pt idx="17136">
                  <c:v>2.7789000000000001</c:v>
                </c:pt>
                <c:pt idx="17137">
                  <c:v>2.7684000000000002</c:v>
                </c:pt>
                <c:pt idx="17138">
                  <c:v>2.7763000000000004</c:v>
                </c:pt>
                <c:pt idx="17139">
                  <c:v>2.911</c:v>
                </c:pt>
                <c:pt idx="17140">
                  <c:v>2.8846000000000003</c:v>
                </c:pt>
                <c:pt idx="17141">
                  <c:v>2.7323000000000004</c:v>
                </c:pt>
                <c:pt idx="17142">
                  <c:v>2.8443000000000005</c:v>
                </c:pt>
                <c:pt idx="17143">
                  <c:v>2.7997000000000001</c:v>
                </c:pt>
                <c:pt idx="17144">
                  <c:v>2.8161000000000005</c:v>
                </c:pt>
                <c:pt idx="17145">
                  <c:v>2.8109000000000002</c:v>
                </c:pt>
                <c:pt idx="17146">
                  <c:v>2.8703000000000003</c:v>
                </c:pt>
                <c:pt idx="17147">
                  <c:v>2.8944000000000001</c:v>
                </c:pt>
                <c:pt idx="17148">
                  <c:v>2.9289000000000005</c:v>
                </c:pt>
                <c:pt idx="17149">
                  <c:v>2.9298000000000002</c:v>
                </c:pt>
                <c:pt idx="17150">
                  <c:v>2.8906000000000001</c:v>
                </c:pt>
                <c:pt idx="17151">
                  <c:v>2.9236000000000004</c:v>
                </c:pt>
                <c:pt idx="17152">
                  <c:v>2.8424</c:v>
                </c:pt>
                <c:pt idx="17153">
                  <c:v>2.8346</c:v>
                </c:pt>
                <c:pt idx="17154">
                  <c:v>2.7894000000000001</c:v>
                </c:pt>
                <c:pt idx="17155">
                  <c:v>2.7505000000000002</c:v>
                </c:pt>
                <c:pt idx="17156">
                  <c:v>2.9412000000000003</c:v>
                </c:pt>
                <c:pt idx="17157">
                  <c:v>3.0381</c:v>
                </c:pt>
                <c:pt idx="17158">
                  <c:v>2.9123999999999999</c:v>
                </c:pt>
                <c:pt idx="17159">
                  <c:v>2.9023000000000003</c:v>
                </c:pt>
                <c:pt idx="17160">
                  <c:v>2.8746</c:v>
                </c:pt>
                <c:pt idx="17161">
                  <c:v>3.0090000000000003</c:v>
                </c:pt>
                <c:pt idx="17162">
                  <c:v>2.8410000000000002</c:v>
                </c:pt>
                <c:pt idx="17163">
                  <c:v>2.8061000000000003</c:v>
                </c:pt>
                <c:pt idx="17164">
                  <c:v>2.6645000000000003</c:v>
                </c:pt>
                <c:pt idx="17165">
                  <c:v>2.9306000000000001</c:v>
                </c:pt>
                <c:pt idx="17166">
                  <c:v>2.9892000000000003</c:v>
                </c:pt>
                <c:pt idx="17167">
                  <c:v>2.8634000000000004</c:v>
                </c:pt>
                <c:pt idx="17168">
                  <c:v>2.6674000000000002</c:v>
                </c:pt>
                <c:pt idx="17169">
                  <c:v>2.6829000000000001</c:v>
                </c:pt>
                <c:pt idx="17170">
                  <c:v>2.8513999999999999</c:v>
                </c:pt>
                <c:pt idx="17171">
                  <c:v>2.7299000000000002</c:v>
                </c:pt>
                <c:pt idx="17172">
                  <c:v>2.7722000000000002</c:v>
                </c:pt>
                <c:pt idx="17173">
                  <c:v>2.6292000000000004</c:v>
                </c:pt>
                <c:pt idx="17174">
                  <c:v>2.7167000000000003</c:v>
                </c:pt>
                <c:pt idx="17175">
                  <c:v>2.9295000000000004</c:v>
                </c:pt>
                <c:pt idx="17176">
                  <c:v>2.8818000000000001</c:v>
                </c:pt>
                <c:pt idx="17177">
                  <c:v>2.5916000000000001</c:v>
                </c:pt>
                <c:pt idx="17178">
                  <c:v>2.3033000000000001</c:v>
                </c:pt>
                <c:pt idx="17179">
                  <c:v>2.3359999999999999</c:v>
                </c:pt>
                <c:pt idx="17180">
                  <c:v>2.6840000000000002</c:v>
                </c:pt>
                <c:pt idx="17181">
                  <c:v>2.6562000000000001</c:v>
                </c:pt>
                <c:pt idx="17182">
                  <c:v>2.6480000000000001</c:v>
                </c:pt>
                <c:pt idx="17183">
                  <c:v>2.3937000000000004</c:v>
                </c:pt>
                <c:pt idx="17184">
                  <c:v>2.0460000000000003</c:v>
                </c:pt>
                <c:pt idx="17185">
                  <c:v>1.9188000000000001</c:v>
                </c:pt>
                <c:pt idx="17186">
                  <c:v>1.8551</c:v>
                </c:pt>
                <c:pt idx="17187">
                  <c:v>1.9601</c:v>
                </c:pt>
                <c:pt idx="17188">
                  <c:v>1.8233000000000001</c:v>
                </c:pt>
                <c:pt idx="17189">
                  <c:v>1.7522</c:v>
                </c:pt>
                <c:pt idx="17190">
                  <c:v>1.6353000000000002</c:v>
                </c:pt>
                <c:pt idx="17191">
                  <c:v>1.6681000000000001</c:v>
                </c:pt>
                <c:pt idx="17192">
                  <c:v>1.5819000000000001</c:v>
                </c:pt>
                <c:pt idx="17193">
                  <c:v>1.5498000000000001</c:v>
                </c:pt>
                <c:pt idx="17194">
                  <c:v>1.5906000000000002</c:v>
                </c:pt>
                <c:pt idx="17195">
                  <c:v>1.5211000000000001</c:v>
                </c:pt>
                <c:pt idx="17196">
                  <c:v>1.4154</c:v>
                </c:pt>
                <c:pt idx="17197">
                  <c:v>1.4749000000000001</c:v>
                </c:pt>
                <c:pt idx="17198">
                  <c:v>1.4681</c:v>
                </c:pt>
                <c:pt idx="17199">
                  <c:v>1.4593</c:v>
                </c:pt>
                <c:pt idx="17200">
                  <c:v>1.3760000000000001</c:v>
                </c:pt>
                <c:pt idx="17201">
                  <c:v>1.3572</c:v>
                </c:pt>
                <c:pt idx="17202">
                  <c:v>1.3566000000000003</c:v>
                </c:pt>
                <c:pt idx="17203">
                  <c:v>1.2726000000000002</c:v>
                </c:pt>
                <c:pt idx="17204">
                  <c:v>1.2803000000000002</c:v>
                </c:pt>
                <c:pt idx="17205">
                  <c:v>1.2959000000000001</c:v>
                </c:pt>
                <c:pt idx="17206">
                  <c:v>1.3480000000000001</c:v>
                </c:pt>
                <c:pt idx="17207">
                  <c:v>1.3516000000000001</c:v>
                </c:pt>
                <c:pt idx="17208">
                  <c:v>1.3565</c:v>
                </c:pt>
                <c:pt idx="17209">
                  <c:v>1.3420000000000001</c:v>
                </c:pt>
                <c:pt idx="17210">
                  <c:v>1.2796000000000001</c:v>
                </c:pt>
                <c:pt idx="17211">
                  <c:v>1.2418</c:v>
                </c:pt>
                <c:pt idx="17212">
                  <c:v>1.3336000000000001</c:v>
                </c:pt>
                <c:pt idx="17213">
                  <c:v>1.1378999999999999</c:v>
                </c:pt>
                <c:pt idx="17214">
                  <c:v>1.1222000000000001</c:v>
                </c:pt>
                <c:pt idx="17215">
                  <c:v>1.0900000000000001</c:v>
                </c:pt>
                <c:pt idx="17216">
                  <c:v>1.0862000000000001</c:v>
                </c:pt>
                <c:pt idx="17217">
                  <c:v>1.0150000000000001</c:v>
                </c:pt>
                <c:pt idx="17218">
                  <c:v>0.93940000000000001</c:v>
                </c:pt>
                <c:pt idx="17219">
                  <c:v>0.90269999999999995</c:v>
                </c:pt>
                <c:pt idx="17220">
                  <c:v>0.87129999999999996</c:v>
                </c:pt>
                <c:pt idx="17221">
                  <c:v>0.82799999999999996</c:v>
                </c:pt>
                <c:pt idx="17222">
                  <c:v>0.76870000000000005</c:v>
                </c:pt>
                <c:pt idx="17223">
                  <c:v>0.75940000000000007</c:v>
                </c:pt>
                <c:pt idx="17224">
                  <c:v>0.72720000000000007</c:v>
                </c:pt>
                <c:pt idx="17225">
                  <c:v>0.77110000000000012</c:v>
                </c:pt>
                <c:pt idx="17226">
                  <c:v>0.71250000000000002</c:v>
                </c:pt>
                <c:pt idx="17227">
                  <c:v>0.68120000000000003</c:v>
                </c:pt>
                <c:pt idx="17228">
                  <c:v>0.68290000000000006</c:v>
                </c:pt>
                <c:pt idx="17229">
                  <c:v>0.63630000000000009</c:v>
                </c:pt>
                <c:pt idx="17230">
                  <c:v>0.64800000000000013</c:v>
                </c:pt>
                <c:pt idx="17231">
                  <c:v>0.60340000000000005</c:v>
                </c:pt>
                <c:pt idx="17232">
                  <c:v>0.56530000000000002</c:v>
                </c:pt>
                <c:pt idx="17233">
                  <c:v>0.52529999999999999</c:v>
                </c:pt>
                <c:pt idx="17234">
                  <c:v>0.56500000000000006</c:v>
                </c:pt>
                <c:pt idx="17235">
                  <c:v>0.51080000000000003</c:v>
                </c:pt>
                <c:pt idx="17236">
                  <c:v>0.51270000000000004</c:v>
                </c:pt>
                <c:pt idx="17237">
                  <c:v>0.49380000000000002</c:v>
                </c:pt>
                <c:pt idx="17238">
                  <c:v>0.51550000000000007</c:v>
                </c:pt>
                <c:pt idx="17239">
                  <c:v>0.47220000000000006</c:v>
                </c:pt>
                <c:pt idx="17240">
                  <c:v>0.46350000000000002</c:v>
                </c:pt>
                <c:pt idx="17241">
                  <c:v>0.46440000000000003</c:v>
                </c:pt>
                <c:pt idx="17242">
                  <c:v>0.4385</c:v>
                </c:pt>
                <c:pt idx="17243">
                  <c:v>0.45780000000000004</c:v>
                </c:pt>
                <c:pt idx="17244">
                  <c:v>0.4239</c:v>
                </c:pt>
                <c:pt idx="17245">
                  <c:v>0.41470000000000007</c:v>
                </c:pt>
                <c:pt idx="17246">
                  <c:v>0.40679999999999999</c:v>
                </c:pt>
                <c:pt idx="17247">
                  <c:v>0.39369999999999999</c:v>
                </c:pt>
                <c:pt idx="17248">
                  <c:v>0.4002</c:v>
                </c:pt>
                <c:pt idx="17249">
                  <c:v>0.45050000000000001</c:v>
                </c:pt>
                <c:pt idx="17250">
                  <c:v>0.40890000000000004</c:v>
                </c:pt>
                <c:pt idx="17251">
                  <c:v>0.3896</c:v>
                </c:pt>
                <c:pt idx="17252">
                  <c:v>0.37420000000000003</c:v>
                </c:pt>
                <c:pt idx="17253">
                  <c:v>0.39620000000000005</c:v>
                </c:pt>
                <c:pt idx="17254">
                  <c:v>0.37480000000000002</c:v>
                </c:pt>
                <c:pt idx="17255">
                  <c:v>0.35410000000000003</c:v>
                </c:pt>
                <c:pt idx="17256">
                  <c:v>0.35990000000000005</c:v>
                </c:pt>
                <c:pt idx="17257">
                  <c:v>0.3533</c:v>
                </c:pt>
                <c:pt idx="17258">
                  <c:v>0.33170000000000005</c:v>
                </c:pt>
                <c:pt idx="17259">
                  <c:v>0.35450000000000004</c:v>
                </c:pt>
                <c:pt idx="17260">
                  <c:v>0.33879999999999999</c:v>
                </c:pt>
                <c:pt idx="17261">
                  <c:v>0.36610000000000004</c:v>
                </c:pt>
                <c:pt idx="17262">
                  <c:v>0.34540000000000004</c:v>
                </c:pt>
                <c:pt idx="17263">
                  <c:v>0.37230000000000002</c:v>
                </c:pt>
                <c:pt idx="17264">
                  <c:v>0.33830000000000005</c:v>
                </c:pt>
                <c:pt idx="17265">
                  <c:v>0.33430000000000004</c:v>
                </c:pt>
                <c:pt idx="17266">
                  <c:v>0.32800000000000001</c:v>
                </c:pt>
                <c:pt idx="17267">
                  <c:v>0.30710000000000004</c:v>
                </c:pt>
                <c:pt idx="17268">
                  <c:v>0.31800000000000006</c:v>
                </c:pt>
                <c:pt idx="17269">
                  <c:v>0.30270000000000002</c:v>
                </c:pt>
                <c:pt idx="17270">
                  <c:v>0.2823</c:v>
                </c:pt>
                <c:pt idx="17271">
                  <c:v>0.28889999999999999</c:v>
                </c:pt>
                <c:pt idx="17272">
                  <c:v>0.29730000000000001</c:v>
                </c:pt>
                <c:pt idx="17273">
                  <c:v>0.27560000000000001</c:v>
                </c:pt>
                <c:pt idx="17274">
                  <c:v>0.25690000000000002</c:v>
                </c:pt>
                <c:pt idx="17275">
                  <c:v>0.25870000000000004</c:v>
                </c:pt>
                <c:pt idx="17276">
                  <c:v>0.2545</c:v>
                </c:pt>
                <c:pt idx="17277">
                  <c:v>0.25320000000000004</c:v>
                </c:pt>
                <c:pt idx="17278">
                  <c:v>0.24990000000000001</c:v>
                </c:pt>
                <c:pt idx="17279">
                  <c:v>0.24300000000000002</c:v>
                </c:pt>
                <c:pt idx="17280">
                  <c:v>0.24209999999999998</c:v>
                </c:pt>
                <c:pt idx="17281">
                  <c:v>0.24350000000000002</c:v>
                </c:pt>
                <c:pt idx="17282">
                  <c:v>0.2384</c:v>
                </c:pt>
                <c:pt idx="17283">
                  <c:v>0.24980000000000002</c:v>
                </c:pt>
                <c:pt idx="17284">
                  <c:v>0.23870000000000002</c:v>
                </c:pt>
                <c:pt idx="17285">
                  <c:v>0.22559999999999999</c:v>
                </c:pt>
                <c:pt idx="17286">
                  <c:v>0.2316</c:v>
                </c:pt>
                <c:pt idx="17287">
                  <c:v>0.22140000000000001</c:v>
                </c:pt>
                <c:pt idx="17288">
                  <c:v>0.23270000000000002</c:v>
                </c:pt>
                <c:pt idx="17289">
                  <c:v>0.23550000000000001</c:v>
                </c:pt>
                <c:pt idx="17290">
                  <c:v>0.22970000000000002</c:v>
                </c:pt>
                <c:pt idx="17291">
                  <c:v>0.22639999999999999</c:v>
                </c:pt>
                <c:pt idx="17292">
                  <c:v>0.22109999999999999</c:v>
                </c:pt>
                <c:pt idx="17293">
                  <c:v>0.21040000000000003</c:v>
                </c:pt>
                <c:pt idx="17294">
                  <c:v>0.20070000000000002</c:v>
                </c:pt>
                <c:pt idx="17295">
                  <c:v>0.19990000000000002</c:v>
                </c:pt>
                <c:pt idx="17296">
                  <c:v>0.20120000000000002</c:v>
                </c:pt>
                <c:pt idx="17297">
                  <c:v>0.2006</c:v>
                </c:pt>
                <c:pt idx="17298">
                  <c:v>0.19140000000000001</c:v>
                </c:pt>
                <c:pt idx="17299">
                  <c:v>0.1928</c:v>
                </c:pt>
                <c:pt idx="17300">
                  <c:v>0.19</c:v>
                </c:pt>
                <c:pt idx="17301">
                  <c:v>0.1817</c:v>
                </c:pt>
                <c:pt idx="17302">
                  <c:v>0.17849999999999999</c:v>
                </c:pt>
                <c:pt idx="17303">
                  <c:v>0.17700000000000002</c:v>
                </c:pt>
                <c:pt idx="17304">
                  <c:v>0.17190000000000003</c:v>
                </c:pt>
                <c:pt idx="17305">
                  <c:v>0.16790000000000002</c:v>
                </c:pt>
                <c:pt idx="17306">
                  <c:v>0.16650000000000001</c:v>
                </c:pt>
                <c:pt idx="17307">
                  <c:v>0.16100000000000003</c:v>
                </c:pt>
                <c:pt idx="17308">
                  <c:v>0.16200000000000003</c:v>
                </c:pt>
                <c:pt idx="17309">
                  <c:v>0.16500000000000001</c:v>
                </c:pt>
                <c:pt idx="17310">
                  <c:v>0.15710000000000002</c:v>
                </c:pt>
                <c:pt idx="17311">
                  <c:v>0.15480000000000002</c:v>
                </c:pt>
                <c:pt idx="17312">
                  <c:v>0.15260000000000001</c:v>
                </c:pt>
                <c:pt idx="17313">
                  <c:v>0.1454</c:v>
                </c:pt>
                <c:pt idx="17314">
                  <c:v>0.1421</c:v>
                </c:pt>
                <c:pt idx="17315">
                  <c:v>0.13350000000000001</c:v>
                </c:pt>
                <c:pt idx="17316">
                  <c:v>0.1371</c:v>
                </c:pt>
                <c:pt idx="17317">
                  <c:v>0.13489999999999999</c:v>
                </c:pt>
                <c:pt idx="17318">
                  <c:v>0.1384</c:v>
                </c:pt>
                <c:pt idx="17319">
                  <c:v>0.12989999999999999</c:v>
                </c:pt>
                <c:pt idx="17320">
                  <c:v>0.13240000000000002</c:v>
                </c:pt>
                <c:pt idx="17321">
                  <c:v>0.1295</c:v>
                </c:pt>
                <c:pt idx="17322">
                  <c:v>0.12410000000000002</c:v>
                </c:pt>
                <c:pt idx="17323">
                  <c:v>0.1179</c:v>
                </c:pt>
                <c:pt idx="17324">
                  <c:v>0.11850000000000001</c:v>
                </c:pt>
                <c:pt idx="17325">
                  <c:v>0.1176</c:v>
                </c:pt>
                <c:pt idx="17326">
                  <c:v>0.11770000000000001</c:v>
                </c:pt>
                <c:pt idx="17327">
                  <c:v>0.11990000000000001</c:v>
                </c:pt>
                <c:pt idx="17328">
                  <c:v>0.11840000000000001</c:v>
                </c:pt>
                <c:pt idx="17329">
                  <c:v>0.11070000000000001</c:v>
                </c:pt>
                <c:pt idx="17330">
                  <c:v>0.1075</c:v>
                </c:pt>
                <c:pt idx="17331">
                  <c:v>0.10740000000000001</c:v>
                </c:pt>
                <c:pt idx="17332">
                  <c:v>0.10520000000000002</c:v>
                </c:pt>
                <c:pt idx="17333">
                  <c:v>0.10200000000000001</c:v>
                </c:pt>
                <c:pt idx="17334">
                  <c:v>9.7000000000000003E-2</c:v>
                </c:pt>
                <c:pt idx="17335">
                  <c:v>9.820000000000001E-2</c:v>
                </c:pt>
                <c:pt idx="17336">
                  <c:v>9.8000000000000004E-2</c:v>
                </c:pt>
                <c:pt idx="17337">
                  <c:v>9.6299999999999997E-2</c:v>
                </c:pt>
                <c:pt idx="17338">
                  <c:v>9.6500000000000002E-2</c:v>
                </c:pt>
                <c:pt idx="17339">
                  <c:v>9.3899999999999997E-2</c:v>
                </c:pt>
                <c:pt idx="17340">
                  <c:v>8.5300000000000001E-2</c:v>
                </c:pt>
                <c:pt idx="17341">
                  <c:v>8.5100000000000009E-2</c:v>
                </c:pt>
                <c:pt idx="17342">
                  <c:v>8.8300000000000003E-2</c:v>
                </c:pt>
                <c:pt idx="17343">
                  <c:v>8.7100000000000011E-2</c:v>
                </c:pt>
                <c:pt idx="17344">
                  <c:v>8.2299999999999998E-2</c:v>
                </c:pt>
                <c:pt idx="17345">
                  <c:v>8.6900000000000005E-2</c:v>
                </c:pt>
                <c:pt idx="17346">
                  <c:v>8.7900000000000006E-2</c:v>
                </c:pt>
                <c:pt idx="17347">
                  <c:v>8.5699999999999998E-2</c:v>
                </c:pt>
                <c:pt idx="17348">
                  <c:v>8.2100000000000006E-2</c:v>
                </c:pt>
                <c:pt idx="17349">
                  <c:v>7.9700000000000007E-2</c:v>
                </c:pt>
                <c:pt idx="17350">
                  <c:v>7.8600000000000003E-2</c:v>
                </c:pt>
                <c:pt idx="17351">
                  <c:v>7.7000000000000013E-2</c:v>
                </c:pt>
                <c:pt idx="17352">
                  <c:v>7.8300000000000008E-2</c:v>
                </c:pt>
                <c:pt idx="17353">
                  <c:v>7.3599999999999999E-2</c:v>
                </c:pt>
                <c:pt idx="17354">
                  <c:v>7.3400000000000007E-2</c:v>
                </c:pt>
                <c:pt idx="17355">
                  <c:v>7.3099999999999998E-2</c:v>
                </c:pt>
                <c:pt idx="17356">
                  <c:v>6.9999999999999993E-2</c:v>
                </c:pt>
                <c:pt idx="17357">
                  <c:v>7.0099999999999996E-2</c:v>
                </c:pt>
                <c:pt idx="17358">
                  <c:v>7.1400000000000005E-2</c:v>
                </c:pt>
                <c:pt idx="17359">
                  <c:v>7.17E-2</c:v>
                </c:pt>
                <c:pt idx="17360">
                  <c:v>7.17E-2</c:v>
                </c:pt>
                <c:pt idx="17361">
                  <c:v>7.3300000000000004E-2</c:v>
                </c:pt>
                <c:pt idx="17362">
                  <c:v>7.2599999999999998E-2</c:v>
                </c:pt>
                <c:pt idx="17363">
                  <c:v>7.5200000000000003E-2</c:v>
                </c:pt>
                <c:pt idx="17364">
                  <c:v>7.5700000000000003E-2</c:v>
                </c:pt>
                <c:pt idx="17365">
                  <c:v>7.5200000000000003E-2</c:v>
                </c:pt>
                <c:pt idx="17366">
                  <c:v>8.0000000000000016E-2</c:v>
                </c:pt>
                <c:pt idx="17367">
                  <c:v>8.3199999999999996E-2</c:v>
                </c:pt>
                <c:pt idx="17368">
                  <c:v>8.5500000000000007E-2</c:v>
                </c:pt>
                <c:pt idx="17369">
                  <c:v>9.1400000000000009E-2</c:v>
                </c:pt>
                <c:pt idx="17370">
                  <c:v>9.2700000000000005E-2</c:v>
                </c:pt>
                <c:pt idx="17371">
                  <c:v>9.7200000000000009E-2</c:v>
                </c:pt>
                <c:pt idx="17372">
                  <c:v>0.1057</c:v>
                </c:pt>
                <c:pt idx="17373">
                  <c:v>0.11180000000000001</c:v>
                </c:pt>
                <c:pt idx="17374">
                  <c:v>0.11060000000000002</c:v>
                </c:pt>
                <c:pt idx="17375">
                  <c:v>0.11410000000000001</c:v>
                </c:pt>
                <c:pt idx="17376">
                  <c:v>0.12689999999999999</c:v>
                </c:pt>
                <c:pt idx="17377">
                  <c:v>0.1333</c:v>
                </c:pt>
                <c:pt idx="17378">
                  <c:v>0.14660000000000001</c:v>
                </c:pt>
                <c:pt idx="17379">
                  <c:v>0.1575</c:v>
                </c:pt>
                <c:pt idx="17380">
                  <c:v>0.16910000000000003</c:v>
                </c:pt>
                <c:pt idx="17381">
                  <c:v>0.19600000000000001</c:v>
                </c:pt>
                <c:pt idx="17382">
                  <c:v>0.20450000000000002</c:v>
                </c:pt>
                <c:pt idx="17383">
                  <c:v>0.21989999999999998</c:v>
                </c:pt>
                <c:pt idx="17384">
                  <c:v>0.25070000000000003</c:v>
                </c:pt>
                <c:pt idx="17385">
                  <c:v>0.29170000000000001</c:v>
                </c:pt>
                <c:pt idx="17386">
                  <c:v>0.31130000000000002</c:v>
                </c:pt>
                <c:pt idx="17387">
                  <c:v>0.33030000000000004</c:v>
                </c:pt>
                <c:pt idx="17388">
                  <c:v>0.35810000000000003</c:v>
                </c:pt>
                <c:pt idx="17389">
                  <c:v>0.40140000000000003</c:v>
                </c:pt>
                <c:pt idx="17390">
                  <c:v>0.43990000000000001</c:v>
                </c:pt>
                <c:pt idx="17391">
                  <c:v>0.57069999999999999</c:v>
                </c:pt>
                <c:pt idx="17392">
                  <c:v>0.58789999999999998</c:v>
                </c:pt>
                <c:pt idx="17393">
                  <c:v>0.62309999999999999</c:v>
                </c:pt>
                <c:pt idx="17394">
                  <c:v>0.68659999999999999</c:v>
                </c:pt>
                <c:pt idx="17395">
                  <c:v>0.7702</c:v>
                </c:pt>
                <c:pt idx="17396">
                  <c:v>0.83970000000000011</c:v>
                </c:pt>
                <c:pt idx="17397">
                  <c:v>0.93120000000000003</c:v>
                </c:pt>
                <c:pt idx="17398">
                  <c:v>1.101</c:v>
                </c:pt>
                <c:pt idx="17399">
                  <c:v>1.1975</c:v>
                </c:pt>
                <c:pt idx="17400">
                  <c:v>1.419</c:v>
                </c:pt>
                <c:pt idx="17401">
                  <c:v>1.3501000000000001</c:v>
                </c:pt>
                <c:pt idx="17402">
                  <c:v>1.4326000000000001</c:v>
                </c:pt>
                <c:pt idx="17403">
                  <c:v>1.5566000000000002</c:v>
                </c:pt>
                <c:pt idx="17404">
                  <c:v>1.7574000000000003</c:v>
                </c:pt>
                <c:pt idx="17405">
                  <c:v>1.8662000000000001</c:v>
                </c:pt>
                <c:pt idx="17406">
                  <c:v>1.8617999999999999</c:v>
                </c:pt>
                <c:pt idx="17407">
                  <c:v>2.0728000000000004</c:v>
                </c:pt>
                <c:pt idx="17408">
                  <c:v>2.1571000000000002</c:v>
                </c:pt>
                <c:pt idx="17409">
                  <c:v>2.0404</c:v>
                </c:pt>
                <c:pt idx="17410">
                  <c:v>2.0842000000000001</c:v>
                </c:pt>
                <c:pt idx="17411">
                  <c:v>2.0149000000000004</c:v>
                </c:pt>
                <c:pt idx="17412">
                  <c:v>2.1911999999999998</c:v>
                </c:pt>
                <c:pt idx="17413">
                  <c:v>2.1411000000000002</c:v>
                </c:pt>
                <c:pt idx="17414">
                  <c:v>2.2591999999999999</c:v>
                </c:pt>
                <c:pt idx="17415">
                  <c:v>2.2518000000000002</c:v>
                </c:pt>
                <c:pt idx="17416">
                  <c:v>2.3242000000000003</c:v>
                </c:pt>
                <c:pt idx="17417">
                  <c:v>2.3153999999999999</c:v>
                </c:pt>
                <c:pt idx="17418">
                  <c:v>2.3643000000000001</c:v>
                </c:pt>
                <c:pt idx="17419">
                  <c:v>2.4369000000000001</c:v>
                </c:pt>
                <c:pt idx="17420">
                  <c:v>2.4276</c:v>
                </c:pt>
                <c:pt idx="17421">
                  <c:v>2.4768000000000003</c:v>
                </c:pt>
                <c:pt idx="17422">
                  <c:v>2.5451000000000001</c:v>
                </c:pt>
                <c:pt idx="17423">
                  <c:v>2.5411000000000001</c:v>
                </c:pt>
                <c:pt idx="17424">
                  <c:v>2.5156000000000001</c:v>
                </c:pt>
                <c:pt idx="17425">
                  <c:v>2.6005000000000003</c:v>
                </c:pt>
                <c:pt idx="17426">
                  <c:v>2.5382000000000002</c:v>
                </c:pt>
                <c:pt idx="17427">
                  <c:v>2.5060000000000002</c:v>
                </c:pt>
                <c:pt idx="17428">
                  <c:v>2.5030999999999999</c:v>
                </c:pt>
                <c:pt idx="17429">
                  <c:v>2.6234000000000002</c:v>
                </c:pt>
                <c:pt idx="17430">
                  <c:v>2.6234999999999999</c:v>
                </c:pt>
                <c:pt idx="17431">
                  <c:v>2.6278000000000001</c:v>
                </c:pt>
                <c:pt idx="17432">
                  <c:v>2.5403000000000002</c:v>
                </c:pt>
                <c:pt idx="17433">
                  <c:v>2.6393000000000004</c:v>
                </c:pt>
                <c:pt idx="17434">
                  <c:v>2.7321000000000004</c:v>
                </c:pt>
                <c:pt idx="17435">
                  <c:v>2.7671000000000001</c:v>
                </c:pt>
                <c:pt idx="17436">
                  <c:v>2.7626000000000004</c:v>
                </c:pt>
                <c:pt idx="17437">
                  <c:v>2.7366000000000001</c:v>
                </c:pt>
                <c:pt idx="17438">
                  <c:v>2.8325</c:v>
                </c:pt>
                <c:pt idx="17439">
                  <c:v>2.6374</c:v>
                </c:pt>
                <c:pt idx="17440">
                  <c:v>2.5918000000000001</c:v>
                </c:pt>
                <c:pt idx="17441">
                  <c:v>2.6550000000000002</c:v>
                </c:pt>
                <c:pt idx="17442">
                  <c:v>2.8451000000000004</c:v>
                </c:pt>
                <c:pt idx="17443">
                  <c:v>2.7191000000000001</c:v>
                </c:pt>
                <c:pt idx="17444">
                  <c:v>2.8779000000000003</c:v>
                </c:pt>
                <c:pt idx="17445">
                  <c:v>2.8556000000000004</c:v>
                </c:pt>
                <c:pt idx="17446">
                  <c:v>2.7925000000000004</c:v>
                </c:pt>
                <c:pt idx="17447">
                  <c:v>2.7088000000000001</c:v>
                </c:pt>
                <c:pt idx="17448">
                  <c:v>2.5821000000000005</c:v>
                </c:pt>
                <c:pt idx="17449">
                  <c:v>2.4622000000000002</c:v>
                </c:pt>
                <c:pt idx="17450">
                  <c:v>2.1491000000000002</c:v>
                </c:pt>
                <c:pt idx="17451">
                  <c:v>2.1992000000000003</c:v>
                </c:pt>
                <c:pt idx="17452">
                  <c:v>2.1329000000000002</c:v>
                </c:pt>
                <c:pt idx="17453">
                  <c:v>1.9573</c:v>
                </c:pt>
                <c:pt idx="17454">
                  <c:v>2.004</c:v>
                </c:pt>
                <c:pt idx="17455">
                  <c:v>2.0539000000000001</c:v>
                </c:pt>
                <c:pt idx="17456">
                  <c:v>2.2555000000000001</c:v>
                </c:pt>
                <c:pt idx="17457">
                  <c:v>2.0522</c:v>
                </c:pt>
                <c:pt idx="17458">
                  <c:v>1.9896000000000003</c:v>
                </c:pt>
                <c:pt idx="17459">
                  <c:v>2.3236000000000003</c:v>
                </c:pt>
                <c:pt idx="17460">
                  <c:v>2.3794</c:v>
                </c:pt>
                <c:pt idx="17461">
                  <c:v>2.4556000000000004</c:v>
                </c:pt>
                <c:pt idx="17462">
                  <c:v>2.5951000000000004</c:v>
                </c:pt>
                <c:pt idx="17463">
                  <c:v>2.4035000000000002</c:v>
                </c:pt>
                <c:pt idx="17464">
                  <c:v>2.4426000000000001</c:v>
                </c:pt>
                <c:pt idx="17465">
                  <c:v>2.5041000000000002</c:v>
                </c:pt>
                <c:pt idx="17466">
                  <c:v>2.3931999999999998</c:v>
                </c:pt>
                <c:pt idx="17467">
                  <c:v>2.3370000000000002</c:v>
                </c:pt>
                <c:pt idx="17468">
                  <c:v>2.1739999999999999</c:v>
                </c:pt>
                <c:pt idx="17469">
                  <c:v>2.0362</c:v>
                </c:pt>
                <c:pt idx="17470">
                  <c:v>2.1015999999999999</c:v>
                </c:pt>
                <c:pt idx="17471">
                  <c:v>2.0303999999999998</c:v>
                </c:pt>
                <c:pt idx="17472">
                  <c:v>2.3826000000000001</c:v>
                </c:pt>
                <c:pt idx="17473">
                  <c:v>2.2271000000000001</c:v>
                </c:pt>
                <c:pt idx="17474">
                  <c:v>2.2360000000000002</c:v>
                </c:pt>
                <c:pt idx="17475">
                  <c:v>2.6394000000000002</c:v>
                </c:pt>
                <c:pt idx="17476">
                  <c:v>2.12</c:v>
                </c:pt>
                <c:pt idx="17477">
                  <c:v>1.9042000000000003</c:v>
                </c:pt>
                <c:pt idx="17478">
                  <c:v>2.1926999999999999</c:v>
                </c:pt>
                <c:pt idx="17479">
                  <c:v>2.1869000000000001</c:v>
                </c:pt>
                <c:pt idx="17480">
                  <c:v>2.1986000000000003</c:v>
                </c:pt>
                <c:pt idx="17481">
                  <c:v>2.1951000000000001</c:v>
                </c:pt>
                <c:pt idx="17482">
                  <c:v>2.0594999999999999</c:v>
                </c:pt>
                <c:pt idx="17483">
                  <c:v>1.8311000000000002</c:v>
                </c:pt>
                <c:pt idx="17484">
                  <c:v>1.8364000000000003</c:v>
                </c:pt>
                <c:pt idx="17485">
                  <c:v>1.8041</c:v>
                </c:pt>
                <c:pt idx="17486">
                  <c:v>1.9620000000000002</c:v>
                </c:pt>
                <c:pt idx="17487">
                  <c:v>1.8328</c:v>
                </c:pt>
                <c:pt idx="17488">
                  <c:v>1.7480000000000002</c:v>
                </c:pt>
                <c:pt idx="17489">
                  <c:v>1.9117999999999999</c:v>
                </c:pt>
                <c:pt idx="17490">
                  <c:v>2.3867000000000003</c:v>
                </c:pt>
                <c:pt idx="17491">
                  <c:v>2.1678999999999999</c:v>
                </c:pt>
                <c:pt idx="17492">
                  <c:v>1.9853000000000003</c:v>
                </c:pt>
                <c:pt idx="17493">
                  <c:v>1.7856000000000003</c:v>
                </c:pt>
                <c:pt idx="17494">
                  <c:v>1.7674000000000001</c:v>
                </c:pt>
                <c:pt idx="17495">
                  <c:v>1.6476</c:v>
                </c:pt>
                <c:pt idx="17496">
                  <c:v>1.6013999999999999</c:v>
                </c:pt>
                <c:pt idx="17497">
                  <c:v>1.5664</c:v>
                </c:pt>
                <c:pt idx="17498">
                  <c:v>1.5354000000000001</c:v>
                </c:pt>
                <c:pt idx="17499">
                  <c:v>1.5621</c:v>
                </c:pt>
                <c:pt idx="17500">
                  <c:v>1.2722</c:v>
                </c:pt>
                <c:pt idx="17501">
                  <c:v>1.2518000000000002</c:v>
                </c:pt>
                <c:pt idx="17502">
                  <c:v>1.3323</c:v>
                </c:pt>
                <c:pt idx="17503">
                  <c:v>1.367</c:v>
                </c:pt>
                <c:pt idx="17504">
                  <c:v>1.3090000000000002</c:v>
                </c:pt>
                <c:pt idx="17505">
                  <c:v>1.1965000000000001</c:v>
                </c:pt>
                <c:pt idx="17506">
                  <c:v>1.1027</c:v>
                </c:pt>
                <c:pt idx="17507">
                  <c:v>0.98819999999999997</c:v>
                </c:pt>
                <c:pt idx="17508">
                  <c:v>0.95420000000000005</c:v>
                </c:pt>
                <c:pt idx="17509">
                  <c:v>0.8911</c:v>
                </c:pt>
                <c:pt idx="17510">
                  <c:v>0.85429999999999995</c:v>
                </c:pt>
                <c:pt idx="17511">
                  <c:v>0.81270000000000009</c:v>
                </c:pt>
                <c:pt idx="17512">
                  <c:v>0.75880000000000003</c:v>
                </c:pt>
                <c:pt idx="17513">
                  <c:v>0.71810000000000007</c:v>
                </c:pt>
                <c:pt idx="17514">
                  <c:v>0.69750000000000001</c:v>
                </c:pt>
                <c:pt idx="17515">
                  <c:v>0.66010000000000002</c:v>
                </c:pt>
                <c:pt idx="17516">
                  <c:v>0.627</c:v>
                </c:pt>
                <c:pt idx="17517">
                  <c:v>0.62250000000000005</c:v>
                </c:pt>
                <c:pt idx="17518">
                  <c:v>0.61750000000000005</c:v>
                </c:pt>
                <c:pt idx="17519">
                  <c:v>0.58589999999999998</c:v>
                </c:pt>
                <c:pt idx="17520">
                  <c:v>0.57840000000000003</c:v>
                </c:pt>
                <c:pt idx="17521">
                  <c:v>0.55170000000000008</c:v>
                </c:pt>
                <c:pt idx="17522">
                  <c:v>0.54059999999999997</c:v>
                </c:pt>
                <c:pt idx="17523">
                  <c:v>0.52400000000000002</c:v>
                </c:pt>
                <c:pt idx="17524">
                  <c:v>0.52210000000000001</c:v>
                </c:pt>
                <c:pt idx="17525">
                  <c:v>0.52680000000000005</c:v>
                </c:pt>
                <c:pt idx="17526">
                  <c:v>0.4909</c:v>
                </c:pt>
                <c:pt idx="17527">
                  <c:v>0.47050000000000003</c:v>
                </c:pt>
                <c:pt idx="17528">
                  <c:v>0.46449999999999997</c:v>
                </c:pt>
                <c:pt idx="17529">
                  <c:v>0.45990000000000003</c:v>
                </c:pt>
                <c:pt idx="17530">
                  <c:v>0.44840000000000002</c:v>
                </c:pt>
                <c:pt idx="17531">
                  <c:v>0.43730000000000002</c:v>
                </c:pt>
                <c:pt idx="17532">
                  <c:v>0.43609999999999999</c:v>
                </c:pt>
                <c:pt idx="17533">
                  <c:v>0.44240000000000007</c:v>
                </c:pt>
                <c:pt idx="17534">
                  <c:v>0.41559999999999997</c:v>
                </c:pt>
                <c:pt idx="17535">
                  <c:v>0.41320000000000001</c:v>
                </c:pt>
                <c:pt idx="17536">
                  <c:v>0.4234</c:v>
                </c:pt>
                <c:pt idx="17537">
                  <c:v>0.39670000000000005</c:v>
                </c:pt>
                <c:pt idx="17538">
                  <c:v>0.41620000000000001</c:v>
                </c:pt>
                <c:pt idx="17539">
                  <c:v>0.41589999999999999</c:v>
                </c:pt>
                <c:pt idx="17540">
                  <c:v>0.3896</c:v>
                </c:pt>
                <c:pt idx="17541">
                  <c:v>0.39540000000000003</c:v>
                </c:pt>
                <c:pt idx="17542">
                  <c:v>0.39980000000000004</c:v>
                </c:pt>
                <c:pt idx="17543">
                  <c:v>0.37160000000000004</c:v>
                </c:pt>
                <c:pt idx="17544">
                  <c:v>0.3614</c:v>
                </c:pt>
                <c:pt idx="17545">
                  <c:v>0.37420000000000003</c:v>
                </c:pt>
                <c:pt idx="17546">
                  <c:v>0.3488</c:v>
                </c:pt>
                <c:pt idx="17547">
                  <c:v>0.33850000000000002</c:v>
                </c:pt>
                <c:pt idx="17548">
                  <c:v>0.34220000000000006</c:v>
                </c:pt>
                <c:pt idx="17549">
                  <c:v>0.32240000000000002</c:v>
                </c:pt>
                <c:pt idx="17550">
                  <c:v>0.33850000000000002</c:v>
                </c:pt>
                <c:pt idx="17551">
                  <c:v>0.3135</c:v>
                </c:pt>
                <c:pt idx="17552">
                  <c:v>0.33230000000000004</c:v>
                </c:pt>
                <c:pt idx="17553">
                  <c:v>0.3145</c:v>
                </c:pt>
                <c:pt idx="17554">
                  <c:v>0.29940000000000005</c:v>
                </c:pt>
                <c:pt idx="17555">
                  <c:v>0.31930000000000003</c:v>
                </c:pt>
                <c:pt idx="17556">
                  <c:v>0.30780000000000002</c:v>
                </c:pt>
                <c:pt idx="17557">
                  <c:v>0.28789999999999999</c:v>
                </c:pt>
                <c:pt idx="17558">
                  <c:v>0.30480000000000002</c:v>
                </c:pt>
                <c:pt idx="17559">
                  <c:v>0.29710000000000003</c:v>
                </c:pt>
                <c:pt idx="17560">
                  <c:v>0.2762</c:v>
                </c:pt>
                <c:pt idx="17561">
                  <c:v>0.26819999999999999</c:v>
                </c:pt>
                <c:pt idx="17562">
                  <c:v>0.26960000000000001</c:v>
                </c:pt>
                <c:pt idx="17563">
                  <c:v>0.26910000000000001</c:v>
                </c:pt>
                <c:pt idx="17564">
                  <c:v>0.2666</c:v>
                </c:pt>
                <c:pt idx="17565">
                  <c:v>0.27760000000000001</c:v>
                </c:pt>
                <c:pt idx="17566">
                  <c:v>0.2722</c:v>
                </c:pt>
                <c:pt idx="17567">
                  <c:v>0.24150000000000002</c:v>
                </c:pt>
                <c:pt idx="17568">
                  <c:v>0.24729999999999999</c:v>
                </c:pt>
                <c:pt idx="17569">
                  <c:v>0.25840000000000002</c:v>
                </c:pt>
                <c:pt idx="17570">
                  <c:v>0.24080000000000001</c:v>
                </c:pt>
                <c:pt idx="17571">
                  <c:v>0.23860000000000003</c:v>
                </c:pt>
                <c:pt idx="17572">
                  <c:v>0.24209999999999998</c:v>
                </c:pt>
                <c:pt idx="17573">
                  <c:v>0.2263</c:v>
                </c:pt>
                <c:pt idx="17574">
                  <c:v>0.22670000000000001</c:v>
                </c:pt>
                <c:pt idx="17575">
                  <c:v>0.2291</c:v>
                </c:pt>
                <c:pt idx="17576">
                  <c:v>0.2198</c:v>
                </c:pt>
                <c:pt idx="17577">
                  <c:v>0.21299999999999999</c:v>
                </c:pt>
                <c:pt idx="17578">
                  <c:v>0.2147</c:v>
                </c:pt>
                <c:pt idx="17579">
                  <c:v>0.20650000000000002</c:v>
                </c:pt>
                <c:pt idx="17580">
                  <c:v>0.21680000000000002</c:v>
                </c:pt>
                <c:pt idx="17581">
                  <c:v>0.20030000000000003</c:v>
                </c:pt>
                <c:pt idx="17582">
                  <c:v>0.19710000000000003</c:v>
                </c:pt>
                <c:pt idx="17583">
                  <c:v>0.19650000000000001</c:v>
                </c:pt>
                <c:pt idx="17584">
                  <c:v>0.20169999999999999</c:v>
                </c:pt>
                <c:pt idx="17585">
                  <c:v>0.2082</c:v>
                </c:pt>
                <c:pt idx="17586">
                  <c:v>0.20400000000000001</c:v>
                </c:pt>
                <c:pt idx="17587">
                  <c:v>0.19790000000000002</c:v>
                </c:pt>
                <c:pt idx="17588">
                  <c:v>0.18220000000000003</c:v>
                </c:pt>
                <c:pt idx="17589">
                  <c:v>0.17430000000000001</c:v>
                </c:pt>
                <c:pt idx="17590">
                  <c:v>0.1726</c:v>
                </c:pt>
                <c:pt idx="17591">
                  <c:v>0.16970000000000002</c:v>
                </c:pt>
                <c:pt idx="17592">
                  <c:v>0.17210000000000003</c:v>
                </c:pt>
                <c:pt idx="17593">
                  <c:v>0.17050000000000001</c:v>
                </c:pt>
                <c:pt idx="17594">
                  <c:v>0.16290000000000002</c:v>
                </c:pt>
                <c:pt idx="17595">
                  <c:v>0.16100000000000003</c:v>
                </c:pt>
                <c:pt idx="17596">
                  <c:v>0.16220000000000001</c:v>
                </c:pt>
                <c:pt idx="17597">
                  <c:v>0.15480000000000002</c:v>
                </c:pt>
                <c:pt idx="17598">
                  <c:v>0.15860000000000002</c:v>
                </c:pt>
                <c:pt idx="17599">
                  <c:v>0.15310000000000001</c:v>
                </c:pt>
                <c:pt idx="17600">
                  <c:v>0.14710000000000001</c:v>
                </c:pt>
                <c:pt idx="17601">
                  <c:v>0.14970000000000003</c:v>
                </c:pt>
                <c:pt idx="17602">
                  <c:v>0.14319999999999999</c:v>
                </c:pt>
                <c:pt idx="17603">
                  <c:v>0.13420000000000001</c:v>
                </c:pt>
                <c:pt idx="17604">
                  <c:v>0.13420000000000001</c:v>
                </c:pt>
                <c:pt idx="17605">
                  <c:v>0.1328</c:v>
                </c:pt>
                <c:pt idx="17606">
                  <c:v>0.13260000000000002</c:v>
                </c:pt>
                <c:pt idx="17607">
                  <c:v>0.12920000000000001</c:v>
                </c:pt>
                <c:pt idx="17608">
                  <c:v>0.13060000000000002</c:v>
                </c:pt>
                <c:pt idx="17609">
                  <c:v>0.1258</c:v>
                </c:pt>
                <c:pt idx="17610">
                  <c:v>0.1258</c:v>
                </c:pt>
                <c:pt idx="17611">
                  <c:v>0.1144</c:v>
                </c:pt>
                <c:pt idx="17612">
                  <c:v>0.1212</c:v>
                </c:pt>
                <c:pt idx="17613">
                  <c:v>0.124</c:v>
                </c:pt>
                <c:pt idx="17614">
                  <c:v>0.1172</c:v>
                </c:pt>
                <c:pt idx="17615">
                  <c:v>0.11210000000000001</c:v>
                </c:pt>
                <c:pt idx="17616">
                  <c:v>0.1148</c:v>
                </c:pt>
                <c:pt idx="17617">
                  <c:v>0.1172</c:v>
                </c:pt>
                <c:pt idx="17618">
                  <c:v>0.1061</c:v>
                </c:pt>
                <c:pt idx="17619">
                  <c:v>0.1081</c:v>
                </c:pt>
                <c:pt idx="17620">
                  <c:v>0.10440000000000001</c:v>
                </c:pt>
                <c:pt idx="17621">
                  <c:v>0.1028</c:v>
                </c:pt>
                <c:pt idx="17622">
                  <c:v>0.1008</c:v>
                </c:pt>
                <c:pt idx="17623">
                  <c:v>9.4799999999999995E-2</c:v>
                </c:pt>
                <c:pt idx="17624">
                  <c:v>9.4500000000000001E-2</c:v>
                </c:pt>
                <c:pt idx="17625">
                  <c:v>9.8299999999999998E-2</c:v>
                </c:pt>
                <c:pt idx="17626">
                  <c:v>9.3000000000000013E-2</c:v>
                </c:pt>
                <c:pt idx="17627">
                  <c:v>9.1400000000000009E-2</c:v>
                </c:pt>
                <c:pt idx="17628">
                  <c:v>9.290000000000001E-2</c:v>
                </c:pt>
                <c:pt idx="17629">
                  <c:v>9.5600000000000004E-2</c:v>
                </c:pt>
                <c:pt idx="17630">
                  <c:v>9.5000000000000001E-2</c:v>
                </c:pt>
                <c:pt idx="17631">
                  <c:v>9.3600000000000017E-2</c:v>
                </c:pt>
                <c:pt idx="17632">
                  <c:v>8.8700000000000001E-2</c:v>
                </c:pt>
                <c:pt idx="17633">
                  <c:v>8.8200000000000001E-2</c:v>
                </c:pt>
                <c:pt idx="17634">
                  <c:v>8.4400000000000003E-2</c:v>
                </c:pt>
                <c:pt idx="17635">
                  <c:v>8.3799999999999999E-2</c:v>
                </c:pt>
                <c:pt idx="17636">
                  <c:v>8.5600000000000009E-2</c:v>
                </c:pt>
                <c:pt idx="17637">
                  <c:v>8.4100000000000008E-2</c:v>
                </c:pt>
                <c:pt idx="17638">
                  <c:v>8.2500000000000004E-2</c:v>
                </c:pt>
                <c:pt idx="17639">
                  <c:v>8.0500000000000016E-2</c:v>
                </c:pt>
                <c:pt idx="17640">
                  <c:v>8.1600000000000006E-2</c:v>
                </c:pt>
                <c:pt idx="17641">
                  <c:v>7.6600000000000001E-2</c:v>
                </c:pt>
                <c:pt idx="17642">
                  <c:v>7.5600000000000001E-2</c:v>
                </c:pt>
                <c:pt idx="17643">
                  <c:v>7.4200000000000002E-2</c:v>
                </c:pt>
                <c:pt idx="17644">
                  <c:v>7.3200000000000001E-2</c:v>
                </c:pt>
                <c:pt idx="17645">
                  <c:v>7.3400000000000007E-2</c:v>
                </c:pt>
                <c:pt idx="17646">
                  <c:v>7.46E-2</c:v>
                </c:pt>
                <c:pt idx="17647">
                  <c:v>7.6000000000000012E-2</c:v>
                </c:pt>
                <c:pt idx="17648">
                  <c:v>7.3999999999999996E-2</c:v>
                </c:pt>
                <c:pt idx="17649">
                  <c:v>7.7100000000000002E-2</c:v>
                </c:pt>
                <c:pt idx="17650">
                  <c:v>8.3600000000000008E-2</c:v>
                </c:pt>
                <c:pt idx="17651">
                  <c:v>8.8200000000000001E-2</c:v>
                </c:pt>
                <c:pt idx="17652">
                  <c:v>9.5600000000000004E-2</c:v>
                </c:pt>
                <c:pt idx="17653">
                  <c:v>9.8100000000000007E-2</c:v>
                </c:pt>
                <c:pt idx="17654">
                  <c:v>0.10160000000000001</c:v>
                </c:pt>
                <c:pt idx="17655">
                  <c:v>0.1053</c:v>
                </c:pt>
                <c:pt idx="17656">
                  <c:v>0.10620000000000002</c:v>
                </c:pt>
                <c:pt idx="17657">
                  <c:v>0.1075</c:v>
                </c:pt>
                <c:pt idx="17658">
                  <c:v>0.10620000000000002</c:v>
                </c:pt>
                <c:pt idx="17659">
                  <c:v>0.1071</c:v>
                </c:pt>
                <c:pt idx="17660">
                  <c:v>0.12140000000000001</c:v>
                </c:pt>
                <c:pt idx="17661">
                  <c:v>0.13289999999999999</c:v>
                </c:pt>
                <c:pt idx="17662">
                  <c:v>0.13689999999999999</c:v>
                </c:pt>
                <c:pt idx="17663">
                  <c:v>0.15570000000000001</c:v>
                </c:pt>
                <c:pt idx="17664">
                  <c:v>0.16100000000000003</c:v>
                </c:pt>
                <c:pt idx="17665">
                  <c:v>0.16570000000000001</c:v>
                </c:pt>
                <c:pt idx="17666">
                  <c:v>0.1734</c:v>
                </c:pt>
                <c:pt idx="17667">
                  <c:v>0.1885</c:v>
                </c:pt>
                <c:pt idx="17668">
                  <c:v>0.20619999999999999</c:v>
                </c:pt>
                <c:pt idx="17669">
                  <c:v>0.21450000000000002</c:v>
                </c:pt>
                <c:pt idx="17670">
                  <c:v>0.22639999999999999</c:v>
                </c:pt>
                <c:pt idx="17671">
                  <c:v>0.22870000000000001</c:v>
                </c:pt>
                <c:pt idx="17672">
                  <c:v>0.252</c:v>
                </c:pt>
                <c:pt idx="17673">
                  <c:v>0.26880000000000004</c:v>
                </c:pt>
                <c:pt idx="17674">
                  <c:v>0.29100000000000004</c:v>
                </c:pt>
                <c:pt idx="17675">
                  <c:v>0.32210000000000005</c:v>
                </c:pt>
                <c:pt idx="17676">
                  <c:v>0.34450000000000003</c:v>
                </c:pt>
                <c:pt idx="17677">
                  <c:v>0.35880000000000001</c:v>
                </c:pt>
                <c:pt idx="17678">
                  <c:v>0.40400000000000003</c:v>
                </c:pt>
                <c:pt idx="17679">
                  <c:v>0.39840000000000003</c:v>
                </c:pt>
                <c:pt idx="17680">
                  <c:v>0.39830000000000004</c:v>
                </c:pt>
                <c:pt idx="17681">
                  <c:v>0.42809999999999998</c:v>
                </c:pt>
                <c:pt idx="17682">
                  <c:v>0.43959999999999999</c:v>
                </c:pt>
                <c:pt idx="17683">
                  <c:v>0.42480000000000007</c:v>
                </c:pt>
                <c:pt idx="17684">
                  <c:v>0.3896</c:v>
                </c:pt>
                <c:pt idx="17685">
                  <c:v>0.43360000000000004</c:v>
                </c:pt>
                <c:pt idx="17686">
                  <c:v>0.44520000000000004</c:v>
                </c:pt>
                <c:pt idx="17687">
                  <c:v>0.44240000000000007</c:v>
                </c:pt>
                <c:pt idx="17688">
                  <c:v>0.46580000000000005</c:v>
                </c:pt>
                <c:pt idx="17689">
                  <c:v>0.51329999999999998</c:v>
                </c:pt>
                <c:pt idx="17690">
                  <c:v>0.50090000000000001</c:v>
                </c:pt>
                <c:pt idx="17691">
                  <c:v>0.52990000000000004</c:v>
                </c:pt>
                <c:pt idx="17692">
                  <c:v>0.53120000000000001</c:v>
                </c:pt>
                <c:pt idx="17693">
                  <c:v>0.53710000000000002</c:v>
                </c:pt>
                <c:pt idx="17694">
                  <c:v>0.54600000000000004</c:v>
                </c:pt>
                <c:pt idx="17695">
                  <c:v>0.55940000000000001</c:v>
                </c:pt>
                <c:pt idx="17696">
                  <c:v>0.55999999999999994</c:v>
                </c:pt>
                <c:pt idx="17697">
                  <c:v>0.58169999999999999</c:v>
                </c:pt>
                <c:pt idx="17698">
                  <c:v>0.60820000000000007</c:v>
                </c:pt>
                <c:pt idx="17699">
                  <c:v>0.6261000000000001</c:v>
                </c:pt>
                <c:pt idx="17700">
                  <c:v>0.63890000000000002</c:v>
                </c:pt>
                <c:pt idx="17701">
                  <c:v>0.6532</c:v>
                </c:pt>
                <c:pt idx="17702">
                  <c:v>0.6533000000000001</c:v>
                </c:pt>
                <c:pt idx="17703">
                  <c:v>0.67649999999999999</c:v>
                </c:pt>
                <c:pt idx="17704">
                  <c:v>0.68330000000000002</c:v>
                </c:pt>
                <c:pt idx="17705">
                  <c:v>0.6633</c:v>
                </c:pt>
                <c:pt idx="17706">
                  <c:v>0.67790000000000006</c:v>
                </c:pt>
                <c:pt idx="17707">
                  <c:v>0.63370000000000004</c:v>
                </c:pt>
                <c:pt idx="17708">
                  <c:v>0.78980000000000006</c:v>
                </c:pt>
                <c:pt idx="17709">
                  <c:v>0.80160000000000009</c:v>
                </c:pt>
                <c:pt idx="17710">
                  <c:v>0.81590000000000007</c:v>
                </c:pt>
                <c:pt idx="17711">
                  <c:v>0.84350000000000014</c:v>
                </c:pt>
                <c:pt idx="17712">
                  <c:v>0.74909999999999999</c:v>
                </c:pt>
                <c:pt idx="17713">
                  <c:v>0.93179999999999996</c:v>
                </c:pt>
                <c:pt idx="17714">
                  <c:v>1.0585000000000002</c:v>
                </c:pt>
                <c:pt idx="17715">
                  <c:v>1.1805000000000001</c:v>
                </c:pt>
                <c:pt idx="17716">
                  <c:v>1.3136000000000001</c:v>
                </c:pt>
                <c:pt idx="17717">
                  <c:v>1.7890000000000001</c:v>
                </c:pt>
                <c:pt idx="17718">
                  <c:v>1.9191</c:v>
                </c:pt>
                <c:pt idx="17719">
                  <c:v>1.6800999999999999</c:v>
                </c:pt>
                <c:pt idx="17720">
                  <c:v>1.4822</c:v>
                </c:pt>
                <c:pt idx="17721">
                  <c:v>1.5945</c:v>
                </c:pt>
                <c:pt idx="17722">
                  <c:v>1.6402999999999999</c:v>
                </c:pt>
                <c:pt idx="17723">
                  <c:v>1.7254000000000003</c:v>
                </c:pt>
                <c:pt idx="17724">
                  <c:v>1.9469000000000003</c:v>
                </c:pt>
                <c:pt idx="17725">
                  <c:v>2.0879000000000003</c:v>
                </c:pt>
                <c:pt idx="17726">
                  <c:v>2.105</c:v>
                </c:pt>
                <c:pt idx="17727">
                  <c:v>1.6573000000000002</c:v>
                </c:pt>
                <c:pt idx="17728">
                  <c:v>1.7357</c:v>
                </c:pt>
                <c:pt idx="17729">
                  <c:v>2.0608</c:v>
                </c:pt>
                <c:pt idx="17730">
                  <c:v>2.1789000000000001</c:v>
                </c:pt>
                <c:pt idx="17731">
                  <c:v>1.9255</c:v>
                </c:pt>
                <c:pt idx="17732">
                  <c:v>1.7783000000000002</c:v>
                </c:pt>
                <c:pt idx="17733">
                  <c:v>1.7920000000000003</c:v>
                </c:pt>
                <c:pt idx="17734">
                  <c:v>1.9724000000000002</c:v>
                </c:pt>
                <c:pt idx="17735">
                  <c:v>2.2124999999999999</c:v>
                </c:pt>
                <c:pt idx="17736">
                  <c:v>2.1074999999999999</c:v>
                </c:pt>
                <c:pt idx="17737">
                  <c:v>1.9786000000000001</c:v>
                </c:pt>
                <c:pt idx="17738">
                  <c:v>1.8835999999999999</c:v>
                </c:pt>
                <c:pt idx="17739">
                  <c:v>2.0150999999999999</c:v>
                </c:pt>
                <c:pt idx="17740">
                  <c:v>2.0815999999999999</c:v>
                </c:pt>
                <c:pt idx="17741">
                  <c:v>2.1047000000000002</c:v>
                </c:pt>
                <c:pt idx="17742">
                  <c:v>2.1429</c:v>
                </c:pt>
                <c:pt idx="17743">
                  <c:v>2.2108000000000003</c:v>
                </c:pt>
                <c:pt idx="17744">
                  <c:v>1.9962</c:v>
                </c:pt>
                <c:pt idx="17745">
                  <c:v>1.8259000000000001</c:v>
                </c:pt>
                <c:pt idx="17746">
                  <c:v>1.8251000000000002</c:v>
                </c:pt>
                <c:pt idx="17747">
                  <c:v>1.9973000000000001</c:v>
                </c:pt>
                <c:pt idx="17748">
                  <c:v>1.847</c:v>
                </c:pt>
                <c:pt idx="17749">
                  <c:v>1.8893000000000002</c:v>
                </c:pt>
                <c:pt idx="17750">
                  <c:v>1.9271000000000003</c:v>
                </c:pt>
                <c:pt idx="17751">
                  <c:v>2.0960999999999999</c:v>
                </c:pt>
                <c:pt idx="17752">
                  <c:v>2.2042000000000002</c:v>
                </c:pt>
                <c:pt idx="17753">
                  <c:v>2.2473000000000001</c:v>
                </c:pt>
                <c:pt idx="17754">
                  <c:v>2.2040999999999999</c:v>
                </c:pt>
                <c:pt idx="17755">
                  <c:v>2.1006</c:v>
                </c:pt>
                <c:pt idx="17756">
                  <c:v>2.1611000000000002</c:v>
                </c:pt>
                <c:pt idx="17757">
                  <c:v>1.9954999999999998</c:v>
                </c:pt>
                <c:pt idx="17758">
                  <c:v>1.9579000000000002</c:v>
                </c:pt>
                <c:pt idx="17759">
                  <c:v>1.8655999999999999</c:v>
                </c:pt>
                <c:pt idx="17760">
                  <c:v>2.0327999999999999</c:v>
                </c:pt>
                <c:pt idx="17761">
                  <c:v>2.0219999999999998</c:v>
                </c:pt>
                <c:pt idx="17762">
                  <c:v>2.1774</c:v>
                </c:pt>
                <c:pt idx="17763">
                  <c:v>1.9556000000000002</c:v>
                </c:pt>
                <c:pt idx="17764">
                  <c:v>1.8010000000000002</c:v>
                </c:pt>
                <c:pt idx="17765">
                  <c:v>1.9386000000000001</c:v>
                </c:pt>
                <c:pt idx="17766">
                  <c:v>2.0818000000000003</c:v>
                </c:pt>
                <c:pt idx="17767">
                  <c:v>1.9573</c:v>
                </c:pt>
                <c:pt idx="17768">
                  <c:v>1.9571000000000003</c:v>
                </c:pt>
                <c:pt idx="17769">
                  <c:v>1.9550999999999998</c:v>
                </c:pt>
                <c:pt idx="17770">
                  <c:v>1.6724000000000001</c:v>
                </c:pt>
                <c:pt idx="17771">
                  <c:v>1.5374000000000001</c:v>
                </c:pt>
                <c:pt idx="17772">
                  <c:v>1.5056</c:v>
                </c:pt>
                <c:pt idx="17773">
                  <c:v>1.4018000000000002</c:v>
                </c:pt>
                <c:pt idx="17774">
                  <c:v>1.3643000000000001</c:v>
                </c:pt>
                <c:pt idx="17775">
                  <c:v>1.4590000000000001</c:v>
                </c:pt>
                <c:pt idx="17776">
                  <c:v>1.4008</c:v>
                </c:pt>
                <c:pt idx="17777">
                  <c:v>1.3626</c:v>
                </c:pt>
                <c:pt idx="17778">
                  <c:v>1.2808000000000002</c:v>
                </c:pt>
                <c:pt idx="17779">
                  <c:v>1.3888</c:v>
                </c:pt>
                <c:pt idx="17780">
                  <c:v>1.3203</c:v>
                </c:pt>
                <c:pt idx="17781">
                  <c:v>1.1509</c:v>
                </c:pt>
                <c:pt idx="17782">
                  <c:v>1.1698999999999999</c:v>
                </c:pt>
                <c:pt idx="17783">
                  <c:v>1.0612999999999999</c:v>
                </c:pt>
                <c:pt idx="17784">
                  <c:v>1.0256000000000001</c:v>
                </c:pt>
                <c:pt idx="17785">
                  <c:v>0.96090000000000009</c:v>
                </c:pt>
                <c:pt idx="17786">
                  <c:v>0.9547000000000001</c:v>
                </c:pt>
                <c:pt idx="17787">
                  <c:v>0.94819999999999993</c:v>
                </c:pt>
                <c:pt idx="17788">
                  <c:v>0.89390000000000003</c:v>
                </c:pt>
                <c:pt idx="17789">
                  <c:v>0.86199999999999999</c:v>
                </c:pt>
                <c:pt idx="17790">
                  <c:v>0.83290000000000008</c:v>
                </c:pt>
                <c:pt idx="17791">
                  <c:v>0.82089999999999996</c:v>
                </c:pt>
                <c:pt idx="17792">
                  <c:v>0.83650000000000002</c:v>
                </c:pt>
                <c:pt idx="17793">
                  <c:v>0.74429999999999996</c:v>
                </c:pt>
                <c:pt idx="17794">
                  <c:v>0.72110000000000007</c:v>
                </c:pt>
                <c:pt idx="17795">
                  <c:v>0.73209999999999997</c:v>
                </c:pt>
                <c:pt idx="17796">
                  <c:v>0.68720000000000003</c:v>
                </c:pt>
                <c:pt idx="17797">
                  <c:v>0.70700000000000007</c:v>
                </c:pt>
                <c:pt idx="17798">
                  <c:v>0.64570000000000005</c:v>
                </c:pt>
                <c:pt idx="17799">
                  <c:v>0.62180000000000002</c:v>
                </c:pt>
                <c:pt idx="17800">
                  <c:v>0.60610000000000008</c:v>
                </c:pt>
                <c:pt idx="17801">
                  <c:v>0.58460000000000001</c:v>
                </c:pt>
                <c:pt idx="17802">
                  <c:v>0.55890000000000006</c:v>
                </c:pt>
                <c:pt idx="17803">
                  <c:v>0.53480000000000005</c:v>
                </c:pt>
                <c:pt idx="17804">
                  <c:v>0.53280000000000005</c:v>
                </c:pt>
                <c:pt idx="17805">
                  <c:v>0.51210000000000011</c:v>
                </c:pt>
                <c:pt idx="17806">
                  <c:v>0.49400000000000005</c:v>
                </c:pt>
                <c:pt idx="17807">
                  <c:v>0.4798</c:v>
                </c:pt>
                <c:pt idx="17808">
                  <c:v>0.46510000000000001</c:v>
                </c:pt>
                <c:pt idx="17809">
                  <c:v>0.4803</c:v>
                </c:pt>
                <c:pt idx="17810">
                  <c:v>0.44640000000000007</c:v>
                </c:pt>
                <c:pt idx="17811">
                  <c:v>0.45570000000000005</c:v>
                </c:pt>
                <c:pt idx="17812">
                  <c:v>0.41720000000000002</c:v>
                </c:pt>
                <c:pt idx="17813">
                  <c:v>0.41710000000000003</c:v>
                </c:pt>
                <c:pt idx="17814">
                  <c:v>0.40380000000000005</c:v>
                </c:pt>
                <c:pt idx="17815">
                  <c:v>0.38969999999999999</c:v>
                </c:pt>
                <c:pt idx="17816">
                  <c:v>0.37640000000000001</c:v>
                </c:pt>
                <c:pt idx="17817">
                  <c:v>0.36240000000000006</c:v>
                </c:pt>
                <c:pt idx="17818">
                  <c:v>0.36120000000000002</c:v>
                </c:pt>
                <c:pt idx="17819">
                  <c:v>0.34800000000000003</c:v>
                </c:pt>
                <c:pt idx="17820">
                  <c:v>0.35120000000000001</c:v>
                </c:pt>
                <c:pt idx="17821">
                  <c:v>0.3427</c:v>
                </c:pt>
                <c:pt idx="17822">
                  <c:v>0.32280000000000003</c:v>
                </c:pt>
                <c:pt idx="17823">
                  <c:v>0.31330000000000002</c:v>
                </c:pt>
                <c:pt idx="17824">
                  <c:v>0.2893</c:v>
                </c:pt>
                <c:pt idx="17825">
                  <c:v>0.29830000000000001</c:v>
                </c:pt>
                <c:pt idx="17826">
                  <c:v>0.2843</c:v>
                </c:pt>
                <c:pt idx="17827">
                  <c:v>0.29150000000000004</c:v>
                </c:pt>
                <c:pt idx="17828">
                  <c:v>0.28320000000000001</c:v>
                </c:pt>
                <c:pt idx="17829">
                  <c:v>0.28330000000000005</c:v>
                </c:pt>
                <c:pt idx="17830">
                  <c:v>0.29199999999999998</c:v>
                </c:pt>
                <c:pt idx="17831">
                  <c:v>0.26640000000000003</c:v>
                </c:pt>
                <c:pt idx="17832">
                  <c:v>0.25670000000000004</c:v>
                </c:pt>
                <c:pt idx="17833">
                  <c:v>0.25600000000000001</c:v>
                </c:pt>
                <c:pt idx="17834">
                  <c:v>0.24280000000000002</c:v>
                </c:pt>
                <c:pt idx="17835">
                  <c:v>0.23950000000000002</c:v>
                </c:pt>
                <c:pt idx="17836">
                  <c:v>0.24180000000000001</c:v>
                </c:pt>
                <c:pt idx="17837">
                  <c:v>0.22740000000000002</c:v>
                </c:pt>
                <c:pt idx="17838">
                  <c:v>0.25240000000000001</c:v>
                </c:pt>
                <c:pt idx="17839">
                  <c:v>0.22500000000000001</c:v>
                </c:pt>
                <c:pt idx="17840">
                  <c:v>0.22280000000000003</c:v>
                </c:pt>
                <c:pt idx="17841">
                  <c:v>0.24060000000000004</c:v>
                </c:pt>
                <c:pt idx="17842">
                  <c:v>0.21690000000000001</c:v>
                </c:pt>
                <c:pt idx="17843">
                  <c:v>0.20710000000000003</c:v>
                </c:pt>
                <c:pt idx="17844">
                  <c:v>0.22000000000000003</c:v>
                </c:pt>
                <c:pt idx="17845">
                  <c:v>0.20779999999999998</c:v>
                </c:pt>
                <c:pt idx="17846">
                  <c:v>0.21429999999999999</c:v>
                </c:pt>
                <c:pt idx="17847">
                  <c:v>0.21820000000000001</c:v>
                </c:pt>
                <c:pt idx="17848">
                  <c:v>0.19630000000000003</c:v>
                </c:pt>
                <c:pt idx="17849">
                  <c:v>0.21160000000000001</c:v>
                </c:pt>
                <c:pt idx="17850">
                  <c:v>0.19830000000000003</c:v>
                </c:pt>
                <c:pt idx="17851">
                  <c:v>0.18640000000000001</c:v>
                </c:pt>
                <c:pt idx="17852">
                  <c:v>0.1988</c:v>
                </c:pt>
                <c:pt idx="17853">
                  <c:v>0.18049999999999999</c:v>
                </c:pt>
                <c:pt idx="17854">
                  <c:v>0.17730000000000001</c:v>
                </c:pt>
                <c:pt idx="17855">
                  <c:v>0.1736</c:v>
                </c:pt>
                <c:pt idx="17856">
                  <c:v>0.17210000000000003</c:v>
                </c:pt>
                <c:pt idx="17857">
                  <c:v>0.1694</c:v>
                </c:pt>
                <c:pt idx="17858">
                  <c:v>0.16800000000000001</c:v>
                </c:pt>
                <c:pt idx="17859">
                  <c:v>0.17020000000000002</c:v>
                </c:pt>
                <c:pt idx="17860">
                  <c:v>0.21920000000000003</c:v>
                </c:pt>
                <c:pt idx="17861">
                  <c:v>0.1736</c:v>
                </c:pt>
                <c:pt idx="17862">
                  <c:v>0.15880000000000002</c:v>
                </c:pt>
                <c:pt idx="17863">
                  <c:v>0.16570000000000001</c:v>
                </c:pt>
                <c:pt idx="17864">
                  <c:v>0.15640000000000001</c:v>
                </c:pt>
                <c:pt idx="17865">
                  <c:v>0.15620000000000001</c:v>
                </c:pt>
                <c:pt idx="17866">
                  <c:v>0.1636</c:v>
                </c:pt>
                <c:pt idx="17867">
                  <c:v>0.1537</c:v>
                </c:pt>
                <c:pt idx="17868">
                  <c:v>0.13899999999999998</c:v>
                </c:pt>
                <c:pt idx="17869">
                  <c:v>0.14250000000000002</c:v>
                </c:pt>
                <c:pt idx="17870">
                  <c:v>0.14380000000000001</c:v>
                </c:pt>
                <c:pt idx="17871">
                  <c:v>0.13850000000000001</c:v>
                </c:pt>
                <c:pt idx="17872">
                  <c:v>0.13670000000000002</c:v>
                </c:pt>
                <c:pt idx="17873">
                  <c:v>0.1411</c:v>
                </c:pt>
                <c:pt idx="17874">
                  <c:v>0.1464</c:v>
                </c:pt>
                <c:pt idx="17875">
                  <c:v>0.1459</c:v>
                </c:pt>
                <c:pt idx="17876">
                  <c:v>0.12709999999999999</c:v>
                </c:pt>
                <c:pt idx="17877">
                  <c:v>0.1293</c:v>
                </c:pt>
                <c:pt idx="17878">
                  <c:v>0.1515</c:v>
                </c:pt>
                <c:pt idx="17879">
                  <c:v>0.13570000000000002</c:v>
                </c:pt>
                <c:pt idx="17880">
                  <c:v>0.1305</c:v>
                </c:pt>
                <c:pt idx="17881">
                  <c:v>0.127</c:v>
                </c:pt>
                <c:pt idx="17882">
                  <c:v>0.1139</c:v>
                </c:pt>
                <c:pt idx="17883">
                  <c:v>0.1119</c:v>
                </c:pt>
                <c:pt idx="17884">
                  <c:v>0.1071</c:v>
                </c:pt>
                <c:pt idx="17885">
                  <c:v>0.11299999999999999</c:v>
                </c:pt>
                <c:pt idx="17886">
                  <c:v>0.10700000000000001</c:v>
                </c:pt>
                <c:pt idx="17887">
                  <c:v>0.1024</c:v>
                </c:pt>
                <c:pt idx="17888">
                  <c:v>9.7900000000000001E-2</c:v>
                </c:pt>
                <c:pt idx="17889">
                  <c:v>0.10020000000000001</c:v>
                </c:pt>
                <c:pt idx="17890">
                  <c:v>0.10540000000000001</c:v>
                </c:pt>
                <c:pt idx="17891">
                  <c:v>0.10220000000000001</c:v>
                </c:pt>
                <c:pt idx="17892">
                  <c:v>9.8100000000000007E-2</c:v>
                </c:pt>
                <c:pt idx="17893">
                  <c:v>9.8799999999999999E-2</c:v>
                </c:pt>
                <c:pt idx="17894">
                  <c:v>9.4700000000000006E-2</c:v>
                </c:pt>
                <c:pt idx="17895">
                  <c:v>9.2100000000000015E-2</c:v>
                </c:pt>
                <c:pt idx="17896">
                  <c:v>9.290000000000001E-2</c:v>
                </c:pt>
                <c:pt idx="17897">
                  <c:v>9.0000000000000011E-2</c:v>
                </c:pt>
                <c:pt idx="17898">
                  <c:v>8.8000000000000009E-2</c:v>
                </c:pt>
                <c:pt idx="17899">
                  <c:v>8.3500000000000005E-2</c:v>
                </c:pt>
                <c:pt idx="17900">
                  <c:v>7.9700000000000007E-2</c:v>
                </c:pt>
                <c:pt idx="17901">
                  <c:v>8.0000000000000016E-2</c:v>
                </c:pt>
                <c:pt idx="17902">
                  <c:v>7.8800000000000009E-2</c:v>
                </c:pt>
                <c:pt idx="17903">
                  <c:v>7.1199999999999999E-2</c:v>
                </c:pt>
                <c:pt idx="17904">
                  <c:v>7.2700000000000001E-2</c:v>
                </c:pt>
                <c:pt idx="17905">
                  <c:v>7.2400000000000006E-2</c:v>
                </c:pt>
                <c:pt idx="17906">
                  <c:v>7.4700000000000003E-2</c:v>
                </c:pt>
                <c:pt idx="17907">
                  <c:v>7.17E-2</c:v>
                </c:pt>
                <c:pt idx="17908">
                  <c:v>6.6600000000000006E-2</c:v>
                </c:pt>
                <c:pt idx="17909">
                  <c:v>6.7400000000000002E-2</c:v>
                </c:pt>
                <c:pt idx="17910">
                  <c:v>6.3600000000000004E-2</c:v>
                </c:pt>
                <c:pt idx="17911">
                  <c:v>6.1100000000000002E-2</c:v>
                </c:pt>
                <c:pt idx="17912">
                  <c:v>6.6100000000000006E-2</c:v>
                </c:pt>
                <c:pt idx="17913">
                  <c:v>6.6100000000000006E-2</c:v>
                </c:pt>
                <c:pt idx="17914">
                  <c:v>6.1700000000000005E-2</c:v>
                </c:pt>
                <c:pt idx="17915">
                  <c:v>5.6499999999999995E-2</c:v>
                </c:pt>
                <c:pt idx="17916">
                  <c:v>5.5500000000000008E-2</c:v>
                </c:pt>
                <c:pt idx="17917">
                  <c:v>5.4200000000000005E-2</c:v>
                </c:pt>
                <c:pt idx="17918">
                  <c:v>5.5400000000000005E-2</c:v>
                </c:pt>
                <c:pt idx="17919">
                  <c:v>5.1900000000000002E-2</c:v>
                </c:pt>
                <c:pt idx="17920">
                  <c:v>5.1900000000000002E-2</c:v>
                </c:pt>
                <c:pt idx="17921">
                  <c:v>5.1900000000000002E-2</c:v>
                </c:pt>
                <c:pt idx="17922">
                  <c:v>5.1800000000000006E-2</c:v>
                </c:pt>
                <c:pt idx="17923">
                  <c:v>5.1700000000000003E-2</c:v>
                </c:pt>
                <c:pt idx="17924">
                  <c:v>4.9200000000000001E-2</c:v>
                </c:pt>
                <c:pt idx="17925">
                  <c:v>4.9399999999999999E-2</c:v>
                </c:pt>
                <c:pt idx="17926">
                  <c:v>4.9200000000000001E-2</c:v>
                </c:pt>
                <c:pt idx="17927">
                  <c:v>5.0300000000000004E-2</c:v>
                </c:pt>
                <c:pt idx="17928">
                  <c:v>4.6600000000000003E-2</c:v>
                </c:pt>
                <c:pt idx="17929">
                  <c:v>4.5700000000000005E-2</c:v>
                </c:pt>
                <c:pt idx="17930">
                  <c:v>4.8100000000000004E-2</c:v>
                </c:pt>
                <c:pt idx="17931">
                  <c:v>4.5800000000000007E-2</c:v>
                </c:pt>
                <c:pt idx="17932">
                  <c:v>4.9399999999999999E-2</c:v>
                </c:pt>
                <c:pt idx="17933">
                  <c:v>4.9800000000000004E-2</c:v>
                </c:pt>
                <c:pt idx="17934">
                  <c:v>5.0300000000000004E-2</c:v>
                </c:pt>
                <c:pt idx="17935">
                  <c:v>5.1300000000000005E-2</c:v>
                </c:pt>
                <c:pt idx="17936">
                  <c:v>5.2700000000000004E-2</c:v>
                </c:pt>
                <c:pt idx="17937">
                  <c:v>5.4400000000000004E-2</c:v>
                </c:pt>
                <c:pt idx="17938">
                  <c:v>5.6000000000000008E-2</c:v>
                </c:pt>
                <c:pt idx="17939">
                  <c:v>6.0299999999999999E-2</c:v>
                </c:pt>
                <c:pt idx="17940">
                  <c:v>6.2200000000000005E-2</c:v>
                </c:pt>
                <c:pt idx="17941">
                  <c:v>6.4100000000000004E-2</c:v>
                </c:pt>
                <c:pt idx="17942">
                  <c:v>6.59E-2</c:v>
                </c:pt>
                <c:pt idx="17943">
                  <c:v>6.5200000000000008E-2</c:v>
                </c:pt>
                <c:pt idx="17944">
                  <c:v>6.4700000000000008E-2</c:v>
                </c:pt>
                <c:pt idx="17945">
                  <c:v>6.6600000000000006E-2</c:v>
                </c:pt>
                <c:pt idx="17946">
                  <c:v>6.6000000000000003E-2</c:v>
                </c:pt>
                <c:pt idx="17947">
                  <c:v>6.720000000000001E-2</c:v>
                </c:pt>
                <c:pt idx="17948">
                  <c:v>6.9199999999999998E-2</c:v>
                </c:pt>
                <c:pt idx="17949">
                  <c:v>6.7500000000000004E-2</c:v>
                </c:pt>
                <c:pt idx="17950">
                  <c:v>7.1999999999999995E-2</c:v>
                </c:pt>
                <c:pt idx="17951">
                  <c:v>8.0900000000000014E-2</c:v>
                </c:pt>
                <c:pt idx="17952">
                  <c:v>8.9700000000000002E-2</c:v>
                </c:pt>
                <c:pt idx="17953">
                  <c:v>9.9100000000000008E-2</c:v>
                </c:pt>
                <c:pt idx="17954">
                  <c:v>0.1164</c:v>
                </c:pt>
                <c:pt idx="17955">
                  <c:v>0.12920000000000001</c:v>
                </c:pt>
                <c:pt idx="17956">
                  <c:v>0.1351</c:v>
                </c:pt>
                <c:pt idx="17957">
                  <c:v>0.15380000000000002</c:v>
                </c:pt>
                <c:pt idx="17958">
                  <c:v>0.15990000000000001</c:v>
                </c:pt>
                <c:pt idx="17959">
                  <c:v>0.16620000000000001</c:v>
                </c:pt>
                <c:pt idx="17960">
                  <c:v>0.18290000000000001</c:v>
                </c:pt>
                <c:pt idx="17961">
                  <c:v>0.20150000000000001</c:v>
                </c:pt>
                <c:pt idx="17962">
                  <c:v>0.2142</c:v>
                </c:pt>
                <c:pt idx="17963">
                  <c:v>0.25059999999999999</c:v>
                </c:pt>
                <c:pt idx="17964">
                  <c:v>0.29320000000000002</c:v>
                </c:pt>
                <c:pt idx="17965">
                  <c:v>0.31690000000000002</c:v>
                </c:pt>
                <c:pt idx="17966">
                  <c:v>0.33760000000000001</c:v>
                </c:pt>
                <c:pt idx="17967">
                  <c:v>0.32620000000000005</c:v>
                </c:pt>
                <c:pt idx="17968">
                  <c:v>0.375</c:v>
                </c:pt>
                <c:pt idx="17969">
                  <c:v>0.45990000000000003</c:v>
                </c:pt>
                <c:pt idx="17970">
                  <c:v>0.52400000000000002</c:v>
                </c:pt>
                <c:pt idx="17971">
                  <c:v>0.62850000000000006</c:v>
                </c:pt>
                <c:pt idx="17972">
                  <c:v>0.68020000000000003</c:v>
                </c:pt>
                <c:pt idx="17973">
                  <c:v>0.70350000000000001</c:v>
                </c:pt>
                <c:pt idx="17974">
                  <c:v>0.75309999999999999</c:v>
                </c:pt>
                <c:pt idx="17975">
                  <c:v>0.84470000000000001</c:v>
                </c:pt>
                <c:pt idx="17976">
                  <c:v>0.88460000000000005</c:v>
                </c:pt>
                <c:pt idx="17977">
                  <c:v>1.0010000000000001</c:v>
                </c:pt>
                <c:pt idx="17978">
                  <c:v>1.0791000000000002</c:v>
                </c:pt>
                <c:pt idx="17979">
                  <c:v>1.2355</c:v>
                </c:pt>
                <c:pt idx="17980">
                  <c:v>1.3127000000000002</c:v>
                </c:pt>
                <c:pt idx="17981">
                  <c:v>1.4811000000000001</c:v>
                </c:pt>
                <c:pt idx="17982">
                  <c:v>1.4111000000000002</c:v>
                </c:pt>
                <c:pt idx="17983">
                  <c:v>1.5632999999999999</c:v>
                </c:pt>
                <c:pt idx="17984">
                  <c:v>1.4584000000000001</c:v>
                </c:pt>
                <c:pt idx="17985">
                  <c:v>1.6178000000000001</c:v>
                </c:pt>
                <c:pt idx="17986">
                  <c:v>1.6010000000000002</c:v>
                </c:pt>
                <c:pt idx="17987">
                  <c:v>1.7462</c:v>
                </c:pt>
                <c:pt idx="17988">
                  <c:v>1.9221000000000001</c:v>
                </c:pt>
                <c:pt idx="17989">
                  <c:v>1.9742000000000002</c:v>
                </c:pt>
                <c:pt idx="17990">
                  <c:v>2.0047999999999999</c:v>
                </c:pt>
                <c:pt idx="17991">
                  <c:v>2.0354000000000001</c:v>
                </c:pt>
                <c:pt idx="17992">
                  <c:v>2.1006</c:v>
                </c:pt>
                <c:pt idx="17993">
                  <c:v>2.1332</c:v>
                </c:pt>
                <c:pt idx="17994">
                  <c:v>2.1905000000000001</c:v>
                </c:pt>
                <c:pt idx="17995">
                  <c:v>2.1975000000000002</c:v>
                </c:pt>
                <c:pt idx="17996">
                  <c:v>2.1850000000000001</c:v>
                </c:pt>
                <c:pt idx="17997">
                  <c:v>2.1831</c:v>
                </c:pt>
                <c:pt idx="17998">
                  <c:v>2.4142000000000001</c:v>
                </c:pt>
                <c:pt idx="17999">
                  <c:v>2.4038000000000004</c:v>
                </c:pt>
                <c:pt idx="18000">
                  <c:v>2.4623000000000004</c:v>
                </c:pt>
                <c:pt idx="18001">
                  <c:v>2.4334000000000002</c:v>
                </c:pt>
                <c:pt idx="18002">
                  <c:v>2.3359999999999999</c:v>
                </c:pt>
                <c:pt idx="18003">
                  <c:v>2.3816999999999999</c:v>
                </c:pt>
                <c:pt idx="18004">
                  <c:v>2.4493</c:v>
                </c:pt>
                <c:pt idx="18005">
                  <c:v>2.3935</c:v>
                </c:pt>
                <c:pt idx="18006">
                  <c:v>2.5068999999999999</c:v>
                </c:pt>
                <c:pt idx="18007">
                  <c:v>2.5488</c:v>
                </c:pt>
                <c:pt idx="18008">
                  <c:v>2.5834000000000001</c:v>
                </c:pt>
                <c:pt idx="18009">
                  <c:v>2.4910000000000001</c:v>
                </c:pt>
                <c:pt idx="18010">
                  <c:v>2.5628000000000002</c:v>
                </c:pt>
                <c:pt idx="18011">
                  <c:v>2.5881000000000003</c:v>
                </c:pt>
                <c:pt idx="18012">
                  <c:v>2.6076000000000001</c:v>
                </c:pt>
                <c:pt idx="18013">
                  <c:v>2.5664000000000002</c:v>
                </c:pt>
                <c:pt idx="18014">
                  <c:v>2.5085999999999999</c:v>
                </c:pt>
                <c:pt idx="18015">
                  <c:v>2.5427</c:v>
                </c:pt>
                <c:pt idx="18016">
                  <c:v>2.4824999999999999</c:v>
                </c:pt>
                <c:pt idx="18017">
                  <c:v>2.3954999999999997</c:v>
                </c:pt>
                <c:pt idx="18018">
                  <c:v>2.4077999999999999</c:v>
                </c:pt>
                <c:pt idx="18019">
                  <c:v>2.4378000000000002</c:v>
                </c:pt>
                <c:pt idx="18020">
                  <c:v>2.4588000000000001</c:v>
                </c:pt>
                <c:pt idx="18021">
                  <c:v>2.4287000000000001</c:v>
                </c:pt>
                <c:pt idx="18022">
                  <c:v>2.0958999999999999</c:v>
                </c:pt>
                <c:pt idx="18023">
                  <c:v>1.8543000000000001</c:v>
                </c:pt>
                <c:pt idx="18024">
                  <c:v>1.8947000000000001</c:v>
                </c:pt>
                <c:pt idx="18025">
                  <c:v>1.6718000000000002</c:v>
                </c:pt>
                <c:pt idx="18026">
                  <c:v>0.72910000000000008</c:v>
                </c:pt>
                <c:pt idx="18027">
                  <c:v>0.1179</c:v>
                </c:pt>
                <c:pt idx="18028">
                  <c:v>2.52E-2</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2.4000000000000002E-3</c:v>
                </c:pt>
                <c:pt idx="18283">
                  <c:v>7.3000000000000001E-3</c:v>
                </c:pt>
                <c:pt idx="18284">
                  <c:v>2.4500000000000001E-2</c:v>
                </c:pt>
                <c:pt idx="18285">
                  <c:v>3.9400000000000004E-2</c:v>
                </c:pt>
                <c:pt idx="18286">
                  <c:v>3.4700000000000002E-2</c:v>
                </c:pt>
                <c:pt idx="18287">
                  <c:v>3.7200000000000004E-2</c:v>
                </c:pt>
                <c:pt idx="18288">
                  <c:v>6.2E-2</c:v>
                </c:pt>
                <c:pt idx="18289">
                  <c:v>8.0200000000000007E-2</c:v>
                </c:pt>
                <c:pt idx="18290">
                  <c:v>7.6300000000000007E-2</c:v>
                </c:pt>
                <c:pt idx="18291">
                  <c:v>9.0200000000000002E-2</c:v>
                </c:pt>
                <c:pt idx="18292">
                  <c:v>8.1299999999999997E-2</c:v>
                </c:pt>
                <c:pt idx="18293">
                  <c:v>7.9300000000000009E-2</c:v>
                </c:pt>
                <c:pt idx="18294">
                  <c:v>0.1275</c:v>
                </c:pt>
                <c:pt idx="18295">
                  <c:v>0.16160000000000002</c:v>
                </c:pt>
                <c:pt idx="18296">
                  <c:v>0.17530000000000001</c:v>
                </c:pt>
                <c:pt idx="18297">
                  <c:v>0.2122</c:v>
                </c:pt>
                <c:pt idx="18298">
                  <c:v>0.20070000000000002</c:v>
                </c:pt>
                <c:pt idx="18299">
                  <c:v>0.22160000000000002</c:v>
                </c:pt>
                <c:pt idx="18300">
                  <c:v>0.22999999999999998</c:v>
                </c:pt>
                <c:pt idx="18301">
                  <c:v>0.30330000000000001</c:v>
                </c:pt>
                <c:pt idx="18302">
                  <c:v>0.33370000000000005</c:v>
                </c:pt>
                <c:pt idx="18303">
                  <c:v>0.44070000000000004</c:v>
                </c:pt>
                <c:pt idx="18304">
                  <c:v>0.41930000000000001</c:v>
                </c:pt>
                <c:pt idx="18305">
                  <c:v>0.51939999999999997</c:v>
                </c:pt>
                <c:pt idx="18306">
                  <c:v>0.54569999999999996</c:v>
                </c:pt>
                <c:pt idx="18307">
                  <c:v>0.59989999999999999</c:v>
                </c:pt>
                <c:pt idx="18308">
                  <c:v>0.4718</c:v>
                </c:pt>
                <c:pt idx="18309">
                  <c:v>0.40590000000000004</c:v>
                </c:pt>
                <c:pt idx="18310">
                  <c:v>0.42380000000000007</c:v>
                </c:pt>
                <c:pt idx="18311">
                  <c:v>0.51180000000000003</c:v>
                </c:pt>
                <c:pt idx="18312">
                  <c:v>0.39740000000000003</c:v>
                </c:pt>
                <c:pt idx="18313">
                  <c:v>0.3286</c:v>
                </c:pt>
                <c:pt idx="18314">
                  <c:v>0.46379999999999999</c:v>
                </c:pt>
                <c:pt idx="18315">
                  <c:v>0.31459999999999999</c:v>
                </c:pt>
                <c:pt idx="18316">
                  <c:v>0.27410000000000001</c:v>
                </c:pt>
                <c:pt idx="18317">
                  <c:v>0.31190000000000007</c:v>
                </c:pt>
                <c:pt idx="18318">
                  <c:v>0.51580000000000004</c:v>
                </c:pt>
                <c:pt idx="18319">
                  <c:v>0.50140000000000007</c:v>
                </c:pt>
                <c:pt idx="18320">
                  <c:v>0.61260000000000003</c:v>
                </c:pt>
                <c:pt idx="18321">
                  <c:v>0.69480000000000008</c:v>
                </c:pt>
                <c:pt idx="18322">
                  <c:v>0.67730000000000001</c:v>
                </c:pt>
                <c:pt idx="18323">
                  <c:v>0.59889999999999999</c:v>
                </c:pt>
                <c:pt idx="18324">
                  <c:v>0.61990000000000001</c:v>
                </c:pt>
                <c:pt idx="18325">
                  <c:v>0.60060000000000002</c:v>
                </c:pt>
                <c:pt idx="18326">
                  <c:v>0.96060000000000001</c:v>
                </c:pt>
                <c:pt idx="18327">
                  <c:v>0.8</c:v>
                </c:pt>
                <c:pt idx="18328">
                  <c:v>0.81389999999999996</c:v>
                </c:pt>
                <c:pt idx="18329">
                  <c:v>0.6744</c:v>
                </c:pt>
                <c:pt idx="18330">
                  <c:v>0.64050000000000007</c:v>
                </c:pt>
                <c:pt idx="18331">
                  <c:v>0.62470000000000003</c:v>
                </c:pt>
                <c:pt idx="18332">
                  <c:v>0.62329999999999997</c:v>
                </c:pt>
                <c:pt idx="18333">
                  <c:v>0.66120000000000001</c:v>
                </c:pt>
                <c:pt idx="18334">
                  <c:v>0.57910000000000006</c:v>
                </c:pt>
                <c:pt idx="18335">
                  <c:v>0.62400000000000011</c:v>
                </c:pt>
                <c:pt idx="18336">
                  <c:v>0.55020000000000002</c:v>
                </c:pt>
                <c:pt idx="18337">
                  <c:v>0.61170000000000002</c:v>
                </c:pt>
                <c:pt idx="18338">
                  <c:v>0.52060000000000006</c:v>
                </c:pt>
                <c:pt idx="18339">
                  <c:v>0.57440000000000002</c:v>
                </c:pt>
                <c:pt idx="18340">
                  <c:v>0.56180000000000008</c:v>
                </c:pt>
                <c:pt idx="18341">
                  <c:v>0.57569999999999999</c:v>
                </c:pt>
                <c:pt idx="18342">
                  <c:v>0.59279999999999999</c:v>
                </c:pt>
                <c:pt idx="18343">
                  <c:v>0.57240000000000002</c:v>
                </c:pt>
                <c:pt idx="18344">
                  <c:v>0.61360000000000003</c:v>
                </c:pt>
                <c:pt idx="18345">
                  <c:v>0.69100000000000006</c:v>
                </c:pt>
                <c:pt idx="18346">
                  <c:v>0.59089999999999998</c:v>
                </c:pt>
                <c:pt idx="18347">
                  <c:v>0.56169999999999998</c:v>
                </c:pt>
                <c:pt idx="18348">
                  <c:v>0.58490000000000009</c:v>
                </c:pt>
                <c:pt idx="18349">
                  <c:v>0.56609999999999994</c:v>
                </c:pt>
                <c:pt idx="18350">
                  <c:v>0.66270000000000007</c:v>
                </c:pt>
                <c:pt idx="18351">
                  <c:v>0.5504</c:v>
                </c:pt>
                <c:pt idx="18352">
                  <c:v>0.56850000000000001</c:v>
                </c:pt>
                <c:pt idx="18353">
                  <c:v>0.52629999999999999</c:v>
                </c:pt>
                <c:pt idx="18354">
                  <c:v>0.51060000000000005</c:v>
                </c:pt>
                <c:pt idx="18355">
                  <c:v>0.50980000000000003</c:v>
                </c:pt>
                <c:pt idx="18356">
                  <c:v>0.4627</c:v>
                </c:pt>
                <c:pt idx="18357">
                  <c:v>0.42400000000000004</c:v>
                </c:pt>
                <c:pt idx="18358">
                  <c:v>0.36880000000000002</c:v>
                </c:pt>
                <c:pt idx="18359">
                  <c:v>0.32970000000000005</c:v>
                </c:pt>
                <c:pt idx="18360">
                  <c:v>0.3054</c:v>
                </c:pt>
                <c:pt idx="18361">
                  <c:v>0.2868</c:v>
                </c:pt>
                <c:pt idx="18362">
                  <c:v>0.2636</c:v>
                </c:pt>
                <c:pt idx="18363">
                  <c:v>0.25019999999999998</c:v>
                </c:pt>
                <c:pt idx="18364">
                  <c:v>0.2351</c:v>
                </c:pt>
                <c:pt idx="18365">
                  <c:v>0.1938</c:v>
                </c:pt>
                <c:pt idx="18366">
                  <c:v>0.17250000000000001</c:v>
                </c:pt>
                <c:pt idx="18367">
                  <c:v>0.15900000000000003</c:v>
                </c:pt>
                <c:pt idx="18368">
                  <c:v>0.1515</c:v>
                </c:pt>
                <c:pt idx="18369">
                  <c:v>0.15280000000000002</c:v>
                </c:pt>
                <c:pt idx="18370">
                  <c:v>0.13799999999999998</c:v>
                </c:pt>
                <c:pt idx="18371">
                  <c:v>0.1278</c:v>
                </c:pt>
                <c:pt idx="18372">
                  <c:v>0.11899999999999999</c:v>
                </c:pt>
                <c:pt idx="18373">
                  <c:v>0.10160000000000001</c:v>
                </c:pt>
                <c:pt idx="18374">
                  <c:v>0.1149</c:v>
                </c:pt>
                <c:pt idx="18375">
                  <c:v>0.1077</c:v>
                </c:pt>
                <c:pt idx="18376">
                  <c:v>0.10400000000000001</c:v>
                </c:pt>
                <c:pt idx="18377">
                  <c:v>9.0900000000000009E-2</c:v>
                </c:pt>
                <c:pt idx="18378">
                  <c:v>9.0000000000000011E-2</c:v>
                </c:pt>
                <c:pt idx="18379">
                  <c:v>7.3999999999999996E-2</c:v>
                </c:pt>
                <c:pt idx="18380">
                  <c:v>8.0900000000000014E-2</c:v>
                </c:pt>
                <c:pt idx="18381">
                  <c:v>8.2799999999999999E-2</c:v>
                </c:pt>
                <c:pt idx="18382">
                  <c:v>6.4700000000000008E-2</c:v>
                </c:pt>
                <c:pt idx="18383">
                  <c:v>6.430000000000001E-2</c:v>
                </c:pt>
                <c:pt idx="18384">
                  <c:v>5.6399999999999999E-2</c:v>
                </c:pt>
                <c:pt idx="18385">
                  <c:v>6.3200000000000006E-2</c:v>
                </c:pt>
                <c:pt idx="18386">
                  <c:v>7.2400000000000006E-2</c:v>
                </c:pt>
                <c:pt idx="18387">
                  <c:v>7.4099999999999999E-2</c:v>
                </c:pt>
                <c:pt idx="18388">
                  <c:v>6.25E-2</c:v>
                </c:pt>
                <c:pt idx="18389">
                  <c:v>6.5700000000000008E-2</c:v>
                </c:pt>
                <c:pt idx="18390">
                  <c:v>5.8200000000000002E-2</c:v>
                </c:pt>
                <c:pt idx="18391">
                  <c:v>6.1499999999999999E-2</c:v>
                </c:pt>
                <c:pt idx="18392">
                  <c:v>5.7599999999999998E-2</c:v>
                </c:pt>
                <c:pt idx="18393">
                  <c:v>4.8300000000000003E-2</c:v>
                </c:pt>
                <c:pt idx="18394">
                  <c:v>6.0600000000000001E-2</c:v>
                </c:pt>
                <c:pt idx="18395">
                  <c:v>6.2300000000000001E-2</c:v>
                </c:pt>
                <c:pt idx="18396">
                  <c:v>5.8200000000000002E-2</c:v>
                </c:pt>
                <c:pt idx="18397">
                  <c:v>4.4000000000000004E-2</c:v>
                </c:pt>
                <c:pt idx="18398">
                  <c:v>4.5300000000000007E-2</c:v>
                </c:pt>
                <c:pt idx="18399">
                  <c:v>5.0500000000000003E-2</c:v>
                </c:pt>
                <c:pt idx="18400">
                  <c:v>5.04E-2</c:v>
                </c:pt>
                <c:pt idx="18401">
                  <c:v>4.6800000000000008E-2</c:v>
                </c:pt>
                <c:pt idx="18402">
                  <c:v>3.78E-2</c:v>
                </c:pt>
                <c:pt idx="18403">
                  <c:v>3.9500000000000007E-2</c:v>
                </c:pt>
                <c:pt idx="18404">
                  <c:v>3.7400000000000003E-2</c:v>
                </c:pt>
                <c:pt idx="18405">
                  <c:v>3.7200000000000004E-2</c:v>
                </c:pt>
                <c:pt idx="18406">
                  <c:v>3.5400000000000001E-2</c:v>
                </c:pt>
                <c:pt idx="18407">
                  <c:v>3.3500000000000002E-2</c:v>
                </c:pt>
                <c:pt idx="18408">
                  <c:v>2.6600000000000002E-2</c:v>
                </c:pt>
                <c:pt idx="18409">
                  <c:v>2.8299999999999999E-2</c:v>
                </c:pt>
                <c:pt idx="18410">
                  <c:v>2.4800000000000003E-2</c:v>
                </c:pt>
                <c:pt idx="18411">
                  <c:v>2.9600000000000001E-2</c:v>
                </c:pt>
                <c:pt idx="18412">
                  <c:v>2.9499999999999998E-2</c:v>
                </c:pt>
                <c:pt idx="18413">
                  <c:v>2.6200000000000001E-2</c:v>
                </c:pt>
                <c:pt idx="18414">
                  <c:v>2.7800000000000005E-2</c:v>
                </c:pt>
                <c:pt idx="18415">
                  <c:v>2.2700000000000001E-2</c:v>
                </c:pt>
                <c:pt idx="18416">
                  <c:v>1.77E-2</c:v>
                </c:pt>
                <c:pt idx="18417">
                  <c:v>1.9300000000000001E-2</c:v>
                </c:pt>
                <c:pt idx="18418">
                  <c:v>1.6E-2</c:v>
                </c:pt>
                <c:pt idx="18419">
                  <c:v>1.44E-2</c:v>
                </c:pt>
                <c:pt idx="18420">
                  <c:v>1.2700000000000001E-2</c:v>
                </c:pt>
                <c:pt idx="18421">
                  <c:v>1.43E-2</c:v>
                </c:pt>
                <c:pt idx="18422">
                  <c:v>1.7399999999999999E-2</c:v>
                </c:pt>
                <c:pt idx="18423">
                  <c:v>1.26E-2</c:v>
                </c:pt>
                <c:pt idx="18424">
                  <c:v>1.1000000000000001E-2</c:v>
                </c:pt>
                <c:pt idx="18425">
                  <c:v>1.41E-2</c:v>
                </c:pt>
                <c:pt idx="18426">
                  <c:v>1.2400000000000001E-2</c:v>
                </c:pt>
                <c:pt idx="18427">
                  <c:v>9.1999999999999998E-3</c:v>
                </c:pt>
                <c:pt idx="18428">
                  <c:v>6.1000000000000004E-3</c:v>
                </c:pt>
                <c:pt idx="18429">
                  <c:v>4.5999999999999999E-3</c:v>
                </c:pt>
                <c:pt idx="18430">
                  <c:v>4.5999999999999999E-3</c:v>
                </c:pt>
                <c:pt idx="18431">
                  <c:v>6.1000000000000004E-3</c:v>
                </c:pt>
                <c:pt idx="18432">
                  <c:v>4.4999999999999997E-3</c:v>
                </c:pt>
                <c:pt idx="18433">
                  <c:v>6.0000000000000001E-3</c:v>
                </c:pt>
                <c:pt idx="18434">
                  <c:v>1.0500000000000001E-2</c:v>
                </c:pt>
                <c:pt idx="18435">
                  <c:v>1.3500000000000002E-2</c:v>
                </c:pt>
                <c:pt idx="18436">
                  <c:v>7.4000000000000003E-3</c:v>
                </c:pt>
                <c:pt idx="18437">
                  <c:v>8.8000000000000005E-3</c:v>
                </c:pt>
                <c:pt idx="18438">
                  <c:v>1.3300000000000001E-2</c:v>
                </c:pt>
                <c:pt idx="18439">
                  <c:v>1.03E-2</c:v>
                </c:pt>
                <c:pt idx="18440">
                  <c:v>5.8999999999999999E-3</c:v>
                </c:pt>
                <c:pt idx="18441">
                  <c:v>2.9000000000000002E-3</c:v>
                </c:pt>
                <c:pt idx="18442">
                  <c:v>1.5E-3</c:v>
                </c:pt>
                <c:pt idx="18443">
                  <c:v>2.9000000000000002E-3</c:v>
                </c:pt>
                <c:pt idx="18444">
                  <c:v>1.4000000000000002E-3</c:v>
                </c:pt>
                <c:pt idx="18445">
                  <c:v>4.3E-3</c:v>
                </c:pt>
                <c:pt idx="18446">
                  <c:v>2.9000000000000002E-3</c:v>
                </c:pt>
                <c:pt idx="18447">
                  <c:v>1.4000000000000002E-3</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3.1000000000000003E-3</c:v>
                </c:pt>
                <c:pt idx="18529">
                  <c:v>7.8000000000000005E-3</c:v>
                </c:pt>
                <c:pt idx="18530">
                  <c:v>1.5900000000000001E-2</c:v>
                </c:pt>
                <c:pt idx="18531">
                  <c:v>2.7400000000000004E-2</c:v>
                </c:pt>
                <c:pt idx="18532">
                  <c:v>3.27E-2</c:v>
                </c:pt>
                <c:pt idx="18533">
                  <c:v>4.3300000000000005E-2</c:v>
                </c:pt>
                <c:pt idx="18534">
                  <c:v>4.9000000000000002E-2</c:v>
                </c:pt>
                <c:pt idx="18535">
                  <c:v>5.6499999999999995E-2</c:v>
                </c:pt>
                <c:pt idx="18536">
                  <c:v>6.0600000000000001E-2</c:v>
                </c:pt>
                <c:pt idx="18537">
                  <c:v>7.5500000000000012E-2</c:v>
                </c:pt>
                <c:pt idx="18538">
                  <c:v>9.0600000000000014E-2</c:v>
                </c:pt>
                <c:pt idx="18539">
                  <c:v>0.11030000000000001</c:v>
                </c:pt>
                <c:pt idx="18540">
                  <c:v>0.11030000000000001</c:v>
                </c:pt>
                <c:pt idx="18541">
                  <c:v>0.11610000000000001</c:v>
                </c:pt>
                <c:pt idx="18542">
                  <c:v>0.14660000000000001</c:v>
                </c:pt>
                <c:pt idx="18543">
                  <c:v>0.1898</c:v>
                </c:pt>
                <c:pt idx="18544">
                  <c:v>0.19810000000000003</c:v>
                </c:pt>
                <c:pt idx="18545">
                  <c:v>0.25080000000000002</c:v>
                </c:pt>
                <c:pt idx="18546">
                  <c:v>0.21299999999999999</c:v>
                </c:pt>
                <c:pt idx="18547">
                  <c:v>0.29089999999999999</c:v>
                </c:pt>
                <c:pt idx="18548">
                  <c:v>0.2828</c:v>
                </c:pt>
                <c:pt idx="18549">
                  <c:v>0.30820000000000003</c:v>
                </c:pt>
                <c:pt idx="18550">
                  <c:v>0.40750000000000003</c:v>
                </c:pt>
                <c:pt idx="18551">
                  <c:v>0.46989999999999998</c:v>
                </c:pt>
                <c:pt idx="18552">
                  <c:v>0.44779999999999998</c:v>
                </c:pt>
                <c:pt idx="18553">
                  <c:v>0.55170000000000008</c:v>
                </c:pt>
                <c:pt idx="18554">
                  <c:v>0.59320000000000006</c:v>
                </c:pt>
                <c:pt idx="18555">
                  <c:v>1.0098</c:v>
                </c:pt>
                <c:pt idx="18556">
                  <c:v>1.0811999999999999</c:v>
                </c:pt>
                <c:pt idx="18557">
                  <c:v>1.2761</c:v>
                </c:pt>
                <c:pt idx="18558">
                  <c:v>1.2099000000000002</c:v>
                </c:pt>
                <c:pt idx="18559">
                  <c:v>1.1831</c:v>
                </c:pt>
                <c:pt idx="18560">
                  <c:v>1.2305999999999999</c:v>
                </c:pt>
                <c:pt idx="18561">
                  <c:v>1.3911</c:v>
                </c:pt>
                <c:pt idx="18562">
                  <c:v>1.2789000000000001</c:v>
                </c:pt>
                <c:pt idx="18563">
                  <c:v>1.1393000000000002</c:v>
                </c:pt>
                <c:pt idx="18564">
                  <c:v>1.3454000000000002</c:v>
                </c:pt>
                <c:pt idx="18565">
                  <c:v>1.2042999999999999</c:v>
                </c:pt>
                <c:pt idx="18566">
                  <c:v>1.4423000000000001</c:v>
                </c:pt>
                <c:pt idx="18567">
                  <c:v>1.4373</c:v>
                </c:pt>
                <c:pt idx="18568">
                  <c:v>1.5028000000000001</c:v>
                </c:pt>
                <c:pt idx="18569">
                  <c:v>1.5510000000000002</c:v>
                </c:pt>
                <c:pt idx="18570">
                  <c:v>1.5598000000000001</c:v>
                </c:pt>
                <c:pt idx="18571">
                  <c:v>1.5820000000000001</c:v>
                </c:pt>
                <c:pt idx="18572">
                  <c:v>1.5314000000000001</c:v>
                </c:pt>
                <c:pt idx="18573">
                  <c:v>1.5667</c:v>
                </c:pt>
                <c:pt idx="18574">
                  <c:v>1.6155999999999999</c:v>
                </c:pt>
                <c:pt idx="18575">
                  <c:v>1.5889</c:v>
                </c:pt>
                <c:pt idx="18576">
                  <c:v>1.5609000000000002</c:v>
                </c:pt>
                <c:pt idx="18577">
                  <c:v>1.6402999999999999</c:v>
                </c:pt>
                <c:pt idx="18578">
                  <c:v>1.6035000000000001</c:v>
                </c:pt>
                <c:pt idx="18579">
                  <c:v>1.6686000000000001</c:v>
                </c:pt>
                <c:pt idx="18580">
                  <c:v>1.6533000000000002</c:v>
                </c:pt>
                <c:pt idx="18581">
                  <c:v>1.7402000000000002</c:v>
                </c:pt>
                <c:pt idx="18582">
                  <c:v>1.7919</c:v>
                </c:pt>
                <c:pt idx="18583">
                  <c:v>1.7852000000000001</c:v>
                </c:pt>
                <c:pt idx="18584">
                  <c:v>1.8254999999999999</c:v>
                </c:pt>
                <c:pt idx="18585">
                  <c:v>1.7331000000000001</c:v>
                </c:pt>
                <c:pt idx="18586">
                  <c:v>1.8164000000000002</c:v>
                </c:pt>
                <c:pt idx="18587">
                  <c:v>1.8319000000000001</c:v>
                </c:pt>
                <c:pt idx="18588">
                  <c:v>1.7925000000000002</c:v>
                </c:pt>
                <c:pt idx="18589">
                  <c:v>1.8195000000000001</c:v>
                </c:pt>
                <c:pt idx="18590">
                  <c:v>1.8715000000000002</c:v>
                </c:pt>
                <c:pt idx="18591">
                  <c:v>1.8702000000000003</c:v>
                </c:pt>
                <c:pt idx="18592">
                  <c:v>1.8460999999999999</c:v>
                </c:pt>
                <c:pt idx="18593">
                  <c:v>1.8436000000000001</c:v>
                </c:pt>
                <c:pt idx="18594">
                  <c:v>1.8460999999999999</c:v>
                </c:pt>
                <c:pt idx="18595">
                  <c:v>1.9187000000000003</c:v>
                </c:pt>
                <c:pt idx="18596">
                  <c:v>1.8312000000000002</c:v>
                </c:pt>
                <c:pt idx="18597">
                  <c:v>1.8184000000000002</c:v>
                </c:pt>
                <c:pt idx="18598">
                  <c:v>1.8652000000000002</c:v>
                </c:pt>
                <c:pt idx="18599">
                  <c:v>1.9193000000000002</c:v>
                </c:pt>
                <c:pt idx="18600">
                  <c:v>1.9034</c:v>
                </c:pt>
                <c:pt idx="18601">
                  <c:v>1.8703000000000001</c:v>
                </c:pt>
                <c:pt idx="18602">
                  <c:v>1.8875000000000002</c:v>
                </c:pt>
                <c:pt idx="18603">
                  <c:v>1.9415</c:v>
                </c:pt>
                <c:pt idx="18604">
                  <c:v>1.9436</c:v>
                </c:pt>
                <c:pt idx="18605">
                  <c:v>1.9069</c:v>
                </c:pt>
                <c:pt idx="18606">
                  <c:v>1.9481000000000002</c:v>
                </c:pt>
                <c:pt idx="18607">
                  <c:v>1.9331</c:v>
                </c:pt>
                <c:pt idx="18608">
                  <c:v>1.9846000000000001</c:v>
                </c:pt>
                <c:pt idx="18609">
                  <c:v>1.9514</c:v>
                </c:pt>
                <c:pt idx="18610">
                  <c:v>1.958</c:v>
                </c:pt>
                <c:pt idx="18611">
                  <c:v>2.0216000000000003</c:v>
                </c:pt>
                <c:pt idx="18612">
                  <c:v>1.9849000000000001</c:v>
                </c:pt>
                <c:pt idx="18613">
                  <c:v>1.9800000000000002</c:v>
                </c:pt>
                <c:pt idx="18614">
                  <c:v>1.9842</c:v>
                </c:pt>
                <c:pt idx="18615">
                  <c:v>1.9619</c:v>
                </c:pt>
                <c:pt idx="18616">
                  <c:v>2.0126000000000004</c:v>
                </c:pt>
                <c:pt idx="18617">
                  <c:v>1.9940000000000002</c:v>
                </c:pt>
                <c:pt idx="18618">
                  <c:v>1.9712000000000001</c:v>
                </c:pt>
                <c:pt idx="18619">
                  <c:v>1.9974000000000001</c:v>
                </c:pt>
                <c:pt idx="18620">
                  <c:v>2.0264000000000002</c:v>
                </c:pt>
                <c:pt idx="18621">
                  <c:v>1.9481999999999999</c:v>
                </c:pt>
                <c:pt idx="18622">
                  <c:v>1.8591000000000002</c:v>
                </c:pt>
                <c:pt idx="18623">
                  <c:v>1.8197000000000001</c:v>
                </c:pt>
                <c:pt idx="18624">
                  <c:v>1.4811000000000001</c:v>
                </c:pt>
                <c:pt idx="18625">
                  <c:v>1.3663000000000001</c:v>
                </c:pt>
                <c:pt idx="18626">
                  <c:v>1.5376000000000001</c:v>
                </c:pt>
                <c:pt idx="18627">
                  <c:v>1.4163000000000001</c:v>
                </c:pt>
                <c:pt idx="18628">
                  <c:v>1.4464000000000001</c:v>
                </c:pt>
                <c:pt idx="18629">
                  <c:v>1.3348000000000002</c:v>
                </c:pt>
                <c:pt idx="18630">
                  <c:v>1.3176000000000001</c:v>
                </c:pt>
                <c:pt idx="18631">
                  <c:v>1.1836</c:v>
                </c:pt>
                <c:pt idx="18632">
                  <c:v>1.1433</c:v>
                </c:pt>
                <c:pt idx="18633">
                  <c:v>1.1488</c:v>
                </c:pt>
                <c:pt idx="18634">
                  <c:v>1.22</c:v>
                </c:pt>
                <c:pt idx="18635">
                  <c:v>1.1073000000000002</c:v>
                </c:pt>
                <c:pt idx="18636">
                  <c:v>1.1608000000000001</c:v>
                </c:pt>
                <c:pt idx="18637">
                  <c:v>1.1061000000000001</c:v>
                </c:pt>
                <c:pt idx="18638">
                  <c:v>1.1125</c:v>
                </c:pt>
                <c:pt idx="18639">
                  <c:v>1.1101000000000001</c:v>
                </c:pt>
                <c:pt idx="18640">
                  <c:v>1.0785</c:v>
                </c:pt>
                <c:pt idx="18641">
                  <c:v>1.012</c:v>
                </c:pt>
                <c:pt idx="18642">
                  <c:v>1.0958000000000001</c:v>
                </c:pt>
                <c:pt idx="18643">
                  <c:v>1.1523999999999999</c:v>
                </c:pt>
                <c:pt idx="18644">
                  <c:v>0.95299999999999996</c:v>
                </c:pt>
                <c:pt idx="18645">
                  <c:v>0.87330000000000008</c:v>
                </c:pt>
                <c:pt idx="18646">
                  <c:v>0.89640000000000009</c:v>
                </c:pt>
                <c:pt idx="18647">
                  <c:v>0.66449999999999998</c:v>
                </c:pt>
                <c:pt idx="18648">
                  <c:v>0.57330000000000003</c:v>
                </c:pt>
                <c:pt idx="18649">
                  <c:v>0.56090000000000007</c:v>
                </c:pt>
                <c:pt idx="18650">
                  <c:v>0.5423</c:v>
                </c:pt>
                <c:pt idx="18651">
                  <c:v>0.49150000000000005</c:v>
                </c:pt>
                <c:pt idx="18652">
                  <c:v>0.46950000000000003</c:v>
                </c:pt>
                <c:pt idx="18653">
                  <c:v>0.45810000000000006</c:v>
                </c:pt>
                <c:pt idx="18654">
                  <c:v>0.46460000000000001</c:v>
                </c:pt>
                <c:pt idx="18655">
                  <c:v>0.4627</c:v>
                </c:pt>
                <c:pt idx="18656">
                  <c:v>0.43780000000000002</c:v>
                </c:pt>
                <c:pt idx="18657">
                  <c:v>0.44280000000000003</c:v>
                </c:pt>
                <c:pt idx="18658">
                  <c:v>0.40920000000000001</c:v>
                </c:pt>
                <c:pt idx="18659">
                  <c:v>0.40039999999999998</c:v>
                </c:pt>
                <c:pt idx="18660">
                  <c:v>0.37590000000000001</c:v>
                </c:pt>
                <c:pt idx="18661">
                  <c:v>0.36349999999999999</c:v>
                </c:pt>
                <c:pt idx="18662">
                  <c:v>0.32530000000000003</c:v>
                </c:pt>
                <c:pt idx="18663">
                  <c:v>0.36020000000000002</c:v>
                </c:pt>
                <c:pt idx="18664">
                  <c:v>0.33690000000000003</c:v>
                </c:pt>
                <c:pt idx="18665">
                  <c:v>0.31240000000000001</c:v>
                </c:pt>
                <c:pt idx="18666">
                  <c:v>0.30550000000000005</c:v>
                </c:pt>
                <c:pt idx="18667">
                  <c:v>0.28710000000000002</c:v>
                </c:pt>
                <c:pt idx="18668">
                  <c:v>0.29620000000000002</c:v>
                </c:pt>
                <c:pt idx="18669">
                  <c:v>0.27410000000000001</c:v>
                </c:pt>
                <c:pt idx="18670">
                  <c:v>0.26779999999999998</c:v>
                </c:pt>
                <c:pt idx="18671">
                  <c:v>0.2389</c:v>
                </c:pt>
                <c:pt idx="18672">
                  <c:v>0.22930000000000003</c:v>
                </c:pt>
                <c:pt idx="18673">
                  <c:v>0.22120000000000004</c:v>
                </c:pt>
                <c:pt idx="18674">
                  <c:v>0.20850000000000002</c:v>
                </c:pt>
                <c:pt idx="18675">
                  <c:v>0.21320000000000003</c:v>
                </c:pt>
                <c:pt idx="18676">
                  <c:v>0.21099999999999999</c:v>
                </c:pt>
                <c:pt idx="18677">
                  <c:v>0.19720000000000001</c:v>
                </c:pt>
                <c:pt idx="18678">
                  <c:v>0.19740000000000002</c:v>
                </c:pt>
                <c:pt idx="18679">
                  <c:v>0.19320000000000001</c:v>
                </c:pt>
                <c:pt idx="18680">
                  <c:v>0.18790000000000001</c:v>
                </c:pt>
                <c:pt idx="18681">
                  <c:v>0.17680000000000001</c:v>
                </c:pt>
                <c:pt idx="18682">
                  <c:v>0.18230000000000002</c:v>
                </c:pt>
                <c:pt idx="18683">
                  <c:v>0.16170000000000001</c:v>
                </c:pt>
                <c:pt idx="18684">
                  <c:v>0.1658</c:v>
                </c:pt>
                <c:pt idx="18685">
                  <c:v>0.17170000000000002</c:v>
                </c:pt>
                <c:pt idx="18686">
                  <c:v>0.15740000000000001</c:v>
                </c:pt>
                <c:pt idx="18687">
                  <c:v>0.1573</c:v>
                </c:pt>
                <c:pt idx="18688">
                  <c:v>0.14860000000000001</c:v>
                </c:pt>
                <c:pt idx="18689">
                  <c:v>0.13880000000000001</c:v>
                </c:pt>
                <c:pt idx="18690">
                  <c:v>0.1368</c:v>
                </c:pt>
                <c:pt idx="18691">
                  <c:v>0.14230000000000001</c:v>
                </c:pt>
                <c:pt idx="18692">
                  <c:v>0.1404</c:v>
                </c:pt>
                <c:pt idx="18693">
                  <c:v>0.1255</c:v>
                </c:pt>
                <c:pt idx="18694">
                  <c:v>0.1333</c:v>
                </c:pt>
                <c:pt idx="18695">
                  <c:v>0.12989999999999999</c:v>
                </c:pt>
                <c:pt idx="18696">
                  <c:v>0.12110000000000001</c:v>
                </c:pt>
                <c:pt idx="18697">
                  <c:v>0.12870000000000001</c:v>
                </c:pt>
                <c:pt idx="18698">
                  <c:v>0.12529999999999999</c:v>
                </c:pt>
                <c:pt idx="18699">
                  <c:v>0.11840000000000001</c:v>
                </c:pt>
                <c:pt idx="18700">
                  <c:v>0.12609999999999999</c:v>
                </c:pt>
                <c:pt idx="18701">
                  <c:v>0.13540000000000002</c:v>
                </c:pt>
                <c:pt idx="18702">
                  <c:v>0.11000000000000001</c:v>
                </c:pt>
                <c:pt idx="18703">
                  <c:v>0.1031</c:v>
                </c:pt>
                <c:pt idx="18704">
                  <c:v>0.1075</c:v>
                </c:pt>
                <c:pt idx="18705">
                  <c:v>0.10730000000000001</c:v>
                </c:pt>
                <c:pt idx="18706">
                  <c:v>0.10940000000000001</c:v>
                </c:pt>
                <c:pt idx="18707">
                  <c:v>9.9500000000000005E-2</c:v>
                </c:pt>
                <c:pt idx="18708">
                  <c:v>0.10120000000000001</c:v>
                </c:pt>
                <c:pt idx="18709">
                  <c:v>8.9600000000000013E-2</c:v>
                </c:pt>
                <c:pt idx="18710">
                  <c:v>8.9700000000000002E-2</c:v>
                </c:pt>
                <c:pt idx="18711">
                  <c:v>9.1500000000000012E-2</c:v>
                </c:pt>
                <c:pt idx="18712">
                  <c:v>9.0700000000000003E-2</c:v>
                </c:pt>
                <c:pt idx="18713">
                  <c:v>9.8000000000000004E-2</c:v>
                </c:pt>
                <c:pt idx="18714">
                  <c:v>9.74E-2</c:v>
                </c:pt>
                <c:pt idx="18715">
                  <c:v>8.8600000000000012E-2</c:v>
                </c:pt>
                <c:pt idx="18716">
                  <c:v>7.8100000000000003E-2</c:v>
                </c:pt>
                <c:pt idx="18717">
                  <c:v>8.77E-2</c:v>
                </c:pt>
                <c:pt idx="18718">
                  <c:v>7.3800000000000004E-2</c:v>
                </c:pt>
                <c:pt idx="18719">
                  <c:v>7.3700000000000002E-2</c:v>
                </c:pt>
                <c:pt idx="18720">
                  <c:v>7.2099999999999997E-2</c:v>
                </c:pt>
                <c:pt idx="18721">
                  <c:v>7.0699999999999999E-2</c:v>
                </c:pt>
                <c:pt idx="18722">
                  <c:v>6.8900000000000003E-2</c:v>
                </c:pt>
                <c:pt idx="18723">
                  <c:v>6.7800000000000013E-2</c:v>
                </c:pt>
                <c:pt idx="18724">
                  <c:v>6.6900000000000001E-2</c:v>
                </c:pt>
                <c:pt idx="18725">
                  <c:v>6.2200000000000005E-2</c:v>
                </c:pt>
                <c:pt idx="18726">
                  <c:v>6.6900000000000001E-2</c:v>
                </c:pt>
                <c:pt idx="18727">
                  <c:v>6.4600000000000005E-2</c:v>
                </c:pt>
                <c:pt idx="18728">
                  <c:v>6.4700000000000008E-2</c:v>
                </c:pt>
                <c:pt idx="18729">
                  <c:v>6.7900000000000002E-2</c:v>
                </c:pt>
                <c:pt idx="18730">
                  <c:v>6.1400000000000003E-2</c:v>
                </c:pt>
                <c:pt idx="18731">
                  <c:v>5.9400000000000001E-2</c:v>
                </c:pt>
                <c:pt idx="18732">
                  <c:v>6.2600000000000003E-2</c:v>
                </c:pt>
                <c:pt idx="18733">
                  <c:v>5.1600000000000007E-2</c:v>
                </c:pt>
                <c:pt idx="18734">
                  <c:v>5.4200000000000005E-2</c:v>
                </c:pt>
                <c:pt idx="18735">
                  <c:v>5.3900000000000003E-2</c:v>
                </c:pt>
                <c:pt idx="18736">
                  <c:v>4.9000000000000002E-2</c:v>
                </c:pt>
                <c:pt idx="18737">
                  <c:v>4.9000000000000002E-2</c:v>
                </c:pt>
                <c:pt idx="18738">
                  <c:v>0.06</c:v>
                </c:pt>
                <c:pt idx="18739">
                  <c:v>5.0100000000000006E-2</c:v>
                </c:pt>
                <c:pt idx="18740">
                  <c:v>4.2300000000000004E-2</c:v>
                </c:pt>
                <c:pt idx="18741">
                  <c:v>4.3700000000000003E-2</c:v>
                </c:pt>
                <c:pt idx="18742">
                  <c:v>4.8300000000000003E-2</c:v>
                </c:pt>
                <c:pt idx="18743">
                  <c:v>5.2800000000000007E-2</c:v>
                </c:pt>
                <c:pt idx="18744">
                  <c:v>4.6600000000000003E-2</c:v>
                </c:pt>
                <c:pt idx="18745">
                  <c:v>5.5400000000000005E-2</c:v>
                </c:pt>
                <c:pt idx="18746">
                  <c:v>4.3099999999999999E-2</c:v>
                </c:pt>
                <c:pt idx="18747">
                  <c:v>3.8300000000000001E-2</c:v>
                </c:pt>
                <c:pt idx="18748">
                  <c:v>3.5099999999999999E-2</c:v>
                </c:pt>
                <c:pt idx="18749">
                  <c:v>3.2199999999999999E-2</c:v>
                </c:pt>
                <c:pt idx="18750">
                  <c:v>3.3700000000000001E-2</c:v>
                </c:pt>
                <c:pt idx="18751">
                  <c:v>3.3600000000000005E-2</c:v>
                </c:pt>
                <c:pt idx="18752">
                  <c:v>3.4999999999999996E-2</c:v>
                </c:pt>
                <c:pt idx="18753">
                  <c:v>3.1900000000000005E-2</c:v>
                </c:pt>
                <c:pt idx="18754">
                  <c:v>3.3400000000000006E-2</c:v>
                </c:pt>
                <c:pt idx="18755">
                  <c:v>3.1900000000000005E-2</c:v>
                </c:pt>
                <c:pt idx="18756">
                  <c:v>3.1699999999999999E-2</c:v>
                </c:pt>
                <c:pt idx="18757">
                  <c:v>3.1699999999999999E-2</c:v>
                </c:pt>
                <c:pt idx="18758">
                  <c:v>3.0100000000000002E-2</c:v>
                </c:pt>
                <c:pt idx="18759">
                  <c:v>3.0100000000000002E-2</c:v>
                </c:pt>
                <c:pt idx="18760">
                  <c:v>2.7100000000000003E-2</c:v>
                </c:pt>
                <c:pt idx="18761">
                  <c:v>2.5500000000000002E-2</c:v>
                </c:pt>
                <c:pt idx="18762">
                  <c:v>2.5300000000000003E-2</c:v>
                </c:pt>
                <c:pt idx="18763">
                  <c:v>2.2500000000000003E-2</c:v>
                </c:pt>
                <c:pt idx="18764">
                  <c:v>2.1000000000000001E-2</c:v>
                </c:pt>
                <c:pt idx="18765">
                  <c:v>2.1000000000000001E-2</c:v>
                </c:pt>
                <c:pt idx="18766">
                  <c:v>1.9500000000000003E-2</c:v>
                </c:pt>
                <c:pt idx="18767">
                  <c:v>1.8200000000000001E-2</c:v>
                </c:pt>
                <c:pt idx="18768">
                  <c:v>2.1000000000000001E-2</c:v>
                </c:pt>
                <c:pt idx="18769">
                  <c:v>2.2200000000000001E-2</c:v>
                </c:pt>
                <c:pt idx="18770">
                  <c:v>1.8100000000000002E-2</c:v>
                </c:pt>
                <c:pt idx="18771">
                  <c:v>1.7999999999999999E-2</c:v>
                </c:pt>
                <c:pt idx="18772">
                  <c:v>1.6500000000000001E-2</c:v>
                </c:pt>
                <c:pt idx="18773">
                  <c:v>1.5100000000000001E-2</c:v>
                </c:pt>
                <c:pt idx="18774">
                  <c:v>1.3700000000000002E-2</c:v>
                </c:pt>
                <c:pt idx="18775">
                  <c:v>1.3700000000000002E-2</c:v>
                </c:pt>
                <c:pt idx="18776">
                  <c:v>1.3700000000000002E-2</c:v>
                </c:pt>
                <c:pt idx="18777">
                  <c:v>1.4999999999999999E-2</c:v>
                </c:pt>
                <c:pt idx="18778">
                  <c:v>1.23E-2</c:v>
                </c:pt>
                <c:pt idx="18779">
                  <c:v>1.2200000000000001E-2</c:v>
                </c:pt>
                <c:pt idx="18780">
                  <c:v>9.5000000000000015E-3</c:v>
                </c:pt>
                <c:pt idx="18781">
                  <c:v>1.3600000000000001E-2</c:v>
                </c:pt>
                <c:pt idx="18782">
                  <c:v>1.3500000000000002E-2</c:v>
                </c:pt>
                <c:pt idx="18783">
                  <c:v>9.5000000000000015E-3</c:v>
                </c:pt>
                <c:pt idx="18784">
                  <c:v>8.1000000000000013E-3</c:v>
                </c:pt>
                <c:pt idx="18785">
                  <c:v>8.1000000000000013E-3</c:v>
                </c:pt>
                <c:pt idx="18786">
                  <c:v>1.0800000000000001E-2</c:v>
                </c:pt>
                <c:pt idx="18787">
                  <c:v>1.09E-2</c:v>
                </c:pt>
                <c:pt idx="18788">
                  <c:v>1.3600000000000001E-2</c:v>
                </c:pt>
                <c:pt idx="18789">
                  <c:v>1.3500000000000002E-2</c:v>
                </c:pt>
                <c:pt idx="18790">
                  <c:v>1.3600000000000001E-2</c:v>
                </c:pt>
                <c:pt idx="18791">
                  <c:v>1.3500000000000002E-2</c:v>
                </c:pt>
                <c:pt idx="18792">
                  <c:v>1.0800000000000001E-2</c:v>
                </c:pt>
                <c:pt idx="18793">
                  <c:v>8.1000000000000013E-3</c:v>
                </c:pt>
                <c:pt idx="18794">
                  <c:v>1.0800000000000001E-2</c:v>
                </c:pt>
                <c:pt idx="18795">
                  <c:v>1.09E-2</c:v>
                </c:pt>
                <c:pt idx="18796">
                  <c:v>9.5000000000000015E-3</c:v>
                </c:pt>
                <c:pt idx="18797">
                  <c:v>1.09E-2</c:v>
                </c:pt>
                <c:pt idx="18798">
                  <c:v>9.6000000000000009E-3</c:v>
                </c:pt>
                <c:pt idx="18799">
                  <c:v>1.1000000000000001E-2</c:v>
                </c:pt>
                <c:pt idx="18800">
                  <c:v>1.1000000000000001E-2</c:v>
                </c:pt>
                <c:pt idx="18801">
                  <c:v>1.11E-2</c:v>
                </c:pt>
                <c:pt idx="18802">
                  <c:v>1.3900000000000003E-2</c:v>
                </c:pt>
                <c:pt idx="18803">
                  <c:v>1.4000000000000002E-2</c:v>
                </c:pt>
                <c:pt idx="18804">
                  <c:v>1.6900000000000002E-2</c:v>
                </c:pt>
                <c:pt idx="18805">
                  <c:v>1.5600000000000001E-2</c:v>
                </c:pt>
                <c:pt idx="18806">
                  <c:v>2.0000000000000004E-2</c:v>
                </c:pt>
                <c:pt idx="18807">
                  <c:v>1.8800000000000001E-2</c:v>
                </c:pt>
                <c:pt idx="18808">
                  <c:v>1.89E-2</c:v>
                </c:pt>
                <c:pt idx="18809">
                  <c:v>2.2100000000000002E-2</c:v>
                </c:pt>
                <c:pt idx="18810">
                  <c:v>1.7899999999999999E-2</c:v>
                </c:pt>
                <c:pt idx="18811">
                  <c:v>2.12E-2</c:v>
                </c:pt>
                <c:pt idx="18812">
                  <c:v>2.47E-2</c:v>
                </c:pt>
                <c:pt idx="18813">
                  <c:v>2.6600000000000002E-2</c:v>
                </c:pt>
                <c:pt idx="18814">
                  <c:v>3.0300000000000001E-2</c:v>
                </c:pt>
                <c:pt idx="18815">
                  <c:v>3.9100000000000003E-2</c:v>
                </c:pt>
                <c:pt idx="18816">
                  <c:v>4.7899999999999998E-2</c:v>
                </c:pt>
                <c:pt idx="18817">
                  <c:v>6.2100000000000002E-2</c:v>
                </c:pt>
                <c:pt idx="18818">
                  <c:v>7.9900000000000013E-2</c:v>
                </c:pt>
                <c:pt idx="18819">
                  <c:v>8.6300000000000002E-2</c:v>
                </c:pt>
                <c:pt idx="18820">
                  <c:v>7.7200000000000005E-2</c:v>
                </c:pt>
                <c:pt idx="18821">
                  <c:v>9.0600000000000014E-2</c:v>
                </c:pt>
                <c:pt idx="18822">
                  <c:v>9.3400000000000011E-2</c:v>
                </c:pt>
                <c:pt idx="18823">
                  <c:v>0.1038</c:v>
                </c:pt>
                <c:pt idx="18824">
                  <c:v>0.11100000000000002</c:v>
                </c:pt>
                <c:pt idx="18825">
                  <c:v>0.1258</c:v>
                </c:pt>
                <c:pt idx="18826">
                  <c:v>0.1351</c:v>
                </c:pt>
                <c:pt idx="18827">
                  <c:v>0.1406</c:v>
                </c:pt>
                <c:pt idx="18828">
                  <c:v>0.18420000000000003</c:v>
                </c:pt>
                <c:pt idx="18829">
                  <c:v>0.2288</c:v>
                </c:pt>
                <c:pt idx="18830">
                  <c:v>0.25640000000000002</c:v>
                </c:pt>
                <c:pt idx="18831">
                  <c:v>0.28620000000000001</c:v>
                </c:pt>
                <c:pt idx="18832">
                  <c:v>0.34590000000000004</c:v>
                </c:pt>
                <c:pt idx="18833">
                  <c:v>0.46920000000000006</c:v>
                </c:pt>
                <c:pt idx="18834">
                  <c:v>0.45930000000000004</c:v>
                </c:pt>
                <c:pt idx="18835">
                  <c:v>0.60150000000000003</c:v>
                </c:pt>
                <c:pt idx="18836">
                  <c:v>0.53190000000000004</c:v>
                </c:pt>
                <c:pt idx="18837">
                  <c:v>0.57340000000000002</c:v>
                </c:pt>
                <c:pt idx="18838">
                  <c:v>0.67320000000000002</c:v>
                </c:pt>
                <c:pt idx="18839">
                  <c:v>0.79330000000000001</c:v>
                </c:pt>
                <c:pt idx="18840">
                  <c:v>0.83050000000000002</c:v>
                </c:pt>
                <c:pt idx="18841">
                  <c:v>0.98160000000000014</c:v>
                </c:pt>
                <c:pt idx="18842">
                  <c:v>1.0501</c:v>
                </c:pt>
                <c:pt idx="18843">
                  <c:v>1.0407999999999999</c:v>
                </c:pt>
                <c:pt idx="18844">
                  <c:v>1.0846</c:v>
                </c:pt>
                <c:pt idx="18845">
                  <c:v>1.0311000000000001</c:v>
                </c:pt>
                <c:pt idx="18846">
                  <c:v>1.0376000000000001</c:v>
                </c:pt>
                <c:pt idx="18847">
                  <c:v>1.0851000000000002</c:v>
                </c:pt>
                <c:pt idx="18848">
                  <c:v>1.2315</c:v>
                </c:pt>
                <c:pt idx="18849">
                  <c:v>1.2305000000000001</c:v>
                </c:pt>
                <c:pt idx="18850">
                  <c:v>1.2711000000000001</c:v>
                </c:pt>
                <c:pt idx="18851">
                  <c:v>1.2622</c:v>
                </c:pt>
                <c:pt idx="18852">
                  <c:v>1.3411</c:v>
                </c:pt>
                <c:pt idx="18853">
                  <c:v>1.3993000000000002</c:v>
                </c:pt>
                <c:pt idx="18854">
                  <c:v>1.3673999999999999</c:v>
                </c:pt>
                <c:pt idx="18855">
                  <c:v>1.3696000000000002</c:v>
                </c:pt>
                <c:pt idx="18856">
                  <c:v>1.4320000000000002</c:v>
                </c:pt>
                <c:pt idx="18857">
                  <c:v>1.4387000000000001</c:v>
                </c:pt>
                <c:pt idx="18858">
                  <c:v>1.4983000000000002</c:v>
                </c:pt>
                <c:pt idx="18859">
                  <c:v>1.4508000000000001</c:v>
                </c:pt>
                <c:pt idx="18860">
                  <c:v>1.5223000000000002</c:v>
                </c:pt>
                <c:pt idx="18861">
                  <c:v>1.5624000000000002</c:v>
                </c:pt>
                <c:pt idx="18862">
                  <c:v>1.5859000000000001</c:v>
                </c:pt>
                <c:pt idx="18863">
                  <c:v>1.6137000000000001</c:v>
                </c:pt>
                <c:pt idx="18864">
                  <c:v>1.6100000000000003</c:v>
                </c:pt>
                <c:pt idx="18865">
                  <c:v>1.5754000000000001</c:v>
                </c:pt>
                <c:pt idx="18866">
                  <c:v>1.6381000000000001</c:v>
                </c:pt>
                <c:pt idx="18867">
                  <c:v>1.6678000000000002</c:v>
                </c:pt>
                <c:pt idx="18868">
                  <c:v>1.7194</c:v>
                </c:pt>
                <c:pt idx="18869">
                  <c:v>1.7323000000000002</c:v>
                </c:pt>
                <c:pt idx="18870">
                  <c:v>1.7762000000000002</c:v>
                </c:pt>
                <c:pt idx="18871">
                  <c:v>1.7187999999999999</c:v>
                </c:pt>
                <c:pt idx="18872">
                  <c:v>1.7475000000000003</c:v>
                </c:pt>
                <c:pt idx="18873">
                  <c:v>1.7741</c:v>
                </c:pt>
                <c:pt idx="18874">
                  <c:v>1.7681000000000002</c:v>
                </c:pt>
                <c:pt idx="18875">
                  <c:v>1.7899000000000003</c:v>
                </c:pt>
                <c:pt idx="18876">
                  <c:v>1.8315999999999999</c:v>
                </c:pt>
                <c:pt idx="18877">
                  <c:v>1.8764000000000001</c:v>
                </c:pt>
                <c:pt idx="18878">
                  <c:v>1.8919000000000001</c:v>
                </c:pt>
                <c:pt idx="18879">
                  <c:v>1.8341000000000003</c:v>
                </c:pt>
                <c:pt idx="18880">
                  <c:v>1.8860000000000001</c:v>
                </c:pt>
                <c:pt idx="18881">
                  <c:v>1.8544</c:v>
                </c:pt>
                <c:pt idx="18882">
                  <c:v>1.9049</c:v>
                </c:pt>
                <c:pt idx="18883">
                  <c:v>1.8838000000000001</c:v>
                </c:pt>
                <c:pt idx="18884">
                  <c:v>1.8709</c:v>
                </c:pt>
                <c:pt idx="18885">
                  <c:v>1.8691</c:v>
                </c:pt>
                <c:pt idx="18886">
                  <c:v>1.8535000000000001</c:v>
                </c:pt>
                <c:pt idx="18887">
                  <c:v>1.9422000000000001</c:v>
                </c:pt>
                <c:pt idx="18888">
                  <c:v>1.9158999999999999</c:v>
                </c:pt>
                <c:pt idx="18889">
                  <c:v>1.8719000000000001</c:v>
                </c:pt>
                <c:pt idx="18890">
                  <c:v>1.9077000000000002</c:v>
                </c:pt>
                <c:pt idx="18891">
                  <c:v>1.8323</c:v>
                </c:pt>
                <c:pt idx="18892">
                  <c:v>1.8687000000000002</c:v>
                </c:pt>
                <c:pt idx="18893">
                  <c:v>1.8277999999999999</c:v>
                </c:pt>
                <c:pt idx="18894">
                  <c:v>1.8582999999999998</c:v>
                </c:pt>
                <c:pt idx="18895">
                  <c:v>1.8875000000000002</c:v>
                </c:pt>
                <c:pt idx="18896">
                  <c:v>1.8828</c:v>
                </c:pt>
                <c:pt idx="18897">
                  <c:v>1.8352000000000002</c:v>
                </c:pt>
                <c:pt idx="18898">
                  <c:v>1.8383</c:v>
                </c:pt>
                <c:pt idx="18899">
                  <c:v>1.8117999999999999</c:v>
                </c:pt>
                <c:pt idx="18900">
                  <c:v>1.7822</c:v>
                </c:pt>
                <c:pt idx="18901">
                  <c:v>1.8186</c:v>
                </c:pt>
                <c:pt idx="18902">
                  <c:v>1.7536000000000003</c:v>
                </c:pt>
                <c:pt idx="18903">
                  <c:v>1.8328</c:v>
                </c:pt>
                <c:pt idx="18904">
                  <c:v>1.8028</c:v>
                </c:pt>
                <c:pt idx="18905">
                  <c:v>1.7420000000000002</c:v>
                </c:pt>
                <c:pt idx="18906">
                  <c:v>1.7474000000000001</c:v>
                </c:pt>
                <c:pt idx="18907">
                  <c:v>1.7335000000000003</c:v>
                </c:pt>
                <c:pt idx="18908">
                  <c:v>1.7049000000000001</c:v>
                </c:pt>
                <c:pt idx="18909">
                  <c:v>1.6460000000000001</c:v>
                </c:pt>
                <c:pt idx="18910">
                  <c:v>1.6556000000000002</c:v>
                </c:pt>
                <c:pt idx="18911">
                  <c:v>1.6325000000000001</c:v>
                </c:pt>
                <c:pt idx="18912">
                  <c:v>1.5807000000000002</c:v>
                </c:pt>
                <c:pt idx="18913">
                  <c:v>1.5624000000000002</c:v>
                </c:pt>
                <c:pt idx="18914">
                  <c:v>1.4675000000000002</c:v>
                </c:pt>
                <c:pt idx="18915">
                  <c:v>1.6480000000000001</c:v>
                </c:pt>
                <c:pt idx="18916">
                  <c:v>1.5163000000000002</c:v>
                </c:pt>
                <c:pt idx="18917">
                  <c:v>1.6495000000000002</c:v>
                </c:pt>
                <c:pt idx="18918">
                  <c:v>1.6101000000000001</c:v>
                </c:pt>
                <c:pt idx="18919">
                  <c:v>1.6052</c:v>
                </c:pt>
                <c:pt idx="18920">
                  <c:v>1.5202</c:v>
                </c:pt>
                <c:pt idx="18921">
                  <c:v>1.532</c:v>
                </c:pt>
                <c:pt idx="18922">
                  <c:v>1.5627000000000002</c:v>
                </c:pt>
                <c:pt idx="18923">
                  <c:v>1.2194000000000003</c:v>
                </c:pt>
                <c:pt idx="18924">
                  <c:v>1.2021000000000002</c:v>
                </c:pt>
                <c:pt idx="18925">
                  <c:v>1.1477000000000002</c:v>
                </c:pt>
                <c:pt idx="18926">
                  <c:v>1.1762000000000001</c:v>
                </c:pt>
                <c:pt idx="18927">
                  <c:v>1.0704</c:v>
                </c:pt>
                <c:pt idx="18928">
                  <c:v>1.1176999999999999</c:v>
                </c:pt>
                <c:pt idx="18929">
                  <c:v>1.0611000000000002</c:v>
                </c:pt>
                <c:pt idx="18930">
                  <c:v>1.0210000000000001</c:v>
                </c:pt>
                <c:pt idx="18931">
                  <c:v>0.95600000000000007</c:v>
                </c:pt>
                <c:pt idx="18932">
                  <c:v>1.0940000000000001</c:v>
                </c:pt>
                <c:pt idx="18933">
                  <c:v>0.95269999999999999</c:v>
                </c:pt>
                <c:pt idx="18934">
                  <c:v>0.95650000000000002</c:v>
                </c:pt>
                <c:pt idx="18935">
                  <c:v>0.92910000000000004</c:v>
                </c:pt>
                <c:pt idx="18936">
                  <c:v>0.95280000000000009</c:v>
                </c:pt>
                <c:pt idx="18937">
                  <c:v>1.0705</c:v>
                </c:pt>
                <c:pt idx="18938">
                  <c:v>0.92010000000000014</c:v>
                </c:pt>
                <c:pt idx="18939">
                  <c:v>0.9446</c:v>
                </c:pt>
                <c:pt idx="18940">
                  <c:v>0.89890000000000014</c:v>
                </c:pt>
                <c:pt idx="18941">
                  <c:v>0.87530000000000008</c:v>
                </c:pt>
                <c:pt idx="18942">
                  <c:v>0.8852000000000001</c:v>
                </c:pt>
                <c:pt idx="18943">
                  <c:v>0.85270000000000001</c:v>
                </c:pt>
                <c:pt idx="18944">
                  <c:v>0.77039999999999997</c:v>
                </c:pt>
                <c:pt idx="18945">
                  <c:v>0.70010000000000006</c:v>
                </c:pt>
                <c:pt idx="18946">
                  <c:v>0.63350000000000006</c:v>
                </c:pt>
                <c:pt idx="18947">
                  <c:v>0.66820000000000013</c:v>
                </c:pt>
                <c:pt idx="18948">
                  <c:v>0.59809999999999997</c:v>
                </c:pt>
                <c:pt idx="18949">
                  <c:v>0.5333</c:v>
                </c:pt>
                <c:pt idx="18950">
                  <c:v>0.51980000000000004</c:v>
                </c:pt>
                <c:pt idx="18951">
                  <c:v>0.47760000000000002</c:v>
                </c:pt>
                <c:pt idx="18952">
                  <c:v>0.43620000000000003</c:v>
                </c:pt>
                <c:pt idx="18953">
                  <c:v>0.43819999999999998</c:v>
                </c:pt>
                <c:pt idx="18954">
                  <c:v>0.41460000000000002</c:v>
                </c:pt>
                <c:pt idx="18955">
                  <c:v>0.39329999999999998</c:v>
                </c:pt>
                <c:pt idx="18956">
                  <c:v>0.37540000000000001</c:v>
                </c:pt>
                <c:pt idx="18957">
                  <c:v>0.35710000000000003</c:v>
                </c:pt>
                <c:pt idx="18958">
                  <c:v>0.3372</c:v>
                </c:pt>
                <c:pt idx="18959">
                  <c:v>0.32390000000000002</c:v>
                </c:pt>
                <c:pt idx="18960">
                  <c:v>0.3135</c:v>
                </c:pt>
                <c:pt idx="18961">
                  <c:v>0.31269999999999998</c:v>
                </c:pt>
                <c:pt idx="18962">
                  <c:v>0.29799999999999999</c:v>
                </c:pt>
                <c:pt idx="18963">
                  <c:v>0.3014</c:v>
                </c:pt>
                <c:pt idx="18964">
                  <c:v>0.30470000000000003</c:v>
                </c:pt>
                <c:pt idx="18965">
                  <c:v>0.29140000000000005</c:v>
                </c:pt>
                <c:pt idx="18966">
                  <c:v>0.28189999999999998</c:v>
                </c:pt>
                <c:pt idx="18967">
                  <c:v>0.30180000000000001</c:v>
                </c:pt>
                <c:pt idx="18968">
                  <c:v>0.26419999999999999</c:v>
                </c:pt>
                <c:pt idx="18969">
                  <c:v>0.25</c:v>
                </c:pt>
                <c:pt idx="18970">
                  <c:v>0.24430000000000002</c:v>
                </c:pt>
                <c:pt idx="18971">
                  <c:v>0.23670000000000002</c:v>
                </c:pt>
                <c:pt idx="18972">
                  <c:v>0.22839999999999999</c:v>
                </c:pt>
                <c:pt idx="18973">
                  <c:v>0.21560000000000001</c:v>
                </c:pt>
                <c:pt idx="18974">
                  <c:v>0.21200000000000002</c:v>
                </c:pt>
                <c:pt idx="18975">
                  <c:v>0.21789999999999998</c:v>
                </c:pt>
                <c:pt idx="18976">
                  <c:v>0.21040000000000003</c:v>
                </c:pt>
                <c:pt idx="18977">
                  <c:v>0.19870000000000002</c:v>
                </c:pt>
                <c:pt idx="18978">
                  <c:v>0.2009</c:v>
                </c:pt>
                <c:pt idx="18979">
                  <c:v>0.18460000000000001</c:v>
                </c:pt>
                <c:pt idx="18980">
                  <c:v>0.17610000000000001</c:v>
                </c:pt>
                <c:pt idx="18981">
                  <c:v>0.17900000000000002</c:v>
                </c:pt>
                <c:pt idx="18982">
                  <c:v>0.17949999999999999</c:v>
                </c:pt>
                <c:pt idx="18983">
                  <c:v>0.17490000000000003</c:v>
                </c:pt>
                <c:pt idx="18984">
                  <c:v>0.16970000000000002</c:v>
                </c:pt>
                <c:pt idx="18985">
                  <c:v>0.16410000000000002</c:v>
                </c:pt>
                <c:pt idx="18986">
                  <c:v>0.15400000000000003</c:v>
                </c:pt>
                <c:pt idx="18987">
                  <c:v>0.1502</c:v>
                </c:pt>
                <c:pt idx="18988">
                  <c:v>0.1678</c:v>
                </c:pt>
                <c:pt idx="18989">
                  <c:v>0.14680000000000001</c:v>
                </c:pt>
                <c:pt idx="18990">
                  <c:v>0.15060000000000001</c:v>
                </c:pt>
                <c:pt idx="18991">
                  <c:v>0.1371</c:v>
                </c:pt>
                <c:pt idx="18992">
                  <c:v>0.1333</c:v>
                </c:pt>
                <c:pt idx="18993">
                  <c:v>0.1303</c:v>
                </c:pt>
                <c:pt idx="18994">
                  <c:v>0.1236</c:v>
                </c:pt>
                <c:pt idx="18995">
                  <c:v>0.11950000000000001</c:v>
                </c:pt>
                <c:pt idx="18996">
                  <c:v>0.1176</c:v>
                </c:pt>
                <c:pt idx="18997">
                  <c:v>0.11630000000000001</c:v>
                </c:pt>
                <c:pt idx="18998">
                  <c:v>0.11220000000000002</c:v>
                </c:pt>
                <c:pt idx="18999">
                  <c:v>0.1043</c:v>
                </c:pt>
                <c:pt idx="19000">
                  <c:v>0.1085</c:v>
                </c:pt>
                <c:pt idx="19001">
                  <c:v>0.1091</c:v>
                </c:pt>
                <c:pt idx="19002">
                  <c:v>0.1053</c:v>
                </c:pt>
                <c:pt idx="19003">
                  <c:v>9.8799999999999999E-2</c:v>
                </c:pt>
                <c:pt idx="19004">
                  <c:v>9.4600000000000004E-2</c:v>
                </c:pt>
                <c:pt idx="19005">
                  <c:v>9.3100000000000016E-2</c:v>
                </c:pt>
                <c:pt idx="19006">
                  <c:v>0.10420000000000001</c:v>
                </c:pt>
                <c:pt idx="19007">
                  <c:v>9.1800000000000007E-2</c:v>
                </c:pt>
                <c:pt idx="19008">
                  <c:v>8.8000000000000009E-2</c:v>
                </c:pt>
                <c:pt idx="19009">
                  <c:v>9.1500000000000012E-2</c:v>
                </c:pt>
                <c:pt idx="19010">
                  <c:v>8.1600000000000006E-2</c:v>
                </c:pt>
                <c:pt idx="19011">
                  <c:v>7.9500000000000015E-2</c:v>
                </c:pt>
                <c:pt idx="19012">
                  <c:v>7.9600000000000004E-2</c:v>
                </c:pt>
                <c:pt idx="19013">
                  <c:v>8.1100000000000005E-2</c:v>
                </c:pt>
                <c:pt idx="19014">
                  <c:v>7.5000000000000011E-2</c:v>
                </c:pt>
                <c:pt idx="19015">
                  <c:v>6.9699999999999998E-2</c:v>
                </c:pt>
                <c:pt idx="19016">
                  <c:v>7.1300000000000002E-2</c:v>
                </c:pt>
                <c:pt idx="19017">
                  <c:v>7.5000000000000011E-2</c:v>
                </c:pt>
                <c:pt idx="19018">
                  <c:v>8.1799999999999998E-2</c:v>
                </c:pt>
                <c:pt idx="19019">
                  <c:v>7.7600000000000002E-2</c:v>
                </c:pt>
                <c:pt idx="19020">
                  <c:v>6.8200000000000011E-2</c:v>
                </c:pt>
                <c:pt idx="19021">
                  <c:v>6.6200000000000009E-2</c:v>
                </c:pt>
                <c:pt idx="19022">
                  <c:v>6.2200000000000005E-2</c:v>
                </c:pt>
                <c:pt idx="19023">
                  <c:v>5.67E-2</c:v>
                </c:pt>
                <c:pt idx="19024">
                  <c:v>5.67E-2</c:v>
                </c:pt>
                <c:pt idx="19025">
                  <c:v>5.9799999999999999E-2</c:v>
                </c:pt>
                <c:pt idx="19026">
                  <c:v>5.6399999999999999E-2</c:v>
                </c:pt>
                <c:pt idx="19027">
                  <c:v>5.5900000000000005E-2</c:v>
                </c:pt>
                <c:pt idx="19028">
                  <c:v>5.0600000000000006E-2</c:v>
                </c:pt>
                <c:pt idx="19029">
                  <c:v>4.8800000000000003E-2</c:v>
                </c:pt>
                <c:pt idx="19030">
                  <c:v>5.0200000000000002E-2</c:v>
                </c:pt>
                <c:pt idx="19031">
                  <c:v>4.5300000000000007E-2</c:v>
                </c:pt>
                <c:pt idx="19032">
                  <c:v>5.3500000000000006E-2</c:v>
                </c:pt>
                <c:pt idx="19033">
                  <c:v>4.8100000000000004E-2</c:v>
                </c:pt>
                <c:pt idx="19034">
                  <c:v>4.6500000000000007E-2</c:v>
                </c:pt>
                <c:pt idx="19035">
                  <c:v>5.1200000000000002E-2</c:v>
                </c:pt>
                <c:pt idx="19036">
                  <c:v>4.9200000000000001E-2</c:v>
                </c:pt>
                <c:pt idx="19037">
                  <c:v>4.24E-2</c:v>
                </c:pt>
                <c:pt idx="19038">
                  <c:v>4.5600000000000002E-2</c:v>
                </c:pt>
                <c:pt idx="19039">
                  <c:v>4.3900000000000002E-2</c:v>
                </c:pt>
                <c:pt idx="19040">
                  <c:v>4.3400000000000001E-2</c:v>
                </c:pt>
                <c:pt idx="19041">
                  <c:v>3.6999999999999998E-2</c:v>
                </c:pt>
                <c:pt idx="19042">
                  <c:v>4.0000000000000008E-2</c:v>
                </c:pt>
                <c:pt idx="19043">
                  <c:v>3.49E-2</c:v>
                </c:pt>
                <c:pt idx="19044">
                  <c:v>3.3400000000000006E-2</c:v>
                </c:pt>
                <c:pt idx="19045">
                  <c:v>3.49E-2</c:v>
                </c:pt>
                <c:pt idx="19046">
                  <c:v>3.9500000000000007E-2</c:v>
                </c:pt>
                <c:pt idx="19047">
                  <c:v>3.4499999999999996E-2</c:v>
                </c:pt>
                <c:pt idx="19048">
                  <c:v>2.9700000000000001E-2</c:v>
                </c:pt>
                <c:pt idx="19049">
                  <c:v>2.9700000000000001E-2</c:v>
                </c:pt>
                <c:pt idx="19050">
                  <c:v>3.1100000000000003E-2</c:v>
                </c:pt>
                <c:pt idx="19051">
                  <c:v>2.9499999999999998E-2</c:v>
                </c:pt>
                <c:pt idx="19052">
                  <c:v>2.92E-2</c:v>
                </c:pt>
                <c:pt idx="19053">
                  <c:v>2.6200000000000001E-2</c:v>
                </c:pt>
                <c:pt idx="19054">
                  <c:v>2.6100000000000002E-2</c:v>
                </c:pt>
                <c:pt idx="19055">
                  <c:v>2.7500000000000004E-2</c:v>
                </c:pt>
                <c:pt idx="19056">
                  <c:v>2.4400000000000002E-2</c:v>
                </c:pt>
                <c:pt idx="19057">
                  <c:v>2.4199999999999999E-2</c:v>
                </c:pt>
                <c:pt idx="19058">
                  <c:v>2.2700000000000001E-2</c:v>
                </c:pt>
                <c:pt idx="19059">
                  <c:v>2.2600000000000002E-2</c:v>
                </c:pt>
                <c:pt idx="19060">
                  <c:v>2.2500000000000003E-2</c:v>
                </c:pt>
                <c:pt idx="19061">
                  <c:v>2.2500000000000003E-2</c:v>
                </c:pt>
                <c:pt idx="19062">
                  <c:v>2.5400000000000002E-2</c:v>
                </c:pt>
                <c:pt idx="19063">
                  <c:v>2.3699999999999999E-2</c:v>
                </c:pt>
                <c:pt idx="19064">
                  <c:v>1.77E-2</c:v>
                </c:pt>
                <c:pt idx="19065">
                  <c:v>1.9200000000000002E-2</c:v>
                </c:pt>
                <c:pt idx="19066">
                  <c:v>1.6200000000000003E-2</c:v>
                </c:pt>
                <c:pt idx="19067">
                  <c:v>1.6200000000000003E-2</c:v>
                </c:pt>
                <c:pt idx="19068">
                  <c:v>2.06E-2</c:v>
                </c:pt>
                <c:pt idx="19069">
                  <c:v>1.9100000000000002E-2</c:v>
                </c:pt>
                <c:pt idx="19070">
                  <c:v>1.6200000000000003E-2</c:v>
                </c:pt>
                <c:pt idx="19071">
                  <c:v>1.9100000000000002E-2</c:v>
                </c:pt>
                <c:pt idx="19072">
                  <c:v>1.9200000000000002E-2</c:v>
                </c:pt>
                <c:pt idx="19073">
                  <c:v>1.9200000000000002E-2</c:v>
                </c:pt>
                <c:pt idx="19074">
                  <c:v>2.23E-2</c:v>
                </c:pt>
                <c:pt idx="19075">
                  <c:v>2.5300000000000003E-2</c:v>
                </c:pt>
                <c:pt idx="19076">
                  <c:v>2.23E-2</c:v>
                </c:pt>
                <c:pt idx="19077">
                  <c:v>2.3900000000000001E-2</c:v>
                </c:pt>
                <c:pt idx="19078">
                  <c:v>2.5600000000000001E-2</c:v>
                </c:pt>
                <c:pt idx="19079">
                  <c:v>3.0200000000000001E-2</c:v>
                </c:pt>
                <c:pt idx="19080">
                  <c:v>3.3600000000000005E-2</c:v>
                </c:pt>
                <c:pt idx="19081">
                  <c:v>4.4800000000000006E-2</c:v>
                </c:pt>
                <c:pt idx="19082">
                  <c:v>4.99E-2</c:v>
                </c:pt>
                <c:pt idx="19083">
                  <c:v>5.1600000000000007E-2</c:v>
                </c:pt>
                <c:pt idx="19084">
                  <c:v>4.87E-2</c:v>
                </c:pt>
                <c:pt idx="19085">
                  <c:v>5.0500000000000003E-2</c:v>
                </c:pt>
                <c:pt idx="19086">
                  <c:v>5.2500000000000005E-2</c:v>
                </c:pt>
                <c:pt idx="19087">
                  <c:v>5.2900000000000003E-2</c:v>
                </c:pt>
                <c:pt idx="19088">
                  <c:v>5.3400000000000003E-2</c:v>
                </c:pt>
                <c:pt idx="19089">
                  <c:v>6.9900000000000004E-2</c:v>
                </c:pt>
                <c:pt idx="19090">
                  <c:v>6.88E-2</c:v>
                </c:pt>
                <c:pt idx="19091">
                  <c:v>6.6100000000000006E-2</c:v>
                </c:pt>
                <c:pt idx="19092">
                  <c:v>7.4700000000000003E-2</c:v>
                </c:pt>
                <c:pt idx="19093">
                  <c:v>8.2199999999999995E-2</c:v>
                </c:pt>
                <c:pt idx="19094">
                  <c:v>7.4400000000000008E-2</c:v>
                </c:pt>
                <c:pt idx="19095">
                  <c:v>0.10840000000000001</c:v>
                </c:pt>
                <c:pt idx="19096">
                  <c:v>0.1095</c:v>
                </c:pt>
                <c:pt idx="19097">
                  <c:v>0.1067</c:v>
                </c:pt>
                <c:pt idx="19098">
                  <c:v>9.5600000000000004E-2</c:v>
                </c:pt>
                <c:pt idx="19099">
                  <c:v>0.1288</c:v>
                </c:pt>
                <c:pt idx="19100">
                  <c:v>0.15640000000000001</c:v>
                </c:pt>
                <c:pt idx="19101">
                  <c:v>0.17350000000000002</c:v>
                </c:pt>
                <c:pt idx="19102">
                  <c:v>0.2155</c:v>
                </c:pt>
                <c:pt idx="19103">
                  <c:v>0.18730000000000002</c:v>
                </c:pt>
                <c:pt idx="19104">
                  <c:v>0.18210000000000001</c:v>
                </c:pt>
                <c:pt idx="19105">
                  <c:v>0.16970000000000002</c:v>
                </c:pt>
                <c:pt idx="19106">
                  <c:v>0.1794</c:v>
                </c:pt>
                <c:pt idx="19107">
                  <c:v>0.17310000000000003</c:v>
                </c:pt>
                <c:pt idx="19108">
                  <c:v>0.20720000000000002</c:v>
                </c:pt>
                <c:pt idx="19109">
                  <c:v>0.30920000000000003</c:v>
                </c:pt>
                <c:pt idx="19110">
                  <c:v>0.30120000000000002</c:v>
                </c:pt>
                <c:pt idx="19111">
                  <c:v>0.28860000000000002</c:v>
                </c:pt>
                <c:pt idx="19112">
                  <c:v>0.31890000000000002</c:v>
                </c:pt>
                <c:pt idx="19113">
                  <c:v>0.37980000000000003</c:v>
                </c:pt>
                <c:pt idx="19114">
                  <c:v>0.41890000000000005</c:v>
                </c:pt>
                <c:pt idx="19115">
                  <c:v>0.45090000000000008</c:v>
                </c:pt>
                <c:pt idx="19116">
                  <c:v>0.47610000000000002</c:v>
                </c:pt>
                <c:pt idx="19117">
                  <c:v>0.48110000000000003</c:v>
                </c:pt>
                <c:pt idx="19118">
                  <c:v>0.5413</c:v>
                </c:pt>
                <c:pt idx="19119">
                  <c:v>0.53310000000000002</c:v>
                </c:pt>
                <c:pt idx="19120">
                  <c:v>0.56569999999999998</c:v>
                </c:pt>
                <c:pt idx="19121">
                  <c:v>0.57779999999999998</c:v>
                </c:pt>
                <c:pt idx="19122">
                  <c:v>0.58879999999999999</c:v>
                </c:pt>
                <c:pt idx="19123">
                  <c:v>0.58609999999999995</c:v>
                </c:pt>
                <c:pt idx="19124">
                  <c:v>0.62320000000000009</c:v>
                </c:pt>
                <c:pt idx="19125">
                  <c:v>0.60410000000000008</c:v>
                </c:pt>
                <c:pt idx="19126">
                  <c:v>0.63090000000000002</c:v>
                </c:pt>
                <c:pt idx="19127">
                  <c:v>0.64370000000000005</c:v>
                </c:pt>
                <c:pt idx="19128">
                  <c:v>0.70590000000000008</c:v>
                </c:pt>
                <c:pt idx="19129">
                  <c:v>0.7087</c:v>
                </c:pt>
                <c:pt idx="19130">
                  <c:v>0.70500000000000007</c:v>
                </c:pt>
                <c:pt idx="19131">
                  <c:v>0.73260000000000003</c:v>
                </c:pt>
                <c:pt idx="19132">
                  <c:v>0.72599999999999998</c:v>
                </c:pt>
                <c:pt idx="19133">
                  <c:v>0.76700000000000002</c:v>
                </c:pt>
                <c:pt idx="19134">
                  <c:v>0.78200000000000003</c:v>
                </c:pt>
                <c:pt idx="19135">
                  <c:v>0.78310000000000013</c:v>
                </c:pt>
                <c:pt idx="19136">
                  <c:v>0.80670000000000008</c:v>
                </c:pt>
                <c:pt idx="19137">
                  <c:v>0.81359999999999999</c:v>
                </c:pt>
                <c:pt idx="19138">
                  <c:v>0.84860000000000013</c:v>
                </c:pt>
                <c:pt idx="19139">
                  <c:v>0.89139999999999997</c:v>
                </c:pt>
                <c:pt idx="19140">
                  <c:v>0.89490000000000003</c:v>
                </c:pt>
                <c:pt idx="19141">
                  <c:v>0.90779999999999994</c:v>
                </c:pt>
                <c:pt idx="19142">
                  <c:v>0.89400000000000002</c:v>
                </c:pt>
                <c:pt idx="19143">
                  <c:v>0.9385</c:v>
                </c:pt>
                <c:pt idx="19144">
                  <c:v>0.93400000000000005</c:v>
                </c:pt>
                <c:pt idx="19145">
                  <c:v>0.98249999999999993</c:v>
                </c:pt>
                <c:pt idx="19146">
                  <c:v>1.0137</c:v>
                </c:pt>
                <c:pt idx="19147">
                  <c:v>1.0551000000000001</c:v>
                </c:pt>
                <c:pt idx="19148">
                  <c:v>1.0250000000000001</c:v>
                </c:pt>
                <c:pt idx="19149">
                  <c:v>1.0463</c:v>
                </c:pt>
                <c:pt idx="19150">
                  <c:v>1.0844</c:v>
                </c:pt>
                <c:pt idx="19151">
                  <c:v>1.0842000000000001</c:v>
                </c:pt>
                <c:pt idx="19152">
                  <c:v>1.1118000000000001</c:v>
                </c:pt>
                <c:pt idx="19153">
                  <c:v>1.107</c:v>
                </c:pt>
                <c:pt idx="19154">
                  <c:v>1.1268</c:v>
                </c:pt>
                <c:pt idx="19155">
                  <c:v>1.1718</c:v>
                </c:pt>
                <c:pt idx="19156">
                  <c:v>1.2051000000000001</c:v>
                </c:pt>
                <c:pt idx="19157">
                  <c:v>1.1933</c:v>
                </c:pt>
                <c:pt idx="19158">
                  <c:v>1.2178000000000002</c:v>
                </c:pt>
                <c:pt idx="19159">
                  <c:v>1.2258</c:v>
                </c:pt>
                <c:pt idx="19160">
                  <c:v>1.2411000000000001</c:v>
                </c:pt>
                <c:pt idx="19161">
                  <c:v>1.2558</c:v>
                </c:pt>
                <c:pt idx="19162">
                  <c:v>1.2665</c:v>
                </c:pt>
                <c:pt idx="19163">
                  <c:v>1.2967000000000002</c:v>
                </c:pt>
                <c:pt idx="19164">
                  <c:v>1.2817000000000001</c:v>
                </c:pt>
                <c:pt idx="19165">
                  <c:v>1.2906000000000002</c:v>
                </c:pt>
                <c:pt idx="19166">
                  <c:v>1.3258000000000001</c:v>
                </c:pt>
                <c:pt idx="19167">
                  <c:v>1.3380000000000001</c:v>
                </c:pt>
                <c:pt idx="19168">
                  <c:v>1.3444000000000003</c:v>
                </c:pt>
                <c:pt idx="19169">
                  <c:v>1.3482000000000001</c:v>
                </c:pt>
                <c:pt idx="19170">
                  <c:v>1.3634000000000002</c:v>
                </c:pt>
                <c:pt idx="19171">
                  <c:v>1.3855000000000002</c:v>
                </c:pt>
                <c:pt idx="19172">
                  <c:v>1.379</c:v>
                </c:pt>
                <c:pt idx="19173">
                  <c:v>1.4007000000000001</c:v>
                </c:pt>
                <c:pt idx="19174">
                  <c:v>1.3713</c:v>
                </c:pt>
                <c:pt idx="19175">
                  <c:v>1.3223000000000003</c:v>
                </c:pt>
                <c:pt idx="19176">
                  <c:v>1.3721000000000001</c:v>
                </c:pt>
                <c:pt idx="19177">
                  <c:v>1.4198000000000002</c:v>
                </c:pt>
                <c:pt idx="19178">
                  <c:v>1.4359000000000002</c:v>
                </c:pt>
                <c:pt idx="19179">
                  <c:v>1.4089</c:v>
                </c:pt>
                <c:pt idx="19180">
                  <c:v>1.3916000000000002</c:v>
                </c:pt>
                <c:pt idx="19181">
                  <c:v>1.4374000000000002</c:v>
                </c:pt>
                <c:pt idx="19182">
                  <c:v>1.4385000000000001</c:v>
                </c:pt>
                <c:pt idx="19183">
                  <c:v>1.4339000000000002</c:v>
                </c:pt>
                <c:pt idx="19184">
                  <c:v>1.3949</c:v>
                </c:pt>
                <c:pt idx="19185">
                  <c:v>1.4234</c:v>
                </c:pt>
                <c:pt idx="19186">
                  <c:v>1.4203000000000001</c:v>
                </c:pt>
                <c:pt idx="19187">
                  <c:v>1.4286000000000001</c:v>
                </c:pt>
                <c:pt idx="19188">
                  <c:v>1.3951000000000002</c:v>
                </c:pt>
                <c:pt idx="19189">
                  <c:v>1.3329000000000002</c:v>
                </c:pt>
                <c:pt idx="19190">
                  <c:v>1.3714000000000002</c:v>
                </c:pt>
                <c:pt idx="19191">
                  <c:v>1.3733000000000002</c:v>
                </c:pt>
                <c:pt idx="19192">
                  <c:v>1.3613</c:v>
                </c:pt>
                <c:pt idx="19193">
                  <c:v>1.3437000000000001</c:v>
                </c:pt>
                <c:pt idx="19194">
                  <c:v>1.4439000000000002</c:v>
                </c:pt>
                <c:pt idx="19195">
                  <c:v>1.4401000000000002</c:v>
                </c:pt>
                <c:pt idx="19196">
                  <c:v>1.3504</c:v>
                </c:pt>
                <c:pt idx="19197">
                  <c:v>1.3478000000000001</c:v>
                </c:pt>
                <c:pt idx="19198">
                  <c:v>1.4517</c:v>
                </c:pt>
                <c:pt idx="19199">
                  <c:v>1.3362000000000001</c:v>
                </c:pt>
                <c:pt idx="19200">
                  <c:v>1.3661000000000001</c:v>
                </c:pt>
                <c:pt idx="19201">
                  <c:v>1.3941000000000001</c:v>
                </c:pt>
                <c:pt idx="19202">
                  <c:v>1.2080000000000002</c:v>
                </c:pt>
                <c:pt idx="19203">
                  <c:v>1.1003000000000001</c:v>
                </c:pt>
                <c:pt idx="19204">
                  <c:v>1.0641</c:v>
                </c:pt>
                <c:pt idx="19205">
                  <c:v>1.1027</c:v>
                </c:pt>
                <c:pt idx="19206">
                  <c:v>1.0905</c:v>
                </c:pt>
                <c:pt idx="19207">
                  <c:v>1.0452999999999999</c:v>
                </c:pt>
                <c:pt idx="19208">
                  <c:v>0.96489999999999998</c:v>
                </c:pt>
                <c:pt idx="19209">
                  <c:v>0.98249999999999993</c:v>
                </c:pt>
                <c:pt idx="19210">
                  <c:v>1.1105</c:v>
                </c:pt>
                <c:pt idx="19211">
                  <c:v>1.1199999999999999</c:v>
                </c:pt>
                <c:pt idx="19212">
                  <c:v>1.1640000000000001</c:v>
                </c:pt>
                <c:pt idx="19213">
                  <c:v>1.1167</c:v>
                </c:pt>
                <c:pt idx="19214">
                  <c:v>0.95069999999999999</c:v>
                </c:pt>
                <c:pt idx="19215">
                  <c:v>1.0184</c:v>
                </c:pt>
                <c:pt idx="19216">
                  <c:v>0.95650000000000002</c:v>
                </c:pt>
                <c:pt idx="19217">
                  <c:v>0.84050000000000002</c:v>
                </c:pt>
                <c:pt idx="19218">
                  <c:v>0.77729999999999999</c:v>
                </c:pt>
                <c:pt idx="19219">
                  <c:v>0.85299999999999998</c:v>
                </c:pt>
                <c:pt idx="19220">
                  <c:v>0.75930000000000009</c:v>
                </c:pt>
                <c:pt idx="19221">
                  <c:v>0.75390000000000001</c:v>
                </c:pt>
                <c:pt idx="19222">
                  <c:v>0.76200000000000001</c:v>
                </c:pt>
                <c:pt idx="19223">
                  <c:v>0.7319</c:v>
                </c:pt>
                <c:pt idx="19224">
                  <c:v>0.62430000000000008</c:v>
                </c:pt>
                <c:pt idx="19225">
                  <c:v>0.62919999999999998</c:v>
                </c:pt>
                <c:pt idx="19226">
                  <c:v>0.58689999999999998</c:v>
                </c:pt>
                <c:pt idx="19227">
                  <c:v>0.59520000000000006</c:v>
                </c:pt>
                <c:pt idx="19228">
                  <c:v>0.59279999999999999</c:v>
                </c:pt>
                <c:pt idx="19229">
                  <c:v>0.57900000000000007</c:v>
                </c:pt>
                <c:pt idx="19230">
                  <c:v>0.60420000000000007</c:v>
                </c:pt>
                <c:pt idx="19231">
                  <c:v>0.5111</c:v>
                </c:pt>
                <c:pt idx="19232">
                  <c:v>0.4627</c:v>
                </c:pt>
                <c:pt idx="19233">
                  <c:v>0.56010000000000004</c:v>
                </c:pt>
                <c:pt idx="19234">
                  <c:v>0.48170000000000002</c:v>
                </c:pt>
                <c:pt idx="19235">
                  <c:v>0.50880000000000003</c:v>
                </c:pt>
                <c:pt idx="19236">
                  <c:v>0.52280000000000004</c:v>
                </c:pt>
                <c:pt idx="19237">
                  <c:v>0.47570000000000001</c:v>
                </c:pt>
                <c:pt idx="19238">
                  <c:v>0.47300000000000009</c:v>
                </c:pt>
                <c:pt idx="19239">
                  <c:v>0.41620000000000001</c:v>
                </c:pt>
                <c:pt idx="19240">
                  <c:v>0.37719999999999998</c:v>
                </c:pt>
                <c:pt idx="19241">
                  <c:v>0.37890000000000001</c:v>
                </c:pt>
                <c:pt idx="19242">
                  <c:v>0.34300000000000003</c:v>
                </c:pt>
                <c:pt idx="19243">
                  <c:v>0.3629</c:v>
                </c:pt>
                <c:pt idx="19244">
                  <c:v>0.33240000000000003</c:v>
                </c:pt>
                <c:pt idx="19245">
                  <c:v>0.33180000000000004</c:v>
                </c:pt>
                <c:pt idx="19246">
                  <c:v>0.30560000000000004</c:v>
                </c:pt>
                <c:pt idx="19247">
                  <c:v>0.29630000000000001</c:v>
                </c:pt>
                <c:pt idx="19248">
                  <c:v>0.29330000000000001</c:v>
                </c:pt>
                <c:pt idx="19249">
                  <c:v>0.28989999999999999</c:v>
                </c:pt>
                <c:pt idx="19250">
                  <c:v>0.2722</c:v>
                </c:pt>
                <c:pt idx="19251">
                  <c:v>0.26540000000000002</c:v>
                </c:pt>
                <c:pt idx="19252">
                  <c:v>0.251</c:v>
                </c:pt>
                <c:pt idx="19253">
                  <c:v>0.24780000000000002</c:v>
                </c:pt>
                <c:pt idx="19254">
                  <c:v>0.25159999999999999</c:v>
                </c:pt>
                <c:pt idx="19255">
                  <c:v>0.24729999999999999</c:v>
                </c:pt>
                <c:pt idx="19256">
                  <c:v>0.24990000000000001</c:v>
                </c:pt>
                <c:pt idx="19257">
                  <c:v>0.2445</c:v>
                </c:pt>
                <c:pt idx="19258">
                  <c:v>0.24180000000000001</c:v>
                </c:pt>
                <c:pt idx="19259">
                  <c:v>0.25130000000000002</c:v>
                </c:pt>
                <c:pt idx="19260">
                  <c:v>0.23980000000000001</c:v>
                </c:pt>
                <c:pt idx="19261">
                  <c:v>0.24580000000000002</c:v>
                </c:pt>
                <c:pt idx="19262">
                  <c:v>0.23910000000000001</c:v>
                </c:pt>
                <c:pt idx="19263">
                  <c:v>0.24420000000000003</c:v>
                </c:pt>
                <c:pt idx="19264">
                  <c:v>0.24080000000000001</c:v>
                </c:pt>
                <c:pt idx="19265">
                  <c:v>0.2316</c:v>
                </c:pt>
                <c:pt idx="19266">
                  <c:v>0.23230000000000001</c:v>
                </c:pt>
                <c:pt idx="19267">
                  <c:v>0.22309999999999999</c:v>
                </c:pt>
                <c:pt idx="19268">
                  <c:v>0.23070000000000002</c:v>
                </c:pt>
                <c:pt idx="19269">
                  <c:v>0.22050000000000003</c:v>
                </c:pt>
                <c:pt idx="19270">
                  <c:v>0.22410000000000002</c:v>
                </c:pt>
                <c:pt idx="19271">
                  <c:v>0.2177</c:v>
                </c:pt>
                <c:pt idx="19272">
                  <c:v>0.21640000000000004</c:v>
                </c:pt>
                <c:pt idx="19273">
                  <c:v>0.21810000000000002</c:v>
                </c:pt>
                <c:pt idx="19274">
                  <c:v>0.20840000000000003</c:v>
                </c:pt>
                <c:pt idx="19275">
                  <c:v>0.20419999999999999</c:v>
                </c:pt>
                <c:pt idx="19276">
                  <c:v>0.19910000000000003</c:v>
                </c:pt>
                <c:pt idx="19277">
                  <c:v>0.19190000000000002</c:v>
                </c:pt>
                <c:pt idx="19278">
                  <c:v>0.1895</c:v>
                </c:pt>
                <c:pt idx="19279">
                  <c:v>0.19240000000000002</c:v>
                </c:pt>
                <c:pt idx="19280">
                  <c:v>0.2026</c:v>
                </c:pt>
                <c:pt idx="19281">
                  <c:v>0.20800000000000002</c:v>
                </c:pt>
                <c:pt idx="19282">
                  <c:v>0.19610000000000002</c:v>
                </c:pt>
                <c:pt idx="19283">
                  <c:v>0.19340000000000002</c:v>
                </c:pt>
                <c:pt idx="19284">
                  <c:v>0.1966</c:v>
                </c:pt>
                <c:pt idx="19285">
                  <c:v>0.1835</c:v>
                </c:pt>
                <c:pt idx="19286">
                  <c:v>0.18870000000000001</c:v>
                </c:pt>
                <c:pt idx="19287">
                  <c:v>0.19720000000000001</c:v>
                </c:pt>
                <c:pt idx="19288">
                  <c:v>0.2</c:v>
                </c:pt>
                <c:pt idx="19289">
                  <c:v>0.21560000000000001</c:v>
                </c:pt>
                <c:pt idx="19290">
                  <c:v>0.22060000000000002</c:v>
                </c:pt>
                <c:pt idx="19291">
                  <c:v>0.24640000000000001</c:v>
                </c:pt>
                <c:pt idx="19292">
                  <c:v>0.35230000000000006</c:v>
                </c:pt>
                <c:pt idx="19293">
                  <c:v>0.54880000000000007</c:v>
                </c:pt>
                <c:pt idx="19294">
                  <c:v>0.55380000000000007</c:v>
                </c:pt>
                <c:pt idx="19295">
                  <c:v>0.58609999999999995</c:v>
                </c:pt>
                <c:pt idx="19296">
                  <c:v>0.62640000000000007</c:v>
                </c:pt>
                <c:pt idx="19297">
                  <c:v>0.59520000000000006</c:v>
                </c:pt>
                <c:pt idx="19298">
                  <c:v>0.48090000000000005</c:v>
                </c:pt>
                <c:pt idx="19299">
                  <c:v>0.46070000000000005</c:v>
                </c:pt>
                <c:pt idx="19300">
                  <c:v>0.51700000000000002</c:v>
                </c:pt>
                <c:pt idx="19301">
                  <c:v>0.52969999999999995</c:v>
                </c:pt>
                <c:pt idx="19302">
                  <c:v>0.5444</c:v>
                </c:pt>
                <c:pt idx="19303">
                  <c:v>0.60510000000000008</c:v>
                </c:pt>
                <c:pt idx="19304">
                  <c:v>0.56600000000000006</c:v>
                </c:pt>
                <c:pt idx="19305">
                  <c:v>0.53420000000000001</c:v>
                </c:pt>
                <c:pt idx="19306">
                  <c:v>0.47889999999999999</c:v>
                </c:pt>
                <c:pt idx="19307">
                  <c:v>0.57150000000000001</c:v>
                </c:pt>
                <c:pt idx="19308">
                  <c:v>0.55759999999999998</c:v>
                </c:pt>
                <c:pt idx="19309">
                  <c:v>0.53259999999999996</c:v>
                </c:pt>
                <c:pt idx="19310">
                  <c:v>0.51349999999999996</c:v>
                </c:pt>
                <c:pt idx="19311">
                  <c:v>0.54059999999999997</c:v>
                </c:pt>
                <c:pt idx="19312">
                  <c:v>0.53410000000000002</c:v>
                </c:pt>
                <c:pt idx="19313">
                  <c:v>0.53129999999999999</c:v>
                </c:pt>
                <c:pt idx="19314">
                  <c:v>0.46900000000000008</c:v>
                </c:pt>
                <c:pt idx="19315">
                  <c:v>0.45320000000000005</c:v>
                </c:pt>
                <c:pt idx="19316">
                  <c:v>0.48830000000000001</c:v>
                </c:pt>
                <c:pt idx="19317">
                  <c:v>0.47880000000000006</c:v>
                </c:pt>
                <c:pt idx="19318">
                  <c:v>0.45780000000000004</c:v>
                </c:pt>
                <c:pt idx="19319">
                  <c:v>0.48899999999999999</c:v>
                </c:pt>
                <c:pt idx="19320">
                  <c:v>0.49500000000000005</c:v>
                </c:pt>
                <c:pt idx="19321">
                  <c:v>0.51550000000000007</c:v>
                </c:pt>
                <c:pt idx="19322">
                  <c:v>0.49210000000000004</c:v>
                </c:pt>
                <c:pt idx="19323">
                  <c:v>0.47500000000000003</c:v>
                </c:pt>
                <c:pt idx="19324">
                  <c:v>0.46280000000000004</c:v>
                </c:pt>
                <c:pt idx="19325">
                  <c:v>0.46449999999999997</c:v>
                </c:pt>
                <c:pt idx="19326">
                  <c:v>0.46900000000000008</c:v>
                </c:pt>
                <c:pt idx="19327">
                  <c:v>0.46399999999999997</c:v>
                </c:pt>
                <c:pt idx="19328">
                  <c:v>0.45090000000000008</c:v>
                </c:pt>
                <c:pt idx="19329">
                  <c:v>0.4667</c:v>
                </c:pt>
                <c:pt idx="19330">
                  <c:v>0.46160000000000001</c:v>
                </c:pt>
                <c:pt idx="19331">
                  <c:v>0.42680000000000001</c:v>
                </c:pt>
                <c:pt idx="19332">
                  <c:v>0.44040000000000001</c:v>
                </c:pt>
                <c:pt idx="19333">
                  <c:v>0.40410000000000007</c:v>
                </c:pt>
                <c:pt idx="19334">
                  <c:v>0.40050000000000002</c:v>
                </c:pt>
                <c:pt idx="19335">
                  <c:v>0.45460000000000006</c:v>
                </c:pt>
                <c:pt idx="19336">
                  <c:v>0.43940000000000001</c:v>
                </c:pt>
                <c:pt idx="19337">
                  <c:v>0.45340000000000003</c:v>
                </c:pt>
                <c:pt idx="19338">
                  <c:v>0.43620000000000003</c:v>
                </c:pt>
                <c:pt idx="19339">
                  <c:v>0.46479999999999999</c:v>
                </c:pt>
                <c:pt idx="19340">
                  <c:v>0.43019999999999997</c:v>
                </c:pt>
                <c:pt idx="19341">
                  <c:v>0.42900000000000005</c:v>
                </c:pt>
                <c:pt idx="19342">
                  <c:v>0.41100000000000003</c:v>
                </c:pt>
                <c:pt idx="19343">
                  <c:v>0.41559999999999997</c:v>
                </c:pt>
                <c:pt idx="19344">
                  <c:v>0.40800000000000003</c:v>
                </c:pt>
                <c:pt idx="19345">
                  <c:v>0.42730000000000001</c:v>
                </c:pt>
                <c:pt idx="19346">
                  <c:v>0.42030000000000006</c:v>
                </c:pt>
                <c:pt idx="19347">
                  <c:v>0.41399999999999998</c:v>
                </c:pt>
                <c:pt idx="19348">
                  <c:v>0.41760000000000003</c:v>
                </c:pt>
                <c:pt idx="19349">
                  <c:v>0.39690000000000003</c:v>
                </c:pt>
                <c:pt idx="19350">
                  <c:v>0.39020000000000005</c:v>
                </c:pt>
                <c:pt idx="19351">
                  <c:v>0.37640000000000001</c:v>
                </c:pt>
                <c:pt idx="19352">
                  <c:v>0.39030000000000004</c:v>
                </c:pt>
                <c:pt idx="19353">
                  <c:v>0.38200000000000001</c:v>
                </c:pt>
                <c:pt idx="19354">
                  <c:v>0.3931</c:v>
                </c:pt>
                <c:pt idx="19355">
                  <c:v>0.38929999999999998</c:v>
                </c:pt>
                <c:pt idx="19356">
                  <c:v>0.3755</c:v>
                </c:pt>
                <c:pt idx="19357">
                  <c:v>0.3659</c:v>
                </c:pt>
                <c:pt idx="19358">
                  <c:v>0.36060000000000003</c:v>
                </c:pt>
                <c:pt idx="19359">
                  <c:v>0.35240000000000005</c:v>
                </c:pt>
                <c:pt idx="19360">
                  <c:v>0.33230000000000004</c:v>
                </c:pt>
                <c:pt idx="19361">
                  <c:v>0.33350000000000002</c:v>
                </c:pt>
                <c:pt idx="19362">
                  <c:v>0.31869999999999998</c:v>
                </c:pt>
                <c:pt idx="19363">
                  <c:v>0.32650000000000001</c:v>
                </c:pt>
                <c:pt idx="19364">
                  <c:v>0.33550000000000002</c:v>
                </c:pt>
                <c:pt idx="19365">
                  <c:v>0.32330000000000003</c:v>
                </c:pt>
                <c:pt idx="19366">
                  <c:v>0.31880000000000003</c:v>
                </c:pt>
                <c:pt idx="19367">
                  <c:v>0.30530000000000002</c:v>
                </c:pt>
                <c:pt idx="19368">
                  <c:v>0.32500000000000001</c:v>
                </c:pt>
                <c:pt idx="19369">
                  <c:v>0.32210000000000005</c:v>
                </c:pt>
                <c:pt idx="19370">
                  <c:v>0.31469999999999998</c:v>
                </c:pt>
                <c:pt idx="19371">
                  <c:v>0.31669999999999998</c:v>
                </c:pt>
                <c:pt idx="19372">
                  <c:v>0.33330000000000004</c:v>
                </c:pt>
                <c:pt idx="19373">
                  <c:v>0.32540000000000002</c:v>
                </c:pt>
                <c:pt idx="19374">
                  <c:v>0.29340000000000005</c:v>
                </c:pt>
                <c:pt idx="19375">
                  <c:v>0.30580000000000002</c:v>
                </c:pt>
                <c:pt idx="19376">
                  <c:v>0.2903</c:v>
                </c:pt>
                <c:pt idx="19377">
                  <c:v>0.29170000000000001</c:v>
                </c:pt>
                <c:pt idx="19378">
                  <c:v>0.2782</c:v>
                </c:pt>
                <c:pt idx="19379">
                  <c:v>0.30990000000000006</c:v>
                </c:pt>
                <c:pt idx="19380">
                  <c:v>0.32640000000000002</c:v>
                </c:pt>
                <c:pt idx="19381">
                  <c:v>0.31610000000000005</c:v>
                </c:pt>
                <c:pt idx="19382">
                  <c:v>0.31309999999999999</c:v>
                </c:pt>
                <c:pt idx="19383">
                  <c:v>0.2918</c:v>
                </c:pt>
                <c:pt idx="19384">
                  <c:v>0.2903</c:v>
                </c:pt>
                <c:pt idx="19385">
                  <c:v>0.30970000000000003</c:v>
                </c:pt>
                <c:pt idx="19386">
                  <c:v>0.30530000000000002</c:v>
                </c:pt>
                <c:pt idx="19387">
                  <c:v>0.28079999999999999</c:v>
                </c:pt>
                <c:pt idx="19388">
                  <c:v>0.28789999999999999</c:v>
                </c:pt>
                <c:pt idx="19389">
                  <c:v>0.27930000000000005</c:v>
                </c:pt>
                <c:pt idx="19390">
                  <c:v>0.26900000000000002</c:v>
                </c:pt>
                <c:pt idx="19391">
                  <c:v>0.28110000000000002</c:v>
                </c:pt>
                <c:pt idx="19392">
                  <c:v>0.27799999999999997</c:v>
                </c:pt>
                <c:pt idx="19393">
                  <c:v>0.27330000000000004</c:v>
                </c:pt>
                <c:pt idx="19394">
                  <c:v>0.28029999999999999</c:v>
                </c:pt>
                <c:pt idx="19395">
                  <c:v>0.27400000000000002</c:v>
                </c:pt>
                <c:pt idx="19396">
                  <c:v>0.26480000000000004</c:v>
                </c:pt>
                <c:pt idx="19397">
                  <c:v>0.27350000000000002</c:v>
                </c:pt>
                <c:pt idx="19398">
                  <c:v>0.2606</c:v>
                </c:pt>
                <c:pt idx="19399">
                  <c:v>0.25030000000000002</c:v>
                </c:pt>
                <c:pt idx="19400">
                  <c:v>0.24740000000000004</c:v>
                </c:pt>
                <c:pt idx="19401">
                  <c:v>0.25510000000000005</c:v>
                </c:pt>
                <c:pt idx="19402">
                  <c:v>0.24260000000000004</c:v>
                </c:pt>
                <c:pt idx="19403">
                  <c:v>0.24630000000000002</c:v>
                </c:pt>
                <c:pt idx="19404">
                  <c:v>0.24100000000000002</c:v>
                </c:pt>
                <c:pt idx="19405">
                  <c:v>0.24729999999999999</c:v>
                </c:pt>
                <c:pt idx="19406">
                  <c:v>0.24049999999999999</c:v>
                </c:pt>
                <c:pt idx="19407">
                  <c:v>0.22719999999999999</c:v>
                </c:pt>
                <c:pt idx="19408">
                  <c:v>0.22639999999999999</c:v>
                </c:pt>
                <c:pt idx="19409">
                  <c:v>0.23010000000000003</c:v>
                </c:pt>
                <c:pt idx="19410">
                  <c:v>0.22470000000000001</c:v>
                </c:pt>
                <c:pt idx="19411">
                  <c:v>0.23780000000000001</c:v>
                </c:pt>
                <c:pt idx="19412">
                  <c:v>0.24990000000000001</c:v>
                </c:pt>
                <c:pt idx="19413">
                  <c:v>0.25090000000000001</c:v>
                </c:pt>
                <c:pt idx="19414">
                  <c:v>0.2802</c:v>
                </c:pt>
                <c:pt idx="19415">
                  <c:v>0.30249999999999999</c:v>
                </c:pt>
                <c:pt idx="19416">
                  <c:v>0.31070000000000003</c:v>
                </c:pt>
                <c:pt idx="19417">
                  <c:v>0.31070000000000003</c:v>
                </c:pt>
                <c:pt idx="19418">
                  <c:v>0.3029</c:v>
                </c:pt>
                <c:pt idx="19419">
                  <c:v>0.30870000000000003</c:v>
                </c:pt>
                <c:pt idx="19420">
                  <c:v>0.34600000000000003</c:v>
                </c:pt>
                <c:pt idx="19421">
                  <c:v>0.37709999999999999</c:v>
                </c:pt>
                <c:pt idx="19422">
                  <c:v>0.37309999999999999</c:v>
                </c:pt>
                <c:pt idx="19423">
                  <c:v>0.39540000000000003</c:v>
                </c:pt>
                <c:pt idx="19424">
                  <c:v>0.40270000000000006</c:v>
                </c:pt>
                <c:pt idx="19425">
                  <c:v>0.44779999999999998</c:v>
                </c:pt>
                <c:pt idx="19426">
                  <c:v>0.44960000000000006</c:v>
                </c:pt>
                <c:pt idx="19427">
                  <c:v>0.45460000000000006</c:v>
                </c:pt>
                <c:pt idx="19428">
                  <c:v>0.42120000000000002</c:v>
                </c:pt>
                <c:pt idx="19429">
                  <c:v>0.43179999999999996</c:v>
                </c:pt>
                <c:pt idx="19430">
                  <c:v>0.45410000000000006</c:v>
                </c:pt>
                <c:pt idx="19431">
                  <c:v>0.45789999999999997</c:v>
                </c:pt>
                <c:pt idx="19432">
                  <c:v>0.45880000000000004</c:v>
                </c:pt>
                <c:pt idx="19433">
                  <c:v>0.4622</c:v>
                </c:pt>
                <c:pt idx="19434">
                  <c:v>0.4632</c:v>
                </c:pt>
                <c:pt idx="19435">
                  <c:v>0.47839999999999999</c:v>
                </c:pt>
                <c:pt idx="19436">
                  <c:v>0.48770000000000002</c:v>
                </c:pt>
                <c:pt idx="19437">
                  <c:v>0.46600000000000003</c:v>
                </c:pt>
                <c:pt idx="19438">
                  <c:v>0.46399999999999997</c:v>
                </c:pt>
                <c:pt idx="19439">
                  <c:v>0.47870000000000001</c:v>
                </c:pt>
                <c:pt idx="19440">
                  <c:v>0.4859</c:v>
                </c:pt>
                <c:pt idx="19441">
                  <c:v>0.49980000000000002</c:v>
                </c:pt>
                <c:pt idx="19442">
                  <c:v>0.50309999999999999</c:v>
                </c:pt>
                <c:pt idx="19443">
                  <c:v>0.47770000000000001</c:v>
                </c:pt>
                <c:pt idx="19444">
                  <c:v>0.48160000000000003</c:v>
                </c:pt>
                <c:pt idx="19445">
                  <c:v>0.50129999999999997</c:v>
                </c:pt>
                <c:pt idx="19446">
                  <c:v>0.48980000000000001</c:v>
                </c:pt>
                <c:pt idx="19447">
                  <c:v>0.49420000000000003</c:v>
                </c:pt>
                <c:pt idx="19448">
                  <c:v>0.50819999999999999</c:v>
                </c:pt>
                <c:pt idx="19449">
                  <c:v>0.52060000000000006</c:v>
                </c:pt>
                <c:pt idx="19450">
                  <c:v>0.55270000000000008</c:v>
                </c:pt>
                <c:pt idx="19451">
                  <c:v>0.56850000000000001</c:v>
                </c:pt>
                <c:pt idx="19452">
                  <c:v>0.56320000000000003</c:v>
                </c:pt>
                <c:pt idx="19453">
                  <c:v>0.60750000000000004</c:v>
                </c:pt>
                <c:pt idx="19454">
                  <c:v>0.61770000000000003</c:v>
                </c:pt>
                <c:pt idx="19455">
                  <c:v>0.59880000000000011</c:v>
                </c:pt>
                <c:pt idx="19456">
                  <c:v>0.58330000000000004</c:v>
                </c:pt>
                <c:pt idx="19457">
                  <c:v>0.63170000000000004</c:v>
                </c:pt>
                <c:pt idx="19458">
                  <c:v>0.6432000000000001</c:v>
                </c:pt>
                <c:pt idx="19459">
                  <c:v>0.65210000000000001</c:v>
                </c:pt>
                <c:pt idx="19460">
                  <c:v>0.65890000000000004</c:v>
                </c:pt>
                <c:pt idx="19461">
                  <c:v>0.67460000000000009</c:v>
                </c:pt>
                <c:pt idx="19462">
                  <c:v>0.67530000000000001</c:v>
                </c:pt>
                <c:pt idx="19463">
                  <c:v>0.66410000000000002</c:v>
                </c:pt>
                <c:pt idx="19464">
                  <c:v>0.62760000000000005</c:v>
                </c:pt>
                <c:pt idx="19465">
                  <c:v>0.60970000000000013</c:v>
                </c:pt>
                <c:pt idx="19466">
                  <c:v>0.58700000000000008</c:v>
                </c:pt>
                <c:pt idx="19467">
                  <c:v>0.62150000000000005</c:v>
                </c:pt>
                <c:pt idx="19468">
                  <c:v>0.58140000000000003</c:v>
                </c:pt>
                <c:pt idx="19469">
                  <c:v>0.62570000000000003</c:v>
                </c:pt>
                <c:pt idx="19470">
                  <c:v>0.64600000000000002</c:v>
                </c:pt>
                <c:pt idx="19471">
                  <c:v>0.6634000000000001</c:v>
                </c:pt>
                <c:pt idx="19472">
                  <c:v>0.61399999999999999</c:v>
                </c:pt>
                <c:pt idx="19473">
                  <c:v>0.64390000000000003</c:v>
                </c:pt>
                <c:pt idx="19474">
                  <c:v>0.68190000000000006</c:v>
                </c:pt>
                <c:pt idx="19475">
                  <c:v>0.73870000000000002</c:v>
                </c:pt>
                <c:pt idx="19476">
                  <c:v>0.7572000000000001</c:v>
                </c:pt>
                <c:pt idx="19477">
                  <c:v>0.83040000000000003</c:v>
                </c:pt>
                <c:pt idx="19478">
                  <c:v>0.79820000000000002</c:v>
                </c:pt>
                <c:pt idx="19479">
                  <c:v>0.83689999999999998</c:v>
                </c:pt>
                <c:pt idx="19480">
                  <c:v>0.84760000000000013</c:v>
                </c:pt>
                <c:pt idx="19481">
                  <c:v>0.83320000000000016</c:v>
                </c:pt>
                <c:pt idx="19482">
                  <c:v>0.81510000000000005</c:v>
                </c:pt>
                <c:pt idx="19483">
                  <c:v>0.79560000000000008</c:v>
                </c:pt>
                <c:pt idx="19484">
                  <c:v>0.79960000000000009</c:v>
                </c:pt>
                <c:pt idx="19485">
                  <c:v>0.77080000000000004</c:v>
                </c:pt>
                <c:pt idx="19486">
                  <c:v>0.71650000000000003</c:v>
                </c:pt>
                <c:pt idx="19487">
                  <c:v>0.68530000000000002</c:v>
                </c:pt>
                <c:pt idx="19488">
                  <c:v>0.67620000000000002</c:v>
                </c:pt>
                <c:pt idx="19489">
                  <c:v>0.66349999999999998</c:v>
                </c:pt>
                <c:pt idx="19490">
                  <c:v>0.64910000000000001</c:v>
                </c:pt>
                <c:pt idx="19491">
                  <c:v>0.6594000000000001</c:v>
                </c:pt>
                <c:pt idx="19492">
                  <c:v>0.65039999999999998</c:v>
                </c:pt>
                <c:pt idx="19493">
                  <c:v>0.66110000000000002</c:v>
                </c:pt>
                <c:pt idx="19494">
                  <c:v>0.63840000000000008</c:v>
                </c:pt>
                <c:pt idx="19495">
                  <c:v>0.72619999999999996</c:v>
                </c:pt>
                <c:pt idx="19496">
                  <c:v>0.76140000000000008</c:v>
                </c:pt>
                <c:pt idx="19497">
                  <c:v>0.72330000000000005</c:v>
                </c:pt>
                <c:pt idx="19498">
                  <c:v>0.69589999999999996</c:v>
                </c:pt>
                <c:pt idx="19499">
                  <c:v>0.68270000000000008</c:v>
                </c:pt>
                <c:pt idx="19500">
                  <c:v>0.62670000000000003</c:v>
                </c:pt>
                <c:pt idx="19501">
                  <c:v>0.62270000000000003</c:v>
                </c:pt>
                <c:pt idx="19502">
                  <c:v>0.62780000000000002</c:v>
                </c:pt>
                <c:pt idx="19503">
                  <c:v>0.58189999999999997</c:v>
                </c:pt>
                <c:pt idx="19504">
                  <c:v>0.55349999999999999</c:v>
                </c:pt>
                <c:pt idx="19505">
                  <c:v>0.64150000000000007</c:v>
                </c:pt>
                <c:pt idx="19506">
                  <c:v>0.57080000000000009</c:v>
                </c:pt>
                <c:pt idx="19507">
                  <c:v>0.59989999999999999</c:v>
                </c:pt>
                <c:pt idx="19508">
                  <c:v>0.56230000000000002</c:v>
                </c:pt>
                <c:pt idx="19509">
                  <c:v>0.57540000000000002</c:v>
                </c:pt>
                <c:pt idx="19510">
                  <c:v>0.54900000000000004</c:v>
                </c:pt>
                <c:pt idx="19511">
                  <c:v>0.52460000000000007</c:v>
                </c:pt>
                <c:pt idx="19512">
                  <c:v>0.51329999999999998</c:v>
                </c:pt>
                <c:pt idx="19513">
                  <c:v>0.54920000000000002</c:v>
                </c:pt>
                <c:pt idx="19514">
                  <c:v>0.56430000000000002</c:v>
                </c:pt>
                <c:pt idx="19515">
                  <c:v>0.54759999999999998</c:v>
                </c:pt>
                <c:pt idx="19516">
                  <c:v>0.54870000000000008</c:v>
                </c:pt>
                <c:pt idx="19517">
                  <c:v>0.53470000000000006</c:v>
                </c:pt>
                <c:pt idx="19518">
                  <c:v>0.53680000000000005</c:v>
                </c:pt>
                <c:pt idx="19519">
                  <c:v>0.55599999999999994</c:v>
                </c:pt>
                <c:pt idx="19520">
                  <c:v>0.52480000000000004</c:v>
                </c:pt>
                <c:pt idx="19521">
                  <c:v>0.48090000000000005</c:v>
                </c:pt>
                <c:pt idx="19522">
                  <c:v>0.45750000000000002</c:v>
                </c:pt>
                <c:pt idx="19523">
                  <c:v>0.45640000000000003</c:v>
                </c:pt>
                <c:pt idx="19524">
                  <c:v>0.48099999999999998</c:v>
                </c:pt>
                <c:pt idx="19525">
                  <c:v>0.46989999999999998</c:v>
                </c:pt>
                <c:pt idx="19526">
                  <c:v>0.43530000000000002</c:v>
                </c:pt>
                <c:pt idx="19527">
                  <c:v>0.41139999999999999</c:v>
                </c:pt>
                <c:pt idx="19528">
                  <c:v>0.40789999999999998</c:v>
                </c:pt>
                <c:pt idx="19529">
                  <c:v>0.3896</c:v>
                </c:pt>
                <c:pt idx="19530">
                  <c:v>0.40260000000000001</c:v>
                </c:pt>
                <c:pt idx="19531">
                  <c:v>0.3659</c:v>
                </c:pt>
                <c:pt idx="19532">
                  <c:v>0.3695</c:v>
                </c:pt>
                <c:pt idx="19533">
                  <c:v>0.33610000000000007</c:v>
                </c:pt>
                <c:pt idx="19534">
                  <c:v>0.36870000000000003</c:v>
                </c:pt>
                <c:pt idx="19535">
                  <c:v>0.36760000000000004</c:v>
                </c:pt>
                <c:pt idx="19536">
                  <c:v>0.34630000000000005</c:v>
                </c:pt>
                <c:pt idx="19537">
                  <c:v>0.2787</c:v>
                </c:pt>
                <c:pt idx="19538">
                  <c:v>0.27740000000000004</c:v>
                </c:pt>
                <c:pt idx="19539">
                  <c:v>0.28260000000000002</c:v>
                </c:pt>
                <c:pt idx="19540">
                  <c:v>0.25019999999999998</c:v>
                </c:pt>
                <c:pt idx="19541">
                  <c:v>0.25190000000000001</c:v>
                </c:pt>
                <c:pt idx="19542">
                  <c:v>0.2417</c:v>
                </c:pt>
                <c:pt idx="19543">
                  <c:v>0.25779999999999997</c:v>
                </c:pt>
                <c:pt idx="19544">
                  <c:v>0.25209999999999999</c:v>
                </c:pt>
                <c:pt idx="19545">
                  <c:v>0.24390000000000001</c:v>
                </c:pt>
                <c:pt idx="19546">
                  <c:v>0.23500000000000001</c:v>
                </c:pt>
                <c:pt idx="19547">
                  <c:v>0.21960000000000002</c:v>
                </c:pt>
                <c:pt idx="19548">
                  <c:v>0.21820000000000001</c:v>
                </c:pt>
                <c:pt idx="19549">
                  <c:v>0.21629999999999999</c:v>
                </c:pt>
                <c:pt idx="19550">
                  <c:v>0.2195</c:v>
                </c:pt>
                <c:pt idx="19551">
                  <c:v>0.22410000000000002</c:v>
                </c:pt>
                <c:pt idx="19552">
                  <c:v>0.23140000000000002</c:v>
                </c:pt>
                <c:pt idx="19553">
                  <c:v>0.22870000000000001</c:v>
                </c:pt>
                <c:pt idx="19554">
                  <c:v>0.2392</c:v>
                </c:pt>
                <c:pt idx="19555">
                  <c:v>0.37380000000000002</c:v>
                </c:pt>
                <c:pt idx="19556">
                  <c:v>0.31770000000000004</c:v>
                </c:pt>
                <c:pt idx="19557">
                  <c:v>0.32040000000000002</c:v>
                </c:pt>
                <c:pt idx="19558">
                  <c:v>0.31580000000000003</c:v>
                </c:pt>
                <c:pt idx="19559">
                  <c:v>0.31130000000000002</c:v>
                </c:pt>
                <c:pt idx="19560">
                  <c:v>0.2863</c:v>
                </c:pt>
                <c:pt idx="19561">
                  <c:v>0.24260000000000004</c:v>
                </c:pt>
                <c:pt idx="19562">
                  <c:v>0.22519999999999998</c:v>
                </c:pt>
                <c:pt idx="19563">
                  <c:v>0.2135</c:v>
                </c:pt>
                <c:pt idx="19564">
                  <c:v>0.21160000000000001</c:v>
                </c:pt>
                <c:pt idx="19565">
                  <c:v>0.19950000000000001</c:v>
                </c:pt>
                <c:pt idx="19566">
                  <c:v>0.18690000000000001</c:v>
                </c:pt>
                <c:pt idx="19567">
                  <c:v>0.18930000000000002</c:v>
                </c:pt>
                <c:pt idx="19568">
                  <c:v>0.17710000000000001</c:v>
                </c:pt>
                <c:pt idx="19569">
                  <c:v>0.2069</c:v>
                </c:pt>
                <c:pt idx="19570">
                  <c:v>0.18540000000000001</c:v>
                </c:pt>
                <c:pt idx="19571">
                  <c:v>0.17230000000000001</c:v>
                </c:pt>
                <c:pt idx="19572">
                  <c:v>0.16810000000000003</c:v>
                </c:pt>
                <c:pt idx="19573">
                  <c:v>0.19220000000000001</c:v>
                </c:pt>
                <c:pt idx="19574">
                  <c:v>0.1767</c:v>
                </c:pt>
                <c:pt idx="19575">
                  <c:v>0.19230000000000003</c:v>
                </c:pt>
                <c:pt idx="19576">
                  <c:v>0.19400000000000001</c:v>
                </c:pt>
                <c:pt idx="19577">
                  <c:v>0.17470000000000002</c:v>
                </c:pt>
                <c:pt idx="19578">
                  <c:v>0.16400000000000001</c:v>
                </c:pt>
                <c:pt idx="19579">
                  <c:v>0.16390000000000002</c:v>
                </c:pt>
                <c:pt idx="19580">
                  <c:v>0.1575</c:v>
                </c:pt>
                <c:pt idx="19581">
                  <c:v>0.16220000000000001</c:v>
                </c:pt>
                <c:pt idx="19582">
                  <c:v>0.15000000000000002</c:v>
                </c:pt>
                <c:pt idx="19583">
                  <c:v>0.15300000000000002</c:v>
                </c:pt>
                <c:pt idx="19584">
                  <c:v>0.15870000000000001</c:v>
                </c:pt>
                <c:pt idx="19585">
                  <c:v>0.15010000000000001</c:v>
                </c:pt>
                <c:pt idx="19586">
                  <c:v>0.16250000000000001</c:v>
                </c:pt>
                <c:pt idx="19587">
                  <c:v>0.15840000000000001</c:v>
                </c:pt>
                <c:pt idx="19588">
                  <c:v>0.1444</c:v>
                </c:pt>
                <c:pt idx="19589">
                  <c:v>0.1459</c:v>
                </c:pt>
                <c:pt idx="19590">
                  <c:v>0.14980000000000002</c:v>
                </c:pt>
                <c:pt idx="19591">
                  <c:v>0.1439</c:v>
                </c:pt>
                <c:pt idx="19592">
                  <c:v>0.14860000000000001</c:v>
                </c:pt>
                <c:pt idx="19593">
                  <c:v>0.15090000000000001</c:v>
                </c:pt>
                <c:pt idx="19594">
                  <c:v>0.14270000000000002</c:v>
                </c:pt>
                <c:pt idx="19595">
                  <c:v>0.14170000000000002</c:v>
                </c:pt>
                <c:pt idx="19596">
                  <c:v>0.14810000000000001</c:v>
                </c:pt>
                <c:pt idx="19597">
                  <c:v>0.1479</c:v>
                </c:pt>
                <c:pt idx="19598">
                  <c:v>0.1399</c:v>
                </c:pt>
                <c:pt idx="19599">
                  <c:v>0.13919999999999999</c:v>
                </c:pt>
                <c:pt idx="19600">
                  <c:v>0.1258</c:v>
                </c:pt>
                <c:pt idx="19601">
                  <c:v>0.12210000000000001</c:v>
                </c:pt>
                <c:pt idx="19602">
                  <c:v>0.13120000000000001</c:v>
                </c:pt>
                <c:pt idx="19603">
                  <c:v>0.13100000000000001</c:v>
                </c:pt>
                <c:pt idx="19604">
                  <c:v>0.1285</c:v>
                </c:pt>
                <c:pt idx="19605">
                  <c:v>0.12270000000000002</c:v>
                </c:pt>
                <c:pt idx="19606">
                  <c:v>0.127</c:v>
                </c:pt>
                <c:pt idx="19607">
                  <c:v>0.124</c:v>
                </c:pt>
                <c:pt idx="19608">
                  <c:v>0.12660000000000002</c:v>
                </c:pt>
                <c:pt idx="19609">
                  <c:v>0.12760000000000002</c:v>
                </c:pt>
                <c:pt idx="19610">
                  <c:v>0.12040000000000001</c:v>
                </c:pt>
                <c:pt idx="19611">
                  <c:v>0.11850000000000001</c:v>
                </c:pt>
                <c:pt idx="19612">
                  <c:v>0.12</c:v>
                </c:pt>
                <c:pt idx="19613">
                  <c:v>0.11020000000000002</c:v>
                </c:pt>
                <c:pt idx="19614">
                  <c:v>0.1105</c:v>
                </c:pt>
                <c:pt idx="19615">
                  <c:v>0.11459999999999999</c:v>
                </c:pt>
                <c:pt idx="19616">
                  <c:v>0.1142</c:v>
                </c:pt>
                <c:pt idx="19617">
                  <c:v>0.10730000000000001</c:v>
                </c:pt>
                <c:pt idx="19618">
                  <c:v>0.10930000000000001</c:v>
                </c:pt>
                <c:pt idx="19619">
                  <c:v>0.1158</c:v>
                </c:pt>
                <c:pt idx="19620">
                  <c:v>0.1101</c:v>
                </c:pt>
                <c:pt idx="19621">
                  <c:v>0.11430000000000001</c:v>
                </c:pt>
                <c:pt idx="19622">
                  <c:v>0.1081</c:v>
                </c:pt>
                <c:pt idx="19623">
                  <c:v>0.1033</c:v>
                </c:pt>
                <c:pt idx="19624">
                  <c:v>0.1038</c:v>
                </c:pt>
                <c:pt idx="19625">
                  <c:v>9.3899999999999997E-2</c:v>
                </c:pt>
                <c:pt idx="19626">
                  <c:v>8.77E-2</c:v>
                </c:pt>
                <c:pt idx="19627">
                  <c:v>8.6300000000000002E-2</c:v>
                </c:pt>
                <c:pt idx="19628">
                  <c:v>8.1100000000000005E-2</c:v>
                </c:pt>
                <c:pt idx="19629">
                  <c:v>7.5700000000000003E-2</c:v>
                </c:pt>
                <c:pt idx="19630">
                  <c:v>6.9599999999999995E-2</c:v>
                </c:pt>
                <c:pt idx="19631">
                  <c:v>6.93E-2</c:v>
                </c:pt>
                <c:pt idx="19632">
                  <c:v>6.6700000000000009E-2</c:v>
                </c:pt>
                <c:pt idx="19633">
                  <c:v>6.5100000000000005E-2</c:v>
                </c:pt>
                <c:pt idx="19634">
                  <c:v>6.4600000000000005E-2</c:v>
                </c:pt>
                <c:pt idx="19635">
                  <c:v>5.9200000000000003E-2</c:v>
                </c:pt>
                <c:pt idx="19636">
                  <c:v>5.5400000000000005E-2</c:v>
                </c:pt>
                <c:pt idx="19637">
                  <c:v>5.3200000000000004E-2</c:v>
                </c:pt>
                <c:pt idx="19638">
                  <c:v>5.3800000000000008E-2</c:v>
                </c:pt>
                <c:pt idx="19639">
                  <c:v>5.04E-2</c:v>
                </c:pt>
                <c:pt idx="19640">
                  <c:v>4.8100000000000004E-2</c:v>
                </c:pt>
                <c:pt idx="19641">
                  <c:v>4.7E-2</c:v>
                </c:pt>
                <c:pt idx="19642">
                  <c:v>4.5600000000000002E-2</c:v>
                </c:pt>
                <c:pt idx="19643">
                  <c:v>4.0200000000000007E-2</c:v>
                </c:pt>
                <c:pt idx="19644">
                  <c:v>3.9100000000000003E-2</c:v>
                </c:pt>
                <c:pt idx="19645">
                  <c:v>3.5799999999999998E-2</c:v>
                </c:pt>
                <c:pt idx="19646">
                  <c:v>3.5700000000000003E-2</c:v>
                </c:pt>
                <c:pt idx="19647">
                  <c:v>3.4700000000000002E-2</c:v>
                </c:pt>
                <c:pt idx="19648">
                  <c:v>3.4700000000000002E-2</c:v>
                </c:pt>
                <c:pt idx="19649">
                  <c:v>3.56E-2</c:v>
                </c:pt>
                <c:pt idx="19650">
                  <c:v>3.4499999999999996E-2</c:v>
                </c:pt>
                <c:pt idx="19651">
                  <c:v>3.5400000000000001E-2</c:v>
                </c:pt>
                <c:pt idx="19652">
                  <c:v>3.2500000000000001E-2</c:v>
                </c:pt>
                <c:pt idx="19653">
                  <c:v>3.5700000000000003E-2</c:v>
                </c:pt>
                <c:pt idx="19654">
                  <c:v>4.07E-2</c:v>
                </c:pt>
                <c:pt idx="19655">
                  <c:v>3.9800000000000002E-2</c:v>
                </c:pt>
                <c:pt idx="19656">
                  <c:v>4.41E-2</c:v>
                </c:pt>
                <c:pt idx="19657">
                  <c:v>4.4200000000000003E-2</c:v>
                </c:pt>
                <c:pt idx="19658">
                  <c:v>4.4400000000000002E-2</c:v>
                </c:pt>
                <c:pt idx="19659">
                  <c:v>4.8899999999999999E-2</c:v>
                </c:pt>
                <c:pt idx="19660">
                  <c:v>5.5400000000000005E-2</c:v>
                </c:pt>
                <c:pt idx="19661">
                  <c:v>5.67E-2</c:v>
                </c:pt>
                <c:pt idx="19662">
                  <c:v>6.0400000000000002E-2</c:v>
                </c:pt>
                <c:pt idx="19663">
                  <c:v>5.9400000000000001E-2</c:v>
                </c:pt>
                <c:pt idx="19664">
                  <c:v>7.0900000000000005E-2</c:v>
                </c:pt>
                <c:pt idx="19665">
                  <c:v>7.9900000000000013E-2</c:v>
                </c:pt>
                <c:pt idx="19666">
                  <c:v>9.0000000000000011E-2</c:v>
                </c:pt>
                <c:pt idx="19667">
                  <c:v>9.4600000000000004E-2</c:v>
                </c:pt>
                <c:pt idx="19668">
                  <c:v>9.290000000000001E-2</c:v>
                </c:pt>
                <c:pt idx="19669">
                  <c:v>0.11940000000000001</c:v>
                </c:pt>
                <c:pt idx="19670">
                  <c:v>0.13150000000000001</c:v>
                </c:pt>
                <c:pt idx="19671">
                  <c:v>0.1484</c:v>
                </c:pt>
                <c:pt idx="19672">
                  <c:v>0.17220000000000002</c:v>
                </c:pt>
                <c:pt idx="19673">
                  <c:v>0.16339999999999999</c:v>
                </c:pt>
                <c:pt idx="19674">
                  <c:v>0.16810000000000003</c:v>
                </c:pt>
                <c:pt idx="19675">
                  <c:v>0.17980000000000002</c:v>
                </c:pt>
                <c:pt idx="19676">
                  <c:v>0.2717</c:v>
                </c:pt>
                <c:pt idx="19677">
                  <c:v>0.36320000000000002</c:v>
                </c:pt>
                <c:pt idx="19678">
                  <c:v>0.32190000000000002</c:v>
                </c:pt>
                <c:pt idx="19679">
                  <c:v>0.33020000000000005</c:v>
                </c:pt>
                <c:pt idx="19680">
                  <c:v>0.39500000000000002</c:v>
                </c:pt>
                <c:pt idx="19681">
                  <c:v>0.34020000000000006</c:v>
                </c:pt>
                <c:pt idx="19682">
                  <c:v>0.39300000000000002</c:v>
                </c:pt>
                <c:pt idx="19683">
                  <c:v>0.4914</c:v>
                </c:pt>
                <c:pt idx="19684">
                  <c:v>0.47990000000000005</c:v>
                </c:pt>
                <c:pt idx="19685">
                  <c:v>0.42020000000000002</c:v>
                </c:pt>
                <c:pt idx="19686">
                  <c:v>0.45350000000000001</c:v>
                </c:pt>
                <c:pt idx="19687">
                  <c:v>0.43640000000000001</c:v>
                </c:pt>
                <c:pt idx="19688">
                  <c:v>0.3916</c:v>
                </c:pt>
                <c:pt idx="19689">
                  <c:v>0.48120000000000007</c:v>
                </c:pt>
                <c:pt idx="19690">
                  <c:v>0.47439999999999999</c:v>
                </c:pt>
                <c:pt idx="19691">
                  <c:v>0.55369999999999997</c:v>
                </c:pt>
                <c:pt idx="19692">
                  <c:v>0.58530000000000004</c:v>
                </c:pt>
                <c:pt idx="19693">
                  <c:v>0.56240000000000001</c:v>
                </c:pt>
                <c:pt idx="19694">
                  <c:v>0.57540000000000002</c:v>
                </c:pt>
                <c:pt idx="19695">
                  <c:v>0.59120000000000006</c:v>
                </c:pt>
                <c:pt idx="19696">
                  <c:v>0.63700000000000001</c:v>
                </c:pt>
                <c:pt idx="19697">
                  <c:v>0.61330000000000007</c:v>
                </c:pt>
                <c:pt idx="19698">
                  <c:v>0.62300000000000011</c:v>
                </c:pt>
                <c:pt idx="19699">
                  <c:v>0.62300000000000011</c:v>
                </c:pt>
                <c:pt idx="19700">
                  <c:v>0.69710000000000005</c:v>
                </c:pt>
                <c:pt idx="19701">
                  <c:v>0.69520000000000004</c:v>
                </c:pt>
                <c:pt idx="19702">
                  <c:v>0.7168000000000001</c:v>
                </c:pt>
                <c:pt idx="19703">
                  <c:v>0.72960000000000003</c:v>
                </c:pt>
                <c:pt idx="19704">
                  <c:v>0.69500000000000006</c:v>
                </c:pt>
                <c:pt idx="19705">
                  <c:v>0.7127</c:v>
                </c:pt>
                <c:pt idx="19706">
                  <c:v>0.75790000000000002</c:v>
                </c:pt>
                <c:pt idx="19707">
                  <c:v>0.73980000000000001</c:v>
                </c:pt>
                <c:pt idx="19708">
                  <c:v>0.67800000000000005</c:v>
                </c:pt>
                <c:pt idx="19709">
                  <c:v>0.73510000000000009</c:v>
                </c:pt>
                <c:pt idx="19710">
                  <c:v>0.72140000000000004</c:v>
                </c:pt>
                <c:pt idx="19711">
                  <c:v>0.71430000000000005</c:v>
                </c:pt>
                <c:pt idx="19712">
                  <c:v>0.78040000000000009</c:v>
                </c:pt>
                <c:pt idx="19713">
                  <c:v>0.77060000000000006</c:v>
                </c:pt>
                <c:pt idx="19714">
                  <c:v>0.83699999999999997</c:v>
                </c:pt>
                <c:pt idx="19715">
                  <c:v>0.81720000000000015</c:v>
                </c:pt>
                <c:pt idx="19716">
                  <c:v>0.80380000000000007</c:v>
                </c:pt>
                <c:pt idx="19717">
                  <c:v>0.78869999999999996</c:v>
                </c:pt>
                <c:pt idx="19718">
                  <c:v>0.87620000000000009</c:v>
                </c:pt>
                <c:pt idx="19719">
                  <c:v>0.90150000000000008</c:v>
                </c:pt>
                <c:pt idx="19720">
                  <c:v>0.95440000000000014</c:v>
                </c:pt>
                <c:pt idx="19721">
                  <c:v>0.92180000000000006</c:v>
                </c:pt>
                <c:pt idx="19722">
                  <c:v>0.94300000000000006</c:v>
                </c:pt>
                <c:pt idx="19723">
                  <c:v>0.92020000000000002</c:v>
                </c:pt>
                <c:pt idx="19724">
                  <c:v>0.95239999999999991</c:v>
                </c:pt>
                <c:pt idx="19725">
                  <c:v>0.93900000000000006</c:v>
                </c:pt>
                <c:pt idx="19726">
                  <c:v>0.91199999999999992</c:v>
                </c:pt>
                <c:pt idx="19727">
                  <c:v>0.90139999999999998</c:v>
                </c:pt>
                <c:pt idx="19728">
                  <c:v>0.91250000000000009</c:v>
                </c:pt>
                <c:pt idx="19729">
                  <c:v>0.92159999999999997</c:v>
                </c:pt>
                <c:pt idx="19730">
                  <c:v>0.8852000000000001</c:v>
                </c:pt>
                <c:pt idx="19731">
                  <c:v>0.93910000000000005</c:v>
                </c:pt>
                <c:pt idx="19732">
                  <c:v>0.90459999999999996</c:v>
                </c:pt>
                <c:pt idx="19733">
                  <c:v>0.89260000000000006</c:v>
                </c:pt>
                <c:pt idx="19734">
                  <c:v>0.93500000000000005</c:v>
                </c:pt>
                <c:pt idx="19735">
                  <c:v>0.90870000000000006</c:v>
                </c:pt>
                <c:pt idx="19736">
                  <c:v>0.92110000000000003</c:v>
                </c:pt>
                <c:pt idx="19737">
                  <c:v>0.94010000000000005</c:v>
                </c:pt>
                <c:pt idx="19738">
                  <c:v>0.96300000000000008</c:v>
                </c:pt>
                <c:pt idx="19739">
                  <c:v>0.95930000000000004</c:v>
                </c:pt>
                <c:pt idx="19740">
                  <c:v>0.97670000000000001</c:v>
                </c:pt>
                <c:pt idx="19741">
                  <c:v>0.96130000000000004</c:v>
                </c:pt>
                <c:pt idx="19742">
                  <c:v>0.93680000000000008</c:v>
                </c:pt>
                <c:pt idx="19743">
                  <c:v>0.93149999999999999</c:v>
                </c:pt>
                <c:pt idx="19744">
                  <c:v>0.94269999999999998</c:v>
                </c:pt>
                <c:pt idx="19745">
                  <c:v>0.95940000000000003</c:v>
                </c:pt>
                <c:pt idx="19746">
                  <c:v>0.97060000000000002</c:v>
                </c:pt>
                <c:pt idx="19747">
                  <c:v>0.96039999999999992</c:v>
                </c:pt>
                <c:pt idx="19748">
                  <c:v>0.90820000000000012</c:v>
                </c:pt>
                <c:pt idx="19749">
                  <c:v>0.95140000000000002</c:v>
                </c:pt>
                <c:pt idx="19750">
                  <c:v>0.9798</c:v>
                </c:pt>
                <c:pt idx="19751">
                  <c:v>0.97950000000000004</c:v>
                </c:pt>
                <c:pt idx="19752">
                  <c:v>0.98550000000000004</c:v>
                </c:pt>
                <c:pt idx="19753">
                  <c:v>0.94629999999999992</c:v>
                </c:pt>
                <c:pt idx="19754">
                  <c:v>0.98190000000000011</c:v>
                </c:pt>
                <c:pt idx="19755">
                  <c:v>0.96430000000000016</c:v>
                </c:pt>
                <c:pt idx="19756">
                  <c:v>0.94640000000000013</c:v>
                </c:pt>
                <c:pt idx="19757">
                  <c:v>0.93940000000000001</c:v>
                </c:pt>
                <c:pt idx="19758">
                  <c:v>0.95800000000000007</c:v>
                </c:pt>
                <c:pt idx="19759">
                  <c:v>0.96640000000000004</c:v>
                </c:pt>
                <c:pt idx="19760">
                  <c:v>0.9526</c:v>
                </c:pt>
                <c:pt idx="19761">
                  <c:v>0.95690000000000008</c:v>
                </c:pt>
                <c:pt idx="19762">
                  <c:v>0.96590000000000009</c:v>
                </c:pt>
                <c:pt idx="19763">
                  <c:v>0.97970000000000013</c:v>
                </c:pt>
                <c:pt idx="19764">
                  <c:v>0.95719999999999994</c:v>
                </c:pt>
                <c:pt idx="19765">
                  <c:v>0.90870000000000006</c:v>
                </c:pt>
                <c:pt idx="19766">
                  <c:v>0.92660000000000009</c:v>
                </c:pt>
                <c:pt idx="19767">
                  <c:v>0.90200000000000002</c:v>
                </c:pt>
                <c:pt idx="19768">
                  <c:v>0.88059999999999994</c:v>
                </c:pt>
                <c:pt idx="19769">
                  <c:v>0.91700000000000004</c:v>
                </c:pt>
                <c:pt idx="19770">
                  <c:v>0.92820000000000003</c:v>
                </c:pt>
                <c:pt idx="19771">
                  <c:v>0.91210000000000013</c:v>
                </c:pt>
                <c:pt idx="19772">
                  <c:v>0.89270000000000005</c:v>
                </c:pt>
                <c:pt idx="19773">
                  <c:v>0.90749999999999997</c:v>
                </c:pt>
                <c:pt idx="19774">
                  <c:v>0.91710000000000003</c:v>
                </c:pt>
                <c:pt idx="19775">
                  <c:v>0.87040000000000006</c:v>
                </c:pt>
                <c:pt idx="19776">
                  <c:v>0.87050000000000005</c:v>
                </c:pt>
                <c:pt idx="19777">
                  <c:v>0.90589999999999993</c:v>
                </c:pt>
                <c:pt idx="19778">
                  <c:v>0.91750000000000009</c:v>
                </c:pt>
                <c:pt idx="19779">
                  <c:v>0.95930000000000004</c:v>
                </c:pt>
                <c:pt idx="19780">
                  <c:v>0.90939999999999999</c:v>
                </c:pt>
                <c:pt idx="19781">
                  <c:v>0.86419999999999997</c:v>
                </c:pt>
                <c:pt idx="19782">
                  <c:v>0.87490000000000012</c:v>
                </c:pt>
                <c:pt idx="19783">
                  <c:v>0.88840000000000008</c:v>
                </c:pt>
                <c:pt idx="19784">
                  <c:v>0.81440000000000001</c:v>
                </c:pt>
                <c:pt idx="19785">
                  <c:v>0.80630000000000013</c:v>
                </c:pt>
                <c:pt idx="19786">
                  <c:v>0.89700000000000013</c:v>
                </c:pt>
                <c:pt idx="19787">
                  <c:v>0.88970000000000005</c:v>
                </c:pt>
                <c:pt idx="19788">
                  <c:v>0.83379999999999999</c:v>
                </c:pt>
                <c:pt idx="19789">
                  <c:v>0.79280000000000006</c:v>
                </c:pt>
                <c:pt idx="19790">
                  <c:v>0.72150000000000003</c:v>
                </c:pt>
                <c:pt idx="19791">
                  <c:v>0.72080000000000011</c:v>
                </c:pt>
                <c:pt idx="19792">
                  <c:v>0.77450000000000008</c:v>
                </c:pt>
                <c:pt idx="19793">
                  <c:v>0.75860000000000005</c:v>
                </c:pt>
                <c:pt idx="19794">
                  <c:v>0.71010000000000006</c:v>
                </c:pt>
                <c:pt idx="19795">
                  <c:v>0.68090000000000006</c:v>
                </c:pt>
                <c:pt idx="19796">
                  <c:v>0.66110000000000002</c:v>
                </c:pt>
                <c:pt idx="19797">
                  <c:v>0.68330000000000002</c:v>
                </c:pt>
                <c:pt idx="19798">
                  <c:v>0.70750000000000002</c:v>
                </c:pt>
                <c:pt idx="19799">
                  <c:v>0.68510000000000004</c:v>
                </c:pt>
                <c:pt idx="19800">
                  <c:v>0.6322000000000001</c:v>
                </c:pt>
                <c:pt idx="19801">
                  <c:v>0.64829999999999999</c:v>
                </c:pt>
                <c:pt idx="19802">
                  <c:v>0.6361</c:v>
                </c:pt>
                <c:pt idx="19803">
                  <c:v>0.61280000000000001</c:v>
                </c:pt>
                <c:pt idx="19804">
                  <c:v>0.55210000000000004</c:v>
                </c:pt>
                <c:pt idx="19805">
                  <c:v>0.5655</c:v>
                </c:pt>
                <c:pt idx="19806">
                  <c:v>0.53170000000000006</c:v>
                </c:pt>
                <c:pt idx="19807">
                  <c:v>0.52870000000000006</c:v>
                </c:pt>
                <c:pt idx="19808">
                  <c:v>0.48780000000000001</c:v>
                </c:pt>
                <c:pt idx="19809">
                  <c:v>0.45960000000000001</c:v>
                </c:pt>
                <c:pt idx="19810">
                  <c:v>0.45480000000000004</c:v>
                </c:pt>
                <c:pt idx="19811">
                  <c:v>0.44490000000000002</c:v>
                </c:pt>
                <c:pt idx="19812">
                  <c:v>0.41710000000000003</c:v>
                </c:pt>
                <c:pt idx="19813">
                  <c:v>0.3997</c:v>
                </c:pt>
                <c:pt idx="19814">
                  <c:v>0.38880000000000003</c:v>
                </c:pt>
                <c:pt idx="19815">
                  <c:v>0.38769999999999999</c:v>
                </c:pt>
                <c:pt idx="19816">
                  <c:v>0.36160000000000003</c:v>
                </c:pt>
                <c:pt idx="19817">
                  <c:v>0.36330000000000001</c:v>
                </c:pt>
                <c:pt idx="19818">
                  <c:v>0.35190000000000005</c:v>
                </c:pt>
                <c:pt idx="19819">
                  <c:v>0.34300000000000003</c:v>
                </c:pt>
                <c:pt idx="19820">
                  <c:v>0.30720000000000003</c:v>
                </c:pt>
                <c:pt idx="19821">
                  <c:v>0.32050000000000001</c:v>
                </c:pt>
                <c:pt idx="19822">
                  <c:v>0.30800000000000005</c:v>
                </c:pt>
                <c:pt idx="19823">
                  <c:v>0.29609999999999997</c:v>
                </c:pt>
                <c:pt idx="19824">
                  <c:v>0.28310000000000002</c:v>
                </c:pt>
                <c:pt idx="19825">
                  <c:v>0.27940000000000004</c:v>
                </c:pt>
                <c:pt idx="19826">
                  <c:v>0.27</c:v>
                </c:pt>
                <c:pt idx="19827">
                  <c:v>0.25700000000000001</c:v>
                </c:pt>
                <c:pt idx="19828">
                  <c:v>0.25080000000000002</c:v>
                </c:pt>
                <c:pt idx="19829">
                  <c:v>0.23780000000000001</c:v>
                </c:pt>
                <c:pt idx="19830">
                  <c:v>0.2331</c:v>
                </c:pt>
                <c:pt idx="19831">
                  <c:v>0.2271</c:v>
                </c:pt>
                <c:pt idx="19832">
                  <c:v>0.21520000000000003</c:v>
                </c:pt>
                <c:pt idx="19833">
                  <c:v>0.21010000000000001</c:v>
                </c:pt>
                <c:pt idx="19834">
                  <c:v>0.20350000000000001</c:v>
                </c:pt>
                <c:pt idx="19835">
                  <c:v>0.20250000000000001</c:v>
                </c:pt>
                <c:pt idx="19836">
                  <c:v>0.19740000000000002</c:v>
                </c:pt>
                <c:pt idx="19837">
                  <c:v>0.19450000000000001</c:v>
                </c:pt>
                <c:pt idx="19838">
                  <c:v>0.18870000000000001</c:v>
                </c:pt>
                <c:pt idx="19839">
                  <c:v>0.18590000000000001</c:v>
                </c:pt>
                <c:pt idx="19840">
                  <c:v>0.17620000000000002</c:v>
                </c:pt>
                <c:pt idx="19841">
                  <c:v>0.1764</c:v>
                </c:pt>
                <c:pt idx="19842">
                  <c:v>0.1736</c:v>
                </c:pt>
                <c:pt idx="19843">
                  <c:v>0.16320000000000001</c:v>
                </c:pt>
                <c:pt idx="19844">
                  <c:v>0.16420000000000001</c:v>
                </c:pt>
                <c:pt idx="19845">
                  <c:v>0.15629999999999999</c:v>
                </c:pt>
                <c:pt idx="19846">
                  <c:v>0.15240000000000001</c:v>
                </c:pt>
                <c:pt idx="19847">
                  <c:v>0.15160000000000001</c:v>
                </c:pt>
                <c:pt idx="19848">
                  <c:v>0.14699999999999999</c:v>
                </c:pt>
                <c:pt idx="19849">
                  <c:v>0.14470000000000002</c:v>
                </c:pt>
                <c:pt idx="19850">
                  <c:v>0.14070000000000002</c:v>
                </c:pt>
                <c:pt idx="19851">
                  <c:v>0.13770000000000002</c:v>
                </c:pt>
                <c:pt idx="19852">
                  <c:v>0.13700000000000001</c:v>
                </c:pt>
                <c:pt idx="19853">
                  <c:v>0.13660000000000003</c:v>
                </c:pt>
                <c:pt idx="19854">
                  <c:v>0.1338</c:v>
                </c:pt>
                <c:pt idx="19855">
                  <c:v>0.1321</c:v>
                </c:pt>
                <c:pt idx="19856">
                  <c:v>0.13660000000000003</c:v>
                </c:pt>
                <c:pt idx="19857">
                  <c:v>0.13289999999999999</c:v>
                </c:pt>
                <c:pt idx="19858">
                  <c:v>0.1298</c:v>
                </c:pt>
                <c:pt idx="19859">
                  <c:v>0.12050000000000001</c:v>
                </c:pt>
                <c:pt idx="19860">
                  <c:v>0.11530000000000001</c:v>
                </c:pt>
                <c:pt idx="19861">
                  <c:v>0.10970000000000001</c:v>
                </c:pt>
                <c:pt idx="19862">
                  <c:v>0.1048</c:v>
                </c:pt>
                <c:pt idx="19863">
                  <c:v>9.7000000000000003E-2</c:v>
                </c:pt>
                <c:pt idx="19864">
                  <c:v>9.5600000000000004E-2</c:v>
                </c:pt>
                <c:pt idx="19865">
                  <c:v>9.3400000000000011E-2</c:v>
                </c:pt>
                <c:pt idx="19866">
                  <c:v>8.950000000000001E-2</c:v>
                </c:pt>
                <c:pt idx="19867">
                  <c:v>8.610000000000001E-2</c:v>
                </c:pt>
                <c:pt idx="19868">
                  <c:v>8.5300000000000001E-2</c:v>
                </c:pt>
                <c:pt idx="19869">
                  <c:v>8.4900000000000003E-2</c:v>
                </c:pt>
                <c:pt idx="19870">
                  <c:v>8.2400000000000001E-2</c:v>
                </c:pt>
                <c:pt idx="19871">
                  <c:v>8.3299999999999999E-2</c:v>
                </c:pt>
                <c:pt idx="19872">
                  <c:v>8.3000000000000004E-2</c:v>
                </c:pt>
                <c:pt idx="19873">
                  <c:v>8.0200000000000007E-2</c:v>
                </c:pt>
                <c:pt idx="19874">
                  <c:v>7.6000000000000012E-2</c:v>
                </c:pt>
                <c:pt idx="19875">
                  <c:v>7.5200000000000003E-2</c:v>
                </c:pt>
                <c:pt idx="19876">
                  <c:v>7.640000000000001E-2</c:v>
                </c:pt>
                <c:pt idx="19877">
                  <c:v>7.0400000000000004E-2</c:v>
                </c:pt>
                <c:pt idx="19878">
                  <c:v>6.8000000000000005E-2</c:v>
                </c:pt>
                <c:pt idx="19879">
                  <c:v>6.4500000000000002E-2</c:v>
                </c:pt>
                <c:pt idx="19880">
                  <c:v>6.1600000000000002E-2</c:v>
                </c:pt>
                <c:pt idx="19881">
                  <c:v>5.8799999999999998E-2</c:v>
                </c:pt>
                <c:pt idx="19882">
                  <c:v>5.8499999999999996E-2</c:v>
                </c:pt>
                <c:pt idx="19883">
                  <c:v>5.6999999999999995E-2</c:v>
                </c:pt>
                <c:pt idx="19884">
                  <c:v>5.5900000000000005E-2</c:v>
                </c:pt>
                <c:pt idx="19885">
                  <c:v>5.3000000000000005E-2</c:v>
                </c:pt>
                <c:pt idx="19886">
                  <c:v>4.9200000000000001E-2</c:v>
                </c:pt>
                <c:pt idx="19887">
                  <c:v>5.0100000000000006E-2</c:v>
                </c:pt>
                <c:pt idx="19888">
                  <c:v>5.0700000000000002E-2</c:v>
                </c:pt>
                <c:pt idx="19889">
                  <c:v>4.6000000000000006E-2</c:v>
                </c:pt>
                <c:pt idx="19890">
                  <c:v>4.41E-2</c:v>
                </c:pt>
                <c:pt idx="19891">
                  <c:v>4.4000000000000004E-2</c:v>
                </c:pt>
                <c:pt idx="19892">
                  <c:v>4.0300000000000002E-2</c:v>
                </c:pt>
                <c:pt idx="19893">
                  <c:v>3.9500000000000007E-2</c:v>
                </c:pt>
                <c:pt idx="19894">
                  <c:v>3.9400000000000004E-2</c:v>
                </c:pt>
                <c:pt idx="19895">
                  <c:v>3.7600000000000001E-2</c:v>
                </c:pt>
                <c:pt idx="19896">
                  <c:v>4.0899999999999999E-2</c:v>
                </c:pt>
                <c:pt idx="19897">
                  <c:v>3.9900000000000005E-2</c:v>
                </c:pt>
                <c:pt idx="19898">
                  <c:v>3.6299999999999999E-2</c:v>
                </c:pt>
                <c:pt idx="19899">
                  <c:v>3.5299999999999998E-2</c:v>
                </c:pt>
                <c:pt idx="19900">
                  <c:v>3.44E-2</c:v>
                </c:pt>
                <c:pt idx="19901">
                  <c:v>3.2500000000000001E-2</c:v>
                </c:pt>
                <c:pt idx="19902">
                  <c:v>3.2400000000000005E-2</c:v>
                </c:pt>
                <c:pt idx="19903">
                  <c:v>3.2300000000000002E-2</c:v>
                </c:pt>
                <c:pt idx="19904">
                  <c:v>3.04E-2</c:v>
                </c:pt>
                <c:pt idx="19905">
                  <c:v>2.7700000000000002E-2</c:v>
                </c:pt>
                <c:pt idx="19906">
                  <c:v>2.9499999999999998E-2</c:v>
                </c:pt>
                <c:pt idx="19907">
                  <c:v>2.92E-2</c:v>
                </c:pt>
                <c:pt idx="19908">
                  <c:v>2.8399999999999998E-2</c:v>
                </c:pt>
                <c:pt idx="19909">
                  <c:v>2.7400000000000004E-2</c:v>
                </c:pt>
                <c:pt idx="19910">
                  <c:v>2.4199999999999999E-2</c:v>
                </c:pt>
                <c:pt idx="19911">
                  <c:v>2.93E-2</c:v>
                </c:pt>
                <c:pt idx="19912">
                  <c:v>2.9100000000000001E-2</c:v>
                </c:pt>
                <c:pt idx="19913">
                  <c:v>2.7400000000000004E-2</c:v>
                </c:pt>
                <c:pt idx="19914">
                  <c:v>2.8999999999999998E-2</c:v>
                </c:pt>
                <c:pt idx="19915">
                  <c:v>2.7300000000000005E-2</c:v>
                </c:pt>
                <c:pt idx="19916">
                  <c:v>2.7100000000000003E-2</c:v>
                </c:pt>
                <c:pt idx="19917">
                  <c:v>2.6100000000000002E-2</c:v>
                </c:pt>
                <c:pt idx="19918">
                  <c:v>2.2800000000000001E-2</c:v>
                </c:pt>
                <c:pt idx="19919">
                  <c:v>2.4300000000000002E-2</c:v>
                </c:pt>
                <c:pt idx="19920">
                  <c:v>2.35E-2</c:v>
                </c:pt>
                <c:pt idx="19921">
                  <c:v>2.0200000000000003E-2</c:v>
                </c:pt>
                <c:pt idx="19922">
                  <c:v>2.1000000000000001E-2</c:v>
                </c:pt>
                <c:pt idx="19923">
                  <c:v>2.18E-2</c:v>
                </c:pt>
                <c:pt idx="19924">
                  <c:v>2.1100000000000001E-2</c:v>
                </c:pt>
                <c:pt idx="19925">
                  <c:v>2.2900000000000004E-2</c:v>
                </c:pt>
                <c:pt idx="19926">
                  <c:v>2.6100000000000002E-2</c:v>
                </c:pt>
                <c:pt idx="19927">
                  <c:v>2.5500000000000002E-2</c:v>
                </c:pt>
                <c:pt idx="19928">
                  <c:v>3.0700000000000002E-2</c:v>
                </c:pt>
                <c:pt idx="19929">
                  <c:v>3.3300000000000003E-2</c:v>
                </c:pt>
                <c:pt idx="19930">
                  <c:v>3.4300000000000004E-2</c:v>
                </c:pt>
                <c:pt idx="19931">
                  <c:v>3.7900000000000003E-2</c:v>
                </c:pt>
                <c:pt idx="19932">
                  <c:v>3.8100000000000002E-2</c:v>
                </c:pt>
                <c:pt idx="19933">
                  <c:v>3.8300000000000001E-2</c:v>
                </c:pt>
                <c:pt idx="19934">
                  <c:v>4.3000000000000003E-2</c:v>
                </c:pt>
                <c:pt idx="19935">
                  <c:v>4.5600000000000002E-2</c:v>
                </c:pt>
                <c:pt idx="19936">
                  <c:v>4.6600000000000003E-2</c:v>
                </c:pt>
                <c:pt idx="19937">
                  <c:v>4.8600000000000004E-2</c:v>
                </c:pt>
                <c:pt idx="19938">
                  <c:v>5.0700000000000002E-2</c:v>
                </c:pt>
                <c:pt idx="19939">
                  <c:v>5.3800000000000008E-2</c:v>
                </c:pt>
                <c:pt idx="19940">
                  <c:v>5.8400000000000001E-2</c:v>
                </c:pt>
                <c:pt idx="19941">
                  <c:v>6.2400000000000004E-2</c:v>
                </c:pt>
                <c:pt idx="19942">
                  <c:v>6.1400000000000003E-2</c:v>
                </c:pt>
                <c:pt idx="19943">
                  <c:v>6.4500000000000002E-2</c:v>
                </c:pt>
                <c:pt idx="19944">
                  <c:v>6.6700000000000009E-2</c:v>
                </c:pt>
                <c:pt idx="19945">
                  <c:v>6.9099999999999995E-2</c:v>
                </c:pt>
                <c:pt idx="19946">
                  <c:v>6.770000000000001E-2</c:v>
                </c:pt>
                <c:pt idx="19947">
                  <c:v>7.5200000000000003E-2</c:v>
                </c:pt>
                <c:pt idx="19948">
                  <c:v>8.0600000000000005E-2</c:v>
                </c:pt>
                <c:pt idx="19949">
                  <c:v>8.0800000000000011E-2</c:v>
                </c:pt>
                <c:pt idx="19950">
                  <c:v>8.7300000000000003E-2</c:v>
                </c:pt>
                <c:pt idx="19951">
                  <c:v>9.4299999999999995E-2</c:v>
                </c:pt>
                <c:pt idx="19952">
                  <c:v>0.10289999999999999</c:v>
                </c:pt>
                <c:pt idx="19953">
                  <c:v>0.1055</c:v>
                </c:pt>
                <c:pt idx="19954">
                  <c:v>0.10930000000000001</c:v>
                </c:pt>
                <c:pt idx="19955">
                  <c:v>0.10840000000000001</c:v>
                </c:pt>
                <c:pt idx="19956">
                  <c:v>0.1139</c:v>
                </c:pt>
                <c:pt idx="19957">
                  <c:v>0.1273</c:v>
                </c:pt>
                <c:pt idx="19958">
                  <c:v>0.1192</c:v>
                </c:pt>
                <c:pt idx="19959">
                  <c:v>0.13930000000000001</c:v>
                </c:pt>
                <c:pt idx="19960">
                  <c:v>0.14499999999999999</c:v>
                </c:pt>
                <c:pt idx="19961">
                  <c:v>0.1399</c:v>
                </c:pt>
                <c:pt idx="19962">
                  <c:v>0.13720000000000002</c:v>
                </c:pt>
                <c:pt idx="19963">
                  <c:v>0.1469</c:v>
                </c:pt>
                <c:pt idx="19964">
                  <c:v>0.15490000000000001</c:v>
                </c:pt>
                <c:pt idx="19965">
                  <c:v>0.16970000000000002</c:v>
                </c:pt>
                <c:pt idx="19966">
                  <c:v>0.18160000000000001</c:v>
                </c:pt>
                <c:pt idx="19967">
                  <c:v>0.17580000000000001</c:v>
                </c:pt>
                <c:pt idx="19968">
                  <c:v>0.17390000000000003</c:v>
                </c:pt>
                <c:pt idx="19969">
                  <c:v>0.17660000000000001</c:v>
                </c:pt>
                <c:pt idx="19970">
                  <c:v>0.18620000000000003</c:v>
                </c:pt>
                <c:pt idx="19971">
                  <c:v>0.19310000000000002</c:v>
                </c:pt>
                <c:pt idx="19972">
                  <c:v>0.21709999999999999</c:v>
                </c:pt>
                <c:pt idx="19973">
                  <c:v>0.2089</c:v>
                </c:pt>
                <c:pt idx="19974">
                  <c:v>0.21379999999999999</c:v>
                </c:pt>
                <c:pt idx="19975">
                  <c:v>0.25680000000000003</c:v>
                </c:pt>
                <c:pt idx="19976">
                  <c:v>0.24</c:v>
                </c:pt>
                <c:pt idx="19977">
                  <c:v>0.29089999999999999</c:v>
                </c:pt>
                <c:pt idx="19978">
                  <c:v>0.28450000000000003</c:v>
                </c:pt>
                <c:pt idx="19979">
                  <c:v>0.35630000000000006</c:v>
                </c:pt>
                <c:pt idx="19980">
                  <c:v>0.33580000000000004</c:v>
                </c:pt>
                <c:pt idx="19981">
                  <c:v>0.40590000000000004</c:v>
                </c:pt>
                <c:pt idx="19982">
                  <c:v>0.37309999999999999</c:v>
                </c:pt>
                <c:pt idx="19983">
                  <c:v>0.41900000000000004</c:v>
                </c:pt>
                <c:pt idx="19984">
                  <c:v>0.39750000000000002</c:v>
                </c:pt>
                <c:pt idx="19985">
                  <c:v>0.40560000000000002</c:v>
                </c:pt>
                <c:pt idx="19986">
                  <c:v>0.42670000000000008</c:v>
                </c:pt>
                <c:pt idx="19987">
                  <c:v>0.43620000000000003</c:v>
                </c:pt>
                <c:pt idx="19988">
                  <c:v>0.42859999999999998</c:v>
                </c:pt>
                <c:pt idx="19989">
                  <c:v>0.41470000000000007</c:v>
                </c:pt>
                <c:pt idx="19990">
                  <c:v>0.41520000000000001</c:v>
                </c:pt>
                <c:pt idx="19991">
                  <c:v>0.4582</c:v>
                </c:pt>
                <c:pt idx="19992">
                  <c:v>0.54090000000000005</c:v>
                </c:pt>
                <c:pt idx="19993">
                  <c:v>0.58819999999999995</c:v>
                </c:pt>
                <c:pt idx="19994">
                  <c:v>0.57279999999999998</c:v>
                </c:pt>
                <c:pt idx="19995">
                  <c:v>0.57240000000000002</c:v>
                </c:pt>
                <c:pt idx="19996">
                  <c:v>0.60730000000000006</c:v>
                </c:pt>
                <c:pt idx="19997">
                  <c:v>0.63450000000000006</c:v>
                </c:pt>
                <c:pt idx="19998">
                  <c:v>0.62240000000000006</c:v>
                </c:pt>
                <c:pt idx="19999">
                  <c:v>0.63500000000000001</c:v>
                </c:pt>
                <c:pt idx="20000">
                  <c:v>0.64640000000000009</c:v>
                </c:pt>
                <c:pt idx="20001">
                  <c:v>0.67210000000000003</c:v>
                </c:pt>
                <c:pt idx="20002">
                  <c:v>0.68550000000000011</c:v>
                </c:pt>
                <c:pt idx="20003">
                  <c:v>0.70970000000000011</c:v>
                </c:pt>
                <c:pt idx="20004">
                  <c:v>0.72530000000000006</c:v>
                </c:pt>
                <c:pt idx="20005">
                  <c:v>0.71379999999999999</c:v>
                </c:pt>
                <c:pt idx="20006">
                  <c:v>0.70130000000000003</c:v>
                </c:pt>
                <c:pt idx="20007">
                  <c:v>0.73340000000000005</c:v>
                </c:pt>
                <c:pt idx="20008">
                  <c:v>0.77590000000000003</c:v>
                </c:pt>
                <c:pt idx="20009">
                  <c:v>0.79300000000000004</c:v>
                </c:pt>
                <c:pt idx="20010">
                  <c:v>0.80800000000000005</c:v>
                </c:pt>
                <c:pt idx="20011">
                  <c:v>0.80010000000000003</c:v>
                </c:pt>
                <c:pt idx="20012">
                  <c:v>0.82820000000000005</c:v>
                </c:pt>
                <c:pt idx="20013">
                  <c:v>0.83770000000000011</c:v>
                </c:pt>
                <c:pt idx="20014">
                  <c:v>0.877</c:v>
                </c:pt>
                <c:pt idx="20015">
                  <c:v>0.87490000000000012</c:v>
                </c:pt>
                <c:pt idx="20016">
                  <c:v>0.90510000000000002</c:v>
                </c:pt>
                <c:pt idx="20017">
                  <c:v>0.91359999999999997</c:v>
                </c:pt>
                <c:pt idx="20018">
                  <c:v>0.93130000000000013</c:v>
                </c:pt>
                <c:pt idx="20019">
                  <c:v>0.92270000000000008</c:v>
                </c:pt>
                <c:pt idx="20020">
                  <c:v>0.93840000000000012</c:v>
                </c:pt>
                <c:pt idx="20021">
                  <c:v>0.96370000000000011</c:v>
                </c:pt>
                <c:pt idx="20022">
                  <c:v>0.97350000000000003</c:v>
                </c:pt>
                <c:pt idx="20023">
                  <c:v>0.97230000000000016</c:v>
                </c:pt>
                <c:pt idx="20024">
                  <c:v>0.94399999999999995</c:v>
                </c:pt>
                <c:pt idx="20025">
                  <c:v>0.97080000000000011</c:v>
                </c:pt>
                <c:pt idx="20026">
                  <c:v>0.97609999999999997</c:v>
                </c:pt>
                <c:pt idx="20027">
                  <c:v>1.0174000000000001</c:v>
                </c:pt>
                <c:pt idx="20028">
                  <c:v>1.0253000000000001</c:v>
                </c:pt>
                <c:pt idx="20029">
                  <c:v>1.0333000000000001</c:v>
                </c:pt>
                <c:pt idx="20030">
                  <c:v>1.0276000000000001</c:v>
                </c:pt>
                <c:pt idx="20031">
                  <c:v>1.0504</c:v>
                </c:pt>
                <c:pt idx="20032">
                  <c:v>1.0496000000000001</c:v>
                </c:pt>
                <c:pt idx="20033">
                  <c:v>1.0563</c:v>
                </c:pt>
                <c:pt idx="20034">
                  <c:v>1.0706</c:v>
                </c:pt>
                <c:pt idx="20035">
                  <c:v>1.083</c:v>
                </c:pt>
                <c:pt idx="20036">
                  <c:v>1.0966</c:v>
                </c:pt>
                <c:pt idx="20037">
                  <c:v>1.1194000000000002</c:v>
                </c:pt>
                <c:pt idx="20038">
                  <c:v>1.1156000000000001</c:v>
                </c:pt>
                <c:pt idx="20039">
                  <c:v>1.125</c:v>
                </c:pt>
                <c:pt idx="20040">
                  <c:v>1.1146</c:v>
                </c:pt>
                <c:pt idx="20041">
                  <c:v>1.1175000000000002</c:v>
                </c:pt>
                <c:pt idx="20042">
                  <c:v>1.1469</c:v>
                </c:pt>
                <c:pt idx="20043">
                  <c:v>1.1329</c:v>
                </c:pt>
                <c:pt idx="20044">
                  <c:v>1.1683999999999999</c:v>
                </c:pt>
                <c:pt idx="20045">
                  <c:v>1.1523000000000001</c:v>
                </c:pt>
                <c:pt idx="20046">
                  <c:v>1.1677</c:v>
                </c:pt>
                <c:pt idx="20047">
                  <c:v>1.1557000000000002</c:v>
                </c:pt>
                <c:pt idx="20048">
                  <c:v>1.1618999999999999</c:v>
                </c:pt>
                <c:pt idx="20049">
                  <c:v>1.1439000000000001</c:v>
                </c:pt>
                <c:pt idx="20050">
                  <c:v>1.1631</c:v>
                </c:pt>
                <c:pt idx="20051">
                  <c:v>1.1833</c:v>
                </c:pt>
                <c:pt idx="20052">
                  <c:v>1.1721000000000001</c:v>
                </c:pt>
                <c:pt idx="20053">
                  <c:v>1.1856</c:v>
                </c:pt>
                <c:pt idx="20054">
                  <c:v>1.1594</c:v>
                </c:pt>
                <c:pt idx="20055">
                  <c:v>1.1694000000000002</c:v>
                </c:pt>
                <c:pt idx="20056">
                  <c:v>1.1753</c:v>
                </c:pt>
                <c:pt idx="20057">
                  <c:v>1.1574</c:v>
                </c:pt>
                <c:pt idx="20058">
                  <c:v>1.1928000000000001</c:v>
                </c:pt>
                <c:pt idx="20059">
                  <c:v>1.1926000000000001</c:v>
                </c:pt>
                <c:pt idx="20060">
                  <c:v>1.1820999999999999</c:v>
                </c:pt>
                <c:pt idx="20061">
                  <c:v>1.1769000000000001</c:v>
                </c:pt>
                <c:pt idx="20062">
                  <c:v>1.1624000000000001</c:v>
                </c:pt>
                <c:pt idx="20063">
                  <c:v>1.1366000000000001</c:v>
                </c:pt>
                <c:pt idx="20064">
                  <c:v>1.1957000000000002</c:v>
                </c:pt>
                <c:pt idx="20065">
                  <c:v>1.1544000000000001</c:v>
                </c:pt>
                <c:pt idx="20066">
                  <c:v>1.1138000000000001</c:v>
                </c:pt>
                <c:pt idx="20067">
                  <c:v>0.99320000000000008</c:v>
                </c:pt>
                <c:pt idx="20068">
                  <c:v>0.93670000000000009</c:v>
                </c:pt>
                <c:pt idx="20069">
                  <c:v>0.9718</c:v>
                </c:pt>
                <c:pt idx="20070">
                  <c:v>0.92710000000000015</c:v>
                </c:pt>
                <c:pt idx="20071">
                  <c:v>0.87309999999999999</c:v>
                </c:pt>
                <c:pt idx="20072">
                  <c:v>0.85320000000000007</c:v>
                </c:pt>
                <c:pt idx="20073">
                  <c:v>0.81040000000000001</c:v>
                </c:pt>
                <c:pt idx="20074">
                  <c:v>0.85540000000000005</c:v>
                </c:pt>
                <c:pt idx="20075">
                  <c:v>0.90210000000000012</c:v>
                </c:pt>
                <c:pt idx="20076">
                  <c:v>0.875</c:v>
                </c:pt>
                <c:pt idx="20077">
                  <c:v>0.76260000000000006</c:v>
                </c:pt>
                <c:pt idx="20078">
                  <c:v>0.75050000000000006</c:v>
                </c:pt>
                <c:pt idx="20079">
                  <c:v>0.70330000000000004</c:v>
                </c:pt>
                <c:pt idx="20080">
                  <c:v>0.69490000000000007</c:v>
                </c:pt>
                <c:pt idx="20081">
                  <c:v>0.69969999999999999</c:v>
                </c:pt>
                <c:pt idx="20082">
                  <c:v>0.70389999999999997</c:v>
                </c:pt>
                <c:pt idx="20083">
                  <c:v>0.66239999999999999</c:v>
                </c:pt>
                <c:pt idx="20084">
                  <c:v>0.64240000000000008</c:v>
                </c:pt>
                <c:pt idx="20085">
                  <c:v>0.60660000000000003</c:v>
                </c:pt>
                <c:pt idx="20086">
                  <c:v>0.66460000000000008</c:v>
                </c:pt>
                <c:pt idx="20087">
                  <c:v>0.61620000000000008</c:v>
                </c:pt>
                <c:pt idx="20088">
                  <c:v>0.60110000000000008</c:v>
                </c:pt>
                <c:pt idx="20089">
                  <c:v>0.65300000000000002</c:v>
                </c:pt>
                <c:pt idx="20090">
                  <c:v>0.61740000000000006</c:v>
                </c:pt>
                <c:pt idx="20091">
                  <c:v>0.61980000000000013</c:v>
                </c:pt>
                <c:pt idx="20092">
                  <c:v>0.5625</c:v>
                </c:pt>
                <c:pt idx="20093">
                  <c:v>0.50380000000000003</c:v>
                </c:pt>
                <c:pt idx="20094">
                  <c:v>0.46829999999999999</c:v>
                </c:pt>
                <c:pt idx="20095">
                  <c:v>0.46460000000000001</c:v>
                </c:pt>
                <c:pt idx="20096">
                  <c:v>0.45069999999999999</c:v>
                </c:pt>
                <c:pt idx="20097">
                  <c:v>0.47520000000000001</c:v>
                </c:pt>
                <c:pt idx="20098">
                  <c:v>0.42330000000000001</c:v>
                </c:pt>
                <c:pt idx="20099">
                  <c:v>0.44500000000000006</c:v>
                </c:pt>
                <c:pt idx="20100">
                  <c:v>0.41420000000000007</c:v>
                </c:pt>
                <c:pt idx="20101">
                  <c:v>0.41689999999999999</c:v>
                </c:pt>
                <c:pt idx="20102">
                  <c:v>0.39810000000000001</c:v>
                </c:pt>
                <c:pt idx="20103">
                  <c:v>0.38370000000000004</c:v>
                </c:pt>
                <c:pt idx="20104">
                  <c:v>0.37270000000000003</c:v>
                </c:pt>
                <c:pt idx="20105">
                  <c:v>0.35339999999999999</c:v>
                </c:pt>
                <c:pt idx="20106">
                  <c:v>0.35640000000000005</c:v>
                </c:pt>
                <c:pt idx="20107">
                  <c:v>0.35489999999999999</c:v>
                </c:pt>
                <c:pt idx="20108">
                  <c:v>0.31410000000000005</c:v>
                </c:pt>
                <c:pt idx="20109">
                  <c:v>0.31900000000000001</c:v>
                </c:pt>
                <c:pt idx="20110">
                  <c:v>0.32719999999999999</c:v>
                </c:pt>
                <c:pt idx="20111">
                  <c:v>0.29930000000000001</c:v>
                </c:pt>
                <c:pt idx="20112">
                  <c:v>0.30459999999999998</c:v>
                </c:pt>
                <c:pt idx="20113">
                  <c:v>0.30970000000000003</c:v>
                </c:pt>
                <c:pt idx="20114">
                  <c:v>0.30940000000000001</c:v>
                </c:pt>
                <c:pt idx="20115">
                  <c:v>0.2888</c:v>
                </c:pt>
                <c:pt idx="20116">
                  <c:v>0.28889999999999999</c:v>
                </c:pt>
                <c:pt idx="20117">
                  <c:v>0.26720000000000005</c:v>
                </c:pt>
                <c:pt idx="20118">
                  <c:v>0.26800000000000002</c:v>
                </c:pt>
                <c:pt idx="20119">
                  <c:v>0.2631</c:v>
                </c:pt>
                <c:pt idx="20120">
                  <c:v>0.25140000000000001</c:v>
                </c:pt>
                <c:pt idx="20121">
                  <c:v>0.2477</c:v>
                </c:pt>
                <c:pt idx="20122">
                  <c:v>0.23599999999999999</c:v>
                </c:pt>
                <c:pt idx="20123">
                  <c:v>0.22490000000000002</c:v>
                </c:pt>
                <c:pt idx="20124">
                  <c:v>0.22220000000000001</c:v>
                </c:pt>
                <c:pt idx="20125">
                  <c:v>0.21120000000000003</c:v>
                </c:pt>
                <c:pt idx="20126">
                  <c:v>0.20450000000000002</c:v>
                </c:pt>
                <c:pt idx="20127">
                  <c:v>0.19730000000000003</c:v>
                </c:pt>
                <c:pt idx="20128">
                  <c:v>0.19290000000000002</c:v>
                </c:pt>
                <c:pt idx="20129">
                  <c:v>0.19700000000000001</c:v>
                </c:pt>
                <c:pt idx="20130">
                  <c:v>0.18970000000000001</c:v>
                </c:pt>
                <c:pt idx="20131">
                  <c:v>0.18140000000000001</c:v>
                </c:pt>
                <c:pt idx="20132">
                  <c:v>0.17290000000000003</c:v>
                </c:pt>
                <c:pt idx="20133">
                  <c:v>0.1653</c:v>
                </c:pt>
                <c:pt idx="20134">
                  <c:v>0.1633</c:v>
                </c:pt>
                <c:pt idx="20135">
                  <c:v>0.16200000000000003</c:v>
                </c:pt>
                <c:pt idx="20136">
                  <c:v>0.15680000000000002</c:v>
                </c:pt>
                <c:pt idx="20137">
                  <c:v>0.15240000000000001</c:v>
                </c:pt>
                <c:pt idx="20138">
                  <c:v>0.15060000000000001</c:v>
                </c:pt>
                <c:pt idx="20139">
                  <c:v>0.14410000000000001</c:v>
                </c:pt>
                <c:pt idx="20140">
                  <c:v>0.14380000000000001</c:v>
                </c:pt>
                <c:pt idx="20141">
                  <c:v>0.1399</c:v>
                </c:pt>
                <c:pt idx="20142">
                  <c:v>0.13289999999999999</c:v>
                </c:pt>
                <c:pt idx="20143">
                  <c:v>0.13100000000000001</c:v>
                </c:pt>
                <c:pt idx="20144">
                  <c:v>0.1305</c:v>
                </c:pt>
                <c:pt idx="20145">
                  <c:v>0.1258</c:v>
                </c:pt>
                <c:pt idx="20146">
                  <c:v>0.12350000000000001</c:v>
                </c:pt>
                <c:pt idx="20147">
                  <c:v>0.11870000000000001</c:v>
                </c:pt>
                <c:pt idx="20148">
                  <c:v>0.11310000000000001</c:v>
                </c:pt>
                <c:pt idx="20149">
                  <c:v>0.10760000000000002</c:v>
                </c:pt>
                <c:pt idx="20150">
                  <c:v>0.10589999999999999</c:v>
                </c:pt>
                <c:pt idx="20151">
                  <c:v>0.1043</c:v>
                </c:pt>
                <c:pt idx="20152">
                  <c:v>0.10009999999999999</c:v>
                </c:pt>
                <c:pt idx="20153">
                  <c:v>9.8600000000000007E-2</c:v>
                </c:pt>
                <c:pt idx="20154">
                  <c:v>9.8600000000000007E-2</c:v>
                </c:pt>
                <c:pt idx="20155">
                  <c:v>9.820000000000001E-2</c:v>
                </c:pt>
                <c:pt idx="20156">
                  <c:v>9.6799999999999997E-2</c:v>
                </c:pt>
                <c:pt idx="20157">
                  <c:v>9.4299999999999995E-2</c:v>
                </c:pt>
                <c:pt idx="20158">
                  <c:v>8.900000000000001E-2</c:v>
                </c:pt>
                <c:pt idx="20159">
                  <c:v>8.5500000000000007E-2</c:v>
                </c:pt>
                <c:pt idx="20160">
                  <c:v>8.1600000000000006E-2</c:v>
                </c:pt>
                <c:pt idx="20161">
                  <c:v>7.4499999999999997E-2</c:v>
                </c:pt>
                <c:pt idx="20162">
                  <c:v>7.4800000000000005E-2</c:v>
                </c:pt>
                <c:pt idx="20163">
                  <c:v>8.0100000000000005E-2</c:v>
                </c:pt>
                <c:pt idx="20164">
                  <c:v>7.6500000000000012E-2</c:v>
                </c:pt>
                <c:pt idx="20165">
                  <c:v>6.88E-2</c:v>
                </c:pt>
                <c:pt idx="20166">
                  <c:v>6.9599999999999995E-2</c:v>
                </c:pt>
                <c:pt idx="20167">
                  <c:v>6.8300000000000013E-2</c:v>
                </c:pt>
                <c:pt idx="20168">
                  <c:v>6.5300000000000011E-2</c:v>
                </c:pt>
                <c:pt idx="20169">
                  <c:v>6.3100000000000003E-2</c:v>
                </c:pt>
                <c:pt idx="20170">
                  <c:v>6.4700000000000008E-2</c:v>
                </c:pt>
                <c:pt idx="20171">
                  <c:v>6.1700000000000005E-2</c:v>
                </c:pt>
                <c:pt idx="20172">
                  <c:v>6.0600000000000001E-2</c:v>
                </c:pt>
                <c:pt idx="20173">
                  <c:v>5.96E-2</c:v>
                </c:pt>
                <c:pt idx="20174">
                  <c:v>5.7299999999999997E-2</c:v>
                </c:pt>
                <c:pt idx="20175">
                  <c:v>5.5500000000000008E-2</c:v>
                </c:pt>
                <c:pt idx="20176">
                  <c:v>5.1600000000000007E-2</c:v>
                </c:pt>
                <c:pt idx="20177">
                  <c:v>5.0600000000000006E-2</c:v>
                </c:pt>
                <c:pt idx="20178">
                  <c:v>4.9700000000000001E-2</c:v>
                </c:pt>
                <c:pt idx="20179">
                  <c:v>5.1300000000000005E-2</c:v>
                </c:pt>
                <c:pt idx="20180">
                  <c:v>5.3800000000000008E-2</c:v>
                </c:pt>
                <c:pt idx="20181">
                  <c:v>4.99E-2</c:v>
                </c:pt>
                <c:pt idx="20182">
                  <c:v>4.82E-2</c:v>
                </c:pt>
                <c:pt idx="20183">
                  <c:v>4.5500000000000006E-2</c:v>
                </c:pt>
                <c:pt idx="20184">
                  <c:v>4.6200000000000005E-2</c:v>
                </c:pt>
                <c:pt idx="20185">
                  <c:v>4.3400000000000001E-2</c:v>
                </c:pt>
                <c:pt idx="20186">
                  <c:v>4.3099999999999999E-2</c:v>
                </c:pt>
                <c:pt idx="20187">
                  <c:v>4.2099999999999999E-2</c:v>
                </c:pt>
                <c:pt idx="20188">
                  <c:v>3.6700000000000003E-2</c:v>
                </c:pt>
                <c:pt idx="20189">
                  <c:v>3.5799999999999998E-2</c:v>
                </c:pt>
                <c:pt idx="20190">
                  <c:v>3.6600000000000001E-2</c:v>
                </c:pt>
                <c:pt idx="20191">
                  <c:v>3.7400000000000003E-2</c:v>
                </c:pt>
                <c:pt idx="20192">
                  <c:v>3.6200000000000003E-2</c:v>
                </c:pt>
                <c:pt idx="20193">
                  <c:v>3.1699999999999999E-2</c:v>
                </c:pt>
                <c:pt idx="20194">
                  <c:v>3.09E-2</c:v>
                </c:pt>
                <c:pt idx="20195">
                  <c:v>2.9100000000000001E-2</c:v>
                </c:pt>
                <c:pt idx="20196">
                  <c:v>0.03</c:v>
                </c:pt>
                <c:pt idx="20197">
                  <c:v>2.8100000000000003E-2</c:v>
                </c:pt>
                <c:pt idx="20198">
                  <c:v>2.8199999999999999E-2</c:v>
                </c:pt>
                <c:pt idx="20199">
                  <c:v>2.8999999999999998E-2</c:v>
                </c:pt>
                <c:pt idx="20200">
                  <c:v>2.8799999999999999E-2</c:v>
                </c:pt>
                <c:pt idx="20201">
                  <c:v>2.6300000000000004E-2</c:v>
                </c:pt>
                <c:pt idx="20202">
                  <c:v>2.4500000000000001E-2</c:v>
                </c:pt>
                <c:pt idx="20203">
                  <c:v>2.52E-2</c:v>
                </c:pt>
                <c:pt idx="20204">
                  <c:v>2.5300000000000003E-2</c:v>
                </c:pt>
                <c:pt idx="20205">
                  <c:v>2.52E-2</c:v>
                </c:pt>
                <c:pt idx="20206">
                  <c:v>2.4199999999999999E-2</c:v>
                </c:pt>
                <c:pt idx="20207">
                  <c:v>2.1700000000000001E-2</c:v>
                </c:pt>
                <c:pt idx="20208">
                  <c:v>2.1700000000000001E-2</c:v>
                </c:pt>
                <c:pt idx="20209">
                  <c:v>2.4E-2</c:v>
                </c:pt>
                <c:pt idx="20210">
                  <c:v>2.0799999999999999E-2</c:v>
                </c:pt>
                <c:pt idx="20211">
                  <c:v>2.07E-2</c:v>
                </c:pt>
                <c:pt idx="20212">
                  <c:v>1.83E-2</c:v>
                </c:pt>
                <c:pt idx="20213">
                  <c:v>2.07E-2</c:v>
                </c:pt>
                <c:pt idx="20214">
                  <c:v>2.06E-2</c:v>
                </c:pt>
                <c:pt idx="20215">
                  <c:v>1.9700000000000002E-2</c:v>
                </c:pt>
                <c:pt idx="20216">
                  <c:v>1.9700000000000002E-2</c:v>
                </c:pt>
                <c:pt idx="20217">
                  <c:v>1.8100000000000002E-2</c:v>
                </c:pt>
                <c:pt idx="20218">
                  <c:v>1.6400000000000001E-2</c:v>
                </c:pt>
                <c:pt idx="20219">
                  <c:v>1.6500000000000001E-2</c:v>
                </c:pt>
                <c:pt idx="20220">
                  <c:v>1.6500000000000001E-2</c:v>
                </c:pt>
                <c:pt idx="20221">
                  <c:v>1.89E-2</c:v>
                </c:pt>
                <c:pt idx="20222">
                  <c:v>1.9800000000000002E-2</c:v>
                </c:pt>
                <c:pt idx="20223">
                  <c:v>2.12E-2</c:v>
                </c:pt>
                <c:pt idx="20224">
                  <c:v>1.9600000000000003E-2</c:v>
                </c:pt>
                <c:pt idx="20225">
                  <c:v>1.8100000000000002E-2</c:v>
                </c:pt>
                <c:pt idx="20226">
                  <c:v>1.8800000000000001E-2</c:v>
                </c:pt>
                <c:pt idx="20227">
                  <c:v>1.7299999999999999E-2</c:v>
                </c:pt>
                <c:pt idx="20228">
                  <c:v>1.8100000000000002E-2</c:v>
                </c:pt>
                <c:pt idx="20229">
                  <c:v>2.0500000000000001E-2</c:v>
                </c:pt>
                <c:pt idx="20230">
                  <c:v>2.1400000000000002E-2</c:v>
                </c:pt>
                <c:pt idx="20231">
                  <c:v>2.06E-2</c:v>
                </c:pt>
                <c:pt idx="20232">
                  <c:v>2.2500000000000003E-2</c:v>
                </c:pt>
                <c:pt idx="20233">
                  <c:v>2.8199999999999999E-2</c:v>
                </c:pt>
                <c:pt idx="20234">
                  <c:v>2.93E-2</c:v>
                </c:pt>
                <c:pt idx="20235">
                  <c:v>3.0200000000000001E-2</c:v>
                </c:pt>
                <c:pt idx="20236">
                  <c:v>2.7900000000000005E-2</c:v>
                </c:pt>
                <c:pt idx="20237">
                  <c:v>2.98E-2</c:v>
                </c:pt>
                <c:pt idx="20238">
                  <c:v>3.09E-2</c:v>
                </c:pt>
                <c:pt idx="20239">
                  <c:v>3.2000000000000001E-2</c:v>
                </c:pt>
                <c:pt idx="20240">
                  <c:v>3.2900000000000006E-2</c:v>
                </c:pt>
                <c:pt idx="20241">
                  <c:v>3.3300000000000003E-2</c:v>
                </c:pt>
                <c:pt idx="20242">
                  <c:v>3.5999999999999997E-2</c:v>
                </c:pt>
                <c:pt idx="20243">
                  <c:v>3.5499999999999997E-2</c:v>
                </c:pt>
                <c:pt idx="20244">
                  <c:v>3.6799999999999999E-2</c:v>
                </c:pt>
                <c:pt idx="20245">
                  <c:v>4.1500000000000002E-2</c:v>
                </c:pt>
                <c:pt idx="20246">
                  <c:v>4.3900000000000002E-2</c:v>
                </c:pt>
                <c:pt idx="20247">
                  <c:v>4.7199999999999999E-2</c:v>
                </c:pt>
                <c:pt idx="20248">
                  <c:v>4.7699999999999999E-2</c:v>
                </c:pt>
                <c:pt idx="20249">
                  <c:v>4.87E-2</c:v>
                </c:pt>
                <c:pt idx="20250">
                  <c:v>6.0100000000000001E-2</c:v>
                </c:pt>
                <c:pt idx="20251">
                  <c:v>6.25E-2</c:v>
                </c:pt>
                <c:pt idx="20252">
                  <c:v>6.4600000000000005E-2</c:v>
                </c:pt>
                <c:pt idx="20253">
                  <c:v>6.7900000000000002E-2</c:v>
                </c:pt>
                <c:pt idx="20254">
                  <c:v>7.8100000000000003E-2</c:v>
                </c:pt>
                <c:pt idx="20255">
                  <c:v>8.2299999999999998E-2</c:v>
                </c:pt>
                <c:pt idx="20256">
                  <c:v>8.5600000000000009E-2</c:v>
                </c:pt>
                <c:pt idx="20257">
                  <c:v>9.1500000000000012E-2</c:v>
                </c:pt>
                <c:pt idx="20258">
                  <c:v>9.6000000000000002E-2</c:v>
                </c:pt>
                <c:pt idx="20259">
                  <c:v>0.10630000000000001</c:v>
                </c:pt>
                <c:pt idx="20260">
                  <c:v>0.1139</c:v>
                </c:pt>
                <c:pt idx="20261">
                  <c:v>0.1318</c:v>
                </c:pt>
                <c:pt idx="20262">
                  <c:v>0.1507</c:v>
                </c:pt>
                <c:pt idx="20263">
                  <c:v>0.15840000000000001</c:v>
                </c:pt>
                <c:pt idx="20264">
                  <c:v>0.17100000000000001</c:v>
                </c:pt>
                <c:pt idx="20265">
                  <c:v>0.1787</c:v>
                </c:pt>
                <c:pt idx="20266">
                  <c:v>0.22309999999999999</c:v>
                </c:pt>
                <c:pt idx="20267">
                  <c:v>0.27189999999999998</c:v>
                </c:pt>
                <c:pt idx="20268">
                  <c:v>0.35230000000000006</c:v>
                </c:pt>
                <c:pt idx="20269">
                  <c:v>0.45979999999999999</c:v>
                </c:pt>
                <c:pt idx="20270">
                  <c:v>0.51180000000000003</c:v>
                </c:pt>
                <c:pt idx="20271">
                  <c:v>0.48780000000000001</c:v>
                </c:pt>
                <c:pt idx="20272">
                  <c:v>0.5101</c:v>
                </c:pt>
                <c:pt idx="20273">
                  <c:v>0.51329999999999998</c:v>
                </c:pt>
                <c:pt idx="20274">
                  <c:v>0.4521</c:v>
                </c:pt>
                <c:pt idx="20275">
                  <c:v>0.52200000000000002</c:v>
                </c:pt>
                <c:pt idx="20276">
                  <c:v>0.56730000000000003</c:v>
                </c:pt>
                <c:pt idx="20277">
                  <c:v>0.59809999999999997</c:v>
                </c:pt>
                <c:pt idx="20278">
                  <c:v>0.64939999999999998</c:v>
                </c:pt>
                <c:pt idx="20279">
                  <c:v>0.62420000000000009</c:v>
                </c:pt>
                <c:pt idx="20280">
                  <c:v>0.69540000000000002</c:v>
                </c:pt>
                <c:pt idx="20281">
                  <c:v>0.73920000000000008</c:v>
                </c:pt>
                <c:pt idx="20282">
                  <c:v>0.76150000000000007</c:v>
                </c:pt>
                <c:pt idx="20283">
                  <c:v>0.78500000000000003</c:v>
                </c:pt>
                <c:pt idx="20284">
                  <c:v>0.7854000000000001</c:v>
                </c:pt>
                <c:pt idx="20285">
                  <c:v>0.751</c:v>
                </c:pt>
                <c:pt idx="20286">
                  <c:v>0.75180000000000002</c:v>
                </c:pt>
                <c:pt idx="20287">
                  <c:v>0.81489999999999996</c:v>
                </c:pt>
                <c:pt idx="20288">
                  <c:v>0.8832000000000001</c:v>
                </c:pt>
                <c:pt idx="20289">
                  <c:v>0.91300000000000014</c:v>
                </c:pt>
                <c:pt idx="20290">
                  <c:v>0.95429999999999993</c:v>
                </c:pt>
                <c:pt idx="20291">
                  <c:v>0.95579999999999998</c:v>
                </c:pt>
                <c:pt idx="20292">
                  <c:v>1.0024</c:v>
                </c:pt>
                <c:pt idx="20293">
                  <c:v>1.0048000000000001</c:v>
                </c:pt>
                <c:pt idx="20294">
                  <c:v>1.0227999999999999</c:v>
                </c:pt>
                <c:pt idx="20295">
                  <c:v>1.0279</c:v>
                </c:pt>
                <c:pt idx="20296">
                  <c:v>1.0582</c:v>
                </c:pt>
                <c:pt idx="20297">
                  <c:v>1.0692000000000002</c:v>
                </c:pt>
                <c:pt idx="20298">
                  <c:v>1.1408</c:v>
                </c:pt>
                <c:pt idx="20299">
                  <c:v>1.1351000000000002</c:v>
                </c:pt>
                <c:pt idx="20300">
                  <c:v>1.1332000000000002</c:v>
                </c:pt>
                <c:pt idx="20301">
                  <c:v>1.0993999999999999</c:v>
                </c:pt>
                <c:pt idx="20302">
                  <c:v>1.1698000000000002</c:v>
                </c:pt>
                <c:pt idx="20303">
                  <c:v>1.2202000000000002</c:v>
                </c:pt>
                <c:pt idx="20304">
                  <c:v>1.2150000000000001</c:v>
                </c:pt>
                <c:pt idx="20305">
                  <c:v>1.2343999999999999</c:v>
                </c:pt>
                <c:pt idx="20306">
                  <c:v>1.2627000000000002</c:v>
                </c:pt>
                <c:pt idx="20307">
                  <c:v>1.2684</c:v>
                </c:pt>
                <c:pt idx="20308">
                  <c:v>1.2883</c:v>
                </c:pt>
                <c:pt idx="20309">
                  <c:v>1.3405</c:v>
                </c:pt>
                <c:pt idx="20310">
                  <c:v>1.3428000000000002</c:v>
                </c:pt>
                <c:pt idx="20311">
                  <c:v>1.3459000000000001</c:v>
                </c:pt>
                <c:pt idx="20312">
                  <c:v>1.3861000000000001</c:v>
                </c:pt>
                <c:pt idx="20313">
                  <c:v>1.3372000000000002</c:v>
                </c:pt>
                <c:pt idx="20314">
                  <c:v>1.3523000000000001</c:v>
                </c:pt>
                <c:pt idx="20315">
                  <c:v>1.3829000000000002</c:v>
                </c:pt>
                <c:pt idx="20316">
                  <c:v>1.3634000000000002</c:v>
                </c:pt>
                <c:pt idx="20317">
                  <c:v>1.3925000000000001</c:v>
                </c:pt>
                <c:pt idx="20318">
                  <c:v>1.3914</c:v>
                </c:pt>
                <c:pt idx="20319">
                  <c:v>1.3787000000000003</c:v>
                </c:pt>
                <c:pt idx="20320">
                  <c:v>1.4121000000000001</c:v>
                </c:pt>
                <c:pt idx="20321">
                  <c:v>1.4016999999999999</c:v>
                </c:pt>
                <c:pt idx="20322">
                  <c:v>1.4401999999999999</c:v>
                </c:pt>
                <c:pt idx="20323">
                  <c:v>1.4412000000000003</c:v>
                </c:pt>
                <c:pt idx="20324">
                  <c:v>1.4508000000000001</c:v>
                </c:pt>
                <c:pt idx="20325">
                  <c:v>1.4417</c:v>
                </c:pt>
                <c:pt idx="20326">
                  <c:v>1.3846000000000001</c:v>
                </c:pt>
                <c:pt idx="20327">
                  <c:v>1.4003000000000001</c:v>
                </c:pt>
                <c:pt idx="20328">
                  <c:v>1.4411</c:v>
                </c:pt>
                <c:pt idx="20329">
                  <c:v>1.4480000000000002</c:v>
                </c:pt>
                <c:pt idx="20330">
                  <c:v>1.4711000000000001</c:v>
                </c:pt>
                <c:pt idx="20331">
                  <c:v>1.4847000000000001</c:v>
                </c:pt>
                <c:pt idx="20332">
                  <c:v>1.4317000000000002</c:v>
                </c:pt>
                <c:pt idx="20333">
                  <c:v>1.4500999999999999</c:v>
                </c:pt>
                <c:pt idx="20334">
                  <c:v>1.4934000000000001</c:v>
                </c:pt>
                <c:pt idx="20335">
                  <c:v>1.4279999999999999</c:v>
                </c:pt>
                <c:pt idx="20336">
                  <c:v>1.4275000000000002</c:v>
                </c:pt>
                <c:pt idx="20337">
                  <c:v>1.4534000000000002</c:v>
                </c:pt>
                <c:pt idx="20338">
                  <c:v>1.3660000000000001</c:v>
                </c:pt>
                <c:pt idx="20339">
                  <c:v>1.4203000000000001</c:v>
                </c:pt>
                <c:pt idx="20340">
                  <c:v>1.4256000000000002</c:v>
                </c:pt>
                <c:pt idx="20341">
                  <c:v>1.3877000000000002</c:v>
                </c:pt>
                <c:pt idx="20342">
                  <c:v>1.3123</c:v>
                </c:pt>
                <c:pt idx="20343">
                  <c:v>1.3869</c:v>
                </c:pt>
                <c:pt idx="20344">
                  <c:v>1.4109</c:v>
                </c:pt>
                <c:pt idx="20345">
                  <c:v>1.3695000000000002</c:v>
                </c:pt>
                <c:pt idx="20346">
                  <c:v>1.3372999999999999</c:v>
                </c:pt>
                <c:pt idx="20347">
                  <c:v>1.3874000000000002</c:v>
                </c:pt>
                <c:pt idx="20348">
                  <c:v>1.4203000000000001</c:v>
                </c:pt>
                <c:pt idx="20349">
                  <c:v>1.3878000000000001</c:v>
                </c:pt>
                <c:pt idx="20350">
                  <c:v>1.3738000000000001</c:v>
                </c:pt>
                <c:pt idx="20351">
                  <c:v>1.2852000000000001</c:v>
                </c:pt>
                <c:pt idx="20352">
                  <c:v>1.2452000000000001</c:v>
                </c:pt>
                <c:pt idx="20353">
                  <c:v>1.1545000000000001</c:v>
                </c:pt>
                <c:pt idx="20354">
                  <c:v>1.0722</c:v>
                </c:pt>
                <c:pt idx="20355">
                  <c:v>1.1726000000000001</c:v>
                </c:pt>
                <c:pt idx="20356">
                  <c:v>1.0156000000000001</c:v>
                </c:pt>
                <c:pt idx="20357">
                  <c:v>0.98000000000000009</c:v>
                </c:pt>
                <c:pt idx="20358">
                  <c:v>0.96519999999999995</c:v>
                </c:pt>
                <c:pt idx="20359">
                  <c:v>0.92270000000000008</c:v>
                </c:pt>
                <c:pt idx="20360">
                  <c:v>0.90220000000000011</c:v>
                </c:pt>
                <c:pt idx="20361">
                  <c:v>0.91150000000000009</c:v>
                </c:pt>
                <c:pt idx="20362">
                  <c:v>0.88940000000000008</c:v>
                </c:pt>
                <c:pt idx="20363">
                  <c:v>0.85020000000000007</c:v>
                </c:pt>
                <c:pt idx="20364">
                  <c:v>0.82620000000000005</c:v>
                </c:pt>
                <c:pt idx="20365">
                  <c:v>0.82940000000000014</c:v>
                </c:pt>
                <c:pt idx="20366">
                  <c:v>0.84830000000000005</c:v>
                </c:pt>
                <c:pt idx="20367">
                  <c:v>0.8337</c:v>
                </c:pt>
                <c:pt idx="20368">
                  <c:v>0.83260000000000012</c:v>
                </c:pt>
                <c:pt idx="20369">
                  <c:v>0.79510000000000003</c:v>
                </c:pt>
                <c:pt idx="20370">
                  <c:v>0.74870000000000003</c:v>
                </c:pt>
                <c:pt idx="20371">
                  <c:v>0.7370000000000001</c:v>
                </c:pt>
                <c:pt idx="20372">
                  <c:v>0.7128000000000001</c:v>
                </c:pt>
                <c:pt idx="20373">
                  <c:v>0.78720000000000001</c:v>
                </c:pt>
                <c:pt idx="20374">
                  <c:v>0.73230000000000006</c:v>
                </c:pt>
                <c:pt idx="20375">
                  <c:v>0.62409999999999999</c:v>
                </c:pt>
                <c:pt idx="20376">
                  <c:v>0.65870000000000006</c:v>
                </c:pt>
                <c:pt idx="20377">
                  <c:v>0.63670000000000004</c:v>
                </c:pt>
                <c:pt idx="20378">
                  <c:v>0.61860000000000004</c:v>
                </c:pt>
                <c:pt idx="20379">
                  <c:v>0.62640000000000007</c:v>
                </c:pt>
                <c:pt idx="20380">
                  <c:v>0.55090000000000006</c:v>
                </c:pt>
                <c:pt idx="20381">
                  <c:v>0.48049999999999998</c:v>
                </c:pt>
                <c:pt idx="20382">
                  <c:v>0.47510000000000008</c:v>
                </c:pt>
                <c:pt idx="20383">
                  <c:v>0.48880000000000001</c:v>
                </c:pt>
                <c:pt idx="20384">
                  <c:v>0.51729999999999998</c:v>
                </c:pt>
                <c:pt idx="20385">
                  <c:v>0.47570000000000001</c:v>
                </c:pt>
                <c:pt idx="20386">
                  <c:v>0.4798</c:v>
                </c:pt>
                <c:pt idx="20387">
                  <c:v>0.44980000000000003</c:v>
                </c:pt>
                <c:pt idx="20388">
                  <c:v>0.41769999999999996</c:v>
                </c:pt>
                <c:pt idx="20389">
                  <c:v>0.44829999999999998</c:v>
                </c:pt>
                <c:pt idx="20390">
                  <c:v>0.40590000000000004</c:v>
                </c:pt>
                <c:pt idx="20391">
                  <c:v>0.38470000000000004</c:v>
                </c:pt>
                <c:pt idx="20392">
                  <c:v>0.41959999999999997</c:v>
                </c:pt>
                <c:pt idx="20393">
                  <c:v>0.40430000000000005</c:v>
                </c:pt>
                <c:pt idx="20394">
                  <c:v>0.39</c:v>
                </c:pt>
                <c:pt idx="20395">
                  <c:v>0.4042</c:v>
                </c:pt>
                <c:pt idx="20396">
                  <c:v>0.3649</c:v>
                </c:pt>
                <c:pt idx="20397">
                  <c:v>0.36099999999999999</c:v>
                </c:pt>
                <c:pt idx="20398">
                  <c:v>0.37840000000000001</c:v>
                </c:pt>
                <c:pt idx="20399">
                  <c:v>0.34970000000000001</c:v>
                </c:pt>
                <c:pt idx="20400">
                  <c:v>0.3246</c:v>
                </c:pt>
                <c:pt idx="20401">
                  <c:v>0.34230000000000005</c:v>
                </c:pt>
                <c:pt idx="20402">
                  <c:v>0.31600000000000006</c:v>
                </c:pt>
                <c:pt idx="20403">
                  <c:v>0.32620000000000005</c:v>
                </c:pt>
                <c:pt idx="20404">
                  <c:v>0.33370000000000005</c:v>
                </c:pt>
                <c:pt idx="20405">
                  <c:v>0.28989999999999999</c:v>
                </c:pt>
                <c:pt idx="20406">
                  <c:v>0.27810000000000001</c:v>
                </c:pt>
                <c:pt idx="20407">
                  <c:v>0.2742</c:v>
                </c:pt>
                <c:pt idx="20408">
                  <c:v>0.29289999999999999</c:v>
                </c:pt>
                <c:pt idx="20409">
                  <c:v>0.26179999999999998</c:v>
                </c:pt>
                <c:pt idx="20410">
                  <c:v>0.25969999999999999</c:v>
                </c:pt>
                <c:pt idx="20411">
                  <c:v>0.27090000000000003</c:v>
                </c:pt>
                <c:pt idx="20412">
                  <c:v>0.2472</c:v>
                </c:pt>
                <c:pt idx="20413">
                  <c:v>0.24480000000000002</c:v>
                </c:pt>
                <c:pt idx="20414">
                  <c:v>0.23799999999999999</c:v>
                </c:pt>
                <c:pt idx="20415">
                  <c:v>0.2445</c:v>
                </c:pt>
                <c:pt idx="20416">
                  <c:v>0.23530000000000004</c:v>
                </c:pt>
                <c:pt idx="20417">
                  <c:v>0.22770000000000001</c:v>
                </c:pt>
                <c:pt idx="20418">
                  <c:v>0.21060000000000001</c:v>
                </c:pt>
                <c:pt idx="20419">
                  <c:v>0.2074</c:v>
                </c:pt>
                <c:pt idx="20420">
                  <c:v>0.2077</c:v>
                </c:pt>
                <c:pt idx="20421">
                  <c:v>0.2074</c:v>
                </c:pt>
                <c:pt idx="20422">
                  <c:v>0.18030000000000002</c:v>
                </c:pt>
                <c:pt idx="20423">
                  <c:v>0.18320000000000003</c:v>
                </c:pt>
                <c:pt idx="20424">
                  <c:v>0.1714</c:v>
                </c:pt>
                <c:pt idx="20425">
                  <c:v>0.17310000000000003</c:v>
                </c:pt>
                <c:pt idx="20426">
                  <c:v>0.16090000000000002</c:v>
                </c:pt>
                <c:pt idx="20427">
                  <c:v>0.1678</c:v>
                </c:pt>
                <c:pt idx="20428">
                  <c:v>0.16300000000000001</c:v>
                </c:pt>
                <c:pt idx="20429">
                  <c:v>0.15940000000000001</c:v>
                </c:pt>
                <c:pt idx="20430">
                  <c:v>0.14990000000000003</c:v>
                </c:pt>
                <c:pt idx="20431">
                  <c:v>0.14799999999999999</c:v>
                </c:pt>
                <c:pt idx="20432">
                  <c:v>0.14990000000000003</c:v>
                </c:pt>
                <c:pt idx="20433">
                  <c:v>0.1426</c:v>
                </c:pt>
                <c:pt idx="20434">
                  <c:v>0.14319999999999999</c:v>
                </c:pt>
                <c:pt idx="20435">
                  <c:v>0.14150000000000001</c:v>
                </c:pt>
                <c:pt idx="20436">
                  <c:v>0.1391</c:v>
                </c:pt>
                <c:pt idx="20437">
                  <c:v>0.13120000000000001</c:v>
                </c:pt>
                <c:pt idx="20438">
                  <c:v>0.1255</c:v>
                </c:pt>
                <c:pt idx="20439">
                  <c:v>0.12010000000000001</c:v>
                </c:pt>
                <c:pt idx="20440">
                  <c:v>0.12070000000000002</c:v>
                </c:pt>
                <c:pt idx="20441">
                  <c:v>0.12010000000000001</c:v>
                </c:pt>
                <c:pt idx="20442">
                  <c:v>0.1172</c:v>
                </c:pt>
                <c:pt idx="20443">
                  <c:v>0.1179</c:v>
                </c:pt>
                <c:pt idx="20444">
                  <c:v>0.11130000000000001</c:v>
                </c:pt>
                <c:pt idx="20445">
                  <c:v>0.1105</c:v>
                </c:pt>
                <c:pt idx="20446">
                  <c:v>0.10249999999999999</c:v>
                </c:pt>
                <c:pt idx="20447">
                  <c:v>9.9500000000000005E-2</c:v>
                </c:pt>
                <c:pt idx="20448">
                  <c:v>9.9299999999999999E-2</c:v>
                </c:pt>
                <c:pt idx="20449">
                  <c:v>9.7700000000000009E-2</c:v>
                </c:pt>
                <c:pt idx="20450">
                  <c:v>9.3700000000000006E-2</c:v>
                </c:pt>
                <c:pt idx="20451">
                  <c:v>8.8200000000000001E-2</c:v>
                </c:pt>
                <c:pt idx="20452">
                  <c:v>8.660000000000001E-2</c:v>
                </c:pt>
                <c:pt idx="20453">
                  <c:v>8.4900000000000003E-2</c:v>
                </c:pt>
                <c:pt idx="20454">
                  <c:v>8.4600000000000009E-2</c:v>
                </c:pt>
                <c:pt idx="20455">
                  <c:v>8.2199999999999995E-2</c:v>
                </c:pt>
                <c:pt idx="20456">
                  <c:v>8.1900000000000001E-2</c:v>
                </c:pt>
                <c:pt idx="20457">
                  <c:v>7.9000000000000015E-2</c:v>
                </c:pt>
                <c:pt idx="20458">
                  <c:v>7.51E-2</c:v>
                </c:pt>
                <c:pt idx="20459">
                  <c:v>7.0800000000000002E-2</c:v>
                </c:pt>
                <c:pt idx="20460">
                  <c:v>6.8400000000000002E-2</c:v>
                </c:pt>
                <c:pt idx="20461">
                  <c:v>6.7000000000000004E-2</c:v>
                </c:pt>
                <c:pt idx="20462">
                  <c:v>6.3300000000000009E-2</c:v>
                </c:pt>
                <c:pt idx="20463">
                  <c:v>6.1800000000000001E-2</c:v>
                </c:pt>
                <c:pt idx="20464">
                  <c:v>6.2E-2</c:v>
                </c:pt>
                <c:pt idx="20465">
                  <c:v>6.430000000000001E-2</c:v>
                </c:pt>
                <c:pt idx="20466">
                  <c:v>6.5100000000000005E-2</c:v>
                </c:pt>
                <c:pt idx="20467">
                  <c:v>6.1600000000000002E-2</c:v>
                </c:pt>
                <c:pt idx="20468">
                  <c:v>6.4700000000000008E-2</c:v>
                </c:pt>
                <c:pt idx="20469">
                  <c:v>5.8499999999999996E-2</c:v>
                </c:pt>
                <c:pt idx="20470">
                  <c:v>5.2700000000000004E-2</c:v>
                </c:pt>
                <c:pt idx="20471">
                  <c:v>5.1500000000000004E-2</c:v>
                </c:pt>
                <c:pt idx="20472">
                  <c:v>5.0100000000000006E-2</c:v>
                </c:pt>
                <c:pt idx="20473">
                  <c:v>5.3500000000000006E-2</c:v>
                </c:pt>
                <c:pt idx="20474">
                  <c:v>4.99E-2</c:v>
                </c:pt>
                <c:pt idx="20475">
                  <c:v>4.9600000000000005E-2</c:v>
                </c:pt>
                <c:pt idx="20476">
                  <c:v>4.7199999999999999E-2</c:v>
                </c:pt>
                <c:pt idx="20477">
                  <c:v>4.1500000000000002E-2</c:v>
                </c:pt>
                <c:pt idx="20478">
                  <c:v>4.0400000000000005E-2</c:v>
                </c:pt>
                <c:pt idx="20479">
                  <c:v>4.0300000000000002E-2</c:v>
                </c:pt>
                <c:pt idx="20480">
                  <c:v>3.8100000000000002E-2</c:v>
                </c:pt>
                <c:pt idx="20481">
                  <c:v>3.8000000000000006E-2</c:v>
                </c:pt>
                <c:pt idx="20482">
                  <c:v>3.5700000000000003E-2</c:v>
                </c:pt>
                <c:pt idx="20483">
                  <c:v>3.4599999999999999E-2</c:v>
                </c:pt>
                <c:pt idx="20484">
                  <c:v>3.4499999999999996E-2</c:v>
                </c:pt>
                <c:pt idx="20485">
                  <c:v>3.1300000000000001E-2</c:v>
                </c:pt>
                <c:pt idx="20486">
                  <c:v>3.56E-2</c:v>
                </c:pt>
                <c:pt idx="20487">
                  <c:v>3.4300000000000004E-2</c:v>
                </c:pt>
                <c:pt idx="20488">
                  <c:v>3.2100000000000004E-2</c:v>
                </c:pt>
                <c:pt idx="20489">
                  <c:v>3.09E-2</c:v>
                </c:pt>
                <c:pt idx="20490">
                  <c:v>3.09E-2</c:v>
                </c:pt>
                <c:pt idx="20491">
                  <c:v>3.0700000000000002E-2</c:v>
                </c:pt>
                <c:pt idx="20492">
                  <c:v>2.5500000000000002E-2</c:v>
                </c:pt>
                <c:pt idx="20493">
                  <c:v>2.7500000000000004E-2</c:v>
                </c:pt>
                <c:pt idx="20494">
                  <c:v>2.4300000000000002E-2</c:v>
                </c:pt>
                <c:pt idx="20495">
                  <c:v>2.4199999999999999E-2</c:v>
                </c:pt>
                <c:pt idx="20496">
                  <c:v>2.1100000000000001E-2</c:v>
                </c:pt>
                <c:pt idx="20497">
                  <c:v>2.0100000000000003E-2</c:v>
                </c:pt>
                <c:pt idx="20498">
                  <c:v>2.8199999999999999E-2</c:v>
                </c:pt>
                <c:pt idx="20499">
                  <c:v>2.4900000000000002E-2</c:v>
                </c:pt>
                <c:pt idx="20500">
                  <c:v>2.2000000000000002E-2</c:v>
                </c:pt>
                <c:pt idx="20501">
                  <c:v>2.2900000000000004E-2</c:v>
                </c:pt>
                <c:pt idx="20502">
                  <c:v>2.2900000000000004E-2</c:v>
                </c:pt>
                <c:pt idx="20503">
                  <c:v>2.2800000000000001E-2</c:v>
                </c:pt>
                <c:pt idx="20504">
                  <c:v>2.18E-2</c:v>
                </c:pt>
                <c:pt idx="20505">
                  <c:v>2.2700000000000001E-2</c:v>
                </c:pt>
                <c:pt idx="20506">
                  <c:v>1.9600000000000003E-2</c:v>
                </c:pt>
                <c:pt idx="20507">
                  <c:v>2.06E-2</c:v>
                </c:pt>
                <c:pt idx="20508">
                  <c:v>1.7499999999999998E-2</c:v>
                </c:pt>
                <c:pt idx="20509">
                  <c:v>1.8600000000000002E-2</c:v>
                </c:pt>
                <c:pt idx="20510">
                  <c:v>2.0500000000000001E-2</c:v>
                </c:pt>
                <c:pt idx="20511">
                  <c:v>1.8499999999999999E-2</c:v>
                </c:pt>
                <c:pt idx="20512">
                  <c:v>1.8499999999999999E-2</c:v>
                </c:pt>
                <c:pt idx="20513">
                  <c:v>1.7499999999999998E-2</c:v>
                </c:pt>
                <c:pt idx="20514">
                  <c:v>1.7499999999999998E-2</c:v>
                </c:pt>
                <c:pt idx="20515">
                  <c:v>1.66E-2</c:v>
                </c:pt>
                <c:pt idx="20516">
                  <c:v>1.7600000000000001E-2</c:v>
                </c:pt>
                <c:pt idx="20517">
                  <c:v>1.9700000000000002E-2</c:v>
                </c:pt>
                <c:pt idx="20518">
                  <c:v>2.18E-2</c:v>
                </c:pt>
                <c:pt idx="20519">
                  <c:v>2.5800000000000003E-2</c:v>
                </c:pt>
                <c:pt idx="20520">
                  <c:v>2.6800000000000004E-2</c:v>
                </c:pt>
                <c:pt idx="20521">
                  <c:v>2.6900000000000004E-2</c:v>
                </c:pt>
                <c:pt idx="20522">
                  <c:v>2.7900000000000005E-2</c:v>
                </c:pt>
                <c:pt idx="20523">
                  <c:v>0.03</c:v>
                </c:pt>
                <c:pt idx="20524">
                  <c:v>2.8100000000000003E-2</c:v>
                </c:pt>
                <c:pt idx="20525">
                  <c:v>2.7200000000000002E-2</c:v>
                </c:pt>
                <c:pt idx="20526">
                  <c:v>2.9399999999999999E-2</c:v>
                </c:pt>
                <c:pt idx="20527">
                  <c:v>2.9600000000000001E-2</c:v>
                </c:pt>
                <c:pt idx="20528">
                  <c:v>3.0800000000000001E-2</c:v>
                </c:pt>
                <c:pt idx="20529">
                  <c:v>3.1900000000000005E-2</c:v>
                </c:pt>
                <c:pt idx="20530">
                  <c:v>3.1E-2</c:v>
                </c:pt>
                <c:pt idx="20531">
                  <c:v>3.1300000000000001E-2</c:v>
                </c:pt>
                <c:pt idx="20532">
                  <c:v>3.1600000000000003E-2</c:v>
                </c:pt>
                <c:pt idx="20533">
                  <c:v>3.3800000000000004E-2</c:v>
                </c:pt>
                <c:pt idx="20534">
                  <c:v>3.32E-2</c:v>
                </c:pt>
                <c:pt idx="20535">
                  <c:v>3.4700000000000002E-2</c:v>
                </c:pt>
                <c:pt idx="20536">
                  <c:v>3.5099999999999999E-2</c:v>
                </c:pt>
                <c:pt idx="20537">
                  <c:v>3.56E-2</c:v>
                </c:pt>
                <c:pt idx="20538">
                  <c:v>3.6200000000000003E-2</c:v>
                </c:pt>
                <c:pt idx="20539">
                  <c:v>3.9000000000000007E-2</c:v>
                </c:pt>
                <c:pt idx="20540">
                  <c:v>4.2099999999999999E-2</c:v>
                </c:pt>
                <c:pt idx="20541">
                  <c:v>0.05</c:v>
                </c:pt>
                <c:pt idx="20542">
                  <c:v>5.5700000000000006E-2</c:v>
                </c:pt>
                <c:pt idx="20543">
                  <c:v>6.6600000000000006E-2</c:v>
                </c:pt>
                <c:pt idx="20544">
                  <c:v>7.8100000000000003E-2</c:v>
                </c:pt>
                <c:pt idx="20545">
                  <c:v>8.4600000000000009E-2</c:v>
                </c:pt>
                <c:pt idx="20546">
                  <c:v>9.6700000000000008E-2</c:v>
                </c:pt>
                <c:pt idx="20547">
                  <c:v>0.1119</c:v>
                </c:pt>
                <c:pt idx="20548">
                  <c:v>0.12040000000000001</c:v>
                </c:pt>
                <c:pt idx="20549">
                  <c:v>0.12480000000000001</c:v>
                </c:pt>
                <c:pt idx="20550">
                  <c:v>0.1401</c:v>
                </c:pt>
                <c:pt idx="20551">
                  <c:v>0.14219999999999999</c:v>
                </c:pt>
                <c:pt idx="20552">
                  <c:v>0.1595</c:v>
                </c:pt>
                <c:pt idx="20553">
                  <c:v>0.17560000000000001</c:v>
                </c:pt>
                <c:pt idx="20554">
                  <c:v>0.20530000000000001</c:v>
                </c:pt>
                <c:pt idx="20555">
                  <c:v>0.21870000000000001</c:v>
                </c:pt>
                <c:pt idx="20556">
                  <c:v>0.254</c:v>
                </c:pt>
                <c:pt idx="20557">
                  <c:v>0.2772</c:v>
                </c:pt>
                <c:pt idx="20558">
                  <c:v>0.25890000000000002</c:v>
                </c:pt>
                <c:pt idx="20559">
                  <c:v>0.28860000000000002</c:v>
                </c:pt>
                <c:pt idx="20560">
                  <c:v>0.30170000000000002</c:v>
                </c:pt>
                <c:pt idx="20561">
                  <c:v>0.33290000000000003</c:v>
                </c:pt>
                <c:pt idx="20562">
                  <c:v>0.4153</c:v>
                </c:pt>
                <c:pt idx="20563">
                  <c:v>0.47649999999999998</c:v>
                </c:pt>
                <c:pt idx="20564">
                  <c:v>0.58520000000000005</c:v>
                </c:pt>
                <c:pt idx="20565">
                  <c:v>0.60840000000000005</c:v>
                </c:pt>
                <c:pt idx="20566">
                  <c:v>0.60309999999999997</c:v>
                </c:pt>
                <c:pt idx="20567">
                  <c:v>0.84130000000000005</c:v>
                </c:pt>
                <c:pt idx="20568">
                  <c:v>0.79970000000000008</c:v>
                </c:pt>
                <c:pt idx="20569">
                  <c:v>0.89910000000000001</c:v>
                </c:pt>
                <c:pt idx="20570">
                  <c:v>0.91410000000000002</c:v>
                </c:pt>
                <c:pt idx="20571">
                  <c:v>1.1137000000000001</c:v>
                </c:pt>
                <c:pt idx="20572">
                  <c:v>1.2539</c:v>
                </c:pt>
                <c:pt idx="20573">
                  <c:v>1.1915</c:v>
                </c:pt>
                <c:pt idx="20574">
                  <c:v>1.2518000000000002</c:v>
                </c:pt>
                <c:pt idx="20575">
                  <c:v>1.4634</c:v>
                </c:pt>
                <c:pt idx="20576">
                  <c:v>1.4904000000000002</c:v>
                </c:pt>
                <c:pt idx="20577">
                  <c:v>1.5455000000000001</c:v>
                </c:pt>
                <c:pt idx="20578">
                  <c:v>1.6287</c:v>
                </c:pt>
                <c:pt idx="20579">
                  <c:v>1.5590999999999999</c:v>
                </c:pt>
                <c:pt idx="20580">
                  <c:v>1.5665</c:v>
                </c:pt>
                <c:pt idx="20581">
                  <c:v>1.5249000000000001</c:v>
                </c:pt>
                <c:pt idx="20582">
                  <c:v>1.6513000000000002</c:v>
                </c:pt>
                <c:pt idx="20583">
                  <c:v>1.7088000000000001</c:v>
                </c:pt>
                <c:pt idx="20584">
                  <c:v>1.7839</c:v>
                </c:pt>
                <c:pt idx="20585">
                  <c:v>1.8022</c:v>
                </c:pt>
                <c:pt idx="20586">
                  <c:v>1.8925000000000001</c:v>
                </c:pt>
                <c:pt idx="20587">
                  <c:v>1.9289000000000003</c:v>
                </c:pt>
                <c:pt idx="20588">
                  <c:v>1.9184000000000001</c:v>
                </c:pt>
                <c:pt idx="20589">
                  <c:v>1.9565000000000001</c:v>
                </c:pt>
                <c:pt idx="20590">
                  <c:v>1.9989999999999999</c:v>
                </c:pt>
                <c:pt idx="20591">
                  <c:v>1.9165000000000001</c:v>
                </c:pt>
                <c:pt idx="20592">
                  <c:v>1.9199000000000002</c:v>
                </c:pt>
                <c:pt idx="20593">
                  <c:v>1.8259000000000001</c:v>
                </c:pt>
                <c:pt idx="20594">
                  <c:v>1.7428999999999999</c:v>
                </c:pt>
                <c:pt idx="20595">
                  <c:v>1.7349000000000001</c:v>
                </c:pt>
                <c:pt idx="20596">
                  <c:v>1.9163000000000001</c:v>
                </c:pt>
                <c:pt idx="20597">
                  <c:v>1.9371</c:v>
                </c:pt>
                <c:pt idx="20598">
                  <c:v>1.9709000000000001</c:v>
                </c:pt>
                <c:pt idx="20599">
                  <c:v>1.9943000000000002</c:v>
                </c:pt>
                <c:pt idx="20600">
                  <c:v>2.0378000000000003</c:v>
                </c:pt>
                <c:pt idx="20601">
                  <c:v>2.0088000000000004</c:v>
                </c:pt>
                <c:pt idx="20602">
                  <c:v>1.9042000000000003</c:v>
                </c:pt>
                <c:pt idx="20603">
                  <c:v>1.9738</c:v>
                </c:pt>
                <c:pt idx="20604">
                  <c:v>2.0396999999999998</c:v>
                </c:pt>
                <c:pt idx="20605">
                  <c:v>1.9587000000000001</c:v>
                </c:pt>
                <c:pt idx="20606">
                  <c:v>1.9438</c:v>
                </c:pt>
                <c:pt idx="20607">
                  <c:v>1.9303000000000001</c:v>
                </c:pt>
                <c:pt idx="20608">
                  <c:v>1.8443000000000003</c:v>
                </c:pt>
                <c:pt idx="20609">
                  <c:v>1.6778</c:v>
                </c:pt>
                <c:pt idx="20610">
                  <c:v>1.5645</c:v>
                </c:pt>
                <c:pt idx="20611">
                  <c:v>1.462</c:v>
                </c:pt>
                <c:pt idx="20612">
                  <c:v>1.4897</c:v>
                </c:pt>
                <c:pt idx="20613">
                  <c:v>1.4622999999999999</c:v>
                </c:pt>
                <c:pt idx="20614">
                  <c:v>1.4867000000000001</c:v>
                </c:pt>
                <c:pt idx="20615">
                  <c:v>1.5597000000000001</c:v>
                </c:pt>
                <c:pt idx="20616">
                  <c:v>1.4425000000000001</c:v>
                </c:pt>
                <c:pt idx="20617">
                  <c:v>1.7545999999999999</c:v>
                </c:pt>
                <c:pt idx="20618">
                  <c:v>1.7655000000000003</c:v>
                </c:pt>
                <c:pt idx="20619">
                  <c:v>1.6914000000000002</c:v>
                </c:pt>
                <c:pt idx="20620">
                  <c:v>1.8260000000000003</c:v>
                </c:pt>
                <c:pt idx="20621">
                  <c:v>1.7780000000000002</c:v>
                </c:pt>
                <c:pt idx="20622">
                  <c:v>1.5294000000000001</c:v>
                </c:pt>
                <c:pt idx="20623">
                  <c:v>1.4622999999999999</c:v>
                </c:pt>
                <c:pt idx="20624">
                  <c:v>1.6061000000000001</c:v>
                </c:pt>
                <c:pt idx="20625">
                  <c:v>1.6739999999999999</c:v>
                </c:pt>
                <c:pt idx="20626">
                  <c:v>1.6163000000000001</c:v>
                </c:pt>
                <c:pt idx="20627">
                  <c:v>1.6626000000000003</c:v>
                </c:pt>
                <c:pt idx="20628">
                  <c:v>1.7158000000000002</c:v>
                </c:pt>
                <c:pt idx="20629">
                  <c:v>1.6722000000000001</c:v>
                </c:pt>
                <c:pt idx="20630">
                  <c:v>1.6120999999999999</c:v>
                </c:pt>
                <c:pt idx="20631">
                  <c:v>1.6033999999999999</c:v>
                </c:pt>
                <c:pt idx="20632">
                  <c:v>1.6693000000000002</c:v>
                </c:pt>
                <c:pt idx="20633">
                  <c:v>1.7140000000000002</c:v>
                </c:pt>
                <c:pt idx="20634">
                  <c:v>1.7942</c:v>
                </c:pt>
                <c:pt idx="20635">
                  <c:v>1.7046000000000001</c:v>
                </c:pt>
                <c:pt idx="20636">
                  <c:v>1.5983000000000001</c:v>
                </c:pt>
                <c:pt idx="20637">
                  <c:v>1.708</c:v>
                </c:pt>
                <c:pt idx="20638">
                  <c:v>1.7039000000000002</c:v>
                </c:pt>
                <c:pt idx="20639">
                  <c:v>1.7457000000000003</c:v>
                </c:pt>
                <c:pt idx="20640">
                  <c:v>1.6607000000000001</c:v>
                </c:pt>
                <c:pt idx="20641">
                  <c:v>1.6646999999999998</c:v>
                </c:pt>
                <c:pt idx="20642">
                  <c:v>1.7178000000000002</c:v>
                </c:pt>
                <c:pt idx="20643">
                  <c:v>1.4104000000000001</c:v>
                </c:pt>
                <c:pt idx="20644">
                  <c:v>1.4263000000000001</c:v>
                </c:pt>
                <c:pt idx="20645">
                  <c:v>1.5756000000000001</c:v>
                </c:pt>
                <c:pt idx="20646">
                  <c:v>1.5274000000000001</c:v>
                </c:pt>
                <c:pt idx="20647">
                  <c:v>1.3612000000000002</c:v>
                </c:pt>
                <c:pt idx="20648">
                  <c:v>1.2359</c:v>
                </c:pt>
                <c:pt idx="20649">
                  <c:v>1.1548</c:v>
                </c:pt>
                <c:pt idx="20650">
                  <c:v>1.0882000000000001</c:v>
                </c:pt>
                <c:pt idx="20651">
                  <c:v>1.117</c:v>
                </c:pt>
                <c:pt idx="20652">
                  <c:v>1.0246000000000002</c:v>
                </c:pt>
                <c:pt idx="20653">
                  <c:v>1.0584</c:v>
                </c:pt>
                <c:pt idx="20654">
                  <c:v>1.0105999999999999</c:v>
                </c:pt>
                <c:pt idx="20655">
                  <c:v>0.99840000000000007</c:v>
                </c:pt>
                <c:pt idx="20656">
                  <c:v>1.0005000000000002</c:v>
                </c:pt>
                <c:pt idx="20657">
                  <c:v>0.99410000000000009</c:v>
                </c:pt>
                <c:pt idx="20658">
                  <c:v>0.91690000000000005</c:v>
                </c:pt>
                <c:pt idx="20659">
                  <c:v>1.0034000000000001</c:v>
                </c:pt>
                <c:pt idx="20660">
                  <c:v>0.93520000000000003</c:v>
                </c:pt>
                <c:pt idx="20661">
                  <c:v>0.98190000000000011</c:v>
                </c:pt>
                <c:pt idx="20662">
                  <c:v>0.95230000000000004</c:v>
                </c:pt>
                <c:pt idx="20663">
                  <c:v>0.92609999999999992</c:v>
                </c:pt>
                <c:pt idx="20664">
                  <c:v>0.9032</c:v>
                </c:pt>
                <c:pt idx="20665">
                  <c:v>0.90120000000000011</c:v>
                </c:pt>
                <c:pt idx="20666">
                  <c:v>0.84420000000000006</c:v>
                </c:pt>
                <c:pt idx="20667">
                  <c:v>0.86270000000000013</c:v>
                </c:pt>
                <c:pt idx="20668">
                  <c:v>0.84380000000000011</c:v>
                </c:pt>
                <c:pt idx="20669">
                  <c:v>0.84550000000000003</c:v>
                </c:pt>
                <c:pt idx="20670">
                  <c:v>0.7370000000000001</c:v>
                </c:pt>
                <c:pt idx="20671">
                  <c:v>0.6704</c:v>
                </c:pt>
                <c:pt idx="20672">
                  <c:v>0.66390000000000005</c:v>
                </c:pt>
                <c:pt idx="20673">
                  <c:v>0.63739999999999997</c:v>
                </c:pt>
                <c:pt idx="20674">
                  <c:v>0.6109</c:v>
                </c:pt>
                <c:pt idx="20675">
                  <c:v>0.59330000000000005</c:v>
                </c:pt>
                <c:pt idx="20676">
                  <c:v>0.58120000000000005</c:v>
                </c:pt>
                <c:pt idx="20677">
                  <c:v>0.57030000000000003</c:v>
                </c:pt>
                <c:pt idx="20678">
                  <c:v>0.5454</c:v>
                </c:pt>
                <c:pt idx="20679">
                  <c:v>0.54779999999999995</c:v>
                </c:pt>
                <c:pt idx="20680">
                  <c:v>0.52629999999999999</c:v>
                </c:pt>
                <c:pt idx="20681">
                  <c:v>0.49480000000000007</c:v>
                </c:pt>
                <c:pt idx="20682">
                  <c:v>0.49429999999999996</c:v>
                </c:pt>
                <c:pt idx="20683">
                  <c:v>0.49170000000000003</c:v>
                </c:pt>
                <c:pt idx="20684">
                  <c:v>0.50190000000000001</c:v>
                </c:pt>
                <c:pt idx="20685">
                  <c:v>0.4879</c:v>
                </c:pt>
                <c:pt idx="20686">
                  <c:v>0.44400000000000006</c:v>
                </c:pt>
                <c:pt idx="20687">
                  <c:v>0.46410000000000001</c:v>
                </c:pt>
                <c:pt idx="20688">
                  <c:v>0.45050000000000001</c:v>
                </c:pt>
                <c:pt idx="20689">
                  <c:v>0.42949999999999999</c:v>
                </c:pt>
                <c:pt idx="20690">
                  <c:v>0.42070000000000002</c:v>
                </c:pt>
                <c:pt idx="20691">
                  <c:v>0.40880000000000005</c:v>
                </c:pt>
                <c:pt idx="20692">
                  <c:v>0.39500000000000002</c:v>
                </c:pt>
                <c:pt idx="20693">
                  <c:v>0.38850000000000001</c:v>
                </c:pt>
                <c:pt idx="20694">
                  <c:v>0.37690000000000001</c:v>
                </c:pt>
                <c:pt idx="20695">
                  <c:v>0.3831</c:v>
                </c:pt>
                <c:pt idx="20696">
                  <c:v>0.37730000000000002</c:v>
                </c:pt>
                <c:pt idx="20697">
                  <c:v>0.36920000000000003</c:v>
                </c:pt>
                <c:pt idx="20698">
                  <c:v>0.371</c:v>
                </c:pt>
                <c:pt idx="20699">
                  <c:v>0.35800000000000004</c:v>
                </c:pt>
                <c:pt idx="20700">
                  <c:v>0.34590000000000004</c:v>
                </c:pt>
                <c:pt idx="20701">
                  <c:v>0.34129999999999999</c:v>
                </c:pt>
                <c:pt idx="20702">
                  <c:v>0.34520000000000001</c:v>
                </c:pt>
                <c:pt idx="20703">
                  <c:v>0.32380000000000003</c:v>
                </c:pt>
                <c:pt idx="20704">
                  <c:v>0.31850000000000001</c:v>
                </c:pt>
                <c:pt idx="20705">
                  <c:v>0.31990000000000002</c:v>
                </c:pt>
                <c:pt idx="20706">
                  <c:v>0.31210000000000004</c:v>
                </c:pt>
                <c:pt idx="20707">
                  <c:v>0.30859999999999999</c:v>
                </c:pt>
                <c:pt idx="20708">
                  <c:v>0.28999999999999998</c:v>
                </c:pt>
                <c:pt idx="20709">
                  <c:v>0.28290000000000004</c:v>
                </c:pt>
                <c:pt idx="20710">
                  <c:v>0.27690000000000003</c:v>
                </c:pt>
                <c:pt idx="20711">
                  <c:v>0.28039999999999998</c:v>
                </c:pt>
                <c:pt idx="20712">
                  <c:v>0.26490000000000002</c:v>
                </c:pt>
                <c:pt idx="20713">
                  <c:v>0.25290000000000001</c:v>
                </c:pt>
                <c:pt idx="20714">
                  <c:v>0.25009999999999999</c:v>
                </c:pt>
                <c:pt idx="20715">
                  <c:v>0.25900000000000001</c:v>
                </c:pt>
                <c:pt idx="20716">
                  <c:v>0.24230000000000002</c:v>
                </c:pt>
                <c:pt idx="20717">
                  <c:v>0.25190000000000001</c:v>
                </c:pt>
                <c:pt idx="20718">
                  <c:v>0.23540000000000003</c:v>
                </c:pt>
                <c:pt idx="20719">
                  <c:v>0.2344</c:v>
                </c:pt>
                <c:pt idx="20720">
                  <c:v>0.2235</c:v>
                </c:pt>
                <c:pt idx="20721">
                  <c:v>0.22210000000000002</c:v>
                </c:pt>
                <c:pt idx="20722">
                  <c:v>0.23050000000000004</c:v>
                </c:pt>
                <c:pt idx="20723">
                  <c:v>0.21030000000000004</c:v>
                </c:pt>
                <c:pt idx="20724">
                  <c:v>0.21099999999999999</c:v>
                </c:pt>
                <c:pt idx="20725">
                  <c:v>0.21480000000000002</c:v>
                </c:pt>
                <c:pt idx="20726">
                  <c:v>0.21789999999999998</c:v>
                </c:pt>
                <c:pt idx="20727">
                  <c:v>0.1958</c:v>
                </c:pt>
                <c:pt idx="20728">
                  <c:v>0.18990000000000001</c:v>
                </c:pt>
                <c:pt idx="20729">
                  <c:v>0.1895</c:v>
                </c:pt>
                <c:pt idx="20730">
                  <c:v>0.18890000000000001</c:v>
                </c:pt>
                <c:pt idx="20731">
                  <c:v>0.18440000000000001</c:v>
                </c:pt>
                <c:pt idx="20732">
                  <c:v>0.1847</c:v>
                </c:pt>
                <c:pt idx="20733">
                  <c:v>0.18400000000000002</c:v>
                </c:pt>
                <c:pt idx="20734">
                  <c:v>0.1794</c:v>
                </c:pt>
                <c:pt idx="20735">
                  <c:v>0.17410000000000003</c:v>
                </c:pt>
                <c:pt idx="20736">
                  <c:v>0.16950000000000001</c:v>
                </c:pt>
                <c:pt idx="20737">
                  <c:v>0.17300000000000001</c:v>
                </c:pt>
                <c:pt idx="20738">
                  <c:v>0.1547</c:v>
                </c:pt>
                <c:pt idx="20739">
                  <c:v>0.15560000000000002</c:v>
                </c:pt>
                <c:pt idx="20740">
                  <c:v>0.15110000000000001</c:v>
                </c:pt>
                <c:pt idx="20741">
                  <c:v>0.13980000000000001</c:v>
                </c:pt>
                <c:pt idx="20742">
                  <c:v>0.1469</c:v>
                </c:pt>
                <c:pt idx="20743">
                  <c:v>0.1338</c:v>
                </c:pt>
                <c:pt idx="20744">
                  <c:v>0.13560000000000003</c:v>
                </c:pt>
                <c:pt idx="20745">
                  <c:v>0.13270000000000001</c:v>
                </c:pt>
                <c:pt idx="20746">
                  <c:v>0.13340000000000002</c:v>
                </c:pt>
                <c:pt idx="20747">
                  <c:v>0.1361</c:v>
                </c:pt>
                <c:pt idx="20748">
                  <c:v>0.13160000000000002</c:v>
                </c:pt>
                <c:pt idx="20749">
                  <c:v>0.1288</c:v>
                </c:pt>
                <c:pt idx="20750">
                  <c:v>0.12809999999999999</c:v>
                </c:pt>
                <c:pt idx="20751">
                  <c:v>0.12340000000000001</c:v>
                </c:pt>
                <c:pt idx="20752">
                  <c:v>0.12050000000000001</c:v>
                </c:pt>
                <c:pt idx="20753">
                  <c:v>0.11910000000000001</c:v>
                </c:pt>
                <c:pt idx="20754">
                  <c:v>0.11930000000000002</c:v>
                </c:pt>
                <c:pt idx="20755">
                  <c:v>0.11470000000000001</c:v>
                </c:pt>
                <c:pt idx="20756">
                  <c:v>0.11310000000000001</c:v>
                </c:pt>
                <c:pt idx="20757">
                  <c:v>0.10930000000000001</c:v>
                </c:pt>
                <c:pt idx="20758">
                  <c:v>0.1085</c:v>
                </c:pt>
                <c:pt idx="20759">
                  <c:v>0.1024</c:v>
                </c:pt>
                <c:pt idx="20760">
                  <c:v>9.98E-2</c:v>
                </c:pt>
                <c:pt idx="20761">
                  <c:v>0.10200000000000001</c:v>
                </c:pt>
                <c:pt idx="20762">
                  <c:v>9.5399999999999999E-2</c:v>
                </c:pt>
                <c:pt idx="20763">
                  <c:v>9.4E-2</c:v>
                </c:pt>
                <c:pt idx="20764">
                  <c:v>8.8600000000000012E-2</c:v>
                </c:pt>
                <c:pt idx="20765">
                  <c:v>9.5500000000000002E-2</c:v>
                </c:pt>
                <c:pt idx="20766">
                  <c:v>9.0400000000000008E-2</c:v>
                </c:pt>
                <c:pt idx="20767">
                  <c:v>8.14E-2</c:v>
                </c:pt>
                <c:pt idx="20768">
                  <c:v>8.7000000000000008E-2</c:v>
                </c:pt>
                <c:pt idx="20769">
                  <c:v>8.3199999999999996E-2</c:v>
                </c:pt>
                <c:pt idx="20770">
                  <c:v>8.3100000000000007E-2</c:v>
                </c:pt>
                <c:pt idx="20771">
                  <c:v>8.3699999999999997E-2</c:v>
                </c:pt>
                <c:pt idx="20772">
                  <c:v>8.2199999999999995E-2</c:v>
                </c:pt>
                <c:pt idx="20773">
                  <c:v>7.8100000000000003E-2</c:v>
                </c:pt>
                <c:pt idx="20774">
                  <c:v>7.5400000000000009E-2</c:v>
                </c:pt>
                <c:pt idx="20775">
                  <c:v>7.7500000000000013E-2</c:v>
                </c:pt>
                <c:pt idx="20776">
                  <c:v>7.6000000000000012E-2</c:v>
                </c:pt>
                <c:pt idx="20777">
                  <c:v>7.46E-2</c:v>
                </c:pt>
                <c:pt idx="20778">
                  <c:v>7.3400000000000007E-2</c:v>
                </c:pt>
                <c:pt idx="20779">
                  <c:v>7.1900000000000006E-2</c:v>
                </c:pt>
                <c:pt idx="20780">
                  <c:v>7.2800000000000004E-2</c:v>
                </c:pt>
                <c:pt idx="20781">
                  <c:v>6.6600000000000006E-2</c:v>
                </c:pt>
                <c:pt idx="20782">
                  <c:v>6.7500000000000004E-2</c:v>
                </c:pt>
                <c:pt idx="20783">
                  <c:v>6.4000000000000001E-2</c:v>
                </c:pt>
                <c:pt idx="20784">
                  <c:v>6.480000000000001E-2</c:v>
                </c:pt>
                <c:pt idx="20785">
                  <c:v>6.3700000000000007E-2</c:v>
                </c:pt>
                <c:pt idx="20786">
                  <c:v>6.2400000000000004E-2</c:v>
                </c:pt>
                <c:pt idx="20787">
                  <c:v>6.3399999999999998E-2</c:v>
                </c:pt>
                <c:pt idx="20788">
                  <c:v>6.0700000000000004E-2</c:v>
                </c:pt>
                <c:pt idx="20789">
                  <c:v>5.74E-2</c:v>
                </c:pt>
                <c:pt idx="20790">
                  <c:v>5.9200000000000003E-2</c:v>
                </c:pt>
                <c:pt idx="20791">
                  <c:v>5.5500000000000008E-2</c:v>
                </c:pt>
                <c:pt idx="20792">
                  <c:v>5.1900000000000002E-2</c:v>
                </c:pt>
                <c:pt idx="20793">
                  <c:v>5.1800000000000006E-2</c:v>
                </c:pt>
                <c:pt idx="20794">
                  <c:v>4.9399999999999999E-2</c:v>
                </c:pt>
                <c:pt idx="20795">
                  <c:v>5.0700000000000002E-2</c:v>
                </c:pt>
                <c:pt idx="20796">
                  <c:v>4.9399999999999999E-2</c:v>
                </c:pt>
                <c:pt idx="20797">
                  <c:v>4.8300000000000003E-2</c:v>
                </c:pt>
                <c:pt idx="20798">
                  <c:v>5.04E-2</c:v>
                </c:pt>
                <c:pt idx="20799">
                  <c:v>4.8300000000000003E-2</c:v>
                </c:pt>
                <c:pt idx="20800">
                  <c:v>5.1600000000000007E-2</c:v>
                </c:pt>
                <c:pt idx="20801">
                  <c:v>5.0600000000000006E-2</c:v>
                </c:pt>
                <c:pt idx="20802">
                  <c:v>5.1600000000000007E-2</c:v>
                </c:pt>
                <c:pt idx="20803">
                  <c:v>5.2700000000000004E-2</c:v>
                </c:pt>
                <c:pt idx="20804">
                  <c:v>5.1800000000000006E-2</c:v>
                </c:pt>
                <c:pt idx="20805">
                  <c:v>5.0300000000000004E-2</c:v>
                </c:pt>
                <c:pt idx="20806">
                  <c:v>4.9200000000000001E-2</c:v>
                </c:pt>
                <c:pt idx="20807">
                  <c:v>5.0500000000000003E-2</c:v>
                </c:pt>
                <c:pt idx="20808">
                  <c:v>4.9300000000000004E-2</c:v>
                </c:pt>
                <c:pt idx="20809">
                  <c:v>4.9600000000000005E-2</c:v>
                </c:pt>
                <c:pt idx="20810">
                  <c:v>5.2100000000000007E-2</c:v>
                </c:pt>
                <c:pt idx="20811">
                  <c:v>5.2200000000000003E-2</c:v>
                </c:pt>
                <c:pt idx="20812">
                  <c:v>5.0300000000000004E-2</c:v>
                </c:pt>
                <c:pt idx="20813">
                  <c:v>5.2900000000000003E-2</c:v>
                </c:pt>
                <c:pt idx="20814">
                  <c:v>5.1900000000000002E-2</c:v>
                </c:pt>
                <c:pt idx="20815">
                  <c:v>5.4200000000000005E-2</c:v>
                </c:pt>
                <c:pt idx="20816">
                  <c:v>5.3400000000000003E-2</c:v>
                </c:pt>
                <c:pt idx="20817">
                  <c:v>5.4700000000000006E-2</c:v>
                </c:pt>
                <c:pt idx="20818">
                  <c:v>5.4000000000000006E-2</c:v>
                </c:pt>
                <c:pt idx="20819">
                  <c:v>5.5600000000000011E-2</c:v>
                </c:pt>
                <c:pt idx="20820">
                  <c:v>5.6999999999999995E-2</c:v>
                </c:pt>
                <c:pt idx="20821">
                  <c:v>5.7700000000000001E-2</c:v>
                </c:pt>
                <c:pt idx="20822">
                  <c:v>6.0700000000000004E-2</c:v>
                </c:pt>
                <c:pt idx="20823">
                  <c:v>6.1200000000000004E-2</c:v>
                </c:pt>
                <c:pt idx="20824">
                  <c:v>6.3100000000000003E-2</c:v>
                </c:pt>
                <c:pt idx="20825">
                  <c:v>6.4000000000000001E-2</c:v>
                </c:pt>
                <c:pt idx="20826">
                  <c:v>6.480000000000001E-2</c:v>
                </c:pt>
                <c:pt idx="20827">
                  <c:v>6.8400000000000002E-2</c:v>
                </c:pt>
                <c:pt idx="20828">
                  <c:v>7.9900000000000013E-2</c:v>
                </c:pt>
                <c:pt idx="20829">
                  <c:v>9.1700000000000004E-2</c:v>
                </c:pt>
                <c:pt idx="20830">
                  <c:v>0.1013</c:v>
                </c:pt>
                <c:pt idx="20831">
                  <c:v>0.1111</c:v>
                </c:pt>
                <c:pt idx="20832">
                  <c:v>0.12889999999999999</c:v>
                </c:pt>
                <c:pt idx="20833">
                  <c:v>0.14970000000000003</c:v>
                </c:pt>
                <c:pt idx="20834">
                  <c:v>0.16259999999999999</c:v>
                </c:pt>
                <c:pt idx="20835">
                  <c:v>0.18200000000000002</c:v>
                </c:pt>
                <c:pt idx="20836">
                  <c:v>0.19610000000000002</c:v>
                </c:pt>
                <c:pt idx="20837">
                  <c:v>0.21280000000000002</c:v>
                </c:pt>
                <c:pt idx="20838">
                  <c:v>0.221</c:v>
                </c:pt>
                <c:pt idx="20839">
                  <c:v>0.22789999999999999</c:v>
                </c:pt>
                <c:pt idx="20840">
                  <c:v>0.23799999999999999</c:v>
                </c:pt>
                <c:pt idx="20841">
                  <c:v>0.25690000000000002</c:v>
                </c:pt>
                <c:pt idx="20842">
                  <c:v>0.3165</c:v>
                </c:pt>
                <c:pt idx="20843">
                  <c:v>0.33760000000000001</c:v>
                </c:pt>
                <c:pt idx="20844">
                  <c:v>0.33790000000000003</c:v>
                </c:pt>
                <c:pt idx="20845">
                  <c:v>0.3276</c:v>
                </c:pt>
                <c:pt idx="20846">
                  <c:v>0.34600000000000003</c:v>
                </c:pt>
                <c:pt idx="20847">
                  <c:v>0.4143</c:v>
                </c:pt>
                <c:pt idx="20848">
                  <c:v>0.5</c:v>
                </c:pt>
                <c:pt idx="20849">
                  <c:v>0.48890000000000006</c:v>
                </c:pt>
                <c:pt idx="20850">
                  <c:v>0.59029999999999994</c:v>
                </c:pt>
                <c:pt idx="20851">
                  <c:v>0.64139999999999997</c:v>
                </c:pt>
                <c:pt idx="20852">
                  <c:v>0.65270000000000006</c:v>
                </c:pt>
                <c:pt idx="20853">
                  <c:v>0.68440000000000012</c:v>
                </c:pt>
                <c:pt idx="20854">
                  <c:v>0.71940000000000004</c:v>
                </c:pt>
                <c:pt idx="20855">
                  <c:v>0.95399999999999996</c:v>
                </c:pt>
                <c:pt idx="20856">
                  <c:v>0.98320000000000007</c:v>
                </c:pt>
                <c:pt idx="20857">
                  <c:v>1.2125000000000001</c:v>
                </c:pt>
                <c:pt idx="20858">
                  <c:v>1.4454000000000002</c:v>
                </c:pt>
                <c:pt idx="20859">
                  <c:v>1.4637000000000002</c:v>
                </c:pt>
                <c:pt idx="20860">
                  <c:v>1.4273</c:v>
                </c:pt>
                <c:pt idx="20861">
                  <c:v>1.4393000000000002</c:v>
                </c:pt>
                <c:pt idx="20862">
                  <c:v>1.4376</c:v>
                </c:pt>
                <c:pt idx="20863">
                  <c:v>1.4046000000000001</c:v>
                </c:pt>
                <c:pt idx="20864">
                  <c:v>1.3620000000000001</c:v>
                </c:pt>
                <c:pt idx="20865">
                  <c:v>1.6826000000000001</c:v>
                </c:pt>
                <c:pt idx="20866">
                  <c:v>1.4019000000000001</c:v>
                </c:pt>
                <c:pt idx="20867">
                  <c:v>1.3797000000000001</c:v>
                </c:pt>
                <c:pt idx="20868">
                  <c:v>1.2255000000000003</c:v>
                </c:pt>
                <c:pt idx="20869">
                  <c:v>1.1077000000000001</c:v>
                </c:pt>
                <c:pt idx="20870">
                  <c:v>1.1809000000000001</c:v>
                </c:pt>
                <c:pt idx="20871">
                  <c:v>1.2181</c:v>
                </c:pt>
                <c:pt idx="20872">
                  <c:v>1.5224000000000002</c:v>
                </c:pt>
                <c:pt idx="20873">
                  <c:v>1.9197</c:v>
                </c:pt>
                <c:pt idx="20874">
                  <c:v>1.8356000000000003</c:v>
                </c:pt>
                <c:pt idx="20875">
                  <c:v>1.6873000000000002</c:v>
                </c:pt>
                <c:pt idx="20876">
                  <c:v>1.5144000000000002</c:v>
                </c:pt>
                <c:pt idx="20877">
                  <c:v>1.4218000000000002</c:v>
                </c:pt>
                <c:pt idx="20878">
                  <c:v>1.2739000000000003</c:v>
                </c:pt>
                <c:pt idx="20879">
                  <c:v>1.3069000000000002</c:v>
                </c:pt>
                <c:pt idx="20880">
                  <c:v>1.5871000000000002</c:v>
                </c:pt>
                <c:pt idx="20881">
                  <c:v>1.9321000000000002</c:v>
                </c:pt>
                <c:pt idx="20882">
                  <c:v>1.8719999999999999</c:v>
                </c:pt>
                <c:pt idx="20883">
                  <c:v>2.0009000000000001</c:v>
                </c:pt>
                <c:pt idx="20884">
                  <c:v>2.0909</c:v>
                </c:pt>
                <c:pt idx="20885">
                  <c:v>2.0068999999999999</c:v>
                </c:pt>
                <c:pt idx="20886">
                  <c:v>2.0078</c:v>
                </c:pt>
                <c:pt idx="20887">
                  <c:v>1.8762000000000001</c:v>
                </c:pt>
                <c:pt idx="20888">
                  <c:v>1.7563</c:v>
                </c:pt>
                <c:pt idx="20889">
                  <c:v>1.8159000000000001</c:v>
                </c:pt>
                <c:pt idx="20890">
                  <c:v>1.7903</c:v>
                </c:pt>
                <c:pt idx="20891">
                  <c:v>1.5867000000000002</c:v>
                </c:pt>
                <c:pt idx="20892">
                  <c:v>1.3964000000000001</c:v>
                </c:pt>
                <c:pt idx="20893">
                  <c:v>1.2367000000000001</c:v>
                </c:pt>
                <c:pt idx="20894">
                  <c:v>1.1222000000000001</c:v>
                </c:pt>
                <c:pt idx="20895">
                  <c:v>1.111</c:v>
                </c:pt>
                <c:pt idx="20896">
                  <c:v>0.98829999999999996</c:v>
                </c:pt>
                <c:pt idx="20897">
                  <c:v>1.0170999999999999</c:v>
                </c:pt>
                <c:pt idx="20898">
                  <c:v>1.0325</c:v>
                </c:pt>
                <c:pt idx="20899">
                  <c:v>1.1128</c:v>
                </c:pt>
                <c:pt idx="20900">
                  <c:v>1.0645</c:v>
                </c:pt>
                <c:pt idx="20901">
                  <c:v>0.92660000000000009</c:v>
                </c:pt>
                <c:pt idx="20902">
                  <c:v>0.92759999999999998</c:v>
                </c:pt>
                <c:pt idx="20903">
                  <c:v>0.83050000000000002</c:v>
                </c:pt>
                <c:pt idx="20904">
                  <c:v>0.7742</c:v>
                </c:pt>
                <c:pt idx="20905">
                  <c:v>0.75629999999999997</c:v>
                </c:pt>
                <c:pt idx="20906">
                  <c:v>0.87509999999999999</c:v>
                </c:pt>
                <c:pt idx="20907">
                  <c:v>0.97739999999999994</c:v>
                </c:pt>
                <c:pt idx="20908">
                  <c:v>1.0569000000000002</c:v>
                </c:pt>
                <c:pt idx="20909">
                  <c:v>1.0835000000000001</c:v>
                </c:pt>
                <c:pt idx="20910">
                  <c:v>1.1369</c:v>
                </c:pt>
                <c:pt idx="20911">
                  <c:v>1.2868000000000002</c:v>
                </c:pt>
                <c:pt idx="20912">
                  <c:v>1.2526000000000002</c:v>
                </c:pt>
                <c:pt idx="20913">
                  <c:v>1.0670999999999999</c:v>
                </c:pt>
                <c:pt idx="20914">
                  <c:v>1.1785000000000001</c:v>
                </c:pt>
                <c:pt idx="20915">
                  <c:v>1.0667</c:v>
                </c:pt>
                <c:pt idx="20916">
                  <c:v>1.0957000000000001</c:v>
                </c:pt>
                <c:pt idx="20917">
                  <c:v>1.0284000000000002</c:v>
                </c:pt>
                <c:pt idx="20918">
                  <c:v>1.04</c:v>
                </c:pt>
                <c:pt idx="20919">
                  <c:v>1.2730000000000001</c:v>
                </c:pt>
                <c:pt idx="20920">
                  <c:v>1.3005000000000002</c:v>
                </c:pt>
                <c:pt idx="20921">
                  <c:v>1.2516</c:v>
                </c:pt>
                <c:pt idx="20922">
                  <c:v>1.2612000000000001</c:v>
                </c:pt>
                <c:pt idx="20923">
                  <c:v>1.2590000000000001</c:v>
                </c:pt>
                <c:pt idx="20924">
                  <c:v>1.3351000000000002</c:v>
                </c:pt>
                <c:pt idx="20925">
                  <c:v>1.5362</c:v>
                </c:pt>
                <c:pt idx="20926">
                  <c:v>1.4908000000000001</c:v>
                </c:pt>
                <c:pt idx="20927">
                  <c:v>1.4376</c:v>
                </c:pt>
                <c:pt idx="20928">
                  <c:v>1.3022</c:v>
                </c:pt>
                <c:pt idx="20929">
                  <c:v>1.3643000000000001</c:v>
                </c:pt>
                <c:pt idx="20930">
                  <c:v>1.3307000000000002</c:v>
                </c:pt>
                <c:pt idx="20931">
                  <c:v>1.4870000000000001</c:v>
                </c:pt>
                <c:pt idx="20932">
                  <c:v>1.2887000000000002</c:v>
                </c:pt>
                <c:pt idx="20933">
                  <c:v>1.2963</c:v>
                </c:pt>
                <c:pt idx="20934">
                  <c:v>1.3342000000000001</c:v>
                </c:pt>
                <c:pt idx="20935">
                  <c:v>1.3197000000000001</c:v>
                </c:pt>
                <c:pt idx="20936">
                  <c:v>1.1242000000000001</c:v>
                </c:pt>
                <c:pt idx="20937">
                  <c:v>1.1292</c:v>
                </c:pt>
                <c:pt idx="20938">
                  <c:v>1.1333</c:v>
                </c:pt>
                <c:pt idx="20939">
                  <c:v>1.0414000000000001</c:v>
                </c:pt>
                <c:pt idx="20940">
                  <c:v>1.0413000000000001</c:v>
                </c:pt>
                <c:pt idx="20941">
                  <c:v>1.0607</c:v>
                </c:pt>
                <c:pt idx="20942">
                  <c:v>1.0242000000000002</c:v>
                </c:pt>
                <c:pt idx="20943">
                  <c:v>1.0603</c:v>
                </c:pt>
                <c:pt idx="20944">
                  <c:v>1.0381</c:v>
                </c:pt>
                <c:pt idx="20945">
                  <c:v>1.0383</c:v>
                </c:pt>
                <c:pt idx="20946">
                  <c:v>1.0359</c:v>
                </c:pt>
                <c:pt idx="20947">
                  <c:v>1.1371</c:v>
                </c:pt>
                <c:pt idx="20948">
                  <c:v>1.0327</c:v>
                </c:pt>
                <c:pt idx="20949">
                  <c:v>1.0407999999999999</c:v>
                </c:pt>
                <c:pt idx="20950">
                  <c:v>0.92420000000000013</c:v>
                </c:pt>
                <c:pt idx="20951">
                  <c:v>0.91679999999999995</c:v>
                </c:pt>
                <c:pt idx="20952">
                  <c:v>0.84290000000000009</c:v>
                </c:pt>
                <c:pt idx="20953">
                  <c:v>0.76449999999999996</c:v>
                </c:pt>
                <c:pt idx="20954">
                  <c:v>0.73870000000000002</c:v>
                </c:pt>
                <c:pt idx="20955">
                  <c:v>0.71189999999999998</c:v>
                </c:pt>
                <c:pt idx="20956">
                  <c:v>0.67640000000000011</c:v>
                </c:pt>
                <c:pt idx="20957">
                  <c:v>0.64560000000000006</c:v>
                </c:pt>
                <c:pt idx="20958">
                  <c:v>0.62720000000000009</c:v>
                </c:pt>
                <c:pt idx="20959">
                  <c:v>0.66630000000000011</c:v>
                </c:pt>
                <c:pt idx="20960">
                  <c:v>0.6110000000000001</c:v>
                </c:pt>
                <c:pt idx="20961">
                  <c:v>0.58940000000000003</c:v>
                </c:pt>
                <c:pt idx="20962">
                  <c:v>0.5927</c:v>
                </c:pt>
                <c:pt idx="20963">
                  <c:v>0.55000000000000004</c:v>
                </c:pt>
                <c:pt idx="20964">
                  <c:v>0.5384000000000001</c:v>
                </c:pt>
                <c:pt idx="20965">
                  <c:v>0.51550000000000007</c:v>
                </c:pt>
                <c:pt idx="20966">
                  <c:v>0.52070000000000005</c:v>
                </c:pt>
                <c:pt idx="20967">
                  <c:v>0.49540000000000001</c:v>
                </c:pt>
                <c:pt idx="20968">
                  <c:v>0.49590000000000001</c:v>
                </c:pt>
                <c:pt idx="20969">
                  <c:v>0.49170000000000003</c:v>
                </c:pt>
                <c:pt idx="20970">
                  <c:v>0.46700000000000003</c:v>
                </c:pt>
                <c:pt idx="20971">
                  <c:v>0.45860000000000006</c:v>
                </c:pt>
                <c:pt idx="20972">
                  <c:v>0.43440000000000006</c:v>
                </c:pt>
                <c:pt idx="20973">
                  <c:v>0.4531</c:v>
                </c:pt>
                <c:pt idx="20974">
                  <c:v>0.43250000000000005</c:v>
                </c:pt>
                <c:pt idx="20975">
                  <c:v>0.4345</c:v>
                </c:pt>
                <c:pt idx="20976">
                  <c:v>0.41820000000000007</c:v>
                </c:pt>
                <c:pt idx="20977">
                  <c:v>0.42359999999999998</c:v>
                </c:pt>
                <c:pt idx="20978">
                  <c:v>0.41920000000000002</c:v>
                </c:pt>
                <c:pt idx="20979">
                  <c:v>0.39329999999999998</c:v>
                </c:pt>
                <c:pt idx="20980">
                  <c:v>0.38250000000000006</c:v>
                </c:pt>
                <c:pt idx="20981">
                  <c:v>0.39600000000000002</c:v>
                </c:pt>
                <c:pt idx="20982">
                  <c:v>0.3755</c:v>
                </c:pt>
                <c:pt idx="20983">
                  <c:v>0.36560000000000004</c:v>
                </c:pt>
                <c:pt idx="20984">
                  <c:v>0.36220000000000002</c:v>
                </c:pt>
                <c:pt idx="20985">
                  <c:v>0.35200000000000004</c:v>
                </c:pt>
                <c:pt idx="20986">
                  <c:v>0.34850000000000003</c:v>
                </c:pt>
                <c:pt idx="20987">
                  <c:v>0.3387</c:v>
                </c:pt>
                <c:pt idx="20988">
                  <c:v>0.32869999999999999</c:v>
                </c:pt>
                <c:pt idx="20989">
                  <c:v>0.33400000000000002</c:v>
                </c:pt>
                <c:pt idx="20990">
                  <c:v>0.32500000000000001</c:v>
                </c:pt>
                <c:pt idx="20991">
                  <c:v>0.34089999999999998</c:v>
                </c:pt>
                <c:pt idx="20992">
                  <c:v>0.3231</c:v>
                </c:pt>
                <c:pt idx="20993">
                  <c:v>0.31740000000000002</c:v>
                </c:pt>
                <c:pt idx="20994">
                  <c:v>0.30970000000000003</c:v>
                </c:pt>
                <c:pt idx="20995">
                  <c:v>0.29360000000000003</c:v>
                </c:pt>
                <c:pt idx="20996">
                  <c:v>0.30070000000000002</c:v>
                </c:pt>
                <c:pt idx="20997">
                  <c:v>0.28420000000000001</c:v>
                </c:pt>
                <c:pt idx="20998">
                  <c:v>0.28340000000000004</c:v>
                </c:pt>
                <c:pt idx="20999">
                  <c:v>0.26490000000000002</c:v>
                </c:pt>
                <c:pt idx="21000">
                  <c:v>0.25800000000000001</c:v>
                </c:pt>
                <c:pt idx="21001">
                  <c:v>0.25609999999999999</c:v>
                </c:pt>
                <c:pt idx="21002">
                  <c:v>0.254</c:v>
                </c:pt>
                <c:pt idx="21003">
                  <c:v>0.2505</c:v>
                </c:pt>
                <c:pt idx="21004">
                  <c:v>0.24160000000000001</c:v>
                </c:pt>
                <c:pt idx="21005">
                  <c:v>0.23630000000000001</c:v>
                </c:pt>
                <c:pt idx="21006">
                  <c:v>0.22950000000000001</c:v>
                </c:pt>
                <c:pt idx="21007">
                  <c:v>0.22480000000000003</c:v>
                </c:pt>
                <c:pt idx="21008">
                  <c:v>0.22060000000000002</c:v>
                </c:pt>
                <c:pt idx="21009">
                  <c:v>0.21820000000000001</c:v>
                </c:pt>
                <c:pt idx="21010">
                  <c:v>0.21680000000000002</c:v>
                </c:pt>
                <c:pt idx="21011">
                  <c:v>0.20590000000000003</c:v>
                </c:pt>
                <c:pt idx="21012">
                  <c:v>0.20400000000000001</c:v>
                </c:pt>
                <c:pt idx="21013">
                  <c:v>0.19910000000000003</c:v>
                </c:pt>
                <c:pt idx="21014">
                  <c:v>0.19259999999999999</c:v>
                </c:pt>
                <c:pt idx="21015">
                  <c:v>0.189</c:v>
                </c:pt>
                <c:pt idx="21016">
                  <c:v>0.18859999999999999</c:v>
                </c:pt>
                <c:pt idx="21017">
                  <c:v>0.1857</c:v>
                </c:pt>
                <c:pt idx="21018">
                  <c:v>0.1799</c:v>
                </c:pt>
                <c:pt idx="21019">
                  <c:v>0.1764</c:v>
                </c:pt>
                <c:pt idx="21020">
                  <c:v>0.17520000000000002</c:v>
                </c:pt>
                <c:pt idx="21021">
                  <c:v>0.1736</c:v>
                </c:pt>
                <c:pt idx="21022">
                  <c:v>0.16839999999999999</c:v>
                </c:pt>
                <c:pt idx="21023">
                  <c:v>0.1678</c:v>
                </c:pt>
                <c:pt idx="21024">
                  <c:v>0.16110000000000002</c:v>
                </c:pt>
                <c:pt idx="21025">
                  <c:v>0.1527</c:v>
                </c:pt>
                <c:pt idx="21026">
                  <c:v>0.15390000000000001</c:v>
                </c:pt>
                <c:pt idx="21027">
                  <c:v>0.1472</c:v>
                </c:pt>
                <c:pt idx="21028">
                  <c:v>0.1439</c:v>
                </c:pt>
                <c:pt idx="21029">
                  <c:v>0.13899999999999998</c:v>
                </c:pt>
                <c:pt idx="21030">
                  <c:v>0.1381</c:v>
                </c:pt>
                <c:pt idx="21031">
                  <c:v>0.13320000000000001</c:v>
                </c:pt>
                <c:pt idx="21032">
                  <c:v>0.13289999999999999</c:v>
                </c:pt>
                <c:pt idx="21033">
                  <c:v>0.1293</c:v>
                </c:pt>
                <c:pt idx="21034">
                  <c:v>0.1263</c:v>
                </c:pt>
                <c:pt idx="21035">
                  <c:v>0.1246</c:v>
                </c:pt>
                <c:pt idx="21036">
                  <c:v>0.12870000000000001</c:v>
                </c:pt>
                <c:pt idx="21037">
                  <c:v>0.12529999999999999</c:v>
                </c:pt>
                <c:pt idx="21038">
                  <c:v>0.12490000000000001</c:v>
                </c:pt>
                <c:pt idx="21039">
                  <c:v>0.11899999999999999</c:v>
                </c:pt>
                <c:pt idx="21040">
                  <c:v>0.11230000000000001</c:v>
                </c:pt>
                <c:pt idx="21041">
                  <c:v>0.10900000000000001</c:v>
                </c:pt>
                <c:pt idx="21042">
                  <c:v>0.11210000000000001</c:v>
                </c:pt>
                <c:pt idx="21043">
                  <c:v>0.1037</c:v>
                </c:pt>
                <c:pt idx="21044">
                  <c:v>0.1024</c:v>
                </c:pt>
                <c:pt idx="21045">
                  <c:v>0.10089999999999999</c:v>
                </c:pt>
                <c:pt idx="21046">
                  <c:v>9.7700000000000009E-2</c:v>
                </c:pt>
                <c:pt idx="21047">
                  <c:v>9.7600000000000006E-2</c:v>
                </c:pt>
                <c:pt idx="21048">
                  <c:v>9.74E-2</c:v>
                </c:pt>
                <c:pt idx="21049">
                  <c:v>9.5799999999999996E-2</c:v>
                </c:pt>
                <c:pt idx="21050">
                  <c:v>9.2800000000000007E-2</c:v>
                </c:pt>
                <c:pt idx="21051">
                  <c:v>8.9200000000000002E-2</c:v>
                </c:pt>
                <c:pt idx="21052">
                  <c:v>8.3400000000000002E-2</c:v>
                </c:pt>
                <c:pt idx="21053">
                  <c:v>8.2299999999999998E-2</c:v>
                </c:pt>
                <c:pt idx="21054">
                  <c:v>8.3199999999999996E-2</c:v>
                </c:pt>
                <c:pt idx="21055">
                  <c:v>8.1699999999999995E-2</c:v>
                </c:pt>
                <c:pt idx="21056">
                  <c:v>8.1699999999999995E-2</c:v>
                </c:pt>
                <c:pt idx="21057">
                  <c:v>8.1900000000000001E-2</c:v>
                </c:pt>
                <c:pt idx="21058">
                  <c:v>7.8800000000000009E-2</c:v>
                </c:pt>
                <c:pt idx="21059">
                  <c:v>8.030000000000001E-2</c:v>
                </c:pt>
                <c:pt idx="21060">
                  <c:v>7.8700000000000006E-2</c:v>
                </c:pt>
                <c:pt idx="21061">
                  <c:v>7.5700000000000003E-2</c:v>
                </c:pt>
                <c:pt idx="21062">
                  <c:v>7.5700000000000003E-2</c:v>
                </c:pt>
                <c:pt idx="21063">
                  <c:v>7.3099999999999998E-2</c:v>
                </c:pt>
                <c:pt idx="21064">
                  <c:v>7.3099999999999998E-2</c:v>
                </c:pt>
                <c:pt idx="21065">
                  <c:v>7.5900000000000009E-2</c:v>
                </c:pt>
                <c:pt idx="21066">
                  <c:v>7.740000000000001E-2</c:v>
                </c:pt>
                <c:pt idx="21067">
                  <c:v>7.5800000000000006E-2</c:v>
                </c:pt>
                <c:pt idx="21068">
                  <c:v>7.4300000000000005E-2</c:v>
                </c:pt>
                <c:pt idx="21069">
                  <c:v>7.6800000000000007E-2</c:v>
                </c:pt>
                <c:pt idx="21070">
                  <c:v>7.5400000000000009E-2</c:v>
                </c:pt>
                <c:pt idx="21071">
                  <c:v>7.5600000000000001E-2</c:v>
                </c:pt>
                <c:pt idx="21072">
                  <c:v>7.2900000000000006E-2</c:v>
                </c:pt>
                <c:pt idx="21073">
                  <c:v>7.3999999999999996E-2</c:v>
                </c:pt>
                <c:pt idx="21074">
                  <c:v>7.2700000000000001E-2</c:v>
                </c:pt>
                <c:pt idx="21075">
                  <c:v>7.1300000000000002E-2</c:v>
                </c:pt>
                <c:pt idx="21076">
                  <c:v>6.9800000000000001E-2</c:v>
                </c:pt>
                <c:pt idx="21077">
                  <c:v>6.9800000000000001E-2</c:v>
                </c:pt>
                <c:pt idx="21078">
                  <c:v>7.1300000000000002E-2</c:v>
                </c:pt>
                <c:pt idx="21079">
                  <c:v>6.9800000000000001E-2</c:v>
                </c:pt>
                <c:pt idx="21080">
                  <c:v>6.6000000000000003E-2</c:v>
                </c:pt>
                <c:pt idx="21081">
                  <c:v>6.6100000000000006E-2</c:v>
                </c:pt>
                <c:pt idx="21082">
                  <c:v>6.8600000000000008E-2</c:v>
                </c:pt>
                <c:pt idx="21083">
                  <c:v>6.8500000000000005E-2</c:v>
                </c:pt>
                <c:pt idx="21084">
                  <c:v>6.430000000000001E-2</c:v>
                </c:pt>
                <c:pt idx="21085">
                  <c:v>6.2800000000000009E-2</c:v>
                </c:pt>
                <c:pt idx="21086">
                  <c:v>6.4399999999999999E-2</c:v>
                </c:pt>
                <c:pt idx="21087">
                  <c:v>6.7000000000000004E-2</c:v>
                </c:pt>
                <c:pt idx="21088">
                  <c:v>6.7000000000000004E-2</c:v>
                </c:pt>
                <c:pt idx="21089">
                  <c:v>6.1900000000000004E-2</c:v>
                </c:pt>
                <c:pt idx="21090">
                  <c:v>6.3399999999999998E-2</c:v>
                </c:pt>
                <c:pt idx="21091">
                  <c:v>6.3399999999999998E-2</c:v>
                </c:pt>
                <c:pt idx="21092">
                  <c:v>6.3800000000000009E-2</c:v>
                </c:pt>
                <c:pt idx="21093">
                  <c:v>7.0499999999999993E-2</c:v>
                </c:pt>
                <c:pt idx="21094">
                  <c:v>7.4900000000000008E-2</c:v>
                </c:pt>
                <c:pt idx="21095">
                  <c:v>7.3900000000000007E-2</c:v>
                </c:pt>
                <c:pt idx="21096">
                  <c:v>7.6700000000000004E-2</c:v>
                </c:pt>
                <c:pt idx="21097">
                  <c:v>8.4000000000000005E-2</c:v>
                </c:pt>
                <c:pt idx="21098">
                  <c:v>8.7300000000000003E-2</c:v>
                </c:pt>
                <c:pt idx="21099">
                  <c:v>9.0700000000000003E-2</c:v>
                </c:pt>
                <c:pt idx="21100">
                  <c:v>9.6700000000000008E-2</c:v>
                </c:pt>
                <c:pt idx="21101">
                  <c:v>9.8900000000000002E-2</c:v>
                </c:pt>
                <c:pt idx="21102">
                  <c:v>9.9700000000000011E-2</c:v>
                </c:pt>
                <c:pt idx="21103">
                  <c:v>0.10560000000000001</c:v>
                </c:pt>
                <c:pt idx="21104">
                  <c:v>0.10720000000000002</c:v>
                </c:pt>
                <c:pt idx="21105">
                  <c:v>0.10660000000000001</c:v>
                </c:pt>
                <c:pt idx="21106">
                  <c:v>0.11730000000000002</c:v>
                </c:pt>
                <c:pt idx="21107">
                  <c:v>0.1401</c:v>
                </c:pt>
                <c:pt idx="21108">
                  <c:v>0.2001</c:v>
                </c:pt>
                <c:pt idx="21109">
                  <c:v>0.24480000000000002</c:v>
                </c:pt>
                <c:pt idx="21110">
                  <c:v>0.26389999999999997</c:v>
                </c:pt>
                <c:pt idx="21111">
                  <c:v>0.26490000000000002</c:v>
                </c:pt>
                <c:pt idx="21112">
                  <c:v>0.25979999999999998</c:v>
                </c:pt>
                <c:pt idx="21113">
                  <c:v>0.2772</c:v>
                </c:pt>
                <c:pt idx="21114">
                  <c:v>0.29060000000000002</c:v>
                </c:pt>
                <c:pt idx="21115">
                  <c:v>0.28889999999999999</c:v>
                </c:pt>
                <c:pt idx="21116">
                  <c:v>0.28310000000000002</c:v>
                </c:pt>
                <c:pt idx="21117">
                  <c:v>0.26869999999999999</c:v>
                </c:pt>
                <c:pt idx="21118">
                  <c:v>0.27029999999999998</c:v>
                </c:pt>
                <c:pt idx="21119">
                  <c:v>0.26680000000000004</c:v>
                </c:pt>
                <c:pt idx="21120">
                  <c:v>0.30190000000000006</c:v>
                </c:pt>
                <c:pt idx="21121">
                  <c:v>0.31780000000000003</c:v>
                </c:pt>
                <c:pt idx="21122">
                  <c:v>0.31840000000000002</c:v>
                </c:pt>
                <c:pt idx="21123">
                  <c:v>0.33300000000000002</c:v>
                </c:pt>
                <c:pt idx="21124">
                  <c:v>0.34810000000000002</c:v>
                </c:pt>
                <c:pt idx="21125">
                  <c:v>0.35510000000000003</c:v>
                </c:pt>
                <c:pt idx="21126">
                  <c:v>0.38690000000000002</c:v>
                </c:pt>
                <c:pt idx="21127">
                  <c:v>0.38240000000000002</c:v>
                </c:pt>
                <c:pt idx="21128">
                  <c:v>0.3911</c:v>
                </c:pt>
                <c:pt idx="21129">
                  <c:v>0.39840000000000003</c:v>
                </c:pt>
                <c:pt idx="21130">
                  <c:v>0.42510000000000003</c:v>
                </c:pt>
                <c:pt idx="21131">
                  <c:v>0.435</c:v>
                </c:pt>
                <c:pt idx="21132">
                  <c:v>0.44210000000000005</c:v>
                </c:pt>
                <c:pt idx="21133">
                  <c:v>0.43860000000000005</c:v>
                </c:pt>
                <c:pt idx="21134">
                  <c:v>0.45369999999999999</c:v>
                </c:pt>
                <c:pt idx="21135">
                  <c:v>0.48659999999999998</c:v>
                </c:pt>
                <c:pt idx="21136">
                  <c:v>0.51190000000000002</c:v>
                </c:pt>
                <c:pt idx="21137">
                  <c:v>0.52710000000000001</c:v>
                </c:pt>
                <c:pt idx="21138">
                  <c:v>0.56669999999999998</c:v>
                </c:pt>
                <c:pt idx="21139">
                  <c:v>0.58490000000000009</c:v>
                </c:pt>
                <c:pt idx="21140">
                  <c:v>0.59720000000000006</c:v>
                </c:pt>
                <c:pt idx="21141">
                  <c:v>0.59530000000000005</c:v>
                </c:pt>
                <c:pt idx="21142">
                  <c:v>0.57009999999999994</c:v>
                </c:pt>
                <c:pt idx="21143">
                  <c:v>0.59800000000000009</c:v>
                </c:pt>
                <c:pt idx="21144">
                  <c:v>0.63170000000000004</c:v>
                </c:pt>
                <c:pt idx="21145">
                  <c:v>0.69440000000000002</c:v>
                </c:pt>
                <c:pt idx="21146">
                  <c:v>0.76070000000000004</c:v>
                </c:pt>
                <c:pt idx="21147">
                  <c:v>0.79490000000000005</c:v>
                </c:pt>
                <c:pt idx="21148">
                  <c:v>0.7601</c:v>
                </c:pt>
                <c:pt idx="21149">
                  <c:v>0.81440000000000001</c:v>
                </c:pt>
                <c:pt idx="21150">
                  <c:v>0.82769999999999999</c:v>
                </c:pt>
                <c:pt idx="21151">
                  <c:v>0.73530000000000006</c:v>
                </c:pt>
                <c:pt idx="21152">
                  <c:v>0.74540000000000006</c:v>
                </c:pt>
                <c:pt idx="21153">
                  <c:v>0.73650000000000004</c:v>
                </c:pt>
                <c:pt idx="21154">
                  <c:v>0.71150000000000002</c:v>
                </c:pt>
                <c:pt idx="21155">
                  <c:v>0.74450000000000005</c:v>
                </c:pt>
                <c:pt idx="21156">
                  <c:v>0.76550000000000007</c:v>
                </c:pt>
                <c:pt idx="21157">
                  <c:v>0.73499999999999999</c:v>
                </c:pt>
                <c:pt idx="21158">
                  <c:v>0.75650000000000006</c:v>
                </c:pt>
                <c:pt idx="21159">
                  <c:v>0.76180000000000003</c:v>
                </c:pt>
                <c:pt idx="21160">
                  <c:v>0.7682000000000001</c:v>
                </c:pt>
                <c:pt idx="21161">
                  <c:v>0.81230000000000002</c:v>
                </c:pt>
                <c:pt idx="21162">
                  <c:v>0.83309999999999995</c:v>
                </c:pt>
                <c:pt idx="21163">
                  <c:v>0.90340000000000009</c:v>
                </c:pt>
                <c:pt idx="21164">
                  <c:v>0.93210000000000004</c:v>
                </c:pt>
                <c:pt idx="21165">
                  <c:v>0.95120000000000005</c:v>
                </c:pt>
                <c:pt idx="21166">
                  <c:v>0.95290000000000008</c:v>
                </c:pt>
                <c:pt idx="21167">
                  <c:v>0.95820000000000016</c:v>
                </c:pt>
                <c:pt idx="21168">
                  <c:v>0.91809999999999992</c:v>
                </c:pt>
                <c:pt idx="21169">
                  <c:v>0.92590000000000006</c:v>
                </c:pt>
                <c:pt idx="21170">
                  <c:v>0.95269999999999999</c:v>
                </c:pt>
                <c:pt idx="21171">
                  <c:v>0.95050000000000012</c:v>
                </c:pt>
                <c:pt idx="21172">
                  <c:v>0.95250000000000012</c:v>
                </c:pt>
                <c:pt idx="21173">
                  <c:v>0.96690000000000009</c:v>
                </c:pt>
                <c:pt idx="21174">
                  <c:v>0.9667</c:v>
                </c:pt>
                <c:pt idx="21175">
                  <c:v>0.97300000000000009</c:v>
                </c:pt>
                <c:pt idx="21176">
                  <c:v>1.0252000000000001</c:v>
                </c:pt>
                <c:pt idx="21177">
                  <c:v>1.0382</c:v>
                </c:pt>
                <c:pt idx="21178">
                  <c:v>1.0225</c:v>
                </c:pt>
                <c:pt idx="21179">
                  <c:v>1.0184</c:v>
                </c:pt>
                <c:pt idx="21180">
                  <c:v>1.0507</c:v>
                </c:pt>
                <c:pt idx="21181">
                  <c:v>1.0769</c:v>
                </c:pt>
                <c:pt idx="21182">
                  <c:v>1.0555999999999999</c:v>
                </c:pt>
                <c:pt idx="21183">
                  <c:v>1.0005000000000002</c:v>
                </c:pt>
                <c:pt idx="21184">
                  <c:v>0.98810000000000009</c:v>
                </c:pt>
                <c:pt idx="21185">
                  <c:v>1.0118</c:v>
                </c:pt>
                <c:pt idx="21186">
                  <c:v>1.0501</c:v>
                </c:pt>
                <c:pt idx="21187">
                  <c:v>1.1066</c:v>
                </c:pt>
                <c:pt idx="21188">
                  <c:v>1.1232</c:v>
                </c:pt>
                <c:pt idx="21189">
                  <c:v>1.0986</c:v>
                </c:pt>
                <c:pt idx="21190">
                  <c:v>1.1083000000000001</c:v>
                </c:pt>
                <c:pt idx="21191">
                  <c:v>1.0632999999999999</c:v>
                </c:pt>
                <c:pt idx="21192">
                  <c:v>1.0286</c:v>
                </c:pt>
                <c:pt idx="21193">
                  <c:v>0.95489999999999997</c:v>
                </c:pt>
                <c:pt idx="21194">
                  <c:v>1.0128000000000001</c:v>
                </c:pt>
                <c:pt idx="21195">
                  <c:v>1.0317000000000001</c:v>
                </c:pt>
                <c:pt idx="21196">
                  <c:v>1.1976000000000002</c:v>
                </c:pt>
                <c:pt idx="21197">
                  <c:v>1.1679999999999999</c:v>
                </c:pt>
                <c:pt idx="21198">
                  <c:v>1.1618000000000002</c:v>
                </c:pt>
                <c:pt idx="21199">
                  <c:v>1.1427</c:v>
                </c:pt>
                <c:pt idx="21200">
                  <c:v>1.1541000000000001</c:v>
                </c:pt>
                <c:pt idx="21201">
                  <c:v>1.2699</c:v>
                </c:pt>
                <c:pt idx="21202">
                  <c:v>1.2818000000000001</c:v>
                </c:pt>
                <c:pt idx="21203">
                  <c:v>1.2732000000000001</c:v>
                </c:pt>
                <c:pt idx="21204">
                  <c:v>1.2867000000000002</c:v>
                </c:pt>
                <c:pt idx="21205">
                  <c:v>1.2652000000000001</c:v>
                </c:pt>
                <c:pt idx="21206">
                  <c:v>1.3083</c:v>
                </c:pt>
                <c:pt idx="21207">
                  <c:v>1.2269000000000001</c:v>
                </c:pt>
                <c:pt idx="21208">
                  <c:v>1.2079000000000002</c:v>
                </c:pt>
                <c:pt idx="21209">
                  <c:v>1.2255000000000003</c:v>
                </c:pt>
                <c:pt idx="21210">
                  <c:v>1.3194000000000001</c:v>
                </c:pt>
                <c:pt idx="21211">
                  <c:v>1.2930000000000001</c:v>
                </c:pt>
                <c:pt idx="21212">
                  <c:v>1.1165</c:v>
                </c:pt>
                <c:pt idx="21213">
                  <c:v>1.2833000000000001</c:v>
                </c:pt>
                <c:pt idx="21214">
                  <c:v>1.3228</c:v>
                </c:pt>
                <c:pt idx="21215">
                  <c:v>1.2791000000000001</c:v>
                </c:pt>
                <c:pt idx="21216">
                  <c:v>1.2116</c:v>
                </c:pt>
                <c:pt idx="21217">
                  <c:v>1.0822000000000001</c:v>
                </c:pt>
                <c:pt idx="21218">
                  <c:v>1.2704000000000002</c:v>
                </c:pt>
                <c:pt idx="21219">
                  <c:v>1.1380000000000001</c:v>
                </c:pt>
                <c:pt idx="21220">
                  <c:v>1.1457000000000002</c:v>
                </c:pt>
                <c:pt idx="21221">
                  <c:v>1.2606000000000002</c:v>
                </c:pt>
                <c:pt idx="21222">
                  <c:v>1.2574000000000001</c:v>
                </c:pt>
                <c:pt idx="21223">
                  <c:v>1.2063000000000001</c:v>
                </c:pt>
                <c:pt idx="21224">
                  <c:v>1.0814000000000001</c:v>
                </c:pt>
                <c:pt idx="21225">
                  <c:v>1.1226</c:v>
                </c:pt>
                <c:pt idx="21226">
                  <c:v>1.1760999999999999</c:v>
                </c:pt>
                <c:pt idx="21227">
                  <c:v>1.1034000000000002</c:v>
                </c:pt>
                <c:pt idx="21228">
                  <c:v>1.0894000000000001</c:v>
                </c:pt>
                <c:pt idx="21229">
                  <c:v>1.0343</c:v>
                </c:pt>
                <c:pt idx="21230">
                  <c:v>0.96050000000000013</c:v>
                </c:pt>
                <c:pt idx="21231">
                  <c:v>0.98520000000000008</c:v>
                </c:pt>
                <c:pt idx="21232">
                  <c:v>0.92530000000000001</c:v>
                </c:pt>
                <c:pt idx="21233">
                  <c:v>0.875</c:v>
                </c:pt>
                <c:pt idx="21234">
                  <c:v>0.86760000000000004</c:v>
                </c:pt>
                <c:pt idx="21235">
                  <c:v>0.85510000000000008</c:v>
                </c:pt>
                <c:pt idx="21236">
                  <c:v>0.82220000000000004</c:v>
                </c:pt>
                <c:pt idx="21237">
                  <c:v>0.85109999999999997</c:v>
                </c:pt>
                <c:pt idx="21238">
                  <c:v>0.86980000000000013</c:v>
                </c:pt>
                <c:pt idx="21239">
                  <c:v>0.82089999999999996</c:v>
                </c:pt>
                <c:pt idx="21240">
                  <c:v>0.751</c:v>
                </c:pt>
                <c:pt idx="21241">
                  <c:v>0.76040000000000008</c:v>
                </c:pt>
                <c:pt idx="21242">
                  <c:v>0.72030000000000005</c:v>
                </c:pt>
                <c:pt idx="21243">
                  <c:v>0.68020000000000003</c:v>
                </c:pt>
                <c:pt idx="21244">
                  <c:v>0.64380000000000004</c:v>
                </c:pt>
                <c:pt idx="21245">
                  <c:v>0.58300000000000007</c:v>
                </c:pt>
                <c:pt idx="21246">
                  <c:v>0.62420000000000009</c:v>
                </c:pt>
                <c:pt idx="21247">
                  <c:v>0.56769999999999998</c:v>
                </c:pt>
                <c:pt idx="21248">
                  <c:v>0.5494</c:v>
                </c:pt>
                <c:pt idx="21249">
                  <c:v>0.51990000000000003</c:v>
                </c:pt>
                <c:pt idx="21250">
                  <c:v>0.51800000000000002</c:v>
                </c:pt>
                <c:pt idx="21251">
                  <c:v>0.51849999999999996</c:v>
                </c:pt>
                <c:pt idx="21252">
                  <c:v>0.51639999999999997</c:v>
                </c:pt>
                <c:pt idx="21253">
                  <c:v>0.49070000000000003</c:v>
                </c:pt>
                <c:pt idx="21254">
                  <c:v>0.48019999999999996</c:v>
                </c:pt>
                <c:pt idx="21255">
                  <c:v>0.49420000000000003</c:v>
                </c:pt>
                <c:pt idx="21256">
                  <c:v>0.44660000000000005</c:v>
                </c:pt>
                <c:pt idx="21257">
                  <c:v>0.41200000000000003</c:v>
                </c:pt>
                <c:pt idx="21258">
                  <c:v>0.43530000000000002</c:v>
                </c:pt>
                <c:pt idx="21259">
                  <c:v>0.40640000000000004</c:v>
                </c:pt>
                <c:pt idx="21260">
                  <c:v>0.39340000000000003</c:v>
                </c:pt>
                <c:pt idx="21261">
                  <c:v>0.37580000000000002</c:v>
                </c:pt>
                <c:pt idx="21262">
                  <c:v>0.37460000000000004</c:v>
                </c:pt>
                <c:pt idx="21263">
                  <c:v>0.38250000000000006</c:v>
                </c:pt>
                <c:pt idx="21264">
                  <c:v>0.37959999999999999</c:v>
                </c:pt>
                <c:pt idx="21265">
                  <c:v>0.36110000000000003</c:v>
                </c:pt>
                <c:pt idx="21266">
                  <c:v>0.34089999999999998</c:v>
                </c:pt>
                <c:pt idx="21267">
                  <c:v>0.32370000000000004</c:v>
                </c:pt>
                <c:pt idx="21268">
                  <c:v>0.33210000000000006</c:v>
                </c:pt>
                <c:pt idx="21269">
                  <c:v>0.32440000000000002</c:v>
                </c:pt>
                <c:pt idx="21270">
                  <c:v>0.3085</c:v>
                </c:pt>
                <c:pt idx="21271">
                  <c:v>0.30330000000000001</c:v>
                </c:pt>
                <c:pt idx="21272">
                  <c:v>0.2984</c:v>
                </c:pt>
                <c:pt idx="21273">
                  <c:v>0.29700000000000004</c:v>
                </c:pt>
                <c:pt idx="21274">
                  <c:v>0.28420000000000001</c:v>
                </c:pt>
                <c:pt idx="21275">
                  <c:v>0.2787</c:v>
                </c:pt>
                <c:pt idx="21276">
                  <c:v>0.2787</c:v>
                </c:pt>
                <c:pt idx="21277">
                  <c:v>0.27240000000000003</c:v>
                </c:pt>
                <c:pt idx="21278">
                  <c:v>0.26090000000000002</c:v>
                </c:pt>
                <c:pt idx="21279">
                  <c:v>0.27150000000000002</c:v>
                </c:pt>
                <c:pt idx="21280">
                  <c:v>0.25470000000000004</c:v>
                </c:pt>
                <c:pt idx="21281">
                  <c:v>0.24420000000000003</c:v>
                </c:pt>
                <c:pt idx="21282">
                  <c:v>0.25700000000000001</c:v>
                </c:pt>
                <c:pt idx="21283">
                  <c:v>0.24950000000000003</c:v>
                </c:pt>
                <c:pt idx="21284">
                  <c:v>0.2419</c:v>
                </c:pt>
                <c:pt idx="21285">
                  <c:v>0.23290000000000002</c:v>
                </c:pt>
                <c:pt idx="21286">
                  <c:v>0.2223</c:v>
                </c:pt>
                <c:pt idx="21287">
                  <c:v>0.21589999999999998</c:v>
                </c:pt>
                <c:pt idx="21288">
                  <c:v>0.20830000000000004</c:v>
                </c:pt>
                <c:pt idx="21289">
                  <c:v>0.20419999999999999</c:v>
                </c:pt>
                <c:pt idx="21290">
                  <c:v>0.18930000000000002</c:v>
                </c:pt>
                <c:pt idx="21291">
                  <c:v>0.18830000000000002</c:v>
                </c:pt>
                <c:pt idx="21292">
                  <c:v>0.18590000000000001</c:v>
                </c:pt>
                <c:pt idx="21293">
                  <c:v>0.18390000000000001</c:v>
                </c:pt>
                <c:pt idx="21294">
                  <c:v>0.18000000000000002</c:v>
                </c:pt>
                <c:pt idx="21295">
                  <c:v>0.16930000000000001</c:v>
                </c:pt>
                <c:pt idx="21296">
                  <c:v>0.17410000000000003</c:v>
                </c:pt>
                <c:pt idx="21297">
                  <c:v>0.16700000000000001</c:v>
                </c:pt>
                <c:pt idx="21298">
                  <c:v>0.15680000000000002</c:v>
                </c:pt>
                <c:pt idx="21299">
                  <c:v>0.16800000000000001</c:v>
                </c:pt>
                <c:pt idx="21300">
                  <c:v>0.1628</c:v>
                </c:pt>
                <c:pt idx="21301">
                  <c:v>0.14799999999999999</c:v>
                </c:pt>
                <c:pt idx="21302">
                  <c:v>0.14730000000000001</c:v>
                </c:pt>
                <c:pt idx="21303">
                  <c:v>0.14910000000000001</c:v>
                </c:pt>
                <c:pt idx="21304">
                  <c:v>0.13700000000000001</c:v>
                </c:pt>
                <c:pt idx="21305">
                  <c:v>0.1341</c:v>
                </c:pt>
                <c:pt idx="21306">
                  <c:v>0.13789999999999999</c:v>
                </c:pt>
                <c:pt idx="21307">
                  <c:v>0.12660000000000002</c:v>
                </c:pt>
                <c:pt idx="21308">
                  <c:v>0.13150000000000001</c:v>
                </c:pt>
                <c:pt idx="21309">
                  <c:v>0.12290000000000001</c:v>
                </c:pt>
                <c:pt idx="21310">
                  <c:v>0.12280000000000001</c:v>
                </c:pt>
                <c:pt idx="21311">
                  <c:v>0.12110000000000001</c:v>
                </c:pt>
                <c:pt idx="21312">
                  <c:v>0.1192</c:v>
                </c:pt>
                <c:pt idx="21313">
                  <c:v>0.1172</c:v>
                </c:pt>
                <c:pt idx="21314">
                  <c:v>0.1142</c:v>
                </c:pt>
                <c:pt idx="21315">
                  <c:v>0.11100000000000002</c:v>
                </c:pt>
                <c:pt idx="21316">
                  <c:v>0.1061</c:v>
                </c:pt>
                <c:pt idx="21317">
                  <c:v>0.1043</c:v>
                </c:pt>
                <c:pt idx="21318">
                  <c:v>9.9700000000000011E-2</c:v>
                </c:pt>
                <c:pt idx="21319">
                  <c:v>9.8000000000000004E-2</c:v>
                </c:pt>
                <c:pt idx="21320">
                  <c:v>9.7500000000000003E-2</c:v>
                </c:pt>
                <c:pt idx="21321">
                  <c:v>9.3100000000000016E-2</c:v>
                </c:pt>
                <c:pt idx="21322">
                  <c:v>9.1300000000000006E-2</c:v>
                </c:pt>
                <c:pt idx="21323">
                  <c:v>8.8600000000000012E-2</c:v>
                </c:pt>
                <c:pt idx="21324">
                  <c:v>8.8300000000000003E-2</c:v>
                </c:pt>
                <c:pt idx="21325">
                  <c:v>8.5000000000000006E-2</c:v>
                </c:pt>
                <c:pt idx="21326">
                  <c:v>8.0800000000000011E-2</c:v>
                </c:pt>
                <c:pt idx="21327">
                  <c:v>7.8100000000000003E-2</c:v>
                </c:pt>
                <c:pt idx="21328">
                  <c:v>7.6200000000000004E-2</c:v>
                </c:pt>
                <c:pt idx="21329">
                  <c:v>7.2999999999999995E-2</c:v>
                </c:pt>
                <c:pt idx="21330">
                  <c:v>7.4200000000000002E-2</c:v>
                </c:pt>
                <c:pt idx="21331">
                  <c:v>6.7300000000000013E-2</c:v>
                </c:pt>
                <c:pt idx="21332">
                  <c:v>6.5800000000000011E-2</c:v>
                </c:pt>
                <c:pt idx="21333">
                  <c:v>6.5800000000000011E-2</c:v>
                </c:pt>
                <c:pt idx="21334">
                  <c:v>6.1400000000000003E-2</c:v>
                </c:pt>
                <c:pt idx="21335">
                  <c:v>5.8799999999999998E-2</c:v>
                </c:pt>
                <c:pt idx="21336">
                  <c:v>5.7499999999999996E-2</c:v>
                </c:pt>
                <c:pt idx="21337">
                  <c:v>5.74E-2</c:v>
                </c:pt>
                <c:pt idx="21338">
                  <c:v>5.5700000000000006E-2</c:v>
                </c:pt>
                <c:pt idx="21339">
                  <c:v>5.2000000000000005E-2</c:v>
                </c:pt>
                <c:pt idx="21340">
                  <c:v>4.9100000000000005E-2</c:v>
                </c:pt>
                <c:pt idx="21341">
                  <c:v>4.7699999999999999E-2</c:v>
                </c:pt>
                <c:pt idx="21342">
                  <c:v>4.5200000000000004E-2</c:v>
                </c:pt>
                <c:pt idx="21343">
                  <c:v>4.2300000000000004E-2</c:v>
                </c:pt>
                <c:pt idx="21344">
                  <c:v>4.24E-2</c:v>
                </c:pt>
                <c:pt idx="21345">
                  <c:v>4.3700000000000003E-2</c:v>
                </c:pt>
                <c:pt idx="21346">
                  <c:v>4.0899999999999999E-2</c:v>
                </c:pt>
                <c:pt idx="21347">
                  <c:v>3.9700000000000006E-2</c:v>
                </c:pt>
                <c:pt idx="21348">
                  <c:v>3.8200000000000005E-2</c:v>
                </c:pt>
                <c:pt idx="21349">
                  <c:v>3.44E-2</c:v>
                </c:pt>
                <c:pt idx="21350">
                  <c:v>3.56E-2</c:v>
                </c:pt>
                <c:pt idx="21351">
                  <c:v>3.6799999999999999E-2</c:v>
                </c:pt>
                <c:pt idx="21352">
                  <c:v>3.6600000000000001E-2</c:v>
                </c:pt>
                <c:pt idx="21353">
                  <c:v>3.1800000000000002E-2</c:v>
                </c:pt>
                <c:pt idx="21354">
                  <c:v>3.5400000000000001E-2</c:v>
                </c:pt>
                <c:pt idx="21355">
                  <c:v>3.4000000000000002E-2</c:v>
                </c:pt>
                <c:pt idx="21356">
                  <c:v>3.1600000000000003E-2</c:v>
                </c:pt>
                <c:pt idx="21357">
                  <c:v>2.9100000000000001E-2</c:v>
                </c:pt>
                <c:pt idx="21358">
                  <c:v>2.7700000000000002E-2</c:v>
                </c:pt>
                <c:pt idx="21359">
                  <c:v>2.7600000000000003E-2</c:v>
                </c:pt>
                <c:pt idx="21360">
                  <c:v>2.52E-2</c:v>
                </c:pt>
                <c:pt idx="21361">
                  <c:v>2.6300000000000004E-2</c:v>
                </c:pt>
                <c:pt idx="21362">
                  <c:v>2.5100000000000001E-2</c:v>
                </c:pt>
                <c:pt idx="21363">
                  <c:v>2.3900000000000001E-2</c:v>
                </c:pt>
                <c:pt idx="21364">
                  <c:v>2.3900000000000001E-2</c:v>
                </c:pt>
                <c:pt idx="21365">
                  <c:v>2.2600000000000002E-2</c:v>
                </c:pt>
                <c:pt idx="21366">
                  <c:v>2.2600000000000002E-2</c:v>
                </c:pt>
                <c:pt idx="21367">
                  <c:v>2.3800000000000002E-2</c:v>
                </c:pt>
                <c:pt idx="21368">
                  <c:v>2.3699999999999999E-2</c:v>
                </c:pt>
                <c:pt idx="21369">
                  <c:v>2.6100000000000002E-2</c:v>
                </c:pt>
                <c:pt idx="21370">
                  <c:v>2.6300000000000004E-2</c:v>
                </c:pt>
                <c:pt idx="21371">
                  <c:v>2.98E-2</c:v>
                </c:pt>
                <c:pt idx="21372">
                  <c:v>3.2300000000000002E-2</c:v>
                </c:pt>
                <c:pt idx="21373">
                  <c:v>3.3600000000000005E-2</c:v>
                </c:pt>
                <c:pt idx="21374">
                  <c:v>3.6200000000000003E-2</c:v>
                </c:pt>
                <c:pt idx="21375">
                  <c:v>4.2099999999999999E-2</c:v>
                </c:pt>
                <c:pt idx="21376">
                  <c:v>4.24E-2</c:v>
                </c:pt>
                <c:pt idx="21377">
                  <c:v>4.2500000000000003E-2</c:v>
                </c:pt>
                <c:pt idx="21378">
                  <c:v>4.6200000000000005E-2</c:v>
                </c:pt>
                <c:pt idx="21379">
                  <c:v>4.7699999999999999E-2</c:v>
                </c:pt>
                <c:pt idx="21380">
                  <c:v>5.1600000000000007E-2</c:v>
                </c:pt>
                <c:pt idx="21381">
                  <c:v>5.4300000000000008E-2</c:v>
                </c:pt>
                <c:pt idx="21382">
                  <c:v>5.4700000000000006E-2</c:v>
                </c:pt>
                <c:pt idx="21383">
                  <c:v>6.3600000000000004E-2</c:v>
                </c:pt>
                <c:pt idx="21384">
                  <c:v>7.0499999999999993E-2</c:v>
                </c:pt>
                <c:pt idx="21385">
                  <c:v>7.2599999999999998E-2</c:v>
                </c:pt>
                <c:pt idx="21386">
                  <c:v>7.6600000000000001E-2</c:v>
                </c:pt>
                <c:pt idx="21387">
                  <c:v>7.9700000000000007E-2</c:v>
                </c:pt>
                <c:pt idx="21388">
                  <c:v>8.3000000000000004E-2</c:v>
                </c:pt>
                <c:pt idx="21389">
                  <c:v>8.48E-2</c:v>
                </c:pt>
                <c:pt idx="21390">
                  <c:v>8.6900000000000005E-2</c:v>
                </c:pt>
                <c:pt idx="21391">
                  <c:v>8.4000000000000005E-2</c:v>
                </c:pt>
                <c:pt idx="21392">
                  <c:v>0.1004</c:v>
                </c:pt>
                <c:pt idx="21393">
                  <c:v>9.4399999999999998E-2</c:v>
                </c:pt>
                <c:pt idx="21394">
                  <c:v>9.2500000000000013E-2</c:v>
                </c:pt>
                <c:pt idx="21395">
                  <c:v>9.8799999999999999E-2</c:v>
                </c:pt>
                <c:pt idx="21396">
                  <c:v>0.10220000000000001</c:v>
                </c:pt>
                <c:pt idx="21397">
                  <c:v>0.10880000000000001</c:v>
                </c:pt>
                <c:pt idx="21398">
                  <c:v>0.12130000000000002</c:v>
                </c:pt>
                <c:pt idx="21399">
                  <c:v>0.1275</c:v>
                </c:pt>
                <c:pt idx="21400">
                  <c:v>0.13320000000000001</c:v>
                </c:pt>
                <c:pt idx="21401">
                  <c:v>0.13850000000000001</c:v>
                </c:pt>
                <c:pt idx="21402">
                  <c:v>0.13999999999999999</c:v>
                </c:pt>
                <c:pt idx="21403">
                  <c:v>0.15080000000000002</c:v>
                </c:pt>
                <c:pt idx="21404">
                  <c:v>0.15510000000000002</c:v>
                </c:pt>
                <c:pt idx="21405">
                  <c:v>0.14050000000000001</c:v>
                </c:pt>
                <c:pt idx="21406">
                  <c:v>0.14170000000000002</c:v>
                </c:pt>
                <c:pt idx="21407">
                  <c:v>0.14560000000000001</c:v>
                </c:pt>
                <c:pt idx="21408">
                  <c:v>0.14510000000000001</c:v>
                </c:pt>
                <c:pt idx="21409">
                  <c:v>0.15890000000000001</c:v>
                </c:pt>
                <c:pt idx="21410">
                  <c:v>0.14699999999999999</c:v>
                </c:pt>
                <c:pt idx="21411">
                  <c:v>0.15460000000000002</c:v>
                </c:pt>
                <c:pt idx="21412">
                  <c:v>0.17030000000000001</c:v>
                </c:pt>
                <c:pt idx="21413">
                  <c:v>0.18820000000000001</c:v>
                </c:pt>
                <c:pt idx="21414">
                  <c:v>0.21650000000000003</c:v>
                </c:pt>
                <c:pt idx="21415">
                  <c:v>0.28079999999999999</c:v>
                </c:pt>
                <c:pt idx="21416">
                  <c:v>0.2959</c:v>
                </c:pt>
                <c:pt idx="21417">
                  <c:v>0.36520000000000002</c:v>
                </c:pt>
                <c:pt idx="21418">
                  <c:v>0.44950000000000001</c:v>
                </c:pt>
                <c:pt idx="21419">
                  <c:v>0.50090000000000001</c:v>
                </c:pt>
                <c:pt idx="21420">
                  <c:v>0.47210000000000002</c:v>
                </c:pt>
                <c:pt idx="21421">
                  <c:v>0.51490000000000002</c:v>
                </c:pt>
                <c:pt idx="21422">
                  <c:v>0.53170000000000006</c:v>
                </c:pt>
                <c:pt idx="21423">
                  <c:v>0.56210000000000004</c:v>
                </c:pt>
                <c:pt idx="21424">
                  <c:v>0.60309999999999997</c:v>
                </c:pt>
                <c:pt idx="21425">
                  <c:v>0.62630000000000008</c:v>
                </c:pt>
                <c:pt idx="21426">
                  <c:v>0.65980000000000005</c:v>
                </c:pt>
                <c:pt idx="21427">
                  <c:v>0.6976</c:v>
                </c:pt>
                <c:pt idx="21428">
                  <c:v>0.75900000000000001</c:v>
                </c:pt>
                <c:pt idx="21429">
                  <c:v>0.75950000000000006</c:v>
                </c:pt>
                <c:pt idx="21430">
                  <c:v>0.80180000000000007</c:v>
                </c:pt>
                <c:pt idx="21431">
                  <c:v>0.82650000000000012</c:v>
                </c:pt>
                <c:pt idx="21432">
                  <c:v>0.88660000000000005</c:v>
                </c:pt>
                <c:pt idx="21433">
                  <c:v>0.90870000000000006</c:v>
                </c:pt>
                <c:pt idx="21434">
                  <c:v>0.94209999999999994</c:v>
                </c:pt>
                <c:pt idx="21435">
                  <c:v>0.93070000000000008</c:v>
                </c:pt>
                <c:pt idx="21436">
                  <c:v>0.9598000000000001</c:v>
                </c:pt>
                <c:pt idx="21437">
                  <c:v>0.98040000000000005</c:v>
                </c:pt>
                <c:pt idx="21438">
                  <c:v>1.0817000000000001</c:v>
                </c:pt>
                <c:pt idx="21439">
                  <c:v>1.0827</c:v>
                </c:pt>
                <c:pt idx="21440">
                  <c:v>1.1248</c:v>
                </c:pt>
                <c:pt idx="21441">
                  <c:v>1.1843999999999999</c:v>
                </c:pt>
                <c:pt idx="21442">
                  <c:v>1.2102000000000002</c:v>
                </c:pt>
                <c:pt idx="21443">
                  <c:v>1.2549000000000001</c:v>
                </c:pt>
                <c:pt idx="21444">
                  <c:v>1.2728999999999999</c:v>
                </c:pt>
                <c:pt idx="21445">
                  <c:v>1.3125</c:v>
                </c:pt>
                <c:pt idx="21446">
                  <c:v>1.2773000000000001</c:v>
                </c:pt>
                <c:pt idx="21447">
                  <c:v>1.2943</c:v>
                </c:pt>
                <c:pt idx="21448">
                  <c:v>1.3058000000000001</c:v>
                </c:pt>
                <c:pt idx="21449">
                  <c:v>1.3278000000000001</c:v>
                </c:pt>
                <c:pt idx="21450">
                  <c:v>1.3693</c:v>
                </c:pt>
                <c:pt idx="21451">
                  <c:v>1.4125000000000001</c:v>
                </c:pt>
                <c:pt idx="21452">
                  <c:v>1.4363000000000001</c:v>
                </c:pt>
                <c:pt idx="21453">
                  <c:v>1.4415</c:v>
                </c:pt>
                <c:pt idx="21454">
                  <c:v>1.4611000000000001</c:v>
                </c:pt>
                <c:pt idx="21455">
                  <c:v>1.4688000000000001</c:v>
                </c:pt>
                <c:pt idx="21456">
                  <c:v>1.4930000000000001</c:v>
                </c:pt>
                <c:pt idx="21457">
                  <c:v>1.5452000000000001</c:v>
                </c:pt>
                <c:pt idx="21458">
                  <c:v>1.6120999999999999</c:v>
                </c:pt>
                <c:pt idx="21459">
                  <c:v>1.5904</c:v>
                </c:pt>
                <c:pt idx="21460">
                  <c:v>1.6274000000000002</c:v>
                </c:pt>
                <c:pt idx="21461">
                  <c:v>1.6466000000000003</c:v>
                </c:pt>
                <c:pt idx="21462">
                  <c:v>1.6663000000000001</c:v>
                </c:pt>
                <c:pt idx="21463">
                  <c:v>1.6496</c:v>
                </c:pt>
                <c:pt idx="21464">
                  <c:v>1.6755</c:v>
                </c:pt>
                <c:pt idx="21465">
                  <c:v>1.6792000000000002</c:v>
                </c:pt>
                <c:pt idx="21466">
                  <c:v>1.7031000000000001</c:v>
                </c:pt>
                <c:pt idx="21467">
                  <c:v>1.7433000000000001</c:v>
                </c:pt>
                <c:pt idx="21468">
                  <c:v>1.7649999999999999</c:v>
                </c:pt>
                <c:pt idx="21469">
                  <c:v>1.7679</c:v>
                </c:pt>
                <c:pt idx="21470">
                  <c:v>1.7692000000000001</c:v>
                </c:pt>
                <c:pt idx="21471">
                  <c:v>1.7651000000000001</c:v>
                </c:pt>
                <c:pt idx="21472">
                  <c:v>1.8079000000000001</c:v>
                </c:pt>
                <c:pt idx="21473">
                  <c:v>1.7839</c:v>
                </c:pt>
                <c:pt idx="21474">
                  <c:v>1.8075000000000001</c:v>
                </c:pt>
                <c:pt idx="21475">
                  <c:v>1.8385000000000002</c:v>
                </c:pt>
                <c:pt idx="21476">
                  <c:v>1.8282</c:v>
                </c:pt>
                <c:pt idx="21477">
                  <c:v>1.8760000000000003</c:v>
                </c:pt>
                <c:pt idx="21478">
                  <c:v>1.8949000000000003</c:v>
                </c:pt>
                <c:pt idx="21479">
                  <c:v>1.9393000000000002</c:v>
                </c:pt>
                <c:pt idx="21480">
                  <c:v>1.8889</c:v>
                </c:pt>
                <c:pt idx="21481">
                  <c:v>1.8828</c:v>
                </c:pt>
                <c:pt idx="21482">
                  <c:v>1.8992000000000002</c:v>
                </c:pt>
                <c:pt idx="21483">
                  <c:v>1.8561000000000001</c:v>
                </c:pt>
                <c:pt idx="21484">
                  <c:v>1.8331</c:v>
                </c:pt>
                <c:pt idx="21485">
                  <c:v>1.8896000000000002</c:v>
                </c:pt>
                <c:pt idx="21486">
                  <c:v>1.8175000000000001</c:v>
                </c:pt>
                <c:pt idx="21487">
                  <c:v>1.8645</c:v>
                </c:pt>
                <c:pt idx="21488">
                  <c:v>1.911</c:v>
                </c:pt>
                <c:pt idx="21489">
                  <c:v>1.9036999999999999</c:v>
                </c:pt>
                <c:pt idx="21490">
                  <c:v>1.8696999999999999</c:v>
                </c:pt>
                <c:pt idx="21491">
                  <c:v>1.7736000000000001</c:v>
                </c:pt>
                <c:pt idx="21492">
                  <c:v>1.7972999999999999</c:v>
                </c:pt>
                <c:pt idx="21493">
                  <c:v>1.7539000000000002</c:v>
                </c:pt>
                <c:pt idx="21494">
                  <c:v>1.8102</c:v>
                </c:pt>
                <c:pt idx="21495">
                  <c:v>1.6638999999999999</c:v>
                </c:pt>
                <c:pt idx="21496">
                  <c:v>1.6317000000000002</c:v>
                </c:pt>
                <c:pt idx="21497">
                  <c:v>1.5877000000000001</c:v>
                </c:pt>
                <c:pt idx="21498">
                  <c:v>1.6483000000000001</c:v>
                </c:pt>
                <c:pt idx="21499">
                  <c:v>1.5808</c:v>
                </c:pt>
                <c:pt idx="21500">
                  <c:v>1.6401000000000001</c:v>
                </c:pt>
                <c:pt idx="21501">
                  <c:v>1.7088999999999999</c:v>
                </c:pt>
                <c:pt idx="21502">
                  <c:v>1.6162000000000001</c:v>
                </c:pt>
                <c:pt idx="21503">
                  <c:v>1.7015000000000002</c:v>
                </c:pt>
                <c:pt idx="21504">
                  <c:v>1.5625</c:v>
                </c:pt>
                <c:pt idx="21505">
                  <c:v>1.4444000000000001</c:v>
                </c:pt>
                <c:pt idx="21506">
                  <c:v>1.4122000000000001</c:v>
                </c:pt>
                <c:pt idx="21507">
                  <c:v>1.3351000000000002</c:v>
                </c:pt>
                <c:pt idx="21508">
                  <c:v>1.5622</c:v>
                </c:pt>
                <c:pt idx="21509">
                  <c:v>1.6295000000000002</c:v>
                </c:pt>
                <c:pt idx="21510">
                  <c:v>1.4814000000000001</c:v>
                </c:pt>
                <c:pt idx="21511">
                  <c:v>1.4154</c:v>
                </c:pt>
                <c:pt idx="21512">
                  <c:v>1.2004000000000001</c:v>
                </c:pt>
                <c:pt idx="21513">
                  <c:v>1.1944000000000001</c:v>
                </c:pt>
                <c:pt idx="21514">
                  <c:v>1.2330000000000001</c:v>
                </c:pt>
                <c:pt idx="21515">
                  <c:v>1.2722</c:v>
                </c:pt>
                <c:pt idx="21516">
                  <c:v>1.2526999999999999</c:v>
                </c:pt>
                <c:pt idx="21517">
                  <c:v>1.1877000000000002</c:v>
                </c:pt>
                <c:pt idx="21518">
                  <c:v>1.2096</c:v>
                </c:pt>
                <c:pt idx="21519">
                  <c:v>1.1691</c:v>
                </c:pt>
                <c:pt idx="21520">
                  <c:v>1.1726000000000001</c:v>
                </c:pt>
                <c:pt idx="21521">
                  <c:v>1.2064000000000001</c:v>
                </c:pt>
                <c:pt idx="21522">
                  <c:v>1.0606</c:v>
                </c:pt>
                <c:pt idx="21523">
                  <c:v>1.0339</c:v>
                </c:pt>
                <c:pt idx="21524">
                  <c:v>0.99019999999999997</c:v>
                </c:pt>
                <c:pt idx="21525">
                  <c:v>1.0602</c:v>
                </c:pt>
                <c:pt idx="21526">
                  <c:v>1.0484</c:v>
                </c:pt>
                <c:pt idx="21527">
                  <c:v>1.0057</c:v>
                </c:pt>
                <c:pt idx="21528">
                  <c:v>0.96189999999999998</c:v>
                </c:pt>
                <c:pt idx="21529">
                  <c:v>0.96130000000000004</c:v>
                </c:pt>
                <c:pt idx="21530">
                  <c:v>0.8337</c:v>
                </c:pt>
                <c:pt idx="21531">
                  <c:v>0.82710000000000017</c:v>
                </c:pt>
                <c:pt idx="21532">
                  <c:v>0.82780000000000009</c:v>
                </c:pt>
                <c:pt idx="21533">
                  <c:v>0.74170000000000003</c:v>
                </c:pt>
                <c:pt idx="21534">
                  <c:v>0.75930000000000009</c:v>
                </c:pt>
                <c:pt idx="21535">
                  <c:v>0.77890000000000004</c:v>
                </c:pt>
                <c:pt idx="21536">
                  <c:v>0.70420000000000005</c:v>
                </c:pt>
                <c:pt idx="21537">
                  <c:v>0.6846000000000001</c:v>
                </c:pt>
                <c:pt idx="21538">
                  <c:v>0.62180000000000002</c:v>
                </c:pt>
                <c:pt idx="21539">
                  <c:v>0.63160000000000005</c:v>
                </c:pt>
                <c:pt idx="21540">
                  <c:v>0.62440000000000007</c:v>
                </c:pt>
                <c:pt idx="21541">
                  <c:v>0.59500000000000008</c:v>
                </c:pt>
                <c:pt idx="21542">
                  <c:v>0.58579999999999999</c:v>
                </c:pt>
                <c:pt idx="21543">
                  <c:v>0.57940000000000003</c:v>
                </c:pt>
                <c:pt idx="21544">
                  <c:v>0.59179999999999999</c:v>
                </c:pt>
                <c:pt idx="21545">
                  <c:v>0.57389999999999997</c:v>
                </c:pt>
                <c:pt idx="21546">
                  <c:v>0.55979999999999996</c:v>
                </c:pt>
                <c:pt idx="21547">
                  <c:v>0.54500000000000004</c:v>
                </c:pt>
                <c:pt idx="21548">
                  <c:v>0.49299999999999999</c:v>
                </c:pt>
                <c:pt idx="21549">
                  <c:v>0.53539999999999999</c:v>
                </c:pt>
                <c:pt idx="21550">
                  <c:v>0.48620000000000002</c:v>
                </c:pt>
                <c:pt idx="21551">
                  <c:v>0.49249999999999999</c:v>
                </c:pt>
                <c:pt idx="21552">
                  <c:v>0.48049999999999998</c:v>
                </c:pt>
                <c:pt idx="21553">
                  <c:v>0.45789999999999997</c:v>
                </c:pt>
                <c:pt idx="21554">
                  <c:v>0.48930000000000001</c:v>
                </c:pt>
                <c:pt idx="21555">
                  <c:v>0.44130000000000003</c:v>
                </c:pt>
                <c:pt idx="21556">
                  <c:v>0.4476</c:v>
                </c:pt>
                <c:pt idx="21557">
                  <c:v>0.43200000000000005</c:v>
                </c:pt>
                <c:pt idx="21558">
                  <c:v>0.40080000000000005</c:v>
                </c:pt>
                <c:pt idx="21559">
                  <c:v>0.43540000000000001</c:v>
                </c:pt>
                <c:pt idx="21560">
                  <c:v>0.38990000000000002</c:v>
                </c:pt>
                <c:pt idx="21561">
                  <c:v>0.38719999999999999</c:v>
                </c:pt>
                <c:pt idx="21562">
                  <c:v>0.40490000000000004</c:v>
                </c:pt>
                <c:pt idx="21563">
                  <c:v>0.36070000000000002</c:v>
                </c:pt>
                <c:pt idx="21564">
                  <c:v>0.35470000000000002</c:v>
                </c:pt>
                <c:pt idx="21565">
                  <c:v>0.35840000000000005</c:v>
                </c:pt>
                <c:pt idx="21566">
                  <c:v>0.36200000000000004</c:v>
                </c:pt>
                <c:pt idx="21567">
                  <c:v>0.31950000000000001</c:v>
                </c:pt>
                <c:pt idx="21568">
                  <c:v>0.33479999999999999</c:v>
                </c:pt>
                <c:pt idx="21569">
                  <c:v>0.3014</c:v>
                </c:pt>
                <c:pt idx="21570">
                  <c:v>0.2969</c:v>
                </c:pt>
                <c:pt idx="21571">
                  <c:v>0.3049</c:v>
                </c:pt>
                <c:pt idx="21572">
                  <c:v>0.31420000000000003</c:v>
                </c:pt>
                <c:pt idx="21573">
                  <c:v>0.30080000000000001</c:v>
                </c:pt>
                <c:pt idx="21574">
                  <c:v>0.29710000000000003</c:v>
                </c:pt>
                <c:pt idx="21575">
                  <c:v>0.27429999999999999</c:v>
                </c:pt>
                <c:pt idx="21576">
                  <c:v>0.28989999999999999</c:v>
                </c:pt>
                <c:pt idx="21577">
                  <c:v>0.27389999999999998</c:v>
                </c:pt>
                <c:pt idx="21578">
                  <c:v>0.25340000000000001</c:v>
                </c:pt>
                <c:pt idx="21579">
                  <c:v>0.26569999999999999</c:v>
                </c:pt>
                <c:pt idx="21580">
                  <c:v>0.26369999999999999</c:v>
                </c:pt>
                <c:pt idx="21581">
                  <c:v>0.23080000000000001</c:v>
                </c:pt>
                <c:pt idx="21582">
                  <c:v>0.25</c:v>
                </c:pt>
                <c:pt idx="21583">
                  <c:v>0.24080000000000001</c:v>
                </c:pt>
                <c:pt idx="21584">
                  <c:v>0.22810000000000002</c:v>
                </c:pt>
                <c:pt idx="21585">
                  <c:v>0.22999999999999998</c:v>
                </c:pt>
                <c:pt idx="21586">
                  <c:v>0.23150000000000001</c:v>
                </c:pt>
                <c:pt idx="21587">
                  <c:v>0.22160000000000002</c:v>
                </c:pt>
                <c:pt idx="21588">
                  <c:v>0.22070000000000001</c:v>
                </c:pt>
                <c:pt idx="21589">
                  <c:v>0.21690000000000001</c:v>
                </c:pt>
                <c:pt idx="21590">
                  <c:v>0.20779999999999998</c:v>
                </c:pt>
                <c:pt idx="21591">
                  <c:v>0.20350000000000001</c:v>
                </c:pt>
                <c:pt idx="21592">
                  <c:v>0.2016</c:v>
                </c:pt>
                <c:pt idx="21593">
                  <c:v>0.1988</c:v>
                </c:pt>
                <c:pt idx="21594">
                  <c:v>0.18660000000000002</c:v>
                </c:pt>
                <c:pt idx="21595">
                  <c:v>0.1918</c:v>
                </c:pt>
                <c:pt idx="21596">
                  <c:v>0.1827</c:v>
                </c:pt>
                <c:pt idx="21597">
                  <c:v>0.17230000000000001</c:v>
                </c:pt>
                <c:pt idx="21598">
                  <c:v>0.17270000000000002</c:v>
                </c:pt>
                <c:pt idx="21599">
                  <c:v>0.1547</c:v>
                </c:pt>
                <c:pt idx="21600">
                  <c:v>0.16410000000000002</c:v>
                </c:pt>
                <c:pt idx="21601">
                  <c:v>0.1575</c:v>
                </c:pt>
                <c:pt idx="21602">
                  <c:v>0.15110000000000001</c:v>
                </c:pt>
                <c:pt idx="21603">
                  <c:v>0.14870000000000003</c:v>
                </c:pt>
                <c:pt idx="21604">
                  <c:v>0.1429</c:v>
                </c:pt>
                <c:pt idx="21605">
                  <c:v>0.14530000000000001</c:v>
                </c:pt>
                <c:pt idx="21606">
                  <c:v>0.13730000000000001</c:v>
                </c:pt>
                <c:pt idx="21607">
                  <c:v>0.13350000000000001</c:v>
                </c:pt>
                <c:pt idx="21608">
                  <c:v>0.13540000000000002</c:v>
                </c:pt>
                <c:pt idx="21609">
                  <c:v>0.1295</c:v>
                </c:pt>
                <c:pt idx="21610">
                  <c:v>0.12689999999999999</c:v>
                </c:pt>
                <c:pt idx="21611">
                  <c:v>0.126</c:v>
                </c:pt>
                <c:pt idx="21612">
                  <c:v>0.12</c:v>
                </c:pt>
                <c:pt idx="21613">
                  <c:v>0.1182</c:v>
                </c:pt>
                <c:pt idx="21614">
                  <c:v>0.11270000000000001</c:v>
                </c:pt>
                <c:pt idx="21615">
                  <c:v>0.1111</c:v>
                </c:pt>
                <c:pt idx="21616">
                  <c:v>0.1081</c:v>
                </c:pt>
                <c:pt idx="21617">
                  <c:v>0.10740000000000001</c:v>
                </c:pt>
                <c:pt idx="21618">
                  <c:v>0.10160000000000001</c:v>
                </c:pt>
                <c:pt idx="21619">
                  <c:v>0.1003</c:v>
                </c:pt>
                <c:pt idx="21620">
                  <c:v>9.8799999999999999E-2</c:v>
                </c:pt>
                <c:pt idx="21621">
                  <c:v>9.4399999999999998E-2</c:v>
                </c:pt>
                <c:pt idx="21622">
                  <c:v>9.1500000000000012E-2</c:v>
                </c:pt>
                <c:pt idx="21623">
                  <c:v>9.2100000000000015E-2</c:v>
                </c:pt>
                <c:pt idx="21624">
                  <c:v>9.3799999999999994E-2</c:v>
                </c:pt>
                <c:pt idx="21625">
                  <c:v>9.1100000000000014E-2</c:v>
                </c:pt>
                <c:pt idx="21626">
                  <c:v>8.9800000000000005E-2</c:v>
                </c:pt>
                <c:pt idx="21627">
                  <c:v>8.8000000000000009E-2</c:v>
                </c:pt>
                <c:pt idx="21628">
                  <c:v>8.4699999999999998E-2</c:v>
                </c:pt>
                <c:pt idx="21629">
                  <c:v>7.8600000000000003E-2</c:v>
                </c:pt>
                <c:pt idx="21630">
                  <c:v>7.7200000000000005E-2</c:v>
                </c:pt>
                <c:pt idx="21631">
                  <c:v>8.0600000000000005E-2</c:v>
                </c:pt>
                <c:pt idx="21632">
                  <c:v>7.3099999999999998E-2</c:v>
                </c:pt>
                <c:pt idx="21633">
                  <c:v>7.0400000000000004E-2</c:v>
                </c:pt>
                <c:pt idx="21634">
                  <c:v>7.0099999999999996E-2</c:v>
                </c:pt>
                <c:pt idx="21635">
                  <c:v>6.4100000000000004E-2</c:v>
                </c:pt>
                <c:pt idx="21636">
                  <c:v>6.6200000000000009E-2</c:v>
                </c:pt>
                <c:pt idx="21637">
                  <c:v>6.59E-2</c:v>
                </c:pt>
                <c:pt idx="21638">
                  <c:v>6.2E-2</c:v>
                </c:pt>
                <c:pt idx="21639">
                  <c:v>5.8599999999999999E-2</c:v>
                </c:pt>
                <c:pt idx="21640">
                  <c:v>5.5900000000000005E-2</c:v>
                </c:pt>
                <c:pt idx="21641">
                  <c:v>5.1000000000000004E-2</c:v>
                </c:pt>
                <c:pt idx="21642">
                  <c:v>5.3400000000000003E-2</c:v>
                </c:pt>
                <c:pt idx="21643">
                  <c:v>5.3200000000000004E-2</c:v>
                </c:pt>
                <c:pt idx="21644">
                  <c:v>4.9700000000000001E-2</c:v>
                </c:pt>
                <c:pt idx="21645">
                  <c:v>5.0500000000000003E-2</c:v>
                </c:pt>
                <c:pt idx="21646">
                  <c:v>4.6000000000000006E-2</c:v>
                </c:pt>
                <c:pt idx="21647">
                  <c:v>4.4800000000000006E-2</c:v>
                </c:pt>
                <c:pt idx="21648">
                  <c:v>4.5700000000000005E-2</c:v>
                </c:pt>
                <c:pt idx="21649">
                  <c:v>4.6899999999999997E-2</c:v>
                </c:pt>
                <c:pt idx="21650">
                  <c:v>4.5400000000000003E-2</c:v>
                </c:pt>
                <c:pt idx="21651">
                  <c:v>4.2099999999999999E-2</c:v>
                </c:pt>
                <c:pt idx="21652">
                  <c:v>4.19E-2</c:v>
                </c:pt>
                <c:pt idx="21653">
                  <c:v>4.1800000000000004E-2</c:v>
                </c:pt>
                <c:pt idx="21654">
                  <c:v>3.9500000000000007E-2</c:v>
                </c:pt>
                <c:pt idx="21655">
                  <c:v>4.0400000000000005E-2</c:v>
                </c:pt>
                <c:pt idx="21656">
                  <c:v>3.9100000000000003E-2</c:v>
                </c:pt>
                <c:pt idx="21657">
                  <c:v>3.6999999999999998E-2</c:v>
                </c:pt>
                <c:pt idx="21658">
                  <c:v>3.4799999999999998E-2</c:v>
                </c:pt>
                <c:pt idx="21659">
                  <c:v>3.4700000000000002E-2</c:v>
                </c:pt>
                <c:pt idx="21660">
                  <c:v>3.4599999999999999E-2</c:v>
                </c:pt>
                <c:pt idx="21661">
                  <c:v>3.3600000000000005E-2</c:v>
                </c:pt>
                <c:pt idx="21662">
                  <c:v>3.3500000000000002E-2</c:v>
                </c:pt>
                <c:pt idx="21663">
                  <c:v>3.2500000000000001E-2</c:v>
                </c:pt>
                <c:pt idx="21664">
                  <c:v>3.6799999999999999E-2</c:v>
                </c:pt>
                <c:pt idx="21665">
                  <c:v>3.56E-2</c:v>
                </c:pt>
                <c:pt idx="21666">
                  <c:v>3.4599999999999999E-2</c:v>
                </c:pt>
                <c:pt idx="21667">
                  <c:v>3.4499999999999996E-2</c:v>
                </c:pt>
                <c:pt idx="21668">
                  <c:v>3.3400000000000006E-2</c:v>
                </c:pt>
                <c:pt idx="21669">
                  <c:v>3.7700000000000004E-2</c:v>
                </c:pt>
                <c:pt idx="21670">
                  <c:v>3.6600000000000001E-2</c:v>
                </c:pt>
                <c:pt idx="21671">
                  <c:v>3.7700000000000004E-2</c:v>
                </c:pt>
                <c:pt idx="21672">
                  <c:v>3.6900000000000002E-2</c:v>
                </c:pt>
                <c:pt idx="21673">
                  <c:v>4.0200000000000007E-2</c:v>
                </c:pt>
                <c:pt idx="21674">
                  <c:v>3.9300000000000002E-2</c:v>
                </c:pt>
                <c:pt idx="21675">
                  <c:v>4.5000000000000005E-2</c:v>
                </c:pt>
                <c:pt idx="21676">
                  <c:v>4.6100000000000002E-2</c:v>
                </c:pt>
                <c:pt idx="21677">
                  <c:v>4.4300000000000006E-2</c:v>
                </c:pt>
                <c:pt idx="21678">
                  <c:v>4.7899999999999998E-2</c:v>
                </c:pt>
                <c:pt idx="21679">
                  <c:v>4.6899999999999997E-2</c:v>
                </c:pt>
                <c:pt idx="21680">
                  <c:v>5.0500000000000003E-2</c:v>
                </c:pt>
                <c:pt idx="21681">
                  <c:v>4.9500000000000002E-2</c:v>
                </c:pt>
                <c:pt idx="21682">
                  <c:v>4.8800000000000003E-2</c:v>
                </c:pt>
                <c:pt idx="21683">
                  <c:v>5.04E-2</c:v>
                </c:pt>
                <c:pt idx="21684">
                  <c:v>5.0900000000000001E-2</c:v>
                </c:pt>
                <c:pt idx="21685">
                  <c:v>5.2500000000000005E-2</c:v>
                </c:pt>
                <c:pt idx="21686">
                  <c:v>5.5300000000000009E-2</c:v>
                </c:pt>
                <c:pt idx="21687">
                  <c:v>5.6000000000000008E-2</c:v>
                </c:pt>
                <c:pt idx="21688">
                  <c:v>6.0100000000000001E-2</c:v>
                </c:pt>
                <c:pt idx="21689">
                  <c:v>6.4399999999999999E-2</c:v>
                </c:pt>
                <c:pt idx="21690">
                  <c:v>6.7600000000000007E-2</c:v>
                </c:pt>
                <c:pt idx="21691">
                  <c:v>7.2300000000000003E-2</c:v>
                </c:pt>
                <c:pt idx="21692">
                  <c:v>7.8300000000000008E-2</c:v>
                </c:pt>
                <c:pt idx="21693">
                  <c:v>9.2600000000000016E-2</c:v>
                </c:pt>
                <c:pt idx="21694">
                  <c:v>0.1038</c:v>
                </c:pt>
                <c:pt idx="21695">
                  <c:v>0.1159</c:v>
                </c:pt>
                <c:pt idx="21696">
                  <c:v>0.13270000000000001</c:v>
                </c:pt>
                <c:pt idx="21697">
                  <c:v>0.14760000000000001</c:v>
                </c:pt>
                <c:pt idx="21698">
                  <c:v>0.15700000000000003</c:v>
                </c:pt>
                <c:pt idx="21699">
                  <c:v>0.17200000000000001</c:v>
                </c:pt>
                <c:pt idx="21700">
                  <c:v>0.1827</c:v>
                </c:pt>
                <c:pt idx="21701">
                  <c:v>0.19470000000000001</c:v>
                </c:pt>
                <c:pt idx="21702">
                  <c:v>0.20070000000000002</c:v>
                </c:pt>
                <c:pt idx="21703">
                  <c:v>0.21680000000000002</c:v>
                </c:pt>
                <c:pt idx="21704">
                  <c:v>0.24729999999999999</c:v>
                </c:pt>
                <c:pt idx="21705">
                  <c:v>0.27210000000000001</c:v>
                </c:pt>
                <c:pt idx="21706">
                  <c:v>0.29049999999999998</c:v>
                </c:pt>
                <c:pt idx="21707">
                  <c:v>0.30350000000000005</c:v>
                </c:pt>
                <c:pt idx="21708">
                  <c:v>0.32550000000000001</c:v>
                </c:pt>
                <c:pt idx="21709">
                  <c:v>0.39760000000000001</c:v>
                </c:pt>
                <c:pt idx="21710">
                  <c:v>0.40570000000000006</c:v>
                </c:pt>
                <c:pt idx="21711">
                  <c:v>0.47199999999999998</c:v>
                </c:pt>
                <c:pt idx="21712">
                  <c:v>0.52710000000000001</c:v>
                </c:pt>
                <c:pt idx="21713">
                  <c:v>0.64780000000000004</c:v>
                </c:pt>
                <c:pt idx="21714">
                  <c:v>0.61109999999999998</c:v>
                </c:pt>
                <c:pt idx="21715">
                  <c:v>0.74130000000000007</c:v>
                </c:pt>
                <c:pt idx="21716">
                  <c:v>0.89410000000000012</c:v>
                </c:pt>
                <c:pt idx="21717">
                  <c:v>0.93620000000000003</c:v>
                </c:pt>
                <c:pt idx="21718">
                  <c:v>0.94269999999999998</c:v>
                </c:pt>
                <c:pt idx="21719">
                  <c:v>1.0548</c:v>
                </c:pt>
                <c:pt idx="21720">
                  <c:v>1.1347</c:v>
                </c:pt>
                <c:pt idx="21721">
                  <c:v>1.1768000000000001</c:v>
                </c:pt>
                <c:pt idx="21722">
                  <c:v>1.2143000000000002</c:v>
                </c:pt>
                <c:pt idx="21723">
                  <c:v>1.1950000000000001</c:v>
                </c:pt>
                <c:pt idx="21724">
                  <c:v>1.1368</c:v>
                </c:pt>
                <c:pt idx="21725">
                  <c:v>1.2417</c:v>
                </c:pt>
                <c:pt idx="21726">
                  <c:v>1.3351000000000002</c:v>
                </c:pt>
                <c:pt idx="21727">
                  <c:v>1.3578000000000001</c:v>
                </c:pt>
                <c:pt idx="21728">
                  <c:v>1.3699000000000001</c:v>
                </c:pt>
                <c:pt idx="21729">
                  <c:v>1.5036</c:v>
                </c:pt>
                <c:pt idx="21730">
                  <c:v>1.486</c:v>
                </c:pt>
                <c:pt idx="21731">
                  <c:v>1.5731000000000002</c:v>
                </c:pt>
                <c:pt idx="21732">
                  <c:v>1.6669</c:v>
                </c:pt>
                <c:pt idx="21733">
                  <c:v>1.6864000000000001</c:v>
                </c:pt>
                <c:pt idx="21734">
                  <c:v>1.7164999999999999</c:v>
                </c:pt>
                <c:pt idx="21735">
                  <c:v>1.7131000000000001</c:v>
                </c:pt>
                <c:pt idx="21736">
                  <c:v>1.7271999999999998</c:v>
                </c:pt>
                <c:pt idx="21737">
                  <c:v>1.7595000000000001</c:v>
                </c:pt>
                <c:pt idx="21738">
                  <c:v>1.7953000000000001</c:v>
                </c:pt>
                <c:pt idx="21739">
                  <c:v>1.8302</c:v>
                </c:pt>
                <c:pt idx="21740">
                  <c:v>1.9065000000000003</c:v>
                </c:pt>
                <c:pt idx="21741">
                  <c:v>1.8678000000000001</c:v>
                </c:pt>
                <c:pt idx="21742">
                  <c:v>1.9377</c:v>
                </c:pt>
                <c:pt idx="21743">
                  <c:v>1.9934000000000003</c:v>
                </c:pt>
                <c:pt idx="21744">
                  <c:v>1.9778</c:v>
                </c:pt>
                <c:pt idx="21745">
                  <c:v>2.0248000000000004</c:v>
                </c:pt>
                <c:pt idx="21746">
                  <c:v>2.0364999999999998</c:v>
                </c:pt>
                <c:pt idx="21747">
                  <c:v>2.0472999999999999</c:v>
                </c:pt>
                <c:pt idx="21748">
                  <c:v>2.1085000000000003</c:v>
                </c:pt>
                <c:pt idx="21749">
                  <c:v>2.1345000000000001</c:v>
                </c:pt>
                <c:pt idx="21750">
                  <c:v>2.1320000000000001</c:v>
                </c:pt>
                <c:pt idx="21751">
                  <c:v>2.17</c:v>
                </c:pt>
                <c:pt idx="21752">
                  <c:v>2.1558000000000002</c:v>
                </c:pt>
                <c:pt idx="21753">
                  <c:v>2.1742000000000004</c:v>
                </c:pt>
                <c:pt idx="21754">
                  <c:v>2.2274000000000003</c:v>
                </c:pt>
                <c:pt idx="21755">
                  <c:v>2.2542000000000004</c:v>
                </c:pt>
                <c:pt idx="21756">
                  <c:v>2.2629000000000001</c:v>
                </c:pt>
                <c:pt idx="21757">
                  <c:v>2.2690000000000001</c:v>
                </c:pt>
                <c:pt idx="21758">
                  <c:v>2.27</c:v>
                </c:pt>
                <c:pt idx="21759">
                  <c:v>2.2498999999999998</c:v>
                </c:pt>
                <c:pt idx="21760">
                  <c:v>2.234</c:v>
                </c:pt>
                <c:pt idx="21761">
                  <c:v>2.2248000000000001</c:v>
                </c:pt>
                <c:pt idx="21762">
                  <c:v>2.2398000000000002</c:v>
                </c:pt>
                <c:pt idx="21763">
                  <c:v>2.2498</c:v>
                </c:pt>
                <c:pt idx="21764">
                  <c:v>2.2486000000000002</c:v>
                </c:pt>
                <c:pt idx="21765">
                  <c:v>2.2378</c:v>
                </c:pt>
                <c:pt idx="21766">
                  <c:v>2.2385000000000002</c:v>
                </c:pt>
                <c:pt idx="21767">
                  <c:v>2.1953</c:v>
                </c:pt>
                <c:pt idx="21768">
                  <c:v>2.2068000000000003</c:v>
                </c:pt>
                <c:pt idx="21769">
                  <c:v>2.1627000000000001</c:v>
                </c:pt>
                <c:pt idx="21770">
                  <c:v>2.1806000000000001</c:v>
                </c:pt>
                <c:pt idx="21771">
                  <c:v>2.1841000000000004</c:v>
                </c:pt>
                <c:pt idx="21772">
                  <c:v>2.1699000000000002</c:v>
                </c:pt>
                <c:pt idx="21773">
                  <c:v>2.1727000000000003</c:v>
                </c:pt>
                <c:pt idx="21774">
                  <c:v>2.1966999999999999</c:v>
                </c:pt>
                <c:pt idx="21775">
                  <c:v>2.1756000000000002</c:v>
                </c:pt>
                <c:pt idx="21776">
                  <c:v>2.1123000000000003</c:v>
                </c:pt>
                <c:pt idx="21777">
                  <c:v>1.9085000000000001</c:v>
                </c:pt>
                <c:pt idx="21778">
                  <c:v>1.9115</c:v>
                </c:pt>
                <c:pt idx="21779">
                  <c:v>1.9864999999999999</c:v>
                </c:pt>
                <c:pt idx="21780">
                  <c:v>2.0165000000000002</c:v>
                </c:pt>
                <c:pt idx="21781">
                  <c:v>2.0024999999999999</c:v>
                </c:pt>
                <c:pt idx="21782">
                  <c:v>1.8754999999999999</c:v>
                </c:pt>
                <c:pt idx="21783">
                  <c:v>1.8597000000000001</c:v>
                </c:pt>
                <c:pt idx="21784">
                  <c:v>1.8730000000000002</c:v>
                </c:pt>
                <c:pt idx="21785">
                  <c:v>1.8759000000000001</c:v>
                </c:pt>
                <c:pt idx="21786">
                  <c:v>1.9457000000000002</c:v>
                </c:pt>
                <c:pt idx="21787">
                  <c:v>1.9100999999999999</c:v>
                </c:pt>
                <c:pt idx="21788">
                  <c:v>1.7949999999999999</c:v>
                </c:pt>
                <c:pt idx="21789">
                  <c:v>1.6727000000000001</c:v>
                </c:pt>
                <c:pt idx="21790">
                  <c:v>1.8527000000000002</c:v>
                </c:pt>
                <c:pt idx="21791">
                  <c:v>1.6898</c:v>
                </c:pt>
                <c:pt idx="21792">
                  <c:v>1.6783000000000001</c:v>
                </c:pt>
                <c:pt idx="21793">
                  <c:v>1.4751000000000001</c:v>
                </c:pt>
                <c:pt idx="21794">
                  <c:v>1.5004</c:v>
                </c:pt>
                <c:pt idx="21795">
                  <c:v>1.6189</c:v>
                </c:pt>
                <c:pt idx="21796">
                  <c:v>1.4161000000000001</c:v>
                </c:pt>
                <c:pt idx="21797">
                  <c:v>1.4696</c:v>
                </c:pt>
                <c:pt idx="21798">
                  <c:v>1.3980000000000001</c:v>
                </c:pt>
                <c:pt idx="21799">
                  <c:v>1.4103000000000001</c:v>
                </c:pt>
                <c:pt idx="21800">
                  <c:v>1.3473000000000002</c:v>
                </c:pt>
                <c:pt idx="21801">
                  <c:v>1.3329000000000002</c:v>
                </c:pt>
                <c:pt idx="21802">
                  <c:v>1.3158000000000001</c:v>
                </c:pt>
                <c:pt idx="21803">
                  <c:v>1.2419000000000002</c:v>
                </c:pt>
                <c:pt idx="21804">
                  <c:v>1.2525000000000002</c:v>
                </c:pt>
                <c:pt idx="21805">
                  <c:v>1.2983000000000002</c:v>
                </c:pt>
                <c:pt idx="21806">
                  <c:v>1.2407000000000001</c:v>
                </c:pt>
                <c:pt idx="21807">
                  <c:v>1.1907000000000001</c:v>
                </c:pt>
                <c:pt idx="21808">
                  <c:v>1.1881999999999999</c:v>
                </c:pt>
                <c:pt idx="21809">
                  <c:v>1.1854</c:v>
                </c:pt>
                <c:pt idx="21810">
                  <c:v>1.1381000000000001</c:v>
                </c:pt>
                <c:pt idx="21811">
                  <c:v>1.0925</c:v>
                </c:pt>
                <c:pt idx="21812">
                  <c:v>1.0499000000000001</c:v>
                </c:pt>
                <c:pt idx="21813">
                  <c:v>1.0524</c:v>
                </c:pt>
                <c:pt idx="21814">
                  <c:v>1.0407</c:v>
                </c:pt>
                <c:pt idx="21815">
                  <c:v>1.0289999999999999</c:v>
                </c:pt>
                <c:pt idx="21816">
                  <c:v>1.0537000000000001</c:v>
                </c:pt>
                <c:pt idx="21817">
                  <c:v>0.91080000000000005</c:v>
                </c:pt>
                <c:pt idx="21818">
                  <c:v>0.97350000000000003</c:v>
                </c:pt>
                <c:pt idx="21819">
                  <c:v>0.9677</c:v>
                </c:pt>
                <c:pt idx="21820">
                  <c:v>0.87340000000000007</c:v>
                </c:pt>
                <c:pt idx="21821">
                  <c:v>0.89780000000000004</c:v>
                </c:pt>
                <c:pt idx="21822">
                  <c:v>0.84580000000000011</c:v>
                </c:pt>
                <c:pt idx="21823">
                  <c:v>0.78639999999999999</c:v>
                </c:pt>
                <c:pt idx="21824">
                  <c:v>0.76780000000000004</c:v>
                </c:pt>
                <c:pt idx="21825">
                  <c:v>0.8166000000000001</c:v>
                </c:pt>
                <c:pt idx="21826">
                  <c:v>0.74299999999999999</c:v>
                </c:pt>
                <c:pt idx="21827">
                  <c:v>0.70890000000000009</c:v>
                </c:pt>
                <c:pt idx="21828">
                  <c:v>0.77300000000000013</c:v>
                </c:pt>
                <c:pt idx="21829">
                  <c:v>0.72360000000000002</c:v>
                </c:pt>
                <c:pt idx="21830">
                  <c:v>0.7137</c:v>
                </c:pt>
                <c:pt idx="21831">
                  <c:v>0.71890000000000009</c:v>
                </c:pt>
                <c:pt idx="21832">
                  <c:v>0.65600000000000003</c:v>
                </c:pt>
                <c:pt idx="21833">
                  <c:v>0.67359999999999998</c:v>
                </c:pt>
                <c:pt idx="21834">
                  <c:v>0.66159999999999997</c:v>
                </c:pt>
                <c:pt idx="21835">
                  <c:v>0.62119999999999997</c:v>
                </c:pt>
                <c:pt idx="21836">
                  <c:v>0.63280000000000003</c:v>
                </c:pt>
                <c:pt idx="21837">
                  <c:v>0.63719999999999999</c:v>
                </c:pt>
                <c:pt idx="21838">
                  <c:v>0.5877</c:v>
                </c:pt>
                <c:pt idx="21839">
                  <c:v>0.62690000000000001</c:v>
                </c:pt>
                <c:pt idx="21840">
                  <c:v>0.59610000000000007</c:v>
                </c:pt>
                <c:pt idx="21841">
                  <c:v>0.58079999999999998</c:v>
                </c:pt>
                <c:pt idx="21842">
                  <c:v>0.56420000000000003</c:v>
                </c:pt>
                <c:pt idx="21843">
                  <c:v>0.54790000000000005</c:v>
                </c:pt>
                <c:pt idx="21844">
                  <c:v>0.52990000000000004</c:v>
                </c:pt>
                <c:pt idx="21845">
                  <c:v>0.5413</c:v>
                </c:pt>
                <c:pt idx="21846">
                  <c:v>0.55359999999999998</c:v>
                </c:pt>
                <c:pt idx="21847">
                  <c:v>0.49029999999999996</c:v>
                </c:pt>
                <c:pt idx="21848">
                  <c:v>0.51590000000000003</c:v>
                </c:pt>
                <c:pt idx="21849">
                  <c:v>0.47870000000000001</c:v>
                </c:pt>
                <c:pt idx="21850">
                  <c:v>0.48940000000000006</c:v>
                </c:pt>
                <c:pt idx="21851">
                  <c:v>0.4718</c:v>
                </c:pt>
                <c:pt idx="21852">
                  <c:v>0.45510000000000006</c:v>
                </c:pt>
                <c:pt idx="21853">
                  <c:v>0.49330000000000002</c:v>
                </c:pt>
                <c:pt idx="21854">
                  <c:v>0.4148</c:v>
                </c:pt>
                <c:pt idx="21855">
                  <c:v>0.42140000000000005</c:v>
                </c:pt>
                <c:pt idx="21856">
                  <c:v>0.44320000000000004</c:v>
                </c:pt>
                <c:pt idx="21857">
                  <c:v>0.41440000000000005</c:v>
                </c:pt>
                <c:pt idx="21858">
                  <c:v>0.41270000000000001</c:v>
                </c:pt>
                <c:pt idx="21859">
                  <c:v>0.40940000000000004</c:v>
                </c:pt>
                <c:pt idx="21860">
                  <c:v>0.40279999999999999</c:v>
                </c:pt>
                <c:pt idx="21861">
                  <c:v>0.35810000000000003</c:v>
                </c:pt>
                <c:pt idx="21862">
                  <c:v>0.38100000000000001</c:v>
                </c:pt>
                <c:pt idx="21863">
                  <c:v>0.37030000000000002</c:v>
                </c:pt>
                <c:pt idx="21864">
                  <c:v>0.37709999999999999</c:v>
                </c:pt>
                <c:pt idx="21865">
                  <c:v>0.33860000000000001</c:v>
                </c:pt>
                <c:pt idx="21866">
                  <c:v>0.36420000000000002</c:v>
                </c:pt>
                <c:pt idx="21867">
                  <c:v>0.38380000000000003</c:v>
                </c:pt>
                <c:pt idx="21868">
                  <c:v>0.32810000000000006</c:v>
                </c:pt>
                <c:pt idx="21869">
                  <c:v>0.34370000000000001</c:v>
                </c:pt>
                <c:pt idx="21870">
                  <c:v>0.33950000000000002</c:v>
                </c:pt>
                <c:pt idx="21871">
                  <c:v>0.32690000000000002</c:v>
                </c:pt>
                <c:pt idx="21872">
                  <c:v>0.34230000000000005</c:v>
                </c:pt>
                <c:pt idx="21873">
                  <c:v>0.32610000000000006</c:v>
                </c:pt>
                <c:pt idx="21874">
                  <c:v>0.30760000000000004</c:v>
                </c:pt>
                <c:pt idx="21875">
                  <c:v>0.32600000000000001</c:v>
                </c:pt>
                <c:pt idx="21876">
                  <c:v>0.30920000000000003</c:v>
                </c:pt>
                <c:pt idx="21877">
                  <c:v>0.27799999999999997</c:v>
                </c:pt>
                <c:pt idx="21878">
                  <c:v>0.27979999999999999</c:v>
                </c:pt>
                <c:pt idx="21879">
                  <c:v>0.30160000000000003</c:v>
                </c:pt>
                <c:pt idx="21880">
                  <c:v>0.2656</c:v>
                </c:pt>
                <c:pt idx="21881">
                  <c:v>0.2828</c:v>
                </c:pt>
                <c:pt idx="21882">
                  <c:v>0.28760000000000002</c:v>
                </c:pt>
                <c:pt idx="21883">
                  <c:v>0.27900000000000003</c:v>
                </c:pt>
                <c:pt idx="21884">
                  <c:v>0.26979999999999998</c:v>
                </c:pt>
                <c:pt idx="21885">
                  <c:v>0.2651</c:v>
                </c:pt>
                <c:pt idx="21886">
                  <c:v>0.25609999999999999</c:v>
                </c:pt>
                <c:pt idx="21887">
                  <c:v>0.25430000000000003</c:v>
                </c:pt>
                <c:pt idx="21888">
                  <c:v>0.23430000000000001</c:v>
                </c:pt>
                <c:pt idx="21889">
                  <c:v>0.2412</c:v>
                </c:pt>
                <c:pt idx="21890">
                  <c:v>0.24100000000000002</c:v>
                </c:pt>
                <c:pt idx="21891">
                  <c:v>0.2384</c:v>
                </c:pt>
                <c:pt idx="21892">
                  <c:v>0.23180000000000001</c:v>
                </c:pt>
                <c:pt idx="21893">
                  <c:v>0.22740000000000002</c:v>
                </c:pt>
                <c:pt idx="21894">
                  <c:v>0.2243</c:v>
                </c:pt>
                <c:pt idx="21895">
                  <c:v>0.2167</c:v>
                </c:pt>
                <c:pt idx="21896">
                  <c:v>0.21709999999999999</c:v>
                </c:pt>
                <c:pt idx="21897">
                  <c:v>0.21260000000000001</c:v>
                </c:pt>
                <c:pt idx="21898">
                  <c:v>0.20840000000000003</c:v>
                </c:pt>
                <c:pt idx="21899">
                  <c:v>0.18870000000000001</c:v>
                </c:pt>
                <c:pt idx="21900">
                  <c:v>0.20179999999999998</c:v>
                </c:pt>
                <c:pt idx="21901">
                  <c:v>0.19690000000000002</c:v>
                </c:pt>
                <c:pt idx="21902">
                  <c:v>0.18959999999999999</c:v>
                </c:pt>
                <c:pt idx="21903">
                  <c:v>0.18500000000000003</c:v>
                </c:pt>
                <c:pt idx="21904">
                  <c:v>0.18640000000000001</c:v>
                </c:pt>
                <c:pt idx="21905">
                  <c:v>0.18530000000000002</c:v>
                </c:pt>
                <c:pt idx="21906">
                  <c:v>0.1774</c:v>
                </c:pt>
                <c:pt idx="21907">
                  <c:v>0.1724</c:v>
                </c:pt>
                <c:pt idx="21908">
                  <c:v>0.1694</c:v>
                </c:pt>
                <c:pt idx="21909">
                  <c:v>0.16739999999999999</c:v>
                </c:pt>
                <c:pt idx="21910">
                  <c:v>0.1615</c:v>
                </c:pt>
                <c:pt idx="21911">
                  <c:v>0.15529999999999999</c:v>
                </c:pt>
                <c:pt idx="21912">
                  <c:v>0.15200000000000002</c:v>
                </c:pt>
                <c:pt idx="21913">
                  <c:v>0.15360000000000001</c:v>
                </c:pt>
                <c:pt idx="21914">
                  <c:v>0.15300000000000002</c:v>
                </c:pt>
                <c:pt idx="21915">
                  <c:v>0.14770000000000003</c:v>
                </c:pt>
                <c:pt idx="21916">
                  <c:v>0.14580000000000001</c:v>
                </c:pt>
                <c:pt idx="21917">
                  <c:v>0.1431</c:v>
                </c:pt>
                <c:pt idx="21918">
                  <c:v>0.13700000000000001</c:v>
                </c:pt>
                <c:pt idx="21919">
                  <c:v>0.1391</c:v>
                </c:pt>
                <c:pt idx="21920">
                  <c:v>0.1293</c:v>
                </c:pt>
                <c:pt idx="21921">
                  <c:v>0.13160000000000002</c:v>
                </c:pt>
                <c:pt idx="21922">
                  <c:v>0.1308</c:v>
                </c:pt>
                <c:pt idx="21923">
                  <c:v>0.12660000000000002</c:v>
                </c:pt>
                <c:pt idx="21924">
                  <c:v>0.123</c:v>
                </c:pt>
                <c:pt idx="21925">
                  <c:v>0.1176</c:v>
                </c:pt>
                <c:pt idx="21926">
                  <c:v>0.1172</c:v>
                </c:pt>
                <c:pt idx="21927">
                  <c:v>0.11559999999999999</c:v>
                </c:pt>
                <c:pt idx="21928">
                  <c:v>0.1101</c:v>
                </c:pt>
                <c:pt idx="21929">
                  <c:v>0.10880000000000001</c:v>
                </c:pt>
                <c:pt idx="21930">
                  <c:v>0.1065</c:v>
                </c:pt>
                <c:pt idx="21931">
                  <c:v>0.1047</c:v>
                </c:pt>
                <c:pt idx="21932">
                  <c:v>0.1004</c:v>
                </c:pt>
                <c:pt idx="21933">
                  <c:v>0.10200000000000001</c:v>
                </c:pt>
                <c:pt idx="21934">
                  <c:v>9.7000000000000003E-2</c:v>
                </c:pt>
                <c:pt idx="21935">
                  <c:v>9.3100000000000016E-2</c:v>
                </c:pt>
                <c:pt idx="21936">
                  <c:v>9.1100000000000014E-2</c:v>
                </c:pt>
                <c:pt idx="21937">
                  <c:v>9.0700000000000003E-2</c:v>
                </c:pt>
                <c:pt idx="21938">
                  <c:v>8.8000000000000009E-2</c:v>
                </c:pt>
                <c:pt idx="21939">
                  <c:v>8.9200000000000002E-2</c:v>
                </c:pt>
                <c:pt idx="21940">
                  <c:v>8.8000000000000009E-2</c:v>
                </c:pt>
                <c:pt idx="21941">
                  <c:v>8.4500000000000006E-2</c:v>
                </c:pt>
                <c:pt idx="21942">
                  <c:v>7.7700000000000005E-2</c:v>
                </c:pt>
                <c:pt idx="21943">
                  <c:v>8.2199999999999995E-2</c:v>
                </c:pt>
                <c:pt idx="21944">
                  <c:v>8.1500000000000003E-2</c:v>
                </c:pt>
                <c:pt idx="21945">
                  <c:v>7.7900000000000011E-2</c:v>
                </c:pt>
                <c:pt idx="21946">
                  <c:v>7.3499999999999996E-2</c:v>
                </c:pt>
                <c:pt idx="21947">
                  <c:v>7.2300000000000003E-2</c:v>
                </c:pt>
                <c:pt idx="21948">
                  <c:v>7.1199999999999999E-2</c:v>
                </c:pt>
                <c:pt idx="21949">
                  <c:v>7.2300000000000003E-2</c:v>
                </c:pt>
                <c:pt idx="21950">
                  <c:v>7.3300000000000004E-2</c:v>
                </c:pt>
                <c:pt idx="21951">
                  <c:v>6.9999999999999993E-2</c:v>
                </c:pt>
                <c:pt idx="21952">
                  <c:v>6.88E-2</c:v>
                </c:pt>
                <c:pt idx="21953">
                  <c:v>6.7800000000000013E-2</c:v>
                </c:pt>
                <c:pt idx="21954">
                  <c:v>6.88E-2</c:v>
                </c:pt>
                <c:pt idx="21955">
                  <c:v>6.8000000000000005E-2</c:v>
                </c:pt>
                <c:pt idx="21956">
                  <c:v>7.1499999999999994E-2</c:v>
                </c:pt>
                <c:pt idx="21957">
                  <c:v>7.3900000000000007E-2</c:v>
                </c:pt>
                <c:pt idx="21958">
                  <c:v>7.7000000000000013E-2</c:v>
                </c:pt>
                <c:pt idx="21959">
                  <c:v>7.4200000000000002E-2</c:v>
                </c:pt>
                <c:pt idx="21960">
                  <c:v>7.6300000000000007E-2</c:v>
                </c:pt>
                <c:pt idx="21961">
                  <c:v>7.6500000000000012E-2</c:v>
                </c:pt>
                <c:pt idx="21962">
                  <c:v>7.7200000000000005E-2</c:v>
                </c:pt>
                <c:pt idx="21963">
                  <c:v>8.0400000000000013E-2</c:v>
                </c:pt>
                <c:pt idx="21964">
                  <c:v>7.5700000000000003E-2</c:v>
                </c:pt>
                <c:pt idx="21965">
                  <c:v>8.0400000000000013E-2</c:v>
                </c:pt>
                <c:pt idx="21966">
                  <c:v>8.4000000000000005E-2</c:v>
                </c:pt>
                <c:pt idx="21967">
                  <c:v>8.4199999999999997E-2</c:v>
                </c:pt>
                <c:pt idx="21968">
                  <c:v>8.4900000000000003E-2</c:v>
                </c:pt>
                <c:pt idx="21969">
                  <c:v>8.5400000000000004E-2</c:v>
                </c:pt>
                <c:pt idx="21970">
                  <c:v>8.8400000000000006E-2</c:v>
                </c:pt>
                <c:pt idx="21971">
                  <c:v>8.9400000000000007E-2</c:v>
                </c:pt>
                <c:pt idx="21972">
                  <c:v>9.8500000000000004E-2</c:v>
                </c:pt>
                <c:pt idx="21973">
                  <c:v>9.98E-2</c:v>
                </c:pt>
                <c:pt idx="21974">
                  <c:v>0.10589999999999999</c:v>
                </c:pt>
                <c:pt idx="21975">
                  <c:v>0.10930000000000001</c:v>
                </c:pt>
                <c:pt idx="21976">
                  <c:v>0.11299999999999999</c:v>
                </c:pt>
                <c:pt idx="21977">
                  <c:v>0.126</c:v>
                </c:pt>
                <c:pt idx="21978">
                  <c:v>0.13780000000000001</c:v>
                </c:pt>
                <c:pt idx="21979">
                  <c:v>0.1489</c:v>
                </c:pt>
                <c:pt idx="21980">
                  <c:v>0.1555</c:v>
                </c:pt>
                <c:pt idx="21981">
                  <c:v>0.16810000000000003</c:v>
                </c:pt>
                <c:pt idx="21982">
                  <c:v>0.1777</c:v>
                </c:pt>
                <c:pt idx="21983">
                  <c:v>0.1855</c:v>
                </c:pt>
                <c:pt idx="21984">
                  <c:v>0.2525</c:v>
                </c:pt>
                <c:pt idx="21985">
                  <c:v>0.21480000000000002</c:v>
                </c:pt>
                <c:pt idx="21986">
                  <c:v>0.22950000000000001</c:v>
                </c:pt>
                <c:pt idx="21987">
                  <c:v>0.32590000000000002</c:v>
                </c:pt>
                <c:pt idx="21988">
                  <c:v>0.39230000000000004</c:v>
                </c:pt>
                <c:pt idx="21989">
                  <c:v>0.38830000000000003</c:v>
                </c:pt>
                <c:pt idx="21990">
                  <c:v>0.38070000000000004</c:v>
                </c:pt>
                <c:pt idx="21991">
                  <c:v>0.40730000000000005</c:v>
                </c:pt>
                <c:pt idx="21992">
                  <c:v>0.38340000000000002</c:v>
                </c:pt>
                <c:pt idx="21993">
                  <c:v>0.4254</c:v>
                </c:pt>
                <c:pt idx="21994">
                  <c:v>0.44120000000000004</c:v>
                </c:pt>
                <c:pt idx="21995">
                  <c:v>0.434</c:v>
                </c:pt>
                <c:pt idx="21996">
                  <c:v>0.4677</c:v>
                </c:pt>
                <c:pt idx="21997">
                  <c:v>0.49619999999999997</c:v>
                </c:pt>
                <c:pt idx="21998">
                  <c:v>0.51280000000000003</c:v>
                </c:pt>
                <c:pt idx="21999">
                  <c:v>0.53250000000000008</c:v>
                </c:pt>
                <c:pt idx="22000">
                  <c:v>0.56399999999999995</c:v>
                </c:pt>
                <c:pt idx="22001">
                  <c:v>0.56689999999999996</c:v>
                </c:pt>
                <c:pt idx="22002">
                  <c:v>0.59619999999999995</c:v>
                </c:pt>
                <c:pt idx="22003">
                  <c:v>0.627</c:v>
                </c:pt>
                <c:pt idx="22004">
                  <c:v>0.66120000000000001</c:v>
                </c:pt>
                <c:pt idx="22005">
                  <c:v>0.69850000000000012</c:v>
                </c:pt>
                <c:pt idx="22006">
                  <c:v>0.70030000000000003</c:v>
                </c:pt>
                <c:pt idx="22007">
                  <c:v>0.72060000000000013</c:v>
                </c:pt>
                <c:pt idx="22008">
                  <c:v>0.74250000000000005</c:v>
                </c:pt>
                <c:pt idx="22009">
                  <c:v>0.78160000000000007</c:v>
                </c:pt>
                <c:pt idx="22010">
                  <c:v>0.77170000000000005</c:v>
                </c:pt>
                <c:pt idx="22011">
                  <c:v>0.80549999999999999</c:v>
                </c:pt>
                <c:pt idx="22012">
                  <c:v>0.83460000000000001</c:v>
                </c:pt>
                <c:pt idx="22013">
                  <c:v>0.83989999999999998</c:v>
                </c:pt>
                <c:pt idx="22014">
                  <c:v>0.85600000000000009</c:v>
                </c:pt>
                <c:pt idx="22015">
                  <c:v>0.85130000000000006</c:v>
                </c:pt>
                <c:pt idx="22016">
                  <c:v>0.86690000000000011</c:v>
                </c:pt>
                <c:pt idx="22017">
                  <c:v>0.86419999999999997</c:v>
                </c:pt>
                <c:pt idx="22018">
                  <c:v>0.91110000000000013</c:v>
                </c:pt>
                <c:pt idx="22019">
                  <c:v>0.97730000000000006</c:v>
                </c:pt>
                <c:pt idx="22020">
                  <c:v>0.98650000000000004</c:v>
                </c:pt>
                <c:pt idx="22021">
                  <c:v>0.9899</c:v>
                </c:pt>
                <c:pt idx="22022">
                  <c:v>0.99849999999999994</c:v>
                </c:pt>
                <c:pt idx="22023">
                  <c:v>1.0156000000000001</c:v>
                </c:pt>
                <c:pt idx="22024">
                  <c:v>1.0344</c:v>
                </c:pt>
                <c:pt idx="22025">
                  <c:v>1.0794000000000001</c:v>
                </c:pt>
                <c:pt idx="22026">
                  <c:v>1.0999000000000001</c:v>
                </c:pt>
                <c:pt idx="22027">
                  <c:v>1.1396000000000002</c:v>
                </c:pt>
                <c:pt idx="22028">
                  <c:v>1.1776</c:v>
                </c:pt>
                <c:pt idx="22029">
                  <c:v>1.1951000000000001</c:v>
                </c:pt>
                <c:pt idx="22030">
                  <c:v>1.2057000000000002</c:v>
                </c:pt>
                <c:pt idx="22031">
                  <c:v>1.2182000000000002</c:v>
                </c:pt>
                <c:pt idx="22032">
                  <c:v>1.2135</c:v>
                </c:pt>
                <c:pt idx="22033">
                  <c:v>1.2238</c:v>
                </c:pt>
                <c:pt idx="22034">
                  <c:v>1.2274</c:v>
                </c:pt>
                <c:pt idx="22035">
                  <c:v>1.2450000000000001</c:v>
                </c:pt>
                <c:pt idx="22036">
                  <c:v>1.2646000000000002</c:v>
                </c:pt>
                <c:pt idx="22037">
                  <c:v>1.2645</c:v>
                </c:pt>
                <c:pt idx="22038">
                  <c:v>1.2639</c:v>
                </c:pt>
                <c:pt idx="22039">
                  <c:v>1.2893000000000001</c:v>
                </c:pt>
                <c:pt idx="22040">
                  <c:v>1.2976000000000001</c:v>
                </c:pt>
                <c:pt idx="22041">
                  <c:v>1.2963</c:v>
                </c:pt>
                <c:pt idx="22042">
                  <c:v>1.2986000000000002</c:v>
                </c:pt>
                <c:pt idx="22043">
                  <c:v>1.3276000000000001</c:v>
                </c:pt>
                <c:pt idx="22044">
                  <c:v>1.3494999999999999</c:v>
                </c:pt>
                <c:pt idx="22045">
                  <c:v>1.3048000000000002</c:v>
                </c:pt>
                <c:pt idx="22046">
                  <c:v>1.278</c:v>
                </c:pt>
                <c:pt idx="22047">
                  <c:v>1.2715000000000001</c:v>
                </c:pt>
                <c:pt idx="22048">
                  <c:v>1.2676000000000001</c:v>
                </c:pt>
                <c:pt idx="22049">
                  <c:v>1.2349000000000001</c:v>
                </c:pt>
                <c:pt idx="22050">
                  <c:v>1.2377000000000002</c:v>
                </c:pt>
                <c:pt idx="22051">
                  <c:v>1.2438000000000002</c:v>
                </c:pt>
                <c:pt idx="22052">
                  <c:v>1.2401</c:v>
                </c:pt>
                <c:pt idx="22053">
                  <c:v>1.2554000000000001</c:v>
                </c:pt>
                <c:pt idx="22054">
                  <c:v>1.2462</c:v>
                </c:pt>
                <c:pt idx="22055">
                  <c:v>1.2490000000000001</c:v>
                </c:pt>
                <c:pt idx="22056">
                  <c:v>1.2482</c:v>
                </c:pt>
                <c:pt idx="22057">
                  <c:v>1.2334000000000001</c:v>
                </c:pt>
                <c:pt idx="22058">
                  <c:v>1.2314000000000001</c:v>
                </c:pt>
                <c:pt idx="22059">
                  <c:v>1.2479</c:v>
                </c:pt>
                <c:pt idx="22060">
                  <c:v>1.2288000000000001</c:v>
                </c:pt>
                <c:pt idx="22061">
                  <c:v>1.2284000000000002</c:v>
                </c:pt>
                <c:pt idx="22062">
                  <c:v>1.2329000000000001</c:v>
                </c:pt>
                <c:pt idx="22063">
                  <c:v>1.2214</c:v>
                </c:pt>
                <c:pt idx="22064">
                  <c:v>1.2056</c:v>
                </c:pt>
                <c:pt idx="22065">
                  <c:v>1.2076000000000002</c:v>
                </c:pt>
                <c:pt idx="22066">
                  <c:v>1.2224000000000002</c:v>
                </c:pt>
                <c:pt idx="22067">
                  <c:v>1.2079000000000002</c:v>
                </c:pt>
                <c:pt idx="22068">
                  <c:v>1.2316000000000003</c:v>
                </c:pt>
                <c:pt idx="22069">
                  <c:v>1.2337</c:v>
                </c:pt>
                <c:pt idx="22070">
                  <c:v>1.2348000000000001</c:v>
                </c:pt>
                <c:pt idx="22071">
                  <c:v>1.2282000000000002</c:v>
                </c:pt>
                <c:pt idx="22072">
                  <c:v>1.2534000000000001</c:v>
                </c:pt>
                <c:pt idx="22073">
                  <c:v>1.2308000000000001</c:v>
                </c:pt>
                <c:pt idx="22074">
                  <c:v>1.2190000000000001</c:v>
                </c:pt>
                <c:pt idx="22075">
                  <c:v>1.2048000000000001</c:v>
                </c:pt>
                <c:pt idx="22076">
                  <c:v>1.2136</c:v>
                </c:pt>
                <c:pt idx="22077">
                  <c:v>1.2073</c:v>
                </c:pt>
                <c:pt idx="22078">
                  <c:v>1.1298999999999999</c:v>
                </c:pt>
                <c:pt idx="22079">
                  <c:v>1.1157999999999999</c:v>
                </c:pt>
                <c:pt idx="22080">
                  <c:v>1.175</c:v>
                </c:pt>
                <c:pt idx="22081">
                  <c:v>1.2030000000000001</c:v>
                </c:pt>
                <c:pt idx="22082">
                  <c:v>1.1674</c:v>
                </c:pt>
                <c:pt idx="22083">
                  <c:v>1.0936999999999999</c:v>
                </c:pt>
                <c:pt idx="22084">
                  <c:v>1.0555999999999999</c:v>
                </c:pt>
                <c:pt idx="22085">
                  <c:v>1.0710000000000002</c:v>
                </c:pt>
                <c:pt idx="22086">
                  <c:v>1.0028000000000001</c:v>
                </c:pt>
                <c:pt idx="22087">
                  <c:v>0.99650000000000005</c:v>
                </c:pt>
                <c:pt idx="22088">
                  <c:v>0.93030000000000013</c:v>
                </c:pt>
                <c:pt idx="22089">
                  <c:v>0.9466</c:v>
                </c:pt>
                <c:pt idx="22090">
                  <c:v>0.94200000000000006</c:v>
                </c:pt>
                <c:pt idx="22091">
                  <c:v>0.93820000000000003</c:v>
                </c:pt>
                <c:pt idx="22092">
                  <c:v>0.90110000000000001</c:v>
                </c:pt>
                <c:pt idx="22093">
                  <c:v>0.84760000000000013</c:v>
                </c:pt>
                <c:pt idx="22094">
                  <c:v>0.82189999999999996</c:v>
                </c:pt>
                <c:pt idx="22095">
                  <c:v>0.84060000000000012</c:v>
                </c:pt>
                <c:pt idx="22096">
                  <c:v>0.86680000000000001</c:v>
                </c:pt>
                <c:pt idx="22097">
                  <c:v>0.88339999999999996</c:v>
                </c:pt>
                <c:pt idx="22098">
                  <c:v>0.96</c:v>
                </c:pt>
                <c:pt idx="22099">
                  <c:v>0.90640000000000009</c:v>
                </c:pt>
                <c:pt idx="22100">
                  <c:v>0.86099999999999999</c:v>
                </c:pt>
                <c:pt idx="22101">
                  <c:v>0.88900000000000012</c:v>
                </c:pt>
                <c:pt idx="22102">
                  <c:v>0.83440000000000003</c:v>
                </c:pt>
                <c:pt idx="22103">
                  <c:v>0.81210000000000004</c:v>
                </c:pt>
                <c:pt idx="22104">
                  <c:v>0.81310000000000004</c:v>
                </c:pt>
                <c:pt idx="22105">
                  <c:v>0.72550000000000003</c:v>
                </c:pt>
                <c:pt idx="22106">
                  <c:v>0.73780000000000001</c:v>
                </c:pt>
                <c:pt idx="22107">
                  <c:v>0.7219000000000001</c:v>
                </c:pt>
                <c:pt idx="22108">
                  <c:v>0.69189999999999996</c:v>
                </c:pt>
                <c:pt idx="22109">
                  <c:v>0.69300000000000006</c:v>
                </c:pt>
                <c:pt idx="22110">
                  <c:v>0.64840000000000009</c:v>
                </c:pt>
                <c:pt idx="22111">
                  <c:v>0.63450000000000006</c:v>
                </c:pt>
                <c:pt idx="22112">
                  <c:v>0.64349999999999996</c:v>
                </c:pt>
                <c:pt idx="22113">
                  <c:v>0.60020000000000007</c:v>
                </c:pt>
                <c:pt idx="22114">
                  <c:v>0.62220000000000009</c:v>
                </c:pt>
                <c:pt idx="22115">
                  <c:v>0.62560000000000004</c:v>
                </c:pt>
                <c:pt idx="22116">
                  <c:v>0.60870000000000002</c:v>
                </c:pt>
                <c:pt idx="22117">
                  <c:v>0.62270000000000003</c:v>
                </c:pt>
                <c:pt idx="22118">
                  <c:v>0.5867</c:v>
                </c:pt>
                <c:pt idx="22119">
                  <c:v>0.62970000000000004</c:v>
                </c:pt>
                <c:pt idx="22120">
                  <c:v>0.62180000000000002</c:v>
                </c:pt>
                <c:pt idx="22121">
                  <c:v>0.57150000000000001</c:v>
                </c:pt>
                <c:pt idx="22122">
                  <c:v>0.59109999999999996</c:v>
                </c:pt>
                <c:pt idx="22123">
                  <c:v>0.54290000000000005</c:v>
                </c:pt>
                <c:pt idx="22124">
                  <c:v>0.47560000000000002</c:v>
                </c:pt>
                <c:pt idx="22125">
                  <c:v>0.51</c:v>
                </c:pt>
                <c:pt idx="22126">
                  <c:v>0.45999999999999996</c:v>
                </c:pt>
                <c:pt idx="22127">
                  <c:v>0.48390000000000005</c:v>
                </c:pt>
                <c:pt idx="22128">
                  <c:v>0.43600000000000005</c:v>
                </c:pt>
                <c:pt idx="22129">
                  <c:v>0.40940000000000004</c:v>
                </c:pt>
                <c:pt idx="22130">
                  <c:v>0.41130000000000005</c:v>
                </c:pt>
                <c:pt idx="22131">
                  <c:v>0.4133</c:v>
                </c:pt>
                <c:pt idx="22132">
                  <c:v>0.4007</c:v>
                </c:pt>
                <c:pt idx="22133">
                  <c:v>0.38490000000000002</c:v>
                </c:pt>
                <c:pt idx="22134">
                  <c:v>0.37210000000000004</c:v>
                </c:pt>
                <c:pt idx="22135">
                  <c:v>0.35510000000000003</c:v>
                </c:pt>
                <c:pt idx="22136">
                  <c:v>0.34220000000000006</c:v>
                </c:pt>
                <c:pt idx="22137">
                  <c:v>0.33150000000000002</c:v>
                </c:pt>
                <c:pt idx="22138">
                  <c:v>0.32130000000000003</c:v>
                </c:pt>
                <c:pt idx="22139">
                  <c:v>0.30770000000000003</c:v>
                </c:pt>
                <c:pt idx="22140">
                  <c:v>0.30110000000000003</c:v>
                </c:pt>
                <c:pt idx="22141">
                  <c:v>0.29189999999999999</c:v>
                </c:pt>
                <c:pt idx="22142">
                  <c:v>0.28210000000000002</c:v>
                </c:pt>
                <c:pt idx="22143">
                  <c:v>0.2757</c:v>
                </c:pt>
                <c:pt idx="22144">
                  <c:v>0.26490000000000002</c:v>
                </c:pt>
                <c:pt idx="22145">
                  <c:v>0.25630000000000003</c:v>
                </c:pt>
                <c:pt idx="22146">
                  <c:v>0.25320000000000004</c:v>
                </c:pt>
                <c:pt idx="22147">
                  <c:v>0.2429</c:v>
                </c:pt>
                <c:pt idx="22148">
                  <c:v>0.2409</c:v>
                </c:pt>
                <c:pt idx="22149">
                  <c:v>0.23370000000000002</c:v>
                </c:pt>
                <c:pt idx="22150">
                  <c:v>0.22330000000000003</c:v>
                </c:pt>
                <c:pt idx="22151">
                  <c:v>0.21970000000000001</c:v>
                </c:pt>
                <c:pt idx="22152">
                  <c:v>0.21330000000000002</c:v>
                </c:pt>
                <c:pt idx="22153">
                  <c:v>0.2049</c:v>
                </c:pt>
                <c:pt idx="22154">
                  <c:v>0.19970000000000002</c:v>
                </c:pt>
                <c:pt idx="22155">
                  <c:v>0.1888</c:v>
                </c:pt>
                <c:pt idx="22156">
                  <c:v>0.18830000000000002</c:v>
                </c:pt>
                <c:pt idx="22157">
                  <c:v>0.18360000000000001</c:v>
                </c:pt>
                <c:pt idx="22158">
                  <c:v>0.17930000000000001</c:v>
                </c:pt>
                <c:pt idx="22159">
                  <c:v>0.17580000000000001</c:v>
                </c:pt>
                <c:pt idx="22160">
                  <c:v>0.17510000000000001</c:v>
                </c:pt>
                <c:pt idx="22161">
                  <c:v>0.16610000000000003</c:v>
                </c:pt>
                <c:pt idx="22162">
                  <c:v>0.16450000000000001</c:v>
                </c:pt>
                <c:pt idx="22163">
                  <c:v>0.1603</c:v>
                </c:pt>
                <c:pt idx="22164">
                  <c:v>0.15410000000000001</c:v>
                </c:pt>
                <c:pt idx="22165">
                  <c:v>0.14830000000000002</c:v>
                </c:pt>
                <c:pt idx="22166">
                  <c:v>0.14560000000000001</c:v>
                </c:pt>
                <c:pt idx="22167">
                  <c:v>0.1416</c:v>
                </c:pt>
                <c:pt idx="22168">
                  <c:v>0.14219999999999999</c:v>
                </c:pt>
                <c:pt idx="22169">
                  <c:v>0.13660000000000003</c:v>
                </c:pt>
                <c:pt idx="22170">
                  <c:v>0.13160000000000002</c:v>
                </c:pt>
                <c:pt idx="22171">
                  <c:v>0.1328</c:v>
                </c:pt>
                <c:pt idx="22172">
                  <c:v>0.12430000000000002</c:v>
                </c:pt>
                <c:pt idx="22173">
                  <c:v>0.123</c:v>
                </c:pt>
                <c:pt idx="22174">
                  <c:v>0.12250000000000001</c:v>
                </c:pt>
                <c:pt idx="22175">
                  <c:v>0.1172</c:v>
                </c:pt>
                <c:pt idx="22176">
                  <c:v>0.1164</c:v>
                </c:pt>
                <c:pt idx="22177">
                  <c:v>0.11599999999999999</c:v>
                </c:pt>
                <c:pt idx="22178">
                  <c:v>0.11100000000000002</c:v>
                </c:pt>
                <c:pt idx="22179">
                  <c:v>0.1071</c:v>
                </c:pt>
                <c:pt idx="22180">
                  <c:v>0.10349999999999999</c:v>
                </c:pt>
                <c:pt idx="22181">
                  <c:v>0.1008</c:v>
                </c:pt>
                <c:pt idx="22182">
                  <c:v>9.7900000000000001E-2</c:v>
                </c:pt>
                <c:pt idx="22183">
                  <c:v>9.0700000000000003E-2</c:v>
                </c:pt>
                <c:pt idx="22184">
                  <c:v>9.0300000000000005E-2</c:v>
                </c:pt>
                <c:pt idx="22185">
                  <c:v>8.6699999999999999E-2</c:v>
                </c:pt>
                <c:pt idx="22186">
                  <c:v>8.7800000000000003E-2</c:v>
                </c:pt>
                <c:pt idx="22187">
                  <c:v>8.5300000000000001E-2</c:v>
                </c:pt>
                <c:pt idx="22188">
                  <c:v>8.4100000000000008E-2</c:v>
                </c:pt>
                <c:pt idx="22189">
                  <c:v>8.2799999999999999E-2</c:v>
                </c:pt>
                <c:pt idx="22190">
                  <c:v>7.9100000000000004E-2</c:v>
                </c:pt>
                <c:pt idx="22191">
                  <c:v>7.4700000000000003E-2</c:v>
                </c:pt>
                <c:pt idx="22192">
                  <c:v>7.4700000000000003E-2</c:v>
                </c:pt>
                <c:pt idx="22193">
                  <c:v>7.4499999999999997E-2</c:v>
                </c:pt>
                <c:pt idx="22194">
                  <c:v>7.0599999999999996E-2</c:v>
                </c:pt>
                <c:pt idx="22195">
                  <c:v>6.3100000000000003E-2</c:v>
                </c:pt>
                <c:pt idx="22196">
                  <c:v>6.5100000000000005E-2</c:v>
                </c:pt>
                <c:pt idx="22197">
                  <c:v>6.4899999999999999E-2</c:v>
                </c:pt>
                <c:pt idx="22198">
                  <c:v>6.1700000000000005E-2</c:v>
                </c:pt>
                <c:pt idx="22199">
                  <c:v>6.3700000000000007E-2</c:v>
                </c:pt>
                <c:pt idx="22200">
                  <c:v>6.1100000000000002E-2</c:v>
                </c:pt>
                <c:pt idx="22201">
                  <c:v>5.5700000000000006E-2</c:v>
                </c:pt>
                <c:pt idx="22202">
                  <c:v>5.2700000000000004E-2</c:v>
                </c:pt>
                <c:pt idx="22203">
                  <c:v>5.3600000000000009E-2</c:v>
                </c:pt>
                <c:pt idx="22204">
                  <c:v>5.1600000000000007E-2</c:v>
                </c:pt>
                <c:pt idx="22205">
                  <c:v>5.2200000000000003E-2</c:v>
                </c:pt>
                <c:pt idx="22206">
                  <c:v>4.6100000000000002E-2</c:v>
                </c:pt>
                <c:pt idx="22207">
                  <c:v>4.6100000000000002E-2</c:v>
                </c:pt>
                <c:pt idx="22208">
                  <c:v>4.7899999999999998E-2</c:v>
                </c:pt>
                <c:pt idx="22209">
                  <c:v>4.4800000000000006E-2</c:v>
                </c:pt>
                <c:pt idx="22210">
                  <c:v>4.6700000000000005E-2</c:v>
                </c:pt>
                <c:pt idx="22211">
                  <c:v>4.4600000000000001E-2</c:v>
                </c:pt>
                <c:pt idx="22212">
                  <c:v>4.3300000000000005E-2</c:v>
                </c:pt>
                <c:pt idx="22213">
                  <c:v>3.9400000000000004E-2</c:v>
                </c:pt>
                <c:pt idx="22214">
                  <c:v>4.0300000000000002E-2</c:v>
                </c:pt>
                <c:pt idx="22215">
                  <c:v>3.9100000000000003E-2</c:v>
                </c:pt>
                <c:pt idx="22216">
                  <c:v>3.6400000000000002E-2</c:v>
                </c:pt>
                <c:pt idx="22217">
                  <c:v>3.8400000000000004E-2</c:v>
                </c:pt>
                <c:pt idx="22218">
                  <c:v>4.0300000000000002E-2</c:v>
                </c:pt>
                <c:pt idx="22219">
                  <c:v>4.2700000000000002E-2</c:v>
                </c:pt>
                <c:pt idx="22220">
                  <c:v>4.6400000000000004E-2</c:v>
                </c:pt>
                <c:pt idx="22221">
                  <c:v>4.8500000000000001E-2</c:v>
                </c:pt>
                <c:pt idx="22222">
                  <c:v>4.8500000000000001E-2</c:v>
                </c:pt>
                <c:pt idx="22223">
                  <c:v>4.9500000000000002E-2</c:v>
                </c:pt>
                <c:pt idx="22224">
                  <c:v>4.9800000000000004E-2</c:v>
                </c:pt>
                <c:pt idx="22225">
                  <c:v>5.4700000000000006E-2</c:v>
                </c:pt>
                <c:pt idx="22226">
                  <c:v>5.7799999999999997E-2</c:v>
                </c:pt>
                <c:pt idx="22227">
                  <c:v>5.79E-2</c:v>
                </c:pt>
                <c:pt idx="22228">
                  <c:v>5.8700000000000002E-2</c:v>
                </c:pt>
                <c:pt idx="22229">
                  <c:v>5.3800000000000008E-2</c:v>
                </c:pt>
                <c:pt idx="22230">
                  <c:v>5.4700000000000006E-2</c:v>
                </c:pt>
                <c:pt idx="22231">
                  <c:v>5.4900000000000004E-2</c:v>
                </c:pt>
                <c:pt idx="22232">
                  <c:v>5.5000000000000007E-2</c:v>
                </c:pt>
                <c:pt idx="22233">
                  <c:v>6.0299999999999999E-2</c:v>
                </c:pt>
                <c:pt idx="22234">
                  <c:v>6.3500000000000001E-2</c:v>
                </c:pt>
                <c:pt idx="22235">
                  <c:v>6.5800000000000011E-2</c:v>
                </c:pt>
                <c:pt idx="22236">
                  <c:v>6.8999999999999992E-2</c:v>
                </c:pt>
                <c:pt idx="22237">
                  <c:v>6.8100000000000008E-2</c:v>
                </c:pt>
                <c:pt idx="22238">
                  <c:v>7.0800000000000002E-2</c:v>
                </c:pt>
                <c:pt idx="22239">
                  <c:v>7.4200000000000002E-2</c:v>
                </c:pt>
                <c:pt idx="22240">
                  <c:v>7.7700000000000005E-2</c:v>
                </c:pt>
                <c:pt idx="22241">
                  <c:v>7.8000000000000014E-2</c:v>
                </c:pt>
                <c:pt idx="22242">
                  <c:v>7.9200000000000007E-2</c:v>
                </c:pt>
                <c:pt idx="22243">
                  <c:v>8.1699999999999995E-2</c:v>
                </c:pt>
                <c:pt idx="22244">
                  <c:v>8.6300000000000002E-2</c:v>
                </c:pt>
                <c:pt idx="22245">
                  <c:v>8.900000000000001E-2</c:v>
                </c:pt>
                <c:pt idx="22246">
                  <c:v>8.7600000000000011E-2</c:v>
                </c:pt>
                <c:pt idx="22247">
                  <c:v>8.9900000000000008E-2</c:v>
                </c:pt>
                <c:pt idx="22248">
                  <c:v>9.4100000000000003E-2</c:v>
                </c:pt>
                <c:pt idx="22249">
                  <c:v>9.7700000000000009E-2</c:v>
                </c:pt>
                <c:pt idx="22250">
                  <c:v>0.10149999999999999</c:v>
                </c:pt>
                <c:pt idx="22251">
                  <c:v>0.10560000000000001</c:v>
                </c:pt>
                <c:pt idx="22252">
                  <c:v>0.11240000000000001</c:v>
                </c:pt>
                <c:pt idx="22253">
                  <c:v>0.1188</c:v>
                </c:pt>
                <c:pt idx="22254">
                  <c:v>0.11870000000000001</c:v>
                </c:pt>
                <c:pt idx="22255">
                  <c:v>0.13520000000000001</c:v>
                </c:pt>
                <c:pt idx="22256">
                  <c:v>0.14070000000000002</c:v>
                </c:pt>
                <c:pt idx="22257">
                  <c:v>0.1358</c:v>
                </c:pt>
                <c:pt idx="22258">
                  <c:v>0.1348</c:v>
                </c:pt>
                <c:pt idx="22259">
                  <c:v>0.16690000000000002</c:v>
                </c:pt>
                <c:pt idx="22260">
                  <c:v>0.19830000000000003</c:v>
                </c:pt>
                <c:pt idx="22261">
                  <c:v>0.2034</c:v>
                </c:pt>
                <c:pt idx="22262">
                  <c:v>0.22260000000000002</c:v>
                </c:pt>
                <c:pt idx="22263">
                  <c:v>0.23350000000000001</c:v>
                </c:pt>
                <c:pt idx="22264">
                  <c:v>0.23300000000000001</c:v>
                </c:pt>
                <c:pt idx="22265">
                  <c:v>0.24409999999999998</c:v>
                </c:pt>
                <c:pt idx="22266">
                  <c:v>0.24609999999999999</c:v>
                </c:pt>
                <c:pt idx="22267">
                  <c:v>0.25470000000000004</c:v>
                </c:pt>
                <c:pt idx="22268">
                  <c:v>0.26860000000000001</c:v>
                </c:pt>
                <c:pt idx="22269">
                  <c:v>0.28789999999999999</c:v>
                </c:pt>
                <c:pt idx="22270">
                  <c:v>0.29389999999999999</c:v>
                </c:pt>
                <c:pt idx="22271">
                  <c:v>0.29220000000000002</c:v>
                </c:pt>
                <c:pt idx="22272">
                  <c:v>0.28960000000000002</c:v>
                </c:pt>
                <c:pt idx="22273">
                  <c:v>0.28760000000000002</c:v>
                </c:pt>
                <c:pt idx="22274">
                  <c:v>0.27710000000000001</c:v>
                </c:pt>
                <c:pt idx="22275">
                  <c:v>0.31509999999999999</c:v>
                </c:pt>
                <c:pt idx="22276">
                  <c:v>0.32750000000000001</c:v>
                </c:pt>
                <c:pt idx="22277">
                  <c:v>0.33410000000000006</c:v>
                </c:pt>
                <c:pt idx="22278">
                  <c:v>0.35560000000000003</c:v>
                </c:pt>
                <c:pt idx="22279">
                  <c:v>0.32160000000000005</c:v>
                </c:pt>
                <c:pt idx="22280">
                  <c:v>0.32200000000000006</c:v>
                </c:pt>
                <c:pt idx="22281">
                  <c:v>0.33150000000000002</c:v>
                </c:pt>
                <c:pt idx="22282">
                  <c:v>0.3352</c:v>
                </c:pt>
                <c:pt idx="22283">
                  <c:v>0.38030000000000003</c:v>
                </c:pt>
                <c:pt idx="22284">
                  <c:v>0.47439999999999999</c:v>
                </c:pt>
                <c:pt idx="22285">
                  <c:v>0.51060000000000005</c:v>
                </c:pt>
                <c:pt idx="22286">
                  <c:v>0.51890000000000003</c:v>
                </c:pt>
                <c:pt idx="22287">
                  <c:v>0.55090000000000006</c:v>
                </c:pt>
                <c:pt idx="22288">
                  <c:v>0.53520000000000001</c:v>
                </c:pt>
                <c:pt idx="22289">
                  <c:v>0.50540000000000007</c:v>
                </c:pt>
                <c:pt idx="22290">
                  <c:v>0.52939999999999998</c:v>
                </c:pt>
                <c:pt idx="22291">
                  <c:v>0.55700000000000005</c:v>
                </c:pt>
                <c:pt idx="22292">
                  <c:v>0.58630000000000004</c:v>
                </c:pt>
                <c:pt idx="22293">
                  <c:v>0.57369999999999999</c:v>
                </c:pt>
                <c:pt idx="22294">
                  <c:v>0.58930000000000005</c:v>
                </c:pt>
                <c:pt idx="22295">
                  <c:v>0.63419999999999999</c:v>
                </c:pt>
                <c:pt idx="22296">
                  <c:v>0.63680000000000003</c:v>
                </c:pt>
                <c:pt idx="22297">
                  <c:v>0.66990000000000005</c:v>
                </c:pt>
                <c:pt idx="22298">
                  <c:v>0.6502</c:v>
                </c:pt>
                <c:pt idx="22299">
                  <c:v>0.68550000000000011</c:v>
                </c:pt>
                <c:pt idx="22300">
                  <c:v>0.71920000000000006</c:v>
                </c:pt>
                <c:pt idx="22301">
                  <c:v>0.71790000000000009</c:v>
                </c:pt>
                <c:pt idx="22302">
                  <c:v>0.75150000000000006</c:v>
                </c:pt>
                <c:pt idx="22303">
                  <c:v>0.76920000000000011</c:v>
                </c:pt>
                <c:pt idx="22304">
                  <c:v>0.78670000000000007</c:v>
                </c:pt>
                <c:pt idx="22305">
                  <c:v>0.79970000000000008</c:v>
                </c:pt>
                <c:pt idx="22306">
                  <c:v>0.82150000000000001</c:v>
                </c:pt>
                <c:pt idx="22307">
                  <c:v>0.86380000000000001</c:v>
                </c:pt>
                <c:pt idx="22308">
                  <c:v>0.84090000000000009</c:v>
                </c:pt>
                <c:pt idx="22309">
                  <c:v>0.8570000000000001</c:v>
                </c:pt>
                <c:pt idx="22310">
                  <c:v>0.86380000000000001</c:v>
                </c:pt>
                <c:pt idx="22311">
                  <c:v>0.87550000000000017</c:v>
                </c:pt>
                <c:pt idx="22312">
                  <c:v>0.89680000000000004</c:v>
                </c:pt>
                <c:pt idx="22313">
                  <c:v>0.90490000000000004</c:v>
                </c:pt>
                <c:pt idx="22314">
                  <c:v>0.8922000000000001</c:v>
                </c:pt>
                <c:pt idx="22315">
                  <c:v>0.92630000000000001</c:v>
                </c:pt>
                <c:pt idx="22316">
                  <c:v>0.92630000000000001</c:v>
                </c:pt>
                <c:pt idx="22317">
                  <c:v>0.93230000000000013</c:v>
                </c:pt>
                <c:pt idx="22318">
                  <c:v>0.93219999999999992</c:v>
                </c:pt>
                <c:pt idx="22319">
                  <c:v>0.95020000000000016</c:v>
                </c:pt>
                <c:pt idx="22320">
                  <c:v>0.97260000000000013</c:v>
                </c:pt>
                <c:pt idx="22321">
                  <c:v>0.99849999999999994</c:v>
                </c:pt>
                <c:pt idx="22322">
                  <c:v>1.0033000000000001</c:v>
                </c:pt>
                <c:pt idx="22323">
                  <c:v>1.0001</c:v>
                </c:pt>
                <c:pt idx="22324">
                  <c:v>1.0157</c:v>
                </c:pt>
                <c:pt idx="22325">
                  <c:v>1.0078</c:v>
                </c:pt>
                <c:pt idx="22326">
                  <c:v>1.0365</c:v>
                </c:pt>
                <c:pt idx="22327">
                  <c:v>1.0367000000000002</c:v>
                </c:pt>
                <c:pt idx="22328">
                  <c:v>1.0631999999999999</c:v>
                </c:pt>
                <c:pt idx="22329">
                  <c:v>1.0330000000000001</c:v>
                </c:pt>
                <c:pt idx="22330">
                  <c:v>1.0543</c:v>
                </c:pt>
                <c:pt idx="22331">
                  <c:v>1.1113</c:v>
                </c:pt>
                <c:pt idx="22332">
                  <c:v>1.1072</c:v>
                </c:pt>
                <c:pt idx="22333">
                  <c:v>1.0977000000000001</c:v>
                </c:pt>
                <c:pt idx="22334">
                  <c:v>1.0669000000000002</c:v>
                </c:pt>
                <c:pt idx="22335">
                  <c:v>1.0545</c:v>
                </c:pt>
                <c:pt idx="22336">
                  <c:v>1.0978000000000001</c:v>
                </c:pt>
                <c:pt idx="22337">
                  <c:v>1.0394000000000001</c:v>
                </c:pt>
                <c:pt idx="22338">
                  <c:v>1.0579000000000001</c:v>
                </c:pt>
                <c:pt idx="22339">
                  <c:v>1.0253000000000001</c:v>
                </c:pt>
                <c:pt idx="22340">
                  <c:v>1.0649</c:v>
                </c:pt>
                <c:pt idx="22341">
                  <c:v>1.0691000000000002</c:v>
                </c:pt>
                <c:pt idx="22342">
                  <c:v>1.0871999999999999</c:v>
                </c:pt>
                <c:pt idx="22343">
                  <c:v>1.1062000000000001</c:v>
                </c:pt>
                <c:pt idx="22344">
                  <c:v>1.1227</c:v>
                </c:pt>
                <c:pt idx="22345">
                  <c:v>1.1518000000000002</c:v>
                </c:pt>
                <c:pt idx="22346">
                  <c:v>1.1484000000000001</c:v>
                </c:pt>
                <c:pt idx="22347">
                  <c:v>1.1535</c:v>
                </c:pt>
                <c:pt idx="22348">
                  <c:v>1.1336999999999999</c:v>
                </c:pt>
                <c:pt idx="22349">
                  <c:v>1.1474</c:v>
                </c:pt>
                <c:pt idx="22350">
                  <c:v>1.1264000000000001</c:v>
                </c:pt>
                <c:pt idx="22351">
                  <c:v>1.1327</c:v>
                </c:pt>
                <c:pt idx="22352">
                  <c:v>1.0997999999999999</c:v>
                </c:pt>
                <c:pt idx="22353">
                  <c:v>1.1340000000000001</c:v>
                </c:pt>
                <c:pt idx="22354">
                  <c:v>1.1646000000000001</c:v>
                </c:pt>
                <c:pt idx="22355">
                  <c:v>1.1471</c:v>
                </c:pt>
                <c:pt idx="22356">
                  <c:v>1.1698999999999999</c:v>
                </c:pt>
                <c:pt idx="22357">
                  <c:v>1.1984999999999999</c:v>
                </c:pt>
                <c:pt idx="22358">
                  <c:v>1.1641000000000001</c:v>
                </c:pt>
                <c:pt idx="22359">
                  <c:v>1.1748000000000001</c:v>
                </c:pt>
                <c:pt idx="22360">
                  <c:v>1.0638000000000001</c:v>
                </c:pt>
                <c:pt idx="22361">
                  <c:v>1.0709</c:v>
                </c:pt>
                <c:pt idx="22362">
                  <c:v>1.0781000000000001</c:v>
                </c:pt>
                <c:pt idx="22363">
                  <c:v>1.0375000000000001</c:v>
                </c:pt>
                <c:pt idx="22364">
                  <c:v>1.0686</c:v>
                </c:pt>
                <c:pt idx="22365">
                  <c:v>1.0677000000000001</c:v>
                </c:pt>
                <c:pt idx="22366">
                  <c:v>1.0184</c:v>
                </c:pt>
                <c:pt idx="22367">
                  <c:v>1.0664</c:v>
                </c:pt>
                <c:pt idx="22368">
                  <c:v>1.1012000000000002</c:v>
                </c:pt>
                <c:pt idx="22369">
                  <c:v>1.0378000000000001</c:v>
                </c:pt>
                <c:pt idx="22370">
                  <c:v>1.0927</c:v>
                </c:pt>
                <c:pt idx="22371">
                  <c:v>1.0359</c:v>
                </c:pt>
                <c:pt idx="22372">
                  <c:v>0.98439999999999994</c:v>
                </c:pt>
                <c:pt idx="22373">
                  <c:v>0.97070000000000012</c:v>
                </c:pt>
                <c:pt idx="22374">
                  <c:v>0.97219999999999995</c:v>
                </c:pt>
                <c:pt idx="22375">
                  <c:v>1.0704</c:v>
                </c:pt>
                <c:pt idx="22376">
                  <c:v>0.98810000000000009</c:v>
                </c:pt>
                <c:pt idx="22377">
                  <c:v>0.97319999999999995</c:v>
                </c:pt>
                <c:pt idx="22378">
                  <c:v>0.91480000000000006</c:v>
                </c:pt>
                <c:pt idx="22379">
                  <c:v>0.89420000000000011</c:v>
                </c:pt>
                <c:pt idx="22380">
                  <c:v>0.97210000000000008</c:v>
                </c:pt>
                <c:pt idx="22381">
                  <c:v>0.93940000000000001</c:v>
                </c:pt>
                <c:pt idx="22382">
                  <c:v>0.85050000000000014</c:v>
                </c:pt>
                <c:pt idx="22383">
                  <c:v>0.78110000000000002</c:v>
                </c:pt>
                <c:pt idx="22384">
                  <c:v>0.77260000000000006</c:v>
                </c:pt>
                <c:pt idx="22385">
                  <c:v>0.78140000000000009</c:v>
                </c:pt>
                <c:pt idx="22386">
                  <c:v>0.78060000000000007</c:v>
                </c:pt>
                <c:pt idx="22387">
                  <c:v>0.76719999999999999</c:v>
                </c:pt>
                <c:pt idx="22388">
                  <c:v>0.73670000000000002</c:v>
                </c:pt>
                <c:pt idx="22389">
                  <c:v>0.72930000000000006</c:v>
                </c:pt>
                <c:pt idx="22390">
                  <c:v>0.76280000000000003</c:v>
                </c:pt>
                <c:pt idx="22391">
                  <c:v>0.72970000000000002</c:v>
                </c:pt>
                <c:pt idx="22392">
                  <c:v>0.71540000000000004</c:v>
                </c:pt>
                <c:pt idx="22393">
                  <c:v>0.69400000000000006</c:v>
                </c:pt>
                <c:pt idx="22394">
                  <c:v>0.67660000000000009</c:v>
                </c:pt>
                <c:pt idx="22395">
                  <c:v>0.66690000000000005</c:v>
                </c:pt>
                <c:pt idx="22396">
                  <c:v>0.62519999999999998</c:v>
                </c:pt>
                <c:pt idx="22397">
                  <c:v>0.67359999999999998</c:v>
                </c:pt>
                <c:pt idx="22398">
                  <c:v>0.62830000000000008</c:v>
                </c:pt>
                <c:pt idx="22399">
                  <c:v>0.59599999999999997</c:v>
                </c:pt>
                <c:pt idx="22400">
                  <c:v>0.65190000000000003</c:v>
                </c:pt>
                <c:pt idx="22401">
                  <c:v>0.62619999999999998</c:v>
                </c:pt>
                <c:pt idx="22402">
                  <c:v>0.59370000000000001</c:v>
                </c:pt>
                <c:pt idx="22403">
                  <c:v>0.52050000000000007</c:v>
                </c:pt>
                <c:pt idx="22404">
                  <c:v>0.5625</c:v>
                </c:pt>
                <c:pt idx="22405">
                  <c:v>0.5484</c:v>
                </c:pt>
                <c:pt idx="22406">
                  <c:v>0.54890000000000005</c:v>
                </c:pt>
                <c:pt idx="22407">
                  <c:v>0.54580000000000006</c:v>
                </c:pt>
                <c:pt idx="22408">
                  <c:v>0.51829999999999998</c:v>
                </c:pt>
                <c:pt idx="22409">
                  <c:v>0.50960000000000005</c:v>
                </c:pt>
                <c:pt idx="22410">
                  <c:v>0.49940000000000001</c:v>
                </c:pt>
                <c:pt idx="22411">
                  <c:v>0.47039999999999998</c:v>
                </c:pt>
                <c:pt idx="22412">
                  <c:v>0.45700000000000007</c:v>
                </c:pt>
                <c:pt idx="22413">
                  <c:v>0.45430000000000004</c:v>
                </c:pt>
                <c:pt idx="22414">
                  <c:v>0.44120000000000004</c:v>
                </c:pt>
                <c:pt idx="22415">
                  <c:v>0.4239</c:v>
                </c:pt>
                <c:pt idx="22416">
                  <c:v>0.39660000000000006</c:v>
                </c:pt>
                <c:pt idx="22417">
                  <c:v>0.40039999999999998</c:v>
                </c:pt>
                <c:pt idx="22418">
                  <c:v>0.38250000000000006</c:v>
                </c:pt>
                <c:pt idx="22419">
                  <c:v>0.37109999999999999</c:v>
                </c:pt>
                <c:pt idx="22420">
                  <c:v>0.37160000000000004</c:v>
                </c:pt>
                <c:pt idx="22421">
                  <c:v>0.34710000000000002</c:v>
                </c:pt>
                <c:pt idx="22422">
                  <c:v>0.35060000000000002</c:v>
                </c:pt>
                <c:pt idx="22423">
                  <c:v>0.34160000000000001</c:v>
                </c:pt>
                <c:pt idx="22424">
                  <c:v>0.33020000000000005</c:v>
                </c:pt>
                <c:pt idx="22425">
                  <c:v>0.32630000000000003</c:v>
                </c:pt>
                <c:pt idx="22426">
                  <c:v>0.30859999999999999</c:v>
                </c:pt>
                <c:pt idx="22427">
                  <c:v>0.31540000000000001</c:v>
                </c:pt>
                <c:pt idx="22428">
                  <c:v>0.309</c:v>
                </c:pt>
                <c:pt idx="22429">
                  <c:v>0.3004</c:v>
                </c:pt>
                <c:pt idx="22430">
                  <c:v>0.28620000000000001</c:v>
                </c:pt>
                <c:pt idx="22431">
                  <c:v>0.27740000000000004</c:v>
                </c:pt>
                <c:pt idx="22432">
                  <c:v>0.26930000000000004</c:v>
                </c:pt>
                <c:pt idx="22433">
                  <c:v>0.2661</c:v>
                </c:pt>
                <c:pt idx="22434">
                  <c:v>0.25910000000000005</c:v>
                </c:pt>
                <c:pt idx="22435">
                  <c:v>0.25530000000000003</c:v>
                </c:pt>
                <c:pt idx="22436">
                  <c:v>0.25070000000000003</c:v>
                </c:pt>
                <c:pt idx="22437">
                  <c:v>0.2419</c:v>
                </c:pt>
                <c:pt idx="22438">
                  <c:v>0.23760000000000001</c:v>
                </c:pt>
                <c:pt idx="22439">
                  <c:v>0.23780000000000001</c:v>
                </c:pt>
                <c:pt idx="22440">
                  <c:v>0.23090000000000002</c:v>
                </c:pt>
                <c:pt idx="22441">
                  <c:v>0.22570000000000001</c:v>
                </c:pt>
                <c:pt idx="22442">
                  <c:v>0.21850000000000003</c:v>
                </c:pt>
                <c:pt idx="22443">
                  <c:v>0.21400000000000002</c:v>
                </c:pt>
                <c:pt idx="22444">
                  <c:v>0.21360000000000001</c:v>
                </c:pt>
                <c:pt idx="22445">
                  <c:v>0.20510000000000003</c:v>
                </c:pt>
                <c:pt idx="22446">
                  <c:v>0.20130000000000001</c:v>
                </c:pt>
                <c:pt idx="22447">
                  <c:v>0.19690000000000002</c:v>
                </c:pt>
                <c:pt idx="22448">
                  <c:v>0.19700000000000001</c:v>
                </c:pt>
                <c:pt idx="22449">
                  <c:v>0.19610000000000002</c:v>
                </c:pt>
                <c:pt idx="22450">
                  <c:v>0.1948</c:v>
                </c:pt>
                <c:pt idx="22451">
                  <c:v>0.191</c:v>
                </c:pt>
                <c:pt idx="22452">
                  <c:v>0.18740000000000001</c:v>
                </c:pt>
                <c:pt idx="22453">
                  <c:v>0.17800000000000002</c:v>
                </c:pt>
                <c:pt idx="22454">
                  <c:v>0.16810000000000003</c:v>
                </c:pt>
                <c:pt idx="22455">
                  <c:v>0.16090000000000002</c:v>
                </c:pt>
                <c:pt idx="22456">
                  <c:v>0.1573</c:v>
                </c:pt>
                <c:pt idx="22457">
                  <c:v>0.1542</c:v>
                </c:pt>
                <c:pt idx="22458">
                  <c:v>0.14880000000000002</c:v>
                </c:pt>
                <c:pt idx="22459">
                  <c:v>0.14710000000000001</c:v>
                </c:pt>
                <c:pt idx="22460">
                  <c:v>0.14319999999999999</c:v>
                </c:pt>
                <c:pt idx="22461">
                  <c:v>0.13750000000000001</c:v>
                </c:pt>
                <c:pt idx="22462">
                  <c:v>0.1341</c:v>
                </c:pt>
                <c:pt idx="22463">
                  <c:v>0.1308</c:v>
                </c:pt>
                <c:pt idx="22464">
                  <c:v>0.1321</c:v>
                </c:pt>
                <c:pt idx="22465">
                  <c:v>0.12909999999999999</c:v>
                </c:pt>
                <c:pt idx="22466">
                  <c:v>0.1216</c:v>
                </c:pt>
                <c:pt idx="22467">
                  <c:v>0.12290000000000001</c:v>
                </c:pt>
                <c:pt idx="22468">
                  <c:v>0.11930000000000002</c:v>
                </c:pt>
                <c:pt idx="22469">
                  <c:v>0.11330000000000001</c:v>
                </c:pt>
                <c:pt idx="22470">
                  <c:v>0.11310000000000001</c:v>
                </c:pt>
                <c:pt idx="22471">
                  <c:v>0.11130000000000001</c:v>
                </c:pt>
                <c:pt idx="22472">
                  <c:v>0.10960000000000002</c:v>
                </c:pt>
                <c:pt idx="22473">
                  <c:v>0.10260000000000001</c:v>
                </c:pt>
                <c:pt idx="22474">
                  <c:v>9.870000000000001E-2</c:v>
                </c:pt>
                <c:pt idx="22475">
                  <c:v>0.1011</c:v>
                </c:pt>
                <c:pt idx="22476">
                  <c:v>9.3799999999999994E-2</c:v>
                </c:pt>
                <c:pt idx="22477">
                  <c:v>9.0900000000000009E-2</c:v>
                </c:pt>
                <c:pt idx="22478">
                  <c:v>8.950000000000001E-2</c:v>
                </c:pt>
                <c:pt idx="22479">
                  <c:v>8.9200000000000002E-2</c:v>
                </c:pt>
                <c:pt idx="22480">
                  <c:v>8.7300000000000003E-2</c:v>
                </c:pt>
                <c:pt idx="22481">
                  <c:v>8.4199999999999997E-2</c:v>
                </c:pt>
                <c:pt idx="22482">
                  <c:v>8.2100000000000006E-2</c:v>
                </c:pt>
                <c:pt idx="22483">
                  <c:v>8.2100000000000006E-2</c:v>
                </c:pt>
                <c:pt idx="22484">
                  <c:v>8.2699999999999996E-2</c:v>
                </c:pt>
                <c:pt idx="22485">
                  <c:v>8.2100000000000006E-2</c:v>
                </c:pt>
                <c:pt idx="22486">
                  <c:v>7.6700000000000004E-2</c:v>
                </c:pt>
                <c:pt idx="22487">
                  <c:v>7.5800000000000006E-2</c:v>
                </c:pt>
                <c:pt idx="22488">
                  <c:v>6.9699999999999998E-2</c:v>
                </c:pt>
                <c:pt idx="22489">
                  <c:v>7.1599999999999997E-2</c:v>
                </c:pt>
                <c:pt idx="22490">
                  <c:v>7.1499999999999994E-2</c:v>
                </c:pt>
                <c:pt idx="22491">
                  <c:v>7.1400000000000005E-2</c:v>
                </c:pt>
                <c:pt idx="22492">
                  <c:v>7.0699999999999999E-2</c:v>
                </c:pt>
                <c:pt idx="22493">
                  <c:v>6.5000000000000002E-2</c:v>
                </c:pt>
                <c:pt idx="22494">
                  <c:v>6.4100000000000004E-2</c:v>
                </c:pt>
                <c:pt idx="22495">
                  <c:v>6.0600000000000001E-2</c:v>
                </c:pt>
                <c:pt idx="22496">
                  <c:v>5.8599999999999999E-2</c:v>
                </c:pt>
                <c:pt idx="22497">
                  <c:v>5.8599999999999999E-2</c:v>
                </c:pt>
                <c:pt idx="22498">
                  <c:v>5.8400000000000001E-2</c:v>
                </c:pt>
                <c:pt idx="22499">
                  <c:v>5.67E-2</c:v>
                </c:pt>
                <c:pt idx="22500">
                  <c:v>5.6399999999999999E-2</c:v>
                </c:pt>
                <c:pt idx="22501">
                  <c:v>5.4700000000000006E-2</c:v>
                </c:pt>
                <c:pt idx="22502">
                  <c:v>5.5200000000000006E-2</c:v>
                </c:pt>
                <c:pt idx="22503">
                  <c:v>5.2600000000000008E-2</c:v>
                </c:pt>
                <c:pt idx="22504">
                  <c:v>5.2700000000000004E-2</c:v>
                </c:pt>
                <c:pt idx="22505">
                  <c:v>5.1500000000000004E-2</c:v>
                </c:pt>
                <c:pt idx="22506">
                  <c:v>4.9000000000000002E-2</c:v>
                </c:pt>
                <c:pt idx="22507">
                  <c:v>5.0600000000000006E-2</c:v>
                </c:pt>
                <c:pt idx="22508">
                  <c:v>4.9700000000000001E-2</c:v>
                </c:pt>
                <c:pt idx="22509">
                  <c:v>5.1500000000000004E-2</c:v>
                </c:pt>
                <c:pt idx="22510">
                  <c:v>5.1900000000000002E-2</c:v>
                </c:pt>
                <c:pt idx="22511">
                  <c:v>4.6899999999999997E-2</c:v>
                </c:pt>
                <c:pt idx="22512">
                  <c:v>4.5000000000000005E-2</c:v>
                </c:pt>
                <c:pt idx="22513">
                  <c:v>4.4300000000000006E-2</c:v>
                </c:pt>
                <c:pt idx="22514">
                  <c:v>4.3400000000000001E-2</c:v>
                </c:pt>
                <c:pt idx="22515">
                  <c:v>4.3200000000000002E-2</c:v>
                </c:pt>
                <c:pt idx="22516">
                  <c:v>4.3300000000000005E-2</c:v>
                </c:pt>
                <c:pt idx="22517">
                  <c:v>4.2200000000000001E-2</c:v>
                </c:pt>
                <c:pt idx="22518">
                  <c:v>3.9700000000000006E-2</c:v>
                </c:pt>
                <c:pt idx="22519">
                  <c:v>3.9700000000000006E-2</c:v>
                </c:pt>
                <c:pt idx="22520">
                  <c:v>4.1200000000000001E-2</c:v>
                </c:pt>
                <c:pt idx="22521">
                  <c:v>3.78E-2</c:v>
                </c:pt>
                <c:pt idx="22522">
                  <c:v>3.5299999999999998E-2</c:v>
                </c:pt>
                <c:pt idx="22523">
                  <c:v>3.4599999999999999E-2</c:v>
                </c:pt>
                <c:pt idx="22524">
                  <c:v>3.4599999999999999E-2</c:v>
                </c:pt>
                <c:pt idx="22525">
                  <c:v>3.6900000000000002E-2</c:v>
                </c:pt>
                <c:pt idx="22526">
                  <c:v>3.5400000000000001E-2</c:v>
                </c:pt>
                <c:pt idx="22527">
                  <c:v>3.3000000000000002E-2</c:v>
                </c:pt>
                <c:pt idx="22528">
                  <c:v>3.3800000000000004E-2</c:v>
                </c:pt>
                <c:pt idx="22529">
                  <c:v>3.6200000000000003E-2</c:v>
                </c:pt>
                <c:pt idx="22530">
                  <c:v>3.5499999999999997E-2</c:v>
                </c:pt>
                <c:pt idx="22531">
                  <c:v>3.7400000000000003E-2</c:v>
                </c:pt>
                <c:pt idx="22532">
                  <c:v>4.0600000000000004E-2</c:v>
                </c:pt>
                <c:pt idx="22533">
                  <c:v>4.1300000000000003E-2</c:v>
                </c:pt>
                <c:pt idx="22534">
                  <c:v>4.1700000000000001E-2</c:v>
                </c:pt>
                <c:pt idx="22535">
                  <c:v>4.36E-2</c:v>
                </c:pt>
                <c:pt idx="22536">
                  <c:v>4.6200000000000005E-2</c:v>
                </c:pt>
                <c:pt idx="22537">
                  <c:v>4.9700000000000001E-2</c:v>
                </c:pt>
                <c:pt idx="22538">
                  <c:v>4.9000000000000002E-2</c:v>
                </c:pt>
                <c:pt idx="22539">
                  <c:v>5.0100000000000006E-2</c:v>
                </c:pt>
                <c:pt idx="22540">
                  <c:v>5.3700000000000005E-2</c:v>
                </c:pt>
                <c:pt idx="22541">
                  <c:v>5.2300000000000006E-2</c:v>
                </c:pt>
                <c:pt idx="22542">
                  <c:v>5.2700000000000004E-2</c:v>
                </c:pt>
                <c:pt idx="22543">
                  <c:v>5.5000000000000007E-2</c:v>
                </c:pt>
                <c:pt idx="22544">
                  <c:v>5.5300000000000009E-2</c:v>
                </c:pt>
                <c:pt idx="22545">
                  <c:v>5.91E-2</c:v>
                </c:pt>
                <c:pt idx="22546">
                  <c:v>5.8799999999999998E-2</c:v>
                </c:pt>
                <c:pt idx="22547">
                  <c:v>6.0900000000000003E-2</c:v>
                </c:pt>
                <c:pt idx="22548">
                  <c:v>6.1600000000000002E-2</c:v>
                </c:pt>
                <c:pt idx="22549">
                  <c:v>6.4000000000000001E-2</c:v>
                </c:pt>
                <c:pt idx="22550">
                  <c:v>6.7400000000000002E-2</c:v>
                </c:pt>
                <c:pt idx="22551">
                  <c:v>7.0099999999999996E-2</c:v>
                </c:pt>
                <c:pt idx="22552">
                  <c:v>7.6600000000000001E-2</c:v>
                </c:pt>
                <c:pt idx="22553">
                  <c:v>8.2400000000000001E-2</c:v>
                </c:pt>
                <c:pt idx="22554">
                  <c:v>8.4400000000000003E-2</c:v>
                </c:pt>
                <c:pt idx="22555">
                  <c:v>9.2500000000000013E-2</c:v>
                </c:pt>
                <c:pt idx="22556">
                  <c:v>9.920000000000001E-2</c:v>
                </c:pt>
                <c:pt idx="22557">
                  <c:v>0.10589999999999999</c:v>
                </c:pt>
                <c:pt idx="22558">
                  <c:v>0.11120000000000002</c:v>
                </c:pt>
                <c:pt idx="22559">
                  <c:v>0.11830000000000002</c:v>
                </c:pt>
                <c:pt idx="22560">
                  <c:v>0.13170000000000001</c:v>
                </c:pt>
                <c:pt idx="22561">
                  <c:v>0.14810000000000001</c:v>
                </c:pt>
                <c:pt idx="22562">
                  <c:v>0.16200000000000003</c:v>
                </c:pt>
                <c:pt idx="22563">
                  <c:v>0.17820000000000003</c:v>
                </c:pt>
                <c:pt idx="22564">
                  <c:v>0.20110000000000003</c:v>
                </c:pt>
                <c:pt idx="22565">
                  <c:v>0.21540000000000001</c:v>
                </c:pt>
                <c:pt idx="22566">
                  <c:v>0.2276</c:v>
                </c:pt>
                <c:pt idx="22567">
                  <c:v>0.27029999999999998</c:v>
                </c:pt>
                <c:pt idx="22568">
                  <c:v>0.2782</c:v>
                </c:pt>
                <c:pt idx="22569">
                  <c:v>0.32000000000000006</c:v>
                </c:pt>
                <c:pt idx="22570">
                  <c:v>0.36890000000000001</c:v>
                </c:pt>
                <c:pt idx="22571">
                  <c:v>0.37919999999999998</c:v>
                </c:pt>
                <c:pt idx="22572">
                  <c:v>0.37530000000000002</c:v>
                </c:pt>
                <c:pt idx="22573">
                  <c:v>0.44730000000000003</c:v>
                </c:pt>
                <c:pt idx="22574">
                  <c:v>0.53670000000000007</c:v>
                </c:pt>
                <c:pt idx="22575">
                  <c:v>0.51440000000000008</c:v>
                </c:pt>
                <c:pt idx="22576">
                  <c:v>0.55570000000000008</c:v>
                </c:pt>
                <c:pt idx="22577">
                  <c:v>0.54720000000000002</c:v>
                </c:pt>
                <c:pt idx="22578">
                  <c:v>0.56079999999999997</c:v>
                </c:pt>
                <c:pt idx="22579">
                  <c:v>0.61319999999999997</c:v>
                </c:pt>
                <c:pt idx="22580">
                  <c:v>0.66920000000000002</c:v>
                </c:pt>
                <c:pt idx="22581">
                  <c:v>0.68230000000000013</c:v>
                </c:pt>
                <c:pt idx="22582">
                  <c:v>0.68630000000000013</c:v>
                </c:pt>
                <c:pt idx="22583">
                  <c:v>0.71860000000000002</c:v>
                </c:pt>
                <c:pt idx="22584">
                  <c:v>0.75560000000000005</c:v>
                </c:pt>
                <c:pt idx="22585">
                  <c:v>0.77190000000000003</c:v>
                </c:pt>
                <c:pt idx="22586">
                  <c:v>0.77290000000000003</c:v>
                </c:pt>
                <c:pt idx="22587">
                  <c:v>0.80020000000000013</c:v>
                </c:pt>
                <c:pt idx="22588">
                  <c:v>0.82379999999999998</c:v>
                </c:pt>
                <c:pt idx="22589">
                  <c:v>0.82350000000000001</c:v>
                </c:pt>
                <c:pt idx="22590">
                  <c:v>0.87260000000000015</c:v>
                </c:pt>
                <c:pt idx="22591">
                  <c:v>0.87470000000000003</c:v>
                </c:pt>
                <c:pt idx="22592">
                  <c:v>0.88719999999999999</c:v>
                </c:pt>
                <c:pt idx="22593">
                  <c:v>0.89650000000000007</c:v>
                </c:pt>
                <c:pt idx="22594">
                  <c:v>0.93059999999999998</c:v>
                </c:pt>
                <c:pt idx="22595">
                  <c:v>0.96989999999999998</c:v>
                </c:pt>
                <c:pt idx="22596">
                  <c:v>0.97219999999999995</c:v>
                </c:pt>
                <c:pt idx="22597">
                  <c:v>1.0056</c:v>
                </c:pt>
                <c:pt idx="22598">
                  <c:v>1.0615000000000001</c:v>
                </c:pt>
                <c:pt idx="22599">
                  <c:v>1.0637000000000001</c:v>
                </c:pt>
                <c:pt idx="22600">
                  <c:v>1.1021000000000001</c:v>
                </c:pt>
                <c:pt idx="22601">
                  <c:v>1.1234</c:v>
                </c:pt>
                <c:pt idx="22602">
                  <c:v>1.0971</c:v>
                </c:pt>
                <c:pt idx="22603">
                  <c:v>1.1153999999999999</c:v>
                </c:pt>
                <c:pt idx="22604">
                  <c:v>1.1358000000000001</c:v>
                </c:pt>
                <c:pt idx="22605">
                  <c:v>1.1613</c:v>
                </c:pt>
                <c:pt idx="22606">
                  <c:v>1.1659000000000002</c:v>
                </c:pt>
                <c:pt idx="22607">
                  <c:v>1.1678000000000002</c:v>
                </c:pt>
                <c:pt idx="22608">
                  <c:v>1.155</c:v>
                </c:pt>
                <c:pt idx="22609">
                  <c:v>1.2065000000000001</c:v>
                </c:pt>
                <c:pt idx="22610">
                  <c:v>1.1865000000000001</c:v>
                </c:pt>
                <c:pt idx="22611">
                  <c:v>1.218</c:v>
                </c:pt>
                <c:pt idx="22612">
                  <c:v>1.2129000000000001</c:v>
                </c:pt>
                <c:pt idx="22613">
                  <c:v>1.2452000000000001</c:v>
                </c:pt>
                <c:pt idx="22614">
                  <c:v>1.2733000000000001</c:v>
                </c:pt>
                <c:pt idx="22615">
                  <c:v>1.2590000000000001</c:v>
                </c:pt>
                <c:pt idx="22616">
                  <c:v>1.2583000000000002</c:v>
                </c:pt>
                <c:pt idx="22617">
                  <c:v>1.2762000000000002</c:v>
                </c:pt>
                <c:pt idx="22618">
                  <c:v>1.2927</c:v>
                </c:pt>
                <c:pt idx="22619">
                  <c:v>1.3093000000000001</c:v>
                </c:pt>
                <c:pt idx="22620">
                  <c:v>1.3353999999999999</c:v>
                </c:pt>
                <c:pt idx="22621">
                  <c:v>1.3255000000000001</c:v>
                </c:pt>
                <c:pt idx="22622">
                  <c:v>1.3382000000000001</c:v>
                </c:pt>
                <c:pt idx="22623">
                  <c:v>1.3383</c:v>
                </c:pt>
                <c:pt idx="22624">
                  <c:v>1.3197000000000001</c:v>
                </c:pt>
                <c:pt idx="22625">
                  <c:v>1.3237000000000001</c:v>
                </c:pt>
                <c:pt idx="22626">
                  <c:v>1.3473000000000002</c:v>
                </c:pt>
                <c:pt idx="22627">
                  <c:v>1.3414000000000001</c:v>
                </c:pt>
                <c:pt idx="22628">
                  <c:v>1.3048999999999999</c:v>
                </c:pt>
                <c:pt idx="22629">
                  <c:v>1.3534000000000002</c:v>
                </c:pt>
                <c:pt idx="22630">
                  <c:v>1.35</c:v>
                </c:pt>
                <c:pt idx="22631">
                  <c:v>1.3227000000000002</c:v>
                </c:pt>
                <c:pt idx="22632">
                  <c:v>1.3403</c:v>
                </c:pt>
                <c:pt idx="22633">
                  <c:v>1.3460000000000001</c:v>
                </c:pt>
                <c:pt idx="22634">
                  <c:v>1.3617000000000001</c:v>
                </c:pt>
                <c:pt idx="22635">
                  <c:v>1.3368000000000002</c:v>
                </c:pt>
                <c:pt idx="22636">
                  <c:v>1.3451000000000002</c:v>
                </c:pt>
                <c:pt idx="22637">
                  <c:v>1.3267</c:v>
                </c:pt>
                <c:pt idx="22638">
                  <c:v>1.3616000000000001</c:v>
                </c:pt>
                <c:pt idx="22639">
                  <c:v>1.3525</c:v>
                </c:pt>
                <c:pt idx="22640">
                  <c:v>1.3752000000000002</c:v>
                </c:pt>
                <c:pt idx="22641">
                  <c:v>1.3706</c:v>
                </c:pt>
                <c:pt idx="22642">
                  <c:v>1.3673999999999999</c:v>
                </c:pt>
                <c:pt idx="22643">
                  <c:v>1.3714000000000002</c:v>
                </c:pt>
                <c:pt idx="22644">
                  <c:v>1.3471000000000002</c:v>
                </c:pt>
                <c:pt idx="22645">
                  <c:v>1.3273000000000001</c:v>
                </c:pt>
                <c:pt idx="22646">
                  <c:v>1.3458000000000001</c:v>
                </c:pt>
                <c:pt idx="22647">
                  <c:v>1.3353999999999999</c:v>
                </c:pt>
                <c:pt idx="22648">
                  <c:v>1.284</c:v>
                </c:pt>
                <c:pt idx="22649">
                  <c:v>1.2750000000000001</c:v>
                </c:pt>
                <c:pt idx="22650">
                  <c:v>1.3122</c:v>
                </c:pt>
                <c:pt idx="22651">
                  <c:v>1.3353999999999999</c:v>
                </c:pt>
                <c:pt idx="22652">
                  <c:v>1.2561</c:v>
                </c:pt>
                <c:pt idx="22653">
                  <c:v>1.3386</c:v>
                </c:pt>
                <c:pt idx="22654">
                  <c:v>1.2435</c:v>
                </c:pt>
                <c:pt idx="22655">
                  <c:v>1.1462999999999999</c:v>
                </c:pt>
                <c:pt idx="22656">
                  <c:v>1.2385000000000002</c:v>
                </c:pt>
                <c:pt idx="22657">
                  <c:v>1.2835000000000001</c:v>
                </c:pt>
                <c:pt idx="22658">
                  <c:v>1.2413000000000001</c:v>
                </c:pt>
                <c:pt idx="22659">
                  <c:v>1.2083000000000002</c:v>
                </c:pt>
                <c:pt idx="22660">
                  <c:v>1.1752</c:v>
                </c:pt>
                <c:pt idx="22661">
                  <c:v>1.1516</c:v>
                </c:pt>
                <c:pt idx="22662">
                  <c:v>1.0609</c:v>
                </c:pt>
                <c:pt idx="22663">
                  <c:v>1.1119000000000001</c:v>
                </c:pt>
                <c:pt idx="22664">
                  <c:v>1.0657000000000001</c:v>
                </c:pt>
                <c:pt idx="22665">
                  <c:v>0.94750000000000001</c:v>
                </c:pt>
                <c:pt idx="22666">
                  <c:v>1.0611000000000002</c:v>
                </c:pt>
                <c:pt idx="22667">
                  <c:v>1.1702000000000001</c:v>
                </c:pt>
                <c:pt idx="22668">
                  <c:v>1.1118000000000001</c:v>
                </c:pt>
                <c:pt idx="22669">
                  <c:v>0.94440000000000013</c:v>
                </c:pt>
                <c:pt idx="22670">
                  <c:v>0.879</c:v>
                </c:pt>
                <c:pt idx="22671">
                  <c:v>0.84949999999999992</c:v>
                </c:pt>
                <c:pt idx="22672">
                  <c:v>0.83400000000000007</c:v>
                </c:pt>
                <c:pt idx="22673">
                  <c:v>0.81800000000000006</c:v>
                </c:pt>
                <c:pt idx="22674">
                  <c:v>0.77560000000000007</c:v>
                </c:pt>
                <c:pt idx="22675">
                  <c:v>0.79130000000000011</c:v>
                </c:pt>
                <c:pt idx="22676">
                  <c:v>0.80559999999999998</c:v>
                </c:pt>
                <c:pt idx="22677">
                  <c:v>0.80900000000000005</c:v>
                </c:pt>
                <c:pt idx="22678">
                  <c:v>0.79260000000000008</c:v>
                </c:pt>
                <c:pt idx="22679">
                  <c:v>0.80060000000000009</c:v>
                </c:pt>
                <c:pt idx="22680">
                  <c:v>0.74740000000000006</c:v>
                </c:pt>
                <c:pt idx="22681">
                  <c:v>0.79330000000000001</c:v>
                </c:pt>
                <c:pt idx="22682">
                  <c:v>0.76340000000000008</c:v>
                </c:pt>
                <c:pt idx="22683">
                  <c:v>0.76770000000000005</c:v>
                </c:pt>
                <c:pt idx="22684">
                  <c:v>0.7299000000000001</c:v>
                </c:pt>
                <c:pt idx="22685">
                  <c:v>0.72450000000000003</c:v>
                </c:pt>
                <c:pt idx="22686">
                  <c:v>0.70220000000000005</c:v>
                </c:pt>
                <c:pt idx="22687">
                  <c:v>0.67100000000000004</c:v>
                </c:pt>
                <c:pt idx="22688">
                  <c:v>0.66790000000000005</c:v>
                </c:pt>
                <c:pt idx="22689">
                  <c:v>0.65850000000000009</c:v>
                </c:pt>
                <c:pt idx="22690">
                  <c:v>0.64720000000000011</c:v>
                </c:pt>
                <c:pt idx="22691">
                  <c:v>0.68220000000000003</c:v>
                </c:pt>
                <c:pt idx="22692">
                  <c:v>0.57740000000000002</c:v>
                </c:pt>
                <c:pt idx="22693">
                  <c:v>0.51929999999999998</c:v>
                </c:pt>
                <c:pt idx="22694">
                  <c:v>0.53539999999999999</c:v>
                </c:pt>
                <c:pt idx="22695">
                  <c:v>0.56020000000000003</c:v>
                </c:pt>
                <c:pt idx="22696">
                  <c:v>0.5</c:v>
                </c:pt>
                <c:pt idx="22697">
                  <c:v>0.49080000000000007</c:v>
                </c:pt>
                <c:pt idx="22698">
                  <c:v>0.48550000000000004</c:v>
                </c:pt>
                <c:pt idx="22699">
                  <c:v>0.45970000000000005</c:v>
                </c:pt>
                <c:pt idx="22700">
                  <c:v>0.45350000000000001</c:v>
                </c:pt>
                <c:pt idx="22701">
                  <c:v>0.46440000000000003</c:v>
                </c:pt>
                <c:pt idx="22702">
                  <c:v>0.45069999999999999</c:v>
                </c:pt>
                <c:pt idx="22703">
                  <c:v>0.46029999999999999</c:v>
                </c:pt>
                <c:pt idx="22704">
                  <c:v>0.4486</c:v>
                </c:pt>
                <c:pt idx="22705">
                  <c:v>0.42549999999999999</c:v>
                </c:pt>
                <c:pt idx="22706">
                  <c:v>0.42900000000000005</c:v>
                </c:pt>
                <c:pt idx="22707">
                  <c:v>0.37000000000000005</c:v>
                </c:pt>
                <c:pt idx="22708">
                  <c:v>0.37810000000000005</c:v>
                </c:pt>
                <c:pt idx="22709">
                  <c:v>0.36770000000000003</c:v>
                </c:pt>
                <c:pt idx="22710">
                  <c:v>0.35489999999999999</c:v>
                </c:pt>
                <c:pt idx="22711">
                  <c:v>0.35410000000000003</c:v>
                </c:pt>
                <c:pt idx="22712">
                  <c:v>0.3377</c:v>
                </c:pt>
                <c:pt idx="22713">
                  <c:v>0.33679999999999999</c:v>
                </c:pt>
                <c:pt idx="22714">
                  <c:v>0.34360000000000002</c:v>
                </c:pt>
                <c:pt idx="22715">
                  <c:v>0.33929999999999999</c:v>
                </c:pt>
                <c:pt idx="22716">
                  <c:v>0.34089999999999998</c:v>
                </c:pt>
                <c:pt idx="22717">
                  <c:v>0.32220000000000004</c:v>
                </c:pt>
                <c:pt idx="22718">
                  <c:v>0.31960000000000005</c:v>
                </c:pt>
                <c:pt idx="22719">
                  <c:v>0.31469999999999998</c:v>
                </c:pt>
                <c:pt idx="22720">
                  <c:v>0.30520000000000003</c:v>
                </c:pt>
                <c:pt idx="22721">
                  <c:v>0.30059999999999998</c:v>
                </c:pt>
                <c:pt idx="22722">
                  <c:v>0.2923</c:v>
                </c:pt>
                <c:pt idx="22723">
                  <c:v>0.28570000000000001</c:v>
                </c:pt>
                <c:pt idx="22724">
                  <c:v>0.27690000000000003</c:v>
                </c:pt>
                <c:pt idx="22725">
                  <c:v>0.25800000000000001</c:v>
                </c:pt>
                <c:pt idx="22726">
                  <c:v>0.26550000000000001</c:v>
                </c:pt>
                <c:pt idx="22727">
                  <c:v>0.2661</c:v>
                </c:pt>
                <c:pt idx="22728">
                  <c:v>0.25510000000000005</c:v>
                </c:pt>
                <c:pt idx="22729">
                  <c:v>0.25009999999999999</c:v>
                </c:pt>
                <c:pt idx="22730">
                  <c:v>0.24360000000000001</c:v>
                </c:pt>
                <c:pt idx="22731">
                  <c:v>0.2397</c:v>
                </c:pt>
                <c:pt idx="22732">
                  <c:v>0.23370000000000002</c:v>
                </c:pt>
                <c:pt idx="22733">
                  <c:v>0.2276</c:v>
                </c:pt>
                <c:pt idx="22734">
                  <c:v>0.22370000000000001</c:v>
                </c:pt>
                <c:pt idx="22735">
                  <c:v>0.21610000000000001</c:v>
                </c:pt>
                <c:pt idx="22736">
                  <c:v>0.20990000000000003</c:v>
                </c:pt>
                <c:pt idx="22737">
                  <c:v>0.20979999999999999</c:v>
                </c:pt>
                <c:pt idx="22738">
                  <c:v>0.20200000000000001</c:v>
                </c:pt>
                <c:pt idx="22739">
                  <c:v>0.19910000000000003</c:v>
                </c:pt>
                <c:pt idx="22740">
                  <c:v>0.19500000000000001</c:v>
                </c:pt>
                <c:pt idx="22741">
                  <c:v>0.1918</c:v>
                </c:pt>
                <c:pt idx="22742">
                  <c:v>0.18400000000000002</c:v>
                </c:pt>
                <c:pt idx="22743">
                  <c:v>0.17820000000000003</c:v>
                </c:pt>
                <c:pt idx="22744">
                  <c:v>0.17460000000000001</c:v>
                </c:pt>
                <c:pt idx="22745">
                  <c:v>0.1724</c:v>
                </c:pt>
                <c:pt idx="22746">
                  <c:v>0.16590000000000002</c:v>
                </c:pt>
                <c:pt idx="22747">
                  <c:v>0.1646</c:v>
                </c:pt>
                <c:pt idx="22748">
                  <c:v>0.1646</c:v>
                </c:pt>
                <c:pt idx="22749">
                  <c:v>0.15840000000000001</c:v>
                </c:pt>
                <c:pt idx="22750">
                  <c:v>0.15629999999999999</c:v>
                </c:pt>
                <c:pt idx="22751">
                  <c:v>0.15629999999999999</c:v>
                </c:pt>
                <c:pt idx="22752">
                  <c:v>0.15390000000000001</c:v>
                </c:pt>
                <c:pt idx="22753">
                  <c:v>0.14960000000000001</c:v>
                </c:pt>
                <c:pt idx="22754">
                  <c:v>0.1426</c:v>
                </c:pt>
                <c:pt idx="22755">
                  <c:v>0.1376</c:v>
                </c:pt>
                <c:pt idx="22756">
                  <c:v>0.1333</c:v>
                </c:pt>
                <c:pt idx="22757">
                  <c:v>0.1376</c:v>
                </c:pt>
                <c:pt idx="22758">
                  <c:v>0.13100000000000001</c:v>
                </c:pt>
                <c:pt idx="22759">
                  <c:v>0.12609999999999999</c:v>
                </c:pt>
                <c:pt idx="22760">
                  <c:v>0.1236</c:v>
                </c:pt>
                <c:pt idx="22761">
                  <c:v>0.12110000000000001</c:v>
                </c:pt>
                <c:pt idx="22762">
                  <c:v>0.11840000000000001</c:v>
                </c:pt>
                <c:pt idx="22763">
                  <c:v>0.11430000000000001</c:v>
                </c:pt>
                <c:pt idx="22764">
                  <c:v>0.1142</c:v>
                </c:pt>
                <c:pt idx="22765">
                  <c:v>0.11160000000000002</c:v>
                </c:pt>
                <c:pt idx="22766">
                  <c:v>0.10920000000000002</c:v>
                </c:pt>
                <c:pt idx="22767">
                  <c:v>0.10560000000000001</c:v>
                </c:pt>
                <c:pt idx="22768">
                  <c:v>0.1053</c:v>
                </c:pt>
                <c:pt idx="22769">
                  <c:v>0.1053</c:v>
                </c:pt>
                <c:pt idx="22770">
                  <c:v>0.1038</c:v>
                </c:pt>
                <c:pt idx="22771">
                  <c:v>0.1011</c:v>
                </c:pt>
                <c:pt idx="22772">
                  <c:v>9.3600000000000017E-2</c:v>
                </c:pt>
                <c:pt idx="22773">
                  <c:v>9.3700000000000006E-2</c:v>
                </c:pt>
                <c:pt idx="22774">
                  <c:v>9.64E-2</c:v>
                </c:pt>
                <c:pt idx="22775">
                  <c:v>9.5100000000000004E-2</c:v>
                </c:pt>
                <c:pt idx="22776">
                  <c:v>9.1300000000000006E-2</c:v>
                </c:pt>
                <c:pt idx="22777">
                  <c:v>8.7000000000000008E-2</c:v>
                </c:pt>
                <c:pt idx="22778">
                  <c:v>8.3000000000000004E-2</c:v>
                </c:pt>
                <c:pt idx="22779">
                  <c:v>8.1600000000000006E-2</c:v>
                </c:pt>
                <c:pt idx="22780">
                  <c:v>8.0200000000000007E-2</c:v>
                </c:pt>
                <c:pt idx="22781">
                  <c:v>7.690000000000001E-2</c:v>
                </c:pt>
                <c:pt idx="22782">
                  <c:v>7.5600000000000001E-2</c:v>
                </c:pt>
                <c:pt idx="22783">
                  <c:v>7.3200000000000001E-2</c:v>
                </c:pt>
                <c:pt idx="22784">
                  <c:v>6.8300000000000013E-2</c:v>
                </c:pt>
                <c:pt idx="22785">
                  <c:v>6.9099999999999995E-2</c:v>
                </c:pt>
                <c:pt idx="22786">
                  <c:v>7.0999999999999994E-2</c:v>
                </c:pt>
                <c:pt idx="22787">
                  <c:v>7.0999999999999994E-2</c:v>
                </c:pt>
                <c:pt idx="22788">
                  <c:v>6.8700000000000011E-2</c:v>
                </c:pt>
                <c:pt idx="22789">
                  <c:v>6.6300000000000012E-2</c:v>
                </c:pt>
                <c:pt idx="22790">
                  <c:v>6.3399999999999998E-2</c:v>
                </c:pt>
                <c:pt idx="22791">
                  <c:v>6.4200000000000007E-2</c:v>
                </c:pt>
                <c:pt idx="22792">
                  <c:v>6.3800000000000009E-2</c:v>
                </c:pt>
                <c:pt idx="22793">
                  <c:v>5.9700000000000003E-2</c:v>
                </c:pt>
                <c:pt idx="22794">
                  <c:v>5.6899999999999999E-2</c:v>
                </c:pt>
                <c:pt idx="22795">
                  <c:v>5.5800000000000009E-2</c:v>
                </c:pt>
                <c:pt idx="22796">
                  <c:v>5.7700000000000001E-2</c:v>
                </c:pt>
                <c:pt idx="22797">
                  <c:v>5.4800000000000008E-2</c:v>
                </c:pt>
                <c:pt idx="22798">
                  <c:v>5.3600000000000009E-2</c:v>
                </c:pt>
                <c:pt idx="22799">
                  <c:v>4.9800000000000004E-2</c:v>
                </c:pt>
                <c:pt idx="22800">
                  <c:v>5.0600000000000006E-2</c:v>
                </c:pt>
                <c:pt idx="22801">
                  <c:v>5.0500000000000003E-2</c:v>
                </c:pt>
                <c:pt idx="22802">
                  <c:v>4.8500000000000001E-2</c:v>
                </c:pt>
                <c:pt idx="22803">
                  <c:v>4.5600000000000002E-2</c:v>
                </c:pt>
                <c:pt idx="22804">
                  <c:v>4.3800000000000006E-2</c:v>
                </c:pt>
                <c:pt idx="22805">
                  <c:v>4.4600000000000001E-2</c:v>
                </c:pt>
                <c:pt idx="22806">
                  <c:v>4.3500000000000004E-2</c:v>
                </c:pt>
                <c:pt idx="22807">
                  <c:v>4.0800000000000003E-2</c:v>
                </c:pt>
                <c:pt idx="22808">
                  <c:v>4.2500000000000003E-2</c:v>
                </c:pt>
                <c:pt idx="22809">
                  <c:v>4.1300000000000003E-2</c:v>
                </c:pt>
                <c:pt idx="22810">
                  <c:v>3.8800000000000001E-2</c:v>
                </c:pt>
                <c:pt idx="22811">
                  <c:v>4.1300000000000003E-2</c:v>
                </c:pt>
                <c:pt idx="22812">
                  <c:v>4.1200000000000001E-2</c:v>
                </c:pt>
                <c:pt idx="22813">
                  <c:v>3.8700000000000005E-2</c:v>
                </c:pt>
                <c:pt idx="22814">
                  <c:v>4.0300000000000002E-2</c:v>
                </c:pt>
                <c:pt idx="22815">
                  <c:v>3.7700000000000004E-2</c:v>
                </c:pt>
                <c:pt idx="22816">
                  <c:v>3.9600000000000003E-2</c:v>
                </c:pt>
                <c:pt idx="22817">
                  <c:v>4.0300000000000002E-2</c:v>
                </c:pt>
                <c:pt idx="22818">
                  <c:v>3.7700000000000004E-2</c:v>
                </c:pt>
                <c:pt idx="22819">
                  <c:v>3.8800000000000001E-2</c:v>
                </c:pt>
                <c:pt idx="22820">
                  <c:v>4.1300000000000003E-2</c:v>
                </c:pt>
                <c:pt idx="22821">
                  <c:v>4.1399999999999999E-2</c:v>
                </c:pt>
                <c:pt idx="22822">
                  <c:v>4.3300000000000005E-2</c:v>
                </c:pt>
                <c:pt idx="22823">
                  <c:v>4.24E-2</c:v>
                </c:pt>
                <c:pt idx="22824">
                  <c:v>4.1000000000000002E-2</c:v>
                </c:pt>
                <c:pt idx="22825">
                  <c:v>4.5700000000000005E-2</c:v>
                </c:pt>
                <c:pt idx="22826">
                  <c:v>4.5800000000000007E-2</c:v>
                </c:pt>
                <c:pt idx="22827">
                  <c:v>4.8800000000000003E-2</c:v>
                </c:pt>
                <c:pt idx="22828">
                  <c:v>5.0800000000000005E-2</c:v>
                </c:pt>
                <c:pt idx="22829">
                  <c:v>5.1800000000000006E-2</c:v>
                </c:pt>
                <c:pt idx="22830">
                  <c:v>5.2200000000000003E-2</c:v>
                </c:pt>
                <c:pt idx="22831">
                  <c:v>5.4400000000000004E-2</c:v>
                </c:pt>
                <c:pt idx="22832">
                  <c:v>5.2000000000000005E-2</c:v>
                </c:pt>
                <c:pt idx="22833">
                  <c:v>5.4500000000000007E-2</c:v>
                </c:pt>
                <c:pt idx="22834">
                  <c:v>5.4000000000000006E-2</c:v>
                </c:pt>
                <c:pt idx="22835">
                  <c:v>5.2600000000000008E-2</c:v>
                </c:pt>
                <c:pt idx="22836">
                  <c:v>5.4200000000000005E-2</c:v>
                </c:pt>
                <c:pt idx="22837">
                  <c:v>5.8599999999999999E-2</c:v>
                </c:pt>
                <c:pt idx="22838">
                  <c:v>6.2200000000000005E-2</c:v>
                </c:pt>
                <c:pt idx="22839">
                  <c:v>6.3899999999999998E-2</c:v>
                </c:pt>
                <c:pt idx="22840">
                  <c:v>6.6800000000000012E-2</c:v>
                </c:pt>
                <c:pt idx="22841">
                  <c:v>7.0800000000000002E-2</c:v>
                </c:pt>
                <c:pt idx="22842">
                  <c:v>7.4800000000000005E-2</c:v>
                </c:pt>
                <c:pt idx="22843">
                  <c:v>8.0100000000000005E-2</c:v>
                </c:pt>
                <c:pt idx="22844">
                  <c:v>8.5800000000000001E-2</c:v>
                </c:pt>
                <c:pt idx="22845">
                  <c:v>9.5899999999999999E-2</c:v>
                </c:pt>
                <c:pt idx="22846">
                  <c:v>0.10560000000000001</c:v>
                </c:pt>
                <c:pt idx="22847">
                  <c:v>0.11710000000000001</c:v>
                </c:pt>
                <c:pt idx="22848">
                  <c:v>0.13040000000000002</c:v>
                </c:pt>
                <c:pt idx="22849">
                  <c:v>0.1472</c:v>
                </c:pt>
                <c:pt idx="22850">
                  <c:v>0.1527</c:v>
                </c:pt>
                <c:pt idx="22851">
                  <c:v>0.16839999999999999</c:v>
                </c:pt>
                <c:pt idx="22852">
                  <c:v>0.17880000000000001</c:v>
                </c:pt>
                <c:pt idx="22853">
                  <c:v>0.19159999999999999</c:v>
                </c:pt>
                <c:pt idx="22854">
                  <c:v>0.20550000000000002</c:v>
                </c:pt>
                <c:pt idx="22855">
                  <c:v>0.22370000000000001</c:v>
                </c:pt>
                <c:pt idx="22856">
                  <c:v>0.2928</c:v>
                </c:pt>
                <c:pt idx="22857">
                  <c:v>0.3352</c:v>
                </c:pt>
                <c:pt idx="22858">
                  <c:v>0.31980000000000003</c:v>
                </c:pt>
                <c:pt idx="22859">
                  <c:v>0.34340000000000004</c:v>
                </c:pt>
                <c:pt idx="22860">
                  <c:v>0.40970000000000006</c:v>
                </c:pt>
                <c:pt idx="22861">
                  <c:v>0.49120000000000003</c:v>
                </c:pt>
                <c:pt idx="22862">
                  <c:v>0.53920000000000001</c:v>
                </c:pt>
                <c:pt idx="22863">
                  <c:v>0.59880000000000011</c:v>
                </c:pt>
                <c:pt idx="22864">
                  <c:v>0.66460000000000008</c:v>
                </c:pt>
                <c:pt idx="22865">
                  <c:v>0.62290000000000001</c:v>
                </c:pt>
                <c:pt idx="22866">
                  <c:v>0.67130000000000001</c:v>
                </c:pt>
                <c:pt idx="22867">
                  <c:v>0.81899999999999995</c:v>
                </c:pt>
                <c:pt idx="22868">
                  <c:v>0.82080000000000009</c:v>
                </c:pt>
                <c:pt idx="22869">
                  <c:v>0.8378000000000001</c:v>
                </c:pt>
                <c:pt idx="22870">
                  <c:v>0.87950000000000006</c:v>
                </c:pt>
                <c:pt idx="22871">
                  <c:v>0.90039999999999998</c:v>
                </c:pt>
                <c:pt idx="22872">
                  <c:v>0.94010000000000005</c:v>
                </c:pt>
                <c:pt idx="22873">
                  <c:v>1.0125999999999999</c:v>
                </c:pt>
                <c:pt idx="22874">
                  <c:v>0.98930000000000007</c:v>
                </c:pt>
                <c:pt idx="22875">
                  <c:v>0.96360000000000001</c:v>
                </c:pt>
                <c:pt idx="22876">
                  <c:v>1.1100000000000001</c:v>
                </c:pt>
                <c:pt idx="22877">
                  <c:v>1.0833999999999999</c:v>
                </c:pt>
                <c:pt idx="22878">
                  <c:v>1.1551</c:v>
                </c:pt>
                <c:pt idx="22879">
                  <c:v>1.2575000000000001</c:v>
                </c:pt>
                <c:pt idx="22880">
                  <c:v>1.2606999999999999</c:v>
                </c:pt>
                <c:pt idx="22881">
                  <c:v>1.2864000000000002</c:v>
                </c:pt>
                <c:pt idx="22882">
                  <c:v>1.3334000000000001</c:v>
                </c:pt>
                <c:pt idx="22883">
                  <c:v>1.3541000000000001</c:v>
                </c:pt>
                <c:pt idx="22884">
                  <c:v>1.3571</c:v>
                </c:pt>
                <c:pt idx="22885">
                  <c:v>1.3659000000000001</c:v>
                </c:pt>
                <c:pt idx="22886">
                  <c:v>1.4352</c:v>
                </c:pt>
                <c:pt idx="22887">
                  <c:v>1.417</c:v>
                </c:pt>
                <c:pt idx="22888">
                  <c:v>1.4565000000000001</c:v>
                </c:pt>
                <c:pt idx="22889">
                  <c:v>1.4807000000000001</c:v>
                </c:pt>
                <c:pt idx="22890">
                  <c:v>1.5539000000000001</c:v>
                </c:pt>
                <c:pt idx="22891">
                  <c:v>1.5877000000000001</c:v>
                </c:pt>
                <c:pt idx="22892">
                  <c:v>1.6631</c:v>
                </c:pt>
                <c:pt idx="22893">
                  <c:v>1.7168000000000001</c:v>
                </c:pt>
                <c:pt idx="22894">
                  <c:v>1.7197</c:v>
                </c:pt>
                <c:pt idx="22895">
                  <c:v>1.7332999999999998</c:v>
                </c:pt>
                <c:pt idx="22896">
                  <c:v>1.7471000000000001</c:v>
                </c:pt>
                <c:pt idx="22897">
                  <c:v>1.8053999999999999</c:v>
                </c:pt>
                <c:pt idx="22898">
                  <c:v>1.8193999999999999</c:v>
                </c:pt>
                <c:pt idx="22899">
                  <c:v>1.8968</c:v>
                </c:pt>
                <c:pt idx="22900">
                  <c:v>1.9176</c:v>
                </c:pt>
                <c:pt idx="22901">
                  <c:v>1.9470000000000001</c:v>
                </c:pt>
                <c:pt idx="22902">
                  <c:v>1.9155000000000002</c:v>
                </c:pt>
                <c:pt idx="22903">
                  <c:v>1.8736999999999999</c:v>
                </c:pt>
                <c:pt idx="22904">
                  <c:v>1.8742999999999999</c:v>
                </c:pt>
                <c:pt idx="22905">
                  <c:v>1.8731000000000002</c:v>
                </c:pt>
                <c:pt idx="22906">
                  <c:v>1.9094000000000002</c:v>
                </c:pt>
                <c:pt idx="22907">
                  <c:v>1.9189000000000001</c:v>
                </c:pt>
                <c:pt idx="22908">
                  <c:v>1.9460000000000002</c:v>
                </c:pt>
                <c:pt idx="22909">
                  <c:v>1.9351</c:v>
                </c:pt>
                <c:pt idx="22910">
                  <c:v>1.9395</c:v>
                </c:pt>
                <c:pt idx="22911">
                  <c:v>1.9247000000000001</c:v>
                </c:pt>
                <c:pt idx="22912">
                  <c:v>1.9285000000000001</c:v>
                </c:pt>
                <c:pt idx="22913">
                  <c:v>1.9005000000000001</c:v>
                </c:pt>
                <c:pt idx="22914">
                  <c:v>1.9241000000000001</c:v>
                </c:pt>
                <c:pt idx="22915">
                  <c:v>1.925</c:v>
                </c:pt>
                <c:pt idx="22916">
                  <c:v>1.9577000000000002</c:v>
                </c:pt>
                <c:pt idx="22917">
                  <c:v>1.9986000000000002</c:v>
                </c:pt>
                <c:pt idx="22918">
                  <c:v>1.9757000000000002</c:v>
                </c:pt>
                <c:pt idx="22919">
                  <c:v>1.9573</c:v>
                </c:pt>
                <c:pt idx="22920">
                  <c:v>1.9742000000000002</c:v>
                </c:pt>
                <c:pt idx="22921">
                  <c:v>1.9327000000000003</c:v>
                </c:pt>
                <c:pt idx="22922">
                  <c:v>1.9401000000000002</c:v>
                </c:pt>
                <c:pt idx="22923">
                  <c:v>1.9424000000000001</c:v>
                </c:pt>
                <c:pt idx="22924">
                  <c:v>1.9318000000000002</c:v>
                </c:pt>
                <c:pt idx="22925">
                  <c:v>1.9248000000000003</c:v>
                </c:pt>
                <c:pt idx="22926">
                  <c:v>1.9157000000000002</c:v>
                </c:pt>
                <c:pt idx="22927">
                  <c:v>1.9410000000000001</c:v>
                </c:pt>
                <c:pt idx="22928">
                  <c:v>1.9107000000000001</c:v>
                </c:pt>
                <c:pt idx="22929">
                  <c:v>1.9436</c:v>
                </c:pt>
                <c:pt idx="22930">
                  <c:v>1.9562000000000002</c:v>
                </c:pt>
                <c:pt idx="22931">
                  <c:v>1.8944000000000001</c:v>
                </c:pt>
                <c:pt idx="22932">
                  <c:v>1.8734000000000002</c:v>
                </c:pt>
                <c:pt idx="22933">
                  <c:v>1.7988</c:v>
                </c:pt>
                <c:pt idx="22934">
                  <c:v>1.8306000000000002</c:v>
                </c:pt>
                <c:pt idx="22935">
                  <c:v>1.8077000000000003</c:v>
                </c:pt>
                <c:pt idx="22936">
                  <c:v>1.7492999999999999</c:v>
                </c:pt>
                <c:pt idx="22937">
                  <c:v>1.7757000000000003</c:v>
                </c:pt>
                <c:pt idx="22938">
                  <c:v>1.7494000000000001</c:v>
                </c:pt>
                <c:pt idx="22939">
                  <c:v>1.6573000000000002</c:v>
                </c:pt>
                <c:pt idx="22940">
                  <c:v>1.6283000000000003</c:v>
                </c:pt>
                <c:pt idx="22941">
                  <c:v>1.5129000000000001</c:v>
                </c:pt>
                <c:pt idx="22942">
                  <c:v>1.5016</c:v>
                </c:pt>
                <c:pt idx="22943">
                  <c:v>1.6051</c:v>
                </c:pt>
                <c:pt idx="22944">
                  <c:v>1.6204999999999998</c:v>
                </c:pt>
                <c:pt idx="22945">
                  <c:v>1.5590999999999999</c:v>
                </c:pt>
                <c:pt idx="22946">
                  <c:v>1.6020000000000001</c:v>
                </c:pt>
                <c:pt idx="22947">
                  <c:v>1.6104000000000001</c:v>
                </c:pt>
                <c:pt idx="22948">
                  <c:v>1.4909000000000001</c:v>
                </c:pt>
                <c:pt idx="22949">
                  <c:v>1.4514</c:v>
                </c:pt>
                <c:pt idx="22950">
                  <c:v>1.4119000000000002</c:v>
                </c:pt>
                <c:pt idx="22951">
                  <c:v>1.2991000000000001</c:v>
                </c:pt>
                <c:pt idx="22952">
                  <c:v>1.274</c:v>
                </c:pt>
                <c:pt idx="22953">
                  <c:v>1.2345000000000002</c:v>
                </c:pt>
                <c:pt idx="22954">
                  <c:v>1.2189000000000001</c:v>
                </c:pt>
                <c:pt idx="22955">
                  <c:v>1.2066000000000001</c:v>
                </c:pt>
                <c:pt idx="22956">
                  <c:v>1.2085000000000001</c:v>
                </c:pt>
                <c:pt idx="22957">
                  <c:v>1.2160000000000002</c:v>
                </c:pt>
                <c:pt idx="22958">
                  <c:v>1.1355999999999999</c:v>
                </c:pt>
                <c:pt idx="22959">
                  <c:v>1.125</c:v>
                </c:pt>
                <c:pt idx="22960">
                  <c:v>1.0982000000000001</c:v>
                </c:pt>
                <c:pt idx="22961">
                  <c:v>1.1462999999999999</c:v>
                </c:pt>
                <c:pt idx="22962">
                  <c:v>1.1336999999999999</c:v>
                </c:pt>
                <c:pt idx="22963">
                  <c:v>1.1679000000000002</c:v>
                </c:pt>
                <c:pt idx="22964">
                  <c:v>1.1352</c:v>
                </c:pt>
                <c:pt idx="22965">
                  <c:v>1.0992000000000002</c:v>
                </c:pt>
                <c:pt idx="22966">
                  <c:v>1.1606000000000001</c:v>
                </c:pt>
                <c:pt idx="22967">
                  <c:v>1.1398999999999999</c:v>
                </c:pt>
                <c:pt idx="22968">
                  <c:v>1.0206</c:v>
                </c:pt>
                <c:pt idx="22969">
                  <c:v>0.96289999999999998</c:v>
                </c:pt>
                <c:pt idx="22970">
                  <c:v>0.93290000000000006</c:v>
                </c:pt>
                <c:pt idx="22971">
                  <c:v>0.92530000000000001</c:v>
                </c:pt>
                <c:pt idx="22972">
                  <c:v>0.95489999999999997</c:v>
                </c:pt>
                <c:pt idx="22973">
                  <c:v>0.78800000000000003</c:v>
                </c:pt>
                <c:pt idx="22974">
                  <c:v>0.76210000000000011</c:v>
                </c:pt>
                <c:pt idx="22975">
                  <c:v>0.74960000000000004</c:v>
                </c:pt>
                <c:pt idx="22976">
                  <c:v>0.71260000000000012</c:v>
                </c:pt>
                <c:pt idx="22977">
                  <c:v>0.70830000000000004</c:v>
                </c:pt>
                <c:pt idx="22978">
                  <c:v>0.69840000000000002</c:v>
                </c:pt>
                <c:pt idx="22979">
                  <c:v>0.69180000000000008</c:v>
                </c:pt>
                <c:pt idx="22980">
                  <c:v>0.66849999999999998</c:v>
                </c:pt>
                <c:pt idx="22981">
                  <c:v>0.64080000000000004</c:v>
                </c:pt>
                <c:pt idx="22982">
                  <c:v>0.64680000000000004</c:v>
                </c:pt>
                <c:pt idx="22983">
                  <c:v>0.65070000000000006</c:v>
                </c:pt>
                <c:pt idx="22984">
                  <c:v>0.62260000000000004</c:v>
                </c:pt>
                <c:pt idx="22985">
                  <c:v>0.60899999999999999</c:v>
                </c:pt>
                <c:pt idx="22986">
                  <c:v>0.59320000000000006</c:v>
                </c:pt>
                <c:pt idx="22987">
                  <c:v>0.5969000000000001</c:v>
                </c:pt>
                <c:pt idx="22988">
                  <c:v>0.58490000000000009</c:v>
                </c:pt>
                <c:pt idx="22989">
                  <c:v>0.56220000000000003</c:v>
                </c:pt>
                <c:pt idx="22990">
                  <c:v>0.56320000000000003</c:v>
                </c:pt>
                <c:pt idx="22991">
                  <c:v>0.59420000000000006</c:v>
                </c:pt>
                <c:pt idx="22992">
                  <c:v>0.55080000000000007</c:v>
                </c:pt>
                <c:pt idx="22993">
                  <c:v>0.54980000000000007</c:v>
                </c:pt>
                <c:pt idx="22994">
                  <c:v>0.51250000000000007</c:v>
                </c:pt>
                <c:pt idx="22995">
                  <c:v>0.51829999999999998</c:v>
                </c:pt>
                <c:pt idx="22996">
                  <c:v>0.48060000000000003</c:v>
                </c:pt>
                <c:pt idx="22997">
                  <c:v>0.48499999999999999</c:v>
                </c:pt>
                <c:pt idx="22998">
                  <c:v>0.4864</c:v>
                </c:pt>
                <c:pt idx="22999">
                  <c:v>0.44900000000000007</c:v>
                </c:pt>
                <c:pt idx="23000">
                  <c:v>0.47070000000000001</c:v>
                </c:pt>
                <c:pt idx="23001">
                  <c:v>0.44600000000000001</c:v>
                </c:pt>
                <c:pt idx="23002">
                  <c:v>0.43179999999999996</c:v>
                </c:pt>
                <c:pt idx="23003">
                  <c:v>0.42660000000000003</c:v>
                </c:pt>
                <c:pt idx="23004">
                  <c:v>0.41580000000000006</c:v>
                </c:pt>
                <c:pt idx="23005">
                  <c:v>0.39670000000000005</c:v>
                </c:pt>
                <c:pt idx="23006">
                  <c:v>0.3952</c:v>
                </c:pt>
                <c:pt idx="23007">
                  <c:v>0.38159999999999999</c:v>
                </c:pt>
                <c:pt idx="23008">
                  <c:v>0.38430000000000003</c:v>
                </c:pt>
                <c:pt idx="23009">
                  <c:v>0.38100000000000001</c:v>
                </c:pt>
                <c:pt idx="23010">
                  <c:v>0.37580000000000002</c:v>
                </c:pt>
                <c:pt idx="23011">
                  <c:v>0.3755</c:v>
                </c:pt>
                <c:pt idx="23012">
                  <c:v>0.35960000000000003</c:v>
                </c:pt>
                <c:pt idx="23013">
                  <c:v>0.36160000000000003</c:v>
                </c:pt>
                <c:pt idx="23014">
                  <c:v>0.36190000000000005</c:v>
                </c:pt>
                <c:pt idx="23015">
                  <c:v>0.33180000000000004</c:v>
                </c:pt>
                <c:pt idx="23016">
                  <c:v>0.30640000000000001</c:v>
                </c:pt>
                <c:pt idx="23017">
                  <c:v>0.33069999999999999</c:v>
                </c:pt>
                <c:pt idx="23018">
                  <c:v>0.34970000000000001</c:v>
                </c:pt>
                <c:pt idx="23019">
                  <c:v>0.29860000000000003</c:v>
                </c:pt>
                <c:pt idx="23020">
                  <c:v>0.31059999999999999</c:v>
                </c:pt>
                <c:pt idx="23021">
                  <c:v>0.33850000000000002</c:v>
                </c:pt>
                <c:pt idx="23022">
                  <c:v>0.29160000000000003</c:v>
                </c:pt>
                <c:pt idx="23023">
                  <c:v>0.313</c:v>
                </c:pt>
                <c:pt idx="23024">
                  <c:v>0.29340000000000005</c:v>
                </c:pt>
                <c:pt idx="23025">
                  <c:v>0.30550000000000005</c:v>
                </c:pt>
                <c:pt idx="23026">
                  <c:v>0.30190000000000006</c:v>
                </c:pt>
                <c:pt idx="23027">
                  <c:v>0.29530000000000001</c:v>
                </c:pt>
                <c:pt idx="23028">
                  <c:v>0.28500000000000003</c:v>
                </c:pt>
                <c:pt idx="23029">
                  <c:v>0.27779999999999999</c:v>
                </c:pt>
                <c:pt idx="23030">
                  <c:v>0.28809999999999997</c:v>
                </c:pt>
                <c:pt idx="23031">
                  <c:v>0.28639999999999999</c:v>
                </c:pt>
                <c:pt idx="23032">
                  <c:v>0.27700000000000002</c:v>
                </c:pt>
                <c:pt idx="23033">
                  <c:v>0.27700000000000002</c:v>
                </c:pt>
                <c:pt idx="23034">
                  <c:v>0.26490000000000002</c:v>
                </c:pt>
                <c:pt idx="23035">
                  <c:v>0.2621</c:v>
                </c:pt>
                <c:pt idx="23036">
                  <c:v>0.2646</c:v>
                </c:pt>
                <c:pt idx="23037">
                  <c:v>0.2457</c:v>
                </c:pt>
                <c:pt idx="23038">
                  <c:v>0.23809999999999998</c:v>
                </c:pt>
                <c:pt idx="23039">
                  <c:v>0.23540000000000003</c:v>
                </c:pt>
                <c:pt idx="23040">
                  <c:v>0.23519999999999999</c:v>
                </c:pt>
                <c:pt idx="23041">
                  <c:v>0.22340000000000002</c:v>
                </c:pt>
                <c:pt idx="23042">
                  <c:v>0.21800000000000003</c:v>
                </c:pt>
                <c:pt idx="23043">
                  <c:v>0.21779999999999999</c:v>
                </c:pt>
                <c:pt idx="23044">
                  <c:v>0.21360000000000001</c:v>
                </c:pt>
                <c:pt idx="23045">
                  <c:v>0.20720000000000002</c:v>
                </c:pt>
                <c:pt idx="23046">
                  <c:v>0.2029</c:v>
                </c:pt>
                <c:pt idx="23047">
                  <c:v>0.2009</c:v>
                </c:pt>
                <c:pt idx="23048">
                  <c:v>0.1976</c:v>
                </c:pt>
                <c:pt idx="23049">
                  <c:v>0.1958</c:v>
                </c:pt>
                <c:pt idx="23050">
                  <c:v>0.19020000000000001</c:v>
                </c:pt>
                <c:pt idx="23051">
                  <c:v>0.18759999999999999</c:v>
                </c:pt>
                <c:pt idx="23052">
                  <c:v>0.18460000000000001</c:v>
                </c:pt>
                <c:pt idx="23053">
                  <c:v>0.18010000000000001</c:v>
                </c:pt>
                <c:pt idx="23054">
                  <c:v>0.1777</c:v>
                </c:pt>
                <c:pt idx="23055">
                  <c:v>0.1777</c:v>
                </c:pt>
                <c:pt idx="23056">
                  <c:v>0.17520000000000002</c:v>
                </c:pt>
                <c:pt idx="23057">
                  <c:v>0.16690000000000002</c:v>
                </c:pt>
                <c:pt idx="23058">
                  <c:v>0.16320000000000001</c:v>
                </c:pt>
                <c:pt idx="23059">
                  <c:v>0.15710000000000002</c:v>
                </c:pt>
                <c:pt idx="23060">
                  <c:v>0.15560000000000002</c:v>
                </c:pt>
                <c:pt idx="23061">
                  <c:v>0.1527</c:v>
                </c:pt>
                <c:pt idx="23062">
                  <c:v>0.15140000000000001</c:v>
                </c:pt>
                <c:pt idx="23063">
                  <c:v>0.14830000000000002</c:v>
                </c:pt>
                <c:pt idx="23064">
                  <c:v>0.14770000000000003</c:v>
                </c:pt>
                <c:pt idx="23065">
                  <c:v>0.1454</c:v>
                </c:pt>
                <c:pt idx="23066">
                  <c:v>0.13930000000000001</c:v>
                </c:pt>
                <c:pt idx="23067">
                  <c:v>0.1384</c:v>
                </c:pt>
                <c:pt idx="23068">
                  <c:v>0.1331</c:v>
                </c:pt>
                <c:pt idx="23069">
                  <c:v>0.1295</c:v>
                </c:pt>
                <c:pt idx="23070">
                  <c:v>0.12560000000000002</c:v>
                </c:pt>
                <c:pt idx="23071">
                  <c:v>0.12789999999999999</c:v>
                </c:pt>
                <c:pt idx="23072">
                  <c:v>0.12150000000000001</c:v>
                </c:pt>
                <c:pt idx="23073">
                  <c:v>0.1196</c:v>
                </c:pt>
                <c:pt idx="23074">
                  <c:v>0.1166</c:v>
                </c:pt>
                <c:pt idx="23075">
                  <c:v>0.1159</c:v>
                </c:pt>
                <c:pt idx="23076">
                  <c:v>0.11699999999999999</c:v>
                </c:pt>
                <c:pt idx="23077">
                  <c:v>0.11550000000000001</c:v>
                </c:pt>
                <c:pt idx="23078">
                  <c:v>0.1135</c:v>
                </c:pt>
                <c:pt idx="23079">
                  <c:v>0.1149</c:v>
                </c:pt>
                <c:pt idx="23080">
                  <c:v>0.1095</c:v>
                </c:pt>
                <c:pt idx="23081">
                  <c:v>0.10700000000000001</c:v>
                </c:pt>
                <c:pt idx="23082">
                  <c:v>0.1023</c:v>
                </c:pt>
                <c:pt idx="23083">
                  <c:v>0.10249999999999999</c:v>
                </c:pt>
                <c:pt idx="23084">
                  <c:v>0.1031</c:v>
                </c:pt>
                <c:pt idx="23085">
                  <c:v>9.9700000000000011E-2</c:v>
                </c:pt>
                <c:pt idx="23086">
                  <c:v>0.1007</c:v>
                </c:pt>
                <c:pt idx="23087">
                  <c:v>9.5399999999999999E-2</c:v>
                </c:pt>
                <c:pt idx="23088">
                  <c:v>9.5600000000000004E-2</c:v>
                </c:pt>
                <c:pt idx="23089">
                  <c:v>9.3400000000000011E-2</c:v>
                </c:pt>
                <c:pt idx="23090">
                  <c:v>9.1000000000000011E-2</c:v>
                </c:pt>
                <c:pt idx="23091">
                  <c:v>8.8700000000000001E-2</c:v>
                </c:pt>
                <c:pt idx="23092">
                  <c:v>8.5699999999999998E-2</c:v>
                </c:pt>
                <c:pt idx="23093">
                  <c:v>8.5300000000000001E-2</c:v>
                </c:pt>
                <c:pt idx="23094">
                  <c:v>8.2100000000000006E-2</c:v>
                </c:pt>
                <c:pt idx="23095">
                  <c:v>8.4199999999999997E-2</c:v>
                </c:pt>
                <c:pt idx="23096">
                  <c:v>8.1699999999999995E-2</c:v>
                </c:pt>
                <c:pt idx="23097">
                  <c:v>7.7600000000000002E-2</c:v>
                </c:pt>
                <c:pt idx="23098">
                  <c:v>7.9900000000000013E-2</c:v>
                </c:pt>
                <c:pt idx="23099">
                  <c:v>8.0400000000000013E-2</c:v>
                </c:pt>
                <c:pt idx="23100">
                  <c:v>7.9500000000000015E-2</c:v>
                </c:pt>
                <c:pt idx="23101">
                  <c:v>7.8600000000000003E-2</c:v>
                </c:pt>
                <c:pt idx="23102">
                  <c:v>7.8300000000000008E-2</c:v>
                </c:pt>
                <c:pt idx="23103">
                  <c:v>7.6300000000000007E-2</c:v>
                </c:pt>
                <c:pt idx="23104">
                  <c:v>7.6200000000000004E-2</c:v>
                </c:pt>
                <c:pt idx="23105">
                  <c:v>7.6300000000000007E-2</c:v>
                </c:pt>
                <c:pt idx="23106">
                  <c:v>7.6600000000000001E-2</c:v>
                </c:pt>
                <c:pt idx="23107">
                  <c:v>7.8500000000000014E-2</c:v>
                </c:pt>
                <c:pt idx="23108">
                  <c:v>7.8600000000000003E-2</c:v>
                </c:pt>
                <c:pt idx="23109">
                  <c:v>7.8800000000000009E-2</c:v>
                </c:pt>
                <c:pt idx="23110">
                  <c:v>8.2600000000000007E-2</c:v>
                </c:pt>
                <c:pt idx="23111">
                  <c:v>8.0200000000000007E-2</c:v>
                </c:pt>
                <c:pt idx="23112">
                  <c:v>8.0400000000000013E-2</c:v>
                </c:pt>
                <c:pt idx="23113">
                  <c:v>8.3799999999999999E-2</c:v>
                </c:pt>
                <c:pt idx="23114">
                  <c:v>8.3100000000000007E-2</c:v>
                </c:pt>
                <c:pt idx="23115">
                  <c:v>8.1500000000000003E-2</c:v>
                </c:pt>
                <c:pt idx="23116">
                  <c:v>8.3199999999999996E-2</c:v>
                </c:pt>
                <c:pt idx="23117">
                  <c:v>8.2699999999999996E-2</c:v>
                </c:pt>
                <c:pt idx="23118">
                  <c:v>8.4100000000000008E-2</c:v>
                </c:pt>
                <c:pt idx="23119">
                  <c:v>8.3400000000000002E-2</c:v>
                </c:pt>
                <c:pt idx="23120">
                  <c:v>8.1299999999999997E-2</c:v>
                </c:pt>
                <c:pt idx="23121">
                  <c:v>8.2699999999999996E-2</c:v>
                </c:pt>
                <c:pt idx="23122">
                  <c:v>8.4100000000000008E-2</c:v>
                </c:pt>
                <c:pt idx="23123">
                  <c:v>8.2000000000000003E-2</c:v>
                </c:pt>
                <c:pt idx="23124">
                  <c:v>8.3600000000000008E-2</c:v>
                </c:pt>
                <c:pt idx="23125">
                  <c:v>8.8500000000000009E-2</c:v>
                </c:pt>
                <c:pt idx="23126">
                  <c:v>9.0700000000000003E-2</c:v>
                </c:pt>
                <c:pt idx="23127">
                  <c:v>9.8299999999999998E-2</c:v>
                </c:pt>
                <c:pt idx="23128">
                  <c:v>0.10830000000000001</c:v>
                </c:pt>
                <c:pt idx="23129">
                  <c:v>0.11230000000000001</c:v>
                </c:pt>
                <c:pt idx="23130">
                  <c:v>0.1159</c:v>
                </c:pt>
                <c:pt idx="23131">
                  <c:v>0.12560000000000002</c:v>
                </c:pt>
                <c:pt idx="23132">
                  <c:v>0.13980000000000001</c:v>
                </c:pt>
                <c:pt idx="23133">
                  <c:v>0.14730000000000001</c:v>
                </c:pt>
                <c:pt idx="23134">
                  <c:v>0.16270000000000001</c:v>
                </c:pt>
                <c:pt idx="23135">
                  <c:v>0.17730000000000001</c:v>
                </c:pt>
                <c:pt idx="23136">
                  <c:v>0.19520000000000001</c:v>
                </c:pt>
                <c:pt idx="23137">
                  <c:v>0.21600000000000003</c:v>
                </c:pt>
                <c:pt idx="23138">
                  <c:v>0.2296</c:v>
                </c:pt>
                <c:pt idx="23139">
                  <c:v>0.2424</c:v>
                </c:pt>
                <c:pt idx="23140">
                  <c:v>0.25630000000000003</c:v>
                </c:pt>
                <c:pt idx="23141">
                  <c:v>0.28660000000000002</c:v>
                </c:pt>
                <c:pt idx="23142">
                  <c:v>0.30099999999999999</c:v>
                </c:pt>
                <c:pt idx="23143">
                  <c:v>0.29360000000000003</c:v>
                </c:pt>
                <c:pt idx="23144">
                  <c:v>0.34289999999999998</c:v>
                </c:pt>
                <c:pt idx="23145">
                  <c:v>0.40060000000000007</c:v>
                </c:pt>
                <c:pt idx="23146">
                  <c:v>0.40860000000000007</c:v>
                </c:pt>
                <c:pt idx="23147">
                  <c:v>0.4178</c:v>
                </c:pt>
                <c:pt idx="23148">
                  <c:v>0.51939999999999997</c:v>
                </c:pt>
                <c:pt idx="23149">
                  <c:v>0.53010000000000002</c:v>
                </c:pt>
                <c:pt idx="23150">
                  <c:v>0.53010000000000002</c:v>
                </c:pt>
                <c:pt idx="23151">
                  <c:v>0.55290000000000006</c:v>
                </c:pt>
                <c:pt idx="23152">
                  <c:v>0.66559999999999997</c:v>
                </c:pt>
                <c:pt idx="23153">
                  <c:v>0.86060000000000003</c:v>
                </c:pt>
                <c:pt idx="23154">
                  <c:v>0.89570000000000016</c:v>
                </c:pt>
                <c:pt idx="23155">
                  <c:v>0.87850000000000006</c:v>
                </c:pt>
                <c:pt idx="23156">
                  <c:v>0.97750000000000004</c:v>
                </c:pt>
                <c:pt idx="23157">
                  <c:v>1.0215000000000001</c:v>
                </c:pt>
                <c:pt idx="23158">
                  <c:v>1.0307000000000002</c:v>
                </c:pt>
                <c:pt idx="23159">
                  <c:v>1.1001000000000001</c:v>
                </c:pt>
                <c:pt idx="23160">
                  <c:v>1.1214999999999999</c:v>
                </c:pt>
                <c:pt idx="23161">
                  <c:v>1.1716</c:v>
                </c:pt>
                <c:pt idx="23162">
                  <c:v>1.1509</c:v>
                </c:pt>
                <c:pt idx="23163">
                  <c:v>1.1945000000000001</c:v>
                </c:pt>
                <c:pt idx="23164">
                  <c:v>1.2683</c:v>
                </c:pt>
                <c:pt idx="23165">
                  <c:v>1.3104</c:v>
                </c:pt>
                <c:pt idx="23166">
                  <c:v>1.3627000000000002</c:v>
                </c:pt>
                <c:pt idx="23167">
                  <c:v>1.3616000000000001</c:v>
                </c:pt>
                <c:pt idx="23168">
                  <c:v>1.4217000000000002</c:v>
                </c:pt>
                <c:pt idx="23169">
                  <c:v>1.4370000000000001</c:v>
                </c:pt>
                <c:pt idx="23170">
                  <c:v>1.4479</c:v>
                </c:pt>
                <c:pt idx="23171">
                  <c:v>1.4596</c:v>
                </c:pt>
                <c:pt idx="23172">
                  <c:v>1.5191000000000001</c:v>
                </c:pt>
                <c:pt idx="23173">
                  <c:v>1.5022000000000002</c:v>
                </c:pt>
                <c:pt idx="23174">
                  <c:v>1.534</c:v>
                </c:pt>
                <c:pt idx="23175">
                  <c:v>1.5938000000000001</c:v>
                </c:pt>
                <c:pt idx="23176">
                  <c:v>1.5896000000000001</c:v>
                </c:pt>
                <c:pt idx="23177">
                  <c:v>1.5855000000000001</c:v>
                </c:pt>
                <c:pt idx="23178">
                  <c:v>1.6256000000000002</c:v>
                </c:pt>
                <c:pt idx="23179">
                  <c:v>1.6652000000000002</c:v>
                </c:pt>
                <c:pt idx="23180">
                  <c:v>1.6951000000000001</c:v>
                </c:pt>
                <c:pt idx="23181">
                  <c:v>1.7314000000000001</c:v>
                </c:pt>
                <c:pt idx="23182">
                  <c:v>1.7703</c:v>
                </c:pt>
                <c:pt idx="23183">
                  <c:v>1.7486999999999999</c:v>
                </c:pt>
                <c:pt idx="23184">
                  <c:v>1.7977000000000001</c:v>
                </c:pt>
                <c:pt idx="23185">
                  <c:v>1.804</c:v>
                </c:pt>
                <c:pt idx="23186">
                  <c:v>1.7908999999999999</c:v>
                </c:pt>
                <c:pt idx="23187">
                  <c:v>1.8155000000000001</c:v>
                </c:pt>
                <c:pt idx="23188">
                  <c:v>1.829</c:v>
                </c:pt>
                <c:pt idx="23189">
                  <c:v>1.8783000000000003</c:v>
                </c:pt>
                <c:pt idx="23190">
                  <c:v>1.85</c:v>
                </c:pt>
                <c:pt idx="23191">
                  <c:v>1.8933</c:v>
                </c:pt>
                <c:pt idx="23192">
                  <c:v>1.9195000000000002</c:v>
                </c:pt>
                <c:pt idx="23193">
                  <c:v>1.9123999999999999</c:v>
                </c:pt>
                <c:pt idx="23194">
                  <c:v>1.9602000000000002</c:v>
                </c:pt>
                <c:pt idx="23195">
                  <c:v>1.9581</c:v>
                </c:pt>
                <c:pt idx="23196">
                  <c:v>1.9623999999999999</c:v>
                </c:pt>
                <c:pt idx="23197">
                  <c:v>1.9756</c:v>
                </c:pt>
                <c:pt idx="23198">
                  <c:v>1.9714</c:v>
                </c:pt>
                <c:pt idx="23199">
                  <c:v>1.9556000000000002</c:v>
                </c:pt>
                <c:pt idx="23200">
                  <c:v>1.9158000000000002</c:v>
                </c:pt>
                <c:pt idx="23201">
                  <c:v>1.9054</c:v>
                </c:pt>
                <c:pt idx="23202">
                  <c:v>1.988</c:v>
                </c:pt>
                <c:pt idx="23203">
                  <c:v>2.0071000000000003</c:v>
                </c:pt>
                <c:pt idx="23204">
                  <c:v>2.0103000000000004</c:v>
                </c:pt>
                <c:pt idx="23205">
                  <c:v>1.9824000000000002</c:v>
                </c:pt>
                <c:pt idx="23206">
                  <c:v>1.9949000000000003</c:v>
                </c:pt>
                <c:pt idx="23207">
                  <c:v>1.9718</c:v>
                </c:pt>
                <c:pt idx="23208">
                  <c:v>2.0266999999999999</c:v>
                </c:pt>
                <c:pt idx="23209">
                  <c:v>2.0678999999999998</c:v>
                </c:pt>
                <c:pt idx="23210">
                  <c:v>2.0266999999999999</c:v>
                </c:pt>
                <c:pt idx="23211">
                  <c:v>1.9945000000000002</c:v>
                </c:pt>
                <c:pt idx="23212">
                  <c:v>1.9768000000000001</c:v>
                </c:pt>
                <c:pt idx="23213">
                  <c:v>1.9783999999999999</c:v>
                </c:pt>
                <c:pt idx="23214">
                  <c:v>1.9998000000000002</c:v>
                </c:pt>
                <c:pt idx="23215">
                  <c:v>1.9661000000000002</c:v>
                </c:pt>
                <c:pt idx="23216">
                  <c:v>1.9869000000000001</c:v>
                </c:pt>
                <c:pt idx="23217">
                  <c:v>1.9948000000000001</c:v>
                </c:pt>
                <c:pt idx="23218">
                  <c:v>2.0210000000000004</c:v>
                </c:pt>
                <c:pt idx="23219">
                  <c:v>2.0049000000000001</c:v>
                </c:pt>
                <c:pt idx="23220">
                  <c:v>1.9832000000000001</c:v>
                </c:pt>
                <c:pt idx="23221">
                  <c:v>1.9678000000000002</c:v>
                </c:pt>
                <c:pt idx="23222">
                  <c:v>1.9611999999999998</c:v>
                </c:pt>
                <c:pt idx="23223">
                  <c:v>1.9392</c:v>
                </c:pt>
                <c:pt idx="23224">
                  <c:v>1.9398</c:v>
                </c:pt>
                <c:pt idx="23225">
                  <c:v>1.8803000000000001</c:v>
                </c:pt>
                <c:pt idx="23226">
                  <c:v>1.9210000000000003</c:v>
                </c:pt>
                <c:pt idx="23227">
                  <c:v>1.8788</c:v>
                </c:pt>
                <c:pt idx="23228">
                  <c:v>1.7928999999999999</c:v>
                </c:pt>
                <c:pt idx="23229">
                  <c:v>1.6528</c:v>
                </c:pt>
                <c:pt idx="23230">
                  <c:v>1.7559000000000002</c:v>
                </c:pt>
                <c:pt idx="23231">
                  <c:v>1.7076000000000002</c:v>
                </c:pt>
                <c:pt idx="23232">
                  <c:v>1.6351</c:v>
                </c:pt>
                <c:pt idx="23233">
                  <c:v>1.7541000000000002</c:v>
                </c:pt>
                <c:pt idx="23234">
                  <c:v>1.5557000000000001</c:v>
                </c:pt>
                <c:pt idx="23235">
                  <c:v>1.7324000000000002</c:v>
                </c:pt>
                <c:pt idx="23236">
                  <c:v>1.5523</c:v>
                </c:pt>
                <c:pt idx="23237">
                  <c:v>1.4480000000000002</c:v>
                </c:pt>
                <c:pt idx="23238">
                  <c:v>1.4063000000000001</c:v>
                </c:pt>
                <c:pt idx="23239">
                  <c:v>1.4016000000000002</c:v>
                </c:pt>
                <c:pt idx="23240">
                  <c:v>1.3715999999999999</c:v>
                </c:pt>
                <c:pt idx="23241">
                  <c:v>1.3566000000000003</c:v>
                </c:pt>
                <c:pt idx="23242">
                  <c:v>1.3241000000000001</c:v>
                </c:pt>
                <c:pt idx="23243">
                  <c:v>1.2657</c:v>
                </c:pt>
                <c:pt idx="23244">
                  <c:v>1.4296</c:v>
                </c:pt>
                <c:pt idx="23245">
                  <c:v>1.3895</c:v>
                </c:pt>
                <c:pt idx="23246">
                  <c:v>1.2692000000000001</c:v>
                </c:pt>
                <c:pt idx="23247">
                  <c:v>1.2008000000000001</c:v>
                </c:pt>
                <c:pt idx="23248">
                  <c:v>1.2689000000000001</c:v>
                </c:pt>
                <c:pt idx="23249">
                  <c:v>1.2444000000000002</c:v>
                </c:pt>
                <c:pt idx="23250">
                  <c:v>1.2042000000000002</c:v>
                </c:pt>
                <c:pt idx="23251">
                  <c:v>1.1941000000000002</c:v>
                </c:pt>
                <c:pt idx="23252">
                  <c:v>1.1361000000000001</c:v>
                </c:pt>
                <c:pt idx="23253">
                  <c:v>1.0891999999999999</c:v>
                </c:pt>
                <c:pt idx="23254">
                  <c:v>1.1267</c:v>
                </c:pt>
                <c:pt idx="23255">
                  <c:v>1.0717000000000001</c:v>
                </c:pt>
                <c:pt idx="23256">
                  <c:v>0.9961000000000001</c:v>
                </c:pt>
                <c:pt idx="23257">
                  <c:v>1.1085</c:v>
                </c:pt>
                <c:pt idx="23258">
                  <c:v>1.0885</c:v>
                </c:pt>
                <c:pt idx="23259">
                  <c:v>1.0177</c:v>
                </c:pt>
                <c:pt idx="23260">
                  <c:v>1.0089000000000001</c:v>
                </c:pt>
                <c:pt idx="23261">
                  <c:v>0.93930000000000013</c:v>
                </c:pt>
                <c:pt idx="23262">
                  <c:v>0.876</c:v>
                </c:pt>
                <c:pt idx="23263">
                  <c:v>0.82509999999999994</c:v>
                </c:pt>
                <c:pt idx="23264">
                  <c:v>0.751</c:v>
                </c:pt>
                <c:pt idx="23265">
                  <c:v>0.76070000000000004</c:v>
                </c:pt>
                <c:pt idx="23266">
                  <c:v>0.74790000000000001</c:v>
                </c:pt>
                <c:pt idx="23267">
                  <c:v>0.72670000000000012</c:v>
                </c:pt>
                <c:pt idx="23268">
                  <c:v>0.71289999999999998</c:v>
                </c:pt>
                <c:pt idx="23269">
                  <c:v>0.71440000000000003</c:v>
                </c:pt>
                <c:pt idx="23270">
                  <c:v>0.71940000000000004</c:v>
                </c:pt>
                <c:pt idx="23271">
                  <c:v>0.70890000000000009</c:v>
                </c:pt>
                <c:pt idx="23272">
                  <c:v>0.68500000000000005</c:v>
                </c:pt>
                <c:pt idx="23273">
                  <c:v>0.66970000000000007</c:v>
                </c:pt>
                <c:pt idx="23274">
                  <c:v>0.65890000000000004</c:v>
                </c:pt>
                <c:pt idx="23275">
                  <c:v>0.65160000000000007</c:v>
                </c:pt>
                <c:pt idx="23276">
                  <c:v>0.66930000000000001</c:v>
                </c:pt>
                <c:pt idx="23277">
                  <c:v>0.64680000000000004</c:v>
                </c:pt>
                <c:pt idx="23278">
                  <c:v>0.62519999999999998</c:v>
                </c:pt>
                <c:pt idx="23279">
                  <c:v>0.60530000000000006</c:v>
                </c:pt>
                <c:pt idx="23280">
                  <c:v>0.60220000000000007</c:v>
                </c:pt>
                <c:pt idx="23281">
                  <c:v>0.60350000000000004</c:v>
                </c:pt>
                <c:pt idx="23282">
                  <c:v>0.59650000000000003</c:v>
                </c:pt>
                <c:pt idx="23283">
                  <c:v>0.60640000000000005</c:v>
                </c:pt>
                <c:pt idx="23284">
                  <c:v>0.59800000000000009</c:v>
                </c:pt>
                <c:pt idx="23285">
                  <c:v>0.58579999999999999</c:v>
                </c:pt>
                <c:pt idx="23286">
                  <c:v>0.61630000000000007</c:v>
                </c:pt>
                <c:pt idx="23287">
                  <c:v>0.55620000000000003</c:v>
                </c:pt>
                <c:pt idx="23288">
                  <c:v>0.57730000000000004</c:v>
                </c:pt>
                <c:pt idx="23289">
                  <c:v>0.62770000000000004</c:v>
                </c:pt>
                <c:pt idx="23290">
                  <c:v>0.57469999999999999</c:v>
                </c:pt>
                <c:pt idx="23291">
                  <c:v>0.57889999999999997</c:v>
                </c:pt>
                <c:pt idx="23292">
                  <c:v>0.55659999999999998</c:v>
                </c:pt>
                <c:pt idx="23293">
                  <c:v>0.54620000000000002</c:v>
                </c:pt>
                <c:pt idx="23294">
                  <c:v>0.55500000000000005</c:v>
                </c:pt>
                <c:pt idx="23295">
                  <c:v>0.53860000000000008</c:v>
                </c:pt>
                <c:pt idx="23296">
                  <c:v>0.54649999999999999</c:v>
                </c:pt>
                <c:pt idx="23297">
                  <c:v>0.55400000000000005</c:v>
                </c:pt>
                <c:pt idx="23298">
                  <c:v>0.50900000000000001</c:v>
                </c:pt>
                <c:pt idx="23299">
                  <c:v>0.56070000000000009</c:v>
                </c:pt>
                <c:pt idx="23300">
                  <c:v>0.56420000000000003</c:v>
                </c:pt>
                <c:pt idx="23301">
                  <c:v>0.54920000000000002</c:v>
                </c:pt>
                <c:pt idx="23302">
                  <c:v>0.47970000000000002</c:v>
                </c:pt>
                <c:pt idx="23303">
                  <c:v>0.46799999999999997</c:v>
                </c:pt>
                <c:pt idx="23304">
                  <c:v>0.47880000000000006</c:v>
                </c:pt>
                <c:pt idx="23305">
                  <c:v>0.46090000000000003</c:v>
                </c:pt>
                <c:pt idx="23306">
                  <c:v>0.43099999999999999</c:v>
                </c:pt>
                <c:pt idx="23307">
                  <c:v>0.48869999999999997</c:v>
                </c:pt>
                <c:pt idx="23308">
                  <c:v>0.49900000000000005</c:v>
                </c:pt>
                <c:pt idx="23309">
                  <c:v>0.42220000000000008</c:v>
                </c:pt>
                <c:pt idx="23310">
                  <c:v>0.43740000000000001</c:v>
                </c:pt>
                <c:pt idx="23311">
                  <c:v>0.44779999999999998</c:v>
                </c:pt>
                <c:pt idx="23312">
                  <c:v>0.45270000000000005</c:v>
                </c:pt>
                <c:pt idx="23313">
                  <c:v>0.44500000000000006</c:v>
                </c:pt>
                <c:pt idx="23314">
                  <c:v>0.39910000000000001</c:v>
                </c:pt>
                <c:pt idx="23315">
                  <c:v>0.43030000000000002</c:v>
                </c:pt>
                <c:pt idx="23316">
                  <c:v>0.42060000000000008</c:v>
                </c:pt>
                <c:pt idx="23317">
                  <c:v>0.3921</c:v>
                </c:pt>
                <c:pt idx="23318">
                  <c:v>0.41070000000000007</c:v>
                </c:pt>
                <c:pt idx="23319">
                  <c:v>0.38610000000000005</c:v>
                </c:pt>
                <c:pt idx="23320">
                  <c:v>0.39820000000000005</c:v>
                </c:pt>
                <c:pt idx="23321">
                  <c:v>0.41120000000000001</c:v>
                </c:pt>
                <c:pt idx="23322">
                  <c:v>0.39119999999999999</c:v>
                </c:pt>
                <c:pt idx="23323">
                  <c:v>0.35550000000000004</c:v>
                </c:pt>
                <c:pt idx="23324">
                  <c:v>0.371</c:v>
                </c:pt>
                <c:pt idx="23325">
                  <c:v>0.3876</c:v>
                </c:pt>
                <c:pt idx="23326">
                  <c:v>0.39810000000000001</c:v>
                </c:pt>
                <c:pt idx="23327">
                  <c:v>0.39060000000000006</c:v>
                </c:pt>
                <c:pt idx="23328">
                  <c:v>0.34590000000000004</c:v>
                </c:pt>
                <c:pt idx="23329">
                  <c:v>0.3392</c:v>
                </c:pt>
                <c:pt idx="23330">
                  <c:v>0.34450000000000003</c:v>
                </c:pt>
                <c:pt idx="23331">
                  <c:v>0.35970000000000002</c:v>
                </c:pt>
                <c:pt idx="23332">
                  <c:v>0.31800000000000006</c:v>
                </c:pt>
                <c:pt idx="23333">
                  <c:v>0.32669999999999999</c:v>
                </c:pt>
                <c:pt idx="23334">
                  <c:v>0.30059999999999998</c:v>
                </c:pt>
                <c:pt idx="23335">
                  <c:v>0.32069999999999999</c:v>
                </c:pt>
                <c:pt idx="23336">
                  <c:v>0.33630000000000004</c:v>
                </c:pt>
                <c:pt idx="23337">
                  <c:v>0.2843</c:v>
                </c:pt>
                <c:pt idx="23338">
                  <c:v>0.27829999999999999</c:v>
                </c:pt>
                <c:pt idx="23339">
                  <c:v>0.26579999999999998</c:v>
                </c:pt>
                <c:pt idx="23340">
                  <c:v>0.29260000000000003</c:v>
                </c:pt>
                <c:pt idx="23341">
                  <c:v>0.26589999999999997</c:v>
                </c:pt>
                <c:pt idx="23342">
                  <c:v>0.26619999999999999</c:v>
                </c:pt>
                <c:pt idx="23343">
                  <c:v>0.28860000000000002</c:v>
                </c:pt>
                <c:pt idx="23344">
                  <c:v>0.27629999999999999</c:v>
                </c:pt>
                <c:pt idx="23345">
                  <c:v>0.23170000000000002</c:v>
                </c:pt>
                <c:pt idx="23346">
                  <c:v>0.25040000000000001</c:v>
                </c:pt>
                <c:pt idx="23347">
                  <c:v>0.26240000000000002</c:v>
                </c:pt>
                <c:pt idx="23348">
                  <c:v>0.23690000000000003</c:v>
                </c:pt>
                <c:pt idx="23349">
                  <c:v>0.2472</c:v>
                </c:pt>
                <c:pt idx="23350">
                  <c:v>0.25059999999999999</c:v>
                </c:pt>
                <c:pt idx="23351">
                  <c:v>0.24609999999999999</c:v>
                </c:pt>
                <c:pt idx="23352">
                  <c:v>0.22719999999999999</c:v>
                </c:pt>
                <c:pt idx="23353">
                  <c:v>0.22700000000000001</c:v>
                </c:pt>
                <c:pt idx="23354">
                  <c:v>0.215</c:v>
                </c:pt>
                <c:pt idx="23355">
                  <c:v>0.21920000000000003</c:v>
                </c:pt>
                <c:pt idx="23356">
                  <c:v>0.22660000000000002</c:v>
                </c:pt>
                <c:pt idx="23357">
                  <c:v>0.22040000000000004</c:v>
                </c:pt>
                <c:pt idx="23358">
                  <c:v>0.2147</c:v>
                </c:pt>
                <c:pt idx="23359">
                  <c:v>0.20169999999999999</c:v>
                </c:pt>
                <c:pt idx="23360">
                  <c:v>0.1966</c:v>
                </c:pt>
                <c:pt idx="23361">
                  <c:v>0.18530000000000002</c:v>
                </c:pt>
                <c:pt idx="23362">
                  <c:v>0.19290000000000002</c:v>
                </c:pt>
                <c:pt idx="23363">
                  <c:v>0.1925</c:v>
                </c:pt>
                <c:pt idx="23364">
                  <c:v>0.1855</c:v>
                </c:pt>
                <c:pt idx="23365">
                  <c:v>0.18090000000000001</c:v>
                </c:pt>
                <c:pt idx="23366">
                  <c:v>0.18120000000000003</c:v>
                </c:pt>
                <c:pt idx="23367">
                  <c:v>0.18010000000000001</c:v>
                </c:pt>
                <c:pt idx="23368">
                  <c:v>0.17730000000000001</c:v>
                </c:pt>
                <c:pt idx="23369">
                  <c:v>0.17880000000000001</c:v>
                </c:pt>
                <c:pt idx="23370">
                  <c:v>0.17930000000000001</c:v>
                </c:pt>
                <c:pt idx="23371">
                  <c:v>0.17420000000000002</c:v>
                </c:pt>
                <c:pt idx="23372">
                  <c:v>0.1706</c:v>
                </c:pt>
                <c:pt idx="23373">
                  <c:v>0.1764</c:v>
                </c:pt>
                <c:pt idx="23374">
                  <c:v>0.18010000000000001</c:v>
                </c:pt>
                <c:pt idx="23375">
                  <c:v>0.17710000000000001</c:v>
                </c:pt>
                <c:pt idx="23376">
                  <c:v>0.17530000000000001</c:v>
                </c:pt>
                <c:pt idx="23377">
                  <c:v>0.1736</c:v>
                </c:pt>
                <c:pt idx="23378">
                  <c:v>0.1663</c:v>
                </c:pt>
                <c:pt idx="23379">
                  <c:v>0.1593</c:v>
                </c:pt>
                <c:pt idx="23380">
                  <c:v>0.14880000000000002</c:v>
                </c:pt>
                <c:pt idx="23381">
                  <c:v>0.1605</c:v>
                </c:pt>
                <c:pt idx="23382">
                  <c:v>0.16170000000000001</c:v>
                </c:pt>
                <c:pt idx="23383">
                  <c:v>0.1595</c:v>
                </c:pt>
                <c:pt idx="23384">
                  <c:v>0.15510000000000002</c:v>
                </c:pt>
                <c:pt idx="23385">
                  <c:v>0.15500000000000003</c:v>
                </c:pt>
                <c:pt idx="23386">
                  <c:v>0.15510000000000002</c:v>
                </c:pt>
                <c:pt idx="23387">
                  <c:v>0.14530000000000001</c:v>
                </c:pt>
                <c:pt idx="23388">
                  <c:v>0.1527</c:v>
                </c:pt>
                <c:pt idx="23389">
                  <c:v>0.14780000000000001</c:v>
                </c:pt>
                <c:pt idx="23390">
                  <c:v>0.14799999999999999</c:v>
                </c:pt>
                <c:pt idx="23391">
                  <c:v>0.1462</c:v>
                </c:pt>
                <c:pt idx="23392">
                  <c:v>0.1537</c:v>
                </c:pt>
                <c:pt idx="23393">
                  <c:v>0.14760000000000001</c:v>
                </c:pt>
                <c:pt idx="23394">
                  <c:v>0.15570000000000001</c:v>
                </c:pt>
                <c:pt idx="23395">
                  <c:v>0.14799999999999999</c:v>
                </c:pt>
                <c:pt idx="23396">
                  <c:v>0.14510000000000001</c:v>
                </c:pt>
                <c:pt idx="23397">
                  <c:v>0.14660000000000001</c:v>
                </c:pt>
                <c:pt idx="23398">
                  <c:v>0.14070000000000002</c:v>
                </c:pt>
                <c:pt idx="23399">
                  <c:v>0.1323</c:v>
                </c:pt>
                <c:pt idx="23400">
                  <c:v>0.12889999999999999</c:v>
                </c:pt>
                <c:pt idx="23401">
                  <c:v>0.13689999999999999</c:v>
                </c:pt>
                <c:pt idx="23402">
                  <c:v>0.13750000000000001</c:v>
                </c:pt>
                <c:pt idx="23403">
                  <c:v>0.13250000000000001</c:v>
                </c:pt>
                <c:pt idx="23404">
                  <c:v>0.12740000000000001</c:v>
                </c:pt>
                <c:pt idx="23405">
                  <c:v>0.1313</c:v>
                </c:pt>
                <c:pt idx="23406">
                  <c:v>0.12870000000000001</c:v>
                </c:pt>
                <c:pt idx="23407">
                  <c:v>0.12920000000000001</c:v>
                </c:pt>
                <c:pt idx="23408">
                  <c:v>0.13360000000000002</c:v>
                </c:pt>
                <c:pt idx="23409">
                  <c:v>0.1338</c:v>
                </c:pt>
                <c:pt idx="23410">
                  <c:v>0.1384</c:v>
                </c:pt>
                <c:pt idx="23411">
                  <c:v>0.13819999999999999</c:v>
                </c:pt>
                <c:pt idx="23412">
                  <c:v>0.14270000000000002</c:v>
                </c:pt>
                <c:pt idx="23413">
                  <c:v>0.14530000000000001</c:v>
                </c:pt>
                <c:pt idx="23414">
                  <c:v>0.15090000000000001</c:v>
                </c:pt>
                <c:pt idx="23415">
                  <c:v>0.15629999999999999</c:v>
                </c:pt>
                <c:pt idx="23416">
                  <c:v>0.16200000000000003</c:v>
                </c:pt>
                <c:pt idx="23417">
                  <c:v>0.17390000000000003</c:v>
                </c:pt>
                <c:pt idx="23418">
                  <c:v>0.18440000000000001</c:v>
                </c:pt>
                <c:pt idx="23419">
                  <c:v>0.1925</c:v>
                </c:pt>
                <c:pt idx="23420">
                  <c:v>0.19870000000000002</c:v>
                </c:pt>
                <c:pt idx="23421">
                  <c:v>0.20350000000000001</c:v>
                </c:pt>
                <c:pt idx="23422">
                  <c:v>0.21600000000000003</c:v>
                </c:pt>
                <c:pt idx="23423">
                  <c:v>0.22860000000000003</c:v>
                </c:pt>
                <c:pt idx="23424">
                  <c:v>0.2457</c:v>
                </c:pt>
                <c:pt idx="23425">
                  <c:v>0.25790000000000002</c:v>
                </c:pt>
                <c:pt idx="23426">
                  <c:v>0.24760000000000001</c:v>
                </c:pt>
                <c:pt idx="23427">
                  <c:v>0.2722</c:v>
                </c:pt>
                <c:pt idx="23428">
                  <c:v>0.29860000000000003</c:v>
                </c:pt>
                <c:pt idx="23429">
                  <c:v>0.38830000000000003</c:v>
                </c:pt>
                <c:pt idx="23430">
                  <c:v>0.45340000000000003</c:v>
                </c:pt>
                <c:pt idx="23431">
                  <c:v>0.47699999999999998</c:v>
                </c:pt>
                <c:pt idx="23432">
                  <c:v>0.43680000000000008</c:v>
                </c:pt>
                <c:pt idx="23433">
                  <c:v>0.48380000000000001</c:v>
                </c:pt>
                <c:pt idx="23434">
                  <c:v>0.54960000000000009</c:v>
                </c:pt>
                <c:pt idx="23435">
                  <c:v>0.53939999999999999</c:v>
                </c:pt>
                <c:pt idx="23436">
                  <c:v>0.5786</c:v>
                </c:pt>
                <c:pt idx="23437">
                  <c:v>0.62000000000000011</c:v>
                </c:pt>
                <c:pt idx="23438">
                  <c:v>0.63290000000000002</c:v>
                </c:pt>
                <c:pt idx="23439">
                  <c:v>0.6402000000000001</c:v>
                </c:pt>
                <c:pt idx="23440">
                  <c:v>0.70310000000000006</c:v>
                </c:pt>
                <c:pt idx="23441">
                  <c:v>0.73720000000000008</c:v>
                </c:pt>
                <c:pt idx="23442">
                  <c:v>0.76140000000000008</c:v>
                </c:pt>
                <c:pt idx="23443">
                  <c:v>0.76770000000000005</c:v>
                </c:pt>
                <c:pt idx="23444">
                  <c:v>0.81410000000000005</c:v>
                </c:pt>
                <c:pt idx="23445">
                  <c:v>0.81320000000000003</c:v>
                </c:pt>
                <c:pt idx="23446">
                  <c:v>0.80869999999999997</c:v>
                </c:pt>
                <c:pt idx="23447">
                  <c:v>0.85420000000000007</c:v>
                </c:pt>
                <c:pt idx="23448">
                  <c:v>0.92370000000000008</c:v>
                </c:pt>
                <c:pt idx="23449">
                  <c:v>0.93580000000000008</c:v>
                </c:pt>
                <c:pt idx="23450">
                  <c:v>0.89780000000000004</c:v>
                </c:pt>
                <c:pt idx="23451">
                  <c:v>0.93200000000000005</c:v>
                </c:pt>
                <c:pt idx="23452">
                  <c:v>0.95250000000000012</c:v>
                </c:pt>
                <c:pt idx="23453">
                  <c:v>0.98019999999999996</c:v>
                </c:pt>
                <c:pt idx="23454">
                  <c:v>0.98770000000000013</c:v>
                </c:pt>
                <c:pt idx="23455">
                  <c:v>1.0307999999999999</c:v>
                </c:pt>
                <c:pt idx="23456">
                  <c:v>1.0236000000000001</c:v>
                </c:pt>
                <c:pt idx="23457">
                  <c:v>1.0589000000000002</c:v>
                </c:pt>
                <c:pt idx="23458">
                  <c:v>1.1006</c:v>
                </c:pt>
                <c:pt idx="23459">
                  <c:v>1.1015000000000001</c:v>
                </c:pt>
                <c:pt idx="23460">
                  <c:v>1.1091</c:v>
                </c:pt>
                <c:pt idx="23461">
                  <c:v>1.1494</c:v>
                </c:pt>
                <c:pt idx="23462">
                  <c:v>1.1664999999999999</c:v>
                </c:pt>
                <c:pt idx="23463">
                  <c:v>1.1675000000000002</c:v>
                </c:pt>
                <c:pt idx="23464">
                  <c:v>1.1585000000000001</c:v>
                </c:pt>
                <c:pt idx="23465">
                  <c:v>1.1565000000000001</c:v>
                </c:pt>
                <c:pt idx="23466">
                  <c:v>1.1881000000000002</c:v>
                </c:pt>
                <c:pt idx="23467">
                  <c:v>1.2130000000000001</c:v>
                </c:pt>
                <c:pt idx="23468">
                  <c:v>1.1685000000000001</c:v>
                </c:pt>
                <c:pt idx="23469">
                  <c:v>1.2220000000000002</c:v>
                </c:pt>
                <c:pt idx="23470">
                  <c:v>1.2709000000000001</c:v>
                </c:pt>
                <c:pt idx="23471">
                  <c:v>1.2708000000000002</c:v>
                </c:pt>
                <c:pt idx="23472">
                  <c:v>1.3094000000000001</c:v>
                </c:pt>
                <c:pt idx="23473">
                  <c:v>1.3325</c:v>
                </c:pt>
                <c:pt idx="23474">
                  <c:v>1.3727</c:v>
                </c:pt>
                <c:pt idx="23475">
                  <c:v>1.3744000000000001</c:v>
                </c:pt>
                <c:pt idx="23476">
                  <c:v>1.4066000000000001</c:v>
                </c:pt>
                <c:pt idx="23477">
                  <c:v>1.4358000000000002</c:v>
                </c:pt>
                <c:pt idx="23478">
                  <c:v>1.4372</c:v>
                </c:pt>
                <c:pt idx="23479">
                  <c:v>1.4340000000000002</c:v>
                </c:pt>
                <c:pt idx="23480">
                  <c:v>1.4390000000000001</c:v>
                </c:pt>
                <c:pt idx="23481">
                  <c:v>1.4240000000000002</c:v>
                </c:pt>
                <c:pt idx="23482">
                  <c:v>1.4445000000000001</c:v>
                </c:pt>
                <c:pt idx="23483">
                  <c:v>1.5158</c:v>
                </c:pt>
                <c:pt idx="23484">
                  <c:v>1.55</c:v>
                </c:pt>
                <c:pt idx="23485">
                  <c:v>1.5878000000000001</c:v>
                </c:pt>
                <c:pt idx="23486">
                  <c:v>1.5865</c:v>
                </c:pt>
                <c:pt idx="23487">
                  <c:v>1.5624000000000002</c:v>
                </c:pt>
                <c:pt idx="23488">
                  <c:v>1.5756000000000001</c:v>
                </c:pt>
                <c:pt idx="23489">
                  <c:v>1.5871000000000002</c:v>
                </c:pt>
                <c:pt idx="23490">
                  <c:v>1.5783</c:v>
                </c:pt>
                <c:pt idx="23491">
                  <c:v>1.5773999999999999</c:v>
                </c:pt>
                <c:pt idx="23492">
                  <c:v>1.5727000000000002</c:v>
                </c:pt>
                <c:pt idx="23493">
                  <c:v>1.6398000000000001</c:v>
                </c:pt>
                <c:pt idx="23494">
                  <c:v>1.6523000000000001</c:v>
                </c:pt>
                <c:pt idx="23495">
                  <c:v>1.5426000000000002</c:v>
                </c:pt>
                <c:pt idx="23496">
                  <c:v>1.5324</c:v>
                </c:pt>
                <c:pt idx="23497">
                  <c:v>1.6178999999999999</c:v>
                </c:pt>
                <c:pt idx="23498">
                  <c:v>1.5975000000000001</c:v>
                </c:pt>
                <c:pt idx="23499">
                  <c:v>1.6457999999999999</c:v>
                </c:pt>
                <c:pt idx="23500">
                  <c:v>1.6401000000000001</c:v>
                </c:pt>
                <c:pt idx="23501">
                  <c:v>1.6733000000000002</c:v>
                </c:pt>
                <c:pt idx="23502">
                  <c:v>1.6503000000000001</c:v>
                </c:pt>
                <c:pt idx="23503">
                  <c:v>1.6559000000000001</c:v>
                </c:pt>
                <c:pt idx="23504">
                  <c:v>1.7017</c:v>
                </c:pt>
                <c:pt idx="23505">
                  <c:v>1.6874</c:v>
                </c:pt>
                <c:pt idx="23506">
                  <c:v>1.6989000000000001</c:v>
                </c:pt>
                <c:pt idx="23507">
                  <c:v>1.6660000000000001</c:v>
                </c:pt>
                <c:pt idx="23508">
                  <c:v>1.6542000000000003</c:v>
                </c:pt>
                <c:pt idx="23509">
                  <c:v>1.6498999999999999</c:v>
                </c:pt>
                <c:pt idx="23510">
                  <c:v>1.6514</c:v>
                </c:pt>
                <c:pt idx="23511">
                  <c:v>1.6348</c:v>
                </c:pt>
                <c:pt idx="23512">
                  <c:v>1.6491</c:v>
                </c:pt>
                <c:pt idx="23513">
                  <c:v>1.6442000000000001</c:v>
                </c:pt>
                <c:pt idx="23514">
                  <c:v>1.6396999999999999</c:v>
                </c:pt>
                <c:pt idx="23515">
                  <c:v>1.6299000000000001</c:v>
                </c:pt>
                <c:pt idx="23516">
                  <c:v>1.6572</c:v>
                </c:pt>
                <c:pt idx="23517">
                  <c:v>1.6331</c:v>
                </c:pt>
                <c:pt idx="23518">
                  <c:v>1.6208</c:v>
                </c:pt>
                <c:pt idx="23519">
                  <c:v>1.6271000000000002</c:v>
                </c:pt>
                <c:pt idx="23520">
                  <c:v>1.6236000000000002</c:v>
                </c:pt>
                <c:pt idx="23521">
                  <c:v>1.6228000000000002</c:v>
                </c:pt>
                <c:pt idx="23522">
                  <c:v>1.6317000000000002</c:v>
                </c:pt>
                <c:pt idx="23523">
                  <c:v>1.6355000000000002</c:v>
                </c:pt>
                <c:pt idx="23524">
                  <c:v>1.631</c:v>
                </c:pt>
                <c:pt idx="23525">
                  <c:v>1.5869</c:v>
                </c:pt>
                <c:pt idx="23526">
                  <c:v>1.4209000000000001</c:v>
                </c:pt>
                <c:pt idx="23527">
                  <c:v>1.3862000000000001</c:v>
                </c:pt>
                <c:pt idx="23528">
                  <c:v>1.3766</c:v>
                </c:pt>
                <c:pt idx="23529">
                  <c:v>1.3438000000000001</c:v>
                </c:pt>
                <c:pt idx="23530">
                  <c:v>1.3604000000000001</c:v>
                </c:pt>
                <c:pt idx="23531">
                  <c:v>1.3260000000000001</c:v>
                </c:pt>
                <c:pt idx="23532">
                  <c:v>1.3497000000000001</c:v>
                </c:pt>
                <c:pt idx="23533">
                  <c:v>1.3611000000000002</c:v>
                </c:pt>
                <c:pt idx="23534">
                  <c:v>1.2825</c:v>
                </c:pt>
                <c:pt idx="23535">
                  <c:v>1.2469000000000001</c:v>
                </c:pt>
                <c:pt idx="23536">
                  <c:v>1.2139</c:v>
                </c:pt>
                <c:pt idx="23537">
                  <c:v>1.2030000000000001</c:v>
                </c:pt>
                <c:pt idx="23538">
                  <c:v>1.2053000000000003</c:v>
                </c:pt>
                <c:pt idx="23539">
                  <c:v>1.2233000000000001</c:v>
                </c:pt>
                <c:pt idx="23540">
                  <c:v>1.3193000000000001</c:v>
                </c:pt>
                <c:pt idx="23541">
                  <c:v>1.3401000000000001</c:v>
                </c:pt>
                <c:pt idx="23542">
                  <c:v>1.2933000000000001</c:v>
                </c:pt>
                <c:pt idx="23543">
                  <c:v>1.3386</c:v>
                </c:pt>
                <c:pt idx="23544">
                  <c:v>1.343</c:v>
                </c:pt>
                <c:pt idx="23545">
                  <c:v>1.3024</c:v>
                </c:pt>
                <c:pt idx="23546">
                  <c:v>1.1813</c:v>
                </c:pt>
                <c:pt idx="23547">
                  <c:v>1.0445</c:v>
                </c:pt>
                <c:pt idx="23548">
                  <c:v>0.97750000000000004</c:v>
                </c:pt>
                <c:pt idx="23549">
                  <c:v>0.92690000000000006</c:v>
                </c:pt>
                <c:pt idx="23550">
                  <c:v>0.83870000000000011</c:v>
                </c:pt>
                <c:pt idx="23551">
                  <c:v>0.81669999999999998</c:v>
                </c:pt>
                <c:pt idx="23552">
                  <c:v>0.78370000000000006</c:v>
                </c:pt>
                <c:pt idx="23553">
                  <c:v>0.77640000000000009</c:v>
                </c:pt>
                <c:pt idx="23554">
                  <c:v>0.7802</c:v>
                </c:pt>
                <c:pt idx="23555">
                  <c:v>0.7370000000000001</c:v>
                </c:pt>
                <c:pt idx="23556">
                  <c:v>0.73580000000000001</c:v>
                </c:pt>
                <c:pt idx="23557">
                  <c:v>0.78580000000000005</c:v>
                </c:pt>
                <c:pt idx="23558">
                  <c:v>0.72409999999999997</c:v>
                </c:pt>
                <c:pt idx="23559">
                  <c:v>0.69910000000000005</c:v>
                </c:pt>
                <c:pt idx="23560">
                  <c:v>0.67460000000000009</c:v>
                </c:pt>
                <c:pt idx="23561">
                  <c:v>0.66520000000000001</c:v>
                </c:pt>
                <c:pt idx="23562">
                  <c:v>0.6352000000000001</c:v>
                </c:pt>
                <c:pt idx="23563">
                  <c:v>0.62990000000000013</c:v>
                </c:pt>
                <c:pt idx="23564">
                  <c:v>0.6432000000000001</c:v>
                </c:pt>
                <c:pt idx="23565">
                  <c:v>0.58779999999999999</c:v>
                </c:pt>
                <c:pt idx="23566">
                  <c:v>0.57510000000000006</c:v>
                </c:pt>
                <c:pt idx="23567">
                  <c:v>0.56540000000000001</c:v>
                </c:pt>
                <c:pt idx="23568">
                  <c:v>0.57440000000000002</c:v>
                </c:pt>
                <c:pt idx="23569">
                  <c:v>0.58360000000000001</c:v>
                </c:pt>
                <c:pt idx="23570">
                  <c:v>0.51319999999999999</c:v>
                </c:pt>
                <c:pt idx="23571">
                  <c:v>0.50980000000000003</c:v>
                </c:pt>
                <c:pt idx="23572">
                  <c:v>0.54370000000000007</c:v>
                </c:pt>
                <c:pt idx="23573">
                  <c:v>0.49020000000000002</c:v>
                </c:pt>
                <c:pt idx="23574">
                  <c:v>0.4899</c:v>
                </c:pt>
                <c:pt idx="23575">
                  <c:v>0.48209999999999997</c:v>
                </c:pt>
                <c:pt idx="23576">
                  <c:v>0.504</c:v>
                </c:pt>
                <c:pt idx="23577">
                  <c:v>0.49260000000000004</c:v>
                </c:pt>
                <c:pt idx="23578">
                  <c:v>0.44040000000000001</c:v>
                </c:pt>
                <c:pt idx="23579">
                  <c:v>0.4415</c:v>
                </c:pt>
                <c:pt idx="23580">
                  <c:v>0.45670000000000005</c:v>
                </c:pt>
                <c:pt idx="23581">
                  <c:v>0.41369999999999996</c:v>
                </c:pt>
                <c:pt idx="23582">
                  <c:v>0.41020000000000006</c:v>
                </c:pt>
                <c:pt idx="23583">
                  <c:v>0.42120000000000002</c:v>
                </c:pt>
                <c:pt idx="23584">
                  <c:v>0.37570000000000003</c:v>
                </c:pt>
                <c:pt idx="23585">
                  <c:v>0.39329999999999998</c:v>
                </c:pt>
                <c:pt idx="23586">
                  <c:v>0.36640000000000006</c:v>
                </c:pt>
                <c:pt idx="23587">
                  <c:v>0.36420000000000002</c:v>
                </c:pt>
                <c:pt idx="23588">
                  <c:v>0.3735</c:v>
                </c:pt>
                <c:pt idx="23589">
                  <c:v>0.377</c:v>
                </c:pt>
                <c:pt idx="23590">
                  <c:v>0.36420000000000002</c:v>
                </c:pt>
                <c:pt idx="23591">
                  <c:v>0.35539999999999999</c:v>
                </c:pt>
                <c:pt idx="23592">
                  <c:v>0.36830000000000002</c:v>
                </c:pt>
                <c:pt idx="23593">
                  <c:v>0.3473</c:v>
                </c:pt>
                <c:pt idx="23594">
                  <c:v>0.3528</c:v>
                </c:pt>
                <c:pt idx="23595">
                  <c:v>0.36030000000000006</c:v>
                </c:pt>
                <c:pt idx="23596">
                  <c:v>0.3513</c:v>
                </c:pt>
                <c:pt idx="23597">
                  <c:v>0.35040000000000004</c:v>
                </c:pt>
                <c:pt idx="23598">
                  <c:v>0.35030000000000006</c:v>
                </c:pt>
                <c:pt idx="23599">
                  <c:v>0.34390000000000004</c:v>
                </c:pt>
                <c:pt idx="23600">
                  <c:v>0.30449999999999999</c:v>
                </c:pt>
                <c:pt idx="23601">
                  <c:v>0.29420000000000002</c:v>
                </c:pt>
                <c:pt idx="23602">
                  <c:v>0.2928</c:v>
                </c:pt>
                <c:pt idx="23603">
                  <c:v>0.28420000000000001</c:v>
                </c:pt>
                <c:pt idx="23604">
                  <c:v>0.28170000000000001</c:v>
                </c:pt>
                <c:pt idx="23605">
                  <c:v>0.28660000000000002</c:v>
                </c:pt>
                <c:pt idx="23606">
                  <c:v>0.28720000000000001</c:v>
                </c:pt>
                <c:pt idx="23607">
                  <c:v>0.28960000000000002</c:v>
                </c:pt>
                <c:pt idx="23608">
                  <c:v>0.29140000000000005</c:v>
                </c:pt>
                <c:pt idx="23609">
                  <c:v>0.2923</c:v>
                </c:pt>
                <c:pt idx="23610">
                  <c:v>0.28470000000000001</c:v>
                </c:pt>
                <c:pt idx="23611">
                  <c:v>0.27989999999999998</c:v>
                </c:pt>
                <c:pt idx="23612">
                  <c:v>0.27260000000000001</c:v>
                </c:pt>
                <c:pt idx="23613">
                  <c:v>0.27010000000000001</c:v>
                </c:pt>
                <c:pt idx="23614">
                  <c:v>0.26740000000000003</c:v>
                </c:pt>
                <c:pt idx="23615">
                  <c:v>0.26550000000000001</c:v>
                </c:pt>
                <c:pt idx="23616">
                  <c:v>0.25530000000000003</c:v>
                </c:pt>
                <c:pt idx="23617">
                  <c:v>0.26100000000000001</c:v>
                </c:pt>
                <c:pt idx="23618">
                  <c:v>0.25569999999999998</c:v>
                </c:pt>
                <c:pt idx="23619">
                  <c:v>0.23060000000000003</c:v>
                </c:pt>
                <c:pt idx="23620">
                  <c:v>0.23780000000000001</c:v>
                </c:pt>
                <c:pt idx="23621">
                  <c:v>0.2417</c:v>
                </c:pt>
                <c:pt idx="23622">
                  <c:v>0.23730000000000004</c:v>
                </c:pt>
                <c:pt idx="23623">
                  <c:v>0.22740000000000002</c:v>
                </c:pt>
                <c:pt idx="23624">
                  <c:v>0.2268</c:v>
                </c:pt>
                <c:pt idx="23625">
                  <c:v>0.2218</c:v>
                </c:pt>
                <c:pt idx="23626">
                  <c:v>0.19640000000000002</c:v>
                </c:pt>
                <c:pt idx="23627">
                  <c:v>0.2046</c:v>
                </c:pt>
                <c:pt idx="23628">
                  <c:v>0.20150000000000001</c:v>
                </c:pt>
                <c:pt idx="23629">
                  <c:v>0.19420000000000001</c:v>
                </c:pt>
                <c:pt idx="23630">
                  <c:v>0.19130000000000003</c:v>
                </c:pt>
                <c:pt idx="23631">
                  <c:v>0.18810000000000002</c:v>
                </c:pt>
                <c:pt idx="23632">
                  <c:v>0.1928</c:v>
                </c:pt>
                <c:pt idx="23633">
                  <c:v>0.18810000000000002</c:v>
                </c:pt>
                <c:pt idx="23634">
                  <c:v>0.18260000000000001</c:v>
                </c:pt>
                <c:pt idx="23635">
                  <c:v>0.18230000000000002</c:v>
                </c:pt>
                <c:pt idx="23636">
                  <c:v>0.17580000000000001</c:v>
                </c:pt>
                <c:pt idx="23637">
                  <c:v>0.17170000000000002</c:v>
                </c:pt>
                <c:pt idx="23638">
                  <c:v>0.17250000000000001</c:v>
                </c:pt>
                <c:pt idx="23639">
                  <c:v>0.16450000000000001</c:v>
                </c:pt>
                <c:pt idx="23640">
                  <c:v>0.16100000000000003</c:v>
                </c:pt>
                <c:pt idx="23641">
                  <c:v>0.1565</c:v>
                </c:pt>
                <c:pt idx="23642">
                  <c:v>0.15190000000000001</c:v>
                </c:pt>
                <c:pt idx="23643">
                  <c:v>0.15180000000000002</c:v>
                </c:pt>
                <c:pt idx="23644">
                  <c:v>0.15029999999999999</c:v>
                </c:pt>
                <c:pt idx="23645">
                  <c:v>0.1452</c:v>
                </c:pt>
                <c:pt idx="23646">
                  <c:v>0.1396</c:v>
                </c:pt>
                <c:pt idx="23647">
                  <c:v>0.13700000000000001</c:v>
                </c:pt>
                <c:pt idx="23648">
                  <c:v>0.13789999999999999</c:v>
                </c:pt>
                <c:pt idx="23649">
                  <c:v>0.1384</c:v>
                </c:pt>
                <c:pt idx="23650">
                  <c:v>0.13320000000000001</c:v>
                </c:pt>
                <c:pt idx="23651">
                  <c:v>0.13109999999999999</c:v>
                </c:pt>
                <c:pt idx="23652">
                  <c:v>0.13100000000000001</c:v>
                </c:pt>
                <c:pt idx="23653">
                  <c:v>0.12370000000000002</c:v>
                </c:pt>
                <c:pt idx="23654">
                  <c:v>0.127</c:v>
                </c:pt>
                <c:pt idx="23655">
                  <c:v>0.122</c:v>
                </c:pt>
                <c:pt idx="23656">
                  <c:v>0.11940000000000001</c:v>
                </c:pt>
                <c:pt idx="23657">
                  <c:v>0.1179</c:v>
                </c:pt>
                <c:pt idx="23658">
                  <c:v>0.11370000000000001</c:v>
                </c:pt>
                <c:pt idx="23659">
                  <c:v>0.1129</c:v>
                </c:pt>
                <c:pt idx="23660">
                  <c:v>0.11330000000000001</c:v>
                </c:pt>
                <c:pt idx="23661">
                  <c:v>0.1091</c:v>
                </c:pt>
                <c:pt idx="23662">
                  <c:v>0.10520000000000002</c:v>
                </c:pt>
                <c:pt idx="23663">
                  <c:v>0.10500000000000001</c:v>
                </c:pt>
                <c:pt idx="23664">
                  <c:v>0.1</c:v>
                </c:pt>
                <c:pt idx="23665">
                  <c:v>9.9900000000000003E-2</c:v>
                </c:pt>
                <c:pt idx="23666">
                  <c:v>9.9900000000000003E-2</c:v>
                </c:pt>
                <c:pt idx="23667">
                  <c:v>9.9600000000000008E-2</c:v>
                </c:pt>
                <c:pt idx="23668">
                  <c:v>0.1013</c:v>
                </c:pt>
                <c:pt idx="23669">
                  <c:v>0.10200000000000001</c:v>
                </c:pt>
                <c:pt idx="23670">
                  <c:v>9.9600000000000008E-2</c:v>
                </c:pt>
                <c:pt idx="23671">
                  <c:v>9.9299999999999999E-2</c:v>
                </c:pt>
                <c:pt idx="23672">
                  <c:v>9.5100000000000004E-2</c:v>
                </c:pt>
                <c:pt idx="23673">
                  <c:v>9.0100000000000013E-2</c:v>
                </c:pt>
                <c:pt idx="23674">
                  <c:v>9.1600000000000015E-2</c:v>
                </c:pt>
                <c:pt idx="23675">
                  <c:v>9.1300000000000006E-2</c:v>
                </c:pt>
                <c:pt idx="23676">
                  <c:v>9.0100000000000013E-2</c:v>
                </c:pt>
                <c:pt idx="23677">
                  <c:v>9.0100000000000013E-2</c:v>
                </c:pt>
                <c:pt idx="23678">
                  <c:v>8.77E-2</c:v>
                </c:pt>
                <c:pt idx="23679">
                  <c:v>8.660000000000001E-2</c:v>
                </c:pt>
                <c:pt idx="23680">
                  <c:v>8.9200000000000002E-2</c:v>
                </c:pt>
                <c:pt idx="23681">
                  <c:v>8.8300000000000003E-2</c:v>
                </c:pt>
                <c:pt idx="23682">
                  <c:v>9.0600000000000014E-2</c:v>
                </c:pt>
                <c:pt idx="23683">
                  <c:v>8.9600000000000013E-2</c:v>
                </c:pt>
                <c:pt idx="23684">
                  <c:v>9.1800000000000007E-2</c:v>
                </c:pt>
                <c:pt idx="23685">
                  <c:v>8.9600000000000013E-2</c:v>
                </c:pt>
                <c:pt idx="23686">
                  <c:v>8.9800000000000005E-2</c:v>
                </c:pt>
                <c:pt idx="23687">
                  <c:v>9.1700000000000004E-2</c:v>
                </c:pt>
                <c:pt idx="23688">
                  <c:v>8.8100000000000012E-2</c:v>
                </c:pt>
                <c:pt idx="23689">
                  <c:v>8.9400000000000007E-2</c:v>
                </c:pt>
                <c:pt idx="23690">
                  <c:v>8.9300000000000004E-2</c:v>
                </c:pt>
                <c:pt idx="23691">
                  <c:v>8.950000000000001E-2</c:v>
                </c:pt>
                <c:pt idx="23692">
                  <c:v>8.9700000000000002E-2</c:v>
                </c:pt>
                <c:pt idx="23693">
                  <c:v>9.1400000000000009E-2</c:v>
                </c:pt>
                <c:pt idx="23694">
                  <c:v>9.4399999999999998E-2</c:v>
                </c:pt>
                <c:pt idx="23695">
                  <c:v>9.4600000000000004E-2</c:v>
                </c:pt>
                <c:pt idx="23696">
                  <c:v>9.4899999999999998E-2</c:v>
                </c:pt>
                <c:pt idx="23697">
                  <c:v>9.6700000000000008E-2</c:v>
                </c:pt>
                <c:pt idx="23698">
                  <c:v>9.7100000000000006E-2</c:v>
                </c:pt>
                <c:pt idx="23699">
                  <c:v>0.10020000000000001</c:v>
                </c:pt>
                <c:pt idx="23700">
                  <c:v>0.10220000000000001</c:v>
                </c:pt>
                <c:pt idx="23701">
                  <c:v>0.10680000000000001</c:v>
                </c:pt>
                <c:pt idx="23702">
                  <c:v>0.1091</c:v>
                </c:pt>
                <c:pt idx="23703">
                  <c:v>0.11530000000000001</c:v>
                </c:pt>
                <c:pt idx="23704">
                  <c:v>0.1178</c:v>
                </c:pt>
                <c:pt idx="23705">
                  <c:v>0.12430000000000002</c:v>
                </c:pt>
                <c:pt idx="23706">
                  <c:v>0.1298</c:v>
                </c:pt>
                <c:pt idx="23707">
                  <c:v>0.1386</c:v>
                </c:pt>
                <c:pt idx="23708">
                  <c:v>0.14670000000000002</c:v>
                </c:pt>
                <c:pt idx="23709">
                  <c:v>0.15740000000000001</c:v>
                </c:pt>
                <c:pt idx="23710">
                  <c:v>0.16850000000000001</c:v>
                </c:pt>
                <c:pt idx="23711">
                  <c:v>0.18520000000000003</c:v>
                </c:pt>
                <c:pt idx="23712">
                  <c:v>0.20070000000000002</c:v>
                </c:pt>
                <c:pt idx="23713">
                  <c:v>0.21099999999999999</c:v>
                </c:pt>
                <c:pt idx="23714">
                  <c:v>0.23929999999999998</c:v>
                </c:pt>
                <c:pt idx="23715">
                  <c:v>0.26829999999999998</c:v>
                </c:pt>
                <c:pt idx="23716">
                  <c:v>0.28079999999999999</c:v>
                </c:pt>
                <c:pt idx="23717">
                  <c:v>0.2747</c:v>
                </c:pt>
                <c:pt idx="23718">
                  <c:v>0.2848</c:v>
                </c:pt>
                <c:pt idx="23719">
                  <c:v>0.30099999999999999</c:v>
                </c:pt>
                <c:pt idx="23720">
                  <c:v>0.3286</c:v>
                </c:pt>
                <c:pt idx="23721">
                  <c:v>0.33530000000000004</c:v>
                </c:pt>
                <c:pt idx="23722">
                  <c:v>0.35320000000000001</c:v>
                </c:pt>
                <c:pt idx="23723">
                  <c:v>0.38210000000000005</c:v>
                </c:pt>
                <c:pt idx="23724">
                  <c:v>0.41150000000000003</c:v>
                </c:pt>
                <c:pt idx="23725">
                  <c:v>0.43810000000000004</c:v>
                </c:pt>
                <c:pt idx="23726">
                  <c:v>0.47439999999999999</c:v>
                </c:pt>
                <c:pt idx="23727">
                  <c:v>0.54100000000000004</c:v>
                </c:pt>
                <c:pt idx="23728">
                  <c:v>0.61780000000000002</c:v>
                </c:pt>
                <c:pt idx="23729">
                  <c:v>0.7320000000000001</c:v>
                </c:pt>
                <c:pt idx="23730">
                  <c:v>0.70510000000000006</c:v>
                </c:pt>
                <c:pt idx="23731">
                  <c:v>0.79749999999999999</c:v>
                </c:pt>
                <c:pt idx="23732">
                  <c:v>0.83670000000000011</c:v>
                </c:pt>
                <c:pt idx="23733">
                  <c:v>0.87140000000000006</c:v>
                </c:pt>
                <c:pt idx="23734">
                  <c:v>0.92899999999999994</c:v>
                </c:pt>
                <c:pt idx="23735">
                  <c:v>1.0094000000000001</c:v>
                </c:pt>
                <c:pt idx="23736">
                  <c:v>1.1435000000000002</c:v>
                </c:pt>
                <c:pt idx="23737">
                  <c:v>1.2952000000000001</c:v>
                </c:pt>
                <c:pt idx="23738">
                  <c:v>1.3202</c:v>
                </c:pt>
                <c:pt idx="23739">
                  <c:v>1.4479</c:v>
                </c:pt>
                <c:pt idx="23740">
                  <c:v>1.4420000000000002</c:v>
                </c:pt>
                <c:pt idx="23741">
                  <c:v>1.5089000000000001</c:v>
                </c:pt>
                <c:pt idx="23742">
                  <c:v>1.5949</c:v>
                </c:pt>
                <c:pt idx="23743">
                  <c:v>1.6615</c:v>
                </c:pt>
                <c:pt idx="23744">
                  <c:v>1.7300000000000002</c:v>
                </c:pt>
                <c:pt idx="23745">
                  <c:v>1.7617000000000003</c:v>
                </c:pt>
                <c:pt idx="23746">
                  <c:v>1.8122</c:v>
                </c:pt>
                <c:pt idx="23747">
                  <c:v>1.8271999999999999</c:v>
                </c:pt>
                <c:pt idx="23748">
                  <c:v>1.8616000000000001</c:v>
                </c:pt>
                <c:pt idx="23749">
                  <c:v>1.8570000000000002</c:v>
                </c:pt>
                <c:pt idx="23750">
                  <c:v>1.8913000000000002</c:v>
                </c:pt>
                <c:pt idx="23751">
                  <c:v>1.9801</c:v>
                </c:pt>
                <c:pt idx="23752">
                  <c:v>1.9748000000000001</c:v>
                </c:pt>
                <c:pt idx="23753">
                  <c:v>1.9676</c:v>
                </c:pt>
                <c:pt idx="23754">
                  <c:v>1.9958</c:v>
                </c:pt>
                <c:pt idx="23755">
                  <c:v>2.0356000000000001</c:v>
                </c:pt>
                <c:pt idx="23756">
                  <c:v>2.0548999999999999</c:v>
                </c:pt>
                <c:pt idx="23757">
                  <c:v>2.0744000000000002</c:v>
                </c:pt>
                <c:pt idx="23758">
                  <c:v>2.1017000000000001</c:v>
                </c:pt>
                <c:pt idx="23759">
                  <c:v>2.1800999999999999</c:v>
                </c:pt>
                <c:pt idx="23760">
                  <c:v>2.1318000000000001</c:v>
                </c:pt>
                <c:pt idx="23761">
                  <c:v>2.1916000000000002</c:v>
                </c:pt>
                <c:pt idx="23762">
                  <c:v>2.2223000000000002</c:v>
                </c:pt>
                <c:pt idx="23763">
                  <c:v>2.2510000000000003</c:v>
                </c:pt>
                <c:pt idx="23764">
                  <c:v>2.2652000000000001</c:v>
                </c:pt>
                <c:pt idx="23765">
                  <c:v>2.2640000000000002</c:v>
                </c:pt>
                <c:pt idx="23766">
                  <c:v>2.3075000000000001</c:v>
                </c:pt>
                <c:pt idx="23767">
                  <c:v>2.3365</c:v>
                </c:pt>
                <c:pt idx="23768">
                  <c:v>2.3435000000000001</c:v>
                </c:pt>
                <c:pt idx="23769">
                  <c:v>2.3515000000000001</c:v>
                </c:pt>
                <c:pt idx="23770">
                  <c:v>2.3411000000000004</c:v>
                </c:pt>
                <c:pt idx="23771">
                  <c:v>2.4186000000000001</c:v>
                </c:pt>
                <c:pt idx="23772">
                  <c:v>2.4576000000000002</c:v>
                </c:pt>
                <c:pt idx="23773">
                  <c:v>2.5013000000000005</c:v>
                </c:pt>
                <c:pt idx="23774">
                  <c:v>2.4218000000000002</c:v>
                </c:pt>
                <c:pt idx="23775">
                  <c:v>2.4539000000000004</c:v>
                </c:pt>
                <c:pt idx="23776">
                  <c:v>2.5359000000000003</c:v>
                </c:pt>
                <c:pt idx="23777">
                  <c:v>2.4626999999999999</c:v>
                </c:pt>
                <c:pt idx="23778">
                  <c:v>2.5416000000000003</c:v>
                </c:pt>
                <c:pt idx="23779">
                  <c:v>2.5507000000000004</c:v>
                </c:pt>
                <c:pt idx="23780">
                  <c:v>2.6287000000000003</c:v>
                </c:pt>
                <c:pt idx="23781">
                  <c:v>2.6231000000000004</c:v>
                </c:pt>
                <c:pt idx="23782">
                  <c:v>2.5956000000000001</c:v>
                </c:pt>
                <c:pt idx="23783">
                  <c:v>2.6755</c:v>
                </c:pt>
                <c:pt idx="23784">
                  <c:v>2.6481000000000003</c:v>
                </c:pt>
                <c:pt idx="23785">
                  <c:v>2.7145000000000001</c:v>
                </c:pt>
                <c:pt idx="23786">
                  <c:v>2.7709000000000001</c:v>
                </c:pt>
                <c:pt idx="23787">
                  <c:v>2.6566000000000001</c:v>
                </c:pt>
                <c:pt idx="23788">
                  <c:v>2.6684000000000001</c:v>
                </c:pt>
                <c:pt idx="23789">
                  <c:v>2.7167000000000003</c:v>
                </c:pt>
                <c:pt idx="23790">
                  <c:v>2.7802000000000002</c:v>
                </c:pt>
                <c:pt idx="23791">
                  <c:v>2.8053000000000003</c:v>
                </c:pt>
                <c:pt idx="23792">
                  <c:v>2.6576000000000004</c:v>
                </c:pt>
                <c:pt idx="23793">
                  <c:v>2.6295000000000002</c:v>
                </c:pt>
                <c:pt idx="23794">
                  <c:v>2.6920000000000002</c:v>
                </c:pt>
                <c:pt idx="23795">
                  <c:v>2.7305000000000001</c:v>
                </c:pt>
                <c:pt idx="23796">
                  <c:v>2.7808000000000002</c:v>
                </c:pt>
                <c:pt idx="23797">
                  <c:v>2.6690000000000005</c:v>
                </c:pt>
                <c:pt idx="23798">
                  <c:v>2.6309000000000005</c:v>
                </c:pt>
                <c:pt idx="23799">
                  <c:v>2.7434000000000003</c:v>
                </c:pt>
                <c:pt idx="23800">
                  <c:v>2.8170999999999999</c:v>
                </c:pt>
                <c:pt idx="23801">
                  <c:v>2.8009000000000004</c:v>
                </c:pt>
                <c:pt idx="23802">
                  <c:v>2.6055000000000001</c:v>
                </c:pt>
                <c:pt idx="23803">
                  <c:v>2.5942000000000003</c:v>
                </c:pt>
                <c:pt idx="23804">
                  <c:v>2.4260000000000002</c:v>
                </c:pt>
                <c:pt idx="23805">
                  <c:v>2.4961000000000002</c:v>
                </c:pt>
                <c:pt idx="23806">
                  <c:v>2.4353000000000002</c:v>
                </c:pt>
                <c:pt idx="23807">
                  <c:v>2.2988</c:v>
                </c:pt>
                <c:pt idx="23808">
                  <c:v>2.2657000000000003</c:v>
                </c:pt>
                <c:pt idx="23809">
                  <c:v>2.2101000000000002</c:v>
                </c:pt>
                <c:pt idx="23810">
                  <c:v>2.2312000000000003</c:v>
                </c:pt>
                <c:pt idx="23811">
                  <c:v>2.2411000000000003</c:v>
                </c:pt>
                <c:pt idx="23812">
                  <c:v>2.2591000000000001</c:v>
                </c:pt>
                <c:pt idx="23813">
                  <c:v>2.1918000000000002</c:v>
                </c:pt>
                <c:pt idx="23814">
                  <c:v>2.2744</c:v>
                </c:pt>
                <c:pt idx="23815">
                  <c:v>2.2101000000000002</c:v>
                </c:pt>
                <c:pt idx="23816">
                  <c:v>2.2835000000000001</c:v>
                </c:pt>
                <c:pt idx="23817">
                  <c:v>2.4204000000000003</c:v>
                </c:pt>
                <c:pt idx="23818">
                  <c:v>2.5058000000000002</c:v>
                </c:pt>
                <c:pt idx="23819">
                  <c:v>2.5760000000000005</c:v>
                </c:pt>
                <c:pt idx="23820">
                  <c:v>2.4592000000000001</c:v>
                </c:pt>
                <c:pt idx="23821">
                  <c:v>2.1902000000000004</c:v>
                </c:pt>
                <c:pt idx="23822">
                  <c:v>2.077</c:v>
                </c:pt>
                <c:pt idx="23823">
                  <c:v>1.9544000000000001</c:v>
                </c:pt>
                <c:pt idx="23824">
                  <c:v>1.9170000000000003</c:v>
                </c:pt>
                <c:pt idx="23825">
                  <c:v>1.8579000000000001</c:v>
                </c:pt>
                <c:pt idx="23826">
                  <c:v>1.8871</c:v>
                </c:pt>
                <c:pt idx="23827">
                  <c:v>1.8207000000000002</c:v>
                </c:pt>
                <c:pt idx="23828">
                  <c:v>1.7893999999999999</c:v>
                </c:pt>
                <c:pt idx="23829">
                  <c:v>1.7016</c:v>
                </c:pt>
                <c:pt idx="23830">
                  <c:v>1.6748000000000003</c:v>
                </c:pt>
                <c:pt idx="23831">
                  <c:v>1.6838000000000002</c:v>
                </c:pt>
                <c:pt idx="23832">
                  <c:v>1.6984000000000004</c:v>
                </c:pt>
                <c:pt idx="23833">
                  <c:v>1.6172000000000002</c:v>
                </c:pt>
                <c:pt idx="23834">
                  <c:v>1.6844000000000001</c:v>
                </c:pt>
                <c:pt idx="23835">
                  <c:v>1.5780000000000001</c:v>
                </c:pt>
                <c:pt idx="23836">
                  <c:v>1.4784000000000002</c:v>
                </c:pt>
                <c:pt idx="23837">
                  <c:v>1.4052</c:v>
                </c:pt>
                <c:pt idx="23838">
                  <c:v>1.4357</c:v>
                </c:pt>
                <c:pt idx="23839">
                  <c:v>1.306</c:v>
                </c:pt>
                <c:pt idx="23840">
                  <c:v>1.3921000000000001</c:v>
                </c:pt>
                <c:pt idx="23841">
                  <c:v>1.1364000000000001</c:v>
                </c:pt>
                <c:pt idx="23842">
                  <c:v>1.0825</c:v>
                </c:pt>
                <c:pt idx="23843">
                  <c:v>1.1404000000000001</c:v>
                </c:pt>
                <c:pt idx="23844">
                  <c:v>1.0894999999999999</c:v>
                </c:pt>
                <c:pt idx="23845">
                  <c:v>1.2045000000000001</c:v>
                </c:pt>
                <c:pt idx="23846">
                  <c:v>1.0231999999999999</c:v>
                </c:pt>
                <c:pt idx="23847">
                  <c:v>0.98680000000000012</c:v>
                </c:pt>
                <c:pt idx="23848">
                  <c:v>0.9395</c:v>
                </c:pt>
                <c:pt idx="23849">
                  <c:v>0.91710000000000003</c:v>
                </c:pt>
                <c:pt idx="23850">
                  <c:v>0.88690000000000002</c:v>
                </c:pt>
                <c:pt idx="23851">
                  <c:v>0.88840000000000008</c:v>
                </c:pt>
                <c:pt idx="23852">
                  <c:v>0.90280000000000005</c:v>
                </c:pt>
                <c:pt idx="23853">
                  <c:v>0.83620000000000005</c:v>
                </c:pt>
                <c:pt idx="23854">
                  <c:v>0.84430000000000005</c:v>
                </c:pt>
                <c:pt idx="23855">
                  <c:v>0.84410000000000007</c:v>
                </c:pt>
                <c:pt idx="23856">
                  <c:v>0.85280000000000011</c:v>
                </c:pt>
                <c:pt idx="23857">
                  <c:v>0.84560000000000002</c:v>
                </c:pt>
                <c:pt idx="23858">
                  <c:v>0.82569999999999999</c:v>
                </c:pt>
                <c:pt idx="23859">
                  <c:v>0.81720000000000015</c:v>
                </c:pt>
                <c:pt idx="23860">
                  <c:v>0.77839999999999998</c:v>
                </c:pt>
                <c:pt idx="23861">
                  <c:v>0.78710000000000013</c:v>
                </c:pt>
                <c:pt idx="23862">
                  <c:v>0.77750000000000008</c:v>
                </c:pt>
                <c:pt idx="23863">
                  <c:v>0.72110000000000007</c:v>
                </c:pt>
                <c:pt idx="23864">
                  <c:v>0.71310000000000007</c:v>
                </c:pt>
                <c:pt idx="23865">
                  <c:v>0.7268</c:v>
                </c:pt>
                <c:pt idx="23866">
                  <c:v>0.73</c:v>
                </c:pt>
                <c:pt idx="23867">
                  <c:v>0.75030000000000008</c:v>
                </c:pt>
                <c:pt idx="23868">
                  <c:v>0.69620000000000004</c:v>
                </c:pt>
                <c:pt idx="23869">
                  <c:v>0.66490000000000005</c:v>
                </c:pt>
                <c:pt idx="23870">
                  <c:v>0.63090000000000002</c:v>
                </c:pt>
                <c:pt idx="23871">
                  <c:v>0.6452</c:v>
                </c:pt>
                <c:pt idx="23872">
                  <c:v>0.63470000000000004</c:v>
                </c:pt>
                <c:pt idx="23873">
                  <c:v>0.66559999999999997</c:v>
                </c:pt>
                <c:pt idx="23874">
                  <c:v>0.6593</c:v>
                </c:pt>
                <c:pt idx="23875">
                  <c:v>0.63460000000000005</c:v>
                </c:pt>
                <c:pt idx="23876">
                  <c:v>0.61770000000000003</c:v>
                </c:pt>
                <c:pt idx="23877">
                  <c:v>0.59840000000000004</c:v>
                </c:pt>
                <c:pt idx="23878">
                  <c:v>0.59860000000000002</c:v>
                </c:pt>
                <c:pt idx="23879">
                  <c:v>0.61030000000000006</c:v>
                </c:pt>
                <c:pt idx="23880">
                  <c:v>0.56410000000000005</c:v>
                </c:pt>
                <c:pt idx="23881">
                  <c:v>0.56559999999999999</c:v>
                </c:pt>
                <c:pt idx="23882">
                  <c:v>0.53070000000000006</c:v>
                </c:pt>
                <c:pt idx="23883">
                  <c:v>0.52140000000000009</c:v>
                </c:pt>
                <c:pt idx="23884">
                  <c:v>0.52290000000000003</c:v>
                </c:pt>
                <c:pt idx="23885">
                  <c:v>0.54100000000000004</c:v>
                </c:pt>
                <c:pt idx="23886">
                  <c:v>0.52580000000000005</c:v>
                </c:pt>
                <c:pt idx="23887">
                  <c:v>0.50119999999999998</c:v>
                </c:pt>
                <c:pt idx="23888">
                  <c:v>0.47500000000000003</c:v>
                </c:pt>
                <c:pt idx="23889">
                  <c:v>0.47970000000000002</c:v>
                </c:pt>
                <c:pt idx="23890">
                  <c:v>0.49770000000000003</c:v>
                </c:pt>
                <c:pt idx="23891">
                  <c:v>0.46189999999999998</c:v>
                </c:pt>
                <c:pt idx="23892">
                  <c:v>0.48110000000000003</c:v>
                </c:pt>
                <c:pt idx="23893">
                  <c:v>0.47880000000000006</c:v>
                </c:pt>
                <c:pt idx="23894">
                  <c:v>0.46650000000000003</c:v>
                </c:pt>
                <c:pt idx="23895">
                  <c:v>0.46950000000000003</c:v>
                </c:pt>
                <c:pt idx="23896">
                  <c:v>0.43190000000000001</c:v>
                </c:pt>
                <c:pt idx="23897">
                  <c:v>0.44440000000000002</c:v>
                </c:pt>
                <c:pt idx="23898">
                  <c:v>0.46680000000000005</c:v>
                </c:pt>
                <c:pt idx="23899">
                  <c:v>0.44700000000000001</c:v>
                </c:pt>
                <c:pt idx="23900">
                  <c:v>0.40890000000000004</c:v>
                </c:pt>
                <c:pt idx="23901">
                  <c:v>0.40640000000000004</c:v>
                </c:pt>
                <c:pt idx="23902">
                  <c:v>0.41550000000000004</c:v>
                </c:pt>
                <c:pt idx="23903">
                  <c:v>0.4194</c:v>
                </c:pt>
                <c:pt idx="23904">
                  <c:v>0.39470000000000005</c:v>
                </c:pt>
                <c:pt idx="23905">
                  <c:v>0.40129999999999999</c:v>
                </c:pt>
                <c:pt idx="23906">
                  <c:v>0.35099999999999998</c:v>
                </c:pt>
                <c:pt idx="23907">
                  <c:v>0.36010000000000003</c:v>
                </c:pt>
                <c:pt idx="23908">
                  <c:v>0.37780000000000002</c:v>
                </c:pt>
                <c:pt idx="23909">
                  <c:v>0.3831</c:v>
                </c:pt>
                <c:pt idx="23910">
                  <c:v>0.38380000000000003</c:v>
                </c:pt>
                <c:pt idx="23911">
                  <c:v>0.3372</c:v>
                </c:pt>
                <c:pt idx="23912">
                  <c:v>0.3488</c:v>
                </c:pt>
                <c:pt idx="23913">
                  <c:v>0.34660000000000002</c:v>
                </c:pt>
                <c:pt idx="23914">
                  <c:v>0.35020000000000001</c:v>
                </c:pt>
                <c:pt idx="23915">
                  <c:v>0.32810000000000006</c:v>
                </c:pt>
                <c:pt idx="23916">
                  <c:v>0.32410000000000005</c:v>
                </c:pt>
                <c:pt idx="23917">
                  <c:v>0.33850000000000002</c:v>
                </c:pt>
                <c:pt idx="23918">
                  <c:v>0.313</c:v>
                </c:pt>
                <c:pt idx="23919">
                  <c:v>0.32280000000000003</c:v>
                </c:pt>
                <c:pt idx="23920">
                  <c:v>0.31410000000000005</c:v>
                </c:pt>
                <c:pt idx="23921">
                  <c:v>0.31360000000000005</c:v>
                </c:pt>
                <c:pt idx="23922">
                  <c:v>0.31140000000000001</c:v>
                </c:pt>
                <c:pt idx="23923">
                  <c:v>0.31140000000000001</c:v>
                </c:pt>
                <c:pt idx="23924">
                  <c:v>0.30410000000000004</c:v>
                </c:pt>
                <c:pt idx="23925">
                  <c:v>0.29720000000000002</c:v>
                </c:pt>
                <c:pt idx="23926">
                  <c:v>0.28650000000000003</c:v>
                </c:pt>
                <c:pt idx="23927">
                  <c:v>0.28470000000000001</c:v>
                </c:pt>
                <c:pt idx="23928">
                  <c:v>0.28079999999999999</c:v>
                </c:pt>
                <c:pt idx="23929">
                  <c:v>0.28079999999999999</c:v>
                </c:pt>
                <c:pt idx="23930">
                  <c:v>0.28110000000000002</c:v>
                </c:pt>
                <c:pt idx="23931">
                  <c:v>0.27599999999999997</c:v>
                </c:pt>
                <c:pt idx="23932">
                  <c:v>0.2303</c:v>
                </c:pt>
                <c:pt idx="23933">
                  <c:v>0.23500000000000001</c:v>
                </c:pt>
                <c:pt idx="23934">
                  <c:v>0.23470000000000002</c:v>
                </c:pt>
                <c:pt idx="23935">
                  <c:v>0.25159999999999999</c:v>
                </c:pt>
                <c:pt idx="23936">
                  <c:v>0.2492</c:v>
                </c:pt>
                <c:pt idx="23937">
                  <c:v>0.2445</c:v>
                </c:pt>
                <c:pt idx="23938">
                  <c:v>0.23750000000000002</c:v>
                </c:pt>
                <c:pt idx="23939">
                  <c:v>0.23809999999999998</c:v>
                </c:pt>
                <c:pt idx="23940">
                  <c:v>0.23599999999999999</c:v>
                </c:pt>
                <c:pt idx="23941">
                  <c:v>0.2263</c:v>
                </c:pt>
                <c:pt idx="23942">
                  <c:v>0.22360000000000002</c:v>
                </c:pt>
                <c:pt idx="23943">
                  <c:v>0.22170000000000001</c:v>
                </c:pt>
                <c:pt idx="23944">
                  <c:v>0.22020000000000001</c:v>
                </c:pt>
                <c:pt idx="23945">
                  <c:v>0.21429999999999999</c:v>
                </c:pt>
                <c:pt idx="23946">
                  <c:v>0.2122</c:v>
                </c:pt>
                <c:pt idx="23947">
                  <c:v>0.2056</c:v>
                </c:pt>
                <c:pt idx="23948">
                  <c:v>0.2077</c:v>
                </c:pt>
                <c:pt idx="23949">
                  <c:v>0.20190000000000002</c:v>
                </c:pt>
                <c:pt idx="23950">
                  <c:v>0.20240000000000002</c:v>
                </c:pt>
                <c:pt idx="23951">
                  <c:v>0.19750000000000001</c:v>
                </c:pt>
                <c:pt idx="23952">
                  <c:v>0.19800000000000001</c:v>
                </c:pt>
                <c:pt idx="23953">
                  <c:v>0.19440000000000002</c:v>
                </c:pt>
                <c:pt idx="23954">
                  <c:v>0.1948</c:v>
                </c:pt>
                <c:pt idx="23955">
                  <c:v>0.19530000000000003</c:v>
                </c:pt>
                <c:pt idx="23956">
                  <c:v>0.18010000000000001</c:v>
                </c:pt>
                <c:pt idx="23957">
                  <c:v>0.17830000000000001</c:v>
                </c:pt>
                <c:pt idx="23958">
                  <c:v>0.18310000000000001</c:v>
                </c:pt>
                <c:pt idx="23959">
                  <c:v>0.18140000000000001</c:v>
                </c:pt>
                <c:pt idx="23960">
                  <c:v>0.18310000000000001</c:v>
                </c:pt>
                <c:pt idx="23961">
                  <c:v>0.18190000000000001</c:v>
                </c:pt>
                <c:pt idx="23962">
                  <c:v>0.17680000000000001</c:v>
                </c:pt>
                <c:pt idx="23963">
                  <c:v>0.17150000000000001</c:v>
                </c:pt>
                <c:pt idx="23964">
                  <c:v>0.16920000000000002</c:v>
                </c:pt>
                <c:pt idx="23965">
                  <c:v>0.17350000000000002</c:v>
                </c:pt>
                <c:pt idx="23966">
                  <c:v>0.17150000000000001</c:v>
                </c:pt>
                <c:pt idx="23967">
                  <c:v>0.17170000000000002</c:v>
                </c:pt>
                <c:pt idx="23968">
                  <c:v>0.17150000000000001</c:v>
                </c:pt>
                <c:pt idx="23969">
                  <c:v>0.1656</c:v>
                </c:pt>
                <c:pt idx="23970">
                  <c:v>0.1663</c:v>
                </c:pt>
                <c:pt idx="23971">
                  <c:v>0.16739999999999999</c:v>
                </c:pt>
                <c:pt idx="23972">
                  <c:v>0.16290000000000002</c:v>
                </c:pt>
                <c:pt idx="23973">
                  <c:v>0.1638</c:v>
                </c:pt>
                <c:pt idx="23974">
                  <c:v>0.1643</c:v>
                </c:pt>
                <c:pt idx="23975">
                  <c:v>0.1623</c:v>
                </c:pt>
                <c:pt idx="23976">
                  <c:v>0.16439999999999999</c:v>
                </c:pt>
                <c:pt idx="23977">
                  <c:v>0.16220000000000001</c:v>
                </c:pt>
                <c:pt idx="23978">
                  <c:v>0.16390000000000002</c:v>
                </c:pt>
                <c:pt idx="23979">
                  <c:v>0.16339999999999999</c:v>
                </c:pt>
                <c:pt idx="23980">
                  <c:v>0.1658</c:v>
                </c:pt>
                <c:pt idx="23981">
                  <c:v>0.16500000000000001</c:v>
                </c:pt>
                <c:pt idx="23982">
                  <c:v>0.16310000000000002</c:v>
                </c:pt>
                <c:pt idx="23983">
                  <c:v>0.16400000000000001</c:v>
                </c:pt>
                <c:pt idx="23984">
                  <c:v>0.16110000000000002</c:v>
                </c:pt>
                <c:pt idx="23985">
                  <c:v>0.16310000000000002</c:v>
                </c:pt>
                <c:pt idx="23986">
                  <c:v>0.1585</c:v>
                </c:pt>
                <c:pt idx="23987">
                  <c:v>0.1595</c:v>
                </c:pt>
                <c:pt idx="23988">
                  <c:v>0.1643</c:v>
                </c:pt>
                <c:pt idx="23989">
                  <c:v>0.1668</c:v>
                </c:pt>
                <c:pt idx="23990">
                  <c:v>0.17120000000000002</c:v>
                </c:pt>
                <c:pt idx="23991">
                  <c:v>0.17530000000000001</c:v>
                </c:pt>
                <c:pt idx="23992">
                  <c:v>0.1807</c:v>
                </c:pt>
                <c:pt idx="23993">
                  <c:v>0.18540000000000001</c:v>
                </c:pt>
                <c:pt idx="23994">
                  <c:v>0.19290000000000002</c:v>
                </c:pt>
                <c:pt idx="23995">
                  <c:v>0.19980000000000001</c:v>
                </c:pt>
                <c:pt idx="23996">
                  <c:v>0.20569999999999999</c:v>
                </c:pt>
                <c:pt idx="23997">
                  <c:v>0.22690000000000002</c:v>
                </c:pt>
                <c:pt idx="23998">
                  <c:v>0.24490000000000001</c:v>
                </c:pt>
                <c:pt idx="23999">
                  <c:v>0.26240000000000002</c:v>
                </c:pt>
                <c:pt idx="24000">
                  <c:v>0.28330000000000005</c:v>
                </c:pt>
                <c:pt idx="24001">
                  <c:v>0.29880000000000001</c:v>
                </c:pt>
                <c:pt idx="24002">
                  <c:v>0.31620000000000004</c:v>
                </c:pt>
                <c:pt idx="24003">
                  <c:v>0.32290000000000002</c:v>
                </c:pt>
                <c:pt idx="24004">
                  <c:v>0.35670000000000002</c:v>
                </c:pt>
                <c:pt idx="24005">
                  <c:v>0.36480000000000001</c:v>
                </c:pt>
                <c:pt idx="24006">
                  <c:v>0.36220000000000002</c:v>
                </c:pt>
                <c:pt idx="24007">
                  <c:v>0.41580000000000006</c:v>
                </c:pt>
                <c:pt idx="24008">
                  <c:v>0.42280000000000001</c:v>
                </c:pt>
                <c:pt idx="24009">
                  <c:v>0.43440000000000006</c:v>
                </c:pt>
                <c:pt idx="24010">
                  <c:v>0.46710000000000007</c:v>
                </c:pt>
                <c:pt idx="24011">
                  <c:v>0.49100000000000005</c:v>
                </c:pt>
                <c:pt idx="24012">
                  <c:v>0.50800000000000001</c:v>
                </c:pt>
                <c:pt idx="24013">
                  <c:v>0.54949999999999999</c:v>
                </c:pt>
                <c:pt idx="24014">
                  <c:v>0.63460000000000005</c:v>
                </c:pt>
                <c:pt idx="24015">
                  <c:v>0.68670000000000009</c:v>
                </c:pt>
                <c:pt idx="24016">
                  <c:v>0.81540000000000001</c:v>
                </c:pt>
                <c:pt idx="24017">
                  <c:v>0.87390000000000012</c:v>
                </c:pt>
                <c:pt idx="24018">
                  <c:v>0.90540000000000009</c:v>
                </c:pt>
                <c:pt idx="24019">
                  <c:v>0.84970000000000001</c:v>
                </c:pt>
                <c:pt idx="24020">
                  <c:v>0.89429999999999998</c:v>
                </c:pt>
                <c:pt idx="24021">
                  <c:v>1.0086999999999999</c:v>
                </c:pt>
                <c:pt idx="24022">
                  <c:v>1.032</c:v>
                </c:pt>
                <c:pt idx="24023">
                  <c:v>1.0731999999999999</c:v>
                </c:pt>
                <c:pt idx="24024">
                  <c:v>1.1194000000000002</c:v>
                </c:pt>
                <c:pt idx="24025">
                  <c:v>1.2404000000000002</c:v>
                </c:pt>
                <c:pt idx="24026">
                  <c:v>1.3537000000000001</c:v>
                </c:pt>
                <c:pt idx="24027">
                  <c:v>1.2645</c:v>
                </c:pt>
                <c:pt idx="24028">
                  <c:v>1.5039</c:v>
                </c:pt>
                <c:pt idx="24029">
                  <c:v>1.8134000000000001</c:v>
                </c:pt>
                <c:pt idx="24030">
                  <c:v>1.8788</c:v>
                </c:pt>
                <c:pt idx="24031">
                  <c:v>2.0051000000000001</c:v>
                </c:pt>
                <c:pt idx="24032">
                  <c:v>1.9809000000000001</c:v>
                </c:pt>
                <c:pt idx="24033">
                  <c:v>2.0272999999999999</c:v>
                </c:pt>
                <c:pt idx="24034">
                  <c:v>2.3121</c:v>
                </c:pt>
                <c:pt idx="24035">
                  <c:v>2.4725999999999999</c:v>
                </c:pt>
                <c:pt idx="24036">
                  <c:v>2.5754000000000001</c:v>
                </c:pt>
                <c:pt idx="24037">
                  <c:v>2.4483000000000001</c:v>
                </c:pt>
                <c:pt idx="24038">
                  <c:v>2.5998999999999999</c:v>
                </c:pt>
                <c:pt idx="24039">
                  <c:v>2.8839000000000001</c:v>
                </c:pt>
                <c:pt idx="24040">
                  <c:v>2.9422000000000001</c:v>
                </c:pt>
                <c:pt idx="24041">
                  <c:v>3.0376000000000003</c:v>
                </c:pt>
                <c:pt idx="24042">
                  <c:v>2.9498000000000002</c:v>
                </c:pt>
                <c:pt idx="24043">
                  <c:v>3.0385000000000004</c:v>
                </c:pt>
                <c:pt idx="24044">
                  <c:v>2.9172000000000002</c:v>
                </c:pt>
                <c:pt idx="24045">
                  <c:v>3.1672000000000002</c:v>
                </c:pt>
                <c:pt idx="24046">
                  <c:v>3.3001</c:v>
                </c:pt>
                <c:pt idx="24047">
                  <c:v>3.2243000000000004</c:v>
                </c:pt>
                <c:pt idx="24048">
                  <c:v>3.4191000000000003</c:v>
                </c:pt>
                <c:pt idx="24049">
                  <c:v>3.4424999999999999</c:v>
                </c:pt>
                <c:pt idx="24050">
                  <c:v>3.6242000000000001</c:v>
                </c:pt>
                <c:pt idx="24051">
                  <c:v>3.5451000000000001</c:v>
                </c:pt>
                <c:pt idx="24052">
                  <c:v>3.4572000000000003</c:v>
                </c:pt>
                <c:pt idx="24053">
                  <c:v>3.6771000000000003</c:v>
                </c:pt>
                <c:pt idx="24054">
                  <c:v>3.6850000000000005</c:v>
                </c:pt>
                <c:pt idx="24055">
                  <c:v>3.6978000000000004</c:v>
                </c:pt>
                <c:pt idx="24056">
                  <c:v>3.7729999999999997</c:v>
                </c:pt>
                <c:pt idx="24057">
                  <c:v>3.7662999999999998</c:v>
                </c:pt>
                <c:pt idx="24058">
                  <c:v>3.6760000000000002</c:v>
                </c:pt>
                <c:pt idx="24059">
                  <c:v>3.6288</c:v>
                </c:pt>
                <c:pt idx="24060">
                  <c:v>3.5709000000000004</c:v>
                </c:pt>
                <c:pt idx="24061">
                  <c:v>3.6826000000000003</c:v>
                </c:pt>
                <c:pt idx="24062">
                  <c:v>3.8031999999999999</c:v>
                </c:pt>
                <c:pt idx="24063">
                  <c:v>3.7652999999999999</c:v>
                </c:pt>
                <c:pt idx="24064">
                  <c:v>3.6319000000000004</c:v>
                </c:pt>
                <c:pt idx="24065">
                  <c:v>3.7517000000000005</c:v>
                </c:pt>
                <c:pt idx="24066">
                  <c:v>3.6537999999999999</c:v>
                </c:pt>
                <c:pt idx="24067">
                  <c:v>3.5665</c:v>
                </c:pt>
                <c:pt idx="24068">
                  <c:v>3.4607000000000001</c:v>
                </c:pt>
                <c:pt idx="24069">
                  <c:v>3.0570000000000004</c:v>
                </c:pt>
                <c:pt idx="24070">
                  <c:v>3.0342000000000002</c:v>
                </c:pt>
                <c:pt idx="24071">
                  <c:v>3.2454999999999998</c:v>
                </c:pt>
                <c:pt idx="24072">
                  <c:v>3.0399000000000003</c:v>
                </c:pt>
                <c:pt idx="24073">
                  <c:v>3.0893000000000002</c:v>
                </c:pt>
                <c:pt idx="24074">
                  <c:v>3.2158000000000002</c:v>
                </c:pt>
                <c:pt idx="24075">
                  <c:v>3.3606000000000003</c:v>
                </c:pt>
                <c:pt idx="24076">
                  <c:v>3.6944000000000004</c:v>
                </c:pt>
                <c:pt idx="24077">
                  <c:v>3.7143999999999999</c:v>
                </c:pt>
                <c:pt idx="24078">
                  <c:v>3.7086000000000001</c:v>
                </c:pt>
                <c:pt idx="24079">
                  <c:v>3.7151000000000005</c:v>
                </c:pt>
                <c:pt idx="24080">
                  <c:v>3.5188000000000006</c:v>
                </c:pt>
                <c:pt idx="24081">
                  <c:v>3.3624000000000005</c:v>
                </c:pt>
                <c:pt idx="24082">
                  <c:v>3.6146000000000003</c:v>
                </c:pt>
                <c:pt idx="24083">
                  <c:v>3.5268999999999999</c:v>
                </c:pt>
                <c:pt idx="24084">
                  <c:v>3.2468000000000004</c:v>
                </c:pt>
                <c:pt idx="24085">
                  <c:v>3.4460999999999999</c:v>
                </c:pt>
                <c:pt idx="24086">
                  <c:v>3.3027000000000002</c:v>
                </c:pt>
                <c:pt idx="24087">
                  <c:v>3.2772000000000001</c:v>
                </c:pt>
                <c:pt idx="24088">
                  <c:v>3.3232999999999997</c:v>
                </c:pt>
                <c:pt idx="24089">
                  <c:v>3.3567999999999998</c:v>
                </c:pt>
                <c:pt idx="24090">
                  <c:v>3.3988</c:v>
                </c:pt>
                <c:pt idx="24091">
                  <c:v>3.1593</c:v>
                </c:pt>
                <c:pt idx="24092">
                  <c:v>3.1343000000000001</c:v>
                </c:pt>
                <c:pt idx="24093">
                  <c:v>3.1755</c:v>
                </c:pt>
                <c:pt idx="24094">
                  <c:v>3.1549</c:v>
                </c:pt>
                <c:pt idx="24095">
                  <c:v>3.3313000000000006</c:v>
                </c:pt>
                <c:pt idx="24096">
                  <c:v>2.9799000000000002</c:v>
                </c:pt>
                <c:pt idx="24097">
                  <c:v>2.9051</c:v>
                </c:pt>
                <c:pt idx="24098">
                  <c:v>2.5788000000000002</c:v>
                </c:pt>
                <c:pt idx="24099">
                  <c:v>2.5161000000000002</c:v>
                </c:pt>
                <c:pt idx="24100">
                  <c:v>2.5387000000000004</c:v>
                </c:pt>
                <c:pt idx="24101">
                  <c:v>2.8936000000000002</c:v>
                </c:pt>
                <c:pt idx="24102">
                  <c:v>2.7336</c:v>
                </c:pt>
                <c:pt idx="24103">
                  <c:v>2.4535</c:v>
                </c:pt>
                <c:pt idx="24104">
                  <c:v>2.5488</c:v>
                </c:pt>
                <c:pt idx="24105">
                  <c:v>2.5198</c:v>
                </c:pt>
                <c:pt idx="24106">
                  <c:v>2.2947000000000002</c:v>
                </c:pt>
                <c:pt idx="24107">
                  <c:v>2.2050999999999998</c:v>
                </c:pt>
                <c:pt idx="24108">
                  <c:v>2.0402</c:v>
                </c:pt>
                <c:pt idx="24109">
                  <c:v>1.9855</c:v>
                </c:pt>
                <c:pt idx="24110">
                  <c:v>1.7908999999999999</c:v>
                </c:pt>
                <c:pt idx="24111">
                  <c:v>1.7109000000000003</c:v>
                </c:pt>
                <c:pt idx="24112">
                  <c:v>1.6279000000000001</c:v>
                </c:pt>
                <c:pt idx="24113">
                  <c:v>1.5853999999999999</c:v>
                </c:pt>
                <c:pt idx="24114">
                  <c:v>1.6774000000000002</c:v>
                </c:pt>
                <c:pt idx="24115">
                  <c:v>1.5276000000000001</c:v>
                </c:pt>
                <c:pt idx="24116">
                  <c:v>1.4820000000000002</c:v>
                </c:pt>
                <c:pt idx="24117">
                  <c:v>1.4420999999999999</c:v>
                </c:pt>
                <c:pt idx="24118">
                  <c:v>1.3477000000000001</c:v>
                </c:pt>
                <c:pt idx="24119">
                  <c:v>1.3230000000000002</c:v>
                </c:pt>
                <c:pt idx="24120">
                  <c:v>1.3102</c:v>
                </c:pt>
                <c:pt idx="24121">
                  <c:v>1.3098000000000001</c:v>
                </c:pt>
                <c:pt idx="24122">
                  <c:v>1.302</c:v>
                </c:pt>
                <c:pt idx="24123">
                  <c:v>1.2739000000000003</c:v>
                </c:pt>
                <c:pt idx="24124">
                  <c:v>1.2356</c:v>
                </c:pt>
                <c:pt idx="24125">
                  <c:v>1.2912000000000001</c:v>
                </c:pt>
                <c:pt idx="24126">
                  <c:v>1.1979</c:v>
                </c:pt>
                <c:pt idx="24127">
                  <c:v>1.1619999999999999</c:v>
                </c:pt>
                <c:pt idx="24128">
                  <c:v>1.1664000000000001</c:v>
                </c:pt>
                <c:pt idx="24129">
                  <c:v>1.1260000000000001</c:v>
                </c:pt>
                <c:pt idx="24130">
                  <c:v>1.0894000000000001</c:v>
                </c:pt>
                <c:pt idx="24131">
                  <c:v>1.0442</c:v>
                </c:pt>
                <c:pt idx="24132">
                  <c:v>1.0155000000000001</c:v>
                </c:pt>
                <c:pt idx="24133">
                  <c:v>1.0086999999999999</c:v>
                </c:pt>
                <c:pt idx="24134">
                  <c:v>0.99740000000000006</c:v>
                </c:pt>
                <c:pt idx="24135">
                  <c:v>0.94940000000000002</c:v>
                </c:pt>
                <c:pt idx="24136">
                  <c:v>0.92260000000000009</c:v>
                </c:pt>
                <c:pt idx="24137">
                  <c:v>0.89090000000000014</c:v>
                </c:pt>
                <c:pt idx="24138">
                  <c:v>0.85840000000000005</c:v>
                </c:pt>
                <c:pt idx="24139">
                  <c:v>0.84819999999999995</c:v>
                </c:pt>
                <c:pt idx="24140">
                  <c:v>0.81430000000000013</c:v>
                </c:pt>
                <c:pt idx="24141">
                  <c:v>0.81</c:v>
                </c:pt>
                <c:pt idx="24142">
                  <c:v>0.80220000000000002</c:v>
                </c:pt>
                <c:pt idx="24143">
                  <c:v>0.754</c:v>
                </c:pt>
                <c:pt idx="24144">
                  <c:v>0.76219999999999999</c:v>
                </c:pt>
                <c:pt idx="24145">
                  <c:v>0.73730000000000007</c:v>
                </c:pt>
                <c:pt idx="24146">
                  <c:v>0.72220000000000006</c:v>
                </c:pt>
                <c:pt idx="24147">
                  <c:v>0.71510000000000007</c:v>
                </c:pt>
                <c:pt idx="24148">
                  <c:v>0.69169999999999998</c:v>
                </c:pt>
                <c:pt idx="24149">
                  <c:v>0.68170000000000008</c:v>
                </c:pt>
                <c:pt idx="24150">
                  <c:v>0.67810000000000004</c:v>
                </c:pt>
                <c:pt idx="24151">
                  <c:v>0.66349999999999998</c:v>
                </c:pt>
                <c:pt idx="24152">
                  <c:v>0.65439999999999998</c:v>
                </c:pt>
                <c:pt idx="24153">
                  <c:v>0.62830000000000008</c:v>
                </c:pt>
                <c:pt idx="24154">
                  <c:v>0.627</c:v>
                </c:pt>
                <c:pt idx="24155">
                  <c:v>0.62480000000000002</c:v>
                </c:pt>
                <c:pt idx="24156">
                  <c:v>0.60670000000000002</c:v>
                </c:pt>
                <c:pt idx="24157">
                  <c:v>0.60499999999999998</c:v>
                </c:pt>
                <c:pt idx="24158">
                  <c:v>0.62990000000000013</c:v>
                </c:pt>
                <c:pt idx="24159">
                  <c:v>0.6009000000000001</c:v>
                </c:pt>
                <c:pt idx="24160">
                  <c:v>0.57330000000000003</c:v>
                </c:pt>
                <c:pt idx="24161">
                  <c:v>0.57520000000000004</c:v>
                </c:pt>
                <c:pt idx="24162">
                  <c:v>0.55599999999999994</c:v>
                </c:pt>
                <c:pt idx="24163">
                  <c:v>0.56580000000000008</c:v>
                </c:pt>
                <c:pt idx="24164">
                  <c:v>0.55690000000000006</c:v>
                </c:pt>
                <c:pt idx="24165">
                  <c:v>0.54300000000000004</c:v>
                </c:pt>
                <c:pt idx="24166">
                  <c:v>0.53200000000000003</c:v>
                </c:pt>
                <c:pt idx="24167">
                  <c:v>0.53659999999999997</c:v>
                </c:pt>
                <c:pt idx="24168">
                  <c:v>0.51729999999999998</c:v>
                </c:pt>
                <c:pt idx="24169">
                  <c:v>0.5142000000000001</c:v>
                </c:pt>
                <c:pt idx="24170">
                  <c:v>0.50690000000000002</c:v>
                </c:pt>
                <c:pt idx="24171">
                  <c:v>0.50780000000000003</c:v>
                </c:pt>
                <c:pt idx="24172">
                  <c:v>0.49450000000000005</c:v>
                </c:pt>
                <c:pt idx="24173">
                  <c:v>0.49330000000000002</c:v>
                </c:pt>
                <c:pt idx="24174">
                  <c:v>0.48650000000000004</c:v>
                </c:pt>
                <c:pt idx="24175">
                  <c:v>0.48550000000000004</c:v>
                </c:pt>
                <c:pt idx="24176">
                  <c:v>0.46330000000000005</c:v>
                </c:pt>
                <c:pt idx="24177">
                  <c:v>0.46730000000000005</c:v>
                </c:pt>
                <c:pt idx="24178">
                  <c:v>0.44440000000000002</c:v>
                </c:pt>
                <c:pt idx="24179">
                  <c:v>0.43</c:v>
                </c:pt>
                <c:pt idx="24180">
                  <c:v>0.42210000000000003</c:v>
                </c:pt>
                <c:pt idx="24181">
                  <c:v>0.43620000000000003</c:v>
                </c:pt>
                <c:pt idx="24182">
                  <c:v>0.44260000000000005</c:v>
                </c:pt>
                <c:pt idx="24183">
                  <c:v>0.40970000000000006</c:v>
                </c:pt>
                <c:pt idx="24184">
                  <c:v>0.45019999999999999</c:v>
                </c:pt>
                <c:pt idx="24185">
                  <c:v>0.39740000000000003</c:v>
                </c:pt>
                <c:pt idx="24186">
                  <c:v>0.38200000000000001</c:v>
                </c:pt>
                <c:pt idx="24187">
                  <c:v>0.41180000000000005</c:v>
                </c:pt>
                <c:pt idx="24188">
                  <c:v>0.39080000000000004</c:v>
                </c:pt>
                <c:pt idx="24189">
                  <c:v>0.36800000000000005</c:v>
                </c:pt>
                <c:pt idx="24190">
                  <c:v>0.36080000000000001</c:v>
                </c:pt>
                <c:pt idx="24191">
                  <c:v>0.35580000000000001</c:v>
                </c:pt>
                <c:pt idx="24192">
                  <c:v>0.37190000000000001</c:v>
                </c:pt>
                <c:pt idx="24193">
                  <c:v>0.36010000000000003</c:v>
                </c:pt>
                <c:pt idx="24194">
                  <c:v>0.35810000000000003</c:v>
                </c:pt>
                <c:pt idx="24195">
                  <c:v>0.37200000000000005</c:v>
                </c:pt>
                <c:pt idx="24196">
                  <c:v>0.32830000000000004</c:v>
                </c:pt>
                <c:pt idx="24197">
                  <c:v>0.3569</c:v>
                </c:pt>
                <c:pt idx="24198">
                  <c:v>0.33530000000000004</c:v>
                </c:pt>
                <c:pt idx="24199">
                  <c:v>0.34010000000000001</c:v>
                </c:pt>
                <c:pt idx="24200">
                  <c:v>0.31690000000000002</c:v>
                </c:pt>
                <c:pt idx="24201">
                  <c:v>0.32669999999999999</c:v>
                </c:pt>
                <c:pt idx="24202">
                  <c:v>0.31760000000000005</c:v>
                </c:pt>
                <c:pt idx="24203">
                  <c:v>0.30920000000000003</c:v>
                </c:pt>
                <c:pt idx="24204">
                  <c:v>0.31790000000000002</c:v>
                </c:pt>
                <c:pt idx="24205">
                  <c:v>0.31210000000000004</c:v>
                </c:pt>
                <c:pt idx="24206">
                  <c:v>0.31480000000000002</c:v>
                </c:pt>
                <c:pt idx="24207">
                  <c:v>0.30099999999999999</c:v>
                </c:pt>
                <c:pt idx="24208">
                  <c:v>0.29799999999999999</c:v>
                </c:pt>
                <c:pt idx="24209">
                  <c:v>0.30580000000000002</c:v>
                </c:pt>
                <c:pt idx="24210">
                  <c:v>0.29020000000000001</c:v>
                </c:pt>
                <c:pt idx="24211">
                  <c:v>0.26040000000000002</c:v>
                </c:pt>
                <c:pt idx="24212">
                  <c:v>0.27730000000000005</c:v>
                </c:pt>
                <c:pt idx="24213">
                  <c:v>0.25390000000000001</c:v>
                </c:pt>
                <c:pt idx="24214">
                  <c:v>0.2767</c:v>
                </c:pt>
                <c:pt idx="24215">
                  <c:v>0.27229999999999999</c:v>
                </c:pt>
                <c:pt idx="24216">
                  <c:v>0.25540000000000002</c:v>
                </c:pt>
                <c:pt idx="24217">
                  <c:v>0.26140000000000002</c:v>
                </c:pt>
                <c:pt idx="24218">
                  <c:v>0.26789999999999997</c:v>
                </c:pt>
                <c:pt idx="24219">
                  <c:v>0.26979999999999998</c:v>
                </c:pt>
                <c:pt idx="24220">
                  <c:v>0.25169999999999998</c:v>
                </c:pt>
                <c:pt idx="24221">
                  <c:v>0.25070000000000003</c:v>
                </c:pt>
                <c:pt idx="24222">
                  <c:v>0.25340000000000001</c:v>
                </c:pt>
                <c:pt idx="24223">
                  <c:v>0.2417</c:v>
                </c:pt>
                <c:pt idx="24224">
                  <c:v>0.25030000000000002</c:v>
                </c:pt>
                <c:pt idx="24225">
                  <c:v>0.22890000000000002</c:v>
                </c:pt>
                <c:pt idx="24226">
                  <c:v>0.21320000000000003</c:v>
                </c:pt>
                <c:pt idx="24227">
                  <c:v>0.2303</c:v>
                </c:pt>
                <c:pt idx="24228">
                  <c:v>0.21540000000000001</c:v>
                </c:pt>
                <c:pt idx="24229">
                  <c:v>0.21880000000000002</c:v>
                </c:pt>
                <c:pt idx="24230">
                  <c:v>0.23290000000000002</c:v>
                </c:pt>
                <c:pt idx="24231">
                  <c:v>0.2117</c:v>
                </c:pt>
                <c:pt idx="24232">
                  <c:v>0.20169999999999999</c:v>
                </c:pt>
                <c:pt idx="24233">
                  <c:v>0.20830000000000004</c:v>
                </c:pt>
                <c:pt idx="24234">
                  <c:v>0.20520000000000002</c:v>
                </c:pt>
                <c:pt idx="24235">
                  <c:v>0.19700000000000001</c:v>
                </c:pt>
                <c:pt idx="24236">
                  <c:v>0.20499999999999999</c:v>
                </c:pt>
                <c:pt idx="24237">
                  <c:v>0.20030000000000003</c:v>
                </c:pt>
                <c:pt idx="24238">
                  <c:v>0.18700000000000003</c:v>
                </c:pt>
                <c:pt idx="24239">
                  <c:v>0.19090000000000001</c:v>
                </c:pt>
                <c:pt idx="24240">
                  <c:v>0.18830000000000002</c:v>
                </c:pt>
                <c:pt idx="24241">
                  <c:v>0.18490000000000001</c:v>
                </c:pt>
                <c:pt idx="24242">
                  <c:v>0.18560000000000001</c:v>
                </c:pt>
                <c:pt idx="24243">
                  <c:v>0.18260000000000001</c:v>
                </c:pt>
                <c:pt idx="24244">
                  <c:v>0.18260000000000001</c:v>
                </c:pt>
                <c:pt idx="24245">
                  <c:v>0.18200000000000002</c:v>
                </c:pt>
                <c:pt idx="24246">
                  <c:v>0.16870000000000002</c:v>
                </c:pt>
                <c:pt idx="24247">
                  <c:v>0.15240000000000001</c:v>
                </c:pt>
                <c:pt idx="24248">
                  <c:v>0.14970000000000003</c:v>
                </c:pt>
                <c:pt idx="24249">
                  <c:v>0.16300000000000001</c:v>
                </c:pt>
                <c:pt idx="24250">
                  <c:v>0.16820000000000002</c:v>
                </c:pt>
                <c:pt idx="24251">
                  <c:v>0.16620000000000001</c:v>
                </c:pt>
                <c:pt idx="24252">
                  <c:v>0.15260000000000001</c:v>
                </c:pt>
                <c:pt idx="24253">
                  <c:v>0.15690000000000001</c:v>
                </c:pt>
                <c:pt idx="24254">
                  <c:v>0.15290000000000001</c:v>
                </c:pt>
                <c:pt idx="24255">
                  <c:v>0.1484</c:v>
                </c:pt>
                <c:pt idx="24256">
                  <c:v>0.16400000000000001</c:v>
                </c:pt>
                <c:pt idx="24257">
                  <c:v>0.1542</c:v>
                </c:pt>
                <c:pt idx="24258">
                  <c:v>0.14770000000000003</c:v>
                </c:pt>
                <c:pt idx="24259">
                  <c:v>0.15910000000000002</c:v>
                </c:pt>
                <c:pt idx="24260">
                  <c:v>0.1439</c:v>
                </c:pt>
                <c:pt idx="24261">
                  <c:v>0.15260000000000001</c:v>
                </c:pt>
                <c:pt idx="24262">
                  <c:v>0.1633</c:v>
                </c:pt>
                <c:pt idx="24263">
                  <c:v>0.15990000000000001</c:v>
                </c:pt>
                <c:pt idx="24264">
                  <c:v>0.1573</c:v>
                </c:pt>
                <c:pt idx="24265">
                  <c:v>0.17130000000000001</c:v>
                </c:pt>
                <c:pt idx="24266">
                  <c:v>0.1794</c:v>
                </c:pt>
                <c:pt idx="24267">
                  <c:v>0.18560000000000001</c:v>
                </c:pt>
                <c:pt idx="24268">
                  <c:v>0.189</c:v>
                </c:pt>
                <c:pt idx="24269">
                  <c:v>0.18720000000000003</c:v>
                </c:pt>
                <c:pt idx="24270">
                  <c:v>0.19220000000000001</c:v>
                </c:pt>
                <c:pt idx="24271">
                  <c:v>0.2014</c:v>
                </c:pt>
                <c:pt idx="24272">
                  <c:v>0.19270000000000001</c:v>
                </c:pt>
                <c:pt idx="24273">
                  <c:v>0.1767</c:v>
                </c:pt>
                <c:pt idx="24274">
                  <c:v>0.17849999999999999</c:v>
                </c:pt>
                <c:pt idx="24275">
                  <c:v>0.1804</c:v>
                </c:pt>
                <c:pt idx="24276">
                  <c:v>0.1865</c:v>
                </c:pt>
                <c:pt idx="24277">
                  <c:v>0.19059999999999999</c:v>
                </c:pt>
                <c:pt idx="24278">
                  <c:v>0.19170000000000001</c:v>
                </c:pt>
                <c:pt idx="24279">
                  <c:v>0.191</c:v>
                </c:pt>
                <c:pt idx="24280">
                  <c:v>0.19950000000000001</c:v>
                </c:pt>
                <c:pt idx="24281">
                  <c:v>0.20899999999999999</c:v>
                </c:pt>
                <c:pt idx="24282">
                  <c:v>0.22070000000000001</c:v>
                </c:pt>
                <c:pt idx="24283">
                  <c:v>0.22460000000000002</c:v>
                </c:pt>
                <c:pt idx="24284">
                  <c:v>0.24529999999999999</c:v>
                </c:pt>
                <c:pt idx="24285">
                  <c:v>0.25950000000000001</c:v>
                </c:pt>
                <c:pt idx="24286">
                  <c:v>0.25330000000000003</c:v>
                </c:pt>
                <c:pt idx="24287">
                  <c:v>0.31200000000000006</c:v>
                </c:pt>
                <c:pt idx="24288">
                  <c:v>0.31680000000000003</c:v>
                </c:pt>
                <c:pt idx="24289">
                  <c:v>0.3352</c:v>
                </c:pt>
                <c:pt idx="24290">
                  <c:v>0.2964</c:v>
                </c:pt>
                <c:pt idx="24291">
                  <c:v>0.307</c:v>
                </c:pt>
                <c:pt idx="24292">
                  <c:v>0.34910000000000002</c:v>
                </c:pt>
                <c:pt idx="24293">
                  <c:v>0.34390000000000004</c:v>
                </c:pt>
                <c:pt idx="24294">
                  <c:v>0.32719999999999999</c:v>
                </c:pt>
                <c:pt idx="24295">
                  <c:v>0.31540000000000001</c:v>
                </c:pt>
                <c:pt idx="24296">
                  <c:v>0.33250000000000002</c:v>
                </c:pt>
                <c:pt idx="24297">
                  <c:v>0.37490000000000001</c:v>
                </c:pt>
                <c:pt idx="24298">
                  <c:v>0.38840000000000002</c:v>
                </c:pt>
                <c:pt idx="24299">
                  <c:v>0.38060000000000005</c:v>
                </c:pt>
                <c:pt idx="24300">
                  <c:v>0.4289</c:v>
                </c:pt>
                <c:pt idx="24301">
                  <c:v>0.44009999999999999</c:v>
                </c:pt>
                <c:pt idx="24302">
                  <c:v>0.45250000000000007</c:v>
                </c:pt>
                <c:pt idx="24303">
                  <c:v>0.47320000000000007</c:v>
                </c:pt>
                <c:pt idx="24304">
                  <c:v>0.52649999999999997</c:v>
                </c:pt>
                <c:pt idx="24305">
                  <c:v>0.56470000000000009</c:v>
                </c:pt>
                <c:pt idx="24306">
                  <c:v>0.58720000000000006</c:v>
                </c:pt>
                <c:pt idx="24307">
                  <c:v>0.65610000000000002</c:v>
                </c:pt>
                <c:pt idx="24308">
                  <c:v>0.68559999999999999</c:v>
                </c:pt>
                <c:pt idx="24309">
                  <c:v>0.67420000000000002</c:v>
                </c:pt>
                <c:pt idx="24310">
                  <c:v>0.66420000000000012</c:v>
                </c:pt>
                <c:pt idx="24311">
                  <c:v>0.67880000000000007</c:v>
                </c:pt>
                <c:pt idx="24312">
                  <c:v>0.76130000000000009</c:v>
                </c:pt>
                <c:pt idx="24313">
                  <c:v>0.93089999999999995</c:v>
                </c:pt>
                <c:pt idx="24314">
                  <c:v>0.93569999999999998</c:v>
                </c:pt>
                <c:pt idx="24315">
                  <c:v>0.95660000000000012</c:v>
                </c:pt>
                <c:pt idx="24316">
                  <c:v>1.0201</c:v>
                </c:pt>
                <c:pt idx="24317">
                  <c:v>1.1035000000000001</c:v>
                </c:pt>
                <c:pt idx="24318">
                  <c:v>1.1306</c:v>
                </c:pt>
                <c:pt idx="24319">
                  <c:v>1.1846000000000001</c:v>
                </c:pt>
                <c:pt idx="24320">
                  <c:v>1.2750000000000001</c:v>
                </c:pt>
                <c:pt idx="24321">
                  <c:v>1.2993000000000001</c:v>
                </c:pt>
                <c:pt idx="24322">
                  <c:v>1.2659000000000002</c:v>
                </c:pt>
                <c:pt idx="24323">
                  <c:v>1.2987000000000002</c:v>
                </c:pt>
                <c:pt idx="24324">
                  <c:v>1.3604000000000001</c:v>
                </c:pt>
                <c:pt idx="24325">
                  <c:v>1.4481999999999999</c:v>
                </c:pt>
                <c:pt idx="24326">
                  <c:v>1.5148000000000001</c:v>
                </c:pt>
                <c:pt idx="24327">
                  <c:v>1.5856000000000001</c:v>
                </c:pt>
                <c:pt idx="24328">
                  <c:v>1.6495000000000002</c:v>
                </c:pt>
                <c:pt idx="24329">
                  <c:v>1.6567000000000001</c:v>
                </c:pt>
                <c:pt idx="24330">
                  <c:v>1.7279</c:v>
                </c:pt>
                <c:pt idx="24331">
                  <c:v>1.7918000000000001</c:v>
                </c:pt>
                <c:pt idx="24332">
                  <c:v>1.7477</c:v>
                </c:pt>
                <c:pt idx="24333">
                  <c:v>1.7408000000000001</c:v>
                </c:pt>
                <c:pt idx="24334">
                  <c:v>1.7353000000000003</c:v>
                </c:pt>
                <c:pt idx="24335">
                  <c:v>1.7362</c:v>
                </c:pt>
                <c:pt idx="24336">
                  <c:v>1.7758</c:v>
                </c:pt>
                <c:pt idx="24337">
                  <c:v>1.8303000000000003</c:v>
                </c:pt>
                <c:pt idx="24338">
                  <c:v>1.8547000000000002</c:v>
                </c:pt>
                <c:pt idx="24339">
                  <c:v>1.8868</c:v>
                </c:pt>
                <c:pt idx="24340">
                  <c:v>1.913</c:v>
                </c:pt>
                <c:pt idx="24341">
                  <c:v>1.8878000000000001</c:v>
                </c:pt>
                <c:pt idx="24342">
                  <c:v>1.9157000000000002</c:v>
                </c:pt>
                <c:pt idx="24343">
                  <c:v>1.9066000000000001</c:v>
                </c:pt>
                <c:pt idx="24344">
                  <c:v>1.9364000000000001</c:v>
                </c:pt>
                <c:pt idx="24345">
                  <c:v>1.9869000000000001</c:v>
                </c:pt>
                <c:pt idx="24346">
                  <c:v>1.9922000000000002</c:v>
                </c:pt>
                <c:pt idx="24347">
                  <c:v>2.0585</c:v>
                </c:pt>
                <c:pt idx="24348">
                  <c:v>2.0935999999999999</c:v>
                </c:pt>
                <c:pt idx="24349">
                  <c:v>2.1789999999999998</c:v>
                </c:pt>
                <c:pt idx="24350">
                  <c:v>2.2010999999999998</c:v>
                </c:pt>
                <c:pt idx="24351">
                  <c:v>2.1869000000000001</c:v>
                </c:pt>
                <c:pt idx="24352">
                  <c:v>2.1849000000000003</c:v>
                </c:pt>
                <c:pt idx="24353">
                  <c:v>2.1905000000000001</c:v>
                </c:pt>
                <c:pt idx="24354">
                  <c:v>2.2149000000000001</c:v>
                </c:pt>
                <c:pt idx="24355">
                  <c:v>2.2236000000000002</c:v>
                </c:pt>
                <c:pt idx="24356">
                  <c:v>2.2054</c:v>
                </c:pt>
                <c:pt idx="24357">
                  <c:v>2.2152000000000003</c:v>
                </c:pt>
                <c:pt idx="24358">
                  <c:v>2.2635000000000001</c:v>
                </c:pt>
                <c:pt idx="24359">
                  <c:v>2.2404000000000002</c:v>
                </c:pt>
                <c:pt idx="24360">
                  <c:v>2.2375000000000003</c:v>
                </c:pt>
                <c:pt idx="24361">
                  <c:v>2.2824000000000004</c:v>
                </c:pt>
                <c:pt idx="24362">
                  <c:v>2.2154000000000003</c:v>
                </c:pt>
                <c:pt idx="24363">
                  <c:v>2.2469999999999999</c:v>
                </c:pt>
                <c:pt idx="24364">
                  <c:v>2.3219000000000003</c:v>
                </c:pt>
                <c:pt idx="24365">
                  <c:v>2.2944</c:v>
                </c:pt>
                <c:pt idx="24366">
                  <c:v>2.2498</c:v>
                </c:pt>
                <c:pt idx="24367">
                  <c:v>2.2701000000000002</c:v>
                </c:pt>
                <c:pt idx="24368">
                  <c:v>2.2623000000000002</c:v>
                </c:pt>
                <c:pt idx="24369">
                  <c:v>2.2738</c:v>
                </c:pt>
                <c:pt idx="24370">
                  <c:v>2.2968000000000002</c:v>
                </c:pt>
                <c:pt idx="24371">
                  <c:v>2.2772000000000001</c:v>
                </c:pt>
                <c:pt idx="24372">
                  <c:v>2.2265000000000001</c:v>
                </c:pt>
                <c:pt idx="24373">
                  <c:v>2.2711000000000001</c:v>
                </c:pt>
                <c:pt idx="24374">
                  <c:v>2.2570000000000001</c:v>
                </c:pt>
                <c:pt idx="24375">
                  <c:v>2.2157</c:v>
                </c:pt>
                <c:pt idx="24376">
                  <c:v>2.1821000000000002</c:v>
                </c:pt>
                <c:pt idx="24377">
                  <c:v>2.1233</c:v>
                </c:pt>
                <c:pt idx="24378">
                  <c:v>2.0455000000000001</c:v>
                </c:pt>
                <c:pt idx="24379">
                  <c:v>2.0478999999999998</c:v>
                </c:pt>
                <c:pt idx="24380">
                  <c:v>1.9883</c:v>
                </c:pt>
                <c:pt idx="24381">
                  <c:v>2.0348000000000002</c:v>
                </c:pt>
                <c:pt idx="24382">
                  <c:v>1.9742000000000002</c:v>
                </c:pt>
                <c:pt idx="24383">
                  <c:v>1.9012000000000002</c:v>
                </c:pt>
                <c:pt idx="24384">
                  <c:v>1.9045000000000003</c:v>
                </c:pt>
                <c:pt idx="24385">
                  <c:v>1.8853000000000002</c:v>
                </c:pt>
                <c:pt idx="24386">
                  <c:v>2.0321000000000002</c:v>
                </c:pt>
                <c:pt idx="24387">
                  <c:v>2.0630000000000002</c:v>
                </c:pt>
                <c:pt idx="24388">
                  <c:v>1.986</c:v>
                </c:pt>
                <c:pt idx="24389">
                  <c:v>1.9654</c:v>
                </c:pt>
                <c:pt idx="24390">
                  <c:v>1.9578</c:v>
                </c:pt>
                <c:pt idx="24391">
                  <c:v>1.9371</c:v>
                </c:pt>
                <c:pt idx="24392">
                  <c:v>1.9096000000000002</c:v>
                </c:pt>
                <c:pt idx="24393">
                  <c:v>1.8617000000000001</c:v>
                </c:pt>
                <c:pt idx="24394">
                  <c:v>1.8024000000000002</c:v>
                </c:pt>
                <c:pt idx="24395">
                  <c:v>1.7261</c:v>
                </c:pt>
                <c:pt idx="24396">
                  <c:v>1.6279000000000001</c:v>
                </c:pt>
                <c:pt idx="24397">
                  <c:v>1.5695000000000001</c:v>
                </c:pt>
                <c:pt idx="24398">
                  <c:v>1.5775000000000001</c:v>
                </c:pt>
                <c:pt idx="24399">
                  <c:v>1.6407</c:v>
                </c:pt>
                <c:pt idx="24400">
                  <c:v>1.5917000000000001</c:v>
                </c:pt>
                <c:pt idx="24401">
                  <c:v>1.5636000000000001</c:v>
                </c:pt>
                <c:pt idx="24402">
                  <c:v>1.5384000000000002</c:v>
                </c:pt>
                <c:pt idx="24403">
                  <c:v>1.5819000000000001</c:v>
                </c:pt>
                <c:pt idx="24404">
                  <c:v>1.3410000000000002</c:v>
                </c:pt>
                <c:pt idx="24405">
                  <c:v>1.3389</c:v>
                </c:pt>
                <c:pt idx="24406">
                  <c:v>1.2881</c:v>
                </c:pt>
                <c:pt idx="24407">
                  <c:v>1.2096</c:v>
                </c:pt>
                <c:pt idx="24408">
                  <c:v>1.1141000000000001</c:v>
                </c:pt>
                <c:pt idx="24409">
                  <c:v>0.97750000000000004</c:v>
                </c:pt>
                <c:pt idx="24410">
                  <c:v>0.88850000000000007</c:v>
                </c:pt>
                <c:pt idx="24411">
                  <c:v>0.78949999999999998</c:v>
                </c:pt>
                <c:pt idx="24412">
                  <c:v>0.72800000000000009</c:v>
                </c:pt>
                <c:pt idx="24413">
                  <c:v>0.66139999999999999</c:v>
                </c:pt>
                <c:pt idx="24414">
                  <c:v>0.61270000000000002</c:v>
                </c:pt>
                <c:pt idx="24415">
                  <c:v>0.55970000000000009</c:v>
                </c:pt>
                <c:pt idx="24416">
                  <c:v>0.53290000000000004</c:v>
                </c:pt>
                <c:pt idx="24417">
                  <c:v>0.52590000000000003</c:v>
                </c:pt>
                <c:pt idx="24418">
                  <c:v>0.54710000000000003</c:v>
                </c:pt>
                <c:pt idx="24419">
                  <c:v>0.52949999999999997</c:v>
                </c:pt>
                <c:pt idx="24420">
                  <c:v>0.51150000000000007</c:v>
                </c:pt>
                <c:pt idx="24421">
                  <c:v>0.49280000000000002</c:v>
                </c:pt>
                <c:pt idx="24422">
                  <c:v>0.47170000000000001</c:v>
                </c:pt>
                <c:pt idx="24423">
                  <c:v>0.43330000000000002</c:v>
                </c:pt>
                <c:pt idx="24424">
                  <c:v>0.42599999999999999</c:v>
                </c:pt>
                <c:pt idx="24425">
                  <c:v>0.45190000000000002</c:v>
                </c:pt>
                <c:pt idx="24426">
                  <c:v>0.41539999999999999</c:v>
                </c:pt>
                <c:pt idx="24427">
                  <c:v>0.41880000000000001</c:v>
                </c:pt>
                <c:pt idx="24428">
                  <c:v>0.42100000000000004</c:v>
                </c:pt>
                <c:pt idx="24429">
                  <c:v>0.43090000000000006</c:v>
                </c:pt>
                <c:pt idx="24430">
                  <c:v>0.45830000000000004</c:v>
                </c:pt>
                <c:pt idx="24431">
                  <c:v>0.50810000000000011</c:v>
                </c:pt>
                <c:pt idx="24432">
                  <c:v>0.47500000000000003</c:v>
                </c:pt>
                <c:pt idx="24433">
                  <c:v>0.45860000000000006</c:v>
                </c:pt>
                <c:pt idx="24434">
                  <c:v>0.43530000000000002</c:v>
                </c:pt>
                <c:pt idx="24435">
                  <c:v>0.43430000000000002</c:v>
                </c:pt>
                <c:pt idx="24436">
                  <c:v>0.42080000000000006</c:v>
                </c:pt>
                <c:pt idx="24437">
                  <c:v>0.41710000000000003</c:v>
                </c:pt>
                <c:pt idx="24438">
                  <c:v>0.40339999999999998</c:v>
                </c:pt>
                <c:pt idx="24439">
                  <c:v>0.3876</c:v>
                </c:pt>
                <c:pt idx="24440">
                  <c:v>0.38410000000000005</c:v>
                </c:pt>
                <c:pt idx="24441">
                  <c:v>0.37080000000000002</c:v>
                </c:pt>
                <c:pt idx="24442">
                  <c:v>0.37190000000000001</c:v>
                </c:pt>
                <c:pt idx="24443">
                  <c:v>0.3569</c:v>
                </c:pt>
                <c:pt idx="24444">
                  <c:v>0.34489999999999998</c:v>
                </c:pt>
                <c:pt idx="24445">
                  <c:v>0.34350000000000003</c:v>
                </c:pt>
                <c:pt idx="24446">
                  <c:v>0.3488</c:v>
                </c:pt>
                <c:pt idx="24447">
                  <c:v>0.34460000000000002</c:v>
                </c:pt>
                <c:pt idx="24448">
                  <c:v>0.32690000000000002</c:v>
                </c:pt>
                <c:pt idx="24449">
                  <c:v>0.32650000000000001</c:v>
                </c:pt>
                <c:pt idx="24450">
                  <c:v>0.32430000000000003</c:v>
                </c:pt>
                <c:pt idx="24451">
                  <c:v>0.32630000000000003</c:v>
                </c:pt>
                <c:pt idx="24452">
                  <c:v>0.32090000000000002</c:v>
                </c:pt>
                <c:pt idx="24453">
                  <c:v>0.30590000000000006</c:v>
                </c:pt>
                <c:pt idx="24454">
                  <c:v>0.30980000000000002</c:v>
                </c:pt>
                <c:pt idx="24455">
                  <c:v>0.30810000000000004</c:v>
                </c:pt>
                <c:pt idx="24456">
                  <c:v>0.3054</c:v>
                </c:pt>
                <c:pt idx="24457">
                  <c:v>0.30459999999999998</c:v>
                </c:pt>
                <c:pt idx="24458">
                  <c:v>0.29780000000000001</c:v>
                </c:pt>
                <c:pt idx="24459">
                  <c:v>0.29480000000000001</c:v>
                </c:pt>
                <c:pt idx="24460">
                  <c:v>0.29710000000000003</c:v>
                </c:pt>
                <c:pt idx="24461">
                  <c:v>0.30110000000000003</c:v>
                </c:pt>
                <c:pt idx="24462">
                  <c:v>0.29880000000000001</c:v>
                </c:pt>
                <c:pt idx="24463">
                  <c:v>0.30360000000000004</c:v>
                </c:pt>
                <c:pt idx="24464">
                  <c:v>0.30649999999999999</c:v>
                </c:pt>
                <c:pt idx="24465">
                  <c:v>0.29120000000000001</c:v>
                </c:pt>
                <c:pt idx="24466">
                  <c:v>0.2792</c:v>
                </c:pt>
                <c:pt idx="24467">
                  <c:v>0.27490000000000003</c:v>
                </c:pt>
                <c:pt idx="24468">
                  <c:v>0.26979999999999998</c:v>
                </c:pt>
                <c:pt idx="24469">
                  <c:v>0.26690000000000003</c:v>
                </c:pt>
                <c:pt idx="24470">
                  <c:v>0.25569999999999998</c:v>
                </c:pt>
                <c:pt idx="24471">
                  <c:v>0.24609999999999999</c:v>
                </c:pt>
                <c:pt idx="24472">
                  <c:v>0.24060000000000004</c:v>
                </c:pt>
                <c:pt idx="24473">
                  <c:v>0.23740000000000003</c:v>
                </c:pt>
                <c:pt idx="24474">
                  <c:v>0.2316</c:v>
                </c:pt>
                <c:pt idx="24475">
                  <c:v>0.23090000000000002</c:v>
                </c:pt>
                <c:pt idx="24476">
                  <c:v>0.22389999999999999</c:v>
                </c:pt>
                <c:pt idx="24477">
                  <c:v>0.219</c:v>
                </c:pt>
                <c:pt idx="24478">
                  <c:v>0.2135</c:v>
                </c:pt>
                <c:pt idx="24479">
                  <c:v>0.20870000000000002</c:v>
                </c:pt>
                <c:pt idx="24480">
                  <c:v>0.20250000000000001</c:v>
                </c:pt>
                <c:pt idx="24481">
                  <c:v>0.19810000000000003</c:v>
                </c:pt>
                <c:pt idx="24482">
                  <c:v>0.19170000000000001</c:v>
                </c:pt>
                <c:pt idx="24483">
                  <c:v>0.18740000000000001</c:v>
                </c:pt>
                <c:pt idx="24484">
                  <c:v>0.1779</c:v>
                </c:pt>
                <c:pt idx="24485">
                  <c:v>0.17100000000000001</c:v>
                </c:pt>
                <c:pt idx="24486">
                  <c:v>0.16890000000000002</c:v>
                </c:pt>
                <c:pt idx="24487">
                  <c:v>0.16100000000000003</c:v>
                </c:pt>
                <c:pt idx="24488">
                  <c:v>0.15110000000000001</c:v>
                </c:pt>
                <c:pt idx="24489">
                  <c:v>0.15540000000000001</c:v>
                </c:pt>
                <c:pt idx="24490">
                  <c:v>0.14810000000000001</c:v>
                </c:pt>
                <c:pt idx="24491">
                  <c:v>0.1409</c:v>
                </c:pt>
                <c:pt idx="24492">
                  <c:v>0.13500000000000001</c:v>
                </c:pt>
                <c:pt idx="24493">
                  <c:v>0.13660000000000003</c:v>
                </c:pt>
                <c:pt idx="24494">
                  <c:v>0.13109999999999999</c:v>
                </c:pt>
                <c:pt idx="24495">
                  <c:v>0.13160000000000002</c:v>
                </c:pt>
                <c:pt idx="24496">
                  <c:v>0.12440000000000001</c:v>
                </c:pt>
                <c:pt idx="24497">
                  <c:v>0.12230000000000002</c:v>
                </c:pt>
                <c:pt idx="24498">
                  <c:v>0.1164</c:v>
                </c:pt>
                <c:pt idx="24499">
                  <c:v>0.1176</c:v>
                </c:pt>
                <c:pt idx="24500">
                  <c:v>0.10880000000000001</c:v>
                </c:pt>
                <c:pt idx="24501">
                  <c:v>0.1087</c:v>
                </c:pt>
                <c:pt idx="24502">
                  <c:v>0.10960000000000002</c:v>
                </c:pt>
                <c:pt idx="24503">
                  <c:v>0.11890000000000001</c:v>
                </c:pt>
                <c:pt idx="24504">
                  <c:v>0.1145</c:v>
                </c:pt>
                <c:pt idx="24505">
                  <c:v>0.11710000000000001</c:v>
                </c:pt>
                <c:pt idx="24506">
                  <c:v>0.11990000000000001</c:v>
                </c:pt>
                <c:pt idx="24507">
                  <c:v>0.1216</c:v>
                </c:pt>
                <c:pt idx="24508">
                  <c:v>0.12270000000000002</c:v>
                </c:pt>
                <c:pt idx="24509">
                  <c:v>0.15429999999999999</c:v>
                </c:pt>
                <c:pt idx="24510">
                  <c:v>0.15720000000000001</c:v>
                </c:pt>
                <c:pt idx="24511">
                  <c:v>0.19310000000000002</c:v>
                </c:pt>
                <c:pt idx="24512">
                  <c:v>0.17930000000000001</c:v>
                </c:pt>
                <c:pt idx="24513">
                  <c:v>0.16800000000000001</c:v>
                </c:pt>
                <c:pt idx="24514">
                  <c:v>0.15700000000000003</c:v>
                </c:pt>
                <c:pt idx="24515">
                  <c:v>0.15590000000000001</c:v>
                </c:pt>
                <c:pt idx="24516">
                  <c:v>0.1615</c:v>
                </c:pt>
                <c:pt idx="24517">
                  <c:v>0.15740000000000001</c:v>
                </c:pt>
                <c:pt idx="24518">
                  <c:v>0.16639999999999999</c:v>
                </c:pt>
                <c:pt idx="24519">
                  <c:v>0.18000000000000002</c:v>
                </c:pt>
                <c:pt idx="24520">
                  <c:v>0.18400000000000002</c:v>
                </c:pt>
                <c:pt idx="24521">
                  <c:v>0.1714</c:v>
                </c:pt>
                <c:pt idx="24522">
                  <c:v>0.17700000000000002</c:v>
                </c:pt>
                <c:pt idx="24523">
                  <c:v>0.16410000000000002</c:v>
                </c:pt>
                <c:pt idx="24524">
                  <c:v>0.1678</c:v>
                </c:pt>
                <c:pt idx="24525">
                  <c:v>0.16690000000000002</c:v>
                </c:pt>
                <c:pt idx="24526">
                  <c:v>0.13789999999999999</c:v>
                </c:pt>
                <c:pt idx="24527">
                  <c:v>0.14910000000000001</c:v>
                </c:pt>
                <c:pt idx="24528">
                  <c:v>0.16300000000000001</c:v>
                </c:pt>
                <c:pt idx="24529">
                  <c:v>0.17420000000000002</c:v>
                </c:pt>
                <c:pt idx="24530">
                  <c:v>0.17180000000000001</c:v>
                </c:pt>
                <c:pt idx="24531">
                  <c:v>0.17849999999999999</c:v>
                </c:pt>
                <c:pt idx="24532">
                  <c:v>0.17420000000000002</c:v>
                </c:pt>
                <c:pt idx="24533">
                  <c:v>0.17320000000000002</c:v>
                </c:pt>
                <c:pt idx="24534">
                  <c:v>0.17830000000000001</c:v>
                </c:pt>
                <c:pt idx="24535">
                  <c:v>0.18230000000000002</c:v>
                </c:pt>
                <c:pt idx="24536">
                  <c:v>0.1807</c:v>
                </c:pt>
                <c:pt idx="24537">
                  <c:v>0.1666</c:v>
                </c:pt>
                <c:pt idx="24538">
                  <c:v>0.15010000000000001</c:v>
                </c:pt>
                <c:pt idx="24539">
                  <c:v>0.16000000000000003</c:v>
                </c:pt>
                <c:pt idx="24540">
                  <c:v>0.1633</c:v>
                </c:pt>
                <c:pt idx="24541">
                  <c:v>0.15400000000000003</c:v>
                </c:pt>
                <c:pt idx="24542">
                  <c:v>0.1716</c:v>
                </c:pt>
                <c:pt idx="24543">
                  <c:v>0.15760000000000002</c:v>
                </c:pt>
                <c:pt idx="24544">
                  <c:v>0.15029999999999999</c:v>
                </c:pt>
                <c:pt idx="24545">
                  <c:v>0.16470000000000001</c:v>
                </c:pt>
                <c:pt idx="24546">
                  <c:v>0.16690000000000002</c:v>
                </c:pt>
                <c:pt idx="24547">
                  <c:v>0.17749999999999999</c:v>
                </c:pt>
                <c:pt idx="24548">
                  <c:v>0.16300000000000001</c:v>
                </c:pt>
                <c:pt idx="24549">
                  <c:v>0.18210000000000001</c:v>
                </c:pt>
                <c:pt idx="24550">
                  <c:v>0.2046</c:v>
                </c:pt>
                <c:pt idx="24551">
                  <c:v>0.19630000000000003</c:v>
                </c:pt>
                <c:pt idx="24552">
                  <c:v>0.21930000000000002</c:v>
                </c:pt>
                <c:pt idx="24553">
                  <c:v>0.24830000000000002</c:v>
                </c:pt>
                <c:pt idx="24554">
                  <c:v>0.2742</c:v>
                </c:pt>
                <c:pt idx="24555">
                  <c:v>0.28660000000000002</c:v>
                </c:pt>
                <c:pt idx="24556">
                  <c:v>0.29480000000000001</c:v>
                </c:pt>
                <c:pt idx="24557">
                  <c:v>0.3372</c:v>
                </c:pt>
                <c:pt idx="24558">
                  <c:v>0.34660000000000002</c:v>
                </c:pt>
                <c:pt idx="24559">
                  <c:v>0.34590000000000004</c:v>
                </c:pt>
                <c:pt idx="24560">
                  <c:v>0.3296</c:v>
                </c:pt>
                <c:pt idx="24561">
                  <c:v>0.33500000000000002</c:v>
                </c:pt>
                <c:pt idx="24562">
                  <c:v>0.35350000000000004</c:v>
                </c:pt>
                <c:pt idx="24563">
                  <c:v>0.34820000000000007</c:v>
                </c:pt>
                <c:pt idx="24564">
                  <c:v>0.32240000000000002</c:v>
                </c:pt>
                <c:pt idx="24565">
                  <c:v>0.3226</c:v>
                </c:pt>
                <c:pt idx="24566">
                  <c:v>0.33150000000000002</c:v>
                </c:pt>
                <c:pt idx="24567">
                  <c:v>0.31090000000000001</c:v>
                </c:pt>
                <c:pt idx="24568">
                  <c:v>0.3125</c:v>
                </c:pt>
                <c:pt idx="24569">
                  <c:v>0.36430000000000001</c:v>
                </c:pt>
                <c:pt idx="24570">
                  <c:v>0.36520000000000002</c:v>
                </c:pt>
                <c:pt idx="24571">
                  <c:v>0.38060000000000005</c:v>
                </c:pt>
                <c:pt idx="24572">
                  <c:v>0.38340000000000002</c:v>
                </c:pt>
                <c:pt idx="24573">
                  <c:v>0.36820000000000003</c:v>
                </c:pt>
                <c:pt idx="24574">
                  <c:v>0.37670000000000003</c:v>
                </c:pt>
                <c:pt idx="24575">
                  <c:v>0.38159999999999999</c:v>
                </c:pt>
                <c:pt idx="24576">
                  <c:v>0.35960000000000003</c:v>
                </c:pt>
                <c:pt idx="24577">
                  <c:v>0.36270000000000002</c:v>
                </c:pt>
                <c:pt idx="24578">
                  <c:v>0.38950000000000001</c:v>
                </c:pt>
                <c:pt idx="24579">
                  <c:v>0.40640000000000004</c:v>
                </c:pt>
                <c:pt idx="24580">
                  <c:v>0.40350000000000003</c:v>
                </c:pt>
                <c:pt idx="24581">
                  <c:v>0.40010000000000007</c:v>
                </c:pt>
                <c:pt idx="24582">
                  <c:v>0.40190000000000003</c:v>
                </c:pt>
                <c:pt idx="24583">
                  <c:v>0.41070000000000007</c:v>
                </c:pt>
                <c:pt idx="24584">
                  <c:v>0.42320000000000002</c:v>
                </c:pt>
                <c:pt idx="24585">
                  <c:v>0.44059999999999999</c:v>
                </c:pt>
                <c:pt idx="24586">
                  <c:v>0.4335</c:v>
                </c:pt>
                <c:pt idx="24587">
                  <c:v>0.43780000000000002</c:v>
                </c:pt>
                <c:pt idx="24588">
                  <c:v>0.44600000000000001</c:v>
                </c:pt>
                <c:pt idx="24589">
                  <c:v>0.4667</c:v>
                </c:pt>
                <c:pt idx="24590">
                  <c:v>0.49059999999999998</c:v>
                </c:pt>
                <c:pt idx="24591">
                  <c:v>0.46790000000000004</c:v>
                </c:pt>
                <c:pt idx="24592">
                  <c:v>0.47070000000000001</c:v>
                </c:pt>
                <c:pt idx="24593">
                  <c:v>0.47060000000000007</c:v>
                </c:pt>
                <c:pt idx="24594">
                  <c:v>0.47240000000000004</c:v>
                </c:pt>
                <c:pt idx="24595">
                  <c:v>0.50209999999999999</c:v>
                </c:pt>
                <c:pt idx="24596">
                  <c:v>0.50800000000000001</c:v>
                </c:pt>
                <c:pt idx="24597">
                  <c:v>0.5343</c:v>
                </c:pt>
                <c:pt idx="24598">
                  <c:v>0.5504</c:v>
                </c:pt>
                <c:pt idx="24599">
                  <c:v>0.56769999999999998</c:v>
                </c:pt>
                <c:pt idx="24600">
                  <c:v>0.57850000000000001</c:v>
                </c:pt>
                <c:pt idx="24601">
                  <c:v>0.62160000000000004</c:v>
                </c:pt>
                <c:pt idx="24602">
                  <c:v>0.64050000000000007</c:v>
                </c:pt>
                <c:pt idx="24603">
                  <c:v>0.6351</c:v>
                </c:pt>
                <c:pt idx="24604">
                  <c:v>0.63390000000000013</c:v>
                </c:pt>
                <c:pt idx="24605">
                  <c:v>0.64139999999999997</c:v>
                </c:pt>
                <c:pt idx="24606">
                  <c:v>0.70500000000000007</c:v>
                </c:pt>
                <c:pt idx="24607">
                  <c:v>0.73920000000000008</c:v>
                </c:pt>
                <c:pt idx="24608">
                  <c:v>0.7894000000000001</c:v>
                </c:pt>
                <c:pt idx="24609">
                  <c:v>0.83219999999999994</c:v>
                </c:pt>
                <c:pt idx="24610">
                  <c:v>0.84510000000000007</c:v>
                </c:pt>
                <c:pt idx="24611">
                  <c:v>0.8468</c:v>
                </c:pt>
                <c:pt idx="24612">
                  <c:v>0.85530000000000017</c:v>
                </c:pt>
                <c:pt idx="24613">
                  <c:v>0.86940000000000017</c:v>
                </c:pt>
                <c:pt idx="24614">
                  <c:v>0.88759999999999994</c:v>
                </c:pt>
                <c:pt idx="24615">
                  <c:v>0.9205000000000001</c:v>
                </c:pt>
                <c:pt idx="24616">
                  <c:v>0.93120000000000003</c:v>
                </c:pt>
                <c:pt idx="24617">
                  <c:v>0.92430000000000012</c:v>
                </c:pt>
                <c:pt idx="24618">
                  <c:v>0.91500000000000004</c:v>
                </c:pt>
                <c:pt idx="24619">
                  <c:v>0.87560000000000004</c:v>
                </c:pt>
                <c:pt idx="24620">
                  <c:v>0.89350000000000007</c:v>
                </c:pt>
                <c:pt idx="24621">
                  <c:v>0.86839999999999995</c:v>
                </c:pt>
                <c:pt idx="24622">
                  <c:v>0.87250000000000005</c:v>
                </c:pt>
                <c:pt idx="24623">
                  <c:v>0.8922000000000001</c:v>
                </c:pt>
                <c:pt idx="24624">
                  <c:v>0.8548</c:v>
                </c:pt>
                <c:pt idx="24625">
                  <c:v>0.91190000000000004</c:v>
                </c:pt>
                <c:pt idx="24626">
                  <c:v>0.92070000000000007</c:v>
                </c:pt>
                <c:pt idx="24627">
                  <c:v>0.91560000000000008</c:v>
                </c:pt>
                <c:pt idx="24628">
                  <c:v>0.89500000000000002</c:v>
                </c:pt>
                <c:pt idx="24629">
                  <c:v>0.93450000000000011</c:v>
                </c:pt>
                <c:pt idx="24630">
                  <c:v>1.0186999999999999</c:v>
                </c:pt>
                <c:pt idx="24631">
                  <c:v>1.0810000000000002</c:v>
                </c:pt>
                <c:pt idx="24632">
                  <c:v>1.0487</c:v>
                </c:pt>
                <c:pt idx="24633">
                  <c:v>1.0263</c:v>
                </c:pt>
                <c:pt idx="24634">
                  <c:v>1.0744</c:v>
                </c:pt>
                <c:pt idx="24635">
                  <c:v>1.2103000000000002</c:v>
                </c:pt>
                <c:pt idx="24636">
                  <c:v>1.1265000000000001</c:v>
                </c:pt>
                <c:pt idx="24637">
                  <c:v>1.2004000000000001</c:v>
                </c:pt>
                <c:pt idx="24638">
                  <c:v>1.244</c:v>
                </c:pt>
                <c:pt idx="24639">
                  <c:v>1.3351000000000002</c:v>
                </c:pt>
                <c:pt idx="24640">
                  <c:v>1.2638</c:v>
                </c:pt>
                <c:pt idx="24641">
                  <c:v>1.3253000000000001</c:v>
                </c:pt>
                <c:pt idx="24642">
                  <c:v>1.3592000000000002</c:v>
                </c:pt>
                <c:pt idx="24643">
                  <c:v>1.4137000000000002</c:v>
                </c:pt>
                <c:pt idx="24644">
                  <c:v>1.3374000000000001</c:v>
                </c:pt>
                <c:pt idx="24645">
                  <c:v>1.3377000000000001</c:v>
                </c:pt>
                <c:pt idx="24646">
                  <c:v>1.4042000000000001</c:v>
                </c:pt>
                <c:pt idx="24647">
                  <c:v>1.3909000000000002</c:v>
                </c:pt>
                <c:pt idx="24648">
                  <c:v>1.3297000000000001</c:v>
                </c:pt>
                <c:pt idx="24649">
                  <c:v>1.2978000000000001</c:v>
                </c:pt>
                <c:pt idx="24650">
                  <c:v>1.2973000000000001</c:v>
                </c:pt>
                <c:pt idx="24651">
                  <c:v>1.3146000000000002</c:v>
                </c:pt>
                <c:pt idx="24652">
                  <c:v>1.3027</c:v>
                </c:pt>
                <c:pt idx="24653">
                  <c:v>1.3247</c:v>
                </c:pt>
                <c:pt idx="24654">
                  <c:v>1.2524</c:v>
                </c:pt>
                <c:pt idx="24655">
                  <c:v>1.2693000000000001</c:v>
                </c:pt>
                <c:pt idx="24656">
                  <c:v>1.2836000000000001</c:v>
                </c:pt>
                <c:pt idx="24657">
                  <c:v>1.2590000000000001</c:v>
                </c:pt>
                <c:pt idx="24658">
                  <c:v>1.2653000000000001</c:v>
                </c:pt>
                <c:pt idx="24659">
                  <c:v>1.2387000000000001</c:v>
                </c:pt>
                <c:pt idx="24660">
                  <c:v>1.2284000000000002</c:v>
                </c:pt>
                <c:pt idx="24661">
                  <c:v>1.2730000000000001</c:v>
                </c:pt>
                <c:pt idx="24662">
                  <c:v>1.3216000000000001</c:v>
                </c:pt>
                <c:pt idx="24663">
                  <c:v>1.3351000000000002</c:v>
                </c:pt>
                <c:pt idx="24664">
                  <c:v>1.2807000000000002</c:v>
                </c:pt>
                <c:pt idx="24665">
                  <c:v>1.2875000000000001</c:v>
                </c:pt>
                <c:pt idx="24666">
                  <c:v>1.3571</c:v>
                </c:pt>
                <c:pt idx="24667">
                  <c:v>1.3616000000000001</c:v>
                </c:pt>
                <c:pt idx="24668">
                  <c:v>1.4354</c:v>
                </c:pt>
                <c:pt idx="24669">
                  <c:v>1.411</c:v>
                </c:pt>
                <c:pt idx="24670">
                  <c:v>1.4278000000000002</c:v>
                </c:pt>
                <c:pt idx="24671">
                  <c:v>1.4237000000000002</c:v>
                </c:pt>
                <c:pt idx="24672">
                  <c:v>1.4408000000000001</c:v>
                </c:pt>
                <c:pt idx="24673">
                  <c:v>1.4573</c:v>
                </c:pt>
                <c:pt idx="24674">
                  <c:v>1.4477000000000002</c:v>
                </c:pt>
                <c:pt idx="24675">
                  <c:v>1.4510000000000001</c:v>
                </c:pt>
                <c:pt idx="24676">
                  <c:v>1.423</c:v>
                </c:pt>
                <c:pt idx="24677">
                  <c:v>1.4495</c:v>
                </c:pt>
                <c:pt idx="24678">
                  <c:v>1.4321999999999999</c:v>
                </c:pt>
                <c:pt idx="24679">
                  <c:v>1.4382000000000001</c:v>
                </c:pt>
                <c:pt idx="24680">
                  <c:v>1.4144000000000001</c:v>
                </c:pt>
                <c:pt idx="24681">
                  <c:v>1.3856000000000002</c:v>
                </c:pt>
                <c:pt idx="24682">
                  <c:v>1.3736000000000002</c:v>
                </c:pt>
                <c:pt idx="24683">
                  <c:v>1.4296</c:v>
                </c:pt>
                <c:pt idx="24684">
                  <c:v>1.4444000000000001</c:v>
                </c:pt>
                <c:pt idx="24685">
                  <c:v>1.4567000000000001</c:v>
                </c:pt>
                <c:pt idx="24686">
                  <c:v>1.4277</c:v>
                </c:pt>
                <c:pt idx="24687">
                  <c:v>1.4343000000000001</c:v>
                </c:pt>
                <c:pt idx="24688">
                  <c:v>1.4904000000000002</c:v>
                </c:pt>
                <c:pt idx="24689">
                  <c:v>1.4234</c:v>
                </c:pt>
                <c:pt idx="24690">
                  <c:v>1.3515000000000001</c:v>
                </c:pt>
                <c:pt idx="24691">
                  <c:v>1.2867000000000002</c:v>
                </c:pt>
                <c:pt idx="24692">
                  <c:v>1.2869999999999999</c:v>
                </c:pt>
                <c:pt idx="24693">
                  <c:v>1.3314000000000001</c:v>
                </c:pt>
                <c:pt idx="24694">
                  <c:v>1.3318000000000001</c:v>
                </c:pt>
                <c:pt idx="24695">
                  <c:v>1.3044000000000002</c:v>
                </c:pt>
                <c:pt idx="24696">
                  <c:v>1.2569000000000001</c:v>
                </c:pt>
                <c:pt idx="24697">
                  <c:v>1.2387000000000001</c:v>
                </c:pt>
                <c:pt idx="24698">
                  <c:v>1.194</c:v>
                </c:pt>
                <c:pt idx="24699">
                  <c:v>1.1580999999999999</c:v>
                </c:pt>
                <c:pt idx="24700">
                  <c:v>1.0386</c:v>
                </c:pt>
                <c:pt idx="24701">
                  <c:v>0.97260000000000013</c:v>
                </c:pt>
                <c:pt idx="24702">
                  <c:v>0.97129999999999994</c:v>
                </c:pt>
                <c:pt idx="24703">
                  <c:v>0.9274</c:v>
                </c:pt>
                <c:pt idx="24704">
                  <c:v>0.94420000000000004</c:v>
                </c:pt>
                <c:pt idx="24705">
                  <c:v>0.89070000000000005</c:v>
                </c:pt>
                <c:pt idx="24706">
                  <c:v>0.83820000000000006</c:v>
                </c:pt>
                <c:pt idx="24707">
                  <c:v>0.87780000000000014</c:v>
                </c:pt>
                <c:pt idx="24708">
                  <c:v>0.82980000000000009</c:v>
                </c:pt>
                <c:pt idx="24709">
                  <c:v>0.80220000000000002</c:v>
                </c:pt>
                <c:pt idx="24710">
                  <c:v>0.76860000000000006</c:v>
                </c:pt>
                <c:pt idx="24711">
                  <c:v>0.76480000000000004</c:v>
                </c:pt>
                <c:pt idx="24712">
                  <c:v>0.69910000000000005</c:v>
                </c:pt>
                <c:pt idx="24713">
                  <c:v>0.6169</c:v>
                </c:pt>
                <c:pt idx="24714">
                  <c:v>0.64490000000000003</c:v>
                </c:pt>
                <c:pt idx="24715">
                  <c:v>0.6018</c:v>
                </c:pt>
                <c:pt idx="24716">
                  <c:v>0.6352000000000001</c:v>
                </c:pt>
                <c:pt idx="24717">
                  <c:v>0.57820000000000005</c:v>
                </c:pt>
                <c:pt idx="24718">
                  <c:v>0.60730000000000006</c:v>
                </c:pt>
                <c:pt idx="24719">
                  <c:v>0.57199999999999995</c:v>
                </c:pt>
                <c:pt idx="24720">
                  <c:v>0.58310000000000006</c:v>
                </c:pt>
                <c:pt idx="24721">
                  <c:v>0.57550000000000001</c:v>
                </c:pt>
                <c:pt idx="24722">
                  <c:v>0.56030000000000002</c:v>
                </c:pt>
                <c:pt idx="24723">
                  <c:v>0.55700000000000005</c:v>
                </c:pt>
                <c:pt idx="24724">
                  <c:v>0.55420000000000003</c:v>
                </c:pt>
                <c:pt idx="24725">
                  <c:v>0.55080000000000007</c:v>
                </c:pt>
                <c:pt idx="24726">
                  <c:v>0.51369999999999993</c:v>
                </c:pt>
                <c:pt idx="24727">
                  <c:v>0.51159999999999994</c:v>
                </c:pt>
                <c:pt idx="24728">
                  <c:v>0.51090000000000002</c:v>
                </c:pt>
                <c:pt idx="24729">
                  <c:v>0.49109999999999998</c:v>
                </c:pt>
                <c:pt idx="24730">
                  <c:v>0.49199999999999999</c:v>
                </c:pt>
                <c:pt idx="24731">
                  <c:v>0.46980000000000005</c:v>
                </c:pt>
                <c:pt idx="24732">
                  <c:v>0.46330000000000005</c:v>
                </c:pt>
                <c:pt idx="24733">
                  <c:v>0.46820000000000006</c:v>
                </c:pt>
                <c:pt idx="24734">
                  <c:v>0.47160000000000002</c:v>
                </c:pt>
                <c:pt idx="24735">
                  <c:v>0.45700000000000007</c:v>
                </c:pt>
                <c:pt idx="24736">
                  <c:v>0.45130000000000003</c:v>
                </c:pt>
                <c:pt idx="24737">
                  <c:v>0.44390000000000002</c:v>
                </c:pt>
                <c:pt idx="24738">
                  <c:v>0.43860000000000005</c:v>
                </c:pt>
                <c:pt idx="24739">
                  <c:v>0.43070000000000008</c:v>
                </c:pt>
                <c:pt idx="24740">
                  <c:v>0.42149999999999999</c:v>
                </c:pt>
                <c:pt idx="24741">
                  <c:v>0.41790000000000005</c:v>
                </c:pt>
                <c:pt idx="24742">
                  <c:v>0.42930000000000001</c:v>
                </c:pt>
                <c:pt idx="24743">
                  <c:v>0.42350000000000004</c:v>
                </c:pt>
                <c:pt idx="24744">
                  <c:v>0.41060000000000002</c:v>
                </c:pt>
                <c:pt idx="24745">
                  <c:v>0.39590000000000003</c:v>
                </c:pt>
                <c:pt idx="24746">
                  <c:v>0.3952</c:v>
                </c:pt>
                <c:pt idx="24747">
                  <c:v>0.39360000000000001</c:v>
                </c:pt>
                <c:pt idx="24748">
                  <c:v>0.39140000000000003</c:v>
                </c:pt>
                <c:pt idx="24749">
                  <c:v>0.38319999999999999</c:v>
                </c:pt>
                <c:pt idx="24750">
                  <c:v>0.39190000000000003</c:v>
                </c:pt>
                <c:pt idx="24751">
                  <c:v>0.3851</c:v>
                </c:pt>
                <c:pt idx="24752">
                  <c:v>0.39290000000000003</c:v>
                </c:pt>
                <c:pt idx="24753">
                  <c:v>0.39390000000000003</c:v>
                </c:pt>
                <c:pt idx="24754">
                  <c:v>0.38260000000000005</c:v>
                </c:pt>
                <c:pt idx="24755">
                  <c:v>0.38470000000000004</c:v>
                </c:pt>
                <c:pt idx="24756">
                  <c:v>0.35650000000000004</c:v>
                </c:pt>
                <c:pt idx="24757">
                  <c:v>0.38050000000000006</c:v>
                </c:pt>
                <c:pt idx="24758">
                  <c:v>0.376</c:v>
                </c:pt>
                <c:pt idx="24759">
                  <c:v>0.39020000000000005</c:v>
                </c:pt>
                <c:pt idx="24760">
                  <c:v>0.38060000000000005</c:v>
                </c:pt>
                <c:pt idx="24761">
                  <c:v>0.36210000000000003</c:v>
                </c:pt>
                <c:pt idx="24762">
                  <c:v>0.36909999999999998</c:v>
                </c:pt>
                <c:pt idx="24763">
                  <c:v>0.38119999999999998</c:v>
                </c:pt>
                <c:pt idx="24764">
                  <c:v>0.37590000000000001</c:v>
                </c:pt>
                <c:pt idx="24765">
                  <c:v>0.35630000000000006</c:v>
                </c:pt>
                <c:pt idx="24766">
                  <c:v>0.37590000000000001</c:v>
                </c:pt>
                <c:pt idx="24767">
                  <c:v>0.34960000000000002</c:v>
                </c:pt>
                <c:pt idx="24768">
                  <c:v>0.35610000000000003</c:v>
                </c:pt>
                <c:pt idx="24769">
                  <c:v>0.37730000000000002</c:v>
                </c:pt>
                <c:pt idx="24770">
                  <c:v>0.3271</c:v>
                </c:pt>
                <c:pt idx="24771">
                  <c:v>0.34089999999999998</c:v>
                </c:pt>
                <c:pt idx="24772">
                  <c:v>0.32600000000000001</c:v>
                </c:pt>
                <c:pt idx="24773">
                  <c:v>0.3387</c:v>
                </c:pt>
                <c:pt idx="24774">
                  <c:v>0.32370000000000004</c:v>
                </c:pt>
                <c:pt idx="24775">
                  <c:v>0.32970000000000005</c:v>
                </c:pt>
                <c:pt idx="24776">
                  <c:v>0.32770000000000005</c:v>
                </c:pt>
                <c:pt idx="24777">
                  <c:v>0.32630000000000003</c:v>
                </c:pt>
                <c:pt idx="24778">
                  <c:v>0.32700000000000001</c:v>
                </c:pt>
                <c:pt idx="24779">
                  <c:v>0.32280000000000003</c:v>
                </c:pt>
                <c:pt idx="24780">
                  <c:v>0.31290000000000001</c:v>
                </c:pt>
                <c:pt idx="24781">
                  <c:v>0.33940000000000003</c:v>
                </c:pt>
                <c:pt idx="24782">
                  <c:v>0.34840000000000004</c:v>
                </c:pt>
                <c:pt idx="24783">
                  <c:v>0.33900000000000002</c:v>
                </c:pt>
                <c:pt idx="24784">
                  <c:v>0.28730000000000006</c:v>
                </c:pt>
                <c:pt idx="24785">
                  <c:v>0.28189999999999998</c:v>
                </c:pt>
                <c:pt idx="24786">
                  <c:v>0.28079999999999999</c:v>
                </c:pt>
                <c:pt idx="24787">
                  <c:v>0.28060000000000002</c:v>
                </c:pt>
                <c:pt idx="24788">
                  <c:v>0.27789999999999998</c:v>
                </c:pt>
                <c:pt idx="24789">
                  <c:v>0.2792</c:v>
                </c:pt>
                <c:pt idx="24790">
                  <c:v>0.27210000000000001</c:v>
                </c:pt>
                <c:pt idx="24791">
                  <c:v>0.28439999999999999</c:v>
                </c:pt>
                <c:pt idx="24792">
                  <c:v>0.31290000000000001</c:v>
                </c:pt>
                <c:pt idx="24793">
                  <c:v>0.25740000000000002</c:v>
                </c:pt>
                <c:pt idx="24794">
                  <c:v>0.25969999999999999</c:v>
                </c:pt>
                <c:pt idx="24795">
                  <c:v>0.2676</c:v>
                </c:pt>
                <c:pt idx="24796">
                  <c:v>0.27650000000000002</c:v>
                </c:pt>
                <c:pt idx="24797">
                  <c:v>0.2656</c:v>
                </c:pt>
                <c:pt idx="24798">
                  <c:v>0.29049999999999998</c:v>
                </c:pt>
                <c:pt idx="24799">
                  <c:v>0.27930000000000005</c:v>
                </c:pt>
                <c:pt idx="24800">
                  <c:v>0.26169999999999999</c:v>
                </c:pt>
                <c:pt idx="24801">
                  <c:v>0.25769999999999998</c:v>
                </c:pt>
                <c:pt idx="24802">
                  <c:v>0.2586</c:v>
                </c:pt>
                <c:pt idx="24803">
                  <c:v>0.26090000000000002</c:v>
                </c:pt>
                <c:pt idx="24804">
                  <c:v>0.25640000000000002</c:v>
                </c:pt>
                <c:pt idx="24805">
                  <c:v>0.24729999999999999</c:v>
                </c:pt>
                <c:pt idx="24806">
                  <c:v>0.26169999999999999</c:v>
                </c:pt>
                <c:pt idx="24807">
                  <c:v>0.27029999999999998</c:v>
                </c:pt>
                <c:pt idx="24808">
                  <c:v>0.25710000000000005</c:v>
                </c:pt>
                <c:pt idx="24809">
                  <c:v>0.25819999999999999</c:v>
                </c:pt>
                <c:pt idx="24810">
                  <c:v>0.2631</c:v>
                </c:pt>
                <c:pt idx="24811">
                  <c:v>0.28450000000000003</c:v>
                </c:pt>
                <c:pt idx="24812">
                  <c:v>0.27679999999999999</c:v>
                </c:pt>
                <c:pt idx="24813">
                  <c:v>0.30410000000000004</c:v>
                </c:pt>
                <c:pt idx="24814">
                  <c:v>0.28450000000000003</c:v>
                </c:pt>
                <c:pt idx="24815">
                  <c:v>0.28140000000000004</c:v>
                </c:pt>
                <c:pt idx="24816">
                  <c:v>0.30659999999999998</c:v>
                </c:pt>
                <c:pt idx="24817">
                  <c:v>0.33570000000000005</c:v>
                </c:pt>
                <c:pt idx="24818">
                  <c:v>0.32640000000000002</c:v>
                </c:pt>
                <c:pt idx="24819">
                  <c:v>0.32030000000000003</c:v>
                </c:pt>
                <c:pt idx="24820">
                  <c:v>0.32190000000000002</c:v>
                </c:pt>
                <c:pt idx="24821">
                  <c:v>0.3246</c:v>
                </c:pt>
                <c:pt idx="24822">
                  <c:v>0.31269999999999998</c:v>
                </c:pt>
                <c:pt idx="24823">
                  <c:v>0.30870000000000003</c:v>
                </c:pt>
                <c:pt idx="24824">
                  <c:v>0.29570000000000002</c:v>
                </c:pt>
                <c:pt idx="24825">
                  <c:v>0.25440000000000002</c:v>
                </c:pt>
                <c:pt idx="24826">
                  <c:v>0.26490000000000002</c:v>
                </c:pt>
                <c:pt idx="24827">
                  <c:v>0.26030000000000003</c:v>
                </c:pt>
                <c:pt idx="24828">
                  <c:v>0.26930000000000004</c:v>
                </c:pt>
                <c:pt idx="24829">
                  <c:v>0.2465</c:v>
                </c:pt>
                <c:pt idx="24830">
                  <c:v>0.22750000000000001</c:v>
                </c:pt>
                <c:pt idx="24831">
                  <c:v>0.25700000000000001</c:v>
                </c:pt>
                <c:pt idx="24832">
                  <c:v>0.25230000000000002</c:v>
                </c:pt>
                <c:pt idx="24833">
                  <c:v>0.25040000000000001</c:v>
                </c:pt>
                <c:pt idx="24834">
                  <c:v>0.25140000000000001</c:v>
                </c:pt>
                <c:pt idx="24835">
                  <c:v>0.25390000000000001</c:v>
                </c:pt>
                <c:pt idx="24836">
                  <c:v>0.24910000000000002</c:v>
                </c:pt>
                <c:pt idx="24837">
                  <c:v>0.2359</c:v>
                </c:pt>
                <c:pt idx="24838">
                  <c:v>0.23260000000000003</c:v>
                </c:pt>
                <c:pt idx="24839">
                  <c:v>0.24529999999999999</c:v>
                </c:pt>
                <c:pt idx="24840">
                  <c:v>0.21560000000000001</c:v>
                </c:pt>
                <c:pt idx="24841">
                  <c:v>0.15900000000000003</c:v>
                </c:pt>
                <c:pt idx="24842">
                  <c:v>0.11000000000000001</c:v>
                </c:pt>
                <c:pt idx="24843">
                  <c:v>8.0000000000000016E-2</c:v>
                </c:pt>
                <c:pt idx="24844">
                  <c:v>6.1700000000000005E-2</c:v>
                </c:pt>
                <c:pt idx="24845">
                  <c:v>4.5300000000000007E-2</c:v>
                </c:pt>
                <c:pt idx="24846">
                  <c:v>4.36E-2</c:v>
                </c:pt>
                <c:pt idx="24847">
                  <c:v>4.36E-2</c:v>
                </c:pt>
                <c:pt idx="24848">
                  <c:v>3.6299999999999999E-2</c:v>
                </c:pt>
                <c:pt idx="24849">
                  <c:v>3.49E-2</c:v>
                </c:pt>
                <c:pt idx="24850">
                  <c:v>4.07E-2</c:v>
                </c:pt>
                <c:pt idx="24851">
                  <c:v>3.78E-2</c:v>
                </c:pt>
                <c:pt idx="24852">
                  <c:v>3.7700000000000004E-2</c:v>
                </c:pt>
                <c:pt idx="24853">
                  <c:v>3.6400000000000002E-2</c:v>
                </c:pt>
                <c:pt idx="24854">
                  <c:v>4.24E-2</c:v>
                </c:pt>
                <c:pt idx="24855">
                  <c:v>4.7100000000000003E-2</c:v>
                </c:pt>
                <c:pt idx="24856">
                  <c:v>6.0600000000000001E-2</c:v>
                </c:pt>
                <c:pt idx="24857">
                  <c:v>5.4700000000000006E-2</c:v>
                </c:pt>
                <c:pt idx="24858">
                  <c:v>6.08E-2</c:v>
                </c:pt>
                <c:pt idx="24859">
                  <c:v>5.0900000000000001E-2</c:v>
                </c:pt>
                <c:pt idx="24860">
                  <c:v>5.7099999999999998E-2</c:v>
                </c:pt>
                <c:pt idx="24861">
                  <c:v>7.0900000000000005E-2</c:v>
                </c:pt>
                <c:pt idx="24862">
                  <c:v>8.0500000000000016E-2</c:v>
                </c:pt>
                <c:pt idx="24863">
                  <c:v>8.8200000000000001E-2</c:v>
                </c:pt>
                <c:pt idx="24864">
                  <c:v>0.11710000000000001</c:v>
                </c:pt>
                <c:pt idx="24865">
                  <c:v>0.1142</c:v>
                </c:pt>
                <c:pt idx="24866">
                  <c:v>0.10560000000000001</c:v>
                </c:pt>
                <c:pt idx="24867">
                  <c:v>9.7000000000000003E-2</c:v>
                </c:pt>
                <c:pt idx="24868">
                  <c:v>0.1017</c:v>
                </c:pt>
                <c:pt idx="24869">
                  <c:v>0.12450000000000001</c:v>
                </c:pt>
                <c:pt idx="24870">
                  <c:v>0.12140000000000001</c:v>
                </c:pt>
                <c:pt idx="24871">
                  <c:v>0.11299999999999999</c:v>
                </c:pt>
                <c:pt idx="24872">
                  <c:v>0.12140000000000001</c:v>
                </c:pt>
                <c:pt idx="24873">
                  <c:v>0.12520000000000001</c:v>
                </c:pt>
                <c:pt idx="24874">
                  <c:v>0.1512</c:v>
                </c:pt>
                <c:pt idx="24875">
                  <c:v>0.1545</c:v>
                </c:pt>
                <c:pt idx="24876">
                  <c:v>0.14770000000000003</c:v>
                </c:pt>
                <c:pt idx="24877">
                  <c:v>0.15310000000000001</c:v>
                </c:pt>
                <c:pt idx="24878">
                  <c:v>0.20130000000000001</c:v>
                </c:pt>
                <c:pt idx="24879">
                  <c:v>0.22930000000000003</c:v>
                </c:pt>
                <c:pt idx="24880">
                  <c:v>0.23630000000000001</c:v>
                </c:pt>
                <c:pt idx="24881">
                  <c:v>0.23090000000000002</c:v>
                </c:pt>
                <c:pt idx="24882">
                  <c:v>0.28809999999999997</c:v>
                </c:pt>
                <c:pt idx="24883">
                  <c:v>0.2596</c:v>
                </c:pt>
                <c:pt idx="24884">
                  <c:v>0.25850000000000001</c:v>
                </c:pt>
                <c:pt idx="24885">
                  <c:v>0.2324</c:v>
                </c:pt>
                <c:pt idx="24886">
                  <c:v>0.20280000000000001</c:v>
                </c:pt>
                <c:pt idx="24887">
                  <c:v>0.26850000000000002</c:v>
                </c:pt>
                <c:pt idx="24888">
                  <c:v>0.26619999999999999</c:v>
                </c:pt>
                <c:pt idx="24889">
                  <c:v>0.27679999999999999</c:v>
                </c:pt>
                <c:pt idx="24890">
                  <c:v>0.2903</c:v>
                </c:pt>
                <c:pt idx="24891">
                  <c:v>0.42370000000000002</c:v>
                </c:pt>
                <c:pt idx="24892">
                  <c:v>0.32570000000000005</c:v>
                </c:pt>
                <c:pt idx="24893">
                  <c:v>0.32430000000000003</c:v>
                </c:pt>
                <c:pt idx="24894">
                  <c:v>0.36020000000000002</c:v>
                </c:pt>
                <c:pt idx="24895">
                  <c:v>0.37070000000000003</c:v>
                </c:pt>
                <c:pt idx="24896">
                  <c:v>0.41390000000000005</c:v>
                </c:pt>
                <c:pt idx="24897">
                  <c:v>0.39290000000000003</c:v>
                </c:pt>
                <c:pt idx="24898">
                  <c:v>0.39710000000000001</c:v>
                </c:pt>
                <c:pt idx="24899">
                  <c:v>0.43470000000000009</c:v>
                </c:pt>
                <c:pt idx="24900">
                  <c:v>0.41340000000000005</c:v>
                </c:pt>
                <c:pt idx="24901">
                  <c:v>0.4148</c:v>
                </c:pt>
                <c:pt idx="24902">
                  <c:v>0.42359999999999998</c:v>
                </c:pt>
                <c:pt idx="24903">
                  <c:v>0.42670000000000008</c:v>
                </c:pt>
                <c:pt idx="24904">
                  <c:v>0.4395</c:v>
                </c:pt>
                <c:pt idx="24905">
                  <c:v>0.43979999999999997</c:v>
                </c:pt>
                <c:pt idx="24906">
                  <c:v>0.44870000000000004</c:v>
                </c:pt>
                <c:pt idx="24907">
                  <c:v>0.4425</c:v>
                </c:pt>
                <c:pt idx="24908">
                  <c:v>0.44580000000000003</c:v>
                </c:pt>
                <c:pt idx="24909">
                  <c:v>0.47360000000000002</c:v>
                </c:pt>
                <c:pt idx="24910">
                  <c:v>0.49070000000000003</c:v>
                </c:pt>
                <c:pt idx="24911">
                  <c:v>0.54560000000000008</c:v>
                </c:pt>
                <c:pt idx="24912">
                  <c:v>0.55990000000000006</c:v>
                </c:pt>
                <c:pt idx="24913">
                  <c:v>0.58440000000000003</c:v>
                </c:pt>
                <c:pt idx="24914">
                  <c:v>0.62880000000000003</c:v>
                </c:pt>
                <c:pt idx="24915">
                  <c:v>0.65039999999999998</c:v>
                </c:pt>
                <c:pt idx="24916">
                  <c:v>0.63710000000000011</c:v>
                </c:pt>
                <c:pt idx="24917">
                  <c:v>0.67830000000000013</c:v>
                </c:pt>
                <c:pt idx="24918">
                  <c:v>0.70480000000000009</c:v>
                </c:pt>
                <c:pt idx="24919">
                  <c:v>0.74640000000000006</c:v>
                </c:pt>
                <c:pt idx="24920">
                  <c:v>0.78120000000000012</c:v>
                </c:pt>
                <c:pt idx="24921">
                  <c:v>0.85170000000000001</c:v>
                </c:pt>
                <c:pt idx="24922">
                  <c:v>0.85550000000000004</c:v>
                </c:pt>
                <c:pt idx="24923">
                  <c:v>0.84250000000000014</c:v>
                </c:pt>
                <c:pt idx="24924">
                  <c:v>0.85510000000000008</c:v>
                </c:pt>
                <c:pt idx="24925">
                  <c:v>0.93979999999999997</c:v>
                </c:pt>
                <c:pt idx="24926">
                  <c:v>0.97560000000000002</c:v>
                </c:pt>
                <c:pt idx="24927">
                  <c:v>1.008</c:v>
                </c:pt>
                <c:pt idx="24928">
                  <c:v>0.98439999999999994</c:v>
                </c:pt>
                <c:pt idx="24929">
                  <c:v>1.0218</c:v>
                </c:pt>
                <c:pt idx="24930">
                  <c:v>1.0284000000000002</c:v>
                </c:pt>
                <c:pt idx="24931">
                  <c:v>1.0776999999999999</c:v>
                </c:pt>
                <c:pt idx="24932">
                  <c:v>1.1115000000000002</c:v>
                </c:pt>
                <c:pt idx="24933">
                  <c:v>1.1453</c:v>
                </c:pt>
                <c:pt idx="24934">
                  <c:v>1.1603000000000001</c:v>
                </c:pt>
                <c:pt idx="24935">
                  <c:v>1.2077</c:v>
                </c:pt>
                <c:pt idx="24936">
                  <c:v>1.2110000000000001</c:v>
                </c:pt>
                <c:pt idx="24937">
                  <c:v>1.1331</c:v>
                </c:pt>
                <c:pt idx="24938">
                  <c:v>1.1831</c:v>
                </c:pt>
                <c:pt idx="24939">
                  <c:v>1.1189</c:v>
                </c:pt>
                <c:pt idx="24940">
                  <c:v>1.0921000000000001</c:v>
                </c:pt>
                <c:pt idx="24941">
                  <c:v>1.1777</c:v>
                </c:pt>
                <c:pt idx="24942">
                  <c:v>1.2141999999999999</c:v>
                </c:pt>
                <c:pt idx="24943">
                  <c:v>1.2663000000000002</c:v>
                </c:pt>
                <c:pt idx="24944">
                  <c:v>1.2506000000000002</c:v>
                </c:pt>
                <c:pt idx="24945">
                  <c:v>1.2721</c:v>
                </c:pt>
                <c:pt idx="24946">
                  <c:v>1.2788000000000002</c:v>
                </c:pt>
                <c:pt idx="24947">
                  <c:v>1.3367000000000002</c:v>
                </c:pt>
                <c:pt idx="24948">
                  <c:v>1.2746000000000002</c:v>
                </c:pt>
                <c:pt idx="24949">
                  <c:v>1.2393000000000001</c:v>
                </c:pt>
                <c:pt idx="24950">
                  <c:v>1.2938000000000001</c:v>
                </c:pt>
                <c:pt idx="24951">
                  <c:v>1.2597</c:v>
                </c:pt>
                <c:pt idx="24952">
                  <c:v>1.1970000000000001</c:v>
                </c:pt>
                <c:pt idx="24953">
                  <c:v>1.1409</c:v>
                </c:pt>
                <c:pt idx="24954">
                  <c:v>1.1076000000000001</c:v>
                </c:pt>
                <c:pt idx="24955">
                  <c:v>1.1500000000000001</c:v>
                </c:pt>
                <c:pt idx="24956">
                  <c:v>1.1358000000000001</c:v>
                </c:pt>
                <c:pt idx="24957">
                  <c:v>1.1641000000000001</c:v>
                </c:pt>
                <c:pt idx="24958">
                  <c:v>1.1488</c:v>
                </c:pt>
                <c:pt idx="24959">
                  <c:v>1.0680000000000001</c:v>
                </c:pt>
                <c:pt idx="24960">
                  <c:v>1.1452</c:v>
                </c:pt>
                <c:pt idx="24961">
                  <c:v>1.1395</c:v>
                </c:pt>
                <c:pt idx="24962">
                  <c:v>1.1594</c:v>
                </c:pt>
                <c:pt idx="24963">
                  <c:v>1.1736000000000002</c:v>
                </c:pt>
                <c:pt idx="24964">
                  <c:v>1.1195999999999999</c:v>
                </c:pt>
                <c:pt idx="24965">
                  <c:v>1.1121000000000001</c:v>
                </c:pt>
                <c:pt idx="24966">
                  <c:v>1.1074999999999999</c:v>
                </c:pt>
                <c:pt idx="24967">
                  <c:v>1.1214000000000002</c:v>
                </c:pt>
                <c:pt idx="24968">
                  <c:v>1.1134000000000002</c:v>
                </c:pt>
                <c:pt idx="24969">
                  <c:v>1.052</c:v>
                </c:pt>
                <c:pt idx="24970">
                  <c:v>1.0523</c:v>
                </c:pt>
                <c:pt idx="24971">
                  <c:v>1.0626</c:v>
                </c:pt>
                <c:pt idx="24972">
                  <c:v>0.99109999999999998</c:v>
                </c:pt>
                <c:pt idx="24973">
                  <c:v>1.0291000000000001</c:v>
                </c:pt>
                <c:pt idx="24974">
                  <c:v>1.0856000000000001</c:v>
                </c:pt>
                <c:pt idx="24975">
                  <c:v>1.0557000000000001</c:v>
                </c:pt>
                <c:pt idx="24976">
                  <c:v>1.0263</c:v>
                </c:pt>
                <c:pt idx="24977">
                  <c:v>1.0288000000000002</c:v>
                </c:pt>
                <c:pt idx="24978">
                  <c:v>0.98490000000000011</c:v>
                </c:pt>
                <c:pt idx="24979">
                  <c:v>0.97880000000000011</c:v>
                </c:pt>
                <c:pt idx="24980">
                  <c:v>0.93770000000000009</c:v>
                </c:pt>
                <c:pt idx="24981">
                  <c:v>0.91910000000000014</c:v>
                </c:pt>
                <c:pt idx="24982">
                  <c:v>0.91750000000000009</c:v>
                </c:pt>
                <c:pt idx="24983">
                  <c:v>0.88660000000000005</c:v>
                </c:pt>
                <c:pt idx="24984">
                  <c:v>0.87919999999999998</c:v>
                </c:pt>
                <c:pt idx="24985">
                  <c:v>0.86630000000000007</c:v>
                </c:pt>
                <c:pt idx="24986">
                  <c:v>0.86030000000000006</c:v>
                </c:pt>
                <c:pt idx="24987">
                  <c:v>0.77220000000000011</c:v>
                </c:pt>
                <c:pt idx="24988">
                  <c:v>0.78090000000000004</c:v>
                </c:pt>
                <c:pt idx="24989">
                  <c:v>0.72060000000000013</c:v>
                </c:pt>
                <c:pt idx="24990">
                  <c:v>0.63990000000000002</c:v>
                </c:pt>
                <c:pt idx="24991">
                  <c:v>0.63700000000000001</c:v>
                </c:pt>
                <c:pt idx="24992">
                  <c:v>0.58710000000000007</c:v>
                </c:pt>
                <c:pt idx="24993">
                  <c:v>0.56779999999999997</c:v>
                </c:pt>
                <c:pt idx="24994">
                  <c:v>0.56559999999999999</c:v>
                </c:pt>
                <c:pt idx="24995">
                  <c:v>0.53159999999999996</c:v>
                </c:pt>
                <c:pt idx="24996">
                  <c:v>0.49520000000000003</c:v>
                </c:pt>
                <c:pt idx="24997">
                  <c:v>0.46750000000000003</c:v>
                </c:pt>
                <c:pt idx="24998">
                  <c:v>0.503</c:v>
                </c:pt>
                <c:pt idx="24999">
                  <c:v>0.48410000000000003</c:v>
                </c:pt>
                <c:pt idx="25000">
                  <c:v>0.47830000000000006</c:v>
                </c:pt>
                <c:pt idx="25001">
                  <c:v>0.45540000000000003</c:v>
                </c:pt>
                <c:pt idx="25002">
                  <c:v>0.44409999999999999</c:v>
                </c:pt>
                <c:pt idx="25003">
                  <c:v>0.42850000000000005</c:v>
                </c:pt>
                <c:pt idx="25004">
                  <c:v>0.44829999999999998</c:v>
                </c:pt>
                <c:pt idx="25005">
                  <c:v>0.43840000000000007</c:v>
                </c:pt>
                <c:pt idx="25006">
                  <c:v>0.43230000000000007</c:v>
                </c:pt>
                <c:pt idx="25007">
                  <c:v>0.41180000000000005</c:v>
                </c:pt>
                <c:pt idx="25008">
                  <c:v>0.39150000000000001</c:v>
                </c:pt>
                <c:pt idx="25009">
                  <c:v>0.37780000000000002</c:v>
                </c:pt>
                <c:pt idx="25010">
                  <c:v>0.3674</c:v>
                </c:pt>
                <c:pt idx="25011">
                  <c:v>0.35499999999999998</c:v>
                </c:pt>
                <c:pt idx="25012">
                  <c:v>0.3453</c:v>
                </c:pt>
                <c:pt idx="25013">
                  <c:v>0.33550000000000002</c:v>
                </c:pt>
                <c:pt idx="25014">
                  <c:v>0.30740000000000001</c:v>
                </c:pt>
                <c:pt idx="25015">
                  <c:v>0.30620000000000003</c:v>
                </c:pt>
                <c:pt idx="25016">
                  <c:v>0.29120000000000001</c:v>
                </c:pt>
                <c:pt idx="25017">
                  <c:v>0.28730000000000006</c:v>
                </c:pt>
                <c:pt idx="25018">
                  <c:v>0.27599999999999997</c:v>
                </c:pt>
                <c:pt idx="25019">
                  <c:v>0.2601</c:v>
                </c:pt>
                <c:pt idx="25020">
                  <c:v>0.24700000000000003</c:v>
                </c:pt>
                <c:pt idx="25021">
                  <c:v>0.24080000000000001</c:v>
                </c:pt>
                <c:pt idx="25022">
                  <c:v>0.23039999999999999</c:v>
                </c:pt>
                <c:pt idx="25023">
                  <c:v>0.2215</c:v>
                </c:pt>
                <c:pt idx="25024">
                  <c:v>0.20850000000000002</c:v>
                </c:pt>
                <c:pt idx="25025">
                  <c:v>0.20630000000000004</c:v>
                </c:pt>
                <c:pt idx="25026">
                  <c:v>0.19420000000000001</c:v>
                </c:pt>
                <c:pt idx="25027">
                  <c:v>0.1867</c:v>
                </c:pt>
                <c:pt idx="25028">
                  <c:v>0.17980000000000002</c:v>
                </c:pt>
                <c:pt idx="25029">
                  <c:v>0.17400000000000002</c:v>
                </c:pt>
                <c:pt idx="25030">
                  <c:v>0.16820000000000002</c:v>
                </c:pt>
                <c:pt idx="25031">
                  <c:v>0.15790000000000001</c:v>
                </c:pt>
                <c:pt idx="25032">
                  <c:v>0.1522</c:v>
                </c:pt>
                <c:pt idx="25033">
                  <c:v>0.14850000000000002</c:v>
                </c:pt>
                <c:pt idx="25034">
                  <c:v>0.14330000000000001</c:v>
                </c:pt>
                <c:pt idx="25035">
                  <c:v>0.1358</c:v>
                </c:pt>
                <c:pt idx="25036">
                  <c:v>0.13260000000000002</c:v>
                </c:pt>
                <c:pt idx="25037">
                  <c:v>0.1275</c:v>
                </c:pt>
                <c:pt idx="25038">
                  <c:v>0.12540000000000001</c:v>
                </c:pt>
                <c:pt idx="25039">
                  <c:v>0.12689999999999999</c:v>
                </c:pt>
                <c:pt idx="25040">
                  <c:v>0.12170000000000002</c:v>
                </c:pt>
                <c:pt idx="25041">
                  <c:v>0.1158</c:v>
                </c:pt>
                <c:pt idx="25042">
                  <c:v>0.1061</c:v>
                </c:pt>
                <c:pt idx="25043">
                  <c:v>0.1047</c:v>
                </c:pt>
                <c:pt idx="25044">
                  <c:v>9.9299999999999999E-2</c:v>
                </c:pt>
                <c:pt idx="25045">
                  <c:v>9.9299999999999999E-2</c:v>
                </c:pt>
                <c:pt idx="25046">
                  <c:v>9.9299999999999999E-2</c:v>
                </c:pt>
                <c:pt idx="25047">
                  <c:v>0.1008</c:v>
                </c:pt>
                <c:pt idx="25048">
                  <c:v>0.1055</c:v>
                </c:pt>
                <c:pt idx="25049">
                  <c:v>0.1069</c:v>
                </c:pt>
                <c:pt idx="25050">
                  <c:v>0.11200000000000002</c:v>
                </c:pt>
                <c:pt idx="25051">
                  <c:v>0.1152</c:v>
                </c:pt>
                <c:pt idx="25052">
                  <c:v>0.11200000000000002</c:v>
                </c:pt>
                <c:pt idx="25053">
                  <c:v>0.12040000000000001</c:v>
                </c:pt>
                <c:pt idx="25054">
                  <c:v>0.1278</c:v>
                </c:pt>
                <c:pt idx="25055">
                  <c:v>0.12660000000000002</c:v>
                </c:pt>
                <c:pt idx="25056">
                  <c:v>0.12889999999999999</c:v>
                </c:pt>
                <c:pt idx="25057">
                  <c:v>0.1368</c:v>
                </c:pt>
                <c:pt idx="25058">
                  <c:v>0.13320000000000001</c:v>
                </c:pt>
                <c:pt idx="25059">
                  <c:v>0.13360000000000002</c:v>
                </c:pt>
                <c:pt idx="25060">
                  <c:v>0.13400000000000001</c:v>
                </c:pt>
                <c:pt idx="25061">
                  <c:v>0.13560000000000003</c:v>
                </c:pt>
                <c:pt idx="25062">
                  <c:v>0.13919999999999999</c:v>
                </c:pt>
                <c:pt idx="25063">
                  <c:v>0.13450000000000001</c:v>
                </c:pt>
                <c:pt idx="25064">
                  <c:v>0.13770000000000002</c:v>
                </c:pt>
                <c:pt idx="25065">
                  <c:v>0.14450000000000002</c:v>
                </c:pt>
                <c:pt idx="25066">
                  <c:v>0.14599999999999999</c:v>
                </c:pt>
                <c:pt idx="25067">
                  <c:v>0.13700000000000001</c:v>
                </c:pt>
                <c:pt idx="25068">
                  <c:v>0.1293</c:v>
                </c:pt>
                <c:pt idx="25069">
                  <c:v>0.14180000000000001</c:v>
                </c:pt>
                <c:pt idx="25070">
                  <c:v>0.14599999999999999</c:v>
                </c:pt>
                <c:pt idx="25071">
                  <c:v>0.13620000000000002</c:v>
                </c:pt>
                <c:pt idx="25072">
                  <c:v>0.12789999999999999</c:v>
                </c:pt>
                <c:pt idx="25073">
                  <c:v>0.1298</c:v>
                </c:pt>
                <c:pt idx="25074">
                  <c:v>0.1246</c:v>
                </c:pt>
                <c:pt idx="25075">
                  <c:v>0.12</c:v>
                </c:pt>
                <c:pt idx="25076">
                  <c:v>0.11840000000000001</c:v>
                </c:pt>
                <c:pt idx="25077">
                  <c:v>0.1154</c:v>
                </c:pt>
                <c:pt idx="25078">
                  <c:v>0.11259999999999999</c:v>
                </c:pt>
                <c:pt idx="25079">
                  <c:v>0.11890000000000001</c:v>
                </c:pt>
                <c:pt idx="25080">
                  <c:v>0.12620000000000001</c:v>
                </c:pt>
                <c:pt idx="25081">
                  <c:v>0.1236</c:v>
                </c:pt>
                <c:pt idx="25082">
                  <c:v>0.1174</c:v>
                </c:pt>
                <c:pt idx="25083">
                  <c:v>0.1208</c:v>
                </c:pt>
                <c:pt idx="25084">
                  <c:v>0.12410000000000002</c:v>
                </c:pt>
                <c:pt idx="25085">
                  <c:v>0.11940000000000001</c:v>
                </c:pt>
                <c:pt idx="25086">
                  <c:v>0.12210000000000001</c:v>
                </c:pt>
                <c:pt idx="25087">
                  <c:v>0.11899999999999999</c:v>
                </c:pt>
                <c:pt idx="25088">
                  <c:v>0.11599999999999999</c:v>
                </c:pt>
                <c:pt idx="25089">
                  <c:v>0.1142</c:v>
                </c:pt>
                <c:pt idx="25090">
                  <c:v>0.1168</c:v>
                </c:pt>
                <c:pt idx="25091">
                  <c:v>0.1142</c:v>
                </c:pt>
                <c:pt idx="25092">
                  <c:v>0.10800000000000001</c:v>
                </c:pt>
                <c:pt idx="25093">
                  <c:v>9.8799999999999999E-2</c:v>
                </c:pt>
                <c:pt idx="25094">
                  <c:v>9.7200000000000009E-2</c:v>
                </c:pt>
                <c:pt idx="25095">
                  <c:v>9.8500000000000004E-2</c:v>
                </c:pt>
                <c:pt idx="25096">
                  <c:v>9.6500000000000002E-2</c:v>
                </c:pt>
                <c:pt idx="25097">
                  <c:v>9.5000000000000001E-2</c:v>
                </c:pt>
                <c:pt idx="25098">
                  <c:v>9.3200000000000005E-2</c:v>
                </c:pt>
                <c:pt idx="25099">
                  <c:v>9.1300000000000006E-2</c:v>
                </c:pt>
                <c:pt idx="25100">
                  <c:v>8.9900000000000008E-2</c:v>
                </c:pt>
                <c:pt idx="25101">
                  <c:v>8.5000000000000006E-2</c:v>
                </c:pt>
                <c:pt idx="25102">
                  <c:v>8.4900000000000003E-2</c:v>
                </c:pt>
                <c:pt idx="25103">
                  <c:v>8.4900000000000003E-2</c:v>
                </c:pt>
                <c:pt idx="25104">
                  <c:v>8.1600000000000006E-2</c:v>
                </c:pt>
                <c:pt idx="25105">
                  <c:v>7.8600000000000003E-2</c:v>
                </c:pt>
                <c:pt idx="25106">
                  <c:v>8.0000000000000016E-2</c:v>
                </c:pt>
                <c:pt idx="25107">
                  <c:v>7.9900000000000013E-2</c:v>
                </c:pt>
                <c:pt idx="25108">
                  <c:v>8.0000000000000016E-2</c:v>
                </c:pt>
                <c:pt idx="25109">
                  <c:v>7.9900000000000013E-2</c:v>
                </c:pt>
                <c:pt idx="25110">
                  <c:v>8.1900000000000001E-2</c:v>
                </c:pt>
                <c:pt idx="25111">
                  <c:v>8.3199999999999996E-2</c:v>
                </c:pt>
                <c:pt idx="25112">
                  <c:v>8.6199999999999999E-2</c:v>
                </c:pt>
                <c:pt idx="25113">
                  <c:v>8.950000000000001E-2</c:v>
                </c:pt>
                <c:pt idx="25114">
                  <c:v>9.1100000000000014E-2</c:v>
                </c:pt>
                <c:pt idx="25115">
                  <c:v>9.1100000000000014E-2</c:v>
                </c:pt>
                <c:pt idx="25116">
                  <c:v>9.290000000000001E-2</c:v>
                </c:pt>
                <c:pt idx="25117">
                  <c:v>9.4299999999999995E-2</c:v>
                </c:pt>
                <c:pt idx="25118">
                  <c:v>9.290000000000001E-2</c:v>
                </c:pt>
                <c:pt idx="25119">
                  <c:v>9.3300000000000008E-2</c:v>
                </c:pt>
                <c:pt idx="25120">
                  <c:v>9.7500000000000003E-2</c:v>
                </c:pt>
                <c:pt idx="25121">
                  <c:v>0.10220000000000001</c:v>
                </c:pt>
                <c:pt idx="25122">
                  <c:v>0.10149999999999999</c:v>
                </c:pt>
                <c:pt idx="25123">
                  <c:v>9.5700000000000007E-2</c:v>
                </c:pt>
                <c:pt idx="25124">
                  <c:v>9.8900000000000002E-2</c:v>
                </c:pt>
                <c:pt idx="25125">
                  <c:v>0.10500000000000001</c:v>
                </c:pt>
                <c:pt idx="25126">
                  <c:v>0.1071</c:v>
                </c:pt>
                <c:pt idx="25127">
                  <c:v>0.1087</c:v>
                </c:pt>
                <c:pt idx="25128">
                  <c:v>0.11359999999999999</c:v>
                </c:pt>
                <c:pt idx="25129">
                  <c:v>0.11310000000000001</c:v>
                </c:pt>
                <c:pt idx="25130">
                  <c:v>0.1132</c:v>
                </c:pt>
                <c:pt idx="25131">
                  <c:v>0.11940000000000001</c:v>
                </c:pt>
                <c:pt idx="25132">
                  <c:v>0.12150000000000001</c:v>
                </c:pt>
                <c:pt idx="25133">
                  <c:v>0.1142</c:v>
                </c:pt>
                <c:pt idx="25134">
                  <c:v>0.1148</c:v>
                </c:pt>
                <c:pt idx="25135">
                  <c:v>0.11070000000000001</c:v>
                </c:pt>
                <c:pt idx="25136">
                  <c:v>0.11550000000000001</c:v>
                </c:pt>
                <c:pt idx="25137">
                  <c:v>0.12010000000000001</c:v>
                </c:pt>
                <c:pt idx="25138">
                  <c:v>0.12660000000000002</c:v>
                </c:pt>
                <c:pt idx="25139">
                  <c:v>0.13970000000000002</c:v>
                </c:pt>
                <c:pt idx="25140">
                  <c:v>0.13880000000000001</c:v>
                </c:pt>
                <c:pt idx="25141">
                  <c:v>0.1593</c:v>
                </c:pt>
                <c:pt idx="25142">
                  <c:v>0.1573</c:v>
                </c:pt>
                <c:pt idx="25143">
                  <c:v>0.14830000000000002</c:v>
                </c:pt>
                <c:pt idx="25144">
                  <c:v>0.1666</c:v>
                </c:pt>
                <c:pt idx="25145">
                  <c:v>0.16980000000000001</c:v>
                </c:pt>
                <c:pt idx="25146">
                  <c:v>0.17200000000000001</c:v>
                </c:pt>
                <c:pt idx="25147">
                  <c:v>0.2223</c:v>
                </c:pt>
                <c:pt idx="25148">
                  <c:v>0.22860000000000003</c:v>
                </c:pt>
                <c:pt idx="25149">
                  <c:v>0.22610000000000002</c:v>
                </c:pt>
                <c:pt idx="25150">
                  <c:v>0.25790000000000002</c:v>
                </c:pt>
                <c:pt idx="25151">
                  <c:v>0.2903</c:v>
                </c:pt>
                <c:pt idx="25152">
                  <c:v>0.25470000000000004</c:v>
                </c:pt>
                <c:pt idx="25153">
                  <c:v>0.24399999999999999</c:v>
                </c:pt>
                <c:pt idx="25154">
                  <c:v>0.24070000000000003</c:v>
                </c:pt>
                <c:pt idx="25155">
                  <c:v>0.24540000000000003</c:v>
                </c:pt>
                <c:pt idx="25156">
                  <c:v>0.23570000000000002</c:v>
                </c:pt>
                <c:pt idx="25157">
                  <c:v>0.24870000000000003</c:v>
                </c:pt>
                <c:pt idx="25158">
                  <c:v>0.24480000000000002</c:v>
                </c:pt>
                <c:pt idx="25159">
                  <c:v>0.25379999999999997</c:v>
                </c:pt>
                <c:pt idx="25160">
                  <c:v>0.3044</c:v>
                </c:pt>
                <c:pt idx="25161">
                  <c:v>0.38490000000000002</c:v>
                </c:pt>
                <c:pt idx="25162">
                  <c:v>0.37260000000000004</c:v>
                </c:pt>
                <c:pt idx="25163">
                  <c:v>0.40210000000000001</c:v>
                </c:pt>
                <c:pt idx="25164">
                  <c:v>0.47080000000000005</c:v>
                </c:pt>
                <c:pt idx="25165">
                  <c:v>0.49520000000000003</c:v>
                </c:pt>
                <c:pt idx="25166">
                  <c:v>0.5484</c:v>
                </c:pt>
                <c:pt idx="25167">
                  <c:v>0.59130000000000005</c:v>
                </c:pt>
                <c:pt idx="25168">
                  <c:v>0.62780000000000002</c:v>
                </c:pt>
                <c:pt idx="25169">
                  <c:v>0.63550000000000006</c:v>
                </c:pt>
                <c:pt idx="25170">
                  <c:v>0.67620000000000002</c:v>
                </c:pt>
                <c:pt idx="25171">
                  <c:v>0.7026</c:v>
                </c:pt>
                <c:pt idx="25172">
                  <c:v>0.69100000000000006</c:v>
                </c:pt>
                <c:pt idx="25173">
                  <c:v>0.72250000000000003</c:v>
                </c:pt>
                <c:pt idx="25174">
                  <c:v>0.7743000000000001</c:v>
                </c:pt>
                <c:pt idx="25175">
                  <c:v>0.78570000000000007</c:v>
                </c:pt>
                <c:pt idx="25176">
                  <c:v>0.8287000000000001</c:v>
                </c:pt>
                <c:pt idx="25177">
                  <c:v>0.83560000000000001</c:v>
                </c:pt>
                <c:pt idx="25178">
                  <c:v>0.84320000000000006</c:v>
                </c:pt>
                <c:pt idx="25179">
                  <c:v>0.86199999999999999</c:v>
                </c:pt>
                <c:pt idx="25180">
                  <c:v>0.89149999999999996</c:v>
                </c:pt>
                <c:pt idx="25181">
                  <c:v>0.91</c:v>
                </c:pt>
                <c:pt idx="25182">
                  <c:v>0.90860000000000007</c:v>
                </c:pt>
                <c:pt idx="25183">
                  <c:v>0.94330000000000003</c:v>
                </c:pt>
                <c:pt idx="25184">
                  <c:v>0.9657</c:v>
                </c:pt>
                <c:pt idx="25185">
                  <c:v>0.97630000000000006</c:v>
                </c:pt>
                <c:pt idx="25186">
                  <c:v>0.99990000000000012</c:v>
                </c:pt>
                <c:pt idx="25187">
                  <c:v>1.0158</c:v>
                </c:pt>
                <c:pt idx="25188">
                  <c:v>1.0603</c:v>
                </c:pt>
                <c:pt idx="25189">
                  <c:v>1.0878000000000001</c:v>
                </c:pt>
                <c:pt idx="25190">
                  <c:v>1.1210000000000002</c:v>
                </c:pt>
                <c:pt idx="25191">
                  <c:v>1.1405000000000001</c:v>
                </c:pt>
                <c:pt idx="25192">
                  <c:v>1.1768000000000001</c:v>
                </c:pt>
                <c:pt idx="25193">
                  <c:v>1.2137000000000002</c:v>
                </c:pt>
                <c:pt idx="25194">
                  <c:v>1.2383</c:v>
                </c:pt>
                <c:pt idx="25195">
                  <c:v>1.2764</c:v>
                </c:pt>
                <c:pt idx="25196">
                  <c:v>1.3189000000000002</c:v>
                </c:pt>
                <c:pt idx="25197">
                  <c:v>1.3258000000000001</c:v>
                </c:pt>
                <c:pt idx="25198">
                  <c:v>1.3481000000000001</c:v>
                </c:pt>
                <c:pt idx="25199">
                  <c:v>1.4007000000000001</c:v>
                </c:pt>
                <c:pt idx="25200">
                  <c:v>1.4288000000000001</c:v>
                </c:pt>
                <c:pt idx="25201">
                  <c:v>1.4320000000000002</c:v>
                </c:pt>
                <c:pt idx="25202">
                  <c:v>1.4584000000000001</c:v>
                </c:pt>
                <c:pt idx="25203">
                  <c:v>1.4775</c:v>
                </c:pt>
                <c:pt idx="25204">
                  <c:v>1.5064000000000002</c:v>
                </c:pt>
                <c:pt idx="25205">
                  <c:v>1.5283</c:v>
                </c:pt>
                <c:pt idx="25206">
                  <c:v>1.5478000000000001</c:v>
                </c:pt>
                <c:pt idx="25207">
                  <c:v>1.5984</c:v>
                </c:pt>
                <c:pt idx="25208">
                  <c:v>1.5849000000000002</c:v>
                </c:pt>
                <c:pt idx="25209">
                  <c:v>1.5937000000000001</c:v>
                </c:pt>
                <c:pt idx="25210">
                  <c:v>1.6142000000000001</c:v>
                </c:pt>
                <c:pt idx="25211">
                  <c:v>1.6817000000000002</c:v>
                </c:pt>
                <c:pt idx="25212">
                  <c:v>1.7123000000000002</c:v>
                </c:pt>
                <c:pt idx="25213">
                  <c:v>1.7216000000000002</c:v>
                </c:pt>
                <c:pt idx="25214">
                  <c:v>1.7073</c:v>
                </c:pt>
                <c:pt idx="25215">
                  <c:v>1.6912</c:v>
                </c:pt>
                <c:pt idx="25216">
                  <c:v>1.6902999999999999</c:v>
                </c:pt>
                <c:pt idx="25217">
                  <c:v>1.7196000000000002</c:v>
                </c:pt>
                <c:pt idx="25218">
                  <c:v>1.7181000000000002</c:v>
                </c:pt>
                <c:pt idx="25219">
                  <c:v>1.7332999999999998</c:v>
                </c:pt>
                <c:pt idx="25220">
                  <c:v>1.7788000000000002</c:v>
                </c:pt>
                <c:pt idx="25221">
                  <c:v>1.7671000000000001</c:v>
                </c:pt>
                <c:pt idx="25222">
                  <c:v>1.7359000000000002</c:v>
                </c:pt>
                <c:pt idx="25223">
                  <c:v>1.7058</c:v>
                </c:pt>
                <c:pt idx="25224">
                  <c:v>1.6760999999999999</c:v>
                </c:pt>
                <c:pt idx="25225">
                  <c:v>1.7019</c:v>
                </c:pt>
                <c:pt idx="25226">
                  <c:v>1.6905000000000001</c:v>
                </c:pt>
                <c:pt idx="25227">
                  <c:v>1.7113</c:v>
                </c:pt>
                <c:pt idx="25228">
                  <c:v>1.7377</c:v>
                </c:pt>
                <c:pt idx="25229">
                  <c:v>1.7440000000000002</c:v>
                </c:pt>
                <c:pt idx="25230">
                  <c:v>1.7562000000000002</c:v>
                </c:pt>
                <c:pt idx="25231">
                  <c:v>1.7075</c:v>
                </c:pt>
                <c:pt idx="25232">
                  <c:v>1.7101</c:v>
                </c:pt>
                <c:pt idx="25233">
                  <c:v>1.7788000000000002</c:v>
                </c:pt>
                <c:pt idx="25234">
                  <c:v>1.6839</c:v>
                </c:pt>
                <c:pt idx="25235">
                  <c:v>1.7765000000000002</c:v>
                </c:pt>
                <c:pt idx="25236">
                  <c:v>1.7464</c:v>
                </c:pt>
                <c:pt idx="25237">
                  <c:v>1.7189000000000001</c:v>
                </c:pt>
                <c:pt idx="25238">
                  <c:v>1.8449000000000002</c:v>
                </c:pt>
                <c:pt idx="25239">
                  <c:v>1.7621</c:v>
                </c:pt>
                <c:pt idx="25240">
                  <c:v>1.7974000000000001</c:v>
                </c:pt>
                <c:pt idx="25241">
                  <c:v>1.7403</c:v>
                </c:pt>
                <c:pt idx="25242">
                  <c:v>1.6474000000000002</c:v>
                </c:pt>
                <c:pt idx="25243">
                  <c:v>1.6352000000000002</c:v>
                </c:pt>
                <c:pt idx="25244">
                  <c:v>1.7245999999999999</c:v>
                </c:pt>
                <c:pt idx="25245">
                  <c:v>1.7143000000000002</c:v>
                </c:pt>
                <c:pt idx="25246">
                  <c:v>1.6824000000000003</c:v>
                </c:pt>
                <c:pt idx="25247">
                  <c:v>1.6972000000000003</c:v>
                </c:pt>
                <c:pt idx="25248">
                  <c:v>1.6152000000000002</c:v>
                </c:pt>
                <c:pt idx="25249">
                  <c:v>1.6467000000000001</c:v>
                </c:pt>
                <c:pt idx="25250">
                  <c:v>1.5595000000000001</c:v>
                </c:pt>
                <c:pt idx="25251">
                  <c:v>1.5494000000000001</c:v>
                </c:pt>
                <c:pt idx="25252">
                  <c:v>1.5346000000000002</c:v>
                </c:pt>
                <c:pt idx="25253">
                  <c:v>1.6486999999999998</c:v>
                </c:pt>
                <c:pt idx="25254">
                  <c:v>1.5766</c:v>
                </c:pt>
                <c:pt idx="25255">
                  <c:v>1.5344</c:v>
                </c:pt>
                <c:pt idx="25256">
                  <c:v>1.5375000000000001</c:v>
                </c:pt>
                <c:pt idx="25257">
                  <c:v>1.4990000000000001</c:v>
                </c:pt>
                <c:pt idx="25258">
                  <c:v>1.42</c:v>
                </c:pt>
                <c:pt idx="25259">
                  <c:v>1.2629000000000001</c:v>
                </c:pt>
                <c:pt idx="25260">
                  <c:v>1.2367000000000001</c:v>
                </c:pt>
                <c:pt idx="25261">
                  <c:v>1.2458</c:v>
                </c:pt>
                <c:pt idx="25262">
                  <c:v>1.3031000000000001</c:v>
                </c:pt>
                <c:pt idx="25263">
                  <c:v>1.2251000000000001</c:v>
                </c:pt>
                <c:pt idx="25264">
                  <c:v>1.1939</c:v>
                </c:pt>
                <c:pt idx="25265">
                  <c:v>1.1641999999999999</c:v>
                </c:pt>
                <c:pt idx="25266">
                  <c:v>1.1689000000000001</c:v>
                </c:pt>
                <c:pt idx="25267">
                  <c:v>1.1408</c:v>
                </c:pt>
                <c:pt idx="25268">
                  <c:v>1.1153000000000002</c:v>
                </c:pt>
                <c:pt idx="25269">
                  <c:v>1.0826</c:v>
                </c:pt>
                <c:pt idx="25270">
                  <c:v>1.0900000000000001</c:v>
                </c:pt>
                <c:pt idx="25271">
                  <c:v>1.0928000000000002</c:v>
                </c:pt>
                <c:pt idx="25272">
                  <c:v>1.0992000000000002</c:v>
                </c:pt>
                <c:pt idx="25273">
                  <c:v>1.0880000000000001</c:v>
                </c:pt>
                <c:pt idx="25274">
                  <c:v>0.98140000000000005</c:v>
                </c:pt>
                <c:pt idx="25275">
                  <c:v>0.97520000000000007</c:v>
                </c:pt>
                <c:pt idx="25276">
                  <c:v>1.0192000000000001</c:v>
                </c:pt>
                <c:pt idx="25277">
                  <c:v>0.96300000000000008</c:v>
                </c:pt>
                <c:pt idx="25278">
                  <c:v>0.88149999999999995</c:v>
                </c:pt>
                <c:pt idx="25279">
                  <c:v>0.85840000000000005</c:v>
                </c:pt>
                <c:pt idx="25280">
                  <c:v>0.8146000000000001</c:v>
                </c:pt>
                <c:pt idx="25281">
                  <c:v>0.81190000000000007</c:v>
                </c:pt>
                <c:pt idx="25282">
                  <c:v>0.77950000000000008</c:v>
                </c:pt>
                <c:pt idx="25283">
                  <c:v>0.75730000000000008</c:v>
                </c:pt>
                <c:pt idx="25284">
                  <c:v>0.71750000000000003</c:v>
                </c:pt>
                <c:pt idx="25285">
                  <c:v>0.72489999999999999</c:v>
                </c:pt>
                <c:pt idx="25286">
                  <c:v>0.71200000000000008</c:v>
                </c:pt>
                <c:pt idx="25287">
                  <c:v>0.68780000000000008</c:v>
                </c:pt>
                <c:pt idx="25288">
                  <c:v>0.67370000000000008</c:v>
                </c:pt>
                <c:pt idx="25289">
                  <c:v>0.64720000000000011</c:v>
                </c:pt>
                <c:pt idx="25290">
                  <c:v>0.65590000000000004</c:v>
                </c:pt>
                <c:pt idx="25291">
                  <c:v>0.63450000000000006</c:v>
                </c:pt>
                <c:pt idx="25292">
                  <c:v>0.64340000000000008</c:v>
                </c:pt>
                <c:pt idx="25293">
                  <c:v>0.62260000000000004</c:v>
                </c:pt>
                <c:pt idx="25294">
                  <c:v>0.61330000000000007</c:v>
                </c:pt>
                <c:pt idx="25295">
                  <c:v>0.58460000000000001</c:v>
                </c:pt>
                <c:pt idx="25296">
                  <c:v>0.64740000000000009</c:v>
                </c:pt>
                <c:pt idx="25297">
                  <c:v>0.62690000000000001</c:v>
                </c:pt>
                <c:pt idx="25298">
                  <c:v>0.56070000000000009</c:v>
                </c:pt>
                <c:pt idx="25299">
                  <c:v>0.60240000000000005</c:v>
                </c:pt>
                <c:pt idx="25300">
                  <c:v>0.57920000000000005</c:v>
                </c:pt>
                <c:pt idx="25301">
                  <c:v>0.57850000000000001</c:v>
                </c:pt>
                <c:pt idx="25302">
                  <c:v>0.5141</c:v>
                </c:pt>
                <c:pt idx="25303">
                  <c:v>0.54010000000000002</c:v>
                </c:pt>
                <c:pt idx="25304">
                  <c:v>0.50919999999999999</c:v>
                </c:pt>
                <c:pt idx="25305">
                  <c:v>0.53600000000000003</c:v>
                </c:pt>
                <c:pt idx="25306">
                  <c:v>0.47020000000000001</c:v>
                </c:pt>
                <c:pt idx="25307">
                  <c:v>0.46140000000000003</c:v>
                </c:pt>
                <c:pt idx="25308">
                  <c:v>0.49320000000000008</c:v>
                </c:pt>
                <c:pt idx="25309">
                  <c:v>0.50090000000000001</c:v>
                </c:pt>
                <c:pt idx="25310">
                  <c:v>0.44770000000000004</c:v>
                </c:pt>
                <c:pt idx="25311">
                  <c:v>0.44450000000000006</c:v>
                </c:pt>
                <c:pt idx="25312">
                  <c:v>0.46689999999999998</c:v>
                </c:pt>
                <c:pt idx="25313">
                  <c:v>0.43579999999999997</c:v>
                </c:pt>
                <c:pt idx="25314">
                  <c:v>0.41280000000000006</c:v>
                </c:pt>
                <c:pt idx="25315">
                  <c:v>0.43250000000000005</c:v>
                </c:pt>
                <c:pt idx="25316">
                  <c:v>0.42590000000000006</c:v>
                </c:pt>
                <c:pt idx="25317">
                  <c:v>0.42430000000000007</c:v>
                </c:pt>
                <c:pt idx="25318">
                  <c:v>0.37690000000000001</c:v>
                </c:pt>
                <c:pt idx="25319">
                  <c:v>0.37940000000000002</c:v>
                </c:pt>
                <c:pt idx="25320">
                  <c:v>0.38820000000000005</c:v>
                </c:pt>
                <c:pt idx="25321">
                  <c:v>0.33840000000000003</c:v>
                </c:pt>
                <c:pt idx="25322">
                  <c:v>0.3448</c:v>
                </c:pt>
                <c:pt idx="25323">
                  <c:v>0.35750000000000004</c:v>
                </c:pt>
                <c:pt idx="25324">
                  <c:v>0.35470000000000002</c:v>
                </c:pt>
                <c:pt idx="25325">
                  <c:v>0.32930000000000004</c:v>
                </c:pt>
                <c:pt idx="25326">
                  <c:v>0.34180000000000005</c:v>
                </c:pt>
                <c:pt idx="25327">
                  <c:v>0.31780000000000003</c:v>
                </c:pt>
                <c:pt idx="25328">
                  <c:v>0.31780000000000003</c:v>
                </c:pt>
                <c:pt idx="25329">
                  <c:v>0.32140000000000002</c:v>
                </c:pt>
                <c:pt idx="25330">
                  <c:v>0.30330000000000001</c:v>
                </c:pt>
                <c:pt idx="25331">
                  <c:v>0.31330000000000002</c:v>
                </c:pt>
                <c:pt idx="25332">
                  <c:v>0.30249999999999999</c:v>
                </c:pt>
                <c:pt idx="25333">
                  <c:v>0.3004</c:v>
                </c:pt>
                <c:pt idx="25334">
                  <c:v>0.29670000000000002</c:v>
                </c:pt>
                <c:pt idx="25335">
                  <c:v>0.29360000000000003</c:v>
                </c:pt>
                <c:pt idx="25336">
                  <c:v>0.28389999999999999</c:v>
                </c:pt>
                <c:pt idx="25337">
                  <c:v>0.25379999999999997</c:v>
                </c:pt>
                <c:pt idx="25338">
                  <c:v>0.25930000000000003</c:v>
                </c:pt>
                <c:pt idx="25339">
                  <c:v>0.27029999999999998</c:v>
                </c:pt>
                <c:pt idx="25340">
                  <c:v>0.2581</c:v>
                </c:pt>
                <c:pt idx="25341">
                  <c:v>0.25559999999999999</c:v>
                </c:pt>
                <c:pt idx="25342">
                  <c:v>0.25090000000000001</c:v>
                </c:pt>
                <c:pt idx="25343">
                  <c:v>0.2465</c:v>
                </c:pt>
                <c:pt idx="25344">
                  <c:v>0.2412</c:v>
                </c:pt>
                <c:pt idx="25345">
                  <c:v>0.23650000000000004</c:v>
                </c:pt>
                <c:pt idx="25346">
                  <c:v>0.23250000000000004</c:v>
                </c:pt>
                <c:pt idx="25347">
                  <c:v>0.22860000000000003</c:v>
                </c:pt>
                <c:pt idx="25348">
                  <c:v>0.22280000000000003</c:v>
                </c:pt>
                <c:pt idx="25349">
                  <c:v>0.2175</c:v>
                </c:pt>
                <c:pt idx="25350">
                  <c:v>0.2155</c:v>
                </c:pt>
                <c:pt idx="25351">
                  <c:v>0.21080000000000002</c:v>
                </c:pt>
                <c:pt idx="25352">
                  <c:v>0.20880000000000001</c:v>
                </c:pt>
                <c:pt idx="25353">
                  <c:v>0.2036</c:v>
                </c:pt>
                <c:pt idx="25354">
                  <c:v>0.19670000000000001</c:v>
                </c:pt>
                <c:pt idx="25355">
                  <c:v>0.19510000000000002</c:v>
                </c:pt>
                <c:pt idx="25356">
                  <c:v>0.19550000000000001</c:v>
                </c:pt>
                <c:pt idx="25357">
                  <c:v>0.19090000000000001</c:v>
                </c:pt>
                <c:pt idx="25358">
                  <c:v>0.1857</c:v>
                </c:pt>
                <c:pt idx="25359">
                  <c:v>0.1794</c:v>
                </c:pt>
                <c:pt idx="25360">
                  <c:v>0.17610000000000001</c:v>
                </c:pt>
                <c:pt idx="25361">
                  <c:v>0.17320000000000002</c:v>
                </c:pt>
                <c:pt idx="25362">
                  <c:v>0.17</c:v>
                </c:pt>
                <c:pt idx="25363">
                  <c:v>0.17220000000000002</c:v>
                </c:pt>
                <c:pt idx="25364">
                  <c:v>0.1678</c:v>
                </c:pt>
                <c:pt idx="25365">
                  <c:v>0.16240000000000002</c:v>
                </c:pt>
                <c:pt idx="25366">
                  <c:v>0.16620000000000001</c:v>
                </c:pt>
                <c:pt idx="25367">
                  <c:v>0.15910000000000002</c:v>
                </c:pt>
                <c:pt idx="25368">
                  <c:v>0.1537</c:v>
                </c:pt>
                <c:pt idx="25369">
                  <c:v>0.15000000000000002</c:v>
                </c:pt>
                <c:pt idx="25370">
                  <c:v>0.1454</c:v>
                </c:pt>
                <c:pt idx="25371">
                  <c:v>0.14399999999999999</c:v>
                </c:pt>
                <c:pt idx="25372">
                  <c:v>0.14360000000000001</c:v>
                </c:pt>
                <c:pt idx="25373">
                  <c:v>0.1434</c:v>
                </c:pt>
                <c:pt idx="25374">
                  <c:v>0.1389</c:v>
                </c:pt>
                <c:pt idx="25375">
                  <c:v>0.13170000000000001</c:v>
                </c:pt>
                <c:pt idx="25376">
                  <c:v>0.13540000000000002</c:v>
                </c:pt>
                <c:pt idx="25377">
                  <c:v>0.13060000000000002</c:v>
                </c:pt>
                <c:pt idx="25378">
                  <c:v>0.12889999999999999</c:v>
                </c:pt>
                <c:pt idx="25379">
                  <c:v>0.12609999999999999</c:v>
                </c:pt>
                <c:pt idx="25380">
                  <c:v>0.12540000000000001</c:v>
                </c:pt>
                <c:pt idx="25381">
                  <c:v>0.11810000000000001</c:v>
                </c:pt>
                <c:pt idx="25382">
                  <c:v>0.11810000000000001</c:v>
                </c:pt>
                <c:pt idx="25383">
                  <c:v>0.11910000000000001</c:v>
                </c:pt>
                <c:pt idx="25384">
                  <c:v>0.11870000000000001</c:v>
                </c:pt>
                <c:pt idx="25385">
                  <c:v>0.1128</c:v>
                </c:pt>
                <c:pt idx="25386">
                  <c:v>0.1085</c:v>
                </c:pt>
                <c:pt idx="25387">
                  <c:v>0.1057</c:v>
                </c:pt>
                <c:pt idx="25388">
                  <c:v>0.1043</c:v>
                </c:pt>
                <c:pt idx="25389">
                  <c:v>0.1024</c:v>
                </c:pt>
                <c:pt idx="25390">
                  <c:v>9.69E-2</c:v>
                </c:pt>
                <c:pt idx="25391">
                  <c:v>9.5799999999999996E-2</c:v>
                </c:pt>
                <c:pt idx="25392">
                  <c:v>9.8500000000000004E-2</c:v>
                </c:pt>
                <c:pt idx="25393">
                  <c:v>9.9700000000000011E-2</c:v>
                </c:pt>
                <c:pt idx="25394">
                  <c:v>9.7900000000000001E-2</c:v>
                </c:pt>
                <c:pt idx="25395">
                  <c:v>9.64E-2</c:v>
                </c:pt>
                <c:pt idx="25396">
                  <c:v>9.7700000000000009E-2</c:v>
                </c:pt>
                <c:pt idx="25397">
                  <c:v>9.6200000000000008E-2</c:v>
                </c:pt>
                <c:pt idx="25398">
                  <c:v>9.0600000000000014E-2</c:v>
                </c:pt>
                <c:pt idx="25399">
                  <c:v>9.0500000000000011E-2</c:v>
                </c:pt>
                <c:pt idx="25400">
                  <c:v>8.6400000000000005E-2</c:v>
                </c:pt>
                <c:pt idx="25401">
                  <c:v>8.3500000000000005E-2</c:v>
                </c:pt>
                <c:pt idx="25402">
                  <c:v>8.2199999999999995E-2</c:v>
                </c:pt>
                <c:pt idx="25403">
                  <c:v>8.1000000000000016E-2</c:v>
                </c:pt>
                <c:pt idx="25404">
                  <c:v>8.0800000000000011E-2</c:v>
                </c:pt>
                <c:pt idx="25405">
                  <c:v>7.7000000000000013E-2</c:v>
                </c:pt>
                <c:pt idx="25406">
                  <c:v>7.8400000000000011E-2</c:v>
                </c:pt>
                <c:pt idx="25407">
                  <c:v>7.8200000000000006E-2</c:v>
                </c:pt>
                <c:pt idx="25408">
                  <c:v>7.5800000000000006E-2</c:v>
                </c:pt>
                <c:pt idx="25409">
                  <c:v>8.2299999999999998E-2</c:v>
                </c:pt>
                <c:pt idx="25410">
                  <c:v>8.4500000000000006E-2</c:v>
                </c:pt>
                <c:pt idx="25411">
                  <c:v>8.0700000000000008E-2</c:v>
                </c:pt>
                <c:pt idx="25412">
                  <c:v>7.9500000000000015E-2</c:v>
                </c:pt>
                <c:pt idx="25413">
                  <c:v>7.9700000000000007E-2</c:v>
                </c:pt>
                <c:pt idx="25414">
                  <c:v>8.1100000000000005E-2</c:v>
                </c:pt>
                <c:pt idx="25415">
                  <c:v>8.2500000000000004E-2</c:v>
                </c:pt>
                <c:pt idx="25416">
                  <c:v>8.3799999999999999E-2</c:v>
                </c:pt>
                <c:pt idx="25417">
                  <c:v>8.2699999999999996E-2</c:v>
                </c:pt>
                <c:pt idx="25418">
                  <c:v>8.3199999999999996E-2</c:v>
                </c:pt>
                <c:pt idx="25419">
                  <c:v>8.4600000000000009E-2</c:v>
                </c:pt>
                <c:pt idx="25420">
                  <c:v>8.2400000000000001E-2</c:v>
                </c:pt>
                <c:pt idx="25421">
                  <c:v>8.43E-2</c:v>
                </c:pt>
                <c:pt idx="25422">
                  <c:v>8.5800000000000001E-2</c:v>
                </c:pt>
                <c:pt idx="25423">
                  <c:v>8.3699999999999997E-2</c:v>
                </c:pt>
                <c:pt idx="25424">
                  <c:v>8.5500000000000007E-2</c:v>
                </c:pt>
                <c:pt idx="25425">
                  <c:v>8.9700000000000002E-2</c:v>
                </c:pt>
                <c:pt idx="25426">
                  <c:v>9.0400000000000008E-2</c:v>
                </c:pt>
                <c:pt idx="25427">
                  <c:v>9.3700000000000006E-2</c:v>
                </c:pt>
                <c:pt idx="25428">
                  <c:v>9.5799999999999996E-2</c:v>
                </c:pt>
                <c:pt idx="25429">
                  <c:v>9.98E-2</c:v>
                </c:pt>
                <c:pt idx="25430">
                  <c:v>0.1023</c:v>
                </c:pt>
                <c:pt idx="25431">
                  <c:v>0.1077</c:v>
                </c:pt>
                <c:pt idx="25432">
                  <c:v>0.1144</c:v>
                </c:pt>
                <c:pt idx="25433">
                  <c:v>0.1186</c:v>
                </c:pt>
                <c:pt idx="25434">
                  <c:v>0.1333</c:v>
                </c:pt>
                <c:pt idx="25435">
                  <c:v>0.13660000000000003</c:v>
                </c:pt>
                <c:pt idx="25436">
                  <c:v>0.13770000000000002</c:v>
                </c:pt>
                <c:pt idx="25437">
                  <c:v>0.1459</c:v>
                </c:pt>
                <c:pt idx="25438">
                  <c:v>0.15670000000000001</c:v>
                </c:pt>
                <c:pt idx="25439">
                  <c:v>0.16610000000000003</c:v>
                </c:pt>
                <c:pt idx="25440">
                  <c:v>0.18000000000000002</c:v>
                </c:pt>
                <c:pt idx="25441">
                  <c:v>0.19520000000000001</c:v>
                </c:pt>
                <c:pt idx="25442">
                  <c:v>0.21800000000000003</c:v>
                </c:pt>
                <c:pt idx="25443">
                  <c:v>0.23010000000000003</c:v>
                </c:pt>
                <c:pt idx="25444">
                  <c:v>0.2412</c:v>
                </c:pt>
                <c:pt idx="25445">
                  <c:v>0.25540000000000002</c:v>
                </c:pt>
                <c:pt idx="25446">
                  <c:v>0.2596</c:v>
                </c:pt>
                <c:pt idx="25447">
                  <c:v>0.2823</c:v>
                </c:pt>
                <c:pt idx="25448">
                  <c:v>0.32820000000000005</c:v>
                </c:pt>
                <c:pt idx="25449">
                  <c:v>0.3654</c:v>
                </c:pt>
                <c:pt idx="25450">
                  <c:v>0.3851</c:v>
                </c:pt>
                <c:pt idx="25451">
                  <c:v>0.42310000000000003</c:v>
                </c:pt>
                <c:pt idx="25452">
                  <c:v>0.52710000000000001</c:v>
                </c:pt>
                <c:pt idx="25453">
                  <c:v>0.65490000000000004</c:v>
                </c:pt>
                <c:pt idx="25454">
                  <c:v>0.73910000000000009</c:v>
                </c:pt>
                <c:pt idx="25455">
                  <c:v>0.78739999999999999</c:v>
                </c:pt>
                <c:pt idx="25456">
                  <c:v>0.82250000000000001</c:v>
                </c:pt>
                <c:pt idx="25457">
                  <c:v>0.89890000000000014</c:v>
                </c:pt>
                <c:pt idx="25458">
                  <c:v>0.90960000000000008</c:v>
                </c:pt>
                <c:pt idx="25459">
                  <c:v>0.93690000000000007</c:v>
                </c:pt>
                <c:pt idx="25460">
                  <c:v>0.94730000000000014</c:v>
                </c:pt>
                <c:pt idx="25461">
                  <c:v>1.0223000000000002</c:v>
                </c:pt>
                <c:pt idx="25462">
                  <c:v>1.0555000000000001</c:v>
                </c:pt>
                <c:pt idx="25463">
                  <c:v>1.1292</c:v>
                </c:pt>
                <c:pt idx="25464">
                  <c:v>1.1213</c:v>
                </c:pt>
                <c:pt idx="25465">
                  <c:v>1.1609</c:v>
                </c:pt>
                <c:pt idx="25466">
                  <c:v>1.1889000000000001</c:v>
                </c:pt>
                <c:pt idx="25467">
                  <c:v>1.2408000000000001</c:v>
                </c:pt>
                <c:pt idx="25468">
                  <c:v>1.2633000000000001</c:v>
                </c:pt>
                <c:pt idx="25469">
                  <c:v>1.3340000000000001</c:v>
                </c:pt>
                <c:pt idx="25470">
                  <c:v>1.3177000000000001</c:v>
                </c:pt>
                <c:pt idx="25471">
                  <c:v>1.3793</c:v>
                </c:pt>
                <c:pt idx="25472">
                  <c:v>1.4147000000000001</c:v>
                </c:pt>
                <c:pt idx="25473">
                  <c:v>1.4438000000000002</c:v>
                </c:pt>
                <c:pt idx="25474">
                  <c:v>1.4748000000000001</c:v>
                </c:pt>
                <c:pt idx="25475">
                  <c:v>1.4899</c:v>
                </c:pt>
                <c:pt idx="25476">
                  <c:v>1.5680000000000001</c:v>
                </c:pt>
                <c:pt idx="25477">
                  <c:v>1.5767</c:v>
                </c:pt>
                <c:pt idx="25478">
                  <c:v>1.5809</c:v>
                </c:pt>
                <c:pt idx="25479">
                  <c:v>1.5919000000000001</c:v>
                </c:pt>
                <c:pt idx="25480">
                  <c:v>1.6592</c:v>
                </c:pt>
                <c:pt idx="25481">
                  <c:v>1.7052</c:v>
                </c:pt>
                <c:pt idx="25482">
                  <c:v>1.7771000000000001</c:v>
                </c:pt>
                <c:pt idx="25483">
                  <c:v>1.7514000000000001</c:v>
                </c:pt>
                <c:pt idx="25484">
                  <c:v>1.7882000000000002</c:v>
                </c:pt>
                <c:pt idx="25485">
                  <c:v>1.7978000000000003</c:v>
                </c:pt>
                <c:pt idx="25486">
                  <c:v>1.8371</c:v>
                </c:pt>
                <c:pt idx="25487">
                  <c:v>1.8949000000000003</c:v>
                </c:pt>
                <c:pt idx="25488">
                  <c:v>1.9084000000000001</c:v>
                </c:pt>
                <c:pt idx="25489">
                  <c:v>1.9093</c:v>
                </c:pt>
                <c:pt idx="25490">
                  <c:v>1.9295000000000002</c:v>
                </c:pt>
                <c:pt idx="25491">
                  <c:v>1.9128000000000001</c:v>
                </c:pt>
                <c:pt idx="25492">
                  <c:v>2.0110000000000001</c:v>
                </c:pt>
                <c:pt idx="25493">
                  <c:v>2.0119000000000002</c:v>
                </c:pt>
                <c:pt idx="25494">
                  <c:v>2.0007999999999999</c:v>
                </c:pt>
                <c:pt idx="25495">
                  <c:v>2.0170000000000003</c:v>
                </c:pt>
                <c:pt idx="25496">
                  <c:v>2.0681000000000003</c:v>
                </c:pt>
                <c:pt idx="25497">
                  <c:v>2.0428000000000002</c:v>
                </c:pt>
                <c:pt idx="25498">
                  <c:v>2.1315000000000004</c:v>
                </c:pt>
                <c:pt idx="25499">
                  <c:v>2.1703000000000001</c:v>
                </c:pt>
                <c:pt idx="25500">
                  <c:v>2.2533000000000003</c:v>
                </c:pt>
                <c:pt idx="25501">
                  <c:v>2.2404000000000002</c:v>
                </c:pt>
                <c:pt idx="25502">
                  <c:v>2.2342</c:v>
                </c:pt>
                <c:pt idx="25503">
                  <c:v>2.2265000000000001</c:v>
                </c:pt>
                <c:pt idx="25504">
                  <c:v>2.2370000000000001</c:v>
                </c:pt>
                <c:pt idx="25505">
                  <c:v>2.2443000000000004</c:v>
                </c:pt>
                <c:pt idx="25506">
                  <c:v>2.1955</c:v>
                </c:pt>
                <c:pt idx="25507">
                  <c:v>2.2052</c:v>
                </c:pt>
                <c:pt idx="25508">
                  <c:v>2.2389000000000001</c:v>
                </c:pt>
                <c:pt idx="25509">
                  <c:v>2.2766999999999999</c:v>
                </c:pt>
                <c:pt idx="25510">
                  <c:v>2.3075000000000001</c:v>
                </c:pt>
                <c:pt idx="25511">
                  <c:v>2.3146999999999998</c:v>
                </c:pt>
                <c:pt idx="25512">
                  <c:v>2.3279000000000001</c:v>
                </c:pt>
                <c:pt idx="25513">
                  <c:v>2.3485</c:v>
                </c:pt>
                <c:pt idx="25514">
                  <c:v>2.3812000000000002</c:v>
                </c:pt>
                <c:pt idx="25515">
                  <c:v>2.4370000000000003</c:v>
                </c:pt>
                <c:pt idx="25516">
                  <c:v>2.5015000000000001</c:v>
                </c:pt>
                <c:pt idx="25517">
                  <c:v>2.4095</c:v>
                </c:pt>
                <c:pt idx="25518">
                  <c:v>2.3045000000000004</c:v>
                </c:pt>
                <c:pt idx="25519">
                  <c:v>2.3175000000000003</c:v>
                </c:pt>
                <c:pt idx="25520">
                  <c:v>2.2673000000000001</c:v>
                </c:pt>
                <c:pt idx="25521">
                  <c:v>2.1949000000000001</c:v>
                </c:pt>
                <c:pt idx="25522">
                  <c:v>2.2744</c:v>
                </c:pt>
                <c:pt idx="25523">
                  <c:v>2.1352000000000002</c:v>
                </c:pt>
                <c:pt idx="25524">
                  <c:v>2.1952000000000003</c:v>
                </c:pt>
                <c:pt idx="25525">
                  <c:v>2.1675</c:v>
                </c:pt>
                <c:pt idx="25526">
                  <c:v>2.1916000000000002</c:v>
                </c:pt>
                <c:pt idx="25527">
                  <c:v>2.2947000000000002</c:v>
                </c:pt>
                <c:pt idx="25528">
                  <c:v>2.173</c:v>
                </c:pt>
                <c:pt idx="25529">
                  <c:v>2.1065</c:v>
                </c:pt>
                <c:pt idx="25530">
                  <c:v>2.1345000000000001</c:v>
                </c:pt>
                <c:pt idx="25531">
                  <c:v>2.2370999999999999</c:v>
                </c:pt>
                <c:pt idx="25532">
                  <c:v>2.3563000000000001</c:v>
                </c:pt>
                <c:pt idx="25533">
                  <c:v>2.2962000000000002</c:v>
                </c:pt>
                <c:pt idx="25534">
                  <c:v>2.2093000000000003</c:v>
                </c:pt>
                <c:pt idx="25535">
                  <c:v>2.0038</c:v>
                </c:pt>
                <c:pt idx="25536">
                  <c:v>2.1530999999999998</c:v>
                </c:pt>
                <c:pt idx="25537">
                  <c:v>2.1460000000000004</c:v>
                </c:pt>
                <c:pt idx="25538">
                  <c:v>1.9643000000000002</c:v>
                </c:pt>
                <c:pt idx="25539">
                  <c:v>1.9937000000000002</c:v>
                </c:pt>
                <c:pt idx="25540">
                  <c:v>2.0362</c:v>
                </c:pt>
                <c:pt idx="25541">
                  <c:v>1.9292000000000002</c:v>
                </c:pt>
                <c:pt idx="25542">
                  <c:v>2.04</c:v>
                </c:pt>
                <c:pt idx="25543">
                  <c:v>1.9053000000000002</c:v>
                </c:pt>
                <c:pt idx="25544">
                  <c:v>1.7636000000000001</c:v>
                </c:pt>
                <c:pt idx="25545">
                  <c:v>1.6368</c:v>
                </c:pt>
                <c:pt idx="25546">
                  <c:v>1.5637000000000001</c:v>
                </c:pt>
                <c:pt idx="25547">
                  <c:v>1.5544000000000002</c:v>
                </c:pt>
                <c:pt idx="25548">
                  <c:v>1.4728000000000001</c:v>
                </c:pt>
                <c:pt idx="25549">
                  <c:v>1.4799</c:v>
                </c:pt>
                <c:pt idx="25550">
                  <c:v>1.4576000000000002</c:v>
                </c:pt>
                <c:pt idx="25551">
                  <c:v>1.5468999999999999</c:v>
                </c:pt>
                <c:pt idx="25552">
                  <c:v>1.6554</c:v>
                </c:pt>
                <c:pt idx="25553">
                  <c:v>1.7221000000000002</c:v>
                </c:pt>
                <c:pt idx="25554">
                  <c:v>1.7344999999999999</c:v>
                </c:pt>
                <c:pt idx="25555">
                  <c:v>1.6248000000000002</c:v>
                </c:pt>
                <c:pt idx="25556">
                  <c:v>1.7119</c:v>
                </c:pt>
                <c:pt idx="25557">
                  <c:v>1.6067</c:v>
                </c:pt>
                <c:pt idx="25558">
                  <c:v>1.5310000000000001</c:v>
                </c:pt>
                <c:pt idx="25559">
                  <c:v>1.4188000000000001</c:v>
                </c:pt>
                <c:pt idx="25560">
                  <c:v>1.2727000000000002</c:v>
                </c:pt>
                <c:pt idx="25561">
                  <c:v>1.2150000000000001</c:v>
                </c:pt>
                <c:pt idx="25562">
                  <c:v>1.1455</c:v>
                </c:pt>
                <c:pt idx="25563">
                  <c:v>1.1284000000000001</c:v>
                </c:pt>
                <c:pt idx="25564">
                  <c:v>1.1229</c:v>
                </c:pt>
                <c:pt idx="25565">
                  <c:v>1.0538000000000001</c:v>
                </c:pt>
                <c:pt idx="25566">
                  <c:v>0.96250000000000002</c:v>
                </c:pt>
                <c:pt idx="25567">
                  <c:v>0.92660000000000009</c:v>
                </c:pt>
                <c:pt idx="25568">
                  <c:v>0.92360000000000009</c:v>
                </c:pt>
                <c:pt idx="25569">
                  <c:v>0.89990000000000014</c:v>
                </c:pt>
                <c:pt idx="25570">
                  <c:v>0.85950000000000015</c:v>
                </c:pt>
                <c:pt idx="25571">
                  <c:v>0.84450000000000003</c:v>
                </c:pt>
                <c:pt idx="25572">
                  <c:v>0.81270000000000009</c:v>
                </c:pt>
                <c:pt idx="25573">
                  <c:v>0.80299999999999994</c:v>
                </c:pt>
                <c:pt idx="25574">
                  <c:v>0.78630000000000011</c:v>
                </c:pt>
                <c:pt idx="25575">
                  <c:v>0.74880000000000013</c:v>
                </c:pt>
                <c:pt idx="25576">
                  <c:v>0.76619999999999999</c:v>
                </c:pt>
                <c:pt idx="25577">
                  <c:v>0.72420000000000007</c:v>
                </c:pt>
                <c:pt idx="25578">
                  <c:v>0.73870000000000002</c:v>
                </c:pt>
                <c:pt idx="25579">
                  <c:v>0.72009999999999996</c:v>
                </c:pt>
                <c:pt idx="25580">
                  <c:v>0.68410000000000004</c:v>
                </c:pt>
                <c:pt idx="25581">
                  <c:v>0.70279999999999998</c:v>
                </c:pt>
                <c:pt idx="25582">
                  <c:v>0.67220000000000013</c:v>
                </c:pt>
                <c:pt idx="25583">
                  <c:v>0.6734</c:v>
                </c:pt>
                <c:pt idx="25584">
                  <c:v>0.6411</c:v>
                </c:pt>
                <c:pt idx="25585">
                  <c:v>0.6301000000000001</c:v>
                </c:pt>
                <c:pt idx="25586">
                  <c:v>0.61220000000000008</c:v>
                </c:pt>
                <c:pt idx="25587">
                  <c:v>0.60850000000000004</c:v>
                </c:pt>
                <c:pt idx="25588">
                  <c:v>0.58010000000000006</c:v>
                </c:pt>
                <c:pt idx="25589">
                  <c:v>0.57369999999999999</c:v>
                </c:pt>
                <c:pt idx="25590">
                  <c:v>0.56379999999999997</c:v>
                </c:pt>
                <c:pt idx="25591">
                  <c:v>0.53680000000000005</c:v>
                </c:pt>
                <c:pt idx="25592">
                  <c:v>0.56769999999999998</c:v>
                </c:pt>
                <c:pt idx="25593">
                  <c:v>0.54610000000000003</c:v>
                </c:pt>
                <c:pt idx="25594">
                  <c:v>0.52660000000000007</c:v>
                </c:pt>
                <c:pt idx="25595">
                  <c:v>0.51190000000000002</c:v>
                </c:pt>
                <c:pt idx="25596">
                  <c:v>0.51700000000000002</c:v>
                </c:pt>
                <c:pt idx="25597">
                  <c:v>0.50529999999999997</c:v>
                </c:pt>
                <c:pt idx="25598">
                  <c:v>0.50609999999999999</c:v>
                </c:pt>
                <c:pt idx="25599">
                  <c:v>0.50050000000000006</c:v>
                </c:pt>
                <c:pt idx="25600">
                  <c:v>0.504</c:v>
                </c:pt>
                <c:pt idx="25601">
                  <c:v>0.46760000000000002</c:v>
                </c:pt>
                <c:pt idx="25602">
                  <c:v>0.45900000000000002</c:v>
                </c:pt>
                <c:pt idx="25603">
                  <c:v>0.45910000000000006</c:v>
                </c:pt>
                <c:pt idx="25604">
                  <c:v>0.44440000000000002</c:v>
                </c:pt>
                <c:pt idx="25605">
                  <c:v>0.45150000000000001</c:v>
                </c:pt>
                <c:pt idx="25606">
                  <c:v>0.4133</c:v>
                </c:pt>
                <c:pt idx="25607">
                  <c:v>0.41110000000000002</c:v>
                </c:pt>
                <c:pt idx="25608">
                  <c:v>0.43130000000000002</c:v>
                </c:pt>
                <c:pt idx="25609">
                  <c:v>0.4279</c:v>
                </c:pt>
                <c:pt idx="25610">
                  <c:v>0.3921</c:v>
                </c:pt>
                <c:pt idx="25611">
                  <c:v>0.38519999999999999</c:v>
                </c:pt>
                <c:pt idx="25612">
                  <c:v>0.37160000000000004</c:v>
                </c:pt>
                <c:pt idx="25613">
                  <c:v>0.3775</c:v>
                </c:pt>
                <c:pt idx="25614">
                  <c:v>0.37320000000000003</c:v>
                </c:pt>
                <c:pt idx="25615">
                  <c:v>0.37420000000000003</c:v>
                </c:pt>
                <c:pt idx="25616">
                  <c:v>0.36880000000000002</c:v>
                </c:pt>
                <c:pt idx="25617">
                  <c:v>0.3609</c:v>
                </c:pt>
                <c:pt idx="25618">
                  <c:v>0.34510000000000002</c:v>
                </c:pt>
                <c:pt idx="25619">
                  <c:v>0.3473</c:v>
                </c:pt>
                <c:pt idx="25620">
                  <c:v>0.33940000000000003</c:v>
                </c:pt>
                <c:pt idx="25621">
                  <c:v>0.33240000000000003</c:v>
                </c:pt>
                <c:pt idx="25622">
                  <c:v>0.33090000000000003</c:v>
                </c:pt>
                <c:pt idx="25623">
                  <c:v>0.33069999999999999</c:v>
                </c:pt>
                <c:pt idx="25624">
                  <c:v>0.31800000000000006</c:v>
                </c:pt>
                <c:pt idx="25625">
                  <c:v>0.30920000000000003</c:v>
                </c:pt>
                <c:pt idx="25626">
                  <c:v>0.31770000000000004</c:v>
                </c:pt>
                <c:pt idx="25627">
                  <c:v>0.30030000000000001</c:v>
                </c:pt>
                <c:pt idx="25628">
                  <c:v>0.27900000000000003</c:v>
                </c:pt>
                <c:pt idx="25629">
                  <c:v>0.28260000000000002</c:v>
                </c:pt>
                <c:pt idx="25630">
                  <c:v>0.2676</c:v>
                </c:pt>
                <c:pt idx="25631">
                  <c:v>0.27599999999999997</c:v>
                </c:pt>
                <c:pt idx="25632">
                  <c:v>0.27660000000000001</c:v>
                </c:pt>
                <c:pt idx="25633">
                  <c:v>0.26829999999999998</c:v>
                </c:pt>
                <c:pt idx="25634">
                  <c:v>0.26730000000000004</c:v>
                </c:pt>
                <c:pt idx="25635">
                  <c:v>0.26250000000000001</c:v>
                </c:pt>
                <c:pt idx="25636">
                  <c:v>0.25520000000000004</c:v>
                </c:pt>
                <c:pt idx="25637">
                  <c:v>0.2525</c:v>
                </c:pt>
                <c:pt idx="25638">
                  <c:v>0.24390000000000001</c:v>
                </c:pt>
                <c:pt idx="25639">
                  <c:v>0.2399</c:v>
                </c:pt>
                <c:pt idx="25640">
                  <c:v>0.23430000000000001</c:v>
                </c:pt>
                <c:pt idx="25641">
                  <c:v>0.23220000000000002</c:v>
                </c:pt>
                <c:pt idx="25642">
                  <c:v>0.23050000000000004</c:v>
                </c:pt>
                <c:pt idx="25643">
                  <c:v>0.22550000000000001</c:v>
                </c:pt>
                <c:pt idx="25644">
                  <c:v>0.21509999999999999</c:v>
                </c:pt>
                <c:pt idx="25645">
                  <c:v>0.21030000000000004</c:v>
                </c:pt>
                <c:pt idx="25646">
                  <c:v>0.21320000000000003</c:v>
                </c:pt>
                <c:pt idx="25647">
                  <c:v>0.21070000000000003</c:v>
                </c:pt>
                <c:pt idx="25648">
                  <c:v>0.2034</c:v>
                </c:pt>
                <c:pt idx="25649">
                  <c:v>0.20150000000000001</c:v>
                </c:pt>
                <c:pt idx="25650">
                  <c:v>0.19740000000000002</c:v>
                </c:pt>
                <c:pt idx="25651">
                  <c:v>0.19510000000000002</c:v>
                </c:pt>
                <c:pt idx="25652">
                  <c:v>0.18759999999999999</c:v>
                </c:pt>
                <c:pt idx="25653">
                  <c:v>0.18210000000000001</c:v>
                </c:pt>
                <c:pt idx="25654">
                  <c:v>0.17849999999999999</c:v>
                </c:pt>
                <c:pt idx="25655">
                  <c:v>0.1764</c:v>
                </c:pt>
                <c:pt idx="25656">
                  <c:v>0.17410000000000003</c:v>
                </c:pt>
                <c:pt idx="25657">
                  <c:v>0.16920000000000002</c:v>
                </c:pt>
                <c:pt idx="25658">
                  <c:v>0.16690000000000002</c:v>
                </c:pt>
                <c:pt idx="25659">
                  <c:v>0.16220000000000001</c:v>
                </c:pt>
                <c:pt idx="25660">
                  <c:v>0.1628</c:v>
                </c:pt>
                <c:pt idx="25661">
                  <c:v>0.15600000000000003</c:v>
                </c:pt>
                <c:pt idx="25662">
                  <c:v>0.15260000000000001</c:v>
                </c:pt>
                <c:pt idx="25663">
                  <c:v>0.15060000000000001</c:v>
                </c:pt>
                <c:pt idx="25664">
                  <c:v>0.1454</c:v>
                </c:pt>
                <c:pt idx="25665">
                  <c:v>0.14230000000000001</c:v>
                </c:pt>
                <c:pt idx="25666">
                  <c:v>0.13830000000000001</c:v>
                </c:pt>
                <c:pt idx="25667">
                  <c:v>0.13360000000000002</c:v>
                </c:pt>
                <c:pt idx="25668">
                  <c:v>0.13370000000000001</c:v>
                </c:pt>
                <c:pt idx="25669">
                  <c:v>0.13340000000000002</c:v>
                </c:pt>
                <c:pt idx="25670">
                  <c:v>0.13009999999999999</c:v>
                </c:pt>
                <c:pt idx="25671">
                  <c:v>0.1313</c:v>
                </c:pt>
                <c:pt idx="25672">
                  <c:v>0.12609999999999999</c:v>
                </c:pt>
                <c:pt idx="25673">
                  <c:v>0.11830000000000002</c:v>
                </c:pt>
                <c:pt idx="25674">
                  <c:v>0.1186</c:v>
                </c:pt>
                <c:pt idx="25675">
                  <c:v>0.1164</c:v>
                </c:pt>
                <c:pt idx="25676">
                  <c:v>0.1119</c:v>
                </c:pt>
                <c:pt idx="25677">
                  <c:v>0.1091</c:v>
                </c:pt>
                <c:pt idx="25678">
                  <c:v>0.10980000000000001</c:v>
                </c:pt>
                <c:pt idx="25679">
                  <c:v>0.11259999999999999</c:v>
                </c:pt>
                <c:pt idx="25680">
                  <c:v>0.10820000000000002</c:v>
                </c:pt>
                <c:pt idx="25681">
                  <c:v>0.1033</c:v>
                </c:pt>
                <c:pt idx="25682">
                  <c:v>9.5899999999999999E-2</c:v>
                </c:pt>
                <c:pt idx="25683">
                  <c:v>9.7600000000000006E-2</c:v>
                </c:pt>
                <c:pt idx="25684">
                  <c:v>0.1013</c:v>
                </c:pt>
                <c:pt idx="25685">
                  <c:v>9.6799999999999997E-2</c:v>
                </c:pt>
                <c:pt idx="25686">
                  <c:v>9.3700000000000006E-2</c:v>
                </c:pt>
                <c:pt idx="25687">
                  <c:v>9.3700000000000006E-2</c:v>
                </c:pt>
                <c:pt idx="25688">
                  <c:v>9.0600000000000014E-2</c:v>
                </c:pt>
                <c:pt idx="25689">
                  <c:v>8.48E-2</c:v>
                </c:pt>
                <c:pt idx="25690">
                  <c:v>8.0700000000000008E-2</c:v>
                </c:pt>
                <c:pt idx="25691">
                  <c:v>8.3199999999999996E-2</c:v>
                </c:pt>
                <c:pt idx="25692">
                  <c:v>8.6199999999999999E-2</c:v>
                </c:pt>
                <c:pt idx="25693">
                  <c:v>8.900000000000001E-2</c:v>
                </c:pt>
                <c:pt idx="25694">
                  <c:v>9.0300000000000005E-2</c:v>
                </c:pt>
                <c:pt idx="25695">
                  <c:v>9.0200000000000002E-2</c:v>
                </c:pt>
                <c:pt idx="25696">
                  <c:v>8.030000000000001E-2</c:v>
                </c:pt>
                <c:pt idx="25697">
                  <c:v>8.7400000000000005E-2</c:v>
                </c:pt>
                <c:pt idx="25698">
                  <c:v>8.7600000000000011E-2</c:v>
                </c:pt>
                <c:pt idx="25699">
                  <c:v>8.7500000000000008E-2</c:v>
                </c:pt>
                <c:pt idx="25700">
                  <c:v>8.4900000000000003E-2</c:v>
                </c:pt>
                <c:pt idx="25701">
                  <c:v>8.2100000000000006E-2</c:v>
                </c:pt>
                <c:pt idx="25702">
                  <c:v>8.48E-2</c:v>
                </c:pt>
                <c:pt idx="25703">
                  <c:v>8.3600000000000008E-2</c:v>
                </c:pt>
                <c:pt idx="25704">
                  <c:v>8.5300000000000001E-2</c:v>
                </c:pt>
                <c:pt idx="25705">
                  <c:v>8.3799999999999999E-2</c:v>
                </c:pt>
                <c:pt idx="25706">
                  <c:v>8.5600000000000009E-2</c:v>
                </c:pt>
                <c:pt idx="25707">
                  <c:v>8.8400000000000006E-2</c:v>
                </c:pt>
                <c:pt idx="25708">
                  <c:v>8.7500000000000008E-2</c:v>
                </c:pt>
                <c:pt idx="25709">
                  <c:v>9.0700000000000003E-2</c:v>
                </c:pt>
                <c:pt idx="25710">
                  <c:v>8.77E-2</c:v>
                </c:pt>
                <c:pt idx="25711">
                  <c:v>8.8300000000000003E-2</c:v>
                </c:pt>
                <c:pt idx="25712">
                  <c:v>9.0300000000000005E-2</c:v>
                </c:pt>
                <c:pt idx="25713">
                  <c:v>8.9200000000000002E-2</c:v>
                </c:pt>
                <c:pt idx="25714">
                  <c:v>8.9800000000000005E-2</c:v>
                </c:pt>
                <c:pt idx="25715">
                  <c:v>9.0400000000000008E-2</c:v>
                </c:pt>
                <c:pt idx="25716">
                  <c:v>9.1500000000000012E-2</c:v>
                </c:pt>
                <c:pt idx="25717">
                  <c:v>9.1000000000000011E-2</c:v>
                </c:pt>
                <c:pt idx="25718">
                  <c:v>9.6200000000000008E-2</c:v>
                </c:pt>
                <c:pt idx="25719">
                  <c:v>9.3000000000000013E-2</c:v>
                </c:pt>
                <c:pt idx="25720">
                  <c:v>9.3899999999999997E-2</c:v>
                </c:pt>
                <c:pt idx="25721">
                  <c:v>9.2000000000000012E-2</c:v>
                </c:pt>
                <c:pt idx="25722">
                  <c:v>9.5000000000000001E-2</c:v>
                </c:pt>
                <c:pt idx="25723">
                  <c:v>9.9000000000000005E-2</c:v>
                </c:pt>
                <c:pt idx="25724">
                  <c:v>0.10500000000000001</c:v>
                </c:pt>
                <c:pt idx="25725">
                  <c:v>0.11650000000000001</c:v>
                </c:pt>
                <c:pt idx="25726">
                  <c:v>0.1293</c:v>
                </c:pt>
                <c:pt idx="25727">
                  <c:v>0.1512</c:v>
                </c:pt>
                <c:pt idx="25728">
                  <c:v>0.16800000000000001</c:v>
                </c:pt>
                <c:pt idx="25729">
                  <c:v>0.18630000000000002</c:v>
                </c:pt>
                <c:pt idx="25730">
                  <c:v>0.20950000000000002</c:v>
                </c:pt>
                <c:pt idx="25731">
                  <c:v>0.2258</c:v>
                </c:pt>
                <c:pt idx="25732">
                  <c:v>0.23730000000000004</c:v>
                </c:pt>
                <c:pt idx="25733">
                  <c:v>0.2581</c:v>
                </c:pt>
                <c:pt idx="25734">
                  <c:v>0.27500000000000002</c:v>
                </c:pt>
                <c:pt idx="25735">
                  <c:v>0.30150000000000005</c:v>
                </c:pt>
                <c:pt idx="25736">
                  <c:v>0.31930000000000003</c:v>
                </c:pt>
                <c:pt idx="25737">
                  <c:v>0.41050000000000009</c:v>
                </c:pt>
                <c:pt idx="25738">
                  <c:v>0.39390000000000003</c:v>
                </c:pt>
                <c:pt idx="25739">
                  <c:v>0.44730000000000003</c:v>
                </c:pt>
                <c:pt idx="25740">
                  <c:v>0.49409999999999998</c:v>
                </c:pt>
                <c:pt idx="25741">
                  <c:v>0.65</c:v>
                </c:pt>
                <c:pt idx="25742">
                  <c:v>0.69960000000000011</c:v>
                </c:pt>
                <c:pt idx="25743">
                  <c:v>0.65510000000000002</c:v>
                </c:pt>
                <c:pt idx="25744">
                  <c:v>0.81930000000000003</c:v>
                </c:pt>
                <c:pt idx="25745">
                  <c:v>0.85780000000000001</c:v>
                </c:pt>
                <c:pt idx="25746">
                  <c:v>0.82040000000000013</c:v>
                </c:pt>
                <c:pt idx="25747">
                  <c:v>0.97060000000000002</c:v>
                </c:pt>
                <c:pt idx="25748">
                  <c:v>1.0722</c:v>
                </c:pt>
                <c:pt idx="25749">
                  <c:v>1.1032</c:v>
                </c:pt>
                <c:pt idx="25750">
                  <c:v>1.1529</c:v>
                </c:pt>
                <c:pt idx="25751">
                  <c:v>1.1675000000000002</c:v>
                </c:pt>
                <c:pt idx="25752">
                  <c:v>1.2234</c:v>
                </c:pt>
                <c:pt idx="25753">
                  <c:v>1.2702</c:v>
                </c:pt>
                <c:pt idx="25754">
                  <c:v>1.2190000000000001</c:v>
                </c:pt>
                <c:pt idx="25755">
                  <c:v>1.2537000000000003</c:v>
                </c:pt>
                <c:pt idx="25756">
                  <c:v>1.3416000000000001</c:v>
                </c:pt>
                <c:pt idx="25757">
                  <c:v>1.3999000000000001</c:v>
                </c:pt>
                <c:pt idx="25758">
                  <c:v>1.3957000000000002</c:v>
                </c:pt>
                <c:pt idx="25759">
                  <c:v>1.4075</c:v>
                </c:pt>
                <c:pt idx="25760">
                  <c:v>1.4165000000000001</c:v>
                </c:pt>
                <c:pt idx="25761">
                  <c:v>1.4813000000000001</c:v>
                </c:pt>
                <c:pt idx="25762">
                  <c:v>1.5026000000000002</c:v>
                </c:pt>
                <c:pt idx="25763">
                  <c:v>1.4904999999999999</c:v>
                </c:pt>
                <c:pt idx="25764">
                  <c:v>1.5775000000000001</c:v>
                </c:pt>
                <c:pt idx="25765">
                  <c:v>1.6359000000000004</c:v>
                </c:pt>
                <c:pt idx="25766">
                  <c:v>1.6478000000000002</c:v>
                </c:pt>
                <c:pt idx="25767">
                  <c:v>1.7361000000000002</c:v>
                </c:pt>
                <c:pt idx="25768">
                  <c:v>1.7506000000000002</c:v>
                </c:pt>
                <c:pt idx="25769">
                  <c:v>1.7488000000000001</c:v>
                </c:pt>
                <c:pt idx="25770">
                  <c:v>1.7765000000000002</c:v>
                </c:pt>
                <c:pt idx="25771">
                  <c:v>1.8578000000000001</c:v>
                </c:pt>
                <c:pt idx="25772">
                  <c:v>1.9051</c:v>
                </c:pt>
                <c:pt idx="25773">
                  <c:v>1.9043000000000001</c:v>
                </c:pt>
                <c:pt idx="25774">
                  <c:v>1.9242000000000001</c:v>
                </c:pt>
                <c:pt idx="25775">
                  <c:v>1.8951000000000002</c:v>
                </c:pt>
                <c:pt idx="25776">
                  <c:v>1.9552</c:v>
                </c:pt>
                <c:pt idx="25777">
                  <c:v>2.0024000000000002</c:v>
                </c:pt>
                <c:pt idx="25778">
                  <c:v>2.0003000000000002</c:v>
                </c:pt>
                <c:pt idx="25779">
                  <c:v>2.0096000000000003</c:v>
                </c:pt>
                <c:pt idx="25780">
                  <c:v>2.0470999999999999</c:v>
                </c:pt>
                <c:pt idx="25781">
                  <c:v>2.0628000000000002</c:v>
                </c:pt>
                <c:pt idx="25782">
                  <c:v>2.0872000000000002</c:v>
                </c:pt>
                <c:pt idx="25783">
                  <c:v>2.1392000000000002</c:v>
                </c:pt>
                <c:pt idx="25784">
                  <c:v>2.0914999999999999</c:v>
                </c:pt>
                <c:pt idx="25785">
                  <c:v>2.0818000000000003</c:v>
                </c:pt>
                <c:pt idx="25786">
                  <c:v>2.0885000000000002</c:v>
                </c:pt>
                <c:pt idx="25787">
                  <c:v>2.1803000000000003</c:v>
                </c:pt>
                <c:pt idx="25788">
                  <c:v>2.1707999999999998</c:v>
                </c:pt>
                <c:pt idx="25789">
                  <c:v>2.1750000000000003</c:v>
                </c:pt>
                <c:pt idx="25790">
                  <c:v>2.2536999999999998</c:v>
                </c:pt>
                <c:pt idx="25791">
                  <c:v>2.1987999999999999</c:v>
                </c:pt>
                <c:pt idx="25792">
                  <c:v>2.2650000000000001</c:v>
                </c:pt>
                <c:pt idx="25793">
                  <c:v>2.2859000000000003</c:v>
                </c:pt>
                <c:pt idx="25794">
                  <c:v>2.2082999999999999</c:v>
                </c:pt>
                <c:pt idx="25795">
                  <c:v>2.2099000000000002</c:v>
                </c:pt>
                <c:pt idx="25796">
                  <c:v>2.2075</c:v>
                </c:pt>
                <c:pt idx="25797">
                  <c:v>2.0588000000000002</c:v>
                </c:pt>
                <c:pt idx="25798">
                  <c:v>2.0500000000000003</c:v>
                </c:pt>
                <c:pt idx="25799">
                  <c:v>2.0524999999999998</c:v>
                </c:pt>
                <c:pt idx="25800">
                  <c:v>2.0992000000000002</c:v>
                </c:pt>
                <c:pt idx="25801">
                  <c:v>2.1173999999999999</c:v>
                </c:pt>
                <c:pt idx="25802">
                  <c:v>2.1041000000000003</c:v>
                </c:pt>
                <c:pt idx="25803">
                  <c:v>2.1361000000000003</c:v>
                </c:pt>
                <c:pt idx="25804">
                  <c:v>2.1902000000000004</c:v>
                </c:pt>
                <c:pt idx="25805">
                  <c:v>2.1145</c:v>
                </c:pt>
                <c:pt idx="25806">
                  <c:v>2.2239999999999998</c:v>
                </c:pt>
                <c:pt idx="25807">
                  <c:v>2.2263000000000002</c:v>
                </c:pt>
                <c:pt idx="25808">
                  <c:v>2.1694</c:v>
                </c:pt>
                <c:pt idx="25809">
                  <c:v>2.2632000000000003</c:v>
                </c:pt>
                <c:pt idx="25810">
                  <c:v>2.3146999999999998</c:v>
                </c:pt>
                <c:pt idx="25811">
                  <c:v>2.4087000000000001</c:v>
                </c:pt>
                <c:pt idx="25812">
                  <c:v>2.4396000000000004</c:v>
                </c:pt>
                <c:pt idx="25813">
                  <c:v>2.3184999999999998</c:v>
                </c:pt>
                <c:pt idx="25814">
                  <c:v>2.2291000000000003</c:v>
                </c:pt>
                <c:pt idx="25815">
                  <c:v>2.2475000000000001</c:v>
                </c:pt>
                <c:pt idx="25816">
                  <c:v>2.2867000000000002</c:v>
                </c:pt>
                <c:pt idx="25817">
                  <c:v>2.2678000000000003</c:v>
                </c:pt>
                <c:pt idx="25818">
                  <c:v>2.2164000000000001</c:v>
                </c:pt>
                <c:pt idx="25819">
                  <c:v>2.0969000000000002</c:v>
                </c:pt>
                <c:pt idx="25820">
                  <c:v>2.1204000000000001</c:v>
                </c:pt>
                <c:pt idx="25821">
                  <c:v>1.972</c:v>
                </c:pt>
                <c:pt idx="25822">
                  <c:v>2.0579000000000001</c:v>
                </c:pt>
                <c:pt idx="25823">
                  <c:v>2.0754999999999999</c:v>
                </c:pt>
                <c:pt idx="25824">
                  <c:v>2.0019</c:v>
                </c:pt>
                <c:pt idx="25825">
                  <c:v>1.8881000000000001</c:v>
                </c:pt>
                <c:pt idx="25826">
                  <c:v>1.8803000000000001</c:v>
                </c:pt>
                <c:pt idx="25827">
                  <c:v>1.8988</c:v>
                </c:pt>
                <c:pt idx="25828">
                  <c:v>2.0542000000000002</c:v>
                </c:pt>
                <c:pt idx="25829">
                  <c:v>1.952</c:v>
                </c:pt>
                <c:pt idx="25830">
                  <c:v>1.7379000000000002</c:v>
                </c:pt>
                <c:pt idx="25831">
                  <c:v>1.6314000000000002</c:v>
                </c:pt>
                <c:pt idx="25832">
                  <c:v>1.6244000000000001</c:v>
                </c:pt>
                <c:pt idx="25833">
                  <c:v>1.5918000000000001</c:v>
                </c:pt>
                <c:pt idx="25834">
                  <c:v>1.5613000000000001</c:v>
                </c:pt>
                <c:pt idx="25835">
                  <c:v>1.5495000000000001</c:v>
                </c:pt>
                <c:pt idx="25836">
                  <c:v>1.4724000000000002</c:v>
                </c:pt>
                <c:pt idx="25837">
                  <c:v>1.4278000000000002</c:v>
                </c:pt>
                <c:pt idx="25838">
                  <c:v>1.3855000000000002</c:v>
                </c:pt>
                <c:pt idx="25839">
                  <c:v>1.3089000000000002</c:v>
                </c:pt>
                <c:pt idx="25840">
                  <c:v>1.3098000000000001</c:v>
                </c:pt>
                <c:pt idx="25841">
                  <c:v>1.2677</c:v>
                </c:pt>
                <c:pt idx="25842">
                  <c:v>1.2528000000000001</c:v>
                </c:pt>
                <c:pt idx="25843">
                  <c:v>1.2152000000000001</c:v>
                </c:pt>
                <c:pt idx="25844">
                  <c:v>1.2221000000000002</c:v>
                </c:pt>
                <c:pt idx="25845">
                  <c:v>1.2185000000000001</c:v>
                </c:pt>
                <c:pt idx="25846">
                  <c:v>1.2664</c:v>
                </c:pt>
                <c:pt idx="25847">
                  <c:v>1.2507999999999999</c:v>
                </c:pt>
                <c:pt idx="25848">
                  <c:v>1.2037000000000002</c:v>
                </c:pt>
                <c:pt idx="25849">
                  <c:v>1.1455</c:v>
                </c:pt>
                <c:pt idx="25850">
                  <c:v>1.1378999999999999</c:v>
                </c:pt>
                <c:pt idx="25851">
                  <c:v>1.1052</c:v>
                </c:pt>
                <c:pt idx="25852">
                  <c:v>1.0145</c:v>
                </c:pt>
                <c:pt idx="25853">
                  <c:v>1.1058000000000001</c:v>
                </c:pt>
                <c:pt idx="25854">
                  <c:v>0.93510000000000015</c:v>
                </c:pt>
                <c:pt idx="25855">
                  <c:v>0.93290000000000006</c:v>
                </c:pt>
                <c:pt idx="25856">
                  <c:v>0.86799999999999999</c:v>
                </c:pt>
                <c:pt idx="25857">
                  <c:v>0.88240000000000007</c:v>
                </c:pt>
                <c:pt idx="25858">
                  <c:v>0.91999999999999993</c:v>
                </c:pt>
                <c:pt idx="25859">
                  <c:v>0.87639999999999996</c:v>
                </c:pt>
                <c:pt idx="25860">
                  <c:v>0.83970000000000011</c:v>
                </c:pt>
                <c:pt idx="25861">
                  <c:v>0.83320000000000016</c:v>
                </c:pt>
                <c:pt idx="25862">
                  <c:v>0.82400000000000007</c:v>
                </c:pt>
                <c:pt idx="25863">
                  <c:v>0.79870000000000008</c:v>
                </c:pt>
                <c:pt idx="25864">
                  <c:v>0.78100000000000003</c:v>
                </c:pt>
                <c:pt idx="25865">
                  <c:v>0.77460000000000007</c:v>
                </c:pt>
                <c:pt idx="25866">
                  <c:v>0.75450000000000006</c:v>
                </c:pt>
                <c:pt idx="25867">
                  <c:v>0.73019999999999996</c:v>
                </c:pt>
                <c:pt idx="25868">
                  <c:v>0.73399999999999999</c:v>
                </c:pt>
                <c:pt idx="25869">
                  <c:v>0.70550000000000002</c:v>
                </c:pt>
                <c:pt idx="25870">
                  <c:v>0.67190000000000005</c:v>
                </c:pt>
                <c:pt idx="25871">
                  <c:v>0.70050000000000001</c:v>
                </c:pt>
                <c:pt idx="25872">
                  <c:v>0.66090000000000004</c:v>
                </c:pt>
                <c:pt idx="25873">
                  <c:v>0.65080000000000005</c:v>
                </c:pt>
                <c:pt idx="25874">
                  <c:v>0.63410000000000011</c:v>
                </c:pt>
                <c:pt idx="25875">
                  <c:v>0.62009999999999998</c:v>
                </c:pt>
                <c:pt idx="25876">
                  <c:v>0.59670000000000001</c:v>
                </c:pt>
                <c:pt idx="25877">
                  <c:v>0.58760000000000001</c:v>
                </c:pt>
                <c:pt idx="25878">
                  <c:v>0.57710000000000006</c:v>
                </c:pt>
                <c:pt idx="25879">
                  <c:v>0.5736</c:v>
                </c:pt>
                <c:pt idx="25880">
                  <c:v>0.55420000000000003</c:v>
                </c:pt>
                <c:pt idx="25881">
                  <c:v>0.54930000000000001</c:v>
                </c:pt>
                <c:pt idx="25882">
                  <c:v>0.5424000000000001</c:v>
                </c:pt>
                <c:pt idx="25883">
                  <c:v>0.52229999999999999</c:v>
                </c:pt>
                <c:pt idx="25884">
                  <c:v>0.51680000000000004</c:v>
                </c:pt>
                <c:pt idx="25885">
                  <c:v>0.50460000000000005</c:v>
                </c:pt>
                <c:pt idx="25886">
                  <c:v>0.49240000000000006</c:v>
                </c:pt>
                <c:pt idx="25887">
                  <c:v>0.49710000000000004</c:v>
                </c:pt>
                <c:pt idx="25888">
                  <c:v>0.48560000000000003</c:v>
                </c:pt>
                <c:pt idx="25889">
                  <c:v>0.47619999999999996</c:v>
                </c:pt>
                <c:pt idx="25890">
                  <c:v>0.4773</c:v>
                </c:pt>
                <c:pt idx="25891">
                  <c:v>0.45760000000000001</c:v>
                </c:pt>
                <c:pt idx="25892">
                  <c:v>0.4536</c:v>
                </c:pt>
                <c:pt idx="25893">
                  <c:v>0.45810000000000006</c:v>
                </c:pt>
                <c:pt idx="25894">
                  <c:v>0.44490000000000002</c:v>
                </c:pt>
                <c:pt idx="25895">
                  <c:v>0.43010000000000004</c:v>
                </c:pt>
                <c:pt idx="25896">
                  <c:v>0.42060000000000008</c:v>
                </c:pt>
                <c:pt idx="25897">
                  <c:v>0.41559999999999997</c:v>
                </c:pt>
                <c:pt idx="25898">
                  <c:v>0.40510000000000002</c:v>
                </c:pt>
                <c:pt idx="25899">
                  <c:v>0.40229999999999999</c:v>
                </c:pt>
                <c:pt idx="25900">
                  <c:v>0.40050000000000002</c:v>
                </c:pt>
                <c:pt idx="25901">
                  <c:v>0.38820000000000005</c:v>
                </c:pt>
                <c:pt idx="25902">
                  <c:v>0.3896</c:v>
                </c:pt>
                <c:pt idx="25903">
                  <c:v>0.37759999999999999</c:v>
                </c:pt>
                <c:pt idx="25904">
                  <c:v>0.37590000000000001</c:v>
                </c:pt>
                <c:pt idx="25905">
                  <c:v>0.36610000000000004</c:v>
                </c:pt>
                <c:pt idx="25906">
                  <c:v>0.36050000000000004</c:v>
                </c:pt>
                <c:pt idx="25907">
                  <c:v>0.35510000000000003</c:v>
                </c:pt>
                <c:pt idx="25908">
                  <c:v>0.35840000000000005</c:v>
                </c:pt>
                <c:pt idx="25909">
                  <c:v>0.34150000000000003</c:v>
                </c:pt>
                <c:pt idx="25910">
                  <c:v>0.33780000000000004</c:v>
                </c:pt>
                <c:pt idx="25911">
                  <c:v>0.33240000000000003</c:v>
                </c:pt>
                <c:pt idx="25912">
                  <c:v>0.33650000000000002</c:v>
                </c:pt>
                <c:pt idx="25913">
                  <c:v>0.33410000000000006</c:v>
                </c:pt>
                <c:pt idx="25914">
                  <c:v>0.3165</c:v>
                </c:pt>
                <c:pt idx="25915">
                  <c:v>0.3024</c:v>
                </c:pt>
                <c:pt idx="25916">
                  <c:v>0.30170000000000002</c:v>
                </c:pt>
                <c:pt idx="25917">
                  <c:v>0.28920000000000001</c:v>
                </c:pt>
                <c:pt idx="25918">
                  <c:v>0.29399999999999998</c:v>
                </c:pt>
                <c:pt idx="25919">
                  <c:v>0.2878</c:v>
                </c:pt>
                <c:pt idx="25920">
                  <c:v>0.28520000000000001</c:v>
                </c:pt>
                <c:pt idx="25921">
                  <c:v>0.27629999999999999</c:v>
                </c:pt>
                <c:pt idx="25922">
                  <c:v>0.27940000000000004</c:v>
                </c:pt>
                <c:pt idx="25923">
                  <c:v>0.27460000000000001</c:v>
                </c:pt>
                <c:pt idx="25924">
                  <c:v>0.27200000000000002</c:v>
                </c:pt>
                <c:pt idx="25925">
                  <c:v>0.26910000000000001</c:v>
                </c:pt>
                <c:pt idx="25926">
                  <c:v>0.25979999999999998</c:v>
                </c:pt>
                <c:pt idx="25927">
                  <c:v>0.25740000000000002</c:v>
                </c:pt>
                <c:pt idx="25928">
                  <c:v>0.25930000000000003</c:v>
                </c:pt>
                <c:pt idx="25929">
                  <c:v>0.25290000000000001</c:v>
                </c:pt>
                <c:pt idx="25930">
                  <c:v>0.23910000000000001</c:v>
                </c:pt>
                <c:pt idx="25931">
                  <c:v>0.23450000000000004</c:v>
                </c:pt>
                <c:pt idx="25932">
                  <c:v>0.23550000000000001</c:v>
                </c:pt>
                <c:pt idx="25933">
                  <c:v>0.2288</c:v>
                </c:pt>
                <c:pt idx="25934">
                  <c:v>0.22320000000000004</c:v>
                </c:pt>
                <c:pt idx="25935">
                  <c:v>0.22450000000000003</c:v>
                </c:pt>
                <c:pt idx="25936">
                  <c:v>0.2162</c:v>
                </c:pt>
                <c:pt idx="25937">
                  <c:v>0.21379999999999999</c:v>
                </c:pt>
                <c:pt idx="25938">
                  <c:v>0.21099999999999999</c:v>
                </c:pt>
                <c:pt idx="25939">
                  <c:v>0.20880000000000001</c:v>
                </c:pt>
                <c:pt idx="25940">
                  <c:v>0.20520000000000002</c:v>
                </c:pt>
                <c:pt idx="25941">
                  <c:v>0.2036</c:v>
                </c:pt>
                <c:pt idx="25942">
                  <c:v>0.19159999999999999</c:v>
                </c:pt>
                <c:pt idx="25943">
                  <c:v>0.19090000000000001</c:v>
                </c:pt>
                <c:pt idx="25944">
                  <c:v>0.18160000000000001</c:v>
                </c:pt>
                <c:pt idx="25945">
                  <c:v>0.18300000000000002</c:v>
                </c:pt>
                <c:pt idx="25946">
                  <c:v>0.18200000000000002</c:v>
                </c:pt>
                <c:pt idx="25947">
                  <c:v>0.16880000000000001</c:v>
                </c:pt>
                <c:pt idx="25948">
                  <c:v>0.1686</c:v>
                </c:pt>
                <c:pt idx="25949">
                  <c:v>0.16980000000000001</c:v>
                </c:pt>
                <c:pt idx="25950">
                  <c:v>0.1646</c:v>
                </c:pt>
                <c:pt idx="25951">
                  <c:v>0.16020000000000001</c:v>
                </c:pt>
                <c:pt idx="25952">
                  <c:v>0.15790000000000001</c:v>
                </c:pt>
                <c:pt idx="25953">
                  <c:v>0.15640000000000001</c:v>
                </c:pt>
                <c:pt idx="25954">
                  <c:v>0.1532</c:v>
                </c:pt>
                <c:pt idx="25955">
                  <c:v>0.14760000000000001</c:v>
                </c:pt>
                <c:pt idx="25956">
                  <c:v>0.14580000000000001</c:v>
                </c:pt>
                <c:pt idx="25957">
                  <c:v>0.14360000000000001</c:v>
                </c:pt>
                <c:pt idx="25958">
                  <c:v>0.14119999999999999</c:v>
                </c:pt>
                <c:pt idx="25959">
                  <c:v>0.1343</c:v>
                </c:pt>
                <c:pt idx="25960">
                  <c:v>0.12860000000000002</c:v>
                </c:pt>
                <c:pt idx="25961">
                  <c:v>0.12820000000000001</c:v>
                </c:pt>
                <c:pt idx="25962">
                  <c:v>0.12330000000000002</c:v>
                </c:pt>
                <c:pt idx="25963">
                  <c:v>0.1212</c:v>
                </c:pt>
                <c:pt idx="25964">
                  <c:v>0.1275</c:v>
                </c:pt>
                <c:pt idx="25965">
                  <c:v>0.11750000000000001</c:v>
                </c:pt>
                <c:pt idx="25966">
                  <c:v>0.1152</c:v>
                </c:pt>
                <c:pt idx="25967">
                  <c:v>0.1111</c:v>
                </c:pt>
                <c:pt idx="25968">
                  <c:v>0.10630000000000001</c:v>
                </c:pt>
                <c:pt idx="25969">
                  <c:v>0.1047</c:v>
                </c:pt>
                <c:pt idx="25970">
                  <c:v>0.10580000000000001</c:v>
                </c:pt>
                <c:pt idx="25971">
                  <c:v>0.10260000000000001</c:v>
                </c:pt>
                <c:pt idx="25972">
                  <c:v>0.1007</c:v>
                </c:pt>
                <c:pt idx="25973">
                  <c:v>9.4E-2</c:v>
                </c:pt>
                <c:pt idx="25974">
                  <c:v>8.7300000000000003E-2</c:v>
                </c:pt>
                <c:pt idx="25975">
                  <c:v>9.0000000000000011E-2</c:v>
                </c:pt>
                <c:pt idx="25976">
                  <c:v>9.3400000000000011E-2</c:v>
                </c:pt>
                <c:pt idx="25977">
                  <c:v>9.1500000000000012E-2</c:v>
                </c:pt>
                <c:pt idx="25978">
                  <c:v>8.950000000000001E-2</c:v>
                </c:pt>
                <c:pt idx="25979">
                  <c:v>8.9700000000000002E-2</c:v>
                </c:pt>
                <c:pt idx="25980">
                  <c:v>8.0100000000000005E-2</c:v>
                </c:pt>
                <c:pt idx="25981">
                  <c:v>8.3199999999999996E-2</c:v>
                </c:pt>
                <c:pt idx="25982">
                  <c:v>8.9300000000000004E-2</c:v>
                </c:pt>
                <c:pt idx="25983">
                  <c:v>8.610000000000001E-2</c:v>
                </c:pt>
                <c:pt idx="25984">
                  <c:v>8.77E-2</c:v>
                </c:pt>
                <c:pt idx="25985">
                  <c:v>8.610000000000001E-2</c:v>
                </c:pt>
                <c:pt idx="25986">
                  <c:v>8.6400000000000005E-2</c:v>
                </c:pt>
                <c:pt idx="25987">
                  <c:v>8.77E-2</c:v>
                </c:pt>
                <c:pt idx="25988">
                  <c:v>8.2600000000000007E-2</c:v>
                </c:pt>
                <c:pt idx="25989">
                  <c:v>8.2900000000000001E-2</c:v>
                </c:pt>
                <c:pt idx="25990">
                  <c:v>8.1100000000000005E-2</c:v>
                </c:pt>
                <c:pt idx="25991">
                  <c:v>8.14E-2</c:v>
                </c:pt>
                <c:pt idx="25992">
                  <c:v>8.3199999999999996E-2</c:v>
                </c:pt>
                <c:pt idx="25993">
                  <c:v>8.3100000000000007E-2</c:v>
                </c:pt>
                <c:pt idx="25994">
                  <c:v>8.3299999999999999E-2</c:v>
                </c:pt>
                <c:pt idx="25995">
                  <c:v>8.2100000000000006E-2</c:v>
                </c:pt>
                <c:pt idx="25996">
                  <c:v>8.5300000000000001E-2</c:v>
                </c:pt>
                <c:pt idx="25997">
                  <c:v>8.5699999999999998E-2</c:v>
                </c:pt>
                <c:pt idx="25998">
                  <c:v>8.7400000000000005E-2</c:v>
                </c:pt>
                <c:pt idx="25999">
                  <c:v>8.9200000000000002E-2</c:v>
                </c:pt>
                <c:pt idx="26000">
                  <c:v>8.9700000000000002E-2</c:v>
                </c:pt>
                <c:pt idx="26001">
                  <c:v>9.1900000000000009E-2</c:v>
                </c:pt>
                <c:pt idx="26002">
                  <c:v>9.2700000000000005E-2</c:v>
                </c:pt>
                <c:pt idx="26003">
                  <c:v>9.64E-2</c:v>
                </c:pt>
                <c:pt idx="26004">
                  <c:v>0.1018</c:v>
                </c:pt>
                <c:pt idx="26005">
                  <c:v>0.10260000000000001</c:v>
                </c:pt>
                <c:pt idx="26006">
                  <c:v>0.10700000000000001</c:v>
                </c:pt>
                <c:pt idx="26007">
                  <c:v>0.1087</c:v>
                </c:pt>
                <c:pt idx="26008">
                  <c:v>0.11200000000000002</c:v>
                </c:pt>
                <c:pt idx="26009">
                  <c:v>0.11750000000000001</c:v>
                </c:pt>
                <c:pt idx="26010">
                  <c:v>0.1331</c:v>
                </c:pt>
                <c:pt idx="26011">
                  <c:v>0.14419999999999999</c:v>
                </c:pt>
                <c:pt idx="26012">
                  <c:v>0.1673</c:v>
                </c:pt>
                <c:pt idx="26013">
                  <c:v>0.19840000000000002</c:v>
                </c:pt>
                <c:pt idx="26014">
                  <c:v>0.24300000000000002</c:v>
                </c:pt>
                <c:pt idx="26015">
                  <c:v>0.20730000000000001</c:v>
                </c:pt>
                <c:pt idx="26016">
                  <c:v>0.23070000000000002</c:v>
                </c:pt>
                <c:pt idx="26017">
                  <c:v>0.25430000000000003</c:v>
                </c:pt>
                <c:pt idx="26018">
                  <c:v>0.2631</c:v>
                </c:pt>
                <c:pt idx="26019">
                  <c:v>0.29830000000000001</c:v>
                </c:pt>
                <c:pt idx="26020">
                  <c:v>0.34810000000000002</c:v>
                </c:pt>
                <c:pt idx="26021">
                  <c:v>0.29940000000000005</c:v>
                </c:pt>
                <c:pt idx="26022">
                  <c:v>0.30299999999999999</c:v>
                </c:pt>
                <c:pt idx="26023">
                  <c:v>0.35810000000000003</c:v>
                </c:pt>
                <c:pt idx="26024">
                  <c:v>0.47760000000000002</c:v>
                </c:pt>
                <c:pt idx="26025">
                  <c:v>0.4491</c:v>
                </c:pt>
                <c:pt idx="26026">
                  <c:v>0.48780000000000001</c:v>
                </c:pt>
                <c:pt idx="26027">
                  <c:v>0.61630000000000007</c:v>
                </c:pt>
                <c:pt idx="26028">
                  <c:v>0.59889999999999999</c:v>
                </c:pt>
                <c:pt idx="26029">
                  <c:v>0.76929999999999998</c:v>
                </c:pt>
                <c:pt idx="26030">
                  <c:v>0.70630000000000004</c:v>
                </c:pt>
                <c:pt idx="26031">
                  <c:v>0.68550000000000011</c:v>
                </c:pt>
                <c:pt idx="26032">
                  <c:v>0.84930000000000005</c:v>
                </c:pt>
                <c:pt idx="26033">
                  <c:v>0.88859999999999995</c:v>
                </c:pt>
                <c:pt idx="26034">
                  <c:v>0.91560000000000008</c:v>
                </c:pt>
                <c:pt idx="26035">
                  <c:v>0.90870000000000006</c:v>
                </c:pt>
                <c:pt idx="26036">
                  <c:v>0.96419999999999995</c:v>
                </c:pt>
                <c:pt idx="26037">
                  <c:v>0.99429999999999996</c:v>
                </c:pt>
                <c:pt idx="26038">
                  <c:v>1.0766</c:v>
                </c:pt>
                <c:pt idx="26039">
                  <c:v>1.0505000000000002</c:v>
                </c:pt>
                <c:pt idx="26040">
                  <c:v>1.133</c:v>
                </c:pt>
                <c:pt idx="26041">
                  <c:v>1.1111000000000002</c:v>
                </c:pt>
                <c:pt idx="26042">
                  <c:v>1.1041000000000001</c:v>
                </c:pt>
                <c:pt idx="26043">
                  <c:v>1.1061000000000001</c:v>
                </c:pt>
                <c:pt idx="26044">
                  <c:v>1.0413000000000001</c:v>
                </c:pt>
                <c:pt idx="26045">
                  <c:v>1.0887</c:v>
                </c:pt>
                <c:pt idx="26046">
                  <c:v>1.1420000000000001</c:v>
                </c:pt>
                <c:pt idx="26047">
                  <c:v>1.1183000000000001</c:v>
                </c:pt>
                <c:pt idx="26048">
                  <c:v>1.1644000000000001</c:v>
                </c:pt>
                <c:pt idx="26049">
                  <c:v>1.1994</c:v>
                </c:pt>
                <c:pt idx="26050">
                  <c:v>1.3051000000000001</c:v>
                </c:pt>
                <c:pt idx="26051">
                  <c:v>1.3141</c:v>
                </c:pt>
                <c:pt idx="26052">
                  <c:v>1.3794000000000002</c:v>
                </c:pt>
                <c:pt idx="26053">
                  <c:v>1.3826000000000001</c:v>
                </c:pt>
                <c:pt idx="26054">
                  <c:v>1.3885000000000001</c:v>
                </c:pt>
                <c:pt idx="26055">
                  <c:v>1.3683000000000001</c:v>
                </c:pt>
                <c:pt idx="26056">
                  <c:v>1.3159000000000001</c:v>
                </c:pt>
                <c:pt idx="26057">
                  <c:v>1.3635000000000002</c:v>
                </c:pt>
                <c:pt idx="26058">
                  <c:v>1.3681000000000001</c:v>
                </c:pt>
                <c:pt idx="26059">
                  <c:v>1.3314000000000001</c:v>
                </c:pt>
                <c:pt idx="26060">
                  <c:v>1.2707000000000002</c:v>
                </c:pt>
                <c:pt idx="26061">
                  <c:v>1.2948000000000002</c:v>
                </c:pt>
                <c:pt idx="26062">
                  <c:v>1.3036000000000001</c:v>
                </c:pt>
                <c:pt idx="26063">
                  <c:v>1.2835000000000001</c:v>
                </c:pt>
                <c:pt idx="26064">
                  <c:v>1.2934000000000001</c:v>
                </c:pt>
                <c:pt idx="26065">
                  <c:v>1.2219</c:v>
                </c:pt>
                <c:pt idx="26066">
                  <c:v>1.1852</c:v>
                </c:pt>
                <c:pt idx="26067">
                  <c:v>1.2058</c:v>
                </c:pt>
                <c:pt idx="26068">
                  <c:v>1.3374000000000001</c:v>
                </c:pt>
                <c:pt idx="26069">
                  <c:v>1.2925000000000002</c:v>
                </c:pt>
                <c:pt idx="26070">
                  <c:v>1.2963</c:v>
                </c:pt>
                <c:pt idx="26071">
                  <c:v>1.4714</c:v>
                </c:pt>
                <c:pt idx="26072">
                  <c:v>1.3539000000000001</c:v>
                </c:pt>
                <c:pt idx="26073">
                  <c:v>1.2353000000000001</c:v>
                </c:pt>
                <c:pt idx="26074">
                  <c:v>1.3111000000000002</c:v>
                </c:pt>
                <c:pt idx="26075">
                  <c:v>1.3202</c:v>
                </c:pt>
                <c:pt idx="26076">
                  <c:v>1.32</c:v>
                </c:pt>
                <c:pt idx="26077">
                  <c:v>1.3759000000000001</c:v>
                </c:pt>
                <c:pt idx="26078">
                  <c:v>1.4437</c:v>
                </c:pt>
                <c:pt idx="26079">
                  <c:v>1.4273</c:v>
                </c:pt>
                <c:pt idx="26080">
                  <c:v>1.4563000000000001</c:v>
                </c:pt>
                <c:pt idx="26081">
                  <c:v>1.5189000000000001</c:v>
                </c:pt>
                <c:pt idx="26082">
                  <c:v>1.5745</c:v>
                </c:pt>
                <c:pt idx="26083">
                  <c:v>1.4990000000000001</c:v>
                </c:pt>
                <c:pt idx="26084">
                  <c:v>1.4826000000000001</c:v>
                </c:pt>
                <c:pt idx="26085">
                  <c:v>1.57</c:v>
                </c:pt>
                <c:pt idx="26086">
                  <c:v>1.5536000000000001</c:v>
                </c:pt>
                <c:pt idx="26087">
                  <c:v>1.6139000000000001</c:v>
                </c:pt>
                <c:pt idx="26088">
                  <c:v>1.6228000000000002</c:v>
                </c:pt>
                <c:pt idx="26089">
                  <c:v>1.6012000000000002</c:v>
                </c:pt>
                <c:pt idx="26090">
                  <c:v>1.6532</c:v>
                </c:pt>
                <c:pt idx="26091">
                  <c:v>1.6795000000000002</c:v>
                </c:pt>
                <c:pt idx="26092">
                  <c:v>1.6617000000000002</c:v>
                </c:pt>
                <c:pt idx="26093">
                  <c:v>1.6553000000000002</c:v>
                </c:pt>
                <c:pt idx="26094">
                  <c:v>1.6629000000000003</c:v>
                </c:pt>
                <c:pt idx="26095">
                  <c:v>1.5501</c:v>
                </c:pt>
                <c:pt idx="26096">
                  <c:v>1.5554000000000001</c:v>
                </c:pt>
                <c:pt idx="26097">
                  <c:v>1.4906000000000001</c:v>
                </c:pt>
                <c:pt idx="26098">
                  <c:v>1.4900000000000002</c:v>
                </c:pt>
                <c:pt idx="26099">
                  <c:v>1.6186</c:v>
                </c:pt>
                <c:pt idx="26100">
                  <c:v>1.6516999999999999</c:v>
                </c:pt>
                <c:pt idx="26101">
                  <c:v>1.7137000000000002</c:v>
                </c:pt>
                <c:pt idx="26102">
                  <c:v>1.6876000000000002</c:v>
                </c:pt>
                <c:pt idx="26103">
                  <c:v>1.7293000000000001</c:v>
                </c:pt>
                <c:pt idx="26104">
                  <c:v>1.7578</c:v>
                </c:pt>
                <c:pt idx="26105">
                  <c:v>1.6680000000000001</c:v>
                </c:pt>
                <c:pt idx="26106">
                  <c:v>1.7430000000000001</c:v>
                </c:pt>
                <c:pt idx="26107">
                  <c:v>1.7318000000000002</c:v>
                </c:pt>
                <c:pt idx="26108">
                  <c:v>1.6744000000000001</c:v>
                </c:pt>
                <c:pt idx="26109">
                  <c:v>1.8190000000000002</c:v>
                </c:pt>
                <c:pt idx="26110">
                  <c:v>1.7689000000000001</c:v>
                </c:pt>
                <c:pt idx="26111">
                  <c:v>1.6672000000000002</c:v>
                </c:pt>
                <c:pt idx="26112">
                  <c:v>1.5884</c:v>
                </c:pt>
                <c:pt idx="26113">
                  <c:v>1.5385</c:v>
                </c:pt>
                <c:pt idx="26114">
                  <c:v>1.5495000000000001</c:v>
                </c:pt>
                <c:pt idx="26115">
                  <c:v>1.5727000000000002</c:v>
                </c:pt>
                <c:pt idx="26116">
                  <c:v>1.6496</c:v>
                </c:pt>
                <c:pt idx="26117">
                  <c:v>1.5210000000000001</c:v>
                </c:pt>
                <c:pt idx="26118">
                  <c:v>1.4465000000000001</c:v>
                </c:pt>
                <c:pt idx="26119">
                  <c:v>1.4949000000000001</c:v>
                </c:pt>
                <c:pt idx="26120">
                  <c:v>1.4458000000000002</c:v>
                </c:pt>
                <c:pt idx="26121">
                  <c:v>1.4870000000000001</c:v>
                </c:pt>
                <c:pt idx="26122">
                  <c:v>1.4659000000000002</c:v>
                </c:pt>
                <c:pt idx="26123">
                  <c:v>1.5449999999999999</c:v>
                </c:pt>
                <c:pt idx="26124">
                  <c:v>1.5117000000000003</c:v>
                </c:pt>
                <c:pt idx="26125">
                  <c:v>1.4718</c:v>
                </c:pt>
                <c:pt idx="26126">
                  <c:v>1.4238</c:v>
                </c:pt>
                <c:pt idx="26127">
                  <c:v>1.2957000000000001</c:v>
                </c:pt>
                <c:pt idx="26128">
                  <c:v>1.2071000000000001</c:v>
                </c:pt>
                <c:pt idx="26129">
                  <c:v>1.1561999999999999</c:v>
                </c:pt>
                <c:pt idx="26130">
                  <c:v>1.1332000000000002</c:v>
                </c:pt>
                <c:pt idx="26131">
                  <c:v>1.1109</c:v>
                </c:pt>
                <c:pt idx="26132">
                  <c:v>1.1126</c:v>
                </c:pt>
                <c:pt idx="26133">
                  <c:v>1.1229</c:v>
                </c:pt>
                <c:pt idx="26134">
                  <c:v>1.1536</c:v>
                </c:pt>
                <c:pt idx="26135">
                  <c:v>1.0504</c:v>
                </c:pt>
                <c:pt idx="26136">
                  <c:v>0.99719999999999998</c:v>
                </c:pt>
                <c:pt idx="26137">
                  <c:v>0.93970000000000009</c:v>
                </c:pt>
                <c:pt idx="26138">
                  <c:v>0.92730000000000001</c:v>
                </c:pt>
                <c:pt idx="26139">
                  <c:v>1.0116000000000001</c:v>
                </c:pt>
                <c:pt idx="26140">
                  <c:v>0.93130000000000013</c:v>
                </c:pt>
                <c:pt idx="26141">
                  <c:v>0.91359999999999997</c:v>
                </c:pt>
                <c:pt idx="26142">
                  <c:v>0.88439999999999996</c:v>
                </c:pt>
                <c:pt idx="26143">
                  <c:v>0.80299999999999994</c:v>
                </c:pt>
                <c:pt idx="26144">
                  <c:v>0.8972</c:v>
                </c:pt>
                <c:pt idx="26145">
                  <c:v>0.92530000000000001</c:v>
                </c:pt>
                <c:pt idx="26146">
                  <c:v>0.91800000000000004</c:v>
                </c:pt>
                <c:pt idx="26147">
                  <c:v>0.75990000000000002</c:v>
                </c:pt>
                <c:pt idx="26148">
                  <c:v>0.77110000000000012</c:v>
                </c:pt>
                <c:pt idx="26149">
                  <c:v>0.76639999999999997</c:v>
                </c:pt>
                <c:pt idx="26150">
                  <c:v>0.76239999999999997</c:v>
                </c:pt>
                <c:pt idx="26151">
                  <c:v>0.74990000000000001</c:v>
                </c:pt>
                <c:pt idx="26152">
                  <c:v>0.73780000000000001</c:v>
                </c:pt>
                <c:pt idx="26153">
                  <c:v>0.71420000000000006</c:v>
                </c:pt>
                <c:pt idx="26154">
                  <c:v>0.71070000000000011</c:v>
                </c:pt>
                <c:pt idx="26155">
                  <c:v>0.73110000000000008</c:v>
                </c:pt>
                <c:pt idx="26156">
                  <c:v>0.76929999999999998</c:v>
                </c:pt>
                <c:pt idx="26157">
                  <c:v>0.69520000000000004</c:v>
                </c:pt>
                <c:pt idx="26158">
                  <c:v>0.70850000000000002</c:v>
                </c:pt>
                <c:pt idx="26159">
                  <c:v>0.76500000000000012</c:v>
                </c:pt>
                <c:pt idx="26160">
                  <c:v>0.76500000000000012</c:v>
                </c:pt>
                <c:pt idx="26161">
                  <c:v>0.69169999999999998</c:v>
                </c:pt>
                <c:pt idx="26162">
                  <c:v>0.69010000000000005</c:v>
                </c:pt>
                <c:pt idx="26163">
                  <c:v>0.65680000000000005</c:v>
                </c:pt>
                <c:pt idx="26164">
                  <c:v>0.63770000000000004</c:v>
                </c:pt>
                <c:pt idx="26165">
                  <c:v>0.65210000000000001</c:v>
                </c:pt>
                <c:pt idx="26166">
                  <c:v>0.66890000000000005</c:v>
                </c:pt>
                <c:pt idx="26167">
                  <c:v>0.65129999999999999</c:v>
                </c:pt>
                <c:pt idx="26168">
                  <c:v>0.58630000000000004</c:v>
                </c:pt>
                <c:pt idx="26169">
                  <c:v>0.59260000000000002</c:v>
                </c:pt>
                <c:pt idx="26170">
                  <c:v>0.56070000000000009</c:v>
                </c:pt>
                <c:pt idx="26171">
                  <c:v>0.55270000000000008</c:v>
                </c:pt>
                <c:pt idx="26172">
                  <c:v>0.57089999999999996</c:v>
                </c:pt>
                <c:pt idx="26173">
                  <c:v>0.53500000000000003</c:v>
                </c:pt>
                <c:pt idx="26174">
                  <c:v>0.51119999999999999</c:v>
                </c:pt>
                <c:pt idx="26175">
                  <c:v>0.50109999999999999</c:v>
                </c:pt>
                <c:pt idx="26176">
                  <c:v>0.53349999999999997</c:v>
                </c:pt>
                <c:pt idx="26177">
                  <c:v>0.49710000000000004</c:v>
                </c:pt>
                <c:pt idx="26178">
                  <c:v>0.51190000000000002</c:v>
                </c:pt>
                <c:pt idx="26179">
                  <c:v>0.48540000000000005</c:v>
                </c:pt>
                <c:pt idx="26180">
                  <c:v>0.4733</c:v>
                </c:pt>
                <c:pt idx="26181">
                  <c:v>0.46090000000000003</c:v>
                </c:pt>
                <c:pt idx="26182">
                  <c:v>0.46940000000000004</c:v>
                </c:pt>
                <c:pt idx="26183">
                  <c:v>0.49619999999999997</c:v>
                </c:pt>
                <c:pt idx="26184">
                  <c:v>0.49520000000000003</c:v>
                </c:pt>
                <c:pt idx="26185">
                  <c:v>0.45430000000000004</c:v>
                </c:pt>
                <c:pt idx="26186">
                  <c:v>0.45039999999999997</c:v>
                </c:pt>
                <c:pt idx="26187">
                  <c:v>0.44779999999999998</c:v>
                </c:pt>
                <c:pt idx="26188">
                  <c:v>0.44260000000000005</c:v>
                </c:pt>
                <c:pt idx="26189">
                  <c:v>0.41870000000000007</c:v>
                </c:pt>
                <c:pt idx="26190">
                  <c:v>0.41120000000000001</c:v>
                </c:pt>
                <c:pt idx="26191">
                  <c:v>0.40500000000000003</c:v>
                </c:pt>
                <c:pt idx="26192">
                  <c:v>0.40610000000000002</c:v>
                </c:pt>
                <c:pt idx="26193">
                  <c:v>0.40290000000000004</c:v>
                </c:pt>
                <c:pt idx="26194">
                  <c:v>0.38870000000000005</c:v>
                </c:pt>
                <c:pt idx="26195">
                  <c:v>0.38929999999999998</c:v>
                </c:pt>
                <c:pt idx="26196">
                  <c:v>0.38300000000000001</c:v>
                </c:pt>
                <c:pt idx="26197">
                  <c:v>0.36830000000000002</c:v>
                </c:pt>
                <c:pt idx="26198">
                  <c:v>0.36099999999999999</c:v>
                </c:pt>
                <c:pt idx="26199">
                  <c:v>0.35370000000000001</c:v>
                </c:pt>
                <c:pt idx="26200">
                  <c:v>0.35360000000000003</c:v>
                </c:pt>
                <c:pt idx="26201">
                  <c:v>0.35020000000000001</c:v>
                </c:pt>
                <c:pt idx="26202">
                  <c:v>0.35560000000000003</c:v>
                </c:pt>
                <c:pt idx="26203">
                  <c:v>0.3427</c:v>
                </c:pt>
                <c:pt idx="26204">
                  <c:v>0.33069999999999999</c:v>
                </c:pt>
                <c:pt idx="26205">
                  <c:v>0.32269999999999999</c:v>
                </c:pt>
                <c:pt idx="26206">
                  <c:v>0.3165</c:v>
                </c:pt>
                <c:pt idx="26207">
                  <c:v>0.30750000000000005</c:v>
                </c:pt>
                <c:pt idx="26208">
                  <c:v>0.29630000000000001</c:v>
                </c:pt>
                <c:pt idx="26209">
                  <c:v>0.29380000000000001</c:v>
                </c:pt>
                <c:pt idx="26210">
                  <c:v>0.2863</c:v>
                </c:pt>
                <c:pt idx="26211">
                  <c:v>0.2762</c:v>
                </c:pt>
                <c:pt idx="26212">
                  <c:v>0.27</c:v>
                </c:pt>
                <c:pt idx="26213">
                  <c:v>0.26589999999999997</c:v>
                </c:pt>
                <c:pt idx="26214">
                  <c:v>0.25880000000000003</c:v>
                </c:pt>
                <c:pt idx="26215">
                  <c:v>0.24940000000000004</c:v>
                </c:pt>
                <c:pt idx="26216">
                  <c:v>0.24140000000000003</c:v>
                </c:pt>
                <c:pt idx="26217">
                  <c:v>0.2384</c:v>
                </c:pt>
                <c:pt idx="26218">
                  <c:v>0.23090000000000002</c:v>
                </c:pt>
                <c:pt idx="26219">
                  <c:v>0.22919999999999999</c:v>
                </c:pt>
                <c:pt idx="26220">
                  <c:v>0.22360000000000002</c:v>
                </c:pt>
                <c:pt idx="26221">
                  <c:v>0.21720000000000003</c:v>
                </c:pt>
                <c:pt idx="26222">
                  <c:v>0.21440000000000003</c:v>
                </c:pt>
                <c:pt idx="26223">
                  <c:v>0.21000000000000002</c:v>
                </c:pt>
                <c:pt idx="26224">
                  <c:v>0.20760000000000001</c:v>
                </c:pt>
                <c:pt idx="26225">
                  <c:v>0.20640000000000003</c:v>
                </c:pt>
                <c:pt idx="26226">
                  <c:v>0.19520000000000001</c:v>
                </c:pt>
                <c:pt idx="26227">
                  <c:v>0.191</c:v>
                </c:pt>
                <c:pt idx="26228">
                  <c:v>0.18590000000000001</c:v>
                </c:pt>
                <c:pt idx="26229">
                  <c:v>0.1827</c:v>
                </c:pt>
                <c:pt idx="26230">
                  <c:v>0.18100000000000002</c:v>
                </c:pt>
                <c:pt idx="26231">
                  <c:v>0.1779</c:v>
                </c:pt>
                <c:pt idx="26232">
                  <c:v>0.1744</c:v>
                </c:pt>
                <c:pt idx="26233">
                  <c:v>0.16930000000000001</c:v>
                </c:pt>
                <c:pt idx="26234">
                  <c:v>0.16520000000000001</c:v>
                </c:pt>
                <c:pt idx="26235">
                  <c:v>0.15870000000000001</c:v>
                </c:pt>
                <c:pt idx="26236">
                  <c:v>0.15600000000000003</c:v>
                </c:pt>
                <c:pt idx="26237">
                  <c:v>0.15290000000000001</c:v>
                </c:pt>
                <c:pt idx="26238">
                  <c:v>0.14960000000000001</c:v>
                </c:pt>
                <c:pt idx="26239">
                  <c:v>0.1482</c:v>
                </c:pt>
                <c:pt idx="26240">
                  <c:v>0.15090000000000001</c:v>
                </c:pt>
                <c:pt idx="26241">
                  <c:v>0.14680000000000001</c:v>
                </c:pt>
                <c:pt idx="26242">
                  <c:v>0.1426</c:v>
                </c:pt>
                <c:pt idx="26243">
                  <c:v>0.1401</c:v>
                </c:pt>
                <c:pt idx="26244">
                  <c:v>0.13930000000000001</c:v>
                </c:pt>
                <c:pt idx="26245">
                  <c:v>0.13420000000000001</c:v>
                </c:pt>
                <c:pt idx="26246">
                  <c:v>0.13170000000000001</c:v>
                </c:pt>
                <c:pt idx="26247">
                  <c:v>0.13120000000000001</c:v>
                </c:pt>
                <c:pt idx="26248">
                  <c:v>0.12960000000000002</c:v>
                </c:pt>
                <c:pt idx="26249">
                  <c:v>0.12589999999999998</c:v>
                </c:pt>
                <c:pt idx="26250">
                  <c:v>0.12150000000000001</c:v>
                </c:pt>
                <c:pt idx="26251">
                  <c:v>0.11870000000000001</c:v>
                </c:pt>
                <c:pt idx="26252">
                  <c:v>0.11000000000000001</c:v>
                </c:pt>
                <c:pt idx="26253">
                  <c:v>0.10960000000000002</c:v>
                </c:pt>
                <c:pt idx="26254">
                  <c:v>0.11330000000000001</c:v>
                </c:pt>
                <c:pt idx="26255">
                  <c:v>0.11220000000000002</c:v>
                </c:pt>
                <c:pt idx="26256">
                  <c:v>0.10520000000000002</c:v>
                </c:pt>
                <c:pt idx="26257">
                  <c:v>0.1011</c:v>
                </c:pt>
                <c:pt idx="26258">
                  <c:v>9.4E-2</c:v>
                </c:pt>
                <c:pt idx="26259">
                  <c:v>8.900000000000001E-2</c:v>
                </c:pt>
                <c:pt idx="26260">
                  <c:v>9.240000000000001E-2</c:v>
                </c:pt>
                <c:pt idx="26261">
                  <c:v>9.4799999999999995E-2</c:v>
                </c:pt>
                <c:pt idx="26262">
                  <c:v>9.2100000000000015E-2</c:v>
                </c:pt>
                <c:pt idx="26263">
                  <c:v>9.1900000000000009E-2</c:v>
                </c:pt>
                <c:pt idx="26264">
                  <c:v>9.3600000000000017E-2</c:v>
                </c:pt>
                <c:pt idx="26265">
                  <c:v>9.7200000000000009E-2</c:v>
                </c:pt>
                <c:pt idx="26266">
                  <c:v>0.1021</c:v>
                </c:pt>
                <c:pt idx="26267">
                  <c:v>0.10440000000000001</c:v>
                </c:pt>
                <c:pt idx="26268">
                  <c:v>0.10880000000000001</c:v>
                </c:pt>
                <c:pt idx="26269">
                  <c:v>0.1138</c:v>
                </c:pt>
                <c:pt idx="26270">
                  <c:v>0.12</c:v>
                </c:pt>
                <c:pt idx="26271">
                  <c:v>0.1255</c:v>
                </c:pt>
                <c:pt idx="26272">
                  <c:v>0.1305</c:v>
                </c:pt>
                <c:pt idx="26273">
                  <c:v>0.1353</c:v>
                </c:pt>
                <c:pt idx="26274">
                  <c:v>0.14119999999999999</c:v>
                </c:pt>
                <c:pt idx="26275">
                  <c:v>0.14730000000000001</c:v>
                </c:pt>
                <c:pt idx="26276">
                  <c:v>0.1431</c:v>
                </c:pt>
                <c:pt idx="26277">
                  <c:v>0.1439</c:v>
                </c:pt>
                <c:pt idx="26278">
                  <c:v>0.14319999999999999</c:v>
                </c:pt>
                <c:pt idx="26279">
                  <c:v>0.15010000000000001</c:v>
                </c:pt>
                <c:pt idx="26280">
                  <c:v>0.14760000000000001</c:v>
                </c:pt>
                <c:pt idx="26281">
                  <c:v>0.15410000000000001</c:v>
                </c:pt>
                <c:pt idx="26282">
                  <c:v>0.15290000000000001</c:v>
                </c:pt>
                <c:pt idx="26283">
                  <c:v>0.15110000000000001</c:v>
                </c:pt>
                <c:pt idx="26284">
                  <c:v>0.14980000000000002</c:v>
                </c:pt>
                <c:pt idx="26285">
                  <c:v>0.15429999999999999</c:v>
                </c:pt>
                <c:pt idx="26286">
                  <c:v>0.15500000000000003</c:v>
                </c:pt>
                <c:pt idx="26287">
                  <c:v>0.15600000000000003</c:v>
                </c:pt>
                <c:pt idx="26288">
                  <c:v>0.15260000000000001</c:v>
                </c:pt>
                <c:pt idx="26289">
                  <c:v>0.15160000000000001</c:v>
                </c:pt>
                <c:pt idx="26290">
                  <c:v>0.15620000000000001</c:v>
                </c:pt>
                <c:pt idx="26291">
                  <c:v>0.16600000000000001</c:v>
                </c:pt>
                <c:pt idx="26292">
                  <c:v>0.17070000000000002</c:v>
                </c:pt>
                <c:pt idx="26293">
                  <c:v>0.16720000000000002</c:v>
                </c:pt>
                <c:pt idx="26294">
                  <c:v>0.17300000000000001</c:v>
                </c:pt>
                <c:pt idx="26295">
                  <c:v>0.21509999999999999</c:v>
                </c:pt>
                <c:pt idx="26296">
                  <c:v>0.19620000000000001</c:v>
                </c:pt>
                <c:pt idx="26297">
                  <c:v>0.23080000000000001</c:v>
                </c:pt>
                <c:pt idx="26298">
                  <c:v>0.23580000000000001</c:v>
                </c:pt>
                <c:pt idx="26299">
                  <c:v>0.26190000000000002</c:v>
                </c:pt>
                <c:pt idx="26300">
                  <c:v>0.30730000000000002</c:v>
                </c:pt>
                <c:pt idx="26301">
                  <c:v>0.3669</c:v>
                </c:pt>
                <c:pt idx="26302">
                  <c:v>0.36380000000000001</c:v>
                </c:pt>
                <c:pt idx="26303">
                  <c:v>0.35360000000000003</c:v>
                </c:pt>
                <c:pt idx="26304">
                  <c:v>0.36680000000000001</c:v>
                </c:pt>
                <c:pt idx="26305">
                  <c:v>0.43810000000000004</c:v>
                </c:pt>
                <c:pt idx="26306">
                  <c:v>0.44219999999999998</c:v>
                </c:pt>
                <c:pt idx="26307">
                  <c:v>0.45690000000000003</c:v>
                </c:pt>
                <c:pt idx="26308">
                  <c:v>0.44390000000000002</c:v>
                </c:pt>
                <c:pt idx="26309">
                  <c:v>0.47350000000000003</c:v>
                </c:pt>
                <c:pt idx="26310">
                  <c:v>0.47460000000000008</c:v>
                </c:pt>
                <c:pt idx="26311">
                  <c:v>0.49320000000000008</c:v>
                </c:pt>
                <c:pt idx="26312">
                  <c:v>0.50229999999999997</c:v>
                </c:pt>
                <c:pt idx="26313">
                  <c:v>0.52090000000000003</c:v>
                </c:pt>
                <c:pt idx="26314">
                  <c:v>0.53610000000000002</c:v>
                </c:pt>
                <c:pt idx="26315">
                  <c:v>0.54949999999999999</c:v>
                </c:pt>
                <c:pt idx="26316">
                  <c:v>0.55290000000000006</c:v>
                </c:pt>
                <c:pt idx="26317">
                  <c:v>0.57279999999999998</c:v>
                </c:pt>
                <c:pt idx="26318">
                  <c:v>0.61050000000000004</c:v>
                </c:pt>
                <c:pt idx="26319">
                  <c:v>0.62140000000000006</c:v>
                </c:pt>
                <c:pt idx="26320">
                  <c:v>0.65200000000000002</c:v>
                </c:pt>
                <c:pt idx="26321">
                  <c:v>0.64650000000000007</c:v>
                </c:pt>
                <c:pt idx="26322">
                  <c:v>0.69790000000000008</c:v>
                </c:pt>
                <c:pt idx="26323">
                  <c:v>0.70150000000000001</c:v>
                </c:pt>
                <c:pt idx="26324">
                  <c:v>0.70940000000000003</c:v>
                </c:pt>
                <c:pt idx="26325">
                  <c:v>0.71630000000000005</c:v>
                </c:pt>
                <c:pt idx="26326">
                  <c:v>0.76480000000000004</c:v>
                </c:pt>
                <c:pt idx="26327">
                  <c:v>0.77300000000000013</c:v>
                </c:pt>
                <c:pt idx="26328">
                  <c:v>0.81130000000000002</c:v>
                </c:pt>
                <c:pt idx="26329">
                  <c:v>0.7893</c:v>
                </c:pt>
                <c:pt idx="26330">
                  <c:v>0.80280000000000007</c:v>
                </c:pt>
                <c:pt idx="26331">
                  <c:v>0.83610000000000007</c:v>
                </c:pt>
                <c:pt idx="26332">
                  <c:v>0.84830000000000005</c:v>
                </c:pt>
                <c:pt idx="26333">
                  <c:v>0.83200000000000007</c:v>
                </c:pt>
                <c:pt idx="26334">
                  <c:v>0.84130000000000005</c:v>
                </c:pt>
                <c:pt idx="26335">
                  <c:v>0.9093</c:v>
                </c:pt>
                <c:pt idx="26336">
                  <c:v>0.89160000000000006</c:v>
                </c:pt>
                <c:pt idx="26337">
                  <c:v>0.92980000000000007</c:v>
                </c:pt>
                <c:pt idx="26338">
                  <c:v>0.93010000000000004</c:v>
                </c:pt>
                <c:pt idx="26339">
                  <c:v>0.96530000000000005</c:v>
                </c:pt>
                <c:pt idx="26340">
                  <c:v>0.9667</c:v>
                </c:pt>
                <c:pt idx="26341">
                  <c:v>0.97420000000000018</c:v>
                </c:pt>
                <c:pt idx="26342">
                  <c:v>0.98980000000000001</c:v>
                </c:pt>
                <c:pt idx="26343">
                  <c:v>1.0179</c:v>
                </c:pt>
                <c:pt idx="26344">
                  <c:v>1.0548999999999999</c:v>
                </c:pt>
                <c:pt idx="26345">
                  <c:v>1.0397000000000001</c:v>
                </c:pt>
                <c:pt idx="26346">
                  <c:v>1.0853999999999999</c:v>
                </c:pt>
                <c:pt idx="26347">
                  <c:v>1.1004</c:v>
                </c:pt>
                <c:pt idx="26348">
                  <c:v>1.1032999999999999</c:v>
                </c:pt>
                <c:pt idx="26349">
                  <c:v>1.1160000000000001</c:v>
                </c:pt>
                <c:pt idx="26350">
                  <c:v>1.1272</c:v>
                </c:pt>
                <c:pt idx="26351">
                  <c:v>1.1451</c:v>
                </c:pt>
                <c:pt idx="26352">
                  <c:v>1.1541000000000001</c:v>
                </c:pt>
                <c:pt idx="26353">
                  <c:v>1.1486000000000001</c:v>
                </c:pt>
                <c:pt idx="26354">
                  <c:v>1.2193000000000001</c:v>
                </c:pt>
                <c:pt idx="26355">
                  <c:v>1.2401</c:v>
                </c:pt>
                <c:pt idx="26356">
                  <c:v>1.2397</c:v>
                </c:pt>
                <c:pt idx="26357">
                  <c:v>1.2723000000000002</c:v>
                </c:pt>
                <c:pt idx="26358">
                  <c:v>1.3185000000000002</c:v>
                </c:pt>
                <c:pt idx="26359">
                  <c:v>1.3220000000000001</c:v>
                </c:pt>
                <c:pt idx="26360">
                  <c:v>1.3487</c:v>
                </c:pt>
                <c:pt idx="26361">
                  <c:v>1.3222</c:v>
                </c:pt>
                <c:pt idx="26362">
                  <c:v>1.3391999999999999</c:v>
                </c:pt>
                <c:pt idx="26363">
                  <c:v>1.2923</c:v>
                </c:pt>
                <c:pt idx="26364">
                  <c:v>1.2894000000000001</c:v>
                </c:pt>
                <c:pt idx="26365">
                  <c:v>1.3554000000000002</c:v>
                </c:pt>
                <c:pt idx="26366">
                  <c:v>1.3731</c:v>
                </c:pt>
                <c:pt idx="26367">
                  <c:v>1.3698000000000001</c:v>
                </c:pt>
                <c:pt idx="26368">
                  <c:v>1.3829000000000002</c:v>
                </c:pt>
                <c:pt idx="26369">
                  <c:v>1.3504</c:v>
                </c:pt>
                <c:pt idx="26370">
                  <c:v>1.3245</c:v>
                </c:pt>
                <c:pt idx="26371">
                  <c:v>1.3629</c:v>
                </c:pt>
                <c:pt idx="26372">
                  <c:v>1.3725000000000001</c:v>
                </c:pt>
                <c:pt idx="26373">
                  <c:v>1.4154</c:v>
                </c:pt>
                <c:pt idx="26374">
                  <c:v>1.3805000000000001</c:v>
                </c:pt>
                <c:pt idx="26375">
                  <c:v>1.4260000000000002</c:v>
                </c:pt>
                <c:pt idx="26376">
                  <c:v>1.4382999999999999</c:v>
                </c:pt>
                <c:pt idx="26377">
                  <c:v>1.3971</c:v>
                </c:pt>
                <c:pt idx="26378">
                  <c:v>1.3845000000000001</c:v>
                </c:pt>
                <c:pt idx="26379">
                  <c:v>1.3552</c:v>
                </c:pt>
                <c:pt idx="26380">
                  <c:v>1.3460000000000001</c:v>
                </c:pt>
                <c:pt idx="26381">
                  <c:v>1.3211000000000002</c:v>
                </c:pt>
                <c:pt idx="26382">
                  <c:v>1.3048999999999999</c:v>
                </c:pt>
                <c:pt idx="26383">
                  <c:v>1.2876000000000001</c:v>
                </c:pt>
                <c:pt idx="26384">
                  <c:v>1.3140000000000001</c:v>
                </c:pt>
                <c:pt idx="26385">
                  <c:v>1.284</c:v>
                </c:pt>
                <c:pt idx="26386">
                  <c:v>1.2495000000000001</c:v>
                </c:pt>
                <c:pt idx="26387">
                  <c:v>1.2872000000000001</c:v>
                </c:pt>
                <c:pt idx="26388">
                  <c:v>1.252</c:v>
                </c:pt>
                <c:pt idx="26389">
                  <c:v>1.2477</c:v>
                </c:pt>
                <c:pt idx="26390">
                  <c:v>1.2516</c:v>
                </c:pt>
                <c:pt idx="26391">
                  <c:v>1.2290000000000001</c:v>
                </c:pt>
                <c:pt idx="26392">
                  <c:v>1.2519</c:v>
                </c:pt>
                <c:pt idx="26393">
                  <c:v>1.2195</c:v>
                </c:pt>
                <c:pt idx="26394">
                  <c:v>1.2124000000000001</c:v>
                </c:pt>
                <c:pt idx="26395">
                  <c:v>1.1687000000000001</c:v>
                </c:pt>
                <c:pt idx="26396">
                  <c:v>1.1698999999999999</c:v>
                </c:pt>
                <c:pt idx="26397">
                  <c:v>1.2054</c:v>
                </c:pt>
                <c:pt idx="26398">
                  <c:v>1.1709000000000001</c:v>
                </c:pt>
                <c:pt idx="26399">
                  <c:v>1.1990000000000001</c:v>
                </c:pt>
                <c:pt idx="26400">
                  <c:v>1.1608000000000001</c:v>
                </c:pt>
                <c:pt idx="26401">
                  <c:v>1.1798999999999999</c:v>
                </c:pt>
                <c:pt idx="26402">
                  <c:v>1.1928000000000001</c:v>
                </c:pt>
                <c:pt idx="26403">
                  <c:v>1.1615</c:v>
                </c:pt>
                <c:pt idx="26404">
                  <c:v>1.1678000000000002</c:v>
                </c:pt>
                <c:pt idx="26405">
                  <c:v>1.1603999999999999</c:v>
                </c:pt>
                <c:pt idx="26406">
                  <c:v>1.2007000000000001</c:v>
                </c:pt>
                <c:pt idx="26407">
                  <c:v>1.1577</c:v>
                </c:pt>
                <c:pt idx="26408">
                  <c:v>1.1328</c:v>
                </c:pt>
                <c:pt idx="26409">
                  <c:v>1.1444000000000001</c:v>
                </c:pt>
                <c:pt idx="26410">
                  <c:v>1.1428</c:v>
                </c:pt>
                <c:pt idx="26411">
                  <c:v>1.0955999999999999</c:v>
                </c:pt>
                <c:pt idx="26412">
                  <c:v>1.0541</c:v>
                </c:pt>
                <c:pt idx="26413">
                  <c:v>1.1248</c:v>
                </c:pt>
                <c:pt idx="26414">
                  <c:v>1.0625</c:v>
                </c:pt>
                <c:pt idx="26415">
                  <c:v>1.0588</c:v>
                </c:pt>
                <c:pt idx="26416">
                  <c:v>0.95109999999999995</c:v>
                </c:pt>
                <c:pt idx="26417">
                  <c:v>0.92479999999999996</c:v>
                </c:pt>
                <c:pt idx="26418">
                  <c:v>0.88880000000000003</c:v>
                </c:pt>
                <c:pt idx="26419">
                  <c:v>0.87670000000000003</c:v>
                </c:pt>
                <c:pt idx="26420">
                  <c:v>0.84470000000000001</c:v>
                </c:pt>
                <c:pt idx="26421">
                  <c:v>0.84320000000000006</c:v>
                </c:pt>
                <c:pt idx="26422">
                  <c:v>0.87360000000000015</c:v>
                </c:pt>
                <c:pt idx="26423">
                  <c:v>0.85030000000000006</c:v>
                </c:pt>
                <c:pt idx="26424">
                  <c:v>0.84650000000000003</c:v>
                </c:pt>
                <c:pt idx="26425">
                  <c:v>0.8237000000000001</c:v>
                </c:pt>
                <c:pt idx="26426">
                  <c:v>0.81570000000000009</c:v>
                </c:pt>
                <c:pt idx="26427">
                  <c:v>0.79620000000000002</c:v>
                </c:pt>
                <c:pt idx="26428">
                  <c:v>0.77180000000000004</c:v>
                </c:pt>
                <c:pt idx="26429">
                  <c:v>0.78700000000000003</c:v>
                </c:pt>
                <c:pt idx="26430">
                  <c:v>0.76270000000000004</c:v>
                </c:pt>
                <c:pt idx="26431">
                  <c:v>0.73490000000000011</c:v>
                </c:pt>
                <c:pt idx="26432">
                  <c:v>0.74540000000000006</c:v>
                </c:pt>
                <c:pt idx="26433">
                  <c:v>0.70340000000000003</c:v>
                </c:pt>
                <c:pt idx="26434">
                  <c:v>0.6876000000000001</c:v>
                </c:pt>
                <c:pt idx="26435">
                  <c:v>0.65720000000000001</c:v>
                </c:pt>
                <c:pt idx="26436">
                  <c:v>0.6916000000000001</c:v>
                </c:pt>
                <c:pt idx="26437">
                  <c:v>0.64450000000000007</c:v>
                </c:pt>
                <c:pt idx="26438">
                  <c:v>0.60960000000000003</c:v>
                </c:pt>
                <c:pt idx="26439">
                  <c:v>0.60740000000000005</c:v>
                </c:pt>
                <c:pt idx="26440">
                  <c:v>0.6110000000000001</c:v>
                </c:pt>
                <c:pt idx="26441">
                  <c:v>0.60470000000000002</c:v>
                </c:pt>
                <c:pt idx="26442">
                  <c:v>0.6028</c:v>
                </c:pt>
                <c:pt idx="26443">
                  <c:v>0.56669999999999998</c:v>
                </c:pt>
                <c:pt idx="26444">
                  <c:v>0.54260000000000008</c:v>
                </c:pt>
                <c:pt idx="26445">
                  <c:v>0.54430000000000001</c:v>
                </c:pt>
                <c:pt idx="26446">
                  <c:v>0.53420000000000001</c:v>
                </c:pt>
                <c:pt idx="26447">
                  <c:v>0.52270000000000005</c:v>
                </c:pt>
                <c:pt idx="26448">
                  <c:v>0.50430000000000008</c:v>
                </c:pt>
                <c:pt idx="26449">
                  <c:v>0.49870000000000003</c:v>
                </c:pt>
                <c:pt idx="26450">
                  <c:v>0.49590000000000001</c:v>
                </c:pt>
                <c:pt idx="26451">
                  <c:v>0.47460000000000008</c:v>
                </c:pt>
                <c:pt idx="26452">
                  <c:v>0.46890000000000004</c:v>
                </c:pt>
                <c:pt idx="26453">
                  <c:v>0.45640000000000003</c:v>
                </c:pt>
                <c:pt idx="26454">
                  <c:v>0.442</c:v>
                </c:pt>
                <c:pt idx="26455">
                  <c:v>0.43440000000000006</c:v>
                </c:pt>
                <c:pt idx="26456">
                  <c:v>0.41689999999999999</c:v>
                </c:pt>
                <c:pt idx="26457">
                  <c:v>0.40820000000000001</c:v>
                </c:pt>
                <c:pt idx="26458">
                  <c:v>0.40149999999999997</c:v>
                </c:pt>
                <c:pt idx="26459">
                  <c:v>0.39300000000000002</c:v>
                </c:pt>
                <c:pt idx="26460">
                  <c:v>0.38260000000000005</c:v>
                </c:pt>
                <c:pt idx="26461">
                  <c:v>0.37719999999999998</c:v>
                </c:pt>
                <c:pt idx="26462">
                  <c:v>0.37390000000000001</c:v>
                </c:pt>
                <c:pt idx="26463">
                  <c:v>0.36640000000000006</c:v>
                </c:pt>
                <c:pt idx="26464">
                  <c:v>0.35499999999999998</c:v>
                </c:pt>
                <c:pt idx="26465">
                  <c:v>0.34900000000000003</c:v>
                </c:pt>
                <c:pt idx="26466">
                  <c:v>0.34450000000000003</c:v>
                </c:pt>
                <c:pt idx="26467">
                  <c:v>0.33160000000000001</c:v>
                </c:pt>
                <c:pt idx="26468">
                  <c:v>0.33190000000000003</c:v>
                </c:pt>
                <c:pt idx="26469">
                  <c:v>0.32330000000000003</c:v>
                </c:pt>
                <c:pt idx="26470">
                  <c:v>0.31440000000000001</c:v>
                </c:pt>
                <c:pt idx="26471">
                  <c:v>0.31740000000000002</c:v>
                </c:pt>
                <c:pt idx="26472">
                  <c:v>0.30280000000000001</c:v>
                </c:pt>
                <c:pt idx="26473">
                  <c:v>0.3029</c:v>
                </c:pt>
                <c:pt idx="26474">
                  <c:v>0.29470000000000002</c:v>
                </c:pt>
                <c:pt idx="26475">
                  <c:v>0.2913</c:v>
                </c:pt>
                <c:pt idx="26476">
                  <c:v>0.27900000000000003</c:v>
                </c:pt>
                <c:pt idx="26477">
                  <c:v>0.2792</c:v>
                </c:pt>
                <c:pt idx="26478">
                  <c:v>0.27010000000000001</c:v>
                </c:pt>
                <c:pt idx="26479">
                  <c:v>0.26140000000000002</c:v>
                </c:pt>
                <c:pt idx="26480">
                  <c:v>0.25359999999999999</c:v>
                </c:pt>
                <c:pt idx="26481">
                  <c:v>0.253</c:v>
                </c:pt>
                <c:pt idx="26482">
                  <c:v>0.24680000000000002</c:v>
                </c:pt>
                <c:pt idx="26483">
                  <c:v>0.2432</c:v>
                </c:pt>
                <c:pt idx="26484">
                  <c:v>0.24550000000000002</c:v>
                </c:pt>
                <c:pt idx="26485">
                  <c:v>0.23960000000000001</c:v>
                </c:pt>
                <c:pt idx="26486">
                  <c:v>0.23350000000000001</c:v>
                </c:pt>
                <c:pt idx="26487">
                  <c:v>0.2258</c:v>
                </c:pt>
                <c:pt idx="26488">
                  <c:v>0.21379999999999999</c:v>
                </c:pt>
                <c:pt idx="26489">
                  <c:v>0.2109</c:v>
                </c:pt>
                <c:pt idx="26490">
                  <c:v>0.20720000000000002</c:v>
                </c:pt>
                <c:pt idx="26491">
                  <c:v>0.20369999999999999</c:v>
                </c:pt>
                <c:pt idx="26492">
                  <c:v>0.19450000000000001</c:v>
                </c:pt>
                <c:pt idx="26493">
                  <c:v>0.18710000000000002</c:v>
                </c:pt>
                <c:pt idx="26494">
                  <c:v>0.1835</c:v>
                </c:pt>
                <c:pt idx="26495">
                  <c:v>0.18420000000000003</c:v>
                </c:pt>
                <c:pt idx="26496">
                  <c:v>0.18100000000000002</c:v>
                </c:pt>
                <c:pt idx="26497">
                  <c:v>0.17530000000000001</c:v>
                </c:pt>
                <c:pt idx="26498">
                  <c:v>0.1696</c:v>
                </c:pt>
                <c:pt idx="26499">
                  <c:v>0.16710000000000003</c:v>
                </c:pt>
                <c:pt idx="26500">
                  <c:v>0.1595</c:v>
                </c:pt>
                <c:pt idx="26501">
                  <c:v>0.15580000000000002</c:v>
                </c:pt>
                <c:pt idx="26502">
                  <c:v>0.15640000000000001</c:v>
                </c:pt>
                <c:pt idx="26503">
                  <c:v>0.15820000000000001</c:v>
                </c:pt>
                <c:pt idx="26504">
                  <c:v>0.14940000000000001</c:v>
                </c:pt>
                <c:pt idx="26505">
                  <c:v>0.14650000000000002</c:v>
                </c:pt>
                <c:pt idx="26506">
                  <c:v>0.14430000000000001</c:v>
                </c:pt>
                <c:pt idx="26507">
                  <c:v>0.1394</c:v>
                </c:pt>
                <c:pt idx="26508">
                  <c:v>0.13700000000000001</c:v>
                </c:pt>
                <c:pt idx="26509">
                  <c:v>0.13640000000000002</c:v>
                </c:pt>
                <c:pt idx="26510">
                  <c:v>0.13070000000000001</c:v>
                </c:pt>
                <c:pt idx="26511">
                  <c:v>0.13200000000000001</c:v>
                </c:pt>
                <c:pt idx="26512">
                  <c:v>0.13340000000000002</c:v>
                </c:pt>
                <c:pt idx="26513">
                  <c:v>0.12960000000000002</c:v>
                </c:pt>
                <c:pt idx="26514">
                  <c:v>0.12620000000000001</c:v>
                </c:pt>
                <c:pt idx="26515">
                  <c:v>0.12330000000000002</c:v>
                </c:pt>
                <c:pt idx="26516">
                  <c:v>0.11830000000000002</c:v>
                </c:pt>
                <c:pt idx="26517">
                  <c:v>0.11699999999999999</c:v>
                </c:pt>
                <c:pt idx="26518">
                  <c:v>0.11550000000000001</c:v>
                </c:pt>
                <c:pt idx="26519">
                  <c:v>0.1091</c:v>
                </c:pt>
                <c:pt idx="26520">
                  <c:v>0.1018</c:v>
                </c:pt>
                <c:pt idx="26521">
                  <c:v>0.10020000000000001</c:v>
                </c:pt>
                <c:pt idx="26522">
                  <c:v>9.920000000000001E-2</c:v>
                </c:pt>
                <c:pt idx="26523">
                  <c:v>9.8100000000000007E-2</c:v>
                </c:pt>
                <c:pt idx="26524">
                  <c:v>9.9500000000000005E-2</c:v>
                </c:pt>
                <c:pt idx="26525">
                  <c:v>9.5000000000000001E-2</c:v>
                </c:pt>
                <c:pt idx="26526">
                  <c:v>9.3600000000000017E-2</c:v>
                </c:pt>
                <c:pt idx="26527">
                  <c:v>9.2500000000000013E-2</c:v>
                </c:pt>
                <c:pt idx="26528">
                  <c:v>9.1700000000000004E-2</c:v>
                </c:pt>
                <c:pt idx="26529">
                  <c:v>9.0400000000000008E-2</c:v>
                </c:pt>
                <c:pt idx="26530">
                  <c:v>8.7800000000000003E-2</c:v>
                </c:pt>
                <c:pt idx="26531">
                  <c:v>8.5500000000000007E-2</c:v>
                </c:pt>
                <c:pt idx="26532">
                  <c:v>8.3199999999999996E-2</c:v>
                </c:pt>
                <c:pt idx="26533">
                  <c:v>8.1100000000000005E-2</c:v>
                </c:pt>
                <c:pt idx="26534">
                  <c:v>7.9500000000000015E-2</c:v>
                </c:pt>
                <c:pt idx="26535">
                  <c:v>7.640000000000001E-2</c:v>
                </c:pt>
                <c:pt idx="26536">
                  <c:v>7.1300000000000002E-2</c:v>
                </c:pt>
                <c:pt idx="26537">
                  <c:v>6.7100000000000007E-2</c:v>
                </c:pt>
                <c:pt idx="26538">
                  <c:v>6.7900000000000002E-2</c:v>
                </c:pt>
                <c:pt idx="26539">
                  <c:v>6.6100000000000006E-2</c:v>
                </c:pt>
                <c:pt idx="26540">
                  <c:v>6.6800000000000012E-2</c:v>
                </c:pt>
                <c:pt idx="26541">
                  <c:v>6.5500000000000003E-2</c:v>
                </c:pt>
                <c:pt idx="26542">
                  <c:v>6.3500000000000001E-2</c:v>
                </c:pt>
                <c:pt idx="26543">
                  <c:v>6.54E-2</c:v>
                </c:pt>
                <c:pt idx="26544">
                  <c:v>6.59E-2</c:v>
                </c:pt>
                <c:pt idx="26545">
                  <c:v>6.2E-2</c:v>
                </c:pt>
                <c:pt idx="26546">
                  <c:v>6.0900000000000003E-2</c:v>
                </c:pt>
                <c:pt idx="26547">
                  <c:v>6.0999999999999999E-2</c:v>
                </c:pt>
                <c:pt idx="26548">
                  <c:v>6.1700000000000005E-2</c:v>
                </c:pt>
                <c:pt idx="26549">
                  <c:v>5.8700000000000002E-2</c:v>
                </c:pt>
                <c:pt idx="26550">
                  <c:v>5.5700000000000006E-2</c:v>
                </c:pt>
                <c:pt idx="26551">
                  <c:v>5.6000000000000008E-2</c:v>
                </c:pt>
                <c:pt idx="26552">
                  <c:v>5.7799999999999997E-2</c:v>
                </c:pt>
                <c:pt idx="26553">
                  <c:v>5.5800000000000009E-2</c:v>
                </c:pt>
                <c:pt idx="26554">
                  <c:v>5.8599999999999999E-2</c:v>
                </c:pt>
                <c:pt idx="26555">
                  <c:v>5.8599999999999999E-2</c:v>
                </c:pt>
                <c:pt idx="26556">
                  <c:v>5.8499999999999996E-2</c:v>
                </c:pt>
                <c:pt idx="26557">
                  <c:v>6.25E-2</c:v>
                </c:pt>
                <c:pt idx="26558">
                  <c:v>5.96E-2</c:v>
                </c:pt>
                <c:pt idx="26559">
                  <c:v>5.8599999999999999E-2</c:v>
                </c:pt>
                <c:pt idx="26560">
                  <c:v>5.8599999999999999E-2</c:v>
                </c:pt>
                <c:pt idx="26561">
                  <c:v>5.8999999999999997E-2</c:v>
                </c:pt>
                <c:pt idx="26562">
                  <c:v>6.3700000000000007E-2</c:v>
                </c:pt>
                <c:pt idx="26563">
                  <c:v>6.5700000000000008E-2</c:v>
                </c:pt>
                <c:pt idx="26564">
                  <c:v>6.9099999999999995E-2</c:v>
                </c:pt>
                <c:pt idx="26565">
                  <c:v>7.3499999999999996E-2</c:v>
                </c:pt>
                <c:pt idx="26566">
                  <c:v>7.8500000000000014E-2</c:v>
                </c:pt>
                <c:pt idx="26567">
                  <c:v>8.5699999999999998E-2</c:v>
                </c:pt>
                <c:pt idx="26568">
                  <c:v>8.6400000000000005E-2</c:v>
                </c:pt>
                <c:pt idx="26569">
                  <c:v>8.5800000000000001E-2</c:v>
                </c:pt>
                <c:pt idx="26570">
                  <c:v>8.3000000000000004E-2</c:v>
                </c:pt>
                <c:pt idx="26571">
                  <c:v>8.1699999999999995E-2</c:v>
                </c:pt>
                <c:pt idx="26572">
                  <c:v>8.14E-2</c:v>
                </c:pt>
                <c:pt idx="26573">
                  <c:v>8.3199999999999996E-2</c:v>
                </c:pt>
                <c:pt idx="26574">
                  <c:v>8.6199999999999999E-2</c:v>
                </c:pt>
                <c:pt idx="26575">
                  <c:v>9.4200000000000006E-2</c:v>
                </c:pt>
                <c:pt idx="26576">
                  <c:v>0.1017</c:v>
                </c:pt>
                <c:pt idx="26577">
                  <c:v>0.10840000000000001</c:v>
                </c:pt>
                <c:pt idx="26578">
                  <c:v>0.10920000000000002</c:v>
                </c:pt>
                <c:pt idx="26579">
                  <c:v>0.1142</c:v>
                </c:pt>
                <c:pt idx="26580">
                  <c:v>0.11610000000000001</c:v>
                </c:pt>
                <c:pt idx="26581">
                  <c:v>0.11730000000000002</c:v>
                </c:pt>
                <c:pt idx="26582">
                  <c:v>0.12190000000000001</c:v>
                </c:pt>
                <c:pt idx="26583">
                  <c:v>0.1216</c:v>
                </c:pt>
                <c:pt idx="26584">
                  <c:v>0.12380000000000001</c:v>
                </c:pt>
                <c:pt idx="26585">
                  <c:v>0.12860000000000002</c:v>
                </c:pt>
                <c:pt idx="26586">
                  <c:v>0.13560000000000003</c:v>
                </c:pt>
                <c:pt idx="26587">
                  <c:v>0.13689999999999999</c:v>
                </c:pt>
                <c:pt idx="26588">
                  <c:v>0.14499999999999999</c:v>
                </c:pt>
                <c:pt idx="26589">
                  <c:v>0.15010000000000001</c:v>
                </c:pt>
                <c:pt idx="26590">
                  <c:v>0.15800000000000003</c:v>
                </c:pt>
                <c:pt idx="26591">
                  <c:v>0.16090000000000002</c:v>
                </c:pt>
                <c:pt idx="26592">
                  <c:v>0.17230000000000001</c:v>
                </c:pt>
                <c:pt idx="26593">
                  <c:v>0.17820000000000003</c:v>
                </c:pt>
                <c:pt idx="26594">
                  <c:v>0.18280000000000002</c:v>
                </c:pt>
                <c:pt idx="26595">
                  <c:v>0.19230000000000003</c:v>
                </c:pt>
                <c:pt idx="26596">
                  <c:v>0.20450000000000002</c:v>
                </c:pt>
                <c:pt idx="26597">
                  <c:v>0.24110000000000001</c:v>
                </c:pt>
                <c:pt idx="26598">
                  <c:v>0.26769999999999999</c:v>
                </c:pt>
                <c:pt idx="26599">
                  <c:v>0.28170000000000001</c:v>
                </c:pt>
                <c:pt idx="26600">
                  <c:v>0.27750000000000002</c:v>
                </c:pt>
                <c:pt idx="26601">
                  <c:v>0.31540000000000001</c:v>
                </c:pt>
                <c:pt idx="26602">
                  <c:v>0.35000000000000003</c:v>
                </c:pt>
                <c:pt idx="26603">
                  <c:v>0.36240000000000006</c:v>
                </c:pt>
                <c:pt idx="26604">
                  <c:v>0.4451</c:v>
                </c:pt>
                <c:pt idx="26605">
                  <c:v>0.48840000000000006</c:v>
                </c:pt>
                <c:pt idx="26606">
                  <c:v>0.52910000000000001</c:v>
                </c:pt>
                <c:pt idx="26607">
                  <c:v>0.56169999999999998</c:v>
                </c:pt>
                <c:pt idx="26608">
                  <c:v>0.55970000000000009</c:v>
                </c:pt>
                <c:pt idx="26609">
                  <c:v>0.55830000000000002</c:v>
                </c:pt>
                <c:pt idx="26610">
                  <c:v>0.58940000000000003</c:v>
                </c:pt>
                <c:pt idx="26611">
                  <c:v>0.63750000000000007</c:v>
                </c:pt>
                <c:pt idx="26612">
                  <c:v>0.70860000000000012</c:v>
                </c:pt>
                <c:pt idx="26613">
                  <c:v>0.74640000000000006</c:v>
                </c:pt>
                <c:pt idx="26614">
                  <c:v>0.74630000000000007</c:v>
                </c:pt>
                <c:pt idx="26615">
                  <c:v>0.77950000000000008</c:v>
                </c:pt>
                <c:pt idx="26616">
                  <c:v>0.77720000000000011</c:v>
                </c:pt>
                <c:pt idx="26617">
                  <c:v>0.75370000000000004</c:v>
                </c:pt>
                <c:pt idx="26618">
                  <c:v>0.75270000000000004</c:v>
                </c:pt>
                <c:pt idx="26619">
                  <c:v>0.80399999999999994</c:v>
                </c:pt>
                <c:pt idx="26620">
                  <c:v>0.81210000000000004</c:v>
                </c:pt>
                <c:pt idx="26621">
                  <c:v>0.84840000000000004</c:v>
                </c:pt>
                <c:pt idx="26622">
                  <c:v>0.84179999999999999</c:v>
                </c:pt>
                <c:pt idx="26623">
                  <c:v>0.87720000000000009</c:v>
                </c:pt>
                <c:pt idx="26624">
                  <c:v>0.90850000000000009</c:v>
                </c:pt>
                <c:pt idx="26625">
                  <c:v>0.9254</c:v>
                </c:pt>
                <c:pt idx="26626">
                  <c:v>0.93699999999999994</c:v>
                </c:pt>
                <c:pt idx="26627">
                  <c:v>0.95030000000000003</c:v>
                </c:pt>
                <c:pt idx="26628">
                  <c:v>0.97929999999999995</c:v>
                </c:pt>
                <c:pt idx="26629">
                  <c:v>0.98539999999999994</c:v>
                </c:pt>
                <c:pt idx="26630">
                  <c:v>1.0250000000000001</c:v>
                </c:pt>
                <c:pt idx="26631">
                  <c:v>1.0542</c:v>
                </c:pt>
                <c:pt idx="26632">
                  <c:v>1.0836000000000001</c:v>
                </c:pt>
                <c:pt idx="26633">
                  <c:v>1.0814000000000001</c:v>
                </c:pt>
                <c:pt idx="26634">
                  <c:v>1.0978999999999999</c:v>
                </c:pt>
                <c:pt idx="26635">
                  <c:v>1.0982000000000001</c:v>
                </c:pt>
                <c:pt idx="26636">
                  <c:v>1.1874</c:v>
                </c:pt>
                <c:pt idx="26637">
                  <c:v>1.1871</c:v>
                </c:pt>
                <c:pt idx="26638">
                  <c:v>1.1683000000000001</c:v>
                </c:pt>
                <c:pt idx="26639">
                  <c:v>1.1922000000000001</c:v>
                </c:pt>
                <c:pt idx="26640">
                  <c:v>1.2217000000000002</c:v>
                </c:pt>
                <c:pt idx="26641">
                  <c:v>1.1739000000000002</c:v>
                </c:pt>
                <c:pt idx="26642">
                  <c:v>1.1638999999999999</c:v>
                </c:pt>
                <c:pt idx="26643">
                  <c:v>1.1355999999999999</c:v>
                </c:pt>
                <c:pt idx="26644">
                  <c:v>1.0821000000000001</c:v>
                </c:pt>
                <c:pt idx="26645">
                  <c:v>1.1143000000000001</c:v>
                </c:pt>
                <c:pt idx="26646">
                  <c:v>1.1587000000000001</c:v>
                </c:pt>
                <c:pt idx="26647">
                  <c:v>1.2314000000000001</c:v>
                </c:pt>
                <c:pt idx="26648">
                  <c:v>1.2808999999999999</c:v>
                </c:pt>
                <c:pt idx="26649">
                  <c:v>1.3236000000000001</c:v>
                </c:pt>
                <c:pt idx="26650">
                  <c:v>1.2995000000000001</c:v>
                </c:pt>
                <c:pt idx="26651">
                  <c:v>1.3331</c:v>
                </c:pt>
                <c:pt idx="26652">
                  <c:v>1.3540000000000001</c:v>
                </c:pt>
                <c:pt idx="26653">
                  <c:v>1.3879000000000001</c:v>
                </c:pt>
                <c:pt idx="26654">
                  <c:v>1.3808</c:v>
                </c:pt>
                <c:pt idx="26655">
                  <c:v>1.3529</c:v>
                </c:pt>
                <c:pt idx="26656">
                  <c:v>1.3869</c:v>
                </c:pt>
                <c:pt idx="26657">
                  <c:v>1.3916000000000002</c:v>
                </c:pt>
                <c:pt idx="26658">
                  <c:v>1.3881000000000001</c:v>
                </c:pt>
                <c:pt idx="26659">
                  <c:v>1.4251</c:v>
                </c:pt>
                <c:pt idx="26660">
                  <c:v>1.4389000000000001</c:v>
                </c:pt>
                <c:pt idx="26661">
                  <c:v>1.4417</c:v>
                </c:pt>
                <c:pt idx="26662">
                  <c:v>1.4216</c:v>
                </c:pt>
                <c:pt idx="26663">
                  <c:v>1.4425000000000001</c:v>
                </c:pt>
                <c:pt idx="26664">
                  <c:v>1.4638</c:v>
                </c:pt>
                <c:pt idx="26665">
                  <c:v>1.4564000000000001</c:v>
                </c:pt>
                <c:pt idx="26666">
                  <c:v>1.4799</c:v>
                </c:pt>
                <c:pt idx="26667">
                  <c:v>1.4828000000000001</c:v>
                </c:pt>
                <c:pt idx="26668">
                  <c:v>1.4811000000000001</c:v>
                </c:pt>
                <c:pt idx="26669">
                  <c:v>1.4808000000000001</c:v>
                </c:pt>
                <c:pt idx="26670">
                  <c:v>1.4627000000000001</c:v>
                </c:pt>
                <c:pt idx="26671">
                  <c:v>1.4748000000000001</c:v>
                </c:pt>
                <c:pt idx="26672">
                  <c:v>1.5135000000000001</c:v>
                </c:pt>
                <c:pt idx="26673">
                  <c:v>1.4986000000000002</c:v>
                </c:pt>
                <c:pt idx="26674">
                  <c:v>1.4987000000000001</c:v>
                </c:pt>
                <c:pt idx="26675">
                  <c:v>1.4889000000000001</c:v>
                </c:pt>
                <c:pt idx="26676">
                  <c:v>1.5449000000000002</c:v>
                </c:pt>
                <c:pt idx="26677">
                  <c:v>1.5039</c:v>
                </c:pt>
                <c:pt idx="26678">
                  <c:v>1.5057</c:v>
                </c:pt>
                <c:pt idx="26679">
                  <c:v>1.5358000000000001</c:v>
                </c:pt>
                <c:pt idx="26680">
                  <c:v>1.5121000000000002</c:v>
                </c:pt>
                <c:pt idx="26681">
                  <c:v>1.5203</c:v>
                </c:pt>
                <c:pt idx="26682">
                  <c:v>1.5197000000000001</c:v>
                </c:pt>
                <c:pt idx="26683">
                  <c:v>1.4956</c:v>
                </c:pt>
                <c:pt idx="26684">
                  <c:v>1.5632999999999999</c:v>
                </c:pt>
                <c:pt idx="26685">
                  <c:v>1.5404</c:v>
                </c:pt>
                <c:pt idx="26686">
                  <c:v>1.542</c:v>
                </c:pt>
                <c:pt idx="26687">
                  <c:v>1.4274</c:v>
                </c:pt>
                <c:pt idx="26688">
                  <c:v>1.4691000000000001</c:v>
                </c:pt>
                <c:pt idx="26689">
                  <c:v>1.4786000000000001</c:v>
                </c:pt>
                <c:pt idx="26690">
                  <c:v>1.3976000000000002</c:v>
                </c:pt>
                <c:pt idx="26691">
                  <c:v>1.4253</c:v>
                </c:pt>
                <c:pt idx="26692">
                  <c:v>1.3922000000000001</c:v>
                </c:pt>
                <c:pt idx="26693">
                  <c:v>1.3638000000000001</c:v>
                </c:pt>
                <c:pt idx="26694">
                  <c:v>1.3624000000000001</c:v>
                </c:pt>
                <c:pt idx="26695">
                  <c:v>1.2096</c:v>
                </c:pt>
                <c:pt idx="26696">
                  <c:v>1.3334000000000001</c:v>
                </c:pt>
                <c:pt idx="26697">
                  <c:v>1.3189000000000002</c:v>
                </c:pt>
                <c:pt idx="26698">
                  <c:v>1.1873</c:v>
                </c:pt>
                <c:pt idx="26699">
                  <c:v>1.1163000000000001</c:v>
                </c:pt>
                <c:pt idx="26700">
                  <c:v>1.0977000000000001</c:v>
                </c:pt>
                <c:pt idx="26701">
                  <c:v>1.054</c:v>
                </c:pt>
                <c:pt idx="26702">
                  <c:v>1.0550000000000002</c:v>
                </c:pt>
                <c:pt idx="26703">
                  <c:v>1.1375999999999999</c:v>
                </c:pt>
                <c:pt idx="26704">
                  <c:v>1.0919000000000001</c:v>
                </c:pt>
                <c:pt idx="26705">
                  <c:v>1.1102000000000001</c:v>
                </c:pt>
                <c:pt idx="26706">
                  <c:v>1.0254000000000001</c:v>
                </c:pt>
                <c:pt idx="26707">
                  <c:v>1.0570000000000002</c:v>
                </c:pt>
                <c:pt idx="26708">
                  <c:v>1.0436000000000001</c:v>
                </c:pt>
                <c:pt idx="26709">
                  <c:v>1.0573000000000001</c:v>
                </c:pt>
                <c:pt idx="26710">
                  <c:v>0.96730000000000005</c:v>
                </c:pt>
                <c:pt idx="26711">
                  <c:v>1.0037</c:v>
                </c:pt>
                <c:pt idx="26712">
                  <c:v>0.96250000000000002</c:v>
                </c:pt>
                <c:pt idx="26713">
                  <c:v>0.9880000000000001</c:v>
                </c:pt>
                <c:pt idx="26714">
                  <c:v>0.99090000000000011</c:v>
                </c:pt>
                <c:pt idx="26715">
                  <c:v>0.93650000000000011</c:v>
                </c:pt>
                <c:pt idx="26716">
                  <c:v>0.95440000000000014</c:v>
                </c:pt>
                <c:pt idx="26717">
                  <c:v>0.90100000000000002</c:v>
                </c:pt>
                <c:pt idx="26718">
                  <c:v>0.79690000000000005</c:v>
                </c:pt>
                <c:pt idx="26719">
                  <c:v>0.75880000000000003</c:v>
                </c:pt>
                <c:pt idx="26720">
                  <c:v>0.73450000000000004</c:v>
                </c:pt>
                <c:pt idx="26721">
                  <c:v>0.71289999999999998</c:v>
                </c:pt>
                <c:pt idx="26722">
                  <c:v>0.70789999999999997</c:v>
                </c:pt>
                <c:pt idx="26723">
                  <c:v>0.68410000000000004</c:v>
                </c:pt>
                <c:pt idx="26724">
                  <c:v>0.68650000000000011</c:v>
                </c:pt>
                <c:pt idx="26725">
                  <c:v>0.66769999999999996</c:v>
                </c:pt>
                <c:pt idx="26726">
                  <c:v>0.64500000000000002</c:v>
                </c:pt>
                <c:pt idx="26727">
                  <c:v>0.62160000000000004</c:v>
                </c:pt>
                <c:pt idx="26728">
                  <c:v>0.62480000000000002</c:v>
                </c:pt>
                <c:pt idx="26729">
                  <c:v>0.59429999999999994</c:v>
                </c:pt>
                <c:pt idx="26730">
                  <c:v>0.57690000000000008</c:v>
                </c:pt>
                <c:pt idx="26731">
                  <c:v>0.58360000000000001</c:v>
                </c:pt>
                <c:pt idx="26732">
                  <c:v>0.57579999999999998</c:v>
                </c:pt>
                <c:pt idx="26733">
                  <c:v>0.56379999999999997</c:v>
                </c:pt>
                <c:pt idx="26734">
                  <c:v>0.55599999999999994</c:v>
                </c:pt>
                <c:pt idx="26735">
                  <c:v>0.5384000000000001</c:v>
                </c:pt>
                <c:pt idx="26736">
                  <c:v>0.53630000000000011</c:v>
                </c:pt>
                <c:pt idx="26737">
                  <c:v>0.52980000000000005</c:v>
                </c:pt>
                <c:pt idx="26738">
                  <c:v>0.53200000000000003</c:v>
                </c:pt>
                <c:pt idx="26739">
                  <c:v>0.51840000000000008</c:v>
                </c:pt>
                <c:pt idx="26740">
                  <c:v>0.49500000000000005</c:v>
                </c:pt>
                <c:pt idx="26741">
                  <c:v>0.48520000000000008</c:v>
                </c:pt>
                <c:pt idx="26742">
                  <c:v>0.49409999999999998</c:v>
                </c:pt>
                <c:pt idx="26743">
                  <c:v>0.48160000000000003</c:v>
                </c:pt>
                <c:pt idx="26744">
                  <c:v>0.4718</c:v>
                </c:pt>
                <c:pt idx="26745">
                  <c:v>0.46829999999999999</c:v>
                </c:pt>
                <c:pt idx="26746">
                  <c:v>0.45069999999999999</c:v>
                </c:pt>
                <c:pt idx="26747">
                  <c:v>0.43460000000000004</c:v>
                </c:pt>
                <c:pt idx="26748">
                  <c:v>0.43590000000000001</c:v>
                </c:pt>
                <c:pt idx="26749">
                  <c:v>0.42359999999999998</c:v>
                </c:pt>
                <c:pt idx="26750">
                  <c:v>0.40949999999999998</c:v>
                </c:pt>
                <c:pt idx="26751">
                  <c:v>0.41520000000000001</c:v>
                </c:pt>
                <c:pt idx="26752">
                  <c:v>0.40579999999999999</c:v>
                </c:pt>
                <c:pt idx="26753">
                  <c:v>0.39580000000000004</c:v>
                </c:pt>
                <c:pt idx="26754">
                  <c:v>0.39090000000000003</c:v>
                </c:pt>
                <c:pt idx="26755">
                  <c:v>0.38620000000000004</c:v>
                </c:pt>
                <c:pt idx="26756">
                  <c:v>0.3795</c:v>
                </c:pt>
                <c:pt idx="26757">
                  <c:v>0.37330000000000002</c:v>
                </c:pt>
                <c:pt idx="26758">
                  <c:v>0.34860000000000002</c:v>
                </c:pt>
                <c:pt idx="26759">
                  <c:v>0.34200000000000003</c:v>
                </c:pt>
                <c:pt idx="26760">
                  <c:v>0.38200000000000001</c:v>
                </c:pt>
                <c:pt idx="26761">
                  <c:v>0.35450000000000004</c:v>
                </c:pt>
                <c:pt idx="26762">
                  <c:v>0.32380000000000003</c:v>
                </c:pt>
                <c:pt idx="26763">
                  <c:v>0.34329999999999999</c:v>
                </c:pt>
                <c:pt idx="26764">
                  <c:v>0.33530000000000004</c:v>
                </c:pt>
                <c:pt idx="26765">
                  <c:v>0.33360000000000001</c:v>
                </c:pt>
                <c:pt idx="26766">
                  <c:v>0.33350000000000002</c:v>
                </c:pt>
                <c:pt idx="26767">
                  <c:v>0.32930000000000004</c:v>
                </c:pt>
                <c:pt idx="26768">
                  <c:v>0.32940000000000003</c:v>
                </c:pt>
                <c:pt idx="26769">
                  <c:v>0.32450000000000001</c:v>
                </c:pt>
                <c:pt idx="26770">
                  <c:v>0.31070000000000003</c:v>
                </c:pt>
                <c:pt idx="26771">
                  <c:v>0.31509999999999999</c:v>
                </c:pt>
                <c:pt idx="26772">
                  <c:v>0.29820000000000002</c:v>
                </c:pt>
                <c:pt idx="26773">
                  <c:v>0.29300000000000004</c:v>
                </c:pt>
                <c:pt idx="26774">
                  <c:v>0.2878</c:v>
                </c:pt>
                <c:pt idx="26775">
                  <c:v>0.28239999999999998</c:v>
                </c:pt>
                <c:pt idx="26776">
                  <c:v>0.28220000000000001</c:v>
                </c:pt>
                <c:pt idx="26777">
                  <c:v>0.28189999999999998</c:v>
                </c:pt>
                <c:pt idx="26778">
                  <c:v>0.27789999999999998</c:v>
                </c:pt>
                <c:pt idx="26779">
                  <c:v>0.27120000000000005</c:v>
                </c:pt>
                <c:pt idx="26780">
                  <c:v>0.2661</c:v>
                </c:pt>
                <c:pt idx="26781">
                  <c:v>0.25920000000000004</c:v>
                </c:pt>
                <c:pt idx="26782">
                  <c:v>0.25230000000000002</c:v>
                </c:pt>
                <c:pt idx="26783">
                  <c:v>0.2472</c:v>
                </c:pt>
                <c:pt idx="26784">
                  <c:v>0.24020000000000002</c:v>
                </c:pt>
                <c:pt idx="26785">
                  <c:v>0.23870000000000002</c:v>
                </c:pt>
                <c:pt idx="26786">
                  <c:v>0.22930000000000003</c:v>
                </c:pt>
                <c:pt idx="26787">
                  <c:v>0.22050000000000003</c:v>
                </c:pt>
                <c:pt idx="26788">
                  <c:v>0.22020000000000001</c:v>
                </c:pt>
                <c:pt idx="26789">
                  <c:v>0.2127</c:v>
                </c:pt>
                <c:pt idx="26790">
                  <c:v>0.20979999999999999</c:v>
                </c:pt>
                <c:pt idx="26791">
                  <c:v>0.2074</c:v>
                </c:pt>
                <c:pt idx="26792">
                  <c:v>0.20350000000000001</c:v>
                </c:pt>
                <c:pt idx="26793">
                  <c:v>0.20670000000000002</c:v>
                </c:pt>
                <c:pt idx="26794">
                  <c:v>0.1956</c:v>
                </c:pt>
                <c:pt idx="26795">
                  <c:v>0.19290000000000002</c:v>
                </c:pt>
                <c:pt idx="26796">
                  <c:v>0.18590000000000001</c:v>
                </c:pt>
                <c:pt idx="26797">
                  <c:v>0.1817</c:v>
                </c:pt>
                <c:pt idx="26798">
                  <c:v>0.17290000000000003</c:v>
                </c:pt>
                <c:pt idx="26799">
                  <c:v>0.17230000000000001</c:v>
                </c:pt>
                <c:pt idx="26800">
                  <c:v>0.1678</c:v>
                </c:pt>
                <c:pt idx="26801">
                  <c:v>0.16010000000000002</c:v>
                </c:pt>
                <c:pt idx="26802">
                  <c:v>0.15860000000000002</c:v>
                </c:pt>
                <c:pt idx="26803">
                  <c:v>0.15770000000000001</c:v>
                </c:pt>
                <c:pt idx="26804">
                  <c:v>0.15570000000000001</c:v>
                </c:pt>
                <c:pt idx="26805">
                  <c:v>0.15490000000000001</c:v>
                </c:pt>
                <c:pt idx="26806">
                  <c:v>0.15290000000000001</c:v>
                </c:pt>
                <c:pt idx="26807">
                  <c:v>0.15160000000000001</c:v>
                </c:pt>
                <c:pt idx="26808">
                  <c:v>0.14730000000000001</c:v>
                </c:pt>
                <c:pt idx="26809">
                  <c:v>0.15240000000000001</c:v>
                </c:pt>
                <c:pt idx="26810">
                  <c:v>0.14699999999999999</c:v>
                </c:pt>
                <c:pt idx="26811">
                  <c:v>0.14599999999999999</c:v>
                </c:pt>
                <c:pt idx="26812">
                  <c:v>0.1399</c:v>
                </c:pt>
                <c:pt idx="26813">
                  <c:v>0.1348</c:v>
                </c:pt>
                <c:pt idx="26814">
                  <c:v>0.13</c:v>
                </c:pt>
                <c:pt idx="26815">
                  <c:v>0.12509999999999999</c:v>
                </c:pt>
                <c:pt idx="26816">
                  <c:v>0.12520000000000001</c:v>
                </c:pt>
                <c:pt idx="26817">
                  <c:v>0.12450000000000001</c:v>
                </c:pt>
                <c:pt idx="26818">
                  <c:v>0.1255</c:v>
                </c:pt>
                <c:pt idx="26819">
                  <c:v>0.1202</c:v>
                </c:pt>
                <c:pt idx="26820">
                  <c:v>0.11599999999999999</c:v>
                </c:pt>
                <c:pt idx="26821">
                  <c:v>0.1134</c:v>
                </c:pt>
                <c:pt idx="26822">
                  <c:v>0.1129</c:v>
                </c:pt>
                <c:pt idx="26823">
                  <c:v>0.1101</c:v>
                </c:pt>
                <c:pt idx="26824">
                  <c:v>0.11120000000000002</c:v>
                </c:pt>
                <c:pt idx="26825">
                  <c:v>0.10820000000000002</c:v>
                </c:pt>
                <c:pt idx="26826">
                  <c:v>0.1045</c:v>
                </c:pt>
                <c:pt idx="26827">
                  <c:v>0.10049999999999999</c:v>
                </c:pt>
                <c:pt idx="26828">
                  <c:v>0.1003</c:v>
                </c:pt>
                <c:pt idx="26829">
                  <c:v>0.10049999999999999</c:v>
                </c:pt>
                <c:pt idx="26830">
                  <c:v>9.98E-2</c:v>
                </c:pt>
                <c:pt idx="26831">
                  <c:v>9.7200000000000009E-2</c:v>
                </c:pt>
                <c:pt idx="26832">
                  <c:v>9.6200000000000008E-2</c:v>
                </c:pt>
                <c:pt idx="26833">
                  <c:v>9.2300000000000007E-2</c:v>
                </c:pt>
                <c:pt idx="26834">
                  <c:v>9.0900000000000009E-2</c:v>
                </c:pt>
                <c:pt idx="26835">
                  <c:v>9.2300000000000007E-2</c:v>
                </c:pt>
                <c:pt idx="26836">
                  <c:v>8.9300000000000004E-2</c:v>
                </c:pt>
                <c:pt idx="26837">
                  <c:v>8.6500000000000007E-2</c:v>
                </c:pt>
                <c:pt idx="26838">
                  <c:v>8.5400000000000004E-2</c:v>
                </c:pt>
                <c:pt idx="26839">
                  <c:v>8.4100000000000008E-2</c:v>
                </c:pt>
                <c:pt idx="26840">
                  <c:v>8.2500000000000004E-2</c:v>
                </c:pt>
                <c:pt idx="26841">
                  <c:v>8.0200000000000007E-2</c:v>
                </c:pt>
                <c:pt idx="26842">
                  <c:v>7.8700000000000006E-2</c:v>
                </c:pt>
                <c:pt idx="26843">
                  <c:v>7.640000000000001E-2</c:v>
                </c:pt>
                <c:pt idx="26844">
                  <c:v>7.6100000000000001E-2</c:v>
                </c:pt>
                <c:pt idx="26845">
                  <c:v>7.4099999999999999E-2</c:v>
                </c:pt>
                <c:pt idx="26846">
                  <c:v>7.51E-2</c:v>
                </c:pt>
                <c:pt idx="26847">
                  <c:v>7.51E-2</c:v>
                </c:pt>
                <c:pt idx="26848">
                  <c:v>7.6600000000000001E-2</c:v>
                </c:pt>
                <c:pt idx="26849">
                  <c:v>7.6500000000000012E-2</c:v>
                </c:pt>
                <c:pt idx="26850">
                  <c:v>7.6500000000000012E-2</c:v>
                </c:pt>
                <c:pt idx="26851">
                  <c:v>7.6600000000000001E-2</c:v>
                </c:pt>
                <c:pt idx="26852">
                  <c:v>7.9100000000000004E-2</c:v>
                </c:pt>
                <c:pt idx="26853">
                  <c:v>7.9400000000000012E-2</c:v>
                </c:pt>
                <c:pt idx="26854">
                  <c:v>7.9400000000000012E-2</c:v>
                </c:pt>
                <c:pt idx="26855">
                  <c:v>8.6300000000000002E-2</c:v>
                </c:pt>
                <c:pt idx="26856">
                  <c:v>8.3000000000000004E-2</c:v>
                </c:pt>
                <c:pt idx="26857">
                  <c:v>8.4400000000000003E-2</c:v>
                </c:pt>
                <c:pt idx="26858">
                  <c:v>8.3600000000000008E-2</c:v>
                </c:pt>
                <c:pt idx="26859">
                  <c:v>8.7500000000000008E-2</c:v>
                </c:pt>
                <c:pt idx="26860">
                  <c:v>8.5300000000000001E-2</c:v>
                </c:pt>
                <c:pt idx="26861">
                  <c:v>8.72E-2</c:v>
                </c:pt>
                <c:pt idx="26862">
                  <c:v>8.6400000000000005E-2</c:v>
                </c:pt>
                <c:pt idx="26863">
                  <c:v>8.5699999999999998E-2</c:v>
                </c:pt>
                <c:pt idx="26864">
                  <c:v>8.9900000000000008E-2</c:v>
                </c:pt>
                <c:pt idx="26865">
                  <c:v>9.1700000000000004E-2</c:v>
                </c:pt>
                <c:pt idx="26866">
                  <c:v>9.6100000000000005E-2</c:v>
                </c:pt>
                <c:pt idx="26867">
                  <c:v>9.5700000000000007E-2</c:v>
                </c:pt>
                <c:pt idx="26868">
                  <c:v>9.3799999999999994E-2</c:v>
                </c:pt>
                <c:pt idx="26869">
                  <c:v>9.4500000000000001E-2</c:v>
                </c:pt>
                <c:pt idx="26870">
                  <c:v>9.3000000000000013E-2</c:v>
                </c:pt>
                <c:pt idx="26871">
                  <c:v>9.8100000000000007E-2</c:v>
                </c:pt>
                <c:pt idx="26872">
                  <c:v>0.10160000000000001</c:v>
                </c:pt>
                <c:pt idx="26873">
                  <c:v>0.1028</c:v>
                </c:pt>
                <c:pt idx="26874">
                  <c:v>0.10940000000000001</c:v>
                </c:pt>
                <c:pt idx="26875">
                  <c:v>0.12250000000000001</c:v>
                </c:pt>
                <c:pt idx="26876">
                  <c:v>0.1376</c:v>
                </c:pt>
                <c:pt idx="26877">
                  <c:v>0.1542</c:v>
                </c:pt>
                <c:pt idx="26878">
                  <c:v>0.1646</c:v>
                </c:pt>
                <c:pt idx="26879">
                  <c:v>0.17949999999999999</c:v>
                </c:pt>
                <c:pt idx="26880">
                  <c:v>0.19840000000000002</c:v>
                </c:pt>
                <c:pt idx="26881">
                  <c:v>0.21829999999999999</c:v>
                </c:pt>
                <c:pt idx="26882">
                  <c:v>0.23010000000000003</c:v>
                </c:pt>
                <c:pt idx="26883">
                  <c:v>0.24960000000000002</c:v>
                </c:pt>
                <c:pt idx="26884">
                  <c:v>0.26530000000000004</c:v>
                </c:pt>
                <c:pt idx="26885">
                  <c:v>0.2823</c:v>
                </c:pt>
                <c:pt idx="26886">
                  <c:v>0.27900000000000003</c:v>
                </c:pt>
                <c:pt idx="26887">
                  <c:v>0.30730000000000002</c:v>
                </c:pt>
                <c:pt idx="26888">
                  <c:v>0.33750000000000002</c:v>
                </c:pt>
                <c:pt idx="26889">
                  <c:v>0.3674</c:v>
                </c:pt>
                <c:pt idx="26890">
                  <c:v>0.39690000000000003</c:v>
                </c:pt>
                <c:pt idx="26891">
                  <c:v>0.43810000000000004</c:v>
                </c:pt>
                <c:pt idx="26892">
                  <c:v>0.47009999999999996</c:v>
                </c:pt>
                <c:pt idx="26893">
                  <c:v>0.57140000000000002</c:v>
                </c:pt>
                <c:pt idx="26894">
                  <c:v>0.57630000000000003</c:v>
                </c:pt>
                <c:pt idx="26895">
                  <c:v>0.59199999999999997</c:v>
                </c:pt>
                <c:pt idx="26896">
                  <c:v>0.63840000000000008</c:v>
                </c:pt>
                <c:pt idx="26897">
                  <c:v>0.68990000000000007</c:v>
                </c:pt>
                <c:pt idx="26898">
                  <c:v>0.84420000000000006</c:v>
                </c:pt>
                <c:pt idx="26899">
                  <c:v>0.91679999999999995</c:v>
                </c:pt>
                <c:pt idx="26900">
                  <c:v>0.96440000000000003</c:v>
                </c:pt>
                <c:pt idx="26901">
                  <c:v>1.0455000000000001</c:v>
                </c:pt>
                <c:pt idx="26902">
                  <c:v>1.2321</c:v>
                </c:pt>
                <c:pt idx="26903">
                  <c:v>1.298</c:v>
                </c:pt>
                <c:pt idx="26904">
                  <c:v>1.2446000000000002</c:v>
                </c:pt>
                <c:pt idx="26905">
                  <c:v>1.3212000000000002</c:v>
                </c:pt>
                <c:pt idx="26906">
                  <c:v>1.4420000000000002</c:v>
                </c:pt>
                <c:pt idx="26907">
                  <c:v>1.4910000000000001</c:v>
                </c:pt>
                <c:pt idx="26908">
                  <c:v>1.5323000000000002</c:v>
                </c:pt>
                <c:pt idx="26909">
                  <c:v>1.556</c:v>
                </c:pt>
                <c:pt idx="26910">
                  <c:v>1.6483000000000001</c:v>
                </c:pt>
                <c:pt idx="26911">
                  <c:v>1.6574000000000002</c:v>
                </c:pt>
                <c:pt idx="26912">
                  <c:v>1.6851</c:v>
                </c:pt>
                <c:pt idx="26913">
                  <c:v>1.6971000000000001</c:v>
                </c:pt>
                <c:pt idx="26914">
                  <c:v>1.7506000000000002</c:v>
                </c:pt>
                <c:pt idx="26915">
                  <c:v>1.7206000000000001</c:v>
                </c:pt>
                <c:pt idx="26916">
                  <c:v>1.8</c:v>
                </c:pt>
                <c:pt idx="26917">
                  <c:v>1.8451000000000002</c:v>
                </c:pt>
                <c:pt idx="26918">
                  <c:v>1.8826000000000001</c:v>
                </c:pt>
                <c:pt idx="26919">
                  <c:v>1.8701000000000001</c:v>
                </c:pt>
                <c:pt idx="26920">
                  <c:v>1.9352</c:v>
                </c:pt>
                <c:pt idx="26921">
                  <c:v>1.9710999999999999</c:v>
                </c:pt>
                <c:pt idx="26922">
                  <c:v>2.0309000000000004</c:v>
                </c:pt>
                <c:pt idx="26923">
                  <c:v>2.0118</c:v>
                </c:pt>
                <c:pt idx="26924">
                  <c:v>2.0538000000000003</c:v>
                </c:pt>
                <c:pt idx="26925">
                  <c:v>2.0788000000000002</c:v>
                </c:pt>
                <c:pt idx="26926">
                  <c:v>2.0878000000000001</c:v>
                </c:pt>
                <c:pt idx="26927">
                  <c:v>2.1</c:v>
                </c:pt>
                <c:pt idx="26928">
                  <c:v>2.1399000000000004</c:v>
                </c:pt>
                <c:pt idx="26929">
                  <c:v>2.1623999999999999</c:v>
                </c:pt>
                <c:pt idx="26930">
                  <c:v>2.2101000000000002</c:v>
                </c:pt>
                <c:pt idx="26931">
                  <c:v>2.2795000000000001</c:v>
                </c:pt>
                <c:pt idx="26932">
                  <c:v>2.2584</c:v>
                </c:pt>
                <c:pt idx="26933">
                  <c:v>2.3275999999999999</c:v>
                </c:pt>
                <c:pt idx="26934">
                  <c:v>2.3037000000000001</c:v>
                </c:pt>
                <c:pt idx="26935">
                  <c:v>2.3370000000000002</c:v>
                </c:pt>
                <c:pt idx="26936">
                  <c:v>2.3420000000000001</c:v>
                </c:pt>
                <c:pt idx="26937">
                  <c:v>2.3663000000000003</c:v>
                </c:pt>
                <c:pt idx="26938">
                  <c:v>2.3389000000000002</c:v>
                </c:pt>
                <c:pt idx="26939">
                  <c:v>2.4082000000000003</c:v>
                </c:pt>
                <c:pt idx="26940">
                  <c:v>2.4245000000000001</c:v>
                </c:pt>
                <c:pt idx="26941">
                  <c:v>2.4874000000000001</c:v>
                </c:pt>
                <c:pt idx="26942">
                  <c:v>2.399</c:v>
                </c:pt>
                <c:pt idx="26943">
                  <c:v>2.4633000000000003</c:v>
                </c:pt>
                <c:pt idx="26944">
                  <c:v>2.4354</c:v>
                </c:pt>
                <c:pt idx="26945">
                  <c:v>2.4728000000000003</c:v>
                </c:pt>
                <c:pt idx="26946">
                  <c:v>2.3959000000000001</c:v>
                </c:pt>
                <c:pt idx="26947">
                  <c:v>2.4058000000000002</c:v>
                </c:pt>
                <c:pt idx="26948">
                  <c:v>2.3744000000000001</c:v>
                </c:pt>
                <c:pt idx="26949">
                  <c:v>2.3892000000000002</c:v>
                </c:pt>
                <c:pt idx="26950">
                  <c:v>2.3267000000000002</c:v>
                </c:pt>
                <c:pt idx="26951">
                  <c:v>2.3046000000000002</c:v>
                </c:pt>
                <c:pt idx="26952">
                  <c:v>2.4629000000000003</c:v>
                </c:pt>
                <c:pt idx="26953">
                  <c:v>2.4199000000000002</c:v>
                </c:pt>
                <c:pt idx="26954">
                  <c:v>2.4802</c:v>
                </c:pt>
                <c:pt idx="26955">
                  <c:v>2.4527000000000001</c:v>
                </c:pt>
                <c:pt idx="26956">
                  <c:v>2.4575</c:v>
                </c:pt>
                <c:pt idx="26957">
                  <c:v>2.4401000000000002</c:v>
                </c:pt>
                <c:pt idx="26958">
                  <c:v>2.3309000000000002</c:v>
                </c:pt>
                <c:pt idx="26959">
                  <c:v>2.3309000000000002</c:v>
                </c:pt>
                <c:pt idx="26960">
                  <c:v>2.2588000000000004</c:v>
                </c:pt>
                <c:pt idx="26961">
                  <c:v>2.2395</c:v>
                </c:pt>
                <c:pt idx="26962">
                  <c:v>2.0474000000000001</c:v>
                </c:pt>
                <c:pt idx="26963">
                  <c:v>2.2063999999999999</c:v>
                </c:pt>
                <c:pt idx="26964">
                  <c:v>2.0367999999999999</c:v>
                </c:pt>
                <c:pt idx="26965">
                  <c:v>2.0015000000000001</c:v>
                </c:pt>
                <c:pt idx="26966">
                  <c:v>1.9209000000000001</c:v>
                </c:pt>
                <c:pt idx="26967">
                  <c:v>1.8076000000000001</c:v>
                </c:pt>
                <c:pt idx="26968">
                  <c:v>1.9876000000000003</c:v>
                </c:pt>
                <c:pt idx="26969">
                  <c:v>1.9661999999999999</c:v>
                </c:pt>
                <c:pt idx="26970">
                  <c:v>1.8235000000000001</c:v>
                </c:pt>
                <c:pt idx="26971">
                  <c:v>1.8508</c:v>
                </c:pt>
                <c:pt idx="26972">
                  <c:v>1.7421</c:v>
                </c:pt>
                <c:pt idx="26973">
                  <c:v>1.7186000000000001</c:v>
                </c:pt>
                <c:pt idx="26974">
                  <c:v>2.0609999999999999</c:v>
                </c:pt>
                <c:pt idx="26975">
                  <c:v>2.1246</c:v>
                </c:pt>
                <c:pt idx="26976">
                  <c:v>2.1385999999999998</c:v>
                </c:pt>
                <c:pt idx="26977">
                  <c:v>2.1356000000000002</c:v>
                </c:pt>
                <c:pt idx="26978">
                  <c:v>1.8907</c:v>
                </c:pt>
                <c:pt idx="26979">
                  <c:v>1.8166000000000002</c:v>
                </c:pt>
                <c:pt idx="26980">
                  <c:v>1.8219000000000003</c:v>
                </c:pt>
                <c:pt idx="26981">
                  <c:v>1.5536000000000001</c:v>
                </c:pt>
                <c:pt idx="26982">
                  <c:v>1.5933999999999999</c:v>
                </c:pt>
                <c:pt idx="26983">
                  <c:v>1.5263</c:v>
                </c:pt>
                <c:pt idx="26984">
                  <c:v>1.6018999999999999</c:v>
                </c:pt>
                <c:pt idx="26985">
                  <c:v>1.5314000000000001</c:v>
                </c:pt>
                <c:pt idx="26986">
                  <c:v>1.5253000000000001</c:v>
                </c:pt>
                <c:pt idx="26987">
                  <c:v>1.6637000000000002</c:v>
                </c:pt>
                <c:pt idx="26988">
                  <c:v>1.4813000000000001</c:v>
                </c:pt>
                <c:pt idx="26989">
                  <c:v>1.4532</c:v>
                </c:pt>
                <c:pt idx="26990">
                  <c:v>1.3535000000000001</c:v>
                </c:pt>
                <c:pt idx="26991">
                  <c:v>1.3696999999999999</c:v>
                </c:pt>
                <c:pt idx="26992">
                  <c:v>1.266</c:v>
                </c:pt>
                <c:pt idx="26993">
                  <c:v>1.2215</c:v>
                </c:pt>
                <c:pt idx="26994">
                  <c:v>1.3390000000000002</c:v>
                </c:pt>
                <c:pt idx="26995">
                  <c:v>1.5119</c:v>
                </c:pt>
                <c:pt idx="26996">
                  <c:v>1.401</c:v>
                </c:pt>
                <c:pt idx="26997">
                  <c:v>1.2452000000000001</c:v>
                </c:pt>
                <c:pt idx="26998">
                  <c:v>1.1449</c:v>
                </c:pt>
                <c:pt idx="26999">
                  <c:v>1.1965999999999999</c:v>
                </c:pt>
                <c:pt idx="27000">
                  <c:v>1.2117000000000002</c:v>
                </c:pt>
                <c:pt idx="27001">
                  <c:v>1.2295</c:v>
                </c:pt>
                <c:pt idx="27002">
                  <c:v>1.1948000000000001</c:v>
                </c:pt>
                <c:pt idx="27003">
                  <c:v>1.1654</c:v>
                </c:pt>
                <c:pt idx="27004">
                  <c:v>1.1167</c:v>
                </c:pt>
                <c:pt idx="27005">
                  <c:v>1.1047</c:v>
                </c:pt>
                <c:pt idx="27006">
                  <c:v>1.1413</c:v>
                </c:pt>
                <c:pt idx="27007">
                  <c:v>1.0651999999999999</c:v>
                </c:pt>
                <c:pt idx="27008">
                  <c:v>1.03</c:v>
                </c:pt>
                <c:pt idx="27009">
                  <c:v>1.0173000000000001</c:v>
                </c:pt>
                <c:pt idx="27010">
                  <c:v>0.93699999999999994</c:v>
                </c:pt>
                <c:pt idx="27011">
                  <c:v>0.94490000000000007</c:v>
                </c:pt>
                <c:pt idx="27012">
                  <c:v>0.88890000000000002</c:v>
                </c:pt>
                <c:pt idx="27013">
                  <c:v>0.91910000000000014</c:v>
                </c:pt>
                <c:pt idx="27014">
                  <c:v>0.8145</c:v>
                </c:pt>
                <c:pt idx="27015">
                  <c:v>0.79180000000000006</c:v>
                </c:pt>
                <c:pt idx="27016">
                  <c:v>0.78500000000000003</c:v>
                </c:pt>
                <c:pt idx="27017">
                  <c:v>0.77690000000000003</c:v>
                </c:pt>
                <c:pt idx="27018">
                  <c:v>0.79210000000000003</c:v>
                </c:pt>
                <c:pt idx="27019">
                  <c:v>0.75730000000000008</c:v>
                </c:pt>
                <c:pt idx="27020">
                  <c:v>0.73620000000000008</c:v>
                </c:pt>
                <c:pt idx="27021">
                  <c:v>0.74809999999999999</c:v>
                </c:pt>
                <c:pt idx="27022">
                  <c:v>0.74950000000000006</c:v>
                </c:pt>
                <c:pt idx="27023">
                  <c:v>0.7259000000000001</c:v>
                </c:pt>
                <c:pt idx="27024">
                  <c:v>0.71200000000000008</c:v>
                </c:pt>
                <c:pt idx="27025">
                  <c:v>0.69550000000000001</c:v>
                </c:pt>
                <c:pt idx="27026">
                  <c:v>0.69290000000000007</c:v>
                </c:pt>
                <c:pt idx="27027">
                  <c:v>0.65890000000000004</c:v>
                </c:pt>
                <c:pt idx="27028">
                  <c:v>0.66630000000000011</c:v>
                </c:pt>
                <c:pt idx="27029">
                  <c:v>0.64250000000000007</c:v>
                </c:pt>
                <c:pt idx="27030">
                  <c:v>0.64600000000000002</c:v>
                </c:pt>
                <c:pt idx="27031">
                  <c:v>0.65250000000000008</c:v>
                </c:pt>
                <c:pt idx="27032">
                  <c:v>0.63310000000000011</c:v>
                </c:pt>
                <c:pt idx="27033">
                  <c:v>0.62850000000000006</c:v>
                </c:pt>
                <c:pt idx="27034">
                  <c:v>0.61950000000000005</c:v>
                </c:pt>
                <c:pt idx="27035">
                  <c:v>0.60709999999999997</c:v>
                </c:pt>
                <c:pt idx="27036">
                  <c:v>0.59160000000000001</c:v>
                </c:pt>
                <c:pt idx="27037">
                  <c:v>0.58700000000000008</c:v>
                </c:pt>
                <c:pt idx="27038">
                  <c:v>0.56530000000000002</c:v>
                </c:pt>
                <c:pt idx="27039">
                  <c:v>0.59619999999999995</c:v>
                </c:pt>
                <c:pt idx="27040">
                  <c:v>0.55720000000000003</c:v>
                </c:pt>
                <c:pt idx="27041">
                  <c:v>0.5494</c:v>
                </c:pt>
                <c:pt idx="27042">
                  <c:v>0.53890000000000005</c:v>
                </c:pt>
                <c:pt idx="27043">
                  <c:v>0.55149999999999999</c:v>
                </c:pt>
                <c:pt idx="27044">
                  <c:v>0.51500000000000001</c:v>
                </c:pt>
                <c:pt idx="27045">
                  <c:v>0.53179999999999994</c:v>
                </c:pt>
                <c:pt idx="27046">
                  <c:v>0.52880000000000005</c:v>
                </c:pt>
                <c:pt idx="27047">
                  <c:v>0.50529999999999997</c:v>
                </c:pt>
                <c:pt idx="27048">
                  <c:v>0.50670000000000004</c:v>
                </c:pt>
                <c:pt idx="27049">
                  <c:v>0.55610000000000004</c:v>
                </c:pt>
                <c:pt idx="27050">
                  <c:v>0.49230000000000002</c:v>
                </c:pt>
                <c:pt idx="27051">
                  <c:v>0.4965</c:v>
                </c:pt>
                <c:pt idx="27052">
                  <c:v>0.47800000000000004</c:v>
                </c:pt>
                <c:pt idx="27053">
                  <c:v>0.46399999999999997</c:v>
                </c:pt>
                <c:pt idx="27054">
                  <c:v>0.45660000000000001</c:v>
                </c:pt>
                <c:pt idx="27055">
                  <c:v>0.44790000000000002</c:v>
                </c:pt>
                <c:pt idx="27056">
                  <c:v>0.43140000000000001</c:v>
                </c:pt>
                <c:pt idx="27057">
                  <c:v>0.43550000000000005</c:v>
                </c:pt>
                <c:pt idx="27058">
                  <c:v>0.44989999999999997</c:v>
                </c:pt>
                <c:pt idx="27059">
                  <c:v>0.42009999999999997</c:v>
                </c:pt>
                <c:pt idx="27060">
                  <c:v>0.45190000000000002</c:v>
                </c:pt>
                <c:pt idx="27061">
                  <c:v>0.42370000000000002</c:v>
                </c:pt>
                <c:pt idx="27062">
                  <c:v>0.39020000000000005</c:v>
                </c:pt>
                <c:pt idx="27063">
                  <c:v>0.38550000000000001</c:v>
                </c:pt>
                <c:pt idx="27064">
                  <c:v>0.40860000000000007</c:v>
                </c:pt>
                <c:pt idx="27065">
                  <c:v>0.3896</c:v>
                </c:pt>
                <c:pt idx="27066">
                  <c:v>0.37120000000000003</c:v>
                </c:pt>
                <c:pt idx="27067">
                  <c:v>0.35580000000000001</c:v>
                </c:pt>
                <c:pt idx="27068">
                  <c:v>0.35040000000000004</c:v>
                </c:pt>
                <c:pt idx="27069">
                  <c:v>0.35150000000000003</c:v>
                </c:pt>
                <c:pt idx="27070">
                  <c:v>0.36170000000000002</c:v>
                </c:pt>
                <c:pt idx="27071">
                  <c:v>0.36040000000000005</c:v>
                </c:pt>
                <c:pt idx="27072">
                  <c:v>0.31950000000000001</c:v>
                </c:pt>
                <c:pt idx="27073">
                  <c:v>0.32780000000000004</c:v>
                </c:pt>
                <c:pt idx="27074">
                  <c:v>0.34740000000000004</c:v>
                </c:pt>
                <c:pt idx="27075">
                  <c:v>0.3286</c:v>
                </c:pt>
                <c:pt idx="27076">
                  <c:v>0.32650000000000001</c:v>
                </c:pt>
                <c:pt idx="27077">
                  <c:v>0.33830000000000005</c:v>
                </c:pt>
                <c:pt idx="27078">
                  <c:v>0.31380000000000002</c:v>
                </c:pt>
                <c:pt idx="27079">
                  <c:v>0.30640000000000001</c:v>
                </c:pt>
                <c:pt idx="27080">
                  <c:v>0.28550000000000003</c:v>
                </c:pt>
                <c:pt idx="27081">
                  <c:v>0.28750000000000003</c:v>
                </c:pt>
                <c:pt idx="27082">
                  <c:v>0.28340000000000004</c:v>
                </c:pt>
                <c:pt idx="27083">
                  <c:v>0.29239999999999999</c:v>
                </c:pt>
                <c:pt idx="27084">
                  <c:v>0.2626</c:v>
                </c:pt>
                <c:pt idx="27085">
                  <c:v>0.27320000000000005</c:v>
                </c:pt>
                <c:pt idx="27086">
                  <c:v>0.27200000000000002</c:v>
                </c:pt>
                <c:pt idx="27087">
                  <c:v>0.28220000000000001</c:v>
                </c:pt>
                <c:pt idx="27088">
                  <c:v>0.27960000000000002</c:v>
                </c:pt>
                <c:pt idx="27089">
                  <c:v>0.26600000000000001</c:v>
                </c:pt>
                <c:pt idx="27090">
                  <c:v>0.27310000000000001</c:v>
                </c:pt>
                <c:pt idx="27091">
                  <c:v>0.28250000000000003</c:v>
                </c:pt>
                <c:pt idx="27092">
                  <c:v>0.25609999999999999</c:v>
                </c:pt>
                <c:pt idx="27093">
                  <c:v>0.25640000000000002</c:v>
                </c:pt>
                <c:pt idx="27094">
                  <c:v>0.26300000000000001</c:v>
                </c:pt>
                <c:pt idx="27095">
                  <c:v>0.26070000000000004</c:v>
                </c:pt>
                <c:pt idx="27096">
                  <c:v>0.23170000000000002</c:v>
                </c:pt>
                <c:pt idx="27097">
                  <c:v>0.25080000000000002</c:v>
                </c:pt>
                <c:pt idx="27098">
                  <c:v>0.25080000000000002</c:v>
                </c:pt>
                <c:pt idx="27099">
                  <c:v>0.2419</c:v>
                </c:pt>
                <c:pt idx="27100">
                  <c:v>0.24470000000000003</c:v>
                </c:pt>
                <c:pt idx="27101">
                  <c:v>0.23750000000000002</c:v>
                </c:pt>
                <c:pt idx="27102">
                  <c:v>0.22530000000000003</c:v>
                </c:pt>
                <c:pt idx="27103">
                  <c:v>0.2419</c:v>
                </c:pt>
                <c:pt idx="27104">
                  <c:v>0.2298</c:v>
                </c:pt>
                <c:pt idx="27105">
                  <c:v>0.23719999999999999</c:v>
                </c:pt>
                <c:pt idx="27106">
                  <c:v>0.21200000000000002</c:v>
                </c:pt>
                <c:pt idx="27107">
                  <c:v>0.2155</c:v>
                </c:pt>
                <c:pt idx="27108">
                  <c:v>0.22309999999999999</c:v>
                </c:pt>
                <c:pt idx="27109">
                  <c:v>0.217</c:v>
                </c:pt>
                <c:pt idx="27110">
                  <c:v>0.2041</c:v>
                </c:pt>
                <c:pt idx="27111">
                  <c:v>0.19990000000000002</c:v>
                </c:pt>
                <c:pt idx="27112">
                  <c:v>0.19640000000000002</c:v>
                </c:pt>
                <c:pt idx="27113">
                  <c:v>0.1875</c:v>
                </c:pt>
                <c:pt idx="27114">
                  <c:v>0.19410000000000002</c:v>
                </c:pt>
                <c:pt idx="27115">
                  <c:v>0.19070000000000001</c:v>
                </c:pt>
                <c:pt idx="27116">
                  <c:v>0.1855</c:v>
                </c:pt>
                <c:pt idx="27117">
                  <c:v>0.1787</c:v>
                </c:pt>
                <c:pt idx="27118">
                  <c:v>0.17680000000000001</c:v>
                </c:pt>
                <c:pt idx="27119">
                  <c:v>0.17450000000000002</c:v>
                </c:pt>
                <c:pt idx="27120">
                  <c:v>0.1726</c:v>
                </c:pt>
                <c:pt idx="27121">
                  <c:v>0.16820000000000002</c:v>
                </c:pt>
                <c:pt idx="27122">
                  <c:v>0.1656</c:v>
                </c:pt>
                <c:pt idx="27123">
                  <c:v>0.1605</c:v>
                </c:pt>
                <c:pt idx="27124">
                  <c:v>0.15560000000000002</c:v>
                </c:pt>
                <c:pt idx="27125">
                  <c:v>0.15129999999999999</c:v>
                </c:pt>
                <c:pt idx="27126">
                  <c:v>0.1449</c:v>
                </c:pt>
                <c:pt idx="27127">
                  <c:v>0.1409</c:v>
                </c:pt>
                <c:pt idx="27128">
                  <c:v>0.14150000000000001</c:v>
                </c:pt>
                <c:pt idx="27129">
                  <c:v>0.13650000000000001</c:v>
                </c:pt>
                <c:pt idx="27130">
                  <c:v>0.12740000000000001</c:v>
                </c:pt>
                <c:pt idx="27131">
                  <c:v>0.12860000000000002</c:v>
                </c:pt>
                <c:pt idx="27132">
                  <c:v>0.12720000000000001</c:v>
                </c:pt>
                <c:pt idx="27133">
                  <c:v>0.12709999999999999</c:v>
                </c:pt>
                <c:pt idx="27134">
                  <c:v>0.13170000000000001</c:v>
                </c:pt>
                <c:pt idx="27135">
                  <c:v>0.12709999999999999</c:v>
                </c:pt>
                <c:pt idx="27136">
                  <c:v>0.12520000000000001</c:v>
                </c:pt>
                <c:pt idx="27137">
                  <c:v>0.12250000000000001</c:v>
                </c:pt>
                <c:pt idx="27138">
                  <c:v>0.1166</c:v>
                </c:pt>
                <c:pt idx="27139">
                  <c:v>0.11830000000000002</c:v>
                </c:pt>
                <c:pt idx="27140">
                  <c:v>0.12789999999999999</c:v>
                </c:pt>
                <c:pt idx="27141">
                  <c:v>0.13600000000000001</c:v>
                </c:pt>
                <c:pt idx="27142">
                  <c:v>0.14230000000000001</c:v>
                </c:pt>
                <c:pt idx="27143">
                  <c:v>0.14660000000000001</c:v>
                </c:pt>
                <c:pt idx="27144">
                  <c:v>0.15190000000000001</c:v>
                </c:pt>
                <c:pt idx="27145">
                  <c:v>0.14940000000000001</c:v>
                </c:pt>
                <c:pt idx="27146">
                  <c:v>0.15400000000000003</c:v>
                </c:pt>
                <c:pt idx="27147">
                  <c:v>0.1552</c:v>
                </c:pt>
                <c:pt idx="27148">
                  <c:v>0.15960000000000002</c:v>
                </c:pt>
                <c:pt idx="27149">
                  <c:v>0.15800000000000003</c:v>
                </c:pt>
                <c:pt idx="27150">
                  <c:v>0.1696</c:v>
                </c:pt>
                <c:pt idx="27151">
                  <c:v>0.1817</c:v>
                </c:pt>
                <c:pt idx="27152">
                  <c:v>0.18310000000000001</c:v>
                </c:pt>
                <c:pt idx="27153">
                  <c:v>0.18580000000000002</c:v>
                </c:pt>
                <c:pt idx="27154">
                  <c:v>0.18530000000000002</c:v>
                </c:pt>
                <c:pt idx="27155">
                  <c:v>0.19030000000000002</c:v>
                </c:pt>
                <c:pt idx="27156">
                  <c:v>0.20099999999999998</c:v>
                </c:pt>
                <c:pt idx="27157">
                  <c:v>0.2094</c:v>
                </c:pt>
                <c:pt idx="27158">
                  <c:v>0.21000000000000002</c:v>
                </c:pt>
                <c:pt idx="27159">
                  <c:v>0.20390000000000003</c:v>
                </c:pt>
                <c:pt idx="27160">
                  <c:v>0.21050000000000002</c:v>
                </c:pt>
                <c:pt idx="27161">
                  <c:v>0.2177</c:v>
                </c:pt>
                <c:pt idx="27162">
                  <c:v>0.22799999999999998</c:v>
                </c:pt>
                <c:pt idx="27163">
                  <c:v>0.25540000000000002</c:v>
                </c:pt>
                <c:pt idx="27164">
                  <c:v>0.31240000000000001</c:v>
                </c:pt>
                <c:pt idx="27165">
                  <c:v>0.32990000000000003</c:v>
                </c:pt>
                <c:pt idx="27166">
                  <c:v>0.36480000000000001</c:v>
                </c:pt>
                <c:pt idx="27167">
                  <c:v>0.3518</c:v>
                </c:pt>
                <c:pt idx="27168">
                  <c:v>0.33570000000000005</c:v>
                </c:pt>
                <c:pt idx="27169">
                  <c:v>0.37620000000000003</c:v>
                </c:pt>
                <c:pt idx="27170">
                  <c:v>0.39560000000000001</c:v>
                </c:pt>
                <c:pt idx="27171">
                  <c:v>0.38570000000000004</c:v>
                </c:pt>
                <c:pt idx="27172">
                  <c:v>0.3977</c:v>
                </c:pt>
                <c:pt idx="27173">
                  <c:v>0.39690000000000003</c:v>
                </c:pt>
                <c:pt idx="27174">
                  <c:v>0.37680000000000002</c:v>
                </c:pt>
                <c:pt idx="27175">
                  <c:v>0.39180000000000004</c:v>
                </c:pt>
                <c:pt idx="27176">
                  <c:v>0.4093</c:v>
                </c:pt>
                <c:pt idx="27177">
                  <c:v>0.43920000000000003</c:v>
                </c:pt>
                <c:pt idx="27178">
                  <c:v>0.44550000000000001</c:v>
                </c:pt>
                <c:pt idx="27179">
                  <c:v>0.43740000000000001</c:v>
                </c:pt>
                <c:pt idx="27180">
                  <c:v>0.40720000000000001</c:v>
                </c:pt>
                <c:pt idx="27181">
                  <c:v>0.3856</c:v>
                </c:pt>
                <c:pt idx="27182">
                  <c:v>0.38820000000000005</c:v>
                </c:pt>
                <c:pt idx="27183">
                  <c:v>0.3881</c:v>
                </c:pt>
                <c:pt idx="27184">
                  <c:v>0.41159999999999997</c:v>
                </c:pt>
                <c:pt idx="27185">
                  <c:v>0.44589999999999996</c:v>
                </c:pt>
                <c:pt idx="27186">
                  <c:v>0.47120000000000001</c:v>
                </c:pt>
                <c:pt idx="27187">
                  <c:v>0.48910000000000003</c:v>
                </c:pt>
                <c:pt idx="27188">
                  <c:v>0.48869999999999997</c:v>
                </c:pt>
                <c:pt idx="27189">
                  <c:v>0.50850000000000006</c:v>
                </c:pt>
                <c:pt idx="27190">
                  <c:v>0.54910000000000003</c:v>
                </c:pt>
                <c:pt idx="27191">
                  <c:v>0.52690000000000003</c:v>
                </c:pt>
                <c:pt idx="27192">
                  <c:v>0.50860000000000005</c:v>
                </c:pt>
                <c:pt idx="27193">
                  <c:v>0.52949999999999997</c:v>
                </c:pt>
                <c:pt idx="27194">
                  <c:v>0.53939999999999999</c:v>
                </c:pt>
                <c:pt idx="27195">
                  <c:v>0.55900000000000005</c:v>
                </c:pt>
                <c:pt idx="27196">
                  <c:v>0.52890000000000004</c:v>
                </c:pt>
                <c:pt idx="27197">
                  <c:v>0.51729999999999998</c:v>
                </c:pt>
                <c:pt idx="27198">
                  <c:v>0.50940000000000007</c:v>
                </c:pt>
                <c:pt idx="27199">
                  <c:v>0.53520000000000001</c:v>
                </c:pt>
                <c:pt idx="27200">
                  <c:v>0.57169999999999999</c:v>
                </c:pt>
                <c:pt idx="27201">
                  <c:v>0.58040000000000003</c:v>
                </c:pt>
                <c:pt idx="27202">
                  <c:v>0.65670000000000006</c:v>
                </c:pt>
                <c:pt idx="27203">
                  <c:v>0.6915</c:v>
                </c:pt>
                <c:pt idx="27204">
                  <c:v>0.70620000000000005</c:v>
                </c:pt>
                <c:pt idx="27205">
                  <c:v>0.69050000000000011</c:v>
                </c:pt>
                <c:pt idx="27206">
                  <c:v>0.72009999999999996</c:v>
                </c:pt>
                <c:pt idx="27207">
                  <c:v>0.72550000000000003</c:v>
                </c:pt>
                <c:pt idx="27208">
                  <c:v>0.7903</c:v>
                </c:pt>
                <c:pt idx="27209">
                  <c:v>0.80010000000000003</c:v>
                </c:pt>
                <c:pt idx="27210">
                  <c:v>0.7299000000000001</c:v>
                </c:pt>
                <c:pt idx="27211">
                  <c:v>0.76780000000000004</c:v>
                </c:pt>
                <c:pt idx="27212">
                  <c:v>0.93940000000000001</c:v>
                </c:pt>
                <c:pt idx="27213">
                  <c:v>0.87290000000000001</c:v>
                </c:pt>
                <c:pt idx="27214">
                  <c:v>0.80010000000000003</c:v>
                </c:pt>
                <c:pt idx="27215">
                  <c:v>0.77539999999999998</c:v>
                </c:pt>
                <c:pt idx="27216">
                  <c:v>0.79100000000000004</c:v>
                </c:pt>
                <c:pt idx="27217">
                  <c:v>0.87360000000000015</c:v>
                </c:pt>
                <c:pt idx="27218">
                  <c:v>0.9830000000000001</c:v>
                </c:pt>
                <c:pt idx="27219">
                  <c:v>0.95489999999999997</c:v>
                </c:pt>
                <c:pt idx="27220">
                  <c:v>0.87060000000000004</c:v>
                </c:pt>
                <c:pt idx="27221">
                  <c:v>0.88200000000000012</c:v>
                </c:pt>
                <c:pt idx="27222">
                  <c:v>0.95630000000000015</c:v>
                </c:pt>
                <c:pt idx="27223">
                  <c:v>0.93720000000000003</c:v>
                </c:pt>
                <c:pt idx="27224">
                  <c:v>0.90090000000000003</c:v>
                </c:pt>
                <c:pt idx="27225">
                  <c:v>0.88759999999999994</c:v>
                </c:pt>
                <c:pt idx="27226">
                  <c:v>0.88460000000000005</c:v>
                </c:pt>
                <c:pt idx="27227">
                  <c:v>0.91090000000000004</c:v>
                </c:pt>
                <c:pt idx="27228">
                  <c:v>0.93870000000000009</c:v>
                </c:pt>
                <c:pt idx="27229">
                  <c:v>0.90329999999999999</c:v>
                </c:pt>
                <c:pt idx="27230">
                  <c:v>0.89390000000000003</c:v>
                </c:pt>
                <c:pt idx="27231">
                  <c:v>0.90239999999999998</c:v>
                </c:pt>
                <c:pt idx="27232">
                  <c:v>0.96430000000000016</c:v>
                </c:pt>
                <c:pt idx="27233">
                  <c:v>1.0412000000000001</c:v>
                </c:pt>
                <c:pt idx="27234">
                  <c:v>1.0343</c:v>
                </c:pt>
                <c:pt idx="27235">
                  <c:v>0.95830000000000004</c:v>
                </c:pt>
                <c:pt idx="27236">
                  <c:v>0.94589999999999996</c:v>
                </c:pt>
                <c:pt idx="27237">
                  <c:v>1.0250999999999999</c:v>
                </c:pt>
                <c:pt idx="27238">
                  <c:v>1.0669999999999999</c:v>
                </c:pt>
                <c:pt idx="27239">
                  <c:v>1.0858000000000001</c:v>
                </c:pt>
                <c:pt idx="27240">
                  <c:v>1.0862000000000001</c:v>
                </c:pt>
                <c:pt idx="27241">
                  <c:v>1.0379</c:v>
                </c:pt>
                <c:pt idx="27242">
                  <c:v>1.0658000000000001</c:v>
                </c:pt>
                <c:pt idx="27243">
                  <c:v>1.0723</c:v>
                </c:pt>
                <c:pt idx="27244">
                  <c:v>1.0508</c:v>
                </c:pt>
                <c:pt idx="27245">
                  <c:v>1.0422</c:v>
                </c:pt>
                <c:pt idx="27246">
                  <c:v>1.0315000000000001</c:v>
                </c:pt>
                <c:pt idx="27247">
                  <c:v>1.0212999999999999</c:v>
                </c:pt>
                <c:pt idx="27248">
                  <c:v>1.0727</c:v>
                </c:pt>
                <c:pt idx="27249">
                  <c:v>1.0493000000000001</c:v>
                </c:pt>
                <c:pt idx="27250">
                  <c:v>1.0083</c:v>
                </c:pt>
                <c:pt idx="27251">
                  <c:v>1.0241</c:v>
                </c:pt>
                <c:pt idx="27252">
                  <c:v>1.0064</c:v>
                </c:pt>
                <c:pt idx="27253">
                  <c:v>0.99290000000000012</c:v>
                </c:pt>
                <c:pt idx="27254">
                  <c:v>1.0736000000000001</c:v>
                </c:pt>
                <c:pt idx="27255">
                  <c:v>1.0113000000000001</c:v>
                </c:pt>
                <c:pt idx="27256">
                  <c:v>0.94100000000000006</c:v>
                </c:pt>
                <c:pt idx="27257">
                  <c:v>0.97680000000000011</c:v>
                </c:pt>
                <c:pt idx="27258">
                  <c:v>0.99070000000000003</c:v>
                </c:pt>
                <c:pt idx="27259">
                  <c:v>1.016</c:v>
                </c:pt>
                <c:pt idx="27260">
                  <c:v>0.92810000000000015</c:v>
                </c:pt>
                <c:pt idx="27261">
                  <c:v>0.88119999999999998</c:v>
                </c:pt>
                <c:pt idx="27262">
                  <c:v>0.89640000000000009</c:v>
                </c:pt>
                <c:pt idx="27263">
                  <c:v>0.92600000000000005</c:v>
                </c:pt>
                <c:pt idx="27264">
                  <c:v>0.87449999999999994</c:v>
                </c:pt>
                <c:pt idx="27265">
                  <c:v>0.86750000000000016</c:v>
                </c:pt>
                <c:pt idx="27266">
                  <c:v>0.85939999999999994</c:v>
                </c:pt>
                <c:pt idx="27267">
                  <c:v>0.93680000000000008</c:v>
                </c:pt>
                <c:pt idx="27268">
                  <c:v>0.92980000000000007</c:v>
                </c:pt>
                <c:pt idx="27269">
                  <c:v>0.96110000000000007</c:v>
                </c:pt>
                <c:pt idx="27270">
                  <c:v>0.8640000000000001</c:v>
                </c:pt>
                <c:pt idx="27271">
                  <c:v>0.87300000000000011</c:v>
                </c:pt>
                <c:pt idx="27272">
                  <c:v>0.92769999999999997</c:v>
                </c:pt>
                <c:pt idx="27273">
                  <c:v>0.9608000000000001</c:v>
                </c:pt>
                <c:pt idx="27274">
                  <c:v>0.9536</c:v>
                </c:pt>
                <c:pt idx="27275">
                  <c:v>0.91359999999999997</c:v>
                </c:pt>
                <c:pt idx="27276">
                  <c:v>0.91630000000000011</c:v>
                </c:pt>
                <c:pt idx="27277">
                  <c:v>0.85199999999999998</c:v>
                </c:pt>
                <c:pt idx="27278">
                  <c:v>0.88149999999999995</c:v>
                </c:pt>
                <c:pt idx="27279">
                  <c:v>0.8297000000000001</c:v>
                </c:pt>
                <c:pt idx="27280">
                  <c:v>0.79990000000000006</c:v>
                </c:pt>
                <c:pt idx="27281">
                  <c:v>0.82430000000000003</c:v>
                </c:pt>
                <c:pt idx="27282">
                  <c:v>0.81259999999999999</c:v>
                </c:pt>
                <c:pt idx="27283">
                  <c:v>0.8096000000000001</c:v>
                </c:pt>
                <c:pt idx="27284">
                  <c:v>0.82889999999999997</c:v>
                </c:pt>
                <c:pt idx="27285">
                  <c:v>0.83290000000000008</c:v>
                </c:pt>
                <c:pt idx="27286">
                  <c:v>0.83850000000000002</c:v>
                </c:pt>
                <c:pt idx="27287">
                  <c:v>0.80589999999999995</c:v>
                </c:pt>
                <c:pt idx="27288">
                  <c:v>0.7995000000000001</c:v>
                </c:pt>
                <c:pt idx="27289">
                  <c:v>0.7884000000000001</c:v>
                </c:pt>
                <c:pt idx="27290">
                  <c:v>0.80299999999999994</c:v>
                </c:pt>
                <c:pt idx="27291">
                  <c:v>0.77270000000000005</c:v>
                </c:pt>
                <c:pt idx="27292">
                  <c:v>0.73560000000000003</c:v>
                </c:pt>
                <c:pt idx="27293">
                  <c:v>0.74690000000000012</c:v>
                </c:pt>
                <c:pt idx="27294">
                  <c:v>0.70440000000000003</c:v>
                </c:pt>
                <c:pt idx="27295">
                  <c:v>0.66930000000000001</c:v>
                </c:pt>
                <c:pt idx="27296">
                  <c:v>0.65570000000000006</c:v>
                </c:pt>
                <c:pt idx="27297">
                  <c:v>0.64690000000000003</c:v>
                </c:pt>
                <c:pt idx="27298">
                  <c:v>0.67590000000000006</c:v>
                </c:pt>
                <c:pt idx="27299">
                  <c:v>0.64600000000000002</c:v>
                </c:pt>
                <c:pt idx="27300">
                  <c:v>0.63019999999999998</c:v>
                </c:pt>
                <c:pt idx="27301">
                  <c:v>0.64380000000000004</c:v>
                </c:pt>
                <c:pt idx="27302">
                  <c:v>0.6221000000000001</c:v>
                </c:pt>
                <c:pt idx="27303">
                  <c:v>0.58189999999999997</c:v>
                </c:pt>
                <c:pt idx="27304">
                  <c:v>0.58930000000000005</c:v>
                </c:pt>
                <c:pt idx="27305">
                  <c:v>0.5786</c:v>
                </c:pt>
                <c:pt idx="27306">
                  <c:v>0.56640000000000001</c:v>
                </c:pt>
                <c:pt idx="27307">
                  <c:v>0.56630000000000003</c:v>
                </c:pt>
                <c:pt idx="27308">
                  <c:v>0.55120000000000002</c:v>
                </c:pt>
                <c:pt idx="27309">
                  <c:v>0.57120000000000004</c:v>
                </c:pt>
                <c:pt idx="27310">
                  <c:v>0.60919999999999996</c:v>
                </c:pt>
                <c:pt idx="27311">
                  <c:v>0.61580000000000013</c:v>
                </c:pt>
                <c:pt idx="27312">
                  <c:v>0.59370000000000001</c:v>
                </c:pt>
                <c:pt idx="27313">
                  <c:v>0.61470000000000002</c:v>
                </c:pt>
                <c:pt idx="27314">
                  <c:v>0.59340000000000004</c:v>
                </c:pt>
                <c:pt idx="27315">
                  <c:v>0.58260000000000001</c:v>
                </c:pt>
                <c:pt idx="27316">
                  <c:v>0.55330000000000001</c:v>
                </c:pt>
                <c:pt idx="27317">
                  <c:v>0.53860000000000008</c:v>
                </c:pt>
                <c:pt idx="27318">
                  <c:v>0.54470000000000007</c:v>
                </c:pt>
                <c:pt idx="27319">
                  <c:v>0.56359999999999999</c:v>
                </c:pt>
                <c:pt idx="27320">
                  <c:v>0.5736</c:v>
                </c:pt>
                <c:pt idx="27321">
                  <c:v>0.58340000000000003</c:v>
                </c:pt>
                <c:pt idx="27322">
                  <c:v>0.57430000000000003</c:v>
                </c:pt>
                <c:pt idx="27323">
                  <c:v>0.56040000000000001</c:v>
                </c:pt>
                <c:pt idx="27324">
                  <c:v>0.5726</c:v>
                </c:pt>
                <c:pt idx="27325">
                  <c:v>0.55080000000000007</c:v>
                </c:pt>
                <c:pt idx="27326">
                  <c:v>0.54989999999999994</c:v>
                </c:pt>
                <c:pt idx="27327">
                  <c:v>0.52949999999999997</c:v>
                </c:pt>
                <c:pt idx="27328">
                  <c:v>0.52490000000000003</c:v>
                </c:pt>
                <c:pt idx="27329">
                  <c:v>0.50529999999999997</c:v>
                </c:pt>
                <c:pt idx="27330">
                  <c:v>0.48110000000000003</c:v>
                </c:pt>
                <c:pt idx="27331">
                  <c:v>0.47950000000000004</c:v>
                </c:pt>
                <c:pt idx="27332">
                  <c:v>0.48330000000000006</c:v>
                </c:pt>
                <c:pt idx="27333">
                  <c:v>0.46340000000000003</c:v>
                </c:pt>
                <c:pt idx="27334">
                  <c:v>0.45900000000000002</c:v>
                </c:pt>
                <c:pt idx="27335">
                  <c:v>0.47610000000000002</c:v>
                </c:pt>
                <c:pt idx="27336">
                  <c:v>0.49890000000000001</c:v>
                </c:pt>
                <c:pt idx="27337">
                  <c:v>0.52400000000000002</c:v>
                </c:pt>
                <c:pt idx="27338">
                  <c:v>0.51170000000000004</c:v>
                </c:pt>
                <c:pt idx="27339">
                  <c:v>0.49870000000000003</c:v>
                </c:pt>
                <c:pt idx="27340">
                  <c:v>0.51200000000000001</c:v>
                </c:pt>
                <c:pt idx="27341">
                  <c:v>0.50590000000000002</c:v>
                </c:pt>
                <c:pt idx="27342">
                  <c:v>0.49020000000000002</c:v>
                </c:pt>
                <c:pt idx="27343">
                  <c:v>0.49429999999999996</c:v>
                </c:pt>
                <c:pt idx="27344">
                  <c:v>0.49809999999999999</c:v>
                </c:pt>
                <c:pt idx="27345">
                  <c:v>0.49680000000000002</c:v>
                </c:pt>
                <c:pt idx="27346">
                  <c:v>0.48150000000000004</c:v>
                </c:pt>
                <c:pt idx="27347">
                  <c:v>0.47550000000000003</c:v>
                </c:pt>
                <c:pt idx="27348">
                  <c:v>0.4718</c:v>
                </c:pt>
                <c:pt idx="27349">
                  <c:v>0.46589999999999998</c:v>
                </c:pt>
                <c:pt idx="27350">
                  <c:v>0.4728</c:v>
                </c:pt>
                <c:pt idx="27351">
                  <c:v>0.46580000000000005</c:v>
                </c:pt>
                <c:pt idx="27352">
                  <c:v>0.47809999999999997</c:v>
                </c:pt>
                <c:pt idx="27353">
                  <c:v>0.49170000000000003</c:v>
                </c:pt>
                <c:pt idx="27354">
                  <c:v>0.50330000000000008</c:v>
                </c:pt>
                <c:pt idx="27355">
                  <c:v>0.5</c:v>
                </c:pt>
                <c:pt idx="27356">
                  <c:v>0.49930000000000008</c:v>
                </c:pt>
                <c:pt idx="27357">
                  <c:v>0.5111</c:v>
                </c:pt>
                <c:pt idx="27358">
                  <c:v>0.51559999999999995</c:v>
                </c:pt>
                <c:pt idx="27359">
                  <c:v>0.50129999999999997</c:v>
                </c:pt>
                <c:pt idx="27360">
                  <c:v>0.49370000000000003</c:v>
                </c:pt>
                <c:pt idx="27361">
                  <c:v>0.48130000000000001</c:v>
                </c:pt>
                <c:pt idx="27362">
                  <c:v>0.4758</c:v>
                </c:pt>
                <c:pt idx="27363">
                  <c:v>0.47420000000000001</c:v>
                </c:pt>
                <c:pt idx="27364">
                  <c:v>0.46340000000000003</c:v>
                </c:pt>
                <c:pt idx="27365">
                  <c:v>0.45119999999999999</c:v>
                </c:pt>
                <c:pt idx="27366">
                  <c:v>0.46289999999999998</c:v>
                </c:pt>
                <c:pt idx="27367">
                  <c:v>0.42580000000000001</c:v>
                </c:pt>
                <c:pt idx="27368">
                  <c:v>0.39119999999999999</c:v>
                </c:pt>
                <c:pt idx="27369">
                  <c:v>0.38109999999999999</c:v>
                </c:pt>
                <c:pt idx="27370">
                  <c:v>0.36450000000000005</c:v>
                </c:pt>
                <c:pt idx="27371">
                  <c:v>0.34900000000000003</c:v>
                </c:pt>
                <c:pt idx="27372">
                  <c:v>0.32170000000000004</c:v>
                </c:pt>
                <c:pt idx="27373">
                  <c:v>0.24510000000000001</c:v>
                </c:pt>
                <c:pt idx="27374">
                  <c:v>0.14560000000000001</c:v>
                </c:pt>
                <c:pt idx="27375">
                  <c:v>0.12490000000000001</c:v>
                </c:pt>
                <c:pt idx="27376">
                  <c:v>0.11710000000000001</c:v>
                </c:pt>
                <c:pt idx="27377">
                  <c:v>0.11599999999999999</c:v>
                </c:pt>
                <c:pt idx="27378">
                  <c:v>8.3100000000000007E-2</c:v>
                </c:pt>
                <c:pt idx="27379">
                  <c:v>8.8900000000000007E-2</c:v>
                </c:pt>
                <c:pt idx="27380">
                  <c:v>9.5100000000000004E-2</c:v>
                </c:pt>
                <c:pt idx="27381">
                  <c:v>8.7300000000000003E-2</c:v>
                </c:pt>
                <c:pt idx="27382">
                  <c:v>7.5500000000000012E-2</c:v>
                </c:pt>
                <c:pt idx="27383">
                  <c:v>7.1900000000000006E-2</c:v>
                </c:pt>
                <c:pt idx="27384">
                  <c:v>8.3400000000000002E-2</c:v>
                </c:pt>
                <c:pt idx="27385">
                  <c:v>0.10249999999999999</c:v>
                </c:pt>
                <c:pt idx="27386">
                  <c:v>0.1033</c:v>
                </c:pt>
                <c:pt idx="27387">
                  <c:v>0.10260000000000001</c:v>
                </c:pt>
                <c:pt idx="27388">
                  <c:v>9.8100000000000007E-2</c:v>
                </c:pt>
                <c:pt idx="27389">
                  <c:v>9.4200000000000006E-2</c:v>
                </c:pt>
                <c:pt idx="27390">
                  <c:v>9.4600000000000004E-2</c:v>
                </c:pt>
                <c:pt idx="27391">
                  <c:v>9.5299999999999996E-2</c:v>
                </c:pt>
                <c:pt idx="27392">
                  <c:v>9.3100000000000016E-2</c:v>
                </c:pt>
                <c:pt idx="27393">
                  <c:v>9.7900000000000001E-2</c:v>
                </c:pt>
                <c:pt idx="27394">
                  <c:v>0.10360000000000001</c:v>
                </c:pt>
                <c:pt idx="27395">
                  <c:v>0.1067</c:v>
                </c:pt>
                <c:pt idx="27396">
                  <c:v>0.10360000000000001</c:v>
                </c:pt>
                <c:pt idx="27397">
                  <c:v>0.10740000000000001</c:v>
                </c:pt>
                <c:pt idx="27398">
                  <c:v>0.1111</c:v>
                </c:pt>
                <c:pt idx="27399">
                  <c:v>0.1158</c:v>
                </c:pt>
                <c:pt idx="27400">
                  <c:v>0.11240000000000001</c:v>
                </c:pt>
                <c:pt idx="27401">
                  <c:v>0.1169</c:v>
                </c:pt>
                <c:pt idx="27402">
                  <c:v>0.1135</c:v>
                </c:pt>
                <c:pt idx="27403">
                  <c:v>0.10730000000000001</c:v>
                </c:pt>
                <c:pt idx="27404">
                  <c:v>9.920000000000001E-2</c:v>
                </c:pt>
                <c:pt idx="27405">
                  <c:v>0.1085</c:v>
                </c:pt>
                <c:pt idx="27406">
                  <c:v>0.1149</c:v>
                </c:pt>
                <c:pt idx="27407">
                  <c:v>0.1144</c:v>
                </c:pt>
                <c:pt idx="27408">
                  <c:v>0.1149</c:v>
                </c:pt>
                <c:pt idx="27409">
                  <c:v>0.11530000000000001</c:v>
                </c:pt>
                <c:pt idx="27410">
                  <c:v>0.11470000000000001</c:v>
                </c:pt>
                <c:pt idx="27411">
                  <c:v>0.12370000000000002</c:v>
                </c:pt>
                <c:pt idx="27412">
                  <c:v>0.12940000000000002</c:v>
                </c:pt>
                <c:pt idx="27413">
                  <c:v>0.11830000000000002</c:v>
                </c:pt>
                <c:pt idx="27414">
                  <c:v>0.1055</c:v>
                </c:pt>
                <c:pt idx="27415">
                  <c:v>8.0600000000000005E-2</c:v>
                </c:pt>
                <c:pt idx="27416">
                  <c:v>6.3800000000000009E-2</c:v>
                </c:pt>
                <c:pt idx="27417">
                  <c:v>5.4200000000000005E-2</c:v>
                </c:pt>
                <c:pt idx="27418">
                  <c:v>4.87E-2</c:v>
                </c:pt>
                <c:pt idx="27419">
                  <c:v>5.0800000000000005E-2</c:v>
                </c:pt>
                <c:pt idx="27420">
                  <c:v>5.0900000000000001E-2</c:v>
                </c:pt>
                <c:pt idx="27421">
                  <c:v>4.6899999999999997E-2</c:v>
                </c:pt>
                <c:pt idx="27422">
                  <c:v>4.6899999999999997E-2</c:v>
                </c:pt>
                <c:pt idx="27423">
                  <c:v>4.9200000000000001E-2</c:v>
                </c:pt>
                <c:pt idx="27424">
                  <c:v>4.9500000000000002E-2</c:v>
                </c:pt>
                <c:pt idx="27425">
                  <c:v>4.9600000000000005E-2</c:v>
                </c:pt>
                <c:pt idx="27426">
                  <c:v>5.6299999999999996E-2</c:v>
                </c:pt>
                <c:pt idx="27427">
                  <c:v>5.8599999999999999E-2</c:v>
                </c:pt>
                <c:pt idx="27428">
                  <c:v>6.0900000000000003E-2</c:v>
                </c:pt>
                <c:pt idx="27429">
                  <c:v>7.0699999999999999E-2</c:v>
                </c:pt>
                <c:pt idx="27430">
                  <c:v>6.770000000000001E-2</c:v>
                </c:pt>
                <c:pt idx="27431">
                  <c:v>7.9900000000000013E-2</c:v>
                </c:pt>
                <c:pt idx="27432">
                  <c:v>9.7200000000000009E-2</c:v>
                </c:pt>
                <c:pt idx="27433">
                  <c:v>8.8700000000000001E-2</c:v>
                </c:pt>
                <c:pt idx="27434">
                  <c:v>7.740000000000001E-2</c:v>
                </c:pt>
                <c:pt idx="27435">
                  <c:v>7.0499999999999993E-2</c:v>
                </c:pt>
                <c:pt idx="27436">
                  <c:v>5.4100000000000009E-2</c:v>
                </c:pt>
                <c:pt idx="27437">
                  <c:v>4.4400000000000002E-2</c:v>
                </c:pt>
                <c:pt idx="27438">
                  <c:v>3.1699999999999999E-2</c:v>
                </c:pt>
                <c:pt idx="27439">
                  <c:v>3.1800000000000002E-2</c:v>
                </c:pt>
                <c:pt idx="27440">
                  <c:v>2.7600000000000003E-2</c:v>
                </c:pt>
                <c:pt idx="27441">
                  <c:v>2.4400000000000002E-2</c:v>
                </c:pt>
                <c:pt idx="27442">
                  <c:v>2.2200000000000001E-2</c:v>
                </c:pt>
                <c:pt idx="27443">
                  <c:v>2.1299999999999999E-2</c:v>
                </c:pt>
                <c:pt idx="27444">
                  <c:v>2.35E-2</c:v>
                </c:pt>
                <c:pt idx="27445">
                  <c:v>3.0800000000000001E-2</c:v>
                </c:pt>
                <c:pt idx="27446">
                  <c:v>3.7100000000000001E-2</c:v>
                </c:pt>
                <c:pt idx="27447">
                  <c:v>3.6200000000000003E-2</c:v>
                </c:pt>
                <c:pt idx="27448">
                  <c:v>3.1E-2</c:v>
                </c:pt>
                <c:pt idx="27449">
                  <c:v>2.5800000000000003E-2</c:v>
                </c:pt>
                <c:pt idx="27450">
                  <c:v>2.7900000000000005E-2</c:v>
                </c:pt>
                <c:pt idx="27451">
                  <c:v>3.1E-2</c:v>
                </c:pt>
                <c:pt idx="27452">
                  <c:v>0.03</c:v>
                </c:pt>
                <c:pt idx="27453">
                  <c:v>2.5600000000000001E-2</c:v>
                </c:pt>
                <c:pt idx="27454">
                  <c:v>1.84E-2</c:v>
                </c:pt>
                <c:pt idx="27455">
                  <c:v>2.2900000000000004E-2</c:v>
                </c:pt>
                <c:pt idx="27456">
                  <c:v>3.0600000000000002E-2</c:v>
                </c:pt>
                <c:pt idx="27457">
                  <c:v>6.3300000000000009E-2</c:v>
                </c:pt>
                <c:pt idx="27458">
                  <c:v>6.6400000000000001E-2</c:v>
                </c:pt>
                <c:pt idx="27459">
                  <c:v>8.610000000000001E-2</c:v>
                </c:pt>
                <c:pt idx="27460">
                  <c:v>6.3800000000000009E-2</c:v>
                </c:pt>
                <c:pt idx="27461">
                  <c:v>5.1000000000000004E-2</c:v>
                </c:pt>
                <c:pt idx="27462">
                  <c:v>4.5800000000000007E-2</c:v>
                </c:pt>
                <c:pt idx="27463">
                  <c:v>4.4900000000000002E-2</c:v>
                </c:pt>
                <c:pt idx="27464">
                  <c:v>4.2599999999999999E-2</c:v>
                </c:pt>
                <c:pt idx="27465">
                  <c:v>5.1700000000000003E-2</c:v>
                </c:pt>
                <c:pt idx="27466">
                  <c:v>6.1200000000000004E-2</c:v>
                </c:pt>
                <c:pt idx="27467">
                  <c:v>4.7399999999999998E-2</c:v>
                </c:pt>
                <c:pt idx="27468">
                  <c:v>6.4500000000000002E-2</c:v>
                </c:pt>
                <c:pt idx="27469">
                  <c:v>7.9400000000000012E-2</c:v>
                </c:pt>
                <c:pt idx="27470">
                  <c:v>7.5400000000000009E-2</c:v>
                </c:pt>
                <c:pt idx="27471">
                  <c:v>5.8599999999999999E-2</c:v>
                </c:pt>
                <c:pt idx="27472">
                  <c:v>6.0700000000000004E-2</c:v>
                </c:pt>
                <c:pt idx="27473">
                  <c:v>0.06</c:v>
                </c:pt>
                <c:pt idx="27474">
                  <c:v>6.3200000000000006E-2</c:v>
                </c:pt>
                <c:pt idx="27475">
                  <c:v>8.6500000000000007E-2</c:v>
                </c:pt>
                <c:pt idx="27476">
                  <c:v>7.3900000000000007E-2</c:v>
                </c:pt>
                <c:pt idx="27477">
                  <c:v>6.1400000000000003E-2</c:v>
                </c:pt>
                <c:pt idx="27478">
                  <c:v>6.0100000000000001E-2</c:v>
                </c:pt>
                <c:pt idx="27479">
                  <c:v>4.8100000000000004E-2</c:v>
                </c:pt>
                <c:pt idx="27480">
                  <c:v>4.8500000000000001E-2</c:v>
                </c:pt>
                <c:pt idx="27481">
                  <c:v>5.7499999999999996E-2</c:v>
                </c:pt>
                <c:pt idx="27482">
                  <c:v>5.7999999999999996E-2</c:v>
                </c:pt>
                <c:pt idx="27483">
                  <c:v>7.5900000000000009E-2</c:v>
                </c:pt>
                <c:pt idx="27484">
                  <c:v>8.9600000000000013E-2</c:v>
                </c:pt>
                <c:pt idx="27485">
                  <c:v>0.1512</c:v>
                </c:pt>
                <c:pt idx="27486">
                  <c:v>0.1361</c:v>
                </c:pt>
                <c:pt idx="27487">
                  <c:v>0.17090000000000002</c:v>
                </c:pt>
                <c:pt idx="27488">
                  <c:v>0.11030000000000001</c:v>
                </c:pt>
                <c:pt idx="27489">
                  <c:v>8.6199999999999999E-2</c:v>
                </c:pt>
                <c:pt idx="27490">
                  <c:v>4.2200000000000001E-2</c:v>
                </c:pt>
                <c:pt idx="27491">
                  <c:v>3.09E-2</c:v>
                </c:pt>
                <c:pt idx="27492">
                  <c:v>3.1699999999999999E-2</c:v>
                </c:pt>
                <c:pt idx="27493">
                  <c:v>3.3800000000000004E-2</c:v>
                </c:pt>
                <c:pt idx="27494">
                  <c:v>9.8799999999999999E-2</c:v>
                </c:pt>
                <c:pt idx="27495">
                  <c:v>0.12989999999999999</c:v>
                </c:pt>
                <c:pt idx="27496">
                  <c:v>0.1212</c:v>
                </c:pt>
                <c:pt idx="27497">
                  <c:v>0.10289999999999999</c:v>
                </c:pt>
                <c:pt idx="27498">
                  <c:v>9.74E-2</c:v>
                </c:pt>
                <c:pt idx="27499">
                  <c:v>7.3400000000000007E-2</c:v>
                </c:pt>
                <c:pt idx="27500">
                  <c:v>9.9600000000000008E-2</c:v>
                </c:pt>
                <c:pt idx="27501">
                  <c:v>0.1055</c:v>
                </c:pt>
                <c:pt idx="27502">
                  <c:v>6.5300000000000011E-2</c:v>
                </c:pt>
                <c:pt idx="27503">
                  <c:v>5.6100000000000011E-2</c:v>
                </c:pt>
                <c:pt idx="27504">
                  <c:v>5.8200000000000002E-2</c:v>
                </c:pt>
                <c:pt idx="27505">
                  <c:v>7.5400000000000009E-2</c:v>
                </c:pt>
                <c:pt idx="27506">
                  <c:v>0.14630000000000001</c:v>
                </c:pt>
                <c:pt idx="27507">
                  <c:v>0.13650000000000001</c:v>
                </c:pt>
                <c:pt idx="27508">
                  <c:v>0.17760000000000001</c:v>
                </c:pt>
                <c:pt idx="27509">
                  <c:v>0.2198</c:v>
                </c:pt>
                <c:pt idx="27510">
                  <c:v>0.19359999999999999</c:v>
                </c:pt>
                <c:pt idx="27511">
                  <c:v>0.16670000000000001</c:v>
                </c:pt>
                <c:pt idx="27512">
                  <c:v>0.12940000000000002</c:v>
                </c:pt>
                <c:pt idx="27513">
                  <c:v>0.14230000000000001</c:v>
                </c:pt>
                <c:pt idx="27514">
                  <c:v>0.14330000000000001</c:v>
                </c:pt>
                <c:pt idx="27515">
                  <c:v>0.10500000000000001</c:v>
                </c:pt>
                <c:pt idx="27516">
                  <c:v>8.9100000000000013E-2</c:v>
                </c:pt>
                <c:pt idx="27517">
                  <c:v>8.6300000000000002E-2</c:v>
                </c:pt>
                <c:pt idx="27518">
                  <c:v>8.6400000000000005E-2</c:v>
                </c:pt>
                <c:pt idx="27519">
                  <c:v>9.2100000000000015E-2</c:v>
                </c:pt>
                <c:pt idx="27520">
                  <c:v>0.11030000000000001</c:v>
                </c:pt>
                <c:pt idx="27521">
                  <c:v>0.1135</c:v>
                </c:pt>
                <c:pt idx="27522">
                  <c:v>0.11130000000000001</c:v>
                </c:pt>
                <c:pt idx="27523">
                  <c:v>0.10500000000000001</c:v>
                </c:pt>
                <c:pt idx="27524">
                  <c:v>0.12820000000000001</c:v>
                </c:pt>
                <c:pt idx="27525">
                  <c:v>0.10840000000000001</c:v>
                </c:pt>
                <c:pt idx="27526">
                  <c:v>8.8800000000000004E-2</c:v>
                </c:pt>
                <c:pt idx="27527">
                  <c:v>7.4300000000000005E-2</c:v>
                </c:pt>
                <c:pt idx="27528">
                  <c:v>9.2300000000000007E-2</c:v>
                </c:pt>
                <c:pt idx="27529">
                  <c:v>0.11000000000000001</c:v>
                </c:pt>
                <c:pt idx="27530">
                  <c:v>9.0700000000000003E-2</c:v>
                </c:pt>
                <c:pt idx="27531">
                  <c:v>8.9800000000000005E-2</c:v>
                </c:pt>
                <c:pt idx="27532">
                  <c:v>8.0000000000000016E-2</c:v>
                </c:pt>
                <c:pt idx="27533">
                  <c:v>0.11220000000000002</c:v>
                </c:pt>
                <c:pt idx="27534">
                  <c:v>9.74E-2</c:v>
                </c:pt>
                <c:pt idx="27535">
                  <c:v>6.0400000000000002E-2</c:v>
                </c:pt>
                <c:pt idx="27536">
                  <c:v>6.0400000000000002E-2</c:v>
                </c:pt>
                <c:pt idx="27537">
                  <c:v>4.6700000000000005E-2</c:v>
                </c:pt>
                <c:pt idx="27538">
                  <c:v>3.5299999999999998E-2</c:v>
                </c:pt>
                <c:pt idx="27539">
                  <c:v>3.56E-2</c:v>
                </c:pt>
                <c:pt idx="27540">
                  <c:v>3.2600000000000004E-2</c:v>
                </c:pt>
                <c:pt idx="27541">
                  <c:v>0.1077</c:v>
                </c:pt>
                <c:pt idx="27542">
                  <c:v>9.7500000000000003E-2</c:v>
                </c:pt>
                <c:pt idx="27543">
                  <c:v>8.0600000000000005E-2</c:v>
                </c:pt>
                <c:pt idx="27544">
                  <c:v>6.6900000000000001E-2</c:v>
                </c:pt>
                <c:pt idx="27545">
                  <c:v>5.5300000000000009E-2</c:v>
                </c:pt>
                <c:pt idx="27546">
                  <c:v>3.9900000000000005E-2</c:v>
                </c:pt>
                <c:pt idx="27547">
                  <c:v>4.2599999999999999E-2</c:v>
                </c:pt>
                <c:pt idx="27548">
                  <c:v>2.5700000000000001E-2</c:v>
                </c:pt>
                <c:pt idx="27549">
                  <c:v>1.8800000000000001E-2</c:v>
                </c:pt>
                <c:pt idx="27550">
                  <c:v>1.78E-2</c:v>
                </c:pt>
                <c:pt idx="27551">
                  <c:v>2.47E-2</c:v>
                </c:pt>
                <c:pt idx="27552">
                  <c:v>2.1100000000000001E-2</c:v>
                </c:pt>
                <c:pt idx="27553">
                  <c:v>1.3000000000000001E-2</c:v>
                </c:pt>
                <c:pt idx="27554">
                  <c:v>1.3000000000000001E-2</c:v>
                </c:pt>
                <c:pt idx="27555">
                  <c:v>1.06E-2</c:v>
                </c:pt>
                <c:pt idx="27556">
                  <c:v>9.300000000000001E-3</c:v>
                </c:pt>
                <c:pt idx="27557">
                  <c:v>4.7000000000000002E-3</c:v>
                </c:pt>
                <c:pt idx="27558">
                  <c:v>2.4000000000000002E-3</c:v>
                </c:pt>
                <c:pt idx="27559">
                  <c:v>5.8999999999999999E-3</c:v>
                </c:pt>
                <c:pt idx="27560">
                  <c:v>7.0999999999999995E-3</c:v>
                </c:pt>
                <c:pt idx="27561">
                  <c:v>1.06E-2</c:v>
                </c:pt>
                <c:pt idx="27562">
                  <c:v>9.5000000000000015E-3</c:v>
                </c:pt>
                <c:pt idx="27563">
                  <c:v>9.4000000000000004E-3</c:v>
                </c:pt>
                <c:pt idx="27564">
                  <c:v>1.1700000000000002E-2</c:v>
                </c:pt>
                <c:pt idx="27565">
                  <c:v>9.300000000000001E-3</c:v>
                </c:pt>
                <c:pt idx="27566">
                  <c:v>9.300000000000001E-3</c:v>
                </c:pt>
                <c:pt idx="27567">
                  <c:v>4.7000000000000002E-3</c:v>
                </c:pt>
                <c:pt idx="27568">
                  <c:v>2.4000000000000002E-3</c:v>
                </c:pt>
                <c:pt idx="27569">
                  <c:v>1.43E-2</c:v>
                </c:pt>
                <c:pt idx="27570">
                  <c:v>2.2700000000000001E-2</c:v>
                </c:pt>
                <c:pt idx="27571">
                  <c:v>2.5900000000000003E-2</c:v>
                </c:pt>
                <c:pt idx="27572">
                  <c:v>1.89E-2</c:v>
                </c:pt>
                <c:pt idx="27573">
                  <c:v>1.9800000000000002E-2</c:v>
                </c:pt>
                <c:pt idx="27574">
                  <c:v>1.8499999999999999E-2</c:v>
                </c:pt>
                <c:pt idx="27575">
                  <c:v>1.1600000000000001E-2</c:v>
                </c:pt>
                <c:pt idx="27576">
                  <c:v>8.1000000000000013E-3</c:v>
                </c:pt>
                <c:pt idx="27577">
                  <c:v>9.1999999999999998E-3</c:v>
                </c:pt>
                <c:pt idx="27578">
                  <c:v>1.1300000000000001E-2</c:v>
                </c:pt>
                <c:pt idx="27579">
                  <c:v>1.0200000000000001E-2</c:v>
                </c:pt>
                <c:pt idx="27580">
                  <c:v>7.9000000000000008E-3</c:v>
                </c:pt>
                <c:pt idx="27581">
                  <c:v>7.9000000000000008E-3</c:v>
                </c:pt>
                <c:pt idx="27582">
                  <c:v>5.6000000000000008E-3</c:v>
                </c:pt>
                <c:pt idx="27583">
                  <c:v>3.4000000000000002E-3</c:v>
                </c:pt>
                <c:pt idx="27584">
                  <c:v>4.4999999999999997E-3</c:v>
                </c:pt>
                <c:pt idx="27585">
                  <c:v>1.1000000000000001E-3</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3.0000000000000001E-3</c:v>
                </c:pt>
                <c:pt idx="27731">
                  <c:v>7.9000000000000008E-3</c:v>
                </c:pt>
                <c:pt idx="27732">
                  <c:v>1.09E-2</c:v>
                </c:pt>
                <c:pt idx="27733">
                  <c:v>1.1900000000000001E-2</c:v>
                </c:pt>
                <c:pt idx="27734">
                  <c:v>1.09E-2</c:v>
                </c:pt>
                <c:pt idx="27735">
                  <c:v>1.49E-2</c:v>
                </c:pt>
                <c:pt idx="27736">
                  <c:v>1.1900000000000001E-2</c:v>
                </c:pt>
                <c:pt idx="27737">
                  <c:v>1.2800000000000001E-2</c:v>
                </c:pt>
                <c:pt idx="27738">
                  <c:v>9.9000000000000008E-3</c:v>
                </c:pt>
                <c:pt idx="27739">
                  <c:v>8.9999999999999993E-3</c:v>
                </c:pt>
                <c:pt idx="27740">
                  <c:v>8.0000000000000002E-3</c:v>
                </c:pt>
                <c:pt idx="27741">
                  <c:v>5.000000000000001E-3</c:v>
                </c:pt>
                <c:pt idx="27742">
                  <c:v>5.000000000000001E-3</c:v>
                </c:pt>
                <c:pt idx="27743">
                  <c:v>4.0000000000000001E-3</c:v>
                </c:pt>
                <c:pt idx="27744">
                  <c:v>2E-3</c:v>
                </c:pt>
                <c:pt idx="27745">
                  <c:v>4.0000000000000001E-3</c:v>
                </c:pt>
                <c:pt idx="27746">
                  <c:v>5.1000000000000004E-3</c:v>
                </c:pt>
                <c:pt idx="27747">
                  <c:v>8.1000000000000013E-3</c:v>
                </c:pt>
                <c:pt idx="27748">
                  <c:v>1.3200000000000002E-2</c:v>
                </c:pt>
                <c:pt idx="27749">
                  <c:v>1.0200000000000001E-2</c:v>
                </c:pt>
                <c:pt idx="27750">
                  <c:v>9.1999999999999998E-3</c:v>
                </c:pt>
                <c:pt idx="27751">
                  <c:v>9.1999999999999998E-3</c:v>
                </c:pt>
                <c:pt idx="27752">
                  <c:v>7.1999999999999998E-3</c:v>
                </c:pt>
                <c:pt idx="27753">
                  <c:v>1.44E-2</c:v>
                </c:pt>
                <c:pt idx="27754">
                  <c:v>1.2500000000000001E-2</c:v>
                </c:pt>
                <c:pt idx="27755">
                  <c:v>9.5000000000000015E-3</c:v>
                </c:pt>
                <c:pt idx="27756">
                  <c:v>9.4000000000000004E-3</c:v>
                </c:pt>
                <c:pt idx="27757">
                  <c:v>7.4000000000000003E-3</c:v>
                </c:pt>
                <c:pt idx="27758">
                  <c:v>6.4000000000000003E-3</c:v>
                </c:pt>
                <c:pt idx="27759">
                  <c:v>6.5000000000000006E-3</c:v>
                </c:pt>
                <c:pt idx="27760">
                  <c:v>1.09E-2</c:v>
                </c:pt>
                <c:pt idx="27761">
                  <c:v>2.6000000000000002E-2</c:v>
                </c:pt>
                <c:pt idx="27762">
                  <c:v>3.4700000000000002E-2</c:v>
                </c:pt>
                <c:pt idx="27763">
                  <c:v>1.6800000000000002E-2</c:v>
                </c:pt>
                <c:pt idx="27764">
                  <c:v>3.2400000000000005E-2</c:v>
                </c:pt>
                <c:pt idx="27765">
                  <c:v>7.6500000000000012E-2</c:v>
                </c:pt>
                <c:pt idx="27766">
                  <c:v>5.7700000000000001E-2</c:v>
                </c:pt>
                <c:pt idx="27767">
                  <c:v>5.0900000000000001E-2</c:v>
                </c:pt>
                <c:pt idx="27768">
                  <c:v>6.5100000000000005E-2</c:v>
                </c:pt>
                <c:pt idx="27769">
                  <c:v>8.0700000000000008E-2</c:v>
                </c:pt>
                <c:pt idx="27770">
                  <c:v>9.6200000000000008E-2</c:v>
                </c:pt>
                <c:pt idx="27771">
                  <c:v>0.12789999999999999</c:v>
                </c:pt>
                <c:pt idx="27772">
                  <c:v>0.1011</c:v>
                </c:pt>
                <c:pt idx="27773">
                  <c:v>9.3500000000000014E-2</c:v>
                </c:pt>
                <c:pt idx="27774">
                  <c:v>0.1265</c:v>
                </c:pt>
                <c:pt idx="27775">
                  <c:v>0.13340000000000002</c:v>
                </c:pt>
                <c:pt idx="27776">
                  <c:v>0.10560000000000001</c:v>
                </c:pt>
                <c:pt idx="27777">
                  <c:v>0.11630000000000001</c:v>
                </c:pt>
                <c:pt idx="27778">
                  <c:v>0.1232</c:v>
                </c:pt>
                <c:pt idx="27779">
                  <c:v>0.1202</c:v>
                </c:pt>
                <c:pt idx="27780">
                  <c:v>0.1057</c:v>
                </c:pt>
                <c:pt idx="27781">
                  <c:v>0.1343</c:v>
                </c:pt>
                <c:pt idx="27782">
                  <c:v>0.13350000000000001</c:v>
                </c:pt>
                <c:pt idx="27783">
                  <c:v>0.15970000000000001</c:v>
                </c:pt>
                <c:pt idx="27784">
                  <c:v>0.22500000000000001</c:v>
                </c:pt>
                <c:pt idx="27785">
                  <c:v>0.2114</c:v>
                </c:pt>
                <c:pt idx="27786">
                  <c:v>0.18910000000000002</c:v>
                </c:pt>
                <c:pt idx="27787">
                  <c:v>0.14399999999999999</c:v>
                </c:pt>
                <c:pt idx="27788">
                  <c:v>0.12270000000000002</c:v>
                </c:pt>
                <c:pt idx="27789">
                  <c:v>0.1159</c:v>
                </c:pt>
                <c:pt idx="27790">
                  <c:v>0.1154</c:v>
                </c:pt>
                <c:pt idx="27791">
                  <c:v>0.12110000000000001</c:v>
                </c:pt>
                <c:pt idx="27792">
                  <c:v>0.15570000000000001</c:v>
                </c:pt>
                <c:pt idx="27793">
                  <c:v>0.14980000000000002</c:v>
                </c:pt>
                <c:pt idx="27794">
                  <c:v>0.1643</c:v>
                </c:pt>
                <c:pt idx="27795">
                  <c:v>0.1716</c:v>
                </c:pt>
                <c:pt idx="27796">
                  <c:v>0.1797</c:v>
                </c:pt>
                <c:pt idx="27797">
                  <c:v>0.21250000000000002</c:v>
                </c:pt>
                <c:pt idx="27798">
                  <c:v>0.22320000000000004</c:v>
                </c:pt>
                <c:pt idx="27799">
                  <c:v>0.23330000000000004</c:v>
                </c:pt>
                <c:pt idx="27800">
                  <c:v>0.2417</c:v>
                </c:pt>
                <c:pt idx="27801">
                  <c:v>0.22620000000000001</c:v>
                </c:pt>
                <c:pt idx="27802">
                  <c:v>0.23270000000000002</c:v>
                </c:pt>
                <c:pt idx="27803">
                  <c:v>0.24420000000000003</c:v>
                </c:pt>
                <c:pt idx="27804">
                  <c:v>0.28330000000000005</c:v>
                </c:pt>
                <c:pt idx="27805">
                  <c:v>0.36930000000000002</c:v>
                </c:pt>
                <c:pt idx="27806">
                  <c:v>0.34740000000000004</c:v>
                </c:pt>
                <c:pt idx="27807">
                  <c:v>0.28010000000000002</c:v>
                </c:pt>
                <c:pt idx="27808">
                  <c:v>0.21760000000000002</c:v>
                </c:pt>
                <c:pt idx="27809">
                  <c:v>0.17250000000000001</c:v>
                </c:pt>
                <c:pt idx="27810">
                  <c:v>0.14460000000000001</c:v>
                </c:pt>
                <c:pt idx="27811">
                  <c:v>0.10630000000000001</c:v>
                </c:pt>
                <c:pt idx="27812">
                  <c:v>0.1021</c:v>
                </c:pt>
                <c:pt idx="27813">
                  <c:v>8.1299999999999997E-2</c:v>
                </c:pt>
                <c:pt idx="27814">
                  <c:v>6.7000000000000004E-2</c:v>
                </c:pt>
                <c:pt idx="27815">
                  <c:v>4.9700000000000001E-2</c:v>
                </c:pt>
                <c:pt idx="27816">
                  <c:v>2.7600000000000003E-2</c:v>
                </c:pt>
                <c:pt idx="27817">
                  <c:v>1.9800000000000002E-2</c:v>
                </c:pt>
                <c:pt idx="27818">
                  <c:v>1.7600000000000001E-2</c:v>
                </c:pt>
                <c:pt idx="27819">
                  <c:v>1.44E-2</c:v>
                </c:pt>
                <c:pt idx="27820">
                  <c:v>2.0300000000000002E-2</c:v>
                </c:pt>
                <c:pt idx="27821">
                  <c:v>0.05</c:v>
                </c:pt>
                <c:pt idx="27822">
                  <c:v>5.67E-2</c:v>
                </c:pt>
                <c:pt idx="27823">
                  <c:v>5.5800000000000009E-2</c:v>
                </c:pt>
                <c:pt idx="27824">
                  <c:v>0.10400000000000001</c:v>
                </c:pt>
                <c:pt idx="27825">
                  <c:v>7.1199999999999999E-2</c:v>
                </c:pt>
                <c:pt idx="27826">
                  <c:v>8.7800000000000003E-2</c:v>
                </c:pt>
                <c:pt idx="27827">
                  <c:v>9.290000000000001E-2</c:v>
                </c:pt>
                <c:pt idx="27828">
                  <c:v>6.5000000000000002E-2</c:v>
                </c:pt>
                <c:pt idx="27829">
                  <c:v>5.1600000000000007E-2</c:v>
                </c:pt>
                <c:pt idx="27830">
                  <c:v>4.3099999999999999E-2</c:v>
                </c:pt>
                <c:pt idx="27831">
                  <c:v>3.7500000000000006E-2</c:v>
                </c:pt>
                <c:pt idx="27832">
                  <c:v>2.6000000000000002E-2</c:v>
                </c:pt>
                <c:pt idx="27833">
                  <c:v>1.9300000000000001E-2</c:v>
                </c:pt>
                <c:pt idx="27834">
                  <c:v>1.47E-2</c:v>
                </c:pt>
                <c:pt idx="27835">
                  <c:v>1.23E-2</c:v>
                </c:pt>
                <c:pt idx="27836">
                  <c:v>6.7000000000000011E-3</c:v>
                </c:pt>
                <c:pt idx="27837">
                  <c:v>2.3E-3</c:v>
                </c:pt>
                <c:pt idx="27838">
                  <c:v>1.1200000000000002E-2</c:v>
                </c:pt>
                <c:pt idx="27839">
                  <c:v>1.7600000000000001E-2</c:v>
                </c:pt>
                <c:pt idx="27840">
                  <c:v>1.0000000000000002E-2</c:v>
                </c:pt>
                <c:pt idx="27841">
                  <c:v>7.7000000000000002E-3</c:v>
                </c:pt>
                <c:pt idx="27842">
                  <c:v>3.3000000000000004E-3</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4.5999999999999999E-3</c:v>
                </c:pt>
                <c:pt idx="28055">
                  <c:v>1.26E-2</c:v>
                </c:pt>
                <c:pt idx="28056">
                  <c:v>1.6200000000000003E-2</c:v>
                </c:pt>
                <c:pt idx="28057">
                  <c:v>1.2800000000000001E-2</c:v>
                </c:pt>
                <c:pt idx="28058">
                  <c:v>3.5000000000000005E-3</c:v>
                </c:pt>
                <c:pt idx="28059">
                  <c:v>0</c:v>
                </c:pt>
                <c:pt idx="28060">
                  <c:v>0</c:v>
                </c:pt>
                <c:pt idx="28061">
                  <c:v>0</c:v>
                </c:pt>
                <c:pt idx="28062">
                  <c:v>0</c:v>
                </c:pt>
                <c:pt idx="28063">
                  <c:v>0</c:v>
                </c:pt>
                <c:pt idx="28064">
                  <c:v>0</c:v>
                </c:pt>
                <c:pt idx="28065">
                  <c:v>0</c:v>
                </c:pt>
                <c:pt idx="28066">
                  <c:v>6.2700000000000006E-2</c:v>
                </c:pt>
                <c:pt idx="28067">
                  <c:v>8.8300000000000003E-2</c:v>
                </c:pt>
                <c:pt idx="28068">
                  <c:v>0.1686</c:v>
                </c:pt>
                <c:pt idx="28069">
                  <c:v>0.13550000000000001</c:v>
                </c:pt>
                <c:pt idx="28070">
                  <c:v>0.13620000000000002</c:v>
                </c:pt>
                <c:pt idx="28071">
                  <c:v>9.0000000000000011E-2</c:v>
                </c:pt>
                <c:pt idx="28072">
                  <c:v>6.9900000000000004E-2</c:v>
                </c:pt>
                <c:pt idx="28073">
                  <c:v>2.6100000000000002E-2</c:v>
                </c:pt>
                <c:pt idx="28074">
                  <c:v>1.3900000000000003E-2</c:v>
                </c:pt>
                <c:pt idx="28075">
                  <c:v>0.1091</c:v>
                </c:pt>
                <c:pt idx="28076">
                  <c:v>0.1067</c:v>
                </c:pt>
                <c:pt idx="28077">
                  <c:v>0.1071</c:v>
                </c:pt>
                <c:pt idx="28078">
                  <c:v>9.2500000000000013E-2</c:v>
                </c:pt>
                <c:pt idx="28079">
                  <c:v>7.51E-2</c:v>
                </c:pt>
                <c:pt idx="28080">
                  <c:v>0.17300000000000001</c:v>
                </c:pt>
                <c:pt idx="28081">
                  <c:v>0.22490000000000002</c:v>
                </c:pt>
                <c:pt idx="28082">
                  <c:v>0.13700000000000001</c:v>
                </c:pt>
                <c:pt idx="28083">
                  <c:v>0.14499999999999999</c:v>
                </c:pt>
                <c:pt idx="28084">
                  <c:v>0.13930000000000001</c:v>
                </c:pt>
                <c:pt idx="28085">
                  <c:v>0.10720000000000002</c:v>
                </c:pt>
                <c:pt idx="28086">
                  <c:v>0.10120000000000001</c:v>
                </c:pt>
                <c:pt idx="28087">
                  <c:v>5.9200000000000003E-2</c:v>
                </c:pt>
                <c:pt idx="28088">
                  <c:v>3.6900000000000002E-2</c:v>
                </c:pt>
                <c:pt idx="28089">
                  <c:v>2.2000000000000002E-2</c:v>
                </c:pt>
                <c:pt idx="28090">
                  <c:v>1.9600000000000003E-2</c:v>
                </c:pt>
                <c:pt idx="28091">
                  <c:v>3.9500000000000007E-2</c:v>
                </c:pt>
                <c:pt idx="28092">
                  <c:v>6.5800000000000011E-2</c:v>
                </c:pt>
                <c:pt idx="28093">
                  <c:v>5.96E-2</c:v>
                </c:pt>
                <c:pt idx="28094">
                  <c:v>0.13400000000000001</c:v>
                </c:pt>
                <c:pt idx="28095">
                  <c:v>0.27879999999999999</c:v>
                </c:pt>
                <c:pt idx="28096">
                  <c:v>0.35230000000000006</c:v>
                </c:pt>
                <c:pt idx="28097">
                  <c:v>0.34340000000000004</c:v>
                </c:pt>
                <c:pt idx="28098">
                  <c:v>0.41870000000000007</c:v>
                </c:pt>
                <c:pt idx="28099">
                  <c:v>0.27910000000000001</c:v>
                </c:pt>
                <c:pt idx="28100">
                  <c:v>0.44770000000000004</c:v>
                </c:pt>
                <c:pt idx="28101">
                  <c:v>0.44420000000000004</c:v>
                </c:pt>
                <c:pt idx="28102">
                  <c:v>0.41860000000000003</c:v>
                </c:pt>
                <c:pt idx="28103">
                  <c:v>0.28160000000000002</c:v>
                </c:pt>
                <c:pt idx="28104">
                  <c:v>0.3674</c:v>
                </c:pt>
                <c:pt idx="28105">
                  <c:v>0.35410000000000003</c:v>
                </c:pt>
                <c:pt idx="28106">
                  <c:v>0.31810000000000005</c:v>
                </c:pt>
                <c:pt idx="28107">
                  <c:v>0.20790000000000003</c:v>
                </c:pt>
                <c:pt idx="28108">
                  <c:v>0.18520000000000003</c:v>
                </c:pt>
                <c:pt idx="28109">
                  <c:v>0.15600000000000003</c:v>
                </c:pt>
                <c:pt idx="28110">
                  <c:v>0.14630000000000001</c:v>
                </c:pt>
                <c:pt idx="28111">
                  <c:v>0.13650000000000001</c:v>
                </c:pt>
                <c:pt idx="28112">
                  <c:v>0.13660000000000003</c:v>
                </c:pt>
                <c:pt idx="28113">
                  <c:v>0.13300000000000001</c:v>
                </c:pt>
                <c:pt idx="28114">
                  <c:v>0.14940000000000001</c:v>
                </c:pt>
                <c:pt idx="28115">
                  <c:v>0.12070000000000002</c:v>
                </c:pt>
                <c:pt idx="28116">
                  <c:v>0.10660000000000001</c:v>
                </c:pt>
                <c:pt idx="28117">
                  <c:v>0.11230000000000001</c:v>
                </c:pt>
                <c:pt idx="28118">
                  <c:v>0.1835</c:v>
                </c:pt>
                <c:pt idx="28119">
                  <c:v>0.18340000000000001</c:v>
                </c:pt>
                <c:pt idx="28120">
                  <c:v>0.14280000000000001</c:v>
                </c:pt>
                <c:pt idx="28121">
                  <c:v>9.8500000000000004E-2</c:v>
                </c:pt>
                <c:pt idx="28122">
                  <c:v>0.1065</c:v>
                </c:pt>
                <c:pt idx="28123">
                  <c:v>0.10520000000000002</c:v>
                </c:pt>
                <c:pt idx="28124">
                  <c:v>0.1285</c:v>
                </c:pt>
                <c:pt idx="28125">
                  <c:v>0.1099</c:v>
                </c:pt>
                <c:pt idx="28126">
                  <c:v>0.12509999999999999</c:v>
                </c:pt>
                <c:pt idx="28127">
                  <c:v>0.12589999999999998</c:v>
                </c:pt>
                <c:pt idx="28128">
                  <c:v>0.1135</c:v>
                </c:pt>
                <c:pt idx="28129">
                  <c:v>0.11610000000000001</c:v>
                </c:pt>
                <c:pt idx="28130">
                  <c:v>0.12520000000000001</c:v>
                </c:pt>
                <c:pt idx="28131">
                  <c:v>0.12030000000000002</c:v>
                </c:pt>
                <c:pt idx="28132">
                  <c:v>0.10389999999999999</c:v>
                </c:pt>
                <c:pt idx="28133">
                  <c:v>0.11200000000000002</c:v>
                </c:pt>
                <c:pt idx="28134">
                  <c:v>9.0000000000000011E-2</c:v>
                </c:pt>
                <c:pt idx="28135">
                  <c:v>8.2400000000000001E-2</c:v>
                </c:pt>
                <c:pt idx="28136">
                  <c:v>7.6300000000000007E-2</c:v>
                </c:pt>
                <c:pt idx="28137">
                  <c:v>0.12</c:v>
                </c:pt>
                <c:pt idx="28138">
                  <c:v>0.1196</c:v>
                </c:pt>
                <c:pt idx="28139">
                  <c:v>0.1128</c:v>
                </c:pt>
                <c:pt idx="28140">
                  <c:v>0.10600000000000001</c:v>
                </c:pt>
                <c:pt idx="28141">
                  <c:v>9.8000000000000004E-2</c:v>
                </c:pt>
                <c:pt idx="28142">
                  <c:v>0.11630000000000001</c:v>
                </c:pt>
                <c:pt idx="28143">
                  <c:v>0.14350000000000002</c:v>
                </c:pt>
                <c:pt idx="28144">
                  <c:v>0.1138</c:v>
                </c:pt>
                <c:pt idx="28145">
                  <c:v>7.8400000000000011E-2</c:v>
                </c:pt>
                <c:pt idx="28146">
                  <c:v>0.13320000000000001</c:v>
                </c:pt>
                <c:pt idx="28147">
                  <c:v>0.12380000000000001</c:v>
                </c:pt>
                <c:pt idx="28148">
                  <c:v>0.13750000000000001</c:v>
                </c:pt>
                <c:pt idx="28149">
                  <c:v>0.11950000000000001</c:v>
                </c:pt>
                <c:pt idx="28150">
                  <c:v>7.7800000000000008E-2</c:v>
                </c:pt>
                <c:pt idx="28151">
                  <c:v>6.8500000000000005E-2</c:v>
                </c:pt>
                <c:pt idx="28152">
                  <c:v>6.4500000000000002E-2</c:v>
                </c:pt>
                <c:pt idx="28153">
                  <c:v>7.5200000000000003E-2</c:v>
                </c:pt>
                <c:pt idx="28154">
                  <c:v>5.4100000000000009E-2</c:v>
                </c:pt>
                <c:pt idx="28155">
                  <c:v>4.5900000000000003E-2</c:v>
                </c:pt>
                <c:pt idx="28156">
                  <c:v>4.8000000000000001E-2</c:v>
                </c:pt>
                <c:pt idx="28157">
                  <c:v>4.9100000000000005E-2</c:v>
                </c:pt>
                <c:pt idx="28158">
                  <c:v>5.8599999999999999E-2</c:v>
                </c:pt>
                <c:pt idx="28159">
                  <c:v>4.8800000000000003E-2</c:v>
                </c:pt>
                <c:pt idx="28160">
                  <c:v>4.3700000000000003E-2</c:v>
                </c:pt>
                <c:pt idx="28161">
                  <c:v>4.5800000000000007E-2</c:v>
                </c:pt>
                <c:pt idx="28162">
                  <c:v>4.3300000000000005E-2</c:v>
                </c:pt>
                <c:pt idx="28163">
                  <c:v>5.2600000000000008E-2</c:v>
                </c:pt>
                <c:pt idx="28164">
                  <c:v>3.4700000000000002E-2</c:v>
                </c:pt>
                <c:pt idx="28165">
                  <c:v>3.2000000000000001E-2</c:v>
                </c:pt>
                <c:pt idx="28166">
                  <c:v>3.4300000000000004E-2</c:v>
                </c:pt>
                <c:pt idx="28167">
                  <c:v>4.36E-2</c:v>
                </c:pt>
                <c:pt idx="28168">
                  <c:v>4.3500000000000004E-2</c:v>
                </c:pt>
                <c:pt idx="28169">
                  <c:v>3.9600000000000003E-2</c:v>
                </c:pt>
                <c:pt idx="28170">
                  <c:v>4.0800000000000003E-2</c:v>
                </c:pt>
                <c:pt idx="28171">
                  <c:v>3.4700000000000002E-2</c:v>
                </c:pt>
                <c:pt idx="28172">
                  <c:v>3.2300000000000002E-2</c:v>
                </c:pt>
                <c:pt idx="28173">
                  <c:v>2.4199999999999999E-2</c:v>
                </c:pt>
                <c:pt idx="28174">
                  <c:v>2.0500000000000001E-2</c:v>
                </c:pt>
                <c:pt idx="28175">
                  <c:v>2.2600000000000002E-2</c:v>
                </c:pt>
                <c:pt idx="28176">
                  <c:v>2.5900000000000003E-2</c:v>
                </c:pt>
                <c:pt idx="28177">
                  <c:v>2.35E-2</c:v>
                </c:pt>
                <c:pt idx="28178">
                  <c:v>2.0000000000000004E-2</c:v>
                </c:pt>
                <c:pt idx="28179">
                  <c:v>2.1000000000000001E-2</c:v>
                </c:pt>
                <c:pt idx="28180">
                  <c:v>1.8700000000000001E-2</c:v>
                </c:pt>
                <c:pt idx="28181">
                  <c:v>1.8600000000000002E-2</c:v>
                </c:pt>
                <c:pt idx="28182">
                  <c:v>1.9600000000000003E-2</c:v>
                </c:pt>
                <c:pt idx="28183">
                  <c:v>1.7399999999999999E-2</c:v>
                </c:pt>
                <c:pt idx="28184">
                  <c:v>1.3000000000000001E-2</c:v>
                </c:pt>
                <c:pt idx="28185">
                  <c:v>1.1900000000000001E-2</c:v>
                </c:pt>
                <c:pt idx="28186">
                  <c:v>8.6E-3</c:v>
                </c:pt>
                <c:pt idx="28187">
                  <c:v>1.0700000000000001E-2</c:v>
                </c:pt>
                <c:pt idx="28188">
                  <c:v>1.1700000000000002E-2</c:v>
                </c:pt>
                <c:pt idx="28189">
                  <c:v>1.1600000000000001E-2</c:v>
                </c:pt>
                <c:pt idx="28190">
                  <c:v>9.5000000000000015E-3</c:v>
                </c:pt>
                <c:pt idx="28191">
                  <c:v>8.4000000000000012E-3</c:v>
                </c:pt>
                <c:pt idx="28192">
                  <c:v>6.3E-3</c:v>
                </c:pt>
                <c:pt idx="28193">
                  <c:v>6.2000000000000006E-3</c:v>
                </c:pt>
                <c:pt idx="28194">
                  <c:v>5.1999999999999998E-3</c:v>
                </c:pt>
                <c:pt idx="28195">
                  <c:v>4.1000000000000003E-3</c:v>
                </c:pt>
                <c:pt idx="28196">
                  <c:v>3.1000000000000003E-3</c:v>
                </c:pt>
                <c:pt idx="28197">
                  <c:v>1E-3</c:v>
                </c:pt>
                <c:pt idx="28198">
                  <c:v>1E-3</c:v>
                </c:pt>
                <c:pt idx="28199">
                  <c:v>2E-3</c:v>
                </c:pt>
                <c:pt idx="28200">
                  <c:v>1E-3</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8.0000000000000004E-4</c:v>
                </c:pt>
                <c:pt idx="28249">
                  <c:v>0</c:v>
                </c:pt>
                <c:pt idx="28250">
                  <c:v>0</c:v>
                </c:pt>
                <c:pt idx="28251">
                  <c:v>0</c:v>
                </c:pt>
                <c:pt idx="28252">
                  <c:v>0</c:v>
                </c:pt>
                <c:pt idx="28253">
                  <c:v>0</c:v>
                </c:pt>
                <c:pt idx="28254">
                  <c:v>0</c:v>
                </c:pt>
                <c:pt idx="28255">
                  <c:v>0</c:v>
                </c:pt>
                <c:pt idx="28256">
                  <c:v>0</c:v>
                </c:pt>
                <c:pt idx="28257">
                  <c:v>8.0000000000000004E-4</c:v>
                </c:pt>
                <c:pt idx="28258">
                  <c:v>0</c:v>
                </c:pt>
                <c:pt idx="28259">
                  <c:v>0</c:v>
                </c:pt>
                <c:pt idx="28260">
                  <c:v>8.0000000000000004E-4</c:v>
                </c:pt>
                <c:pt idx="28261">
                  <c:v>0</c:v>
                </c:pt>
                <c:pt idx="28262">
                  <c:v>8.0000000000000004E-4</c:v>
                </c:pt>
                <c:pt idx="28263">
                  <c:v>8.0000000000000004E-4</c:v>
                </c:pt>
                <c:pt idx="28264">
                  <c:v>0</c:v>
                </c:pt>
                <c:pt idx="28265">
                  <c:v>8.0000000000000004E-4</c:v>
                </c:pt>
                <c:pt idx="28266">
                  <c:v>8.0000000000000004E-4</c:v>
                </c:pt>
                <c:pt idx="28267">
                  <c:v>0</c:v>
                </c:pt>
                <c:pt idx="28268">
                  <c:v>8.0000000000000004E-4</c:v>
                </c:pt>
                <c:pt idx="28269">
                  <c:v>0</c:v>
                </c:pt>
                <c:pt idx="28270">
                  <c:v>0</c:v>
                </c:pt>
                <c:pt idx="28271">
                  <c:v>8.0000000000000004E-4</c:v>
                </c:pt>
                <c:pt idx="28272">
                  <c:v>0</c:v>
                </c:pt>
                <c:pt idx="28273">
                  <c:v>0</c:v>
                </c:pt>
                <c:pt idx="28274">
                  <c:v>8.0000000000000004E-4</c:v>
                </c:pt>
                <c:pt idx="28275">
                  <c:v>8.0000000000000004E-4</c:v>
                </c:pt>
                <c:pt idx="28276">
                  <c:v>0</c:v>
                </c:pt>
                <c:pt idx="28277">
                  <c:v>8.0000000000000004E-4</c:v>
                </c:pt>
                <c:pt idx="28278">
                  <c:v>8.0000000000000004E-4</c:v>
                </c:pt>
                <c:pt idx="28279">
                  <c:v>0</c:v>
                </c:pt>
                <c:pt idx="28280">
                  <c:v>8.0000000000000004E-4</c:v>
                </c:pt>
                <c:pt idx="28281">
                  <c:v>8.0000000000000004E-4</c:v>
                </c:pt>
                <c:pt idx="28282">
                  <c:v>0</c:v>
                </c:pt>
                <c:pt idx="28283">
                  <c:v>8.0000000000000004E-4</c:v>
                </c:pt>
                <c:pt idx="28284">
                  <c:v>8.0000000000000004E-4</c:v>
                </c:pt>
                <c:pt idx="28285">
                  <c:v>0</c:v>
                </c:pt>
                <c:pt idx="28286">
                  <c:v>8.0000000000000004E-4</c:v>
                </c:pt>
                <c:pt idx="28287">
                  <c:v>8.0000000000000004E-4</c:v>
                </c:pt>
                <c:pt idx="28288">
                  <c:v>0</c:v>
                </c:pt>
                <c:pt idx="28289">
                  <c:v>8.0000000000000004E-4</c:v>
                </c:pt>
                <c:pt idx="28290">
                  <c:v>8.0000000000000004E-4</c:v>
                </c:pt>
                <c:pt idx="28291">
                  <c:v>0</c:v>
                </c:pt>
                <c:pt idx="28292">
                  <c:v>8.0000000000000004E-4</c:v>
                </c:pt>
                <c:pt idx="28293">
                  <c:v>8.0000000000000004E-4</c:v>
                </c:pt>
                <c:pt idx="28294">
                  <c:v>0</c:v>
                </c:pt>
                <c:pt idx="28295">
                  <c:v>8.0000000000000004E-4</c:v>
                </c:pt>
                <c:pt idx="28296">
                  <c:v>8.0000000000000004E-4</c:v>
                </c:pt>
                <c:pt idx="28297">
                  <c:v>0</c:v>
                </c:pt>
                <c:pt idx="28298">
                  <c:v>8.0000000000000004E-4</c:v>
                </c:pt>
                <c:pt idx="28299">
                  <c:v>8.0000000000000004E-4</c:v>
                </c:pt>
                <c:pt idx="28300">
                  <c:v>0</c:v>
                </c:pt>
                <c:pt idx="28301">
                  <c:v>8.0000000000000004E-4</c:v>
                </c:pt>
                <c:pt idx="28302">
                  <c:v>8.0000000000000004E-4</c:v>
                </c:pt>
                <c:pt idx="28303">
                  <c:v>0</c:v>
                </c:pt>
                <c:pt idx="28304">
                  <c:v>8.0000000000000004E-4</c:v>
                </c:pt>
                <c:pt idx="28305">
                  <c:v>8.0000000000000004E-4</c:v>
                </c:pt>
                <c:pt idx="28306">
                  <c:v>0</c:v>
                </c:pt>
                <c:pt idx="28307">
                  <c:v>8.0000000000000004E-4</c:v>
                </c:pt>
                <c:pt idx="28308">
                  <c:v>8.0000000000000004E-4</c:v>
                </c:pt>
                <c:pt idx="28309">
                  <c:v>8.0000000000000004E-4</c:v>
                </c:pt>
                <c:pt idx="28310">
                  <c:v>0</c:v>
                </c:pt>
                <c:pt idx="28311">
                  <c:v>0</c:v>
                </c:pt>
                <c:pt idx="28312">
                  <c:v>0</c:v>
                </c:pt>
                <c:pt idx="28313">
                  <c:v>0</c:v>
                </c:pt>
                <c:pt idx="28314">
                  <c:v>8.9999999999999998E-4</c:v>
                </c:pt>
                <c:pt idx="28315">
                  <c:v>8.9999999999999998E-4</c:v>
                </c:pt>
                <c:pt idx="28316">
                  <c:v>0</c:v>
                </c:pt>
                <c:pt idx="28317">
                  <c:v>0</c:v>
                </c:pt>
                <c:pt idx="28318">
                  <c:v>1E-3</c:v>
                </c:pt>
                <c:pt idx="28319">
                  <c:v>0</c:v>
                </c:pt>
                <c:pt idx="28320">
                  <c:v>0</c:v>
                </c:pt>
                <c:pt idx="28321">
                  <c:v>1E-3</c:v>
                </c:pt>
                <c:pt idx="28322">
                  <c:v>0</c:v>
                </c:pt>
                <c:pt idx="28323">
                  <c:v>0</c:v>
                </c:pt>
                <c:pt idx="28324">
                  <c:v>1.1000000000000001E-3</c:v>
                </c:pt>
                <c:pt idx="28325">
                  <c:v>4.4000000000000003E-3</c:v>
                </c:pt>
                <c:pt idx="28326">
                  <c:v>1.2200000000000001E-2</c:v>
                </c:pt>
                <c:pt idx="28327">
                  <c:v>2.0400000000000001E-2</c:v>
                </c:pt>
                <c:pt idx="28328">
                  <c:v>2.4300000000000002E-2</c:v>
                </c:pt>
                <c:pt idx="28329">
                  <c:v>2.7000000000000003E-2</c:v>
                </c:pt>
                <c:pt idx="28330">
                  <c:v>3.1E-2</c:v>
                </c:pt>
                <c:pt idx="28331">
                  <c:v>3.5299999999999998E-2</c:v>
                </c:pt>
                <c:pt idx="28332">
                  <c:v>4.8300000000000003E-2</c:v>
                </c:pt>
                <c:pt idx="28333">
                  <c:v>7.8500000000000014E-2</c:v>
                </c:pt>
                <c:pt idx="28334">
                  <c:v>9.7299999999999998E-2</c:v>
                </c:pt>
                <c:pt idx="28335">
                  <c:v>0.12410000000000002</c:v>
                </c:pt>
                <c:pt idx="28336">
                  <c:v>0.15940000000000001</c:v>
                </c:pt>
                <c:pt idx="28337">
                  <c:v>0.20750000000000002</c:v>
                </c:pt>
                <c:pt idx="28338">
                  <c:v>0.2054</c:v>
                </c:pt>
                <c:pt idx="28339">
                  <c:v>0.19870000000000002</c:v>
                </c:pt>
                <c:pt idx="28340">
                  <c:v>0.26900000000000002</c:v>
                </c:pt>
                <c:pt idx="28341">
                  <c:v>0.23150000000000001</c:v>
                </c:pt>
                <c:pt idx="28342">
                  <c:v>0.26490000000000002</c:v>
                </c:pt>
                <c:pt idx="28343">
                  <c:v>0.30390000000000006</c:v>
                </c:pt>
                <c:pt idx="28344">
                  <c:v>0.35840000000000005</c:v>
                </c:pt>
                <c:pt idx="28345">
                  <c:v>0.41589999999999999</c:v>
                </c:pt>
                <c:pt idx="28346">
                  <c:v>0.46250000000000002</c:v>
                </c:pt>
                <c:pt idx="28347">
                  <c:v>0.5262</c:v>
                </c:pt>
                <c:pt idx="28348">
                  <c:v>0.44940000000000002</c:v>
                </c:pt>
                <c:pt idx="28349">
                  <c:v>0.41399999999999998</c:v>
                </c:pt>
                <c:pt idx="28350">
                  <c:v>0.36880000000000002</c:v>
                </c:pt>
                <c:pt idx="28351">
                  <c:v>0.36730000000000002</c:v>
                </c:pt>
                <c:pt idx="28352">
                  <c:v>0.44730000000000003</c:v>
                </c:pt>
                <c:pt idx="28353">
                  <c:v>0.58490000000000009</c:v>
                </c:pt>
                <c:pt idx="28354">
                  <c:v>0.62570000000000003</c:v>
                </c:pt>
                <c:pt idx="28355">
                  <c:v>0.77600000000000002</c:v>
                </c:pt>
                <c:pt idx="28356">
                  <c:v>0.93510000000000015</c:v>
                </c:pt>
                <c:pt idx="28357">
                  <c:v>0.96360000000000001</c:v>
                </c:pt>
                <c:pt idx="28358">
                  <c:v>1.1286</c:v>
                </c:pt>
                <c:pt idx="28359">
                  <c:v>1.0103</c:v>
                </c:pt>
                <c:pt idx="28360">
                  <c:v>1.2289000000000001</c:v>
                </c:pt>
                <c:pt idx="28361">
                  <c:v>1.1057000000000001</c:v>
                </c:pt>
                <c:pt idx="28362">
                  <c:v>1.2738</c:v>
                </c:pt>
                <c:pt idx="28363">
                  <c:v>1.3170999999999999</c:v>
                </c:pt>
                <c:pt idx="28364">
                  <c:v>1.4991000000000001</c:v>
                </c:pt>
                <c:pt idx="28365">
                  <c:v>1.5860000000000001</c:v>
                </c:pt>
                <c:pt idx="28366">
                  <c:v>1.3017000000000001</c:v>
                </c:pt>
                <c:pt idx="28367">
                  <c:v>1.0532999999999999</c:v>
                </c:pt>
                <c:pt idx="28368">
                  <c:v>1.2063000000000001</c:v>
                </c:pt>
                <c:pt idx="28369">
                  <c:v>1.1843999999999999</c:v>
                </c:pt>
                <c:pt idx="28370">
                  <c:v>1.3952</c:v>
                </c:pt>
                <c:pt idx="28371">
                  <c:v>1.5129000000000001</c:v>
                </c:pt>
                <c:pt idx="28372">
                  <c:v>1.6534</c:v>
                </c:pt>
                <c:pt idx="28373">
                  <c:v>1.6245000000000003</c:v>
                </c:pt>
                <c:pt idx="28374">
                  <c:v>1.7355</c:v>
                </c:pt>
                <c:pt idx="28375">
                  <c:v>1.7568000000000001</c:v>
                </c:pt>
                <c:pt idx="28376">
                  <c:v>1.8582999999999998</c:v>
                </c:pt>
                <c:pt idx="28377">
                  <c:v>1.8114999999999999</c:v>
                </c:pt>
                <c:pt idx="28378">
                  <c:v>1.6998000000000002</c:v>
                </c:pt>
                <c:pt idx="28379">
                  <c:v>1.8576000000000001</c:v>
                </c:pt>
                <c:pt idx="28380">
                  <c:v>1.8769</c:v>
                </c:pt>
                <c:pt idx="28381">
                  <c:v>1.6863000000000001</c:v>
                </c:pt>
                <c:pt idx="28382">
                  <c:v>1.806</c:v>
                </c:pt>
                <c:pt idx="28383">
                  <c:v>1.8645</c:v>
                </c:pt>
                <c:pt idx="28384">
                  <c:v>1.8869</c:v>
                </c:pt>
                <c:pt idx="28385">
                  <c:v>1.6979</c:v>
                </c:pt>
                <c:pt idx="28386">
                  <c:v>1.6523000000000001</c:v>
                </c:pt>
                <c:pt idx="28387">
                  <c:v>1.7355</c:v>
                </c:pt>
                <c:pt idx="28388">
                  <c:v>1.7703</c:v>
                </c:pt>
                <c:pt idx="28389">
                  <c:v>1.7453000000000001</c:v>
                </c:pt>
                <c:pt idx="28390">
                  <c:v>1.8164000000000002</c:v>
                </c:pt>
                <c:pt idx="28391">
                  <c:v>1.8289000000000002</c:v>
                </c:pt>
                <c:pt idx="28392">
                  <c:v>1.8564000000000001</c:v>
                </c:pt>
                <c:pt idx="28393">
                  <c:v>1.8620999999999999</c:v>
                </c:pt>
                <c:pt idx="28394">
                  <c:v>1.9745000000000001</c:v>
                </c:pt>
                <c:pt idx="28395">
                  <c:v>1.7329999999999999</c:v>
                </c:pt>
                <c:pt idx="28396">
                  <c:v>1.7710000000000001</c:v>
                </c:pt>
                <c:pt idx="28397">
                  <c:v>1.4161000000000001</c:v>
                </c:pt>
                <c:pt idx="28398">
                  <c:v>1.4893000000000001</c:v>
                </c:pt>
                <c:pt idx="28399">
                  <c:v>1.5362</c:v>
                </c:pt>
                <c:pt idx="28400">
                  <c:v>1.4558</c:v>
                </c:pt>
                <c:pt idx="28401">
                  <c:v>1.3932000000000002</c:v>
                </c:pt>
                <c:pt idx="28402">
                  <c:v>1.4013</c:v>
                </c:pt>
                <c:pt idx="28403">
                  <c:v>1.242</c:v>
                </c:pt>
                <c:pt idx="28404">
                  <c:v>1.516</c:v>
                </c:pt>
                <c:pt idx="28405">
                  <c:v>1.5289000000000001</c:v>
                </c:pt>
                <c:pt idx="28406">
                  <c:v>1.4479</c:v>
                </c:pt>
                <c:pt idx="28407">
                  <c:v>1.5055000000000001</c:v>
                </c:pt>
                <c:pt idx="28408">
                  <c:v>1.4854000000000001</c:v>
                </c:pt>
                <c:pt idx="28409">
                  <c:v>1.1232</c:v>
                </c:pt>
                <c:pt idx="28410">
                  <c:v>1.3826000000000001</c:v>
                </c:pt>
                <c:pt idx="28411">
                  <c:v>1.2204000000000002</c:v>
                </c:pt>
                <c:pt idx="28412">
                  <c:v>1.135</c:v>
                </c:pt>
                <c:pt idx="28413">
                  <c:v>1.1818</c:v>
                </c:pt>
                <c:pt idx="28414">
                  <c:v>1.2901</c:v>
                </c:pt>
                <c:pt idx="28415">
                  <c:v>1.3031000000000001</c:v>
                </c:pt>
                <c:pt idx="28416">
                  <c:v>1.1434</c:v>
                </c:pt>
                <c:pt idx="28417">
                  <c:v>1.0297000000000001</c:v>
                </c:pt>
                <c:pt idx="28418">
                  <c:v>1.0955000000000001</c:v>
                </c:pt>
                <c:pt idx="28419">
                  <c:v>1.0498000000000001</c:v>
                </c:pt>
                <c:pt idx="28420">
                  <c:v>1.1469</c:v>
                </c:pt>
                <c:pt idx="28421">
                  <c:v>1.1504000000000001</c:v>
                </c:pt>
                <c:pt idx="28422">
                  <c:v>0.9738</c:v>
                </c:pt>
                <c:pt idx="28423">
                  <c:v>1.0829000000000002</c:v>
                </c:pt>
                <c:pt idx="28424">
                  <c:v>1.0461</c:v>
                </c:pt>
                <c:pt idx="28425">
                  <c:v>0.93620000000000003</c:v>
                </c:pt>
                <c:pt idx="28426">
                  <c:v>0.8297000000000001</c:v>
                </c:pt>
                <c:pt idx="28427">
                  <c:v>0.85130000000000006</c:v>
                </c:pt>
                <c:pt idx="28428">
                  <c:v>0.84770000000000012</c:v>
                </c:pt>
                <c:pt idx="28429">
                  <c:v>0.75150000000000006</c:v>
                </c:pt>
                <c:pt idx="28430">
                  <c:v>0.88960000000000017</c:v>
                </c:pt>
                <c:pt idx="28431">
                  <c:v>1.1804000000000001</c:v>
                </c:pt>
                <c:pt idx="28432">
                  <c:v>0.9103</c:v>
                </c:pt>
                <c:pt idx="28433">
                  <c:v>0.76650000000000007</c:v>
                </c:pt>
                <c:pt idx="28434">
                  <c:v>0.83100000000000007</c:v>
                </c:pt>
                <c:pt idx="28435">
                  <c:v>0.74720000000000009</c:v>
                </c:pt>
                <c:pt idx="28436">
                  <c:v>0.72650000000000003</c:v>
                </c:pt>
                <c:pt idx="28437">
                  <c:v>0.63900000000000001</c:v>
                </c:pt>
                <c:pt idx="28438">
                  <c:v>0.61710000000000009</c:v>
                </c:pt>
                <c:pt idx="28439">
                  <c:v>0.59520000000000006</c:v>
                </c:pt>
                <c:pt idx="28440">
                  <c:v>0.68420000000000003</c:v>
                </c:pt>
                <c:pt idx="28441">
                  <c:v>0.64720000000000011</c:v>
                </c:pt>
                <c:pt idx="28442">
                  <c:v>0.53040000000000009</c:v>
                </c:pt>
                <c:pt idx="28443">
                  <c:v>0.49850000000000005</c:v>
                </c:pt>
                <c:pt idx="28444">
                  <c:v>0.41040000000000004</c:v>
                </c:pt>
                <c:pt idx="28445">
                  <c:v>0.43019999999999997</c:v>
                </c:pt>
                <c:pt idx="28446">
                  <c:v>0.42210000000000003</c:v>
                </c:pt>
                <c:pt idx="28447">
                  <c:v>0.38240000000000002</c:v>
                </c:pt>
                <c:pt idx="28448">
                  <c:v>0.40839999999999999</c:v>
                </c:pt>
                <c:pt idx="28449">
                  <c:v>0.41239999999999999</c:v>
                </c:pt>
                <c:pt idx="28450">
                  <c:v>0.375</c:v>
                </c:pt>
                <c:pt idx="28451">
                  <c:v>0.33800000000000002</c:v>
                </c:pt>
                <c:pt idx="28452">
                  <c:v>0.33460000000000001</c:v>
                </c:pt>
                <c:pt idx="28453">
                  <c:v>0.30890000000000001</c:v>
                </c:pt>
                <c:pt idx="28454">
                  <c:v>0.32090000000000002</c:v>
                </c:pt>
                <c:pt idx="28455">
                  <c:v>0.30990000000000006</c:v>
                </c:pt>
                <c:pt idx="28456">
                  <c:v>0.30680000000000002</c:v>
                </c:pt>
                <c:pt idx="28457">
                  <c:v>0.2802</c:v>
                </c:pt>
                <c:pt idx="28458">
                  <c:v>0.28889999999999999</c:v>
                </c:pt>
                <c:pt idx="28459">
                  <c:v>0.26700000000000002</c:v>
                </c:pt>
                <c:pt idx="28460">
                  <c:v>0.26690000000000003</c:v>
                </c:pt>
                <c:pt idx="28461">
                  <c:v>0.25440000000000002</c:v>
                </c:pt>
                <c:pt idx="28462">
                  <c:v>0.23290000000000002</c:v>
                </c:pt>
                <c:pt idx="28463">
                  <c:v>0.2331</c:v>
                </c:pt>
                <c:pt idx="28464">
                  <c:v>0.24490000000000001</c:v>
                </c:pt>
                <c:pt idx="28465">
                  <c:v>0.24180000000000001</c:v>
                </c:pt>
                <c:pt idx="28466">
                  <c:v>0.2397</c:v>
                </c:pt>
                <c:pt idx="28467">
                  <c:v>0.2235</c:v>
                </c:pt>
                <c:pt idx="28468">
                  <c:v>0.23940000000000003</c:v>
                </c:pt>
                <c:pt idx="28469">
                  <c:v>0.22730000000000003</c:v>
                </c:pt>
                <c:pt idx="28470">
                  <c:v>0.21530000000000002</c:v>
                </c:pt>
                <c:pt idx="28471">
                  <c:v>0.21160000000000001</c:v>
                </c:pt>
                <c:pt idx="28472">
                  <c:v>0.20080000000000001</c:v>
                </c:pt>
                <c:pt idx="28473">
                  <c:v>0.19730000000000003</c:v>
                </c:pt>
                <c:pt idx="28474">
                  <c:v>0.18740000000000001</c:v>
                </c:pt>
                <c:pt idx="28475">
                  <c:v>0.19710000000000003</c:v>
                </c:pt>
                <c:pt idx="28476">
                  <c:v>0.1734</c:v>
                </c:pt>
                <c:pt idx="28477">
                  <c:v>0.1807</c:v>
                </c:pt>
                <c:pt idx="28478">
                  <c:v>0.17280000000000001</c:v>
                </c:pt>
                <c:pt idx="28479">
                  <c:v>0.17150000000000001</c:v>
                </c:pt>
                <c:pt idx="28480">
                  <c:v>0.17070000000000002</c:v>
                </c:pt>
                <c:pt idx="28481">
                  <c:v>0.15240000000000001</c:v>
                </c:pt>
                <c:pt idx="28482">
                  <c:v>0.13899999999999998</c:v>
                </c:pt>
                <c:pt idx="28483">
                  <c:v>0.15290000000000001</c:v>
                </c:pt>
                <c:pt idx="28484">
                  <c:v>0.15540000000000001</c:v>
                </c:pt>
                <c:pt idx="28485">
                  <c:v>0.14380000000000001</c:v>
                </c:pt>
                <c:pt idx="28486">
                  <c:v>0.13540000000000002</c:v>
                </c:pt>
                <c:pt idx="28487">
                  <c:v>0.13980000000000001</c:v>
                </c:pt>
                <c:pt idx="28488">
                  <c:v>0.1323</c:v>
                </c:pt>
                <c:pt idx="28489">
                  <c:v>0.11940000000000001</c:v>
                </c:pt>
                <c:pt idx="28490">
                  <c:v>0.13089999999999999</c:v>
                </c:pt>
                <c:pt idx="28491">
                  <c:v>0.1502</c:v>
                </c:pt>
                <c:pt idx="28492">
                  <c:v>0.1444</c:v>
                </c:pt>
                <c:pt idx="28493">
                  <c:v>0.14050000000000001</c:v>
                </c:pt>
                <c:pt idx="28494">
                  <c:v>0.12889999999999999</c:v>
                </c:pt>
                <c:pt idx="28495">
                  <c:v>0.13250000000000001</c:v>
                </c:pt>
                <c:pt idx="28496">
                  <c:v>0.13600000000000001</c:v>
                </c:pt>
                <c:pt idx="28497">
                  <c:v>0.12589999999999998</c:v>
                </c:pt>
                <c:pt idx="28498">
                  <c:v>0.10760000000000002</c:v>
                </c:pt>
                <c:pt idx="28499">
                  <c:v>0.11710000000000001</c:v>
                </c:pt>
                <c:pt idx="28500">
                  <c:v>0.11630000000000001</c:v>
                </c:pt>
                <c:pt idx="28501">
                  <c:v>0.1091</c:v>
                </c:pt>
                <c:pt idx="28502">
                  <c:v>0.1095</c:v>
                </c:pt>
                <c:pt idx="28503">
                  <c:v>0.10620000000000002</c:v>
                </c:pt>
                <c:pt idx="28504">
                  <c:v>9.5700000000000007E-2</c:v>
                </c:pt>
                <c:pt idx="28505">
                  <c:v>9.4799999999999995E-2</c:v>
                </c:pt>
                <c:pt idx="28506">
                  <c:v>8.5199999999999998E-2</c:v>
                </c:pt>
                <c:pt idx="28507">
                  <c:v>8.3799999999999999E-2</c:v>
                </c:pt>
                <c:pt idx="28508">
                  <c:v>8.7000000000000008E-2</c:v>
                </c:pt>
                <c:pt idx="28509">
                  <c:v>0.10149999999999999</c:v>
                </c:pt>
                <c:pt idx="28510">
                  <c:v>0.10580000000000001</c:v>
                </c:pt>
                <c:pt idx="28511">
                  <c:v>0.1013</c:v>
                </c:pt>
                <c:pt idx="28512">
                  <c:v>9.3700000000000006E-2</c:v>
                </c:pt>
                <c:pt idx="28513">
                  <c:v>9.0500000000000011E-2</c:v>
                </c:pt>
                <c:pt idx="28514">
                  <c:v>8.7500000000000008E-2</c:v>
                </c:pt>
                <c:pt idx="28515">
                  <c:v>8.8200000000000001E-2</c:v>
                </c:pt>
                <c:pt idx="28516">
                  <c:v>8.5300000000000001E-2</c:v>
                </c:pt>
                <c:pt idx="28517">
                  <c:v>8.4900000000000003E-2</c:v>
                </c:pt>
                <c:pt idx="28518">
                  <c:v>8.3299999999999999E-2</c:v>
                </c:pt>
                <c:pt idx="28519">
                  <c:v>8.3100000000000007E-2</c:v>
                </c:pt>
                <c:pt idx="28520">
                  <c:v>7.9400000000000012E-2</c:v>
                </c:pt>
                <c:pt idx="28521">
                  <c:v>7.4300000000000005E-2</c:v>
                </c:pt>
                <c:pt idx="28522">
                  <c:v>8.2000000000000003E-2</c:v>
                </c:pt>
                <c:pt idx="28523">
                  <c:v>7.4700000000000003E-2</c:v>
                </c:pt>
                <c:pt idx="28524">
                  <c:v>7.4900000000000008E-2</c:v>
                </c:pt>
                <c:pt idx="28525">
                  <c:v>7.2099999999999997E-2</c:v>
                </c:pt>
                <c:pt idx="28526">
                  <c:v>6.93E-2</c:v>
                </c:pt>
                <c:pt idx="28527">
                  <c:v>6.7900000000000002E-2</c:v>
                </c:pt>
                <c:pt idx="28528">
                  <c:v>6.5300000000000011E-2</c:v>
                </c:pt>
                <c:pt idx="28529">
                  <c:v>6.59E-2</c:v>
                </c:pt>
                <c:pt idx="28530">
                  <c:v>6.2400000000000004E-2</c:v>
                </c:pt>
                <c:pt idx="28531">
                  <c:v>6.2E-2</c:v>
                </c:pt>
                <c:pt idx="28532">
                  <c:v>6.3800000000000009E-2</c:v>
                </c:pt>
                <c:pt idx="28533">
                  <c:v>5.9299999999999999E-2</c:v>
                </c:pt>
                <c:pt idx="28534">
                  <c:v>5.4500000000000007E-2</c:v>
                </c:pt>
                <c:pt idx="28535">
                  <c:v>5.5300000000000009E-2</c:v>
                </c:pt>
                <c:pt idx="28536">
                  <c:v>5.3900000000000003E-2</c:v>
                </c:pt>
                <c:pt idx="28537">
                  <c:v>5.0700000000000002E-2</c:v>
                </c:pt>
                <c:pt idx="28538">
                  <c:v>5.1400000000000001E-2</c:v>
                </c:pt>
                <c:pt idx="28539">
                  <c:v>5.1200000000000002E-2</c:v>
                </c:pt>
                <c:pt idx="28540">
                  <c:v>5.0100000000000006E-2</c:v>
                </c:pt>
                <c:pt idx="28541">
                  <c:v>4.8899999999999999E-2</c:v>
                </c:pt>
                <c:pt idx="28542">
                  <c:v>5.1700000000000003E-2</c:v>
                </c:pt>
                <c:pt idx="28543">
                  <c:v>4.6300000000000008E-2</c:v>
                </c:pt>
                <c:pt idx="28544">
                  <c:v>4.5000000000000005E-2</c:v>
                </c:pt>
                <c:pt idx="28545">
                  <c:v>4.4900000000000002E-2</c:v>
                </c:pt>
                <c:pt idx="28546">
                  <c:v>4.1599999999999998E-2</c:v>
                </c:pt>
                <c:pt idx="28547">
                  <c:v>4.24E-2</c:v>
                </c:pt>
                <c:pt idx="28548">
                  <c:v>4.2200000000000001E-2</c:v>
                </c:pt>
                <c:pt idx="28549">
                  <c:v>3.8100000000000002E-2</c:v>
                </c:pt>
                <c:pt idx="28550">
                  <c:v>3.7900000000000003E-2</c:v>
                </c:pt>
                <c:pt idx="28551">
                  <c:v>3.6700000000000003E-2</c:v>
                </c:pt>
                <c:pt idx="28552">
                  <c:v>3.6600000000000001E-2</c:v>
                </c:pt>
                <c:pt idx="28553">
                  <c:v>3.5499999999999997E-2</c:v>
                </c:pt>
                <c:pt idx="28554">
                  <c:v>3.44E-2</c:v>
                </c:pt>
                <c:pt idx="28555">
                  <c:v>3.5200000000000002E-2</c:v>
                </c:pt>
                <c:pt idx="28556">
                  <c:v>3.5099999999999999E-2</c:v>
                </c:pt>
                <c:pt idx="28557">
                  <c:v>3.2800000000000003E-2</c:v>
                </c:pt>
                <c:pt idx="28558">
                  <c:v>3.1699999999999999E-2</c:v>
                </c:pt>
                <c:pt idx="28559">
                  <c:v>2.9700000000000001E-2</c:v>
                </c:pt>
                <c:pt idx="28560">
                  <c:v>3.0600000000000002E-2</c:v>
                </c:pt>
                <c:pt idx="28561">
                  <c:v>3.0499999999999999E-2</c:v>
                </c:pt>
                <c:pt idx="28562">
                  <c:v>3.0300000000000001E-2</c:v>
                </c:pt>
                <c:pt idx="28563">
                  <c:v>2.8299999999999999E-2</c:v>
                </c:pt>
                <c:pt idx="28564">
                  <c:v>2.7200000000000002E-2</c:v>
                </c:pt>
                <c:pt idx="28565">
                  <c:v>2.5300000000000003E-2</c:v>
                </c:pt>
                <c:pt idx="28566">
                  <c:v>2.6200000000000001E-2</c:v>
                </c:pt>
                <c:pt idx="28567">
                  <c:v>2.5100000000000001E-2</c:v>
                </c:pt>
                <c:pt idx="28568">
                  <c:v>2.41E-2</c:v>
                </c:pt>
                <c:pt idx="28569">
                  <c:v>2.4E-2</c:v>
                </c:pt>
                <c:pt idx="28570">
                  <c:v>2.2100000000000002E-2</c:v>
                </c:pt>
                <c:pt idx="28571">
                  <c:v>2.3900000000000001E-2</c:v>
                </c:pt>
                <c:pt idx="28572">
                  <c:v>2.2000000000000002E-2</c:v>
                </c:pt>
                <c:pt idx="28573">
                  <c:v>2.2000000000000002E-2</c:v>
                </c:pt>
                <c:pt idx="28574">
                  <c:v>2.2900000000000004E-2</c:v>
                </c:pt>
                <c:pt idx="28575">
                  <c:v>2.3000000000000003E-2</c:v>
                </c:pt>
                <c:pt idx="28576">
                  <c:v>2.3900000000000001E-2</c:v>
                </c:pt>
                <c:pt idx="28577">
                  <c:v>2.3000000000000003E-2</c:v>
                </c:pt>
                <c:pt idx="28578">
                  <c:v>2.3900000000000001E-2</c:v>
                </c:pt>
                <c:pt idx="28579">
                  <c:v>2.3900000000000001E-2</c:v>
                </c:pt>
                <c:pt idx="28580">
                  <c:v>2.2200000000000001E-2</c:v>
                </c:pt>
                <c:pt idx="28581">
                  <c:v>2.41E-2</c:v>
                </c:pt>
                <c:pt idx="28582">
                  <c:v>2.3200000000000002E-2</c:v>
                </c:pt>
                <c:pt idx="28583">
                  <c:v>2.2200000000000001E-2</c:v>
                </c:pt>
                <c:pt idx="28584">
                  <c:v>2.1400000000000002E-2</c:v>
                </c:pt>
                <c:pt idx="28585">
                  <c:v>2.2400000000000003E-2</c:v>
                </c:pt>
                <c:pt idx="28586">
                  <c:v>2.3400000000000004E-2</c:v>
                </c:pt>
                <c:pt idx="28587">
                  <c:v>2.2500000000000003E-2</c:v>
                </c:pt>
                <c:pt idx="28588">
                  <c:v>2.18E-2</c:v>
                </c:pt>
                <c:pt idx="28589">
                  <c:v>2.2800000000000001E-2</c:v>
                </c:pt>
                <c:pt idx="28590">
                  <c:v>2.1900000000000003E-2</c:v>
                </c:pt>
                <c:pt idx="28591">
                  <c:v>2.2000000000000002E-2</c:v>
                </c:pt>
                <c:pt idx="28592">
                  <c:v>2.2200000000000001E-2</c:v>
                </c:pt>
                <c:pt idx="28593">
                  <c:v>2.2400000000000003E-2</c:v>
                </c:pt>
                <c:pt idx="28594">
                  <c:v>2.4500000000000001E-2</c:v>
                </c:pt>
                <c:pt idx="28595">
                  <c:v>2.2700000000000001E-2</c:v>
                </c:pt>
                <c:pt idx="28596">
                  <c:v>2.2800000000000001E-2</c:v>
                </c:pt>
                <c:pt idx="28597">
                  <c:v>2.5100000000000001E-2</c:v>
                </c:pt>
                <c:pt idx="28598">
                  <c:v>2.4300000000000002E-2</c:v>
                </c:pt>
                <c:pt idx="28599">
                  <c:v>2.5600000000000001E-2</c:v>
                </c:pt>
                <c:pt idx="28600">
                  <c:v>3.0200000000000001E-2</c:v>
                </c:pt>
                <c:pt idx="28601">
                  <c:v>3.3800000000000004E-2</c:v>
                </c:pt>
                <c:pt idx="28602">
                  <c:v>3.5400000000000001E-2</c:v>
                </c:pt>
                <c:pt idx="28603">
                  <c:v>3.8300000000000001E-2</c:v>
                </c:pt>
                <c:pt idx="28604">
                  <c:v>3.9800000000000002E-2</c:v>
                </c:pt>
                <c:pt idx="28605">
                  <c:v>4.1800000000000004E-2</c:v>
                </c:pt>
                <c:pt idx="28606">
                  <c:v>4.7199999999999999E-2</c:v>
                </c:pt>
                <c:pt idx="28607">
                  <c:v>5.1700000000000003E-2</c:v>
                </c:pt>
                <c:pt idx="28608">
                  <c:v>5.7700000000000001E-2</c:v>
                </c:pt>
                <c:pt idx="28609">
                  <c:v>6.6600000000000006E-2</c:v>
                </c:pt>
                <c:pt idx="28610">
                  <c:v>7.5600000000000001E-2</c:v>
                </c:pt>
                <c:pt idx="28611">
                  <c:v>9.0400000000000008E-2</c:v>
                </c:pt>
                <c:pt idx="28612">
                  <c:v>0.1003</c:v>
                </c:pt>
                <c:pt idx="28613">
                  <c:v>0.129</c:v>
                </c:pt>
                <c:pt idx="28614">
                  <c:v>0.14030000000000001</c:v>
                </c:pt>
                <c:pt idx="28615">
                  <c:v>0.17630000000000001</c:v>
                </c:pt>
                <c:pt idx="28616">
                  <c:v>0.189</c:v>
                </c:pt>
                <c:pt idx="28617">
                  <c:v>0.24209999999999998</c:v>
                </c:pt>
                <c:pt idx="28618">
                  <c:v>0.24310000000000001</c:v>
                </c:pt>
                <c:pt idx="28619">
                  <c:v>0.30020000000000002</c:v>
                </c:pt>
                <c:pt idx="28620">
                  <c:v>0.29910000000000003</c:v>
                </c:pt>
                <c:pt idx="28621">
                  <c:v>0.30940000000000001</c:v>
                </c:pt>
                <c:pt idx="28622">
                  <c:v>0.31880000000000003</c:v>
                </c:pt>
                <c:pt idx="28623">
                  <c:v>0.37030000000000002</c:v>
                </c:pt>
                <c:pt idx="28624">
                  <c:v>0.43869999999999998</c:v>
                </c:pt>
                <c:pt idx="28625">
                  <c:v>0.52750000000000008</c:v>
                </c:pt>
                <c:pt idx="28626">
                  <c:v>0.50250000000000006</c:v>
                </c:pt>
                <c:pt idx="28627">
                  <c:v>0.53760000000000008</c:v>
                </c:pt>
                <c:pt idx="28628">
                  <c:v>0.52890000000000004</c:v>
                </c:pt>
                <c:pt idx="28629">
                  <c:v>0.62230000000000008</c:v>
                </c:pt>
                <c:pt idx="28630">
                  <c:v>0.59610000000000007</c:v>
                </c:pt>
                <c:pt idx="28631">
                  <c:v>0.69420000000000004</c:v>
                </c:pt>
                <c:pt idx="28632">
                  <c:v>0.7601</c:v>
                </c:pt>
                <c:pt idx="28633">
                  <c:v>0.74660000000000004</c:v>
                </c:pt>
                <c:pt idx="28634">
                  <c:v>0.79740000000000011</c:v>
                </c:pt>
                <c:pt idx="28635">
                  <c:v>0.81700000000000006</c:v>
                </c:pt>
                <c:pt idx="28636">
                  <c:v>0.79590000000000005</c:v>
                </c:pt>
                <c:pt idx="28637">
                  <c:v>0.81289999999999996</c:v>
                </c:pt>
                <c:pt idx="28638">
                  <c:v>0.85820000000000007</c:v>
                </c:pt>
                <c:pt idx="28639">
                  <c:v>0.99520000000000008</c:v>
                </c:pt>
                <c:pt idx="28640">
                  <c:v>0.98470000000000002</c:v>
                </c:pt>
                <c:pt idx="28641">
                  <c:v>0.96809999999999996</c:v>
                </c:pt>
                <c:pt idx="28642">
                  <c:v>1.1015000000000001</c:v>
                </c:pt>
                <c:pt idx="28643">
                  <c:v>1.5856000000000001</c:v>
                </c:pt>
                <c:pt idx="28644">
                  <c:v>2.1251000000000002</c:v>
                </c:pt>
                <c:pt idx="28645">
                  <c:v>1.8678999999999999</c:v>
                </c:pt>
                <c:pt idx="28646">
                  <c:v>1.9902000000000002</c:v>
                </c:pt>
                <c:pt idx="28647">
                  <c:v>2.0341999999999998</c:v>
                </c:pt>
                <c:pt idx="28648">
                  <c:v>2.2551999999999999</c:v>
                </c:pt>
                <c:pt idx="28649">
                  <c:v>2.1170000000000004</c:v>
                </c:pt>
                <c:pt idx="28650">
                  <c:v>2.1733000000000002</c:v>
                </c:pt>
                <c:pt idx="28651">
                  <c:v>1.9946999999999999</c:v>
                </c:pt>
                <c:pt idx="28652">
                  <c:v>1.8204000000000002</c:v>
                </c:pt>
                <c:pt idx="28653">
                  <c:v>1.3342000000000001</c:v>
                </c:pt>
                <c:pt idx="28654">
                  <c:v>1.0822000000000001</c:v>
                </c:pt>
                <c:pt idx="28655">
                  <c:v>1.0247999999999999</c:v>
                </c:pt>
                <c:pt idx="28656">
                  <c:v>1.0993000000000002</c:v>
                </c:pt>
                <c:pt idx="28657">
                  <c:v>1.1895</c:v>
                </c:pt>
                <c:pt idx="28658">
                  <c:v>1.3332000000000002</c:v>
                </c:pt>
                <c:pt idx="28659">
                  <c:v>2.1001000000000003</c:v>
                </c:pt>
                <c:pt idx="28660">
                  <c:v>2.4631000000000003</c:v>
                </c:pt>
                <c:pt idx="28661">
                  <c:v>2.4260999999999999</c:v>
                </c:pt>
                <c:pt idx="28662">
                  <c:v>2.4928000000000003</c:v>
                </c:pt>
                <c:pt idx="28663">
                  <c:v>2.5883000000000003</c:v>
                </c:pt>
                <c:pt idx="28664">
                  <c:v>2.6608000000000001</c:v>
                </c:pt>
                <c:pt idx="28665">
                  <c:v>2.6591000000000005</c:v>
                </c:pt>
                <c:pt idx="28666">
                  <c:v>2.7882000000000002</c:v>
                </c:pt>
                <c:pt idx="28667">
                  <c:v>2.5577000000000005</c:v>
                </c:pt>
                <c:pt idx="28668">
                  <c:v>2.5926</c:v>
                </c:pt>
                <c:pt idx="28669">
                  <c:v>2.9371</c:v>
                </c:pt>
                <c:pt idx="28670">
                  <c:v>2.9777000000000005</c:v>
                </c:pt>
                <c:pt idx="28671">
                  <c:v>2.8535000000000004</c:v>
                </c:pt>
                <c:pt idx="28672">
                  <c:v>2.7923</c:v>
                </c:pt>
                <c:pt idx="28673">
                  <c:v>2.7850999999999999</c:v>
                </c:pt>
                <c:pt idx="28674">
                  <c:v>2.7628000000000004</c:v>
                </c:pt>
                <c:pt idx="28675">
                  <c:v>2.5246</c:v>
                </c:pt>
                <c:pt idx="28676">
                  <c:v>2.6919000000000004</c:v>
                </c:pt>
                <c:pt idx="28677">
                  <c:v>2.7036000000000002</c:v>
                </c:pt>
                <c:pt idx="28678">
                  <c:v>2.8420000000000005</c:v>
                </c:pt>
                <c:pt idx="28679">
                  <c:v>2.7602000000000002</c:v>
                </c:pt>
                <c:pt idx="28680">
                  <c:v>2.8477000000000001</c:v>
                </c:pt>
                <c:pt idx="28681">
                  <c:v>2.8475999999999999</c:v>
                </c:pt>
                <c:pt idx="28682">
                  <c:v>2.6184000000000003</c:v>
                </c:pt>
                <c:pt idx="28683">
                  <c:v>2.4791000000000003</c:v>
                </c:pt>
                <c:pt idx="28684">
                  <c:v>2.4326000000000003</c:v>
                </c:pt>
                <c:pt idx="28685">
                  <c:v>2.0219</c:v>
                </c:pt>
                <c:pt idx="28686">
                  <c:v>1.7163000000000002</c:v>
                </c:pt>
                <c:pt idx="28687">
                  <c:v>1.7451000000000001</c:v>
                </c:pt>
                <c:pt idx="28688">
                  <c:v>1.7785000000000002</c:v>
                </c:pt>
                <c:pt idx="28689">
                  <c:v>1.7602000000000002</c:v>
                </c:pt>
                <c:pt idx="28690">
                  <c:v>1.8663000000000001</c:v>
                </c:pt>
                <c:pt idx="28691">
                  <c:v>1.8347000000000002</c:v>
                </c:pt>
                <c:pt idx="28692">
                  <c:v>2.0817000000000001</c:v>
                </c:pt>
                <c:pt idx="28693">
                  <c:v>2.3831000000000002</c:v>
                </c:pt>
                <c:pt idx="28694">
                  <c:v>2.3867000000000003</c:v>
                </c:pt>
                <c:pt idx="28695">
                  <c:v>2.1437000000000004</c:v>
                </c:pt>
                <c:pt idx="28696">
                  <c:v>1.9085000000000001</c:v>
                </c:pt>
                <c:pt idx="28697">
                  <c:v>2.2009000000000003</c:v>
                </c:pt>
                <c:pt idx="28698">
                  <c:v>2.2078000000000002</c:v>
                </c:pt>
                <c:pt idx="28699">
                  <c:v>2.0282</c:v>
                </c:pt>
                <c:pt idx="28700">
                  <c:v>1.9959</c:v>
                </c:pt>
                <c:pt idx="28701">
                  <c:v>1.8404</c:v>
                </c:pt>
                <c:pt idx="28702">
                  <c:v>1.9679</c:v>
                </c:pt>
                <c:pt idx="28703">
                  <c:v>2.1543000000000001</c:v>
                </c:pt>
                <c:pt idx="28704">
                  <c:v>2.0608</c:v>
                </c:pt>
                <c:pt idx="28705">
                  <c:v>1.8174000000000001</c:v>
                </c:pt>
                <c:pt idx="28706">
                  <c:v>1.6850000000000003</c:v>
                </c:pt>
                <c:pt idx="28707">
                  <c:v>1.7323000000000002</c:v>
                </c:pt>
                <c:pt idx="28708">
                  <c:v>1.5085000000000002</c:v>
                </c:pt>
                <c:pt idx="28709">
                  <c:v>1.5325</c:v>
                </c:pt>
                <c:pt idx="28710">
                  <c:v>1.7976000000000001</c:v>
                </c:pt>
                <c:pt idx="28711">
                  <c:v>1.5086000000000002</c:v>
                </c:pt>
                <c:pt idx="28712">
                  <c:v>1.5585000000000002</c:v>
                </c:pt>
                <c:pt idx="28713">
                  <c:v>1.8364000000000003</c:v>
                </c:pt>
                <c:pt idx="28714">
                  <c:v>1.64</c:v>
                </c:pt>
                <c:pt idx="28715">
                  <c:v>1.4592000000000001</c:v>
                </c:pt>
                <c:pt idx="28716">
                  <c:v>1.6648000000000001</c:v>
                </c:pt>
                <c:pt idx="28717">
                  <c:v>1.5266000000000002</c:v>
                </c:pt>
                <c:pt idx="28718">
                  <c:v>1.4327000000000001</c:v>
                </c:pt>
                <c:pt idx="28719">
                  <c:v>1.3776000000000002</c:v>
                </c:pt>
                <c:pt idx="28720">
                  <c:v>1.3416000000000001</c:v>
                </c:pt>
                <c:pt idx="28721">
                  <c:v>1.2561</c:v>
                </c:pt>
                <c:pt idx="28722">
                  <c:v>1.2719</c:v>
                </c:pt>
                <c:pt idx="28723">
                  <c:v>1.3526</c:v>
                </c:pt>
                <c:pt idx="28724">
                  <c:v>1.2756000000000001</c:v>
                </c:pt>
                <c:pt idx="28725">
                  <c:v>1.2252000000000001</c:v>
                </c:pt>
                <c:pt idx="28726">
                  <c:v>1.2347000000000001</c:v>
                </c:pt>
                <c:pt idx="28727">
                  <c:v>1.3295000000000001</c:v>
                </c:pt>
                <c:pt idx="28728">
                  <c:v>1.1259000000000001</c:v>
                </c:pt>
                <c:pt idx="28729">
                  <c:v>1.2094</c:v>
                </c:pt>
                <c:pt idx="28730">
                  <c:v>1.1178000000000001</c:v>
                </c:pt>
                <c:pt idx="28731">
                  <c:v>1.0650999999999999</c:v>
                </c:pt>
                <c:pt idx="28732">
                  <c:v>1.0477000000000001</c:v>
                </c:pt>
                <c:pt idx="28733">
                  <c:v>1.0166999999999999</c:v>
                </c:pt>
                <c:pt idx="28734">
                  <c:v>1.0468999999999999</c:v>
                </c:pt>
                <c:pt idx="28735">
                  <c:v>1.0459000000000001</c:v>
                </c:pt>
                <c:pt idx="28736">
                  <c:v>0.94130000000000003</c:v>
                </c:pt>
                <c:pt idx="28737">
                  <c:v>0.92500000000000004</c:v>
                </c:pt>
                <c:pt idx="28738">
                  <c:v>0.95040000000000002</c:v>
                </c:pt>
                <c:pt idx="28739">
                  <c:v>0.83400000000000007</c:v>
                </c:pt>
                <c:pt idx="28740">
                  <c:v>0.8378000000000001</c:v>
                </c:pt>
                <c:pt idx="28741">
                  <c:v>0.80679999999999996</c:v>
                </c:pt>
                <c:pt idx="28742">
                  <c:v>0.83110000000000006</c:v>
                </c:pt>
                <c:pt idx="28743">
                  <c:v>0.75970000000000004</c:v>
                </c:pt>
                <c:pt idx="28744">
                  <c:v>0.75519999999999998</c:v>
                </c:pt>
                <c:pt idx="28745">
                  <c:v>0.70670000000000011</c:v>
                </c:pt>
                <c:pt idx="28746">
                  <c:v>0.66239999999999999</c:v>
                </c:pt>
                <c:pt idx="28747">
                  <c:v>0.67670000000000008</c:v>
                </c:pt>
                <c:pt idx="28748">
                  <c:v>0.60919999999999996</c:v>
                </c:pt>
                <c:pt idx="28749">
                  <c:v>0.61010000000000009</c:v>
                </c:pt>
                <c:pt idx="28750">
                  <c:v>0.58940000000000003</c:v>
                </c:pt>
                <c:pt idx="28751">
                  <c:v>0.56540000000000001</c:v>
                </c:pt>
                <c:pt idx="28752">
                  <c:v>0.56120000000000003</c:v>
                </c:pt>
                <c:pt idx="28753">
                  <c:v>0.56530000000000002</c:v>
                </c:pt>
                <c:pt idx="28754">
                  <c:v>0.55510000000000004</c:v>
                </c:pt>
                <c:pt idx="28755">
                  <c:v>0.55610000000000004</c:v>
                </c:pt>
                <c:pt idx="28756">
                  <c:v>0.53320000000000001</c:v>
                </c:pt>
                <c:pt idx="28757">
                  <c:v>0.53049999999999997</c:v>
                </c:pt>
                <c:pt idx="28758">
                  <c:v>0.50419999999999998</c:v>
                </c:pt>
                <c:pt idx="28759">
                  <c:v>0.51460000000000006</c:v>
                </c:pt>
                <c:pt idx="28760">
                  <c:v>0.50280000000000002</c:v>
                </c:pt>
                <c:pt idx="28761">
                  <c:v>0.49029999999999996</c:v>
                </c:pt>
                <c:pt idx="28762">
                  <c:v>0.45700000000000007</c:v>
                </c:pt>
                <c:pt idx="28763">
                  <c:v>0.46580000000000005</c:v>
                </c:pt>
                <c:pt idx="28764">
                  <c:v>0.46289999999999998</c:v>
                </c:pt>
                <c:pt idx="28765">
                  <c:v>0.44720000000000004</c:v>
                </c:pt>
                <c:pt idx="28766">
                  <c:v>0.43120000000000003</c:v>
                </c:pt>
                <c:pt idx="28767">
                  <c:v>0.42859999999999998</c:v>
                </c:pt>
                <c:pt idx="28768">
                  <c:v>0.44429999999999997</c:v>
                </c:pt>
                <c:pt idx="28769">
                  <c:v>0.42830000000000007</c:v>
                </c:pt>
                <c:pt idx="28770">
                  <c:v>0.41760000000000003</c:v>
                </c:pt>
                <c:pt idx="28771">
                  <c:v>0.39790000000000003</c:v>
                </c:pt>
                <c:pt idx="28772">
                  <c:v>0.40860000000000007</c:v>
                </c:pt>
                <c:pt idx="28773">
                  <c:v>0.40149999999999997</c:v>
                </c:pt>
                <c:pt idx="28774">
                  <c:v>0.43209999999999998</c:v>
                </c:pt>
                <c:pt idx="28775">
                  <c:v>0.40080000000000005</c:v>
                </c:pt>
                <c:pt idx="28776">
                  <c:v>0.43179999999999996</c:v>
                </c:pt>
                <c:pt idx="28777">
                  <c:v>0.38600000000000001</c:v>
                </c:pt>
                <c:pt idx="28778">
                  <c:v>0.38270000000000004</c:v>
                </c:pt>
                <c:pt idx="28779">
                  <c:v>0.37410000000000004</c:v>
                </c:pt>
                <c:pt idx="28780">
                  <c:v>0.37000000000000005</c:v>
                </c:pt>
                <c:pt idx="28781">
                  <c:v>0.36880000000000002</c:v>
                </c:pt>
                <c:pt idx="28782">
                  <c:v>0.38290000000000002</c:v>
                </c:pt>
                <c:pt idx="28783">
                  <c:v>0.36720000000000003</c:v>
                </c:pt>
                <c:pt idx="28784">
                  <c:v>0.34510000000000002</c:v>
                </c:pt>
                <c:pt idx="28785">
                  <c:v>0.31580000000000003</c:v>
                </c:pt>
                <c:pt idx="28786">
                  <c:v>0.32220000000000004</c:v>
                </c:pt>
                <c:pt idx="28787">
                  <c:v>0.34250000000000003</c:v>
                </c:pt>
                <c:pt idx="28788">
                  <c:v>0.34340000000000004</c:v>
                </c:pt>
                <c:pt idx="28789">
                  <c:v>0.35780000000000001</c:v>
                </c:pt>
                <c:pt idx="28790">
                  <c:v>0.33420000000000005</c:v>
                </c:pt>
                <c:pt idx="28791">
                  <c:v>0.36170000000000002</c:v>
                </c:pt>
                <c:pt idx="28792">
                  <c:v>0.34820000000000007</c:v>
                </c:pt>
                <c:pt idx="28793">
                  <c:v>0.30780000000000002</c:v>
                </c:pt>
                <c:pt idx="28794">
                  <c:v>0.27229999999999999</c:v>
                </c:pt>
                <c:pt idx="28795">
                  <c:v>0.26330000000000003</c:v>
                </c:pt>
                <c:pt idx="28796">
                  <c:v>0.24780000000000002</c:v>
                </c:pt>
                <c:pt idx="28797">
                  <c:v>0.25800000000000001</c:v>
                </c:pt>
                <c:pt idx="28798">
                  <c:v>0.24620000000000003</c:v>
                </c:pt>
                <c:pt idx="28799">
                  <c:v>0.24609999999999999</c:v>
                </c:pt>
                <c:pt idx="28800">
                  <c:v>0.23809999999999998</c:v>
                </c:pt>
                <c:pt idx="28801">
                  <c:v>0.25059999999999999</c:v>
                </c:pt>
                <c:pt idx="28802">
                  <c:v>0.25080000000000002</c:v>
                </c:pt>
                <c:pt idx="28803">
                  <c:v>0.25209999999999999</c:v>
                </c:pt>
                <c:pt idx="28804">
                  <c:v>0.2404</c:v>
                </c:pt>
                <c:pt idx="28805">
                  <c:v>0.21690000000000001</c:v>
                </c:pt>
                <c:pt idx="28806">
                  <c:v>0.21460000000000001</c:v>
                </c:pt>
                <c:pt idx="28807">
                  <c:v>0.2399</c:v>
                </c:pt>
                <c:pt idx="28808">
                  <c:v>0.21760000000000002</c:v>
                </c:pt>
                <c:pt idx="28809">
                  <c:v>0.20630000000000004</c:v>
                </c:pt>
                <c:pt idx="28810">
                  <c:v>0.19830000000000003</c:v>
                </c:pt>
                <c:pt idx="28811">
                  <c:v>0.19920000000000002</c:v>
                </c:pt>
                <c:pt idx="28812">
                  <c:v>0.20670000000000002</c:v>
                </c:pt>
                <c:pt idx="28813">
                  <c:v>0.19930000000000003</c:v>
                </c:pt>
                <c:pt idx="28814">
                  <c:v>0.21160000000000001</c:v>
                </c:pt>
                <c:pt idx="28815">
                  <c:v>0.19230000000000003</c:v>
                </c:pt>
                <c:pt idx="28816">
                  <c:v>0.18480000000000002</c:v>
                </c:pt>
                <c:pt idx="28817">
                  <c:v>0.18020000000000003</c:v>
                </c:pt>
                <c:pt idx="28818">
                  <c:v>0.18480000000000002</c:v>
                </c:pt>
                <c:pt idx="28819">
                  <c:v>0.18720000000000003</c:v>
                </c:pt>
                <c:pt idx="28820">
                  <c:v>0.18020000000000003</c:v>
                </c:pt>
                <c:pt idx="28821">
                  <c:v>0.18240000000000001</c:v>
                </c:pt>
                <c:pt idx="28822">
                  <c:v>0.15080000000000002</c:v>
                </c:pt>
                <c:pt idx="28823">
                  <c:v>0.14750000000000002</c:v>
                </c:pt>
                <c:pt idx="28824">
                  <c:v>0.1593</c:v>
                </c:pt>
                <c:pt idx="28825">
                  <c:v>0.15029999999999999</c:v>
                </c:pt>
                <c:pt idx="28826">
                  <c:v>0.1479</c:v>
                </c:pt>
                <c:pt idx="28827">
                  <c:v>0.16670000000000001</c:v>
                </c:pt>
                <c:pt idx="28828">
                  <c:v>0.1537</c:v>
                </c:pt>
                <c:pt idx="28829">
                  <c:v>0.14050000000000001</c:v>
                </c:pt>
                <c:pt idx="28830">
                  <c:v>0.13540000000000002</c:v>
                </c:pt>
                <c:pt idx="28831">
                  <c:v>0.15600000000000003</c:v>
                </c:pt>
                <c:pt idx="28832">
                  <c:v>0.14850000000000002</c:v>
                </c:pt>
                <c:pt idx="28833">
                  <c:v>0.13830000000000001</c:v>
                </c:pt>
                <c:pt idx="28834">
                  <c:v>0.1469</c:v>
                </c:pt>
                <c:pt idx="28835">
                  <c:v>0.14380000000000001</c:v>
                </c:pt>
                <c:pt idx="28836">
                  <c:v>0.14630000000000001</c:v>
                </c:pt>
                <c:pt idx="28837">
                  <c:v>0.1414</c:v>
                </c:pt>
                <c:pt idx="28838">
                  <c:v>0.1421</c:v>
                </c:pt>
                <c:pt idx="28839">
                  <c:v>0.13220000000000001</c:v>
                </c:pt>
                <c:pt idx="28840">
                  <c:v>0.1226</c:v>
                </c:pt>
                <c:pt idx="28841">
                  <c:v>0.12440000000000001</c:v>
                </c:pt>
                <c:pt idx="28842">
                  <c:v>0.12330000000000002</c:v>
                </c:pt>
                <c:pt idx="28843">
                  <c:v>0.11610000000000001</c:v>
                </c:pt>
                <c:pt idx="28844">
                  <c:v>0.1196</c:v>
                </c:pt>
                <c:pt idx="28845">
                  <c:v>0.11630000000000001</c:v>
                </c:pt>
                <c:pt idx="28846">
                  <c:v>0.10620000000000002</c:v>
                </c:pt>
                <c:pt idx="28847">
                  <c:v>0.1095</c:v>
                </c:pt>
                <c:pt idx="28848">
                  <c:v>0.11210000000000001</c:v>
                </c:pt>
                <c:pt idx="28849">
                  <c:v>0.10220000000000001</c:v>
                </c:pt>
                <c:pt idx="28850">
                  <c:v>0.10680000000000001</c:v>
                </c:pt>
                <c:pt idx="28851">
                  <c:v>0.10730000000000001</c:v>
                </c:pt>
                <c:pt idx="28852">
                  <c:v>0.1065</c:v>
                </c:pt>
                <c:pt idx="28853">
                  <c:v>0.1013</c:v>
                </c:pt>
                <c:pt idx="28854">
                  <c:v>9.6200000000000008E-2</c:v>
                </c:pt>
                <c:pt idx="28855">
                  <c:v>9.5600000000000004E-2</c:v>
                </c:pt>
                <c:pt idx="28856">
                  <c:v>9.3899999999999997E-2</c:v>
                </c:pt>
                <c:pt idx="28857">
                  <c:v>9.240000000000001E-2</c:v>
                </c:pt>
                <c:pt idx="28858">
                  <c:v>8.610000000000001E-2</c:v>
                </c:pt>
                <c:pt idx="28859">
                  <c:v>8.5900000000000004E-2</c:v>
                </c:pt>
                <c:pt idx="28860">
                  <c:v>8.660000000000001E-2</c:v>
                </c:pt>
                <c:pt idx="28861">
                  <c:v>8.5300000000000001E-2</c:v>
                </c:pt>
                <c:pt idx="28862">
                  <c:v>8.4000000000000005E-2</c:v>
                </c:pt>
                <c:pt idx="28863">
                  <c:v>8.5000000000000006E-2</c:v>
                </c:pt>
                <c:pt idx="28864">
                  <c:v>8.4600000000000009E-2</c:v>
                </c:pt>
                <c:pt idx="28865">
                  <c:v>8.5900000000000004E-2</c:v>
                </c:pt>
                <c:pt idx="28866">
                  <c:v>7.8300000000000008E-2</c:v>
                </c:pt>
                <c:pt idx="28867">
                  <c:v>8.0500000000000016E-2</c:v>
                </c:pt>
                <c:pt idx="28868">
                  <c:v>8.1500000000000003E-2</c:v>
                </c:pt>
                <c:pt idx="28869">
                  <c:v>7.9200000000000007E-2</c:v>
                </c:pt>
                <c:pt idx="28870">
                  <c:v>7.9100000000000004E-2</c:v>
                </c:pt>
                <c:pt idx="28871">
                  <c:v>7.8000000000000014E-2</c:v>
                </c:pt>
                <c:pt idx="28872">
                  <c:v>7.7000000000000013E-2</c:v>
                </c:pt>
                <c:pt idx="28873">
                  <c:v>7.9400000000000012E-2</c:v>
                </c:pt>
                <c:pt idx="28874">
                  <c:v>7.6100000000000001E-2</c:v>
                </c:pt>
                <c:pt idx="28875">
                  <c:v>7.3999999999999996E-2</c:v>
                </c:pt>
                <c:pt idx="28876">
                  <c:v>7.4300000000000005E-2</c:v>
                </c:pt>
                <c:pt idx="28877">
                  <c:v>7.8100000000000003E-2</c:v>
                </c:pt>
                <c:pt idx="28878">
                  <c:v>7.8000000000000014E-2</c:v>
                </c:pt>
                <c:pt idx="28879">
                  <c:v>7.8700000000000006E-2</c:v>
                </c:pt>
                <c:pt idx="28880">
                  <c:v>7.7600000000000002E-2</c:v>
                </c:pt>
                <c:pt idx="28881">
                  <c:v>7.8100000000000003E-2</c:v>
                </c:pt>
                <c:pt idx="28882">
                  <c:v>8.2400000000000001E-2</c:v>
                </c:pt>
                <c:pt idx="28883">
                  <c:v>8.3000000000000004E-2</c:v>
                </c:pt>
                <c:pt idx="28884">
                  <c:v>8.6199999999999999E-2</c:v>
                </c:pt>
                <c:pt idx="28885">
                  <c:v>8.9800000000000005E-2</c:v>
                </c:pt>
                <c:pt idx="28886">
                  <c:v>9.69E-2</c:v>
                </c:pt>
                <c:pt idx="28887">
                  <c:v>9.9100000000000008E-2</c:v>
                </c:pt>
                <c:pt idx="28888">
                  <c:v>0.10160000000000001</c:v>
                </c:pt>
                <c:pt idx="28889">
                  <c:v>0.10940000000000001</c:v>
                </c:pt>
                <c:pt idx="28890">
                  <c:v>0.11599999999999999</c:v>
                </c:pt>
                <c:pt idx="28891">
                  <c:v>0.1174</c:v>
                </c:pt>
                <c:pt idx="28892">
                  <c:v>0.1293</c:v>
                </c:pt>
                <c:pt idx="28893">
                  <c:v>0.1532</c:v>
                </c:pt>
                <c:pt idx="28894">
                  <c:v>0.17930000000000001</c:v>
                </c:pt>
                <c:pt idx="28895">
                  <c:v>0.19710000000000003</c:v>
                </c:pt>
                <c:pt idx="28896">
                  <c:v>0.21940000000000001</c:v>
                </c:pt>
                <c:pt idx="28897">
                  <c:v>0.23290000000000002</c:v>
                </c:pt>
                <c:pt idx="28898">
                  <c:v>0.24609999999999999</c:v>
                </c:pt>
                <c:pt idx="28899">
                  <c:v>0.25910000000000005</c:v>
                </c:pt>
                <c:pt idx="28900">
                  <c:v>0.26600000000000001</c:v>
                </c:pt>
                <c:pt idx="28901">
                  <c:v>0.27950000000000003</c:v>
                </c:pt>
                <c:pt idx="28902">
                  <c:v>0.29310000000000003</c:v>
                </c:pt>
                <c:pt idx="28903">
                  <c:v>0.30990000000000006</c:v>
                </c:pt>
                <c:pt idx="28904">
                  <c:v>0.32340000000000002</c:v>
                </c:pt>
                <c:pt idx="28905">
                  <c:v>0.33340000000000003</c:v>
                </c:pt>
                <c:pt idx="28906">
                  <c:v>0.34289999999999998</c:v>
                </c:pt>
                <c:pt idx="28907">
                  <c:v>0.35450000000000004</c:v>
                </c:pt>
                <c:pt idx="28908">
                  <c:v>0.36200000000000004</c:v>
                </c:pt>
                <c:pt idx="28909">
                  <c:v>0.39230000000000004</c:v>
                </c:pt>
                <c:pt idx="28910">
                  <c:v>0.47699999999999998</c:v>
                </c:pt>
                <c:pt idx="28911">
                  <c:v>0.65880000000000005</c:v>
                </c:pt>
                <c:pt idx="28912">
                  <c:v>0.75629999999999997</c:v>
                </c:pt>
                <c:pt idx="28913">
                  <c:v>0.80060000000000009</c:v>
                </c:pt>
                <c:pt idx="28914">
                  <c:v>0.79190000000000005</c:v>
                </c:pt>
                <c:pt idx="28915">
                  <c:v>0.88700000000000001</c:v>
                </c:pt>
                <c:pt idx="28916">
                  <c:v>1.0139</c:v>
                </c:pt>
                <c:pt idx="28917">
                  <c:v>1.0303000000000002</c:v>
                </c:pt>
                <c:pt idx="28918">
                  <c:v>1.0651999999999999</c:v>
                </c:pt>
                <c:pt idx="28919">
                  <c:v>1.1133</c:v>
                </c:pt>
                <c:pt idx="28920">
                  <c:v>1.1185</c:v>
                </c:pt>
                <c:pt idx="28921">
                  <c:v>1.1564000000000001</c:v>
                </c:pt>
                <c:pt idx="28922">
                  <c:v>1.1739000000000002</c:v>
                </c:pt>
                <c:pt idx="28923">
                  <c:v>1.2296</c:v>
                </c:pt>
                <c:pt idx="28924">
                  <c:v>1.1974</c:v>
                </c:pt>
                <c:pt idx="28925">
                  <c:v>1.3181</c:v>
                </c:pt>
                <c:pt idx="28926">
                  <c:v>1.3067000000000002</c:v>
                </c:pt>
                <c:pt idx="28927">
                  <c:v>1.3523000000000001</c:v>
                </c:pt>
                <c:pt idx="28928">
                  <c:v>1.3494999999999999</c:v>
                </c:pt>
                <c:pt idx="28929">
                  <c:v>1.3664000000000001</c:v>
                </c:pt>
                <c:pt idx="28930">
                  <c:v>1.3647</c:v>
                </c:pt>
                <c:pt idx="28931">
                  <c:v>1.4145000000000001</c:v>
                </c:pt>
                <c:pt idx="28932">
                  <c:v>1.4414</c:v>
                </c:pt>
                <c:pt idx="28933">
                  <c:v>1.4428000000000001</c:v>
                </c:pt>
                <c:pt idx="28934">
                  <c:v>1.4619</c:v>
                </c:pt>
                <c:pt idx="28935">
                  <c:v>1.5085000000000002</c:v>
                </c:pt>
                <c:pt idx="28936">
                  <c:v>1.5368000000000002</c:v>
                </c:pt>
                <c:pt idx="28937">
                  <c:v>1.5503</c:v>
                </c:pt>
                <c:pt idx="28938">
                  <c:v>1.5784000000000002</c:v>
                </c:pt>
                <c:pt idx="28939">
                  <c:v>1.6417000000000002</c:v>
                </c:pt>
                <c:pt idx="28940">
                  <c:v>1.6329000000000002</c:v>
                </c:pt>
                <c:pt idx="28941">
                  <c:v>1.6429</c:v>
                </c:pt>
                <c:pt idx="28942">
                  <c:v>1.6414000000000002</c:v>
                </c:pt>
                <c:pt idx="28943">
                  <c:v>1.6736000000000002</c:v>
                </c:pt>
                <c:pt idx="28944">
                  <c:v>1.6986999999999999</c:v>
                </c:pt>
                <c:pt idx="28945">
                  <c:v>1.7094000000000003</c:v>
                </c:pt>
                <c:pt idx="28946">
                  <c:v>1.7338000000000002</c:v>
                </c:pt>
                <c:pt idx="28947">
                  <c:v>1.7358000000000002</c:v>
                </c:pt>
                <c:pt idx="28948">
                  <c:v>1.7717000000000001</c:v>
                </c:pt>
                <c:pt idx="28949">
                  <c:v>1.7270000000000001</c:v>
                </c:pt>
                <c:pt idx="28950">
                  <c:v>1.7654000000000001</c:v>
                </c:pt>
                <c:pt idx="28951">
                  <c:v>1.7652999999999999</c:v>
                </c:pt>
                <c:pt idx="28952">
                  <c:v>1.7244000000000002</c:v>
                </c:pt>
                <c:pt idx="28953">
                  <c:v>1.7207999999999999</c:v>
                </c:pt>
                <c:pt idx="28954">
                  <c:v>1.8103000000000002</c:v>
                </c:pt>
                <c:pt idx="28955">
                  <c:v>1.7664000000000002</c:v>
                </c:pt>
                <c:pt idx="28956">
                  <c:v>1.6663000000000001</c:v>
                </c:pt>
                <c:pt idx="28957">
                  <c:v>1.5824</c:v>
                </c:pt>
                <c:pt idx="28958">
                  <c:v>1.6681999999999999</c:v>
                </c:pt>
                <c:pt idx="28959">
                  <c:v>1.5582000000000003</c:v>
                </c:pt>
                <c:pt idx="28960">
                  <c:v>1.508</c:v>
                </c:pt>
                <c:pt idx="28961">
                  <c:v>1.5716000000000001</c:v>
                </c:pt>
                <c:pt idx="28962">
                  <c:v>1.6328</c:v>
                </c:pt>
                <c:pt idx="28963">
                  <c:v>1.7390000000000001</c:v>
                </c:pt>
                <c:pt idx="28964">
                  <c:v>1.8550000000000002</c:v>
                </c:pt>
                <c:pt idx="28965">
                  <c:v>1.9763000000000002</c:v>
                </c:pt>
                <c:pt idx="28966">
                  <c:v>1.8863000000000001</c:v>
                </c:pt>
                <c:pt idx="28967">
                  <c:v>1.7462</c:v>
                </c:pt>
                <c:pt idx="28968">
                  <c:v>1.7622</c:v>
                </c:pt>
                <c:pt idx="28969">
                  <c:v>1.7486000000000002</c:v>
                </c:pt>
                <c:pt idx="28970">
                  <c:v>1.7710999999999999</c:v>
                </c:pt>
                <c:pt idx="28971">
                  <c:v>1.6119000000000001</c:v>
                </c:pt>
                <c:pt idx="28972">
                  <c:v>1.6134000000000002</c:v>
                </c:pt>
                <c:pt idx="28973">
                  <c:v>1.6935</c:v>
                </c:pt>
                <c:pt idx="28974">
                  <c:v>1.5599000000000001</c:v>
                </c:pt>
                <c:pt idx="28975">
                  <c:v>1.5144000000000002</c:v>
                </c:pt>
                <c:pt idx="28976">
                  <c:v>1.4374000000000002</c:v>
                </c:pt>
                <c:pt idx="28977">
                  <c:v>1.3069000000000002</c:v>
                </c:pt>
                <c:pt idx="28978">
                  <c:v>1.2261</c:v>
                </c:pt>
                <c:pt idx="28979">
                  <c:v>1.2899</c:v>
                </c:pt>
                <c:pt idx="28980">
                  <c:v>1.3402000000000001</c:v>
                </c:pt>
                <c:pt idx="28981">
                  <c:v>1.55</c:v>
                </c:pt>
                <c:pt idx="28982">
                  <c:v>1.3927</c:v>
                </c:pt>
                <c:pt idx="28983">
                  <c:v>1.4397000000000002</c:v>
                </c:pt>
                <c:pt idx="28984">
                  <c:v>1.5273000000000001</c:v>
                </c:pt>
                <c:pt idx="28985">
                  <c:v>1.5347</c:v>
                </c:pt>
                <c:pt idx="28986">
                  <c:v>1.5028000000000001</c:v>
                </c:pt>
                <c:pt idx="28987">
                  <c:v>1.5384000000000002</c:v>
                </c:pt>
                <c:pt idx="28988">
                  <c:v>1.4036</c:v>
                </c:pt>
                <c:pt idx="28989">
                  <c:v>1.5782</c:v>
                </c:pt>
                <c:pt idx="28990">
                  <c:v>1.5097</c:v>
                </c:pt>
                <c:pt idx="28991">
                  <c:v>1.5984</c:v>
                </c:pt>
                <c:pt idx="28992">
                  <c:v>1.5398000000000001</c:v>
                </c:pt>
                <c:pt idx="28993">
                  <c:v>1.4824999999999999</c:v>
                </c:pt>
                <c:pt idx="28994">
                  <c:v>1.3644000000000001</c:v>
                </c:pt>
                <c:pt idx="28995">
                  <c:v>1.3175000000000001</c:v>
                </c:pt>
                <c:pt idx="28996">
                  <c:v>1.2795000000000001</c:v>
                </c:pt>
                <c:pt idx="28997">
                  <c:v>1.1757</c:v>
                </c:pt>
                <c:pt idx="28998">
                  <c:v>1.1141000000000001</c:v>
                </c:pt>
                <c:pt idx="28999">
                  <c:v>1.2220000000000002</c:v>
                </c:pt>
                <c:pt idx="29000">
                  <c:v>1.3512000000000002</c:v>
                </c:pt>
                <c:pt idx="29001">
                  <c:v>1.4066000000000001</c:v>
                </c:pt>
                <c:pt idx="29002">
                  <c:v>1.1354</c:v>
                </c:pt>
                <c:pt idx="29003">
                  <c:v>1.0997999999999999</c:v>
                </c:pt>
                <c:pt idx="29004">
                  <c:v>1.0590999999999999</c:v>
                </c:pt>
                <c:pt idx="29005">
                  <c:v>1.0443</c:v>
                </c:pt>
                <c:pt idx="29006">
                  <c:v>1.0880000000000001</c:v>
                </c:pt>
                <c:pt idx="29007">
                  <c:v>1.0920000000000001</c:v>
                </c:pt>
                <c:pt idx="29008">
                  <c:v>1.0448000000000002</c:v>
                </c:pt>
                <c:pt idx="29009">
                  <c:v>0.99490000000000001</c:v>
                </c:pt>
                <c:pt idx="29010">
                  <c:v>1.0606</c:v>
                </c:pt>
                <c:pt idx="29011">
                  <c:v>0.98750000000000004</c:v>
                </c:pt>
                <c:pt idx="29012">
                  <c:v>0.91489999999999994</c:v>
                </c:pt>
                <c:pt idx="29013">
                  <c:v>0.90359999999999996</c:v>
                </c:pt>
                <c:pt idx="29014">
                  <c:v>0.96600000000000008</c:v>
                </c:pt>
                <c:pt idx="29015">
                  <c:v>0.87060000000000004</c:v>
                </c:pt>
                <c:pt idx="29016">
                  <c:v>0.91930000000000001</c:v>
                </c:pt>
                <c:pt idx="29017">
                  <c:v>0.92270000000000008</c:v>
                </c:pt>
                <c:pt idx="29018">
                  <c:v>0.86960000000000004</c:v>
                </c:pt>
                <c:pt idx="29019">
                  <c:v>0.93320000000000014</c:v>
                </c:pt>
                <c:pt idx="29020">
                  <c:v>0.86530000000000007</c:v>
                </c:pt>
                <c:pt idx="29021">
                  <c:v>0.86720000000000008</c:v>
                </c:pt>
                <c:pt idx="29022">
                  <c:v>0.75490000000000013</c:v>
                </c:pt>
                <c:pt idx="29023">
                  <c:v>0.66800000000000004</c:v>
                </c:pt>
                <c:pt idx="29024">
                  <c:v>0.70020000000000004</c:v>
                </c:pt>
                <c:pt idx="29025">
                  <c:v>0.64280000000000004</c:v>
                </c:pt>
                <c:pt idx="29026">
                  <c:v>0.69569999999999999</c:v>
                </c:pt>
                <c:pt idx="29027">
                  <c:v>0.59199999999999997</c:v>
                </c:pt>
                <c:pt idx="29028">
                  <c:v>0.64870000000000005</c:v>
                </c:pt>
                <c:pt idx="29029">
                  <c:v>0.5474</c:v>
                </c:pt>
                <c:pt idx="29030">
                  <c:v>0.5161</c:v>
                </c:pt>
                <c:pt idx="29031">
                  <c:v>0.49580000000000002</c:v>
                </c:pt>
                <c:pt idx="29032">
                  <c:v>0.51580000000000004</c:v>
                </c:pt>
                <c:pt idx="29033">
                  <c:v>0.49870000000000003</c:v>
                </c:pt>
                <c:pt idx="29034">
                  <c:v>0.49160000000000004</c:v>
                </c:pt>
                <c:pt idx="29035">
                  <c:v>0.47310000000000002</c:v>
                </c:pt>
                <c:pt idx="29036">
                  <c:v>0.47480000000000006</c:v>
                </c:pt>
                <c:pt idx="29037">
                  <c:v>0.48890000000000006</c:v>
                </c:pt>
                <c:pt idx="29038">
                  <c:v>0.42680000000000001</c:v>
                </c:pt>
                <c:pt idx="29039">
                  <c:v>0.45010000000000006</c:v>
                </c:pt>
                <c:pt idx="29040">
                  <c:v>0.43049999999999999</c:v>
                </c:pt>
                <c:pt idx="29041">
                  <c:v>0.4284</c:v>
                </c:pt>
                <c:pt idx="29042">
                  <c:v>0.39440000000000003</c:v>
                </c:pt>
                <c:pt idx="29043">
                  <c:v>0.39280000000000004</c:v>
                </c:pt>
                <c:pt idx="29044">
                  <c:v>0.38660000000000005</c:v>
                </c:pt>
                <c:pt idx="29045">
                  <c:v>0.375</c:v>
                </c:pt>
                <c:pt idx="29046">
                  <c:v>0.37090000000000001</c:v>
                </c:pt>
                <c:pt idx="29047">
                  <c:v>0.36720000000000003</c:v>
                </c:pt>
                <c:pt idx="29048">
                  <c:v>0.35170000000000001</c:v>
                </c:pt>
                <c:pt idx="29049">
                  <c:v>0.34870000000000001</c:v>
                </c:pt>
                <c:pt idx="29050">
                  <c:v>0.34420000000000006</c:v>
                </c:pt>
                <c:pt idx="29051">
                  <c:v>0.3266</c:v>
                </c:pt>
                <c:pt idx="29052">
                  <c:v>0.3306</c:v>
                </c:pt>
                <c:pt idx="29053">
                  <c:v>0.30770000000000003</c:v>
                </c:pt>
                <c:pt idx="29054">
                  <c:v>0.30320000000000003</c:v>
                </c:pt>
                <c:pt idx="29055">
                  <c:v>0.29470000000000002</c:v>
                </c:pt>
                <c:pt idx="29056">
                  <c:v>0.28589999999999999</c:v>
                </c:pt>
                <c:pt idx="29057">
                  <c:v>0.28670000000000001</c:v>
                </c:pt>
                <c:pt idx="29058">
                  <c:v>0.29380000000000001</c:v>
                </c:pt>
                <c:pt idx="29059">
                  <c:v>0.27999999999999997</c:v>
                </c:pt>
                <c:pt idx="29060">
                  <c:v>0.28650000000000003</c:v>
                </c:pt>
                <c:pt idx="29061">
                  <c:v>0.25030000000000002</c:v>
                </c:pt>
                <c:pt idx="29062">
                  <c:v>0.26330000000000003</c:v>
                </c:pt>
                <c:pt idx="29063">
                  <c:v>0.255</c:v>
                </c:pt>
                <c:pt idx="29064">
                  <c:v>0.2296</c:v>
                </c:pt>
                <c:pt idx="29065">
                  <c:v>0.24409999999999998</c:v>
                </c:pt>
                <c:pt idx="29066">
                  <c:v>0.2331</c:v>
                </c:pt>
                <c:pt idx="29067">
                  <c:v>0.22620000000000001</c:v>
                </c:pt>
                <c:pt idx="29068">
                  <c:v>0.22950000000000001</c:v>
                </c:pt>
                <c:pt idx="29069">
                  <c:v>0.21960000000000002</c:v>
                </c:pt>
                <c:pt idx="29070">
                  <c:v>0.2218</c:v>
                </c:pt>
                <c:pt idx="29071">
                  <c:v>0.20450000000000002</c:v>
                </c:pt>
                <c:pt idx="29072">
                  <c:v>0.20040000000000002</c:v>
                </c:pt>
                <c:pt idx="29073">
                  <c:v>0.21110000000000004</c:v>
                </c:pt>
                <c:pt idx="29074">
                  <c:v>0.19340000000000002</c:v>
                </c:pt>
                <c:pt idx="29075">
                  <c:v>0.19540000000000002</c:v>
                </c:pt>
                <c:pt idx="29076">
                  <c:v>0.19170000000000001</c:v>
                </c:pt>
                <c:pt idx="29077">
                  <c:v>0.18930000000000002</c:v>
                </c:pt>
                <c:pt idx="29078">
                  <c:v>0.18530000000000002</c:v>
                </c:pt>
                <c:pt idx="29079">
                  <c:v>0.18320000000000003</c:v>
                </c:pt>
                <c:pt idx="29080">
                  <c:v>0.17500000000000002</c:v>
                </c:pt>
                <c:pt idx="29081">
                  <c:v>0.16890000000000002</c:v>
                </c:pt>
                <c:pt idx="29082">
                  <c:v>0.17680000000000001</c:v>
                </c:pt>
                <c:pt idx="29083">
                  <c:v>0.17330000000000001</c:v>
                </c:pt>
                <c:pt idx="29084">
                  <c:v>0.16770000000000002</c:v>
                </c:pt>
                <c:pt idx="29085">
                  <c:v>0.1489</c:v>
                </c:pt>
                <c:pt idx="29086">
                  <c:v>0.14430000000000001</c:v>
                </c:pt>
                <c:pt idx="29087">
                  <c:v>0.15080000000000002</c:v>
                </c:pt>
                <c:pt idx="29088">
                  <c:v>0.14960000000000001</c:v>
                </c:pt>
                <c:pt idx="29089">
                  <c:v>0.14019999999999999</c:v>
                </c:pt>
                <c:pt idx="29090">
                  <c:v>0.1426</c:v>
                </c:pt>
                <c:pt idx="29091">
                  <c:v>0.13919999999999999</c:v>
                </c:pt>
                <c:pt idx="29092">
                  <c:v>0.13120000000000001</c:v>
                </c:pt>
                <c:pt idx="29093">
                  <c:v>0.1298</c:v>
                </c:pt>
                <c:pt idx="29094">
                  <c:v>0.13060000000000002</c:v>
                </c:pt>
                <c:pt idx="29095">
                  <c:v>0.1232</c:v>
                </c:pt>
                <c:pt idx="29096">
                  <c:v>0.12250000000000001</c:v>
                </c:pt>
                <c:pt idx="29097">
                  <c:v>0.1179</c:v>
                </c:pt>
                <c:pt idx="29098">
                  <c:v>0.11899999999999999</c:v>
                </c:pt>
                <c:pt idx="29099">
                  <c:v>0.1152</c:v>
                </c:pt>
                <c:pt idx="29100">
                  <c:v>0.1091</c:v>
                </c:pt>
                <c:pt idx="29101">
                  <c:v>0.10880000000000001</c:v>
                </c:pt>
                <c:pt idx="29102">
                  <c:v>0.1055</c:v>
                </c:pt>
                <c:pt idx="29103">
                  <c:v>0.10389999999999999</c:v>
                </c:pt>
                <c:pt idx="29104">
                  <c:v>0.10620000000000002</c:v>
                </c:pt>
                <c:pt idx="29105">
                  <c:v>9.9100000000000008E-2</c:v>
                </c:pt>
                <c:pt idx="29106">
                  <c:v>9.8900000000000002E-2</c:v>
                </c:pt>
                <c:pt idx="29107">
                  <c:v>9.8400000000000001E-2</c:v>
                </c:pt>
                <c:pt idx="29108">
                  <c:v>9.6700000000000008E-2</c:v>
                </c:pt>
                <c:pt idx="29109">
                  <c:v>9.2000000000000012E-2</c:v>
                </c:pt>
                <c:pt idx="29110">
                  <c:v>8.8700000000000001E-2</c:v>
                </c:pt>
                <c:pt idx="29111">
                  <c:v>8.5900000000000004E-2</c:v>
                </c:pt>
                <c:pt idx="29112">
                  <c:v>8.14E-2</c:v>
                </c:pt>
                <c:pt idx="29113">
                  <c:v>8.0900000000000014E-2</c:v>
                </c:pt>
                <c:pt idx="29114">
                  <c:v>7.6600000000000001E-2</c:v>
                </c:pt>
                <c:pt idx="29115">
                  <c:v>7.6100000000000001E-2</c:v>
                </c:pt>
                <c:pt idx="29116">
                  <c:v>7.5700000000000003E-2</c:v>
                </c:pt>
                <c:pt idx="29117">
                  <c:v>6.8999999999999992E-2</c:v>
                </c:pt>
                <c:pt idx="29118">
                  <c:v>6.7400000000000002E-2</c:v>
                </c:pt>
                <c:pt idx="29119">
                  <c:v>6.4500000000000002E-2</c:v>
                </c:pt>
                <c:pt idx="29120">
                  <c:v>6.7100000000000007E-2</c:v>
                </c:pt>
                <c:pt idx="29121">
                  <c:v>6.8100000000000008E-2</c:v>
                </c:pt>
                <c:pt idx="29122">
                  <c:v>6.25E-2</c:v>
                </c:pt>
                <c:pt idx="29123">
                  <c:v>6.1100000000000002E-2</c:v>
                </c:pt>
                <c:pt idx="29124">
                  <c:v>6.1100000000000002E-2</c:v>
                </c:pt>
                <c:pt idx="29125">
                  <c:v>5.9499999999999997E-2</c:v>
                </c:pt>
                <c:pt idx="29126">
                  <c:v>5.9400000000000001E-2</c:v>
                </c:pt>
                <c:pt idx="29127">
                  <c:v>5.9400000000000001E-2</c:v>
                </c:pt>
                <c:pt idx="29128">
                  <c:v>5.7799999999999997E-2</c:v>
                </c:pt>
                <c:pt idx="29129">
                  <c:v>5.6100000000000011E-2</c:v>
                </c:pt>
                <c:pt idx="29130">
                  <c:v>5.1000000000000004E-2</c:v>
                </c:pt>
                <c:pt idx="29131">
                  <c:v>4.82E-2</c:v>
                </c:pt>
                <c:pt idx="29132">
                  <c:v>4.8100000000000004E-2</c:v>
                </c:pt>
                <c:pt idx="29133">
                  <c:v>4.6800000000000008E-2</c:v>
                </c:pt>
                <c:pt idx="29134">
                  <c:v>4.6400000000000004E-2</c:v>
                </c:pt>
                <c:pt idx="29135">
                  <c:v>4.2700000000000002E-2</c:v>
                </c:pt>
                <c:pt idx="29136">
                  <c:v>4.0200000000000007E-2</c:v>
                </c:pt>
                <c:pt idx="29137">
                  <c:v>4.3700000000000003E-2</c:v>
                </c:pt>
                <c:pt idx="29138">
                  <c:v>4.2500000000000003E-2</c:v>
                </c:pt>
                <c:pt idx="29139">
                  <c:v>3.9800000000000002E-2</c:v>
                </c:pt>
                <c:pt idx="29140">
                  <c:v>3.9700000000000006E-2</c:v>
                </c:pt>
                <c:pt idx="29141">
                  <c:v>3.9700000000000006E-2</c:v>
                </c:pt>
                <c:pt idx="29142">
                  <c:v>4.19E-2</c:v>
                </c:pt>
                <c:pt idx="29143">
                  <c:v>3.7100000000000001E-2</c:v>
                </c:pt>
                <c:pt idx="29144">
                  <c:v>3.5700000000000003E-2</c:v>
                </c:pt>
                <c:pt idx="29145">
                  <c:v>3.5700000000000003E-2</c:v>
                </c:pt>
                <c:pt idx="29146">
                  <c:v>3.4499999999999996E-2</c:v>
                </c:pt>
                <c:pt idx="29147">
                  <c:v>3.4499999999999996E-2</c:v>
                </c:pt>
                <c:pt idx="29148">
                  <c:v>3.44E-2</c:v>
                </c:pt>
                <c:pt idx="29149">
                  <c:v>3.6799999999999999E-2</c:v>
                </c:pt>
                <c:pt idx="29150">
                  <c:v>3.6700000000000003E-2</c:v>
                </c:pt>
                <c:pt idx="29151">
                  <c:v>3.4200000000000001E-2</c:v>
                </c:pt>
                <c:pt idx="29152">
                  <c:v>3.4200000000000001E-2</c:v>
                </c:pt>
                <c:pt idx="29153">
                  <c:v>3.1800000000000002E-2</c:v>
                </c:pt>
                <c:pt idx="29154">
                  <c:v>3.4200000000000001E-2</c:v>
                </c:pt>
                <c:pt idx="29155">
                  <c:v>3.4200000000000001E-2</c:v>
                </c:pt>
                <c:pt idx="29156">
                  <c:v>3.5700000000000003E-2</c:v>
                </c:pt>
                <c:pt idx="29157">
                  <c:v>4.1700000000000001E-2</c:v>
                </c:pt>
                <c:pt idx="29158">
                  <c:v>4.0500000000000008E-2</c:v>
                </c:pt>
                <c:pt idx="29159">
                  <c:v>4.0500000000000008E-2</c:v>
                </c:pt>
                <c:pt idx="29160">
                  <c:v>4.0400000000000005E-2</c:v>
                </c:pt>
                <c:pt idx="29161">
                  <c:v>3.9400000000000004E-2</c:v>
                </c:pt>
                <c:pt idx="29162">
                  <c:v>4.4400000000000002E-2</c:v>
                </c:pt>
                <c:pt idx="29163">
                  <c:v>4.7E-2</c:v>
                </c:pt>
                <c:pt idx="29164">
                  <c:v>4.5900000000000003E-2</c:v>
                </c:pt>
                <c:pt idx="29165">
                  <c:v>4.8600000000000004E-2</c:v>
                </c:pt>
                <c:pt idx="29166">
                  <c:v>4.7600000000000003E-2</c:v>
                </c:pt>
                <c:pt idx="29167">
                  <c:v>4.9000000000000002E-2</c:v>
                </c:pt>
                <c:pt idx="29168">
                  <c:v>4.9100000000000005E-2</c:v>
                </c:pt>
                <c:pt idx="29169">
                  <c:v>4.8300000000000003E-2</c:v>
                </c:pt>
                <c:pt idx="29170">
                  <c:v>5.1200000000000002E-2</c:v>
                </c:pt>
                <c:pt idx="29171">
                  <c:v>5.2800000000000007E-2</c:v>
                </c:pt>
                <c:pt idx="29172">
                  <c:v>5.5900000000000005E-2</c:v>
                </c:pt>
                <c:pt idx="29173">
                  <c:v>5.6100000000000011E-2</c:v>
                </c:pt>
                <c:pt idx="29174">
                  <c:v>5.79E-2</c:v>
                </c:pt>
                <c:pt idx="29175">
                  <c:v>5.8799999999999998E-2</c:v>
                </c:pt>
                <c:pt idx="29176">
                  <c:v>6.08E-2</c:v>
                </c:pt>
                <c:pt idx="29177">
                  <c:v>6.5700000000000008E-2</c:v>
                </c:pt>
                <c:pt idx="29178">
                  <c:v>6.6800000000000012E-2</c:v>
                </c:pt>
                <c:pt idx="29179">
                  <c:v>7.1900000000000006E-2</c:v>
                </c:pt>
                <c:pt idx="29180">
                  <c:v>7.5700000000000003E-2</c:v>
                </c:pt>
                <c:pt idx="29181">
                  <c:v>7.8300000000000008E-2</c:v>
                </c:pt>
                <c:pt idx="29182">
                  <c:v>8.5199999999999998E-2</c:v>
                </c:pt>
                <c:pt idx="29183">
                  <c:v>9.2600000000000016E-2</c:v>
                </c:pt>
                <c:pt idx="29184">
                  <c:v>0.10020000000000001</c:v>
                </c:pt>
                <c:pt idx="29185">
                  <c:v>0.1159</c:v>
                </c:pt>
                <c:pt idx="29186">
                  <c:v>0.12720000000000001</c:v>
                </c:pt>
                <c:pt idx="29187">
                  <c:v>0.1338</c:v>
                </c:pt>
                <c:pt idx="29188">
                  <c:v>0.15300000000000002</c:v>
                </c:pt>
                <c:pt idx="29189">
                  <c:v>0.17010000000000003</c:v>
                </c:pt>
                <c:pt idx="29190">
                  <c:v>0.18560000000000001</c:v>
                </c:pt>
                <c:pt idx="29191">
                  <c:v>0.19090000000000001</c:v>
                </c:pt>
                <c:pt idx="29192">
                  <c:v>0.1898</c:v>
                </c:pt>
                <c:pt idx="29193">
                  <c:v>0.21400000000000002</c:v>
                </c:pt>
                <c:pt idx="29194">
                  <c:v>0.24020000000000002</c:v>
                </c:pt>
                <c:pt idx="29195">
                  <c:v>0.26300000000000001</c:v>
                </c:pt>
                <c:pt idx="29196">
                  <c:v>0.28620000000000001</c:v>
                </c:pt>
                <c:pt idx="29197">
                  <c:v>0.30730000000000002</c:v>
                </c:pt>
                <c:pt idx="29198">
                  <c:v>0.30820000000000003</c:v>
                </c:pt>
                <c:pt idx="29199">
                  <c:v>0.31909999999999999</c:v>
                </c:pt>
                <c:pt idx="29200">
                  <c:v>0.32719999999999999</c:v>
                </c:pt>
                <c:pt idx="29201">
                  <c:v>0.35520000000000002</c:v>
                </c:pt>
                <c:pt idx="29202">
                  <c:v>0.54649999999999999</c:v>
                </c:pt>
                <c:pt idx="29203">
                  <c:v>0.6836000000000001</c:v>
                </c:pt>
                <c:pt idx="29204">
                  <c:v>0.66</c:v>
                </c:pt>
                <c:pt idx="29205">
                  <c:v>0.71340000000000003</c:v>
                </c:pt>
                <c:pt idx="29206">
                  <c:v>0.83300000000000007</c:v>
                </c:pt>
                <c:pt idx="29207">
                  <c:v>0.85830000000000006</c:v>
                </c:pt>
                <c:pt idx="29208">
                  <c:v>0.85519999999999996</c:v>
                </c:pt>
                <c:pt idx="29209">
                  <c:v>0.9195000000000001</c:v>
                </c:pt>
                <c:pt idx="29210">
                  <c:v>0.95450000000000002</c:v>
                </c:pt>
                <c:pt idx="29211">
                  <c:v>1.0194000000000001</c:v>
                </c:pt>
                <c:pt idx="29212">
                  <c:v>1.0357000000000001</c:v>
                </c:pt>
                <c:pt idx="29213">
                  <c:v>1.0860000000000001</c:v>
                </c:pt>
                <c:pt idx="29214">
                  <c:v>1.1563000000000001</c:v>
                </c:pt>
                <c:pt idx="29215">
                  <c:v>1.1413</c:v>
                </c:pt>
                <c:pt idx="29216">
                  <c:v>1.2009000000000001</c:v>
                </c:pt>
                <c:pt idx="29217">
                  <c:v>1.2263000000000002</c:v>
                </c:pt>
                <c:pt idx="29218">
                  <c:v>1.3019000000000001</c:v>
                </c:pt>
                <c:pt idx="29219">
                  <c:v>1.3337000000000001</c:v>
                </c:pt>
                <c:pt idx="29220">
                  <c:v>1.4031000000000002</c:v>
                </c:pt>
                <c:pt idx="29221">
                  <c:v>1.4626000000000001</c:v>
                </c:pt>
                <c:pt idx="29222">
                  <c:v>1.4915</c:v>
                </c:pt>
                <c:pt idx="29223">
                  <c:v>1.4525000000000001</c:v>
                </c:pt>
                <c:pt idx="29224">
                  <c:v>1.554</c:v>
                </c:pt>
                <c:pt idx="29225">
                  <c:v>1.6126000000000003</c:v>
                </c:pt>
                <c:pt idx="29226">
                  <c:v>1.6326000000000001</c:v>
                </c:pt>
                <c:pt idx="29227">
                  <c:v>1.6989999999999998</c:v>
                </c:pt>
                <c:pt idx="29228">
                  <c:v>1.8274999999999999</c:v>
                </c:pt>
                <c:pt idx="29229">
                  <c:v>1.8754999999999999</c:v>
                </c:pt>
                <c:pt idx="29230">
                  <c:v>1.8856000000000002</c:v>
                </c:pt>
                <c:pt idx="29231">
                  <c:v>1.881</c:v>
                </c:pt>
                <c:pt idx="29232">
                  <c:v>1.8047000000000002</c:v>
                </c:pt>
                <c:pt idx="29233">
                  <c:v>1.8696000000000002</c:v>
                </c:pt>
                <c:pt idx="29234">
                  <c:v>1.9350000000000003</c:v>
                </c:pt>
                <c:pt idx="29235">
                  <c:v>1.8779000000000001</c:v>
                </c:pt>
                <c:pt idx="29236">
                  <c:v>1.9587000000000001</c:v>
                </c:pt>
                <c:pt idx="29237">
                  <c:v>1.9962</c:v>
                </c:pt>
                <c:pt idx="29238">
                  <c:v>1.9951000000000001</c:v>
                </c:pt>
                <c:pt idx="29239">
                  <c:v>2.1167000000000002</c:v>
                </c:pt>
                <c:pt idx="29240">
                  <c:v>2.2643</c:v>
                </c:pt>
                <c:pt idx="29241">
                  <c:v>2.2050999999999998</c:v>
                </c:pt>
                <c:pt idx="29242">
                  <c:v>2.1320000000000001</c:v>
                </c:pt>
                <c:pt idx="29243">
                  <c:v>2.2543000000000002</c:v>
                </c:pt>
                <c:pt idx="29244">
                  <c:v>2.2909000000000002</c:v>
                </c:pt>
                <c:pt idx="29245">
                  <c:v>2.1219999999999999</c:v>
                </c:pt>
                <c:pt idx="29246">
                  <c:v>2.1632000000000002</c:v>
                </c:pt>
                <c:pt idx="29247">
                  <c:v>2.2612999999999999</c:v>
                </c:pt>
                <c:pt idx="29248">
                  <c:v>2.1966000000000001</c:v>
                </c:pt>
                <c:pt idx="29249">
                  <c:v>2.1138000000000003</c:v>
                </c:pt>
                <c:pt idx="29250">
                  <c:v>2.0196999999999998</c:v>
                </c:pt>
                <c:pt idx="29251">
                  <c:v>2.0645000000000002</c:v>
                </c:pt>
                <c:pt idx="29252">
                  <c:v>2.008</c:v>
                </c:pt>
                <c:pt idx="29253">
                  <c:v>2.1155000000000004</c:v>
                </c:pt>
                <c:pt idx="29254">
                  <c:v>2.0992999999999999</c:v>
                </c:pt>
                <c:pt idx="29255">
                  <c:v>2.1299000000000001</c:v>
                </c:pt>
                <c:pt idx="29256">
                  <c:v>2.3405</c:v>
                </c:pt>
                <c:pt idx="29257">
                  <c:v>2.2761</c:v>
                </c:pt>
                <c:pt idx="29258">
                  <c:v>2.3297000000000003</c:v>
                </c:pt>
                <c:pt idx="29259">
                  <c:v>2.2986</c:v>
                </c:pt>
                <c:pt idx="29260">
                  <c:v>2.2261000000000002</c:v>
                </c:pt>
                <c:pt idx="29261">
                  <c:v>2.1388000000000003</c:v>
                </c:pt>
                <c:pt idx="29262">
                  <c:v>2.1976</c:v>
                </c:pt>
                <c:pt idx="29263">
                  <c:v>2.1664000000000003</c:v>
                </c:pt>
                <c:pt idx="29264">
                  <c:v>2.0965000000000003</c:v>
                </c:pt>
                <c:pt idx="29265">
                  <c:v>2.2888000000000002</c:v>
                </c:pt>
                <c:pt idx="29266">
                  <c:v>2.1204000000000001</c:v>
                </c:pt>
                <c:pt idx="29267">
                  <c:v>2.1032000000000002</c:v>
                </c:pt>
                <c:pt idx="29268">
                  <c:v>2.1985000000000001</c:v>
                </c:pt>
                <c:pt idx="29269">
                  <c:v>2.2448000000000001</c:v>
                </c:pt>
                <c:pt idx="29270">
                  <c:v>2.1289000000000002</c:v>
                </c:pt>
                <c:pt idx="29271">
                  <c:v>2.0659000000000001</c:v>
                </c:pt>
                <c:pt idx="29272">
                  <c:v>2.2010999999999998</c:v>
                </c:pt>
                <c:pt idx="29273">
                  <c:v>2.1375000000000002</c:v>
                </c:pt>
                <c:pt idx="29274">
                  <c:v>2.1006</c:v>
                </c:pt>
                <c:pt idx="29275">
                  <c:v>1.9619</c:v>
                </c:pt>
                <c:pt idx="29276">
                  <c:v>1.9326000000000001</c:v>
                </c:pt>
                <c:pt idx="29277">
                  <c:v>2.1395</c:v>
                </c:pt>
                <c:pt idx="29278">
                  <c:v>1.988</c:v>
                </c:pt>
                <c:pt idx="29279">
                  <c:v>1.8925999999999998</c:v>
                </c:pt>
                <c:pt idx="29280">
                  <c:v>1.8729</c:v>
                </c:pt>
                <c:pt idx="29281">
                  <c:v>1.7780000000000002</c:v>
                </c:pt>
                <c:pt idx="29282">
                  <c:v>1.7423</c:v>
                </c:pt>
                <c:pt idx="29283">
                  <c:v>1.6448</c:v>
                </c:pt>
                <c:pt idx="29284">
                  <c:v>1.5773000000000001</c:v>
                </c:pt>
                <c:pt idx="29285">
                  <c:v>1.5750999999999999</c:v>
                </c:pt>
                <c:pt idx="29286">
                  <c:v>1.6841999999999999</c:v>
                </c:pt>
                <c:pt idx="29287">
                  <c:v>1.5359</c:v>
                </c:pt>
                <c:pt idx="29288">
                  <c:v>1.5310000000000001</c:v>
                </c:pt>
                <c:pt idx="29289">
                  <c:v>1.5454000000000001</c:v>
                </c:pt>
                <c:pt idx="29290">
                  <c:v>1.3932000000000002</c:v>
                </c:pt>
                <c:pt idx="29291">
                  <c:v>1.5775000000000001</c:v>
                </c:pt>
                <c:pt idx="29292">
                  <c:v>1.4592000000000001</c:v>
                </c:pt>
                <c:pt idx="29293">
                  <c:v>1.3787000000000003</c:v>
                </c:pt>
                <c:pt idx="29294">
                  <c:v>1.4277</c:v>
                </c:pt>
                <c:pt idx="29295">
                  <c:v>1.4475</c:v>
                </c:pt>
                <c:pt idx="29296">
                  <c:v>1.2927</c:v>
                </c:pt>
                <c:pt idx="29297">
                  <c:v>1.4073000000000002</c:v>
                </c:pt>
                <c:pt idx="29298">
                  <c:v>1.377</c:v>
                </c:pt>
                <c:pt idx="29299">
                  <c:v>1.3712</c:v>
                </c:pt>
                <c:pt idx="29300">
                  <c:v>1.2943</c:v>
                </c:pt>
                <c:pt idx="29301">
                  <c:v>1.3054000000000001</c:v>
                </c:pt>
                <c:pt idx="29302">
                  <c:v>1.1931</c:v>
                </c:pt>
                <c:pt idx="29303">
                  <c:v>1.3375000000000001</c:v>
                </c:pt>
                <c:pt idx="29304">
                  <c:v>1.1901999999999999</c:v>
                </c:pt>
                <c:pt idx="29305">
                  <c:v>1.1749000000000001</c:v>
                </c:pt>
                <c:pt idx="29306">
                  <c:v>1.1772</c:v>
                </c:pt>
                <c:pt idx="29307">
                  <c:v>1.234</c:v>
                </c:pt>
                <c:pt idx="29308">
                  <c:v>1.1178000000000001</c:v>
                </c:pt>
                <c:pt idx="29309">
                  <c:v>0.98660000000000003</c:v>
                </c:pt>
                <c:pt idx="29310">
                  <c:v>0.88059999999999994</c:v>
                </c:pt>
                <c:pt idx="29311">
                  <c:v>0.93080000000000007</c:v>
                </c:pt>
                <c:pt idx="29312">
                  <c:v>0.89300000000000002</c:v>
                </c:pt>
                <c:pt idx="29313">
                  <c:v>0.88030000000000008</c:v>
                </c:pt>
                <c:pt idx="29314">
                  <c:v>0.82750000000000012</c:v>
                </c:pt>
                <c:pt idx="29315">
                  <c:v>0.85970000000000002</c:v>
                </c:pt>
                <c:pt idx="29316">
                  <c:v>0.80730000000000013</c:v>
                </c:pt>
                <c:pt idx="29317">
                  <c:v>0.76449999999999996</c:v>
                </c:pt>
                <c:pt idx="29318">
                  <c:v>0.79580000000000006</c:v>
                </c:pt>
                <c:pt idx="29319">
                  <c:v>0.79580000000000006</c:v>
                </c:pt>
                <c:pt idx="29320">
                  <c:v>0.73819999999999997</c:v>
                </c:pt>
                <c:pt idx="29321">
                  <c:v>0.73370000000000002</c:v>
                </c:pt>
                <c:pt idx="29322">
                  <c:v>0.73080000000000001</c:v>
                </c:pt>
                <c:pt idx="29323">
                  <c:v>0.67949999999999999</c:v>
                </c:pt>
                <c:pt idx="29324">
                  <c:v>0.66650000000000009</c:v>
                </c:pt>
                <c:pt idx="29325">
                  <c:v>0.68040000000000012</c:v>
                </c:pt>
                <c:pt idx="29326">
                  <c:v>0.7027000000000001</c:v>
                </c:pt>
                <c:pt idx="29327">
                  <c:v>0.70590000000000008</c:v>
                </c:pt>
                <c:pt idx="29328">
                  <c:v>0.66610000000000003</c:v>
                </c:pt>
                <c:pt idx="29329">
                  <c:v>0.6644000000000001</c:v>
                </c:pt>
                <c:pt idx="29330">
                  <c:v>0.63730000000000009</c:v>
                </c:pt>
                <c:pt idx="29331">
                  <c:v>0.6705000000000001</c:v>
                </c:pt>
                <c:pt idx="29332">
                  <c:v>0.6019000000000001</c:v>
                </c:pt>
                <c:pt idx="29333">
                  <c:v>0.61319999999999997</c:v>
                </c:pt>
                <c:pt idx="29334">
                  <c:v>0.622</c:v>
                </c:pt>
                <c:pt idx="29335">
                  <c:v>0.54420000000000002</c:v>
                </c:pt>
                <c:pt idx="29336">
                  <c:v>0.6321</c:v>
                </c:pt>
                <c:pt idx="29337">
                  <c:v>0.54700000000000004</c:v>
                </c:pt>
                <c:pt idx="29338">
                  <c:v>0.55449999999999999</c:v>
                </c:pt>
                <c:pt idx="29339">
                  <c:v>0.55769999999999997</c:v>
                </c:pt>
                <c:pt idx="29340">
                  <c:v>0.54339999999999999</c:v>
                </c:pt>
                <c:pt idx="29341">
                  <c:v>0.52850000000000008</c:v>
                </c:pt>
                <c:pt idx="29342">
                  <c:v>0.53049999999999997</c:v>
                </c:pt>
                <c:pt idx="29343">
                  <c:v>0.54059999999999997</c:v>
                </c:pt>
                <c:pt idx="29344">
                  <c:v>0.54100000000000004</c:v>
                </c:pt>
                <c:pt idx="29345">
                  <c:v>0.50270000000000004</c:v>
                </c:pt>
                <c:pt idx="29346">
                  <c:v>0.5161</c:v>
                </c:pt>
                <c:pt idx="29347">
                  <c:v>0.55410000000000004</c:v>
                </c:pt>
                <c:pt idx="29348">
                  <c:v>0.54470000000000007</c:v>
                </c:pt>
                <c:pt idx="29349">
                  <c:v>0.50940000000000007</c:v>
                </c:pt>
                <c:pt idx="29350">
                  <c:v>0.49450000000000005</c:v>
                </c:pt>
                <c:pt idx="29351">
                  <c:v>0.46730000000000005</c:v>
                </c:pt>
                <c:pt idx="29352">
                  <c:v>0.45999999999999996</c:v>
                </c:pt>
                <c:pt idx="29353">
                  <c:v>0.47820000000000001</c:v>
                </c:pt>
                <c:pt idx="29354">
                  <c:v>0.49000000000000005</c:v>
                </c:pt>
                <c:pt idx="29355">
                  <c:v>0.44880000000000009</c:v>
                </c:pt>
                <c:pt idx="29356">
                  <c:v>0.44219999999999998</c:v>
                </c:pt>
                <c:pt idx="29357">
                  <c:v>0.42800000000000005</c:v>
                </c:pt>
                <c:pt idx="29358">
                  <c:v>0.45199999999999996</c:v>
                </c:pt>
                <c:pt idx="29359">
                  <c:v>0.42510000000000003</c:v>
                </c:pt>
                <c:pt idx="29360">
                  <c:v>0.40890000000000004</c:v>
                </c:pt>
                <c:pt idx="29361">
                  <c:v>0.4098</c:v>
                </c:pt>
                <c:pt idx="29362">
                  <c:v>0.41349999999999998</c:v>
                </c:pt>
                <c:pt idx="29363">
                  <c:v>0.41710000000000003</c:v>
                </c:pt>
                <c:pt idx="29364">
                  <c:v>0.42460000000000009</c:v>
                </c:pt>
                <c:pt idx="29365">
                  <c:v>0.41110000000000002</c:v>
                </c:pt>
                <c:pt idx="29366">
                  <c:v>0.37260000000000004</c:v>
                </c:pt>
                <c:pt idx="29367">
                  <c:v>0.39560000000000001</c:v>
                </c:pt>
                <c:pt idx="29368">
                  <c:v>0.42080000000000006</c:v>
                </c:pt>
                <c:pt idx="29369">
                  <c:v>0.3679</c:v>
                </c:pt>
                <c:pt idx="29370">
                  <c:v>0.38680000000000003</c:v>
                </c:pt>
                <c:pt idx="29371">
                  <c:v>0.37060000000000004</c:v>
                </c:pt>
                <c:pt idx="29372">
                  <c:v>0.37470000000000003</c:v>
                </c:pt>
                <c:pt idx="29373">
                  <c:v>0.40430000000000005</c:v>
                </c:pt>
                <c:pt idx="29374">
                  <c:v>0.34590000000000004</c:v>
                </c:pt>
                <c:pt idx="29375">
                  <c:v>0.37650000000000006</c:v>
                </c:pt>
                <c:pt idx="29376">
                  <c:v>0.37270000000000003</c:v>
                </c:pt>
                <c:pt idx="29377">
                  <c:v>0.38020000000000004</c:v>
                </c:pt>
                <c:pt idx="29378">
                  <c:v>0.33380000000000004</c:v>
                </c:pt>
                <c:pt idx="29379">
                  <c:v>0.33810000000000001</c:v>
                </c:pt>
                <c:pt idx="29380">
                  <c:v>0.34310000000000002</c:v>
                </c:pt>
                <c:pt idx="29381">
                  <c:v>0.32290000000000002</c:v>
                </c:pt>
                <c:pt idx="29382">
                  <c:v>0.30740000000000001</c:v>
                </c:pt>
                <c:pt idx="29383">
                  <c:v>0.33390000000000003</c:v>
                </c:pt>
                <c:pt idx="29384">
                  <c:v>0.3417</c:v>
                </c:pt>
                <c:pt idx="29385">
                  <c:v>0.32719999999999999</c:v>
                </c:pt>
                <c:pt idx="29386">
                  <c:v>0.32440000000000002</c:v>
                </c:pt>
                <c:pt idx="29387">
                  <c:v>0.2903</c:v>
                </c:pt>
                <c:pt idx="29388">
                  <c:v>0.28550000000000003</c:v>
                </c:pt>
                <c:pt idx="29389">
                  <c:v>0.30910000000000004</c:v>
                </c:pt>
                <c:pt idx="29390">
                  <c:v>0.30330000000000001</c:v>
                </c:pt>
                <c:pt idx="29391">
                  <c:v>0.30200000000000005</c:v>
                </c:pt>
                <c:pt idx="29392">
                  <c:v>0.2888</c:v>
                </c:pt>
                <c:pt idx="29393">
                  <c:v>0.29239999999999999</c:v>
                </c:pt>
                <c:pt idx="29394">
                  <c:v>0.2802</c:v>
                </c:pt>
                <c:pt idx="29395">
                  <c:v>0.27389999999999998</c:v>
                </c:pt>
                <c:pt idx="29396">
                  <c:v>0.2616</c:v>
                </c:pt>
                <c:pt idx="29397">
                  <c:v>0.25880000000000003</c:v>
                </c:pt>
                <c:pt idx="29398">
                  <c:v>0.25930000000000003</c:v>
                </c:pt>
                <c:pt idx="29399">
                  <c:v>0.25290000000000001</c:v>
                </c:pt>
                <c:pt idx="29400">
                  <c:v>0.25070000000000003</c:v>
                </c:pt>
                <c:pt idx="29401">
                  <c:v>0.24690000000000001</c:v>
                </c:pt>
                <c:pt idx="29402">
                  <c:v>0.248</c:v>
                </c:pt>
                <c:pt idx="29403">
                  <c:v>0.24710000000000001</c:v>
                </c:pt>
                <c:pt idx="29404">
                  <c:v>0.24160000000000001</c:v>
                </c:pt>
                <c:pt idx="29405">
                  <c:v>0.23490000000000003</c:v>
                </c:pt>
                <c:pt idx="29406">
                  <c:v>0.22799999999999998</c:v>
                </c:pt>
                <c:pt idx="29407">
                  <c:v>0.2263</c:v>
                </c:pt>
                <c:pt idx="29408">
                  <c:v>0.2157</c:v>
                </c:pt>
                <c:pt idx="29409">
                  <c:v>0.2177</c:v>
                </c:pt>
                <c:pt idx="29410">
                  <c:v>0.20530000000000001</c:v>
                </c:pt>
                <c:pt idx="29411">
                  <c:v>0.20590000000000003</c:v>
                </c:pt>
                <c:pt idx="29412">
                  <c:v>0.20569999999999999</c:v>
                </c:pt>
                <c:pt idx="29413">
                  <c:v>0.20030000000000003</c:v>
                </c:pt>
                <c:pt idx="29414">
                  <c:v>0.19830000000000003</c:v>
                </c:pt>
                <c:pt idx="29415">
                  <c:v>0.18840000000000001</c:v>
                </c:pt>
                <c:pt idx="29416">
                  <c:v>0.19140000000000001</c:v>
                </c:pt>
                <c:pt idx="29417">
                  <c:v>0.18700000000000003</c:v>
                </c:pt>
                <c:pt idx="29418">
                  <c:v>0.18820000000000001</c:v>
                </c:pt>
                <c:pt idx="29419">
                  <c:v>0.1847</c:v>
                </c:pt>
                <c:pt idx="29420">
                  <c:v>0.18390000000000001</c:v>
                </c:pt>
                <c:pt idx="29421">
                  <c:v>0.17580000000000001</c:v>
                </c:pt>
                <c:pt idx="29422">
                  <c:v>0.17170000000000002</c:v>
                </c:pt>
                <c:pt idx="29423">
                  <c:v>0.17549999999999999</c:v>
                </c:pt>
                <c:pt idx="29424">
                  <c:v>0.16770000000000002</c:v>
                </c:pt>
                <c:pt idx="29425">
                  <c:v>0.16259999999999999</c:v>
                </c:pt>
                <c:pt idx="29426">
                  <c:v>0.15900000000000003</c:v>
                </c:pt>
                <c:pt idx="29427">
                  <c:v>0.15480000000000002</c:v>
                </c:pt>
                <c:pt idx="29428">
                  <c:v>0.15310000000000001</c:v>
                </c:pt>
                <c:pt idx="29429">
                  <c:v>0.15210000000000001</c:v>
                </c:pt>
                <c:pt idx="29430">
                  <c:v>0.15440000000000001</c:v>
                </c:pt>
                <c:pt idx="29431">
                  <c:v>0.15090000000000001</c:v>
                </c:pt>
                <c:pt idx="29432">
                  <c:v>0.14710000000000001</c:v>
                </c:pt>
                <c:pt idx="29433">
                  <c:v>0.14950000000000002</c:v>
                </c:pt>
                <c:pt idx="29434">
                  <c:v>0.14330000000000001</c:v>
                </c:pt>
                <c:pt idx="29435">
                  <c:v>0.13870000000000002</c:v>
                </c:pt>
                <c:pt idx="29436">
                  <c:v>0.13720000000000002</c:v>
                </c:pt>
                <c:pt idx="29437">
                  <c:v>0.1394</c:v>
                </c:pt>
                <c:pt idx="29438">
                  <c:v>0.13400000000000001</c:v>
                </c:pt>
                <c:pt idx="29439">
                  <c:v>0.13400000000000001</c:v>
                </c:pt>
                <c:pt idx="29440">
                  <c:v>0.13420000000000001</c:v>
                </c:pt>
                <c:pt idx="29441">
                  <c:v>0.13150000000000001</c:v>
                </c:pt>
                <c:pt idx="29442">
                  <c:v>0.1333</c:v>
                </c:pt>
                <c:pt idx="29443">
                  <c:v>0.13389999999999999</c:v>
                </c:pt>
                <c:pt idx="29444">
                  <c:v>0.13260000000000002</c:v>
                </c:pt>
                <c:pt idx="29445">
                  <c:v>0.12920000000000001</c:v>
                </c:pt>
                <c:pt idx="29446">
                  <c:v>0.12820000000000001</c:v>
                </c:pt>
                <c:pt idx="29447">
                  <c:v>0.12960000000000002</c:v>
                </c:pt>
                <c:pt idx="29448">
                  <c:v>0.1313</c:v>
                </c:pt>
                <c:pt idx="29449">
                  <c:v>0.13160000000000002</c:v>
                </c:pt>
                <c:pt idx="29450">
                  <c:v>0.12840000000000001</c:v>
                </c:pt>
                <c:pt idx="29451">
                  <c:v>0.12430000000000002</c:v>
                </c:pt>
                <c:pt idx="29452">
                  <c:v>0.1305</c:v>
                </c:pt>
                <c:pt idx="29453">
                  <c:v>0.1263</c:v>
                </c:pt>
                <c:pt idx="29454">
                  <c:v>0.12410000000000002</c:v>
                </c:pt>
                <c:pt idx="29455">
                  <c:v>0.1236</c:v>
                </c:pt>
                <c:pt idx="29456">
                  <c:v>0.12660000000000002</c:v>
                </c:pt>
                <c:pt idx="29457">
                  <c:v>0.12509999999999999</c:v>
                </c:pt>
                <c:pt idx="29458">
                  <c:v>0.12270000000000002</c:v>
                </c:pt>
                <c:pt idx="29459">
                  <c:v>0.12540000000000001</c:v>
                </c:pt>
                <c:pt idx="29460">
                  <c:v>0.13</c:v>
                </c:pt>
                <c:pt idx="29461">
                  <c:v>0.1363</c:v>
                </c:pt>
                <c:pt idx="29462">
                  <c:v>0.14119999999999999</c:v>
                </c:pt>
                <c:pt idx="29463">
                  <c:v>0.14770000000000003</c:v>
                </c:pt>
                <c:pt idx="29464">
                  <c:v>0.15600000000000003</c:v>
                </c:pt>
                <c:pt idx="29465">
                  <c:v>0.16820000000000002</c:v>
                </c:pt>
                <c:pt idx="29466">
                  <c:v>0.1714</c:v>
                </c:pt>
                <c:pt idx="29467">
                  <c:v>0.17280000000000001</c:v>
                </c:pt>
                <c:pt idx="29468">
                  <c:v>0.18300000000000002</c:v>
                </c:pt>
                <c:pt idx="29469">
                  <c:v>0.19310000000000002</c:v>
                </c:pt>
                <c:pt idx="29470">
                  <c:v>0.21440000000000003</c:v>
                </c:pt>
                <c:pt idx="29471">
                  <c:v>0.25110000000000005</c:v>
                </c:pt>
                <c:pt idx="29472">
                  <c:v>0.26880000000000004</c:v>
                </c:pt>
                <c:pt idx="29473">
                  <c:v>0.28730000000000006</c:v>
                </c:pt>
                <c:pt idx="29474">
                  <c:v>0.29300000000000004</c:v>
                </c:pt>
                <c:pt idx="29475">
                  <c:v>0.31430000000000002</c:v>
                </c:pt>
                <c:pt idx="29476">
                  <c:v>0.33540000000000003</c:v>
                </c:pt>
                <c:pt idx="29477">
                  <c:v>0.38250000000000006</c:v>
                </c:pt>
                <c:pt idx="29478">
                  <c:v>0.39490000000000003</c:v>
                </c:pt>
                <c:pt idx="29479">
                  <c:v>0.40310000000000001</c:v>
                </c:pt>
                <c:pt idx="29480">
                  <c:v>0.42990000000000006</c:v>
                </c:pt>
                <c:pt idx="29481">
                  <c:v>0.42680000000000001</c:v>
                </c:pt>
                <c:pt idx="29482">
                  <c:v>0.43990000000000001</c:v>
                </c:pt>
                <c:pt idx="29483">
                  <c:v>0.46070000000000005</c:v>
                </c:pt>
                <c:pt idx="29484">
                  <c:v>0.46890000000000004</c:v>
                </c:pt>
                <c:pt idx="29485">
                  <c:v>0.49020000000000002</c:v>
                </c:pt>
                <c:pt idx="29486">
                  <c:v>0.5868000000000001</c:v>
                </c:pt>
                <c:pt idx="29487">
                  <c:v>0.62539999999999996</c:v>
                </c:pt>
                <c:pt idx="29488">
                  <c:v>0.79560000000000008</c:v>
                </c:pt>
                <c:pt idx="29489">
                  <c:v>0.90500000000000014</c:v>
                </c:pt>
                <c:pt idx="29490">
                  <c:v>1.0083</c:v>
                </c:pt>
                <c:pt idx="29491">
                  <c:v>1.1191000000000002</c:v>
                </c:pt>
                <c:pt idx="29492">
                  <c:v>1.0432000000000001</c:v>
                </c:pt>
                <c:pt idx="29493">
                  <c:v>1.1688000000000001</c:v>
                </c:pt>
                <c:pt idx="29494">
                  <c:v>1.2132000000000001</c:v>
                </c:pt>
                <c:pt idx="29495">
                  <c:v>1.2910000000000001</c:v>
                </c:pt>
                <c:pt idx="29496">
                  <c:v>1.3367000000000002</c:v>
                </c:pt>
                <c:pt idx="29497">
                  <c:v>1.2442000000000002</c:v>
                </c:pt>
                <c:pt idx="29498">
                  <c:v>1.2348000000000001</c:v>
                </c:pt>
                <c:pt idx="29499">
                  <c:v>1.2853000000000001</c:v>
                </c:pt>
                <c:pt idx="29500">
                  <c:v>1.2161</c:v>
                </c:pt>
                <c:pt idx="29501">
                  <c:v>1.4564000000000001</c:v>
                </c:pt>
                <c:pt idx="29502">
                  <c:v>1.5089000000000001</c:v>
                </c:pt>
                <c:pt idx="29503">
                  <c:v>1.5582000000000003</c:v>
                </c:pt>
                <c:pt idx="29504">
                  <c:v>1.6153</c:v>
                </c:pt>
                <c:pt idx="29505">
                  <c:v>1.6062000000000003</c:v>
                </c:pt>
                <c:pt idx="29506">
                  <c:v>1.6988000000000001</c:v>
                </c:pt>
                <c:pt idx="29507">
                  <c:v>1.7131000000000001</c:v>
                </c:pt>
                <c:pt idx="29508">
                  <c:v>1.7538</c:v>
                </c:pt>
                <c:pt idx="29509">
                  <c:v>1.7885000000000002</c:v>
                </c:pt>
                <c:pt idx="29510">
                  <c:v>1.8170999999999999</c:v>
                </c:pt>
                <c:pt idx="29511">
                  <c:v>1.8495000000000001</c:v>
                </c:pt>
                <c:pt idx="29512">
                  <c:v>1.8795000000000002</c:v>
                </c:pt>
                <c:pt idx="29513">
                  <c:v>1.9303999999999999</c:v>
                </c:pt>
                <c:pt idx="29514">
                  <c:v>1.9218000000000002</c:v>
                </c:pt>
                <c:pt idx="29515">
                  <c:v>1.9725999999999999</c:v>
                </c:pt>
                <c:pt idx="29516">
                  <c:v>1.9501999999999999</c:v>
                </c:pt>
                <c:pt idx="29517">
                  <c:v>1.9752000000000001</c:v>
                </c:pt>
                <c:pt idx="29518">
                  <c:v>1.9745999999999999</c:v>
                </c:pt>
                <c:pt idx="29519">
                  <c:v>2.032</c:v>
                </c:pt>
                <c:pt idx="29520">
                  <c:v>2.0173000000000001</c:v>
                </c:pt>
                <c:pt idx="29521">
                  <c:v>2.0585</c:v>
                </c:pt>
                <c:pt idx="29522">
                  <c:v>2.0425</c:v>
                </c:pt>
                <c:pt idx="29523">
                  <c:v>2.0734000000000004</c:v>
                </c:pt>
                <c:pt idx="29524">
                  <c:v>2.0874999999999999</c:v>
                </c:pt>
                <c:pt idx="29525">
                  <c:v>2.1442000000000001</c:v>
                </c:pt>
                <c:pt idx="29526">
                  <c:v>2.1773000000000002</c:v>
                </c:pt>
                <c:pt idx="29527">
                  <c:v>2.1861999999999999</c:v>
                </c:pt>
                <c:pt idx="29528">
                  <c:v>2.2040000000000002</c:v>
                </c:pt>
                <c:pt idx="29529">
                  <c:v>2.1876000000000002</c:v>
                </c:pt>
                <c:pt idx="29530">
                  <c:v>2.2002999999999999</c:v>
                </c:pt>
                <c:pt idx="29531">
                  <c:v>2.2093000000000003</c:v>
                </c:pt>
                <c:pt idx="29532">
                  <c:v>2.2228000000000003</c:v>
                </c:pt>
                <c:pt idx="29533">
                  <c:v>2.2216999999999998</c:v>
                </c:pt>
                <c:pt idx="29534">
                  <c:v>2.2568000000000001</c:v>
                </c:pt>
                <c:pt idx="29535">
                  <c:v>2.2881</c:v>
                </c:pt>
                <c:pt idx="29536">
                  <c:v>2.2597</c:v>
                </c:pt>
                <c:pt idx="29537">
                  <c:v>2.1857000000000002</c:v>
                </c:pt>
                <c:pt idx="29538">
                  <c:v>2.2271000000000001</c:v>
                </c:pt>
                <c:pt idx="29539">
                  <c:v>2.2271999999999998</c:v>
                </c:pt>
                <c:pt idx="29540">
                  <c:v>2.2383000000000002</c:v>
                </c:pt>
                <c:pt idx="29541">
                  <c:v>2.1850000000000001</c:v>
                </c:pt>
                <c:pt idx="29542">
                  <c:v>2.1428000000000003</c:v>
                </c:pt>
                <c:pt idx="29543">
                  <c:v>2.1898</c:v>
                </c:pt>
                <c:pt idx="29544">
                  <c:v>2.1943000000000001</c:v>
                </c:pt>
                <c:pt idx="29545">
                  <c:v>2.1589</c:v>
                </c:pt>
                <c:pt idx="29546">
                  <c:v>2.0844</c:v>
                </c:pt>
                <c:pt idx="29547">
                  <c:v>2.0721000000000003</c:v>
                </c:pt>
                <c:pt idx="29548">
                  <c:v>2.0871</c:v>
                </c:pt>
                <c:pt idx="29549">
                  <c:v>2.1268000000000002</c:v>
                </c:pt>
                <c:pt idx="29550">
                  <c:v>2.0684999999999998</c:v>
                </c:pt>
                <c:pt idx="29551">
                  <c:v>2.0893999999999999</c:v>
                </c:pt>
                <c:pt idx="29552">
                  <c:v>2.1648000000000001</c:v>
                </c:pt>
                <c:pt idx="29553">
                  <c:v>2.1095000000000002</c:v>
                </c:pt>
                <c:pt idx="29554">
                  <c:v>2.1675</c:v>
                </c:pt>
                <c:pt idx="29555">
                  <c:v>2.1152000000000002</c:v>
                </c:pt>
                <c:pt idx="29556">
                  <c:v>2.1640999999999999</c:v>
                </c:pt>
                <c:pt idx="29557">
                  <c:v>2.1297999999999999</c:v>
                </c:pt>
                <c:pt idx="29558">
                  <c:v>2.0283000000000002</c:v>
                </c:pt>
                <c:pt idx="29559">
                  <c:v>2.0897000000000001</c:v>
                </c:pt>
                <c:pt idx="29560">
                  <c:v>2.1328</c:v>
                </c:pt>
                <c:pt idx="29561">
                  <c:v>2.1638999999999999</c:v>
                </c:pt>
                <c:pt idx="29562">
                  <c:v>2.1053999999999999</c:v>
                </c:pt>
                <c:pt idx="29563">
                  <c:v>2.0442</c:v>
                </c:pt>
                <c:pt idx="29564">
                  <c:v>2.0975999999999999</c:v>
                </c:pt>
                <c:pt idx="29565">
                  <c:v>1.9893999999999998</c:v>
                </c:pt>
                <c:pt idx="29566">
                  <c:v>1.8797999999999999</c:v>
                </c:pt>
                <c:pt idx="29567">
                  <c:v>1.8264</c:v>
                </c:pt>
                <c:pt idx="29568">
                  <c:v>1.6827000000000003</c:v>
                </c:pt>
                <c:pt idx="29569">
                  <c:v>1.7431000000000001</c:v>
                </c:pt>
                <c:pt idx="29570">
                  <c:v>1.7349000000000001</c:v>
                </c:pt>
                <c:pt idx="29571">
                  <c:v>1.7946000000000002</c:v>
                </c:pt>
                <c:pt idx="29572">
                  <c:v>1.5423</c:v>
                </c:pt>
                <c:pt idx="29573">
                  <c:v>1.5264</c:v>
                </c:pt>
                <c:pt idx="29574">
                  <c:v>1.6481000000000003</c:v>
                </c:pt>
                <c:pt idx="29575">
                  <c:v>1.7497</c:v>
                </c:pt>
                <c:pt idx="29576">
                  <c:v>1.5434000000000001</c:v>
                </c:pt>
                <c:pt idx="29577">
                  <c:v>1.4715</c:v>
                </c:pt>
                <c:pt idx="29578">
                  <c:v>1.4384000000000001</c:v>
                </c:pt>
                <c:pt idx="29579">
                  <c:v>1.3446</c:v>
                </c:pt>
                <c:pt idx="29580">
                  <c:v>1.3973000000000002</c:v>
                </c:pt>
                <c:pt idx="29581">
                  <c:v>1.4207000000000001</c:v>
                </c:pt>
                <c:pt idx="29582">
                  <c:v>1.3809</c:v>
                </c:pt>
                <c:pt idx="29583">
                  <c:v>1.3761000000000001</c:v>
                </c:pt>
                <c:pt idx="29584">
                  <c:v>1.3192000000000002</c:v>
                </c:pt>
                <c:pt idx="29585">
                  <c:v>1.3326000000000002</c:v>
                </c:pt>
                <c:pt idx="29586">
                  <c:v>1.3605</c:v>
                </c:pt>
                <c:pt idx="29587">
                  <c:v>1.3022</c:v>
                </c:pt>
                <c:pt idx="29588">
                  <c:v>1.2869999999999999</c:v>
                </c:pt>
                <c:pt idx="29589">
                  <c:v>1.3356000000000001</c:v>
                </c:pt>
                <c:pt idx="29590">
                  <c:v>1.3259000000000001</c:v>
                </c:pt>
                <c:pt idx="29591">
                  <c:v>1.254</c:v>
                </c:pt>
                <c:pt idx="29592">
                  <c:v>1.2818000000000001</c:v>
                </c:pt>
                <c:pt idx="29593">
                  <c:v>1.2648000000000001</c:v>
                </c:pt>
                <c:pt idx="29594">
                  <c:v>1.2064000000000001</c:v>
                </c:pt>
                <c:pt idx="29595">
                  <c:v>1.1175000000000002</c:v>
                </c:pt>
                <c:pt idx="29596">
                  <c:v>1.0384</c:v>
                </c:pt>
                <c:pt idx="29597">
                  <c:v>1.036</c:v>
                </c:pt>
                <c:pt idx="29598">
                  <c:v>0.94779999999999998</c:v>
                </c:pt>
                <c:pt idx="29599">
                  <c:v>0.87020000000000008</c:v>
                </c:pt>
                <c:pt idx="29600">
                  <c:v>0.86760000000000004</c:v>
                </c:pt>
                <c:pt idx="29601">
                  <c:v>0.8468</c:v>
                </c:pt>
                <c:pt idx="29602">
                  <c:v>0.86460000000000015</c:v>
                </c:pt>
                <c:pt idx="29603">
                  <c:v>0.80380000000000007</c:v>
                </c:pt>
                <c:pt idx="29604">
                  <c:v>0.79730000000000001</c:v>
                </c:pt>
                <c:pt idx="29605">
                  <c:v>0.79500000000000004</c:v>
                </c:pt>
                <c:pt idx="29606">
                  <c:v>0.8227000000000001</c:v>
                </c:pt>
                <c:pt idx="29607">
                  <c:v>0.80840000000000001</c:v>
                </c:pt>
                <c:pt idx="29608">
                  <c:v>0.81230000000000002</c:v>
                </c:pt>
                <c:pt idx="29609">
                  <c:v>0.81790000000000007</c:v>
                </c:pt>
                <c:pt idx="29610">
                  <c:v>0.74400000000000011</c:v>
                </c:pt>
                <c:pt idx="29611">
                  <c:v>0.72910000000000008</c:v>
                </c:pt>
                <c:pt idx="29612">
                  <c:v>0.74909999999999999</c:v>
                </c:pt>
                <c:pt idx="29613">
                  <c:v>0.68840000000000012</c:v>
                </c:pt>
                <c:pt idx="29614">
                  <c:v>0.69269999999999998</c:v>
                </c:pt>
                <c:pt idx="29615">
                  <c:v>0.68559999999999999</c:v>
                </c:pt>
                <c:pt idx="29616">
                  <c:v>0.67520000000000002</c:v>
                </c:pt>
                <c:pt idx="29617">
                  <c:v>0.65690000000000004</c:v>
                </c:pt>
                <c:pt idx="29618">
                  <c:v>0.61150000000000004</c:v>
                </c:pt>
                <c:pt idx="29619">
                  <c:v>0.61870000000000003</c:v>
                </c:pt>
                <c:pt idx="29620">
                  <c:v>0.63290000000000002</c:v>
                </c:pt>
                <c:pt idx="29621">
                  <c:v>0.64440000000000008</c:v>
                </c:pt>
                <c:pt idx="29622">
                  <c:v>0.62020000000000008</c:v>
                </c:pt>
                <c:pt idx="29623">
                  <c:v>0.60530000000000006</c:v>
                </c:pt>
                <c:pt idx="29624">
                  <c:v>0.62390000000000001</c:v>
                </c:pt>
                <c:pt idx="29625">
                  <c:v>0.62300000000000011</c:v>
                </c:pt>
                <c:pt idx="29626">
                  <c:v>0.57489999999999997</c:v>
                </c:pt>
                <c:pt idx="29627">
                  <c:v>0.55990000000000006</c:v>
                </c:pt>
                <c:pt idx="29628">
                  <c:v>0.52890000000000004</c:v>
                </c:pt>
                <c:pt idx="29629">
                  <c:v>0.54779999999999995</c:v>
                </c:pt>
                <c:pt idx="29630">
                  <c:v>0.50590000000000002</c:v>
                </c:pt>
                <c:pt idx="29631">
                  <c:v>0.54080000000000006</c:v>
                </c:pt>
                <c:pt idx="29632">
                  <c:v>0.56159999999999999</c:v>
                </c:pt>
                <c:pt idx="29633">
                  <c:v>0.53390000000000004</c:v>
                </c:pt>
                <c:pt idx="29634">
                  <c:v>0.47939999999999999</c:v>
                </c:pt>
                <c:pt idx="29635">
                  <c:v>0.49210000000000004</c:v>
                </c:pt>
                <c:pt idx="29636">
                  <c:v>0.51630000000000009</c:v>
                </c:pt>
                <c:pt idx="29637">
                  <c:v>0.49299999999999999</c:v>
                </c:pt>
                <c:pt idx="29638">
                  <c:v>0.5203000000000001</c:v>
                </c:pt>
                <c:pt idx="29639">
                  <c:v>0.48200000000000004</c:v>
                </c:pt>
                <c:pt idx="29640">
                  <c:v>0.4728</c:v>
                </c:pt>
                <c:pt idx="29641">
                  <c:v>0.46479999999999999</c:v>
                </c:pt>
                <c:pt idx="29642">
                  <c:v>0.43940000000000001</c:v>
                </c:pt>
                <c:pt idx="29643">
                  <c:v>0.45250000000000007</c:v>
                </c:pt>
                <c:pt idx="29644">
                  <c:v>0.45850000000000002</c:v>
                </c:pt>
                <c:pt idx="29645">
                  <c:v>0.39500000000000002</c:v>
                </c:pt>
                <c:pt idx="29646">
                  <c:v>0.43860000000000005</c:v>
                </c:pt>
                <c:pt idx="29647">
                  <c:v>0.4244</c:v>
                </c:pt>
                <c:pt idx="29648">
                  <c:v>0.40880000000000005</c:v>
                </c:pt>
                <c:pt idx="29649">
                  <c:v>0.43579999999999997</c:v>
                </c:pt>
                <c:pt idx="29650">
                  <c:v>0.42930000000000001</c:v>
                </c:pt>
                <c:pt idx="29651">
                  <c:v>0.40560000000000002</c:v>
                </c:pt>
                <c:pt idx="29652">
                  <c:v>0.39890000000000003</c:v>
                </c:pt>
                <c:pt idx="29653">
                  <c:v>0.40770000000000001</c:v>
                </c:pt>
                <c:pt idx="29654">
                  <c:v>0.40679999999999999</c:v>
                </c:pt>
                <c:pt idx="29655">
                  <c:v>0.35139999999999999</c:v>
                </c:pt>
                <c:pt idx="29656">
                  <c:v>0.36260000000000003</c:v>
                </c:pt>
                <c:pt idx="29657">
                  <c:v>0.3669</c:v>
                </c:pt>
                <c:pt idx="29658">
                  <c:v>0.35850000000000004</c:v>
                </c:pt>
                <c:pt idx="29659">
                  <c:v>0.35820000000000002</c:v>
                </c:pt>
                <c:pt idx="29660">
                  <c:v>0.35650000000000004</c:v>
                </c:pt>
                <c:pt idx="29661">
                  <c:v>0.35430000000000006</c:v>
                </c:pt>
                <c:pt idx="29662">
                  <c:v>0.34670000000000001</c:v>
                </c:pt>
                <c:pt idx="29663">
                  <c:v>0.34210000000000002</c:v>
                </c:pt>
                <c:pt idx="29664">
                  <c:v>0.32810000000000006</c:v>
                </c:pt>
                <c:pt idx="29665">
                  <c:v>0.3155</c:v>
                </c:pt>
                <c:pt idx="29666">
                  <c:v>0.32140000000000002</c:v>
                </c:pt>
                <c:pt idx="29667">
                  <c:v>0.31840000000000002</c:v>
                </c:pt>
                <c:pt idx="29668">
                  <c:v>0.3165</c:v>
                </c:pt>
                <c:pt idx="29669">
                  <c:v>0.30049999999999999</c:v>
                </c:pt>
                <c:pt idx="29670">
                  <c:v>0.29270000000000002</c:v>
                </c:pt>
                <c:pt idx="29671">
                  <c:v>0.30390000000000006</c:v>
                </c:pt>
                <c:pt idx="29672">
                  <c:v>0.2868</c:v>
                </c:pt>
                <c:pt idx="29673">
                  <c:v>0.28740000000000004</c:v>
                </c:pt>
                <c:pt idx="29674">
                  <c:v>0.27710000000000001</c:v>
                </c:pt>
                <c:pt idx="29675">
                  <c:v>0.27040000000000003</c:v>
                </c:pt>
                <c:pt idx="29676">
                  <c:v>0.27260000000000001</c:v>
                </c:pt>
                <c:pt idx="29677">
                  <c:v>0.26389999999999997</c:v>
                </c:pt>
                <c:pt idx="29678">
                  <c:v>0.25880000000000003</c:v>
                </c:pt>
                <c:pt idx="29679">
                  <c:v>0.25480000000000003</c:v>
                </c:pt>
                <c:pt idx="29680">
                  <c:v>0.25369999999999998</c:v>
                </c:pt>
                <c:pt idx="29681">
                  <c:v>0.25159999999999999</c:v>
                </c:pt>
                <c:pt idx="29682">
                  <c:v>0.2278</c:v>
                </c:pt>
                <c:pt idx="29683">
                  <c:v>0.22890000000000002</c:v>
                </c:pt>
                <c:pt idx="29684">
                  <c:v>0.23010000000000003</c:v>
                </c:pt>
                <c:pt idx="29685">
                  <c:v>0.22700000000000001</c:v>
                </c:pt>
                <c:pt idx="29686">
                  <c:v>0.22919999999999999</c:v>
                </c:pt>
                <c:pt idx="29687">
                  <c:v>0.22280000000000003</c:v>
                </c:pt>
                <c:pt idx="29688">
                  <c:v>0.21560000000000001</c:v>
                </c:pt>
                <c:pt idx="29689">
                  <c:v>0.21230000000000004</c:v>
                </c:pt>
                <c:pt idx="29690">
                  <c:v>0.21060000000000001</c:v>
                </c:pt>
                <c:pt idx="29691">
                  <c:v>0.2046</c:v>
                </c:pt>
                <c:pt idx="29692">
                  <c:v>0.19990000000000002</c:v>
                </c:pt>
                <c:pt idx="29693">
                  <c:v>0.19320000000000001</c:v>
                </c:pt>
                <c:pt idx="29694">
                  <c:v>0.192</c:v>
                </c:pt>
                <c:pt idx="29695">
                  <c:v>0.19310000000000002</c:v>
                </c:pt>
                <c:pt idx="29696">
                  <c:v>0.1865</c:v>
                </c:pt>
                <c:pt idx="29697">
                  <c:v>0.18600000000000003</c:v>
                </c:pt>
                <c:pt idx="29698">
                  <c:v>0.18020000000000003</c:v>
                </c:pt>
                <c:pt idx="29699">
                  <c:v>0.17330000000000001</c:v>
                </c:pt>
                <c:pt idx="29700">
                  <c:v>0.17230000000000001</c:v>
                </c:pt>
                <c:pt idx="29701">
                  <c:v>0.17080000000000001</c:v>
                </c:pt>
                <c:pt idx="29702">
                  <c:v>0.16710000000000003</c:v>
                </c:pt>
                <c:pt idx="29703">
                  <c:v>0.16470000000000001</c:v>
                </c:pt>
                <c:pt idx="29704">
                  <c:v>0.16690000000000002</c:v>
                </c:pt>
                <c:pt idx="29705">
                  <c:v>0.1643</c:v>
                </c:pt>
                <c:pt idx="29706">
                  <c:v>0.15860000000000002</c:v>
                </c:pt>
                <c:pt idx="29707">
                  <c:v>0.15690000000000001</c:v>
                </c:pt>
                <c:pt idx="29708">
                  <c:v>0.15329999999999999</c:v>
                </c:pt>
                <c:pt idx="29709">
                  <c:v>0.14699999999999999</c:v>
                </c:pt>
                <c:pt idx="29710">
                  <c:v>0.14910000000000001</c:v>
                </c:pt>
                <c:pt idx="29711">
                  <c:v>0.13950000000000001</c:v>
                </c:pt>
                <c:pt idx="29712">
                  <c:v>0.13470000000000001</c:v>
                </c:pt>
                <c:pt idx="29713">
                  <c:v>0.13540000000000002</c:v>
                </c:pt>
                <c:pt idx="29714">
                  <c:v>0.12609999999999999</c:v>
                </c:pt>
                <c:pt idx="29715">
                  <c:v>0.1275</c:v>
                </c:pt>
                <c:pt idx="29716">
                  <c:v>0.12430000000000002</c:v>
                </c:pt>
                <c:pt idx="29717">
                  <c:v>0.12290000000000001</c:v>
                </c:pt>
                <c:pt idx="29718">
                  <c:v>0.12050000000000001</c:v>
                </c:pt>
                <c:pt idx="29719">
                  <c:v>0.1176</c:v>
                </c:pt>
                <c:pt idx="29720">
                  <c:v>0.11499999999999999</c:v>
                </c:pt>
                <c:pt idx="29721">
                  <c:v>0.1176</c:v>
                </c:pt>
                <c:pt idx="29722">
                  <c:v>0.1148</c:v>
                </c:pt>
                <c:pt idx="29723">
                  <c:v>0.11230000000000001</c:v>
                </c:pt>
                <c:pt idx="29724">
                  <c:v>0.11000000000000001</c:v>
                </c:pt>
                <c:pt idx="29725">
                  <c:v>0.1111</c:v>
                </c:pt>
                <c:pt idx="29726">
                  <c:v>0.1069</c:v>
                </c:pt>
                <c:pt idx="29727">
                  <c:v>0.10220000000000001</c:v>
                </c:pt>
                <c:pt idx="29728">
                  <c:v>0.1031</c:v>
                </c:pt>
                <c:pt idx="29729">
                  <c:v>0.1033</c:v>
                </c:pt>
                <c:pt idx="29730">
                  <c:v>0.10349999999999999</c:v>
                </c:pt>
                <c:pt idx="29731">
                  <c:v>0.10340000000000001</c:v>
                </c:pt>
                <c:pt idx="29732">
                  <c:v>0.10760000000000002</c:v>
                </c:pt>
                <c:pt idx="29733">
                  <c:v>0.10800000000000001</c:v>
                </c:pt>
                <c:pt idx="29734">
                  <c:v>0.10820000000000002</c:v>
                </c:pt>
                <c:pt idx="29735">
                  <c:v>0.1109</c:v>
                </c:pt>
                <c:pt idx="29736">
                  <c:v>0.11020000000000002</c:v>
                </c:pt>
                <c:pt idx="29737">
                  <c:v>0.1089</c:v>
                </c:pt>
                <c:pt idx="29738">
                  <c:v>0.1129</c:v>
                </c:pt>
                <c:pt idx="29739">
                  <c:v>0.11330000000000001</c:v>
                </c:pt>
                <c:pt idx="29740">
                  <c:v>0.11220000000000002</c:v>
                </c:pt>
                <c:pt idx="29741">
                  <c:v>0.11170000000000001</c:v>
                </c:pt>
                <c:pt idx="29742">
                  <c:v>0.1138</c:v>
                </c:pt>
                <c:pt idx="29743">
                  <c:v>0.11370000000000001</c:v>
                </c:pt>
                <c:pt idx="29744">
                  <c:v>0.1095</c:v>
                </c:pt>
                <c:pt idx="29745">
                  <c:v>0.11160000000000002</c:v>
                </c:pt>
                <c:pt idx="29746">
                  <c:v>0.11870000000000001</c:v>
                </c:pt>
                <c:pt idx="29747">
                  <c:v>0.12210000000000001</c:v>
                </c:pt>
                <c:pt idx="29748">
                  <c:v>0.12440000000000001</c:v>
                </c:pt>
                <c:pt idx="29749">
                  <c:v>0.12909999999999999</c:v>
                </c:pt>
                <c:pt idx="29750">
                  <c:v>0.13289999999999999</c:v>
                </c:pt>
                <c:pt idx="29751">
                  <c:v>0.13240000000000002</c:v>
                </c:pt>
                <c:pt idx="29752">
                  <c:v>0.13400000000000001</c:v>
                </c:pt>
                <c:pt idx="29753">
                  <c:v>0.14119999999999999</c:v>
                </c:pt>
                <c:pt idx="29754">
                  <c:v>0.14380000000000001</c:v>
                </c:pt>
                <c:pt idx="29755">
                  <c:v>0.15090000000000001</c:v>
                </c:pt>
                <c:pt idx="29756">
                  <c:v>0.16100000000000003</c:v>
                </c:pt>
                <c:pt idx="29757">
                  <c:v>0.17949999999999999</c:v>
                </c:pt>
                <c:pt idx="29758">
                  <c:v>0.19700000000000001</c:v>
                </c:pt>
                <c:pt idx="29759">
                  <c:v>0.21050000000000002</c:v>
                </c:pt>
                <c:pt idx="29760">
                  <c:v>0.2238</c:v>
                </c:pt>
                <c:pt idx="29761">
                  <c:v>0.23020000000000002</c:v>
                </c:pt>
                <c:pt idx="29762">
                  <c:v>0.25090000000000001</c:v>
                </c:pt>
                <c:pt idx="29763">
                  <c:v>0.26419999999999999</c:v>
                </c:pt>
                <c:pt idx="29764">
                  <c:v>0.26890000000000003</c:v>
                </c:pt>
                <c:pt idx="29765">
                  <c:v>0.29460000000000003</c:v>
                </c:pt>
                <c:pt idx="29766">
                  <c:v>0.33410000000000006</c:v>
                </c:pt>
                <c:pt idx="29767">
                  <c:v>0.3397</c:v>
                </c:pt>
                <c:pt idx="29768">
                  <c:v>0.4103</c:v>
                </c:pt>
                <c:pt idx="29769">
                  <c:v>0.43890000000000007</c:v>
                </c:pt>
                <c:pt idx="29770">
                  <c:v>0.45940000000000003</c:v>
                </c:pt>
                <c:pt idx="29771">
                  <c:v>0.4874</c:v>
                </c:pt>
                <c:pt idx="29772">
                  <c:v>0.58050000000000002</c:v>
                </c:pt>
                <c:pt idx="29773">
                  <c:v>0.62990000000000013</c:v>
                </c:pt>
                <c:pt idx="29774">
                  <c:v>0.74219999999999997</c:v>
                </c:pt>
                <c:pt idx="29775">
                  <c:v>0.79420000000000002</c:v>
                </c:pt>
                <c:pt idx="29776">
                  <c:v>0.83810000000000007</c:v>
                </c:pt>
                <c:pt idx="29777">
                  <c:v>0.83640000000000014</c:v>
                </c:pt>
                <c:pt idx="29778">
                  <c:v>0.84670000000000012</c:v>
                </c:pt>
                <c:pt idx="29779">
                  <c:v>0.86129999999999995</c:v>
                </c:pt>
                <c:pt idx="29780">
                  <c:v>0.85709999999999997</c:v>
                </c:pt>
                <c:pt idx="29781">
                  <c:v>0.92300000000000004</c:v>
                </c:pt>
                <c:pt idx="29782">
                  <c:v>0.97620000000000007</c:v>
                </c:pt>
                <c:pt idx="29783">
                  <c:v>1.036</c:v>
                </c:pt>
                <c:pt idx="29784">
                  <c:v>1.0430999999999999</c:v>
                </c:pt>
                <c:pt idx="29785">
                  <c:v>1.0550000000000002</c:v>
                </c:pt>
                <c:pt idx="29786">
                  <c:v>1.069</c:v>
                </c:pt>
                <c:pt idx="29787">
                  <c:v>1.095</c:v>
                </c:pt>
                <c:pt idx="29788">
                  <c:v>1.1293</c:v>
                </c:pt>
                <c:pt idx="29789">
                  <c:v>1.1455</c:v>
                </c:pt>
                <c:pt idx="29790">
                  <c:v>1.1413</c:v>
                </c:pt>
                <c:pt idx="29791">
                  <c:v>1.1877000000000002</c:v>
                </c:pt>
                <c:pt idx="29792">
                  <c:v>1.2542</c:v>
                </c:pt>
                <c:pt idx="29793">
                  <c:v>1.2658</c:v>
                </c:pt>
                <c:pt idx="29794">
                  <c:v>1.2973000000000001</c:v>
                </c:pt>
                <c:pt idx="29795">
                  <c:v>1.3191000000000002</c:v>
                </c:pt>
                <c:pt idx="29796">
                  <c:v>1.3076000000000001</c:v>
                </c:pt>
                <c:pt idx="29797">
                  <c:v>1.3569000000000002</c:v>
                </c:pt>
                <c:pt idx="29798">
                  <c:v>1.3349000000000002</c:v>
                </c:pt>
                <c:pt idx="29799">
                  <c:v>1.3913000000000002</c:v>
                </c:pt>
                <c:pt idx="29800">
                  <c:v>1.3727</c:v>
                </c:pt>
                <c:pt idx="29801">
                  <c:v>1.3769</c:v>
                </c:pt>
                <c:pt idx="29802">
                  <c:v>1.3875999999999999</c:v>
                </c:pt>
                <c:pt idx="29803">
                  <c:v>1.4098000000000002</c:v>
                </c:pt>
                <c:pt idx="29804">
                  <c:v>1.4131</c:v>
                </c:pt>
                <c:pt idx="29805">
                  <c:v>1.4169</c:v>
                </c:pt>
                <c:pt idx="29806">
                  <c:v>1.4385000000000001</c:v>
                </c:pt>
                <c:pt idx="29807">
                  <c:v>1.4616</c:v>
                </c:pt>
                <c:pt idx="29808">
                  <c:v>1.4675000000000002</c:v>
                </c:pt>
                <c:pt idx="29809">
                  <c:v>1.4980000000000002</c:v>
                </c:pt>
                <c:pt idx="29810">
                  <c:v>1.5318000000000001</c:v>
                </c:pt>
                <c:pt idx="29811">
                  <c:v>1.5206</c:v>
                </c:pt>
                <c:pt idx="29812">
                  <c:v>1.5535000000000001</c:v>
                </c:pt>
                <c:pt idx="29813">
                  <c:v>1.5658000000000001</c:v>
                </c:pt>
                <c:pt idx="29814">
                  <c:v>1.6191</c:v>
                </c:pt>
                <c:pt idx="29815">
                  <c:v>1.6646999999999998</c:v>
                </c:pt>
                <c:pt idx="29816">
                  <c:v>1.6981000000000002</c:v>
                </c:pt>
                <c:pt idx="29817">
                  <c:v>1.6986999999999999</c:v>
                </c:pt>
                <c:pt idx="29818">
                  <c:v>1.6814</c:v>
                </c:pt>
                <c:pt idx="29819">
                  <c:v>1.7207000000000001</c:v>
                </c:pt>
                <c:pt idx="29820">
                  <c:v>1.7306999999999999</c:v>
                </c:pt>
                <c:pt idx="29821">
                  <c:v>1.7976000000000001</c:v>
                </c:pt>
                <c:pt idx="29822">
                  <c:v>1.7949999999999999</c:v>
                </c:pt>
                <c:pt idx="29823">
                  <c:v>1.8228000000000002</c:v>
                </c:pt>
                <c:pt idx="29824">
                  <c:v>1.8104</c:v>
                </c:pt>
                <c:pt idx="29825">
                  <c:v>1.8158000000000003</c:v>
                </c:pt>
                <c:pt idx="29826">
                  <c:v>1.8189000000000002</c:v>
                </c:pt>
                <c:pt idx="29827">
                  <c:v>1.8033999999999999</c:v>
                </c:pt>
                <c:pt idx="29828">
                  <c:v>1.7642</c:v>
                </c:pt>
                <c:pt idx="29829">
                  <c:v>1.8025</c:v>
                </c:pt>
                <c:pt idx="29830">
                  <c:v>1.8620000000000001</c:v>
                </c:pt>
                <c:pt idx="29831">
                  <c:v>1.8312000000000002</c:v>
                </c:pt>
                <c:pt idx="29832">
                  <c:v>1.8175000000000001</c:v>
                </c:pt>
                <c:pt idx="29833">
                  <c:v>1.8015000000000001</c:v>
                </c:pt>
                <c:pt idx="29834">
                  <c:v>1.7692000000000001</c:v>
                </c:pt>
                <c:pt idx="29835">
                  <c:v>1.6732</c:v>
                </c:pt>
                <c:pt idx="29836">
                  <c:v>1.6546000000000001</c:v>
                </c:pt>
                <c:pt idx="29837">
                  <c:v>1.7869000000000002</c:v>
                </c:pt>
                <c:pt idx="29838">
                  <c:v>1.7132000000000003</c:v>
                </c:pt>
                <c:pt idx="29839">
                  <c:v>1.7402000000000002</c:v>
                </c:pt>
                <c:pt idx="29840">
                  <c:v>1.7873000000000001</c:v>
                </c:pt>
                <c:pt idx="29841">
                  <c:v>1.7991000000000001</c:v>
                </c:pt>
                <c:pt idx="29842">
                  <c:v>1.6947000000000001</c:v>
                </c:pt>
                <c:pt idx="29843">
                  <c:v>1.7557</c:v>
                </c:pt>
                <c:pt idx="29844">
                  <c:v>1.7655000000000003</c:v>
                </c:pt>
                <c:pt idx="29845">
                  <c:v>1.7622</c:v>
                </c:pt>
                <c:pt idx="29846">
                  <c:v>1.6719999999999999</c:v>
                </c:pt>
                <c:pt idx="29847">
                  <c:v>1.7414000000000003</c:v>
                </c:pt>
                <c:pt idx="29848">
                  <c:v>1.7872000000000001</c:v>
                </c:pt>
                <c:pt idx="29849">
                  <c:v>1.7428999999999999</c:v>
                </c:pt>
                <c:pt idx="29850">
                  <c:v>1.7907000000000002</c:v>
                </c:pt>
                <c:pt idx="29851">
                  <c:v>1.7298</c:v>
                </c:pt>
                <c:pt idx="29852">
                  <c:v>1.6793</c:v>
                </c:pt>
                <c:pt idx="29853">
                  <c:v>1.7299</c:v>
                </c:pt>
                <c:pt idx="29854">
                  <c:v>1.7101</c:v>
                </c:pt>
                <c:pt idx="29855">
                  <c:v>1.7133</c:v>
                </c:pt>
                <c:pt idx="29856">
                  <c:v>1.7190000000000003</c:v>
                </c:pt>
                <c:pt idx="29857">
                  <c:v>1.6725000000000003</c:v>
                </c:pt>
                <c:pt idx="29858">
                  <c:v>1.6152000000000002</c:v>
                </c:pt>
                <c:pt idx="29859">
                  <c:v>1.5490000000000002</c:v>
                </c:pt>
                <c:pt idx="29860">
                  <c:v>1.5318000000000001</c:v>
                </c:pt>
                <c:pt idx="29861">
                  <c:v>1.532</c:v>
                </c:pt>
                <c:pt idx="29862">
                  <c:v>1.3667</c:v>
                </c:pt>
                <c:pt idx="29863">
                  <c:v>1.4699</c:v>
                </c:pt>
                <c:pt idx="29864">
                  <c:v>1.5087999999999999</c:v>
                </c:pt>
                <c:pt idx="29865">
                  <c:v>1.5215000000000001</c:v>
                </c:pt>
                <c:pt idx="29866">
                  <c:v>1.5326000000000002</c:v>
                </c:pt>
                <c:pt idx="29867">
                  <c:v>1.345</c:v>
                </c:pt>
                <c:pt idx="29868">
                  <c:v>1.2415</c:v>
                </c:pt>
                <c:pt idx="29869">
                  <c:v>1.1683000000000001</c:v>
                </c:pt>
                <c:pt idx="29870">
                  <c:v>1.2240000000000002</c:v>
                </c:pt>
                <c:pt idx="29871">
                  <c:v>1.1660999999999999</c:v>
                </c:pt>
                <c:pt idx="29872">
                  <c:v>1.1098000000000001</c:v>
                </c:pt>
                <c:pt idx="29873">
                  <c:v>1.1076000000000001</c:v>
                </c:pt>
                <c:pt idx="29874">
                  <c:v>1.1066</c:v>
                </c:pt>
                <c:pt idx="29875">
                  <c:v>1.0681</c:v>
                </c:pt>
                <c:pt idx="29876">
                  <c:v>1.0612999999999999</c:v>
                </c:pt>
                <c:pt idx="29877">
                  <c:v>0.99009999999999998</c:v>
                </c:pt>
                <c:pt idx="29878">
                  <c:v>1.0814999999999999</c:v>
                </c:pt>
                <c:pt idx="29879">
                  <c:v>1.0273999999999999</c:v>
                </c:pt>
                <c:pt idx="29880">
                  <c:v>0.98940000000000006</c:v>
                </c:pt>
                <c:pt idx="29881">
                  <c:v>1.0177</c:v>
                </c:pt>
                <c:pt idx="29882">
                  <c:v>0.98629999999999995</c:v>
                </c:pt>
                <c:pt idx="29883">
                  <c:v>0.97560000000000002</c:v>
                </c:pt>
                <c:pt idx="29884">
                  <c:v>1.0679000000000001</c:v>
                </c:pt>
                <c:pt idx="29885">
                  <c:v>0.96820000000000006</c:v>
                </c:pt>
                <c:pt idx="29886">
                  <c:v>0.98980000000000001</c:v>
                </c:pt>
                <c:pt idx="29887">
                  <c:v>0.89789999999999992</c:v>
                </c:pt>
                <c:pt idx="29888">
                  <c:v>0.94689999999999996</c:v>
                </c:pt>
                <c:pt idx="29889">
                  <c:v>0.90920000000000012</c:v>
                </c:pt>
                <c:pt idx="29890">
                  <c:v>0.89410000000000012</c:v>
                </c:pt>
                <c:pt idx="29891">
                  <c:v>0.84840000000000004</c:v>
                </c:pt>
                <c:pt idx="29892">
                  <c:v>0.83539999999999992</c:v>
                </c:pt>
                <c:pt idx="29893">
                  <c:v>0.79180000000000006</c:v>
                </c:pt>
                <c:pt idx="29894">
                  <c:v>0.89250000000000007</c:v>
                </c:pt>
                <c:pt idx="29895">
                  <c:v>0.7713000000000001</c:v>
                </c:pt>
                <c:pt idx="29896">
                  <c:v>0.77900000000000003</c:v>
                </c:pt>
                <c:pt idx="29897">
                  <c:v>0.78180000000000005</c:v>
                </c:pt>
                <c:pt idx="29898">
                  <c:v>0.7419</c:v>
                </c:pt>
                <c:pt idx="29899">
                  <c:v>0.73550000000000004</c:v>
                </c:pt>
                <c:pt idx="29900">
                  <c:v>0.68420000000000003</c:v>
                </c:pt>
                <c:pt idx="29901">
                  <c:v>0.70530000000000004</c:v>
                </c:pt>
                <c:pt idx="29902">
                  <c:v>0.65820000000000001</c:v>
                </c:pt>
                <c:pt idx="29903">
                  <c:v>0.65</c:v>
                </c:pt>
                <c:pt idx="29904">
                  <c:v>0.61609999999999998</c:v>
                </c:pt>
                <c:pt idx="29905">
                  <c:v>0.59840000000000004</c:v>
                </c:pt>
                <c:pt idx="29906">
                  <c:v>0.64410000000000001</c:v>
                </c:pt>
                <c:pt idx="29907">
                  <c:v>0.62770000000000004</c:v>
                </c:pt>
                <c:pt idx="29908">
                  <c:v>0.58090000000000008</c:v>
                </c:pt>
                <c:pt idx="29909">
                  <c:v>0.60660000000000003</c:v>
                </c:pt>
                <c:pt idx="29910">
                  <c:v>0.59570000000000001</c:v>
                </c:pt>
                <c:pt idx="29911">
                  <c:v>0.58890000000000009</c:v>
                </c:pt>
                <c:pt idx="29912">
                  <c:v>0.5675</c:v>
                </c:pt>
                <c:pt idx="29913">
                  <c:v>0.57000000000000006</c:v>
                </c:pt>
                <c:pt idx="29914">
                  <c:v>0.56059999999999999</c:v>
                </c:pt>
                <c:pt idx="29915">
                  <c:v>0.54580000000000006</c:v>
                </c:pt>
                <c:pt idx="29916">
                  <c:v>0.51990000000000003</c:v>
                </c:pt>
                <c:pt idx="29917">
                  <c:v>0.52180000000000004</c:v>
                </c:pt>
                <c:pt idx="29918">
                  <c:v>0.50830000000000009</c:v>
                </c:pt>
                <c:pt idx="29919">
                  <c:v>0.48609999999999998</c:v>
                </c:pt>
                <c:pt idx="29920">
                  <c:v>0.49009999999999998</c:v>
                </c:pt>
                <c:pt idx="29921">
                  <c:v>0.46650000000000003</c:v>
                </c:pt>
                <c:pt idx="29922">
                  <c:v>0.46189999999999998</c:v>
                </c:pt>
                <c:pt idx="29923">
                  <c:v>0.45540000000000003</c:v>
                </c:pt>
                <c:pt idx="29924">
                  <c:v>0.4758</c:v>
                </c:pt>
                <c:pt idx="29925">
                  <c:v>0.44770000000000004</c:v>
                </c:pt>
                <c:pt idx="29926">
                  <c:v>0.44969999999999999</c:v>
                </c:pt>
                <c:pt idx="29927">
                  <c:v>0.44310000000000005</c:v>
                </c:pt>
                <c:pt idx="29928">
                  <c:v>0.43310000000000004</c:v>
                </c:pt>
                <c:pt idx="29929">
                  <c:v>0.42969999999999997</c:v>
                </c:pt>
                <c:pt idx="29930">
                  <c:v>0.41710000000000003</c:v>
                </c:pt>
                <c:pt idx="29931">
                  <c:v>0.40650000000000008</c:v>
                </c:pt>
                <c:pt idx="29932">
                  <c:v>0.40110000000000001</c:v>
                </c:pt>
                <c:pt idx="29933">
                  <c:v>0.40430000000000005</c:v>
                </c:pt>
                <c:pt idx="29934">
                  <c:v>0.39040000000000002</c:v>
                </c:pt>
                <c:pt idx="29935">
                  <c:v>0.40039999999999998</c:v>
                </c:pt>
                <c:pt idx="29936">
                  <c:v>0.40949999999999998</c:v>
                </c:pt>
                <c:pt idx="29937">
                  <c:v>0.36190000000000005</c:v>
                </c:pt>
                <c:pt idx="29938">
                  <c:v>0.36660000000000004</c:v>
                </c:pt>
                <c:pt idx="29939">
                  <c:v>0.38470000000000004</c:v>
                </c:pt>
                <c:pt idx="29940">
                  <c:v>0.37509999999999999</c:v>
                </c:pt>
                <c:pt idx="29941">
                  <c:v>0.35850000000000004</c:v>
                </c:pt>
                <c:pt idx="29942">
                  <c:v>0.3538</c:v>
                </c:pt>
                <c:pt idx="29943">
                  <c:v>0.35860000000000003</c:v>
                </c:pt>
                <c:pt idx="29944">
                  <c:v>0.36670000000000003</c:v>
                </c:pt>
                <c:pt idx="29945">
                  <c:v>0.35320000000000001</c:v>
                </c:pt>
                <c:pt idx="29946">
                  <c:v>0.34870000000000001</c:v>
                </c:pt>
                <c:pt idx="29947">
                  <c:v>0.36150000000000004</c:v>
                </c:pt>
                <c:pt idx="29948">
                  <c:v>0.35760000000000003</c:v>
                </c:pt>
                <c:pt idx="29949">
                  <c:v>0.35010000000000002</c:v>
                </c:pt>
                <c:pt idx="29950">
                  <c:v>0.32080000000000003</c:v>
                </c:pt>
                <c:pt idx="29951">
                  <c:v>0.32869999999999999</c:v>
                </c:pt>
                <c:pt idx="29952">
                  <c:v>0.29910000000000003</c:v>
                </c:pt>
                <c:pt idx="29953">
                  <c:v>0.30770000000000003</c:v>
                </c:pt>
                <c:pt idx="29954">
                  <c:v>0.30160000000000003</c:v>
                </c:pt>
                <c:pt idx="29955">
                  <c:v>0.27890000000000004</c:v>
                </c:pt>
                <c:pt idx="29956">
                  <c:v>0.29009999999999997</c:v>
                </c:pt>
                <c:pt idx="29957">
                  <c:v>0.28910000000000002</c:v>
                </c:pt>
                <c:pt idx="29958">
                  <c:v>0.28760000000000002</c:v>
                </c:pt>
                <c:pt idx="29959">
                  <c:v>0.27650000000000002</c:v>
                </c:pt>
                <c:pt idx="29960">
                  <c:v>0.27189999999999998</c:v>
                </c:pt>
                <c:pt idx="29961">
                  <c:v>0.26440000000000002</c:v>
                </c:pt>
                <c:pt idx="29962">
                  <c:v>0.25690000000000002</c:v>
                </c:pt>
                <c:pt idx="29963">
                  <c:v>0.24790000000000001</c:v>
                </c:pt>
                <c:pt idx="29964">
                  <c:v>0.25290000000000001</c:v>
                </c:pt>
                <c:pt idx="29965">
                  <c:v>0.25059999999999999</c:v>
                </c:pt>
                <c:pt idx="29966">
                  <c:v>0.24490000000000001</c:v>
                </c:pt>
                <c:pt idx="29967">
                  <c:v>0.24080000000000001</c:v>
                </c:pt>
                <c:pt idx="29968">
                  <c:v>0.23660000000000003</c:v>
                </c:pt>
                <c:pt idx="29969">
                  <c:v>0.23319999999999999</c:v>
                </c:pt>
                <c:pt idx="29970">
                  <c:v>0.2223</c:v>
                </c:pt>
                <c:pt idx="29971">
                  <c:v>0.21030000000000004</c:v>
                </c:pt>
                <c:pt idx="29972">
                  <c:v>0.21309999999999998</c:v>
                </c:pt>
                <c:pt idx="29973">
                  <c:v>0.20650000000000002</c:v>
                </c:pt>
                <c:pt idx="29974">
                  <c:v>0.20520000000000002</c:v>
                </c:pt>
                <c:pt idx="29975">
                  <c:v>0.1986</c:v>
                </c:pt>
                <c:pt idx="29976">
                  <c:v>0.1966</c:v>
                </c:pt>
                <c:pt idx="29977">
                  <c:v>0.19370000000000001</c:v>
                </c:pt>
                <c:pt idx="29978">
                  <c:v>0.18970000000000001</c:v>
                </c:pt>
                <c:pt idx="29979">
                  <c:v>0.18590000000000001</c:v>
                </c:pt>
                <c:pt idx="29980">
                  <c:v>0.17949999999999999</c:v>
                </c:pt>
                <c:pt idx="29981">
                  <c:v>0.17600000000000002</c:v>
                </c:pt>
                <c:pt idx="29982">
                  <c:v>0.17080000000000001</c:v>
                </c:pt>
                <c:pt idx="29983">
                  <c:v>0.16550000000000001</c:v>
                </c:pt>
                <c:pt idx="29984">
                  <c:v>0.16240000000000002</c:v>
                </c:pt>
                <c:pt idx="29985">
                  <c:v>0.16180000000000003</c:v>
                </c:pt>
                <c:pt idx="29986">
                  <c:v>0.1583</c:v>
                </c:pt>
                <c:pt idx="29987">
                  <c:v>0.15410000000000001</c:v>
                </c:pt>
                <c:pt idx="29988">
                  <c:v>0.15360000000000001</c:v>
                </c:pt>
                <c:pt idx="29989">
                  <c:v>0.15049999999999999</c:v>
                </c:pt>
                <c:pt idx="29990">
                  <c:v>0.14350000000000002</c:v>
                </c:pt>
                <c:pt idx="29991">
                  <c:v>0.13660000000000003</c:v>
                </c:pt>
                <c:pt idx="29992">
                  <c:v>0.13919999999999999</c:v>
                </c:pt>
                <c:pt idx="29993">
                  <c:v>0.13999999999999999</c:v>
                </c:pt>
                <c:pt idx="29994">
                  <c:v>0.13420000000000001</c:v>
                </c:pt>
                <c:pt idx="29995">
                  <c:v>0.13109999999999999</c:v>
                </c:pt>
                <c:pt idx="29996">
                  <c:v>0.12920000000000001</c:v>
                </c:pt>
                <c:pt idx="29997">
                  <c:v>0.12529999999999999</c:v>
                </c:pt>
                <c:pt idx="29998">
                  <c:v>0.12310000000000001</c:v>
                </c:pt>
                <c:pt idx="29999">
                  <c:v>0.11459999999999999</c:v>
                </c:pt>
                <c:pt idx="30000">
                  <c:v>0.1132</c:v>
                </c:pt>
                <c:pt idx="30001">
                  <c:v>0.11130000000000001</c:v>
                </c:pt>
                <c:pt idx="30002">
                  <c:v>0.10930000000000001</c:v>
                </c:pt>
                <c:pt idx="30003">
                  <c:v>0.1053</c:v>
                </c:pt>
                <c:pt idx="30004">
                  <c:v>0.1079</c:v>
                </c:pt>
                <c:pt idx="30005">
                  <c:v>0.10600000000000001</c:v>
                </c:pt>
                <c:pt idx="30006">
                  <c:v>0.1021</c:v>
                </c:pt>
                <c:pt idx="30007">
                  <c:v>9.9000000000000005E-2</c:v>
                </c:pt>
                <c:pt idx="30008">
                  <c:v>0.1004</c:v>
                </c:pt>
                <c:pt idx="30009">
                  <c:v>0.1017</c:v>
                </c:pt>
                <c:pt idx="30010">
                  <c:v>0.10020000000000001</c:v>
                </c:pt>
                <c:pt idx="30011">
                  <c:v>9.7100000000000006E-2</c:v>
                </c:pt>
                <c:pt idx="30012">
                  <c:v>9.4399999999999998E-2</c:v>
                </c:pt>
                <c:pt idx="30013">
                  <c:v>9.5700000000000007E-2</c:v>
                </c:pt>
                <c:pt idx="30014">
                  <c:v>9.1500000000000012E-2</c:v>
                </c:pt>
                <c:pt idx="30015">
                  <c:v>9.1500000000000012E-2</c:v>
                </c:pt>
                <c:pt idx="30016">
                  <c:v>9.0300000000000005E-2</c:v>
                </c:pt>
                <c:pt idx="30017">
                  <c:v>9.0200000000000002E-2</c:v>
                </c:pt>
                <c:pt idx="30018">
                  <c:v>8.6400000000000005E-2</c:v>
                </c:pt>
                <c:pt idx="30019">
                  <c:v>9.0500000000000011E-2</c:v>
                </c:pt>
                <c:pt idx="30020">
                  <c:v>9.4399999999999998E-2</c:v>
                </c:pt>
                <c:pt idx="30021">
                  <c:v>9.4799999999999995E-2</c:v>
                </c:pt>
                <c:pt idx="30022">
                  <c:v>9.7299999999999998E-2</c:v>
                </c:pt>
                <c:pt idx="30023">
                  <c:v>9.7700000000000009E-2</c:v>
                </c:pt>
                <c:pt idx="30024">
                  <c:v>0.1004</c:v>
                </c:pt>
                <c:pt idx="30025">
                  <c:v>0.1007</c:v>
                </c:pt>
                <c:pt idx="30026">
                  <c:v>9.8299999999999998E-2</c:v>
                </c:pt>
                <c:pt idx="30027">
                  <c:v>0.10400000000000001</c:v>
                </c:pt>
                <c:pt idx="30028">
                  <c:v>0.10289999999999999</c:v>
                </c:pt>
                <c:pt idx="30029">
                  <c:v>0.1031</c:v>
                </c:pt>
                <c:pt idx="30030">
                  <c:v>0.10400000000000001</c:v>
                </c:pt>
                <c:pt idx="30031">
                  <c:v>0.1031</c:v>
                </c:pt>
                <c:pt idx="30032">
                  <c:v>0.1021</c:v>
                </c:pt>
                <c:pt idx="30033">
                  <c:v>0.1038</c:v>
                </c:pt>
                <c:pt idx="30034">
                  <c:v>0.10340000000000001</c:v>
                </c:pt>
                <c:pt idx="30035">
                  <c:v>0.10540000000000001</c:v>
                </c:pt>
                <c:pt idx="30036">
                  <c:v>0.10630000000000001</c:v>
                </c:pt>
                <c:pt idx="30037">
                  <c:v>0.11170000000000001</c:v>
                </c:pt>
                <c:pt idx="30038">
                  <c:v>0.11650000000000001</c:v>
                </c:pt>
                <c:pt idx="30039">
                  <c:v>0.11950000000000001</c:v>
                </c:pt>
                <c:pt idx="30040">
                  <c:v>0.1212</c:v>
                </c:pt>
                <c:pt idx="30041">
                  <c:v>0.12760000000000002</c:v>
                </c:pt>
                <c:pt idx="30042">
                  <c:v>0.12920000000000001</c:v>
                </c:pt>
                <c:pt idx="30043">
                  <c:v>0.14070000000000002</c:v>
                </c:pt>
                <c:pt idx="30044">
                  <c:v>0.16200000000000003</c:v>
                </c:pt>
                <c:pt idx="30045">
                  <c:v>0.17920000000000003</c:v>
                </c:pt>
                <c:pt idx="30046">
                  <c:v>0.18830000000000002</c:v>
                </c:pt>
                <c:pt idx="30047">
                  <c:v>0.1956</c:v>
                </c:pt>
                <c:pt idx="30048">
                  <c:v>0.19440000000000002</c:v>
                </c:pt>
                <c:pt idx="30049">
                  <c:v>0.20330000000000001</c:v>
                </c:pt>
                <c:pt idx="30050">
                  <c:v>0.2114</c:v>
                </c:pt>
                <c:pt idx="30051">
                  <c:v>0.2235</c:v>
                </c:pt>
                <c:pt idx="30052">
                  <c:v>0.24550000000000002</c:v>
                </c:pt>
                <c:pt idx="30053">
                  <c:v>0.27429999999999999</c:v>
                </c:pt>
                <c:pt idx="30054">
                  <c:v>0.35470000000000002</c:v>
                </c:pt>
                <c:pt idx="30055">
                  <c:v>0.35930000000000001</c:v>
                </c:pt>
                <c:pt idx="30056">
                  <c:v>0.40310000000000001</c:v>
                </c:pt>
                <c:pt idx="30057">
                  <c:v>0.42530000000000001</c:v>
                </c:pt>
                <c:pt idx="30058">
                  <c:v>0.51139999999999997</c:v>
                </c:pt>
                <c:pt idx="30059">
                  <c:v>0.45069999999999999</c:v>
                </c:pt>
                <c:pt idx="30060">
                  <c:v>0.49299999999999999</c:v>
                </c:pt>
                <c:pt idx="30061">
                  <c:v>0.53990000000000005</c:v>
                </c:pt>
                <c:pt idx="30062">
                  <c:v>0.67</c:v>
                </c:pt>
                <c:pt idx="30063">
                  <c:v>0.72740000000000005</c:v>
                </c:pt>
                <c:pt idx="30064">
                  <c:v>0.77850000000000008</c:v>
                </c:pt>
                <c:pt idx="30065">
                  <c:v>0.79210000000000003</c:v>
                </c:pt>
                <c:pt idx="30066">
                  <c:v>0.77450000000000008</c:v>
                </c:pt>
                <c:pt idx="30067">
                  <c:v>0.81880000000000008</c:v>
                </c:pt>
                <c:pt idx="30068">
                  <c:v>0.88400000000000001</c:v>
                </c:pt>
                <c:pt idx="30069">
                  <c:v>0.88160000000000016</c:v>
                </c:pt>
                <c:pt idx="30070">
                  <c:v>0.91809999999999992</c:v>
                </c:pt>
                <c:pt idx="30071">
                  <c:v>0.98960000000000015</c:v>
                </c:pt>
                <c:pt idx="30072">
                  <c:v>1.0043</c:v>
                </c:pt>
                <c:pt idx="30073">
                  <c:v>1.0686</c:v>
                </c:pt>
                <c:pt idx="30074">
                  <c:v>1.0824</c:v>
                </c:pt>
                <c:pt idx="30075">
                  <c:v>1.1256000000000002</c:v>
                </c:pt>
                <c:pt idx="30076">
                  <c:v>1.1522000000000001</c:v>
                </c:pt>
                <c:pt idx="30077">
                  <c:v>1.1534000000000002</c:v>
                </c:pt>
                <c:pt idx="30078">
                  <c:v>1.2139</c:v>
                </c:pt>
                <c:pt idx="30079">
                  <c:v>1.2353000000000001</c:v>
                </c:pt>
                <c:pt idx="30080">
                  <c:v>1.2843</c:v>
                </c:pt>
                <c:pt idx="30081">
                  <c:v>1.2876000000000001</c:v>
                </c:pt>
                <c:pt idx="30082">
                  <c:v>1.3272000000000002</c:v>
                </c:pt>
                <c:pt idx="30083">
                  <c:v>1.3443000000000001</c:v>
                </c:pt>
                <c:pt idx="30084">
                  <c:v>1.3933</c:v>
                </c:pt>
                <c:pt idx="30085">
                  <c:v>1.4266000000000001</c:v>
                </c:pt>
                <c:pt idx="30086">
                  <c:v>1.4125000000000001</c:v>
                </c:pt>
                <c:pt idx="30087">
                  <c:v>1.4748000000000001</c:v>
                </c:pt>
                <c:pt idx="30088">
                  <c:v>1.5518000000000001</c:v>
                </c:pt>
                <c:pt idx="30089">
                  <c:v>1.5209000000000001</c:v>
                </c:pt>
                <c:pt idx="30090">
                  <c:v>1.5791000000000002</c:v>
                </c:pt>
                <c:pt idx="30091">
                  <c:v>1.6032000000000002</c:v>
                </c:pt>
                <c:pt idx="30092">
                  <c:v>1.6242000000000001</c:v>
                </c:pt>
                <c:pt idx="30093">
                  <c:v>1.6375000000000002</c:v>
                </c:pt>
                <c:pt idx="30094">
                  <c:v>1.6765999999999999</c:v>
                </c:pt>
                <c:pt idx="30095">
                  <c:v>1.6901000000000002</c:v>
                </c:pt>
                <c:pt idx="30096">
                  <c:v>1.7248999999999999</c:v>
                </c:pt>
                <c:pt idx="30097">
                  <c:v>1.7918000000000001</c:v>
                </c:pt>
                <c:pt idx="30098">
                  <c:v>1.7408000000000001</c:v>
                </c:pt>
                <c:pt idx="30099">
                  <c:v>1.7378</c:v>
                </c:pt>
                <c:pt idx="30100">
                  <c:v>1.6675000000000002</c:v>
                </c:pt>
                <c:pt idx="30101">
                  <c:v>1.7058</c:v>
                </c:pt>
                <c:pt idx="30102">
                  <c:v>1.7585999999999999</c:v>
                </c:pt>
                <c:pt idx="30103">
                  <c:v>1.7662</c:v>
                </c:pt>
                <c:pt idx="30104">
                  <c:v>1.6513000000000002</c:v>
                </c:pt>
                <c:pt idx="30105">
                  <c:v>1.6069</c:v>
                </c:pt>
                <c:pt idx="30106">
                  <c:v>1.5283</c:v>
                </c:pt>
                <c:pt idx="30107">
                  <c:v>1.3548</c:v>
                </c:pt>
                <c:pt idx="30108">
                  <c:v>1.3991</c:v>
                </c:pt>
                <c:pt idx="30109">
                  <c:v>1.6350000000000002</c:v>
                </c:pt>
                <c:pt idx="30110">
                  <c:v>1.4154</c:v>
                </c:pt>
                <c:pt idx="30111">
                  <c:v>1.3658000000000001</c:v>
                </c:pt>
                <c:pt idx="30112">
                  <c:v>1.3696000000000002</c:v>
                </c:pt>
                <c:pt idx="30113">
                  <c:v>1.6589</c:v>
                </c:pt>
                <c:pt idx="30114">
                  <c:v>1.6133</c:v>
                </c:pt>
                <c:pt idx="30115">
                  <c:v>1.5045999999999999</c:v>
                </c:pt>
                <c:pt idx="30116">
                  <c:v>1.3729</c:v>
                </c:pt>
                <c:pt idx="30117">
                  <c:v>1.5742000000000003</c:v>
                </c:pt>
                <c:pt idx="30118">
                  <c:v>1.5106999999999999</c:v>
                </c:pt>
                <c:pt idx="30119">
                  <c:v>1.5617000000000001</c:v>
                </c:pt>
                <c:pt idx="30120">
                  <c:v>1.6870000000000003</c:v>
                </c:pt>
                <c:pt idx="30121">
                  <c:v>1.6382000000000003</c:v>
                </c:pt>
                <c:pt idx="30122">
                  <c:v>1.7393000000000001</c:v>
                </c:pt>
                <c:pt idx="30123">
                  <c:v>1.7577000000000003</c:v>
                </c:pt>
                <c:pt idx="30124">
                  <c:v>1.7473000000000001</c:v>
                </c:pt>
                <c:pt idx="30125">
                  <c:v>1.6716000000000002</c:v>
                </c:pt>
                <c:pt idx="30126">
                  <c:v>1.6388000000000003</c:v>
                </c:pt>
                <c:pt idx="30127">
                  <c:v>1.7319</c:v>
                </c:pt>
                <c:pt idx="30128">
                  <c:v>1.6927000000000001</c:v>
                </c:pt>
                <c:pt idx="30129">
                  <c:v>1.7709000000000001</c:v>
                </c:pt>
                <c:pt idx="30130">
                  <c:v>1.8712</c:v>
                </c:pt>
                <c:pt idx="30131">
                  <c:v>1.8267</c:v>
                </c:pt>
                <c:pt idx="30132">
                  <c:v>1.7892000000000001</c:v>
                </c:pt>
                <c:pt idx="30133">
                  <c:v>1.8549</c:v>
                </c:pt>
                <c:pt idx="30134">
                  <c:v>1.7852000000000001</c:v>
                </c:pt>
                <c:pt idx="30135">
                  <c:v>1.7884000000000002</c:v>
                </c:pt>
                <c:pt idx="30136">
                  <c:v>1.8090000000000002</c:v>
                </c:pt>
                <c:pt idx="30137">
                  <c:v>1.8809000000000002</c:v>
                </c:pt>
                <c:pt idx="30138">
                  <c:v>1.7036000000000002</c:v>
                </c:pt>
                <c:pt idx="30139">
                  <c:v>1.7645</c:v>
                </c:pt>
                <c:pt idx="30140">
                  <c:v>1.6765000000000001</c:v>
                </c:pt>
                <c:pt idx="30141">
                  <c:v>1.7563</c:v>
                </c:pt>
                <c:pt idx="30142">
                  <c:v>1.6907000000000001</c:v>
                </c:pt>
                <c:pt idx="30143">
                  <c:v>1.5635000000000001</c:v>
                </c:pt>
                <c:pt idx="30144">
                  <c:v>1.6615</c:v>
                </c:pt>
                <c:pt idx="30145">
                  <c:v>1.6773</c:v>
                </c:pt>
                <c:pt idx="30146">
                  <c:v>1.5618000000000001</c:v>
                </c:pt>
                <c:pt idx="30147">
                  <c:v>1.5291000000000001</c:v>
                </c:pt>
                <c:pt idx="30148">
                  <c:v>1.4195000000000002</c:v>
                </c:pt>
                <c:pt idx="30149">
                  <c:v>1.4446000000000001</c:v>
                </c:pt>
                <c:pt idx="30150">
                  <c:v>1.4367000000000001</c:v>
                </c:pt>
                <c:pt idx="30151">
                  <c:v>1.7382000000000002</c:v>
                </c:pt>
                <c:pt idx="30152">
                  <c:v>1.4607000000000001</c:v>
                </c:pt>
                <c:pt idx="30153">
                  <c:v>1.3805000000000001</c:v>
                </c:pt>
                <c:pt idx="30154">
                  <c:v>1.3145</c:v>
                </c:pt>
                <c:pt idx="30155">
                  <c:v>1.3051000000000001</c:v>
                </c:pt>
                <c:pt idx="30156">
                  <c:v>1.2667999999999999</c:v>
                </c:pt>
                <c:pt idx="30157">
                  <c:v>1.2880000000000003</c:v>
                </c:pt>
                <c:pt idx="30158">
                  <c:v>1.2667999999999999</c:v>
                </c:pt>
                <c:pt idx="30159">
                  <c:v>1.2226000000000001</c:v>
                </c:pt>
                <c:pt idx="30160">
                  <c:v>1.2403000000000002</c:v>
                </c:pt>
                <c:pt idx="30161">
                  <c:v>1.1917</c:v>
                </c:pt>
                <c:pt idx="30162">
                  <c:v>1.1915</c:v>
                </c:pt>
                <c:pt idx="30163">
                  <c:v>1.2175000000000002</c:v>
                </c:pt>
                <c:pt idx="30164">
                  <c:v>1.1885000000000001</c:v>
                </c:pt>
                <c:pt idx="30165">
                  <c:v>1.0692999999999999</c:v>
                </c:pt>
                <c:pt idx="30166">
                  <c:v>1.0933999999999999</c:v>
                </c:pt>
                <c:pt idx="30167">
                  <c:v>1.1536</c:v>
                </c:pt>
                <c:pt idx="30168">
                  <c:v>1.1312</c:v>
                </c:pt>
                <c:pt idx="30169">
                  <c:v>1.1931</c:v>
                </c:pt>
                <c:pt idx="30170">
                  <c:v>1.0509999999999999</c:v>
                </c:pt>
                <c:pt idx="30171">
                  <c:v>1.1467000000000001</c:v>
                </c:pt>
                <c:pt idx="30172">
                  <c:v>0.97129999999999994</c:v>
                </c:pt>
                <c:pt idx="30173">
                  <c:v>0.99480000000000013</c:v>
                </c:pt>
                <c:pt idx="30174">
                  <c:v>0.99330000000000007</c:v>
                </c:pt>
                <c:pt idx="30175">
                  <c:v>0.93270000000000008</c:v>
                </c:pt>
                <c:pt idx="30176">
                  <c:v>0.85180000000000011</c:v>
                </c:pt>
                <c:pt idx="30177">
                  <c:v>0.81940000000000013</c:v>
                </c:pt>
                <c:pt idx="30178">
                  <c:v>0.79810000000000003</c:v>
                </c:pt>
                <c:pt idx="30179">
                  <c:v>0.76700000000000002</c:v>
                </c:pt>
                <c:pt idx="30180">
                  <c:v>0.76150000000000007</c:v>
                </c:pt>
                <c:pt idx="30181">
                  <c:v>0.77450000000000008</c:v>
                </c:pt>
                <c:pt idx="30182">
                  <c:v>0.7955000000000001</c:v>
                </c:pt>
                <c:pt idx="30183">
                  <c:v>0.73609999999999998</c:v>
                </c:pt>
                <c:pt idx="30184">
                  <c:v>0.72960000000000003</c:v>
                </c:pt>
                <c:pt idx="30185">
                  <c:v>0.70440000000000003</c:v>
                </c:pt>
                <c:pt idx="30186">
                  <c:v>0.68060000000000009</c:v>
                </c:pt>
                <c:pt idx="30187">
                  <c:v>0.66180000000000005</c:v>
                </c:pt>
                <c:pt idx="30188">
                  <c:v>0.64820000000000011</c:v>
                </c:pt>
                <c:pt idx="30189">
                  <c:v>0.64480000000000004</c:v>
                </c:pt>
                <c:pt idx="30190">
                  <c:v>0.65750000000000008</c:v>
                </c:pt>
                <c:pt idx="30191">
                  <c:v>0.63790000000000002</c:v>
                </c:pt>
                <c:pt idx="30192">
                  <c:v>0.64680000000000004</c:v>
                </c:pt>
                <c:pt idx="30193">
                  <c:v>0.59940000000000004</c:v>
                </c:pt>
                <c:pt idx="30194">
                  <c:v>0.57820000000000005</c:v>
                </c:pt>
                <c:pt idx="30195">
                  <c:v>0.61109999999999998</c:v>
                </c:pt>
                <c:pt idx="30196">
                  <c:v>0.58289999999999997</c:v>
                </c:pt>
                <c:pt idx="30197">
                  <c:v>0.56390000000000007</c:v>
                </c:pt>
                <c:pt idx="30198">
                  <c:v>0.55320000000000003</c:v>
                </c:pt>
                <c:pt idx="30199">
                  <c:v>0.50929999999999997</c:v>
                </c:pt>
                <c:pt idx="30200">
                  <c:v>0.49500000000000005</c:v>
                </c:pt>
                <c:pt idx="30201">
                  <c:v>0.49120000000000003</c:v>
                </c:pt>
                <c:pt idx="30202">
                  <c:v>0.51060000000000005</c:v>
                </c:pt>
                <c:pt idx="30203">
                  <c:v>0.50660000000000005</c:v>
                </c:pt>
                <c:pt idx="30204">
                  <c:v>0.4919</c:v>
                </c:pt>
                <c:pt idx="30205">
                  <c:v>0.48490000000000005</c:v>
                </c:pt>
                <c:pt idx="30206">
                  <c:v>0.4758</c:v>
                </c:pt>
                <c:pt idx="30207">
                  <c:v>0.47089999999999999</c:v>
                </c:pt>
                <c:pt idx="30208">
                  <c:v>0.46740000000000004</c:v>
                </c:pt>
                <c:pt idx="30209">
                  <c:v>0.46910000000000002</c:v>
                </c:pt>
                <c:pt idx="30210">
                  <c:v>0.4531</c:v>
                </c:pt>
                <c:pt idx="30211">
                  <c:v>0.44029999999999997</c:v>
                </c:pt>
                <c:pt idx="30212">
                  <c:v>0.43240000000000001</c:v>
                </c:pt>
                <c:pt idx="30213">
                  <c:v>0.42720000000000002</c:v>
                </c:pt>
                <c:pt idx="30214">
                  <c:v>0.42249999999999999</c:v>
                </c:pt>
                <c:pt idx="30215">
                  <c:v>0.42530000000000001</c:v>
                </c:pt>
                <c:pt idx="30216">
                  <c:v>0.39790000000000003</c:v>
                </c:pt>
                <c:pt idx="30217">
                  <c:v>0.40149999999999997</c:v>
                </c:pt>
                <c:pt idx="30218">
                  <c:v>0.38180000000000003</c:v>
                </c:pt>
                <c:pt idx="30219">
                  <c:v>0.39560000000000001</c:v>
                </c:pt>
                <c:pt idx="30220">
                  <c:v>0.37170000000000003</c:v>
                </c:pt>
                <c:pt idx="30221">
                  <c:v>0.37570000000000003</c:v>
                </c:pt>
                <c:pt idx="30222">
                  <c:v>0.38190000000000002</c:v>
                </c:pt>
                <c:pt idx="30223">
                  <c:v>0.37470000000000003</c:v>
                </c:pt>
                <c:pt idx="30224">
                  <c:v>0.36000000000000004</c:v>
                </c:pt>
                <c:pt idx="30225">
                  <c:v>0.34780000000000005</c:v>
                </c:pt>
                <c:pt idx="30226">
                  <c:v>0.34010000000000001</c:v>
                </c:pt>
                <c:pt idx="30227">
                  <c:v>0.33780000000000004</c:v>
                </c:pt>
                <c:pt idx="30228">
                  <c:v>0.35310000000000002</c:v>
                </c:pt>
                <c:pt idx="30229">
                  <c:v>0.34760000000000002</c:v>
                </c:pt>
                <c:pt idx="30230">
                  <c:v>0.31130000000000002</c:v>
                </c:pt>
                <c:pt idx="30231">
                  <c:v>0.3367</c:v>
                </c:pt>
                <c:pt idx="30232">
                  <c:v>0.33400000000000002</c:v>
                </c:pt>
                <c:pt idx="30233">
                  <c:v>0.2984</c:v>
                </c:pt>
                <c:pt idx="30234">
                  <c:v>0.30950000000000005</c:v>
                </c:pt>
                <c:pt idx="30235">
                  <c:v>0.30470000000000003</c:v>
                </c:pt>
                <c:pt idx="30236">
                  <c:v>0.29220000000000002</c:v>
                </c:pt>
                <c:pt idx="30237">
                  <c:v>0.30099999999999999</c:v>
                </c:pt>
                <c:pt idx="30238">
                  <c:v>0.28639999999999999</c:v>
                </c:pt>
                <c:pt idx="30239">
                  <c:v>0.27839999999999998</c:v>
                </c:pt>
                <c:pt idx="30240">
                  <c:v>0.2722</c:v>
                </c:pt>
                <c:pt idx="30241">
                  <c:v>0.27250000000000002</c:v>
                </c:pt>
                <c:pt idx="30242">
                  <c:v>0.2737</c:v>
                </c:pt>
                <c:pt idx="30243">
                  <c:v>0.25559999999999999</c:v>
                </c:pt>
                <c:pt idx="30244">
                  <c:v>0.25090000000000001</c:v>
                </c:pt>
                <c:pt idx="30245">
                  <c:v>0.2616</c:v>
                </c:pt>
                <c:pt idx="30246">
                  <c:v>0.24950000000000003</c:v>
                </c:pt>
                <c:pt idx="30247">
                  <c:v>0.24490000000000001</c:v>
                </c:pt>
                <c:pt idx="30248">
                  <c:v>0.24209999999999998</c:v>
                </c:pt>
                <c:pt idx="30249">
                  <c:v>0.23330000000000004</c:v>
                </c:pt>
                <c:pt idx="30250">
                  <c:v>0.23650000000000004</c:v>
                </c:pt>
                <c:pt idx="30251">
                  <c:v>0.2235</c:v>
                </c:pt>
                <c:pt idx="30252">
                  <c:v>0.22360000000000002</c:v>
                </c:pt>
                <c:pt idx="30253">
                  <c:v>0.22240000000000004</c:v>
                </c:pt>
                <c:pt idx="30254">
                  <c:v>0.21560000000000001</c:v>
                </c:pt>
                <c:pt idx="30255">
                  <c:v>0.21540000000000001</c:v>
                </c:pt>
                <c:pt idx="30256">
                  <c:v>0.21340000000000001</c:v>
                </c:pt>
                <c:pt idx="30257">
                  <c:v>0.20640000000000003</c:v>
                </c:pt>
                <c:pt idx="30258">
                  <c:v>0.20470000000000002</c:v>
                </c:pt>
                <c:pt idx="30259">
                  <c:v>0.19740000000000002</c:v>
                </c:pt>
                <c:pt idx="30260">
                  <c:v>0.19420000000000001</c:v>
                </c:pt>
                <c:pt idx="30261">
                  <c:v>0.19330000000000003</c:v>
                </c:pt>
                <c:pt idx="30262">
                  <c:v>0.19059999999999999</c:v>
                </c:pt>
                <c:pt idx="30263">
                  <c:v>0.18220000000000003</c:v>
                </c:pt>
                <c:pt idx="30264">
                  <c:v>0.17949999999999999</c:v>
                </c:pt>
                <c:pt idx="30265">
                  <c:v>0.17320000000000002</c:v>
                </c:pt>
                <c:pt idx="30266">
                  <c:v>0.17430000000000001</c:v>
                </c:pt>
                <c:pt idx="30267">
                  <c:v>0.17220000000000002</c:v>
                </c:pt>
                <c:pt idx="30268">
                  <c:v>0.1726</c:v>
                </c:pt>
                <c:pt idx="30269">
                  <c:v>0.16790000000000002</c:v>
                </c:pt>
                <c:pt idx="30270">
                  <c:v>0.16120000000000001</c:v>
                </c:pt>
                <c:pt idx="30271">
                  <c:v>0.15529999999999999</c:v>
                </c:pt>
                <c:pt idx="30272">
                  <c:v>0.1545</c:v>
                </c:pt>
                <c:pt idx="30273">
                  <c:v>0.14940000000000001</c:v>
                </c:pt>
                <c:pt idx="30274">
                  <c:v>0.14930000000000002</c:v>
                </c:pt>
                <c:pt idx="30275">
                  <c:v>0.14610000000000001</c:v>
                </c:pt>
                <c:pt idx="30276">
                  <c:v>0.1452</c:v>
                </c:pt>
                <c:pt idx="30277">
                  <c:v>0.14430000000000001</c:v>
                </c:pt>
                <c:pt idx="30278">
                  <c:v>0.1396</c:v>
                </c:pt>
                <c:pt idx="30279">
                  <c:v>0.13370000000000001</c:v>
                </c:pt>
                <c:pt idx="30280">
                  <c:v>0.13060000000000002</c:v>
                </c:pt>
                <c:pt idx="30281">
                  <c:v>0.13189999999999999</c:v>
                </c:pt>
                <c:pt idx="30282">
                  <c:v>0.13040000000000002</c:v>
                </c:pt>
                <c:pt idx="30283">
                  <c:v>0.12760000000000002</c:v>
                </c:pt>
                <c:pt idx="30284">
                  <c:v>0.12529999999999999</c:v>
                </c:pt>
                <c:pt idx="30285">
                  <c:v>0.122</c:v>
                </c:pt>
                <c:pt idx="30286">
                  <c:v>0.11950000000000001</c:v>
                </c:pt>
                <c:pt idx="30287">
                  <c:v>0.11630000000000001</c:v>
                </c:pt>
                <c:pt idx="30288">
                  <c:v>0.1176</c:v>
                </c:pt>
                <c:pt idx="30289">
                  <c:v>0.1119</c:v>
                </c:pt>
                <c:pt idx="30290">
                  <c:v>0.10800000000000001</c:v>
                </c:pt>
                <c:pt idx="30291">
                  <c:v>0.1119</c:v>
                </c:pt>
                <c:pt idx="30292">
                  <c:v>0.11120000000000002</c:v>
                </c:pt>
                <c:pt idx="30293">
                  <c:v>0.1004</c:v>
                </c:pt>
                <c:pt idx="30294">
                  <c:v>9.8799999999999999E-2</c:v>
                </c:pt>
                <c:pt idx="30295">
                  <c:v>0.10020000000000001</c:v>
                </c:pt>
                <c:pt idx="30296">
                  <c:v>0.10009999999999999</c:v>
                </c:pt>
                <c:pt idx="30297">
                  <c:v>9.6100000000000005E-2</c:v>
                </c:pt>
                <c:pt idx="30298">
                  <c:v>9.870000000000001E-2</c:v>
                </c:pt>
                <c:pt idx="30299">
                  <c:v>9.870000000000001E-2</c:v>
                </c:pt>
                <c:pt idx="30300">
                  <c:v>0.1003</c:v>
                </c:pt>
                <c:pt idx="30301">
                  <c:v>9.9700000000000011E-2</c:v>
                </c:pt>
                <c:pt idx="30302">
                  <c:v>9.5799999999999996E-2</c:v>
                </c:pt>
                <c:pt idx="30303">
                  <c:v>9.3100000000000016E-2</c:v>
                </c:pt>
                <c:pt idx="30304">
                  <c:v>9.0300000000000005E-2</c:v>
                </c:pt>
                <c:pt idx="30305">
                  <c:v>9.3100000000000016E-2</c:v>
                </c:pt>
                <c:pt idx="30306">
                  <c:v>9.2100000000000015E-2</c:v>
                </c:pt>
                <c:pt idx="30307">
                  <c:v>9.6200000000000008E-2</c:v>
                </c:pt>
                <c:pt idx="30308">
                  <c:v>9.7700000000000009E-2</c:v>
                </c:pt>
                <c:pt idx="30309">
                  <c:v>9.5000000000000001E-2</c:v>
                </c:pt>
                <c:pt idx="30310">
                  <c:v>9.7700000000000009E-2</c:v>
                </c:pt>
                <c:pt idx="30311">
                  <c:v>9.5200000000000007E-2</c:v>
                </c:pt>
                <c:pt idx="30312">
                  <c:v>9.5799999999999996E-2</c:v>
                </c:pt>
                <c:pt idx="30313">
                  <c:v>9.8100000000000007E-2</c:v>
                </c:pt>
                <c:pt idx="30314">
                  <c:v>9.7299999999999998E-2</c:v>
                </c:pt>
                <c:pt idx="30315">
                  <c:v>0.1004</c:v>
                </c:pt>
                <c:pt idx="30316">
                  <c:v>9.8000000000000004E-2</c:v>
                </c:pt>
                <c:pt idx="30317">
                  <c:v>0.1</c:v>
                </c:pt>
                <c:pt idx="30318">
                  <c:v>0.10049999999999999</c:v>
                </c:pt>
                <c:pt idx="30319">
                  <c:v>9.9400000000000002E-2</c:v>
                </c:pt>
                <c:pt idx="30320">
                  <c:v>9.7500000000000003E-2</c:v>
                </c:pt>
                <c:pt idx="30321">
                  <c:v>0.1023</c:v>
                </c:pt>
                <c:pt idx="30322">
                  <c:v>0.10009999999999999</c:v>
                </c:pt>
                <c:pt idx="30323">
                  <c:v>0.1007</c:v>
                </c:pt>
                <c:pt idx="30324">
                  <c:v>0.10289999999999999</c:v>
                </c:pt>
                <c:pt idx="30325">
                  <c:v>0.10520000000000002</c:v>
                </c:pt>
                <c:pt idx="30326">
                  <c:v>0.10640000000000001</c:v>
                </c:pt>
                <c:pt idx="30327">
                  <c:v>0.1101</c:v>
                </c:pt>
                <c:pt idx="30328">
                  <c:v>0.11240000000000001</c:v>
                </c:pt>
                <c:pt idx="30329">
                  <c:v>0.11240000000000001</c:v>
                </c:pt>
                <c:pt idx="30330">
                  <c:v>0.11530000000000001</c:v>
                </c:pt>
                <c:pt idx="30331">
                  <c:v>0.1202</c:v>
                </c:pt>
                <c:pt idx="30332">
                  <c:v>0.1338</c:v>
                </c:pt>
                <c:pt idx="30333">
                  <c:v>0.1431</c:v>
                </c:pt>
                <c:pt idx="30334">
                  <c:v>0.15590000000000001</c:v>
                </c:pt>
                <c:pt idx="30335">
                  <c:v>0.17370000000000002</c:v>
                </c:pt>
                <c:pt idx="30336">
                  <c:v>0.18770000000000001</c:v>
                </c:pt>
                <c:pt idx="30337">
                  <c:v>0.2074</c:v>
                </c:pt>
                <c:pt idx="30338">
                  <c:v>0.2195</c:v>
                </c:pt>
                <c:pt idx="30339">
                  <c:v>0.23760000000000001</c:v>
                </c:pt>
                <c:pt idx="30340">
                  <c:v>0.26070000000000004</c:v>
                </c:pt>
                <c:pt idx="30341">
                  <c:v>0.28250000000000003</c:v>
                </c:pt>
                <c:pt idx="30342">
                  <c:v>0.30230000000000001</c:v>
                </c:pt>
                <c:pt idx="30343">
                  <c:v>0.32500000000000001</c:v>
                </c:pt>
                <c:pt idx="30344">
                  <c:v>0.32390000000000002</c:v>
                </c:pt>
                <c:pt idx="30345">
                  <c:v>0.35270000000000001</c:v>
                </c:pt>
                <c:pt idx="30346">
                  <c:v>0.41880000000000001</c:v>
                </c:pt>
                <c:pt idx="30347">
                  <c:v>0.47100000000000003</c:v>
                </c:pt>
                <c:pt idx="30348">
                  <c:v>0.46470000000000006</c:v>
                </c:pt>
                <c:pt idx="30349">
                  <c:v>0.52690000000000003</c:v>
                </c:pt>
                <c:pt idx="30350">
                  <c:v>0.57740000000000002</c:v>
                </c:pt>
                <c:pt idx="30351">
                  <c:v>0.61250000000000004</c:v>
                </c:pt>
                <c:pt idx="30352">
                  <c:v>0.57840000000000003</c:v>
                </c:pt>
                <c:pt idx="30353">
                  <c:v>0.72030000000000005</c:v>
                </c:pt>
                <c:pt idx="30354">
                  <c:v>0.8327</c:v>
                </c:pt>
                <c:pt idx="30355">
                  <c:v>0.91769999999999996</c:v>
                </c:pt>
                <c:pt idx="30356">
                  <c:v>0.84200000000000008</c:v>
                </c:pt>
                <c:pt idx="30357">
                  <c:v>0.88759999999999994</c:v>
                </c:pt>
                <c:pt idx="30358">
                  <c:v>0.98499999999999999</c:v>
                </c:pt>
                <c:pt idx="30359">
                  <c:v>1.0673999999999999</c:v>
                </c:pt>
                <c:pt idx="30360">
                  <c:v>1.0287000000000002</c:v>
                </c:pt>
                <c:pt idx="30361">
                  <c:v>1.093</c:v>
                </c:pt>
                <c:pt idx="30362">
                  <c:v>1.1637000000000002</c:v>
                </c:pt>
                <c:pt idx="30363">
                  <c:v>1.2892000000000001</c:v>
                </c:pt>
                <c:pt idx="30364">
                  <c:v>1.3941000000000001</c:v>
                </c:pt>
                <c:pt idx="30365">
                  <c:v>1.3854</c:v>
                </c:pt>
                <c:pt idx="30366">
                  <c:v>1.4205000000000001</c:v>
                </c:pt>
                <c:pt idx="30367">
                  <c:v>1.4807000000000001</c:v>
                </c:pt>
                <c:pt idx="30368">
                  <c:v>1.4911000000000001</c:v>
                </c:pt>
                <c:pt idx="30369">
                  <c:v>1.5190000000000001</c:v>
                </c:pt>
                <c:pt idx="30370">
                  <c:v>1.5550000000000002</c:v>
                </c:pt>
                <c:pt idx="30371">
                  <c:v>1.5834000000000001</c:v>
                </c:pt>
                <c:pt idx="30372">
                  <c:v>1.6552</c:v>
                </c:pt>
                <c:pt idx="30373">
                  <c:v>1.6719000000000002</c:v>
                </c:pt>
                <c:pt idx="30374">
                  <c:v>1.7113</c:v>
                </c:pt>
                <c:pt idx="30375">
                  <c:v>1.7701000000000002</c:v>
                </c:pt>
                <c:pt idx="30376">
                  <c:v>1.7931999999999999</c:v>
                </c:pt>
                <c:pt idx="30377">
                  <c:v>1.8297000000000001</c:v>
                </c:pt>
                <c:pt idx="30378">
                  <c:v>1.9191</c:v>
                </c:pt>
                <c:pt idx="30379">
                  <c:v>1.8573000000000002</c:v>
                </c:pt>
                <c:pt idx="30380">
                  <c:v>1.9064000000000001</c:v>
                </c:pt>
                <c:pt idx="30381">
                  <c:v>1.9908000000000001</c:v>
                </c:pt>
                <c:pt idx="30382">
                  <c:v>1.9143000000000001</c:v>
                </c:pt>
                <c:pt idx="30383">
                  <c:v>1.9773000000000001</c:v>
                </c:pt>
                <c:pt idx="30384">
                  <c:v>2.0145</c:v>
                </c:pt>
                <c:pt idx="30385">
                  <c:v>2.0010000000000003</c:v>
                </c:pt>
                <c:pt idx="30386">
                  <c:v>2.0581</c:v>
                </c:pt>
                <c:pt idx="30387">
                  <c:v>2.1186000000000003</c:v>
                </c:pt>
                <c:pt idx="30388">
                  <c:v>2.1711</c:v>
                </c:pt>
                <c:pt idx="30389">
                  <c:v>2.1015999999999999</c:v>
                </c:pt>
                <c:pt idx="30390">
                  <c:v>2.1515</c:v>
                </c:pt>
                <c:pt idx="30391">
                  <c:v>2.1656</c:v>
                </c:pt>
                <c:pt idx="30392">
                  <c:v>2.1717</c:v>
                </c:pt>
                <c:pt idx="30393">
                  <c:v>2.1451000000000002</c:v>
                </c:pt>
                <c:pt idx="30394">
                  <c:v>2.2225999999999999</c:v>
                </c:pt>
                <c:pt idx="30395">
                  <c:v>2.2475999999999998</c:v>
                </c:pt>
                <c:pt idx="30396">
                  <c:v>2.1835999999999998</c:v>
                </c:pt>
                <c:pt idx="30397">
                  <c:v>2.1905000000000001</c:v>
                </c:pt>
                <c:pt idx="30398">
                  <c:v>2.2422</c:v>
                </c:pt>
                <c:pt idx="30399">
                  <c:v>2.2098</c:v>
                </c:pt>
                <c:pt idx="30400">
                  <c:v>2.2105000000000001</c:v>
                </c:pt>
                <c:pt idx="30401">
                  <c:v>2.2420000000000004</c:v>
                </c:pt>
                <c:pt idx="30402">
                  <c:v>2.2149000000000001</c:v>
                </c:pt>
                <c:pt idx="30403">
                  <c:v>2.1626000000000003</c:v>
                </c:pt>
                <c:pt idx="30404">
                  <c:v>2.198</c:v>
                </c:pt>
                <c:pt idx="30405">
                  <c:v>2.2101999999999999</c:v>
                </c:pt>
                <c:pt idx="30406">
                  <c:v>2.2356000000000003</c:v>
                </c:pt>
                <c:pt idx="30407">
                  <c:v>2.2467000000000001</c:v>
                </c:pt>
                <c:pt idx="30408">
                  <c:v>2.2158000000000002</c:v>
                </c:pt>
                <c:pt idx="30409">
                  <c:v>2.2189000000000001</c:v>
                </c:pt>
                <c:pt idx="30410">
                  <c:v>2.258</c:v>
                </c:pt>
                <c:pt idx="30411">
                  <c:v>2.2597</c:v>
                </c:pt>
                <c:pt idx="30412">
                  <c:v>2.2023000000000001</c:v>
                </c:pt>
                <c:pt idx="30413">
                  <c:v>2.1791</c:v>
                </c:pt>
                <c:pt idx="30414">
                  <c:v>2.2178</c:v>
                </c:pt>
                <c:pt idx="30415">
                  <c:v>2.2757999999999998</c:v>
                </c:pt>
                <c:pt idx="30416">
                  <c:v>2.2951000000000001</c:v>
                </c:pt>
                <c:pt idx="30417">
                  <c:v>2.1943000000000001</c:v>
                </c:pt>
                <c:pt idx="30418">
                  <c:v>2.0486</c:v>
                </c:pt>
                <c:pt idx="30419">
                  <c:v>2.1344000000000003</c:v>
                </c:pt>
                <c:pt idx="30420">
                  <c:v>2.2248999999999999</c:v>
                </c:pt>
                <c:pt idx="30421">
                  <c:v>2.1987999999999999</c:v>
                </c:pt>
                <c:pt idx="30422">
                  <c:v>2.1352000000000002</c:v>
                </c:pt>
                <c:pt idx="30423">
                  <c:v>2.2012</c:v>
                </c:pt>
                <c:pt idx="30424">
                  <c:v>2.1666000000000003</c:v>
                </c:pt>
                <c:pt idx="30425">
                  <c:v>2.0652000000000004</c:v>
                </c:pt>
                <c:pt idx="30426">
                  <c:v>2.1145</c:v>
                </c:pt>
                <c:pt idx="30427">
                  <c:v>2.1594000000000002</c:v>
                </c:pt>
                <c:pt idx="30428">
                  <c:v>2.1655000000000002</c:v>
                </c:pt>
                <c:pt idx="30429">
                  <c:v>1.9716000000000002</c:v>
                </c:pt>
                <c:pt idx="30430">
                  <c:v>1.9972000000000003</c:v>
                </c:pt>
                <c:pt idx="30431">
                  <c:v>1.9791000000000001</c:v>
                </c:pt>
                <c:pt idx="30432">
                  <c:v>2.0224000000000002</c:v>
                </c:pt>
                <c:pt idx="30433">
                  <c:v>1.9265000000000001</c:v>
                </c:pt>
                <c:pt idx="30434">
                  <c:v>1.7763000000000002</c:v>
                </c:pt>
                <c:pt idx="30435">
                  <c:v>1.7090000000000001</c:v>
                </c:pt>
                <c:pt idx="30436">
                  <c:v>1.6925999999999999</c:v>
                </c:pt>
                <c:pt idx="30437">
                  <c:v>1.8673999999999999</c:v>
                </c:pt>
                <c:pt idx="30438">
                  <c:v>2.0207000000000002</c:v>
                </c:pt>
                <c:pt idx="30439">
                  <c:v>1.6582000000000001</c:v>
                </c:pt>
                <c:pt idx="30440">
                  <c:v>1.7704000000000002</c:v>
                </c:pt>
                <c:pt idx="30441">
                  <c:v>1.5697000000000001</c:v>
                </c:pt>
                <c:pt idx="30442">
                  <c:v>1.5388999999999999</c:v>
                </c:pt>
                <c:pt idx="30443">
                  <c:v>1.4777</c:v>
                </c:pt>
                <c:pt idx="30444">
                  <c:v>1.3802000000000001</c:v>
                </c:pt>
                <c:pt idx="30445">
                  <c:v>1.4523999999999999</c:v>
                </c:pt>
                <c:pt idx="30446">
                  <c:v>1.4068000000000001</c:v>
                </c:pt>
                <c:pt idx="30447">
                  <c:v>1.4296</c:v>
                </c:pt>
                <c:pt idx="30448">
                  <c:v>1.4097</c:v>
                </c:pt>
                <c:pt idx="30449">
                  <c:v>1.4174</c:v>
                </c:pt>
                <c:pt idx="30450">
                  <c:v>1.3615000000000002</c:v>
                </c:pt>
                <c:pt idx="30451">
                  <c:v>1.3769</c:v>
                </c:pt>
                <c:pt idx="30452">
                  <c:v>1.3754</c:v>
                </c:pt>
                <c:pt idx="30453">
                  <c:v>1.3884000000000001</c:v>
                </c:pt>
                <c:pt idx="30454">
                  <c:v>1.3225</c:v>
                </c:pt>
                <c:pt idx="30455">
                  <c:v>1.3006000000000002</c:v>
                </c:pt>
                <c:pt idx="30456">
                  <c:v>1.2595000000000001</c:v>
                </c:pt>
                <c:pt idx="30457">
                  <c:v>1.2093</c:v>
                </c:pt>
                <c:pt idx="30458">
                  <c:v>1.0622</c:v>
                </c:pt>
                <c:pt idx="30459">
                  <c:v>1.0294000000000001</c:v>
                </c:pt>
                <c:pt idx="30460">
                  <c:v>1.0367000000000002</c:v>
                </c:pt>
                <c:pt idx="30461">
                  <c:v>0.97289999999999999</c:v>
                </c:pt>
                <c:pt idx="30462">
                  <c:v>0.93720000000000003</c:v>
                </c:pt>
                <c:pt idx="30463">
                  <c:v>0.96649999999999991</c:v>
                </c:pt>
                <c:pt idx="30464">
                  <c:v>0.96980000000000011</c:v>
                </c:pt>
                <c:pt idx="30465">
                  <c:v>0.90079999999999993</c:v>
                </c:pt>
                <c:pt idx="30466">
                  <c:v>0.86910000000000009</c:v>
                </c:pt>
                <c:pt idx="30467">
                  <c:v>0.87330000000000008</c:v>
                </c:pt>
                <c:pt idx="30468">
                  <c:v>0.83599999999999997</c:v>
                </c:pt>
                <c:pt idx="30469">
                  <c:v>0.84670000000000012</c:v>
                </c:pt>
                <c:pt idx="30470">
                  <c:v>0.80130000000000001</c:v>
                </c:pt>
                <c:pt idx="30471">
                  <c:v>0.79100000000000004</c:v>
                </c:pt>
                <c:pt idx="30472">
                  <c:v>0.77810000000000001</c:v>
                </c:pt>
                <c:pt idx="30473">
                  <c:v>0.7551000000000001</c:v>
                </c:pt>
                <c:pt idx="30474">
                  <c:v>0.72880000000000011</c:v>
                </c:pt>
                <c:pt idx="30475">
                  <c:v>0.72520000000000007</c:v>
                </c:pt>
                <c:pt idx="30476">
                  <c:v>0.72720000000000007</c:v>
                </c:pt>
                <c:pt idx="30477">
                  <c:v>0.67820000000000003</c:v>
                </c:pt>
                <c:pt idx="30478">
                  <c:v>0.71440000000000003</c:v>
                </c:pt>
                <c:pt idx="30479">
                  <c:v>0.70020000000000004</c:v>
                </c:pt>
                <c:pt idx="30480">
                  <c:v>0.66010000000000002</c:v>
                </c:pt>
                <c:pt idx="30481">
                  <c:v>0.65570000000000006</c:v>
                </c:pt>
                <c:pt idx="30482">
                  <c:v>0.64080000000000004</c:v>
                </c:pt>
                <c:pt idx="30483">
                  <c:v>0.63880000000000003</c:v>
                </c:pt>
                <c:pt idx="30484">
                  <c:v>0.60070000000000001</c:v>
                </c:pt>
                <c:pt idx="30485">
                  <c:v>0.60850000000000004</c:v>
                </c:pt>
                <c:pt idx="30486">
                  <c:v>0.62009999999999998</c:v>
                </c:pt>
                <c:pt idx="30487">
                  <c:v>0.61210000000000009</c:v>
                </c:pt>
                <c:pt idx="30488">
                  <c:v>0.55290000000000006</c:v>
                </c:pt>
                <c:pt idx="30489">
                  <c:v>0.55630000000000002</c:v>
                </c:pt>
                <c:pt idx="30490">
                  <c:v>0.56669999999999998</c:v>
                </c:pt>
                <c:pt idx="30491">
                  <c:v>0.53920000000000001</c:v>
                </c:pt>
                <c:pt idx="30492">
                  <c:v>0.56820000000000004</c:v>
                </c:pt>
                <c:pt idx="30493">
                  <c:v>0.53810000000000002</c:v>
                </c:pt>
                <c:pt idx="30494">
                  <c:v>0.49100000000000005</c:v>
                </c:pt>
                <c:pt idx="30495">
                  <c:v>0.49980000000000002</c:v>
                </c:pt>
                <c:pt idx="30496">
                  <c:v>0.51349999999999996</c:v>
                </c:pt>
                <c:pt idx="30497">
                  <c:v>0.49260000000000004</c:v>
                </c:pt>
                <c:pt idx="30498">
                  <c:v>0.49809999999999999</c:v>
                </c:pt>
                <c:pt idx="30499">
                  <c:v>0.51119999999999999</c:v>
                </c:pt>
                <c:pt idx="30500">
                  <c:v>0.48799999999999999</c:v>
                </c:pt>
                <c:pt idx="30501">
                  <c:v>0.48280000000000006</c:v>
                </c:pt>
                <c:pt idx="30502">
                  <c:v>0.48949999999999999</c:v>
                </c:pt>
                <c:pt idx="30503">
                  <c:v>0.45119999999999999</c:v>
                </c:pt>
                <c:pt idx="30504">
                  <c:v>0.44840000000000002</c:v>
                </c:pt>
                <c:pt idx="30505">
                  <c:v>0.4657</c:v>
                </c:pt>
                <c:pt idx="30506">
                  <c:v>0.43220000000000003</c:v>
                </c:pt>
                <c:pt idx="30507">
                  <c:v>0.43860000000000005</c:v>
                </c:pt>
                <c:pt idx="30508">
                  <c:v>0.42569999999999997</c:v>
                </c:pt>
                <c:pt idx="30509">
                  <c:v>0.42830000000000007</c:v>
                </c:pt>
                <c:pt idx="30510">
                  <c:v>0.4143</c:v>
                </c:pt>
                <c:pt idx="30511">
                  <c:v>0.43019999999999997</c:v>
                </c:pt>
                <c:pt idx="30512">
                  <c:v>0.42160000000000003</c:v>
                </c:pt>
                <c:pt idx="30513">
                  <c:v>0.42430000000000007</c:v>
                </c:pt>
                <c:pt idx="30514">
                  <c:v>0.3997</c:v>
                </c:pt>
                <c:pt idx="30515">
                  <c:v>0.3911</c:v>
                </c:pt>
                <c:pt idx="30516">
                  <c:v>0.38880000000000003</c:v>
                </c:pt>
                <c:pt idx="30517">
                  <c:v>0.38740000000000002</c:v>
                </c:pt>
                <c:pt idx="30518">
                  <c:v>0.37630000000000002</c:v>
                </c:pt>
                <c:pt idx="30519">
                  <c:v>0.37850000000000006</c:v>
                </c:pt>
                <c:pt idx="30520">
                  <c:v>0.37860000000000005</c:v>
                </c:pt>
                <c:pt idx="30521">
                  <c:v>0.35780000000000001</c:v>
                </c:pt>
                <c:pt idx="30522">
                  <c:v>0.35160000000000002</c:v>
                </c:pt>
                <c:pt idx="30523">
                  <c:v>0.35299999999999998</c:v>
                </c:pt>
                <c:pt idx="30524">
                  <c:v>0.34350000000000003</c:v>
                </c:pt>
                <c:pt idx="30525">
                  <c:v>0.32970000000000005</c:v>
                </c:pt>
                <c:pt idx="30526">
                  <c:v>0.33310000000000001</c:v>
                </c:pt>
                <c:pt idx="30527">
                  <c:v>0.32780000000000004</c:v>
                </c:pt>
                <c:pt idx="30528">
                  <c:v>0.32230000000000003</c:v>
                </c:pt>
                <c:pt idx="30529">
                  <c:v>0.30620000000000003</c:v>
                </c:pt>
                <c:pt idx="30530">
                  <c:v>0.30070000000000002</c:v>
                </c:pt>
                <c:pt idx="30531">
                  <c:v>0.30449999999999999</c:v>
                </c:pt>
                <c:pt idx="30532">
                  <c:v>0.29940000000000005</c:v>
                </c:pt>
                <c:pt idx="30533">
                  <c:v>0.29289999999999999</c:v>
                </c:pt>
                <c:pt idx="30534">
                  <c:v>0.28960000000000002</c:v>
                </c:pt>
                <c:pt idx="30535">
                  <c:v>0.29170000000000001</c:v>
                </c:pt>
                <c:pt idx="30536">
                  <c:v>0.28410000000000002</c:v>
                </c:pt>
                <c:pt idx="30537">
                  <c:v>0.27850000000000003</c:v>
                </c:pt>
                <c:pt idx="30538">
                  <c:v>0.27890000000000004</c:v>
                </c:pt>
                <c:pt idx="30539">
                  <c:v>0.27400000000000002</c:v>
                </c:pt>
                <c:pt idx="30540">
                  <c:v>0.27160000000000001</c:v>
                </c:pt>
                <c:pt idx="30541">
                  <c:v>0.26800000000000002</c:v>
                </c:pt>
                <c:pt idx="30542">
                  <c:v>0.26869999999999999</c:v>
                </c:pt>
                <c:pt idx="30543">
                  <c:v>0.2661</c:v>
                </c:pt>
                <c:pt idx="30544">
                  <c:v>0.25590000000000002</c:v>
                </c:pt>
                <c:pt idx="30545">
                  <c:v>0.24990000000000001</c:v>
                </c:pt>
                <c:pt idx="30546">
                  <c:v>0.24670000000000003</c:v>
                </c:pt>
                <c:pt idx="30547">
                  <c:v>0.24480000000000002</c:v>
                </c:pt>
                <c:pt idx="30548">
                  <c:v>0.2389</c:v>
                </c:pt>
                <c:pt idx="30549">
                  <c:v>0.2276</c:v>
                </c:pt>
                <c:pt idx="30550">
                  <c:v>0.22700000000000001</c:v>
                </c:pt>
                <c:pt idx="30551">
                  <c:v>0.22730000000000003</c:v>
                </c:pt>
                <c:pt idx="30552">
                  <c:v>0.2218</c:v>
                </c:pt>
                <c:pt idx="30553">
                  <c:v>0.2177</c:v>
                </c:pt>
                <c:pt idx="30554">
                  <c:v>0.21579999999999999</c:v>
                </c:pt>
                <c:pt idx="30555">
                  <c:v>0.21530000000000002</c:v>
                </c:pt>
                <c:pt idx="30556">
                  <c:v>0.21060000000000001</c:v>
                </c:pt>
                <c:pt idx="30557">
                  <c:v>0.2114</c:v>
                </c:pt>
                <c:pt idx="30558">
                  <c:v>0.2082</c:v>
                </c:pt>
                <c:pt idx="30559">
                  <c:v>0.20050000000000001</c:v>
                </c:pt>
                <c:pt idx="30560">
                  <c:v>0.19450000000000001</c:v>
                </c:pt>
                <c:pt idx="30561">
                  <c:v>0.19470000000000001</c:v>
                </c:pt>
                <c:pt idx="30562">
                  <c:v>0.18890000000000001</c:v>
                </c:pt>
                <c:pt idx="30563">
                  <c:v>0.18210000000000001</c:v>
                </c:pt>
                <c:pt idx="30564">
                  <c:v>0.18020000000000003</c:v>
                </c:pt>
                <c:pt idx="30565">
                  <c:v>0.17610000000000001</c:v>
                </c:pt>
                <c:pt idx="30566">
                  <c:v>0.17150000000000001</c:v>
                </c:pt>
                <c:pt idx="30567">
                  <c:v>0.16790000000000002</c:v>
                </c:pt>
                <c:pt idx="30568">
                  <c:v>0.17010000000000003</c:v>
                </c:pt>
                <c:pt idx="30569">
                  <c:v>0.16400000000000001</c:v>
                </c:pt>
                <c:pt idx="30570">
                  <c:v>0.16520000000000001</c:v>
                </c:pt>
                <c:pt idx="30571">
                  <c:v>0.16190000000000002</c:v>
                </c:pt>
                <c:pt idx="30572">
                  <c:v>0.15510000000000002</c:v>
                </c:pt>
                <c:pt idx="30573">
                  <c:v>0.1515</c:v>
                </c:pt>
                <c:pt idx="30574">
                  <c:v>0.1502</c:v>
                </c:pt>
                <c:pt idx="30575">
                  <c:v>0.15180000000000002</c:v>
                </c:pt>
                <c:pt idx="30576">
                  <c:v>0.14810000000000001</c:v>
                </c:pt>
                <c:pt idx="30577">
                  <c:v>0.1431</c:v>
                </c:pt>
                <c:pt idx="30578">
                  <c:v>0.13899999999999998</c:v>
                </c:pt>
                <c:pt idx="30579">
                  <c:v>0.14170000000000002</c:v>
                </c:pt>
                <c:pt idx="30580">
                  <c:v>0.13660000000000003</c:v>
                </c:pt>
                <c:pt idx="30581">
                  <c:v>0.13660000000000003</c:v>
                </c:pt>
                <c:pt idx="30582">
                  <c:v>0.13520000000000001</c:v>
                </c:pt>
                <c:pt idx="30583">
                  <c:v>0.13450000000000001</c:v>
                </c:pt>
                <c:pt idx="30584">
                  <c:v>0.13120000000000001</c:v>
                </c:pt>
                <c:pt idx="30585">
                  <c:v>0.12689999999999999</c:v>
                </c:pt>
                <c:pt idx="30586">
                  <c:v>0.12040000000000001</c:v>
                </c:pt>
                <c:pt idx="30587">
                  <c:v>0.12040000000000001</c:v>
                </c:pt>
                <c:pt idx="30588">
                  <c:v>0.11899999999999999</c:v>
                </c:pt>
                <c:pt idx="30589">
                  <c:v>0.1176</c:v>
                </c:pt>
                <c:pt idx="30590">
                  <c:v>0.12</c:v>
                </c:pt>
                <c:pt idx="30591">
                  <c:v>0.11710000000000001</c:v>
                </c:pt>
                <c:pt idx="30592">
                  <c:v>0.11459999999999999</c:v>
                </c:pt>
                <c:pt idx="30593">
                  <c:v>0.1129</c:v>
                </c:pt>
                <c:pt idx="30594">
                  <c:v>0.1132</c:v>
                </c:pt>
                <c:pt idx="30595">
                  <c:v>0.11470000000000001</c:v>
                </c:pt>
                <c:pt idx="30596">
                  <c:v>0.11930000000000002</c:v>
                </c:pt>
                <c:pt idx="30597">
                  <c:v>0.12090000000000001</c:v>
                </c:pt>
                <c:pt idx="30598">
                  <c:v>0.1168</c:v>
                </c:pt>
                <c:pt idx="30599">
                  <c:v>0.11670000000000001</c:v>
                </c:pt>
                <c:pt idx="30600">
                  <c:v>0.1154</c:v>
                </c:pt>
                <c:pt idx="30601">
                  <c:v>0.11559999999999999</c:v>
                </c:pt>
                <c:pt idx="30602">
                  <c:v>0.1172</c:v>
                </c:pt>
                <c:pt idx="30603">
                  <c:v>0.11730000000000002</c:v>
                </c:pt>
                <c:pt idx="30604">
                  <c:v>0.1148</c:v>
                </c:pt>
                <c:pt idx="30605">
                  <c:v>0.11499999999999999</c:v>
                </c:pt>
                <c:pt idx="30606">
                  <c:v>0.11410000000000001</c:v>
                </c:pt>
                <c:pt idx="30607">
                  <c:v>0.11299999999999999</c:v>
                </c:pt>
                <c:pt idx="30608">
                  <c:v>0.11410000000000001</c:v>
                </c:pt>
                <c:pt idx="30609">
                  <c:v>0.1142</c:v>
                </c:pt>
                <c:pt idx="30610">
                  <c:v>0.11630000000000001</c:v>
                </c:pt>
                <c:pt idx="30611">
                  <c:v>0.11750000000000001</c:v>
                </c:pt>
                <c:pt idx="30612">
                  <c:v>0.11970000000000001</c:v>
                </c:pt>
                <c:pt idx="30613">
                  <c:v>0.122</c:v>
                </c:pt>
                <c:pt idx="30614">
                  <c:v>0.12210000000000001</c:v>
                </c:pt>
                <c:pt idx="30615">
                  <c:v>0.12450000000000001</c:v>
                </c:pt>
                <c:pt idx="30616">
                  <c:v>0.12140000000000001</c:v>
                </c:pt>
                <c:pt idx="30617">
                  <c:v>0.12150000000000001</c:v>
                </c:pt>
                <c:pt idx="30618">
                  <c:v>0.1246</c:v>
                </c:pt>
                <c:pt idx="30619">
                  <c:v>0.1341</c:v>
                </c:pt>
                <c:pt idx="30620">
                  <c:v>0.14370000000000002</c:v>
                </c:pt>
                <c:pt idx="30621">
                  <c:v>0.15710000000000002</c:v>
                </c:pt>
                <c:pt idx="30622">
                  <c:v>0.1759</c:v>
                </c:pt>
                <c:pt idx="30623">
                  <c:v>0.1938</c:v>
                </c:pt>
                <c:pt idx="30624">
                  <c:v>0.20830000000000004</c:v>
                </c:pt>
                <c:pt idx="30625">
                  <c:v>0.22610000000000002</c:v>
                </c:pt>
                <c:pt idx="30626">
                  <c:v>0.24860000000000004</c:v>
                </c:pt>
                <c:pt idx="30627">
                  <c:v>0.27450000000000002</c:v>
                </c:pt>
                <c:pt idx="30628">
                  <c:v>0.29649999999999999</c:v>
                </c:pt>
                <c:pt idx="30629">
                  <c:v>0.31530000000000002</c:v>
                </c:pt>
                <c:pt idx="30630">
                  <c:v>0.34100000000000003</c:v>
                </c:pt>
                <c:pt idx="30631">
                  <c:v>0.35630000000000006</c:v>
                </c:pt>
                <c:pt idx="30632">
                  <c:v>0.36760000000000004</c:v>
                </c:pt>
                <c:pt idx="30633">
                  <c:v>0.42000000000000004</c:v>
                </c:pt>
                <c:pt idx="30634">
                  <c:v>0.45780000000000004</c:v>
                </c:pt>
                <c:pt idx="30635">
                  <c:v>0.50650000000000006</c:v>
                </c:pt>
                <c:pt idx="30636">
                  <c:v>0.55020000000000002</c:v>
                </c:pt>
                <c:pt idx="30637">
                  <c:v>0.59330000000000005</c:v>
                </c:pt>
                <c:pt idx="30638">
                  <c:v>0.65790000000000004</c:v>
                </c:pt>
                <c:pt idx="30639">
                  <c:v>0.69900000000000007</c:v>
                </c:pt>
                <c:pt idx="30640">
                  <c:v>0.74660000000000004</c:v>
                </c:pt>
                <c:pt idx="30641">
                  <c:v>0.7299000000000001</c:v>
                </c:pt>
                <c:pt idx="30642">
                  <c:v>0.8096000000000001</c:v>
                </c:pt>
                <c:pt idx="30643">
                  <c:v>0.79680000000000006</c:v>
                </c:pt>
                <c:pt idx="30644">
                  <c:v>0.92130000000000001</c:v>
                </c:pt>
                <c:pt idx="30645">
                  <c:v>0.99180000000000001</c:v>
                </c:pt>
                <c:pt idx="30646">
                  <c:v>1.1516</c:v>
                </c:pt>
                <c:pt idx="30647">
                  <c:v>1.2738</c:v>
                </c:pt>
                <c:pt idx="30648">
                  <c:v>1.4108000000000001</c:v>
                </c:pt>
                <c:pt idx="30649">
                  <c:v>1.4056</c:v>
                </c:pt>
                <c:pt idx="30650">
                  <c:v>1.4424000000000001</c:v>
                </c:pt>
                <c:pt idx="30651">
                  <c:v>1.5343</c:v>
                </c:pt>
                <c:pt idx="30652">
                  <c:v>1.5542</c:v>
                </c:pt>
                <c:pt idx="30653">
                  <c:v>1.6231000000000002</c:v>
                </c:pt>
                <c:pt idx="30654">
                  <c:v>1.6354</c:v>
                </c:pt>
                <c:pt idx="30655">
                  <c:v>1.7206000000000001</c:v>
                </c:pt>
                <c:pt idx="30656">
                  <c:v>1.7491000000000001</c:v>
                </c:pt>
                <c:pt idx="30657">
                  <c:v>1.7576000000000001</c:v>
                </c:pt>
                <c:pt idx="30658">
                  <c:v>1.7858000000000001</c:v>
                </c:pt>
                <c:pt idx="30659">
                  <c:v>1.9402000000000001</c:v>
                </c:pt>
                <c:pt idx="30660">
                  <c:v>1.9905000000000002</c:v>
                </c:pt>
                <c:pt idx="30661">
                  <c:v>2.0676999999999999</c:v>
                </c:pt>
                <c:pt idx="30662">
                  <c:v>2.0475000000000003</c:v>
                </c:pt>
                <c:pt idx="30663">
                  <c:v>2.0213999999999999</c:v>
                </c:pt>
                <c:pt idx="30664">
                  <c:v>2.0576000000000003</c:v>
                </c:pt>
                <c:pt idx="30665">
                  <c:v>2.0407000000000002</c:v>
                </c:pt>
                <c:pt idx="30666">
                  <c:v>2.1602000000000001</c:v>
                </c:pt>
                <c:pt idx="30667">
                  <c:v>2.2315</c:v>
                </c:pt>
                <c:pt idx="30668">
                  <c:v>2.2353999999999998</c:v>
                </c:pt>
                <c:pt idx="30669">
                  <c:v>2.2323</c:v>
                </c:pt>
                <c:pt idx="30670">
                  <c:v>2.2667000000000002</c:v>
                </c:pt>
                <c:pt idx="30671">
                  <c:v>2.2809000000000004</c:v>
                </c:pt>
                <c:pt idx="30672">
                  <c:v>2.3369</c:v>
                </c:pt>
                <c:pt idx="30673">
                  <c:v>2.3923999999999999</c:v>
                </c:pt>
                <c:pt idx="30674">
                  <c:v>2.4077999999999999</c:v>
                </c:pt>
                <c:pt idx="30675">
                  <c:v>2.3991000000000002</c:v>
                </c:pt>
                <c:pt idx="30676">
                  <c:v>2.4216000000000002</c:v>
                </c:pt>
                <c:pt idx="30677">
                  <c:v>2.4961000000000002</c:v>
                </c:pt>
                <c:pt idx="30678">
                  <c:v>2.4950000000000001</c:v>
                </c:pt>
                <c:pt idx="30679">
                  <c:v>2.4931999999999999</c:v>
                </c:pt>
                <c:pt idx="30680">
                  <c:v>2.5370000000000004</c:v>
                </c:pt>
                <c:pt idx="30681">
                  <c:v>2.6173999999999999</c:v>
                </c:pt>
                <c:pt idx="30682">
                  <c:v>2.5739000000000001</c:v>
                </c:pt>
                <c:pt idx="30683">
                  <c:v>2.6038000000000001</c:v>
                </c:pt>
                <c:pt idx="30684">
                  <c:v>2.6430000000000002</c:v>
                </c:pt>
                <c:pt idx="30685">
                  <c:v>2.6684000000000001</c:v>
                </c:pt>
                <c:pt idx="30686">
                  <c:v>2.7047000000000003</c:v>
                </c:pt>
                <c:pt idx="30687">
                  <c:v>2.6787000000000001</c:v>
                </c:pt>
                <c:pt idx="30688">
                  <c:v>2.6750000000000003</c:v>
                </c:pt>
                <c:pt idx="30689">
                  <c:v>2.68</c:v>
                </c:pt>
                <c:pt idx="30690">
                  <c:v>2.6690000000000005</c:v>
                </c:pt>
                <c:pt idx="30691">
                  <c:v>2.661</c:v>
                </c:pt>
                <c:pt idx="30692">
                  <c:v>2.6542000000000003</c:v>
                </c:pt>
                <c:pt idx="30693">
                  <c:v>2.6870000000000003</c:v>
                </c:pt>
                <c:pt idx="30694">
                  <c:v>2.6958000000000002</c:v>
                </c:pt>
                <c:pt idx="30695">
                  <c:v>2.7067000000000001</c:v>
                </c:pt>
                <c:pt idx="30696">
                  <c:v>2.7318000000000002</c:v>
                </c:pt>
                <c:pt idx="30697">
                  <c:v>2.6621000000000001</c:v>
                </c:pt>
                <c:pt idx="30698">
                  <c:v>2.6119000000000003</c:v>
                </c:pt>
                <c:pt idx="30699">
                  <c:v>2.6678999999999999</c:v>
                </c:pt>
                <c:pt idx="30700">
                  <c:v>2.6873000000000005</c:v>
                </c:pt>
                <c:pt idx="30701">
                  <c:v>2.6833</c:v>
                </c:pt>
                <c:pt idx="30702">
                  <c:v>2.6028000000000002</c:v>
                </c:pt>
                <c:pt idx="30703">
                  <c:v>2.5284</c:v>
                </c:pt>
                <c:pt idx="30704">
                  <c:v>2.6257999999999999</c:v>
                </c:pt>
                <c:pt idx="30705">
                  <c:v>2.5881000000000003</c:v>
                </c:pt>
                <c:pt idx="30706">
                  <c:v>2.6354000000000002</c:v>
                </c:pt>
                <c:pt idx="30707">
                  <c:v>2.6417999999999999</c:v>
                </c:pt>
                <c:pt idx="30708">
                  <c:v>2.7486999999999999</c:v>
                </c:pt>
                <c:pt idx="30709">
                  <c:v>2.8089</c:v>
                </c:pt>
                <c:pt idx="30710">
                  <c:v>2.6252</c:v>
                </c:pt>
                <c:pt idx="30711">
                  <c:v>2.5443000000000002</c:v>
                </c:pt>
                <c:pt idx="30712">
                  <c:v>2.5327000000000002</c:v>
                </c:pt>
                <c:pt idx="30713">
                  <c:v>2.5546000000000002</c:v>
                </c:pt>
                <c:pt idx="30714">
                  <c:v>2.5370000000000004</c:v>
                </c:pt>
                <c:pt idx="30715">
                  <c:v>2.5565000000000002</c:v>
                </c:pt>
                <c:pt idx="30716">
                  <c:v>2.5039000000000002</c:v>
                </c:pt>
                <c:pt idx="30717">
                  <c:v>2.3797999999999999</c:v>
                </c:pt>
                <c:pt idx="30718">
                  <c:v>2.3662000000000001</c:v>
                </c:pt>
                <c:pt idx="30719">
                  <c:v>2.2113</c:v>
                </c:pt>
                <c:pt idx="30720">
                  <c:v>2.1055000000000001</c:v>
                </c:pt>
                <c:pt idx="30721">
                  <c:v>2.0991</c:v>
                </c:pt>
                <c:pt idx="30722">
                  <c:v>2.1664000000000003</c:v>
                </c:pt>
                <c:pt idx="30723">
                  <c:v>2.2411000000000003</c:v>
                </c:pt>
                <c:pt idx="30724">
                  <c:v>2.0499000000000001</c:v>
                </c:pt>
                <c:pt idx="30725">
                  <c:v>2.1309</c:v>
                </c:pt>
                <c:pt idx="30726">
                  <c:v>2.0670999999999999</c:v>
                </c:pt>
                <c:pt idx="30727">
                  <c:v>1.974</c:v>
                </c:pt>
                <c:pt idx="30728">
                  <c:v>1.8779000000000001</c:v>
                </c:pt>
                <c:pt idx="30729">
                  <c:v>1.7886</c:v>
                </c:pt>
                <c:pt idx="30730">
                  <c:v>1.8393999999999999</c:v>
                </c:pt>
                <c:pt idx="30731">
                  <c:v>1.7666000000000002</c:v>
                </c:pt>
                <c:pt idx="30732">
                  <c:v>1.7321000000000002</c:v>
                </c:pt>
                <c:pt idx="30733">
                  <c:v>1.8573000000000002</c:v>
                </c:pt>
                <c:pt idx="30734">
                  <c:v>1.6533000000000002</c:v>
                </c:pt>
                <c:pt idx="30735">
                  <c:v>1.7796000000000001</c:v>
                </c:pt>
                <c:pt idx="30736">
                  <c:v>1.6965000000000001</c:v>
                </c:pt>
                <c:pt idx="30737">
                  <c:v>1.6649000000000003</c:v>
                </c:pt>
                <c:pt idx="30738">
                  <c:v>1.6561000000000001</c:v>
                </c:pt>
                <c:pt idx="30739">
                  <c:v>1.6559999999999999</c:v>
                </c:pt>
                <c:pt idx="30740">
                  <c:v>1.6757000000000002</c:v>
                </c:pt>
                <c:pt idx="30741">
                  <c:v>1.5820000000000001</c:v>
                </c:pt>
                <c:pt idx="30742">
                  <c:v>1.7014</c:v>
                </c:pt>
                <c:pt idx="30743">
                  <c:v>1.5670000000000002</c:v>
                </c:pt>
                <c:pt idx="30744">
                  <c:v>1.5270000000000001</c:v>
                </c:pt>
                <c:pt idx="30745">
                  <c:v>1.4050000000000002</c:v>
                </c:pt>
                <c:pt idx="30746">
                  <c:v>1.4498</c:v>
                </c:pt>
                <c:pt idx="30747">
                  <c:v>1.4992000000000001</c:v>
                </c:pt>
                <c:pt idx="30748">
                  <c:v>1.3620000000000001</c:v>
                </c:pt>
                <c:pt idx="30749">
                  <c:v>1.4369000000000001</c:v>
                </c:pt>
                <c:pt idx="30750">
                  <c:v>1.2174</c:v>
                </c:pt>
                <c:pt idx="30751">
                  <c:v>1.2080000000000002</c:v>
                </c:pt>
                <c:pt idx="30752">
                  <c:v>1.0916000000000001</c:v>
                </c:pt>
                <c:pt idx="30753">
                  <c:v>1.1015000000000001</c:v>
                </c:pt>
                <c:pt idx="30754">
                  <c:v>1.0422</c:v>
                </c:pt>
                <c:pt idx="30755">
                  <c:v>1.0327</c:v>
                </c:pt>
                <c:pt idx="30756">
                  <c:v>1.0188000000000001</c:v>
                </c:pt>
                <c:pt idx="30757">
                  <c:v>0.9587</c:v>
                </c:pt>
                <c:pt idx="30758">
                  <c:v>0.94860000000000011</c:v>
                </c:pt>
                <c:pt idx="30759">
                  <c:v>0.91579999999999995</c:v>
                </c:pt>
                <c:pt idx="30760">
                  <c:v>0.90739999999999998</c:v>
                </c:pt>
                <c:pt idx="30761">
                  <c:v>0.90200000000000002</c:v>
                </c:pt>
                <c:pt idx="30762">
                  <c:v>0.84949999999999992</c:v>
                </c:pt>
                <c:pt idx="30763">
                  <c:v>0.84740000000000004</c:v>
                </c:pt>
                <c:pt idx="30764">
                  <c:v>0.81519999999999992</c:v>
                </c:pt>
                <c:pt idx="30765">
                  <c:v>0.79520000000000002</c:v>
                </c:pt>
                <c:pt idx="30766">
                  <c:v>0.79170000000000007</c:v>
                </c:pt>
                <c:pt idx="30767">
                  <c:v>0.75080000000000002</c:v>
                </c:pt>
                <c:pt idx="30768">
                  <c:v>0.75640000000000007</c:v>
                </c:pt>
                <c:pt idx="30769">
                  <c:v>0.75490000000000013</c:v>
                </c:pt>
                <c:pt idx="30770">
                  <c:v>0.77</c:v>
                </c:pt>
                <c:pt idx="30771">
                  <c:v>0.78190000000000004</c:v>
                </c:pt>
                <c:pt idx="30772">
                  <c:v>0.72760000000000002</c:v>
                </c:pt>
                <c:pt idx="30773">
                  <c:v>0.71020000000000005</c:v>
                </c:pt>
                <c:pt idx="30774">
                  <c:v>0.68369999999999997</c:v>
                </c:pt>
                <c:pt idx="30775">
                  <c:v>0.63339999999999996</c:v>
                </c:pt>
                <c:pt idx="30776">
                  <c:v>0.65870000000000006</c:v>
                </c:pt>
                <c:pt idx="30777">
                  <c:v>0.63640000000000008</c:v>
                </c:pt>
                <c:pt idx="30778">
                  <c:v>0.64100000000000001</c:v>
                </c:pt>
                <c:pt idx="30779">
                  <c:v>0.64580000000000004</c:v>
                </c:pt>
                <c:pt idx="30780">
                  <c:v>0.61310000000000009</c:v>
                </c:pt>
                <c:pt idx="30781">
                  <c:v>0.63129999999999997</c:v>
                </c:pt>
                <c:pt idx="30782">
                  <c:v>0.59800000000000009</c:v>
                </c:pt>
                <c:pt idx="30783">
                  <c:v>0.56669999999999998</c:v>
                </c:pt>
                <c:pt idx="30784">
                  <c:v>0.56090000000000007</c:v>
                </c:pt>
                <c:pt idx="30785">
                  <c:v>0.54610000000000003</c:v>
                </c:pt>
                <c:pt idx="30786">
                  <c:v>0.54930000000000001</c:v>
                </c:pt>
                <c:pt idx="30787">
                  <c:v>0.54169999999999996</c:v>
                </c:pt>
                <c:pt idx="30788">
                  <c:v>0.5635</c:v>
                </c:pt>
                <c:pt idx="30789">
                  <c:v>0.53400000000000003</c:v>
                </c:pt>
                <c:pt idx="30790">
                  <c:v>0.49470000000000003</c:v>
                </c:pt>
                <c:pt idx="30791">
                  <c:v>0.52370000000000005</c:v>
                </c:pt>
                <c:pt idx="30792">
                  <c:v>0.49940000000000001</c:v>
                </c:pt>
                <c:pt idx="30793">
                  <c:v>0.4824</c:v>
                </c:pt>
                <c:pt idx="30794">
                  <c:v>0.50490000000000002</c:v>
                </c:pt>
                <c:pt idx="30795">
                  <c:v>0.48040000000000005</c:v>
                </c:pt>
                <c:pt idx="30796">
                  <c:v>0.48200000000000004</c:v>
                </c:pt>
                <c:pt idx="30797">
                  <c:v>0.47520000000000001</c:v>
                </c:pt>
                <c:pt idx="30798">
                  <c:v>0.47350000000000003</c:v>
                </c:pt>
                <c:pt idx="30799">
                  <c:v>0.46700000000000003</c:v>
                </c:pt>
                <c:pt idx="30800">
                  <c:v>0.47560000000000002</c:v>
                </c:pt>
                <c:pt idx="30801">
                  <c:v>0.44850000000000007</c:v>
                </c:pt>
                <c:pt idx="30802">
                  <c:v>0.46490000000000004</c:v>
                </c:pt>
                <c:pt idx="30803">
                  <c:v>0.45430000000000004</c:v>
                </c:pt>
                <c:pt idx="30804">
                  <c:v>0.43540000000000001</c:v>
                </c:pt>
                <c:pt idx="30805">
                  <c:v>0.43170000000000003</c:v>
                </c:pt>
                <c:pt idx="30806">
                  <c:v>0.41959999999999997</c:v>
                </c:pt>
                <c:pt idx="30807">
                  <c:v>0.41440000000000005</c:v>
                </c:pt>
                <c:pt idx="30808">
                  <c:v>0.41050000000000009</c:v>
                </c:pt>
                <c:pt idx="30809">
                  <c:v>0.40750000000000003</c:v>
                </c:pt>
                <c:pt idx="30810">
                  <c:v>0.39470000000000005</c:v>
                </c:pt>
                <c:pt idx="30811">
                  <c:v>0.39340000000000003</c:v>
                </c:pt>
                <c:pt idx="30812">
                  <c:v>0.39280000000000004</c:v>
                </c:pt>
                <c:pt idx="30813">
                  <c:v>0.39</c:v>
                </c:pt>
                <c:pt idx="30814">
                  <c:v>0.38</c:v>
                </c:pt>
                <c:pt idx="30815">
                  <c:v>0.37719999999999998</c:v>
                </c:pt>
                <c:pt idx="30816">
                  <c:v>0.36299999999999999</c:v>
                </c:pt>
                <c:pt idx="30817">
                  <c:v>0.35590000000000005</c:v>
                </c:pt>
                <c:pt idx="30818">
                  <c:v>0.3493</c:v>
                </c:pt>
                <c:pt idx="30819">
                  <c:v>0.35430000000000006</c:v>
                </c:pt>
                <c:pt idx="30820">
                  <c:v>0.31659999999999999</c:v>
                </c:pt>
                <c:pt idx="30821">
                  <c:v>0.31610000000000005</c:v>
                </c:pt>
                <c:pt idx="30822">
                  <c:v>0.32830000000000004</c:v>
                </c:pt>
                <c:pt idx="30823">
                  <c:v>0.32170000000000004</c:v>
                </c:pt>
                <c:pt idx="30824">
                  <c:v>0.31459999999999999</c:v>
                </c:pt>
                <c:pt idx="30825">
                  <c:v>0.30790000000000006</c:v>
                </c:pt>
                <c:pt idx="30826">
                  <c:v>0.30160000000000003</c:v>
                </c:pt>
                <c:pt idx="30827">
                  <c:v>0.29470000000000002</c:v>
                </c:pt>
                <c:pt idx="30828">
                  <c:v>0.28690000000000004</c:v>
                </c:pt>
                <c:pt idx="30829">
                  <c:v>0.28470000000000001</c:v>
                </c:pt>
                <c:pt idx="30830">
                  <c:v>0.2843</c:v>
                </c:pt>
                <c:pt idx="30831">
                  <c:v>0.27690000000000003</c:v>
                </c:pt>
                <c:pt idx="30832">
                  <c:v>0.27910000000000001</c:v>
                </c:pt>
                <c:pt idx="30833">
                  <c:v>0.27400000000000002</c:v>
                </c:pt>
                <c:pt idx="30834">
                  <c:v>0.27140000000000003</c:v>
                </c:pt>
                <c:pt idx="30835">
                  <c:v>0.2636</c:v>
                </c:pt>
                <c:pt idx="30836">
                  <c:v>0.25710000000000005</c:v>
                </c:pt>
                <c:pt idx="30837">
                  <c:v>0.2545</c:v>
                </c:pt>
                <c:pt idx="30838">
                  <c:v>0.25259999999999999</c:v>
                </c:pt>
                <c:pt idx="30839">
                  <c:v>0.24940000000000004</c:v>
                </c:pt>
                <c:pt idx="30840">
                  <c:v>0.24049999999999999</c:v>
                </c:pt>
                <c:pt idx="30841">
                  <c:v>0.23880000000000001</c:v>
                </c:pt>
                <c:pt idx="30842">
                  <c:v>0.23070000000000002</c:v>
                </c:pt>
                <c:pt idx="30843">
                  <c:v>0.22750000000000001</c:v>
                </c:pt>
                <c:pt idx="30844">
                  <c:v>0.22500000000000001</c:v>
                </c:pt>
                <c:pt idx="30845">
                  <c:v>0.22200000000000003</c:v>
                </c:pt>
                <c:pt idx="30846">
                  <c:v>0.2218</c:v>
                </c:pt>
                <c:pt idx="30847">
                  <c:v>0.21930000000000002</c:v>
                </c:pt>
                <c:pt idx="30848">
                  <c:v>0.21579999999999999</c:v>
                </c:pt>
                <c:pt idx="30849">
                  <c:v>0.21629999999999999</c:v>
                </c:pt>
                <c:pt idx="30850">
                  <c:v>0.21160000000000001</c:v>
                </c:pt>
                <c:pt idx="30851">
                  <c:v>0.20600000000000002</c:v>
                </c:pt>
                <c:pt idx="30852">
                  <c:v>0.20240000000000002</c:v>
                </c:pt>
                <c:pt idx="30853">
                  <c:v>0.19670000000000001</c:v>
                </c:pt>
                <c:pt idx="30854">
                  <c:v>0.193</c:v>
                </c:pt>
                <c:pt idx="30855">
                  <c:v>0.18910000000000002</c:v>
                </c:pt>
                <c:pt idx="30856">
                  <c:v>0.18360000000000001</c:v>
                </c:pt>
                <c:pt idx="30857">
                  <c:v>0.1787</c:v>
                </c:pt>
                <c:pt idx="30858">
                  <c:v>0.17450000000000002</c:v>
                </c:pt>
                <c:pt idx="30859">
                  <c:v>0.1704</c:v>
                </c:pt>
                <c:pt idx="30860">
                  <c:v>0.16700000000000001</c:v>
                </c:pt>
                <c:pt idx="30861">
                  <c:v>0.16700000000000001</c:v>
                </c:pt>
                <c:pt idx="30862">
                  <c:v>0.17010000000000003</c:v>
                </c:pt>
                <c:pt idx="30863">
                  <c:v>0.1734</c:v>
                </c:pt>
                <c:pt idx="30864">
                  <c:v>0.1663</c:v>
                </c:pt>
                <c:pt idx="30865">
                  <c:v>0.16210000000000002</c:v>
                </c:pt>
                <c:pt idx="30866">
                  <c:v>0.15720000000000001</c:v>
                </c:pt>
                <c:pt idx="30867">
                  <c:v>0.15720000000000001</c:v>
                </c:pt>
                <c:pt idx="30868">
                  <c:v>0.1555</c:v>
                </c:pt>
                <c:pt idx="30869">
                  <c:v>0.15049999999999999</c:v>
                </c:pt>
                <c:pt idx="30870">
                  <c:v>0.14760000000000001</c:v>
                </c:pt>
                <c:pt idx="30871">
                  <c:v>0.1472</c:v>
                </c:pt>
                <c:pt idx="30872">
                  <c:v>0.14360000000000001</c:v>
                </c:pt>
                <c:pt idx="30873">
                  <c:v>0.14050000000000001</c:v>
                </c:pt>
                <c:pt idx="30874">
                  <c:v>0.1391</c:v>
                </c:pt>
                <c:pt idx="30875">
                  <c:v>0.13730000000000001</c:v>
                </c:pt>
                <c:pt idx="30876">
                  <c:v>0.13540000000000002</c:v>
                </c:pt>
                <c:pt idx="30877">
                  <c:v>0.1328</c:v>
                </c:pt>
                <c:pt idx="30878">
                  <c:v>0.13570000000000002</c:v>
                </c:pt>
                <c:pt idx="30879">
                  <c:v>0.13560000000000003</c:v>
                </c:pt>
                <c:pt idx="30880">
                  <c:v>0.13060000000000002</c:v>
                </c:pt>
                <c:pt idx="30881">
                  <c:v>0.12760000000000002</c:v>
                </c:pt>
                <c:pt idx="30882">
                  <c:v>0.12509999999999999</c:v>
                </c:pt>
                <c:pt idx="30883">
                  <c:v>0.1295</c:v>
                </c:pt>
                <c:pt idx="30884">
                  <c:v>0.12640000000000001</c:v>
                </c:pt>
                <c:pt idx="30885">
                  <c:v>0.1222</c:v>
                </c:pt>
                <c:pt idx="30886">
                  <c:v>0.1236</c:v>
                </c:pt>
                <c:pt idx="30887">
                  <c:v>0.12240000000000001</c:v>
                </c:pt>
                <c:pt idx="30888">
                  <c:v>0.1273</c:v>
                </c:pt>
                <c:pt idx="30889">
                  <c:v>0.12470000000000002</c:v>
                </c:pt>
                <c:pt idx="30890">
                  <c:v>0.12480000000000001</c:v>
                </c:pt>
                <c:pt idx="30891">
                  <c:v>0.12529999999999999</c:v>
                </c:pt>
                <c:pt idx="30892">
                  <c:v>0.1255</c:v>
                </c:pt>
                <c:pt idx="30893">
                  <c:v>0.125</c:v>
                </c:pt>
                <c:pt idx="30894">
                  <c:v>0.12370000000000002</c:v>
                </c:pt>
                <c:pt idx="30895">
                  <c:v>0.12570000000000001</c:v>
                </c:pt>
                <c:pt idx="30896">
                  <c:v>0.12330000000000002</c:v>
                </c:pt>
                <c:pt idx="30897">
                  <c:v>0.12520000000000001</c:v>
                </c:pt>
                <c:pt idx="30898">
                  <c:v>0.1275</c:v>
                </c:pt>
                <c:pt idx="30899">
                  <c:v>0.127</c:v>
                </c:pt>
                <c:pt idx="30900">
                  <c:v>0.12940000000000002</c:v>
                </c:pt>
                <c:pt idx="30901">
                  <c:v>0.13200000000000001</c:v>
                </c:pt>
                <c:pt idx="30902">
                  <c:v>0.1331</c:v>
                </c:pt>
                <c:pt idx="30903">
                  <c:v>0.13489999999999999</c:v>
                </c:pt>
                <c:pt idx="30904">
                  <c:v>0.13660000000000003</c:v>
                </c:pt>
                <c:pt idx="30905">
                  <c:v>0.1394</c:v>
                </c:pt>
                <c:pt idx="30906">
                  <c:v>0.14119999999999999</c:v>
                </c:pt>
                <c:pt idx="30907">
                  <c:v>0.14830000000000002</c:v>
                </c:pt>
                <c:pt idx="30908">
                  <c:v>0.1643</c:v>
                </c:pt>
                <c:pt idx="30909">
                  <c:v>0.18120000000000003</c:v>
                </c:pt>
                <c:pt idx="30910">
                  <c:v>0.19620000000000001</c:v>
                </c:pt>
                <c:pt idx="30911">
                  <c:v>0.21600000000000003</c:v>
                </c:pt>
                <c:pt idx="30912">
                  <c:v>0.23719999999999999</c:v>
                </c:pt>
                <c:pt idx="30913">
                  <c:v>0.26200000000000001</c:v>
                </c:pt>
                <c:pt idx="30914">
                  <c:v>0.28340000000000004</c:v>
                </c:pt>
                <c:pt idx="30915">
                  <c:v>0.30630000000000002</c:v>
                </c:pt>
                <c:pt idx="30916">
                  <c:v>0.33700000000000002</c:v>
                </c:pt>
                <c:pt idx="30917">
                  <c:v>0.36160000000000003</c:v>
                </c:pt>
                <c:pt idx="30918">
                  <c:v>0.38070000000000004</c:v>
                </c:pt>
                <c:pt idx="30919">
                  <c:v>0.39260000000000006</c:v>
                </c:pt>
                <c:pt idx="30920">
                  <c:v>0.43140000000000001</c:v>
                </c:pt>
                <c:pt idx="30921">
                  <c:v>0.47060000000000007</c:v>
                </c:pt>
                <c:pt idx="30922">
                  <c:v>0.502</c:v>
                </c:pt>
                <c:pt idx="30923">
                  <c:v>0.52770000000000006</c:v>
                </c:pt>
                <c:pt idx="30924">
                  <c:v>0.51910000000000001</c:v>
                </c:pt>
                <c:pt idx="30925">
                  <c:v>0.55199999999999994</c:v>
                </c:pt>
                <c:pt idx="30926">
                  <c:v>0.66130000000000011</c:v>
                </c:pt>
                <c:pt idx="30927">
                  <c:v>0.67980000000000007</c:v>
                </c:pt>
                <c:pt idx="30928">
                  <c:v>0.68959999999999999</c:v>
                </c:pt>
                <c:pt idx="30929">
                  <c:v>0.74009999999999998</c:v>
                </c:pt>
                <c:pt idx="30930">
                  <c:v>0.78410000000000002</c:v>
                </c:pt>
                <c:pt idx="30931">
                  <c:v>0.84770000000000012</c:v>
                </c:pt>
                <c:pt idx="30932">
                  <c:v>0.97360000000000013</c:v>
                </c:pt>
                <c:pt idx="30933">
                  <c:v>1.0734000000000001</c:v>
                </c:pt>
                <c:pt idx="30934">
                  <c:v>1.1679999999999999</c:v>
                </c:pt>
                <c:pt idx="30935">
                  <c:v>1.4101000000000001</c:v>
                </c:pt>
                <c:pt idx="30936">
                  <c:v>1.4876</c:v>
                </c:pt>
                <c:pt idx="30937">
                  <c:v>1.4368000000000001</c:v>
                </c:pt>
                <c:pt idx="30938">
                  <c:v>1.5949</c:v>
                </c:pt>
                <c:pt idx="30939">
                  <c:v>1.6532</c:v>
                </c:pt>
                <c:pt idx="30940">
                  <c:v>1.7398</c:v>
                </c:pt>
                <c:pt idx="30941">
                  <c:v>1.8762000000000001</c:v>
                </c:pt>
                <c:pt idx="30942">
                  <c:v>1.8495999999999999</c:v>
                </c:pt>
                <c:pt idx="30943">
                  <c:v>1.8864999999999998</c:v>
                </c:pt>
                <c:pt idx="30944">
                  <c:v>1.8142</c:v>
                </c:pt>
                <c:pt idx="30945">
                  <c:v>1.9120999999999999</c:v>
                </c:pt>
                <c:pt idx="30946">
                  <c:v>1.9890000000000001</c:v>
                </c:pt>
                <c:pt idx="30947">
                  <c:v>1.9558</c:v>
                </c:pt>
                <c:pt idx="30948">
                  <c:v>2.0848</c:v>
                </c:pt>
                <c:pt idx="30949">
                  <c:v>2.1273</c:v>
                </c:pt>
                <c:pt idx="30950">
                  <c:v>2.2314000000000003</c:v>
                </c:pt>
                <c:pt idx="30951">
                  <c:v>2.2810999999999999</c:v>
                </c:pt>
                <c:pt idx="30952">
                  <c:v>2.3098000000000001</c:v>
                </c:pt>
                <c:pt idx="30953">
                  <c:v>2.3039999999999998</c:v>
                </c:pt>
                <c:pt idx="30954">
                  <c:v>2.3275999999999999</c:v>
                </c:pt>
                <c:pt idx="30955">
                  <c:v>2.3702000000000001</c:v>
                </c:pt>
                <c:pt idx="30956">
                  <c:v>2.4562000000000004</c:v>
                </c:pt>
                <c:pt idx="30957">
                  <c:v>2.4791000000000003</c:v>
                </c:pt>
                <c:pt idx="30958">
                  <c:v>2.5310000000000001</c:v>
                </c:pt>
                <c:pt idx="30959">
                  <c:v>2.5537000000000001</c:v>
                </c:pt>
                <c:pt idx="30960">
                  <c:v>2.5929000000000002</c:v>
                </c:pt>
                <c:pt idx="30961">
                  <c:v>2.5704000000000002</c:v>
                </c:pt>
                <c:pt idx="30962">
                  <c:v>2.6583000000000001</c:v>
                </c:pt>
                <c:pt idx="30963">
                  <c:v>2.6814</c:v>
                </c:pt>
                <c:pt idx="30964">
                  <c:v>2.7109000000000005</c:v>
                </c:pt>
                <c:pt idx="30965">
                  <c:v>2.7492000000000001</c:v>
                </c:pt>
                <c:pt idx="30966">
                  <c:v>2.7988</c:v>
                </c:pt>
                <c:pt idx="30967">
                  <c:v>2.7949999999999999</c:v>
                </c:pt>
                <c:pt idx="30968">
                  <c:v>2.8332999999999999</c:v>
                </c:pt>
                <c:pt idx="30969">
                  <c:v>2.8210000000000002</c:v>
                </c:pt>
                <c:pt idx="30970">
                  <c:v>2.8401000000000001</c:v>
                </c:pt>
                <c:pt idx="30971">
                  <c:v>2.8692000000000002</c:v>
                </c:pt>
                <c:pt idx="30972">
                  <c:v>2.8873000000000002</c:v>
                </c:pt>
                <c:pt idx="30973">
                  <c:v>2.9489000000000001</c:v>
                </c:pt>
                <c:pt idx="30974">
                  <c:v>2.9435000000000002</c:v>
                </c:pt>
                <c:pt idx="30975">
                  <c:v>2.9273000000000002</c:v>
                </c:pt>
                <c:pt idx="30976">
                  <c:v>2.9283000000000001</c:v>
                </c:pt>
                <c:pt idx="30977">
                  <c:v>2.9081000000000001</c:v>
                </c:pt>
                <c:pt idx="30978">
                  <c:v>2.9313000000000002</c:v>
                </c:pt>
                <c:pt idx="30979">
                  <c:v>2.9450000000000003</c:v>
                </c:pt>
                <c:pt idx="30980">
                  <c:v>2.9242000000000004</c:v>
                </c:pt>
                <c:pt idx="30981">
                  <c:v>2.9408000000000003</c:v>
                </c:pt>
                <c:pt idx="30982">
                  <c:v>2.9350000000000005</c:v>
                </c:pt>
                <c:pt idx="30983">
                  <c:v>2.9748999999999999</c:v>
                </c:pt>
                <c:pt idx="30984">
                  <c:v>2.9752000000000001</c:v>
                </c:pt>
                <c:pt idx="30985">
                  <c:v>2.9447000000000001</c:v>
                </c:pt>
                <c:pt idx="30986">
                  <c:v>2.9582999999999999</c:v>
                </c:pt>
                <c:pt idx="30987">
                  <c:v>2.9198000000000004</c:v>
                </c:pt>
                <c:pt idx="30988">
                  <c:v>2.9325000000000001</c:v>
                </c:pt>
                <c:pt idx="30989">
                  <c:v>2.9016000000000002</c:v>
                </c:pt>
                <c:pt idx="30990">
                  <c:v>2.9575</c:v>
                </c:pt>
                <c:pt idx="30991">
                  <c:v>2.9694000000000003</c:v>
                </c:pt>
                <c:pt idx="30992">
                  <c:v>2.9318000000000004</c:v>
                </c:pt>
                <c:pt idx="30993">
                  <c:v>2.9424000000000001</c:v>
                </c:pt>
                <c:pt idx="30994">
                  <c:v>2.9696000000000002</c:v>
                </c:pt>
                <c:pt idx="30995">
                  <c:v>2.8817000000000004</c:v>
                </c:pt>
                <c:pt idx="30996">
                  <c:v>2.9177</c:v>
                </c:pt>
                <c:pt idx="30997">
                  <c:v>2.9062999999999999</c:v>
                </c:pt>
                <c:pt idx="30998">
                  <c:v>2.8670000000000004</c:v>
                </c:pt>
                <c:pt idx="30999">
                  <c:v>2.8860000000000001</c:v>
                </c:pt>
                <c:pt idx="31000">
                  <c:v>2.8375000000000004</c:v>
                </c:pt>
                <c:pt idx="31001">
                  <c:v>2.8204000000000002</c:v>
                </c:pt>
                <c:pt idx="31002">
                  <c:v>2.8664000000000005</c:v>
                </c:pt>
                <c:pt idx="31003">
                  <c:v>2.7720000000000002</c:v>
                </c:pt>
                <c:pt idx="31004">
                  <c:v>2.6886000000000001</c:v>
                </c:pt>
                <c:pt idx="31005">
                  <c:v>2.7431999999999999</c:v>
                </c:pt>
                <c:pt idx="31006">
                  <c:v>2.6631</c:v>
                </c:pt>
                <c:pt idx="31007">
                  <c:v>2.7068000000000003</c:v>
                </c:pt>
                <c:pt idx="31008">
                  <c:v>2.4744000000000002</c:v>
                </c:pt>
                <c:pt idx="31009">
                  <c:v>2.2801</c:v>
                </c:pt>
                <c:pt idx="31010">
                  <c:v>2.2059000000000002</c:v>
                </c:pt>
                <c:pt idx="31011">
                  <c:v>2.1556000000000002</c:v>
                </c:pt>
                <c:pt idx="31012">
                  <c:v>2.1141999999999999</c:v>
                </c:pt>
                <c:pt idx="31013">
                  <c:v>2.0453000000000001</c:v>
                </c:pt>
                <c:pt idx="31014">
                  <c:v>2.2309999999999999</c:v>
                </c:pt>
                <c:pt idx="31015">
                  <c:v>2.3592</c:v>
                </c:pt>
                <c:pt idx="31016">
                  <c:v>2.1588000000000003</c:v>
                </c:pt>
                <c:pt idx="31017">
                  <c:v>1.9532</c:v>
                </c:pt>
                <c:pt idx="31018">
                  <c:v>1.9195000000000002</c:v>
                </c:pt>
                <c:pt idx="31019">
                  <c:v>1.8849</c:v>
                </c:pt>
                <c:pt idx="31020">
                  <c:v>1.8259000000000001</c:v>
                </c:pt>
                <c:pt idx="31021">
                  <c:v>1.8601000000000001</c:v>
                </c:pt>
                <c:pt idx="31022">
                  <c:v>1.9001999999999999</c:v>
                </c:pt>
                <c:pt idx="31023">
                  <c:v>1.8067000000000002</c:v>
                </c:pt>
                <c:pt idx="31024">
                  <c:v>1.7543</c:v>
                </c:pt>
                <c:pt idx="31025">
                  <c:v>1.8190000000000002</c:v>
                </c:pt>
                <c:pt idx="31026">
                  <c:v>1.8348</c:v>
                </c:pt>
                <c:pt idx="31027">
                  <c:v>1.7561</c:v>
                </c:pt>
                <c:pt idx="31028">
                  <c:v>1.7364999999999999</c:v>
                </c:pt>
                <c:pt idx="31029">
                  <c:v>1.7334000000000001</c:v>
                </c:pt>
                <c:pt idx="31030">
                  <c:v>1.7259000000000002</c:v>
                </c:pt>
                <c:pt idx="31031">
                  <c:v>1.7809000000000001</c:v>
                </c:pt>
                <c:pt idx="31032">
                  <c:v>1.6959</c:v>
                </c:pt>
                <c:pt idx="31033">
                  <c:v>1.6858000000000002</c:v>
                </c:pt>
                <c:pt idx="31034">
                  <c:v>1.5336000000000001</c:v>
                </c:pt>
                <c:pt idx="31035">
                  <c:v>1.4641000000000002</c:v>
                </c:pt>
                <c:pt idx="31036">
                  <c:v>1.3726000000000003</c:v>
                </c:pt>
                <c:pt idx="31037">
                  <c:v>1.2297000000000002</c:v>
                </c:pt>
                <c:pt idx="31038">
                  <c:v>1.1696</c:v>
                </c:pt>
                <c:pt idx="31039">
                  <c:v>1.1138999999999999</c:v>
                </c:pt>
                <c:pt idx="31040">
                  <c:v>1.1039000000000001</c:v>
                </c:pt>
                <c:pt idx="31041">
                  <c:v>1.0991</c:v>
                </c:pt>
                <c:pt idx="31042">
                  <c:v>1.0379</c:v>
                </c:pt>
                <c:pt idx="31043">
                  <c:v>1.0510999999999999</c:v>
                </c:pt>
                <c:pt idx="31044">
                  <c:v>1.03</c:v>
                </c:pt>
                <c:pt idx="31045">
                  <c:v>1.0055000000000001</c:v>
                </c:pt>
                <c:pt idx="31046">
                  <c:v>0.98760000000000003</c:v>
                </c:pt>
                <c:pt idx="31047">
                  <c:v>0.94280000000000008</c:v>
                </c:pt>
                <c:pt idx="31048">
                  <c:v>0.95420000000000005</c:v>
                </c:pt>
                <c:pt idx="31049">
                  <c:v>0.92260000000000009</c:v>
                </c:pt>
                <c:pt idx="31050">
                  <c:v>0.8901</c:v>
                </c:pt>
                <c:pt idx="31051">
                  <c:v>0.86099999999999999</c:v>
                </c:pt>
                <c:pt idx="31052">
                  <c:v>0.86899999999999999</c:v>
                </c:pt>
                <c:pt idx="31053">
                  <c:v>0.87720000000000009</c:v>
                </c:pt>
                <c:pt idx="31054">
                  <c:v>0.83599999999999997</c:v>
                </c:pt>
                <c:pt idx="31055">
                  <c:v>0.85770000000000002</c:v>
                </c:pt>
                <c:pt idx="31056">
                  <c:v>0.84470000000000001</c:v>
                </c:pt>
                <c:pt idx="31057">
                  <c:v>0.8155</c:v>
                </c:pt>
                <c:pt idx="31058">
                  <c:v>0.78510000000000002</c:v>
                </c:pt>
                <c:pt idx="31059">
                  <c:v>0.78490000000000004</c:v>
                </c:pt>
                <c:pt idx="31060">
                  <c:v>0.77400000000000002</c:v>
                </c:pt>
                <c:pt idx="31061">
                  <c:v>0.76380000000000003</c:v>
                </c:pt>
                <c:pt idx="31062">
                  <c:v>0.74450000000000005</c:v>
                </c:pt>
                <c:pt idx="31063">
                  <c:v>0.75190000000000001</c:v>
                </c:pt>
                <c:pt idx="31064">
                  <c:v>0.77210000000000001</c:v>
                </c:pt>
                <c:pt idx="31065">
                  <c:v>0.77180000000000004</c:v>
                </c:pt>
                <c:pt idx="31066">
                  <c:v>0.75180000000000002</c:v>
                </c:pt>
                <c:pt idx="31067">
                  <c:v>0.69189999999999996</c:v>
                </c:pt>
                <c:pt idx="31068">
                  <c:v>0.71310000000000007</c:v>
                </c:pt>
                <c:pt idx="31069">
                  <c:v>0.68330000000000002</c:v>
                </c:pt>
                <c:pt idx="31070">
                  <c:v>0.6754</c:v>
                </c:pt>
                <c:pt idx="31071">
                  <c:v>0.72110000000000007</c:v>
                </c:pt>
                <c:pt idx="31072">
                  <c:v>0.65770000000000006</c:v>
                </c:pt>
                <c:pt idx="31073">
                  <c:v>0.63470000000000004</c:v>
                </c:pt>
                <c:pt idx="31074">
                  <c:v>0.64170000000000005</c:v>
                </c:pt>
                <c:pt idx="31075">
                  <c:v>0.65790000000000004</c:v>
                </c:pt>
                <c:pt idx="31076">
                  <c:v>0.62180000000000002</c:v>
                </c:pt>
                <c:pt idx="31077">
                  <c:v>0.60730000000000006</c:v>
                </c:pt>
                <c:pt idx="31078">
                  <c:v>0.64680000000000004</c:v>
                </c:pt>
                <c:pt idx="31079">
                  <c:v>0.60899999999999999</c:v>
                </c:pt>
                <c:pt idx="31080">
                  <c:v>0.56600000000000006</c:v>
                </c:pt>
                <c:pt idx="31081">
                  <c:v>0.57320000000000004</c:v>
                </c:pt>
                <c:pt idx="31082">
                  <c:v>0.57619999999999993</c:v>
                </c:pt>
                <c:pt idx="31083">
                  <c:v>0.61</c:v>
                </c:pt>
                <c:pt idx="31084">
                  <c:v>0.54210000000000003</c:v>
                </c:pt>
                <c:pt idx="31085">
                  <c:v>0.56989999999999996</c:v>
                </c:pt>
                <c:pt idx="31086">
                  <c:v>0.54720000000000002</c:v>
                </c:pt>
                <c:pt idx="31087">
                  <c:v>0.57550000000000001</c:v>
                </c:pt>
                <c:pt idx="31088">
                  <c:v>0.56240000000000001</c:v>
                </c:pt>
                <c:pt idx="31089">
                  <c:v>0.53300000000000003</c:v>
                </c:pt>
                <c:pt idx="31090">
                  <c:v>0.5242</c:v>
                </c:pt>
                <c:pt idx="31091">
                  <c:v>0.53780000000000006</c:v>
                </c:pt>
                <c:pt idx="31092">
                  <c:v>0.50690000000000002</c:v>
                </c:pt>
                <c:pt idx="31093">
                  <c:v>0.51130000000000009</c:v>
                </c:pt>
                <c:pt idx="31094">
                  <c:v>0.53380000000000005</c:v>
                </c:pt>
                <c:pt idx="31095">
                  <c:v>0.51490000000000002</c:v>
                </c:pt>
                <c:pt idx="31096">
                  <c:v>0.51910000000000001</c:v>
                </c:pt>
                <c:pt idx="31097">
                  <c:v>0.50250000000000006</c:v>
                </c:pt>
                <c:pt idx="31098">
                  <c:v>0.46840000000000004</c:v>
                </c:pt>
                <c:pt idx="31099">
                  <c:v>0.47590000000000005</c:v>
                </c:pt>
                <c:pt idx="31100">
                  <c:v>0.48160000000000003</c:v>
                </c:pt>
                <c:pt idx="31101">
                  <c:v>0.4819</c:v>
                </c:pt>
                <c:pt idx="31102">
                  <c:v>0.44800000000000006</c:v>
                </c:pt>
                <c:pt idx="31103">
                  <c:v>0.44630000000000003</c:v>
                </c:pt>
                <c:pt idx="31104">
                  <c:v>0.42130000000000001</c:v>
                </c:pt>
                <c:pt idx="31105">
                  <c:v>0.4345</c:v>
                </c:pt>
                <c:pt idx="31106">
                  <c:v>0.4284</c:v>
                </c:pt>
                <c:pt idx="31107">
                  <c:v>0.42880000000000007</c:v>
                </c:pt>
                <c:pt idx="31108">
                  <c:v>0.42770000000000002</c:v>
                </c:pt>
                <c:pt idx="31109">
                  <c:v>0.40560000000000002</c:v>
                </c:pt>
                <c:pt idx="31110">
                  <c:v>0.40229999999999999</c:v>
                </c:pt>
                <c:pt idx="31111">
                  <c:v>0.40800000000000003</c:v>
                </c:pt>
                <c:pt idx="31112">
                  <c:v>0.39700000000000002</c:v>
                </c:pt>
                <c:pt idx="31113">
                  <c:v>0.39280000000000004</c:v>
                </c:pt>
                <c:pt idx="31114">
                  <c:v>0.38500000000000001</c:v>
                </c:pt>
                <c:pt idx="31115">
                  <c:v>0.36670000000000003</c:v>
                </c:pt>
                <c:pt idx="31116">
                  <c:v>0.38150000000000001</c:v>
                </c:pt>
                <c:pt idx="31117">
                  <c:v>0.37040000000000006</c:v>
                </c:pt>
                <c:pt idx="31118">
                  <c:v>0.38260000000000005</c:v>
                </c:pt>
                <c:pt idx="31119">
                  <c:v>0.37140000000000001</c:v>
                </c:pt>
                <c:pt idx="31120">
                  <c:v>0.35640000000000005</c:v>
                </c:pt>
                <c:pt idx="31121">
                  <c:v>0.35510000000000003</c:v>
                </c:pt>
                <c:pt idx="31122">
                  <c:v>0.34500000000000003</c:v>
                </c:pt>
                <c:pt idx="31123">
                  <c:v>0.34390000000000004</c:v>
                </c:pt>
                <c:pt idx="31124">
                  <c:v>0.3407</c:v>
                </c:pt>
                <c:pt idx="31125">
                  <c:v>0.33290000000000003</c:v>
                </c:pt>
                <c:pt idx="31126">
                  <c:v>0.33800000000000002</c:v>
                </c:pt>
                <c:pt idx="31127">
                  <c:v>0.32650000000000001</c:v>
                </c:pt>
                <c:pt idx="31128">
                  <c:v>0.32580000000000003</c:v>
                </c:pt>
                <c:pt idx="31129">
                  <c:v>0.32850000000000001</c:v>
                </c:pt>
                <c:pt idx="31130">
                  <c:v>0.31560000000000005</c:v>
                </c:pt>
                <c:pt idx="31131">
                  <c:v>0.3165</c:v>
                </c:pt>
                <c:pt idx="31132">
                  <c:v>0.31730000000000003</c:v>
                </c:pt>
                <c:pt idx="31133">
                  <c:v>0.30320000000000003</c:v>
                </c:pt>
                <c:pt idx="31134">
                  <c:v>0.30740000000000001</c:v>
                </c:pt>
                <c:pt idx="31135">
                  <c:v>0.28639999999999999</c:v>
                </c:pt>
                <c:pt idx="31136">
                  <c:v>0.3014</c:v>
                </c:pt>
                <c:pt idx="31137">
                  <c:v>0.28960000000000002</c:v>
                </c:pt>
                <c:pt idx="31138">
                  <c:v>0.28849999999999998</c:v>
                </c:pt>
                <c:pt idx="31139">
                  <c:v>0.28360000000000002</c:v>
                </c:pt>
                <c:pt idx="31140">
                  <c:v>0.28589999999999999</c:v>
                </c:pt>
                <c:pt idx="31141">
                  <c:v>0.28500000000000003</c:v>
                </c:pt>
                <c:pt idx="31142">
                  <c:v>0.27389999999999998</c:v>
                </c:pt>
                <c:pt idx="31143">
                  <c:v>0.27450000000000002</c:v>
                </c:pt>
                <c:pt idx="31144">
                  <c:v>0.26480000000000004</c:v>
                </c:pt>
                <c:pt idx="31145">
                  <c:v>0.26819999999999999</c:v>
                </c:pt>
                <c:pt idx="31146">
                  <c:v>0.26330000000000003</c:v>
                </c:pt>
                <c:pt idx="31147">
                  <c:v>0.2666</c:v>
                </c:pt>
                <c:pt idx="31148">
                  <c:v>0.26230000000000003</c:v>
                </c:pt>
                <c:pt idx="31149">
                  <c:v>0.26330000000000003</c:v>
                </c:pt>
                <c:pt idx="31150">
                  <c:v>0.24529999999999999</c:v>
                </c:pt>
                <c:pt idx="31151">
                  <c:v>0.23710000000000001</c:v>
                </c:pt>
                <c:pt idx="31152">
                  <c:v>0.2626</c:v>
                </c:pt>
                <c:pt idx="31153">
                  <c:v>0.24690000000000001</c:v>
                </c:pt>
                <c:pt idx="31154">
                  <c:v>0.25640000000000002</c:v>
                </c:pt>
                <c:pt idx="31155">
                  <c:v>0.246</c:v>
                </c:pt>
                <c:pt idx="31156">
                  <c:v>0.24500000000000002</c:v>
                </c:pt>
                <c:pt idx="31157">
                  <c:v>0.23780000000000001</c:v>
                </c:pt>
                <c:pt idx="31158">
                  <c:v>0.23690000000000003</c:v>
                </c:pt>
                <c:pt idx="31159">
                  <c:v>0.23170000000000002</c:v>
                </c:pt>
                <c:pt idx="31160">
                  <c:v>0.23170000000000002</c:v>
                </c:pt>
                <c:pt idx="31161">
                  <c:v>0.2291</c:v>
                </c:pt>
                <c:pt idx="31162">
                  <c:v>0.2238</c:v>
                </c:pt>
                <c:pt idx="31163">
                  <c:v>0.221</c:v>
                </c:pt>
                <c:pt idx="31164">
                  <c:v>0.22050000000000003</c:v>
                </c:pt>
                <c:pt idx="31165">
                  <c:v>0.21789999999999998</c:v>
                </c:pt>
                <c:pt idx="31166">
                  <c:v>0.21530000000000002</c:v>
                </c:pt>
                <c:pt idx="31167">
                  <c:v>0.2137</c:v>
                </c:pt>
                <c:pt idx="31168">
                  <c:v>0.21379999999999999</c:v>
                </c:pt>
                <c:pt idx="31169">
                  <c:v>0.21610000000000001</c:v>
                </c:pt>
                <c:pt idx="31170">
                  <c:v>0.20950000000000002</c:v>
                </c:pt>
                <c:pt idx="31171">
                  <c:v>0.20870000000000002</c:v>
                </c:pt>
                <c:pt idx="31172">
                  <c:v>0.20660000000000001</c:v>
                </c:pt>
                <c:pt idx="31173">
                  <c:v>0.20390000000000003</c:v>
                </c:pt>
                <c:pt idx="31174">
                  <c:v>0.20040000000000002</c:v>
                </c:pt>
                <c:pt idx="31175">
                  <c:v>0.1948</c:v>
                </c:pt>
                <c:pt idx="31176">
                  <c:v>0.19010000000000002</c:v>
                </c:pt>
                <c:pt idx="31177">
                  <c:v>0.18859999999999999</c:v>
                </c:pt>
                <c:pt idx="31178">
                  <c:v>0.18630000000000002</c:v>
                </c:pt>
                <c:pt idx="31179">
                  <c:v>0.18610000000000002</c:v>
                </c:pt>
                <c:pt idx="31180">
                  <c:v>0.18710000000000002</c:v>
                </c:pt>
                <c:pt idx="31181">
                  <c:v>0.1855</c:v>
                </c:pt>
                <c:pt idx="31182">
                  <c:v>0.1827</c:v>
                </c:pt>
                <c:pt idx="31183">
                  <c:v>0.18410000000000001</c:v>
                </c:pt>
                <c:pt idx="31184">
                  <c:v>0.18380000000000002</c:v>
                </c:pt>
                <c:pt idx="31185">
                  <c:v>0.18400000000000002</c:v>
                </c:pt>
                <c:pt idx="31186">
                  <c:v>0.18420000000000003</c:v>
                </c:pt>
                <c:pt idx="31187">
                  <c:v>0.19110000000000002</c:v>
                </c:pt>
                <c:pt idx="31188">
                  <c:v>0.19190000000000002</c:v>
                </c:pt>
                <c:pt idx="31189">
                  <c:v>0.2</c:v>
                </c:pt>
                <c:pt idx="31190">
                  <c:v>0.21080000000000002</c:v>
                </c:pt>
                <c:pt idx="31191">
                  <c:v>0.21360000000000001</c:v>
                </c:pt>
                <c:pt idx="31192">
                  <c:v>0.22120000000000004</c:v>
                </c:pt>
                <c:pt idx="31193">
                  <c:v>0.2311</c:v>
                </c:pt>
                <c:pt idx="31194">
                  <c:v>0.23220000000000002</c:v>
                </c:pt>
                <c:pt idx="31195">
                  <c:v>0.24830000000000002</c:v>
                </c:pt>
                <c:pt idx="31196">
                  <c:v>0.2671</c:v>
                </c:pt>
                <c:pt idx="31197">
                  <c:v>0.27779999999999999</c:v>
                </c:pt>
                <c:pt idx="31198">
                  <c:v>0.30770000000000003</c:v>
                </c:pt>
                <c:pt idx="31199">
                  <c:v>0.32810000000000006</c:v>
                </c:pt>
                <c:pt idx="31200">
                  <c:v>0.34790000000000004</c:v>
                </c:pt>
                <c:pt idx="31201">
                  <c:v>0.38159999999999999</c:v>
                </c:pt>
                <c:pt idx="31202">
                  <c:v>0.38530000000000003</c:v>
                </c:pt>
                <c:pt idx="31203">
                  <c:v>0.40090000000000003</c:v>
                </c:pt>
                <c:pt idx="31204">
                  <c:v>0.41740000000000005</c:v>
                </c:pt>
                <c:pt idx="31205">
                  <c:v>0.43740000000000001</c:v>
                </c:pt>
                <c:pt idx="31206">
                  <c:v>0.4677</c:v>
                </c:pt>
                <c:pt idx="31207">
                  <c:v>0.48680000000000007</c:v>
                </c:pt>
                <c:pt idx="31208">
                  <c:v>0.52949999999999997</c:v>
                </c:pt>
                <c:pt idx="31209">
                  <c:v>0.56759999999999999</c:v>
                </c:pt>
                <c:pt idx="31210">
                  <c:v>0.58150000000000002</c:v>
                </c:pt>
                <c:pt idx="31211">
                  <c:v>0.63250000000000006</c:v>
                </c:pt>
                <c:pt idx="31212">
                  <c:v>0.68010000000000004</c:v>
                </c:pt>
                <c:pt idx="31213">
                  <c:v>0.65110000000000001</c:v>
                </c:pt>
                <c:pt idx="31214">
                  <c:v>0.70400000000000007</c:v>
                </c:pt>
                <c:pt idx="31215">
                  <c:v>0.78110000000000002</c:v>
                </c:pt>
                <c:pt idx="31216">
                  <c:v>0.89190000000000014</c:v>
                </c:pt>
                <c:pt idx="31217">
                  <c:v>0.96220000000000006</c:v>
                </c:pt>
                <c:pt idx="31218">
                  <c:v>1.0733000000000001</c:v>
                </c:pt>
                <c:pt idx="31219">
                  <c:v>1.2053000000000003</c:v>
                </c:pt>
                <c:pt idx="31220">
                  <c:v>1.1419000000000001</c:v>
                </c:pt>
                <c:pt idx="31221">
                  <c:v>1.3958000000000002</c:v>
                </c:pt>
                <c:pt idx="31222">
                  <c:v>1.5778000000000001</c:v>
                </c:pt>
                <c:pt idx="31223">
                  <c:v>1.5979000000000001</c:v>
                </c:pt>
                <c:pt idx="31224">
                  <c:v>1.5887000000000002</c:v>
                </c:pt>
                <c:pt idx="31225">
                  <c:v>1.4870000000000001</c:v>
                </c:pt>
                <c:pt idx="31226">
                  <c:v>1.5501</c:v>
                </c:pt>
                <c:pt idx="31227">
                  <c:v>1.6318000000000001</c:v>
                </c:pt>
                <c:pt idx="31228">
                  <c:v>1.8714</c:v>
                </c:pt>
                <c:pt idx="31229">
                  <c:v>2.0251999999999999</c:v>
                </c:pt>
                <c:pt idx="31230">
                  <c:v>2.0390999999999999</c:v>
                </c:pt>
                <c:pt idx="31231">
                  <c:v>1.8663000000000001</c:v>
                </c:pt>
                <c:pt idx="31232">
                  <c:v>1.8551</c:v>
                </c:pt>
                <c:pt idx="31233">
                  <c:v>1.9989000000000001</c:v>
                </c:pt>
                <c:pt idx="31234">
                  <c:v>2.2623000000000002</c:v>
                </c:pt>
                <c:pt idx="31235">
                  <c:v>2.2260000000000004</c:v>
                </c:pt>
                <c:pt idx="31236">
                  <c:v>2.2902</c:v>
                </c:pt>
                <c:pt idx="31237">
                  <c:v>2.3710999999999998</c:v>
                </c:pt>
                <c:pt idx="31238">
                  <c:v>2.3534999999999999</c:v>
                </c:pt>
                <c:pt idx="31239">
                  <c:v>2.4064000000000001</c:v>
                </c:pt>
                <c:pt idx="31240">
                  <c:v>2.4249000000000001</c:v>
                </c:pt>
                <c:pt idx="31241">
                  <c:v>2.4872000000000001</c:v>
                </c:pt>
                <c:pt idx="31242">
                  <c:v>2.4672000000000001</c:v>
                </c:pt>
                <c:pt idx="31243">
                  <c:v>2.5297999999999998</c:v>
                </c:pt>
                <c:pt idx="31244">
                  <c:v>2.5246</c:v>
                </c:pt>
                <c:pt idx="31245">
                  <c:v>2.5323000000000002</c:v>
                </c:pt>
                <c:pt idx="31246">
                  <c:v>2.5510999999999999</c:v>
                </c:pt>
                <c:pt idx="31247">
                  <c:v>2.5039000000000002</c:v>
                </c:pt>
                <c:pt idx="31248">
                  <c:v>2.5504000000000002</c:v>
                </c:pt>
                <c:pt idx="31249">
                  <c:v>2.5685000000000002</c:v>
                </c:pt>
                <c:pt idx="31250">
                  <c:v>2.6057000000000001</c:v>
                </c:pt>
                <c:pt idx="31251">
                  <c:v>2.6175000000000002</c:v>
                </c:pt>
                <c:pt idx="31252">
                  <c:v>2.6213000000000002</c:v>
                </c:pt>
                <c:pt idx="31253">
                  <c:v>2.6377000000000002</c:v>
                </c:pt>
                <c:pt idx="31254">
                  <c:v>2.6756000000000002</c:v>
                </c:pt>
                <c:pt idx="31255">
                  <c:v>2.7296</c:v>
                </c:pt>
                <c:pt idx="31256">
                  <c:v>2.7187999999999999</c:v>
                </c:pt>
                <c:pt idx="31257">
                  <c:v>2.7458</c:v>
                </c:pt>
                <c:pt idx="31258">
                  <c:v>2.7594000000000003</c:v>
                </c:pt>
                <c:pt idx="31259">
                  <c:v>2.7972000000000001</c:v>
                </c:pt>
                <c:pt idx="31260">
                  <c:v>2.7999000000000001</c:v>
                </c:pt>
                <c:pt idx="31261">
                  <c:v>2.8206000000000002</c:v>
                </c:pt>
                <c:pt idx="31262">
                  <c:v>2.7999000000000001</c:v>
                </c:pt>
                <c:pt idx="31263">
                  <c:v>2.8513000000000002</c:v>
                </c:pt>
                <c:pt idx="31264">
                  <c:v>2.8152000000000004</c:v>
                </c:pt>
                <c:pt idx="31265">
                  <c:v>2.8199000000000005</c:v>
                </c:pt>
                <c:pt idx="31266">
                  <c:v>2.8468</c:v>
                </c:pt>
                <c:pt idx="31267">
                  <c:v>2.8552</c:v>
                </c:pt>
                <c:pt idx="31268">
                  <c:v>2.8177000000000003</c:v>
                </c:pt>
                <c:pt idx="31269">
                  <c:v>2.8496000000000001</c:v>
                </c:pt>
                <c:pt idx="31270">
                  <c:v>2.9165000000000001</c:v>
                </c:pt>
                <c:pt idx="31271">
                  <c:v>2.8549000000000002</c:v>
                </c:pt>
                <c:pt idx="31272">
                  <c:v>2.8396000000000003</c:v>
                </c:pt>
                <c:pt idx="31273">
                  <c:v>2.9260999999999999</c:v>
                </c:pt>
                <c:pt idx="31274">
                  <c:v>2.9111000000000002</c:v>
                </c:pt>
                <c:pt idx="31275">
                  <c:v>2.8863000000000003</c:v>
                </c:pt>
                <c:pt idx="31276">
                  <c:v>2.8803000000000001</c:v>
                </c:pt>
                <c:pt idx="31277">
                  <c:v>2.8669000000000002</c:v>
                </c:pt>
                <c:pt idx="31278">
                  <c:v>2.8875000000000002</c:v>
                </c:pt>
                <c:pt idx="31279">
                  <c:v>2.9314</c:v>
                </c:pt>
                <c:pt idx="31280">
                  <c:v>2.9248000000000003</c:v>
                </c:pt>
                <c:pt idx="31281">
                  <c:v>2.9373000000000005</c:v>
                </c:pt>
                <c:pt idx="31282">
                  <c:v>2.9915000000000003</c:v>
                </c:pt>
                <c:pt idx="31283">
                  <c:v>2.9337</c:v>
                </c:pt>
                <c:pt idx="31284">
                  <c:v>2.9952000000000005</c:v>
                </c:pt>
                <c:pt idx="31285">
                  <c:v>3.0445000000000002</c:v>
                </c:pt>
                <c:pt idx="31286">
                  <c:v>2.9632000000000005</c:v>
                </c:pt>
                <c:pt idx="31287">
                  <c:v>2.9789000000000003</c:v>
                </c:pt>
                <c:pt idx="31288">
                  <c:v>3.0334000000000003</c:v>
                </c:pt>
                <c:pt idx="31289">
                  <c:v>2.9537</c:v>
                </c:pt>
                <c:pt idx="31290">
                  <c:v>2.9226000000000001</c:v>
                </c:pt>
                <c:pt idx="31291">
                  <c:v>2.8715000000000002</c:v>
                </c:pt>
                <c:pt idx="31292">
                  <c:v>2.8134000000000001</c:v>
                </c:pt>
                <c:pt idx="31293">
                  <c:v>2.5475000000000003</c:v>
                </c:pt>
                <c:pt idx="31294">
                  <c:v>2.4403000000000001</c:v>
                </c:pt>
                <c:pt idx="31295">
                  <c:v>2.3859000000000004</c:v>
                </c:pt>
                <c:pt idx="31296">
                  <c:v>2.4611000000000001</c:v>
                </c:pt>
                <c:pt idx="31297">
                  <c:v>2.4085000000000001</c:v>
                </c:pt>
                <c:pt idx="31298">
                  <c:v>2.3313999999999999</c:v>
                </c:pt>
                <c:pt idx="31299">
                  <c:v>2.3350000000000004</c:v>
                </c:pt>
                <c:pt idx="31300">
                  <c:v>2.3592</c:v>
                </c:pt>
                <c:pt idx="31301">
                  <c:v>2.2157</c:v>
                </c:pt>
                <c:pt idx="31302">
                  <c:v>2.1402000000000001</c:v>
                </c:pt>
                <c:pt idx="31303">
                  <c:v>2.0815999999999999</c:v>
                </c:pt>
                <c:pt idx="31304">
                  <c:v>2.1212</c:v>
                </c:pt>
                <c:pt idx="31305">
                  <c:v>2.0539000000000001</c:v>
                </c:pt>
                <c:pt idx="31306">
                  <c:v>2.2614000000000001</c:v>
                </c:pt>
                <c:pt idx="31307">
                  <c:v>2.2678000000000003</c:v>
                </c:pt>
                <c:pt idx="31308">
                  <c:v>2.1718000000000002</c:v>
                </c:pt>
                <c:pt idx="31309">
                  <c:v>2.0661</c:v>
                </c:pt>
                <c:pt idx="31310">
                  <c:v>2.0621</c:v>
                </c:pt>
                <c:pt idx="31311">
                  <c:v>2.0145</c:v>
                </c:pt>
                <c:pt idx="31312">
                  <c:v>2.1152000000000002</c:v>
                </c:pt>
                <c:pt idx="31313">
                  <c:v>2.0508999999999999</c:v>
                </c:pt>
                <c:pt idx="31314">
                  <c:v>1.9846000000000001</c:v>
                </c:pt>
                <c:pt idx="31315">
                  <c:v>1.7997000000000001</c:v>
                </c:pt>
                <c:pt idx="31316">
                  <c:v>1.9986000000000002</c:v>
                </c:pt>
                <c:pt idx="31317">
                  <c:v>2.0149000000000004</c:v>
                </c:pt>
                <c:pt idx="31318">
                  <c:v>1.9619</c:v>
                </c:pt>
                <c:pt idx="31319">
                  <c:v>1.7024000000000001</c:v>
                </c:pt>
                <c:pt idx="31320">
                  <c:v>1.6448</c:v>
                </c:pt>
                <c:pt idx="31321">
                  <c:v>1.5840000000000001</c:v>
                </c:pt>
                <c:pt idx="31322">
                  <c:v>1.4796</c:v>
                </c:pt>
                <c:pt idx="31323">
                  <c:v>1.4247000000000001</c:v>
                </c:pt>
                <c:pt idx="31324">
                  <c:v>1.3726000000000003</c:v>
                </c:pt>
                <c:pt idx="31325">
                  <c:v>1.4062000000000001</c:v>
                </c:pt>
                <c:pt idx="31326">
                  <c:v>1.2753000000000001</c:v>
                </c:pt>
                <c:pt idx="31327">
                  <c:v>1.2625999999999999</c:v>
                </c:pt>
                <c:pt idx="31328">
                  <c:v>1.2694000000000001</c:v>
                </c:pt>
                <c:pt idx="31329">
                  <c:v>1.2137000000000002</c:v>
                </c:pt>
                <c:pt idx="31330">
                  <c:v>1.2121000000000002</c:v>
                </c:pt>
                <c:pt idx="31331">
                  <c:v>1.1763999999999999</c:v>
                </c:pt>
                <c:pt idx="31332">
                  <c:v>1.1359999999999999</c:v>
                </c:pt>
                <c:pt idx="31333">
                  <c:v>1.1495</c:v>
                </c:pt>
                <c:pt idx="31334">
                  <c:v>1.1580999999999999</c:v>
                </c:pt>
                <c:pt idx="31335">
                  <c:v>1.157</c:v>
                </c:pt>
                <c:pt idx="31336">
                  <c:v>1.0828</c:v>
                </c:pt>
                <c:pt idx="31337">
                  <c:v>1.0618000000000001</c:v>
                </c:pt>
                <c:pt idx="31338">
                  <c:v>1.0502</c:v>
                </c:pt>
                <c:pt idx="31339">
                  <c:v>1.0535000000000001</c:v>
                </c:pt>
                <c:pt idx="31340">
                  <c:v>1.0250000000000001</c:v>
                </c:pt>
                <c:pt idx="31341">
                  <c:v>1.0131000000000001</c:v>
                </c:pt>
                <c:pt idx="31342">
                  <c:v>0.9748</c:v>
                </c:pt>
                <c:pt idx="31343">
                  <c:v>0.94010000000000005</c:v>
                </c:pt>
                <c:pt idx="31344">
                  <c:v>0.91600000000000004</c:v>
                </c:pt>
                <c:pt idx="31345">
                  <c:v>0.9052</c:v>
                </c:pt>
                <c:pt idx="31346">
                  <c:v>0.90180000000000016</c:v>
                </c:pt>
                <c:pt idx="31347">
                  <c:v>0.89789999999999992</c:v>
                </c:pt>
                <c:pt idx="31348">
                  <c:v>0.87370000000000003</c:v>
                </c:pt>
                <c:pt idx="31349">
                  <c:v>0.87560000000000004</c:v>
                </c:pt>
                <c:pt idx="31350">
                  <c:v>0.84220000000000006</c:v>
                </c:pt>
                <c:pt idx="31351">
                  <c:v>0.8296</c:v>
                </c:pt>
                <c:pt idx="31352">
                  <c:v>0.81610000000000005</c:v>
                </c:pt>
                <c:pt idx="31353">
                  <c:v>0.79980000000000007</c:v>
                </c:pt>
                <c:pt idx="31354">
                  <c:v>0.79740000000000011</c:v>
                </c:pt>
                <c:pt idx="31355">
                  <c:v>0.77390000000000003</c:v>
                </c:pt>
                <c:pt idx="31356">
                  <c:v>0.72360000000000002</c:v>
                </c:pt>
                <c:pt idx="31357">
                  <c:v>0.75910000000000011</c:v>
                </c:pt>
                <c:pt idx="31358">
                  <c:v>0.76730000000000009</c:v>
                </c:pt>
                <c:pt idx="31359">
                  <c:v>0.74800000000000011</c:v>
                </c:pt>
                <c:pt idx="31360">
                  <c:v>0.73330000000000006</c:v>
                </c:pt>
                <c:pt idx="31361">
                  <c:v>0.72250000000000003</c:v>
                </c:pt>
                <c:pt idx="31362">
                  <c:v>0.71600000000000008</c:v>
                </c:pt>
                <c:pt idx="31363">
                  <c:v>0.72210000000000008</c:v>
                </c:pt>
                <c:pt idx="31364">
                  <c:v>0.70760000000000001</c:v>
                </c:pt>
                <c:pt idx="31365">
                  <c:v>0.68869999999999998</c:v>
                </c:pt>
                <c:pt idx="31366">
                  <c:v>0.68390000000000006</c:v>
                </c:pt>
                <c:pt idx="31367">
                  <c:v>0.67130000000000001</c:v>
                </c:pt>
                <c:pt idx="31368">
                  <c:v>0.65090000000000003</c:v>
                </c:pt>
                <c:pt idx="31369">
                  <c:v>0.67770000000000008</c:v>
                </c:pt>
                <c:pt idx="31370">
                  <c:v>0.68250000000000011</c:v>
                </c:pt>
                <c:pt idx="31371">
                  <c:v>0.63710000000000011</c:v>
                </c:pt>
                <c:pt idx="31372">
                  <c:v>0.61719999999999997</c:v>
                </c:pt>
                <c:pt idx="31373">
                  <c:v>0.6049000000000001</c:v>
                </c:pt>
                <c:pt idx="31374">
                  <c:v>0.62400000000000011</c:v>
                </c:pt>
                <c:pt idx="31375">
                  <c:v>0.61420000000000008</c:v>
                </c:pt>
                <c:pt idx="31376">
                  <c:v>0.60060000000000002</c:v>
                </c:pt>
                <c:pt idx="31377">
                  <c:v>0.59160000000000001</c:v>
                </c:pt>
                <c:pt idx="31378">
                  <c:v>0.58740000000000003</c:v>
                </c:pt>
                <c:pt idx="31379">
                  <c:v>0.57889999999999997</c:v>
                </c:pt>
                <c:pt idx="31380">
                  <c:v>0.58340000000000003</c:v>
                </c:pt>
                <c:pt idx="31381">
                  <c:v>0.56320000000000003</c:v>
                </c:pt>
                <c:pt idx="31382">
                  <c:v>0.55170000000000008</c:v>
                </c:pt>
                <c:pt idx="31383">
                  <c:v>0.55359999999999998</c:v>
                </c:pt>
                <c:pt idx="31384">
                  <c:v>0.53449999999999998</c:v>
                </c:pt>
                <c:pt idx="31385">
                  <c:v>0.54260000000000008</c:v>
                </c:pt>
                <c:pt idx="31386">
                  <c:v>0.53490000000000004</c:v>
                </c:pt>
                <c:pt idx="31387">
                  <c:v>0.50680000000000003</c:v>
                </c:pt>
                <c:pt idx="31388">
                  <c:v>0.50800000000000001</c:v>
                </c:pt>
                <c:pt idx="31389">
                  <c:v>0.51349999999999996</c:v>
                </c:pt>
                <c:pt idx="31390">
                  <c:v>0.49580000000000002</c:v>
                </c:pt>
                <c:pt idx="31391">
                  <c:v>0.4834</c:v>
                </c:pt>
                <c:pt idx="31392">
                  <c:v>0.48140000000000005</c:v>
                </c:pt>
                <c:pt idx="31393">
                  <c:v>0.47510000000000008</c:v>
                </c:pt>
                <c:pt idx="31394">
                  <c:v>0.46580000000000005</c:v>
                </c:pt>
                <c:pt idx="31395">
                  <c:v>0.45629999999999998</c:v>
                </c:pt>
                <c:pt idx="31396">
                  <c:v>0.45130000000000003</c:v>
                </c:pt>
                <c:pt idx="31397">
                  <c:v>0.44080000000000008</c:v>
                </c:pt>
                <c:pt idx="31398">
                  <c:v>0.43550000000000005</c:v>
                </c:pt>
                <c:pt idx="31399">
                  <c:v>0.4274</c:v>
                </c:pt>
                <c:pt idx="31400">
                  <c:v>0.42640000000000006</c:v>
                </c:pt>
                <c:pt idx="31401">
                  <c:v>0.41399999999999998</c:v>
                </c:pt>
                <c:pt idx="31402">
                  <c:v>0.41559999999999997</c:v>
                </c:pt>
                <c:pt idx="31403">
                  <c:v>0.40529999999999999</c:v>
                </c:pt>
                <c:pt idx="31404">
                  <c:v>0.39640000000000003</c:v>
                </c:pt>
                <c:pt idx="31405">
                  <c:v>0.39630000000000004</c:v>
                </c:pt>
                <c:pt idx="31406">
                  <c:v>0.3851</c:v>
                </c:pt>
                <c:pt idx="31407">
                  <c:v>0.37870000000000004</c:v>
                </c:pt>
                <c:pt idx="31408">
                  <c:v>0.38490000000000002</c:v>
                </c:pt>
                <c:pt idx="31409">
                  <c:v>0.373</c:v>
                </c:pt>
                <c:pt idx="31410">
                  <c:v>0.36440000000000006</c:v>
                </c:pt>
                <c:pt idx="31411">
                  <c:v>0.35899999999999999</c:v>
                </c:pt>
                <c:pt idx="31412">
                  <c:v>0.35550000000000004</c:v>
                </c:pt>
                <c:pt idx="31413">
                  <c:v>0.35120000000000001</c:v>
                </c:pt>
                <c:pt idx="31414">
                  <c:v>0.35270000000000001</c:v>
                </c:pt>
                <c:pt idx="31415">
                  <c:v>0.33430000000000004</c:v>
                </c:pt>
                <c:pt idx="31416">
                  <c:v>0.32360000000000005</c:v>
                </c:pt>
                <c:pt idx="31417">
                  <c:v>0.33190000000000003</c:v>
                </c:pt>
                <c:pt idx="31418">
                  <c:v>0.32140000000000002</c:v>
                </c:pt>
                <c:pt idx="31419">
                  <c:v>0.31770000000000004</c:v>
                </c:pt>
                <c:pt idx="31420">
                  <c:v>0.31490000000000001</c:v>
                </c:pt>
                <c:pt idx="31421">
                  <c:v>0.30770000000000003</c:v>
                </c:pt>
                <c:pt idx="31422">
                  <c:v>0.30220000000000002</c:v>
                </c:pt>
                <c:pt idx="31423">
                  <c:v>0.29710000000000003</c:v>
                </c:pt>
                <c:pt idx="31424">
                  <c:v>0.29500000000000004</c:v>
                </c:pt>
                <c:pt idx="31425">
                  <c:v>0.29340000000000005</c:v>
                </c:pt>
                <c:pt idx="31426">
                  <c:v>0.29510000000000003</c:v>
                </c:pt>
                <c:pt idx="31427">
                  <c:v>0.28710000000000002</c:v>
                </c:pt>
                <c:pt idx="31428">
                  <c:v>0.27779999999999999</c:v>
                </c:pt>
                <c:pt idx="31429">
                  <c:v>0.2823</c:v>
                </c:pt>
                <c:pt idx="31430">
                  <c:v>0.27650000000000002</c:v>
                </c:pt>
                <c:pt idx="31431">
                  <c:v>0.2697</c:v>
                </c:pt>
                <c:pt idx="31432">
                  <c:v>0.26190000000000002</c:v>
                </c:pt>
                <c:pt idx="31433">
                  <c:v>0.26269999999999999</c:v>
                </c:pt>
                <c:pt idx="31434">
                  <c:v>0.2581</c:v>
                </c:pt>
                <c:pt idx="31435">
                  <c:v>0.2545</c:v>
                </c:pt>
                <c:pt idx="31436">
                  <c:v>0.25540000000000002</c:v>
                </c:pt>
                <c:pt idx="31437">
                  <c:v>0.25630000000000003</c:v>
                </c:pt>
                <c:pt idx="31438">
                  <c:v>0.24960000000000002</c:v>
                </c:pt>
                <c:pt idx="31439">
                  <c:v>0.2417</c:v>
                </c:pt>
                <c:pt idx="31440">
                  <c:v>0.23540000000000003</c:v>
                </c:pt>
                <c:pt idx="31441">
                  <c:v>0.23530000000000004</c:v>
                </c:pt>
                <c:pt idx="31442">
                  <c:v>0.23290000000000002</c:v>
                </c:pt>
                <c:pt idx="31443">
                  <c:v>0.22750000000000001</c:v>
                </c:pt>
                <c:pt idx="31444">
                  <c:v>0.22250000000000003</c:v>
                </c:pt>
                <c:pt idx="31445">
                  <c:v>0.22260000000000002</c:v>
                </c:pt>
                <c:pt idx="31446">
                  <c:v>0.2238</c:v>
                </c:pt>
                <c:pt idx="31447">
                  <c:v>0.22109999999999999</c:v>
                </c:pt>
                <c:pt idx="31448">
                  <c:v>0.21789999999999998</c:v>
                </c:pt>
                <c:pt idx="31449">
                  <c:v>0.21629999999999999</c:v>
                </c:pt>
                <c:pt idx="31450">
                  <c:v>0.2102</c:v>
                </c:pt>
                <c:pt idx="31451">
                  <c:v>0.20779999999999998</c:v>
                </c:pt>
                <c:pt idx="31452">
                  <c:v>0.20840000000000003</c:v>
                </c:pt>
                <c:pt idx="31453">
                  <c:v>0.20520000000000002</c:v>
                </c:pt>
                <c:pt idx="31454">
                  <c:v>0.20369999999999999</c:v>
                </c:pt>
                <c:pt idx="31455">
                  <c:v>0.20299999999999999</c:v>
                </c:pt>
                <c:pt idx="31456">
                  <c:v>0.19500000000000001</c:v>
                </c:pt>
                <c:pt idx="31457">
                  <c:v>0.19540000000000002</c:v>
                </c:pt>
                <c:pt idx="31458">
                  <c:v>0.19330000000000003</c:v>
                </c:pt>
                <c:pt idx="31459">
                  <c:v>0.18870000000000001</c:v>
                </c:pt>
                <c:pt idx="31460">
                  <c:v>0.193</c:v>
                </c:pt>
                <c:pt idx="31461">
                  <c:v>0.18959999999999999</c:v>
                </c:pt>
                <c:pt idx="31462">
                  <c:v>0.1857</c:v>
                </c:pt>
                <c:pt idx="31463">
                  <c:v>0.19120000000000001</c:v>
                </c:pt>
                <c:pt idx="31464">
                  <c:v>0.18830000000000002</c:v>
                </c:pt>
                <c:pt idx="31465">
                  <c:v>0.18840000000000001</c:v>
                </c:pt>
                <c:pt idx="31466">
                  <c:v>0.18620000000000003</c:v>
                </c:pt>
                <c:pt idx="31467">
                  <c:v>0.18590000000000001</c:v>
                </c:pt>
                <c:pt idx="31468">
                  <c:v>0.18300000000000002</c:v>
                </c:pt>
                <c:pt idx="31469">
                  <c:v>0.18460000000000001</c:v>
                </c:pt>
                <c:pt idx="31470">
                  <c:v>0.18310000000000001</c:v>
                </c:pt>
                <c:pt idx="31471">
                  <c:v>0.18400000000000002</c:v>
                </c:pt>
                <c:pt idx="31472">
                  <c:v>0.18280000000000002</c:v>
                </c:pt>
                <c:pt idx="31473">
                  <c:v>0.18210000000000001</c:v>
                </c:pt>
                <c:pt idx="31474">
                  <c:v>0.18740000000000001</c:v>
                </c:pt>
                <c:pt idx="31475">
                  <c:v>0.18380000000000002</c:v>
                </c:pt>
                <c:pt idx="31476">
                  <c:v>0.19210000000000002</c:v>
                </c:pt>
                <c:pt idx="31477">
                  <c:v>0.19540000000000002</c:v>
                </c:pt>
                <c:pt idx="31478">
                  <c:v>0.20230000000000004</c:v>
                </c:pt>
                <c:pt idx="31479">
                  <c:v>0.2054</c:v>
                </c:pt>
                <c:pt idx="31480">
                  <c:v>0.21850000000000003</c:v>
                </c:pt>
                <c:pt idx="31481">
                  <c:v>0.22860000000000003</c:v>
                </c:pt>
                <c:pt idx="31482">
                  <c:v>0.23760000000000001</c:v>
                </c:pt>
                <c:pt idx="31483">
                  <c:v>0.25030000000000002</c:v>
                </c:pt>
                <c:pt idx="31484">
                  <c:v>0.26250000000000001</c:v>
                </c:pt>
                <c:pt idx="31485">
                  <c:v>0.28199999999999997</c:v>
                </c:pt>
                <c:pt idx="31486">
                  <c:v>0.3034</c:v>
                </c:pt>
                <c:pt idx="31487">
                  <c:v>0.3256</c:v>
                </c:pt>
                <c:pt idx="31488">
                  <c:v>0.33660000000000001</c:v>
                </c:pt>
                <c:pt idx="31489">
                  <c:v>0.36170000000000002</c:v>
                </c:pt>
                <c:pt idx="31490">
                  <c:v>0.38820000000000005</c:v>
                </c:pt>
                <c:pt idx="31491">
                  <c:v>0.43159999999999998</c:v>
                </c:pt>
                <c:pt idx="31492">
                  <c:v>0.43650000000000005</c:v>
                </c:pt>
                <c:pt idx="31493">
                  <c:v>0.4294</c:v>
                </c:pt>
                <c:pt idx="31494">
                  <c:v>0.45599999999999996</c:v>
                </c:pt>
                <c:pt idx="31495">
                  <c:v>0.47789999999999999</c:v>
                </c:pt>
                <c:pt idx="31496">
                  <c:v>0.54300000000000004</c:v>
                </c:pt>
                <c:pt idx="31497">
                  <c:v>0.56090000000000007</c:v>
                </c:pt>
                <c:pt idx="31498">
                  <c:v>0.58010000000000006</c:v>
                </c:pt>
                <c:pt idx="31499">
                  <c:v>0.64560000000000006</c:v>
                </c:pt>
                <c:pt idx="31500">
                  <c:v>0.72880000000000011</c:v>
                </c:pt>
                <c:pt idx="31501">
                  <c:v>0.78390000000000004</c:v>
                </c:pt>
                <c:pt idx="31502">
                  <c:v>0.7601</c:v>
                </c:pt>
                <c:pt idx="31503">
                  <c:v>0.79930000000000012</c:v>
                </c:pt>
                <c:pt idx="31504">
                  <c:v>0.83290000000000008</c:v>
                </c:pt>
                <c:pt idx="31505">
                  <c:v>0.85120000000000007</c:v>
                </c:pt>
                <c:pt idx="31506">
                  <c:v>0.96760000000000002</c:v>
                </c:pt>
                <c:pt idx="31507">
                  <c:v>1.1236000000000002</c:v>
                </c:pt>
                <c:pt idx="31508">
                  <c:v>1.2944000000000002</c:v>
                </c:pt>
                <c:pt idx="31509">
                  <c:v>1.2428000000000001</c:v>
                </c:pt>
                <c:pt idx="31510">
                  <c:v>1.4702000000000002</c:v>
                </c:pt>
                <c:pt idx="31511">
                  <c:v>1.4529000000000001</c:v>
                </c:pt>
                <c:pt idx="31512">
                  <c:v>1.5239000000000003</c:v>
                </c:pt>
                <c:pt idx="31513">
                  <c:v>1.6395</c:v>
                </c:pt>
                <c:pt idx="31514">
                  <c:v>1.7606999999999999</c:v>
                </c:pt>
                <c:pt idx="31515">
                  <c:v>1.7923</c:v>
                </c:pt>
                <c:pt idx="31516">
                  <c:v>1.7938000000000001</c:v>
                </c:pt>
                <c:pt idx="31517">
                  <c:v>1.8373000000000002</c:v>
                </c:pt>
                <c:pt idx="31518">
                  <c:v>1.9739000000000002</c:v>
                </c:pt>
                <c:pt idx="31519">
                  <c:v>1.9295000000000002</c:v>
                </c:pt>
                <c:pt idx="31520">
                  <c:v>1.9887000000000001</c:v>
                </c:pt>
                <c:pt idx="31521">
                  <c:v>2.0404</c:v>
                </c:pt>
                <c:pt idx="31522">
                  <c:v>2.0754000000000001</c:v>
                </c:pt>
                <c:pt idx="31523">
                  <c:v>2.2032000000000003</c:v>
                </c:pt>
                <c:pt idx="31524">
                  <c:v>2.1712000000000002</c:v>
                </c:pt>
                <c:pt idx="31525">
                  <c:v>2.1839</c:v>
                </c:pt>
                <c:pt idx="31526">
                  <c:v>2.1959</c:v>
                </c:pt>
                <c:pt idx="31527">
                  <c:v>2.2704</c:v>
                </c:pt>
                <c:pt idx="31528">
                  <c:v>2.3135000000000003</c:v>
                </c:pt>
                <c:pt idx="31529">
                  <c:v>2.3468</c:v>
                </c:pt>
                <c:pt idx="31530">
                  <c:v>2.3805000000000001</c:v>
                </c:pt>
                <c:pt idx="31531">
                  <c:v>2.4212000000000002</c:v>
                </c:pt>
                <c:pt idx="31532">
                  <c:v>2.4157000000000002</c:v>
                </c:pt>
                <c:pt idx="31533">
                  <c:v>2.4285000000000001</c:v>
                </c:pt>
                <c:pt idx="31534">
                  <c:v>2.4628000000000001</c:v>
                </c:pt>
                <c:pt idx="31535">
                  <c:v>2.5019</c:v>
                </c:pt>
                <c:pt idx="31536">
                  <c:v>2.5579000000000001</c:v>
                </c:pt>
                <c:pt idx="31537">
                  <c:v>2.4990000000000001</c:v>
                </c:pt>
                <c:pt idx="31538">
                  <c:v>2.5832999999999999</c:v>
                </c:pt>
                <c:pt idx="31539">
                  <c:v>2.5575000000000001</c:v>
                </c:pt>
                <c:pt idx="31540">
                  <c:v>2.6362000000000001</c:v>
                </c:pt>
                <c:pt idx="31541">
                  <c:v>2.6199000000000003</c:v>
                </c:pt>
                <c:pt idx="31542">
                  <c:v>2.6656</c:v>
                </c:pt>
                <c:pt idx="31543">
                  <c:v>2.6946000000000003</c:v>
                </c:pt>
                <c:pt idx="31544">
                  <c:v>2.7372000000000001</c:v>
                </c:pt>
                <c:pt idx="31545">
                  <c:v>2.7131000000000003</c:v>
                </c:pt>
                <c:pt idx="31546">
                  <c:v>2.7258</c:v>
                </c:pt>
                <c:pt idx="31547">
                  <c:v>2.7677</c:v>
                </c:pt>
                <c:pt idx="31548">
                  <c:v>2.7631000000000001</c:v>
                </c:pt>
                <c:pt idx="31549">
                  <c:v>2.8325</c:v>
                </c:pt>
                <c:pt idx="31550">
                  <c:v>2.8492000000000002</c:v>
                </c:pt>
                <c:pt idx="31551">
                  <c:v>2.8155000000000001</c:v>
                </c:pt>
                <c:pt idx="31552">
                  <c:v>2.7701000000000002</c:v>
                </c:pt>
                <c:pt idx="31553">
                  <c:v>2.7749000000000001</c:v>
                </c:pt>
                <c:pt idx="31554">
                  <c:v>2.7460000000000004</c:v>
                </c:pt>
                <c:pt idx="31555">
                  <c:v>2.7556000000000003</c:v>
                </c:pt>
                <c:pt idx="31556">
                  <c:v>2.7819000000000003</c:v>
                </c:pt>
                <c:pt idx="31557">
                  <c:v>2.8155999999999999</c:v>
                </c:pt>
                <c:pt idx="31558">
                  <c:v>2.8256000000000001</c:v>
                </c:pt>
                <c:pt idx="31559">
                  <c:v>2.8291000000000004</c:v>
                </c:pt>
                <c:pt idx="31560">
                  <c:v>2.8332000000000002</c:v>
                </c:pt>
                <c:pt idx="31561">
                  <c:v>2.8658000000000001</c:v>
                </c:pt>
                <c:pt idx="31562">
                  <c:v>2.8434000000000004</c:v>
                </c:pt>
                <c:pt idx="31563">
                  <c:v>2.9075000000000002</c:v>
                </c:pt>
                <c:pt idx="31564">
                  <c:v>2.9335000000000004</c:v>
                </c:pt>
                <c:pt idx="31565">
                  <c:v>2.9064000000000001</c:v>
                </c:pt>
                <c:pt idx="31566">
                  <c:v>2.8858000000000001</c:v>
                </c:pt>
                <c:pt idx="31567">
                  <c:v>2.9338000000000002</c:v>
                </c:pt>
                <c:pt idx="31568">
                  <c:v>2.8622000000000001</c:v>
                </c:pt>
                <c:pt idx="31569">
                  <c:v>2.9024000000000001</c:v>
                </c:pt>
                <c:pt idx="31570">
                  <c:v>2.8841999999999999</c:v>
                </c:pt>
                <c:pt idx="31571">
                  <c:v>2.8532000000000002</c:v>
                </c:pt>
                <c:pt idx="31572">
                  <c:v>2.8015000000000003</c:v>
                </c:pt>
                <c:pt idx="31573">
                  <c:v>2.7871000000000001</c:v>
                </c:pt>
                <c:pt idx="31574">
                  <c:v>2.8048000000000002</c:v>
                </c:pt>
                <c:pt idx="31575">
                  <c:v>2.7334000000000001</c:v>
                </c:pt>
                <c:pt idx="31576">
                  <c:v>2.7802000000000002</c:v>
                </c:pt>
                <c:pt idx="31577">
                  <c:v>2.7260000000000004</c:v>
                </c:pt>
                <c:pt idx="31578">
                  <c:v>2.6741000000000001</c:v>
                </c:pt>
                <c:pt idx="31579">
                  <c:v>2.6596000000000002</c:v>
                </c:pt>
                <c:pt idx="31580">
                  <c:v>2.6401000000000003</c:v>
                </c:pt>
                <c:pt idx="31581">
                  <c:v>2.5372000000000003</c:v>
                </c:pt>
                <c:pt idx="31582">
                  <c:v>2.4173</c:v>
                </c:pt>
                <c:pt idx="31583">
                  <c:v>2.3172999999999999</c:v>
                </c:pt>
                <c:pt idx="31584">
                  <c:v>2.3471000000000002</c:v>
                </c:pt>
                <c:pt idx="31585">
                  <c:v>2.3102</c:v>
                </c:pt>
                <c:pt idx="31586">
                  <c:v>2.4037000000000002</c:v>
                </c:pt>
                <c:pt idx="31587">
                  <c:v>2.2070000000000003</c:v>
                </c:pt>
                <c:pt idx="31588">
                  <c:v>2.1511</c:v>
                </c:pt>
                <c:pt idx="31589">
                  <c:v>2.2309000000000001</c:v>
                </c:pt>
                <c:pt idx="31590">
                  <c:v>2.1835</c:v>
                </c:pt>
                <c:pt idx="31591">
                  <c:v>2.113</c:v>
                </c:pt>
                <c:pt idx="31592">
                  <c:v>2.0341</c:v>
                </c:pt>
                <c:pt idx="31593">
                  <c:v>2.0132000000000003</c:v>
                </c:pt>
                <c:pt idx="31594">
                  <c:v>1.9702000000000002</c:v>
                </c:pt>
                <c:pt idx="31595">
                  <c:v>1.9214</c:v>
                </c:pt>
                <c:pt idx="31596">
                  <c:v>1.8873000000000002</c:v>
                </c:pt>
                <c:pt idx="31597">
                  <c:v>1.8855000000000002</c:v>
                </c:pt>
                <c:pt idx="31598">
                  <c:v>1.8992000000000002</c:v>
                </c:pt>
                <c:pt idx="31599">
                  <c:v>1.8277000000000001</c:v>
                </c:pt>
                <c:pt idx="31600">
                  <c:v>1.8265000000000002</c:v>
                </c:pt>
                <c:pt idx="31601">
                  <c:v>1.8193999999999999</c:v>
                </c:pt>
                <c:pt idx="31602">
                  <c:v>1.6996</c:v>
                </c:pt>
                <c:pt idx="31603">
                  <c:v>1.6697</c:v>
                </c:pt>
                <c:pt idx="31604">
                  <c:v>1.7888000000000002</c:v>
                </c:pt>
                <c:pt idx="31605">
                  <c:v>1.7046000000000001</c:v>
                </c:pt>
                <c:pt idx="31606">
                  <c:v>1.6306000000000003</c:v>
                </c:pt>
                <c:pt idx="31607">
                  <c:v>1.6251000000000002</c:v>
                </c:pt>
                <c:pt idx="31608">
                  <c:v>1.5454000000000001</c:v>
                </c:pt>
                <c:pt idx="31609">
                  <c:v>1.4994000000000001</c:v>
                </c:pt>
                <c:pt idx="31610">
                  <c:v>1.4648000000000001</c:v>
                </c:pt>
                <c:pt idx="31611">
                  <c:v>1.3793</c:v>
                </c:pt>
                <c:pt idx="31612">
                  <c:v>1.5704000000000002</c:v>
                </c:pt>
                <c:pt idx="31613">
                  <c:v>1.4958</c:v>
                </c:pt>
                <c:pt idx="31614">
                  <c:v>1.3412000000000002</c:v>
                </c:pt>
                <c:pt idx="31615">
                  <c:v>1.1923000000000001</c:v>
                </c:pt>
                <c:pt idx="31616">
                  <c:v>1.1576000000000002</c:v>
                </c:pt>
                <c:pt idx="31617">
                  <c:v>1.1395</c:v>
                </c:pt>
                <c:pt idx="31618">
                  <c:v>1.0978000000000001</c:v>
                </c:pt>
                <c:pt idx="31619">
                  <c:v>1.1096000000000001</c:v>
                </c:pt>
                <c:pt idx="31620">
                  <c:v>1.0479000000000001</c:v>
                </c:pt>
                <c:pt idx="31621">
                  <c:v>1.0412000000000001</c:v>
                </c:pt>
                <c:pt idx="31622">
                  <c:v>1.0225</c:v>
                </c:pt>
                <c:pt idx="31623">
                  <c:v>1.022</c:v>
                </c:pt>
                <c:pt idx="31624">
                  <c:v>0.9910000000000001</c:v>
                </c:pt>
                <c:pt idx="31625">
                  <c:v>0.97370000000000001</c:v>
                </c:pt>
                <c:pt idx="31626">
                  <c:v>0.96730000000000005</c:v>
                </c:pt>
                <c:pt idx="31627">
                  <c:v>0.93219999999999992</c:v>
                </c:pt>
                <c:pt idx="31628">
                  <c:v>0.93599999999999994</c:v>
                </c:pt>
                <c:pt idx="31629">
                  <c:v>0.91679999999999995</c:v>
                </c:pt>
                <c:pt idx="31630">
                  <c:v>0.90150000000000008</c:v>
                </c:pt>
                <c:pt idx="31631">
                  <c:v>0.89659999999999995</c:v>
                </c:pt>
                <c:pt idx="31632">
                  <c:v>0.85460000000000003</c:v>
                </c:pt>
                <c:pt idx="31633">
                  <c:v>0.8489000000000001</c:v>
                </c:pt>
                <c:pt idx="31634">
                  <c:v>0.81709999999999994</c:v>
                </c:pt>
                <c:pt idx="31635">
                  <c:v>0.80200000000000005</c:v>
                </c:pt>
                <c:pt idx="31636">
                  <c:v>0.76570000000000005</c:v>
                </c:pt>
                <c:pt idx="31637">
                  <c:v>0.80600000000000005</c:v>
                </c:pt>
                <c:pt idx="31638">
                  <c:v>0.78230000000000011</c:v>
                </c:pt>
                <c:pt idx="31639">
                  <c:v>0.77360000000000007</c:v>
                </c:pt>
                <c:pt idx="31640">
                  <c:v>0.74370000000000003</c:v>
                </c:pt>
                <c:pt idx="31641">
                  <c:v>0.78490000000000004</c:v>
                </c:pt>
                <c:pt idx="31642">
                  <c:v>0.76920000000000011</c:v>
                </c:pt>
                <c:pt idx="31643">
                  <c:v>0.72320000000000007</c:v>
                </c:pt>
                <c:pt idx="31644">
                  <c:v>0.72460000000000013</c:v>
                </c:pt>
                <c:pt idx="31645">
                  <c:v>0.72389999999999999</c:v>
                </c:pt>
                <c:pt idx="31646">
                  <c:v>0.69330000000000003</c:v>
                </c:pt>
                <c:pt idx="31647">
                  <c:v>0.67800000000000005</c:v>
                </c:pt>
                <c:pt idx="31648">
                  <c:v>0.67249999999999999</c:v>
                </c:pt>
                <c:pt idx="31649">
                  <c:v>0.67510000000000003</c:v>
                </c:pt>
                <c:pt idx="31650">
                  <c:v>0.69630000000000003</c:v>
                </c:pt>
                <c:pt idx="31651">
                  <c:v>0.59920000000000007</c:v>
                </c:pt>
                <c:pt idx="31652">
                  <c:v>0.61820000000000008</c:v>
                </c:pt>
                <c:pt idx="31653">
                  <c:v>0.61050000000000004</c:v>
                </c:pt>
                <c:pt idx="31654">
                  <c:v>0.60620000000000007</c:v>
                </c:pt>
                <c:pt idx="31655">
                  <c:v>0.62380000000000013</c:v>
                </c:pt>
                <c:pt idx="31656">
                  <c:v>0.58340000000000003</c:v>
                </c:pt>
                <c:pt idx="31657">
                  <c:v>0.60680000000000001</c:v>
                </c:pt>
                <c:pt idx="31658">
                  <c:v>0.61150000000000004</c:v>
                </c:pt>
                <c:pt idx="31659">
                  <c:v>0.60260000000000002</c:v>
                </c:pt>
                <c:pt idx="31660">
                  <c:v>0.57999999999999996</c:v>
                </c:pt>
                <c:pt idx="31661">
                  <c:v>0.56799999999999995</c:v>
                </c:pt>
                <c:pt idx="31662">
                  <c:v>0.56040000000000001</c:v>
                </c:pt>
                <c:pt idx="31663">
                  <c:v>0.57030000000000003</c:v>
                </c:pt>
                <c:pt idx="31664">
                  <c:v>0.53849999999999998</c:v>
                </c:pt>
                <c:pt idx="31665">
                  <c:v>0.55480000000000007</c:v>
                </c:pt>
                <c:pt idx="31666">
                  <c:v>0.53739999999999999</c:v>
                </c:pt>
                <c:pt idx="31667">
                  <c:v>0.5262</c:v>
                </c:pt>
                <c:pt idx="31668">
                  <c:v>0.51910000000000001</c:v>
                </c:pt>
                <c:pt idx="31669">
                  <c:v>0.51729999999999998</c:v>
                </c:pt>
                <c:pt idx="31670">
                  <c:v>0.51190000000000002</c:v>
                </c:pt>
                <c:pt idx="31671">
                  <c:v>0.49790000000000001</c:v>
                </c:pt>
                <c:pt idx="31672">
                  <c:v>0.50770000000000004</c:v>
                </c:pt>
                <c:pt idx="31673">
                  <c:v>0.49710000000000004</c:v>
                </c:pt>
                <c:pt idx="31674">
                  <c:v>0.49429999999999996</c:v>
                </c:pt>
                <c:pt idx="31675">
                  <c:v>0.48300000000000004</c:v>
                </c:pt>
                <c:pt idx="31676">
                  <c:v>0.44490000000000002</c:v>
                </c:pt>
                <c:pt idx="31677">
                  <c:v>0.44160000000000005</c:v>
                </c:pt>
                <c:pt idx="31678">
                  <c:v>0.4577</c:v>
                </c:pt>
                <c:pt idx="31679">
                  <c:v>0.44470000000000004</c:v>
                </c:pt>
                <c:pt idx="31680">
                  <c:v>0.44740000000000002</c:v>
                </c:pt>
                <c:pt idx="31681">
                  <c:v>0.44280000000000003</c:v>
                </c:pt>
                <c:pt idx="31682">
                  <c:v>0.43159999999999998</c:v>
                </c:pt>
                <c:pt idx="31683">
                  <c:v>0.42169999999999996</c:v>
                </c:pt>
                <c:pt idx="31684">
                  <c:v>0.40529999999999999</c:v>
                </c:pt>
                <c:pt idx="31685">
                  <c:v>0.40599999999999997</c:v>
                </c:pt>
                <c:pt idx="31686">
                  <c:v>0.38929999999999998</c:v>
                </c:pt>
                <c:pt idx="31687">
                  <c:v>0.3891</c:v>
                </c:pt>
                <c:pt idx="31688">
                  <c:v>0.38300000000000001</c:v>
                </c:pt>
                <c:pt idx="31689">
                  <c:v>0.37730000000000002</c:v>
                </c:pt>
                <c:pt idx="31690">
                  <c:v>0.37590000000000001</c:v>
                </c:pt>
                <c:pt idx="31691">
                  <c:v>0.3634</c:v>
                </c:pt>
                <c:pt idx="31692">
                  <c:v>0.35960000000000003</c:v>
                </c:pt>
                <c:pt idx="31693">
                  <c:v>0.35460000000000003</c:v>
                </c:pt>
                <c:pt idx="31694">
                  <c:v>0.36000000000000004</c:v>
                </c:pt>
                <c:pt idx="31695">
                  <c:v>0.34279999999999999</c:v>
                </c:pt>
                <c:pt idx="31696">
                  <c:v>0.35630000000000006</c:v>
                </c:pt>
                <c:pt idx="31697">
                  <c:v>0.33400000000000002</c:v>
                </c:pt>
                <c:pt idx="31698">
                  <c:v>0.32850000000000001</c:v>
                </c:pt>
                <c:pt idx="31699">
                  <c:v>0.33400000000000002</c:v>
                </c:pt>
                <c:pt idx="31700">
                  <c:v>0.33020000000000005</c:v>
                </c:pt>
                <c:pt idx="31701">
                  <c:v>0.32840000000000003</c:v>
                </c:pt>
                <c:pt idx="31702">
                  <c:v>0.31890000000000002</c:v>
                </c:pt>
                <c:pt idx="31703">
                  <c:v>0.31380000000000002</c:v>
                </c:pt>
                <c:pt idx="31704">
                  <c:v>0.30380000000000001</c:v>
                </c:pt>
                <c:pt idx="31705">
                  <c:v>0.29880000000000001</c:v>
                </c:pt>
                <c:pt idx="31706">
                  <c:v>0.29950000000000004</c:v>
                </c:pt>
                <c:pt idx="31707">
                  <c:v>0.29760000000000003</c:v>
                </c:pt>
                <c:pt idx="31708">
                  <c:v>0.28770000000000001</c:v>
                </c:pt>
                <c:pt idx="31709">
                  <c:v>0.28090000000000004</c:v>
                </c:pt>
                <c:pt idx="31710">
                  <c:v>0.27740000000000004</c:v>
                </c:pt>
                <c:pt idx="31711">
                  <c:v>0.27150000000000002</c:v>
                </c:pt>
                <c:pt idx="31712">
                  <c:v>0.2661</c:v>
                </c:pt>
                <c:pt idx="31713">
                  <c:v>0.2636</c:v>
                </c:pt>
                <c:pt idx="31714">
                  <c:v>0.25830000000000003</c:v>
                </c:pt>
                <c:pt idx="31715">
                  <c:v>0.25369999999999998</c:v>
                </c:pt>
                <c:pt idx="31716">
                  <c:v>0.25640000000000002</c:v>
                </c:pt>
                <c:pt idx="31717">
                  <c:v>0.24970000000000001</c:v>
                </c:pt>
                <c:pt idx="31718">
                  <c:v>0.24809999999999999</c:v>
                </c:pt>
                <c:pt idx="31719">
                  <c:v>0.24609999999999999</c:v>
                </c:pt>
                <c:pt idx="31720">
                  <c:v>0.23980000000000001</c:v>
                </c:pt>
                <c:pt idx="31721">
                  <c:v>0.23730000000000004</c:v>
                </c:pt>
                <c:pt idx="31722">
                  <c:v>0.23610000000000003</c:v>
                </c:pt>
                <c:pt idx="31723">
                  <c:v>0.23719999999999999</c:v>
                </c:pt>
                <c:pt idx="31724">
                  <c:v>0.23140000000000002</c:v>
                </c:pt>
                <c:pt idx="31725">
                  <c:v>0.22410000000000002</c:v>
                </c:pt>
                <c:pt idx="31726">
                  <c:v>0.22109999999999999</c:v>
                </c:pt>
                <c:pt idx="31727">
                  <c:v>0.22010000000000002</c:v>
                </c:pt>
                <c:pt idx="31728">
                  <c:v>0.2157</c:v>
                </c:pt>
                <c:pt idx="31729">
                  <c:v>0.21060000000000001</c:v>
                </c:pt>
                <c:pt idx="31730">
                  <c:v>0.21150000000000002</c:v>
                </c:pt>
                <c:pt idx="31731">
                  <c:v>0.20600000000000002</c:v>
                </c:pt>
                <c:pt idx="31732">
                  <c:v>0.19710000000000003</c:v>
                </c:pt>
                <c:pt idx="31733">
                  <c:v>0.19980000000000001</c:v>
                </c:pt>
                <c:pt idx="31734">
                  <c:v>0.19910000000000003</c:v>
                </c:pt>
                <c:pt idx="31735">
                  <c:v>0.19140000000000001</c:v>
                </c:pt>
                <c:pt idx="31736">
                  <c:v>0.19170000000000001</c:v>
                </c:pt>
                <c:pt idx="31737">
                  <c:v>0.18720000000000003</c:v>
                </c:pt>
                <c:pt idx="31738">
                  <c:v>0.18870000000000001</c:v>
                </c:pt>
                <c:pt idx="31739">
                  <c:v>0.18700000000000003</c:v>
                </c:pt>
                <c:pt idx="31740">
                  <c:v>0.18210000000000001</c:v>
                </c:pt>
                <c:pt idx="31741">
                  <c:v>0.18700000000000003</c:v>
                </c:pt>
                <c:pt idx="31742">
                  <c:v>0.18320000000000003</c:v>
                </c:pt>
                <c:pt idx="31743">
                  <c:v>0.1764</c:v>
                </c:pt>
                <c:pt idx="31744">
                  <c:v>0.1736</c:v>
                </c:pt>
                <c:pt idx="31745">
                  <c:v>0.17530000000000001</c:v>
                </c:pt>
                <c:pt idx="31746">
                  <c:v>0.16970000000000002</c:v>
                </c:pt>
                <c:pt idx="31747">
                  <c:v>0.17250000000000001</c:v>
                </c:pt>
                <c:pt idx="31748">
                  <c:v>0.17250000000000001</c:v>
                </c:pt>
                <c:pt idx="31749">
                  <c:v>0.17280000000000001</c:v>
                </c:pt>
                <c:pt idx="31750">
                  <c:v>0.16970000000000002</c:v>
                </c:pt>
                <c:pt idx="31751">
                  <c:v>0.1676</c:v>
                </c:pt>
                <c:pt idx="31752">
                  <c:v>0.16950000000000001</c:v>
                </c:pt>
                <c:pt idx="31753">
                  <c:v>0.1704</c:v>
                </c:pt>
                <c:pt idx="31754">
                  <c:v>0.17150000000000001</c:v>
                </c:pt>
                <c:pt idx="31755">
                  <c:v>0.16800000000000001</c:v>
                </c:pt>
                <c:pt idx="31756">
                  <c:v>0.17130000000000001</c:v>
                </c:pt>
                <c:pt idx="31757">
                  <c:v>0.16900000000000001</c:v>
                </c:pt>
                <c:pt idx="31758">
                  <c:v>0.16839999999999999</c:v>
                </c:pt>
                <c:pt idx="31759">
                  <c:v>0.16930000000000001</c:v>
                </c:pt>
                <c:pt idx="31760">
                  <c:v>0.16600000000000001</c:v>
                </c:pt>
                <c:pt idx="31761">
                  <c:v>0.16950000000000001</c:v>
                </c:pt>
                <c:pt idx="31762">
                  <c:v>0.1663</c:v>
                </c:pt>
                <c:pt idx="31763">
                  <c:v>0.17300000000000001</c:v>
                </c:pt>
                <c:pt idx="31764">
                  <c:v>0.17460000000000001</c:v>
                </c:pt>
                <c:pt idx="31765">
                  <c:v>0.17730000000000001</c:v>
                </c:pt>
                <c:pt idx="31766">
                  <c:v>0.18390000000000001</c:v>
                </c:pt>
                <c:pt idx="31767">
                  <c:v>0.18660000000000002</c:v>
                </c:pt>
                <c:pt idx="31768">
                  <c:v>0.1908</c:v>
                </c:pt>
                <c:pt idx="31769">
                  <c:v>0.20619999999999999</c:v>
                </c:pt>
                <c:pt idx="31770">
                  <c:v>0.2235</c:v>
                </c:pt>
                <c:pt idx="31771">
                  <c:v>0.23330000000000004</c:v>
                </c:pt>
                <c:pt idx="31772">
                  <c:v>0.23620000000000002</c:v>
                </c:pt>
                <c:pt idx="31773">
                  <c:v>0.26540000000000002</c:v>
                </c:pt>
                <c:pt idx="31774">
                  <c:v>0.28170000000000001</c:v>
                </c:pt>
                <c:pt idx="31775">
                  <c:v>0.30200000000000005</c:v>
                </c:pt>
                <c:pt idx="31776">
                  <c:v>0.31780000000000003</c:v>
                </c:pt>
                <c:pt idx="31777">
                  <c:v>0.34279999999999999</c:v>
                </c:pt>
                <c:pt idx="31778">
                  <c:v>0.36130000000000001</c:v>
                </c:pt>
                <c:pt idx="31779">
                  <c:v>0.38330000000000003</c:v>
                </c:pt>
                <c:pt idx="31780">
                  <c:v>0.40480000000000005</c:v>
                </c:pt>
                <c:pt idx="31781">
                  <c:v>0.4289</c:v>
                </c:pt>
                <c:pt idx="31782">
                  <c:v>0.45069999999999999</c:v>
                </c:pt>
                <c:pt idx="31783">
                  <c:v>0.48490000000000005</c:v>
                </c:pt>
                <c:pt idx="31784">
                  <c:v>0.53049999999999997</c:v>
                </c:pt>
                <c:pt idx="31785">
                  <c:v>0.54010000000000002</c:v>
                </c:pt>
                <c:pt idx="31786">
                  <c:v>0.54580000000000006</c:v>
                </c:pt>
                <c:pt idx="31787">
                  <c:v>0.57579999999999998</c:v>
                </c:pt>
                <c:pt idx="31788">
                  <c:v>0.62000000000000011</c:v>
                </c:pt>
                <c:pt idx="31789">
                  <c:v>0.65910000000000002</c:v>
                </c:pt>
                <c:pt idx="31790">
                  <c:v>0.67359999999999998</c:v>
                </c:pt>
                <c:pt idx="31791">
                  <c:v>0.80840000000000001</c:v>
                </c:pt>
                <c:pt idx="31792">
                  <c:v>0.78210000000000002</c:v>
                </c:pt>
                <c:pt idx="31793">
                  <c:v>0.89170000000000005</c:v>
                </c:pt>
                <c:pt idx="31794">
                  <c:v>0.9406000000000001</c:v>
                </c:pt>
                <c:pt idx="31795">
                  <c:v>1.1355000000000002</c:v>
                </c:pt>
                <c:pt idx="31796">
                  <c:v>1.3503000000000001</c:v>
                </c:pt>
                <c:pt idx="31797">
                  <c:v>1.4585000000000001</c:v>
                </c:pt>
                <c:pt idx="31798">
                  <c:v>1.6023000000000001</c:v>
                </c:pt>
                <c:pt idx="31799">
                  <c:v>1.6446000000000003</c:v>
                </c:pt>
                <c:pt idx="31800">
                  <c:v>1.6202000000000003</c:v>
                </c:pt>
                <c:pt idx="31801">
                  <c:v>1.7492999999999999</c:v>
                </c:pt>
                <c:pt idx="31802">
                  <c:v>1.7454999999999998</c:v>
                </c:pt>
                <c:pt idx="31803">
                  <c:v>1.7873999999999999</c:v>
                </c:pt>
                <c:pt idx="31804">
                  <c:v>1.7744</c:v>
                </c:pt>
                <c:pt idx="31805">
                  <c:v>1.8091999999999999</c:v>
                </c:pt>
                <c:pt idx="31806">
                  <c:v>1.9302000000000001</c:v>
                </c:pt>
                <c:pt idx="31807">
                  <c:v>2.0843000000000003</c:v>
                </c:pt>
                <c:pt idx="31808">
                  <c:v>2.0256000000000003</c:v>
                </c:pt>
                <c:pt idx="31809">
                  <c:v>2.0460000000000003</c:v>
                </c:pt>
                <c:pt idx="31810">
                  <c:v>2.2053000000000003</c:v>
                </c:pt>
                <c:pt idx="31811">
                  <c:v>2.2489000000000003</c:v>
                </c:pt>
                <c:pt idx="31812">
                  <c:v>2.2015000000000002</c:v>
                </c:pt>
                <c:pt idx="31813">
                  <c:v>2.3235000000000001</c:v>
                </c:pt>
                <c:pt idx="31814">
                  <c:v>2.3649999999999998</c:v>
                </c:pt>
                <c:pt idx="31815">
                  <c:v>2.4044000000000003</c:v>
                </c:pt>
                <c:pt idx="31816">
                  <c:v>2.4144000000000001</c:v>
                </c:pt>
                <c:pt idx="31817">
                  <c:v>2.4550999999999998</c:v>
                </c:pt>
                <c:pt idx="31818">
                  <c:v>2.4888000000000003</c:v>
                </c:pt>
                <c:pt idx="31819">
                  <c:v>2.5297999999999998</c:v>
                </c:pt>
                <c:pt idx="31820">
                  <c:v>2.5405000000000002</c:v>
                </c:pt>
                <c:pt idx="31821">
                  <c:v>2.5708000000000002</c:v>
                </c:pt>
                <c:pt idx="31822">
                  <c:v>2.6047000000000002</c:v>
                </c:pt>
                <c:pt idx="31823">
                  <c:v>2.6180000000000003</c:v>
                </c:pt>
                <c:pt idx="31824">
                  <c:v>2.6305000000000001</c:v>
                </c:pt>
                <c:pt idx="31825">
                  <c:v>2.6428000000000003</c:v>
                </c:pt>
                <c:pt idx="31826">
                  <c:v>2.6792000000000002</c:v>
                </c:pt>
                <c:pt idx="31827">
                  <c:v>2.6925000000000003</c:v>
                </c:pt>
                <c:pt idx="31828">
                  <c:v>2.6870000000000003</c:v>
                </c:pt>
                <c:pt idx="31829">
                  <c:v>2.7143999999999999</c:v>
                </c:pt>
                <c:pt idx="31830">
                  <c:v>2.7896000000000001</c:v>
                </c:pt>
                <c:pt idx="31831">
                  <c:v>2.7827999999999999</c:v>
                </c:pt>
                <c:pt idx="31832">
                  <c:v>2.8122000000000003</c:v>
                </c:pt>
                <c:pt idx="31833">
                  <c:v>2.8825000000000003</c:v>
                </c:pt>
                <c:pt idx="31834">
                  <c:v>2.8375000000000004</c:v>
                </c:pt>
                <c:pt idx="31835">
                  <c:v>2.8769</c:v>
                </c:pt>
                <c:pt idx="31836">
                  <c:v>2.9608000000000003</c:v>
                </c:pt>
                <c:pt idx="31837">
                  <c:v>3.0093000000000001</c:v>
                </c:pt>
                <c:pt idx="31838">
                  <c:v>3.0531000000000001</c:v>
                </c:pt>
                <c:pt idx="31839">
                  <c:v>2.9843000000000002</c:v>
                </c:pt>
                <c:pt idx="31840">
                  <c:v>2.9816000000000003</c:v>
                </c:pt>
                <c:pt idx="31841">
                  <c:v>3.0222000000000002</c:v>
                </c:pt>
                <c:pt idx="31842">
                  <c:v>3.0248000000000004</c:v>
                </c:pt>
                <c:pt idx="31843">
                  <c:v>3.0264000000000002</c:v>
                </c:pt>
                <c:pt idx="31844">
                  <c:v>3.0440000000000005</c:v>
                </c:pt>
                <c:pt idx="31845">
                  <c:v>3.1173000000000002</c:v>
                </c:pt>
                <c:pt idx="31846">
                  <c:v>3.0701000000000001</c:v>
                </c:pt>
                <c:pt idx="31847">
                  <c:v>3.0489999999999999</c:v>
                </c:pt>
                <c:pt idx="31848">
                  <c:v>3.048</c:v>
                </c:pt>
                <c:pt idx="31849">
                  <c:v>3.0687000000000002</c:v>
                </c:pt>
                <c:pt idx="31850">
                  <c:v>3.0167999999999999</c:v>
                </c:pt>
                <c:pt idx="31851">
                  <c:v>3.0166000000000004</c:v>
                </c:pt>
                <c:pt idx="31852">
                  <c:v>3.0280000000000005</c:v>
                </c:pt>
                <c:pt idx="31853">
                  <c:v>3.0057</c:v>
                </c:pt>
                <c:pt idx="31854">
                  <c:v>2.9670000000000005</c:v>
                </c:pt>
                <c:pt idx="31855">
                  <c:v>2.9866000000000001</c:v>
                </c:pt>
                <c:pt idx="31856">
                  <c:v>2.9984000000000002</c:v>
                </c:pt>
                <c:pt idx="31857">
                  <c:v>2.9463000000000004</c:v>
                </c:pt>
                <c:pt idx="31858">
                  <c:v>3.0085999999999999</c:v>
                </c:pt>
                <c:pt idx="31859">
                  <c:v>2.9325000000000001</c:v>
                </c:pt>
                <c:pt idx="31860">
                  <c:v>3.0155000000000003</c:v>
                </c:pt>
                <c:pt idx="31861">
                  <c:v>3.0379000000000005</c:v>
                </c:pt>
                <c:pt idx="31862">
                  <c:v>2.9748999999999999</c:v>
                </c:pt>
                <c:pt idx="31863">
                  <c:v>2.9153000000000002</c:v>
                </c:pt>
                <c:pt idx="31864">
                  <c:v>2.8434000000000004</c:v>
                </c:pt>
                <c:pt idx="31865">
                  <c:v>2.8452999999999999</c:v>
                </c:pt>
                <c:pt idx="31866">
                  <c:v>2.9180000000000001</c:v>
                </c:pt>
                <c:pt idx="31867">
                  <c:v>2.7835999999999999</c:v>
                </c:pt>
                <c:pt idx="31868">
                  <c:v>2.9526000000000003</c:v>
                </c:pt>
                <c:pt idx="31869">
                  <c:v>2.9094000000000002</c:v>
                </c:pt>
                <c:pt idx="31870">
                  <c:v>2.6725000000000003</c:v>
                </c:pt>
                <c:pt idx="31871">
                  <c:v>2.4281000000000001</c:v>
                </c:pt>
                <c:pt idx="31872">
                  <c:v>2.4058000000000002</c:v>
                </c:pt>
                <c:pt idx="31873">
                  <c:v>2.3487</c:v>
                </c:pt>
                <c:pt idx="31874">
                  <c:v>2.2117</c:v>
                </c:pt>
                <c:pt idx="31875">
                  <c:v>2.1541000000000001</c:v>
                </c:pt>
                <c:pt idx="31876">
                  <c:v>2.1984000000000004</c:v>
                </c:pt>
                <c:pt idx="31877">
                  <c:v>2.2355</c:v>
                </c:pt>
                <c:pt idx="31878">
                  <c:v>2.1748000000000003</c:v>
                </c:pt>
                <c:pt idx="31879">
                  <c:v>2.137</c:v>
                </c:pt>
                <c:pt idx="31880">
                  <c:v>2.0299</c:v>
                </c:pt>
                <c:pt idx="31881">
                  <c:v>2.0106000000000002</c:v>
                </c:pt>
                <c:pt idx="31882">
                  <c:v>1.9981000000000002</c:v>
                </c:pt>
                <c:pt idx="31883">
                  <c:v>1.9866000000000001</c:v>
                </c:pt>
                <c:pt idx="31884">
                  <c:v>1.9803000000000002</c:v>
                </c:pt>
                <c:pt idx="31885">
                  <c:v>1.9518000000000002</c:v>
                </c:pt>
                <c:pt idx="31886">
                  <c:v>1.9047000000000001</c:v>
                </c:pt>
                <c:pt idx="31887">
                  <c:v>1.8813</c:v>
                </c:pt>
                <c:pt idx="31888">
                  <c:v>1.8643000000000001</c:v>
                </c:pt>
                <c:pt idx="31889">
                  <c:v>1.8963000000000001</c:v>
                </c:pt>
                <c:pt idx="31890">
                  <c:v>1.9969000000000001</c:v>
                </c:pt>
                <c:pt idx="31891">
                  <c:v>1.8327000000000002</c:v>
                </c:pt>
                <c:pt idx="31892">
                  <c:v>1.9497</c:v>
                </c:pt>
                <c:pt idx="31893">
                  <c:v>1.8369</c:v>
                </c:pt>
                <c:pt idx="31894">
                  <c:v>1.8921000000000001</c:v>
                </c:pt>
                <c:pt idx="31895">
                  <c:v>1.9786999999999999</c:v>
                </c:pt>
                <c:pt idx="31896">
                  <c:v>1.897</c:v>
                </c:pt>
                <c:pt idx="31897">
                  <c:v>1.8756000000000002</c:v>
                </c:pt>
                <c:pt idx="31898">
                  <c:v>1.7564000000000002</c:v>
                </c:pt>
                <c:pt idx="31899">
                  <c:v>1.6021999999999998</c:v>
                </c:pt>
                <c:pt idx="31900">
                  <c:v>1.5792999999999999</c:v>
                </c:pt>
                <c:pt idx="31901">
                  <c:v>1.4722</c:v>
                </c:pt>
                <c:pt idx="31902">
                  <c:v>1.4995000000000001</c:v>
                </c:pt>
                <c:pt idx="31903">
                  <c:v>1.3340000000000001</c:v>
                </c:pt>
                <c:pt idx="31904">
                  <c:v>1.2696000000000001</c:v>
                </c:pt>
                <c:pt idx="31905">
                  <c:v>1.3198000000000001</c:v>
                </c:pt>
                <c:pt idx="31906">
                  <c:v>1.2071000000000001</c:v>
                </c:pt>
                <c:pt idx="31907">
                  <c:v>1.2301000000000002</c:v>
                </c:pt>
                <c:pt idx="31908">
                  <c:v>1.1897</c:v>
                </c:pt>
                <c:pt idx="31909">
                  <c:v>1.131</c:v>
                </c:pt>
                <c:pt idx="31910">
                  <c:v>1.165</c:v>
                </c:pt>
                <c:pt idx="31911">
                  <c:v>1.1388</c:v>
                </c:pt>
                <c:pt idx="31912">
                  <c:v>1.1259000000000001</c:v>
                </c:pt>
                <c:pt idx="31913">
                  <c:v>1.0849</c:v>
                </c:pt>
                <c:pt idx="31914">
                  <c:v>1.0845</c:v>
                </c:pt>
                <c:pt idx="31915">
                  <c:v>1.0757999999999999</c:v>
                </c:pt>
                <c:pt idx="31916">
                  <c:v>1.0414000000000001</c:v>
                </c:pt>
                <c:pt idx="31917">
                  <c:v>1.0296000000000001</c:v>
                </c:pt>
                <c:pt idx="31918">
                  <c:v>1.0064</c:v>
                </c:pt>
                <c:pt idx="31919">
                  <c:v>1.0272000000000001</c:v>
                </c:pt>
                <c:pt idx="31920">
                  <c:v>0.97780000000000011</c:v>
                </c:pt>
                <c:pt idx="31921">
                  <c:v>0.97520000000000007</c:v>
                </c:pt>
                <c:pt idx="31922">
                  <c:v>0.94710000000000005</c:v>
                </c:pt>
                <c:pt idx="31923">
                  <c:v>0.94070000000000009</c:v>
                </c:pt>
                <c:pt idx="31924">
                  <c:v>0.94480000000000008</c:v>
                </c:pt>
                <c:pt idx="31925">
                  <c:v>0.88510000000000011</c:v>
                </c:pt>
                <c:pt idx="31926">
                  <c:v>0.91460000000000008</c:v>
                </c:pt>
                <c:pt idx="31927">
                  <c:v>0.92759999999999998</c:v>
                </c:pt>
                <c:pt idx="31928">
                  <c:v>0.86370000000000013</c:v>
                </c:pt>
                <c:pt idx="31929">
                  <c:v>0.84909999999999997</c:v>
                </c:pt>
                <c:pt idx="31930">
                  <c:v>0.87919999999999998</c:v>
                </c:pt>
                <c:pt idx="31931">
                  <c:v>0.82</c:v>
                </c:pt>
                <c:pt idx="31932">
                  <c:v>0.82739999999999991</c:v>
                </c:pt>
                <c:pt idx="31933">
                  <c:v>0.80530000000000013</c:v>
                </c:pt>
                <c:pt idx="31934">
                  <c:v>0.79110000000000003</c:v>
                </c:pt>
                <c:pt idx="31935">
                  <c:v>0.81010000000000015</c:v>
                </c:pt>
                <c:pt idx="31936">
                  <c:v>0.82110000000000005</c:v>
                </c:pt>
                <c:pt idx="31937">
                  <c:v>0.79780000000000006</c:v>
                </c:pt>
                <c:pt idx="31938">
                  <c:v>0.7924000000000001</c:v>
                </c:pt>
                <c:pt idx="31939">
                  <c:v>0.78029999999999999</c:v>
                </c:pt>
                <c:pt idx="31940">
                  <c:v>0.76980000000000004</c:v>
                </c:pt>
                <c:pt idx="31941">
                  <c:v>0.77220000000000011</c:v>
                </c:pt>
                <c:pt idx="31942">
                  <c:v>0.73819999999999997</c:v>
                </c:pt>
                <c:pt idx="31943">
                  <c:v>0.74060000000000004</c:v>
                </c:pt>
                <c:pt idx="31944">
                  <c:v>0.75290000000000001</c:v>
                </c:pt>
                <c:pt idx="31945">
                  <c:v>0.72389999999999999</c:v>
                </c:pt>
                <c:pt idx="31946">
                  <c:v>0.71079999999999999</c:v>
                </c:pt>
                <c:pt idx="31947">
                  <c:v>0.69750000000000001</c:v>
                </c:pt>
                <c:pt idx="31948">
                  <c:v>0.70220000000000005</c:v>
                </c:pt>
                <c:pt idx="31949">
                  <c:v>0.70740000000000003</c:v>
                </c:pt>
                <c:pt idx="31950">
                  <c:v>0.67010000000000003</c:v>
                </c:pt>
                <c:pt idx="31951">
                  <c:v>0.69450000000000012</c:v>
                </c:pt>
                <c:pt idx="31952">
                  <c:v>0.67759999999999998</c:v>
                </c:pt>
                <c:pt idx="31953">
                  <c:v>0.66890000000000005</c:v>
                </c:pt>
                <c:pt idx="31954">
                  <c:v>0.64070000000000005</c:v>
                </c:pt>
                <c:pt idx="31955">
                  <c:v>0.58490000000000009</c:v>
                </c:pt>
                <c:pt idx="31956">
                  <c:v>0.58510000000000006</c:v>
                </c:pt>
                <c:pt idx="31957">
                  <c:v>0.60370000000000001</c:v>
                </c:pt>
                <c:pt idx="31958">
                  <c:v>0.5978</c:v>
                </c:pt>
                <c:pt idx="31959">
                  <c:v>0.59450000000000003</c:v>
                </c:pt>
                <c:pt idx="31960">
                  <c:v>0.60580000000000001</c:v>
                </c:pt>
                <c:pt idx="31961">
                  <c:v>0.57150000000000001</c:v>
                </c:pt>
                <c:pt idx="31962">
                  <c:v>0.56710000000000005</c:v>
                </c:pt>
                <c:pt idx="31963">
                  <c:v>0.56420000000000003</c:v>
                </c:pt>
                <c:pt idx="31964">
                  <c:v>0.56810000000000005</c:v>
                </c:pt>
                <c:pt idx="31965">
                  <c:v>0.56530000000000002</c:v>
                </c:pt>
                <c:pt idx="31966">
                  <c:v>0.5716</c:v>
                </c:pt>
                <c:pt idx="31967">
                  <c:v>0.52700000000000002</c:v>
                </c:pt>
                <c:pt idx="31968">
                  <c:v>0.54269999999999996</c:v>
                </c:pt>
                <c:pt idx="31969">
                  <c:v>0.53100000000000003</c:v>
                </c:pt>
                <c:pt idx="31970">
                  <c:v>0.51660000000000006</c:v>
                </c:pt>
                <c:pt idx="31971">
                  <c:v>0.50719999999999998</c:v>
                </c:pt>
                <c:pt idx="31972">
                  <c:v>0.51029999999999998</c:v>
                </c:pt>
                <c:pt idx="31973">
                  <c:v>0.48860000000000003</c:v>
                </c:pt>
                <c:pt idx="31974">
                  <c:v>0.47859999999999997</c:v>
                </c:pt>
                <c:pt idx="31975">
                  <c:v>0.4819</c:v>
                </c:pt>
                <c:pt idx="31976">
                  <c:v>0.47039999999999998</c:v>
                </c:pt>
                <c:pt idx="31977">
                  <c:v>0.45190000000000002</c:v>
                </c:pt>
                <c:pt idx="31978">
                  <c:v>0.45960000000000001</c:v>
                </c:pt>
                <c:pt idx="31979">
                  <c:v>0.46130000000000004</c:v>
                </c:pt>
                <c:pt idx="31980">
                  <c:v>0.45660000000000001</c:v>
                </c:pt>
                <c:pt idx="31981">
                  <c:v>0.45450000000000002</c:v>
                </c:pt>
                <c:pt idx="31982">
                  <c:v>0.44829999999999998</c:v>
                </c:pt>
                <c:pt idx="31983">
                  <c:v>0.44130000000000003</c:v>
                </c:pt>
                <c:pt idx="31984">
                  <c:v>0.4284</c:v>
                </c:pt>
                <c:pt idx="31985">
                  <c:v>0.42690000000000006</c:v>
                </c:pt>
                <c:pt idx="31986">
                  <c:v>0.42500000000000004</c:v>
                </c:pt>
                <c:pt idx="31987">
                  <c:v>0.40500000000000003</c:v>
                </c:pt>
                <c:pt idx="31988">
                  <c:v>0.4032</c:v>
                </c:pt>
                <c:pt idx="31989">
                  <c:v>0.40080000000000005</c:v>
                </c:pt>
                <c:pt idx="31990">
                  <c:v>0.39450000000000002</c:v>
                </c:pt>
                <c:pt idx="31991">
                  <c:v>0.38880000000000003</c:v>
                </c:pt>
                <c:pt idx="31992">
                  <c:v>0.379</c:v>
                </c:pt>
                <c:pt idx="31993">
                  <c:v>0.37930000000000003</c:v>
                </c:pt>
                <c:pt idx="31994">
                  <c:v>0.38190000000000002</c:v>
                </c:pt>
                <c:pt idx="31995">
                  <c:v>0.3654</c:v>
                </c:pt>
                <c:pt idx="31996">
                  <c:v>0.35510000000000003</c:v>
                </c:pt>
                <c:pt idx="31997">
                  <c:v>0.36050000000000004</c:v>
                </c:pt>
                <c:pt idx="31998">
                  <c:v>0.35390000000000005</c:v>
                </c:pt>
                <c:pt idx="31999">
                  <c:v>0.34950000000000003</c:v>
                </c:pt>
                <c:pt idx="32000">
                  <c:v>0.34720000000000001</c:v>
                </c:pt>
                <c:pt idx="32001">
                  <c:v>0.3427</c:v>
                </c:pt>
                <c:pt idx="32002">
                  <c:v>0.33570000000000005</c:v>
                </c:pt>
                <c:pt idx="32003">
                  <c:v>0.33750000000000002</c:v>
                </c:pt>
                <c:pt idx="32004">
                  <c:v>0.32830000000000004</c:v>
                </c:pt>
                <c:pt idx="32005">
                  <c:v>0.32570000000000005</c:v>
                </c:pt>
                <c:pt idx="32006">
                  <c:v>0.3286</c:v>
                </c:pt>
                <c:pt idx="32007">
                  <c:v>0.32410000000000005</c:v>
                </c:pt>
                <c:pt idx="32008">
                  <c:v>0.31810000000000005</c:v>
                </c:pt>
                <c:pt idx="32009">
                  <c:v>0.317</c:v>
                </c:pt>
                <c:pt idx="32010">
                  <c:v>0.31170000000000003</c:v>
                </c:pt>
                <c:pt idx="32011">
                  <c:v>0.31360000000000005</c:v>
                </c:pt>
                <c:pt idx="32012">
                  <c:v>0.30720000000000003</c:v>
                </c:pt>
                <c:pt idx="32013">
                  <c:v>0.2984</c:v>
                </c:pt>
                <c:pt idx="32014">
                  <c:v>0.29930000000000001</c:v>
                </c:pt>
                <c:pt idx="32015">
                  <c:v>0.28820000000000001</c:v>
                </c:pt>
                <c:pt idx="32016">
                  <c:v>0.28439999999999999</c:v>
                </c:pt>
                <c:pt idx="32017">
                  <c:v>0.28740000000000004</c:v>
                </c:pt>
                <c:pt idx="32018">
                  <c:v>0.28340000000000004</c:v>
                </c:pt>
                <c:pt idx="32019">
                  <c:v>0.27700000000000002</c:v>
                </c:pt>
                <c:pt idx="32020">
                  <c:v>0.27690000000000003</c:v>
                </c:pt>
                <c:pt idx="32021">
                  <c:v>0.27599999999999997</c:v>
                </c:pt>
                <c:pt idx="32022">
                  <c:v>0.27250000000000002</c:v>
                </c:pt>
                <c:pt idx="32023">
                  <c:v>0.26840000000000003</c:v>
                </c:pt>
                <c:pt idx="32024">
                  <c:v>0.27</c:v>
                </c:pt>
                <c:pt idx="32025">
                  <c:v>0.26280000000000003</c:v>
                </c:pt>
                <c:pt idx="32026">
                  <c:v>0.26540000000000002</c:v>
                </c:pt>
                <c:pt idx="32027">
                  <c:v>0.26480000000000004</c:v>
                </c:pt>
                <c:pt idx="32028">
                  <c:v>0.25590000000000002</c:v>
                </c:pt>
                <c:pt idx="32029">
                  <c:v>0.26130000000000003</c:v>
                </c:pt>
                <c:pt idx="32030">
                  <c:v>0.25779999999999997</c:v>
                </c:pt>
                <c:pt idx="32031">
                  <c:v>0.251</c:v>
                </c:pt>
                <c:pt idx="32032">
                  <c:v>0.2576</c:v>
                </c:pt>
                <c:pt idx="32033">
                  <c:v>0.251</c:v>
                </c:pt>
                <c:pt idx="32034">
                  <c:v>0.25270000000000004</c:v>
                </c:pt>
                <c:pt idx="32035">
                  <c:v>0.24880000000000002</c:v>
                </c:pt>
                <c:pt idx="32036">
                  <c:v>0.24230000000000002</c:v>
                </c:pt>
                <c:pt idx="32037">
                  <c:v>0.24710000000000001</c:v>
                </c:pt>
                <c:pt idx="32038">
                  <c:v>0.24140000000000003</c:v>
                </c:pt>
                <c:pt idx="32039">
                  <c:v>0.23620000000000002</c:v>
                </c:pt>
                <c:pt idx="32040">
                  <c:v>0.23650000000000004</c:v>
                </c:pt>
                <c:pt idx="32041">
                  <c:v>0.23450000000000004</c:v>
                </c:pt>
                <c:pt idx="32042">
                  <c:v>0.23210000000000003</c:v>
                </c:pt>
                <c:pt idx="32043">
                  <c:v>0.23150000000000001</c:v>
                </c:pt>
                <c:pt idx="32044">
                  <c:v>0.23260000000000003</c:v>
                </c:pt>
                <c:pt idx="32045">
                  <c:v>0.22860000000000003</c:v>
                </c:pt>
                <c:pt idx="32046">
                  <c:v>0.2283</c:v>
                </c:pt>
                <c:pt idx="32047">
                  <c:v>0.22750000000000001</c:v>
                </c:pt>
                <c:pt idx="32048">
                  <c:v>0.22870000000000001</c:v>
                </c:pt>
                <c:pt idx="32049">
                  <c:v>0.22890000000000002</c:v>
                </c:pt>
                <c:pt idx="32050">
                  <c:v>0.22799999999999998</c:v>
                </c:pt>
                <c:pt idx="32051">
                  <c:v>0.23250000000000004</c:v>
                </c:pt>
                <c:pt idx="32052">
                  <c:v>0.23500000000000001</c:v>
                </c:pt>
                <c:pt idx="32053">
                  <c:v>0.2339</c:v>
                </c:pt>
                <c:pt idx="32054">
                  <c:v>0.23870000000000002</c:v>
                </c:pt>
                <c:pt idx="32055">
                  <c:v>0.23980000000000001</c:v>
                </c:pt>
                <c:pt idx="32056">
                  <c:v>0.24020000000000002</c:v>
                </c:pt>
                <c:pt idx="32057">
                  <c:v>0.25659999999999999</c:v>
                </c:pt>
                <c:pt idx="32058">
                  <c:v>0.26520000000000005</c:v>
                </c:pt>
                <c:pt idx="32059">
                  <c:v>0.27639999999999998</c:v>
                </c:pt>
                <c:pt idx="32060">
                  <c:v>0.29430000000000001</c:v>
                </c:pt>
                <c:pt idx="32061">
                  <c:v>0.30110000000000003</c:v>
                </c:pt>
                <c:pt idx="32062">
                  <c:v>0.30740000000000001</c:v>
                </c:pt>
                <c:pt idx="32063">
                  <c:v>0.3453</c:v>
                </c:pt>
                <c:pt idx="32064">
                  <c:v>0.35910000000000003</c:v>
                </c:pt>
                <c:pt idx="32065">
                  <c:v>0.38500000000000001</c:v>
                </c:pt>
                <c:pt idx="32066">
                  <c:v>0.4133</c:v>
                </c:pt>
                <c:pt idx="32067">
                  <c:v>0.41470000000000007</c:v>
                </c:pt>
                <c:pt idx="32068">
                  <c:v>0.46040000000000003</c:v>
                </c:pt>
                <c:pt idx="32069">
                  <c:v>0.49640000000000006</c:v>
                </c:pt>
                <c:pt idx="32070">
                  <c:v>0.59460000000000002</c:v>
                </c:pt>
                <c:pt idx="32071">
                  <c:v>0.63019999999999998</c:v>
                </c:pt>
                <c:pt idx="32072">
                  <c:v>0.64790000000000003</c:v>
                </c:pt>
                <c:pt idx="32073">
                  <c:v>0.66480000000000006</c:v>
                </c:pt>
                <c:pt idx="32074">
                  <c:v>0.70640000000000003</c:v>
                </c:pt>
                <c:pt idx="32075">
                  <c:v>0.7036</c:v>
                </c:pt>
                <c:pt idx="32076">
                  <c:v>0.71790000000000009</c:v>
                </c:pt>
                <c:pt idx="32077">
                  <c:v>0.75519999999999998</c:v>
                </c:pt>
                <c:pt idx="32078">
                  <c:v>0.81150000000000011</c:v>
                </c:pt>
                <c:pt idx="32079">
                  <c:v>0.8165</c:v>
                </c:pt>
                <c:pt idx="32080">
                  <c:v>0.8358000000000001</c:v>
                </c:pt>
                <c:pt idx="32081">
                  <c:v>0.88030000000000008</c:v>
                </c:pt>
                <c:pt idx="32082">
                  <c:v>0.91620000000000013</c:v>
                </c:pt>
                <c:pt idx="32083">
                  <c:v>0.9769000000000001</c:v>
                </c:pt>
                <c:pt idx="32084">
                  <c:v>1.0090000000000001</c:v>
                </c:pt>
                <c:pt idx="32085">
                  <c:v>1.0243</c:v>
                </c:pt>
                <c:pt idx="32086">
                  <c:v>1.1469</c:v>
                </c:pt>
                <c:pt idx="32087">
                  <c:v>1.1884000000000001</c:v>
                </c:pt>
                <c:pt idx="32088">
                  <c:v>1.2370000000000001</c:v>
                </c:pt>
                <c:pt idx="32089">
                  <c:v>1.1965000000000001</c:v>
                </c:pt>
                <c:pt idx="32090">
                  <c:v>1.2610000000000001</c:v>
                </c:pt>
                <c:pt idx="32091">
                  <c:v>1.3151000000000002</c:v>
                </c:pt>
                <c:pt idx="32092">
                  <c:v>1.2438000000000002</c:v>
                </c:pt>
                <c:pt idx="32093">
                  <c:v>1.3118000000000001</c:v>
                </c:pt>
                <c:pt idx="32094">
                  <c:v>1.4125000000000001</c:v>
                </c:pt>
                <c:pt idx="32095">
                  <c:v>1.6010000000000002</c:v>
                </c:pt>
                <c:pt idx="32096">
                  <c:v>1.6025</c:v>
                </c:pt>
                <c:pt idx="32097">
                  <c:v>1.69</c:v>
                </c:pt>
                <c:pt idx="32098">
                  <c:v>1.9264000000000001</c:v>
                </c:pt>
                <c:pt idx="32099">
                  <c:v>2.0838999999999999</c:v>
                </c:pt>
                <c:pt idx="32100">
                  <c:v>2.1903000000000001</c:v>
                </c:pt>
                <c:pt idx="32101">
                  <c:v>2.6386000000000003</c:v>
                </c:pt>
                <c:pt idx="32102">
                  <c:v>3.1537000000000002</c:v>
                </c:pt>
                <c:pt idx="32103">
                  <c:v>3.0207000000000002</c:v>
                </c:pt>
                <c:pt idx="32104">
                  <c:v>2.8551000000000002</c:v>
                </c:pt>
                <c:pt idx="32105">
                  <c:v>3.4183000000000003</c:v>
                </c:pt>
                <c:pt idx="32106">
                  <c:v>3.4927000000000001</c:v>
                </c:pt>
                <c:pt idx="32107">
                  <c:v>3.3489</c:v>
                </c:pt>
                <c:pt idx="32108">
                  <c:v>3.3363999999999998</c:v>
                </c:pt>
                <c:pt idx="32109">
                  <c:v>3.3018000000000001</c:v>
                </c:pt>
                <c:pt idx="32110">
                  <c:v>3.4087000000000005</c:v>
                </c:pt>
                <c:pt idx="32111">
                  <c:v>3.4958</c:v>
                </c:pt>
                <c:pt idx="32112">
                  <c:v>3.4539000000000004</c:v>
                </c:pt>
                <c:pt idx="32113">
                  <c:v>3.2229999999999999</c:v>
                </c:pt>
                <c:pt idx="32114">
                  <c:v>3.7054000000000005</c:v>
                </c:pt>
                <c:pt idx="32115">
                  <c:v>3.7656000000000001</c:v>
                </c:pt>
                <c:pt idx="32116">
                  <c:v>3.7031999999999998</c:v>
                </c:pt>
                <c:pt idx="32117">
                  <c:v>3.6880000000000006</c:v>
                </c:pt>
                <c:pt idx="32118">
                  <c:v>3.8552</c:v>
                </c:pt>
                <c:pt idx="32119">
                  <c:v>3.7731000000000003</c:v>
                </c:pt>
                <c:pt idx="32120">
                  <c:v>3.8354999999999997</c:v>
                </c:pt>
                <c:pt idx="32121">
                  <c:v>3.8985000000000003</c:v>
                </c:pt>
                <c:pt idx="32122">
                  <c:v>3.9658000000000002</c:v>
                </c:pt>
                <c:pt idx="32123">
                  <c:v>3.9682000000000004</c:v>
                </c:pt>
                <c:pt idx="32124">
                  <c:v>4.0648000000000009</c:v>
                </c:pt>
                <c:pt idx="32125">
                  <c:v>4.0389000000000008</c:v>
                </c:pt>
                <c:pt idx="32126">
                  <c:v>4.0628000000000002</c:v>
                </c:pt>
                <c:pt idx="32127">
                  <c:v>3.9549000000000003</c:v>
                </c:pt>
                <c:pt idx="32128">
                  <c:v>4.0781000000000001</c:v>
                </c:pt>
                <c:pt idx="32129">
                  <c:v>4.1420000000000003</c:v>
                </c:pt>
                <c:pt idx="32130">
                  <c:v>4.1311999999999998</c:v>
                </c:pt>
                <c:pt idx="32131">
                  <c:v>4.0747999999999998</c:v>
                </c:pt>
                <c:pt idx="32132">
                  <c:v>3.8735999999999997</c:v>
                </c:pt>
                <c:pt idx="32133">
                  <c:v>3.9918</c:v>
                </c:pt>
                <c:pt idx="32134">
                  <c:v>4.2329999999999997</c:v>
                </c:pt>
                <c:pt idx="32135">
                  <c:v>4.0506000000000002</c:v>
                </c:pt>
                <c:pt idx="32136">
                  <c:v>4.0698999999999996</c:v>
                </c:pt>
                <c:pt idx="32137">
                  <c:v>3.7773000000000003</c:v>
                </c:pt>
                <c:pt idx="32138">
                  <c:v>4.0438000000000001</c:v>
                </c:pt>
                <c:pt idx="32139">
                  <c:v>3.9286000000000003</c:v>
                </c:pt>
                <c:pt idx="32140">
                  <c:v>4.0362</c:v>
                </c:pt>
                <c:pt idx="32141">
                  <c:v>4.0514000000000001</c:v>
                </c:pt>
                <c:pt idx="32142">
                  <c:v>4.0415000000000001</c:v>
                </c:pt>
                <c:pt idx="32143">
                  <c:v>4.0720000000000001</c:v>
                </c:pt>
                <c:pt idx="32144">
                  <c:v>4.0442</c:v>
                </c:pt>
                <c:pt idx="32145">
                  <c:v>3.8753000000000002</c:v>
                </c:pt>
                <c:pt idx="32146">
                  <c:v>3.95</c:v>
                </c:pt>
                <c:pt idx="32147">
                  <c:v>4.0973999999999995</c:v>
                </c:pt>
                <c:pt idx="32148">
                  <c:v>4.0586000000000002</c:v>
                </c:pt>
                <c:pt idx="32149">
                  <c:v>3.8838000000000004</c:v>
                </c:pt>
                <c:pt idx="32150">
                  <c:v>4.0926</c:v>
                </c:pt>
                <c:pt idx="32151">
                  <c:v>4.0877000000000008</c:v>
                </c:pt>
                <c:pt idx="32152">
                  <c:v>3.7957000000000001</c:v>
                </c:pt>
                <c:pt idx="32153">
                  <c:v>3.9771000000000001</c:v>
                </c:pt>
                <c:pt idx="32154">
                  <c:v>3.9378000000000002</c:v>
                </c:pt>
                <c:pt idx="32155">
                  <c:v>4.0670999999999999</c:v>
                </c:pt>
                <c:pt idx="32156">
                  <c:v>3.6569000000000003</c:v>
                </c:pt>
                <c:pt idx="32157">
                  <c:v>3.6856000000000004</c:v>
                </c:pt>
                <c:pt idx="32158">
                  <c:v>3.9098000000000002</c:v>
                </c:pt>
                <c:pt idx="32159">
                  <c:v>3.8723000000000001</c:v>
                </c:pt>
                <c:pt idx="32160">
                  <c:v>3.4217</c:v>
                </c:pt>
                <c:pt idx="32161">
                  <c:v>3.2649000000000004</c:v>
                </c:pt>
                <c:pt idx="32162">
                  <c:v>3.1948000000000003</c:v>
                </c:pt>
                <c:pt idx="32163">
                  <c:v>3.3359000000000005</c:v>
                </c:pt>
                <c:pt idx="32164">
                  <c:v>3.3145000000000007</c:v>
                </c:pt>
                <c:pt idx="32165">
                  <c:v>3.2171000000000003</c:v>
                </c:pt>
                <c:pt idx="32166">
                  <c:v>3.1140000000000003</c:v>
                </c:pt>
                <c:pt idx="32167">
                  <c:v>3.2698999999999998</c:v>
                </c:pt>
                <c:pt idx="32168">
                  <c:v>3.0186000000000002</c:v>
                </c:pt>
                <c:pt idx="32169">
                  <c:v>3.1248000000000005</c:v>
                </c:pt>
                <c:pt idx="32170">
                  <c:v>3.0643000000000002</c:v>
                </c:pt>
                <c:pt idx="32171">
                  <c:v>2.9354</c:v>
                </c:pt>
                <c:pt idx="32172">
                  <c:v>3.0780000000000003</c:v>
                </c:pt>
                <c:pt idx="32173">
                  <c:v>3.1569000000000003</c:v>
                </c:pt>
                <c:pt idx="32174">
                  <c:v>2.7884000000000002</c:v>
                </c:pt>
                <c:pt idx="32175">
                  <c:v>2.6486000000000001</c:v>
                </c:pt>
                <c:pt idx="32176">
                  <c:v>2.6628000000000003</c:v>
                </c:pt>
                <c:pt idx="32177">
                  <c:v>2.7302</c:v>
                </c:pt>
                <c:pt idx="32178">
                  <c:v>2.5489999999999999</c:v>
                </c:pt>
                <c:pt idx="32179">
                  <c:v>2.6983000000000001</c:v>
                </c:pt>
                <c:pt idx="32180">
                  <c:v>2.4435000000000002</c:v>
                </c:pt>
                <c:pt idx="32181">
                  <c:v>2.3251000000000004</c:v>
                </c:pt>
                <c:pt idx="32182">
                  <c:v>2.1353000000000004</c:v>
                </c:pt>
                <c:pt idx="32183">
                  <c:v>2.1347</c:v>
                </c:pt>
                <c:pt idx="32184">
                  <c:v>1.9411000000000003</c:v>
                </c:pt>
                <c:pt idx="32185">
                  <c:v>1.9067000000000001</c:v>
                </c:pt>
                <c:pt idx="32186">
                  <c:v>1.9558</c:v>
                </c:pt>
                <c:pt idx="32187">
                  <c:v>1.8681000000000001</c:v>
                </c:pt>
                <c:pt idx="32188">
                  <c:v>1.7643000000000002</c:v>
                </c:pt>
                <c:pt idx="32189">
                  <c:v>1.6905999999999999</c:v>
                </c:pt>
                <c:pt idx="32190">
                  <c:v>1.6550000000000002</c:v>
                </c:pt>
                <c:pt idx="32191">
                  <c:v>1.6015999999999999</c:v>
                </c:pt>
                <c:pt idx="32192">
                  <c:v>1.5646000000000002</c:v>
                </c:pt>
                <c:pt idx="32193">
                  <c:v>1.5143000000000002</c:v>
                </c:pt>
                <c:pt idx="32194">
                  <c:v>1.4908000000000001</c:v>
                </c:pt>
                <c:pt idx="32195">
                  <c:v>1.4307000000000001</c:v>
                </c:pt>
                <c:pt idx="32196">
                  <c:v>1.4291</c:v>
                </c:pt>
                <c:pt idx="32197">
                  <c:v>1.3859000000000001</c:v>
                </c:pt>
                <c:pt idx="32198">
                  <c:v>1.3423</c:v>
                </c:pt>
                <c:pt idx="32199">
                  <c:v>1.3394000000000001</c:v>
                </c:pt>
                <c:pt idx="32200">
                  <c:v>1.3002000000000002</c:v>
                </c:pt>
                <c:pt idx="32201">
                  <c:v>1.2761</c:v>
                </c:pt>
                <c:pt idx="32202">
                  <c:v>1.2596000000000001</c:v>
                </c:pt>
                <c:pt idx="32203">
                  <c:v>1.2452000000000001</c:v>
                </c:pt>
                <c:pt idx="32204">
                  <c:v>1.2126000000000001</c:v>
                </c:pt>
                <c:pt idx="32205">
                  <c:v>1.1866000000000001</c:v>
                </c:pt>
                <c:pt idx="32206">
                  <c:v>1.169</c:v>
                </c:pt>
                <c:pt idx="32207">
                  <c:v>1.1400000000000001</c:v>
                </c:pt>
                <c:pt idx="32208">
                  <c:v>1.1145</c:v>
                </c:pt>
                <c:pt idx="32209">
                  <c:v>1.1256000000000002</c:v>
                </c:pt>
                <c:pt idx="32210">
                  <c:v>1.0960000000000001</c:v>
                </c:pt>
                <c:pt idx="32211">
                  <c:v>1.0635999999999999</c:v>
                </c:pt>
                <c:pt idx="32212">
                  <c:v>1.0433000000000001</c:v>
                </c:pt>
                <c:pt idx="32213">
                  <c:v>1.0235000000000001</c:v>
                </c:pt>
                <c:pt idx="32214">
                  <c:v>0.99199999999999999</c:v>
                </c:pt>
                <c:pt idx="32215">
                  <c:v>0.99060000000000015</c:v>
                </c:pt>
                <c:pt idx="32216">
                  <c:v>0.94019999999999992</c:v>
                </c:pt>
                <c:pt idx="32217">
                  <c:v>0.97319999999999995</c:v>
                </c:pt>
                <c:pt idx="32218">
                  <c:v>0.96649999999999991</c:v>
                </c:pt>
                <c:pt idx="32219">
                  <c:v>0.93490000000000006</c:v>
                </c:pt>
                <c:pt idx="32220">
                  <c:v>0.91690000000000005</c:v>
                </c:pt>
                <c:pt idx="32221">
                  <c:v>0.88040000000000007</c:v>
                </c:pt>
                <c:pt idx="32222">
                  <c:v>0.87380000000000002</c:v>
                </c:pt>
                <c:pt idx="32223">
                  <c:v>0.85099999999999998</c:v>
                </c:pt>
                <c:pt idx="32224">
                  <c:v>0.86110000000000009</c:v>
                </c:pt>
                <c:pt idx="32225">
                  <c:v>0.8650000000000001</c:v>
                </c:pt>
                <c:pt idx="32226">
                  <c:v>0.85980000000000012</c:v>
                </c:pt>
                <c:pt idx="32227">
                  <c:v>0.86030000000000006</c:v>
                </c:pt>
                <c:pt idx="32228">
                  <c:v>0.84700000000000009</c:v>
                </c:pt>
                <c:pt idx="32229">
                  <c:v>0.85760000000000014</c:v>
                </c:pt>
                <c:pt idx="32230">
                  <c:v>0.79570000000000007</c:v>
                </c:pt>
                <c:pt idx="32231">
                  <c:v>0.81180000000000008</c:v>
                </c:pt>
                <c:pt idx="32232">
                  <c:v>0.82720000000000005</c:v>
                </c:pt>
                <c:pt idx="32233">
                  <c:v>0.8427</c:v>
                </c:pt>
                <c:pt idx="32234">
                  <c:v>0.7923</c:v>
                </c:pt>
                <c:pt idx="32235">
                  <c:v>0.76880000000000004</c:v>
                </c:pt>
                <c:pt idx="32236">
                  <c:v>0.77510000000000012</c:v>
                </c:pt>
                <c:pt idx="32237">
                  <c:v>0.73880000000000001</c:v>
                </c:pt>
                <c:pt idx="32238">
                  <c:v>0.7844000000000001</c:v>
                </c:pt>
                <c:pt idx="32239">
                  <c:v>0.746</c:v>
                </c:pt>
                <c:pt idx="32240">
                  <c:v>0.72670000000000012</c:v>
                </c:pt>
                <c:pt idx="32241">
                  <c:v>0.73940000000000006</c:v>
                </c:pt>
                <c:pt idx="32242">
                  <c:v>0.7511000000000001</c:v>
                </c:pt>
                <c:pt idx="32243">
                  <c:v>0.7229000000000001</c:v>
                </c:pt>
                <c:pt idx="32244">
                  <c:v>0.74080000000000013</c:v>
                </c:pt>
                <c:pt idx="32245">
                  <c:v>0.73580000000000001</c:v>
                </c:pt>
                <c:pt idx="32246">
                  <c:v>0.72820000000000007</c:v>
                </c:pt>
                <c:pt idx="32247">
                  <c:v>0.70630000000000004</c:v>
                </c:pt>
                <c:pt idx="32248">
                  <c:v>0.71460000000000001</c:v>
                </c:pt>
                <c:pt idx="32249">
                  <c:v>0.71560000000000001</c:v>
                </c:pt>
                <c:pt idx="32250">
                  <c:v>0.6845</c:v>
                </c:pt>
                <c:pt idx="32251">
                  <c:v>0.67240000000000011</c:v>
                </c:pt>
                <c:pt idx="32252">
                  <c:v>0.68330000000000002</c:v>
                </c:pt>
                <c:pt idx="32253">
                  <c:v>0.65010000000000012</c:v>
                </c:pt>
                <c:pt idx="32254">
                  <c:v>0.64450000000000007</c:v>
                </c:pt>
                <c:pt idx="32255">
                  <c:v>0.64090000000000003</c:v>
                </c:pt>
                <c:pt idx="32256">
                  <c:v>0.63280000000000003</c:v>
                </c:pt>
                <c:pt idx="32257">
                  <c:v>0.62140000000000006</c:v>
                </c:pt>
                <c:pt idx="32258">
                  <c:v>0.62720000000000009</c:v>
                </c:pt>
                <c:pt idx="32259">
                  <c:v>0.62009999999999998</c:v>
                </c:pt>
                <c:pt idx="32260">
                  <c:v>0.6008</c:v>
                </c:pt>
                <c:pt idx="32261">
                  <c:v>0.59610000000000007</c:v>
                </c:pt>
                <c:pt idx="32262">
                  <c:v>0.60530000000000006</c:v>
                </c:pt>
                <c:pt idx="32263">
                  <c:v>0.59500000000000008</c:v>
                </c:pt>
                <c:pt idx="32264">
                  <c:v>0.58150000000000002</c:v>
                </c:pt>
                <c:pt idx="32265">
                  <c:v>0.56600000000000006</c:v>
                </c:pt>
                <c:pt idx="32266">
                  <c:v>0.57110000000000005</c:v>
                </c:pt>
                <c:pt idx="32267">
                  <c:v>0.56399999999999995</c:v>
                </c:pt>
                <c:pt idx="32268">
                  <c:v>0.55549999999999999</c:v>
                </c:pt>
                <c:pt idx="32269">
                  <c:v>0.54220000000000002</c:v>
                </c:pt>
                <c:pt idx="32270">
                  <c:v>0.55570000000000008</c:v>
                </c:pt>
                <c:pt idx="32271">
                  <c:v>0.55510000000000004</c:v>
                </c:pt>
                <c:pt idx="32272">
                  <c:v>0.54080000000000006</c:v>
                </c:pt>
                <c:pt idx="32273">
                  <c:v>0.53100000000000003</c:v>
                </c:pt>
                <c:pt idx="32274">
                  <c:v>0.52640000000000009</c:v>
                </c:pt>
                <c:pt idx="32275">
                  <c:v>0.52690000000000003</c:v>
                </c:pt>
                <c:pt idx="32276">
                  <c:v>0.52190000000000003</c:v>
                </c:pt>
                <c:pt idx="32277">
                  <c:v>0.5171</c:v>
                </c:pt>
                <c:pt idx="32278">
                  <c:v>0.5101</c:v>
                </c:pt>
                <c:pt idx="32279">
                  <c:v>0.5</c:v>
                </c:pt>
                <c:pt idx="32280">
                  <c:v>0.49230000000000002</c:v>
                </c:pt>
                <c:pt idx="32281">
                  <c:v>0.49100000000000005</c:v>
                </c:pt>
                <c:pt idx="32282">
                  <c:v>0.48560000000000003</c:v>
                </c:pt>
                <c:pt idx="32283">
                  <c:v>0.47510000000000008</c:v>
                </c:pt>
                <c:pt idx="32284">
                  <c:v>0.47030000000000005</c:v>
                </c:pt>
                <c:pt idx="32285">
                  <c:v>0.47170000000000001</c:v>
                </c:pt>
                <c:pt idx="32286">
                  <c:v>0.46050000000000008</c:v>
                </c:pt>
                <c:pt idx="32287">
                  <c:v>0.45740000000000003</c:v>
                </c:pt>
                <c:pt idx="32288">
                  <c:v>0.4556</c:v>
                </c:pt>
                <c:pt idx="32289">
                  <c:v>0.44720000000000004</c:v>
                </c:pt>
                <c:pt idx="32290">
                  <c:v>0.45010000000000006</c:v>
                </c:pt>
                <c:pt idx="32291">
                  <c:v>0.44580000000000003</c:v>
                </c:pt>
                <c:pt idx="32292">
                  <c:v>0.44550000000000001</c:v>
                </c:pt>
                <c:pt idx="32293">
                  <c:v>0.43099999999999999</c:v>
                </c:pt>
                <c:pt idx="32294">
                  <c:v>0.42320000000000002</c:v>
                </c:pt>
                <c:pt idx="32295">
                  <c:v>0.42050000000000004</c:v>
                </c:pt>
                <c:pt idx="32296">
                  <c:v>0.41900000000000004</c:v>
                </c:pt>
                <c:pt idx="32297">
                  <c:v>0.41840000000000005</c:v>
                </c:pt>
                <c:pt idx="32298">
                  <c:v>0.42000000000000004</c:v>
                </c:pt>
                <c:pt idx="32299">
                  <c:v>0.42470000000000002</c:v>
                </c:pt>
                <c:pt idx="32300">
                  <c:v>0.40960000000000002</c:v>
                </c:pt>
                <c:pt idx="32301">
                  <c:v>0.40670000000000006</c:v>
                </c:pt>
                <c:pt idx="32302">
                  <c:v>0.41490000000000005</c:v>
                </c:pt>
                <c:pt idx="32303">
                  <c:v>0.40739999999999998</c:v>
                </c:pt>
                <c:pt idx="32304">
                  <c:v>0.4047</c:v>
                </c:pt>
                <c:pt idx="32305">
                  <c:v>0.40250000000000008</c:v>
                </c:pt>
                <c:pt idx="32306">
                  <c:v>0.38340000000000002</c:v>
                </c:pt>
                <c:pt idx="32307">
                  <c:v>0.38020000000000004</c:v>
                </c:pt>
                <c:pt idx="32308">
                  <c:v>0.38610000000000005</c:v>
                </c:pt>
                <c:pt idx="32309">
                  <c:v>0.379</c:v>
                </c:pt>
                <c:pt idx="32310">
                  <c:v>0.38030000000000003</c:v>
                </c:pt>
                <c:pt idx="32311">
                  <c:v>0.36430000000000001</c:v>
                </c:pt>
                <c:pt idx="32312">
                  <c:v>0.36709999999999998</c:v>
                </c:pt>
                <c:pt idx="32313">
                  <c:v>0.36400000000000005</c:v>
                </c:pt>
                <c:pt idx="32314">
                  <c:v>0.35980000000000001</c:v>
                </c:pt>
                <c:pt idx="32315">
                  <c:v>0.35150000000000003</c:v>
                </c:pt>
                <c:pt idx="32316">
                  <c:v>0.3639</c:v>
                </c:pt>
                <c:pt idx="32317">
                  <c:v>0.35699999999999998</c:v>
                </c:pt>
                <c:pt idx="32318">
                  <c:v>0.3508</c:v>
                </c:pt>
                <c:pt idx="32319">
                  <c:v>0.35110000000000002</c:v>
                </c:pt>
                <c:pt idx="32320">
                  <c:v>0.34940000000000004</c:v>
                </c:pt>
                <c:pt idx="32321">
                  <c:v>0.34450000000000003</c:v>
                </c:pt>
                <c:pt idx="32322">
                  <c:v>0.34190000000000004</c:v>
                </c:pt>
                <c:pt idx="32323">
                  <c:v>0.34590000000000004</c:v>
                </c:pt>
                <c:pt idx="32324">
                  <c:v>0.32919999999999999</c:v>
                </c:pt>
                <c:pt idx="32325">
                  <c:v>0.32940000000000003</c:v>
                </c:pt>
                <c:pt idx="32326">
                  <c:v>0.33140000000000003</c:v>
                </c:pt>
                <c:pt idx="32327">
                  <c:v>0.32010000000000005</c:v>
                </c:pt>
                <c:pt idx="32328">
                  <c:v>0.31620000000000004</c:v>
                </c:pt>
                <c:pt idx="32329">
                  <c:v>0.31830000000000003</c:v>
                </c:pt>
                <c:pt idx="32330">
                  <c:v>0.311</c:v>
                </c:pt>
                <c:pt idx="32331">
                  <c:v>0.31190000000000007</c:v>
                </c:pt>
                <c:pt idx="32332">
                  <c:v>0.30520000000000003</c:v>
                </c:pt>
                <c:pt idx="32333">
                  <c:v>0.30950000000000005</c:v>
                </c:pt>
                <c:pt idx="32334">
                  <c:v>0.31030000000000002</c:v>
                </c:pt>
                <c:pt idx="32335">
                  <c:v>0.30590000000000006</c:v>
                </c:pt>
                <c:pt idx="32336">
                  <c:v>0.30670000000000003</c:v>
                </c:pt>
                <c:pt idx="32337">
                  <c:v>0.30499999999999999</c:v>
                </c:pt>
                <c:pt idx="32338">
                  <c:v>0.30249999999999999</c:v>
                </c:pt>
                <c:pt idx="32339">
                  <c:v>0.30330000000000001</c:v>
                </c:pt>
                <c:pt idx="32340">
                  <c:v>0.30130000000000001</c:v>
                </c:pt>
                <c:pt idx="32341">
                  <c:v>0.30390000000000006</c:v>
                </c:pt>
                <c:pt idx="32342">
                  <c:v>0.30930000000000002</c:v>
                </c:pt>
                <c:pt idx="32343">
                  <c:v>0.31269999999999998</c:v>
                </c:pt>
                <c:pt idx="32344">
                  <c:v>0.32550000000000001</c:v>
                </c:pt>
                <c:pt idx="32345">
                  <c:v>0.3231</c:v>
                </c:pt>
                <c:pt idx="32346">
                  <c:v>0.33020000000000005</c:v>
                </c:pt>
                <c:pt idx="32347">
                  <c:v>0.3448</c:v>
                </c:pt>
                <c:pt idx="32348">
                  <c:v>0.35060000000000002</c:v>
                </c:pt>
                <c:pt idx="32349">
                  <c:v>0.36050000000000004</c:v>
                </c:pt>
                <c:pt idx="32350">
                  <c:v>0.37919999999999998</c:v>
                </c:pt>
                <c:pt idx="32351">
                  <c:v>0.4002</c:v>
                </c:pt>
                <c:pt idx="32352">
                  <c:v>0.41700000000000004</c:v>
                </c:pt>
                <c:pt idx="32353">
                  <c:v>0.44409999999999999</c:v>
                </c:pt>
                <c:pt idx="32354">
                  <c:v>0.46410000000000001</c:v>
                </c:pt>
                <c:pt idx="32355">
                  <c:v>0.48410000000000003</c:v>
                </c:pt>
                <c:pt idx="32356">
                  <c:v>0.5091</c:v>
                </c:pt>
                <c:pt idx="32357">
                  <c:v>0.55469999999999997</c:v>
                </c:pt>
                <c:pt idx="32358">
                  <c:v>0.57889999999999997</c:v>
                </c:pt>
                <c:pt idx="32359">
                  <c:v>0.62270000000000003</c:v>
                </c:pt>
                <c:pt idx="32360">
                  <c:v>0.66900000000000004</c:v>
                </c:pt>
                <c:pt idx="32361">
                  <c:v>0.71120000000000005</c:v>
                </c:pt>
                <c:pt idx="32362">
                  <c:v>0.73840000000000006</c:v>
                </c:pt>
                <c:pt idx="32363">
                  <c:v>0.78310000000000013</c:v>
                </c:pt>
                <c:pt idx="32364">
                  <c:v>0.87140000000000006</c:v>
                </c:pt>
                <c:pt idx="32365">
                  <c:v>0.89460000000000006</c:v>
                </c:pt>
                <c:pt idx="32366">
                  <c:v>0.97409999999999997</c:v>
                </c:pt>
                <c:pt idx="32367">
                  <c:v>1.002</c:v>
                </c:pt>
                <c:pt idx="32368">
                  <c:v>1.0666</c:v>
                </c:pt>
                <c:pt idx="32369">
                  <c:v>1.1210000000000002</c:v>
                </c:pt>
                <c:pt idx="32370">
                  <c:v>1.1757</c:v>
                </c:pt>
                <c:pt idx="32371">
                  <c:v>1.2396000000000003</c:v>
                </c:pt>
                <c:pt idx="32372">
                  <c:v>1.3066000000000002</c:v>
                </c:pt>
                <c:pt idx="32373">
                  <c:v>1.3410000000000002</c:v>
                </c:pt>
                <c:pt idx="32374">
                  <c:v>1.3999000000000001</c:v>
                </c:pt>
                <c:pt idx="32375">
                  <c:v>1.4730000000000001</c:v>
                </c:pt>
                <c:pt idx="32376">
                  <c:v>1.486</c:v>
                </c:pt>
                <c:pt idx="32377">
                  <c:v>1.5580000000000001</c:v>
                </c:pt>
                <c:pt idx="32378">
                  <c:v>1.5991</c:v>
                </c:pt>
                <c:pt idx="32379">
                  <c:v>1.6585000000000001</c:v>
                </c:pt>
                <c:pt idx="32380">
                  <c:v>1.7778</c:v>
                </c:pt>
                <c:pt idx="32381">
                  <c:v>1.8791000000000002</c:v>
                </c:pt>
                <c:pt idx="32382">
                  <c:v>1.9602000000000002</c:v>
                </c:pt>
                <c:pt idx="32383">
                  <c:v>2.0476000000000001</c:v>
                </c:pt>
                <c:pt idx="32384">
                  <c:v>2.0872000000000002</c:v>
                </c:pt>
                <c:pt idx="32385">
                  <c:v>2.2680000000000002</c:v>
                </c:pt>
                <c:pt idx="32386">
                  <c:v>2.6036999999999999</c:v>
                </c:pt>
                <c:pt idx="32387">
                  <c:v>2.9449000000000005</c:v>
                </c:pt>
                <c:pt idx="32388">
                  <c:v>3.1352000000000002</c:v>
                </c:pt>
                <c:pt idx="32389">
                  <c:v>2.8940999999999999</c:v>
                </c:pt>
                <c:pt idx="32390">
                  <c:v>3.5182000000000002</c:v>
                </c:pt>
                <c:pt idx="32391">
                  <c:v>3.3174000000000001</c:v>
                </c:pt>
                <c:pt idx="32392">
                  <c:v>3.2142000000000004</c:v>
                </c:pt>
                <c:pt idx="32393">
                  <c:v>3.7508000000000004</c:v>
                </c:pt>
                <c:pt idx="32394">
                  <c:v>3.7625999999999999</c:v>
                </c:pt>
                <c:pt idx="32395">
                  <c:v>3.8235999999999999</c:v>
                </c:pt>
                <c:pt idx="32396">
                  <c:v>3.9843000000000006</c:v>
                </c:pt>
                <c:pt idx="32397">
                  <c:v>4.0851999999999995</c:v>
                </c:pt>
                <c:pt idx="32398">
                  <c:v>4.0915999999999997</c:v>
                </c:pt>
                <c:pt idx="32399">
                  <c:v>4.0713999999999997</c:v>
                </c:pt>
                <c:pt idx="32400">
                  <c:v>4.1467000000000001</c:v>
                </c:pt>
                <c:pt idx="32401">
                  <c:v>4.2080000000000002</c:v>
                </c:pt>
                <c:pt idx="32402">
                  <c:v>4.2859000000000007</c:v>
                </c:pt>
                <c:pt idx="32403">
                  <c:v>4.2679</c:v>
                </c:pt>
                <c:pt idx="32404">
                  <c:v>4.2331000000000003</c:v>
                </c:pt>
                <c:pt idx="32405">
                  <c:v>4.3491</c:v>
                </c:pt>
                <c:pt idx="32406">
                  <c:v>4.33</c:v>
                </c:pt>
                <c:pt idx="32407">
                  <c:v>4.3634000000000004</c:v>
                </c:pt>
                <c:pt idx="32408">
                  <c:v>4.4085000000000001</c:v>
                </c:pt>
                <c:pt idx="32409">
                  <c:v>4.3368000000000002</c:v>
                </c:pt>
                <c:pt idx="32410">
                  <c:v>4.4533000000000005</c:v>
                </c:pt>
                <c:pt idx="32411">
                  <c:v>4.5057999999999998</c:v>
                </c:pt>
                <c:pt idx="32412">
                  <c:v>4.6685000000000008</c:v>
                </c:pt>
                <c:pt idx="32413">
                  <c:v>4.7005000000000008</c:v>
                </c:pt>
                <c:pt idx="32414">
                  <c:v>4.6989000000000001</c:v>
                </c:pt>
                <c:pt idx="32415">
                  <c:v>4.7316000000000003</c:v>
                </c:pt>
                <c:pt idx="32416">
                  <c:v>4.6804000000000006</c:v>
                </c:pt>
                <c:pt idx="32417">
                  <c:v>4.5903</c:v>
                </c:pt>
                <c:pt idx="32418">
                  <c:v>4.6104000000000003</c:v>
                </c:pt>
                <c:pt idx="32419">
                  <c:v>4.6033999999999997</c:v>
                </c:pt>
                <c:pt idx="32420">
                  <c:v>4.5365000000000002</c:v>
                </c:pt>
                <c:pt idx="32421">
                  <c:v>4.3555000000000001</c:v>
                </c:pt>
                <c:pt idx="32422">
                  <c:v>4.3719999999999999</c:v>
                </c:pt>
                <c:pt idx="32423">
                  <c:v>4.3936000000000002</c:v>
                </c:pt>
                <c:pt idx="32424">
                  <c:v>4.4034000000000004</c:v>
                </c:pt>
                <c:pt idx="32425">
                  <c:v>4.4854000000000003</c:v>
                </c:pt>
                <c:pt idx="32426">
                  <c:v>4.4183000000000003</c:v>
                </c:pt>
                <c:pt idx="32427">
                  <c:v>4.3107999999999995</c:v>
                </c:pt>
                <c:pt idx="32428">
                  <c:v>4.3796999999999997</c:v>
                </c:pt>
                <c:pt idx="32429">
                  <c:v>4.3255000000000008</c:v>
                </c:pt>
                <c:pt idx="32430">
                  <c:v>4.3076999999999996</c:v>
                </c:pt>
                <c:pt idx="32431">
                  <c:v>4.24</c:v>
                </c:pt>
                <c:pt idx="32432">
                  <c:v>4.2234000000000007</c:v>
                </c:pt>
                <c:pt idx="32433">
                  <c:v>4.1978999999999997</c:v>
                </c:pt>
                <c:pt idx="32434">
                  <c:v>4.2386000000000008</c:v>
                </c:pt>
                <c:pt idx="32435">
                  <c:v>4.1958000000000002</c:v>
                </c:pt>
                <c:pt idx="32436">
                  <c:v>4.1932999999999998</c:v>
                </c:pt>
                <c:pt idx="32437">
                  <c:v>4.0515999999999996</c:v>
                </c:pt>
                <c:pt idx="32438">
                  <c:v>3.9091000000000005</c:v>
                </c:pt>
                <c:pt idx="32439">
                  <c:v>4.0338000000000003</c:v>
                </c:pt>
                <c:pt idx="32440">
                  <c:v>3.9130000000000003</c:v>
                </c:pt>
                <c:pt idx="32441">
                  <c:v>3.7896000000000001</c:v>
                </c:pt>
                <c:pt idx="32442">
                  <c:v>3.5875000000000004</c:v>
                </c:pt>
                <c:pt idx="32443">
                  <c:v>3.5703000000000005</c:v>
                </c:pt>
                <c:pt idx="32444">
                  <c:v>3.4626000000000001</c:v>
                </c:pt>
                <c:pt idx="32445">
                  <c:v>3.2845</c:v>
                </c:pt>
                <c:pt idx="32446">
                  <c:v>3.19</c:v>
                </c:pt>
                <c:pt idx="32447">
                  <c:v>3.1547999999999998</c:v>
                </c:pt>
                <c:pt idx="32448">
                  <c:v>3.1677</c:v>
                </c:pt>
                <c:pt idx="32449">
                  <c:v>3.0849000000000002</c:v>
                </c:pt>
                <c:pt idx="32450">
                  <c:v>3.2412000000000001</c:v>
                </c:pt>
                <c:pt idx="32451">
                  <c:v>3.222</c:v>
                </c:pt>
                <c:pt idx="32452">
                  <c:v>3.2382</c:v>
                </c:pt>
                <c:pt idx="32453">
                  <c:v>3.1092</c:v>
                </c:pt>
                <c:pt idx="32454">
                  <c:v>3.0428000000000002</c:v>
                </c:pt>
                <c:pt idx="32455">
                  <c:v>3.1439000000000004</c:v>
                </c:pt>
                <c:pt idx="32456">
                  <c:v>3.2113999999999998</c:v>
                </c:pt>
                <c:pt idx="32457">
                  <c:v>3.0100000000000002</c:v>
                </c:pt>
                <c:pt idx="32458">
                  <c:v>2.8201000000000001</c:v>
                </c:pt>
                <c:pt idx="32459">
                  <c:v>2.7938000000000001</c:v>
                </c:pt>
                <c:pt idx="32460">
                  <c:v>2.5957000000000003</c:v>
                </c:pt>
                <c:pt idx="32461">
                  <c:v>2.6655000000000002</c:v>
                </c:pt>
                <c:pt idx="32462">
                  <c:v>2.6125000000000003</c:v>
                </c:pt>
                <c:pt idx="32463">
                  <c:v>2.6907000000000001</c:v>
                </c:pt>
                <c:pt idx="32464">
                  <c:v>2.7602000000000002</c:v>
                </c:pt>
                <c:pt idx="32465">
                  <c:v>2.7446000000000002</c:v>
                </c:pt>
                <c:pt idx="32466">
                  <c:v>2.5635000000000003</c:v>
                </c:pt>
                <c:pt idx="32467">
                  <c:v>2.4152000000000005</c:v>
                </c:pt>
                <c:pt idx="32468">
                  <c:v>2.2250000000000001</c:v>
                </c:pt>
                <c:pt idx="32469">
                  <c:v>2.3765999999999998</c:v>
                </c:pt>
                <c:pt idx="32470">
                  <c:v>2.2833000000000001</c:v>
                </c:pt>
                <c:pt idx="32471">
                  <c:v>2.2478000000000002</c:v>
                </c:pt>
                <c:pt idx="32472">
                  <c:v>2.198</c:v>
                </c:pt>
                <c:pt idx="32473">
                  <c:v>2.0401000000000002</c:v>
                </c:pt>
                <c:pt idx="32474">
                  <c:v>2.1092</c:v>
                </c:pt>
                <c:pt idx="32475">
                  <c:v>1.8666</c:v>
                </c:pt>
                <c:pt idx="32476">
                  <c:v>1.8411999999999999</c:v>
                </c:pt>
                <c:pt idx="32477">
                  <c:v>1.6968000000000001</c:v>
                </c:pt>
                <c:pt idx="32478">
                  <c:v>1.7172000000000001</c:v>
                </c:pt>
                <c:pt idx="32479">
                  <c:v>1.6582000000000001</c:v>
                </c:pt>
                <c:pt idx="32480">
                  <c:v>1.6511</c:v>
                </c:pt>
                <c:pt idx="32481">
                  <c:v>1.5693000000000001</c:v>
                </c:pt>
                <c:pt idx="32482">
                  <c:v>1.5989000000000002</c:v>
                </c:pt>
                <c:pt idx="32483">
                  <c:v>1.5246000000000002</c:v>
                </c:pt>
                <c:pt idx="32484">
                  <c:v>1.5319000000000003</c:v>
                </c:pt>
                <c:pt idx="32485">
                  <c:v>1.4622000000000002</c:v>
                </c:pt>
                <c:pt idx="32486">
                  <c:v>1.4324000000000001</c:v>
                </c:pt>
                <c:pt idx="32487">
                  <c:v>1.3827</c:v>
                </c:pt>
                <c:pt idx="32488">
                  <c:v>1.3678000000000001</c:v>
                </c:pt>
                <c:pt idx="32489">
                  <c:v>1.3372999999999999</c:v>
                </c:pt>
                <c:pt idx="32490">
                  <c:v>1.3452999999999999</c:v>
                </c:pt>
                <c:pt idx="32491">
                  <c:v>1.2808999999999999</c:v>
                </c:pt>
                <c:pt idx="32492">
                  <c:v>1.2823000000000002</c:v>
                </c:pt>
                <c:pt idx="32493">
                  <c:v>1.2031000000000001</c:v>
                </c:pt>
                <c:pt idx="32494">
                  <c:v>1.2541000000000002</c:v>
                </c:pt>
                <c:pt idx="32495">
                  <c:v>1.1724000000000001</c:v>
                </c:pt>
                <c:pt idx="32496">
                  <c:v>1.1367</c:v>
                </c:pt>
                <c:pt idx="32497">
                  <c:v>1.1446000000000001</c:v>
                </c:pt>
                <c:pt idx="32498">
                  <c:v>1.1032999999999999</c:v>
                </c:pt>
                <c:pt idx="32499">
                  <c:v>1.0935000000000001</c:v>
                </c:pt>
                <c:pt idx="32500">
                  <c:v>1.0904</c:v>
                </c:pt>
                <c:pt idx="32501">
                  <c:v>1.0479000000000001</c:v>
                </c:pt>
                <c:pt idx="32502">
                  <c:v>1.0083</c:v>
                </c:pt>
                <c:pt idx="32503">
                  <c:v>1.0221</c:v>
                </c:pt>
                <c:pt idx="32504">
                  <c:v>0.99640000000000006</c:v>
                </c:pt>
                <c:pt idx="32505">
                  <c:v>0.97310000000000008</c:v>
                </c:pt>
                <c:pt idx="32506">
                  <c:v>0.97430000000000005</c:v>
                </c:pt>
                <c:pt idx="32507">
                  <c:v>0.96310000000000007</c:v>
                </c:pt>
                <c:pt idx="32508">
                  <c:v>0.97020000000000006</c:v>
                </c:pt>
                <c:pt idx="32509">
                  <c:v>0.9426000000000001</c:v>
                </c:pt>
                <c:pt idx="32510">
                  <c:v>0.94300000000000006</c:v>
                </c:pt>
                <c:pt idx="32511">
                  <c:v>0.9052</c:v>
                </c:pt>
                <c:pt idx="32512">
                  <c:v>0.90310000000000012</c:v>
                </c:pt>
                <c:pt idx="32513">
                  <c:v>0.90359999999999996</c:v>
                </c:pt>
                <c:pt idx="32514">
                  <c:v>0.85500000000000009</c:v>
                </c:pt>
                <c:pt idx="32515">
                  <c:v>0.88850000000000007</c:v>
                </c:pt>
                <c:pt idx="32516">
                  <c:v>0.86709999999999998</c:v>
                </c:pt>
                <c:pt idx="32517">
                  <c:v>0.84510000000000007</c:v>
                </c:pt>
                <c:pt idx="32518">
                  <c:v>0.84770000000000012</c:v>
                </c:pt>
                <c:pt idx="32519">
                  <c:v>0.83610000000000007</c:v>
                </c:pt>
                <c:pt idx="32520">
                  <c:v>0.81069999999999998</c:v>
                </c:pt>
                <c:pt idx="32521">
                  <c:v>0.82089999999999996</c:v>
                </c:pt>
                <c:pt idx="32522">
                  <c:v>0.77750000000000008</c:v>
                </c:pt>
                <c:pt idx="32523">
                  <c:v>0.77510000000000012</c:v>
                </c:pt>
                <c:pt idx="32524">
                  <c:v>0.78160000000000007</c:v>
                </c:pt>
                <c:pt idx="32525">
                  <c:v>0.76630000000000009</c:v>
                </c:pt>
                <c:pt idx="32526">
                  <c:v>0.76219999999999999</c:v>
                </c:pt>
                <c:pt idx="32527">
                  <c:v>0.77590000000000003</c:v>
                </c:pt>
                <c:pt idx="32528">
                  <c:v>0.7219000000000001</c:v>
                </c:pt>
                <c:pt idx="32529">
                  <c:v>0.7177</c:v>
                </c:pt>
                <c:pt idx="32530">
                  <c:v>0.74360000000000004</c:v>
                </c:pt>
                <c:pt idx="32531">
                  <c:v>0.72040000000000004</c:v>
                </c:pt>
                <c:pt idx="32532">
                  <c:v>0.68789999999999996</c:v>
                </c:pt>
                <c:pt idx="32533">
                  <c:v>0.68659999999999999</c:v>
                </c:pt>
                <c:pt idx="32534">
                  <c:v>0.7117</c:v>
                </c:pt>
                <c:pt idx="32535">
                  <c:v>0.69400000000000006</c:v>
                </c:pt>
                <c:pt idx="32536">
                  <c:v>0.68520000000000003</c:v>
                </c:pt>
                <c:pt idx="32537">
                  <c:v>0.65610000000000002</c:v>
                </c:pt>
                <c:pt idx="32538">
                  <c:v>0.65439999999999998</c:v>
                </c:pt>
                <c:pt idx="32539">
                  <c:v>0.65650000000000008</c:v>
                </c:pt>
                <c:pt idx="32540">
                  <c:v>0.64690000000000003</c:v>
                </c:pt>
                <c:pt idx="32541">
                  <c:v>0.65090000000000003</c:v>
                </c:pt>
                <c:pt idx="32542">
                  <c:v>0.64729999999999999</c:v>
                </c:pt>
                <c:pt idx="32543">
                  <c:v>0.62570000000000003</c:v>
                </c:pt>
                <c:pt idx="32544">
                  <c:v>0.61319999999999997</c:v>
                </c:pt>
                <c:pt idx="32545">
                  <c:v>0.58840000000000003</c:v>
                </c:pt>
                <c:pt idx="32546">
                  <c:v>0.54969999999999997</c:v>
                </c:pt>
                <c:pt idx="32547">
                  <c:v>0.58030000000000004</c:v>
                </c:pt>
                <c:pt idx="32548">
                  <c:v>0.56920000000000004</c:v>
                </c:pt>
                <c:pt idx="32549">
                  <c:v>0.5554</c:v>
                </c:pt>
                <c:pt idx="32550">
                  <c:v>0.5767000000000001</c:v>
                </c:pt>
                <c:pt idx="32551">
                  <c:v>0.56200000000000006</c:v>
                </c:pt>
                <c:pt idx="32552">
                  <c:v>0.56210000000000004</c:v>
                </c:pt>
                <c:pt idx="32553">
                  <c:v>0.55869999999999997</c:v>
                </c:pt>
                <c:pt idx="32554">
                  <c:v>0.54720000000000002</c:v>
                </c:pt>
                <c:pt idx="32555">
                  <c:v>0.55300000000000005</c:v>
                </c:pt>
                <c:pt idx="32556">
                  <c:v>0.54560000000000008</c:v>
                </c:pt>
                <c:pt idx="32557">
                  <c:v>0.53210000000000002</c:v>
                </c:pt>
                <c:pt idx="32558">
                  <c:v>0.53490000000000004</c:v>
                </c:pt>
                <c:pt idx="32559">
                  <c:v>0.49299999999999999</c:v>
                </c:pt>
                <c:pt idx="32560">
                  <c:v>0.4587</c:v>
                </c:pt>
                <c:pt idx="32561">
                  <c:v>0.48070000000000007</c:v>
                </c:pt>
                <c:pt idx="32562">
                  <c:v>0.49470000000000003</c:v>
                </c:pt>
                <c:pt idx="32563">
                  <c:v>0.51740000000000008</c:v>
                </c:pt>
                <c:pt idx="32564">
                  <c:v>0.49100000000000005</c:v>
                </c:pt>
                <c:pt idx="32565">
                  <c:v>0.48220000000000002</c:v>
                </c:pt>
                <c:pt idx="32566">
                  <c:v>0.47530000000000006</c:v>
                </c:pt>
                <c:pt idx="32567">
                  <c:v>0.47800000000000004</c:v>
                </c:pt>
                <c:pt idx="32568">
                  <c:v>0.46189999999999998</c:v>
                </c:pt>
                <c:pt idx="32569">
                  <c:v>0.439</c:v>
                </c:pt>
                <c:pt idx="32570">
                  <c:v>0.45590000000000003</c:v>
                </c:pt>
                <c:pt idx="32571">
                  <c:v>0.4592</c:v>
                </c:pt>
                <c:pt idx="32572">
                  <c:v>0.43310000000000004</c:v>
                </c:pt>
                <c:pt idx="32573">
                  <c:v>0.44630000000000003</c:v>
                </c:pt>
                <c:pt idx="32574">
                  <c:v>0.42960000000000004</c:v>
                </c:pt>
                <c:pt idx="32575">
                  <c:v>0.42830000000000007</c:v>
                </c:pt>
                <c:pt idx="32576">
                  <c:v>0.42990000000000006</c:v>
                </c:pt>
                <c:pt idx="32577">
                  <c:v>0.42649999999999999</c:v>
                </c:pt>
                <c:pt idx="32578">
                  <c:v>0.42230000000000001</c:v>
                </c:pt>
                <c:pt idx="32579">
                  <c:v>0.4103</c:v>
                </c:pt>
                <c:pt idx="32580">
                  <c:v>0.40860000000000007</c:v>
                </c:pt>
                <c:pt idx="32581">
                  <c:v>0.38870000000000005</c:v>
                </c:pt>
                <c:pt idx="32582">
                  <c:v>0.36840000000000006</c:v>
                </c:pt>
                <c:pt idx="32583">
                  <c:v>0.3911</c:v>
                </c:pt>
                <c:pt idx="32584">
                  <c:v>0.3881</c:v>
                </c:pt>
                <c:pt idx="32585">
                  <c:v>0.38540000000000002</c:v>
                </c:pt>
                <c:pt idx="32586">
                  <c:v>0.36699999999999999</c:v>
                </c:pt>
                <c:pt idx="32587">
                  <c:v>0.37400000000000005</c:v>
                </c:pt>
                <c:pt idx="32588">
                  <c:v>0.36480000000000001</c:v>
                </c:pt>
                <c:pt idx="32589">
                  <c:v>0.34900000000000003</c:v>
                </c:pt>
                <c:pt idx="32590">
                  <c:v>0.35350000000000004</c:v>
                </c:pt>
                <c:pt idx="32591">
                  <c:v>0.35630000000000006</c:v>
                </c:pt>
                <c:pt idx="32592">
                  <c:v>0.35390000000000005</c:v>
                </c:pt>
                <c:pt idx="32593">
                  <c:v>0.34980000000000006</c:v>
                </c:pt>
                <c:pt idx="32594">
                  <c:v>0.34380000000000005</c:v>
                </c:pt>
                <c:pt idx="32595">
                  <c:v>0.3377</c:v>
                </c:pt>
                <c:pt idx="32596">
                  <c:v>0.33440000000000003</c:v>
                </c:pt>
                <c:pt idx="32597">
                  <c:v>0.32780000000000004</c:v>
                </c:pt>
                <c:pt idx="32598">
                  <c:v>0.32120000000000004</c:v>
                </c:pt>
                <c:pt idx="32599">
                  <c:v>0.31980000000000003</c:v>
                </c:pt>
                <c:pt idx="32600">
                  <c:v>0.31640000000000001</c:v>
                </c:pt>
                <c:pt idx="32601">
                  <c:v>0.31520000000000004</c:v>
                </c:pt>
                <c:pt idx="32602">
                  <c:v>0.311</c:v>
                </c:pt>
                <c:pt idx="32603">
                  <c:v>0.30710000000000004</c:v>
                </c:pt>
                <c:pt idx="32604">
                  <c:v>0.30259999999999998</c:v>
                </c:pt>
                <c:pt idx="32605">
                  <c:v>0.30120000000000002</c:v>
                </c:pt>
                <c:pt idx="32606">
                  <c:v>0.29510000000000003</c:v>
                </c:pt>
                <c:pt idx="32607">
                  <c:v>0.2923</c:v>
                </c:pt>
                <c:pt idx="32608">
                  <c:v>0.28889999999999999</c:v>
                </c:pt>
                <c:pt idx="32609">
                  <c:v>0.2913</c:v>
                </c:pt>
                <c:pt idx="32610">
                  <c:v>0.28639999999999999</c:v>
                </c:pt>
                <c:pt idx="32611">
                  <c:v>0.28189999999999998</c:v>
                </c:pt>
                <c:pt idx="32612">
                  <c:v>0.2767</c:v>
                </c:pt>
                <c:pt idx="32613">
                  <c:v>0.27589999999999998</c:v>
                </c:pt>
                <c:pt idx="32614">
                  <c:v>0.27330000000000004</c:v>
                </c:pt>
                <c:pt idx="32615">
                  <c:v>0.27050000000000002</c:v>
                </c:pt>
                <c:pt idx="32616">
                  <c:v>0.2666</c:v>
                </c:pt>
                <c:pt idx="32617">
                  <c:v>0.26700000000000002</c:v>
                </c:pt>
                <c:pt idx="32618">
                  <c:v>0.26050000000000001</c:v>
                </c:pt>
                <c:pt idx="32619">
                  <c:v>0.25979999999999998</c:v>
                </c:pt>
                <c:pt idx="32620">
                  <c:v>0.25979999999999998</c:v>
                </c:pt>
                <c:pt idx="32621">
                  <c:v>0.26080000000000003</c:v>
                </c:pt>
                <c:pt idx="32622">
                  <c:v>0.2581</c:v>
                </c:pt>
                <c:pt idx="32623">
                  <c:v>0.26290000000000002</c:v>
                </c:pt>
                <c:pt idx="32624">
                  <c:v>0.25880000000000003</c:v>
                </c:pt>
                <c:pt idx="32625">
                  <c:v>0.26650000000000001</c:v>
                </c:pt>
                <c:pt idx="32626">
                  <c:v>0.26389999999999997</c:v>
                </c:pt>
                <c:pt idx="32627">
                  <c:v>0.26669999999999999</c:v>
                </c:pt>
                <c:pt idx="32628">
                  <c:v>0.27029999999999998</c:v>
                </c:pt>
                <c:pt idx="32629">
                  <c:v>0.27389999999999998</c:v>
                </c:pt>
                <c:pt idx="32630">
                  <c:v>0.27550000000000002</c:v>
                </c:pt>
                <c:pt idx="32631">
                  <c:v>0.28100000000000003</c:v>
                </c:pt>
                <c:pt idx="32632">
                  <c:v>0.2792</c:v>
                </c:pt>
                <c:pt idx="32633">
                  <c:v>0.28250000000000003</c:v>
                </c:pt>
                <c:pt idx="32634">
                  <c:v>0.29049999999999998</c:v>
                </c:pt>
                <c:pt idx="32635">
                  <c:v>0.30249999999999999</c:v>
                </c:pt>
                <c:pt idx="32636">
                  <c:v>0.32090000000000002</c:v>
                </c:pt>
                <c:pt idx="32637">
                  <c:v>0.34400000000000003</c:v>
                </c:pt>
                <c:pt idx="32638">
                  <c:v>0.35960000000000003</c:v>
                </c:pt>
                <c:pt idx="32639">
                  <c:v>0.38190000000000002</c:v>
                </c:pt>
                <c:pt idx="32640">
                  <c:v>0.4032</c:v>
                </c:pt>
                <c:pt idx="32641">
                  <c:v>0.42020000000000002</c:v>
                </c:pt>
                <c:pt idx="32642">
                  <c:v>0.44660000000000005</c:v>
                </c:pt>
                <c:pt idx="32643">
                  <c:v>0.45519999999999999</c:v>
                </c:pt>
                <c:pt idx="32644">
                  <c:v>0.48780000000000001</c:v>
                </c:pt>
                <c:pt idx="32645">
                  <c:v>0.51270000000000004</c:v>
                </c:pt>
                <c:pt idx="32646">
                  <c:v>0.5625</c:v>
                </c:pt>
                <c:pt idx="32647">
                  <c:v>0.56559999999999999</c:v>
                </c:pt>
                <c:pt idx="32648">
                  <c:v>0.59660000000000002</c:v>
                </c:pt>
                <c:pt idx="32649">
                  <c:v>0.61010000000000009</c:v>
                </c:pt>
                <c:pt idx="32650">
                  <c:v>0.67030000000000012</c:v>
                </c:pt>
                <c:pt idx="32651">
                  <c:v>0.68910000000000005</c:v>
                </c:pt>
                <c:pt idx="32652">
                  <c:v>0.72520000000000007</c:v>
                </c:pt>
                <c:pt idx="32653">
                  <c:v>0.74370000000000003</c:v>
                </c:pt>
                <c:pt idx="32654">
                  <c:v>0.81150000000000011</c:v>
                </c:pt>
                <c:pt idx="32655">
                  <c:v>0.87190000000000001</c:v>
                </c:pt>
                <c:pt idx="32656">
                  <c:v>0.94090000000000007</c:v>
                </c:pt>
                <c:pt idx="32657">
                  <c:v>1.1248</c:v>
                </c:pt>
                <c:pt idx="32658">
                  <c:v>1.1716</c:v>
                </c:pt>
                <c:pt idx="32659">
                  <c:v>1.2441000000000002</c:v>
                </c:pt>
                <c:pt idx="32660">
                  <c:v>1.1431</c:v>
                </c:pt>
                <c:pt idx="32661">
                  <c:v>1.2353000000000001</c:v>
                </c:pt>
                <c:pt idx="32662">
                  <c:v>1.3728</c:v>
                </c:pt>
                <c:pt idx="32663">
                  <c:v>1.4858000000000002</c:v>
                </c:pt>
                <c:pt idx="32664">
                  <c:v>1.5197000000000001</c:v>
                </c:pt>
                <c:pt idx="32665">
                  <c:v>1.5632000000000001</c:v>
                </c:pt>
                <c:pt idx="32666">
                  <c:v>1.6716000000000002</c:v>
                </c:pt>
                <c:pt idx="32667">
                  <c:v>1.6536999999999999</c:v>
                </c:pt>
                <c:pt idx="32668">
                  <c:v>1.6861000000000002</c:v>
                </c:pt>
                <c:pt idx="32669">
                  <c:v>1.8246</c:v>
                </c:pt>
                <c:pt idx="32670">
                  <c:v>1.8346</c:v>
                </c:pt>
                <c:pt idx="32671">
                  <c:v>1.8515000000000001</c:v>
                </c:pt>
                <c:pt idx="32672">
                  <c:v>1.9032</c:v>
                </c:pt>
                <c:pt idx="32673">
                  <c:v>1.9296</c:v>
                </c:pt>
                <c:pt idx="32674">
                  <c:v>1.9923</c:v>
                </c:pt>
                <c:pt idx="32675">
                  <c:v>2.0594999999999999</c:v>
                </c:pt>
                <c:pt idx="32676">
                  <c:v>2.0841000000000003</c:v>
                </c:pt>
                <c:pt idx="32677">
                  <c:v>2.0760000000000001</c:v>
                </c:pt>
                <c:pt idx="32678">
                  <c:v>2.1414000000000004</c:v>
                </c:pt>
                <c:pt idx="32679">
                  <c:v>2.1192000000000002</c:v>
                </c:pt>
                <c:pt idx="32680">
                  <c:v>2.1922000000000001</c:v>
                </c:pt>
                <c:pt idx="32681">
                  <c:v>2.2685</c:v>
                </c:pt>
                <c:pt idx="32682">
                  <c:v>2.2914000000000003</c:v>
                </c:pt>
                <c:pt idx="32683">
                  <c:v>2.3355000000000001</c:v>
                </c:pt>
                <c:pt idx="32684">
                  <c:v>2.3667000000000002</c:v>
                </c:pt>
                <c:pt idx="32685">
                  <c:v>2.3915000000000002</c:v>
                </c:pt>
                <c:pt idx="32686">
                  <c:v>2.4456000000000002</c:v>
                </c:pt>
                <c:pt idx="32687">
                  <c:v>2.4797000000000002</c:v>
                </c:pt>
                <c:pt idx="32688">
                  <c:v>2.5030000000000001</c:v>
                </c:pt>
                <c:pt idx="32689">
                  <c:v>2.5300000000000002</c:v>
                </c:pt>
                <c:pt idx="32690">
                  <c:v>2.5945</c:v>
                </c:pt>
                <c:pt idx="32691">
                  <c:v>2.5798000000000001</c:v>
                </c:pt>
                <c:pt idx="32692">
                  <c:v>2.5902000000000003</c:v>
                </c:pt>
                <c:pt idx="32693">
                  <c:v>2.6012000000000004</c:v>
                </c:pt>
                <c:pt idx="32694">
                  <c:v>2.6732</c:v>
                </c:pt>
                <c:pt idx="32695">
                  <c:v>2.7041000000000004</c:v>
                </c:pt>
                <c:pt idx="32696">
                  <c:v>2.7213000000000003</c:v>
                </c:pt>
                <c:pt idx="32697">
                  <c:v>2.7550000000000003</c:v>
                </c:pt>
                <c:pt idx="32698">
                  <c:v>2.7774999999999999</c:v>
                </c:pt>
                <c:pt idx="32699">
                  <c:v>2.8473000000000002</c:v>
                </c:pt>
                <c:pt idx="32700">
                  <c:v>2.8853000000000004</c:v>
                </c:pt>
                <c:pt idx="32701">
                  <c:v>2.8536000000000001</c:v>
                </c:pt>
                <c:pt idx="32702">
                  <c:v>2.9190000000000005</c:v>
                </c:pt>
                <c:pt idx="32703">
                  <c:v>2.9204000000000003</c:v>
                </c:pt>
                <c:pt idx="32704">
                  <c:v>2.8994</c:v>
                </c:pt>
                <c:pt idx="32705">
                  <c:v>2.9675000000000002</c:v>
                </c:pt>
                <c:pt idx="32706">
                  <c:v>2.9518000000000004</c:v>
                </c:pt>
                <c:pt idx="32707">
                  <c:v>2.9509000000000003</c:v>
                </c:pt>
                <c:pt idx="32708">
                  <c:v>2.9855</c:v>
                </c:pt>
                <c:pt idx="32709">
                  <c:v>3.004</c:v>
                </c:pt>
                <c:pt idx="32710">
                  <c:v>3.032</c:v>
                </c:pt>
                <c:pt idx="32711">
                  <c:v>3.0959000000000003</c:v>
                </c:pt>
                <c:pt idx="32712">
                  <c:v>3.0187000000000004</c:v>
                </c:pt>
                <c:pt idx="32713">
                  <c:v>2.8875000000000002</c:v>
                </c:pt>
                <c:pt idx="32714">
                  <c:v>2.9411000000000005</c:v>
                </c:pt>
                <c:pt idx="32715">
                  <c:v>2.8009000000000004</c:v>
                </c:pt>
                <c:pt idx="32716">
                  <c:v>2.8315999999999999</c:v>
                </c:pt>
                <c:pt idx="32717">
                  <c:v>2.8140999999999998</c:v>
                </c:pt>
                <c:pt idx="32718">
                  <c:v>2.9979</c:v>
                </c:pt>
                <c:pt idx="32719">
                  <c:v>2.8784000000000001</c:v>
                </c:pt>
                <c:pt idx="32720">
                  <c:v>2.7486999999999999</c:v>
                </c:pt>
                <c:pt idx="32721">
                  <c:v>2.7667000000000002</c:v>
                </c:pt>
                <c:pt idx="32722">
                  <c:v>2.7795000000000005</c:v>
                </c:pt>
                <c:pt idx="32723">
                  <c:v>2.8137000000000003</c:v>
                </c:pt>
                <c:pt idx="32724">
                  <c:v>2.863</c:v>
                </c:pt>
                <c:pt idx="32725">
                  <c:v>2.8963999999999999</c:v>
                </c:pt>
                <c:pt idx="32726">
                  <c:v>2.8733000000000004</c:v>
                </c:pt>
                <c:pt idx="32727">
                  <c:v>2.8298000000000001</c:v>
                </c:pt>
                <c:pt idx="32728">
                  <c:v>2.7703000000000002</c:v>
                </c:pt>
                <c:pt idx="32729">
                  <c:v>2.6998000000000002</c:v>
                </c:pt>
                <c:pt idx="32730">
                  <c:v>2.8785000000000003</c:v>
                </c:pt>
                <c:pt idx="32731">
                  <c:v>2.8795000000000002</c:v>
                </c:pt>
                <c:pt idx="32732">
                  <c:v>2.7720000000000002</c:v>
                </c:pt>
                <c:pt idx="32733">
                  <c:v>2.5815000000000001</c:v>
                </c:pt>
                <c:pt idx="32734">
                  <c:v>2.6692</c:v>
                </c:pt>
                <c:pt idx="32735">
                  <c:v>2.5568000000000004</c:v>
                </c:pt>
                <c:pt idx="32736">
                  <c:v>2.7228000000000003</c:v>
                </c:pt>
                <c:pt idx="32737">
                  <c:v>2.6297999999999999</c:v>
                </c:pt>
                <c:pt idx="32738">
                  <c:v>2.5062000000000002</c:v>
                </c:pt>
                <c:pt idx="32739">
                  <c:v>2.4435000000000002</c:v>
                </c:pt>
                <c:pt idx="32740">
                  <c:v>2.4403000000000001</c:v>
                </c:pt>
                <c:pt idx="32741">
                  <c:v>2.6844999999999999</c:v>
                </c:pt>
                <c:pt idx="32742">
                  <c:v>2.5566</c:v>
                </c:pt>
                <c:pt idx="32743">
                  <c:v>2.2427000000000001</c:v>
                </c:pt>
                <c:pt idx="32744">
                  <c:v>2.2117999999999998</c:v>
                </c:pt>
                <c:pt idx="32745">
                  <c:v>2.2023000000000001</c:v>
                </c:pt>
                <c:pt idx="32746">
                  <c:v>2.2002000000000002</c:v>
                </c:pt>
                <c:pt idx="32747">
                  <c:v>2.5281000000000002</c:v>
                </c:pt>
                <c:pt idx="32748">
                  <c:v>2.2480000000000002</c:v>
                </c:pt>
                <c:pt idx="32749">
                  <c:v>2.1373000000000002</c:v>
                </c:pt>
                <c:pt idx="32750">
                  <c:v>2.0886</c:v>
                </c:pt>
                <c:pt idx="32751">
                  <c:v>2.0454000000000003</c:v>
                </c:pt>
                <c:pt idx="32752">
                  <c:v>2.0489000000000002</c:v>
                </c:pt>
                <c:pt idx="32753">
                  <c:v>2.0230000000000001</c:v>
                </c:pt>
                <c:pt idx="32754">
                  <c:v>1.9819</c:v>
                </c:pt>
                <c:pt idx="32755">
                  <c:v>1.9979</c:v>
                </c:pt>
                <c:pt idx="32756">
                  <c:v>2.0173999999999999</c:v>
                </c:pt>
                <c:pt idx="32757">
                  <c:v>1.8651</c:v>
                </c:pt>
                <c:pt idx="32758">
                  <c:v>1.9177</c:v>
                </c:pt>
                <c:pt idx="32759">
                  <c:v>1.82</c:v>
                </c:pt>
                <c:pt idx="32760">
                  <c:v>1.7652000000000001</c:v>
                </c:pt>
                <c:pt idx="32761">
                  <c:v>1.8714</c:v>
                </c:pt>
                <c:pt idx="32762">
                  <c:v>1.7533000000000003</c:v>
                </c:pt>
                <c:pt idx="32763">
                  <c:v>1.5845000000000002</c:v>
                </c:pt>
                <c:pt idx="32764">
                  <c:v>1.4344000000000001</c:v>
                </c:pt>
                <c:pt idx="32765">
                  <c:v>1.3544</c:v>
                </c:pt>
                <c:pt idx="32766">
                  <c:v>1.3612000000000002</c:v>
                </c:pt>
                <c:pt idx="32767">
                  <c:v>1.3364000000000003</c:v>
                </c:pt>
                <c:pt idx="32768">
                  <c:v>1.2869000000000002</c:v>
                </c:pt>
                <c:pt idx="32769">
                  <c:v>1.3019000000000001</c:v>
                </c:pt>
                <c:pt idx="32770">
                  <c:v>1.2525000000000002</c:v>
                </c:pt>
                <c:pt idx="32771">
                  <c:v>1.2439</c:v>
                </c:pt>
                <c:pt idx="32772">
                  <c:v>1.2446000000000002</c:v>
                </c:pt>
                <c:pt idx="32773">
                  <c:v>1.2061999999999999</c:v>
                </c:pt>
                <c:pt idx="32774">
                  <c:v>1.1657</c:v>
                </c:pt>
                <c:pt idx="32775">
                  <c:v>1.1772</c:v>
                </c:pt>
                <c:pt idx="32776">
                  <c:v>1.1403000000000001</c:v>
                </c:pt>
                <c:pt idx="32777">
                  <c:v>1.0803</c:v>
                </c:pt>
                <c:pt idx="32778">
                  <c:v>1.1159000000000001</c:v>
                </c:pt>
                <c:pt idx="32779">
                  <c:v>1.0608000000000002</c:v>
                </c:pt>
                <c:pt idx="32780">
                  <c:v>1.0962000000000001</c:v>
                </c:pt>
                <c:pt idx="32781">
                  <c:v>1.0615000000000001</c:v>
                </c:pt>
                <c:pt idx="32782">
                  <c:v>1.0679000000000001</c:v>
                </c:pt>
                <c:pt idx="32783">
                  <c:v>1.0319</c:v>
                </c:pt>
                <c:pt idx="32784">
                  <c:v>1.0019</c:v>
                </c:pt>
                <c:pt idx="32785">
                  <c:v>1.0007999999999999</c:v>
                </c:pt>
                <c:pt idx="32786">
                  <c:v>0.94600000000000017</c:v>
                </c:pt>
                <c:pt idx="32787">
                  <c:v>0.93240000000000001</c:v>
                </c:pt>
                <c:pt idx="32788">
                  <c:v>0.93450000000000011</c:v>
                </c:pt>
                <c:pt idx="32789">
                  <c:v>0.90890000000000004</c:v>
                </c:pt>
                <c:pt idx="32790">
                  <c:v>0.92609999999999992</c:v>
                </c:pt>
                <c:pt idx="32791">
                  <c:v>0.85650000000000004</c:v>
                </c:pt>
                <c:pt idx="32792">
                  <c:v>0.85170000000000001</c:v>
                </c:pt>
                <c:pt idx="32793">
                  <c:v>0.84450000000000003</c:v>
                </c:pt>
                <c:pt idx="32794">
                  <c:v>0.81990000000000007</c:v>
                </c:pt>
                <c:pt idx="32795">
                  <c:v>0.80640000000000001</c:v>
                </c:pt>
                <c:pt idx="32796">
                  <c:v>0.80719999999999992</c:v>
                </c:pt>
                <c:pt idx="32797">
                  <c:v>0.76780000000000004</c:v>
                </c:pt>
                <c:pt idx="32798">
                  <c:v>0.7753000000000001</c:v>
                </c:pt>
                <c:pt idx="32799">
                  <c:v>0.76849999999999996</c:v>
                </c:pt>
                <c:pt idx="32800">
                  <c:v>0.74960000000000004</c:v>
                </c:pt>
                <c:pt idx="32801">
                  <c:v>0.73930000000000007</c:v>
                </c:pt>
                <c:pt idx="32802">
                  <c:v>0.73620000000000008</c:v>
                </c:pt>
                <c:pt idx="32803">
                  <c:v>0.76730000000000009</c:v>
                </c:pt>
                <c:pt idx="32804">
                  <c:v>0.76630000000000009</c:v>
                </c:pt>
                <c:pt idx="32805">
                  <c:v>0.7177</c:v>
                </c:pt>
                <c:pt idx="32806">
                  <c:v>0.7359</c:v>
                </c:pt>
                <c:pt idx="32807">
                  <c:v>0.70610000000000006</c:v>
                </c:pt>
                <c:pt idx="32808">
                  <c:v>0.68500000000000005</c:v>
                </c:pt>
                <c:pt idx="32809">
                  <c:v>0.71920000000000006</c:v>
                </c:pt>
                <c:pt idx="32810">
                  <c:v>0.65290000000000004</c:v>
                </c:pt>
                <c:pt idx="32811">
                  <c:v>0.66080000000000005</c:v>
                </c:pt>
                <c:pt idx="32812">
                  <c:v>0.66620000000000001</c:v>
                </c:pt>
                <c:pt idx="32813">
                  <c:v>0.68959999999999999</c:v>
                </c:pt>
                <c:pt idx="32814">
                  <c:v>0.63850000000000007</c:v>
                </c:pt>
                <c:pt idx="32815">
                  <c:v>0.60780000000000012</c:v>
                </c:pt>
                <c:pt idx="32816">
                  <c:v>0.5917</c:v>
                </c:pt>
                <c:pt idx="32817">
                  <c:v>0.58260000000000001</c:v>
                </c:pt>
                <c:pt idx="32818">
                  <c:v>0.58920000000000006</c:v>
                </c:pt>
                <c:pt idx="32819">
                  <c:v>0.56759999999999999</c:v>
                </c:pt>
                <c:pt idx="32820">
                  <c:v>0.57020000000000004</c:v>
                </c:pt>
                <c:pt idx="32821">
                  <c:v>0.58499999999999996</c:v>
                </c:pt>
                <c:pt idx="32822">
                  <c:v>0.5766</c:v>
                </c:pt>
                <c:pt idx="32823">
                  <c:v>0.56940000000000002</c:v>
                </c:pt>
                <c:pt idx="32824">
                  <c:v>0.56220000000000003</c:v>
                </c:pt>
                <c:pt idx="32825">
                  <c:v>0.54510000000000003</c:v>
                </c:pt>
                <c:pt idx="32826">
                  <c:v>0.54930000000000001</c:v>
                </c:pt>
                <c:pt idx="32827">
                  <c:v>0.53250000000000008</c:v>
                </c:pt>
                <c:pt idx="32828">
                  <c:v>0.51580000000000004</c:v>
                </c:pt>
                <c:pt idx="32829">
                  <c:v>0.51559999999999995</c:v>
                </c:pt>
                <c:pt idx="32830">
                  <c:v>0.51159999999999994</c:v>
                </c:pt>
                <c:pt idx="32831">
                  <c:v>0.51300000000000001</c:v>
                </c:pt>
                <c:pt idx="32832">
                  <c:v>0.50609999999999999</c:v>
                </c:pt>
                <c:pt idx="32833">
                  <c:v>0.49409999999999998</c:v>
                </c:pt>
                <c:pt idx="32834">
                  <c:v>0.50640000000000007</c:v>
                </c:pt>
                <c:pt idx="32835">
                  <c:v>0.49400000000000005</c:v>
                </c:pt>
                <c:pt idx="32836">
                  <c:v>0.47839999999999999</c:v>
                </c:pt>
                <c:pt idx="32837">
                  <c:v>0.46689999999999998</c:v>
                </c:pt>
                <c:pt idx="32838">
                  <c:v>0.45830000000000004</c:v>
                </c:pt>
                <c:pt idx="32839">
                  <c:v>0.4531</c:v>
                </c:pt>
                <c:pt idx="32840">
                  <c:v>0.44440000000000002</c:v>
                </c:pt>
                <c:pt idx="32841">
                  <c:v>0.43630000000000008</c:v>
                </c:pt>
                <c:pt idx="32842">
                  <c:v>0.42779999999999996</c:v>
                </c:pt>
                <c:pt idx="32843">
                  <c:v>0.42070000000000002</c:v>
                </c:pt>
                <c:pt idx="32844">
                  <c:v>0.41500000000000004</c:v>
                </c:pt>
                <c:pt idx="32845">
                  <c:v>0.40890000000000004</c:v>
                </c:pt>
                <c:pt idx="32846">
                  <c:v>0.4002</c:v>
                </c:pt>
                <c:pt idx="32847">
                  <c:v>0.39510000000000001</c:v>
                </c:pt>
                <c:pt idx="32848">
                  <c:v>0.39100000000000001</c:v>
                </c:pt>
                <c:pt idx="32849">
                  <c:v>0.3856</c:v>
                </c:pt>
                <c:pt idx="32850">
                  <c:v>0.37260000000000004</c:v>
                </c:pt>
                <c:pt idx="32851">
                  <c:v>0.36200000000000004</c:v>
                </c:pt>
                <c:pt idx="32852">
                  <c:v>0.35930000000000001</c:v>
                </c:pt>
                <c:pt idx="32853">
                  <c:v>0.3548</c:v>
                </c:pt>
                <c:pt idx="32854">
                  <c:v>0.35010000000000002</c:v>
                </c:pt>
                <c:pt idx="32855">
                  <c:v>0.34960000000000002</c:v>
                </c:pt>
                <c:pt idx="32856">
                  <c:v>0.3397</c:v>
                </c:pt>
                <c:pt idx="32857">
                  <c:v>0.32900000000000001</c:v>
                </c:pt>
                <c:pt idx="32858">
                  <c:v>0.33479999999999999</c:v>
                </c:pt>
                <c:pt idx="32859">
                  <c:v>0.32650000000000001</c:v>
                </c:pt>
                <c:pt idx="32860">
                  <c:v>0.32190000000000002</c:v>
                </c:pt>
                <c:pt idx="32861">
                  <c:v>0.31490000000000001</c:v>
                </c:pt>
                <c:pt idx="32862">
                  <c:v>0.31220000000000003</c:v>
                </c:pt>
                <c:pt idx="32863">
                  <c:v>0.30510000000000004</c:v>
                </c:pt>
                <c:pt idx="32864">
                  <c:v>0.29820000000000002</c:v>
                </c:pt>
                <c:pt idx="32865">
                  <c:v>0.29170000000000001</c:v>
                </c:pt>
                <c:pt idx="32866">
                  <c:v>0.29220000000000002</c:v>
                </c:pt>
                <c:pt idx="32867">
                  <c:v>0.28530000000000005</c:v>
                </c:pt>
                <c:pt idx="32868">
                  <c:v>0.28120000000000001</c:v>
                </c:pt>
                <c:pt idx="32869">
                  <c:v>0.27750000000000002</c:v>
                </c:pt>
                <c:pt idx="32870">
                  <c:v>0.27010000000000001</c:v>
                </c:pt>
                <c:pt idx="32871">
                  <c:v>0.26989999999999997</c:v>
                </c:pt>
                <c:pt idx="32872">
                  <c:v>0.26110000000000005</c:v>
                </c:pt>
                <c:pt idx="32873">
                  <c:v>0.25379999999999997</c:v>
                </c:pt>
                <c:pt idx="32874">
                  <c:v>0.24910000000000002</c:v>
                </c:pt>
                <c:pt idx="32875">
                  <c:v>0.24409999999999998</c:v>
                </c:pt>
                <c:pt idx="32876">
                  <c:v>0.24249999999999999</c:v>
                </c:pt>
                <c:pt idx="32877">
                  <c:v>0.2384</c:v>
                </c:pt>
                <c:pt idx="32878">
                  <c:v>0.23220000000000002</c:v>
                </c:pt>
                <c:pt idx="32879">
                  <c:v>0.22270000000000001</c:v>
                </c:pt>
                <c:pt idx="32880">
                  <c:v>0.22340000000000002</c:v>
                </c:pt>
                <c:pt idx="32881">
                  <c:v>0.21840000000000004</c:v>
                </c:pt>
                <c:pt idx="32882">
                  <c:v>0.21179999999999999</c:v>
                </c:pt>
                <c:pt idx="32883">
                  <c:v>0.2094</c:v>
                </c:pt>
                <c:pt idx="32884">
                  <c:v>0.20670000000000002</c:v>
                </c:pt>
                <c:pt idx="32885">
                  <c:v>0.20379999999999998</c:v>
                </c:pt>
                <c:pt idx="32886">
                  <c:v>0.20150000000000001</c:v>
                </c:pt>
                <c:pt idx="32887">
                  <c:v>0.19970000000000002</c:v>
                </c:pt>
                <c:pt idx="32888">
                  <c:v>0.1918</c:v>
                </c:pt>
                <c:pt idx="32889">
                  <c:v>0.19130000000000003</c:v>
                </c:pt>
                <c:pt idx="32890">
                  <c:v>0.19170000000000001</c:v>
                </c:pt>
                <c:pt idx="32891">
                  <c:v>0.19020000000000001</c:v>
                </c:pt>
                <c:pt idx="32892">
                  <c:v>0.18740000000000001</c:v>
                </c:pt>
                <c:pt idx="32893">
                  <c:v>0.18280000000000002</c:v>
                </c:pt>
                <c:pt idx="32894">
                  <c:v>0.17830000000000001</c:v>
                </c:pt>
                <c:pt idx="32895">
                  <c:v>0.17470000000000002</c:v>
                </c:pt>
                <c:pt idx="32896">
                  <c:v>0.17350000000000002</c:v>
                </c:pt>
                <c:pt idx="32897">
                  <c:v>0.17110000000000003</c:v>
                </c:pt>
                <c:pt idx="32898">
                  <c:v>0.17200000000000001</c:v>
                </c:pt>
                <c:pt idx="32899">
                  <c:v>0.17410000000000003</c:v>
                </c:pt>
                <c:pt idx="32900">
                  <c:v>0.16980000000000001</c:v>
                </c:pt>
                <c:pt idx="32901">
                  <c:v>0.17920000000000003</c:v>
                </c:pt>
                <c:pt idx="32902">
                  <c:v>0.18110000000000001</c:v>
                </c:pt>
                <c:pt idx="32903">
                  <c:v>0.1767</c:v>
                </c:pt>
                <c:pt idx="32904">
                  <c:v>0.17820000000000003</c:v>
                </c:pt>
                <c:pt idx="32905">
                  <c:v>0.17460000000000001</c:v>
                </c:pt>
                <c:pt idx="32906">
                  <c:v>0.17630000000000001</c:v>
                </c:pt>
                <c:pt idx="32907">
                  <c:v>0.18149999999999999</c:v>
                </c:pt>
                <c:pt idx="32908">
                  <c:v>0.17880000000000001</c:v>
                </c:pt>
                <c:pt idx="32909">
                  <c:v>0.1794</c:v>
                </c:pt>
                <c:pt idx="32910">
                  <c:v>0.18010000000000001</c:v>
                </c:pt>
                <c:pt idx="32911">
                  <c:v>0.18200000000000002</c:v>
                </c:pt>
                <c:pt idx="32912">
                  <c:v>0.18460000000000001</c:v>
                </c:pt>
                <c:pt idx="32913">
                  <c:v>0.18779999999999999</c:v>
                </c:pt>
                <c:pt idx="32914">
                  <c:v>0.19140000000000001</c:v>
                </c:pt>
                <c:pt idx="32915">
                  <c:v>0.1948</c:v>
                </c:pt>
                <c:pt idx="32916">
                  <c:v>0.2001</c:v>
                </c:pt>
                <c:pt idx="32917">
                  <c:v>0.20499999999999999</c:v>
                </c:pt>
                <c:pt idx="32918">
                  <c:v>0.21320000000000003</c:v>
                </c:pt>
                <c:pt idx="32919">
                  <c:v>0.223</c:v>
                </c:pt>
                <c:pt idx="32920">
                  <c:v>0.22930000000000003</c:v>
                </c:pt>
                <c:pt idx="32921">
                  <c:v>0.23490000000000003</c:v>
                </c:pt>
                <c:pt idx="32922">
                  <c:v>0.24380000000000002</c:v>
                </c:pt>
                <c:pt idx="32923">
                  <c:v>0.25330000000000003</c:v>
                </c:pt>
                <c:pt idx="32924">
                  <c:v>0.26520000000000005</c:v>
                </c:pt>
                <c:pt idx="32925">
                  <c:v>0.27229999999999999</c:v>
                </c:pt>
                <c:pt idx="32926">
                  <c:v>0.29199999999999998</c:v>
                </c:pt>
                <c:pt idx="32927">
                  <c:v>0.31010000000000004</c:v>
                </c:pt>
                <c:pt idx="32928">
                  <c:v>0.32719999999999999</c:v>
                </c:pt>
                <c:pt idx="32929">
                  <c:v>0.3417</c:v>
                </c:pt>
                <c:pt idx="32930">
                  <c:v>0.36030000000000006</c:v>
                </c:pt>
                <c:pt idx="32931">
                  <c:v>0.38330000000000003</c:v>
                </c:pt>
                <c:pt idx="32932">
                  <c:v>0.40730000000000005</c:v>
                </c:pt>
                <c:pt idx="32933">
                  <c:v>0.42859999999999998</c:v>
                </c:pt>
                <c:pt idx="32934">
                  <c:v>0.46330000000000005</c:v>
                </c:pt>
                <c:pt idx="32935">
                  <c:v>0.50070000000000003</c:v>
                </c:pt>
                <c:pt idx="32936">
                  <c:v>0.57430000000000003</c:v>
                </c:pt>
                <c:pt idx="32937">
                  <c:v>0.55700000000000005</c:v>
                </c:pt>
                <c:pt idx="32938">
                  <c:v>0.61890000000000001</c:v>
                </c:pt>
                <c:pt idx="32939">
                  <c:v>0.6925</c:v>
                </c:pt>
                <c:pt idx="32940">
                  <c:v>0.72610000000000008</c:v>
                </c:pt>
                <c:pt idx="32941">
                  <c:v>0.77350000000000008</c:v>
                </c:pt>
                <c:pt idx="32942">
                  <c:v>0.79280000000000006</c:v>
                </c:pt>
                <c:pt idx="32943">
                  <c:v>0.82479999999999998</c:v>
                </c:pt>
                <c:pt idx="32944">
                  <c:v>0.88890000000000002</c:v>
                </c:pt>
                <c:pt idx="32945">
                  <c:v>0.89450000000000007</c:v>
                </c:pt>
                <c:pt idx="32946">
                  <c:v>0.90589999999999993</c:v>
                </c:pt>
                <c:pt idx="32947">
                  <c:v>0.94740000000000002</c:v>
                </c:pt>
                <c:pt idx="32948">
                  <c:v>0.97870000000000013</c:v>
                </c:pt>
                <c:pt idx="32949">
                  <c:v>1.0005000000000002</c:v>
                </c:pt>
                <c:pt idx="32950">
                  <c:v>1.0163</c:v>
                </c:pt>
                <c:pt idx="32951">
                  <c:v>1.0219</c:v>
                </c:pt>
                <c:pt idx="32952">
                  <c:v>1.0642</c:v>
                </c:pt>
                <c:pt idx="32953">
                  <c:v>1.1032</c:v>
                </c:pt>
                <c:pt idx="32954">
                  <c:v>1.1354</c:v>
                </c:pt>
                <c:pt idx="32955">
                  <c:v>1.1587000000000001</c:v>
                </c:pt>
                <c:pt idx="32956">
                  <c:v>1.1817</c:v>
                </c:pt>
                <c:pt idx="32957">
                  <c:v>1.2106000000000001</c:v>
                </c:pt>
                <c:pt idx="32958">
                  <c:v>1.2247000000000001</c:v>
                </c:pt>
                <c:pt idx="32959">
                  <c:v>1.2490000000000001</c:v>
                </c:pt>
                <c:pt idx="32960">
                  <c:v>1.2606999999999999</c:v>
                </c:pt>
                <c:pt idx="32961">
                  <c:v>1.2696000000000001</c:v>
                </c:pt>
                <c:pt idx="32962">
                  <c:v>1.2881</c:v>
                </c:pt>
                <c:pt idx="32963">
                  <c:v>1.3266</c:v>
                </c:pt>
                <c:pt idx="32964">
                  <c:v>1.3570000000000002</c:v>
                </c:pt>
                <c:pt idx="32965">
                  <c:v>1.3940000000000001</c:v>
                </c:pt>
                <c:pt idx="32966">
                  <c:v>1.4269000000000001</c:v>
                </c:pt>
                <c:pt idx="32967">
                  <c:v>1.4894000000000001</c:v>
                </c:pt>
                <c:pt idx="32968">
                  <c:v>1.5179</c:v>
                </c:pt>
                <c:pt idx="32969">
                  <c:v>1.5654000000000001</c:v>
                </c:pt>
                <c:pt idx="32970">
                  <c:v>1.5585000000000002</c:v>
                </c:pt>
                <c:pt idx="32971">
                  <c:v>1.5783</c:v>
                </c:pt>
                <c:pt idx="32972">
                  <c:v>1.6076000000000001</c:v>
                </c:pt>
                <c:pt idx="32973">
                  <c:v>1.6009000000000002</c:v>
                </c:pt>
                <c:pt idx="32974">
                  <c:v>1.6475000000000002</c:v>
                </c:pt>
                <c:pt idx="32975">
                  <c:v>1.6465000000000001</c:v>
                </c:pt>
                <c:pt idx="32976">
                  <c:v>1.6920999999999999</c:v>
                </c:pt>
                <c:pt idx="32977">
                  <c:v>1.7204999999999999</c:v>
                </c:pt>
                <c:pt idx="32978">
                  <c:v>1.7336</c:v>
                </c:pt>
                <c:pt idx="32979">
                  <c:v>1.7634000000000001</c:v>
                </c:pt>
                <c:pt idx="32980">
                  <c:v>1.7662</c:v>
                </c:pt>
                <c:pt idx="32981">
                  <c:v>1.8120000000000003</c:v>
                </c:pt>
                <c:pt idx="32982">
                  <c:v>1.8639000000000001</c:v>
                </c:pt>
                <c:pt idx="32983">
                  <c:v>1.8712</c:v>
                </c:pt>
                <c:pt idx="32984">
                  <c:v>1.8721000000000001</c:v>
                </c:pt>
                <c:pt idx="32985">
                  <c:v>1.8765999999999998</c:v>
                </c:pt>
                <c:pt idx="32986">
                  <c:v>1.8951000000000002</c:v>
                </c:pt>
                <c:pt idx="32987">
                  <c:v>1.9031</c:v>
                </c:pt>
                <c:pt idx="32988">
                  <c:v>1.9438</c:v>
                </c:pt>
                <c:pt idx="32989">
                  <c:v>2.0413000000000001</c:v>
                </c:pt>
                <c:pt idx="32990">
                  <c:v>2.0648</c:v>
                </c:pt>
                <c:pt idx="32991">
                  <c:v>2.1034999999999999</c:v>
                </c:pt>
                <c:pt idx="32992">
                  <c:v>2.0808</c:v>
                </c:pt>
                <c:pt idx="32993">
                  <c:v>2.0721000000000003</c:v>
                </c:pt>
                <c:pt idx="32994">
                  <c:v>2.0550000000000002</c:v>
                </c:pt>
                <c:pt idx="32995">
                  <c:v>2.0528</c:v>
                </c:pt>
                <c:pt idx="32996">
                  <c:v>2.0782000000000003</c:v>
                </c:pt>
                <c:pt idx="32997">
                  <c:v>2.1551</c:v>
                </c:pt>
                <c:pt idx="32998">
                  <c:v>2.1625000000000001</c:v>
                </c:pt>
                <c:pt idx="32999">
                  <c:v>2.1777000000000002</c:v>
                </c:pt>
                <c:pt idx="33000">
                  <c:v>2.1751</c:v>
                </c:pt>
                <c:pt idx="33001">
                  <c:v>2.2329000000000003</c:v>
                </c:pt>
                <c:pt idx="33002">
                  <c:v>2.1879000000000004</c:v>
                </c:pt>
                <c:pt idx="33003">
                  <c:v>2.2303999999999999</c:v>
                </c:pt>
                <c:pt idx="33004">
                  <c:v>2.1886000000000001</c:v>
                </c:pt>
                <c:pt idx="33005">
                  <c:v>2.2385000000000002</c:v>
                </c:pt>
                <c:pt idx="33006">
                  <c:v>2.2794000000000003</c:v>
                </c:pt>
                <c:pt idx="33007">
                  <c:v>2.2452000000000001</c:v>
                </c:pt>
                <c:pt idx="33008">
                  <c:v>2.2603000000000004</c:v>
                </c:pt>
                <c:pt idx="33009">
                  <c:v>2.2840000000000003</c:v>
                </c:pt>
                <c:pt idx="33010">
                  <c:v>2.2815000000000003</c:v>
                </c:pt>
                <c:pt idx="33011">
                  <c:v>2.2454000000000001</c:v>
                </c:pt>
                <c:pt idx="33012">
                  <c:v>2.2486999999999999</c:v>
                </c:pt>
                <c:pt idx="33013">
                  <c:v>2.2190000000000003</c:v>
                </c:pt>
                <c:pt idx="33014">
                  <c:v>2.2265000000000001</c:v>
                </c:pt>
                <c:pt idx="33015">
                  <c:v>2.2223000000000002</c:v>
                </c:pt>
                <c:pt idx="33016">
                  <c:v>2.1975000000000002</c:v>
                </c:pt>
                <c:pt idx="33017">
                  <c:v>2.1621999999999999</c:v>
                </c:pt>
                <c:pt idx="33018">
                  <c:v>2.1440999999999999</c:v>
                </c:pt>
                <c:pt idx="33019">
                  <c:v>2.1106000000000003</c:v>
                </c:pt>
                <c:pt idx="33020">
                  <c:v>2.1230000000000002</c:v>
                </c:pt>
                <c:pt idx="33021">
                  <c:v>2.0933000000000002</c:v>
                </c:pt>
                <c:pt idx="33022">
                  <c:v>2.0800999999999998</c:v>
                </c:pt>
                <c:pt idx="33023">
                  <c:v>2.0836999999999999</c:v>
                </c:pt>
                <c:pt idx="33024">
                  <c:v>2.0607000000000002</c:v>
                </c:pt>
                <c:pt idx="33025">
                  <c:v>2.0345</c:v>
                </c:pt>
                <c:pt idx="33026">
                  <c:v>2.0177</c:v>
                </c:pt>
                <c:pt idx="33027">
                  <c:v>1.9616</c:v>
                </c:pt>
                <c:pt idx="33028">
                  <c:v>1.9430000000000001</c:v>
                </c:pt>
                <c:pt idx="33029">
                  <c:v>1.9341000000000002</c:v>
                </c:pt>
                <c:pt idx="33030">
                  <c:v>1.9265000000000001</c:v>
                </c:pt>
                <c:pt idx="33031">
                  <c:v>1.9233000000000002</c:v>
                </c:pt>
                <c:pt idx="33032">
                  <c:v>1.9109000000000003</c:v>
                </c:pt>
                <c:pt idx="33033">
                  <c:v>1.8879999999999999</c:v>
                </c:pt>
                <c:pt idx="33034">
                  <c:v>1.8460999999999999</c:v>
                </c:pt>
                <c:pt idx="33035">
                  <c:v>1.7472000000000003</c:v>
                </c:pt>
                <c:pt idx="33036">
                  <c:v>1.8046</c:v>
                </c:pt>
                <c:pt idx="33037">
                  <c:v>1.6305000000000001</c:v>
                </c:pt>
                <c:pt idx="33038">
                  <c:v>1.6642000000000001</c:v>
                </c:pt>
                <c:pt idx="33039">
                  <c:v>1.6468</c:v>
                </c:pt>
                <c:pt idx="33040">
                  <c:v>1.5148000000000001</c:v>
                </c:pt>
                <c:pt idx="33041">
                  <c:v>1.5365000000000002</c:v>
                </c:pt>
                <c:pt idx="33042">
                  <c:v>1.5381</c:v>
                </c:pt>
                <c:pt idx="33043">
                  <c:v>1.6303000000000001</c:v>
                </c:pt>
                <c:pt idx="33044">
                  <c:v>1.6406000000000001</c:v>
                </c:pt>
                <c:pt idx="33045">
                  <c:v>1.5685000000000002</c:v>
                </c:pt>
                <c:pt idx="33046">
                  <c:v>1.5574000000000001</c:v>
                </c:pt>
                <c:pt idx="33047">
                  <c:v>1.5749000000000002</c:v>
                </c:pt>
                <c:pt idx="33048">
                  <c:v>1.5161</c:v>
                </c:pt>
                <c:pt idx="33049">
                  <c:v>1.5217000000000001</c:v>
                </c:pt>
                <c:pt idx="33050">
                  <c:v>1.4100000000000001</c:v>
                </c:pt>
                <c:pt idx="33051">
                  <c:v>1.4651000000000001</c:v>
                </c:pt>
                <c:pt idx="33052">
                  <c:v>1.4300000000000002</c:v>
                </c:pt>
                <c:pt idx="33053">
                  <c:v>1.3774</c:v>
                </c:pt>
                <c:pt idx="33054">
                  <c:v>1.3732</c:v>
                </c:pt>
                <c:pt idx="33055">
                  <c:v>1.3756000000000002</c:v>
                </c:pt>
                <c:pt idx="33056">
                  <c:v>1.2452000000000001</c:v>
                </c:pt>
                <c:pt idx="33057">
                  <c:v>1.2146000000000001</c:v>
                </c:pt>
                <c:pt idx="33058">
                  <c:v>1.1304000000000001</c:v>
                </c:pt>
                <c:pt idx="33059">
                  <c:v>1.0933999999999999</c:v>
                </c:pt>
                <c:pt idx="33060">
                  <c:v>1.0448999999999999</c:v>
                </c:pt>
                <c:pt idx="33061">
                  <c:v>1.0303000000000002</c:v>
                </c:pt>
                <c:pt idx="33062">
                  <c:v>1.0028000000000001</c:v>
                </c:pt>
                <c:pt idx="33063">
                  <c:v>0.94860000000000011</c:v>
                </c:pt>
                <c:pt idx="33064">
                  <c:v>0.96750000000000014</c:v>
                </c:pt>
                <c:pt idx="33065">
                  <c:v>0.9628000000000001</c:v>
                </c:pt>
                <c:pt idx="33066">
                  <c:v>0.9336000000000001</c:v>
                </c:pt>
                <c:pt idx="33067">
                  <c:v>0.91920000000000002</c:v>
                </c:pt>
                <c:pt idx="33068">
                  <c:v>0.90730000000000011</c:v>
                </c:pt>
                <c:pt idx="33069">
                  <c:v>0.85640000000000005</c:v>
                </c:pt>
                <c:pt idx="33070">
                  <c:v>0.77360000000000007</c:v>
                </c:pt>
                <c:pt idx="33071">
                  <c:v>0.7762</c:v>
                </c:pt>
                <c:pt idx="33072">
                  <c:v>0.78330000000000011</c:v>
                </c:pt>
                <c:pt idx="33073">
                  <c:v>0.76140000000000008</c:v>
                </c:pt>
                <c:pt idx="33074">
                  <c:v>0.8005000000000001</c:v>
                </c:pt>
                <c:pt idx="33075">
                  <c:v>0.73740000000000006</c:v>
                </c:pt>
                <c:pt idx="33076">
                  <c:v>0.69290000000000007</c:v>
                </c:pt>
                <c:pt idx="33077">
                  <c:v>0.68740000000000001</c:v>
                </c:pt>
                <c:pt idx="33078">
                  <c:v>0.69050000000000011</c:v>
                </c:pt>
                <c:pt idx="33079">
                  <c:v>0.68380000000000007</c:v>
                </c:pt>
                <c:pt idx="33080">
                  <c:v>0.64749999999999996</c:v>
                </c:pt>
                <c:pt idx="33081">
                  <c:v>0.60680000000000001</c:v>
                </c:pt>
                <c:pt idx="33082">
                  <c:v>0.60899999999999999</c:v>
                </c:pt>
                <c:pt idx="33083">
                  <c:v>0.60850000000000004</c:v>
                </c:pt>
                <c:pt idx="33084">
                  <c:v>0.59290000000000009</c:v>
                </c:pt>
                <c:pt idx="33085">
                  <c:v>0.57369999999999999</c:v>
                </c:pt>
                <c:pt idx="33086">
                  <c:v>0.54870000000000008</c:v>
                </c:pt>
                <c:pt idx="33087">
                  <c:v>0.53700000000000003</c:v>
                </c:pt>
                <c:pt idx="33088">
                  <c:v>0.52180000000000004</c:v>
                </c:pt>
                <c:pt idx="33089">
                  <c:v>0.50260000000000005</c:v>
                </c:pt>
                <c:pt idx="33090">
                  <c:v>0.4869</c:v>
                </c:pt>
                <c:pt idx="33091">
                  <c:v>0.47670000000000007</c:v>
                </c:pt>
                <c:pt idx="33092">
                  <c:v>0.46689999999999998</c:v>
                </c:pt>
                <c:pt idx="33093">
                  <c:v>0.45320000000000005</c:v>
                </c:pt>
                <c:pt idx="33094">
                  <c:v>0.44720000000000004</c:v>
                </c:pt>
                <c:pt idx="33095">
                  <c:v>0.43609999999999999</c:v>
                </c:pt>
                <c:pt idx="33096">
                  <c:v>0.4294</c:v>
                </c:pt>
                <c:pt idx="33097">
                  <c:v>0.41799999999999998</c:v>
                </c:pt>
                <c:pt idx="33098">
                  <c:v>0.40839999999999999</c:v>
                </c:pt>
                <c:pt idx="33099">
                  <c:v>0.4007</c:v>
                </c:pt>
                <c:pt idx="33100">
                  <c:v>0.39040000000000002</c:v>
                </c:pt>
                <c:pt idx="33101">
                  <c:v>0.38109999999999999</c:v>
                </c:pt>
                <c:pt idx="33102">
                  <c:v>0.36620000000000003</c:v>
                </c:pt>
                <c:pt idx="33103">
                  <c:v>0.36270000000000002</c:v>
                </c:pt>
                <c:pt idx="33104">
                  <c:v>0.3473</c:v>
                </c:pt>
                <c:pt idx="33105">
                  <c:v>0.34800000000000003</c:v>
                </c:pt>
                <c:pt idx="33106">
                  <c:v>0.33100000000000002</c:v>
                </c:pt>
                <c:pt idx="33107">
                  <c:v>0.32580000000000003</c:v>
                </c:pt>
                <c:pt idx="33108">
                  <c:v>0.32790000000000002</c:v>
                </c:pt>
                <c:pt idx="33109">
                  <c:v>0.31490000000000001</c:v>
                </c:pt>
                <c:pt idx="33110">
                  <c:v>0.31000000000000005</c:v>
                </c:pt>
                <c:pt idx="33111">
                  <c:v>0.30049999999999999</c:v>
                </c:pt>
                <c:pt idx="33112">
                  <c:v>0.29820000000000002</c:v>
                </c:pt>
                <c:pt idx="33113">
                  <c:v>0.2893</c:v>
                </c:pt>
                <c:pt idx="33114">
                  <c:v>0.28910000000000002</c:v>
                </c:pt>
                <c:pt idx="33115">
                  <c:v>0.27560000000000001</c:v>
                </c:pt>
                <c:pt idx="33116">
                  <c:v>0.2651</c:v>
                </c:pt>
                <c:pt idx="33117">
                  <c:v>0.27080000000000004</c:v>
                </c:pt>
                <c:pt idx="33118">
                  <c:v>0.26290000000000002</c:v>
                </c:pt>
                <c:pt idx="33119">
                  <c:v>0.25490000000000002</c:v>
                </c:pt>
                <c:pt idx="33120">
                  <c:v>0.24129999999999999</c:v>
                </c:pt>
                <c:pt idx="33121">
                  <c:v>0.23599999999999999</c:v>
                </c:pt>
                <c:pt idx="33122">
                  <c:v>0.23380000000000001</c:v>
                </c:pt>
                <c:pt idx="33123">
                  <c:v>0.2316</c:v>
                </c:pt>
                <c:pt idx="33124">
                  <c:v>0.22200000000000003</c:v>
                </c:pt>
                <c:pt idx="33125">
                  <c:v>0.21480000000000002</c:v>
                </c:pt>
                <c:pt idx="33126">
                  <c:v>0.21579999999999999</c:v>
                </c:pt>
                <c:pt idx="33127">
                  <c:v>0.22260000000000002</c:v>
                </c:pt>
                <c:pt idx="33128">
                  <c:v>0.21250000000000002</c:v>
                </c:pt>
                <c:pt idx="33129">
                  <c:v>0.19530000000000003</c:v>
                </c:pt>
                <c:pt idx="33130">
                  <c:v>0.19040000000000001</c:v>
                </c:pt>
                <c:pt idx="33131">
                  <c:v>0.18640000000000001</c:v>
                </c:pt>
                <c:pt idx="33132">
                  <c:v>0.17930000000000001</c:v>
                </c:pt>
                <c:pt idx="33133">
                  <c:v>0.1757</c:v>
                </c:pt>
                <c:pt idx="33134">
                  <c:v>0.17510000000000001</c:v>
                </c:pt>
                <c:pt idx="33135">
                  <c:v>0.1714</c:v>
                </c:pt>
                <c:pt idx="33136">
                  <c:v>0.16880000000000001</c:v>
                </c:pt>
                <c:pt idx="33137">
                  <c:v>0.1636</c:v>
                </c:pt>
                <c:pt idx="33138">
                  <c:v>0.15920000000000001</c:v>
                </c:pt>
                <c:pt idx="33139">
                  <c:v>0.15229999999999999</c:v>
                </c:pt>
                <c:pt idx="33140">
                  <c:v>0.1507</c:v>
                </c:pt>
                <c:pt idx="33141">
                  <c:v>0.14850000000000002</c:v>
                </c:pt>
                <c:pt idx="33142">
                  <c:v>0.14940000000000001</c:v>
                </c:pt>
                <c:pt idx="33143">
                  <c:v>0.14130000000000001</c:v>
                </c:pt>
                <c:pt idx="33144">
                  <c:v>0.13570000000000002</c:v>
                </c:pt>
                <c:pt idx="33145">
                  <c:v>0.1358</c:v>
                </c:pt>
                <c:pt idx="33146">
                  <c:v>0.13389999999999999</c:v>
                </c:pt>
                <c:pt idx="33147">
                  <c:v>0.1293</c:v>
                </c:pt>
                <c:pt idx="33148">
                  <c:v>0.12390000000000001</c:v>
                </c:pt>
                <c:pt idx="33149">
                  <c:v>0.12170000000000002</c:v>
                </c:pt>
                <c:pt idx="33150">
                  <c:v>0.1202</c:v>
                </c:pt>
                <c:pt idx="33151">
                  <c:v>0.1196</c:v>
                </c:pt>
                <c:pt idx="33152">
                  <c:v>0.1162</c:v>
                </c:pt>
                <c:pt idx="33153">
                  <c:v>0.1144</c:v>
                </c:pt>
                <c:pt idx="33154">
                  <c:v>0.1081</c:v>
                </c:pt>
                <c:pt idx="33155">
                  <c:v>0.10500000000000001</c:v>
                </c:pt>
                <c:pt idx="33156">
                  <c:v>0.10300000000000001</c:v>
                </c:pt>
                <c:pt idx="33157">
                  <c:v>0.1033</c:v>
                </c:pt>
                <c:pt idx="33158">
                  <c:v>9.5799999999999996E-2</c:v>
                </c:pt>
                <c:pt idx="33159">
                  <c:v>9.6600000000000005E-2</c:v>
                </c:pt>
                <c:pt idx="33160">
                  <c:v>9.2300000000000007E-2</c:v>
                </c:pt>
                <c:pt idx="33161">
                  <c:v>9.0400000000000008E-2</c:v>
                </c:pt>
                <c:pt idx="33162">
                  <c:v>9.0300000000000005E-2</c:v>
                </c:pt>
                <c:pt idx="33163">
                  <c:v>8.8500000000000009E-2</c:v>
                </c:pt>
                <c:pt idx="33164">
                  <c:v>8.8400000000000006E-2</c:v>
                </c:pt>
                <c:pt idx="33165">
                  <c:v>9.0900000000000009E-2</c:v>
                </c:pt>
                <c:pt idx="33166">
                  <c:v>9.2100000000000015E-2</c:v>
                </c:pt>
                <c:pt idx="33167">
                  <c:v>9.0500000000000011E-2</c:v>
                </c:pt>
                <c:pt idx="33168">
                  <c:v>8.4500000000000006E-2</c:v>
                </c:pt>
                <c:pt idx="33169">
                  <c:v>8.4400000000000003E-2</c:v>
                </c:pt>
                <c:pt idx="33170">
                  <c:v>7.5700000000000003E-2</c:v>
                </c:pt>
                <c:pt idx="33171">
                  <c:v>7.1499999999999994E-2</c:v>
                </c:pt>
                <c:pt idx="33172">
                  <c:v>6.9800000000000001E-2</c:v>
                </c:pt>
                <c:pt idx="33173">
                  <c:v>7.1199999999999999E-2</c:v>
                </c:pt>
                <c:pt idx="33174">
                  <c:v>7.1199999999999999E-2</c:v>
                </c:pt>
                <c:pt idx="33175">
                  <c:v>7.0699999999999999E-2</c:v>
                </c:pt>
                <c:pt idx="33176">
                  <c:v>6.9199999999999998E-2</c:v>
                </c:pt>
                <c:pt idx="33177">
                  <c:v>7.0300000000000001E-2</c:v>
                </c:pt>
                <c:pt idx="33178">
                  <c:v>6.7400000000000002E-2</c:v>
                </c:pt>
                <c:pt idx="33179">
                  <c:v>6.6000000000000003E-2</c:v>
                </c:pt>
                <c:pt idx="33180">
                  <c:v>6.1800000000000001E-2</c:v>
                </c:pt>
                <c:pt idx="33181">
                  <c:v>5.91E-2</c:v>
                </c:pt>
                <c:pt idx="33182">
                  <c:v>6.1800000000000001E-2</c:v>
                </c:pt>
                <c:pt idx="33183">
                  <c:v>6.1800000000000001E-2</c:v>
                </c:pt>
                <c:pt idx="33184">
                  <c:v>6.0400000000000002E-2</c:v>
                </c:pt>
                <c:pt idx="33185">
                  <c:v>6.3E-2</c:v>
                </c:pt>
                <c:pt idx="33186">
                  <c:v>6.5700000000000008E-2</c:v>
                </c:pt>
                <c:pt idx="33187">
                  <c:v>6.4500000000000002E-2</c:v>
                </c:pt>
                <c:pt idx="33188">
                  <c:v>6.4399999999999999E-2</c:v>
                </c:pt>
                <c:pt idx="33189">
                  <c:v>6.5700000000000008E-2</c:v>
                </c:pt>
                <c:pt idx="33190">
                  <c:v>6.2E-2</c:v>
                </c:pt>
                <c:pt idx="33191">
                  <c:v>6.5100000000000005E-2</c:v>
                </c:pt>
                <c:pt idx="33192">
                  <c:v>7.4099999999999999E-2</c:v>
                </c:pt>
                <c:pt idx="33193">
                  <c:v>7.5700000000000003E-2</c:v>
                </c:pt>
                <c:pt idx="33194">
                  <c:v>8.4100000000000008E-2</c:v>
                </c:pt>
                <c:pt idx="33195">
                  <c:v>8.14E-2</c:v>
                </c:pt>
                <c:pt idx="33196">
                  <c:v>8.3100000000000007E-2</c:v>
                </c:pt>
                <c:pt idx="33197">
                  <c:v>8.3600000000000008E-2</c:v>
                </c:pt>
                <c:pt idx="33198">
                  <c:v>8.660000000000001E-2</c:v>
                </c:pt>
                <c:pt idx="33199">
                  <c:v>8.6900000000000005E-2</c:v>
                </c:pt>
                <c:pt idx="33200">
                  <c:v>9.0300000000000005E-2</c:v>
                </c:pt>
                <c:pt idx="33201">
                  <c:v>0.1007</c:v>
                </c:pt>
                <c:pt idx="33202">
                  <c:v>0.11030000000000001</c:v>
                </c:pt>
                <c:pt idx="33203">
                  <c:v>0.1196</c:v>
                </c:pt>
                <c:pt idx="33204">
                  <c:v>0.1174</c:v>
                </c:pt>
                <c:pt idx="33205">
                  <c:v>0.11180000000000001</c:v>
                </c:pt>
                <c:pt idx="33206">
                  <c:v>0.1182</c:v>
                </c:pt>
                <c:pt idx="33207">
                  <c:v>0.12840000000000001</c:v>
                </c:pt>
                <c:pt idx="33208">
                  <c:v>0.13700000000000001</c:v>
                </c:pt>
                <c:pt idx="33209">
                  <c:v>0.14650000000000002</c:v>
                </c:pt>
                <c:pt idx="33210">
                  <c:v>0.14930000000000002</c:v>
                </c:pt>
                <c:pt idx="33211">
                  <c:v>0.15570000000000001</c:v>
                </c:pt>
                <c:pt idx="33212">
                  <c:v>0.16000000000000003</c:v>
                </c:pt>
                <c:pt idx="33213">
                  <c:v>0.16500000000000001</c:v>
                </c:pt>
                <c:pt idx="33214">
                  <c:v>0.17400000000000002</c:v>
                </c:pt>
                <c:pt idx="33215">
                  <c:v>0.17900000000000002</c:v>
                </c:pt>
                <c:pt idx="33216">
                  <c:v>0.19590000000000002</c:v>
                </c:pt>
                <c:pt idx="33217">
                  <c:v>0.21680000000000002</c:v>
                </c:pt>
                <c:pt idx="33218">
                  <c:v>0.22570000000000001</c:v>
                </c:pt>
                <c:pt idx="33219">
                  <c:v>0.2424</c:v>
                </c:pt>
                <c:pt idx="33220">
                  <c:v>0.29009999999999997</c:v>
                </c:pt>
                <c:pt idx="33221">
                  <c:v>0.32519999999999999</c:v>
                </c:pt>
                <c:pt idx="33222">
                  <c:v>0.31320000000000003</c:v>
                </c:pt>
                <c:pt idx="33223">
                  <c:v>0.31309999999999999</c:v>
                </c:pt>
                <c:pt idx="33224">
                  <c:v>0.313</c:v>
                </c:pt>
                <c:pt idx="33225">
                  <c:v>0.3296</c:v>
                </c:pt>
                <c:pt idx="33226">
                  <c:v>0.34279999999999999</c:v>
                </c:pt>
                <c:pt idx="33227">
                  <c:v>0.41539999999999999</c:v>
                </c:pt>
                <c:pt idx="33228">
                  <c:v>0.5202</c:v>
                </c:pt>
                <c:pt idx="33229">
                  <c:v>0.49829999999999997</c:v>
                </c:pt>
                <c:pt idx="33230">
                  <c:v>0.54900000000000004</c:v>
                </c:pt>
                <c:pt idx="33231">
                  <c:v>0.60820000000000007</c:v>
                </c:pt>
                <c:pt idx="33232">
                  <c:v>0.64329999999999998</c:v>
                </c:pt>
                <c:pt idx="33233">
                  <c:v>0.67290000000000005</c:v>
                </c:pt>
                <c:pt idx="33234">
                  <c:v>0.70430000000000004</c:v>
                </c:pt>
                <c:pt idx="33235">
                  <c:v>0.71460000000000001</c:v>
                </c:pt>
                <c:pt idx="33236">
                  <c:v>0.73710000000000009</c:v>
                </c:pt>
                <c:pt idx="33237">
                  <c:v>0.74800000000000011</c:v>
                </c:pt>
                <c:pt idx="33238">
                  <c:v>0.77480000000000004</c:v>
                </c:pt>
                <c:pt idx="33239">
                  <c:v>0.80459999999999998</c:v>
                </c:pt>
                <c:pt idx="33240">
                  <c:v>0.84330000000000005</c:v>
                </c:pt>
                <c:pt idx="33241">
                  <c:v>0.88170000000000004</c:v>
                </c:pt>
                <c:pt idx="33242">
                  <c:v>0.8982</c:v>
                </c:pt>
                <c:pt idx="33243">
                  <c:v>0.94030000000000014</c:v>
                </c:pt>
                <c:pt idx="33244">
                  <c:v>0.99380000000000013</c:v>
                </c:pt>
                <c:pt idx="33245">
                  <c:v>1.0005000000000002</c:v>
                </c:pt>
                <c:pt idx="33246">
                  <c:v>1.0230000000000001</c:v>
                </c:pt>
                <c:pt idx="33247">
                  <c:v>1.0385</c:v>
                </c:pt>
                <c:pt idx="33248">
                  <c:v>1.0551999999999999</c:v>
                </c:pt>
                <c:pt idx="33249">
                  <c:v>1.1161000000000001</c:v>
                </c:pt>
                <c:pt idx="33250">
                  <c:v>1.1380000000000001</c:v>
                </c:pt>
                <c:pt idx="33251">
                  <c:v>1.141</c:v>
                </c:pt>
                <c:pt idx="33252">
                  <c:v>1.1932</c:v>
                </c:pt>
                <c:pt idx="33253">
                  <c:v>1.2404000000000002</c:v>
                </c:pt>
                <c:pt idx="33254">
                  <c:v>1.2681</c:v>
                </c:pt>
                <c:pt idx="33255">
                  <c:v>1.3143000000000002</c:v>
                </c:pt>
                <c:pt idx="33256">
                  <c:v>1.3210000000000002</c:v>
                </c:pt>
                <c:pt idx="33257">
                  <c:v>1.3646000000000003</c:v>
                </c:pt>
                <c:pt idx="33258">
                  <c:v>1.3781000000000001</c:v>
                </c:pt>
                <c:pt idx="33259">
                  <c:v>1.4417</c:v>
                </c:pt>
                <c:pt idx="33260">
                  <c:v>1.4831000000000001</c:v>
                </c:pt>
                <c:pt idx="33261">
                  <c:v>1.4903000000000002</c:v>
                </c:pt>
                <c:pt idx="33262">
                  <c:v>1.5085000000000002</c:v>
                </c:pt>
                <c:pt idx="33263">
                  <c:v>1.5188000000000001</c:v>
                </c:pt>
                <c:pt idx="33264">
                  <c:v>1.528</c:v>
                </c:pt>
                <c:pt idx="33265">
                  <c:v>1.5301</c:v>
                </c:pt>
                <c:pt idx="33266">
                  <c:v>1.5889</c:v>
                </c:pt>
                <c:pt idx="33267">
                  <c:v>1.6312000000000002</c:v>
                </c:pt>
                <c:pt idx="33268">
                  <c:v>1.6309000000000002</c:v>
                </c:pt>
                <c:pt idx="33269">
                  <c:v>1.6526000000000001</c:v>
                </c:pt>
                <c:pt idx="33270">
                  <c:v>1.7037</c:v>
                </c:pt>
                <c:pt idx="33271">
                  <c:v>1.6848000000000001</c:v>
                </c:pt>
                <c:pt idx="33272">
                  <c:v>1.7179</c:v>
                </c:pt>
                <c:pt idx="33273">
                  <c:v>1.7530000000000001</c:v>
                </c:pt>
                <c:pt idx="33274">
                  <c:v>1.8407</c:v>
                </c:pt>
                <c:pt idx="33275">
                  <c:v>1.8474000000000002</c:v>
                </c:pt>
                <c:pt idx="33276">
                  <c:v>1.8572</c:v>
                </c:pt>
                <c:pt idx="33277">
                  <c:v>1.8957999999999999</c:v>
                </c:pt>
                <c:pt idx="33278">
                  <c:v>1.9529000000000001</c:v>
                </c:pt>
                <c:pt idx="33279">
                  <c:v>1.9657</c:v>
                </c:pt>
                <c:pt idx="33280">
                  <c:v>1.9817</c:v>
                </c:pt>
                <c:pt idx="33281">
                  <c:v>1.9870000000000001</c:v>
                </c:pt>
                <c:pt idx="33282">
                  <c:v>2.016</c:v>
                </c:pt>
                <c:pt idx="33283">
                  <c:v>1.9571000000000003</c:v>
                </c:pt>
                <c:pt idx="33284">
                  <c:v>1.9686000000000001</c:v>
                </c:pt>
                <c:pt idx="33285">
                  <c:v>2.0149000000000004</c:v>
                </c:pt>
                <c:pt idx="33286">
                  <c:v>2.0233000000000003</c:v>
                </c:pt>
                <c:pt idx="33287">
                  <c:v>2.0263000000000004</c:v>
                </c:pt>
                <c:pt idx="33288">
                  <c:v>2.0246</c:v>
                </c:pt>
                <c:pt idx="33289">
                  <c:v>2.0592999999999999</c:v>
                </c:pt>
                <c:pt idx="33290">
                  <c:v>2.1617999999999999</c:v>
                </c:pt>
                <c:pt idx="33291">
                  <c:v>2.1969000000000003</c:v>
                </c:pt>
                <c:pt idx="33292">
                  <c:v>2.1792000000000002</c:v>
                </c:pt>
                <c:pt idx="33293">
                  <c:v>2.1920000000000002</c:v>
                </c:pt>
                <c:pt idx="33294">
                  <c:v>2.1755</c:v>
                </c:pt>
                <c:pt idx="33295">
                  <c:v>2.1938</c:v>
                </c:pt>
                <c:pt idx="33296">
                  <c:v>2.2122000000000002</c:v>
                </c:pt>
                <c:pt idx="33297">
                  <c:v>2.1751999999999998</c:v>
                </c:pt>
                <c:pt idx="33298">
                  <c:v>2.2166000000000001</c:v>
                </c:pt>
                <c:pt idx="33299">
                  <c:v>2.2025000000000001</c:v>
                </c:pt>
                <c:pt idx="33300">
                  <c:v>2.1920000000000002</c:v>
                </c:pt>
                <c:pt idx="33301">
                  <c:v>2.1791</c:v>
                </c:pt>
                <c:pt idx="33302">
                  <c:v>2.1713</c:v>
                </c:pt>
                <c:pt idx="33303">
                  <c:v>2.1402000000000001</c:v>
                </c:pt>
                <c:pt idx="33304">
                  <c:v>2.1277000000000004</c:v>
                </c:pt>
                <c:pt idx="33305">
                  <c:v>2.1017000000000001</c:v>
                </c:pt>
                <c:pt idx="33306">
                  <c:v>2.0759000000000003</c:v>
                </c:pt>
                <c:pt idx="33307">
                  <c:v>2.0469000000000004</c:v>
                </c:pt>
                <c:pt idx="33308">
                  <c:v>2.0373000000000001</c:v>
                </c:pt>
                <c:pt idx="33309">
                  <c:v>2.0463</c:v>
                </c:pt>
                <c:pt idx="33310">
                  <c:v>2.0348000000000002</c:v>
                </c:pt>
                <c:pt idx="33311">
                  <c:v>1.9910000000000001</c:v>
                </c:pt>
                <c:pt idx="33312">
                  <c:v>1.9348000000000001</c:v>
                </c:pt>
                <c:pt idx="33313">
                  <c:v>1.9254000000000002</c:v>
                </c:pt>
                <c:pt idx="33314">
                  <c:v>1.9127000000000001</c:v>
                </c:pt>
                <c:pt idx="33315">
                  <c:v>1.9204999999999999</c:v>
                </c:pt>
                <c:pt idx="33316">
                  <c:v>1.8665</c:v>
                </c:pt>
                <c:pt idx="33317">
                  <c:v>1.8772</c:v>
                </c:pt>
                <c:pt idx="33318">
                  <c:v>1.8444</c:v>
                </c:pt>
                <c:pt idx="33319">
                  <c:v>1.7545999999999999</c:v>
                </c:pt>
                <c:pt idx="33320">
                  <c:v>1.7510000000000003</c:v>
                </c:pt>
                <c:pt idx="33321">
                  <c:v>1.7942</c:v>
                </c:pt>
                <c:pt idx="33322">
                  <c:v>1.7372000000000001</c:v>
                </c:pt>
                <c:pt idx="33323">
                  <c:v>1.7404000000000002</c:v>
                </c:pt>
                <c:pt idx="33324">
                  <c:v>1.7683</c:v>
                </c:pt>
                <c:pt idx="33325">
                  <c:v>1.7347000000000001</c:v>
                </c:pt>
                <c:pt idx="33326">
                  <c:v>1.6318999999999999</c:v>
                </c:pt>
                <c:pt idx="33327">
                  <c:v>1.5861000000000001</c:v>
                </c:pt>
                <c:pt idx="33328">
                  <c:v>1.6280999999999999</c:v>
                </c:pt>
                <c:pt idx="33329">
                  <c:v>1.5578000000000001</c:v>
                </c:pt>
                <c:pt idx="33330">
                  <c:v>1.4998</c:v>
                </c:pt>
                <c:pt idx="33331">
                  <c:v>1.5988</c:v>
                </c:pt>
                <c:pt idx="33332">
                  <c:v>1.6158000000000001</c:v>
                </c:pt>
                <c:pt idx="33333">
                  <c:v>1.4822</c:v>
                </c:pt>
                <c:pt idx="33334">
                  <c:v>1.504</c:v>
                </c:pt>
                <c:pt idx="33335">
                  <c:v>1.3342000000000001</c:v>
                </c:pt>
                <c:pt idx="33336">
                  <c:v>1.3665</c:v>
                </c:pt>
                <c:pt idx="33337">
                  <c:v>1.3388</c:v>
                </c:pt>
                <c:pt idx="33338">
                  <c:v>1.3227000000000002</c:v>
                </c:pt>
                <c:pt idx="33339">
                  <c:v>1.2644000000000002</c:v>
                </c:pt>
                <c:pt idx="33340">
                  <c:v>1.2697000000000001</c:v>
                </c:pt>
                <c:pt idx="33341">
                  <c:v>1.2988</c:v>
                </c:pt>
                <c:pt idx="33342">
                  <c:v>1.2320000000000002</c:v>
                </c:pt>
                <c:pt idx="33343">
                  <c:v>1.1735</c:v>
                </c:pt>
                <c:pt idx="33344">
                  <c:v>1.1817</c:v>
                </c:pt>
                <c:pt idx="33345">
                  <c:v>1.1733</c:v>
                </c:pt>
                <c:pt idx="33346">
                  <c:v>1.1079000000000001</c:v>
                </c:pt>
                <c:pt idx="33347">
                  <c:v>1.1026</c:v>
                </c:pt>
                <c:pt idx="33348">
                  <c:v>1.0365</c:v>
                </c:pt>
                <c:pt idx="33349">
                  <c:v>1.0337000000000001</c:v>
                </c:pt>
                <c:pt idx="33350">
                  <c:v>1.0108000000000001</c:v>
                </c:pt>
                <c:pt idx="33351">
                  <c:v>0.94070000000000009</c:v>
                </c:pt>
                <c:pt idx="33352">
                  <c:v>0.95850000000000013</c:v>
                </c:pt>
                <c:pt idx="33353">
                  <c:v>0.9446</c:v>
                </c:pt>
                <c:pt idx="33354">
                  <c:v>0.86129999999999995</c:v>
                </c:pt>
                <c:pt idx="33355">
                  <c:v>0.85289999999999999</c:v>
                </c:pt>
                <c:pt idx="33356">
                  <c:v>0.87620000000000009</c:v>
                </c:pt>
                <c:pt idx="33357">
                  <c:v>0.84589999999999999</c:v>
                </c:pt>
                <c:pt idx="33358">
                  <c:v>0.8368000000000001</c:v>
                </c:pt>
                <c:pt idx="33359">
                  <c:v>0.79360000000000008</c:v>
                </c:pt>
                <c:pt idx="33360">
                  <c:v>0.75870000000000004</c:v>
                </c:pt>
                <c:pt idx="33361">
                  <c:v>0.74790000000000001</c:v>
                </c:pt>
                <c:pt idx="33362">
                  <c:v>0.75590000000000002</c:v>
                </c:pt>
                <c:pt idx="33363">
                  <c:v>0.74490000000000001</c:v>
                </c:pt>
                <c:pt idx="33364">
                  <c:v>0.74770000000000003</c:v>
                </c:pt>
                <c:pt idx="33365">
                  <c:v>0.69030000000000002</c:v>
                </c:pt>
                <c:pt idx="33366">
                  <c:v>0.7027000000000001</c:v>
                </c:pt>
                <c:pt idx="33367">
                  <c:v>0.7016</c:v>
                </c:pt>
                <c:pt idx="33368">
                  <c:v>0.68130000000000002</c:v>
                </c:pt>
                <c:pt idx="33369">
                  <c:v>0.69980000000000009</c:v>
                </c:pt>
                <c:pt idx="33370">
                  <c:v>0.6492</c:v>
                </c:pt>
                <c:pt idx="33371">
                  <c:v>0.64210000000000012</c:v>
                </c:pt>
                <c:pt idx="33372">
                  <c:v>0.64950000000000008</c:v>
                </c:pt>
                <c:pt idx="33373">
                  <c:v>0.59560000000000002</c:v>
                </c:pt>
                <c:pt idx="33374">
                  <c:v>0.6018</c:v>
                </c:pt>
                <c:pt idx="33375">
                  <c:v>0.60160000000000002</c:v>
                </c:pt>
                <c:pt idx="33376">
                  <c:v>0.5585</c:v>
                </c:pt>
                <c:pt idx="33377">
                  <c:v>0.57619999999999993</c:v>
                </c:pt>
                <c:pt idx="33378">
                  <c:v>0.55290000000000006</c:v>
                </c:pt>
                <c:pt idx="33379">
                  <c:v>0.54800000000000004</c:v>
                </c:pt>
                <c:pt idx="33380">
                  <c:v>0.55710000000000004</c:v>
                </c:pt>
                <c:pt idx="33381">
                  <c:v>0.50750000000000006</c:v>
                </c:pt>
                <c:pt idx="33382">
                  <c:v>0.5343</c:v>
                </c:pt>
                <c:pt idx="33383">
                  <c:v>0.50190000000000001</c:v>
                </c:pt>
                <c:pt idx="33384">
                  <c:v>0.50819999999999999</c:v>
                </c:pt>
                <c:pt idx="33385">
                  <c:v>0.51050000000000006</c:v>
                </c:pt>
                <c:pt idx="33386">
                  <c:v>0.50549999999999995</c:v>
                </c:pt>
                <c:pt idx="33387">
                  <c:v>0.50430000000000008</c:v>
                </c:pt>
                <c:pt idx="33388">
                  <c:v>0.49310000000000004</c:v>
                </c:pt>
                <c:pt idx="33389">
                  <c:v>0.48670000000000002</c:v>
                </c:pt>
                <c:pt idx="33390">
                  <c:v>0.47220000000000006</c:v>
                </c:pt>
                <c:pt idx="33391">
                  <c:v>0.43369999999999997</c:v>
                </c:pt>
                <c:pt idx="33392">
                  <c:v>0.43620000000000003</c:v>
                </c:pt>
                <c:pt idx="33393">
                  <c:v>0.4425</c:v>
                </c:pt>
                <c:pt idx="33394">
                  <c:v>0.43380000000000002</c:v>
                </c:pt>
                <c:pt idx="33395">
                  <c:v>0.42190000000000005</c:v>
                </c:pt>
                <c:pt idx="33396">
                  <c:v>0.43390000000000006</c:v>
                </c:pt>
                <c:pt idx="33397">
                  <c:v>0.42110000000000003</c:v>
                </c:pt>
                <c:pt idx="33398">
                  <c:v>0.40720000000000001</c:v>
                </c:pt>
                <c:pt idx="33399">
                  <c:v>0.39290000000000003</c:v>
                </c:pt>
                <c:pt idx="33400">
                  <c:v>0.39590000000000003</c:v>
                </c:pt>
                <c:pt idx="33401">
                  <c:v>0.40359999999999996</c:v>
                </c:pt>
                <c:pt idx="33402">
                  <c:v>0.39620000000000005</c:v>
                </c:pt>
                <c:pt idx="33403">
                  <c:v>0.37730000000000002</c:v>
                </c:pt>
                <c:pt idx="33404">
                  <c:v>0.37540000000000001</c:v>
                </c:pt>
                <c:pt idx="33405">
                  <c:v>0.38350000000000001</c:v>
                </c:pt>
                <c:pt idx="33406">
                  <c:v>0.34420000000000006</c:v>
                </c:pt>
                <c:pt idx="33407">
                  <c:v>0.36150000000000004</c:v>
                </c:pt>
                <c:pt idx="33408">
                  <c:v>0.37060000000000004</c:v>
                </c:pt>
                <c:pt idx="33409">
                  <c:v>0.36420000000000002</c:v>
                </c:pt>
                <c:pt idx="33410">
                  <c:v>0.34600000000000003</c:v>
                </c:pt>
                <c:pt idx="33411">
                  <c:v>0.34360000000000002</c:v>
                </c:pt>
                <c:pt idx="33412">
                  <c:v>0.3407</c:v>
                </c:pt>
                <c:pt idx="33413">
                  <c:v>0.33170000000000005</c:v>
                </c:pt>
                <c:pt idx="33414">
                  <c:v>0.33190000000000003</c:v>
                </c:pt>
                <c:pt idx="33415">
                  <c:v>0.31850000000000001</c:v>
                </c:pt>
                <c:pt idx="33416">
                  <c:v>0.31080000000000002</c:v>
                </c:pt>
                <c:pt idx="33417">
                  <c:v>0.31090000000000001</c:v>
                </c:pt>
                <c:pt idx="33418">
                  <c:v>0.29940000000000005</c:v>
                </c:pt>
                <c:pt idx="33419">
                  <c:v>0.29140000000000005</c:v>
                </c:pt>
                <c:pt idx="33420">
                  <c:v>0.2893</c:v>
                </c:pt>
                <c:pt idx="33421">
                  <c:v>0.28500000000000003</c:v>
                </c:pt>
                <c:pt idx="33422">
                  <c:v>0.27080000000000004</c:v>
                </c:pt>
                <c:pt idx="33423">
                  <c:v>0.26350000000000001</c:v>
                </c:pt>
                <c:pt idx="33424">
                  <c:v>0.26100000000000001</c:v>
                </c:pt>
                <c:pt idx="33425">
                  <c:v>0.2581</c:v>
                </c:pt>
                <c:pt idx="33426">
                  <c:v>0.25490000000000002</c:v>
                </c:pt>
                <c:pt idx="33427">
                  <c:v>0.25159999999999999</c:v>
                </c:pt>
                <c:pt idx="33428">
                  <c:v>0.2432</c:v>
                </c:pt>
                <c:pt idx="33429">
                  <c:v>0.2364</c:v>
                </c:pt>
                <c:pt idx="33430">
                  <c:v>0.2324</c:v>
                </c:pt>
                <c:pt idx="33431">
                  <c:v>0.22850000000000004</c:v>
                </c:pt>
                <c:pt idx="33432">
                  <c:v>0.22389999999999999</c:v>
                </c:pt>
                <c:pt idx="33433">
                  <c:v>0.2127</c:v>
                </c:pt>
                <c:pt idx="33434">
                  <c:v>0.20720000000000002</c:v>
                </c:pt>
                <c:pt idx="33435">
                  <c:v>0.21330000000000002</c:v>
                </c:pt>
                <c:pt idx="33436">
                  <c:v>0.20720000000000002</c:v>
                </c:pt>
                <c:pt idx="33437">
                  <c:v>0.19830000000000003</c:v>
                </c:pt>
                <c:pt idx="33438">
                  <c:v>0.1875</c:v>
                </c:pt>
                <c:pt idx="33439">
                  <c:v>0.18400000000000002</c:v>
                </c:pt>
                <c:pt idx="33440">
                  <c:v>0.18149999999999999</c:v>
                </c:pt>
                <c:pt idx="33441">
                  <c:v>0.1774</c:v>
                </c:pt>
                <c:pt idx="33442">
                  <c:v>0.17530000000000001</c:v>
                </c:pt>
                <c:pt idx="33443">
                  <c:v>0.17330000000000001</c:v>
                </c:pt>
                <c:pt idx="33444">
                  <c:v>0.16750000000000001</c:v>
                </c:pt>
                <c:pt idx="33445">
                  <c:v>0.1656</c:v>
                </c:pt>
                <c:pt idx="33446">
                  <c:v>0.16400000000000001</c:v>
                </c:pt>
                <c:pt idx="33447">
                  <c:v>0.15660000000000002</c:v>
                </c:pt>
                <c:pt idx="33448">
                  <c:v>0.14799999999999999</c:v>
                </c:pt>
                <c:pt idx="33449">
                  <c:v>0.14470000000000002</c:v>
                </c:pt>
                <c:pt idx="33450">
                  <c:v>0.14610000000000001</c:v>
                </c:pt>
                <c:pt idx="33451">
                  <c:v>0.1507</c:v>
                </c:pt>
                <c:pt idx="33452">
                  <c:v>0.14360000000000001</c:v>
                </c:pt>
                <c:pt idx="33453">
                  <c:v>0.1416</c:v>
                </c:pt>
                <c:pt idx="33454">
                  <c:v>0.1431</c:v>
                </c:pt>
                <c:pt idx="33455">
                  <c:v>0.13650000000000001</c:v>
                </c:pt>
                <c:pt idx="33456">
                  <c:v>0.1298</c:v>
                </c:pt>
                <c:pt idx="33457">
                  <c:v>0.128</c:v>
                </c:pt>
                <c:pt idx="33458">
                  <c:v>0.12480000000000001</c:v>
                </c:pt>
                <c:pt idx="33459">
                  <c:v>0.12290000000000001</c:v>
                </c:pt>
                <c:pt idx="33460">
                  <c:v>0.11650000000000001</c:v>
                </c:pt>
                <c:pt idx="33461">
                  <c:v>0.11750000000000001</c:v>
                </c:pt>
                <c:pt idx="33462">
                  <c:v>0.1132</c:v>
                </c:pt>
                <c:pt idx="33463">
                  <c:v>0.10730000000000001</c:v>
                </c:pt>
                <c:pt idx="33464">
                  <c:v>0.11240000000000001</c:v>
                </c:pt>
                <c:pt idx="33465">
                  <c:v>0.1135</c:v>
                </c:pt>
                <c:pt idx="33466">
                  <c:v>0.10900000000000001</c:v>
                </c:pt>
                <c:pt idx="33467">
                  <c:v>0.1028</c:v>
                </c:pt>
                <c:pt idx="33468">
                  <c:v>0.1041</c:v>
                </c:pt>
                <c:pt idx="33469">
                  <c:v>0.1027</c:v>
                </c:pt>
                <c:pt idx="33470">
                  <c:v>0.1008</c:v>
                </c:pt>
                <c:pt idx="33471">
                  <c:v>0.10349999999999999</c:v>
                </c:pt>
                <c:pt idx="33472">
                  <c:v>0.1041</c:v>
                </c:pt>
                <c:pt idx="33473">
                  <c:v>0.1055</c:v>
                </c:pt>
                <c:pt idx="33474">
                  <c:v>0.1099</c:v>
                </c:pt>
                <c:pt idx="33475">
                  <c:v>0.1101</c:v>
                </c:pt>
                <c:pt idx="33476">
                  <c:v>0.1135</c:v>
                </c:pt>
                <c:pt idx="33477">
                  <c:v>0.12270000000000002</c:v>
                </c:pt>
                <c:pt idx="33478">
                  <c:v>0.12310000000000001</c:v>
                </c:pt>
                <c:pt idx="33479">
                  <c:v>0.12520000000000001</c:v>
                </c:pt>
                <c:pt idx="33480">
                  <c:v>0.12040000000000001</c:v>
                </c:pt>
                <c:pt idx="33481">
                  <c:v>0.11870000000000001</c:v>
                </c:pt>
                <c:pt idx="33482">
                  <c:v>0.1188</c:v>
                </c:pt>
                <c:pt idx="33483">
                  <c:v>0.12230000000000002</c:v>
                </c:pt>
                <c:pt idx="33484">
                  <c:v>0.12070000000000002</c:v>
                </c:pt>
                <c:pt idx="33485">
                  <c:v>0.126</c:v>
                </c:pt>
                <c:pt idx="33486">
                  <c:v>0.13289999999999999</c:v>
                </c:pt>
                <c:pt idx="33487">
                  <c:v>0.1321</c:v>
                </c:pt>
                <c:pt idx="33488">
                  <c:v>0.13540000000000002</c:v>
                </c:pt>
                <c:pt idx="33489">
                  <c:v>0.13770000000000002</c:v>
                </c:pt>
                <c:pt idx="33490">
                  <c:v>0.13999999999999999</c:v>
                </c:pt>
                <c:pt idx="33491">
                  <c:v>0.14580000000000001</c:v>
                </c:pt>
                <c:pt idx="33492">
                  <c:v>0.1502</c:v>
                </c:pt>
                <c:pt idx="33493">
                  <c:v>0.15429999999999999</c:v>
                </c:pt>
                <c:pt idx="33494">
                  <c:v>0.15860000000000002</c:v>
                </c:pt>
                <c:pt idx="33495">
                  <c:v>0.17310000000000003</c:v>
                </c:pt>
                <c:pt idx="33496">
                  <c:v>0.18740000000000001</c:v>
                </c:pt>
                <c:pt idx="33497">
                  <c:v>0.18759999999999999</c:v>
                </c:pt>
                <c:pt idx="33498">
                  <c:v>0.1867</c:v>
                </c:pt>
                <c:pt idx="33499">
                  <c:v>0.19700000000000001</c:v>
                </c:pt>
                <c:pt idx="33500">
                  <c:v>0.20730000000000001</c:v>
                </c:pt>
                <c:pt idx="33501">
                  <c:v>0.2223</c:v>
                </c:pt>
                <c:pt idx="33502">
                  <c:v>0.23719999999999999</c:v>
                </c:pt>
                <c:pt idx="33503">
                  <c:v>0.2412</c:v>
                </c:pt>
                <c:pt idx="33504">
                  <c:v>0.25330000000000003</c:v>
                </c:pt>
                <c:pt idx="33505">
                  <c:v>0.26650000000000001</c:v>
                </c:pt>
                <c:pt idx="33506">
                  <c:v>0.28179999999999999</c:v>
                </c:pt>
                <c:pt idx="33507">
                  <c:v>0.30249999999999999</c:v>
                </c:pt>
                <c:pt idx="33508">
                  <c:v>0.30690000000000001</c:v>
                </c:pt>
                <c:pt idx="33509">
                  <c:v>0.33410000000000006</c:v>
                </c:pt>
                <c:pt idx="33510">
                  <c:v>0.36250000000000004</c:v>
                </c:pt>
                <c:pt idx="33511">
                  <c:v>0.43290000000000001</c:v>
                </c:pt>
                <c:pt idx="33512">
                  <c:v>0.47789999999999999</c:v>
                </c:pt>
                <c:pt idx="33513">
                  <c:v>0.54379999999999995</c:v>
                </c:pt>
                <c:pt idx="33514">
                  <c:v>0.63730000000000009</c:v>
                </c:pt>
                <c:pt idx="33515">
                  <c:v>0.6653</c:v>
                </c:pt>
                <c:pt idx="33516">
                  <c:v>0.68550000000000011</c:v>
                </c:pt>
                <c:pt idx="33517">
                  <c:v>0.68290000000000006</c:v>
                </c:pt>
                <c:pt idx="33518">
                  <c:v>0.75060000000000004</c:v>
                </c:pt>
                <c:pt idx="33519">
                  <c:v>0.77320000000000011</c:v>
                </c:pt>
                <c:pt idx="33520">
                  <c:v>0.8156000000000001</c:v>
                </c:pt>
                <c:pt idx="33521">
                  <c:v>0.85580000000000001</c:v>
                </c:pt>
                <c:pt idx="33522">
                  <c:v>0.87370000000000003</c:v>
                </c:pt>
                <c:pt idx="33523">
                  <c:v>0.87720000000000009</c:v>
                </c:pt>
                <c:pt idx="33524">
                  <c:v>0.94380000000000008</c:v>
                </c:pt>
                <c:pt idx="33525">
                  <c:v>0.99440000000000017</c:v>
                </c:pt>
                <c:pt idx="33526">
                  <c:v>1.0227000000000002</c:v>
                </c:pt>
                <c:pt idx="33527">
                  <c:v>1.0061</c:v>
                </c:pt>
                <c:pt idx="33528">
                  <c:v>1.0277000000000001</c:v>
                </c:pt>
                <c:pt idx="33529">
                  <c:v>1.0465</c:v>
                </c:pt>
                <c:pt idx="33530">
                  <c:v>1.0708</c:v>
                </c:pt>
                <c:pt idx="33531">
                  <c:v>1.0993999999999999</c:v>
                </c:pt>
                <c:pt idx="33532">
                  <c:v>1.1472</c:v>
                </c:pt>
                <c:pt idx="33533">
                  <c:v>1.2201000000000002</c:v>
                </c:pt>
                <c:pt idx="33534">
                  <c:v>1.2357</c:v>
                </c:pt>
                <c:pt idx="33535">
                  <c:v>1.2510000000000001</c:v>
                </c:pt>
                <c:pt idx="33536">
                  <c:v>1.2917000000000001</c:v>
                </c:pt>
                <c:pt idx="33537">
                  <c:v>1.2711000000000001</c:v>
                </c:pt>
                <c:pt idx="33538">
                  <c:v>1.3182</c:v>
                </c:pt>
                <c:pt idx="33539">
                  <c:v>1.3515000000000001</c:v>
                </c:pt>
                <c:pt idx="33540">
                  <c:v>1.3819000000000001</c:v>
                </c:pt>
                <c:pt idx="33541">
                  <c:v>1.4164000000000001</c:v>
                </c:pt>
                <c:pt idx="33542">
                  <c:v>1.4723000000000002</c:v>
                </c:pt>
                <c:pt idx="33543">
                  <c:v>1.4850000000000001</c:v>
                </c:pt>
                <c:pt idx="33544">
                  <c:v>1.5270000000000001</c:v>
                </c:pt>
                <c:pt idx="33545">
                  <c:v>1.5451000000000001</c:v>
                </c:pt>
                <c:pt idx="33546">
                  <c:v>1.5768000000000002</c:v>
                </c:pt>
                <c:pt idx="33547">
                  <c:v>1.6414000000000002</c:v>
                </c:pt>
                <c:pt idx="33548">
                  <c:v>1.6774000000000002</c:v>
                </c:pt>
                <c:pt idx="33549">
                  <c:v>1.6545000000000003</c:v>
                </c:pt>
                <c:pt idx="33550">
                  <c:v>1.6785000000000001</c:v>
                </c:pt>
                <c:pt idx="33551">
                  <c:v>1.7044000000000001</c:v>
                </c:pt>
                <c:pt idx="33552">
                  <c:v>1.7710000000000001</c:v>
                </c:pt>
                <c:pt idx="33553">
                  <c:v>1.7575000000000001</c:v>
                </c:pt>
                <c:pt idx="33554">
                  <c:v>1.8260000000000003</c:v>
                </c:pt>
                <c:pt idx="33555">
                  <c:v>1.8376000000000001</c:v>
                </c:pt>
                <c:pt idx="33556">
                  <c:v>1.9001999999999999</c:v>
                </c:pt>
                <c:pt idx="33557">
                  <c:v>1.9427000000000001</c:v>
                </c:pt>
                <c:pt idx="33558">
                  <c:v>1.9575</c:v>
                </c:pt>
                <c:pt idx="33559">
                  <c:v>1.9925000000000002</c:v>
                </c:pt>
                <c:pt idx="33560">
                  <c:v>1.9738</c:v>
                </c:pt>
                <c:pt idx="33561">
                  <c:v>1.9902000000000002</c:v>
                </c:pt>
                <c:pt idx="33562">
                  <c:v>2.0177</c:v>
                </c:pt>
                <c:pt idx="33563">
                  <c:v>2.0272999999999999</c:v>
                </c:pt>
                <c:pt idx="33564">
                  <c:v>2.0469000000000004</c:v>
                </c:pt>
                <c:pt idx="33565">
                  <c:v>2.0529000000000002</c:v>
                </c:pt>
                <c:pt idx="33566">
                  <c:v>2.0943000000000001</c:v>
                </c:pt>
                <c:pt idx="33567">
                  <c:v>2.1100000000000003</c:v>
                </c:pt>
                <c:pt idx="33568">
                  <c:v>2.0691000000000002</c:v>
                </c:pt>
                <c:pt idx="33569">
                  <c:v>2.1179999999999999</c:v>
                </c:pt>
                <c:pt idx="33570">
                  <c:v>2.1010000000000004</c:v>
                </c:pt>
                <c:pt idx="33571">
                  <c:v>2.1126999999999998</c:v>
                </c:pt>
                <c:pt idx="33572">
                  <c:v>2.1193000000000004</c:v>
                </c:pt>
                <c:pt idx="33573">
                  <c:v>2.1216000000000004</c:v>
                </c:pt>
                <c:pt idx="33574">
                  <c:v>2.1175999999999999</c:v>
                </c:pt>
                <c:pt idx="33575">
                  <c:v>2.1198000000000001</c:v>
                </c:pt>
                <c:pt idx="33576">
                  <c:v>2.0998999999999999</c:v>
                </c:pt>
                <c:pt idx="33577">
                  <c:v>2.0981000000000001</c:v>
                </c:pt>
                <c:pt idx="33578">
                  <c:v>2.0957000000000003</c:v>
                </c:pt>
                <c:pt idx="33579">
                  <c:v>2.0996999999999999</c:v>
                </c:pt>
                <c:pt idx="33580">
                  <c:v>2.0934000000000004</c:v>
                </c:pt>
                <c:pt idx="33581">
                  <c:v>2.1435</c:v>
                </c:pt>
                <c:pt idx="33582">
                  <c:v>2.1518999999999999</c:v>
                </c:pt>
                <c:pt idx="33583">
                  <c:v>2.1606000000000001</c:v>
                </c:pt>
                <c:pt idx="33584">
                  <c:v>2.1278999999999999</c:v>
                </c:pt>
                <c:pt idx="33585">
                  <c:v>2.1471</c:v>
                </c:pt>
                <c:pt idx="33586">
                  <c:v>2.1396000000000002</c:v>
                </c:pt>
                <c:pt idx="33587">
                  <c:v>2.1637</c:v>
                </c:pt>
                <c:pt idx="33588">
                  <c:v>2.1672000000000002</c:v>
                </c:pt>
                <c:pt idx="33589">
                  <c:v>2.1686000000000001</c:v>
                </c:pt>
                <c:pt idx="33590">
                  <c:v>2.1613000000000002</c:v>
                </c:pt>
                <c:pt idx="33591">
                  <c:v>2.1631</c:v>
                </c:pt>
                <c:pt idx="33592">
                  <c:v>2.1316000000000002</c:v>
                </c:pt>
                <c:pt idx="33593">
                  <c:v>2.1565000000000003</c:v>
                </c:pt>
                <c:pt idx="33594">
                  <c:v>2.1402000000000001</c:v>
                </c:pt>
                <c:pt idx="33595">
                  <c:v>2.1338000000000004</c:v>
                </c:pt>
                <c:pt idx="33596">
                  <c:v>2.0802</c:v>
                </c:pt>
                <c:pt idx="33597">
                  <c:v>2.0508000000000002</c:v>
                </c:pt>
                <c:pt idx="33598">
                  <c:v>2.0681000000000003</c:v>
                </c:pt>
                <c:pt idx="33599">
                  <c:v>2.0559000000000003</c:v>
                </c:pt>
                <c:pt idx="33600">
                  <c:v>2.0089000000000001</c:v>
                </c:pt>
                <c:pt idx="33601">
                  <c:v>2.0421</c:v>
                </c:pt>
                <c:pt idx="33602">
                  <c:v>1.8986000000000001</c:v>
                </c:pt>
                <c:pt idx="33603">
                  <c:v>1.9669000000000001</c:v>
                </c:pt>
                <c:pt idx="33604">
                  <c:v>1.9714</c:v>
                </c:pt>
                <c:pt idx="33605">
                  <c:v>1.9054</c:v>
                </c:pt>
                <c:pt idx="33606">
                  <c:v>2.0038</c:v>
                </c:pt>
                <c:pt idx="33607">
                  <c:v>2.0545000000000004</c:v>
                </c:pt>
                <c:pt idx="33608">
                  <c:v>2.0645000000000002</c:v>
                </c:pt>
                <c:pt idx="33609">
                  <c:v>1.9435</c:v>
                </c:pt>
                <c:pt idx="33610">
                  <c:v>1.9969000000000001</c:v>
                </c:pt>
                <c:pt idx="33611">
                  <c:v>2.0013000000000001</c:v>
                </c:pt>
                <c:pt idx="33612">
                  <c:v>1.9001000000000001</c:v>
                </c:pt>
                <c:pt idx="33613">
                  <c:v>1.7649999999999999</c:v>
                </c:pt>
                <c:pt idx="33614">
                  <c:v>1.7227000000000001</c:v>
                </c:pt>
                <c:pt idx="33615">
                  <c:v>1.7342</c:v>
                </c:pt>
                <c:pt idx="33616">
                  <c:v>1.6472000000000002</c:v>
                </c:pt>
                <c:pt idx="33617">
                  <c:v>1.6248000000000002</c:v>
                </c:pt>
                <c:pt idx="33618">
                  <c:v>1.5473000000000001</c:v>
                </c:pt>
                <c:pt idx="33619">
                  <c:v>1.5133000000000001</c:v>
                </c:pt>
                <c:pt idx="33620">
                  <c:v>1.5273000000000001</c:v>
                </c:pt>
                <c:pt idx="33621">
                  <c:v>1.5510000000000002</c:v>
                </c:pt>
                <c:pt idx="33622">
                  <c:v>1.4579000000000002</c:v>
                </c:pt>
                <c:pt idx="33623">
                  <c:v>1.4041000000000001</c:v>
                </c:pt>
                <c:pt idx="33624">
                  <c:v>1.3906000000000001</c:v>
                </c:pt>
                <c:pt idx="33625">
                  <c:v>1.3905000000000001</c:v>
                </c:pt>
                <c:pt idx="33626">
                  <c:v>1.3564000000000001</c:v>
                </c:pt>
                <c:pt idx="33627">
                  <c:v>1.3288000000000002</c:v>
                </c:pt>
                <c:pt idx="33628">
                  <c:v>1.2949999999999999</c:v>
                </c:pt>
                <c:pt idx="33629">
                  <c:v>1.2429000000000001</c:v>
                </c:pt>
                <c:pt idx="33630">
                  <c:v>1.2439</c:v>
                </c:pt>
                <c:pt idx="33631">
                  <c:v>1.2835000000000001</c:v>
                </c:pt>
                <c:pt idx="33632">
                  <c:v>1.2899</c:v>
                </c:pt>
                <c:pt idx="33633">
                  <c:v>1.2378</c:v>
                </c:pt>
                <c:pt idx="33634">
                  <c:v>1.1696</c:v>
                </c:pt>
                <c:pt idx="33635">
                  <c:v>1.1779999999999999</c:v>
                </c:pt>
                <c:pt idx="33636">
                  <c:v>1.1309</c:v>
                </c:pt>
                <c:pt idx="33637">
                  <c:v>1.1686000000000001</c:v>
                </c:pt>
                <c:pt idx="33638">
                  <c:v>1.0741000000000001</c:v>
                </c:pt>
                <c:pt idx="33639">
                  <c:v>1.0939000000000001</c:v>
                </c:pt>
                <c:pt idx="33640">
                  <c:v>1.0778000000000001</c:v>
                </c:pt>
                <c:pt idx="33641">
                  <c:v>0.88290000000000013</c:v>
                </c:pt>
                <c:pt idx="33642">
                  <c:v>0.9375</c:v>
                </c:pt>
                <c:pt idx="33643">
                  <c:v>0.85830000000000006</c:v>
                </c:pt>
                <c:pt idx="33644">
                  <c:v>0.85540000000000005</c:v>
                </c:pt>
                <c:pt idx="33645">
                  <c:v>0.87309999999999999</c:v>
                </c:pt>
                <c:pt idx="33646">
                  <c:v>0.84220000000000006</c:v>
                </c:pt>
                <c:pt idx="33647">
                  <c:v>0.82550000000000012</c:v>
                </c:pt>
                <c:pt idx="33648">
                  <c:v>0.81540000000000001</c:v>
                </c:pt>
                <c:pt idx="33649">
                  <c:v>0.79290000000000005</c:v>
                </c:pt>
                <c:pt idx="33650">
                  <c:v>0.80679999999999996</c:v>
                </c:pt>
                <c:pt idx="33651">
                  <c:v>0.79059999999999997</c:v>
                </c:pt>
                <c:pt idx="33652">
                  <c:v>0.77580000000000005</c:v>
                </c:pt>
                <c:pt idx="33653">
                  <c:v>0.78070000000000006</c:v>
                </c:pt>
                <c:pt idx="33654">
                  <c:v>0.76560000000000006</c:v>
                </c:pt>
                <c:pt idx="33655">
                  <c:v>0.66710000000000003</c:v>
                </c:pt>
                <c:pt idx="33656">
                  <c:v>0.68159999999999998</c:v>
                </c:pt>
                <c:pt idx="33657">
                  <c:v>0.68020000000000003</c:v>
                </c:pt>
                <c:pt idx="33658">
                  <c:v>0.66210000000000013</c:v>
                </c:pt>
                <c:pt idx="33659">
                  <c:v>0.64410000000000001</c:v>
                </c:pt>
                <c:pt idx="33660">
                  <c:v>0.63150000000000006</c:v>
                </c:pt>
                <c:pt idx="33661">
                  <c:v>0.61620000000000008</c:v>
                </c:pt>
                <c:pt idx="33662">
                  <c:v>0.63070000000000004</c:v>
                </c:pt>
                <c:pt idx="33663">
                  <c:v>0.63140000000000007</c:v>
                </c:pt>
                <c:pt idx="33664">
                  <c:v>0.61170000000000002</c:v>
                </c:pt>
                <c:pt idx="33665">
                  <c:v>0.6160000000000001</c:v>
                </c:pt>
                <c:pt idx="33666">
                  <c:v>0.55900000000000005</c:v>
                </c:pt>
                <c:pt idx="33667">
                  <c:v>0.57520000000000004</c:v>
                </c:pt>
                <c:pt idx="33668">
                  <c:v>0.56430000000000002</c:v>
                </c:pt>
                <c:pt idx="33669">
                  <c:v>0.53410000000000002</c:v>
                </c:pt>
                <c:pt idx="33670">
                  <c:v>0.55430000000000001</c:v>
                </c:pt>
                <c:pt idx="33671">
                  <c:v>0.54880000000000007</c:v>
                </c:pt>
                <c:pt idx="33672">
                  <c:v>0.53010000000000002</c:v>
                </c:pt>
                <c:pt idx="33673">
                  <c:v>0.50529999999999997</c:v>
                </c:pt>
                <c:pt idx="33674">
                  <c:v>0.50229999999999997</c:v>
                </c:pt>
                <c:pt idx="33675">
                  <c:v>0.5203000000000001</c:v>
                </c:pt>
                <c:pt idx="33676">
                  <c:v>0.51919999999999999</c:v>
                </c:pt>
                <c:pt idx="33677">
                  <c:v>0.49840000000000001</c:v>
                </c:pt>
                <c:pt idx="33678">
                  <c:v>0.49280000000000002</c:v>
                </c:pt>
                <c:pt idx="33679">
                  <c:v>0.48099999999999998</c:v>
                </c:pt>
                <c:pt idx="33680">
                  <c:v>0.48200000000000004</c:v>
                </c:pt>
                <c:pt idx="33681">
                  <c:v>0.45069999999999999</c:v>
                </c:pt>
                <c:pt idx="33682">
                  <c:v>0.45320000000000005</c:v>
                </c:pt>
                <c:pt idx="33683">
                  <c:v>0.45320000000000005</c:v>
                </c:pt>
                <c:pt idx="33684">
                  <c:v>0.41360000000000002</c:v>
                </c:pt>
                <c:pt idx="33685">
                  <c:v>0.43760000000000004</c:v>
                </c:pt>
                <c:pt idx="33686">
                  <c:v>0.41920000000000002</c:v>
                </c:pt>
                <c:pt idx="33687">
                  <c:v>0.42549999999999999</c:v>
                </c:pt>
                <c:pt idx="33688">
                  <c:v>0.42330000000000001</c:v>
                </c:pt>
                <c:pt idx="33689">
                  <c:v>0.4199</c:v>
                </c:pt>
                <c:pt idx="33690">
                  <c:v>0.40940000000000004</c:v>
                </c:pt>
                <c:pt idx="33691">
                  <c:v>0.40789999999999998</c:v>
                </c:pt>
                <c:pt idx="33692">
                  <c:v>0.4002</c:v>
                </c:pt>
                <c:pt idx="33693">
                  <c:v>0.3972</c:v>
                </c:pt>
                <c:pt idx="33694">
                  <c:v>0.39390000000000003</c:v>
                </c:pt>
                <c:pt idx="33695">
                  <c:v>0.3851</c:v>
                </c:pt>
                <c:pt idx="33696">
                  <c:v>0.37810000000000005</c:v>
                </c:pt>
                <c:pt idx="33697">
                  <c:v>0.36270000000000002</c:v>
                </c:pt>
                <c:pt idx="33698">
                  <c:v>0.36099999999999999</c:v>
                </c:pt>
                <c:pt idx="33699">
                  <c:v>0.3574</c:v>
                </c:pt>
                <c:pt idx="33700">
                  <c:v>0.35950000000000004</c:v>
                </c:pt>
                <c:pt idx="33701">
                  <c:v>0.35730000000000001</c:v>
                </c:pt>
                <c:pt idx="33702">
                  <c:v>0.34590000000000004</c:v>
                </c:pt>
                <c:pt idx="33703">
                  <c:v>0.33100000000000002</c:v>
                </c:pt>
                <c:pt idx="33704">
                  <c:v>0.33479999999999999</c:v>
                </c:pt>
                <c:pt idx="33705">
                  <c:v>0.3377</c:v>
                </c:pt>
                <c:pt idx="33706">
                  <c:v>0.3251</c:v>
                </c:pt>
                <c:pt idx="33707">
                  <c:v>0.33069999999999999</c:v>
                </c:pt>
                <c:pt idx="33708">
                  <c:v>0.30940000000000001</c:v>
                </c:pt>
                <c:pt idx="33709">
                  <c:v>0.30940000000000001</c:v>
                </c:pt>
                <c:pt idx="33710">
                  <c:v>0.28839999999999999</c:v>
                </c:pt>
                <c:pt idx="33711">
                  <c:v>0.29540000000000005</c:v>
                </c:pt>
                <c:pt idx="33712">
                  <c:v>0.28510000000000002</c:v>
                </c:pt>
                <c:pt idx="33713">
                  <c:v>0.2767</c:v>
                </c:pt>
                <c:pt idx="33714">
                  <c:v>0.2737</c:v>
                </c:pt>
                <c:pt idx="33715">
                  <c:v>0.2737</c:v>
                </c:pt>
                <c:pt idx="33716">
                  <c:v>0.27</c:v>
                </c:pt>
                <c:pt idx="33717">
                  <c:v>0.25940000000000002</c:v>
                </c:pt>
                <c:pt idx="33718">
                  <c:v>0.25630000000000003</c:v>
                </c:pt>
                <c:pt idx="33719">
                  <c:v>0.24690000000000001</c:v>
                </c:pt>
                <c:pt idx="33720">
                  <c:v>0.23780000000000001</c:v>
                </c:pt>
                <c:pt idx="33721">
                  <c:v>0.23929999999999998</c:v>
                </c:pt>
                <c:pt idx="33722">
                  <c:v>0.23700000000000002</c:v>
                </c:pt>
                <c:pt idx="33723">
                  <c:v>0.23460000000000003</c:v>
                </c:pt>
                <c:pt idx="33724">
                  <c:v>0.22870000000000001</c:v>
                </c:pt>
                <c:pt idx="33725">
                  <c:v>0.22599999999999998</c:v>
                </c:pt>
                <c:pt idx="33726">
                  <c:v>0.22400000000000003</c:v>
                </c:pt>
                <c:pt idx="33727">
                  <c:v>0.22290000000000001</c:v>
                </c:pt>
                <c:pt idx="33728">
                  <c:v>0.21960000000000002</c:v>
                </c:pt>
                <c:pt idx="33729">
                  <c:v>0.20830000000000004</c:v>
                </c:pt>
                <c:pt idx="33730">
                  <c:v>0.21120000000000003</c:v>
                </c:pt>
                <c:pt idx="33731">
                  <c:v>0.20450000000000002</c:v>
                </c:pt>
                <c:pt idx="33732">
                  <c:v>0.2009</c:v>
                </c:pt>
                <c:pt idx="33733">
                  <c:v>0.19870000000000002</c:v>
                </c:pt>
                <c:pt idx="33734">
                  <c:v>0.19310000000000002</c:v>
                </c:pt>
                <c:pt idx="33735">
                  <c:v>0.19690000000000002</c:v>
                </c:pt>
                <c:pt idx="33736">
                  <c:v>0.20230000000000004</c:v>
                </c:pt>
                <c:pt idx="33737">
                  <c:v>0.2117</c:v>
                </c:pt>
                <c:pt idx="33738">
                  <c:v>0.22010000000000002</c:v>
                </c:pt>
                <c:pt idx="33739">
                  <c:v>0.2797</c:v>
                </c:pt>
                <c:pt idx="33740">
                  <c:v>0.29300000000000004</c:v>
                </c:pt>
                <c:pt idx="33741">
                  <c:v>0.29070000000000001</c:v>
                </c:pt>
                <c:pt idx="33742">
                  <c:v>0.2797</c:v>
                </c:pt>
                <c:pt idx="33743">
                  <c:v>0.2757</c:v>
                </c:pt>
                <c:pt idx="33744">
                  <c:v>0.26589999999999997</c:v>
                </c:pt>
                <c:pt idx="33745">
                  <c:v>0.25440000000000002</c:v>
                </c:pt>
                <c:pt idx="33746">
                  <c:v>0.24280000000000002</c:v>
                </c:pt>
                <c:pt idx="33747">
                  <c:v>0.22860000000000003</c:v>
                </c:pt>
                <c:pt idx="33748">
                  <c:v>0.21840000000000004</c:v>
                </c:pt>
                <c:pt idx="33749">
                  <c:v>0.20730000000000001</c:v>
                </c:pt>
                <c:pt idx="33750">
                  <c:v>0.20030000000000003</c:v>
                </c:pt>
                <c:pt idx="33751">
                  <c:v>0.19510000000000002</c:v>
                </c:pt>
                <c:pt idx="33752">
                  <c:v>0.18790000000000001</c:v>
                </c:pt>
                <c:pt idx="33753">
                  <c:v>0.18740000000000001</c:v>
                </c:pt>
                <c:pt idx="33754">
                  <c:v>0.18160000000000001</c:v>
                </c:pt>
                <c:pt idx="33755">
                  <c:v>0.17880000000000001</c:v>
                </c:pt>
                <c:pt idx="33756">
                  <c:v>0.17780000000000001</c:v>
                </c:pt>
                <c:pt idx="33757">
                  <c:v>0.17460000000000001</c:v>
                </c:pt>
                <c:pt idx="33758">
                  <c:v>0.17310000000000003</c:v>
                </c:pt>
                <c:pt idx="33759">
                  <c:v>0.1716</c:v>
                </c:pt>
                <c:pt idx="33760">
                  <c:v>0.17</c:v>
                </c:pt>
                <c:pt idx="33761">
                  <c:v>0.17220000000000002</c:v>
                </c:pt>
                <c:pt idx="33762">
                  <c:v>0.17710000000000001</c:v>
                </c:pt>
                <c:pt idx="33763">
                  <c:v>0.17920000000000003</c:v>
                </c:pt>
                <c:pt idx="33764">
                  <c:v>0.18410000000000001</c:v>
                </c:pt>
                <c:pt idx="33765">
                  <c:v>0.17920000000000003</c:v>
                </c:pt>
                <c:pt idx="33766">
                  <c:v>0.17900000000000002</c:v>
                </c:pt>
                <c:pt idx="33767">
                  <c:v>0.17880000000000001</c:v>
                </c:pt>
                <c:pt idx="33768">
                  <c:v>0.1787</c:v>
                </c:pt>
                <c:pt idx="33769">
                  <c:v>0.1787</c:v>
                </c:pt>
                <c:pt idx="33770">
                  <c:v>0.1817</c:v>
                </c:pt>
                <c:pt idx="33771">
                  <c:v>0.1867</c:v>
                </c:pt>
                <c:pt idx="33772">
                  <c:v>0.19070000000000001</c:v>
                </c:pt>
                <c:pt idx="33773">
                  <c:v>0.19670000000000001</c:v>
                </c:pt>
                <c:pt idx="33774">
                  <c:v>0.19910000000000003</c:v>
                </c:pt>
                <c:pt idx="33775">
                  <c:v>0.2074</c:v>
                </c:pt>
                <c:pt idx="33776">
                  <c:v>0.21010000000000001</c:v>
                </c:pt>
                <c:pt idx="33777">
                  <c:v>0.20480000000000001</c:v>
                </c:pt>
                <c:pt idx="33778">
                  <c:v>0.19570000000000001</c:v>
                </c:pt>
                <c:pt idx="33779">
                  <c:v>0.19950000000000001</c:v>
                </c:pt>
                <c:pt idx="33780">
                  <c:v>0.20810000000000001</c:v>
                </c:pt>
                <c:pt idx="33781">
                  <c:v>0.21150000000000002</c:v>
                </c:pt>
                <c:pt idx="33782">
                  <c:v>0.22470000000000001</c:v>
                </c:pt>
                <c:pt idx="33783">
                  <c:v>0.22950000000000001</c:v>
                </c:pt>
                <c:pt idx="33784">
                  <c:v>0.23710000000000001</c:v>
                </c:pt>
                <c:pt idx="33785">
                  <c:v>0.24140000000000003</c:v>
                </c:pt>
                <c:pt idx="33786">
                  <c:v>0.23750000000000002</c:v>
                </c:pt>
                <c:pt idx="33787">
                  <c:v>0.2419</c:v>
                </c:pt>
                <c:pt idx="33788">
                  <c:v>0.24750000000000003</c:v>
                </c:pt>
                <c:pt idx="33789">
                  <c:v>0.25390000000000001</c:v>
                </c:pt>
                <c:pt idx="33790">
                  <c:v>0.25830000000000003</c:v>
                </c:pt>
                <c:pt idx="33791">
                  <c:v>0.25330000000000003</c:v>
                </c:pt>
                <c:pt idx="33792">
                  <c:v>0.25359999999999999</c:v>
                </c:pt>
                <c:pt idx="33793">
                  <c:v>0.26950000000000002</c:v>
                </c:pt>
                <c:pt idx="33794">
                  <c:v>0.27900000000000003</c:v>
                </c:pt>
                <c:pt idx="33795">
                  <c:v>0.2792</c:v>
                </c:pt>
                <c:pt idx="33796">
                  <c:v>0.30120000000000002</c:v>
                </c:pt>
                <c:pt idx="33797">
                  <c:v>0.3226</c:v>
                </c:pt>
                <c:pt idx="33798">
                  <c:v>0.32130000000000003</c:v>
                </c:pt>
                <c:pt idx="33799">
                  <c:v>0.33830000000000005</c:v>
                </c:pt>
                <c:pt idx="33800">
                  <c:v>0.36050000000000004</c:v>
                </c:pt>
                <c:pt idx="33801">
                  <c:v>0.36780000000000002</c:v>
                </c:pt>
                <c:pt idx="33802">
                  <c:v>0.39280000000000004</c:v>
                </c:pt>
                <c:pt idx="33803">
                  <c:v>0.40660000000000002</c:v>
                </c:pt>
                <c:pt idx="33804">
                  <c:v>0.42809999999999998</c:v>
                </c:pt>
                <c:pt idx="33805">
                  <c:v>0.44450000000000006</c:v>
                </c:pt>
                <c:pt idx="33806">
                  <c:v>0.46790000000000004</c:v>
                </c:pt>
                <c:pt idx="33807">
                  <c:v>0.50129999999999997</c:v>
                </c:pt>
                <c:pt idx="33808">
                  <c:v>0.51939999999999997</c:v>
                </c:pt>
                <c:pt idx="33809">
                  <c:v>0.52960000000000007</c:v>
                </c:pt>
                <c:pt idx="33810">
                  <c:v>0.5485000000000001</c:v>
                </c:pt>
                <c:pt idx="33811">
                  <c:v>0.58209999999999995</c:v>
                </c:pt>
                <c:pt idx="33812">
                  <c:v>0.60570000000000013</c:v>
                </c:pt>
                <c:pt idx="33813">
                  <c:v>0.63380000000000003</c:v>
                </c:pt>
                <c:pt idx="33814">
                  <c:v>0.66620000000000001</c:v>
                </c:pt>
                <c:pt idx="33815">
                  <c:v>0.68830000000000002</c:v>
                </c:pt>
                <c:pt idx="33816">
                  <c:v>0.71240000000000003</c:v>
                </c:pt>
                <c:pt idx="33817">
                  <c:v>0.77560000000000007</c:v>
                </c:pt>
                <c:pt idx="33818">
                  <c:v>0.83510000000000018</c:v>
                </c:pt>
                <c:pt idx="33819">
                  <c:v>0.87050000000000005</c:v>
                </c:pt>
                <c:pt idx="33820">
                  <c:v>0.86509999999999998</c:v>
                </c:pt>
                <c:pt idx="33821">
                  <c:v>0.90870000000000006</c:v>
                </c:pt>
                <c:pt idx="33822">
                  <c:v>0.92390000000000017</c:v>
                </c:pt>
                <c:pt idx="33823">
                  <c:v>0.94830000000000014</c:v>
                </c:pt>
                <c:pt idx="33824">
                  <c:v>0.99239999999999995</c:v>
                </c:pt>
                <c:pt idx="33825">
                  <c:v>1.0421</c:v>
                </c:pt>
                <c:pt idx="33826">
                  <c:v>1.0584</c:v>
                </c:pt>
                <c:pt idx="33827">
                  <c:v>1.1321999999999999</c:v>
                </c:pt>
                <c:pt idx="33828">
                  <c:v>1.1692</c:v>
                </c:pt>
                <c:pt idx="33829">
                  <c:v>1.2089000000000001</c:v>
                </c:pt>
                <c:pt idx="33830">
                  <c:v>1.3332000000000002</c:v>
                </c:pt>
                <c:pt idx="33831">
                  <c:v>1.383</c:v>
                </c:pt>
                <c:pt idx="33832">
                  <c:v>1.4067000000000001</c:v>
                </c:pt>
                <c:pt idx="33833">
                  <c:v>1.4397000000000002</c:v>
                </c:pt>
                <c:pt idx="33834">
                  <c:v>1.4323000000000001</c:v>
                </c:pt>
                <c:pt idx="33835">
                  <c:v>1.4979</c:v>
                </c:pt>
                <c:pt idx="33836">
                  <c:v>1.5711000000000002</c:v>
                </c:pt>
                <c:pt idx="33837">
                  <c:v>1.5565</c:v>
                </c:pt>
                <c:pt idx="33838">
                  <c:v>1.5816000000000001</c:v>
                </c:pt>
                <c:pt idx="33839">
                  <c:v>1.6274999999999999</c:v>
                </c:pt>
                <c:pt idx="33840">
                  <c:v>1.6693000000000002</c:v>
                </c:pt>
                <c:pt idx="33841">
                  <c:v>1.6726000000000001</c:v>
                </c:pt>
                <c:pt idx="33842">
                  <c:v>1.6882000000000001</c:v>
                </c:pt>
                <c:pt idx="33843">
                  <c:v>1.6996</c:v>
                </c:pt>
                <c:pt idx="33844">
                  <c:v>1.7248999999999999</c:v>
                </c:pt>
                <c:pt idx="33845">
                  <c:v>1.7611000000000001</c:v>
                </c:pt>
                <c:pt idx="33846">
                  <c:v>1.8037000000000001</c:v>
                </c:pt>
                <c:pt idx="33847">
                  <c:v>1.7835000000000001</c:v>
                </c:pt>
                <c:pt idx="33848">
                  <c:v>1.8512000000000002</c:v>
                </c:pt>
                <c:pt idx="33849">
                  <c:v>1.8451000000000002</c:v>
                </c:pt>
                <c:pt idx="33850">
                  <c:v>1.8180000000000001</c:v>
                </c:pt>
                <c:pt idx="33851">
                  <c:v>1.8723000000000001</c:v>
                </c:pt>
                <c:pt idx="33852">
                  <c:v>1.8881000000000001</c:v>
                </c:pt>
                <c:pt idx="33853">
                  <c:v>1.9352</c:v>
                </c:pt>
                <c:pt idx="33854">
                  <c:v>1.9319</c:v>
                </c:pt>
                <c:pt idx="33855">
                  <c:v>1.9609000000000003</c:v>
                </c:pt>
                <c:pt idx="33856">
                  <c:v>1.9445000000000001</c:v>
                </c:pt>
                <c:pt idx="33857">
                  <c:v>1.9695</c:v>
                </c:pt>
                <c:pt idx="33858">
                  <c:v>1.9565999999999999</c:v>
                </c:pt>
                <c:pt idx="33859">
                  <c:v>1.9486999999999999</c:v>
                </c:pt>
                <c:pt idx="33860">
                  <c:v>1.9968000000000001</c:v>
                </c:pt>
                <c:pt idx="33861">
                  <c:v>2.0146999999999999</c:v>
                </c:pt>
                <c:pt idx="33862">
                  <c:v>1.9921</c:v>
                </c:pt>
                <c:pt idx="33863">
                  <c:v>1.9757000000000002</c:v>
                </c:pt>
                <c:pt idx="33864">
                  <c:v>1.9855</c:v>
                </c:pt>
                <c:pt idx="33865">
                  <c:v>1.9996</c:v>
                </c:pt>
                <c:pt idx="33866">
                  <c:v>1.9983000000000002</c:v>
                </c:pt>
                <c:pt idx="33867">
                  <c:v>2.0196999999999998</c:v>
                </c:pt>
                <c:pt idx="33868">
                  <c:v>2.0207000000000002</c:v>
                </c:pt>
                <c:pt idx="33869">
                  <c:v>2.0266999999999999</c:v>
                </c:pt>
                <c:pt idx="33870">
                  <c:v>2.0249000000000001</c:v>
                </c:pt>
                <c:pt idx="33871">
                  <c:v>2.0649999999999999</c:v>
                </c:pt>
                <c:pt idx="33872">
                  <c:v>2.0361000000000002</c:v>
                </c:pt>
                <c:pt idx="33873">
                  <c:v>2.0554999999999999</c:v>
                </c:pt>
                <c:pt idx="33874">
                  <c:v>2.02</c:v>
                </c:pt>
                <c:pt idx="33875">
                  <c:v>2.0897999999999999</c:v>
                </c:pt>
                <c:pt idx="33876">
                  <c:v>2.0958000000000001</c:v>
                </c:pt>
                <c:pt idx="33877">
                  <c:v>2.0991</c:v>
                </c:pt>
                <c:pt idx="33878">
                  <c:v>2.1097999999999999</c:v>
                </c:pt>
                <c:pt idx="33879">
                  <c:v>2.0920999999999998</c:v>
                </c:pt>
                <c:pt idx="33880">
                  <c:v>2.0728000000000004</c:v>
                </c:pt>
                <c:pt idx="33881">
                  <c:v>2.0874999999999999</c:v>
                </c:pt>
                <c:pt idx="33882">
                  <c:v>2.0912000000000002</c:v>
                </c:pt>
                <c:pt idx="33883">
                  <c:v>2.0332000000000003</c:v>
                </c:pt>
                <c:pt idx="33884">
                  <c:v>2.0111000000000003</c:v>
                </c:pt>
                <c:pt idx="33885">
                  <c:v>2.0041000000000002</c:v>
                </c:pt>
                <c:pt idx="33886">
                  <c:v>1.9928000000000001</c:v>
                </c:pt>
                <c:pt idx="33887">
                  <c:v>1.9832999999999998</c:v>
                </c:pt>
                <c:pt idx="33888">
                  <c:v>1.9795000000000003</c:v>
                </c:pt>
                <c:pt idx="33889">
                  <c:v>1.9415</c:v>
                </c:pt>
                <c:pt idx="33890">
                  <c:v>1.9272</c:v>
                </c:pt>
                <c:pt idx="33891">
                  <c:v>1.8821000000000003</c:v>
                </c:pt>
                <c:pt idx="33892">
                  <c:v>1.923</c:v>
                </c:pt>
                <c:pt idx="33893">
                  <c:v>1.8032000000000001</c:v>
                </c:pt>
                <c:pt idx="33894">
                  <c:v>1.7519</c:v>
                </c:pt>
                <c:pt idx="33895">
                  <c:v>1.6320000000000001</c:v>
                </c:pt>
                <c:pt idx="33896">
                  <c:v>1.7867000000000002</c:v>
                </c:pt>
                <c:pt idx="33897">
                  <c:v>1.8061</c:v>
                </c:pt>
                <c:pt idx="33898">
                  <c:v>1.7283000000000002</c:v>
                </c:pt>
                <c:pt idx="33899">
                  <c:v>1.7194</c:v>
                </c:pt>
                <c:pt idx="33900">
                  <c:v>1.6190000000000002</c:v>
                </c:pt>
                <c:pt idx="33901">
                  <c:v>1.6640000000000001</c:v>
                </c:pt>
                <c:pt idx="33902">
                  <c:v>1.6025</c:v>
                </c:pt>
                <c:pt idx="33903">
                  <c:v>1.5245</c:v>
                </c:pt>
                <c:pt idx="33904">
                  <c:v>1.5375000000000001</c:v>
                </c:pt>
                <c:pt idx="33905">
                  <c:v>1.6146000000000003</c:v>
                </c:pt>
                <c:pt idx="33906">
                  <c:v>1.5822000000000001</c:v>
                </c:pt>
                <c:pt idx="33907">
                  <c:v>1.4998</c:v>
                </c:pt>
                <c:pt idx="33908">
                  <c:v>1.3847</c:v>
                </c:pt>
                <c:pt idx="33909">
                  <c:v>1.3075000000000001</c:v>
                </c:pt>
                <c:pt idx="33910">
                  <c:v>1.3238000000000001</c:v>
                </c:pt>
                <c:pt idx="33911">
                  <c:v>1.2786</c:v>
                </c:pt>
                <c:pt idx="33912">
                  <c:v>1.2796000000000001</c:v>
                </c:pt>
                <c:pt idx="33913">
                  <c:v>1.3027</c:v>
                </c:pt>
                <c:pt idx="33914">
                  <c:v>1.2313000000000001</c:v>
                </c:pt>
                <c:pt idx="33915">
                  <c:v>1.1953</c:v>
                </c:pt>
                <c:pt idx="33916">
                  <c:v>1.1735</c:v>
                </c:pt>
                <c:pt idx="33917">
                  <c:v>1.1433</c:v>
                </c:pt>
                <c:pt idx="33918">
                  <c:v>1.1067</c:v>
                </c:pt>
                <c:pt idx="33919">
                  <c:v>1.1339000000000001</c:v>
                </c:pt>
                <c:pt idx="33920">
                  <c:v>1.0738000000000001</c:v>
                </c:pt>
                <c:pt idx="33921">
                  <c:v>1.0603</c:v>
                </c:pt>
                <c:pt idx="33922">
                  <c:v>1.0379</c:v>
                </c:pt>
                <c:pt idx="33923">
                  <c:v>1.0079</c:v>
                </c:pt>
                <c:pt idx="33924">
                  <c:v>0.99380000000000013</c:v>
                </c:pt>
                <c:pt idx="33925">
                  <c:v>0.92479999999999996</c:v>
                </c:pt>
                <c:pt idx="33926">
                  <c:v>0.95920000000000005</c:v>
                </c:pt>
                <c:pt idx="33927">
                  <c:v>0.9113</c:v>
                </c:pt>
                <c:pt idx="33928">
                  <c:v>0.89469999999999994</c:v>
                </c:pt>
                <c:pt idx="33929">
                  <c:v>0.84290000000000009</c:v>
                </c:pt>
                <c:pt idx="33930">
                  <c:v>0.81859999999999999</c:v>
                </c:pt>
                <c:pt idx="33931">
                  <c:v>0.80730000000000013</c:v>
                </c:pt>
                <c:pt idx="33932">
                  <c:v>0.78280000000000005</c:v>
                </c:pt>
                <c:pt idx="33933">
                  <c:v>0.75130000000000008</c:v>
                </c:pt>
                <c:pt idx="33934">
                  <c:v>0.74020000000000008</c:v>
                </c:pt>
                <c:pt idx="33935">
                  <c:v>0.71550000000000002</c:v>
                </c:pt>
                <c:pt idx="33936">
                  <c:v>0.69480000000000008</c:v>
                </c:pt>
                <c:pt idx="33937">
                  <c:v>0.6895</c:v>
                </c:pt>
                <c:pt idx="33938">
                  <c:v>0.65359999999999996</c:v>
                </c:pt>
                <c:pt idx="33939">
                  <c:v>0.64420000000000011</c:v>
                </c:pt>
                <c:pt idx="33940">
                  <c:v>0.63150000000000006</c:v>
                </c:pt>
                <c:pt idx="33941">
                  <c:v>0.61450000000000005</c:v>
                </c:pt>
                <c:pt idx="33942">
                  <c:v>0.59460000000000002</c:v>
                </c:pt>
                <c:pt idx="33943">
                  <c:v>0.57699999999999996</c:v>
                </c:pt>
                <c:pt idx="33944">
                  <c:v>0.56589999999999996</c:v>
                </c:pt>
                <c:pt idx="33945">
                  <c:v>0.55120000000000002</c:v>
                </c:pt>
                <c:pt idx="33946">
                  <c:v>0.5383</c:v>
                </c:pt>
                <c:pt idx="33947">
                  <c:v>0.52329999999999999</c:v>
                </c:pt>
                <c:pt idx="33948">
                  <c:v>0.51470000000000005</c:v>
                </c:pt>
                <c:pt idx="33949">
                  <c:v>0.50080000000000002</c:v>
                </c:pt>
                <c:pt idx="33950">
                  <c:v>0.49080000000000007</c:v>
                </c:pt>
                <c:pt idx="33951">
                  <c:v>0.48580000000000001</c:v>
                </c:pt>
                <c:pt idx="33952">
                  <c:v>0.47060000000000007</c:v>
                </c:pt>
                <c:pt idx="33953">
                  <c:v>0.45890000000000009</c:v>
                </c:pt>
                <c:pt idx="33954">
                  <c:v>0.45340000000000003</c:v>
                </c:pt>
                <c:pt idx="33955">
                  <c:v>0.44379999999999997</c:v>
                </c:pt>
                <c:pt idx="33956">
                  <c:v>0.43</c:v>
                </c:pt>
                <c:pt idx="33957">
                  <c:v>0.4209</c:v>
                </c:pt>
                <c:pt idx="33958">
                  <c:v>0.40759999999999996</c:v>
                </c:pt>
                <c:pt idx="33959">
                  <c:v>0.40250000000000008</c:v>
                </c:pt>
                <c:pt idx="33960">
                  <c:v>0.39580000000000004</c:v>
                </c:pt>
                <c:pt idx="33961">
                  <c:v>0.38610000000000005</c:v>
                </c:pt>
                <c:pt idx="33962">
                  <c:v>0.37740000000000001</c:v>
                </c:pt>
                <c:pt idx="33963">
                  <c:v>0.36620000000000003</c:v>
                </c:pt>
                <c:pt idx="33964">
                  <c:v>0.35790000000000005</c:v>
                </c:pt>
                <c:pt idx="33965">
                  <c:v>0.35520000000000002</c:v>
                </c:pt>
                <c:pt idx="33966">
                  <c:v>0.3453</c:v>
                </c:pt>
                <c:pt idx="33967">
                  <c:v>0.33630000000000004</c:v>
                </c:pt>
                <c:pt idx="33968">
                  <c:v>0.32290000000000002</c:v>
                </c:pt>
                <c:pt idx="33969">
                  <c:v>0.31800000000000006</c:v>
                </c:pt>
                <c:pt idx="33970">
                  <c:v>0.31600000000000006</c:v>
                </c:pt>
                <c:pt idx="33971">
                  <c:v>0.315</c:v>
                </c:pt>
                <c:pt idx="33972">
                  <c:v>0.30449999999999999</c:v>
                </c:pt>
                <c:pt idx="33973">
                  <c:v>0.2928</c:v>
                </c:pt>
                <c:pt idx="33974">
                  <c:v>0.2858</c:v>
                </c:pt>
                <c:pt idx="33975">
                  <c:v>0.28170000000000001</c:v>
                </c:pt>
                <c:pt idx="33976">
                  <c:v>0.27900000000000003</c:v>
                </c:pt>
                <c:pt idx="33977">
                  <c:v>0.26480000000000004</c:v>
                </c:pt>
                <c:pt idx="33978">
                  <c:v>0.25890000000000002</c:v>
                </c:pt>
                <c:pt idx="33979">
                  <c:v>0.25470000000000004</c:v>
                </c:pt>
                <c:pt idx="33980">
                  <c:v>0.2505</c:v>
                </c:pt>
                <c:pt idx="33981">
                  <c:v>0.24510000000000001</c:v>
                </c:pt>
                <c:pt idx="33982">
                  <c:v>0.24209999999999998</c:v>
                </c:pt>
                <c:pt idx="33983">
                  <c:v>0.23460000000000003</c:v>
                </c:pt>
                <c:pt idx="33984">
                  <c:v>0.22750000000000001</c:v>
                </c:pt>
                <c:pt idx="33985">
                  <c:v>0.22660000000000002</c:v>
                </c:pt>
                <c:pt idx="33986">
                  <c:v>0.22570000000000001</c:v>
                </c:pt>
                <c:pt idx="33987">
                  <c:v>0.21909999999999999</c:v>
                </c:pt>
                <c:pt idx="33988">
                  <c:v>0.2127</c:v>
                </c:pt>
                <c:pt idx="33989">
                  <c:v>0.20680000000000001</c:v>
                </c:pt>
                <c:pt idx="33990">
                  <c:v>0.20200000000000001</c:v>
                </c:pt>
                <c:pt idx="33991">
                  <c:v>0.20190000000000002</c:v>
                </c:pt>
                <c:pt idx="33992">
                  <c:v>0.1986</c:v>
                </c:pt>
                <c:pt idx="33993">
                  <c:v>0.191</c:v>
                </c:pt>
                <c:pt idx="33994">
                  <c:v>0.18380000000000002</c:v>
                </c:pt>
                <c:pt idx="33995">
                  <c:v>0.17860000000000001</c:v>
                </c:pt>
                <c:pt idx="33996">
                  <c:v>0.17760000000000001</c:v>
                </c:pt>
                <c:pt idx="33997">
                  <c:v>0.17460000000000001</c:v>
                </c:pt>
                <c:pt idx="33998">
                  <c:v>0.17</c:v>
                </c:pt>
                <c:pt idx="33999">
                  <c:v>0.16790000000000002</c:v>
                </c:pt>
                <c:pt idx="34000">
                  <c:v>0.16259999999999999</c:v>
                </c:pt>
                <c:pt idx="34001">
                  <c:v>0.16100000000000003</c:v>
                </c:pt>
                <c:pt idx="34002">
                  <c:v>0.16180000000000003</c:v>
                </c:pt>
                <c:pt idx="34003">
                  <c:v>0.15710000000000002</c:v>
                </c:pt>
                <c:pt idx="34004">
                  <c:v>0.15340000000000001</c:v>
                </c:pt>
                <c:pt idx="34005">
                  <c:v>0.14860000000000001</c:v>
                </c:pt>
                <c:pt idx="34006">
                  <c:v>0.1454</c:v>
                </c:pt>
                <c:pt idx="34007">
                  <c:v>0.14350000000000002</c:v>
                </c:pt>
                <c:pt idx="34008">
                  <c:v>0.14070000000000002</c:v>
                </c:pt>
                <c:pt idx="34009">
                  <c:v>0.13700000000000001</c:v>
                </c:pt>
                <c:pt idx="34010">
                  <c:v>0.13270000000000001</c:v>
                </c:pt>
                <c:pt idx="34011">
                  <c:v>0.1323</c:v>
                </c:pt>
                <c:pt idx="34012">
                  <c:v>0.13350000000000001</c:v>
                </c:pt>
                <c:pt idx="34013">
                  <c:v>0.129</c:v>
                </c:pt>
                <c:pt idx="34014">
                  <c:v>0.1285</c:v>
                </c:pt>
                <c:pt idx="34015">
                  <c:v>0.12240000000000001</c:v>
                </c:pt>
                <c:pt idx="34016">
                  <c:v>0.12250000000000001</c:v>
                </c:pt>
                <c:pt idx="34017">
                  <c:v>0.11930000000000002</c:v>
                </c:pt>
                <c:pt idx="34018">
                  <c:v>0.11750000000000001</c:v>
                </c:pt>
                <c:pt idx="34019">
                  <c:v>0.11550000000000001</c:v>
                </c:pt>
                <c:pt idx="34020">
                  <c:v>0.1125</c:v>
                </c:pt>
                <c:pt idx="34021">
                  <c:v>0.10960000000000002</c:v>
                </c:pt>
                <c:pt idx="34022">
                  <c:v>0.10389999999999999</c:v>
                </c:pt>
                <c:pt idx="34023">
                  <c:v>0.10120000000000001</c:v>
                </c:pt>
                <c:pt idx="34024">
                  <c:v>0.10630000000000001</c:v>
                </c:pt>
                <c:pt idx="34025">
                  <c:v>0.1031</c:v>
                </c:pt>
                <c:pt idx="34026">
                  <c:v>9.920000000000001E-2</c:v>
                </c:pt>
                <c:pt idx="34027">
                  <c:v>0.1004</c:v>
                </c:pt>
                <c:pt idx="34028">
                  <c:v>9.9000000000000005E-2</c:v>
                </c:pt>
                <c:pt idx="34029">
                  <c:v>9.8600000000000007E-2</c:v>
                </c:pt>
                <c:pt idx="34030">
                  <c:v>9.5700000000000007E-2</c:v>
                </c:pt>
                <c:pt idx="34031">
                  <c:v>9.290000000000001E-2</c:v>
                </c:pt>
                <c:pt idx="34032">
                  <c:v>9.1400000000000009E-2</c:v>
                </c:pt>
                <c:pt idx="34033">
                  <c:v>8.9900000000000008E-2</c:v>
                </c:pt>
                <c:pt idx="34034">
                  <c:v>8.9700000000000002E-2</c:v>
                </c:pt>
                <c:pt idx="34035">
                  <c:v>8.4100000000000008E-2</c:v>
                </c:pt>
                <c:pt idx="34036">
                  <c:v>8.5500000000000007E-2</c:v>
                </c:pt>
                <c:pt idx="34037">
                  <c:v>7.980000000000001E-2</c:v>
                </c:pt>
                <c:pt idx="34038">
                  <c:v>7.5800000000000006E-2</c:v>
                </c:pt>
                <c:pt idx="34039">
                  <c:v>7.5800000000000006E-2</c:v>
                </c:pt>
                <c:pt idx="34040">
                  <c:v>8.0700000000000008E-2</c:v>
                </c:pt>
                <c:pt idx="34041">
                  <c:v>7.4200000000000002E-2</c:v>
                </c:pt>
                <c:pt idx="34042">
                  <c:v>7.1499999999999994E-2</c:v>
                </c:pt>
                <c:pt idx="34043">
                  <c:v>7.5400000000000009E-2</c:v>
                </c:pt>
                <c:pt idx="34044">
                  <c:v>7.5300000000000006E-2</c:v>
                </c:pt>
                <c:pt idx="34045">
                  <c:v>7.5300000000000006E-2</c:v>
                </c:pt>
                <c:pt idx="34046">
                  <c:v>7.6500000000000012E-2</c:v>
                </c:pt>
                <c:pt idx="34047">
                  <c:v>7.3800000000000004E-2</c:v>
                </c:pt>
                <c:pt idx="34048">
                  <c:v>7.1199999999999999E-2</c:v>
                </c:pt>
                <c:pt idx="34049">
                  <c:v>6.9900000000000004E-2</c:v>
                </c:pt>
                <c:pt idx="34050">
                  <c:v>7.3900000000000007E-2</c:v>
                </c:pt>
                <c:pt idx="34051">
                  <c:v>7.1199999999999999E-2</c:v>
                </c:pt>
                <c:pt idx="34052">
                  <c:v>7.2400000000000006E-2</c:v>
                </c:pt>
                <c:pt idx="34053">
                  <c:v>7.3800000000000004E-2</c:v>
                </c:pt>
                <c:pt idx="34054">
                  <c:v>7.640000000000001E-2</c:v>
                </c:pt>
                <c:pt idx="34055">
                  <c:v>7.640000000000001E-2</c:v>
                </c:pt>
                <c:pt idx="34056">
                  <c:v>7.5200000000000003E-2</c:v>
                </c:pt>
                <c:pt idx="34057">
                  <c:v>7.5500000000000012E-2</c:v>
                </c:pt>
                <c:pt idx="34058">
                  <c:v>8.2199999999999995E-2</c:v>
                </c:pt>
                <c:pt idx="34059">
                  <c:v>8.3400000000000002E-2</c:v>
                </c:pt>
                <c:pt idx="34060">
                  <c:v>8.3900000000000002E-2</c:v>
                </c:pt>
                <c:pt idx="34061">
                  <c:v>8.7900000000000006E-2</c:v>
                </c:pt>
                <c:pt idx="34062">
                  <c:v>8.7100000000000011E-2</c:v>
                </c:pt>
                <c:pt idx="34063">
                  <c:v>9.0100000000000013E-2</c:v>
                </c:pt>
                <c:pt idx="34064">
                  <c:v>9.4399999999999998E-2</c:v>
                </c:pt>
                <c:pt idx="34065">
                  <c:v>9.240000000000001E-2</c:v>
                </c:pt>
                <c:pt idx="34066">
                  <c:v>9.290000000000001E-2</c:v>
                </c:pt>
                <c:pt idx="34067">
                  <c:v>9.4899999999999998E-2</c:v>
                </c:pt>
                <c:pt idx="34068">
                  <c:v>9.5899999999999999E-2</c:v>
                </c:pt>
                <c:pt idx="34069">
                  <c:v>0.10060000000000001</c:v>
                </c:pt>
                <c:pt idx="34070">
                  <c:v>0.10289999999999999</c:v>
                </c:pt>
                <c:pt idx="34071">
                  <c:v>0.1037</c:v>
                </c:pt>
                <c:pt idx="34072">
                  <c:v>0.10489999999999999</c:v>
                </c:pt>
                <c:pt idx="34073">
                  <c:v>0.1061</c:v>
                </c:pt>
                <c:pt idx="34074">
                  <c:v>0.10740000000000001</c:v>
                </c:pt>
                <c:pt idx="34075">
                  <c:v>0.11160000000000002</c:v>
                </c:pt>
                <c:pt idx="34076">
                  <c:v>0.1179</c:v>
                </c:pt>
                <c:pt idx="34077">
                  <c:v>0.12390000000000001</c:v>
                </c:pt>
                <c:pt idx="34078">
                  <c:v>0.1331</c:v>
                </c:pt>
                <c:pt idx="34079">
                  <c:v>0.1424</c:v>
                </c:pt>
                <c:pt idx="34080">
                  <c:v>0.15529999999999999</c:v>
                </c:pt>
                <c:pt idx="34081">
                  <c:v>0.17220000000000002</c:v>
                </c:pt>
                <c:pt idx="34082">
                  <c:v>0.1908</c:v>
                </c:pt>
                <c:pt idx="34083">
                  <c:v>0.20660000000000001</c:v>
                </c:pt>
                <c:pt idx="34084">
                  <c:v>0.23170000000000002</c:v>
                </c:pt>
                <c:pt idx="34085">
                  <c:v>0.2465</c:v>
                </c:pt>
                <c:pt idx="34086">
                  <c:v>0.25419999999999998</c:v>
                </c:pt>
                <c:pt idx="34087">
                  <c:v>0.2697</c:v>
                </c:pt>
                <c:pt idx="34088">
                  <c:v>0.29189999999999999</c:v>
                </c:pt>
                <c:pt idx="34089">
                  <c:v>0.30780000000000002</c:v>
                </c:pt>
                <c:pt idx="34090">
                  <c:v>0.3165</c:v>
                </c:pt>
                <c:pt idx="34091">
                  <c:v>0.35110000000000002</c:v>
                </c:pt>
                <c:pt idx="34092">
                  <c:v>0.37810000000000005</c:v>
                </c:pt>
                <c:pt idx="34093">
                  <c:v>0.40220000000000006</c:v>
                </c:pt>
                <c:pt idx="34094">
                  <c:v>0.4768</c:v>
                </c:pt>
                <c:pt idx="34095">
                  <c:v>0.49180000000000001</c:v>
                </c:pt>
                <c:pt idx="34096">
                  <c:v>0.54100000000000004</c:v>
                </c:pt>
                <c:pt idx="34097">
                  <c:v>0.59240000000000004</c:v>
                </c:pt>
                <c:pt idx="34098">
                  <c:v>0.69000000000000006</c:v>
                </c:pt>
                <c:pt idx="34099">
                  <c:v>0.74160000000000004</c:v>
                </c:pt>
                <c:pt idx="34100">
                  <c:v>0.83350000000000013</c:v>
                </c:pt>
                <c:pt idx="34101">
                  <c:v>0.91630000000000011</c:v>
                </c:pt>
                <c:pt idx="34102">
                  <c:v>0.96220000000000006</c:v>
                </c:pt>
                <c:pt idx="34103">
                  <c:v>0.99080000000000001</c:v>
                </c:pt>
                <c:pt idx="34104">
                  <c:v>1.1196999999999999</c:v>
                </c:pt>
                <c:pt idx="34105">
                  <c:v>1.1801999999999999</c:v>
                </c:pt>
                <c:pt idx="34106">
                  <c:v>1.2854000000000001</c:v>
                </c:pt>
                <c:pt idx="34107">
                  <c:v>1.3009000000000002</c:v>
                </c:pt>
                <c:pt idx="34108">
                  <c:v>1.4381000000000002</c:v>
                </c:pt>
                <c:pt idx="34109">
                  <c:v>1.3976000000000002</c:v>
                </c:pt>
                <c:pt idx="34110">
                  <c:v>1.4692000000000001</c:v>
                </c:pt>
                <c:pt idx="34111">
                  <c:v>1.4848000000000001</c:v>
                </c:pt>
                <c:pt idx="34112">
                  <c:v>1.4559</c:v>
                </c:pt>
                <c:pt idx="34113">
                  <c:v>1.5052000000000001</c:v>
                </c:pt>
                <c:pt idx="34114">
                  <c:v>1.5134000000000001</c:v>
                </c:pt>
                <c:pt idx="34115">
                  <c:v>1.5626</c:v>
                </c:pt>
                <c:pt idx="34116">
                  <c:v>1.5603</c:v>
                </c:pt>
                <c:pt idx="34117">
                  <c:v>1.6139000000000001</c:v>
                </c:pt>
                <c:pt idx="34118">
                  <c:v>1.6506000000000001</c:v>
                </c:pt>
                <c:pt idx="34119">
                  <c:v>1.7011000000000001</c:v>
                </c:pt>
                <c:pt idx="34120">
                  <c:v>1.7675999999999998</c:v>
                </c:pt>
                <c:pt idx="34121">
                  <c:v>1.7591999999999999</c:v>
                </c:pt>
                <c:pt idx="34122">
                  <c:v>1.7847999999999999</c:v>
                </c:pt>
                <c:pt idx="34123">
                  <c:v>1.8469000000000002</c:v>
                </c:pt>
                <c:pt idx="34124">
                  <c:v>1.8564000000000001</c:v>
                </c:pt>
                <c:pt idx="34125">
                  <c:v>1.8762000000000001</c:v>
                </c:pt>
                <c:pt idx="34126">
                  <c:v>1.9265000000000001</c:v>
                </c:pt>
                <c:pt idx="34127">
                  <c:v>1.9632000000000003</c:v>
                </c:pt>
                <c:pt idx="34128">
                  <c:v>1.9949000000000003</c:v>
                </c:pt>
                <c:pt idx="34129">
                  <c:v>1.9977</c:v>
                </c:pt>
                <c:pt idx="34130">
                  <c:v>2.0646</c:v>
                </c:pt>
                <c:pt idx="34131">
                  <c:v>2.0880000000000001</c:v>
                </c:pt>
                <c:pt idx="34132">
                  <c:v>2.1497000000000002</c:v>
                </c:pt>
                <c:pt idx="34133">
                  <c:v>2.1642000000000001</c:v>
                </c:pt>
                <c:pt idx="34134">
                  <c:v>2.2263000000000002</c:v>
                </c:pt>
                <c:pt idx="34135">
                  <c:v>2.2539000000000002</c:v>
                </c:pt>
                <c:pt idx="34136">
                  <c:v>2.3266</c:v>
                </c:pt>
                <c:pt idx="34137">
                  <c:v>2.3704999999999998</c:v>
                </c:pt>
                <c:pt idx="34138">
                  <c:v>2.3834</c:v>
                </c:pt>
                <c:pt idx="34139">
                  <c:v>2.4058000000000002</c:v>
                </c:pt>
                <c:pt idx="34140">
                  <c:v>2.4641000000000002</c:v>
                </c:pt>
                <c:pt idx="34141">
                  <c:v>2.4925999999999999</c:v>
                </c:pt>
                <c:pt idx="34142">
                  <c:v>2.5167999999999999</c:v>
                </c:pt>
                <c:pt idx="34143">
                  <c:v>2.4908000000000001</c:v>
                </c:pt>
                <c:pt idx="34144">
                  <c:v>2.5305</c:v>
                </c:pt>
                <c:pt idx="34145">
                  <c:v>2.5497000000000001</c:v>
                </c:pt>
                <c:pt idx="34146">
                  <c:v>2.4651000000000001</c:v>
                </c:pt>
                <c:pt idx="34147">
                  <c:v>2.4387000000000003</c:v>
                </c:pt>
                <c:pt idx="34148">
                  <c:v>2.4069000000000003</c:v>
                </c:pt>
                <c:pt idx="34149">
                  <c:v>2.4029000000000003</c:v>
                </c:pt>
                <c:pt idx="34150">
                  <c:v>2.4326000000000003</c:v>
                </c:pt>
                <c:pt idx="34151">
                  <c:v>2.3837000000000002</c:v>
                </c:pt>
                <c:pt idx="34152">
                  <c:v>2.4111000000000002</c:v>
                </c:pt>
                <c:pt idx="34153">
                  <c:v>2.3801999999999999</c:v>
                </c:pt>
                <c:pt idx="34154">
                  <c:v>2.3823000000000003</c:v>
                </c:pt>
                <c:pt idx="34155">
                  <c:v>2.3788</c:v>
                </c:pt>
                <c:pt idx="34156">
                  <c:v>2.4039999999999999</c:v>
                </c:pt>
                <c:pt idx="34157">
                  <c:v>2.3765999999999998</c:v>
                </c:pt>
                <c:pt idx="34158">
                  <c:v>2.3968000000000003</c:v>
                </c:pt>
                <c:pt idx="34159">
                  <c:v>2.3895</c:v>
                </c:pt>
                <c:pt idx="34160">
                  <c:v>2.3484000000000003</c:v>
                </c:pt>
                <c:pt idx="34161">
                  <c:v>2.3510000000000004</c:v>
                </c:pt>
                <c:pt idx="34162">
                  <c:v>2.3363</c:v>
                </c:pt>
                <c:pt idx="34163">
                  <c:v>2.3376000000000001</c:v>
                </c:pt>
                <c:pt idx="34164">
                  <c:v>2.3420000000000001</c:v>
                </c:pt>
                <c:pt idx="34165">
                  <c:v>2.3172999999999999</c:v>
                </c:pt>
                <c:pt idx="34166">
                  <c:v>2.3725999999999998</c:v>
                </c:pt>
                <c:pt idx="34167">
                  <c:v>2.3485</c:v>
                </c:pt>
                <c:pt idx="34168">
                  <c:v>2.3816000000000002</c:v>
                </c:pt>
                <c:pt idx="34169">
                  <c:v>2.3767</c:v>
                </c:pt>
                <c:pt idx="34170">
                  <c:v>2.3887</c:v>
                </c:pt>
                <c:pt idx="34171">
                  <c:v>2.3287</c:v>
                </c:pt>
                <c:pt idx="34172">
                  <c:v>2.3578000000000001</c:v>
                </c:pt>
                <c:pt idx="34173">
                  <c:v>2.2907000000000002</c:v>
                </c:pt>
                <c:pt idx="34174">
                  <c:v>2.2178999999999998</c:v>
                </c:pt>
                <c:pt idx="34175">
                  <c:v>2.2631000000000001</c:v>
                </c:pt>
                <c:pt idx="34176">
                  <c:v>2.2131000000000003</c:v>
                </c:pt>
                <c:pt idx="34177">
                  <c:v>2.3087</c:v>
                </c:pt>
                <c:pt idx="34178">
                  <c:v>2.1777000000000002</c:v>
                </c:pt>
                <c:pt idx="34179">
                  <c:v>2.2101000000000002</c:v>
                </c:pt>
                <c:pt idx="34180">
                  <c:v>2.1949999999999998</c:v>
                </c:pt>
                <c:pt idx="34181">
                  <c:v>2.1934999999999998</c:v>
                </c:pt>
                <c:pt idx="34182">
                  <c:v>2.0579999999999998</c:v>
                </c:pt>
                <c:pt idx="34183">
                  <c:v>1.9169</c:v>
                </c:pt>
                <c:pt idx="34184">
                  <c:v>2.1248999999999998</c:v>
                </c:pt>
                <c:pt idx="34185">
                  <c:v>1.9131</c:v>
                </c:pt>
                <c:pt idx="34186">
                  <c:v>1.8241000000000001</c:v>
                </c:pt>
                <c:pt idx="34187">
                  <c:v>1.7989000000000002</c:v>
                </c:pt>
                <c:pt idx="34188">
                  <c:v>1.7511000000000001</c:v>
                </c:pt>
                <c:pt idx="34189">
                  <c:v>1.6855000000000002</c:v>
                </c:pt>
                <c:pt idx="34190">
                  <c:v>1.6917000000000002</c:v>
                </c:pt>
                <c:pt idx="34191">
                  <c:v>1.6800999999999999</c:v>
                </c:pt>
                <c:pt idx="34192">
                  <c:v>1.5824</c:v>
                </c:pt>
                <c:pt idx="34193">
                  <c:v>1.5984</c:v>
                </c:pt>
                <c:pt idx="34194">
                  <c:v>1.5264</c:v>
                </c:pt>
                <c:pt idx="34195">
                  <c:v>1.5315000000000001</c:v>
                </c:pt>
                <c:pt idx="34196">
                  <c:v>1.4927000000000001</c:v>
                </c:pt>
                <c:pt idx="34197">
                  <c:v>1.4539</c:v>
                </c:pt>
                <c:pt idx="34198">
                  <c:v>1.5053000000000001</c:v>
                </c:pt>
                <c:pt idx="34199">
                  <c:v>1.4740000000000002</c:v>
                </c:pt>
                <c:pt idx="34200">
                  <c:v>1.4371</c:v>
                </c:pt>
                <c:pt idx="34201">
                  <c:v>1.4392</c:v>
                </c:pt>
                <c:pt idx="34202">
                  <c:v>1.4629000000000001</c:v>
                </c:pt>
                <c:pt idx="34203">
                  <c:v>1.3784000000000001</c:v>
                </c:pt>
                <c:pt idx="34204">
                  <c:v>1.3868</c:v>
                </c:pt>
                <c:pt idx="34205">
                  <c:v>1.2619</c:v>
                </c:pt>
                <c:pt idx="34206">
                  <c:v>1.1279000000000001</c:v>
                </c:pt>
                <c:pt idx="34207">
                  <c:v>1.1567000000000001</c:v>
                </c:pt>
                <c:pt idx="34208">
                  <c:v>1.2183999999999999</c:v>
                </c:pt>
                <c:pt idx="34209">
                  <c:v>1.0888</c:v>
                </c:pt>
                <c:pt idx="34210">
                  <c:v>1.0829000000000002</c:v>
                </c:pt>
                <c:pt idx="34211">
                  <c:v>1.0136000000000001</c:v>
                </c:pt>
                <c:pt idx="34212">
                  <c:v>0.98720000000000008</c:v>
                </c:pt>
                <c:pt idx="34213">
                  <c:v>0.98539999999999994</c:v>
                </c:pt>
                <c:pt idx="34214">
                  <c:v>0.94760000000000011</c:v>
                </c:pt>
                <c:pt idx="34215">
                  <c:v>0.93720000000000003</c:v>
                </c:pt>
                <c:pt idx="34216">
                  <c:v>0.93540000000000001</c:v>
                </c:pt>
                <c:pt idx="34217">
                  <c:v>0.91370000000000007</c:v>
                </c:pt>
                <c:pt idx="34218">
                  <c:v>0.90470000000000006</c:v>
                </c:pt>
                <c:pt idx="34219">
                  <c:v>0.87250000000000005</c:v>
                </c:pt>
                <c:pt idx="34220">
                  <c:v>0.86920000000000008</c:v>
                </c:pt>
                <c:pt idx="34221">
                  <c:v>0.85719999999999996</c:v>
                </c:pt>
                <c:pt idx="34222">
                  <c:v>0.84040000000000004</c:v>
                </c:pt>
                <c:pt idx="34223">
                  <c:v>0.81720000000000015</c:v>
                </c:pt>
                <c:pt idx="34224">
                  <c:v>0.8004</c:v>
                </c:pt>
                <c:pt idx="34225">
                  <c:v>0.79800000000000004</c:v>
                </c:pt>
                <c:pt idx="34226">
                  <c:v>0.78270000000000006</c:v>
                </c:pt>
                <c:pt idx="34227">
                  <c:v>0.78590000000000004</c:v>
                </c:pt>
                <c:pt idx="34228">
                  <c:v>0.7541000000000001</c:v>
                </c:pt>
                <c:pt idx="34229">
                  <c:v>0.75090000000000012</c:v>
                </c:pt>
                <c:pt idx="34230">
                  <c:v>0.75990000000000002</c:v>
                </c:pt>
                <c:pt idx="34231">
                  <c:v>0.70660000000000001</c:v>
                </c:pt>
                <c:pt idx="34232">
                  <c:v>0.66600000000000004</c:v>
                </c:pt>
                <c:pt idx="34233">
                  <c:v>0.69140000000000001</c:v>
                </c:pt>
                <c:pt idx="34234">
                  <c:v>0.65990000000000004</c:v>
                </c:pt>
                <c:pt idx="34235">
                  <c:v>0.64950000000000008</c:v>
                </c:pt>
                <c:pt idx="34236">
                  <c:v>0.64780000000000004</c:v>
                </c:pt>
                <c:pt idx="34237">
                  <c:v>0.62809999999999999</c:v>
                </c:pt>
                <c:pt idx="34238">
                  <c:v>0.63150000000000006</c:v>
                </c:pt>
                <c:pt idx="34239">
                  <c:v>0.62220000000000009</c:v>
                </c:pt>
                <c:pt idx="34240">
                  <c:v>0.64070000000000005</c:v>
                </c:pt>
                <c:pt idx="34241">
                  <c:v>0.62020000000000008</c:v>
                </c:pt>
                <c:pt idx="34242">
                  <c:v>0.59509999999999996</c:v>
                </c:pt>
                <c:pt idx="34243">
                  <c:v>0.61310000000000009</c:v>
                </c:pt>
                <c:pt idx="34244">
                  <c:v>0.59219999999999995</c:v>
                </c:pt>
                <c:pt idx="34245">
                  <c:v>0.59260000000000002</c:v>
                </c:pt>
                <c:pt idx="34246">
                  <c:v>0.57500000000000007</c:v>
                </c:pt>
                <c:pt idx="34247">
                  <c:v>0.55570000000000008</c:v>
                </c:pt>
                <c:pt idx="34248">
                  <c:v>0.55270000000000008</c:v>
                </c:pt>
                <c:pt idx="34249">
                  <c:v>0.54549999999999998</c:v>
                </c:pt>
                <c:pt idx="34250">
                  <c:v>0.52610000000000001</c:v>
                </c:pt>
                <c:pt idx="34251">
                  <c:v>0.50990000000000002</c:v>
                </c:pt>
                <c:pt idx="34252">
                  <c:v>0.51760000000000006</c:v>
                </c:pt>
                <c:pt idx="34253">
                  <c:v>0.50490000000000002</c:v>
                </c:pt>
                <c:pt idx="34254">
                  <c:v>0.49909999999999999</c:v>
                </c:pt>
                <c:pt idx="34255">
                  <c:v>0.48350000000000004</c:v>
                </c:pt>
                <c:pt idx="34256">
                  <c:v>0.47859999999999997</c:v>
                </c:pt>
                <c:pt idx="34257">
                  <c:v>0.46870000000000006</c:v>
                </c:pt>
                <c:pt idx="34258">
                  <c:v>0.46029999999999999</c:v>
                </c:pt>
                <c:pt idx="34259">
                  <c:v>0.45130000000000003</c:v>
                </c:pt>
                <c:pt idx="34260">
                  <c:v>0.44370000000000004</c:v>
                </c:pt>
                <c:pt idx="34261">
                  <c:v>0.43760000000000004</c:v>
                </c:pt>
                <c:pt idx="34262">
                  <c:v>0.43010000000000004</c:v>
                </c:pt>
                <c:pt idx="34263">
                  <c:v>0.42880000000000007</c:v>
                </c:pt>
                <c:pt idx="34264">
                  <c:v>0.41720000000000002</c:v>
                </c:pt>
                <c:pt idx="34265">
                  <c:v>0.41180000000000005</c:v>
                </c:pt>
                <c:pt idx="34266">
                  <c:v>0.40240000000000004</c:v>
                </c:pt>
                <c:pt idx="34267">
                  <c:v>0.39250000000000002</c:v>
                </c:pt>
                <c:pt idx="34268">
                  <c:v>0.37959999999999999</c:v>
                </c:pt>
                <c:pt idx="34269">
                  <c:v>0.38119999999999998</c:v>
                </c:pt>
                <c:pt idx="34270">
                  <c:v>0.36970000000000003</c:v>
                </c:pt>
                <c:pt idx="34271">
                  <c:v>0.36580000000000001</c:v>
                </c:pt>
                <c:pt idx="34272">
                  <c:v>0.3649</c:v>
                </c:pt>
                <c:pt idx="34273">
                  <c:v>0.35660000000000003</c:v>
                </c:pt>
                <c:pt idx="34274">
                  <c:v>0.35190000000000005</c:v>
                </c:pt>
                <c:pt idx="34275">
                  <c:v>0.34590000000000004</c:v>
                </c:pt>
                <c:pt idx="34276">
                  <c:v>0.33610000000000007</c:v>
                </c:pt>
                <c:pt idx="34277">
                  <c:v>0.33240000000000003</c:v>
                </c:pt>
                <c:pt idx="34278">
                  <c:v>0.32820000000000005</c:v>
                </c:pt>
                <c:pt idx="34279">
                  <c:v>0.3296</c:v>
                </c:pt>
                <c:pt idx="34280">
                  <c:v>0.32400000000000007</c:v>
                </c:pt>
                <c:pt idx="34281">
                  <c:v>0.32440000000000002</c:v>
                </c:pt>
                <c:pt idx="34282">
                  <c:v>0.31930000000000003</c:v>
                </c:pt>
                <c:pt idx="34283">
                  <c:v>0.31530000000000002</c:v>
                </c:pt>
                <c:pt idx="34284">
                  <c:v>0.31290000000000001</c:v>
                </c:pt>
                <c:pt idx="34285">
                  <c:v>0.30740000000000001</c:v>
                </c:pt>
                <c:pt idx="34286">
                  <c:v>0.30099999999999999</c:v>
                </c:pt>
                <c:pt idx="34287">
                  <c:v>0.30310000000000004</c:v>
                </c:pt>
                <c:pt idx="34288">
                  <c:v>0.29550000000000004</c:v>
                </c:pt>
                <c:pt idx="34289">
                  <c:v>0.29849999999999999</c:v>
                </c:pt>
                <c:pt idx="34290">
                  <c:v>0.28900000000000003</c:v>
                </c:pt>
                <c:pt idx="34291">
                  <c:v>0.28399999999999997</c:v>
                </c:pt>
                <c:pt idx="34292">
                  <c:v>0.28320000000000001</c:v>
                </c:pt>
                <c:pt idx="34293">
                  <c:v>0.2823</c:v>
                </c:pt>
                <c:pt idx="34294">
                  <c:v>0.27879999999999999</c:v>
                </c:pt>
                <c:pt idx="34295">
                  <c:v>0.28100000000000003</c:v>
                </c:pt>
                <c:pt idx="34296">
                  <c:v>0.27660000000000001</c:v>
                </c:pt>
                <c:pt idx="34297">
                  <c:v>0.27960000000000002</c:v>
                </c:pt>
                <c:pt idx="34298">
                  <c:v>0.27879999999999999</c:v>
                </c:pt>
                <c:pt idx="34299">
                  <c:v>0.28010000000000002</c:v>
                </c:pt>
                <c:pt idx="34300">
                  <c:v>0.27160000000000001</c:v>
                </c:pt>
                <c:pt idx="34301">
                  <c:v>0.26569999999999999</c:v>
                </c:pt>
                <c:pt idx="34302">
                  <c:v>0.25700000000000001</c:v>
                </c:pt>
                <c:pt idx="34303">
                  <c:v>0.25070000000000003</c:v>
                </c:pt>
                <c:pt idx="34304">
                  <c:v>0.2505</c:v>
                </c:pt>
                <c:pt idx="34305">
                  <c:v>0.2485</c:v>
                </c:pt>
                <c:pt idx="34306">
                  <c:v>0.24430000000000002</c:v>
                </c:pt>
                <c:pt idx="34307">
                  <c:v>0.23670000000000002</c:v>
                </c:pt>
                <c:pt idx="34308">
                  <c:v>0.23140000000000002</c:v>
                </c:pt>
                <c:pt idx="34309">
                  <c:v>0.22839999999999999</c:v>
                </c:pt>
                <c:pt idx="34310">
                  <c:v>0.23010000000000003</c:v>
                </c:pt>
                <c:pt idx="34311">
                  <c:v>0.2243</c:v>
                </c:pt>
                <c:pt idx="34312">
                  <c:v>0.21650000000000003</c:v>
                </c:pt>
                <c:pt idx="34313">
                  <c:v>0.215</c:v>
                </c:pt>
                <c:pt idx="34314">
                  <c:v>0.20950000000000002</c:v>
                </c:pt>
                <c:pt idx="34315">
                  <c:v>0.20419999999999999</c:v>
                </c:pt>
                <c:pt idx="34316">
                  <c:v>0.19810000000000003</c:v>
                </c:pt>
                <c:pt idx="34317">
                  <c:v>0.1976</c:v>
                </c:pt>
                <c:pt idx="34318">
                  <c:v>0.19420000000000001</c:v>
                </c:pt>
                <c:pt idx="34319">
                  <c:v>0.18560000000000001</c:v>
                </c:pt>
                <c:pt idx="34320">
                  <c:v>0.18280000000000002</c:v>
                </c:pt>
                <c:pt idx="34321">
                  <c:v>0.18210000000000001</c:v>
                </c:pt>
                <c:pt idx="34322">
                  <c:v>0.17920000000000003</c:v>
                </c:pt>
                <c:pt idx="34323">
                  <c:v>0.18020000000000003</c:v>
                </c:pt>
                <c:pt idx="34324">
                  <c:v>0.18130000000000002</c:v>
                </c:pt>
                <c:pt idx="34325">
                  <c:v>0.17380000000000001</c:v>
                </c:pt>
                <c:pt idx="34326">
                  <c:v>0.17190000000000003</c:v>
                </c:pt>
                <c:pt idx="34327">
                  <c:v>0.16570000000000001</c:v>
                </c:pt>
                <c:pt idx="34328">
                  <c:v>0.1658</c:v>
                </c:pt>
                <c:pt idx="34329">
                  <c:v>0.16539999999999999</c:v>
                </c:pt>
                <c:pt idx="34330">
                  <c:v>0.15780000000000002</c:v>
                </c:pt>
                <c:pt idx="34331">
                  <c:v>0.15790000000000001</c:v>
                </c:pt>
                <c:pt idx="34332">
                  <c:v>0.1603</c:v>
                </c:pt>
                <c:pt idx="34333">
                  <c:v>0.15760000000000002</c:v>
                </c:pt>
                <c:pt idx="34334">
                  <c:v>0.1532</c:v>
                </c:pt>
                <c:pt idx="34335">
                  <c:v>0.15000000000000002</c:v>
                </c:pt>
                <c:pt idx="34336">
                  <c:v>0.15329999999999999</c:v>
                </c:pt>
                <c:pt idx="34337">
                  <c:v>0.1542</c:v>
                </c:pt>
                <c:pt idx="34338">
                  <c:v>0.15260000000000001</c:v>
                </c:pt>
                <c:pt idx="34339">
                  <c:v>0.1489</c:v>
                </c:pt>
                <c:pt idx="34340">
                  <c:v>0.14610000000000001</c:v>
                </c:pt>
                <c:pt idx="34341">
                  <c:v>0.14610000000000001</c:v>
                </c:pt>
                <c:pt idx="34342">
                  <c:v>0.14770000000000003</c:v>
                </c:pt>
                <c:pt idx="34343">
                  <c:v>0.14950000000000002</c:v>
                </c:pt>
                <c:pt idx="34344">
                  <c:v>0.15029999999999999</c:v>
                </c:pt>
                <c:pt idx="34345">
                  <c:v>0.15390000000000001</c:v>
                </c:pt>
                <c:pt idx="34346">
                  <c:v>0.15670000000000001</c:v>
                </c:pt>
                <c:pt idx="34347">
                  <c:v>0.1542</c:v>
                </c:pt>
                <c:pt idx="34348">
                  <c:v>0.15780000000000002</c:v>
                </c:pt>
                <c:pt idx="34349">
                  <c:v>0.15540000000000001</c:v>
                </c:pt>
                <c:pt idx="34350">
                  <c:v>0.15600000000000003</c:v>
                </c:pt>
                <c:pt idx="34351">
                  <c:v>0.15840000000000001</c:v>
                </c:pt>
                <c:pt idx="34352">
                  <c:v>0.15900000000000003</c:v>
                </c:pt>
                <c:pt idx="34353">
                  <c:v>0.15710000000000002</c:v>
                </c:pt>
                <c:pt idx="34354">
                  <c:v>0.15690000000000001</c:v>
                </c:pt>
                <c:pt idx="34355">
                  <c:v>0.15629999999999999</c:v>
                </c:pt>
                <c:pt idx="34356">
                  <c:v>0.1615</c:v>
                </c:pt>
                <c:pt idx="34357">
                  <c:v>0.1643</c:v>
                </c:pt>
                <c:pt idx="34358">
                  <c:v>0.1668</c:v>
                </c:pt>
                <c:pt idx="34359">
                  <c:v>0.16970000000000002</c:v>
                </c:pt>
                <c:pt idx="34360">
                  <c:v>0.17470000000000002</c:v>
                </c:pt>
                <c:pt idx="34361">
                  <c:v>0.18340000000000001</c:v>
                </c:pt>
                <c:pt idx="34362">
                  <c:v>0.18990000000000001</c:v>
                </c:pt>
                <c:pt idx="34363">
                  <c:v>0.19270000000000001</c:v>
                </c:pt>
                <c:pt idx="34364">
                  <c:v>0.20860000000000001</c:v>
                </c:pt>
                <c:pt idx="34365">
                  <c:v>0.22070000000000001</c:v>
                </c:pt>
                <c:pt idx="34366">
                  <c:v>0.23980000000000001</c:v>
                </c:pt>
                <c:pt idx="34367">
                  <c:v>0.25320000000000004</c:v>
                </c:pt>
                <c:pt idx="34368">
                  <c:v>0.2717</c:v>
                </c:pt>
                <c:pt idx="34369">
                  <c:v>0.2908</c:v>
                </c:pt>
                <c:pt idx="34370">
                  <c:v>0.32069999999999999</c:v>
                </c:pt>
                <c:pt idx="34371">
                  <c:v>0.34410000000000002</c:v>
                </c:pt>
                <c:pt idx="34372">
                  <c:v>0.35390000000000005</c:v>
                </c:pt>
                <c:pt idx="34373">
                  <c:v>0.36549999999999999</c:v>
                </c:pt>
                <c:pt idx="34374">
                  <c:v>0.38340000000000002</c:v>
                </c:pt>
                <c:pt idx="34375">
                  <c:v>0.39980000000000004</c:v>
                </c:pt>
                <c:pt idx="34376">
                  <c:v>0.42500000000000004</c:v>
                </c:pt>
                <c:pt idx="34377">
                  <c:v>0.43209999999999998</c:v>
                </c:pt>
                <c:pt idx="34378">
                  <c:v>0.45540000000000003</c:v>
                </c:pt>
                <c:pt idx="34379">
                  <c:v>0.51680000000000004</c:v>
                </c:pt>
                <c:pt idx="34380">
                  <c:v>0.54310000000000003</c:v>
                </c:pt>
                <c:pt idx="34381">
                  <c:v>0.59100000000000008</c:v>
                </c:pt>
                <c:pt idx="34382">
                  <c:v>0.63060000000000005</c:v>
                </c:pt>
                <c:pt idx="34383">
                  <c:v>0.6704</c:v>
                </c:pt>
                <c:pt idx="34384">
                  <c:v>0.70290000000000008</c:v>
                </c:pt>
                <c:pt idx="34385">
                  <c:v>0.86899999999999999</c:v>
                </c:pt>
                <c:pt idx="34386">
                  <c:v>0.86960000000000004</c:v>
                </c:pt>
                <c:pt idx="34387">
                  <c:v>0.88560000000000005</c:v>
                </c:pt>
                <c:pt idx="34388">
                  <c:v>0.9910000000000001</c:v>
                </c:pt>
                <c:pt idx="34389">
                  <c:v>1.0003</c:v>
                </c:pt>
                <c:pt idx="34390">
                  <c:v>1.1212</c:v>
                </c:pt>
                <c:pt idx="34391">
                  <c:v>1.095</c:v>
                </c:pt>
                <c:pt idx="34392">
                  <c:v>1.2794000000000001</c:v>
                </c:pt>
                <c:pt idx="34393">
                  <c:v>1.3602000000000001</c:v>
                </c:pt>
                <c:pt idx="34394">
                  <c:v>1.3801000000000001</c:v>
                </c:pt>
                <c:pt idx="34395">
                  <c:v>1.4464000000000001</c:v>
                </c:pt>
                <c:pt idx="34396">
                  <c:v>1.5029000000000001</c:v>
                </c:pt>
                <c:pt idx="34397">
                  <c:v>1.5486000000000002</c:v>
                </c:pt>
                <c:pt idx="34398">
                  <c:v>1.6331</c:v>
                </c:pt>
                <c:pt idx="34399">
                  <c:v>1.6623999999999999</c:v>
                </c:pt>
                <c:pt idx="34400">
                  <c:v>1.6947000000000001</c:v>
                </c:pt>
                <c:pt idx="34401">
                  <c:v>1.7677</c:v>
                </c:pt>
                <c:pt idx="34402">
                  <c:v>1.77</c:v>
                </c:pt>
                <c:pt idx="34403">
                  <c:v>1.8815000000000002</c:v>
                </c:pt>
                <c:pt idx="34404">
                  <c:v>1.9707999999999999</c:v>
                </c:pt>
                <c:pt idx="34405">
                  <c:v>2.0165999999999999</c:v>
                </c:pt>
                <c:pt idx="34406">
                  <c:v>2.0516000000000001</c:v>
                </c:pt>
                <c:pt idx="34407">
                  <c:v>2.1041000000000003</c:v>
                </c:pt>
                <c:pt idx="34408">
                  <c:v>2.1582000000000003</c:v>
                </c:pt>
                <c:pt idx="34409">
                  <c:v>2.1067</c:v>
                </c:pt>
                <c:pt idx="34410">
                  <c:v>2.1344000000000003</c:v>
                </c:pt>
                <c:pt idx="34411">
                  <c:v>2.1629999999999998</c:v>
                </c:pt>
                <c:pt idx="34412">
                  <c:v>2.1879000000000004</c:v>
                </c:pt>
                <c:pt idx="34413">
                  <c:v>2.1846000000000001</c:v>
                </c:pt>
                <c:pt idx="34414">
                  <c:v>2.2146000000000003</c:v>
                </c:pt>
                <c:pt idx="34415">
                  <c:v>2.2562000000000002</c:v>
                </c:pt>
                <c:pt idx="34416">
                  <c:v>2.2818999999999998</c:v>
                </c:pt>
                <c:pt idx="34417">
                  <c:v>2.3332000000000002</c:v>
                </c:pt>
                <c:pt idx="34418">
                  <c:v>2.3437000000000001</c:v>
                </c:pt>
                <c:pt idx="34419">
                  <c:v>2.3513000000000002</c:v>
                </c:pt>
                <c:pt idx="34420">
                  <c:v>2.431</c:v>
                </c:pt>
                <c:pt idx="34421">
                  <c:v>2.4430000000000001</c:v>
                </c:pt>
                <c:pt idx="34422">
                  <c:v>2.5359000000000003</c:v>
                </c:pt>
                <c:pt idx="34423">
                  <c:v>2.5696000000000003</c:v>
                </c:pt>
                <c:pt idx="34424">
                  <c:v>2.5838999999999999</c:v>
                </c:pt>
                <c:pt idx="34425">
                  <c:v>2.6013000000000002</c:v>
                </c:pt>
                <c:pt idx="34426">
                  <c:v>2.6622000000000003</c:v>
                </c:pt>
                <c:pt idx="34427">
                  <c:v>2.6636000000000002</c:v>
                </c:pt>
                <c:pt idx="34428">
                  <c:v>2.6984000000000004</c:v>
                </c:pt>
                <c:pt idx="34429">
                  <c:v>2.6951000000000001</c:v>
                </c:pt>
                <c:pt idx="34430">
                  <c:v>2.6861999999999999</c:v>
                </c:pt>
                <c:pt idx="34431">
                  <c:v>2.6988000000000003</c:v>
                </c:pt>
                <c:pt idx="34432">
                  <c:v>2.6996000000000002</c:v>
                </c:pt>
                <c:pt idx="34433">
                  <c:v>2.6483000000000003</c:v>
                </c:pt>
                <c:pt idx="34434">
                  <c:v>2.6591000000000005</c:v>
                </c:pt>
                <c:pt idx="34435">
                  <c:v>2.5958000000000001</c:v>
                </c:pt>
                <c:pt idx="34436">
                  <c:v>2.5963000000000003</c:v>
                </c:pt>
                <c:pt idx="34437">
                  <c:v>2.6097000000000001</c:v>
                </c:pt>
                <c:pt idx="34438">
                  <c:v>2.6094000000000004</c:v>
                </c:pt>
                <c:pt idx="34439">
                  <c:v>2.6628000000000003</c:v>
                </c:pt>
                <c:pt idx="34440">
                  <c:v>2.5910000000000002</c:v>
                </c:pt>
                <c:pt idx="34441">
                  <c:v>2.6186000000000003</c:v>
                </c:pt>
                <c:pt idx="34442">
                  <c:v>2.6560000000000001</c:v>
                </c:pt>
                <c:pt idx="34443">
                  <c:v>2.6082000000000001</c:v>
                </c:pt>
                <c:pt idx="34444">
                  <c:v>2.6097000000000001</c:v>
                </c:pt>
                <c:pt idx="34445">
                  <c:v>2.5919000000000003</c:v>
                </c:pt>
                <c:pt idx="34446">
                  <c:v>2.5652000000000004</c:v>
                </c:pt>
                <c:pt idx="34447">
                  <c:v>2.4731000000000005</c:v>
                </c:pt>
                <c:pt idx="34448">
                  <c:v>2.4666000000000001</c:v>
                </c:pt>
                <c:pt idx="34449">
                  <c:v>2.5030000000000001</c:v>
                </c:pt>
                <c:pt idx="34450">
                  <c:v>2.4805000000000001</c:v>
                </c:pt>
                <c:pt idx="34451">
                  <c:v>2.4574000000000003</c:v>
                </c:pt>
                <c:pt idx="34452">
                  <c:v>2.4309000000000003</c:v>
                </c:pt>
                <c:pt idx="34453">
                  <c:v>2.5070000000000001</c:v>
                </c:pt>
                <c:pt idx="34454">
                  <c:v>2.5576000000000003</c:v>
                </c:pt>
                <c:pt idx="34455">
                  <c:v>2.4068000000000005</c:v>
                </c:pt>
                <c:pt idx="34456">
                  <c:v>2.3050000000000002</c:v>
                </c:pt>
                <c:pt idx="34457">
                  <c:v>2.2730000000000001</c:v>
                </c:pt>
                <c:pt idx="34458">
                  <c:v>2.3367</c:v>
                </c:pt>
                <c:pt idx="34459">
                  <c:v>2.3306</c:v>
                </c:pt>
                <c:pt idx="34460">
                  <c:v>2.2847000000000004</c:v>
                </c:pt>
                <c:pt idx="34461">
                  <c:v>2.2999000000000001</c:v>
                </c:pt>
                <c:pt idx="34462">
                  <c:v>2.1870000000000003</c:v>
                </c:pt>
                <c:pt idx="34463">
                  <c:v>2.1780000000000004</c:v>
                </c:pt>
                <c:pt idx="34464">
                  <c:v>2.1181000000000001</c:v>
                </c:pt>
                <c:pt idx="34465">
                  <c:v>2.1295000000000002</c:v>
                </c:pt>
                <c:pt idx="34466">
                  <c:v>2.1046</c:v>
                </c:pt>
                <c:pt idx="34467">
                  <c:v>2.1627000000000001</c:v>
                </c:pt>
                <c:pt idx="34468">
                  <c:v>2.0942000000000003</c:v>
                </c:pt>
                <c:pt idx="34469">
                  <c:v>2.1015999999999999</c:v>
                </c:pt>
                <c:pt idx="34470">
                  <c:v>2.0842000000000001</c:v>
                </c:pt>
                <c:pt idx="34471">
                  <c:v>2.0280999999999998</c:v>
                </c:pt>
                <c:pt idx="34472">
                  <c:v>1.9344999999999999</c:v>
                </c:pt>
                <c:pt idx="34473">
                  <c:v>1.9352</c:v>
                </c:pt>
                <c:pt idx="34474">
                  <c:v>1.9445000000000001</c:v>
                </c:pt>
                <c:pt idx="34475">
                  <c:v>1.8182</c:v>
                </c:pt>
                <c:pt idx="34476">
                  <c:v>1.7731000000000003</c:v>
                </c:pt>
                <c:pt idx="34477">
                  <c:v>1.6889000000000001</c:v>
                </c:pt>
                <c:pt idx="34478">
                  <c:v>1.8132999999999999</c:v>
                </c:pt>
                <c:pt idx="34479">
                  <c:v>1.7186000000000001</c:v>
                </c:pt>
                <c:pt idx="34480">
                  <c:v>1.5891999999999999</c:v>
                </c:pt>
                <c:pt idx="34481">
                  <c:v>1.5656000000000001</c:v>
                </c:pt>
                <c:pt idx="34482">
                  <c:v>1.5448000000000002</c:v>
                </c:pt>
                <c:pt idx="34483">
                  <c:v>1.5447</c:v>
                </c:pt>
                <c:pt idx="34484">
                  <c:v>1.5448000000000002</c:v>
                </c:pt>
                <c:pt idx="34485">
                  <c:v>1.5550000000000002</c:v>
                </c:pt>
                <c:pt idx="34486">
                  <c:v>1.4580000000000002</c:v>
                </c:pt>
                <c:pt idx="34487">
                  <c:v>1.5207000000000002</c:v>
                </c:pt>
                <c:pt idx="34488">
                  <c:v>1.4702000000000002</c:v>
                </c:pt>
                <c:pt idx="34489">
                  <c:v>1.4596</c:v>
                </c:pt>
                <c:pt idx="34490">
                  <c:v>1.4039999999999999</c:v>
                </c:pt>
                <c:pt idx="34491">
                  <c:v>1.2994000000000001</c:v>
                </c:pt>
                <c:pt idx="34492">
                  <c:v>1.2686999999999999</c:v>
                </c:pt>
                <c:pt idx="34493">
                  <c:v>1.2073</c:v>
                </c:pt>
                <c:pt idx="34494">
                  <c:v>1.1411</c:v>
                </c:pt>
                <c:pt idx="34495">
                  <c:v>1.1108</c:v>
                </c:pt>
                <c:pt idx="34496">
                  <c:v>1.1185</c:v>
                </c:pt>
                <c:pt idx="34497">
                  <c:v>1.0848000000000002</c:v>
                </c:pt>
                <c:pt idx="34498">
                  <c:v>1.0651999999999999</c:v>
                </c:pt>
                <c:pt idx="34499">
                  <c:v>1.0471000000000001</c:v>
                </c:pt>
                <c:pt idx="34500">
                  <c:v>1.0104</c:v>
                </c:pt>
                <c:pt idx="34501">
                  <c:v>0.98670000000000013</c:v>
                </c:pt>
                <c:pt idx="34502">
                  <c:v>1.0401</c:v>
                </c:pt>
                <c:pt idx="34503">
                  <c:v>0.97810000000000008</c:v>
                </c:pt>
                <c:pt idx="34504">
                  <c:v>0.99790000000000001</c:v>
                </c:pt>
                <c:pt idx="34505">
                  <c:v>0.95850000000000013</c:v>
                </c:pt>
                <c:pt idx="34506">
                  <c:v>0.9557000000000001</c:v>
                </c:pt>
                <c:pt idx="34507">
                  <c:v>0.93720000000000003</c:v>
                </c:pt>
                <c:pt idx="34508">
                  <c:v>0.94969999999999999</c:v>
                </c:pt>
                <c:pt idx="34509">
                  <c:v>0.88660000000000005</c:v>
                </c:pt>
                <c:pt idx="34510">
                  <c:v>0.91750000000000009</c:v>
                </c:pt>
                <c:pt idx="34511">
                  <c:v>0.86509999999999998</c:v>
                </c:pt>
                <c:pt idx="34512">
                  <c:v>0.88090000000000002</c:v>
                </c:pt>
                <c:pt idx="34513">
                  <c:v>0.84970000000000001</c:v>
                </c:pt>
                <c:pt idx="34514">
                  <c:v>0.82530000000000003</c:v>
                </c:pt>
                <c:pt idx="34515">
                  <c:v>0.82560000000000011</c:v>
                </c:pt>
                <c:pt idx="34516">
                  <c:v>0.81579999999999997</c:v>
                </c:pt>
                <c:pt idx="34517">
                  <c:v>0.80269999999999997</c:v>
                </c:pt>
                <c:pt idx="34518">
                  <c:v>0.81289999999999996</c:v>
                </c:pt>
                <c:pt idx="34519">
                  <c:v>0.80850000000000011</c:v>
                </c:pt>
                <c:pt idx="34520">
                  <c:v>0.78659999999999997</c:v>
                </c:pt>
                <c:pt idx="34521">
                  <c:v>0.78420000000000001</c:v>
                </c:pt>
                <c:pt idx="34522">
                  <c:v>0.78650000000000009</c:v>
                </c:pt>
                <c:pt idx="34523">
                  <c:v>0.77480000000000004</c:v>
                </c:pt>
                <c:pt idx="34524">
                  <c:v>0.74070000000000003</c:v>
                </c:pt>
                <c:pt idx="34525">
                  <c:v>0.73280000000000012</c:v>
                </c:pt>
                <c:pt idx="34526">
                  <c:v>0.73130000000000006</c:v>
                </c:pt>
                <c:pt idx="34527">
                  <c:v>0.71810000000000007</c:v>
                </c:pt>
                <c:pt idx="34528">
                  <c:v>0.7016</c:v>
                </c:pt>
                <c:pt idx="34529">
                  <c:v>0.6846000000000001</c:v>
                </c:pt>
                <c:pt idx="34530">
                  <c:v>0.68259999999999998</c:v>
                </c:pt>
                <c:pt idx="34531">
                  <c:v>0.66710000000000003</c:v>
                </c:pt>
                <c:pt idx="34532">
                  <c:v>0.65670000000000006</c:v>
                </c:pt>
                <c:pt idx="34533">
                  <c:v>0.65140000000000009</c:v>
                </c:pt>
                <c:pt idx="34534">
                  <c:v>0.64640000000000009</c:v>
                </c:pt>
                <c:pt idx="34535">
                  <c:v>0.63670000000000004</c:v>
                </c:pt>
                <c:pt idx="34536">
                  <c:v>0.61710000000000009</c:v>
                </c:pt>
                <c:pt idx="34537">
                  <c:v>0.61750000000000005</c:v>
                </c:pt>
                <c:pt idx="34538">
                  <c:v>0.60119999999999996</c:v>
                </c:pt>
                <c:pt idx="34539">
                  <c:v>0.59989999999999999</c:v>
                </c:pt>
                <c:pt idx="34540">
                  <c:v>0.5917</c:v>
                </c:pt>
                <c:pt idx="34541">
                  <c:v>0.58130000000000004</c:v>
                </c:pt>
                <c:pt idx="34542">
                  <c:v>0.58779999999999999</c:v>
                </c:pt>
                <c:pt idx="34543">
                  <c:v>0.57840000000000003</c:v>
                </c:pt>
                <c:pt idx="34544">
                  <c:v>0.56420000000000003</c:v>
                </c:pt>
                <c:pt idx="34545">
                  <c:v>0.54870000000000008</c:v>
                </c:pt>
                <c:pt idx="34546">
                  <c:v>0.56459999999999999</c:v>
                </c:pt>
                <c:pt idx="34547">
                  <c:v>0.57430000000000003</c:v>
                </c:pt>
                <c:pt idx="34548">
                  <c:v>0.55480000000000007</c:v>
                </c:pt>
                <c:pt idx="34549">
                  <c:v>0.52929999999999999</c:v>
                </c:pt>
                <c:pt idx="34550">
                  <c:v>0.52480000000000004</c:v>
                </c:pt>
                <c:pt idx="34551">
                  <c:v>0.52080000000000004</c:v>
                </c:pt>
                <c:pt idx="34552">
                  <c:v>0.51040000000000008</c:v>
                </c:pt>
                <c:pt idx="34553">
                  <c:v>0.50830000000000009</c:v>
                </c:pt>
                <c:pt idx="34554">
                  <c:v>0.51390000000000002</c:v>
                </c:pt>
                <c:pt idx="34555">
                  <c:v>0.49840000000000001</c:v>
                </c:pt>
                <c:pt idx="34556">
                  <c:v>0.49050000000000005</c:v>
                </c:pt>
                <c:pt idx="34557">
                  <c:v>0.48570000000000002</c:v>
                </c:pt>
                <c:pt idx="34558">
                  <c:v>0.47960000000000003</c:v>
                </c:pt>
                <c:pt idx="34559">
                  <c:v>0.46790000000000004</c:v>
                </c:pt>
                <c:pt idx="34560">
                  <c:v>0.46180000000000004</c:v>
                </c:pt>
                <c:pt idx="34561">
                  <c:v>0.46429999999999999</c:v>
                </c:pt>
                <c:pt idx="34562">
                  <c:v>0.45090000000000008</c:v>
                </c:pt>
                <c:pt idx="34563">
                  <c:v>0.43860000000000005</c:v>
                </c:pt>
                <c:pt idx="34564">
                  <c:v>0.43640000000000001</c:v>
                </c:pt>
                <c:pt idx="34565">
                  <c:v>0.43579999999999997</c:v>
                </c:pt>
                <c:pt idx="34566">
                  <c:v>0.4249</c:v>
                </c:pt>
                <c:pt idx="34567">
                  <c:v>0.41150000000000003</c:v>
                </c:pt>
                <c:pt idx="34568">
                  <c:v>0.40940000000000004</c:v>
                </c:pt>
                <c:pt idx="34569">
                  <c:v>0.40380000000000005</c:v>
                </c:pt>
                <c:pt idx="34570">
                  <c:v>0.39830000000000004</c:v>
                </c:pt>
                <c:pt idx="34571">
                  <c:v>0.39950000000000002</c:v>
                </c:pt>
                <c:pt idx="34572">
                  <c:v>0.39420000000000005</c:v>
                </c:pt>
                <c:pt idx="34573">
                  <c:v>0.38780000000000003</c:v>
                </c:pt>
                <c:pt idx="34574">
                  <c:v>0.37730000000000002</c:v>
                </c:pt>
                <c:pt idx="34575">
                  <c:v>0.36870000000000003</c:v>
                </c:pt>
                <c:pt idx="34576">
                  <c:v>0.3669</c:v>
                </c:pt>
                <c:pt idx="34577">
                  <c:v>0.3629</c:v>
                </c:pt>
                <c:pt idx="34578">
                  <c:v>0.34470000000000001</c:v>
                </c:pt>
                <c:pt idx="34579">
                  <c:v>0.34870000000000001</c:v>
                </c:pt>
                <c:pt idx="34580">
                  <c:v>0.33090000000000003</c:v>
                </c:pt>
                <c:pt idx="34581">
                  <c:v>0.33069999999999999</c:v>
                </c:pt>
                <c:pt idx="34582">
                  <c:v>0.33840000000000003</c:v>
                </c:pt>
                <c:pt idx="34583">
                  <c:v>0.33370000000000005</c:v>
                </c:pt>
                <c:pt idx="34584">
                  <c:v>0.32669999999999999</c:v>
                </c:pt>
                <c:pt idx="34585">
                  <c:v>0.31830000000000003</c:v>
                </c:pt>
                <c:pt idx="34586">
                  <c:v>0.31160000000000004</c:v>
                </c:pt>
                <c:pt idx="34587">
                  <c:v>0.3044</c:v>
                </c:pt>
                <c:pt idx="34588">
                  <c:v>0.30190000000000006</c:v>
                </c:pt>
                <c:pt idx="34589">
                  <c:v>0.29960000000000003</c:v>
                </c:pt>
                <c:pt idx="34590">
                  <c:v>0.29360000000000003</c:v>
                </c:pt>
                <c:pt idx="34591">
                  <c:v>0.28639999999999999</c:v>
                </c:pt>
                <c:pt idx="34592">
                  <c:v>0.28620000000000001</c:v>
                </c:pt>
                <c:pt idx="34593">
                  <c:v>0.28370000000000001</c:v>
                </c:pt>
                <c:pt idx="34594">
                  <c:v>0.27599999999999997</c:v>
                </c:pt>
                <c:pt idx="34595">
                  <c:v>0.27250000000000002</c:v>
                </c:pt>
                <c:pt idx="34596">
                  <c:v>0.26829999999999998</c:v>
                </c:pt>
                <c:pt idx="34597">
                  <c:v>0.2636</c:v>
                </c:pt>
                <c:pt idx="34598">
                  <c:v>0.25540000000000002</c:v>
                </c:pt>
                <c:pt idx="34599">
                  <c:v>0.24880000000000002</c:v>
                </c:pt>
                <c:pt idx="34600">
                  <c:v>0.24470000000000003</c:v>
                </c:pt>
                <c:pt idx="34601">
                  <c:v>0.23940000000000003</c:v>
                </c:pt>
                <c:pt idx="34602">
                  <c:v>0.23260000000000003</c:v>
                </c:pt>
                <c:pt idx="34603">
                  <c:v>0.23210000000000003</c:v>
                </c:pt>
                <c:pt idx="34604">
                  <c:v>0.23070000000000002</c:v>
                </c:pt>
                <c:pt idx="34605">
                  <c:v>0.22919999999999999</c:v>
                </c:pt>
                <c:pt idx="34606">
                  <c:v>0.22730000000000003</c:v>
                </c:pt>
                <c:pt idx="34607">
                  <c:v>0.22220000000000001</c:v>
                </c:pt>
                <c:pt idx="34608">
                  <c:v>0.21610000000000001</c:v>
                </c:pt>
                <c:pt idx="34609">
                  <c:v>0.2135</c:v>
                </c:pt>
                <c:pt idx="34610">
                  <c:v>0.2094</c:v>
                </c:pt>
                <c:pt idx="34611">
                  <c:v>0.21309999999999998</c:v>
                </c:pt>
                <c:pt idx="34612">
                  <c:v>0.21010000000000001</c:v>
                </c:pt>
                <c:pt idx="34613">
                  <c:v>0.20400000000000001</c:v>
                </c:pt>
                <c:pt idx="34614">
                  <c:v>0.1988</c:v>
                </c:pt>
                <c:pt idx="34615">
                  <c:v>0.1928</c:v>
                </c:pt>
                <c:pt idx="34616">
                  <c:v>0.18779999999999999</c:v>
                </c:pt>
                <c:pt idx="34617">
                  <c:v>0.1888</c:v>
                </c:pt>
                <c:pt idx="34618">
                  <c:v>0.18740000000000001</c:v>
                </c:pt>
                <c:pt idx="34619">
                  <c:v>0.17780000000000001</c:v>
                </c:pt>
                <c:pt idx="34620">
                  <c:v>0.17960000000000001</c:v>
                </c:pt>
                <c:pt idx="34621">
                  <c:v>0.17900000000000002</c:v>
                </c:pt>
                <c:pt idx="34622">
                  <c:v>0.1744</c:v>
                </c:pt>
                <c:pt idx="34623">
                  <c:v>0.17</c:v>
                </c:pt>
                <c:pt idx="34624">
                  <c:v>0.1696</c:v>
                </c:pt>
                <c:pt idx="34625">
                  <c:v>0.16690000000000002</c:v>
                </c:pt>
                <c:pt idx="34626">
                  <c:v>0.16710000000000003</c:v>
                </c:pt>
                <c:pt idx="34627">
                  <c:v>0.16690000000000002</c:v>
                </c:pt>
                <c:pt idx="34628">
                  <c:v>0.1656</c:v>
                </c:pt>
                <c:pt idx="34629">
                  <c:v>0.17250000000000001</c:v>
                </c:pt>
                <c:pt idx="34630">
                  <c:v>0.17530000000000001</c:v>
                </c:pt>
                <c:pt idx="34631">
                  <c:v>0.17220000000000002</c:v>
                </c:pt>
                <c:pt idx="34632">
                  <c:v>0.16800000000000001</c:v>
                </c:pt>
                <c:pt idx="34633">
                  <c:v>0.17120000000000002</c:v>
                </c:pt>
                <c:pt idx="34634">
                  <c:v>0.1706</c:v>
                </c:pt>
                <c:pt idx="34635">
                  <c:v>0.1658</c:v>
                </c:pt>
                <c:pt idx="34636">
                  <c:v>0.16810000000000003</c:v>
                </c:pt>
                <c:pt idx="34637">
                  <c:v>0.17230000000000001</c:v>
                </c:pt>
                <c:pt idx="34638">
                  <c:v>0.16920000000000002</c:v>
                </c:pt>
                <c:pt idx="34639">
                  <c:v>0.1694</c:v>
                </c:pt>
                <c:pt idx="34640">
                  <c:v>0.1696</c:v>
                </c:pt>
                <c:pt idx="34641">
                  <c:v>0.17</c:v>
                </c:pt>
                <c:pt idx="34642">
                  <c:v>0.1696</c:v>
                </c:pt>
                <c:pt idx="34643">
                  <c:v>0.17220000000000002</c:v>
                </c:pt>
                <c:pt idx="34644">
                  <c:v>0.17510000000000001</c:v>
                </c:pt>
                <c:pt idx="34645">
                  <c:v>0.1764</c:v>
                </c:pt>
                <c:pt idx="34646">
                  <c:v>0.18100000000000002</c:v>
                </c:pt>
                <c:pt idx="34647">
                  <c:v>0.18080000000000002</c:v>
                </c:pt>
                <c:pt idx="34648">
                  <c:v>0.18430000000000002</c:v>
                </c:pt>
                <c:pt idx="34649">
                  <c:v>0.18480000000000002</c:v>
                </c:pt>
                <c:pt idx="34650">
                  <c:v>0.18730000000000002</c:v>
                </c:pt>
                <c:pt idx="34651">
                  <c:v>0.193</c:v>
                </c:pt>
                <c:pt idx="34652">
                  <c:v>0.20130000000000001</c:v>
                </c:pt>
                <c:pt idx="34653">
                  <c:v>0.20920000000000002</c:v>
                </c:pt>
                <c:pt idx="34654">
                  <c:v>0.22450000000000003</c:v>
                </c:pt>
                <c:pt idx="34655">
                  <c:v>0.24280000000000002</c:v>
                </c:pt>
                <c:pt idx="34656">
                  <c:v>0.25720000000000004</c:v>
                </c:pt>
                <c:pt idx="34657">
                  <c:v>0.28010000000000002</c:v>
                </c:pt>
                <c:pt idx="34658">
                  <c:v>0.30360000000000004</c:v>
                </c:pt>
                <c:pt idx="34659">
                  <c:v>0.3226</c:v>
                </c:pt>
                <c:pt idx="34660">
                  <c:v>0.34150000000000003</c:v>
                </c:pt>
                <c:pt idx="34661">
                  <c:v>0.36440000000000006</c:v>
                </c:pt>
                <c:pt idx="34662">
                  <c:v>0.38490000000000002</c:v>
                </c:pt>
                <c:pt idx="34663">
                  <c:v>0.42149999999999999</c:v>
                </c:pt>
                <c:pt idx="34664">
                  <c:v>0.42930000000000001</c:v>
                </c:pt>
                <c:pt idx="34665">
                  <c:v>0.51550000000000007</c:v>
                </c:pt>
                <c:pt idx="34666">
                  <c:v>0.5001000000000001</c:v>
                </c:pt>
                <c:pt idx="34667">
                  <c:v>0.49550000000000005</c:v>
                </c:pt>
                <c:pt idx="34668">
                  <c:v>0.53280000000000005</c:v>
                </c:pt>
                <c:pt idx="34669">
                  <c:v>0.54160000000000008</c:v>
                </c:pt>
                <c:pt idx="34670">
                  <c:v>0.55930000000000002</c:v>
                </c:pt>
                <c:pt idx="34671">
                  <c:v>0.64740000000000009</c:v>
                </c:pt>
                <c:pt idx="34672">
                  <c:v>0.66650000000000009</c:v>
                </c:pt>
                <c:pt idx="34673">
                  <c:v>0.71030000000000004</c:v>
                </c:pt>
                <c:pt idx="34674">
                  <c:v>0.72120000000000006</c:v>
                </c:pt>
                <c:pt idx="34675">
                  <c:v>0.75670000000000004</c:v>
                </c:pt>
                <c:pt idx="34676">
                  <c:v>0.83620000000000005</c:v>
                </c:pt>
                <c:pt idx="34677">
                  <c:v>0.91259999999999997</c:v>
                </c:pt>
                <c:pt idx="34678">
                  <c:v>1.0997000000000001</c:v>
                </c:pt>
                <c:pt idx="34679">
                  <c:v>1.1123000000000001</c:v>
                </c:pt>
                <c:pt idx="34680">
                  <c:v>1.2957000000000001</c:v>
                </c:pt>
                <c:pt idx="34681">
                  <c:v>1.2850000000000001</c:v>
                </c:pt>
                <c:pt idx="34682">
                  <c:v>1.3960000000000001</c:v>
                </c:pt>
                <c:pt idx="34683">
                  <c:v>1.4603999999999999</c:v>
                </c:pt>
                <c:pt idx="34684">
                  <c:v>1.4773000000000001</c:v>
                </c:pt>
                <c:pt idx="34685">
                  <c:v>1.4640000000000002</c:v>
                </c:pt>
                <c:pt idx="34686">
                  <c:v>1.5736000000000001</c:v>
                </c:pt>
                <c:pt idx="34687">
                  <c:v>1.6011</c:v>
                </c:pt>
                <c:pt idx="34688">
                  <c:v>1.5987</c:v>
                </c:pt>
                <c:pt idx="34689">
                  <c:v>1.7164999999999999</c:v>
                </c:pt>
                <c:pt idx="34690">
                  <c:v>1.6643999999999999</c:v>
                </c:pt>
                <c:pt idx="34691">
                  <c:v>1.7907000000000002</c:v>
                </c:pt>
                <c:pt idx="34692">
                  <c:v>1.8395000000000001</c:v>
                </c:pt>
                <c:pt idx="34693">
                  <c:v>1.9021000000000001</c:v>
                </c:pt>
                <c:pt idx="34694">
                  <c:v>1.8811</c:v>
                </c:pt>
                <c:pt idx="34695">
                  <c:v>1.9629000000000003</c:v>
                </c:pt>
                <c:pt idx="34696">
                  <c:v>1.9636</c:v>
                </c:pt>
                <c:pt idx="34697">
                  <c:v>1.9890000000000001</c:v>
                </c:pt>
                <c:pt idx="34698">
                  <c:v>2.0537000000000001</c:v>
                </c:pt>
                <c:pt idx="34699">
                  <c:v>2.1088999999999998</c:v>
                </c:pt>
                <c:pt idx="34700">
                  <c:v>2.1583000000000001</c:v>
                </c:pt>
                <c:pt idx="34701">
                  <c:v>2.1659999999999999</c:v>
                </c:pt>
                <c:pt idx="34702">
                  <c:v>2.2283000000000004</c:v>
                </c:pt>
                <c:pt idx="34703">
                  <c:v>2.2481000000000004</c:v>
                </c:pt>
                <c:pt idx="34704">
                  <c:v>2.2678000000000003</c:v>
                </c:pt>
                <c:pt idx="34705">
                  <c:v>2.3403</c:v>
                </c:pt>
                <c:pt idx="34706">
                  <c:v>2.3742999999999999</c:v>
                </c:pt>
                <c:pt idx="34707">
                  <c:v>2.3922000000000003</c:v>
                </c:pt>
                <c:pt idx="34708">
                  <c:v>2.3885000000000001</c:v>
                </c:pt>
                <c:pt idx="34709">
                  <c:v>2.4091000000000005</c:v>
                </c:pt>
                <c:pt idx="34710">
                  <c:v>2.4597000000000002</c:v>
                </c:pt>
                <c:pt idx="34711">
                  <c:v>2.4645000000000001</c:v>
                </c:pt>
                <c:pt idx="34712">
                  <c:v>2.4916</c:v>
                </c:pt>
                <c:pt idx="34713">
                  <c:v>2.4851000000000001</c:v>
                </c:pt>
                <c:pt idx="34714">
                  <c:v>2.5032000000000001</c:v>
                </c:pt>
                <c:pt idx="34715">
                  <c:v>2.5258000000000003</c:v>
                </c:pt>
                <c:pt idx="34716">
                  <c:v>2.5217000000000001</c:v>
                </c:pt>
                <c:pt idx="34717">
                  <c:v>2.6273</c:v>
                </c:pt>
                <c:pt idx="34718">
                  <c:v>2.5917000000000003</c:v>
                </c:pt>
                <c:pt idx="34719">
                  <c:v>2.5805000000000002</c:v>
                </c:pt>
                <c:pt idx="34720">
                  <c:v>2.5388000000000002</c:v>
                </c:pt>
                <c:pt idx="34721">
                  <c:v>2.4222999999999999</c:v>
                </c:pt>
                <c:pt idx="34722">
                  <c:v>2.4654000000000003</c:v>
                </c:pt>
                <c:pt idx="34723">
                  <c:v>2.4517000000000002</c:v>
                </c:pt>
                <c:pt idx="34724">
                  <c:v>2.3889</c:v>
                </c:pt>
                <c:pt idx="34725">
                  <c:v>2.3167000000000004</c:v>
                </c:pt>
                <c:pt idx="34726">
                  <c:v>2.2063000000000001</c:v>
                </c:pt>
                <c:pt idx="34727">
                  <c:v>2.2027999999999999</c:v>
                </c:pt>
                <c:pt idx="34728">
                  <c:v>2.1596000000000002</c:v>
                </c:pt>
                <c:pt idx="34729">
                  <c:v>2.0346000000000002</c:v>
                </c:pt>
                <c:pt idx="34730">
                  <c:v>2.0366</c:v>
                </c:pt>
                <c:pt idx="34731">
                  <c:v>2.0457000000000001</c:v>
                </c:pt>
                <c:pt idx="34732">
                  <c:v>2.1351</c:v>
                </c:pt>
                <c:pt idx="34733">
                  <c:v>2.0427</c:v>
                </c:pt>
                <c:pt idx="34734">
                  <c:v>1.9109000000000003</c:v>
                </c:pt>
                <c:pt idx="34735">
                  <c:v>2.0207000000000002</c:v>
                </c:pt>
                <c:pt idx="34736">
                  <c:v>1.9885000000000002</c:v>
                </c:pt>
                <c:pt idx="34737">
                  <c:v>1.7462</c:v>
                </c:pt>
                <c:pt idx="34738">
                  <c:v>1.8209</c:v>
                </c:pt>
                <c:pt idx="34739">
                  <c:v>1.9631000000000001</c:v>
                </c:pt>
                <c:pt idx="34740">
                  <c:v>1.9809999999999999</c:v>
                </c:pt>
                <c:pt idx="34741">
                  <c:v>2.1274000000000002</c:v>
                </c:pt>
                <c:pt idx="34742">
                  <c:v>2.2852000000000001</c:v>
                </c:pt>
                <c:pt idx="34743">
                  <c:v>2.2818999999999998</c:v>
                </c:pt>
                <c:pt idx="34744">
                  <c:v>2.35</c:v>
                </c:pt>
                <c:pt idx="34745">
                  <c:v>2.2955999999999999</c:v>
                </c:pt>
                <c:pt idx="34746">
                  <c:v>2.3297000000000003</c:v>
                </c:pt>
                <c:pt idx="34747">
                  <c:v>2.4285000000000001</c:v>
                </c:pt>
                <c:pt idx="34748">
                  <c:v>2.4306999999999999</c:v>
                </c:pt>
                <c:pt idx="34749">
                  <c:v>2.3496999999999999</c:v>
                </c:pt>
                <c:pt idx="34750">
                  <c:v>2.2280000000000002</c:v>
                </c:pt>
                <c:pt idx="34751">
                  <c:v>2.0527000000000002</c:v>
                </c:pt>
                <c:pt idx="34752">
                  <c:v>2.1002000000000001</c:v>
                </c:pt>
                <c:pt idx="34753">
                  <c:v>2.0600999999999998</c:v>
                </c:pt>
                <c:pt idx="34754">
                  <c:v>1.9915</c:v>
                </c:pt>
                <c:pt idx="34755">
                  <c:v>1.9724000000000002</c:v>
                </c:pt>
                <c:pt idx="34756">
                  <c:v>1.9014</c:v>
                </c:pt>
                <c:pt idx="34757">
                  <c:v>2.0493999999999999</c:v>
                </c:pt>
                <c:pt idx="34758">
                  <c:v>2.0815000000000001</c:v>
                </c:pt>
                <c:pt idx="34759">
                  <c:v>2.0829</c:v>
                </c:pt>
                <c:pt idx="34760">
                  <c:v>2.0338000000000003</c:v>
                </c:pt>
                <c:pt idx="34761">
                  <c:v>2.0317000000000003</c:v>
                </c:pt>
                <c:pt idx="34762">
                  <c:v>2.2092000000000001</c:v>
                </c:pt>
                <c:pt idx="34763">
                  <c:v>2.2058</c:v>
                </c:pt>
                <c:pt idx="34764">
                  <c:v>1.9870000000000001</c:v>
                </c:pt>
                <c:pt idx="34765">
                  <c:v>1.9952000000000003</c:v>
                </c:pt>
                <c:pt idx="34766">
                  <c:v>1.8422000000000001</c:v>
                </c:pt>
                <c:pt idx="34767">
                  <c:v>1.7803000000000002</c:v>
                </c:pt>
                <c:pt idx="34768">
                  <c:v>1.7799</c:v>
                </c:pt>
                <c:pt idx="34769">
                  <c:v>1.7768999999999999</c:v>
                </c:pt>
                <c:pt idx="34770">
                  <c:v>1.6819</c:v>
                </c:pt>
                <c:pt idx="34771">
                  <c:v>1.6671</c:v>
                </c:pt>
                <c:pt idx="34772">
                  <c:v>1.6229</c:v>
                </c:pt>
                <c:pt idx="34773">
                  <c:v>1.6084000000000001</c:v>
                </c:pt>
                <c:pt idx="34774">
                  <c:v>1.6108000000000002</c:v>
                </c:pt>
                <c:pt idx="34775">
                  <c:v>1.5672000000000001</c:v>
                </c:pt>
                <c:pt idx="34776">
                  <c:v>1.5969</c:v>
                </c:pt>
                <c:pt idx="34777">
                  <c:v>1.3737000000000001</c:v>
                </c:pt>
                <c:pt idx="34778">
                  <c:v>1.4144000000000001</c:v>
                </c:pt>
                <c:pt idx="34779">
                  <c:v>1.3568</c:v>
                </c:pt>
                <c:pt idx="34780">
                  <c:v>1.3204000000000002</c:v>
                </c:pt>
                <c:pt idx="34781">
                  <c:v>1.2421</c:v>
                </c:pt>
                <c:pt idx="34782">
                  <c:v>1.2759</c:v>
                </c:pt>
                <c:pt idx="34783">
                  <c:v>1.2763</c:v>
                </c:pt>
                <c:pt idx="34784">
                  <c:v>1.2556</c:v>
                </c:pt>
                <c:pt idx="34785">
                  <c:v>1.1533</c:v>
                </c:pt>
                <c:pt idx="34786">
                  <c:v>1.1152</c:v>
                </c:pt>
                <c:pt idx="34787">
                  <c:v>1.0861000000000001</c:v>
                </c:pt>
                <c:pt idx="34788">
                  <c:v>1.0711999999999999</c:v>
                </c:pt>
                <c:pt idx="34789">
                  <c:v>1.0413000000000001</c:v>
                </c:pt>
                <c:pt idx="34790">
                  <c:v>1.0125999999999999</c:v>
                </c:pt>
                <c:pt idx="34791">
                  <c:v>0.99880000000000002</c:v>
                </c:pt>
                <c:pt idx="34792">
                  <c:v>1.002</c:v>
                </c:pt>
                <c:pt idx="34793">
                  <c:v>0.97670000000000001</c:v>
                </c:pt>
                <c:pt idx="34794">
                  <c:v>0.9628000000000001</c:v>
                </c:pt>
                <c:pt idx="34795">
                  <c:v>0.93219999999999992</c:v>
                </c:pt>
                <c:pt idx="34796">
                  <c:v>0.90370000000000017</c:v>
                </c:pt>
                <c:pt idx="34797">
                  <c:v>0.90749999999999997</c:v>
                </c:pt>
                <c:pt idx="34798">
                  <c:v>0.87780000000000014</c:v>
                </c:pt>
                <c:pt idx="34799">
                  <c:v>0.85199999999999998</c:v>
                </c:pt>
                <c:pt idx="34800">
                  <c:v>0.86780000000000013</c:v>
                </c:pt>
                <c:pt idx="34801">
                  <c:v>0.82520000000000016</c:v>
                </c:pt>
                <c:pt idx="34802">
                  <c:v>0.81630000000000003</c:v>
                </c:pt>
                <c:pt idx="34803">
                  <c:v>0.79170000000000007</c:v>
                </c:pt>
                <c:pt idx="34804">
                  <c:v>0.77859999999999996</c:v>
                </c:pt>
                <c:pt idx="34805">
                  <c:v>0.77410000000000001</c:v>
                </c:pt>
                <c:pt idx="34806">
                  <c:v>0.73170000000000002</c:v>
                </c:pt>
                <c:pt idx="34807">
                  <c:v>0.7320000000000001</c:v>
                </c:pt>
                <c:pt idx="34808">
                  <c:v>0.72860000000000003</c:v>
                </c:pt>
                <c:pt idx="34809">
                  <c:v>0.70650000000000013</c:v>
                </c:pt>
                <c:pt idx="34810">
                  <c:v>0.70320000000000005</c:v>
                </c:pt>
                <c:pt idx="34811">
                  <c:v>0.68810000000000004</c:v>
                </c:pt>
                <c:pt idx="34812">
                  <c:v>0.66800000000000004</c:v>
                </c:pt>
                <c:pt idx="34813">
                  <c:v>0.67260000000000009</c:v>
                </c:pt>
                <c:pt idx="34814">
                  <c:v>0.65200000000000002</c:v>
                </c:pt>
                <c:pt idx="34815">
                  <c:v>0.63460000000000005</c:v>
                </c:pt>
                <c:pt idx="34816">
                  <c:v>0.62460000000000004</c:v>
                </c:pt>
                <c:pt idx="34817">
                  <c:v>0.61150000000000004</c:v>
                </c:pt>
                <c:pt idx="34818">
                  <c:v>0.60570000000000013</c:v>
                </c:pt>
                <c:pt idx="34819">
                  <c:v>0.60389999999999999</c:v>
                </c:pt>
                <c:pt idx="34820">
                  <c:v>0.60119999999999996</c:v>
                </c:pt>
                <c:pt idx="34821">
                  <c:v>0.56200000000000006</c:v>
                </c:pt>
                <c:pt idx="34822">
                  <c:v>0.5665</c:v>
                </c:pt>
                <c:pt idx="34823">
                  <c:v>0.55930000000000002</c:v>
                </c:pt>
                <c:pt idx="34824">
                  <c:v>0.55769999999999997</c:v>
                </c:pt>
                <c:pt idx="34825">
                  <c:v>0.56130000000000002</c:v>
                </c:pt>
                <c:pt idx="34826">
                  <c:v>0.52480000000000004</c:v>
                </c:pt>
                <c:pt idx="34827">
                  <c:v>0.52350000000000008</c:v>
                </c:pt>
                <c:pt idx="34828">
                  <c:v>0.53420000000000001</c:v>
                </c:pt>
                <c:pt idx="34829">
                  <c:v>0.52339999999999998</c:v>
                </c:pt>
                <c:pt idx="34830">
                  <c:v>0.52590000000000003</c:v>
                </c:pt>
                <c:pt idx="34831">
                  <c:v>0.49680000000000002</c:v>
                </c:pt>
                <c:pt idx="34832">
                  <c:v>0.48449999999999999</c:v>
                </c:pt>
                <c:pt idx="34833">
                  <c:v>0.49470000000000003</c:v>
                </c:pt>
                <c:pt idx="34834">
                  <c:v>0.48350000000000004</c:v>
                </c:pt>
                <c:pt idx="34835">
                  <c:v>0.46580000000000005</c:v>
                </c:pt>
                <c:pt idx="34836">
                  <c:v>0.45910000000000006</c:v>
                </c:pt>
                <c:pt idx="34837">
                  <c:v>0.45119999999999999</c:v>
                </c:pt>
                <c:pt idx="34838">
                  <c:v>0.44350000000000001</c:v>
                </c:pt>
                <c:pt idx="34839">
                  <c:v>0.43290000000000001</c:v>
                </c:pt>
                <c:pt idx="34840">
                  <c:v>0.42809999999999998</c:v>
                </c:pt>
                <c:pt idx="34841">
                  <c:v>0.42210000000000003</c:v>
                </c:pt>
                <c:pt idx="34842">
                  <c:v>0.40860000000000007</c:v>
                </c:pt>
                <c:pt idx="34843">
                  <c:v>0.40529999999999999</c:v>
                </c:pt>
                <c:pt idx="34844">
                  <c:v>0.39630000000000004</c:v>
                </c:pt>
                <c:pt idx="34845">
                  <c:v>0.3901</c:v>
                </c:pt>
                <c:pt idx="34846">
                  <c:v>0.38410000000000005</c:v>
                </c:pt>
                <c:pt idx="34847">
                  <c:v>0.38130000000000003</c:v>
                </c:pt>
                <c:pt idx="34848">
                  <c:v>0.37220000000000003</c:v>
                </c:pt>
                <c:pt idx="34849">
                  <c:v>0.36370000000000002</c:v>
                </c:pt>
                <c:pt idx="34850">
                  <c:v>0.35730000000000001</c:v>
                </c:pt>
                <c:pt idx="34851">
                  <c:v>0.35070000000000001</c:v>
                </c:pt>
                <c:pt idx="34852">
                  <c:v>0.34350000000000003</c:v>
                </c:pt>
                <c:pt idx="34853">
                  <c:v>0.3417</c:v>
                </c:pt>
                <c:pt idx="34854">
                  <c:v>0.33570000000000005</c:v>
                </c:pt>
                <c:pt idx="34855">
                  <c:v>0.32830000000000004</c:v>
                </c:pt>
                <c:pt idx="34856">
                  <c:v>0.32130000000000003</c:v>
                </c:pt>
                <c:pt idx="34857">
                  <c:v>0.31400000000000006</c:v>
                </c:pt>
                <c:pt idx="34858">
                  <c:v>0.30770000000000003</c:v>
                </c:pt>
                <c:pt idx="34859">
                  <c:v>0.30249999999999999</c:v>
                </c:pt>
                <c:pt idx="34860">
                  <c:v>0.29360000000000003</c:v>
                </c:pt>
                <c:pt idx="34861">
                  <c:v>0.29360000000000003</c:v>
                </c:pt>
                <c:pt idx="34862">
                  <c:v>0.28620000000000001</c:v>
                </c:pt>
                <c:pt idx="34863">
                  <c:v>0.28189999999999998</c:v>
                </c:pt>
                <c:pt idx="34864">
                  <c:v>0.27950000000000003</c:v>
                </c:pt>
                <c:pt idx="34865">
                  <c:v>0.27429999999999999</c:v>
                </c:pt>
                <c:pt idx="34866">
                  <c:v>0.26769999999999999</c:v>
                </c:pt>
                <c:pt idx="34867">
                  <c:v>0.26140000000000002</c:v>
                </c:pt>
                <c:pt idx="34868">
                  <c:v>0.25440000000000002</c:v>
                </c:pt>
                <c:pt idx="34869">
                  <c:v>0.24830000000000002</c:v>
                </c:pt>
                <c:pt idx="34870">
                  <c:v>0.24660000000000004</c:v>
                </c:pt>
                <c:pt idx="34871">
                  <c:v>0.24540000000000003</c:v>
                </c:pt>
                <c:pt idx="34872">
                  <c:v>0.23710000000000001</c:v>
                </c:pt>
                <c:pt idx="34873">
                  <c:v>0.2319</c:v>
                </c:pt>
                <c:pt idx="34874">
                  <c:v>0.2288</c:v>
                </c:pt>
                <c:pt idx="34875">
                  <c:v>0.22450000000000003</c:v>
                </c:pt>
                <c:pt idx="34876">
                  <c:v>0.21730000000000002</c:v>
                </c:pt>
                <c:pt idx="34877">
                  <c:v>0.21290000000000001</c:v>
                </c:pt>
                <c:pt idx="34878">
                  <c:v>0.2127</c:v>
                </c:pt>
                <c:pt idx="34879">
                  <c:v>0.20899999999999999</c:v>
                </c:pt>
                <c:pt idx="34880">
                  <c:v>0.20650000000000002</c:v>
                </c:pt>
                <c:pt idx="34881">
                  <c:v>0.2046</c:v>
                </c:pt>
                <c:pt idx="34882">
                  <c:v>0.20250000000000001</c:v>
                </c:pt>
                <c:pt idx="34883">
                  <c:v>0.19310000000000002</c:v>
                </c:pt>
                <c:pt idx="34884">
                  <c:v>0.18940000000000001</c:v>
                </c:pt>
                <c:pt idx="34885">
                  <c:v>0.18730000000000002</c:v>
                </c:pt>
                <c:pt idx="34886">
                  <c:v>0.18710000000000002</c:v>
                </c:pt>
                <c:pt idx="34887">
                  <c:v>0.18730000000000002</c:v>
                </c:pt>
                <c:pt idx="34888">
                  <c:v>0.1865</c:v>
                </c:pt>
                <c:pt idx="34889">
                  <c:v>0.18100000000000002</c:v>
                </c:pt>
                <c:pt idx="34890">
                  <c:v>0.1787</c:v>
                </c:pt>
                <c:pt idx="34891">
                  <c:v>0.18149999999999999</c:v>
                </c:pt>
                <c:pt idx="34892">
                  <c:v>0.17270000000000002</c:v>
                </c:pt>
                <c:pt idx="34893">
                  <c:v>0.16250000000000001</c:v>
                </c:pt>
                <c:pt idx="34894">
                  <c:v>0.1585</c:v>
                </c:pt>
                <c:pt idx="34895">
                  <c:v>0.16010000000000002</c:v>
                </c:pt>
                <c:pt idx="34896">
                  <c:v>0.1605</c:v>
                </c:pt>
                <c:pt idx="34897">
                  <c:v>0.16490000000000002</c:v>
                </c:pt>
                <c:pt idx="34898">
                  <c:v>0.1628</c:v>
                </c:pt>
                <c:pt idx="34899">
                  <c:v>0.15280000000000002</c:v>
                </c:pt>
                <c:pt idx="34900">
                  <c:v>0.14410000000000001</c:v>
                </c:pt>
                <c:pt idx="34901">
                  <c:v>0.14080000000000001</c:v>
                </c:pt>
                <c:pt idx="34902">
                  <c:v>0.14030000000000001</c:v>
                </c:pt>
                <c:pt idx="34903">
                  <c:v>0.1368</c:v>
                </c:pt>
                <c:pt idx="34904">
                  <c:v>0.13850000000000001</c:v>
                </c:pt>
                <c:pt idx="34905">
                  <c:v>0.13289999999999999</c:v>
                </c:pt>
                <c:pt idx="34906">
                  <c:v>0.13089999999999999</c:v>
                </c:pt>
                <c:pt idx="34907">
                  <c:v>0.12960000000000002</c:v>
                </c:pt>
                <c:pt idx="34908">
                  <c:v>0.1278</c:v>
                </c:pt>
                <c:pt idx="34909">
                  <c:v>0.12789999999999999</c:v>
                </c:pt>
                <c:pt idx="34910">
                  <c:v>0.12290000000000001</c:v>
                </c:pt>
                <c:pt idx="34911">
                  <c:v>0.1196</c:v>
                </c:pt>
                <c:pt idx="34912">
                  <c:v>0.11530000000000001</c:v>
                </c:pt>
                <c:pt idx="34913">
                  <c:v>0.11670000000000001</c:v>
                </c:pt>
                <c:pt idx="34914">
                  <c:v>0.12130000000000002</c:v>
                </c:pt>
                <c:pt idx="34915">
                  <c:v>0.11990000000000001</c:v>
                </c:pt>
                <c:pt idx="34916">
                  <c:v>0.11810000000000001</c:v>
                </c:pt>
                <c:pt idx="34917">
                  <c:v>0.12150000000000001</c:v>
                </c:pt>
                <c:pt idx="34918">
                  <c:v>0.1265</c:v>
                </c:pt>
                <c:pt idx="34919">
                  <c:v>0.1293</c:v>
                </c:pt>
                <c:pt idx="34920">
                  <c:v>0.12789999999999999</c:v>
                </c:pt>
                <c:pt idx="34921">
                  <c:v>0.12509999999999999</c:v>
                </c:pt>
                <c:pt idx="34922">
                  <c:v>0.1268</c:v>
                </c:pt>
                <c:pt idx="34923">
                  <c:v>0.12989999999999999</c:v>
                </c:pt>
                <c:pt idx="34924">
                  <c:v>0.12430000000000002</c:v>
                </c:pt>
                <c:pt idx="34925">
                  <c:v>0.1275</c:v>
                </c:pt>
                <c:pt idx="34926">
                  <c:v>0.12620000000000001</c:v>
                </c:pt>
                <c:pt idx="34927">
                  <c:v>0.13009999999999999</c:v>
                </c:pt>
                <c:pt idx="34928">
                  <c:v>0.1288</c:v>
                </c:pt>
                <c:pt idx="34929">
                  <c:v>0.1295</c:v>
                </c:pt>
                <c:pt idx="34930">
                  <c:v>0.1288</c:v>
                </c:pt>
                <c:pt idx="34931">
                  <c:v>0.129</c:v>
                </c:pt>
                <c:pt idx="34932">
                  <c:v>0.12820000000000001</c:v>
                </c:pt>
                <c:pt idx="34933">
                  <c:v>0.13250000000000001</c:v>
                </c:pt>
                <c:pt idx="34934">
                  <c:v>0.1333</c:v>
                </c:pt>
                <c:pt idx="34935">
                  <c:v>0.1363</c:v>
                </c:pt>
                <c:pt idx="34936">
                  <c:v>0.1376</c:v>
                </c:pt>
                <c:pt idx="34937">
                  <c:v>0.1386</c:v>
                </c:pt>
                <c:pt idx="34938">
                  <c:v>0.1401</c:v>
                </c:pt>
                <c:pt idx="34939">
                  <c:v>0.1391</c:v>
                </c:pt>
                <c:pt idx="34940">
                  <c:v>0.14550000000000002</c:v>
                </c:pt>
                <c:pt idx="34941">
                  <c:v>0.1507</c:v>
                </c:pt>
                <c:pt idx="34942">
                  <c:v>0.15820000000000001</c:v>
                </c:pt>
                <c:pt idx="34943">
                  <c:v>0.1673</c:v>
                </c:pt>
                <c:pt idx="34944">
                  <c:v>0.18030000000000002</c:v>
                </c:pt>
                <c:pt idx="34945">
                  <c:v>0.1978</c:v>
                </c:pt>
                <c:pt idx="34946">
                  <c:v>0.21730000000000002</c:v>
                </c:pt>
                <c:pt idx="34947">
                  <c:v>0.24080000000000001</c:v>
                </c:pt>
                <c:pt idx="34948">
                  <c:v>0.29209999999999997</c:v>
                </c:pt>
                <c:pt idx="34949">
                  <c:v>0.32840000000000003</c:v>
                </c:pt>
                <c:pt idx="34950">
                  <c:v>0.35489999999999999</c:v>
                </c:pt>
                <c:pt idx="34951">
                  <c:v>0.35770000000000002</c:v>
                </c:pt>
                <c:pt idx="34952">
                  <c:v>0.38050000000000006</c:v>
                </c:pt>
                <c:pt idx="34953">
                  <c:v>0.39319999999999999</c:v>
                </c:pt>
                <c:pt idx="34954">
                  <c:v>0.42260000000000003</c:v>
                </c:pt>
                <c:pt idx="34955">
                  <c:v>0.45570000000000005</c:v>
                </c:pt>
                <c:pt idx="34956">
                  <c:v>0.48760000000000003</c:v>
                </c:pt>
                <c:pt idx="34957">
                  <c:v>0.51250000000000007</c:v>
                </c:pt>
                <c:pt idx="34958">
                  <c:v>0.52850000000000008</c:v>
                </c:pt>
                <c:pt idx="34959">
                  <c:v>0.55990000000000006</c:v>
                </c:pt>
                <c:pt idx="34960">
                  <c:v>0.60970000000000013</c:v>
                </c:pt>
                <c:pt idx="34961">
                  <c:v>0.69359999999999999</c:v>
                </c:pt>
                <c:pt idx="34962">
                  <c:v>0.78200000000000003</c:v>
                </c:pt>
                <c:pt idx="34963">
                  <c:v>0.7743000000000001</c:v>
                </c:pt>
                <c:pt idx="34964">
                  <c:v>0.84909999999999997</c:v>
                </c:pt>
                <c:pt idx="34965">
                  <c:v>0.87090000000000001</c:v>
                </c:pt>
                <c:pt idx="34966">
                  <c:v>0.96910000000000007</c:v>
                </c:pt>
                <c:pt idx="34967">
                  <c:v>1.0215000000000001</c:v>
                </c:pt>
                <c:pt idx="34968">
                  <c:v>1.0403</c:v>
                </c:pt>
                <c:pt idx="34969">
                  <c:v>1.1415</c:v>
                </c:pt>
                <c:pt idx="34970">
                  <c:v>1.4333</c:v>
                </c:pt>
                <c:pt idx="34971">
                  <c:v>1.5914999999999999</c:v>
                </c:pt>
                <c:pt idx="34972">
                  <c:v>1.6866000000000001</c:v>
                </c:pt>
                <c:pt idx="34973">
                  <c:v>1.9154</c:v>
                </c:pt>
                <c:pt idx="34974">
                  <c:v>1.7702000000000002</c:v>
                </c:pt>
                <c:pt idx="34975">
                  <c:v>1.8161000000000003</c:v>
                </c:pt>
                <c:pt idx="34976">
                  <c:v>2.0813000000000001</c:v>
                </c:pt>
                <c:pt idx="34977">
                  <c:v>2.0459000000000001</c:v>
                </c:pt>
                <c:pt idx="34978">
                  <c:v>2.2477</c:v>
                </c:pt>
                <c:pt idx="34979">
                  <c:v>2.2193000000000001</c:v>
                </c:pt>
                <c:pt idx="34980">
                  <c:v>2.3550999999999997</c:v>
                </c:pt>
                <c:pt idx="34981">
                  <c:v>2.3549000000000002</c:v>
                </c:pt>
                <c:pt idx="34982">
                  <c:v>2.5098000000000003</c:v>
                </c:pt>
                <c:pt idx="34983">
                  <c:v>2.4656000000000002</c:v>
                </c:pt>
                <c:pt idx="34984">
                  <c:v>2.4956</c:v>
                </c:pt>
                <c:pt idx="34985">
                  <c:v>2.6058000000000003</c:v>
                </c:pt>
                <c:pt idx="34986">
                  <c:v>2.6245000000000003</c:v>
                </c:pt>
                <c:pt idx="34987">
                  <c:v>2.7501000000000002</c:v>
                </c:pt>
                <c:pt idx="34988">
                  <c:v>3.0575000000000001</c:v>
                </c:pt>
                <c:pt idx="34989">
                  <c:v>3.0477000000000003</c:v>
                </c:pt>
                <c:pt idx="34990">
                  <c:v>2.9430000000000001</c:v>
                </c:pt>
                <c:pt idx="34991">
                  <c:v>2.9633000000000003</c:v>
                </c:pt>
                <c:pt idx="34992">
                  <c:v>3.0385000000000004</c:v>
                </c:pt>
                <c:pt idx="34993">
                  <c:v>3.1567000000000003</c:v>
                </c:pt>
                <c:pt idx="34994">
                  <c:v>3.1475000000000004</c:v>
                </c:pt>
                <c:pt idx="34995">
                  <c:v>3.1067</c:v>
                </c:pt>
                <c:pt idx="34996">
                  <c:v>3.1238000000000001</c:v>
                </c:pt>
                <c:pt idx="34997">
                  <c:v>3.1295000000000002</c:v>
                </c:pt>
                <c:pt idx="34998">
                  <c:v>3.133</c:v>
                </c:pt>
                <c:pt idx="34999">
                  <c:v>3.3048000000000002</c:v>
                </c:pt>
                <c:pt idx="35000">
                  <c:v>3.4018000000000002</c:v>
                </c:pt>
                <c:pt idx="35001">
                  <c:v>3.3409</c:v>
                </c:pt>
                <c:pt idx="35002">
                  <c:v>3.2668999999999997</c:v>
                </c:pt>
                <c:pt idx="35003">
                  <c:v>3.2927999999999997</c:v>
                </c:pt>
                <c:pt idx="35004">
                  <c:v>3.2805999999999997</c:v>
                </c:pt>
                <c:pt idx="35005">
                  <c:v>3.3308999999999997</c:v>
                </c:pt>
                <c:pt idx="35006">
                  <c:v>3.3452000000000002</c:v>
                </c:pt>
                <c:pt idx="35007">
                  <c:v>3.351</c:v>
                </c:pt>
                <c:pt idx="35008">
                  <c:v>3.2767000000000004</c:v>
                </c:pt>
                <c:pt idx="35009">
                  <c:v>3.2753999999999999</c:v>
                </c:pt>
                <c:pt idx="35010">
                  <c:v>3.3158000000000003</c:v>
                </c:pt>
                <c:pt idx="35011">
                  <c:v>3.3293999999999997</c:v>
                </c:pt>
                <c:pt idx="35012">
                  <c:v>3.3585000000000003</c:v>
                </c:pt>
                <c:pt idx="35013">
                  <c:v>3.4503000000000004</c:v>
                </c:pt>
                <c:pt idx="35014">
                  <c:v>3.4388000000000001</c:v>
                </c:pt>
                <c:pt idx="35015">
                  <c:v>3.4062000000000001</c:v>
                </c:pt>
                <c:pt idx="35016">
                  <c:v>3.4183000000000003</c:v>
                </c:pt>
                <c:pt idx="35017">
                  <c:v>3.3871000000000002</c:v>
                </c:pt>
                <c:pt idx="35018">
                  <c:v>3.4866000000000001</c:v>
                </c:pt>
                <c:pt idx="35019">
                  <c:v>3.4709000000000003</c:v>
                </c:pt>
                <c:pt idx="35020">
                  <c:v>3.4573</c:v>
                </c:pt>
                <c:pt idx="35021">
                  <c:v>3.4714</c:v>
                </c:pt>
                <c:pt idx="35022">
                  <c:v>3.4524000000000004</c:v>
                </c:pt>
                <c:pt idx="35023">
                  <c:v>3.4777000000000005</c:v>
                </c:pt>
                <c:pt idx="35024">
                  <c:v>3.4654000000000007</c:v>
                </c:pt>
                <c:pt idx="35025">
                  <c:v>3.4749000000000003</c:v>
                </c:pt>
                <c:pt idx="35026">
                  <c:v>3.3856999999999999</c:v>
                </c:pt>
                <c:pt idx="35027">
                  <c:v>3.4445999999999999</c:v>
                </c:pt>
                <c:pt idx="35028">
                  <c:v>3.4432000000000005</c:v>
                </c:pt>
                <c:pt idx="35029">
                  <c:v>3.4451000000000001</c:v>
                </c:pt>
                <c:pt idx="35030">
                  <c:v>3.4494000000000002</c:v>
                </c:pt>
                <c:pt idx="35031">
                  <c:v>3.4149000000000003</c:v>
                </c:pt>
                <c:pt idx="35032">
                  <c:v>3.2646999999999999</c:v>
                </c:pt>
                <c:pt idx="35033">
                  <c:v>3.1611000000000002</c:v>
                </c:pt>
                <c:pt idx="35034">
                  <c:v>3.2610000000000001</c:v>
                </c:pt>
                <c:pt idx="35035">
                  <c:v>3.1564000000000001</c:v>
                </c:pt>
                <c:pt idx="35036">
                  <c:v>3.1848000000000001</c:v>
                </c:pt>
                <c:pt idx="35037">
                  <c:v>3.2036000000000002</c:v>
                </c:pt>
                <c:pt idx="35038">
                  <c:v>2.9348000000000001</c:v>
                </c:pt>
                <c:pt idx="35039">
                  <c:v>2.7596000000000003</c:v>
                </c:pt>
                <c:pt idx="35040">
                  <c:v>2.7492999999999999</c:v>
                </c:pt>
                <c:pt idx="35041">
                  <c:v>2.6002000000000001</c:v>
                </c:pt>
                <c:pt idx="35042">
                  <c:v>2.6392000000000002</c:v>
                </c:pt>
                <c:pt idx="35043">
                  <c:v>2.6477000000000004</c:v>
                </c:pt>
                <c:pt idx="35044">
                  <c:v>2.5599000000000003</c:v>
                </c:pt>
                <c:pt idx="35045">
                  <c:v>2.7111000000000001</c:v>
                </c:pt>
                <c:pt idx="35046">
                  <c:v>2.6472000000000002</c:v>
                </c:pt>
                <c:pt idx="35047">
                  <c:v>2.5380000000000003</c:v>
                </c:pt>
                <c:pt idx="35048">
                  <c:v>2.8062000000000005</c:v>
                </c:pt>
                <c:pt idx="35049">
                  <c:v>2.5156000000000001</c:v>
                </c:pt>
                <c:pt idx="35050">
                  <c:v>2.3260000000000001</c:v>
                </c:pt>
                <c:pt idx="35051">
                  <c:v>2.3188</c:v>
                </c:pt>
                <c:pt idx="35052">
                  <c:v>2.5067000000000004</c:v>
                </c:pt>
                <c:pt idx="35053">
                  <c:v>2.3982000000000001</c:v>
                </c:pt>
                <c:pt idx="35054">
                  <c:v>2.5239000000000003</c:v>
                </c:pt>
                <c:pt idx="35055">
                  <c:v>2.5324000000000004</c:v>
                </c:pt>
                <c:pt idx="35056">
                  <c:v>2.5319000000000003</c:v>
                </c:pt>
                <c:pt idx="35057">
                  <c:v>2.4621</c:v>
                </c:pt>
                <c:pt idx="35058">
                  <c:v>2.3351999999999999</c:v>
                </c:pt>
                <c:pt idx="35059">
                  <c:v>2.3426</c:v>
                </c:pt>
                <c:pt idx="35060">
                  <c:v>2.2081</c:v>
                </c:pt>
                <c:pt idx="35061">
                  <c:v>2.181</c:v>
                </c:pt>
                <c:pt idx="35062">
                  <c:v>2.2027000000000001</c:v>
                </c:pt>
                <c:pt idx="35063">
                  <c:v>2.1230000000000002</c:v>
                </c:pt>
                <c:pt idx="35064">
                  <c:v>2.0088000000000004</c:v>
                </c:pt>
                <c:pt idx="35065">
                  <c:v>1.9413</c:v>
                </c:pt>
                <c:pt idx="35066">
                  <c:v>1.7346000000000001</c:v>
                </c:pt>
                <c:pt idx="35067">
                  <c:v>1.6755</c:v>
                </c:pt>
                <c:pt idx="35068">
                  <c:v>1.5623</c:v>
                </c:pt>
                <c:pt idx="35069">
                  <c:v>1.5388000000000002</c:v>
                </c:pt>
                <c:pt idx="35070">
                  <c:v>1.4691000000000001</c:v>
                </c:pt>
                <c:pt idx="35071">
                  <c:v>1.4469000000000001</c:v>
                </c:pt>
                <c:pt idx="35072">
                  <c:v>1.4082000000000001</c:v>
                </c:pt>
                <c:pt idx="35073">
                  <c:v>1.3560000000000001</c:v>
                </c:pt>
                <c:pt idx="35074">
                  <c:v>1.3155000000000001</c:v>
                </c:pt>
                <c:pt idx="35075">
                  <c:v>1.2751000000000001</c:v>
                </c:pt>
                <c:pt idx="35076">
                  <c:v>1.2652000000000001</c:v>
                </c:pt>
                <c:pt idx="35077">
                  <c:v>1.2416</c:v>
                </c:pt>
                <c:pt idx="35078">
                  <c:v>1.1986000000000001</c:v>
                </c:pt>
                <c:pt idx="35079">
                  <c:v>1.2026000000000001</c:v>
                </c:pt>
                <c:pt idx="35080">
                  <c:v>1.1427</c:v>
                </c:pt>
                <c:pt idx="35081">
                  <c:v>1.099</c:v>
                </c:pt>
                <c:pt idx="35082">
                  <c:v>1.0757000000000001</c:v>
                </c:pt>
                <c:pt idx="35083">
                  <c:v>1.0791999999999999</c:v>
                </c:pt>
                <c:pt idx="35084">
                  <c:v>1.0532999999999999</c:v>
                </c:pt>
                <c:pt idx="35085">
                  <c:v>1.0438000000000001</c:v>
                </c:pt>
                <c:pt idx="35086">
                  <c:v>1.0247999999999999</c:v>
                </c:pt>
                <c:pt idx="35087">
                  <c:v>1.0863</c:v>
                </c:pt>
                <c:pt idx="35088">
                  <c:v>0.97270000000000012</c:v>
                </c:pt>
                <c:pt idx="35089">
                  <c:v>0.97200000000000009</c:v>
                </c:pt>
                <c:pt idx="35090">
                  <c:v>0.98290000000000011</c:v>
                </c:pt>
                <c:pt idx="35091">
                  <c:v>0.96970000000000001</c:v>
                </c:pt>
                <c:pt idx="35092">
                  <c:v>0.93340000000000001</c:v>
                </c:pt>
                <c:pt idx="35093">
                  <c:v>0.92510000000000003</c:v>
                </c:pt>
                <c:pt idx="35094">
                  <c:v>0.90559999999999996</c:v>
                </c:pt>
                <c:pt idx="35095">
                  <c:v>0.9114000000000001</c:v>
                </c:pt>
                <c:pt idx="35096">
                  <c:v>0.87250000000000005</c:v>
                </c:pt>
                <c:pt idx="35097">
                  <c:v>0.86070000000000002</c:v>
                </c:pt>
                <c:pt idx="35098">
                  <c:v>0.83979999999999999</c:v>
                </c:pt>
                <c:pt idx="35099">
                  <c:v>0.83110000000000006</c:v>
                </c:pt>
                <c:pt idx="35100">
                  <c:v>0.83010000000000006</c:v>
                </c:pt>
                <c:pt idx="35101">
                  <c:v>0.82110000000000005</c:v>
                </c:pt>
                <c:pt idx="35102">
                  <c:v>0.81679999999999997</c:v>
                </c:pt>
                <c:pt idx="35103">
                  <c:v>0.7924000000000001</c:v>
                </c:pt>
                <c:pt idx="35104">
                  <c:v>0.77400000000000002</c:v>
                </c:pt>
                <c:pt idx="35105">
                  <c:v>0.77249999999999996</c:v>
                </c:pt>
                <c:pt idx="35106">
                  <c:v>0.77580000000000005</c:v>
                </c:pt>
                <c:pt idx="35107">
                  <c:v>0.75190000000000001</c:v>
                </c:pt>
                <c:pt idx="35108">
                  <c:v>0.74520000000000008</c:v>
                </c:pt>
                <c:pt idx="35109">
                  <c:v>0.74930000000000008</c:v>
                </c:pt>
                <c:pt idx="35110">
                  <c:v>0.73230000000000006</c:v>
                </c:pt>
                <c:pt idx="35111">
                  <c:v>0.72760000000000002</c:v>
                </c:pt>
                <c:pt idx="35112">
                  <c:v>0.72599999999999998</c:v>
                </c:pt>
                <c:pt idx="35113">
                  <c:v>0.73530000000000006</c:v>
                </c:pt>
                <c:pt idx="35114">
                  <c:v>0.71810000000000007</c:v>
                </c:pt>
                <c:pt idx="35115">
                  <c:v>0.70410000000000006</c:v>
                </c:pt>
                <c:pt idx="35116">
                  <c:v>0.70550000000000002</c:v>
                </c:pt>
                <c:pt idx="35117">
                  <c:v>0.69230000000000003</c:v>
                </c:pt>
                <c:pt idx="35118">
                  <c:v>0.65690000000000004</c:v>
                </c:pt>
                <c:pt idx="35119">
                  <c:v>0.65650000000000008</c:v>
                </c:pt>
                <c:pt idx="35120">
                  <c:v>0.64560000000000006</c:v>
                </c:pt>
                <c:pt idx="35121">
                  <c:v>0.6352000000000001</c:v>
                </c:pt>
                <c:pt idx="35122">
                  <c:v>0.65400000000000003</c:v>
                </c:pt>
                <c:pt idx="35123">
                  <c:v>0.61820000000000008</c:v>
                </c:pt>
                <c:pt idx="35124">
                  <c:v>0.60720000000000007</c:v>
                </c:pt>
                <c:pt idx="35125">
                  <c:v>0.59960000000000013</c:v>
                </c:pt>
                <c:pt idx="35126">
                  <c:v>0.59330000000000005</c:v>
                </c:pt>
                <c:pt idx="35127">
                  <c:v>0.57220000000000004</c:v>
                </c:pt>
                <c:pt idx="35128">
                  <c:v>0.57880000000000009</c:v>
                </c:pt>
                <c:pt idx="35129">
                  <c:v>0.5615</c:v>
                </c:pt>
                <c:pt idx="35130">
                  <c:v>0.55520000000000003</c:v>
                </c:pt>
                <c:pt idx="35131">
                  <c:v>0.55830000000000002</c:v>
                </c:pt>
                <c:pt idx="35132">
                  <c:v>0.54669999999999996</c:v>
                </c:pt>
                <c:pt idx="35133">
                  <c:v>0.52939999999999998</c:v>
                </c:pt>
                <c:pt idx="35134">
                  <c:v>0.53110000000000002</c:v>
                </c:pt>
                <c:pt idx="35135">
                  <c:v>0.5252</c:v>
                </c:pt>
                <c:pt idx="35136">
                  <c:v>0.51319999999999999</c:v>
                </c:pt>
                <c:pt idx="35137">
                  <c:v>0.51319999999999999</c:v>
                </c:pt>
                <c:pt idx="35138">
                  <c:v>0.51480000000000004</c:v>
                </c:pt>
                <c:pt idx="35139">
                  <c:v>0.50850000000000006</c:v>
                </c:pt>
                <c:pt idx="35140">
                  <c:v>0.49920000000000003</c:v>
                </c:pt>
                <c:pt idx="35141">
                  <c:v>0.49260000000000004</c:v>
                </c:pt>
                <c:pt idx="35142">
                  <c:v>0.48810000000000003</c:v>
                </c:pt>
                <c:pt idx="35143">
                  <c:v>0.47800000000000004</c:v>
                </c:pt>
                <c:pt idx="35144">
                  <c:v>0.46840000000000004</c:v>
                </c:pt>
                <c:pt idx="35145">
                  <c:v>0.45350000000000001</c:v>
                </c:pt>
                <c:pt idx="35146">
                  <c:v>0.41680000000000006</c:v>
                </c:pt>
                <c:pt idx="35147">
                  <c:v>0.44359999999999999</c:v>
                </c:pt>
                <c:pt idx="35148">
                  <c:v>0.435</c:v>
                </c:pt>
                <c:pt idx="35149">
                  <c:v>0.42809999999999998</c:v>
                </c:pt>
                <c:pt idx="35150">
                  <c:v>0.41720000000000002</c:v>
                </c:pt>
                <c:pt idx="35151">
                  <c:v>0.42140000000000005</c:v>
                </c:pt>
                <c:pt idx="35152">
                  <c:v>0.41420000000000007</c:v>
                </c:pt>
                <c:pt idx="35153">
                  <c:v>0.41040000000000004</c:v>
                </c:pt>
                <c:pt idx="35154">
                  <c:v>0.40750000000000003</c:v>
                </c:pt>
                <c:pt idx="35155">
                  <c:v>0.40050000000000002</c:v>
                </c:pt>
                <c:pt idx="35156">
                  <c:v>0.39640000000000003</c:v>
                </c:pt>
                <c:pt idx="35157">
                  <c:v>0.39119999999999999</c:v>
                </c:pt>
                <c:pt idx="35158">
                  <c:v>0.38290000000000002</c:v>
                </c:pt>
                <c:pt idx="35159">
                  <c:v>0.37870000000000004</c:v>
                </c:pt>
                <c:pt idx="35160">
                  <c:v>0.37170000000000003</c:v>
                </c:pt>
                <c:pt idx="35161">
                  <c:v>0.3715</c:v>
                </c:pt>
                <c:pt idx="35162">
                  <c:v>0.36680000000000001</c:v>
                </c:pt>
                <c:pt idx="35163">
                  <c:v>0.36190000000000005</c:v>
                </c:pt>
                <c:pt idx="35164">
                  <c:v>0.35730000000000001</c:v>
                </c:pt>
                <c:pt idx="35165">
                  <c:v>0.34970000000000001</c:v>
                </c:pt>
                <c:pt idx="35166">
                  <c:v>0.34640000000000004</c:v>
                </c:pt>
                <c:pt idx="35167">
                  <c:v>0.34250000000000003</c:v>
                </c:pt>
                <c:pt idx="35168">
                  <c:v>0.3372</c:v>
                </c:pt>
                <c:pt idx="35169">
                  <c:v>0.32990000000000003</c:v>
                </c:pt>
                <c:pt idx="35170">
                  <c:v>0.32469999999999999</c:v>
                </c:pt>
                <c:pt idx="35171">
                  <c:v>0.32280000000000003</c:v>
                </c:pt>
                <c:pt idx="35172">
                  <c:v>0.32050000000000001</c:v>
                </c:pt>
                <c:pt idx="35173">
                  <c:v>0.31570000000000004</c:v>
                </c:pt>
                <c:pt idx="35174">
                  <c:v>0.31430000000000002</c:v>
                </c:pt>
                <c:pt idx="35175">
                  <c:v>0.30680000000000002</c:v>
                </c:pt>
                <c:pt idx="35176">
                  <c:v>0.30160000000000003</c:v>
                </c:pt>
                <c:pt idx="35177">
                  <c:v>0.29560000000000003</c:v>
                </c:pt>
                <c:pt idx="35178">
                  <c:v>0.28820000000000001</c:v>
                </c:pt>
                <c:pt idx="35179">
                  <c:v>0.28410000000000002</c:v>
                </c:pt>
                <c:pt idx="35180">
                  <c:v>0.2782</c:v>
                </c:pt>
                <c:pt idx="35181">
                  <c:v>0.2717</c:v>
                </c:pt>
                <c:pt idx="35182">
                  <c:v>0.2656</c:v>
                </c:pt>
                <c:pt idx="35183">
                  <c:v>0.2631</c:v>
                </c:pt>
                <c:pt idx="35184">
                  <c:v>0.2631</c:v>
                </c:pt>
                <c:pt idx="35185">
                  <c:v>0.26190000000000002</c:v>
                </c:pt>
                <c:pt idx="35186">
                  <c:v>0.2631</c:v>
                </c:pt>
                <c:pt idx="35187">
                  <c:v>0.26050000000000001</c:v>
                </c:pt>
                <c:pt idx="35188">
                  <c:v>0.26070000000000004</c:v>
                </c:pt>
                <c:pt idx="35189">
                  <c:v>0.25619999999999998</c:v>
                </c:pt>
                <c:pt idx="35190">
                  <c:v>0.25379999999999997</c:v>
                </c:pt>
                <c:pt idx="35191">
                  <c:v>0.24590000000000001</c:v>
                </c:pt>
                <c:pt idx="35192">
                  <c:v>0.2397</c:v>
                </c:pt>
                <c:pt idx="35193">
                  <c:v>0.2344</c:v>
                </c:pt>
                <c:pt idx="35194">
                  <c:v>0.23410000000000003</c:v>
                </c:pt>
                <c:pt idx="35195">
                  <c:v>0.22860000000000003</c:v>
                </c:pt>
                <c:pt idx="35196">
                  <c:v>0.223</c:v>
                </c:pt>
                <c:pt idx="35197">
                  <c:v>0.2223</c:v>
                </c:pt>
                <c:pt idx="35198">
                  <c:v>0.22000000000000003</c:v>
                </c:pt>
                <c:pt idx="35199">
                  <c:v>0.215</c:v>
                </c:pt>
                <c:pt idx="35200">
                  <c:v>0.21309999999999998</c:v>
                </c:pt>
                <c:pt idx="35201">
                  <c:v>0.21379999999999999</c:v>
                </c:pt>
                <c:pt idx="35202">
                  <c:v>0.20990000000000003</c:v>
                </c:pt>
                <c:pt idx="35203">
                  <c:v>0.20930000000000001</c:v>
                </c:pt>
                <c:pt idx="35204">
                  <c:v>0.20569999999999999</c:v>
                </c:pt>
                <c:pt idx="35205">
                  <c:v>0.20130000000000001</c:v>
                </c:pt>
                <c:pt idx="35206">
                  <c:v>0.19940000000000002</c:v>
                </c:pt>
                <c:pt idx="35207">
                  <c:v>0.19830000000000003</c:v>
                </c:pt>
                <c:pt idx="35208">
                  <c:v>0.2006</c:v>
                </c:pt>
                <c:pt idx="35209">
                  <c:v>0.20110000000000003</c:v>
                </c:pt>
                <c:pt idx="35210">
                  <c:v>0.2</c:v>
                </c:pt>
                <c:pt idx="35211">
                  <c:v>0.20230000000000004</c:v>
                </c:pt>
                <c:pt idx="35212">
                  <c:v>0.20070000000000002</c:v>
                </c:pt>
                <c:pt idx="35213">
                  <c:v>0.1996</c:v>
                </c:pt>
                <c:pt idx="35214">
                  <c:v>0.20099999999999998</c:v>
                </c:pt>
                <c:pt idx="35215">
                  <c:v>0.19930000000000003</c:v>
                </c:pt>
                <c:pt idx="35216">
                  <c:v>0.19830000000000003</c:v>
                </c:pt>
                <c:pt idx="35217">
                  <c:v>0.1996</c:v>
                </c:pt>
                <c:pt idx="35218">
                  <c:v>0.1988</c:v>
                </c:pt>
                <c:pt idx="35219">
                  <c:v>0.2009</c:v>
                </c:pt>
                <c:pt idx="35220">
                  <c:v>0.2021</c:v>
                </c:pt>
                <c:pt idx="35221">
                  <c:v>0.20169999999999999</c:v>
                </c:pt>
                <c:pt idx="35222">
                  <c:v>0.20330000000000001</c:v>
                </c:pt>
                <c:pt idx="35223">
                  <c:v>0.20699999999999999</c:v>
                </c:pt>
                <c:pt idx="35224">
                  <c:v>0.20880000000000001</c:v>
                </c:pt>
                <c:pt idx="35225">
                  <c:v>0.2127</c:v>
                </c:pt>
                <c:pt idx="35226">
                  <c:v>0.21850000000000003</c:v>
                </c:pt>
                <c:pt idx="35227">
                  <c:v>0.22500000000000001</c:v>
                </c:pt>
                <c:pt idx="35228">
                  <c:v>0.24110000000000001</c:v>
                </c:pt>
                <c:pt idx="35229">
                  <c:v>0.253</c:v>
                </c:pt>
                <c:pt idx="35230">
                  <c:v>0.27429999999999999</c:v>
                </c:pt>
                <c:pt idx="35231">
                  <c:v>0.29110000000000003</c:v>
                </c:pt>
                <c:pt idx="35232">
                  <c:v>0.3206</c:v>
                </c:pt>
                <c:pt idx="35233">
                  <c:v>0.3493</c:v>
                </c:pt>
                <c:pt idx="35234">
                  <c:v>0.38020000000000004</c:v>
                </c:pt>
                <c:pt idx="35235">
                  <c:v>0.42009999999999997</c:v>
                </c:pt>
                <c:pt idx="35236">
                  <c:v>0.45579999999999998</c:v>
                </c:pt>
                <c:pt idx="35237">
                  <c:v>0.48440000000000005</c:v>
                </c:pt>
                <c:pt idx="35238">
                  <c:v>0.49809999999999999</c:v>
                </c:pt>
                <c:pt idx="35239">
                  <c:v>0.5282</c:v>
                </c:pt>
                <c:pt idx="35240">
                  <c:v>0.55020000000000002</c:v>
                </c:pt>
                <c:pt idx="35241">
                  <c:v>0.56779999999999997</c:v>
                </c:pt>
                <c:pt idx="35242">
                  <c:v>0.60020000000000007</c:v>
                </c:pt>
                <c:pt idx="35243">
                  <c:v>0.6391</c:v>
                </c:pt>
                <c:pt idx="35244">
                  <c:v>0.68380000000000007</c:v>
                </c:pt>
                <c:pt idx="35245">
                  <c:v>0.6846000000000001</c:v>
                </c:pt>
                <c:pt idx="35246">
                  <c:v>0.7229000000000001</c:v>
                </c:pt>
                <c:pt idx="35247">
                  <c:v>0.76250000000000007</c:v>
                </c:pt>
                <c:pt idx="35248">
                  <c:v>0.81859999999999999</c:v>
                </c:pt>
                <c:pt idx="35249">
                  <c:v>0.8407</c:v>
                </c:pt>
                <c:pt idx="35250">
                  <c:v>0.89190000000000014</c:v>
                </c:pt>
                <c:pt idx="35251">
                  <c:v>0.96649999999999991</c:v>
                </c:pt>
                <c:pt idx="35252">
                  <c:v>1.0712999999999999</c:v>
                </c:pt>
                <c:pt idx="35253">
                  <c:v>1.2384000000000002</c:v>
                </c:pt>
                <c:pt idx="35254">
                  <c:v>1.319</c:v>
                </c:pt>
                <c:pt idx="35255">
                  <c:v>1.5085000000000002</c:v>
                </c:pt>
                <c:pt idx="35256">
                  <c:v>1.4885000000000002</c:v>
                </c:pt>
                <c:pt idx="35257">
                  <c:v>1.6146000000000003</c:v>
                </c:pt>
                <c:pt idx="35258">
                  <c:v>1.9397</c:v>
                </c:pt>
                <c:pt idx="35259">
                  <c:v>2.0739000000000001</c:v>
                </c:pt>
                <c:pt idx="35260">
                  <c:v>2.1002000000000001</c:v>
                </c:pt>
                <c:pt idx="35261">
                  <c:v>2.2710000000000004</c:v>
                </c:pt>
                <c:pt idx="35262">
                  <c:v>2.3251000000000004</c:v>
                </c:pt>
                <c:pt idx="35263">
                  <c:v>2.3605</c:v>
                </c:pt>
                <c:pt idx="35264">
                  <c:v>2.4466000000000001</c:v>
                </c:pt>
                <c:pt idx="35265">
                  <c:v>2.4353000000000002</c:v>
                </c:pt>
                <c:pt idx="35266">
                  <c:v>2.4175000000000004</c:v>
                </c:pt>
                <c:pt idx="35267">
                  <c:v>2.5834000000000001</c:v>
                </c:pt>
                <c:pt idx="35268">
                  <c:v>2.5685000000000002</c:v>
                </c:pt>
                <c:pt idx="35269">
                  <c:v>2.6306000000000003</c:v>
                </c:pt>
                <c:pt idx="35270">
                  <c:v>2.7800000000000002</c:v>
                </c:pt>
                <c:pt idx="35271">
                  <c:v>2.8381000000000003</c:v>
                </c:pt>
                <c:pt idx="35272">
                  <c:v>2.8970000000000002</c:v>
                </c:pt>
                <c:pt idx="35273">
                  <c:v>2.9717000000000002</c:v>
                </c:pt>
                <c:pt idx="35274">
                  <c:v>2.9710000000000001</c:v>
                </c:pt>
                <c:pt idx="35275">
                  <c:v>3.0178000000000003</c:v>
                </c:pt>
                <c:pt idx="35276">
                  <c:v>3.1518000000000002</c:v>
                </c:pt>
                <c:pt idx="35277">
                  <c:v>3.1498000000000004</c:v>
                </c:pt>
                <c:pt idx="35278">
                  <c:v>3.2119999999999997</c:v>
                </c:pt>
                <c:pt idx="35279">
                  <c:v>3.3063000000000002</c:v>
                </c:pt>
                <c:pt idx="35280">
                  <c:v>3.3067000000000002</c:v>
                </c:pt>
                <c:pt idx="35281">
                  <c:v>3.3748</c:v>
                </c:pt>
                <c:pt idx="35282">
                  <c:v>3.3447000000000005</c:v>
                </c:pt>
                <c:pt idx="35283">
                  <c:v>3.4115000000000002</c:v>
                </c:pt>
                <c:pt idx="35284">
                  <c:v>3.4535</c:v>
                </c:pt>
                <c:pt idx="35285">
                  <c:v>3.5884</c:v>
                </c:pt>
                <c:pt idx="35286">
                  <c:v>3.6415999999999999</c:v>
                </c:pt>
                <c:pt idx="35287">
                  <c:v>3.6270000000000007</c:v>
                </c:pt>
                <c:pt idx="35288">
                  <c:v>3.6652000000000005</c:v>
                </c:pt>
                <c:pt idx="35289">
                  <c:v>3.7820999999999998</c:v>
                </c:pt>
                <c:pt idx="35290">
                  <c:v>3.7778</c:v>
                </c:pt>
                <c:pt idx="35291">
                  <c:v>3.7759999999999998</c:v>
                </c:pt>
                <c:pt idx="35292">
                  <c:v>3.8544</c:v>
                </c:pt>
                <c:pt idx="35293">
                  <c:v>3.8996000000000004</c:v>
                </c:pt>
                <c:pt idx="35294">
                  <c:v>3.9039000000000001</c:v>
                </c:pt>
                <c:pt idx="35295">
                  <c:v>3.9164000000000003</c:v>
                </c:pt>
                <c:pt idx="35296">
                  <c:v>3.8691000000000004</c:v>
                </c:pt>
                <c:pt idx="35297">
                  <c:v>3.9164000000000003</c:v>
                </c:pt>
                <c:pt idx="35298">
                  <c:v>3.9366000000000003</c:v>
                </c:pt>
                <c:pt idx="35299">
                  <c:v>3.9622999999999999</c:v>
                </c:pt>
                <c:pt idx="35300">
                  <c:v>3.9306000000000001</c:v>
                </c:pt>
                <c:pt idx="35301">
                  <c:v>3.9007000000000001</c:v>
                </c:pt>
                <c:pt idx="35302">
                  <c:v>4.0305999999999997</c:v>
                </c:pt>
                <c:pt idx="35303">
                  <c:v>4.0618000000000007</c:v>
                </c:pt>
                <c:pt idx="35304">
                  <c:v>3.9931000000000001</c:v>
                </c:pt>
                <c:pt idx="35305">
                  <c:v>3.9667000000000003</c:v>
                </c:pt>
                <c:pt idx="35306">
                  <c:v>4.0189000000000004</c:v>
                </c:pt>
                <c:pt idx="35307">
                  <c:v>4.0506000000000002</c:v>
                </c:pt>
                <c:pt idx="35308">
                  <c:v>4.0544000000000002</c:v>
                </c:pt>
                <c:pt idx="35309">
                  <c:v>4.0384000000000002</c:v>
                </c:pt>
                <c:pt idx="35310">
                  <c:v>4.0575000000000001</c:v>
                </c:pt>
                <c:pt idx="35311">
                  <c:v>4.0571000000000002</c:v>
                </c:pt>
                <c:pt idx="35312">
                  <c:v>4.0707000000000004</c:v>
                </c:pt>
                <c:pt idx="35313">
                  <c:v>4.0163000000000002</c:v>
                </c:pt>
                <c:pt idx="35314">
                  <c:v>3.8979999999999997</c:v>
                </c:pt>
                <c:pt idx="35315">
                  <c:v>3.9017000000000004</c:v>
                </c:pt>
                <c:pt idx="35316">
                  <c:v>3.8780000000000001</c:v>
                </c:pt>
                <c:pt idx="35317">
                  <c:v>3.9039000000000001</c:v>
                </c:pt>
                <c:pt idx="35318">
                  <c:v>3.8421000000000003</c:v>
                </c:pt>
                <c:pt idx="35319">
                  <c:v>3.6572000000000005</c:v>
                </c:pt>
                <c:pt idx="35320">
                  <c:v>3.5663</c:v>
                </c:pt>
                <c:pt idx="35321">
                  <c:v>3.7203000000000004</c:v>
                </c:pt>
                <c:pt idx="35322">
                  <c:v>3.4408000000000003</c:v>
                </c:pt>
                <c:pt idx="35323">
                  <c:v>3.2703000000000007</c:v>
                </c:pt>
                <c:pt idx="35324">
                  <c:v>3.3075000000000006</c:v>
                </c:pt>
                <c:pt idx="35325">
                  <c:v>3.1709000000000001</c:v>
                </c:pt>
                <c:pt idx="35326">
                  <c:v>3.0763000000000003</c:v>
                </c:pt>
                <c:pt idx="35327">
                  <c:v>3.2795000000000005</c:v>
                </c:pt>
                <c:pt idx="35328">
                  <c:v>3.0895000000000001</c:v>
                </c:pt>
                <c:pt idx="35329">
                  <c:v>2.9855</c:v>
                </c:pt>
                <c:pt idx="35330">
                  <c:v>2.9908000000000001</c:v>
                </c:pt>
                <c:pt idx="35331">
                  <c:v>2.7779000000000003</c:v>
                </c:pt>
                <c:pt idx="35332">
                  <c:v>2.7850000000000001</c:v>
                </c:pt>
                <c:pt idx="35333">
                  <c:v>2.7021999999999999</c:v>
                </c:pt>
                <c:pt idx="35334">
                  <c:v>2.6389</c:v>
                </c:pt>
                <c:pt idx="35335">
                  <c:v>2.7121</c:v>
                </c:pt>
                <c:pt idx="35336">
                  <c:v>2.5359000000000003</c:v>
                </c:pt>
                <c:pt idx="35337">
                  <c:v>2.4437000000000002</c:v>
                </c:pt>
                <c:pt idx="35338">
                  <c:v>2.6613000000000002</c:v>
                </c:pt>
                <c:pt idx="35339">
                  <c:v>2.4626999999999999</c:v>
                </c:pt>
                <c:pt idx="35340">
                  <c:v>2.4738000000000002</c:v>
                </c:pt>
                <c:pt idx="35341">
                  <c:v>2.4405999999999999</c:v>
                </c:pt>
                <c:pt idx="35342">
                  <c:v>2.5517000000000003</c:v>
                </c:pt>
                <c:pt idx="35343">
                  <c:v>2.5274000000000001</c:v>
                </c:pt>
                <c:pt idx="35344">
                  <c:v>2.3915999999999999</c:v>
                </c:pt>
                <c:pt idx="35345">
                  <c:v>2.3047</c:v>
                </c:pt>
                <c:pt idx="35346">
                  <c:v>2.2479</c:v>
                </c:pt>
                <c:pt idx="35347">
                  <c:v>2.1361000000000003</c:v>
                </c:pt>
                <c:pt idx="35348">
                  <c:v>2.3460000000000001</c:v>
                </c:pt>
                <c:pt idx="35349">
                  <c:v>2.1745000000000001</c:v>
                </c:pt>
                <c:pt idx="35350">
                  <c:v>2.1991000000000001</c:v>
                </c:pt>
                <c:pt idx="35351">
                  <c:v>2.0675000000000003</c:v>
                </c:pt>
                <c:pt idx="35352">
                  <c:v>2.0246</c:v>
                </c:pt>
                <c:pt idx="35353">
                  <c:v>2.1102000000000003</c:v>
                </c:pt>
                <c:pt idx="35354">
                  <c:v>1.9658000000000002</c:v>
                </c:pt>
                <c:pt idx="35355">
                  <c:v>2.0950000000000002</c:v>
                </c:pt>
                <c:pt idx="35356">
                  <c:v>1.954</c:v>
                </c:pt>
                <c:pt idx="35357">
                  <c:v>1.8004000000000002</c:v>
                </c:pt>
                <c:pt idx="35358">
                  <c:v>1.6670000000000003</c:v>
                </c:pt>
                <c:pt idx="35359">
                  <c:v>1.7093</c:v>
                </c:pt>
                <c:pt idx="35360">
                  <c:v>1.7004999999999999</c:v>
                </c:pt>
                <c:pt idx="35361">
                  <c:v>1.6496</c:v>
                </c:pt>
                <c:pt idx="35362">
                  <c:v>1.6299000000000001</c:v>
                </c:pt>
                <c:pt idx="35363">
                  <c:v>1.5317000000000001</c:v>
                </c:pt>
                <c:pt idx="35364">
                  <c:v>1.5355000000000001</c:v>
                </c:pt>
                <c:pt idx="35365">
                  <c:v>1.4575</c:v>
                </c:pt>
                <c:pt idx="35366">
                  <c:v>1.5004</c:v>
                </c:pt>
                <c:pt idx="35367">
                  <c:v>1.4034000000000002</c:v>
                </c:pt>
                <c:pt idx="35368">
                  <c:v>1.4263000000000001</c:v>
                </c:pt>
                <c:pt idx="35369">
                  <c:v>1.3873</c:v>
                </c:pt>
                <c:pt idx="35370">
                  <c:v>1.3691000000000002</c:v>
                </c:pt>
                <c:pt idx="35371">
                  <c:v>1.29</c:v>
                </c:pt>
                <c:pt idx="35372">
                  <c:v>1.3414999999999999</c:v>
                </c:pt>
                <c:pt idx="35373">
                  <c:v>1.2622</c:v>
                </c:pt>
                <c:pt idx="35374">
                  <c:v>1.2572000000000001</c:v>
                </c:pt>
                <c:pt idx="35375">
                  <c:v>1.2158</c:v>
                </c:pt>
                <c:pt idx="35376">
                  <c:v>1.2190000000000001</c:v>
                </c:pt>
                <c:pt idx="35377">
                  <c:v>1.1653</c:v>
                </c:pt>
                <c:pt idx="35378">
                  <c:v>1.1180000000000001</c:v>
                </c:pt>
                <c:pt idx="35379">
                  <c:v>1.1016999999999999</c:v>
                </c:pt>
                <c:pt idx="35380">
                  <c:v>1.056</c:v>
                </c:pt>
                <c:pt idx="35381">
                  <c:v>1.0531000000000001</c:v>
                </c:pt>
                <c:pt idx="35382">
                  <c:v>1.0445</c:v>
                </c:pt>
                <c:pt idx="35383">
                  <c:v>1.0391000000000001</c:v>
                </c:pt>
                <c:pt idx="35384">
                  <c:v>1.0645</c:v>
                </c:pt>
                <c:pt idx="35385">
                  <c:v>1.0482</c:v>
                </c:pt>
                <c:pt idx="35386">
                  <c:v>1.0192000000000001</c:v>
                </c:pt>
                <c:pt idx="35387">
                  <c:v>0.99849999999999994</c:v>
                </c:pt>
                <c:pt idx="35388">
                  <c:v>1.0165</c:v>
                </c:pt>
                <c:pt idx="35389">
                  <c:v>0.98859999999999992</c:v>
                </c:pt>
                <c:pt idx="35390">
                  <c:v>0.96609999999999996</c:v>
                </c:pt>
                <c:pt idx="35391">
                  <c:v>0.97650000000000015</c:v>
                </c:pt>
                <c:pt idx="35392">
                  <c:v>0.95790000000000008</c:v>
                </c:pt>
                <c:pt idx="35393">
                  <c:v>0.93599999999999994</c:v>
                </c:pt>
                <c:pt idx="35394">
                  <c:v>0.93840000000000012</c:v>
                </c:pt>
                <c:pt idx="35395">
                  <c:v>0.9255000000000001</c:v>
                </c:pt>
                <c:pt idx="35396">
                  <c:v>0.93510000000000015</c:v>
                </c:pt>
                <c:pt idx="35397">
                  <c:v>0.88870000000000005</c:v>
                </c:pt>
                <c:pt idx="35398">
                  <c:v>0.8911</c:v>
                </c:pt>
                <c:pt idx="35399">
                  <c:v>0.88430000000000009</c:v>
                </c:pt>
                <c:pt idx="35400">
                  <c:v>0.87119999999999997</c:v>
                </c:pt>
                <c:pt idx="35401">
                  <c:v>0.85559999999999992</c:v>
                </c:pt>
                <c:pt idx="35402">
                  <c:v>0.85099999999999998</c:v>
                </c:pt>
                <c:pt idx="35403">
                  <c:v>0.84740000000000004</c:v>
                </c:pt>
                <c:pt idx="35404">
                  <c:v>0.82530000000000003</c:v>
                </c:pt>
                <c:pt idx="35405">
                  <c:v>0.82050000000000001</c:v>
                </c:pt>
                <c:pt idx="35406">
                  <c:v>0.83020000000000005</c:v>
                </c:pt>
                <c:pt idx="35407">
                  <c:v>0.81740000000000002</c:v>
                </c:pt>
                <c:pt idx="35408">
                  <c:v>0.80370000000000008</c:v>
                </c:pt>
                <c:pt idx="35409">
                  <c:v>0.79459999999999997</c:v>
                </c:pt>
                <c:pt idx="35410">
                  <c:v>0.77950000000000008</c:v>
                </c:pt>
                <c:pt idx="35411">
                  <c:v>0.75910000000000011</c:v>
                </c:pt>
                <c:pt idx="35412">
                  <c:v>0.75360000000000005</c:v>
                </c:pt>
                <c:pt idx="35413">
                  <c:v>0.75460000000000005</c:v>
                </c:pt>
                <c:pt idx="35414">
                  <c:v>0.71360000000000001</c:v>
                </c:pt>
                <c:pt idx="35415">
                  <c:v>0.72230000000000005</c:v>
                </c:pt>
                <c:pt idx="35416">
                  <c:v>0.69690000000000007</c:v>
                </c:pt>
                <c:pt idx="35417">
                  <c:v>0.67880000000000007</c:v>
                </c:pt>
                <c:pt idx="35418">
                  <c:v>0.69400000000000006</c:v>
                </c:pt>
                <c:pt idx="35419">
                  <c:v>0.71910000000000007</c:v>
                </c:pt>
                <c:pt idx="35420">
                  <c:v>0.68380000000000007</c:v>
                </c:pt>
                <c:pt idx="35421">
                  <c:v>0.67890000000000006</c:v>
                </c:pt>
                <c:pt idx="35422">
                  <c:v>0.67090000000000005</c:v>
                </c:pt>
                <c:pt idx="35423">
                  <c:v>0.66220000000000001</c:v>
                </c:pt>
                <c:pt idx="35424">
                  <c:v>0.65739999999999998</c:v>
                </c:pt>
                <c:pt idx="35425">
                  <c:v>0.66159999999999997</c:v>
                </c:pt>
                <c:pt idx="35426">
                  <c:v>0.64219999999999999</c:v>
                </c:pt>
                <c:pt idx="35427">
                  <c:v>0.63550000000000006</c:v>
                </c:pt>
                <c:pt idx="35428">
                  <c:v>0.63190000000000002</c:v>
                </c:pt>
                <c:pt idx="35429">
                  <c:v>0.62830000000000008</c:v>
                </c:pt>
                <c:pt idx="35430">
                  <c:v>0.62580000000000002</c:v>
                </c:pt>
                <c:pt idx="35431">
                  <c:v>0.60750000000000004</c:v>
                </c:pt>
                <c:pt idx="35432">
                  <c:v>0.59520000000000006</c:v>
                </c:pt>
                <c:pt idx="35433">
                  <c:v>0.59989999999999999</c:v>
                </c:pt>
                <c:pt idx="35434">
                  <c:v>0.60110000000000008</c:v>
                </c:pt>
                <c:pt idx="35435">
                  <c:v>0.58740000000000003</c:v>
                </c:pt>
                <c:pt idx="35436">
                  <c:v>0.58090000000000008</c:v>
                </c:pt>
                <c:pt idx="35437">
                  <c:v>0.57979999999999998</c:v>
                </c:pt>
                <c:pt idx="35438">
                  <c:v>0.58310000000000006</c:v>
                </c:pt>
                <c:pt idx="35439">
                  <c:v>0.57420000000000004</c:v>
                </c:pt>
                <c:pt idx="35440">
                  <c:v>0.55910000000000004</c:v>
                </c:pt>
                <c:pt idx="35441">
                  <c:v>0.54589999999999994</c:v>
                </c:pt>
                <c:pt idx="35442">
                  <c:v>0.54059999999999997</c:v>
                </c:pt>
                <c:pt idx="35443">
                  <c:v>0.53369999999999995</c:v>
                </c:pt>
                <c:pt idx="35444">
                  <c:v>0.5252</c:v>
                </c:pt>
                <c:pt idx="35445">
                  <c:v>0.52190000000000003</c:v>
                </c:pt>
                <c:pt idx="35446">
                  <c:v>0.51340000000000008</c:v>
                </c:pt>
                <c:pt idx="35447">
                  <c:v>0.51130000000000009</c:v>
                </c:pt>
                <c:pt idx="35448">
                  <c:v>0.51270000000000004</c:v>
                </c:pt>
                <c:pt idx="35449">
                  <c:v>0.50629999999999997</c:v>
                </c:pt>
                <c:pt idx="35450">
                  <c:v>0.49170000000000003</c:v>
                </c:pt>
                <c:pt idx="35451">
                  <c:v>0.48899999999999999</c:v>
                </c:pt>
                <c:pt idx="35452">
                  <c:v>0.48130000000000001</c:v>
                </c:pt>
                <c:pt idx="35453">
                  <c:v>0.48220000000000002</c:v>
                </c:pt>
                <c:pt idx="35454">
                  <c:v>0.47350000000000003</c:v>
                </c:pt>
                <c:pt idx="35455">
                  <c:v>0.46810000000000002</c:v>
                </c:pt>
                <c:pt idx="35456">
                  <c:v>0.47340000000000004</c:v>
                </c:pt>
                <c:pt idx="35457">
                  <c:v>0.46020000000000005</c:v>
                </c:pt>
                <c:pt idx="35458">
                  <c:v>0.45019999999999999</c:v>
                </c:pt>
                <c:pt idx="35459">
                  <c:v>0.45229999999999998</c:v>
                </c:pt>
                <c:pt idx="35460">
                  <c:v>0.44140000000000001</c:v>
                </c:pt>
                <c:pt idx="35461">
                  <c:v>0.43470000000000009</c:v>
                </c:pt>
                <c:pt idx="35462">
                  <c:v>0.42990000000000006</c:v>
                </c:pt>
                <c:pt idx="35463">
                  <c:v>0.42850000000000005</c:v>
                </c:pt>
                <c:pt idx="35464">
                  <c:v>0.41959999999999997</c:v>
                </c:pt>
                <c:pt idx="35465">
                  <c:v>0.41689999999999999</c:v>
                </c:pt>
                <c:pt idx="35466">
                  <c:v>0.41220000000000001</c:v>
                </c:pt>
                <c:pt idx="35467">
                  <c:v>0.40739999999999998</c:v>
                </c:pt>
                <c:pt idx="35468">
                  <c:v>0.39940000000000003</c:v>
                </c:pt>
                <c:pt idx="35469">
                  <c:v>0.39610000000000001</c:v>
                </c:pt>
                <c:pt idx="35470">
                  <c:v>0.39590000000000003</c:v>
                </c:pt>
                <c:pt idx="35471">
                  <c:v>0.38370000000000004</c:v>
                </c:pt>
                <c:pt idx="35472">
                  <c:v>0.37940000000000002</c:v>
                </c:pt>
                <c:pt idx="35473">
                  <c:v>0.37370000000000003</c:v>
                </c:pt>
                <c:pt idx="35474">
                  <c:v>0.36699999999999999</c:v>
                </c:pt>
                <c:pt idx="35475">
                  <c:v>0.36509999999999998</c:v>
                </c:pt>
                <c:pt idx="35476">
                  <c:v>0.3634</c:v>
                </c:pt>
                <c:pt idx="35477">
                  <c:v>0.36040000000000005</c:v>
                </c:pt>
                <c:pt idx="35478">
                  <c:v>0.35320000000000001</c:v>
                </c:pt>
                <c:pt idx="35479">
                  <c:v>0.3513</c:v>
                </c:pt>
                <c:pt idx="35480">
                  <c:v>0.34830000000000005</c:v>
                </c:pt>
                <c:pt idx="35481">
                  <c:v>0.34510000000000002</c:v>
                </c:pt>
                <c:pt idx="35482">
                  <c:v>0.33950000000000002</c:v>
                </c:pt>
                <c:pt idx="35483">
                  <c:v>0.33230000000000004</c:v>
                </c:pt>
                <c:pt idx="35484">
                  <c:v>0.33479999999999999</c:v>
                </c:pt>
                <c:pt idx="35485">
                  <c:v>0.33010000000000006</c:v>
                </c:pt>
                <c:pt idx="35486">
                  <c:v>0.32669999999999999</c:v>
                </c:pt>
                <c:pt idx="35487">
                  <c:v>0.3251</c:v>
                </c:pt>
                <c:pt idx="35488">
                  <c:v>0.31800000000000006</c:v>
                </c:pt>
                <c:pt idx="35489">
                  <c:v>0.31280000000000002</c:v>
                </c:pt>
                <c:pt idx="35490">
                  <c:v>0.31280000000000002</c:v>
                </c:pt>
                <c:pt idx="35491">
                  <c:v>0.30790000000000006</c:v>
                </c:pt>
                <c:pt idx="35492">
                  <c:v>0.30510000000000004</c:v>
                </c:pt>
                <c:pt idx="35493">
                  <c:v>0.29930000000000001</c:v>
                </c:pt>
                <c:pt idx="35494">
                  <c:v>0.29609999999999997</c:v>
                </c:pt>
                <c:pt idx="35495">
                  <c:v>0.29360000000000003</c:v>
                </c:pt>
                <c:pt idx="35496">
                  <c:v>0.28960000000000002</c:v>
                </c:pt>
                <c:pt idx="35497">
                  <c:v>0.28639999999999999</c:v>
                </c:pt>
                <c:pt idx="35498">
                  <c:v>0.28160000000000002</c:v>
                </c:pt>
                <c:pt idx="35499">
                  <c:v>0.28029999999999999</c:v>
                </c:pt>
                <c:pt idx="35500">
                  <c:v>0.27789999999999998</c:v>
                </c:pt>
                <c:pt idx="35501">
                  <c:v>0.27660000000000001</c:v>
                </c:pt>
                <c:pt idx="35502">
                  <c:v>0.27799999999999997</c:v>
                </c:pt>
                <c:pt idx="35503">
                  <c:v>0.27579999999999999</c:v>
                </c:pt>
                <c:pt idx="35504">
                  <c:v>0.27440000000000003</c:v>
                </c:pt>
                <c:pt idx="35505">
                  <c:v>0.27110000000000001</c:v>
                </c:pt>
                <c:pt idx="35506">
                  <c:v>0.27290000000000003</c:v>
                </c:pt>
                <c:pt idx="35507">
                  <c:v>0.26840000000000003</c:v>
                </c:pt>
                <c:pt idx="35508">
                  <c:v>0.27400000000000002</c:v>
                </c:pt>
                <c:pt idx="35509">
                  <c:v>0.2787</c:v>
                </c:pt>
                <c:pt idx="35510">
                  <c:v>0.28160000000000002</c:v>
                </c:pt>
                <c:pt idx="35511">
                  <c:v>0.28650000000000003</c:v>
                </c:pt>
                <c:pt idx="35512">
                  <c:v>0.29249999999999998</c:v>
                </c:pt>
                <c:pt idx="35513">
                  <c:v>0.29430000000000001</c:v>
                </c:pt>
                <c:pt idx="35514">
                  <c:v>0.30200000000000005</c:v>
                </c:pt>
                <c:pt idx="35515">
                  <c:v>0.31280000000000002</c:v>
                </c:pt>
                <c:pt idx="35516">
                  <c:v>0.32890000000000003</c:v>
                </c:pt>
                <c:pt idx="35517">
                  <c:v>0.34580000000000005</c:v>
                </c:pt>
                <c:pt idx="35518">
                  <c:v>0.36970000000000003</c:v>
                </c:pt>
                <c:pt idx="35519">
                  <c:v>0.39820000000000005</c:v>
                </c:pt>
                <c:pt idx="35520">
                  <c:v>0.43110000000000004</c:v>
                </c:pt>
                <c:pt idx="35521">
                  <c:v>0.4577</c:v>
                </c:pt>
                <c:pt idx="35522">
                  <c:v>0.48460000000000003</c:v>
                </c:pt>
                <c:pt idx="35523">
                  <c:v>0.51180000000000003</c:v>
                </c:pt>
                <c:pt idx="35524">
                  <c:v>0.55330000000000001</c:v>
                </c:pt>
                <c:pt idx="35525">
                  <c:v>0.58700000000000008</c:v>
                </c:pt>
                <c:pt idx="35526">
                  <c:v>0.6160000000000001</c:v>
                </c:pt>
                <c:pt idx="35527">
                  <c:v>0.63780000000000003</c:v>
                </c:pt>
                <c:pt idx="35528">
                  <c:v>0.65250000000000008</c:v>
                </c:pt>
                <c:pt idx="35529">
                  <c:v>0.69169999999999998</c:v>
                </c:pt>
                <c:pt idx="35530">
                  <c:v>0.69090000000000007</c:v>
                </c:pt>
                <c:pt idx="35531">
                  <c:v>0.71230000000000004</c:v>
                </c:pt>
                <c:pt idx="35532">
                  <c:v>0.76290000000000002</c:v>
                </c:pt>
                <c:pt idx="35533">
                  <c:v>0.82420000000000015</c:v>
                </c:pt>
                <c:pt idx="35534">
                  <c:v>0.85619999999999996</c:v>
                </c:pt>
                <c:pt idx="35535">
                  <c:v>0.97219999999999995</c:v>
                </c:pt>
                <c:pt idx="35536">
                  <c:v>1.0715999999999999</c:v>
                </c:pt>
                <c:pt idx="35537">
                  <c:v>1.1295999999999999</c:v>
                </c:pt>
                <c:pt idx="35538">
                  <c:v>1.1732</c:v>
                </c:pt>
                <c:pt idx="35539">
                  <c:v>1.2939000000000001</c:v>
                </c:pt>
                <c:pt idx="35540">
                  <c:v>1.5573000000000001</c:v>
                </c:pt>
                <c:pt idx="35541">
                  <c:v>1.5071000000000001</c:v>
                </c:pt>
                <c:pt idx="35542">
                  <c:v>1.7199000000000002</c:v>
                </c:pt>
                <c:pt idx="35543">
                  <c:v>1.7364000000000002</c:v>
                </c:pt>
                <c:pt idx="35544">
                  <c:v>1.8506</c:v>
                </c:pt>
                <c:pt idx="35545">
                  <c:v>1.9686000000000001</c:v>
                </c:pt>
                <c:pt idx="35546">
                  <c:v>1.9562000000000002</c:v>
                </c:pt>
                <c:pt idx="35547">
                  <c:v>2.0402</c:v>
                </c:pt>
                <c:pt idx="35548">
                  <c:v>2.1339000000000001</c:v>
                </c:pt>
                <c:pt idx="35549">
                  <c:v>2.1760999999999999</c:v>
                </c:pt>
                <c:pt idx="35550">
                  <c:v>2.1377999999999999</c:v>
                </c:pt>
                <c:pt idx="35551">
                  <c:v>2.1295000000000002</c:v>
                </c:pt>
                <c:pt idx="35552">
                  <c:v>2.1476999999999999</c:v>
                </c:pt>
                <c:pt idx="35553">
                  <c:v>2.2345999999999999</c:v>
                </c:pt>
                <c:pt idx="35554">
                  <c:v>2.3271999999999999</c:v>
                </c:pt>
                <c:pt idx="35555">
                  <c:v>2.3733</c:v>
                </c:pt>
                <c:pt idx="35556">
                  <c:v>2.3289000000000004</c:v>
                </c:pt>
                <c:pt idx="35557">
                  <c:v>2.5185</c:v>
                </c:pt>
                <c:pt idx="35558">
                  <c:v>2.5825</c:v>
                </c:pt>
                <c:pt idx="35559">
                  <c:v>2.5701000000000001</c:v>
                </c:pt>
                <c:pt idx="35560">
                  <c:v>2.5875000000000004</c:v>
                </c:pt>
                <c:pt idx="35561">
                  <c:v>2.5876999999999999</c:v>
                </c:pt>
                <c:pt idx="35562">
                  <c:v>2.6574000000000004</c:v>
                </c:pt>
                <c:pt idx="35563">
                  <c:v>2.6693000000000002</c:v>
                </c:pt>
                <c:pt idx="35564">
                  <c:v>2.6960999999999999</c:v>
                </c:pt>
                <c:pt idx="35565">
                  <c:v>2.7532000000000001</c:v>
                </c:pt>
                <c:pt idx="35566">
                  <c:v>2.7741000000000002</c:v>
                </c:pt>
                <c:pt idx="35567">
                  <c:v>2.8146000000000004</c:v>
                </c:pt>
                <c:pt idx="35568">
                  <c:v>2.8582000000000001</c:v>
                </c:pt>
                <c:pt idx="35569">
                  <c:v>2.9123999999999999</c:v>
                </c:pt>
                <c:pt idx="35570">
                  <c:v>2.9216000000000002</c:v>
                </c:pt>
                <c:pt idx="35571">
                  <c:v>2.9753000000000003</c:v>
                </c:pt>
                <c:pt idx="35572">
                  <c:v>2.9569000000000001</c:v>
                </c:pt>
                <c:pt idx="35573">
                  <c:v>2.9941</c:v>
                </c:pt>
                <c:pt idx="35574">
                  <c:v>2.9351000000000003</c:v>
                </c:pt>
                <c:pt idx="35575">
                  <c:v>2.9971000000000001</c:v>
                </c:pt>
                <c:pt idx="35576">
                  <c:v>3.0173000000000001</c:v>
                </c:pt>
                <c:pt idx="35577">
                  <c:v>3.0270000000000001</c:v>
                </c:pt>
                <c:pt idx="35578">
                  <c:v>3.0918000000000001</c:v>
                </c:pt>
                <c:pt idx="35579">
                  <c:v>3.1798000000000002</c:v>
                </c:pt>
                <c:pt idx="35580">
                  <c:v>3.2307000000000006</c:v>
                </c:pt>
                <c:pt idx="35581">
                  <c:v>3.2548000000000004</c:v>
                </c:pt>
                <c:pt idx="35582">
                  <c:v>3.3209000000000004</c:v>
                </c:pt>
                <c:pt idx="35583">
                  <c:v>3.2840000000000007</c:v>
                </c:pt>
                <c:pt idx="35584">
                  <c:v>3.2555000000000001</c:v>
                </c:pt>
                <c:pt idx="35585">
                  <c:v>3.2652999999999999</c:v>
                </c:pt>
                <c:pt idx="35586">
                  <c:v>3.2529000000000003</c:v>
                </c:pt>
                <c:pt idx="35587">
                  <c:v>3.2350000000000003</c:v>
                </c:pt>
                <c:pt idx="35588">
                  <c:v>3.2970999999999999</c:v>
                </c:pt>
                <c:pt idx="35589">
                  <c:v>3.2859000000000003</c:v>
                </c:pt>
                <c:pt idx="35590">
                  <c:v>3.3097000000000003</c:v>
                </c:pt>
                <c:pt idx="35591">
                  <c:v>3.3304000000000005</c:v>
                </c:pt>
                <c:pt idx="35592">
                  <c:v>3.3378999999999999</c:v>
                </c:pt>
                <c:pt idx="35593">
                  <c:v>3.3110999999999997</c:v>
                </c:pt>
                <c:pt idx="35594">
                  <c:v>3.2845</c:v>
                </c:pt>
                <c:pt idx="35595">
                  <c:v>3.2341000000000002</c:v>
                </c:pt>
                <c:pt idx="35596">
                  <c:v>3.2330000000000001</c:v>
                </c:pt>
                <c:pt idx="35597">
                  <c:v>3.2534000000000001</c:v>
                </c:pt>
                <c:pt idx="35598">
                  <c:v>3.2521000000000004</c:v>
                </c:pt>
                <c:pt idx="35599">
                  <c:v>3.1772</c:v>
                </c:pt>
                <c:pt idx="35600">
                  <c:v>3.0821000000000005</c:v>
                </c:pt>
                <c:pt idx="35601">
                  <c:v>2.9602000000000004</c:v>
                </c:pt>
                <c:pt idx="35602">
                  <c:v>2.8845000000000001</c:v>
                </c:pt>
                <c:pt idx="35603">
                  <c:v>3.0167000000000002</c:v>
                </c:pt>
                <c:pt idx="35604">
                  <c:v>3.2025000000000001</c:v>
                </c:pt>
                <c:pt idx="35605">
                  <c:v>3.0315000000000003</c:v>
                </c:pt>
                <c:pt idx="35606">
                  <c:v>3.1672000000000002</c:v>
                </c:pt>
                <c:pt idx="35607">
                  <c:v>3.0122</c:v>
                </c:pt>
                <c:pt idx="35608">
                  <c:v>2.9189000000000003</c:v>
                </c:pt>
                <c:pt idx="35609">
                  <c:v>3.0777999999999999</c:v>
                </c:pt>
                <c:pt idx="35610">
                  <c:v>2.9733000000000001</c:v>
                </c:pt>
                <c:pt idx="35611">
                  <c:v>2.9323000000000001</c:v>
                </c:pt>
                <c:pt idx="35612">
                  <c:v>2.9744000000000002</c:v>
                </c:pt>
                <c:pt idx="35613">
                  <c:v>2.9051</c:v>
                </c:pt>
                <c:pt idx="35614">
                  <c:v>2.9125000000000001</c:v>
                </c:pt>
                <c:pt idx="35615">
                  <c:v>2.863</c:v>
                </c:pt>
                <c:pt idx="35616">
                  <c:v>2.7651000000000003</c:v>
                </c:pt>
                <c:pt idx="35617">
                  <c:v>2.8753000000000002</c:v>
                </c:pt>
                <c:pt idx="35618">
                  <c:v>2.9044000000000003</c:v>
                </c:pt>
                <c:pt idx="35619">
                  <c:v>2.8218000000000001</c:v>
                </c:pt>
                <c:pt idx="35620">
                  <c:v>2.9477000000000002</c:v>
                </c:pt>
                <c:pt idx="35621">
                  <c:v>2.9961000000000002</c:v>
                </c:pt>
                <c:pt idx="35622">
                  <c:v>2.9010000000000002</c:v>
                </c:pt>
                <c:pt idx="35623">
                  <c:v>2.8300999999999998</c:v>
                </c:pt>
                <c:pt idx="35624">
                  <c:v>2.7910000000000004</c:v>
                </c:pt>
                <c:pt idx="35625">
                  <c:v>2.5889000000000002</c:v>
                </c:pt>
                <c:pt idx="35626">
                  <c:v>2.4214000000000002</c:v>
                </c:pt>
                <c:pt idx="35627">
                  <c:v>2.3521000000000001</c:v>
                </c:pt>
                <c:pt idx="35628">
                  <c:v>2.3639000000000001</c:v>
                </c:pt>
                <c:pt idx="35629">
                  <c:v>2.3300999999999998</c:v>
                </c:pt>
                <c:pt idx="35630">
                  <c:v>2.2335000000000003</c:v>
                </c:pt>
                <c:pt idx="35631">
                  <c:v>2.3199999999999998</c:v>
                </c:pt>
                <c:pt idx="35632">
                  <c:v>2.3231000000000002</c:v>
                </c:pt>
                <c:pt idx="35633">
                  <c:v>2.2069000000000001</c:v>
                </c:pt>
                <c:pt idx="35634">
                  <c:v>2.0627</c:v>
                </c:pt>
                <c:pt idx="35635">
                  <c:v>2.1248</c:v>
                </c:pt>
                <c:pt idx="35636">
                  <c:v>2.0998999999999999</c:v>
                </c:pt>
                <c:pt idx="35637">
                  <c:v>2.0688</c:v>
                </c:pt>
                <c:pt idx="35638">
                  <c:v>2.0455000000000001</c:v>
                </c:pt>
                <c:pt idx="35639">
                  <c:v>2.0373999999999999</c:v>
                </c:pt>
                <c:pt idx="35640">
                  <c:v>2.0078</c:v>
                </c:pt>
                <c:pt idx="35641">
                  <c:v>2.0070000000000001</c:v>
                </c:pt>
                <c:pt idx="35642">
                  <c:v>1.9245999999999999</c:v>
                </c:pt>
                <c:pt idx="35643">
                  <c:v>1.8756000000000002</c:v>
                </c:pt>
                <c:pt idx="35644">
                  <c:v>1.8876999999999999</c:v>
                </c:pt>
                <c:pt idx="35645">
                  <c:v>1.9350000000000003</c:v>
                </c:pt>
                <c:pt idx="35646">
                  <c:v>1.7575000000000001</c:v>
                </c:pt>
                <c:pt idx="35647">
                  <c:v>1.7255</c:v>
                </c:pt>
                <c:pt idx="35648">
                  <c:v>1.4923999999999999</c:v>
                </c:pt>
                <c:pt idx="35649">
                  <c:v>1.4697</c:v>
                </c:pt>
                <c:pt idx="35650">
                  <c:v>1.4705000000000001</c:v>
                </c:pt>
                <c:pt idx="35651">
                  <c:v>1.4085000000000001</c:v>
                </c:pt>
                <c:pt idx="35652">
                  <c:v>1.3952</c:v>
                </c:pt>
                <c:pt idx="35653">
                  <c:v>1.3682000000000001</c:v>
                </c:pt>
                <c:pt idx="35654">
                  <c:v>1.3177000000000001</c:v>
                </c:pt>
                <c:pt idx="35655">
                  <c:v>1.3283</c:v>
                </c:pt>
                <c:pt idx="35656">
                  <c:v>1.2816000000000001</c:v>
                </c:pt>
                <c:pt idx="35657">
                  <c:v>1.2964000000000002</c:v>
                </c:pt>
                <c:pt idx="35658">
                  <c:v>1.2802</c:v>
                </c:pt>
                <c:pt idx="35659">
                  <c:v>1.2989000000000002</c:v>
                </c:pt>
                <c:pt idx="35660">
                  <c:v>1.2088000000000001</c:v>
                </c:pt>
                <c:pt idx="35661">
                  <c:v>1.2130000000000001</c:v>
                </c:pt>
                <c:pt idx="35662">
                  <c:v>1.1781000000000001</c:v>
                </c:pt>
                <c:pt idx="35663">
                  <c:v>1.1814</c:v>
                </c:pt>
                <c:pt idx="35664">
                  <c:v>1.1561999999999999</c:v>
                </c:pt>
                <c:pt idx="35665">
                  <c:v>1.1358000000000001</c:v>
                </c:pt>
                <c:pt idx="35666">
                  <c:v>1.1122000000000001</c:v>
                </c:pt>
                <c:pt idx="35667">
                  <c:v>1.1166</c:v>
                </c:pt>
                <c:pt idx="35668">
                  <c:v>1.1213</c:v>
                </c:pt>
                <c:pt idx="35669">
                  <c:v>1.0648</c:v>
                </c:pt>
                <c:pt idx="35670">
                  <c:v>1.0725</c:v>
                </c:pt>
                <c:pt idx="35671">
                  <c:v>1.0227999999999999</c:v>
                </c:pt>
                <c:pt idx="35672">
                  <c:v>1.0061</c:v>
                </c:pt>
                <c:pt idx="35673">
                  <c:v>0.98629999999999995</c:v>
                </c:pt>
                <c:pt idx="35674">
                  <c:v>1.0279</c:v>
                </c:pt>
                <c:pt idx="35675">
                  <c:v>0.9798</c:v>
                </c:pt>
                <c:pt idx="35676">
                  <c:v>1.0023</c:v>
                </c:pt>
                <c:pt idx="35677">
                  <c:v>0.96030000000000004</c:v>
                </c:pt>
                <c:pt idx="35678">
                  <c:v>0.94950000000000001</c:v>
                </c:pt>
                <c:pt idx="35679">
                  <c:v>0.93160000000000009</c:v>
                </c:pt>
                <c:pt idx="35680">
                  <c:v>0.90169999999999995</c:v>
                </c:pt>
                <c:pt idx="35681">
                  <c:v>0.90980000000000016</c:v>
                </c:pt>
                <c:pt idx="35682">
                  <c:v>0.86770000000000003</c:v>
                </c:pt>
                <c:pt idx="35683">
                  <c:v>0.85530000000000017</c:v>
                </c:pt>
                <c:pt idx="35684">
                  <c:v>0.86739999999999995</c:v>
                </c:pt>
                <c:pt idx="35685">
                  <c:v>0.85000000000000009</c:v>
                </c:pt>
                <c:pt idx="35686">
                  <c:v>0.8427</c:v>
                </c:pt>
                <c:pt idx="35687">
                  <c:v>0.80719999999999992</c:v>
                </c:pt>
                <c:pt idx="35688">
                  <c:v>0.79770000000000008</c:v>
                </c:pt>
                <c:pt idx="35689">
                  <c:v>0.79220000000000002</c:v>
                </c:pt>
                <c:pt idx="35690">
                  <c:v>0.76330000000000009</c:v>
                </c:pt>
                <c:pt idx="35691">
                  <c:v>0.75370000000000004</c:v>
                </c:pt>
                <c:pt idx="35692">
                  <c:v>0.74590000000000001</c:v>
                </c:pt>
                <c:pt idx="35693">
                  <c:v>0.76600000000000001</c:v>
                </c:pt>
                <c:pt idx="35694">
                  <c:v>0.73160000000000003</c:v>
                </c:pt>
                <c:pt idx="35695">
                  <c:v>0.70150000000000001</c:v>
                </c:pt>
                <c:pt idx="35696">
                  <c:v>0.70550000000000002</c:v>
                </c:pt>
                <c:pt idx="35697">
                  <c:v>0.69410000000000005</c:v>
                </c:pt>
                <c:pt idx="35698">
                  <c:v>0.70900000000000007</c:v>
                </c:pt>
                <c:pt idx="35699">
                  <c:v>0.67870000000000008</c:v>
                </c:pt>
                <c:pt idx="35700">
                  <c:v>0.65129999999999999</c:v>
                </c:pt>
                <c:pt idx="35701">
                  <c:v>0.63470000000000004</c:v>
                </c:pt>
                <c:pt idx="35702">
                  <c:v>0.62660000000000005</c:v>
                </c:pt>
                <c:pt idx="35703">
                  <c:v>0.62309999999999999</c:v>
                </c:pt>
                <c:pt idx="35704">
                  <c:v>0.62980000000000003</c:v>
                </c:pt>
                <c:pt idx="35705">
                  <c:v>0.61670000000000003</c:v>
                </c:pt>
                <c:pt idx="35706">
                  <c:v>0.58240000000000003</c:v>
                </c:pt>
                <c:pt idx="35707">
                  <c:v>0.59710000000000008</c:v>
                </c:pt>
                <c:pt idx="35708">
                  <c:v>0.5908000000000001</c:v>
                </c:pt>
                <c:pt idx="35709">
                  <c:v>0.55800000000000005</c:v>
                </c:pt>
                <c:pt idx="35710">
                  <c:v>0.56669999999999998</c:v>
                </c:pt>
                <c:pt idx="35711">
                  <c:v>0.57630000000000003</c:v>
                </c:pt>
                <c:pt idx="35712">
                  <c:v>0.54149999999999998</c:v>
                </c:pt>
                <c:pt idx="35713">
                  <c:v>0.53100000000000003</c:v>
                </c:pt>
                <c:pt idx="35714">
                  <c:v>0.54100000000000004</c:v>
                </c:pt>
                <c:pt idx="35715">
                  <c:v>0.52590000000000003</c:v>
                </c:pt>
                <c:pt idx="35716">
                  <c:v>0.501</c:v>
                </c:pt>
                <c:pt idx="35717">
                  <c:v>0.51760000000000006</c:v>
                </c:pt>
                <c:pt idx="35718">
                  <c:v>0.51840000000000008</c:v>
                </c:pt>
                <c:pt idx="35719">
                  <c:v>0.50280000000000002</c:v>
                </c:pt>
                <c:pt idx="35720">
                  <c:v>0.48080000000000001</c:v>
                </c:pt>
                <c:pt idx="35721">
                  <c:v>0.48470000000000008</c:v>
                </c:pt>
                <c:pt idx="35722">
                  <c:v>0.48650000000000004</c:v>
                </c:pt>
                <c:pt idx="35723">
                  <c:v>0.45789999999999997</c:v>
                </c:pt>
                <c:pt idx="35724">
                  <c:v>0.44490000000000002</c:v>
                </c:pt>
                <c:pt idx="35725">
                  <c:v>0.45730000000000004</c:v>
                </c:pt>
                <c:pt idx="35726">
                  <c:v>0.47140000000000004</c:v>
                </c:pt>
                <c:pt idx="35727">
                  <c:v>0.48550000000000004</c:v>
                </c:pt>
                <c:pt idx="35728">
                  <c:v>0.47619999999999996</c:v>
                </c:pt>
                <c:pt idx="35729">
                  <c:v>0.45880000000000004</c:v>
                </c:pt>
                <c:pt idx="35730">
                  <c:v>0.45179999999999998</c:v>
                </c:pt>
                <c:pt idx="35731">
                  <c:v>0.44779999999999998</c:v>
                </c:pt>
                <c:pt idx="35732">
                  <c:v>0.44440000000000002</c:v>
                </c:pt>
                <c:pt idx="35733">
                  <c:v>0.43630000000000008</c:v>
                </c:pt>
                <c:pt idx="35734">
                  <c:v>0.43070000000000008</c:v>
                </c:pt>
                <c:pt idx="35735">
                  <c:v>0.43209999999999998</c:v>
                </c:pt>
                <c:pt idx="35736">
                  <c:v>0.43579999999999997</c:v>
                </c:pt>
                <c:pt idx="35737">
                  <c:v>0.39450000000000002</c:v>
                </c:pt>
                <c:pt idx="35738">
                  <c:v>0.40820000000000001</c:v>
                </c:pt>
                <c:pt idx="35739">
                  <c:v>0.41020000000000006</c:v>
                </c:pt>
                <c:pt idx="35740">
                  <c:v>0.40110000000000001</c:v>
                </c:pt>
                <c:pt idx="35741">
                  <c:v>0.39580000000000004</c:v>
                </c:pt>
                <c:pt idx="35742">
                  <c:v>0.39410000000000001</c:v>
                </c:pt>
                <c:pt idx="35743">
                  <c:v>0.38719999999999999</c:v>
                </c:pt>
                <c:pt idx="35744">
                  <c:v>0.38140000000000002</c:v>
                </c:pt>
                <c:pt idx="35745">
                  <c:v>0.376</c:v>
                </c:pt>
                <c:pt idx="35746">
                  <c:v>0.36920000000000003</c:v>
                </c:pt>
                <c:pt idx="35747">
                  <c:v>0.36400000000000005</c:v>
                </c:pt>
                <c:pt idx="35748">
                  <c:v>0.35830000000000006</c:v>
                </c:pt>
                <c:pt idx="35749">
                  <c:v>0.35930000000000001</c:v>
                </c:pt>
                <c:pt idx="35750">
                  <c:v>0.35139999999999999</c:v>
                </c:pt>
                <c:pt idx="35751">
                  <c:v>0.32900000000000001</c:v>
                </c:pt>
                <c:pt idx="35752">
                  <c:v>0.33679999999999999</c:v>
                </c:pt>
                <c:pt idx="35753">
                  <c:v>0.33479999999999999</c:v>
                </c:pt>
                <c:pt idx="35754">
                  <c:v>0.32830000000000004</c:v>
                </c:pt>
                <c:pt idx="35755">
                  <c:v>0.32950000000000002</c:v>
                </c:pt>
                <c:pt idx="35756">
                  <c:v>0.31920000000000004</c:v>
                </c:pt>
                <c:pt idx="35757">
                  <c:v>0.31410000000000005</c:v>
                </c:pt>
                <c:pt idx="35758">
                  <c:v>0.30370000000000003</c:v>
                </c:pt>
                <c:pt idx="35759">
                  <c:v>0.29809999999999998</c:v>
                </c:pt>
                <c:pt idx="35760">
                  <c:v>0.28999999999999998</c:v>
                </c:pt>
                <c:pt idx="35761">
                  <c:v>0.28540000000000004</c:v>
                </c:pt>
                <c:pt idx="35762">
                  <c:v>0.28250000000000003</c:v>
                </c:pt>
                <c:pt idx="35763">
                  <c:v>0.2777</c:v>
                </c:pt>
                <c:pt idx="35764">
                  <c:v>0.27679999999999999</c:v>
                </c:pt>
                <c:pt idx="35765">
                  <c:v>0.27710000000000001</c:v>
                </c:pt>
                <c:pt idx="35766">
                  <c:v>0.27250000000000002</c:v>
                </c:pt>
                <c:pt idx="35767">
                  <c:v>0.26789999999999997</c:v>
                </c:pt>
                <c:pt idx="35768">
                  <c:v>0.25969999999999999</c:v>
                </c:pt>
                <c:pt idx="35769">
                  <c:v>0.25409999999999999</c:v>
                </c:pt>
                <c:pt idx="35770">
                  <c:v>0.251</c:v>
                </c:pt>
                <c:pt idx="35771">
                  <c:v>0.24980000000000002</c:v>
                </c:pt>
                <c:pt idx="35772">
                  <c:v>0.2465</c:v>
                </c:pt>
                <c:pt idx="35773">
                  <c:v>0.24670000000000003</c:v>
                </c:pt>
                <c:pt idx="35774">
                  <c:v>0.23830000000000001</c:v>
                </c:pt>
                <c:pt idx="35775">
                  <c:v>0.2311</c:v>
                </c:pt>
                <c:pt idx="35776">
                  <c:v>0.22950000000000001</c:v>
                </c:pt>
                <c:pt idx="35777">
                  <c:v>0.22589999999999999</c:v>
                </c:pt>
                <c:pt idx="35778">
                  <c:v>0.2271</c:v>
                </c:pt>
                <c:pt idx="35779">
                  <c:v>0.21829999999999999</c:v>
                </c:pt>
                <c:pt idx="35780">
                  <c:v>0.21800000000000003</c:v>
                </c:pt>
                <c:pt idx="35781">
                  <c:v>0.22189999999999999</c:v>
                </c:pt>
                <c:pt idx="35782">
                  <c:v>0.21890000000000001</c:v>
                </c:pt>
                <c:pt idx="35783">
                  <c:v>0.21870000000000001</c:v>
                </c:pt>
                <c:pt idx="35784">
                  <c:v>0.22040000000000004</c:v>
                </c:pt>
                <c:pt idx="35785">
                  <c:v>0.22290000000000001</c:v>
                </c:pt>
                <c:pt idx="35786">
                  <c:v>0.21960000000000002</c:v>
                </c:pt>
                <c:pt idx="35787">
                  <c:v>0.21810000000000002</c:v>
                </c:pt>
                <c:pt idx="35788">
                  <c:v>0.22020000000000001</c:v>
                </c:pt>
                <c:pt idx="35789">
                  <c:v>0.21760000000000002</c:v>
                </c:pt>
                <c:pt idx="35790">
                  <c:v>0.219</c:v>
                </c:pt>
                <c:pt idx="35791">
                  <c:v>0.21940000000000001</c:v>
                </c:pt>
                <c:pt idx="35792">
                  <c:v>0.21940000000000001</c:v>
                </c:pt>
                <c:pt idx="35793">
                  <c:v>0.22090000000000001</c:v>
                </c:pt>
                <c:pt idx="35794">
                  <c:v>0.22340000000000002</c:v>
                </c:pt>
                <c:pt idx="35795">
                  <c:v>0.22870000000000001</c:v>
                </c:pt>
                <c:pt idx="35796">
                  <c:v>0.23199999999999998</c:v>
                </c:pt>
                <c:pt idx="35797">
                  <c:v>0.2389</c:v>
                </c:pt>
                <c:pt idx="35798">
                  <c:v>0.24500000000000002</c:v>
                </c:pt>
                <c:pt idx="35799">
                  <c:v>0.25490000000000002</c:v>
                </c:pt>
                <c:pt idx="35800">
                  <c:v>0.25910000000000005</c:v>
                </c:pt>
                <c:pt idx="35801">
                  <c:v>0.2727</c:v>
                </c:pt>
                <c:pt idx="35802">
                  <c:v>0.28250000000000003</c:v>
                </c:pt>
                <c:pt idx="35803">
                  <c:v>0.29880000000000001</c:v>
                </c:pt>
                <c:pt idx="35804">
                  <c:v>0.30750000000000005</c:v>
                </c:pt>
                <c:pt idx="35805">
                  <c:v>0.32469999999999999</c:v>
                </c:pt>
                <c:pt idx="35806">
                  <c:v>0.3347</c:v>
                </c:pt>
                <c:pt idx="35807">
                  <c:v>0.34129999999999999</c:v>
                </c:pt>
                <c:pt idx="35808">
                  <c:v>0.35670000000000002</c:v>
                </c:pt>
                <c:pt idx="35809">
                  <c:v>0.37530000000000002</c:v>
                </c:pt>
                <c:pt idx="35810">
                  <c:v>0.38340000000000002</c:v>
                </c:pt>
                <c:pt idx="35811">
                  <c:v>0.40529999999999999</c:v>
                </c:pt>
                <c:pt idx="35812">
                  <c:v>0.43</c:v>
                </c:pt>
                <c:pt idx="35813">
                  <c:v>0.44610000000000005</c:v>
                </c:pt>
                <c:pt idx="35814">
                  <c:v>0.45960000000000001</c:v>
                </c:pt>
                <c:pt idx="35815">
                  <c:v>0.49280000000000002</c:v>
                </c:pt>
                <c:pt idx="35816">
                  <c:v>0.53760000000000008</c:v>
                </c:pt>
                <c:pt idx="35817">
                  <c:v>0.56790000000000007</c:v>
                </c:pt>
                <c:pt idx="35818">
                  <c:v>0.57169999999999999</c:v>
                </c:pt>
                <c:pt idx="35819">
                  <c:v>0.64080000000000004</c:v>
                </c:pt>
                <c:pt idx="35820">
                  <c:v>0.74170000000000003</c:v>
                </c:pt>
                <c:pt idx="35821">
                  <c:v>0.81080000000000008</c:v>
                </c:pt>
                <c:pt idx="35822">
                  <c:v>0.89380000000000015</c:v>
                </c:pt>
                <c:pt idx="35823">
                  <c:v>0.84019999999999995</c:v>
                </c:pt>
                <c:pt idx="35824">
                  <c:v>0.90630000000000011</c:v>
                </c:pt>
                <c:pt idx="35825">
                  <c:v>0.9326000000000001</c:v>
                </c:pt>
                <c:pt idx="35826">
                  <c:v>0.96340000000000003</c:v>
                </c:pt>
                <c:pt idx="35827">
                  <c:v>1.0106999999999999</c:v>
                </c:pt>
                <c:pt idx="35828">
                  <c:v>1.0426</c:v>
                </c:pt>
                <c:pt idx="35829">
                  <c:v>1.0164</c:v>
                </c:pt>
                <c:pt idx="35830">
                  <c:v>1.0382</c:v>
                </c:pt>
                <c:pt idx="35831">
                  <c:v>1.0609</c:v>
                </c:pt>
                <c:pt idx="35832">
                  <c:v>1.1361000000000001</c:v>
                </c:pt>
                <c:pt idx="35833">
                  <c:v>1.1861000000000002</c:v>
                </c:pt>
                <c:pt idx="35834">
                  <c:v>1.1695</c:v>
                </c:pt>
                <c:pt idx="35835">
                  <c:v>1.1997</c:v>
                </c:pt>
                <c:pt idx="35836">
                  <c:v>1.2874000000000001</c:v>
                </c:pt>
                <c:pt idx="35837">
                  <c:v>1.3115000000000001</c:v>
                </c:pt>
                <c:pt idx="35838">
                  <c:v>1.3218000000000001</c:v>
                </c:pt>
                <c:pt idx="35839">
                  <c:v>1.3903000000000001</c:v>
                </c:pt>
                <c:pt idx="35840">
                  <c:v>1.4121000000000001</c:v>
                </c:pt>
                <c:pt idx="35841">
                  <c:v>1.4577</c:v>
                </c:pt>
                <c:pt idx="35842">
                  <c:v>1.4514</c:v>
                </c:pt>
                <c:pt idx="35843">
                  <c:v>1.4737</c:v>
                </c:pt>
                <c:pt idx="35844">
                  <c:v>1.4972000000000001</c:v>
                </c:pt>
                <c:pt idx="35845">
                  <c:v>1.5529000000000002</c:v>
                </c:pt>
                <c:pt idx="35846">
                  <c:v>1.5833000000000002</c:v>
                </c:pt>
                <c:pt idx="35847">
                  <c:v>1.6401000000000001</c:v>
                </c:pt>
                <c:pt idx="35848">
                  <c:v>1.6564000000000001</c:v>
                </c:pt>
                <c:pt idx="35849">
                  <c:v>1.7024000000000001</c:v>
                </c:pt>
                <c:pt idx="35850">
                  <c:v>1.7077000000000002</c:v>
                </c:pt>
                <c:pt idx="35851">
                  <c:v>1.7119</c:v>
                </c:pt>
                <c:pt idx="35852">
                  <c:v>1.7837000000000001</c:v>
                </c:pt>
                <c:pt idx="35853">
                  <c:v>1.8128000000000002</c:v>
                </c:pt>
                <c:pt idx="35854">
                  <c:v>1.7797999999999998</c:v>
                </c:pt>
                <c:pt idx="35855">
                  <c:v>1.8193999999999999</c:v>
                </c:pt>
                <c:pt idx="35856">
                  <c:v>1.8535000000000001</c:v>
                </c:pt>
                <c:pt idx="35857">
                  <c:v>1.8890000000000002</c:v>
                </c:pt>
                <c:pt idx="35858">
                  <c:v>1.8715000000000002</c:v>
                </c:pt>
                <c:pt idx="35859">
                  <c:v>1.8541000000000001</c:v>
                </c:pt>
                <c:pt idx="35860">
                  <c:v>1.9202000000000004</c:v>
                </c:pt>
                <c:pt idx="35861">
                  <c:v>1.9443999999999999</c:v>
                </c:pt>
                <c:pt idx="35862">
                  <c:v>1.9701000000000002</c:v>
                </c:pt>
                <c:pt idx="35863">
                  <c:v>2.0045999999999999</c:v>
                </c:pt>
                <c:pt idx="35864">
                  <c:v>2.0110000000000001</c:v>
                </c:pt>
                <c:pt idx="35865">
                  <c:v>2.0244</c:v>
                </c:pt>
                <c:pt idx="35866">
                  <c:v>2.0790999999999999</c:v>
                </c:pt>
                <c:pt idx="35867">
                  <c:v>2.056</c:v>
                </c:pt>
                <c:pt idx="35868">
                  <c:v>2.0688</c:v>
                </c:pt>
                <c:pt idx="35869">
                  <c:v>2.1294</c:v>
                </c:pt>
                <c:pt idx="35870">
                  <c:v>2.1341000000000001</c:v>
                </c:pt>
                <c:pt idx="35871">
                  <c:v>2.1065</c:v>
                </c:pt>
                <c:pt idx="35872">
                  <c:v>2.1236000000000002</c:v>
                </c:pt>
                <c:pt idx="35873">
                  <c:v>2.1057999999999999</c:v>
                </c:pt>
                <c:pt idx="35874">
                  <c:v>2.0998000000000001</c:v>
                </c:pt>
                <c:pt idx="35875">
                  <c:v>2.0821999999999998</c:v>
                </c:pt>
                <c:pt idx="35876">
                  <c:v>2.1097000000000001</c:v>
                </c:pt>
                <c:pt idx="35877">
                  <c:v>2.1374</c:v>
                </c:pt>
                <c:pt idx="35878">
                  <c:v>2.1301000000000001</c:v>
                </c:pt>
                <c:pt idx="35879">
                  <c:v>2.1131000000000002</c:v>
                </c:pt>
                <c:pt idx="35880">
                  <c:v>2.1219000000000001</c:v>
                </c:pt>
                <c:pt idx="35881">
                  <c:v>2.0951</c:v>
                </c:pt>
                <c:pt idx="35882">
                  <c:v>2.0897000000000001</c:v>
                </c:pt>
                <c:pt idx="35883">
                  <c:v>2.0371999999999999</c:v>
                </c:pt>
                <c:pt idx="35884">
                  <c:v>2.0957000000000003</c:v>
                </c:pt>
                <c:pt idx="35885">
                  <c:v>2.1042000000000001</c:v>
                </c:pt>
                <c:pt idx="35886">
                  <c:v>2.0468000000000002</c:v>
                </c:pt>
                <c:pt idx="35887">
                  <c:v>2.1273</c:v>
                </c:pt>
                <c:pt idx="35888">
                  <c:v>2.1088</c:v>
                </c:pt>
                <c:pt idx="35889">
                  <c:v>2.1382000000000003</c:v>
                </c:pt>
                <c:pt idx="35890">
                  <c:v>2.1091000000000002</c:v>
                </c:pt>
                <c:pt idx="35891">
                  <c:v>2.0333999999999999</c:v>
                </c:pt>
                <c:pt idx="35892">
                  <c:v>2.0428999999999999</c:v>
                </c:pt>
                <c:pt idx="35893">
                  <c:v>1.9960000000000002</c:v>
                </c:pt>
                <c:pt idx="35894">
                  <c:v>2.052</c:v>
                </c:pt>
                <c:pt idx="35895">
                  <c:v>2.0047000000000001</c:v>
                </c:pt>
                <c:pt idx="35896">
                  <c:v>2.0179</c:v>
                </c:pt>
                <c:pt idx="35897">
                  <c:v>1.9717</c:v>
                </c:pt>
                <c:pt idx="35898">
                  <c:v>2.0297000000000001</c:v>
                </c:pt>
                <c:pt idx="35899">
                  <c:v>1.9956</c:v>
                </c:pt>
                <c:pt idx="35900">
                  <c:v>2.0089999999999999</c:v>
                </c:pt>
                <c:pt idx="35901">
                  <c:v>1.9000000000000001</c:v>
                </c:pt>
                <c:pt idx="35902">
                  <c:v>1.8927</c:v>
                </c:pt>
                <c:pt idx="35903">
                  <c:v>1.8351</c:v>
                </c:pt>
                <c:pt idx="35904">
                  <c:v>1.9199000000000002</c:v>
                </c:pt>
                <c:pt idx="35905">
                  <c:v>1.9542000000000002</c:v>
                </c:pt>
                <c:pt idx="35906">
                  <c:v>1.8922000000000001</c:v>
                </c:pt>
                <c:pt idx="35907">
                  <c:v>1.9030000000000002</c:v>
                </c:pt>
                <c:pt idx="35908">
                  <c:v>1.9678000000000002</c:v>
                </c:pt>
                <c:pt idx="35909">
                  <c:v>1.8768000000000002</c:v>
                </c:pt>
                <c:pt idx="35910">
                  <c:v>1.8332999999999999</c:v>
                </c:pt>
                <c:pt idx="35911">
                  <c:v>1.8840000000000001</c:v>
                </c:pt>
                <c:pt idx="35912">
                  <c:v>1.7984000000000002</c:v>
                </c:pt>
                <c:pt idx="35913">
                  <c:v>1.7994000000000001</c:v>
                </c:pt>
                <c:pt idx="35914">
                  <c:v>1.7230000000000001</c:v>
                </c:pt>
                <c:pt idx="35915">
                  <c:v>1.6434000000000002</c:v>
                </c:pt>
                <c:pt idx="35916">
                  <c:v>1.6335999999999999</c:v>
                </c:pt>
                <c:pt idx="35917">
                  <c:v>1.6027000000000002</c:v>
                </c:pt>
                <c:pt idx="35918">
                  <c:v>1.5449999999999999</c:v>
                </c:pt>
                <c:pt idx="35919">
                  <c:v>1.5426000000000002</c:v>
                </c:pt>
                <c:pt idx="35920">
                  <c:v>1.5769000000000002</c:v>
                </c:pt>
                <c:pt idx="35921">
                  <c:v>1.5966</c:v>
                </c:pt>
                <c:pt idx="35922">
                  <c:v>1.6047000000000002</c:v>
                </c:pt>
                <c:pt idx="35923">
                  <c:v>1.6829000000000001</c:v>
                </c:pt>
                <c:pt idx="35924">
                  <c:v>1.6204999999999998</c:v>
                </c:pt>
                <c:pt idx="35925">
                  <c:v>1.5788000000000002</c:v>
                </c:pt>
                <c:pt idx="35926">
                  <c:v>1.5317000000000001</c:v>
                </c:pt>
                <c:pt idx="35927">
                  <c:v>1.4761</c:v>
                </c:pt>
                <c:pt idx="35928">
                  <c:v>1.4321000000000002</c:v>
                </c:pt>
                <c:pt idx="35929">
                  <c:v>1.3828</c:v>
                </c:pt>
                <c:pt idx="35930">
                  <c:v>1.3911</c:v>
                </c:pt>
                <c:pt idx="35931">
                  <c:v>1.3154000000000001</c:v>
                </c:pt>
                <c:pt idx="35932">
                  <c:v>1.3446</c:v>
                </c:pt>
                <c:pt idx="35933">
                  <c:v>1.46</c:v>
                </c:pt>
                <c:pt idx="35934">
                  <c:v>1.4477000000000002</c:v>
                </c:pt>
                <c:pt idx="35935">
                  <c:v>1.3397000000000001</c:v>
                </c:pt>
                <c:pt idx="35936">
                  <c:v>1.3022</c:v>
                </c:pt>
                <c:pt idx="35937">
                  <c:v>1.2522000000000002</c:v>
                </c:pt>
                <c:pt idx="35938">
                  <c:v>1.1355999999999999</c:v>
                </c:pt>
                <c:pt idx="35939">
                  <c:v>1.0886</c:v>
                </c:pt>
                <c:pt idx="35940">
                  <c:v>1.0487</c:v>
                </c:pt>
                <c:pt idx="35941">
                  <c:v>1.0321</c:v>
                </c:pt>
                <c:pt idx="35942">
                  <c:v>1.0083</c:v>
                </c:pt>
                <c:pt idx="35943">
                  <c:v>0.98960000000000015</c:v>
                </c:pt>
                <c:pt idx="35944">
                  <c:v>0.97050000000000003</c:v>
                </c:pt>
                <c:pt idx="35945">
                  <c:v>0.97200000000000009</c:v>
                </c:pt>
                <c:pt idx="35946">
                  <c:v>0.97</c:v>
                </c:pt>
                <c:pt idx="35947">
                  <c:v>0.89870000000000005</c:v>
                </c:pt>
                <c:pt idx="35948">
                  <c:v>0.9</c:v>
                </c:pt>
                <c:pt idx="35949">
                  <c:v>0.87680000000000013</c:v>
                </c:pt>
                <c:pt idx="35950">
                  <c:v>0.84970000000000001</c:v>
                </c:pt>
                <c:pt idx="35951">
                  <c:v>0.85410000000000008</c:v>
                </c:pt>
                <c:pt idx="35952">
                  <c:v>0.82340000000000002</c:v>
                </c:pt>
                <c:pt idx="35953">
                  <c:v>0.81570000000000009</c:v>
                </c:pt>
                <c:pt idx="35954">
                  <c:v>0.81420000000000003</c:v>
                </c:pt>
                <c:pt idx="35955">
                  <c:v>0.79910000000000003</c:v>
                </c:pt>
                <c:pt idx="35956">
                  <c:v>0.79459999999999997</c:v>
                </c:pt>
                <c:pt idx="35957">
                  <c:v>0.77480000000000004</c:v>
                </c:pt>
                <c:pt idx="35958">
                  <c:v>0.75640000000000007</c:v>
                </c:pt>
                <c:pt idx="35959">
                  <c:v>0.75910000000000011</c:v>
                </c:pt>
                <c:pt idx="35960">
                  <c:v>0.73850000000000005</c:v>
                </c:pt>
                <c:pt idx="35961">
                  <c:v>0.72530000000000006</c:v>
                </c:pt>
                <c:pt idx="35962">
                  <c:v>0.71440000000000003</c:v>
                </c:pt>
                <c:pt idx="35963">
                  <c:v>0.70279999999999998</c:v>
                </c:pt>
                <c:pt idx="35964">
                  <c:v>0.68170000000000008</c:v>
                </c:pt>
                <c:pt idx="35965">
                  <c:v>0.67100000000000004</c:v>
                </c:pt>
                <c:pt idx="35966">
                  <c:v>0.66100000000000003</c:v>
                </c:pt>
                <c:pt idx="35967">
                  <c:v>0.64720000000000011</c:v>
                </c:pt>
                <c:pt idx="35968">
                  <c:v>0.64270000000000005</c:v>
                </c:pt>
                <c:pt idx="35969">
                  <c:v>0.6362000000000001</c:v>
                </c:pt>
                <c:pt idx="35970">
                  <c:v>0.61450000000000005</c:v>
                </c:pt>
                <c:pt idx="35971">
                  <c:v>0.60450000000000004</c:v>
                </c:pt>
                <c:pt idx="35972">
                  <c:v>0.5807000000000001</c:v>
                </c:pt>
                <c:pt idx="35973">
                  <c:v>0.55700000000000005</c:v>
                </c:pt>
                <c:pt idx="35974">
                  <c:v>0.56530000000000002</c:v>
                </c:pt>
                <c:pt idx="35975">
                  <c:v>0.56220000000000003</c:v>
                </c:pt>
                <c:pt idx="35976">
                  <c:v>0.55570000000000008</c:v>
                </c:pt>
                <c:pt idx="35977">
                  <c:v>0.54989999999999994</c:v>
                </c:pt>
                <c:pt idx="35978">
                  <c:v>0.5403</c:v>
                </c:pt>
                <c:pt idx="35979">
                  <c:v>0.5272</c:v>
                </c:pt>
                <c:pt idx="35980">
                  <c:v>0.51840000000000008</c:v>
                </c:pt>
                <c:pt idx="35981">
                  <c:v>0.50439999999999996</c:v>
                </c:pt>
                <c:pt idx="35982">
                  <c:v>0.49710000000000004</c:v>
                </c:pt>
                <c:pt idx="35983">
                  <c:v>0.4869</c:v>
                </c:pt>
                <c:pt idx="35984">
                  <c:v>0.4819</c:v>
                </c:pt>
                <c:pt idx="35985">
                  <c:v>0.46970000000000001</c:v>
                </c:pt>
                <c:pt idx="35986">
                  <c:v>0.46750000000000003</c:v>
                </c:pt>
                <c:pt idx="35987">
                  <c:v>0.45950000000000002</c:v>
                </c:pt>
                <c:pt idx="35988">
                  <c:v>0.44930000000000003</c:v>
                </c:pt>
                <c:pt idx="35989">
                  <c:v>0.43650000000000005</c:v>
                </c:pt>
                <c:pt idx="35990">
                  <c:v>0.42949999999999999</c:v>
                </c:pt>
                <c:pt idx="35991">
                  <c:v>0.41890000000000005</c:v>
                </c:pt>
                <c:pt idx="35992">
                  <c:v>0.4138</c:v>
                </c:pt>
                <c:pt idx="35993">
                  <c:v>0.40810000000000007</c:v>
                </c:pt>
                <c:pt idx="35994">
                  <c:v>0.4012</c:v>
                </c:pt>
                <c:pt idx="35995">
                  <c:v>0.39410000000000001</c:v>
                </c:pt>
                <c:pt idx="35996">
                  <c:v>0.38950000000000001</c:v>
                </c:pt>
                <c:pt idx="35997">
                  <c:v>0.3851</c:v>
                </c:pt>
                <c:pt idx="35998">
                  <c:v>0.37330000000000002</c:v>
                </c:pt>
                <c:pt idx="35999">
                  <c:v>0.36240000000000006</c:v>
                </c:pt>
                <c:pt idx="36000">
                  <c:v>0.3513</c:v>
                </c:pt>
                <c:pt idx="36001">
                  <c:v>0.34980000000000006</c:v>
                </c:pt>
                <c:pt idx="36002">
                  <c:v>0.34</c:v>
                </c:pt>
                <c:pt idx="36003">
                  <c:v>0.33279999999999998</c:v>
                </c:pt>
                <c:pt idx="36004">
                  <c:v>0.32820000000000005</c:v>
                </c:pt>
                <c:pt idx="36005">
                  <c:v>0.32430000000000003</c:v>
                </c:pt>
                <c:pt idx="36006">
                  <c:v>0.31570000000000004</c:v>
                </c:pt>
                <c:pt idx="36007">
                  <c:v>0.30820000000000003</c:v>
                </c:pt>
                <c:pt idx="36008">
                  <c:v>0.30510000000000004</c:v>
                </c:pt>
                <c:pt idx="36009">
                  <c:v>0.30370000000000003</c:v>
                </c:pt>
                <c:pt idx="36010">
                  <c:v>0.29660000000000003</c:v>
                </c:pt>
                <c:pt idx="36011">
                  <c:v>0.28809999999999997</c:v>
                </c:pt>
                <c:pt idx="36012">
                  <c:v>0.28050000000000003</c:v>
                </c:pt>
                <c:pt idx="36013">
                  <c:v>0.28079999999999999</c:v>
                </c:pt>
                <c:pt idx="36014">
                  <c:v>0.27379999999999999</c:v>
                </c:pt>
                <c:pt idx="36015">
                  <c:v>0.2656</c:v>
                </c:pt>
                <c:pt idx="36016">
                  <c:v>0.26269999999999999</c:v>
                </c:pt>
                <c:pt idx="36017">
                  <c:v>0.25609999999999999</c:v>
                </c:pt>
                <c:pt idx="36018">
                  <c:v>0.24820000000000003</c:v>
                </c:pt>
                <c:pt idx="36019">
                  <c:v>0.24460000000000004</c:v>
                </c:pt>
                <c:pt idx="36020">
                  <c:v>0.24209999999999998</c:v>
                </c:pt>
                <c:pt idx="36021">
                  <c:v>0.24080000000000001</c:v>
                </c:pt>
                <c:pt idx="36022">
                  <c:v>0.23050000000000004</c:v>
                </c:pt>
                <c:pt idx="36023">
                  <c:v>0.22460000000000002</c:v>
                </c:pt>
                <c:pt idx="36024">
                  <c:v>0.22389999999999999</c:v>
                </c:pt>
                <c:pt idx="36025">
                  <c:v>0.21579999999999999</c:v>
                </c:pt>
                <c:pt idx="36026">
                  <c:v>0.21540000000000001</c:v>
                </c:pt>
                <c:pt idx="36027">
                  <c:v>0.2114</c:v>
                </c:pt>
                <c:pt idx="36028">
                  <c:v>0.20619999999999999</c:v>
                </c:pt>
                <c:pt idx="36029">
                  <c:v>0.19830000000000003</c:v>
                </c:pt>
                <c:pt idx="36030">
                  <c:v>0.19610000000000002</c:v>
                </c:pt>
                <c:pt idx="36031">
                  <c:v>0.1946</c:v>
                </c:pt>
                <c:pt idx="36032">
                  <c:v>0.191</c:v>
                </c:pt>
                <c:pt idx="36033">
                  <c:v>0.18920000000000001</c:v>
                </c:pt>
                <c:pt idx="36034">
                  <c:v>0.18859999999999999</c:v>
                </c:pt>
                <c:pt idx="36035">
                  <c:v>0.18360000000000001</c:v>
                </c:pt>
                <c:pt idx="36036">
                  <c:v>0.1787</c:v>
                </c:pt>
                <c:pt idx="36037">
                  <c:v>0.17370000000000002</c:v>
                </c:pt>
                <c:pt idx="36038">
                  <c:v>0.17230000000000001</c:v>
                </c:pt>
                <c:pt idx="36039">
                  <c:v>0.16990000000000002</c:v>
                </c:pt>
                <c:pt idx="36040">
                  <c:v>0.1623</c:v>
                </c:pt>
                <c:pt idx="36041">
                  <c:v>0.16350000000000001</c:v>
                </c:pt>
                <c:pt idx="36042">
                  <c:v>0.1555</c:v>
                </c:pt>
                <c:pt idx="36043">
                  <c:v>0.15300000000000002</c:v>
                </c:pt>
                <c:pt idx="36044">
                  <c:v>0.1525</c:v>
                </c:pt>
                <c:pt idx="36045">
                  <c:v>0.14630000000000001</c:v>
                </c:pt>
                <c:pt idx="36046">
                  <c:v>0.14510000000000001</c:v>
                </c:pt>
                <c:pt idx="36047">
                  <c:v>0.14450000000000002</c:v>
                </c:pt>
                <c:pt idx="36048">
                  <c:v>0.1429</c:v>
                </c:pt>
                <c:pt idx="36049">
                  <c:v>0.13970000000000002</c:v>
                </c:pt>
                <c:pt idx="36050">
                  <c:v>0.13340000000000002</c:v>
                </c:pt>
                <c:pt idx="36051">
                  <c:v>0.1333</c:v>
                </c:pt>
                <c:pt idx="36052">
                  <c:v>0.13100000000000001</c:v>
                </c:pt>
                <c:pt idx="36053">
                  <c:v>0.1333</c:v>
                </c:pt>
                <c:pt idx="36054">
                  <c:v>0.13020000000000001</c:v>
                </c:pt>
                <c:pt idx="36055">
                  <c:v>0.12709999999999999</c:v>
                </c:pt>
                <c:pt idx="36056">
                  <c:v>0.12250000000000001</c:v>
                </c:pt>
                <c:pt idx="36057">
                  <c:v>0.12270000000000002</c:v>
                </c:pt>
                <c:pt idx="36058">
                  <c:v>0.12250000000000001</c:v>
                </c:pt>
                <c:pt idx="36059">
                  <c:v>0.11499999999999999</c:v>
                </c:pt>
                <c:pt idx="36060">
                  <c:v>0.11230000000000001</c:v>
                </c:pt>
                <c:pt idx="36061">
                  <c:v>0.12330000000000002</c:v>
                </c:pt>
                <c:pt idx="36062">
                  <c:v>0.11750000000000001</c:v>
                </c:pt>
                <c:pt idx="36063">
                  <c:v>0.1162</c:v>
                </c:pt>
                <c:pt idx="36064">
                  <c:v>0.11359999999999999</c:v>
                </c:pt>
                <c:pt idx="36065">
                  <c:v>0.1159</c:v>
                </c:pt>
                <c:pt idx="36066">
                  <c:v>0.11459999999999999</c:v>
                </c:pt>
                <c:pt idx="36067">
                  <c:v>0.10940000000000001</c:v>
                </c:pt>
                <c:pt idx="36068">
                  <c:v>0.10520000000000002</c:v>
                </c:pt>
                <c:pt idx="36069">
                  <c:v>0.10940000000000001</c:v>
                </c:pt>
                <c:pt idx="36070">
                  <c:v>0.1081</c:v>
                </c:pt>
                <c:pt idx="36071">
                  <c:v>0.11070000000000001</c:v>
                </c:pt>
                <c:pt idx="36072">
                  <c:v>0.11230000000000001</c:v>
                </c:pt>
                <c:pt idx="36073">
                  <c:v>0.11940000000000001</c:v>
                </c:pt>
                <c:pt idx="36074">
                  <c:v>0.11650000000000001</c:v>
                </c:pt>
                <c:pt idx="36075">
                  <c:v>0.11570000000000001</c:v>
                </c:pt>
                <c:pt idx="36076">
                  <c:v>0.12170000000000002</c:v>
                </c:pt>
                <c:pt idx="36077">
                  <c:v>0.12180000000000001</c:v>
                </c:pt>
                <c:pt idx="36078">
                  <c:v>0.1208</c:v>
                </c:pt>
                <c:pt idx="36079">
                  <c:v>0.11890000000000001</c:v>
                </c:pt>
                <c:pt idx="36080">
                  <c:v>0.12240000000000001</c:v>
                </c:pt>
                <c:pt idx="36081">
                  <c:v>0.12570000000000001</c:v>
                </c:pt>
                <c:pt idx="36082">
                  <c:v>0.12509999999999999</c:v>
                </c:pt>
                <c:pt idx="36083">
                  <c:v>0.12709999999999999</c:v>
                </c:pt>
                <c:pt idx="36084">
                  <c:v>0.12670000000000001</c:v>
                </c:pt>
                <c:pt idx="36085">
                  <c:v>0.12380000000000001</c:v>
                </c:pt>
                <c:pt idx="36086">
                  <c:v>0.12490000000000001</c:v>
                </c:pt>
                <c:pt idx="36087">
                  <c:v>0.12889999999999999</c:v>
                </c:pt>
                <c:pt idx="36088">
                  <c:v>0.1318</c:v>
                </c:pt>
                <c:pt idx="36089">
                  <c:v>0.13700000000000001</c:v>
                </c:pt>
                <c:pt idx="36090">
                  <c:v>0.14280000000000001</c:v>
                </c:pt>
                <c:pt idx="36091">
                  <c:v>0.1492</c:v>
                </c:pt>
                <c:pt idx="36092">
                  <c:v>0.15680000000000002</c:v>
                </c:pt>
                <c:pt idx="36093">
                  <c:v>0.16490000000000002</c:v>
                </c:pt>
                <c:pt idx="36094">
                  <c:v>0.17190000000000003</c:v>
                </c:pt>
                <c:pt idx="36095">
                  <c:v>0.18380000000000002</c:v>
                </c:pt>
                <c:pt idx="36096">
                  <c:v>0.20120000000000002</c:v>
                </c:pt>
                <c:pt idx="36097">
                  <c:v>0.21560000000000001</c:v>
                </c:pt>
                <c:pt idx="36098">
                  <c:v>0.2351</c:v>
                </c:pt>
                <c:pt idx="36099">
                  <c:v>0.25680000000000003</c:v>
                </c:pt>
                <c:pt idx="36100">
                  <c:v>0.2893</c:v>
                </c:pt>
                <c:pt idx="36101">
                  <c:v>0.30330000000000001</c:v>
                </c:pt>
                <c:pt idx="36102">
                  <c:v>0.32100000000000001</c:v>
                </c:pt>
                <c:pt idx="36103">
                  <c:v>0.33830000000000005</c:v>
                </c:pt>
                <c:pt idx="36104">
                  <c:v>0.3649</c:v>
                </c:pt>
                <c:pt idx="36105">
                  <c:v>0.38800000000000001</c:v>
                </c:pt>
                <c:pt idx="36106">
                  <c:v>0.41769999999999996</c:v>
                </c:pt>
                <c:pt idx="36107">
                  <c:v>0.45220000000000005</c:v>
                </c:pt>
                <c:pt idx="36108">
                  <c:v>0.47240000000000004</c:v>
                </c:pt>
                <c:pt idx="36109">
                  <c:v>0.49219999999999997</c:v>
                </c:pt>
                <c:pt idx="36110">
                  <c:v>0.51660000000000006</c:v>
                </c:pt>
                <c:pt idx="36111">
                  <c:v>0.56890000000000007</c:v>
                </c:pt>
                <c:pt idx="36112">
                  <c:v>0.6048</c:v>
                </c:pt>
                <c:pt idx="36113">
                  <c:v>0.65080000000000005</c:v>
                </c:pt>
                <c:pt idx="36114">
                  <c:v>0.72330000000000005</c:v>
                </c:pt>
                <c:pt idx="36115">
                  <c:v>0.78750000000000009</c:v>
                </c:pt>
                <c:pt idx="36116">
                  <c:v>0.8842000000000001</c:v>
                </c:pt>
                <c:pt idx="36117">
                  <c:v>0.92500000000000004</c:v>
                </c:pt>
                <c:pt idx="36118">
                  <c:v>1.1256000000000002</c:v>
                </c:pt>
                <c:pt idx="36119">
                  <c:v>1.3248</c:v>
                </c:pt>
                <c:pt idx="36120">
                  <c:v>1.3819000000000001</c:v>
                </c:pt>
                <c:pt idx="36121">
                  <c:v>1.3940000000000001</c:v>
                </c:pt>
                <c:pt idx="36122">
                  <c:v>1.4611000000000001</c:v>
                </c:pt>
                <c:pt idx="36123">
                  <c:v>1.5365000000000002</c:v>
                </c:pt>
                <c:pt idx="36124">
                  <c:v>1.6113</c:v>
                </c:pt>
                <c:pt idx="36125">
                  <c:v>1.6600999999999999</c:v>
                </c:pt>
                <c:pt idx="36126">
                  <c:v>1.6360000000000001</c:v>
                </c:pt>
                <c:pt idx="36127">
                  <c:v>1.6997</c:v>
                </c:pt>
                <c:pt idx="36128">
                  <c:v>1.7642</c:v>
                </c:pt>
                <c:pt idx="36129">
                  <c:v>1.7369000000000001</c:v>
                </c:pt>
                <c:pt idx="36130">
                  <c:v>1.8457000000000001</c:v>
                </c:pt>
                <c:pt idx="36131">
                  <c:v>1.8913000000000002</c:v>
                </c:pt>
                <c:pt idx="36132">
                  <c:v>1.9742999999999999</c:v>
                </c:pt>
                <c:pt idx="36133">
                  <c:v>2.0265999999999997</c:v>
                </c:pt>
                <c:pt idx="36134">
                  <c:v>2.0914000000000001</c:v>
                </c:pt>
                <c:pt idx="36135">
                  <c:v>2.1209000000000002</c:v>
                </c:pt>
                <c:pt idx="36136">
                  <c:v>2.1821999999999999</c:v>
                </c:pt>
                <c:pt idx="36137">
                  <c:v>2.1905000000000001</c:v>
                </c:pt>
                <c:pt idx="36138">
                  <c:v>2.2336</c:v>
                </c:pt>
                <c:pt idx="36139">
                  <c:v>2.2309000000000001</c:v>
                </c:pt>
                <c:pt idx="36140">
                  <c:v>2.2879</c:v>
                </c:pt>
                <c:pt idx="36141">
                  <c:v>2.3104</c:v>
                </c:pt>
                <c:pt idx="36142">
                  <c:v>2.3449000000000004</c:v>
                </c:pt>
                <c:pt idx="36143">
                  <c:v>2.3807</c:v>
                </c:pt>
                <c:pt idx="36144">
                  <c:v>2.4485000000000001</c:v>
                </c:pt>
                <c:pt idx="36145">
                  <c:v>2.4511000000000003</c:v>
                </c:pt>
                <c:pt idx="36146">
                  <c:v>2.4733000000000001</c:v>
                </c:pt>
                <c:pt idx="36147">
                  <c:v>2.4477000000000002</c:v>
                </c:pt>
                <c:pt idx="36148">
                  <c:v>2.4436</c:v>
                </c:pt>
                <c:pt idx="36149">
                  <c:v>2.5013000000000005</c:v>
                </c:pt>
                <c:pt idx="36150">
                  <c:v>2.5547000000000004</c:v>
                </c:pt>
                <c:pt idx="36151">
                  <c:v>2.5660000000000003</c:v>
                </c:pt>
                <c:pt idx="36152">
                  <c:v>2.5431000000000004</c:v>
                </c:pt>
                <c:pt idx="36153">
                  <c:v>2.6055000000000001</c:v>
                </c:pt>
                <c:pt idx="36154">
                  <c:v>2.5913000000000004</c:v>
                </c:pt>
                <c:pt idx="36155">
                  <c:v>2.5863</c:v>
                </c:pt>
                <c:pt idx="36156">
                  <c:v>2.6748000000000003</c:v>
                </c:pt>
                <c:pt idx="36157">
                  <c:v>2.7032000000000003</c:v>
                </c:pt>
                <c:pt idx="36158">
                  <c:v>2.738</c:v>
                </c:pt>
                <c:pt idx="36159">
                  <c:v>2.7395</c:v>
                </c:pt>
                <c:pt idx="36160">
                  <c:v>2.8142</c:v>
                </c:pt>
                <c:pt idx="36161">
                  <c:v>2.8003</c:v>
                </c:pt>
                <c:pt idx="36162">
                  <c:v>2.7164999999999999</c:v>
                </c:pt>
                <c:pt idx="36163">
                  <c:v>2.7928000000000002</c:v>
                </c:pt>
                <c:pt idx="36164">
                  <c:v>2.7921</c:v>
                </c:pt>
                <c:pt idx="36165">
                  <c:v>2.8144</c:v>
                </c:pt>
                <c:pt idx="36166">
                  <c:v>2.7875000000000001</c:v>
                </c:pt>
                <c:pt idx="36167">
                  <c:v>2.8427000000000002</c:v>
                </c:pt>
                <c:pt idx="36168">
                  <c:v>2.8283000000000005</c:v>
                </c:pt>
                <c:pt idx="36169">
                  <c:v>2.8450000000000002</c:v>
                </c:pt>
                <c:pt idx="36170">
                  <c:v>2.8428000000000004</c:v>
                </c:pt>
                <c:pt idx="36171">
                  <c:v>2.8584000000000001</c:v>
                </c:pt>
                <c:pt idx="36172">
                  <c:v>2.8574000000000002</c:v>
                </c:pt>
                <c:pt idx="36173">
                  <c:v>2.8427000000000002</c:v>
                </c:pt>
                <c:pt idx="36174">
                  <c:v>2.8717000000000001</c:v>
                </c:pt>
                <c:pt idx="36175">
                  <c:v>2.8733000000000004</c:v>
                </c:pt>
                <c:pt idx="36176">
                  <c:v>2.8713000000000002</c:v>
                </c:pt>
                <c:pt idx="36177">
                  <c:v>2.8800000000000003</c:v>
                </c:pt>
                <c:pt idx="36178">
                  <c:v>2.8729</c:v>
                </c:pt>
                <c:pt idx="36179">
                  <c:v>2.8424</c:v>
                </c:pt>
                <c:pt idx="36180">
                  <c:v>2.8317000000000001</c:v>
                </c:pt>
                <c:pt idx="36181">
                  <c:v>2.8239999999999998</c:v>
                </c:pt>
                <c:pt idx="36182">
                  <c:v>2.8340000000000001</c:v>
                </c:pt>
                <c:pt idx="36183">
                  <c:v>2.8151000000000002</c:v>
                </c:pt>
                <c:pt idx="36184">
                  <c:v>2.7947000000000002</c:v>
                </c:pt>
                <c:pt idx="36185">
                  <c:v>2.7966000000000002</c:v>
                </c:pt>
                <c:pt idx="36186">
                  <c:v>2.7878000000000003</c:v>
                </c:pt>
                <c:pt idx="36187">
                  <c:v>2.7774000000000001</c:v>
                </c:pt>
                <c:pt idx="36188">
                  <c:v>2.7437000000000005</c:v>
                </c:pt>
                <c:pt idx="36189">
                  <c:v>2.657</c:v>
                </c:pt>
                <c:pt idx="36190">
                  <c:v>2.6832000000000003</c:v>
                </c:pt>
                <c:pt idx="36191">
                  <c:v>2.6625000000000001</c:v>
                </c:pt>
                <c:pt idx="36192">
                  <c:v>2.6660000000000004</c:v>
                </c:pt>
                <c:pt idx="36193">
                  <c:v>2.5585000000000004</c:v>
                </c:pt>
                <c:pt idx="36194">
                  <c:v>2.4913000000000003</c:v>
                </c:pt>
                <c:pt idx="36195">
                  <c:v>2.5035000000000003</c:v>
                </c:pt>
                <c:pt idx="36196">
                  <c:v>2.3603000000000001</c:v>
                </c:pt>
                <c:pt idx="36197">
                  <c:v>2.3538000000000001</c:v>
                </c:pt>
                <c:pt idx="36198">
                  <c:v>2.327</c:v>
                </c:pt>
                <c:pt idx="36199">
                  <c:v>2.5082000000000004</c:v>
                </c:pt>
                <c:pt idx="36200">
                  <c:v>2.3960000000000004</c:v>
                </c:pt>
                <c:pt idx="36201">
                  <c:v>2.2032000000000003</c:v>
                </c:pt>
                <c:pt idx="36202">
                  <c:v>2.2555000000000001</c:v>
                </c:pt>
                <c:pt idx="36203">
                  <c:v>2.1669</c:v>
                </c:pt>
                <c:pt idx="36204">
                  <c:v>2.0958000000000001</c:v>
                </c:pt>
                <c:pt idx="36205">
                  <c:v>2.1038000000000001</c:v>
                </c:pt>
                <c:pt idx="36206">
                  <c:v>2.0863</c:v>
                </c:pt>
                <c:pt idx="36207">
                  <c:v>2.0865</c:v>
                </c:pt>
                <c:pt idx="36208">
                  <c:v>2.0962000000000001</c:v>
                </c:pt>
                <c:pt idx="36209">
                  <c:v>2.0425</c:v>
                </c:pt>
                <c:pt idx="36210">
                  <c:v>2.1206</c:v>
                </c:pt>
                <c:pt idx="36211">
                  <c:v>2.0079000000000002</c:v>
                </c:pt>
                <c:pt idx="36212">
                  <c:v>1.9573</c:v>
                </c:pt>
                <c:pt idx="36213">
                  <c:v>1.9599000000000002</c:v>
                </c:pt>
                <c:pt idx="36214">
                  <c:v>1.9014</c:v>
                </c:pt>
                <c:pt idx="36215">
                  <c:v>1.8376000000000001</c:v>
                </c:pt>
                <c:pt idx="36216">
                  <c:v>1.7364000000000002</c:v>
                </c:pt>
                <c:pt idx="36217">
                  <c:v>1.7037</c:v>
                </c:pt>
                <c:pt idx="36218">
                  <c:v>1.7477</c:v>
                </c:pt>
                <c:pt idx="36219">
                  <c:v>1.7230000000000001</c:v>
                </c:pt>
                <c:pt idx="36220">
                  <c:v>1.7256</c:v>
                </c:pt>
                <c:pt idx="36221">
                  <c:v>1.5028000000000001</c:v>
                </c:pt>
                <c:pt idx="36222">
                  <c:v>1.3799000000000001</c:v>
                </c:pt>
                <c:pt idx="36223">
                  <c:v>1.2783</c:v>
                </c:pt>
                <c:pt idx="36224">
                  <c:v>1.2575000000000001</c:v>
                </c:pt>
                <c:pt idx="36225">
                  <c:v>1.2295</c:v>
                </c:pt>
                <c:pt idx="36226">
                  <c:v>1.202</c:v>
                </c:pt>
                <c:pt idx="36227">
                  <c:v>1.1835000000000002</c:v>
                </c:pt>
                <c:pt idx="36228">
                  <c:v>1.1411</c:v>
                </c:pt>
                <c:pt idx="36229">
                  <c:v>1.1137000000000001</c:v>
                </c:pt>
                <c:pt idx="36230">
                  <c:v>1.1084000000000001</c:v>
                </c:pt>
                <c:pt idx="36231">
                  <c:v>1.0847</c:v>
                </c:pt>
                <c:pt idx="36232">
                  <c:v>1.0743</c:v>
                </c:pt>
                <c:pt idx="36233">
                  <c:v>1.0371000000000001</c:v>
                </c:pt>
                <c:pt idx="36234">
                  <c:v>1.0227999999999999</c:v>
                </c:pt>
                <c:pt idx="36235">
                  <c:v>1.0230000000000001</c:v>
                </c:pt>
                <c:pt idx="36236">
                  <c:v>0.97970000000000013</c:v>
                </c:pt>
                <c:pt idx="36237">
                  <c:v>0.95299999999999996</c:v>
                </c:pt>
                <c:pt idx="36238">
                  <c:v>0.9537000000000001</c:v>
                </c:pt>
                <c:pt idx="36239">
                  <c:v>0.9234</c:v>
                </c:pt>
                <c:pt idx="36240">
                  <c:v>0.90510000000000002</c:v>
                </c:pt>
                <c:pt idx="36241">
                  <c:v>0.90950000000000009</c:v>
                </c:pt>
                <c:pt idx="36242">
                  <c:v>0.89849999999999997</c:v>
                </c:pt>
                <c:pt idx="36243">
                  <c:v>0.86809999999999998</c:v>
                </c:pt>
                <c:pt idx="36244">
                  <c:v>0.87370000000000003</c:v>
                </c:pt>
                <c:pt idx="36245">
                  <c:v>0.85460000000000003</c:v>
                </c:pt>
                <c:pt idx="36246">
                  <c:v>0.86359999999999992</c:v>
                </c:pt>
                <c:pt idx="36247">
                  <c:v>0.82790000000000008</c:v>
                </c:pt>
                <c:pt idx="36248">
                  <c:v>0.80790000000000006</c:v>
                </c:pt>
                <c:pt idx="36249">
                  <c:v>0.81769999999999998</c:v>
                </c:pt>
                <c:pt idx="36250">
                  <c:v>0.77360000000000007</c:v>
                </c:pt>
                <c:pt idx="36251">
                  <c:v>0.77310000000000001</c:v>
                </c:pt>
                <c:pt idx="36252">
                  <c:v>0.75260000000000005</c:v>
                </c:pt>
                <c:pt idx="36253">
                  <c:v>0.76730000000000009</c:v>
                </c:pt>
                <c:pt idx="36254">
                  <c:v>0.75209999999999999</c:v>
                </c:pt>
                <c:pt idx="36255">
                  <c:v>0.72030000000000005</c:v>
                </c:pt>
                <c:pt idx="36256">
                  <c:v>0.71479999999999999</c:v>
                </c:pt>
                <c:pt idx="36257">
                  <c:v>0.68400000000000005</c:v>
                </c:pt>
                <c:pt idx="36258">
                  <c:v>0.65910000000000002</c:v>
                </c:pt>
                <c:pt idx="36259">
                  <c:v>0.64790000000000003</c:v>
                </c:pt>
                <c:pt idx="36260">
                  <c:v>0.66180000000000005</c:v>
                </c:pt>
                <c:pt idx="36261">
                  <c:v>0.66239999999999999</c:v>
                </c:pt>
                <c:pt idx="36262">
                  <c:v>0.65800000000000003</c:v>
                </c:pt>
                <c:pt idx="36263">
                  <c:v>0.63949999999999996</c:v>
                </c:pt>
                <c:pt idx="36264">
                  <c:v>0.63790000000000002</c:v>
                </c:pt>
                <c:pt idx="36265">
                  <c:v>0.6291000000000001</c:v>
                </c:pt>
                <c:pt idx="36266">
                  <c:v>0.61080000000000001</c:v>
                </c:pt>
                <c:pt idx="36267">
                  <c:v>0.60309999999999997</c:v>
                </c:pt>
                <c:pt idx="36268">
                  <c:v>0.59179999999999999</c:v>
                </c:pt>
                <c:pt idx="36269">
                  <c:v>0.59409999999999996</c:v>
                </c:pt>
                <c:pt idx="36270">
                  <c:v>0.58609999999999995</c:v>
                </c:pt>
                <c:pt idx="36271">
                  <c:v>0.57610000000000006</c:v>
                </c:pt>
                <c:pt idx="36272">
                  <c:v>0.57000000000000006</c:v>
                </c:pt>
                <c:pt idx="36273">
                  <c:v>0.5595</c:v>
                </c:pt>
                <c:pt idx="36274">
                  <c:v>0.54320000000000002</c:v>
                </c:pt>
                <c:pt idx="36275">
                  <c:v>0.53810000000000002</c:v>
                </c:pt>
                <c:pt idx="36276">
                  <c:v>0.53110000000000002</c:v>
                </c:pt>
                <c:pt idx="36277">
                  <c:v>0.52759999999999996</c:v>
                </c:pt>
                <c:pt idx="36278">
                  <c:v>0.51970000000000005</c:v>
                </c:pt>
                <c:pt idx="36279">
                  <c:v>0.51119999999999999</c:v>
                </c:pt>
                <c:pt idx="36280">
                  <c:v>0.503</c:v>
                </c:pt>
                <c:pt idx="36281">
                  <c:v>0.49070000000000003</c:v>
                </c:pt>
                <c:pt idx="36282">
                  <c:v>0.4824</c:v>
                </c:pt>
                <c:pt idx="36283">
                  <c:v>0.47249999999999998</c:v>
                </c:pt>
                <c:pt idx="36284">
                  <c:v>0.46790000000000004</c:v>
                </c:pt>
                <c:pt idx="36285">
                  <c:v>0.45850000000000002</c:v>
                </c:pt>
                <c:pt idx="36286">
                  <c:v>0.45240000000000002</c:v>
                </c:pt>
                <c:pt idx="36287">
                  <c:v>0.44989999999999997</c:v>
                </c:pt>
                <c:pt idx="36288">
                  <c:v>0.4451</c:v>
                </c:pt>
                <c:pt idx="36289">
                  <c:v>0.434</c:v>
                </c:pt>
                <c:pt idx="36290">
                  <c:v>0.42800000000000005</c:v>
                </c:pt>
                <c:pt idx="36291">
                  <c:v>0.41950000000000004</c:v>
                </c:pt>
                <c:pt idx="36292">
                  <c:v>0.41300000000000003</c:v>
                </c:pt>
                <c:pt idx="36293">
                  <c:v>0.40610000000000002</c:v>
                </c:pt>
                <c:pt idx="36294">
                  <c:v>0.39510000000000001</c:v>
                </c:pt>
                <c:pt idx="36295">
                  <c:v>0.39070000000000005</c:v>
                </c:pt>
                <c:pt idx="36296">
                  <c:v>0.38300000000000001</c:v>
                </c:pt>
                <c:pt idx="36297">
                  <c:v>0.38080000000000003</c:v>
                </c:pt>
                <c:pt idx="36298">
                  <c:v>0.37740000000000001</c:v>
                </c:pt>
                <c:pt idx="36299">
                  <c:v>0.36970000000000003</c:v>
                </c:pt>
                <c:pt idx="36300">
                  <c:v>0.37010000000000004</c:v>
                </c:pt>
                <c:pt idx="36301">
                  <c:v>0.36610000000000004</c:v>
                </c:pt>
                <c:pt idx="36302">
                  <c:v>0.3609</c:v>
                </c:pt>
                <c:pt idx="36303">
                  <c:v>0.35810000000000003</c:v>
                </c:pt>
                <c:pt idx="36304">
                  <c:v>0.34889999999999999</c:v>
                </c:pt>
                <c:pt idx="36305">
                  <c:v>0.34050000000000002</c:v>
                </c:pt>
                <c:pt idx="36306">
                  <c:v>0.33780000000000004</c:v>
                </c:pt>
                <c:pt idx="36307">
                  <c:v>0.33650000000000002</c:v>
                </c:pt>
                <c:pt idx="36308">
                  <c:v>0.32850000000000001</c:v>
                </c:pt>
                <c:pt idx="36309">
                  <c:v>0.32180000000000003</c:v>
                </c:pt>
                <c:pt idx="36310">
                  <c:v>0.31720000000000004</c:v>
                </c:pt>
                <c:pt idx="36311">
                  <c:v>0.31659999999999999</c:v>
                </c:pt>
                <c:pt idx="36312">
                  <c:v>0.31150000000000005</c:v>
                </c:pt>
                <c:pt idx="36313">
                  <c:v>0.30720000000000003</c:v>
                </c:pt>
                <c:pt idx="36314">
                  <c:v>0.29960000000000003</c:v>
                </c:pt>
                <c:pt idx="36315">
                  <c:v>0.2923</c:v>
                </c:pt>
                <c:pt idx="36316">
                  <c:v>0.29140000000000005</c:v>
                </c:pt>
                <c:pt idx="36317">
                  <c:v>0.28989999999999999</c:v>
                </c:pt>
                <c:pt idx="36318">
                  <c:v>0.28660000000000002</c:v>
                </c:pt>
                <c:pt idx="36319">
                  <c:v>0.2848</c:v>
                </c:pt>
                <c:pt idx="36320">
                  <c:v>0.28389999999999999</c:v>
                </c:pt>
                <c:pt idx="36321">
                  <c:v>0.28300000000000003</c:v>
                </c:pt>
                <c:pt idx="36322">
                  <c:v>0.28439999999999999</c:v>
                </c:pt>
                <c:pt idx="36323">
                  <c:v>0.28360000000000002</c:v>
                </c:pt>
                <c:pt idx="36324">
                  <c:v>0.2787</c:v>
                </c:pt>
                <c:pt idx="36325">
                  <c:v>0.27639999999999998</c:v>
                </c:pt>
                <c:pt idx="36326">
                  <c:v>0.26840000000000003</c:v>
                </c:pt>
                <c:pt idx="36327">
                  <c:v>0.26650000000000001</c:v>
                </c:pt>
                <c:pt idx="36328">
                  <c:v>0.26340000000000002</c:v>
                </c:pt>
                <c:pt idx="36329">
                  <c:v>0.25640000000000002</c:v>
                </c:pt>
                <c:pt idx="36330">
                  <c:v>0.25009999999999999</c:v>
                </c:pt>
                <c:pt idx="36331">
                  <c:v>0.25470000000000004</c:v>
                </c:pt>
                <c:pt idx="36332">
                  <c:v>0.25070000000000003</c:v>
                </c:pt>
                <c:pt idx="36333">
                  <c:v>0.24729999999999999</c:v>
                </c:pt>
                <c:pt idx="36334">
                  <c:v>0.24590000000000001</c:v>
                </c:pt>
                <c:pt idx="36335">
                  <c:v>0.24</c:v>
                </c:pt>
                <c:pt idx="36336">
                  <c:v>0.23430000000000001</c:v>
                </c:pt>
                <c:pt idx="36337">
                  <c:v>0.2331</c:v>
                </c:pt>
                <c:pt idx="36338">
                  <c:v>0.23210000000000003</c:v>
                </c:pt>
                <c:pt idx="36339">
                  <c:v>0.2298</c:v>
                </c:pt>
                <c:pt idx="36340">
                  <c:v>0.22660000000000002</c:v>
                </c:pt>
                <c:pt idx="36341">
                  <c:v>0.22389999999999999</c:v>
                </c:pt>
                <c:pt idx="36342">
                  <c:v>0.21940000000000001</c:v>
                </c:pt>
                <c:pt idx="36343">
                  <c:v>0.21640000000000004</c:v>
                </c:pt>
                <c:pt idx="36344">
                  <c:v>0.21800000000000003</c:v>
                </c:pt>
                <c:pt idx="36345">
                  <c:v>0.21779999999999999</c:v>
                </c:pt>
                <c:pt idx="36346">
                  <c:v>0.21600000000000003</c:v>
                </c:pt>
                <c:pt idx="36347">
                  <c:v>0.20930000000000001</c:v>
                </c:pt>
                <c:pt idx="36348">
                  <c:v>0.20430000000000004</c:v>
                </c:pt>
                <c:pt idx="36349">
                  <c:v>0.20400000000000001</c:v>
                </c:pt>
                <c:pt idx="36350">
                  <c:v>0.20219999999999999</c:v>
                </c:pt>
                <c:pt idx="36351">
                  <c:v>0.20110000000000003</c:v>
                </c:pt>
                <c:pt idx="36352">
                  <c:v>0.20110000000000003</c:v>
                </c:pt>
                <c:pt idx="36353">
                  <c:v>0.19820000000000002</c:v>
                </c:pt>
                <c:pt idx="36354">
                  <c:v>0.19910000000000003</c:v>
                </c:pt>
                <c:pt idx="36355">
                  <c:v>0.1976</c:v>
                </c:pt>
                <c:pt idx="36356">
                  <c:v>0.19790000000000002</c:v>
                </c:pt>
                <c:pt idx="36357">
                  <c:v>0.2</c:v>
                </c:pt>
                <c:pt idx="36358">
                  <c:v>0.2014</c:v>
                </c:pt>
                <c:pt idx="36359">
                  <c:v>0.20270000000000002</c:v>
                </c:pt>
                <c:pt idx="36360">
                  <c:v>0.2014</c:v>
                </c:pt>
                <c:pt idx="36361">
                  <c:v>0.19770000000000001</c:v>
                </c:pt>
                <c:pt idx="36362">
                  <c:v>0.19940000000000002</c:v>
                </c:pt>
                <c:pt idx="36363">
                  <c:v>0.1966</c:v>
                </c:pt>
                <c:pt idx="36364">
                  <c:v>0.19540000000000002</c:v>
                </c:pt>
                <c:pt idx="36365">
                  <c:v>0.1946</c:v>
                </c:pt>
                <c:pt idx="36366">
                  <c:v>0.19540000000000002</c:v>
                </c:pt>
                <c:pt idx="36367">
                  <c:v>0.1978</c:v>
                </c:pt>
                <c:pt idx="36368">
                  <c:v>0.19640000000000002</c:v>
                </c:pt>
                <c:pt idx="36369">
                  <c:v>0.19730000000000003</c:v>
                </c:pt>
                <c:pt idx="36370">
                  <c:v>0.19930000000000003</c:v>
                </c:pt>
                <c:pt idx="36371">
                  <c:v>0.19510000000000002</c:v>
                </c:pt>
                <c:pt idx="36372">
                  <c:v>0.19490000000000002</c:v>
                </c:pt>
                <c:pt idx="36373">
                  <c:v>0.19870000000000002</c:v>
                </c:pt>
                <c:pt idx="36374">
                  <c:v>0.19950000000000001</c:v>
                </c:pt>
                <c:pt idx="36375">
                  <c:v>0.2009</c:v>
                </c:pt>
                <c:pt idx="36376">
                  <c:v>0.20610000000000001</c:v>
                </c:pt>
                <c:pt idx="36377">
                  <c:v>0.21230000000000004</c:v>
                </c:pt>
                <c:pt idx="36378">
                  <c:v>0.2142</c:v>
                </c:pt>
                <c:pt idx="36379">
                  <c:v>0.21820000000000001</c:v>
                </c:pt>
                <c:pt idx="36380">
                  <c:v>0.2331</c:v>
                </c:pt>
                <c:pt idx="36381">
                  <c:v>0.24209999999999998</c:v>
                </c:pt>
                <c:pt idx="36382">
                  <c:v>0.26869999999999999</c:v>
                </c:pt>
                <c:pt idx="36383">
                  <c:v>0.29620000000000002</c:v>
                </c:pt>
                <c:pt idx="36384">
                  <c:v>0.31290000000000001</c:v>
                </c:pt>
                <c:pt idx="36385">
                  <c:v>0.32820000000000005</c:v>
                </c:pt>
                <c:pt idx="36386">
                  <c:v>0.36730000000000002</c:v>
                </c:pt>
                <c:pt idx="36387">
                  <c:v>0.3977</c:v>
                </c:pt>
                <c:pt idx="36388">
                  <c:v>0.43760000000000004</c:v>
                </c:pt>
                <c:pt idx="36389">
                  <c:v>0.45570000000000005</c:v>
                </c:pt>
                <c:pt idx="36390">
                  <c:v>0.47439999999999999</c:v>
                </c:pt>
                <c:pt idx="36391">
                  <c:v>0.47610000000000002</c:v>
                </c:pt>
                <c:pt idx="36392">
                  <c:v>0.49780000000000002</c:v>
                </c:pt>
                <c:pt idx="36393">
                  <c:v>0.50750000000000006</c:v>
                </c:pt>
                <c:pt idx="36394">
                  <c:v>0.53490000000000004</c:v>
                </c:pt>
                <c:pt idx="36395">
                  <c:v>0.58330000000000004</c:v>
                </c:pt>
                <c:pt idx="36396">
                  <c:v>0.59540000000000004</c:v>
                </c:pt>
                <c:pt idx="36397">
                  <c:v>0.59440000000000004</c:v>
                </c:pt>
                <c:pt idx="36398">
                  <c:v>0.61030000000000006</c:v>
                </c:pt>
                <c:pt idx="36399">
                  <c:v>0.65549999999999997</c:v>
                </c:pt>
                <c:pt idx="36400">
                  <c:v>0.76560000000000006</c:v>
                </c:pt>
                <c:pt idx="36401">
                  <c:v>0.83089999999999997</c:v>
                </c:pt>
                <c:pt idx="36402">
                  <c:v>0.86680000000000001</c:v>
                </c:pt>
                <c:pt idx="36403">
                  <c:v>0.84710000000000008</c:v>
                </c:pt>
                <c:pt idx="36404">
                  <c:v>0.84109999999999996</c:v>
                </c:pt>
                <c:pt idx="36405">
                  <c:v>1.0378000000000001</c:v>
                </c:pt>
                <c:pt idx="36406">
                  <c:v>1.1415</c:v>
                </c:pt>
                <c:pt idx="36407">
                  <c:v>1.1413</c:v>
                </c:pt>
                <c:pt idx="36408">
                  <c:v>1.3748</c:v>
                </c:pt>
                <c:pt idx="36409">
                  <c:v>1.5131000000000001</c:v>
                </c:pt>
                <c:pt idx="36410">
                  <c:v>1.5832000000000002</c:v>
                </c:pt>
                <c:pt idx="36411">
                  <c:v>1.7296</c:v>
                </c:pt>
                <c:pt idx="36412">
                  <c:v>1.9321999999999999</c:v>
                </c:pt>
                <c:pt idx="36413">
                  <c:v>2.0763000000000003</c:v>
                </c:pt>
                <c:pt idx="36414">
                  <c:v>2.0806999999999998</c:v>
                </c:pt>
                <c:pt idx="36415">
                  <c:v>2.1369000000000002</c:v>
                </c:pt>
                <c:pt idx="36416">
                  <c:v>2.2040999999999999</c:v>
                </c:pt>
                <c:pt idx="36417">
                  <c:v>2.3954999999999997</c:v>
                </c:pt>
                <c:pt idx="36418">
                  <c:v>2.4643000000000002</c:v>
                </c:pt>
                <c:pt idx="36419">
                  <c:v>2.5078</c:v>
                </c:pt>
                <c:pt idx="36420">
                  <c:v>2.6439000000000004</c:v>
                </c:pt>
                <c:pt idx="36421">
                  <c:v>2.6974</c:v>
                </c:pt>
                <c:pt idx="36422">
                  <c:v>2.7948000000000004</c:v>
                </c:pt>
                <c:pt idx="36423">
                  <c:v>2.8005</c:v>
                </c:pt>
                <c:pt idx="36424">
                  <c:v>2.8580000000000001</c:v>
                </c:pt>
                <c:pt idx="36425">
                  <c:v>2.9199000000000002</c:v>
                </c:pt>
                <c:pt idx="36426">
                  <c:v>2.8799000000000001</c:v>
                </c:pt>
                <c:pt idx="36427">
                  <c:v>2.9256000000000002</c:v>
                </c:pt>
                <c:pt idx="36428">
                  <c:v>2.9633000000000003</c:v>
                </c:pt>
                <c:pt idx="36429">
                  <c:v>2.9780000000000002</c:v>
                </c:pt>
                <c:pt idx="36430">
                  <c:v>2.9806000000000004</c:v>
                </c:pt>
                <c:pt idx="36431">
                  <c:v>2.9535</c:v>
                </c:pt>
                <c:pt idx="36432">
                  <c:v>2.9256000000000002</c:v>
                </c:pt>
                <c:pt idx="36433">
                  <c:v>2.9597000000000002</c:v>
                </c:pt>
                <c:pt idx="36434">
                  <c:v>2.9435000000000002</c:v>
                </c:pt>
                <c:pt idx="36435">
                  <c:v>2.9305000000000003</c:v>
                </c:pt>
                <c:pt idx="36436">
                  <c:v>3.0071000000000003</c:v>
                </c:pt>
                <c:pt idx="36437">
                  <c:v>3.0318000000000005</c:v>
                </c:pt>
                <c:pt idx="36438">
                  <c:v>3.0337000000000001</c:v>
                </c:pt>
                <c:pt idx="36439">
                  <c:v>3.0707000000000004</c:v>
                </c:pt>
                <c:pt idx="36440">
                  <c:v>3.0143000000000004</c:v>
                </c:pt>
                <c:pt idx="36441">
                  <c:v>3.0948000000000002</c:v>
                </c:pt>
                <c:pt idx="36442">
                  <c:v>3.1402000000000001</c:v>
                </c:pt>
                <c:pt idx="36443">
                  <c:v>3.1748000000000003</c:v>
                </c:pt>
                <c:pt idx="36444">
                  <c:v>3.1661999999999999</c:v>
                </c:pt>
                <c:pt idx="36445">
                  <c:v>3.1831</c:v>
                </c:pt>
                <c:pt idx="36446">
                  <c:v>3.1975000000000002</c:v>
                </c:pt>
                <c:pt idx="36447">
                  <c:v>3.2325000000000004</c:v>
                </c:pt>
                <c:pt idx="36448">
                  <c:v>3.2530999999999999</c:v>
                </c:pt>
                <c:pt idx="36449">
                  <c:v>3.2706000000000004</c:v>
                </c:pt>
                <c:pt idx="36450">
                  <c:v>3.2256999999999998</c:v>
                </c:pt>
                <c:pt idx="36451">
                  <c:v>3.2430000000000003</c:v>
                </c:pt>
                <c:pt idx="36452">
                  <c:v>3.2112000000000003</c:v>
                </c:pt>
                <c:pt idx="36453">
                  <c:v>3.2259000000000002</c:v>
                </c:pt>
                <c:pt idx="36454">
                  <c:v>3.2417000000000002</c:v>
                </c:pt>
                <c:pt idx="36455">
                  <c:v>3.2051000000000003</c:v>
                </c:pt>
                <c:pt idx="36456">
                  <c:v>3.2726000000000002</c:v>
                </c:pt>
                <c:pt idx="36457">
                  <c:v>3.2689000000000004</c:v>
                </c:pt>
                <c:pt idx="36458">
                  <c:v>3.2283000000000004</c:v>
                </c:pt>
                <c:pt idx="36459">
                  <c:v>3.2247000000000003</c:v>
                </c:pt>
                <c:pt idx="36460">
                  <c:v>3.2648000000000006</c:v>
                </c:pt>
                <c:pt idx="36461">
                  <c:v>3.2397</c:v>
                </c:pt>
                <c:pt idx="36462">
                  <c:v>3.2558000000000002</c:v>
                </c:pt>
                <c:pt idx="36463">
                  <c:v>3.2597000000000005</c:v>
                </c:pt>
                <c:pt idx="36464">
                  <c:v>3.3338999999999999</c:v>
                </c:pt>
                <c:pt idx="36465">
                  <c:v>3.2218000000000004</c:v>
                </c:pt>
                <c:pt idx="36466">
                  <c:v>3.2094000000000005</c:v>
                </c:pt>
                <c:pt idx="36467">
                  <c:v>3.2103000000000002</c:v>
                </c:pt>
                <c:pt idx="36468">
                  <c:v>3.1806999999999999</c:v>
                </c:pt>
                <c:pt idx="36469">
                  <c:v>3.1969000000000003</c:v>
                </c:pt>
                <c:pt idx="36470">
                  <c:v>3.2164999999999999</c:v>
                </c:pt>
                <c:pt idx="36471">
                  <c:v>3.1826000000000003</c:v>
                </c:pt>
                <c:pt idx="36472">
                  <c:v>3.1518999999999999</c:v>
                </c:pt>
                <c:pt idx="36473">
                  <c:v>3.1350000000000002</c:v>
                </c:pt>
                <c:pt idx="36474">
                  <c:v>3.1745999999999999</c:v>
                </c:pt>
                <c:pt idx="36475">
                  <c:v>3.1600999999999999</c:v>
                </c:pt>
                <c:pt idx="36476">
                  <c:v>3.0777999999999999</c:v>
                </c:pt>
                <c:pt idx="36477">
                  <c:v>2.9266000000000001</c:v>
                </c:pt>
                <c:pt idx="36478">
                  <c:v>2.8687000000000005</c:v>
                </c:pt>
                <c:pt idx="36479">
                  <c:v>2.9229000000000003</c:v>
                </c:pt>
                <c:pt idx="36480">
                  <c:v>2.8827000000000003</c:v>
                </c:pt>
                <c:pt idx="36481">
                  <c:v>2.8627000000000002</c:v>
                </c:pt>
                <c:pt idx="36482">
                  <c:v>2.7925000000000004</c:v>
                </c:pt>
                <c:pt idx="36483">
                  <c:v>2.7271999999999998</c:v>
                </c:pt>
                <c:pt idx="36484">
                  <c:v>2.7251000000000003</c:v>
                </c:pt>
                <c:pt idx="36485">
                  <c:v>2.8596000000000004</c:v>
                </c:pt>
                <c:pt idx="36486">
                  <c:v>2.6894</c:v>
                </c:pt>
                <c:pt idx="36487">
                  <c:v>2.7476000000000003</c:v>
                </c:pt>
                <c:pt idx="36488">
                  <c:v>2.5792000000000002</c:v>
                </c:pt>
                <c:pt idx="36489">
                  <c:v>2.4756</c:v>
                </c:pt>
                <c:pt idx="36490">
                  <c:v>2.4599000000000002</c:v>
                </c:pt>
                <c:pt idx="36491">
                  <c:v>2.4343000000000004</c:v>
                </c:pt>
                <c:pt idx="36492">
                  <c:v>2.5885000000000002</c:v>
                </c:pt>
                <c:pt idx="36493">
                  <c:v>2.3529</c:v>
                </c:pt>
                <c:pt idx="36494">
                  <c:v>2.3184999999999998</c:v>
                </c:pt>
                <c:pt idx="36495">
                  <c:v>2.3280000000000003</c:v>
                </c:pt>
                <c:pt idx="36496">
                  <c:v>2.2602000000000002</c:v>
                </c:pt>
                <c:pt idx="36497">
                  <c:v>2.2982</c:v>
                </c:pt>
                <c:pt idx="36498">
                  <c:v>2.3169</c:v>
                </c:pt>
                <c:pt idx="36499">
                  <c:v>2.2736999999999998</c:v>
                </c:pt>
                <c:pt idx="36500">
                  <c:v>2.2242999999999999</c:v>
                </c:pt>
                <c:pt idx="36501">
                  <c:v>2.1605000000000003</c:v>
                </c:pt>
                <c:pt idx="36502">
                  <c:v>2.1316000000000002</c:v>
                </c:pt>
                <c:pt idx="36503">
                  <c:v>2.0779000000000001</c:v>
                </c:pt>
                <c:pt idx="36504">
                  <c:v>2.1763000000000003</c:v>
                </c:pt>
                <c:pt idx="36505">
                  <c:v>2.1739000000000002</c:v>
                </c:pt>
                <c:pt idx="36506">
                  <c:v>2.0064000000000002</c:v>
                </c:pt>
                <c:pt idx="36507">
                  <c:v>1.8774000000000002</c:v>
                </c:pt>
                <c:pt idx="36508">
                  <c:v>1.7916000000000001</c:v>
                </c:pt>
                <c:pt idx="36509">
                  <c:v>1.5889</c:v>
                </c:pt>
                <c:pt idx="36510">
                  <c:v>1.5082000000000002</c:v>
                </c:pt>
                <c:pt idx="36511">
                  <c:v>1.4007000000000001</c:v>
                </c:pt>
                <c:pt idx="36512">
                  <c:v>1.3927</c:v>
                </c:pt>
                <c:pt idx="36513">
                  <c:v>1.375</c:v>
                </c:pt>
                <c:pt idx="36514">
                  <c:v>1.3177000000000001</c:v>
                </c:pt>
                <c:pt idx="36515">
                  <c:v>1.3733000000000002</c:v>
                </c:pt>
                <c:pt idx="36516">
                  <c:v>1.3249000000000002</c:v>
                </c:pt>
                <c:pt idx="36517">
                  <c:v>1.2963</c:v>
                </c:pt>
                <c:pt idx="36518">
                  <c:v>1.2640000000000002</c:v>
                </c:pt>
                <c:pt idx="36519">
                  <c:v>1.2316000000000003</c:v>
                </c:pt>
                <c:pt idx="36520">
                  <c:v>1.2135</c:v>
                </c:pt>
                <c:pt idx="36521">
                  <c:v>1.1739000000000002</c:v>
                </c:pt>
                <c:pt idx="36522">
                  <c:v>1.1602000000000001</c:v>
                </c:pt>
                <c:pt idx="36523">
                  <c:v>1.147</c:v>
                </c:pt>
                <c:pt idx="36524">
                  <c:v>1.1287</c:v>
                </c:pt>
                <c:pt idx="36525">
                  <c:v>1.1396000000000002</c:v>
                </c:pt>
                <c:pt idx="36526">
                  <c:v>1.1173</c:v>
                </c:pt>
                <c:pt idx="36527">
                  <c:v>1.0553000000000001</c:v>
                </c:pt>
                <c:pt idx="36528">
                  <c:v>1.0330000000000001</c:v>
                </c:pt>
                <c:pt idx="36529">
                  <c:v>1.0875000000000001</c:v>
                </c:pt>
                <c:pt idx="36530">
                  <c:v>1.0468999999999999</c:v>
                </c:pt>
                <c:pt idx="36531">
                  <c:v>1.0345000000000002</c:v>
                </c:pt>
                <c:pt idx="36532">
                  <c:v>0.99740000000000006</c:v>
                </c:pt>
                <c:pt idx="36533">
                  <c:v>0.9739000000000001</c:v>
                </c:pt>
                <c:pt idx="36534">
                  <c:v>0.98160000000000014</c:v>
                </c:pt>
                <c:pt idx="36535">
                  <c:v>0.96730000000000005</c:v>
                </c:pt>
                <c:pt idx="36536">
                  <c:v>0.95120000000000005</c:v>
                </c:pt>
                <c:pt idx="36537">
                  <c:v>0.95120000000000005</c:v>
                </c:pt>
                <c:pt idx="36538">
                  <c:v>0.91470000000000007</c:v>
                </c:pt>
                <c:pt idx="36539">
                  <c:v>0.8911</c:v>
                </c:pt>
                <c:pt idx="36540">
                  <c:v>0.87579999999999991</c:v>
                </c:pt>
                <c:pt idx="36541">
                  <c:v>0.88430000000000009</c:v>
                </c:pt>
                <c:pt idx="36542">
                  <c:v>0.86980000000000013</c:v>
                </c:pt>
                <c:pt idx="36543">
                  <c:v>0.84770000000000012</c:v>
                </c:pt>
                <c:pt idx="36544">
                  <c:v>0.87129999999999996</c:v>
                </c:pt>
                <c:pt idx="36545">
                  <c:v>0.86440000000000006</c:v>
                </c:pt>
                <c:pt idx="36546">
                  <c:v>0.83660000000000001</c:v>
                </c:pt>
                <c:pt idx="36547">
                  <c:v>0.82720000000000005</c:v>
                </c:pt>
                <c:pt idx="36548">
                  <c:v>0.81620000000000015</c:v>
                </c:pt>
                <c:pt idx="36549">
                  <c:v>0.83160000000000012</c:v>
                </c:pt>
                <c:pt idx="36550">
                  <c:v>0.80670000000000008</c:v>
                </c:pt>
                <c:pt idx="36551">
                  <c:v>0.7410000000000001</c:v>
                </c:pt>
                <c:pt idx="36552">
                  <c:v>0.77859999999999996</c:v>
                </c:pt>
                <c:pt idx="36553">
                  <c:v>0.77770000000000006</c:v>
                </c:pt>
                <c:pt idx="36554">
                  <c:v>0.71850000000000003</c:v>
                </c:pt>
                <c:pt idx="36555">
                  <c:v>0.73419999999999996</c:v>
                </c:pt>
                <c:pt idx="36556">
                  <c:v>0.67880000000000007</c:v>
                </c:pt>
                <c:pt idx="36557">
                  <c:v>0.6886000000000001</c:v>
                </c:pt>
                <c:pt idx="36558">
                  <c:v>0.69500000000000006</c:v>
                </c:pt>
                <c:pt idx="36559">
                  <c:v>0.67660000000000009</c:v>
                </c:pt>
                <c:pt idx="36560">
                  <c:v>0.66200000000000003</c:v>
                </c:pt>
                <c:pt idx="36561">
                  <c:v>0.67030000000000012</c:v>
                </c:pt>
                <c:pt idx="36562">
                  <c:v>0.67010000000000003</c:v>
                </c:pt>
                <c:pt idx="36563">
                  <c:v>0.65039999999999998</c:v>
                </c:pt>
                <c:pt idx="36564">
                  <c:v>0.64349999999999996</c:v>
                </c:pt>
                <c:pt idx="36565">
                  <c:v>0.63290000000000002</c:v>
                </c:pt>
                <c:pt idx="36566">
                  <c:v>0.6322000000000001</c:v>
                </c:pt>
                <c:pt idx="36567">
                  <c:v>0.63319999999999999</c:v>
                </c:pt>
                <c:pt idx="36568">
                  <c:v>0.63060000000000005</c:v>
                </c:pt>
                <c:pt idx="36569">
                  <c:v>0.55740000000000001</c:v>
                </c:pt>
                <c:pt idx="36570">
                  <c:v>0.55389999999999995</c:v>
                </c:pt>
                <c:pt idx="36571">
                  <c:v>0.58250000000000002</c:v>
                </c:pt>
                <c:pt idx="36572">
                  <c:v>0.58609999999999995</c:v>
                </c:pt>
                <c:pt idx="36573">
                  <c:v>0.54630000000000001</c:v>
                </c:pt>
                <c:pt idx="36574">
                  <c:v>0.54900000000000004</c:v>
                </c:pt>
                <c:pt idx="36575">
                  <c:v>0.55320000000000003</c:v>
                </c:pt>
                <c:pt idx="36576">
                  <c:v>0.54390000000000005</c:v>
                </c:pt>
                <c:pt idx="36577">
                  <c:v>0.52310000000000001</c:v>
                </c:pt>
                <c:pt idx="36578">
                  <c:v>0.52810000000000001</c:v>
                </c:pt>
                <c:pt idx="36579">
                  <c:v>0.52759999999999996</c:v>
                </c:pt>
                <c:pt idx="36580">
                  <c:v>0.49530000000000007</c:v>
                </c:pt>
                <c:pt idx="36581">
                  <c:v>0.52090000000000003</c:v>
                </c:pt>
                <c:pt idx="36582">
                  <c:v>0.46110000000000001</c:v>
                </c:pt>
                <c:pt idx="36583">
                  <c:v>0.47800000000000004</c:v>
                </c:pt>
                <c:pt idx="36584">
                  <c:v>0.44940000000000002</c:v>
                </c:pt>
                <c:pt idx="36585">
                  <c:v>0.46510000000000001</c:v>
                </c:pt>
                <c:pt idx="36586">
                  <c:v>0.48110000000000003</c:v>
                </c:pt>
                <c:pt idx="36587">
                  <c:v>0.4758</c:v>
                </c:pt>
                <c:pt idx="36588">
                  <c:v>0.47100000000000003</c:v>
                </c:pt>
                <c:pt idx="36589">
                  <c:v>0.46140000000000003</c:v>
                </c:pt>
                <c:pt idx="36590">
                  <c:v>0.45469999999999999</c:v>
                </c:pt>
                <c:pt idx="36591">
                  <c:v>0.42800000000000005</c:v>
                </c:pt>
                <c:pt idx="36592">
                  <c:v>0.43440000000000006</c:v>
                </c:pt>
                <c:pt idx="36593">
                  <c:v>0.41760000000000003</c:v>
                </c:pt>
                <c:pt idx="36594">
                  <c:v>0.4148</c:v>
                </c:pt>
                <c:pt idx="36595">
                  <c:v>0.42260000000000003</c:v>
                </c:pt>
                <c:pt idx="36596">
                  <c:v>0.41570000000000001</c:v>
                </c:pt>
                <c:pt idx="36597">
                  <c:v>0.41289999999999999</c:v>
                </c:pt>
                <c:pt idx="36598">
                  <c:v>0.40490000000000004</c:v>
                </c:pt>
                <c:pt idx="36599">
                  <c:v>0.37759999999999999</c:v>
                </c:pt>
                <c:pt idx="36600">
                  <c:v>0.37040000000000006</c:v>
                </c:pt>
                <c:pt idx="36601">
                  <c:v>0.3775</c:v>
                </c:pt>
                <c:pt idx="36602">
                  <c:v>0.36410000000000003</c:v>
                </c:pt>
                <c:pt idx="36603">
                  <c:v>0.37780000000000002</c:v>
                </c:pt>
                <c:pt idx="36604">
                  <c:v>0.37320000000000003</c:v>
                </c:pt>
                <c:pt idx="36605">
                  <c:v>0.36890000000000001</c:v>
                </c:pt>
                <c:pt idx="36606">
                  <c:v>0.35699999999999998</c:v>
                </c:pt>
                <c:pt idx="36607">
                  <c:v>0.3518</c:v>
                </c:pt>
                <c:pt idx="36608">
                  <c:v>0.34689999999999999</c:v>
                </c:pt>
                <c:pt idx="36609">
                  <c:v>0.34329999999999999</c:v>
                </c:pt>
                <c:pt idx="36610">
                  <c:v>0.34329999999999999</c:v>
                </c:pt>
                <c:pt idx="36611">
                  <c:v>0.33069999999999999</c:v>
                </c:pt>
                <c:pt idx="36612">
                  <c:v>0.33450000000000002</c:v>
                </c:pt>
                <c:pt idx="36613">
                  <c:v>0.32790000000000002</c:v>
                </c:pt>
                <c:pt idx="36614">
                  <c:v>0.32180000000000003</c:v>
                </c:pt>
                <c:pt idx="36615">
                  <c:v>0.3175</c:v>
                </c:pt>
                <c:pt idx="36616">
                  <c:v>0.3155</c:v>
                </c:pt>
                <c:pt idx="36617">
                  <c:v>0.31080000000000002</c:v>
                </c:pt>
                <c:pt idx="36618">
                  <c:v>0.3044</c:v>
                </c:pt>
                <c:pt idx="36619">
                  <c:v>0.30190000000000006</c:v>
                </c:pt>
                <c:pt idx="36620">
                  <c:v>0.2984</c:v>
                </c:pt>
                <c:pt idx="36621">
                  <c:v>0.28239999999999998</c:v>
                </c:pt>
                <c:pt idx="36622">
                  <c:v>0.2923</c:v>
                </c:pt>
                <c:pt idx="36623">
                  <c:v>0.28500000000000003</c:v>
                </c:pt>
                <c:pt idx="36624">
                  <c:v>0.28160000000000002</c:v>
                </c:pt>
                <c:pt idx="36625">
                  <c:v>0.27510000000000001</c:v>
                </c:pt>
                <c:pt idx="36626">
                  <c:v>0.27789999999999998</c:v>
                </c:pt>
                <c:pt idx="36627">
                  <c:v>0.27010000000000001</c:v>
                </c:pt>
                <c:pt idx="36628">
                  <c:v>0.25969999999999999</c:v>
                </c:pt>
                <c:pt idx="36629">
                  <c:v>0.25540000000000002</c:v>
                </c:pt>
                <c:pt idx="36630">
                  <c:v>0.24760000000000001</c:v>
                </c:pt>
                <c:pt idx="36631">
                  <c:v>0.24980000000000002</c:v>
                </c:pt>
                <c:pt idx="36632">
                  <c:v>0.24329999999999999</c:v>
                </c:pt>
                <c:pt idx="36633">
                  <c:v>0.24670000000000003</c:v>
                </c:pt>
                <c:pt idx="36634">
                  <c:v>0.24220000000000003</c:v>
                </c:pt>
                <c:pt idx="36635">
                  <c:v>0.23220000000000002</c:v>
                </c:pt>
                <c:pt idx="36636">
                  <c:v>0.23260000000000003</c:v>
                </c:pt>
                <c:pt idx="36637">
                  <c:v>0.2283</c:v>
                </c:pt>
                <c:pt idx="36638">
                  <c:v>0.22290000000000001</c:v>
                </c:pt>
                <c:pt idx="36639">
                  <c:v>0.2235</c:v>
                </c:pt>
                <c:pt idx="36640">
                  <c:v>0.22140000000000001</c:v>
                </c:pt>
                <c:pt idx="36641">
                  <c:v>0.22389999999999999</c:v>
                </c:pt>
                <c:pt idx="36642">
                  <c:v>0.21940000000000001</c:v>
                </c:pt>
                <c:pt idx="36643">
                  <c:v>0.215</c:v>
                </c:pt>
                <c:pt idx="36644">
                  <c:v>0.21309999999999998</c:v>
                </c:pt>
                <c:pt idx="36645">
                  <c:v>0.21130000000000002</c:v>
                </c:pt>
                <c:pt idx="36646">
                  <c:v>0.2094</c:v>
                </c:pt>
                <c:pt idx="36647">
                  <c:v>0.20590000000000003</c:v>
                </c:pt>
                <c:pt idx="36648">
                  <c:v>0.20650000000000002</c:v>
                </c:pt>
                <c:pt idx="36649">
                  <c:v>0.20699999999999999</c:v>
                </c:pt>
                <c:pt idx="36650">
                  <c:v>0.20110000000000003</c:v>
                </c:pt>
                <c:pt idx="36651">
                  <c:v>0.20650000000000002</c:v>
                </c:pt>
                <c:pt idx="36652">
                  <c:v>0.2069</c:v>
                </c:pt>
                <c:pt idx="36653">
                  <c:v>0.20860000000000001</c:v>
                </c:pt>
                <c:pt idx="36654">
                  <c:v>0.21190000000000003</c:v>
                </c:pt>
                <c:pt idx="36655">
                  <c:v>0.21389999999999998</c:v>
                </c:pt>
                <c:pt idx="36656">
                  <c:v>0.217</c:v>
                </c:pt>
                <c:pt idx="36657">
                  <c:v>0.21240000000000003</c:v>
                </c:pt>
                <c:pt idx="36658">
                  <c:v>0.2094</c:v>
                </c:pt>
                <c:pt idx="36659">
                  <c:v>0.21600000000000003</c:v>
                </c:pt>
                <c:pt idx="36660">
                  <c:v>0.2291</c:v>
                </c:pt>
                <c:pt idx="36661">
                  <c:v>0.23350000000000001</c:v>
                </c:pt>
                <c:pt idx="36662">
                  <c:v>0.23830000000000001</c:v>
                </c:pt>
                <c:pt idx="36663">
                  <c:v>0.25340000000000001</c:v>
                </c:pt>
                <c:pt idx="36664">
                  <c:v>0.2722</c:v>
                </c:pt>
                <c:pt idx="36665">
                  <c:v>0.2782</c:v>
                </c:pt>
                <c:pt idx="36666">
                  <c:v>0.28290000000000004</c:v>
                </c:pt>
                <c:pt idx="36667">
                  <c:v>0.28809999999999997</c:v>
                </c:pt>
                <c:pt idx="36668">
                  <c:v>0.29449999999999998</c:v>
                </c:pt>
                <c:pt idx="36669">
                  <c:v>0.30080000000000001</c:v>
                </c:pt>
                <c:pt idx="36670">
                  <c:v>0.3029</c:v>
                </c:pt>
                <c:pt idx="36671">
                  <c:v>0.31980000000000003</c:v>
                </c:pt>
                <c:pt idx="36672">
                  <c:v>0.33580000000000004</c:v>
                </c:pt>
                <c:pt idx="36673">
                  <c:v>0.34110000000000001</c:v>
                </c:pt>
                <c:pt idx="36674">
                  <c:v>0.35550000000000004</c:v>
                </c:pt>
                <c:pt idx="36675">
                  <c:v>0.37460000000000004</c:v>
                </c:pt>
                <c:pt idx="36676">
                  <c:v>0.38480000000000003</c:v>
                </c:pt>
                <c:pt idx="36677">
                  <c:v>0.39350000000000002</c:v>
                </c:pt>
                <c:pt idx="36678">
                  <c:v>0.40739999999999998</c:v>
                </c:pt>
                <c:pt idx="36679">
                  <c:v>0.44169999999999998</c:v>
                </c:pt>
                <c:pt idx="36680">
                  <c:v>0.48250000000000004</c:v>
                </c:pt>
                <c:pt idx="36681">
                  <c:v>0.48780000000000001</c:v>
                </c:pt>
                <c:pt idx="36682">
                  <c:v>0.53490000000000004</c:v>
                </c:pt>
                <c:pt idx="36683">
                  <c:v>0.53470000000000006</c:v>
                </c:pt>
                <c:pt idx="36684">
                  <c:v>0.58620000000000005</c:v>
                </c:pt>
                <c:pt idx="36685">
                  <c:v>0.61050000000000004</c:v>
                </c:pt>
                <c:pt idx="36686">
                  <c:v>0.69430000000000003</c:v>
                </c:pt>
                <c:pt idx="36687">
                  <c:v>0.77080000000000004</c:v>
                </c:pt>
                <c:pt idx="36688">
                  <c:v>0.86709999999999998</c:v>
                </c:pt>
                <c:pt idx="36689">
                  <c:v>0.91349999999999998</c:v>
                </c:pt>
                <c:pt idx="36690">
                  <c:v>0.97080000000000011</c:v>
                </c:pt>
                <c:pt idx="36691">
                  <c:v>0.98089999999999999</c:v>
                </c:pt>
                <c:pt idx="36692">
                  <c:v>1.0599000000000001</c:v>
                </c:pt>
                <c:pt idx="36693">
                  <c:v>1.0781000000000001</c:v>
                </c:pt>
                <c:pt idx="36694">
                  <c:v>1.1206</c:v>
                </c:pt>
                <c:pt idx="36695">
                  <c:v>1.1756</c:v>
                </c:pt>
                <c:pt idx="36696">
                  <c:v>1.1804000000000001</c:v>
                </c:pt>
                <c:pt idx="36697">
                  <c:v>1.2332000000000001</c:v>
                </c:pt>
                <c:pt idx="36698">
                  <c:v>1.2877000000000001</c:v>
                </c:pt>
                <c:pt idx="36699">
                  <c:v>1.3550000000000002</c:v>
                </c:pt>
                <c:pt idx="36700">
                  <c:v>1.3484</c:v>
                </c:pt>
                <c:pt idx="36701">
                  <c:v>1.4208000000000001</c:v>
                </c:pt>
                <c:pt idx="36702">
                  <c:v>1.4465000000000001</c:v>
                </c:pt>
                <c:pt idx="36703">
                  <c:v>1.4522000000000002</c:v>
                </c:pt>
                <c:pt idx="36704">
                  <c:v>1.5013000000000001</c:v>
                </c:pt>
                <c:pt idx="36705">
                  <c:v>1.5266000000000002</c:v>
                </c:pt>
                <c:pt idx="36706">
                  <c:v>1.5489000000000002</c:v>
                </c:pt>
                <c:pt idx="36707">
                  <c:v>1.5414000000000001</c:v>
                </c:pt>
                <c:pt idx="36708">
                  <c:v>1.6196000000000002</c:v>
                </c:pt>
                <c:pt idx="36709">
                  <c:v>1.6153</c:v>
                </c:pt>
                <c:pt idx="36710">
                  <c:v>1.6285000000000001</c:v>
                </c:pt>
                <c:pt idx="36711">
                  <c:v>1.6821999999999999</c:v>
                </c:pt>
                <c:pt idx="36712">
                  <c:v>1.6780999999999999</c:v>
                </c:pt>
                <c:pt idx="36713">
                  <c:v>1.6611000000000002</c:v>
                </c:pt>
                <c:pt idx="36714">
                  <c:v>1.6749000000000001</c:v>
                </c:pt>
                <c:pt idx="36715">
                  <c:v>1.6838000000000002</c:v>
                </c:pt>
                <c:pt idx="36716">
                  <c:v>1.7232000000000001</c:v>
                </c:pt>
                <c:pt idx="36717">
                  <c:v>1.8030000000000002</c:v>
                </c:pt>
                <c:pt idx="36718">
                  <c:v>1.8177000000000001</c:v>
                </c:pt>
                <c:pt idx="36719">
                  <c:v>1.8681000000000001</c:v>
                </c:pt>
                <c:pt idx="36720">
                  <c:v>1.8551</c:v>
                </c:pt>
                <c:pt idx="36721">
                  <c:v>1.8789000000000002</c:v>
                </c:pt>
                <c:pt idx="36722">
                  <c:v>1.9409000000000001</c:v>
                </c:pt>
                <c:pt idx="36723">
                  <c:v>1.9259000000000002</c:v>
                </c:pt>
                <c:pt idx="36724">
                  <c:v>1.9862</c:v>
                </c:pt>
                <c:pt idx="36725">
                  <c:v>2.0050000000000003</c:v>
                </c:pt>
                <c:pt idx="36726">
                  <c:v>2.0731999999999999</c:v>
                </c:pt>
                <c:pt idx="36727">
                  <c:v>2.0367999999999999</c:v>
                </c:pt>
                <c:pt idx="36728">
                  <c:v>2.0347000000000004</c:v>
                </c:pt>
                <c:pt idx="36729">
                  <c:v>2.1118999999999999</c:v>
                </c:pt>
                <c:pt idx="36730">
                  <c:v>2.1356999999999999</c:v>
                </c:pt>
                <c:pt idx="36731">
                  <c:v>2.1408999999999998</c:v>
                </c:pt>
                <c:pt idx="36732">
                  <c:v>2.206</c:v>
                </c:pt>
                <c:pt idx="36733">
                  <c:v>2.2263000000000002</c:v>
                </c:pt>
                <c:pt idx="36734">
                  <c:v>2.2972999999999999</c:v>
                </c:pt>
                <c:pt idx="36735">
                  <c:v>2.3191999999999999</c:v>
                </c:pt>
                <c:pt idx="36736">
                  <c:v>2.3268</c:v>
                </c:pt>
                <c:pt idx="36737">
                  <c:v>2.2911999999999999</c:v>
                </c:pt>
                <c:pt idx="36738">
                  <c:v>2.2635000000000001</c:v>
                </c:pt>
                <c:pt idx="36739">
                  <c:v>2.2856000000000001</c:v>
                </c:pt>
                <c:pt idx="36740">
                  <c:v>2.282</c:v>
                </c:pt>
                <c:pt idx="36741">
                  <c:v>2.3126000000000002</c:v>
                </c:pt>
                <c:pt idx="36742">
                  <c:v>2.3714</c:v>
                </c:pt>
                <c:pt idx="36743">
                  <c:v>2.3427000000000002</c:v>
                </c:pt>
                <c:pt idx="36744">
                  <c:v>2.3033999999999999</c:v>
                </c:pt>
                <c:pt idx="36745">
                  <c:v>2.3515000000000001</c:v>
                </c:pt>
                <c:pt idx="36746">
                  <c:v>2.3727</c:v>
                </c:pt>
                <c:pt idx="36747">
                  <c:v>2.3351999999999999</c:v>
                </c:pt>
                <c:pt idx="36748">
                  <c:v>2.3658999999999999</c:v>
                </c:pt>
                <c:pt idx="36749">
                  <c:v>2.3521999999999998</c:v>
                </c:pt>
                <c:pt idx="36750">
                  <c:v>2.3507000000000002</c:v>
                </c:pt>
                <c:pt idx="36751">
                  <c:v>2.3525</c:v>
                </c:pt>
                <c:pt idx="36752">
                  <c:v>2.3620999999999999</c:v>
                </c:pt>
                <c:pt idx="36753">
                  <c:v>2.3405</c:v>
                </c:pt>
                <c:pt idx="36754">
                  <c:v>2.3464</c:v>
                </c:pt>
                <c:pt idx="36755">
                  <c:v>2.3656999999999999</c:v>
                </c:pt>
                <c:pt idx="36756">
                  <c:v>2.3595999999999999</c:v>
                </c:pt>
                <c:pt idx="36757">
                  <c:v>2.3671000000000002</c:v>
                </c:pt>
                <c:pt idx="36758">
                  <c:v>2.3495000000000004</c:v>
                </c:pt>
                <c:pt idx="36759">
                  <c:v>2.3117000000000001</c:v>
                </c:pt>
                <c:pt idx="36760">
                  <c:v>2.2881</c:v>
                </c:pt>
                <c:pt idx="36761">
                  <c:v>2.2639</c:v>
                </c:pt>
                <c:pt idx="36762">
                  <c:v>2.2588000000000004</c:v>
                </c:pt>
                <c:pt idx="36763">
                  <c:v>2.2655000000000003</c:v>
                </c:pt>
                <c:pt idx="36764">
                  <c:v>2.2893000000000003</c:v>
                </c:pt>
                <c:pt idx="36765">
                  <c:v>2.2835000000000001</c:v>
                </c:pt>
                <c:pt idx="36766">
                  <c:v>2.2633000000000001</c:v>
                </c:pt>
                <c:pt idx="36767">
                  <c:v>2.2818000000000001</c:v>
                </c:pt>
                <c:pt idx="36768">
                  <c:v>2.2709000000000001</c:v>
                </c:pt>
                <c:pt idx="36769">
                  <c:v>2.2587000000000002</c:v>
                </c:pt>
                <c:pt idx="36770">
                  <c:v>2.2759</c:v>
                </c:pt>
                <c:pt idx="36771">
                  <c:v>2.2542000000000004</c:v>
                </c:pt>
                <c:pt idx="36772">
                  <c:v>2.2433000000000001</c:v>
                </c:pt>
                <c:pt idx="36773">
                  <c:v>2.2532000000000001</c:v>
                </c:pt>
                <c:pt idx="36774">
                  <c:v>2.2658999999999998</c:v>
                </c:pt>
                <c:pt idx="36775">
                  <c:v>2.2825000000000002</c:v>
                </c:pt>
                <c:pt idx="36776">
                  <c:v>2.2795000000000001</c:v>
                </c:pt>
                <c:pt idx="36777">
                  <c:v>2.2360000000000002</c:v>
                </c:pt>
                <c:pt idx="36778">
                  <c:v>2.2311000000000001</c:v>
                </c:pt>
                <c:pt idx="36779">
                  <c:v>2.2414999999999998</c:v>
                </c:pt>
                <c:pt idx="36780">
                  <c:v>2.2105000000000001</c:v>
                </c:pt>
                <c:pt idx="36781">
                  <c:v>2.1974</c:v>
                </c:pt>
                <c:pt idx="36782">
                  <c:v>2.2433000000000001</c:v>
                </c:pt>
                <c:pt idx="36783">
                  <c:v>2.2454999999999998</c:v>
                </c:pt>
                <c:pt idx="36784">
                  <c:v>2.1826000000000003</c:v>
                </c:pt>
                <c:pt idx="36785">
                  <c:v>2.0674000000000001</c:v>
                </c:pt>
                <c:pt idx="36786">
                  <c:v>2.0559000000000003</c:v>
                </c:pt>
                <c:pt idx="36787">
                  <c:v>1.9247000000000001</c:v>
                </c:pt>
                <c:pt idx="36788">
                  <c:v>1.9325000000000001</c:v>
                </c:pt>
                <c:pt idx="36789">
                  <c:v>1.9608000000000001</c:v>
                </c:pt>
                <c:pt idx="36790">
                  <c:v>1.8152000000000001</c:v>
                </c:pt>
                <c:pt idx="36791">
                  <c:v>1.7244000000000002</c:v>
                </c:pt>
                <c:pt idx="36792">
                  <c:v>1.7299</c:v>
                </c:pt>
                <c:pt idx="36793">
                  <c:v>1.7042000000000002</c:v>
                </c:pt>
                <c:pt idx="36794">
                  <c:v>1.643</c:v>
                </c:pt>
                <c:pt idx="36795">
                  <c:v>1.6256000000000002</c:v>
                </c:pt>
                <c:pt idx="36796">
                  <c:v>1.6227</c:v>
                </c:pt>
                <c:pt idx="36797">
                  <c:v>1.4980000000000002</c:v>
                </c:pt>
                <c:pt idx="36798">
                  <c:v>1.3570000000000002</c:v>
                </c:pt>
                <c:pt idx="36799">
                  <c:v>1.2893000000000001</c:v>
                </c:pt>
                <c:pt idx="36800">
                  <c:v>1.1881999999999999</c:v>
                </c:pt>
                <c:pt idx="36801">
                  <c:v>1.1839000000000002</c:v>
                </c:pt>
                <c:pt idx="36802">
                  <c:v>1.1352</c:v>
                </c:pt>
                <c:pt idx="36803">
                  <c:v>1.1622000000000001</c:v>
                </c:pt>
                <c:pt idx="36804">
                  <c:v>1.1044</c:v>
                </c:pt>
                <c:pt idx="36805">
                  <c:v>1.2690000000000001</c:v>
                </c:pt>
                <c:pt idx="36806">
                  <c:v>1.1693</c:v>
                </c:pt>
                <c:pt idx="36807">
                  <c:v>1.1225000000000001</c:v>
                </c:pt>
                <c:pt idx="36808">
                  <c:v>1.0489000000000002</c:v>
                </c:pt>
                <c:pt idx="36809">
                  <c:v>1.0095000000000001</c:v>
                </c:pt>
                <c:pt idx="36810">
                  <c:v>0.97420000000000018</c:v>
                </c:pt>
                <c:pt idx="36811">
                  <c:v>0.92690000000000006</c:v>
                </c:pt>
                <c:pt idx="36812">
                  <c:v>0.92240000000000011</c:v>
                </c:pt>
                <c:pt idx="36813">
                  <c:v>0.87129999999999996</c:v>
                </c:pt>
                <c:pt idx="36814">
                  <c:v>0.88569999999999993</c:v>
                </c:pt>
                <c:pt idx="36815">
                  <c:v>0.87480000000000002</c:v>
                </c:pt>
                <c:pt idx="36816">
                  <c:v>0.84600000000000009</c:v>
                </c:pt>
                <c:pt idx="36817">
                  <c:v>0.82350000000000001</c:v>
                </c:pt>
                <c:pt idx="36818">
                  <c:v>0.82020000000000004</c:v>
                </c:pt>
                <c:pt idx="36819">
                  <c:v>0.82400000000000007</c:v>
                </c:pt>
                <c:pt idx="36820">
                  <c:v>0.79590000000000005</c:v>
                </c:pt>
                <c:pt idx="36821">
                  <c:v>0.77760000000000007</c:v>
                </c:pt>
                <c:pt idx="36822">
                  <c:v>0.74170000000000003</c:v>
                </c:pt>
                <c:pt idx="36823">
                  <c:v>0.69820000000000004</c:v>
                </c:pt>
                <c:pt idx="36824">
                  <c:v>0.7219000000000001</c:v>
                </c:pt>
                <c:pt idx="36825">
                  <c:v>0.73220000000000007</c:v>
                </c:pt>
                <c:pt idx="36826">
                  <c:v>0.64810000000000001</c:v>
                </c:pt>
                <c:pt idx="36827">
                  <c:v>0.65160000000000007</c:v>
                </c:pt>
                <c:pt idx="36828">
                  <c:v>0.6633</c:v>
                </c:pt>
                <c:pt idx="36829">
                  <c:v>0.64990000000000003</c:v>
                </c:pt>
                <c:pt idx="36830">
                  <c:v>0.61529999999999996</c:v>
                </c:pt>
                <c:pt idx="36831">
                  <c:v>0.61960000000000004</c:v>
                </c:pt>
                <c:pt idx="36832">
                  <c:v>0.59520000000000006</c:v>
                </c:pt>
                <c:pt idx="36833">
                  <c:v>0.59840000000000004</c:v>
                </c:pt>
                <c:pt idx="36834">
                  <c:v>0.57330000000000003</c:v>
                </c:pt>
                <c:pt idx="36835">
                  <c:v>0.55310000000000004</c:v>
                </c:pt>
                <c:pt idx="36836">
                  <c:v>0.56609999999999994</c:v>
                </c:pt>
                <c:pt idx="36837">
                  <c:v>0.53360000000000007</c:v>
                </c:pt>
                <c:pt idx="36838">
                  <c:v>0.53890000000000005</c:v>
                </c:pt>
                <c:pt idx="36839">
                  <c:v>0.52770000000000006</c:v>
                </c:pt>
                <c:pt idx="36840">
                  <c:v>0.51849999999999996</c:v>
                </c:pt>
                <c:pt idx="36841">
                  <c:v>0.50980000000000003</c:v>
                </c:pt>
                <c:pt idx="36842">
                  <c:v>0.49660000000000004</c:v>
                </c:pt>
                <c:pt idx="36843">
                  <c:v>0.49150000000000005</c:v>
                </c:pt>
                <c:pt idx="36844">
                  <c:v>0.47649999999999998</c:v>
                </c:pt>
                <c:pt idx="36845">
                  <c:v>0.46020000000000005</c:v>
                </c:pt>
                <c:pt idx="36846">
                  <c:v>0.45940000000000003</c:v>
                </c:pt>
                <c:pt idx="36847">
                  <c:v>0.45640000000000003</c:v>
                </c:pt>
                <c:pt idx="36848">
                  <c:v>0.44440000000000002</c:v>
                </c:pt>
                <c:pt idx="36849">
                  <c:v>0.4385</c:v>
                </c:pt>
                <c:pt idx="36850">
                  <c:v>0.42610000000000003</c:v>
                </c:pt>
                <c:pt idx="36851">
                  <c:v>0.42280000000000001</c:v>
                </c:pt>
                <c:pt idx="36852">
                  <c:v>0.41200000000000003</c:v>
                </c:pt>
                <c:pt idx="36853">
                  <c:v>0.40350000000000003</c:v>
                </c:pt>
                <c:pt idx="36854">
                  <c:v>0.39200000000000002</c:v>
                </c:pt>
                <c:pt idx="36855">
                  <c:v>0.38950000000000001</c:v>
                </c:pt>
                <c:pt idx="36856">
                  <c:v>0.38100000000000001</c:v>
                </c:pt>
                <c:pt idx="36857">
                  <c:v>0.37210000000000004</c:v>
                </c:pt>
                <c:pt idx="36858">
                  <c:v>0.36909999999999998</c:v>
                </c:pt>
                <c:pt idx="36859">
                  <c:v>0.35590000000000005</c:v>
                </c:pt>
                <c:pt idx="36860">
                  <c:v>0.34750000000000003</c:v>
                </c:pt>
                <c:pt idx="36861">
                  <c:v>0.33990000000000004</c:v>
                </c:pt>
                <c:pt idx="36862">
                  <c:v>0.3347</c:v>
                </c:pt>
                <c:pt idx="36863">
                  <c:v>0.32700000000000001</c:v>
                </c:pt>
                <c:pt idx="36864">
                  <c:v>0.31950000000000001</c:v>
                </c:pt>
                <c:pt idx="36865">
                  <c:v>0.31480000000000002</c:v>
                </c:pt>
                <c:pt idx="36866">
                  <c:v>0.30649999999999999</c:v>
                </c:pt>
                <c:pt idx="36867">
                  <c:v>0.29670000000000002</c:v>
                </c:pt>
                <c:pt idx="36868">
                  <c:v>0.28940000000000005</c:v>
                </c:pt>
                <c:pt idx="36869">
                  <c:v>0.28399999999999997</c:v>
                </c:pt>
                <c:pt idx="36870">
                  <c:v>0.27730000000000005</c:v>
                </c:pt>
                <c:pt idx="36871">
                  <c:v>0.27910000000000001</c:v>
                </c:pt>
                <c:pt idx="36872">
                  <c:v>0.27750000000000002</c:v>
                </c:pt>
                <c:pt idx="36873">
                  <c:v>0.27090000000000003</c:v>
                </c:pt>
                <c:pt idx="36874">
                  <c:v>0.26250000000000001</c:v>
                </c:pt>
                <c:pt idx="36875">
                  <c:v>0.25700000000000001</c:v>
                </c:pt>
                <c:pt idx="36876">
                  <c:v>0.25019999999999998</c:v>
                </c:pt>
                <c:pt idx="36877">
                  <c:v>0.24790000000000001</c:v>
                </c:pt>
                <c:pt idx="36878">
                  <c:v>0.23620000000000002</c:v>
                </c:pt>
                <c:pt idx="36879">
                  <c:v>0.22989999999999999</c:v>
                </c:pt>
                <c:pt idx="36880">
                  <c:v>0.2235</c:v>
                </c:pt>
                <c:pt idx="36881">
                  <c:v>0.22270000000000001</c:v>
                </c:pt>
                <c:pt idx="36882">
                  <c:v>0.21800000000000003</c:v>
                </c:pt>
                <c:pt idx="36883">
                  <c:v>0.2203</c:v>
                </c:pt>
                <c:pt idx="36884">
                  <c:v>0.21360000000000001</c:v>
                </c:pt>
                <c:pt idx="36885">
                  <c:v>0.2054</c:v>
                </c:pt>
                <c:pt idx="36886">
                  <c:v>0.2009</c:v>
                </c:pt>
                <c:pt idx="36887">
                  <c:v>0.19840000000000002</c:v>
                </c:pt>
                <c:pt idx="36888">
                  <c:v>0.19740000000000002</c:v>
                </c:pt>
                <c:pt idx="36889">
                  <c:v>0.18770000000000001</c:v>
                </c:pt>
                <c:pt idx="36890">
                  <c:v>0.18300000000000002</c:v>
                </c:pt>
                <c:pt idx="36891">
                  <c:v>0.18260000000000001</c:v>
                </c:pt>
                <c:pt idx="36892">
                  <c:v>0.1769</c:v>
                </c:pt>
                <c:pt idx="36893">
                  <c:v>0.17070000000000002</c:v>
                </c:pt>
                <c:pt idx="36894">
                  <c:v>0.17050000000000001</c:v>
                </c:pt>
                <c:pt idx="36895">
                  <c:v>0.16839999999999999</c:v>
                </c:pt>
                <c:pt idx="36896">
                  <c:v>0.16810000000000003</c:v>
                </c:pt>
                <c:pt idx="36897">
                  <c:v>0.16710000000000003</c:v>
                </c:pt>
                <c:pt idx="36898">
                  <c:v>0.15800000000000003</c:v>
                </c:pt>
                <c:pt idx="36899">
                  <c:v>0.1575</c:v>
                </c:pt>
                <c:pt idx="36900">
                  <c:v>0.14980000000000002</c:v>
                </c:pt>
                <c:pt idx="36901">
                  <c:v>0.14990000000000003</c:v>
                </c:pt>
                <c:pt idx="36902">
                  <c:v>0.14760000000000001</c:v>
                </c:pt>
                <c:pt idx="36903">
                  <c:v>0.14910000000000001</c:v>
                </c:pt>
                <c:pt idx="36904">
                  <c:v>0.14019999999999999</c:v>
                </c:pt>
                <c:pt idx="36905">
                  <c:v>0.13970000000000002</c:v>
                </c:pt>
                <c:pt idx="36906">
                  <c:v>0.13740000000000002</c:v>
                </c:pt>
                <c:pt idx="36907">
                  <c:v>0.1376</c:v>
                </c:pt>
                <c:pt idx="36908">
                  <c:v>0.12860000000000002</c:v>
                </c:pt>
                <c:pt idx="36909">
                  <c:v>0.12809999999999999</c:v>
                </c:pt>
                <c:pt idx="36910">
                  <c:v>0.12490000000000001</c:v>
                </c:pt>
                <c:pt idx="36911">
                  <c:v>0.11750000000000001</c:v>
                </c:pt>
                <c:pt idx="36912">
                  <c:v>0.11899999999999999</c:v>
                </c:pt>
                <c:pt idx="36913">
                  <c:v>0.11910000000000001</c:v>
                </c:pt>
                <c:pt idx="36914">
                  <c:v>0.11699999999999999</c:v>
                </c:pt>
                <c:pt idx="36915">
                  <c:v>0.11130000000000001</c:v>
                </c:pt>
                <c:pt idx="36916">
                  <c:v>0.10800000000000001</c:v>
                </c:pt>
                <c:pt idx="36917">
                  <c:v>0.1045</c:v>
                </c:pt>
                <c:pt idx="36918">
                  <c:v>0.1075</c:v>
                </c:pt>
                <c:pt idx="36919">
                  <c:v>0.10420000000000001</c:v>
                </c:pt>
                <c:pt idx="36920">
                  <c:v>9.9000000000000005E-2</c:v>
                </c:pt>
                <c:pt idx="36921">
                  <c:v>0.10060000000000001</c:v>
                </c:pt>
                <c:pt idx="36922">
                  <c:v>0.10060000000000001</c:v>
                </c:pt>
                <c:pt idx="36923">
                  <c:v>9.8600000000000007E-2</c:v>
                </c:pt>
                <c:pt idx="36924">
                  <c:v>9.69E-2</c:v>
                </c:pt>
                <c:pt idx="36925">
                  <c:v>9.3500000000000014E-2</c:v>
                </c:pt>
                <c:pt idx="36926">
                  <c:v>9.1600000000000015E-2</c:v>
                </c:pt>
                <c:pt idx="36927">
                  <c:v>9.3200000000000005E-2</c:v>
                </c:pt>
                <c:pt idx="36928">
                  <c:v>9.3100000000000016E-2</c:v>
                </c:pt>
                <c:pt idx="36929">
                  <c:v>9.4600000000000004E-2</c:v>
                </c:pt>
                <c:pt idx="36930">
                  <c:v>9.1200000000000003E-2</c:v>
                </c:pt>
                <c:pt idx="36931">
                  <c:v>8.77E-2</c:v>
                </c:pt>
                <c:pt idx="36932">
                  <c:v>8.77E-2</c:v>
                </c:pt>
                <c:pt idx="36933">
                  <c:v>8.3000000000000004E-2</c:v>
                </c:pt>
                <c:pt idx="36934">
                  <c:v>8.1299999999999997E-2</c:v>
                </c:pt>
                <c:pt idx="36935">
                  <c:v>8.6300000000000002E-2</c:v>
                </c:pt>
                <c:pt idx="36936">
                  <c:v>9.2800000000000007E-2</c:v>
                </c:pt>
                <c:pt idx="36937">
                  <c:v>9.6100000000000005E-2</c:v>
                </c:pt>
                <c:pt idx="36938">
                  <c:v>9.290000000000001E-2</c:v>
                </c:pt>
                <c:pt idx="36939">
                  <c:v>9.8100000000000007E-2</c:v>
                </c:pt>
                <c:pt idx="36940">
                  <c:v>0.10440000000000001</c:v>
                </c:pt>
                <c:pt idx="36941">
                  <c:v>0.10460000000000001</c:v>
                </c:pt>
                <c:pt idx="36942">
                  <c:v>0.10680000000000001</c:v>
                </c:pt>
                <c:pt idx="36943">
                  <c:v>0.11160000000000002</c:v>
                </c:pt>
                <c:pt idx="36944">
                  <c:v>0.10860000000000002</c:v>
                </c:pt>
                <c:pt idx="36945">
                  <c:v>0.10940000000000001</c:v>
                </c:pt>
                <c:pt idx="36946">
                  <c:v>0.1148</c:v>
                </c:pt>
                <c:pt idx="36947">
                  <c:v>0.11330000000000001</c:v>
                </c:pt>
                <c:pt idx="36948">
                  <c:v>0.1159</c:v>
                </c:pt>
                <c:pt idx="36949">
                  <c:v>0.11459999999999999</c:v>
                </c:pt>
                <c:pt idx="36950">
                  <c:v>0.1186</c:v>
                </c:pt>
                <c:pt idx="36951">
                  <c:v>0.12110000000000001</c:v>
                </c:pt>
                <c:pt idx="36952">
                  <c:v>0.12370000000000002</c:v>
                </c:pt>
                <c:pt idx="36953">
                  <c:v>0.12709999999999999</c:v>
                </c:pt>
                <c:pt idx="36954">
                  <c:v>0.12840000000000001</c:v>
                </c:pt>
                <c:pt idx="36955">
                  <c:v>0.13320000000000001</c:v>
                </c:pt>
                <c:pt idx="36956">
                  <c:v>0.1416</c:v>
                </c:pt>
                <c:pt idx="36957">
                  <c:v>0.14450000000000002</c:v>
                </c:pt>
                <c:pt idx="36958">
                  <c:v>0.15390000000000001</c:v>
                </c:pt>
                <c:pt idx="36959">
                  <c:v>0.16300000000000001</c:v>
                </c:pt>
                <c:pt idx="36960">
                  <c:v>0.19090000000000001</c:v>
                </c:pt>
                <c:pt idx="36961">
                  <c:v>0.21970000000000001</c:v>
                </c:pt>
                <c:pt idx="36962">
                  <c:v>0.2384</c:v>
                </c:pt>
                <c:pt idx="36963">
                  <c:v>0.24809999999999999</c:v>
                </c:pt>
                <c:pt idx="36964">
                  <c:v>0.26120000000000004</c:v>
                </c:pt>
                <c:pt idx="36965">
                  <c:v>0.26750000000000002</c:v>
                </c:pt>
                <c:pt idx="36966">
                  <c:v>0.26960000000000001</c:v>
                </c:pt>
                <c:pt idx="36967">
                  <c:v>0.2913</c:v>
                </c:pt>
                <c:pt idx="36968">
                  <c:v>0.30000000000000004</c:v>
                </c:pt>
                <c:pt idx="36969">
                  <c:v>0.32770000000000005</c:v>
                </c:pt>
                <c:pt idx="36970">
                  <c:v>0.3654</c:v>
                </c:pt>
                <c:pt idx="36971">
                  <c:v>0.39200000000000002</c:v>
                </c:pt>
                <c:pt idx="36972">
                  <c:v>0.42949999999999999</c:v>
                </c:pt>
                <c:pt idx="36973">
                  <c:v>0.45240000000000002</c:v>
                </c:pt>
                <c:pt idx="36974">
                  <c:v>0.4677</c:v>
                </c:pt>
                <c:pt idx="36975">
                  <c:v>0.52640000000000009</c:v>
                </c:pt>
                <c:pt idx="36976">
                  <c:v>0.58179999999999998</c:v>
                </c:pt>
                <c:pt idx="36977">
                  <c:v>0.71120000000000005</c:v>
                </c:pt>
                <c:pt idx="36978">
                  <c:v>0.7854000000000001</c:v>
                </c:pt>
                <c:pt idx="36979">
                  <c:v>0.96970000000000001</c:v>
                </c:pt>
                <c:pt idx="36980">
                  <c:v>1.0041</c:v>
                </c:pt>
                <c:pt idx="36981">
                  <c:v>1.1276999999999999</c:v>
                </c:pt>
                <c:pt idx="36982">
                  <c:v>1.1504000000000001</c:v>
                </c:pt>
                <c:pt idx="36983">
                  <c:v>1.1961999999999999</c:v>
                </c:pt>
                <c:pt idx="36984">
                  <c:v>1.1759000000000002</c:v>
                </c:pt>
                <c:pt idx="36985">
                  <c:v>1.2784000000000002</c:v>
                </c:pt>
                <c:pt idx="36986">
                  <c:v>1.3511</c:v>
                </c:pt>
                <c:pt idx="36987">
                  <c:v>1.3746</c:v>
                </c:pt>
                <c:pt idx="36988">
                  <c:v>1.4286000000000001</c:v>
                </c:pt>
                <c:pt idx="36989">
                  <c:v>1.4765000000000001</c:v>
                </c:pt>
                <c:pt idx="36990">
                  <c:v>1.5138</c:v>
                </c:pt>
                <c:pt idx="36991">
                  <c:v>1.5543</c:v>
                </c:pt>
                <c:pt idx="36992">
                  <c:v>1.5825</c:v>
                </c:pt>
                <c:pt idx="36993">
                  <c:v>1.6315000000000002</c:v>
                </c:pt>
                <c:pt idx="36994">
                  <c:v>1.7033000000000003</c:v>
                </c:pt>
                <c:pt idx="36995">
                  <c:v>1.7495000000000003</c:v>
                </c:pt>
                <c:pt idx="36996">
                  <c:v>1.7265999999999999</c:v>
                </c:pt>
                <c:pt idx="36997">
                  <c:v>1.8370000000000002</c:v>
                </c:pt>
                <c:pt idx="36998">
                  <c:v>1.8794000000000002</c:v>
                </c:pt>
                <c:pt idx="36999">
                  <c:v>1.9388000000000003</c:v>
                </c:pt>
                <c:pt idx="37000">
                  <c:v>2.0106999999999999</c:v>
                </c:pt>
                <c:pt idx="37001">
                  <c:v>2.0562999999999998</c:v>
                </c:pt>
                <c:pt idx="37002">
                  <c:v>2.0420000000000003</c:v>
                </c:pt>
                <c:pt idx="37003">
                  <c:v>2.0848</c:v>
                </c:pt>
                <c:pt idx="37004">
                  <c:v>2.1466000000000003</c:v>
                </c:pt>
                <c:pt idx="37005">
                  <c:v>2.2001000000000004</c:v>
                </c:pt>
                <c:pt idx="37006">
                  <c:v>2.2280000000000002</c:v>
                </c:pt>
                <c:pt idx="37007">
                  <c:v>2.2591000000000001</c:v>
                </c:pt>
                <c:pt idx="37008">
                  <c:v>2.3163</c:v>
                </c:pt>
                <c:pt idx="37009">
                  <c:v>2.3821000000000003</c:v>
                </c:pt>
                <c:pt idx="37010">
                  <c:v>2.4135000000000004</c:v>
                </c:pt>
                <c:pt idx="37011">
                  <c:v>2.4936000000000003</c:v>
                </c:pt>
                <c:pt idx="37012">
                  <c:v>2.5646000000000004</c:v>
                </c:pt>
                <c:pt idx="37013">
                  <c:v>2.5753000000000004</c:v>
                </c:pt>
                <c:pt idx="37014">
                  <c:v>2.6069</c:v>
                </c:pt>
                <c:pt idx="37015">
                  <c:v>2.7286000000000001</c:v>
                </c:pt>
                <c:pt idx="37016">
                  <c:v>2.7821000000000002</c:v>
                </c:pt>
                <c:pt idx="37017">
                  <c:v>2.8114000000000003</c:v>
                </c:pt>
                <c:pt idx="37018">
                  <c:v>2.8834</c:v>
                </c:pt>
                <c:pt idx="37019">
                  <c:v>3.0007000000000001</c:v>
                </c:pt>
                <c:pt idx="37020">
                  <c:v>2.9649000000000001</c:v>
                </c:pt>
                <c:pt idx="37021">
                  <c:v>3.0598000000000001</c:v>
                </c:pt>
                <c:pt idx="37022">
                  <c:v>3.1989000000000001</c:v>
                </c:pt>
                <c:pt idx="37023">
                  <c:v>3.2601999999999998</c:v>
                </c:pt>
                <c:pt idx="37024">
                  <c:v>3.2601999999999998</c:v>
                </c:pt>
                <c:pt idx="37025">
                  <c:v>3.3261000000000003</c:v>
                </c:pt>
                <c:pt idx="37026">
                  <c:v>3.2338000000000005</c:v>
                </c:pt>
                <c:pt idx="37027">
                  <c:v>3.1763000000000003</c:v>
                </c:pt>
                <c:pt idx="37028">
                  <c:v>3.1930000000000001</c:v>
                </c:pt>
                <c:pt idx="37029">
                  <c:v>3.1876000000000002</c:v>
                </c:pt>
                <c:pt idx="37030">
                  <c:v>3.2157</c:v>
                </c:pt>
                <c:pt idx="37031">
                  <c:v>3.2671000000000001</c:v>
                </c:pt>
                <c:pt idx="37032">
                  <c:v>3.2323000000000004</c:v>
                </c:pt>
                <c:pt idx="37033">
                  <c:v>3.1920999999999999</c:v>
                </c:pt>
                <c:pt idx="37034">
                  <c:v>3.1848000000000001</c:v>
                </c:pt>
                <c:pt idx="37035">
                  <c:v>3.1833</c:v>
                </c:pt>
                <c:pt idx="37036">
                  <c:v>3.1222000000000003</c:v>
                </c:pt>
                <c:pt idx="37037">
                  <c:v>3.1512000000000002</c:v>
                </c:pt>
                <c:pt idx="37038">
                  <c:v>3.1113</c:v>
                </c:pt>
                <c:pt idx="37039">
                  <c:v>3.1058000000000003</c:v>
                </c:pt>
                <c:pt idx="37040">
                  <c:v>3.1295000000000002</c:v>
                </c:pt>
                <c:pt idx="37041">
                  <c:v>3.0718000000000001</c:v>
                </c:pt>
                <c:pt idx="37042">
                  <c:v>3.0145</c:v>
                </c:pt>
                <c:pt idx="37043">
                  <c:v>3.0024000000000002</c:v>
                </c:pt>
                <c:pt idx="37044">
                  <c:v>3.081</c:v>
                </c:pt>
                <c:pt idx="37045">
                  <c:v>3.0590000000000002</c:v>
                </c:pt>
                <c:pt idx="37046">
                  <c:v>3.0014000000000003</c:v>
                </c:pt>
                <c:pt idx="37047">
                  <c:v>3.0096000000000003</c:v>
                </c:pt>
                <c:pt idx="37048">
                  <c:v>2.9151000000000002</c:v>
                </c:pt>
                <c:pt idx="37049">
                  <c:v>2.9325000000000001</c:v>
                </c:pt>
                <c:pt idx="37050">
                  <c:v>2.9338000000000002</c:v>
                </c:pt>
                <c:pt idx="37051">
                  <c:v>2.8662000000000001</c:v>
                </c:pt>
                <c:pt idx="37052">
                  <c:v>2.8825000000000003</c:v>
                </c:pt>
                <c:pt idx="37053">
                  <c:v>2.8840000000000003</c:v>
                </c:pt>
                <c:pt idx="37054">
                  <c:v>2.8841999999999999</c:v>
                </c:pt>
                <c:pt idx="37055">
                  <c:v>2.7349000000000001</c:v>
                </c:pt>
                <c:pt idx="37056">
                  <c:v>2.6986000000000003</c:v>
                </c:pt>
                <c:pt idx="37057">
                  <c:v>2.7324999999999999</c:v>
                </c:pt>
                <c:pt idx="37058">
                  <c:v>2.5482</c:v>
                </c:pt>
                <c:pt idx="37059">
                  <c:v>2.4910000000000001</c:v>
                </c:pt>
                <c:pt idx="37060">
                  <c:v>2.4506000000000001</c:v>
                </c:pt>
                <c:pt idx="37061">
                  <c:v>2.5674000000000001</c:v>
                </c:pt>
                <c:pt idx="37062">
                  <c:v>2.4936000000000003</c:v>
                </c:pt>
                <c:pt idx="37063">
                  <c:v>2.3971</c:v>
                </c:pt>
                <c:pt idx="37064">
                  <c:v>2.3085999999999998</c:v>
                </c:pt>
                <c:pt idx="37065">
                  <c:v>2.3379000000000003</c:v>
                </c:pt>
                <c:pt idx="37066">
                  <c:v>2.3856000000000002</c:v>
                </c:pt>
                <c:pt idx="37067">
                  <c:v>2.1783999999999999</c:v>
                </c:pt>
                <c:pt idx="37068">
                  <c:v>2.1751999999999998</c:v>
                </c:pt>
                <c:pt idx="37069">
                  <c:v>2.2498</c:v>
                </c:pt>
                <c:pt idx="37070">
                  <c:v>2.0914000000000001</c:v>
                </c:pt>
                <c:pt idx="37071">
                  <c:v>2.0256000000000003</c:v>
                </c:pt>
                <c:pt idx="37072">
                  <c:v>1.9313</c:v>
                </c:pt>
                <c:pt idx="37073">
                  <c:v>1.9319</c:v>
                </c:pt>
                <c:pt idx="37074">
                  <c:v>1.9092</c:v>
                </c:pt>
                <c:pt idx="37075">
                  <c:v>1.8413000000000002</c:v>
                </c:pt>
                <c:pt idx="37076">
                  <c:v>1.9020000000000001</c:v>
                </c:pt>
                <c:pt idx="37077">
                  <c:v>2.0194000000000001</c:v>
                </c:pt>
                <c:pt idx="37078">
                  <c:v>1.9104000000000001</c:v>
                </c:pt>
                <c:pt idx="37079">
                  <c:v>1.8793</c:v>
                </c:pt>
                <c:pt idx="37080">
                  <c:v>1.8344000000000003</c:v>
                </c:pt>
                <c:pt idx="37081">
                  <c:v>1.8572</c:v>
                </c:pt>
                <c:pt idx="37082">
                  <c:v>1.7600000000000002</c:v>
                </c:pt>
                <c:pt idx="37083">
                  <c:v>1.5143000000000002</c:v>
                </c:pt>
                <c:pt idx="37084">
                  <c:v>1.3938000000000001</c:v>
                </c:pt>
                <c:pt idx="37085">
                  <c:v>1.3427</c:v>
                </c:pt>
                <c:pt idx="37086">
                  <c:v>1.3090000000000002</c:v>
                </c:pt>
                <c:pt idx="37087">
                  <c:v>1.3227000000000002</c:v>
                </c:pt>
                <c:pt idx="37088">
                  <c:v>1.2684</c:v>
                </c:pt>
                <c:pt idx="37089">
                  <c:v>1.2462</c:v>
                </c:pt>
                <c:pt idx="37090">
                  <c:v>1.2364000000000002</c:v>
                </c:pt>
                <c:pt idx="37091">
                  <c:v>1.2235</c:v>
                </c:pt>
                <c:pt idx="37092">
                  <c:v>1.2044000000000001</c:v>
                </c:pt>
                <c:pt idx="37093">
                  <c:v>1.1597</c:v>
                </c:pt>
                <c:pt idx="37094">
                  <c:v>1.1251</c:v>
                </c:pt>
                <c:pt idx="37095">
                  <c:v>1.1365000000000001</c:v>
                </c:pt>
                <c:pt idx="37096">
                  <c:v>1.0541</c:v>
                </c:pt>
                <c:pt idx="37097">
                  <c:v>1.0685</c:v>
                </c:pt>
                <c:pt idx="37098">
                  <c:v>1.06</c:v>
                </c:pt>
                <c:pt idx="37099">
                  <c:v>1.0298</c:v>
                </c:pt>
                <c:pt idx="37100">
                  <c:v>0.99330000000000007</c:v>
                </c:pt>
                <c:pt idx="37101">
                  <c:v>1.0387000000000002</c:v>
                </c:pt>
                <c:pt idx="37102">
                  <c:v>0.96860000000000002</c:v>
                </c:pt>
                <c:pt idx="37103">
                  <c:v>0.9798</c:v>
                </c:pt>
                <c:pt idx="37104">
                  <c:v>1.0342</c:v>
                </c:pt>
                <c:pt idx="37105">
                  <c:v>0.95060000000000011</c:v>
                </c:pt>
                <c:pt idx="37106">
                  <c:v>0.91320000000000001</c:v>
                </c:pt>
                <c:pt idx="37107">
                  <c:v>0.97840000000000016</c:v>
                </c:pt>
                <c:pt idx="37108">
                  <c:v>0.89800000000000013</c:v>
                </c:pt>
                <c:pt idx="37109">
                  <c:v>0.9244</c:v>
                </c:pt>
                <c:pt idx="37110">
                  <c:v>0.83829999999999993</c:v>
                </c:pt>
                <c:pt idx="37111">
                  <c:v>0.87050000000000005</c:v>
                </c:pt>
                <c:pt idx="37112">
                  <c:v>0.82750000000000012</c:v>
                </c:pt>
                <c:pt idx="37113">
                  <c:v>0.83010000000000006</c:v>
                </c:pt>
                <c:pt idx="37114">
                  <c:v>0.82880000000000009</c:v>
                </c:pt>
                <c:pt idx="37115">
                  <c:v>0.82100000000000017</c:v>
                </c:pt>
                <c:pt idx="37116">
                  <c:v>0.83360000000000012</c:v>
                </c:pt>
                <c:pt idx="37117">
                  <c:v>0.8015000000000001</c:v>
                </c:pt>
                <c:pt idx="37118">
                  <c:v>0.81470000000000009</c:v>
                </c:pt>
                <c:pt idx="37119">
                  <c:v>0.78150000000000008</c:v>
                </c:pt>
                <c:pt idx="37120">
                  <c:v>0.78190000000000004</c:v>
                </c:pt>
                <c:pt idx="37121">
                  <c:v>0.73170000000000002</c:v>
                </c:pt>
                <c:pt idx="37122">
                  <c:v>0.71589999999999998</c:v>
                </c:pt>
                <c:pt idx="37123">
                  <c:v>0.71460000000000001</c:v>
                </c:pt>
                <c:pt idx="37124">
                  <c:v>0.70810000000000006</c:v>
                </c:pt>
                <c:pt idx="37125">
                  <c:v>0.69550000000000001</c:v>
                </c:pt>
                <c:pt idx="37126">
                  <c:v>0.67060000000000008</c:v>
                </c:pt>
                <c:pt idx="37127">
                  <c:v>0.66710000000000003</c:v>
                </c:pt>
                <c:pt idx="37128">
                  <c:v>0.65529999999999999</c:v>
                </c:pt>
                <c:pt idx="37129">
                  <c:v>0.60919999999999996</c:v>
                </c:pt>
                <c:pt idx="37130">
                  <c:v>0.59720000000000006</c:v>
                </c:pt>
                <c:pt idx="37131">
                  <c:v>0.59710000000000008</c:v>
                </c:pt>
                <c:pt idx="37132">
                  <c:v>0.58330000000000004</c:v>
                </c:pt>
                <c:pt idx="37133">
                  <c:v>0.59029999999999994</c:v>
                </c:pt>
                <c:pt idx="37134">
                  <c:v>0.59509999999999996</c:v>
                </c:pt>
                <c:pt idx="37135">
                  <c:v>0.58890000000000009</c:v>
                </c:pt>
                <c:pt idx="37136">
                  <c:v>0.5494</c:v>
                </c:pt>
                <c:pt idx="37137">
                  <c:v>0.57130000000000003</c:v>
                </c:pt>
                <c:pt idx="37138">
                  <c:v>0.56870000000000009</c:v>
                </c:pt>
                <c:pt idx="37139">
                  <c:v>0.55840000000000001</c:v>
                </c:pt>
                <c:pt idx="37140">
                  <c:v>0.5373</c:v>
                </c:pt>
                <c:pt idx="37141">
                  <c:v>0.5383</c:v>
                </c:pt>
                <c:pt idx="37142">
                  <c:v>0.5242</c:v>
                </c:pt>
                <c:pt idx="37143">
                  <c:v>0.52310000000000001</c:v>
                </c:pt>
                <c:pt idx="37144">
                  <c:v>0.51670000000000005</c:v>
                </c:pt>
                <c:pt idx="37145">
                  <c:v>0.50770000000000004</c:v>
                </c:pt>
                <c:pt idx="37146">
                  <c:v>0.49930000000000008</c:v>
                </c:pt>
                <c:pt idx="37147">
                  <c:v>0.49029999999999996</c:v>
                </c:pt>
                <c:pt idx="37148">
                  <c:v>0.48060000000000003</c:v>
                </c:pt>
                <c:pt idx="37149">
                  <c:v>0.46890000000000004</c:v>
                </c:pt>
                <c:pt idx="37150">
                  <c:v>0.46180000000000004</c:v>
                </c:pt>
                <c:pt idx="37151">
                  <c:v>0.4582</c:v>
                </c:pt>
                <c:pt idx="37152">
                  <c:v>0.4451</c:v>
                </c:pt>
                <c:pt idx="37153">
                  <c:v>0.44070000000000004</c:v>
                </c:pt>
                <c:pt idx="37154">
                  <c:v>0.43259999999999998</c:v>
                </c:pt>
                <c:pt idx="37155">
                  <c:v>0.42060000000000008</c:v>
                </c:pt>
                <c:pt idx="37156">
                  <c:v>0.41250000000000003</c:v>
                </c:pt>
                <c:pt idx="37157">
                  <c:v>0.4052</c:v>
                </c:pt>
                <c:pt idx="37158">
                  <c:v>0.40160000000000001</c:v>
                </c:pt>
                <c:pt idx="37159">
                  <c:v>0.39480000000000004</c:v>
                </c:pt>
                <c:pt idx="37160">
                  <c:v>0.38929999999999998</c:v>
                </c:pt>
                <c:pt idx="37161">
                  <c:v>0.3881</c:v>
                </c:pt>
                <c:pt idx="37162">
                  <c:v>0.38119999999999998</c:v>
                </c:pt>
                <c:pt idx="37163">
                  <c:v>0.377</c:v>
                </c:pt>
                <c:pt idx="37164">
                  <c:v>0.36920000000000003</c:v>
                </c:pt>
                <c:pt idx="37165">
                  <c:v>0.36250000000000004</c:v>
                </c:pt>
                <c:pt idx="37166">
                  <c:v>0.35800000000000004</c:v>
                </c:pt>
                <c:pt idx="37167">
                  <c:v>0.35200000000000004</c:v>
                </c:pt>
                <c:pt idx="37168">
                  <c:v>0.34310000000000002</c:v>
                </c:pt>
                <c:pt idx="37169">
                  <c:v>0.33620000000000005</c:v>
                </c:pt>
                <c:pt idx="37170">
                  <c:v>0.33490000000000003</c:v>
                </c:pt>
                <c:pt idx="37171">
                  <c:v>0.32930000000000004</c:v>
                </c:pt>
                <c:pt idx="37172">
                  <c:v>0.32719999999999999</c:v>
                </c:pt>
                <c:pt idx="37173">
                  <c:v>0.32570000000000005</c:v>
                </c:pt>
                <c:pt idx="37174">
                  <c:v>0.3226</c:v>
                </c:pt>
                <c:pt idx="37175">
                  <c:v>0.31960000000000005</c:v>
                </c:pt>
                <c:pt idx="37176">
                  <c:v>0.31840000000000002</c:v>
                </c:pt>
                <c:pt idx="37177">
                  <c:v>0.31170000000000003</c:v>
                </c:pt>
                <c:pt idx="37178">
                  <c:v>0.3105</c:v>
                </c:pt>
                <c:pt idx="37179">
                  <c:v>0.30420000000000003</c:v>
                </c:pt>
                <c:pt idx="37180">
                  <c:v>0.29750000000000004</c:v>
                </c:pt>
                <c:pt idx="37181">
                  <c:v>0.28900000000000003</c:v>
                </c:pt>
                <c:pt idx="37182">
                  <c:v>0.28970000000000001</c:v>
                </c:pt>
                <c:pt idx="37183">
                  <c:v>0.27740000000000004</c:v>
                </c:pt>
                <c:pt idx="37184">
                  <c:v>0.2737</c:v>
                </c:pt>
                <c:pt idx="37185">
                  <c:v>0.2742</c:v>
                </c:pt>
                <c:pt idx="37186">
                  <c:v>0.26629999999999998</c:v>
                </c:pt>
                <c:pt idx="37187">
                  <c:v>0.26030000000000003</c:v>
                </c:pt>
                <c:pt idx="37188">
                  <c:v>0.25559999999999999</c:v>
                </c:pt>
                <c:pt idx="37189">
                  <c:v>0.25019999999999998</c:v>
                </c:pt>
                <c:pt idx="37190">
                  <c:v>0.25650000000000001</c:v>
                </c:pt>
                <c:pt idx="37191">
                  <c:v>0.25209999999999999</c:v>
                </c:pt>
                <c:pt idx="37192">
                  <c:v>0.25190000000000001</c:v>
                </c:pt>
                <c:pt idx="37193">
                  <c:v>0.24780000000000002</c:v>
                </c:pt>
                <c:pt idx="37194">
                  <c:v>0.24480000000000002</c:v>
                </c:pt>
                <c:pt idx="37195">
                  <c:v>0.2417</c:v>
                </c:pt>
                <c:pt idx="37196">
                  <c:v>0.23860000000000003</c:v>
                </c:pt>
                <c:pt idx="37197">
                  <c:v>0.2276</c:v>
                </c:pt>
                <c:pt idx="37198">
                  <c:v>0.22799999999999998</c:v>
                </c:pt>
                <c:pt idx="37199">
                  <c:v>0.22519999999999998</c:v>
                </c:pt>
                <c:pt idx="37200">
                  <c:v>0.22220000000000001</c:v>
                </c:pt>
                <c:pt idx="37201">
                  <c:v>0.21509999999999999</c:v>
                </c:pt>
                <c:pt idx="37202">
                  <c:v>0.21690000000000001</c:v>
                </c:pt>
                <c:pt idx="37203">
                  <c:v>0.20880000000000001</c:v>
                </c:pt>
                <c:pt idx="37204">
                  <c:v>0.20530000000000001</c:v>
                </c:pt>
                <c:pt idx="37205">
                  <c:v>0.20670000000000002</c:v>
                </c:pt>
                <c:pt idx="37206">
                  <c:v>0.20219999999999999</c:v>
                </c:pt>
                <c:pt idx="37207">
                  <c:v>0.19530000000000003</c:v>
                </c:pt>
                <c:pt idx="37208">
                  <c:v>0.19400000000000001</c:v>
                </c:pt>
                <c:pt idx="37209">
                  <c:v>0.19490000000000002</c:v>
                </c:pt>
                <c:pt idx="37210">
                  <c:v>0.1928</c:v>
                </c:pt>
                <c:pt idx="37211">
                  <c:v>0.19310000000000002</c:v>
                </c:pt>
                <c:pt idx="37212">
                  <c:v>0.1918</c:v>
                </c:pt>
                <c:pt idx="37213">
                  <c:v>0.18759999999999999</c:v>
                </c:pt>
                <c:pt idx="37214">
                  <c:v>0.18779999999999999</c:v>
                </c:pt>
                <c:pt idx="37215">
                  <c:v>0.19040000000000001</c:v>
                </c:pt>
                <c:pt idx="37216">
                  <c:v>0.18870000000000001</c:v>
                </c:pt>
                <c:pt idx="37217">
                  <c:v>0.18730000000000002</c:v>
                </c:pt>
                <c:pt idx="37218">
                  <c:v>0.1817</c:v>
                </c:pt>
                <c:pt idx="37219">
                  <c:v>0.18149999999999999</c:v>
                </c:pt>
                <c:pt idx="37220">
                  <c:v>0.18049999999999999</c:v>
                </c:pt>
                <c:pt idx="37221">
                  <c:v>0.1787</c:v>
                </c:pt>
                <c:pt idx="37222">
                  <c:v>0.18000000000000002</c:v>
                </c:pt>
                <c:pt idx="37223">
                  <c:v>0.18049999999999999</c:v>
                </c:pt>
                <c:pt idx="37224">
                  <c:v>0.1787</c:v>
                </c:pt>
                <c:pt idx="37225">
                  <c:v>0.18290000000000001</c:v>
                </c:pt>
                <c:pt idx="37226">
                  <c:v>0.18490000000000001</c:v>
                </c:pt>
                <c:pt idx="37227">
                  <c:v>0.18180000000000002</c:v>
                </c:pt>
                <c:pt idx="37228">
                  <c:v>0.1787</c:v>
                </c:pt>
                <c:pt idx="37229">
                  <c:v>0.17960000000000001</c:v>
                </c:pt>
                <c:pt idx="37230">
                  <c:v>0.17820000000000003</c:v>
                </c:pt>
                <c:pt idx="37231">
                  <c:v>0.17880000000000001</c:v>
                </c:pt>
                <c:pt idx="37232">
                  <c:v>0.17849999999999999</c:v>
                </c:pt>
                <c:pt idx="37233">
                  <c:v>0.17960000000000001</c:v>
                </c:pt>
                <c:pt idx="37234">
                  <c:v>0.18190000000000001</c:v>
                </c:pt>
                <c:pt idx="37235">
                  <c:v>0.17700000000000002</c:v>
                </c:pt>
                <c:pt idx="37236">
                  <c:v>0.17730000000000001</c:v>
                </c:pt>
                <c:pt idx="37237">
                  <c:v>0.18030000000000002</c:v>
                </c:pt>
                <c:pt idx="37238">
                  <c:v>0.18210000000000001</c:v>
                </c:pt>
                <c:pt idx="37239">
                  <c:v>0.18320000000000003</c:v>
                </c:pt>
                <c:pt idx="37240">
                  <c:v>0.1847</c:v>
                </c:pt>
                <c:pt idx="37241">
                  <c:v>0.18690000000000001</c:v>
                </c:pt>
                <c:pt idx="37242">
                  <c:v>0.1946</c:v>
                </c:pt>
                <c:pt idx="37243">
                  <c:v>0.20430000000000004</c:v>
                </c:pt>
                <c:pt idx="37244">
                  <c:v>0.2135</c:v>
                </c:pt>
                <c:pt idx="37245">
                  <c:v>0.22610000000000002</c:v>
                </c:pt>
                <c:pt idx="37246">
                  <c:v>0.24460000000000004</c:v>
                </c:pt>
                <c:pt idx="37247">
                  <c:v>0.26240000000000002</c:v>
                </c:pt>
                <c:pt idx="37248">
                  <c:v>0.2858</c:v>
                </c:pt>
                <c:pt idx="37249">
                  <c:v>0.30930000000000002</c:v>
                </c:pt>
                <c:pt idx="37250">
                  <c:v>0.32850000000000001</c:v>
                </c:pt>
                <c:pt idx="37251">
                  <c:v>0.35660000000000003</c:v>
                </c:pt>
                <c:pt idx="37252">
                  <c:v>0.39200000000000002</c:v>
                </c:pt>
                <c:pt idx="37253">
                  <c:v>0.41959999999999997</c:v>
                </c:pt>
                <c:pt idx="37254">
                  <c:v>0.435</c:v>
                </c:pt>
                <c:pt idx="37255">
                  <c:v>0.44800000000000006</c:v>
                </c:pt>
                <c:pt idx="37256">
                  <c:v>0.47039999999999998</c:v>
                </c:pt>
                <c:pt idx="37257">
                  <c:v>0.47550000000000003</c:v>
                </c:pt>
                <c:pt idx="37258">
                  <c:v>0.49770000000000003</c:v>
                </c:pt>
                <c:pt idx="37259">
                  <c:v>0.51480000000000004</c:v>
                </c:pt>
                <c:pt idx="37260">
                  <c:v>0.54370000000000007</c:v>
                </c:pt>
                <c:pt idx="37261">
                  <c:v>0.5908000000000001</c:v>
                </c:pt>
                <c:pt idx="37262">
                  <c:v>0.65050000000000008</c:v>
                </c:pt>
                <c:pt idx="37263">
                  <c:v>0.66139999999999999</c:v>
                </c:pt>
                <c:pt idx="37264">
                  <c:v>0.69450000000000012</c:v>
                </c:pt>
                <c:pt idx="37265">
                  <c:v>0.74320000000000008</c:v>
                </c:pt>
                <c:pt idx="37266">
                  <c:v>0.77740000000000009</c:v>
                </c:pt>
                <c:pt idx="37267">
                  <c:v>0.8348000000000001</c:v>
                </c:pt>
                <c:pt idx="37268">
                  <c:v>0.85160000000000002</c:v>
                </c:pt>
                <c:pt idx="37269">
                  <c:v>0.97770000000000001</c:v>
                </c:pt>
                <c:pt idx="37270">
                  <c:v>1.0887</c:v>
                </c:pt>
                <c:pt idx="37271">
                  <c:v>1.1994</c:v>
                </c:pt>
                <c:pt idx="37272">
                  <c:v>1.2227000000000001</c:v>
                </c:pt>
                <c:pt idx="37273">
                  <c:v>1.3162000000000003</c:v>
                </c:pt>
                <c:pt idx="37274">
                  <c:v>1.4469000000000001</c:v>
                </c:pt>
                <c:pt idx="37275">
                  <c:v>1.7252000000000001</c:v>
                </c:pt>
                <c:pt idx="37276">
                  <c:v>1.7196000000000002</c:v>
                </c:pt>
                <c:pt idx="37277">
                  <c:v>1.8589</c:v>
                </c:pt>
                <c:pt idx="37278">
                  <c:v>1.9031</c:v>
                </c:pt>
                <c:pt idx="37279">
                  <c:v>1.8658000000000001</c:v>
                </c:pt>
                <c:pt idx="37280">
                  <c:v>2.0379999999999998</c:v>
                </c:pt>
                <c:pt idx="37281">
                  <c:v>2.1091000000000002</c:v>
                </c:pt>
                <c:pt idx="37282">
                  <c:v>1.9976</c:v>
                </c:pt>
                <c:pt idx="37283">
                  <c:v>2.0582000000000003</c:v>
                </c:pt>
                <c:pt idx="37284">
                  <c:v>2.1680000000000001</c:v>
                </c:pt>
                <c:pt idx="37285">
                  <c:v>2.3035000000000001</c:v>
                </c:pt>
                <c:pt idx="37286">
                  <c:v>2.3521999999999998</c:v>
                </c:pt>
                <c:pt idx="37287">
                  <c:v>2.2718000000000003</c:v>
                </c:pt>
                <c:pt idx="37288">
                  <c:v>2.4079999999999999</c:v>
                </c:pt>
                <c:pt idx="37289">
                  <c:v>2.4455</c:v>
                </c:pt>
                <c:pt idx="37290">
                  <c:v>2.4380000000000002</c:v>
                </c:pt>
                <c:pt idx="37291">
                  <c:v>2.4731000000000005</c:v>
                </c:pt>
                <c:pt idx="37292">
                  <c:v>2.5030999999999999</c:v>
                </c:pt>
                <c:pt idx="37293">
                  <c:v>2.5146000000000002</c:v>
                </c:pt>
                <c:pt idx="37294">
                  <c:v>2.5543</c:v>
                </c:pt>
                <c:pt idx="37295">
                  <c:v>2.6013999999999999</c:v>
                </c:pt>
                <c:pt idx="37296">
                  <c:v>2.6271000000000004</c:v>
                </c:pt>
                <c:pt idx="37297">
                  <c:v>2.6387</c:v>
                </c:pt>
                <c:pt idx="37298">
                  <c:v>2.6516000000000002</c:v>
                </c:pt>
                <c:pt idx="37299">
                  <c:v>2.6766000000000001</c:v>
                </c:pt>
                <c:pt idx="37300">
                  <c:v>2.7504000000000004</c:v>
                </c:pt>
                <c:pt idx="37301">
                  <c:v>2.8274000000000004</c:v>
                </c:pt>
                <c:pt idx="37302">
                  <c:v>2.8258000000000001</c:v>
                </c:pt>
                <c:pt idx="37303">
                  <c:v>2.8404000000000003</c:v>
                </c:pt>
                <c:pt idx="37304">
                  <c:v>2.8890000000000002</c:v>
                </c:pt>
                <c:pt idx="37305">
                  <c:v>2.9190000000000005</c:v>
                </c:pt>
                <c:pt idx="37306">
                  <c:v>2.9412000000000003</c:v>
                </c:pt>
                <c:pt idx="37307">
                  <c:v>2.9617000000000004</c:v>
                </c:pt>
                <c:pt idx="37308">
                  <c:v>3.0078</c:v>
                </c:pt>
                <c:pt idx="37309">
                  <c:v>2.9976000000000003</c:v>
                </c:pt>
                <c:pt idx="37310">
                  <c:v>3.1110000000000002</c:v>
                </c:pt>
                <c:pt idx="37311">
                  <c:v>3.1428000000000003</c:v>
                </c:pt>
                <c:pt idx="37312">
                  <c:v>3.1381000000000001</c:v>
                </c:pt>
                <c:pt idx="37313">
                  <c:v>3.1128</c:v>
                </c:pt>
                <c:pt idx="37314">
                  <c:v>3.0879000000000003</c:v>
                </c:pt>
                <c:pt idx="37315">
                  <c:v>3.1552000000000002</c:v>
                </c:pt>
                <c:pt idx="37316">
                  <c:v>3.1544000000000003</c:v>
                </c:pt>
                <c:pt idx="37317">
                  <c:v>3.1405000000000003</c:v>
                </c:pt>
                <c:pt idx="37318">
                  <c:v>3.113</c:v>
                </c:pt>
                <c:pt idx="37319">
                  <c:v>3.1457000000000002</c:v>
                </c:pt>
                <c:pt idx="37320">
                  <c:v>3.1669</c:v>
                </c:pt>
                <c:pt idx="37321">
                  <c:v>3.1854</c:v>
                </c:pt>
                <c:pt idx="37322">
                  <c:v>3.1839</c:v>
                </c:pt>
                <c:pt idx="37323">
                  <c:v>3.1273</c:v>
                </c:pt>
                <c:pt idx="37324">
                  <c:v>3.1286000000000005</c:v>
                </c:pt>
                <c:pt idx="37325">
                  <c:v>3.1331000000000002</c:v>
                </c:pt>
                <c:pt idx="37326">
                  <c:v>3.0789000000000004</c:v>
                </c:pt>
                <c:pt idx="37327">
                  <c:v>3.0989000000000004</c:v>
                </c:pt>
                <c:pt idx="37328">
                  <c:v>3.1345000000000001</c:v>
                </c:pt>
                <c:pt idx="37329">
                  <c:v>3.0353000000000003</c:v>
                </c:pt>
                <c:pt idx="37330">
                  <c:v>3.1318000000000001</c:v>
                </c:pt>
                <c:pt idx="37331">
                  <c:v>2.9798</c:v>
                </c:pt>
                <c:pt idx="37332">
                  <c:v>2.8755000000000002</c:v>
                </c:pt>
                <c:pt idx="37333">
                  <c:v>2.9242000000000004</c:v>
                </c:pt>
                <c:pt idx="37334">
                  <c:v>2.9980000000000002</c:v>
                </c:pt>
                <c:pt idx="37335">
                  <c:v>3.0832999999999999</c:v>
                </c:pt>
                <c:pt idx="37336">
                  <c:v>2.9104000000000001</c:v>
                </c:pt>
                <c:pt idx="37337">
                  <c:v>2.8611000000000004</c:v>
                </c:pt>
                <c:pt idx="37338">
                  <c:v>2.9971000000000001</c:v>
                </c:pt>
                <c:pt idx="37339">
                  <c:v>2.9908999999999999</c:v>
                </c:pt>
                <c:pt idx="37340">
                  <c:v>3.0112000000000001</c:v>
                </c:pt>
                <c:pt idx="37341">
                  <c:v>2.8367000000000004</c:v>
                </c:pt>
                <c:pt idx="37342">
                  <c:v>2.7367000000000004</c:v>
                </c:pt>
                <c:pt idx="37343">
                  <c:v>2.8125</c:v>
                </c:pt>
                <c:pt idx="37344">
                  <c:v>2.7917000000000005</c:v>
                </c:pt>
                <c:pt idx="37345">
                  <c:v>2.8433000000000002</c:v>
                </c:pt>
                <c:pt idx="37346">
                  <c:v>2.6920000000000002</c:v>
                </c:pt>
                <c:pt idx="37347">
                  <c:v>2.5689000000000002</c:v>
                </c:pt>
                <c:pt idx="37348">
                  <c:v>2.5114000000000001</c:v>
                </c:pt>
                <c:pt idx="37349">
                  <c:v>2.3666</c:v>
                </c:pt>
                <c:pt idx="37350">
                  <c:v>2.3417000000000003</c:v>
                </c:pt>
                <c:pt idx="37351">
                  <c:v>2.2784</c:v>
                </c:pt>
                <c:pt idx="37352">
                  <c:v>2.2919</c:v>
                </c:pt>
                <c:pt idx="37353">
                  <c:v>2.2892000000000001</c:v>
                </c:pt>
                <c:pt idx="37354">
                  <c:v>2.2139000000000002</c:v>
                </c:pt>
                <c:pt idx="37355">
                  <c:v>2.1920999999999999</c:v>
                </c:pt>
                <c:pt idx="37356">
                  <c:v>2.1537999999999999</c:v>
                </c:pt>
                <c:pt idx="37357">
                  <c:v>2.2038000000000002</c:v>
                </c:pt>
                <c:pt idx="37358">
                  <c:v>2.0969000000000002</c:v>
                </c:pt>
                <c:pt idx="37359">
                  <c:v>2.1278000000000001</c:v>
                </c:pt>
                <c:pt idx="37360">
                  <c:v>2.0314000000000001</c:v>
                </c:pt>
                <c:pt idx="37361">
                  <c:v>2.0499000000000001</c:v>
                </c:pt>
                <c:pt idx="37362">
                  <c:v>2.0750000000000002</c:v>
                </c:pt>
                <c:pt idx="37363">
                  <c:v>2.0428999999999999</c:v>
                </c:pt>
                <c:pt idx="37364">
                  <c:v>2.0666000000000002</c:v>
                </c:pt>
                <c:pt idx="37365">
                  <c:v>1.8094999999999999</c:v>
                </c:pt>
                <c:pt idx="37366">
                  <c:v>2.0228999999999999</c:v>
                </c:pt>
                <c:pt idx="37367">
                  <c:v>2.0112000000000001</c:v>
                </c:pt>
                <c:pt idx="37368">
                  <c:v>1.8612</c:v>
                </c:pt>
                <c:pt idx="37369">
                  <c:v>1.8933</c:v>
                </c:pt>
                <c:pt idx="37370">
                  <c:v>1.8814000000000002</c:v>
                </c:pt>
                <c:pt idx="37371">
                  <c:v>1.6388000000000003</c:v>
                </c:pt>
                <c:pt idx="37372">
                  <c:v>1.6399000000000001</c:v>
                </c:pt>
                <c:pt idx="37373">
                  <c:v>1.6211</c:v>
                </c:pt>
                <c:pt idx="37374">
                  <c:v>1.5490000000000002</c:v>
                </c:pt>
                <c:pt idx="37375">
                  <c:v>1.4361000000000002</c:v>
                </c:pt>
                <c:pt idx="37376">
                  <c:v>1.391</c:v>
                </c:pt>
                <c:pt idx="37377">
                  <c:v>1.3517000000000001</c:v>
                </c:pt>
                <c:pt idx="37378">
                  <c:v>1.3212999999999999</c:v>
                </c:pt>
                <c:pt idx="37379">
                  <c:v>1.3202</c:v>
                </c:pt>
                <c:pt idx="37380">
                  <c:v>1.3139000000000001</c:v>
                </c:pt>
                <c:pt idx="37381">
                  <c:v>1.2401</c:v>
                </c:pt>
                <c:pt idx="37382">
                  <c:v>1.2664</c:v>
                </c:pt>
                <c:pt idx="37383">
                  <c:v>1.21</c:v>
                </c:pt>
                <c:pt idx="37384">
                  <c:v>1.1994</c:v>
                </c:pt>
                <c:pt idx="37385">
                  <c:v>1.1989000000000001</c:v>
                </c:pt>
                <c:pt idx="37386">
                  <c:v>1.1616</c:v>
                </c:pt>
                <c:pt idx="37387">
                  <c:v>1.1375999999999999</c:v>
                </c:pt>
                <c:pt idx="37388">
                  <c:v>1.1305000000000001</c:v>
                </c:pt>
                <c:pt idx="37389">
                  <c:v>1.1359999999999999</c:v>
                </c:pt>
                <c:pt idx="37390">
                  <c:v>1.0730000000000002</c:v>
                </c:pt>
                <c:pt idx="37391">
                  <c:v>1.0547000000000002</c:v>
                </c:pt>
                <c:pt idx="37392">
                  <c:v>1.0029000000000001</c:v>
                </c:pt>
                <c:pt idx="37393">
                  <c:v>0.98450000000000015</c:v>
                </c:pt>
                <c:pt idx="37394">
                  <c:v>0.98059999999999992</c:v>
                </c:pt>
                <c:pt idx="37395">
                  <c:v>0.95820000000000016</c:v>
                </c:pt>
                <c:pt idx="37396">
                  <c:v>0.94179999999999997</c:v>
                </c:pt>
                <c:pt idx="37397">
                  <c:v>0.96370000000000011</c:v>
                </c:pt>
                <c:pt idx="37398">
                  <c:v>0.92730000000000001</c:v>
                </c:pt>
                <c:pt idx="37399">
                  <c:v>0.90250000000000008</c:v>
                </c:pt>
                <c:pt idx="37400">
                  <c:v>0.88840000000000008</c:v>
                </c:pt>
                <c:pt idx="37401">
                  <c:v>0.88880000000000003</c:v>
                </c:pt>
                <c:pt idx="37402">
                  <c:v>0.87260000000000015</c:v>
                </c:pt>
                <c:pt idx="37403">
                  <c:v>0.86240000000000006</c:v>
                </c:pt>
                <c:pt idx="37404">
                  <c:v>0.85589999999999999</c:v>
                </c:pt>
                <c:pt idx="37405">
                  <c:v>0.81880000000000008</c:v>
                </c:pt>
                <c:pt idx="37406">
                  <c:v>0.8216</c:v>
                </c:pt>
                <c:pt idx="37407">
                  <c:v>0.81740000000000002</c:v>
                </c:pt>
                <c:pt idx="37408">
                  <c:v>0.8096000000000001</c:v>
                </c:pt>
                <c:pt idx="37409">
                  <c:v>0.80559999999999998</c:v>
                </c:pt>
                <c:pt idx="37410">
                  <c:v>0.79290000000000005</c:v>
                </c:pt>
                <c:pt idx="37411">
                  <c:v>0.78049999999999997</c:v>
                </c:pt>
                <c:pt idx="37412">
                  <c:v>0.7661</c:v>
                </c:pt>
                <c:pt idx="37413">
                  <c:v>0.76170000000000004</c:v>
                </c:pt>
                <c:pt idx="37414">
                  <c:v>0.75910000000000011</c:v>
                </c:pt>
                <c:pt idx="37415">
                  <c:v>0.74290000000000012</c:v>
                </c:pt>
                <c:pt idx="37416">
                  <c:v>0.7157</c:v>
                </c:pt>
                <c:pt idx="37417">
                  <c:v>0.71660000000000013</c:v>
                </c:pt>
                <c:pt idx="37418">
                  <c:v>0.7168000000000001</c:v>
                </c:pt>
                <c:pt idx="37419">
                  <c:v>0.65190000000000003</c:v>
                </c:pt>
                <c:pt idx="37420">
                  <c:v>0.67220000000000013</c:v>
                </c:pt>
                <c:pt idx="37421">
                  <c:v>0.68010000000000004</c:v>
                </c:pt>
                <c:pt idx="37422">
                  <c:v>0.66470000000000007</c:v>
                </c:pt>
                <c:pt idx="37423">
                  <c:v>0.66990000000000005</c:v>
                </c:pt>
                <c:pt idx="37424">
                  <c:v>0.65590000000000004</c:v>
                </c:pt>
                <c:pt idx="37425">
                  <c:v>0.64450000000000007</c:v>
                </c:pt>
                <c:pt idx="37426">
                  <c:v>0.6361</c:v>
                </c:pt>
                <c:pt idx="37427">
                  <c:v>0.64070000000000005</c:v>
                </c:pt>
                <c:pt idx="37428">
                  <c:v>0.65080000000000005</c:v>
                </c:pt>
                <c:pt idx="37429">
                  <c:v>0.62550000000000006</c:v>
                </c:pt>
                <c:pt idx="37430">
                  <c:v>0.62380000000000013</c:v>
                </c:pt>
                <c:pt idx="37431">
                  <c:v>0.6069</c:v>
                </c:pt>
                <c:pt idx="37432">
                  <c:v>0.60270000000000001</c:v>
                </c:pt>
                <c:pt idx="37433">
                  <c:v>0.59219999999999995</c:v>
                </c:pt>
                <c:pt idx="37434">
                  <c:v>0.58379999999999999</c:v>
                </c:pt>
                <c:pt idx="37435">
                  <c:v>0.57009999999999994</c:v>
                </c:pt>
                <c:pt idx="37436">
                  <c:v>0.5716</c:v>
                </c:pt>
                <c:pt idx="37437">
                  <c:v>0.57800000000000007</c:v>
                </c:pt>
                <c:pt idx="37438">
                  <c:v>0.57440000000000002</c:v>
                </c:pt>
                <c:pt idx="37439">
                  <c:v>0.52060000000000006</c:v>
                </c:pt>
                <c:pt idx="37440">
                  <c:v>0.53150000000000008</c:v>
                </c:pt>
                <c:pt idx="37441">
                  <c:v>0.53820000000000001</c:v>
                </c:pt>
                <c:pt idx="37442">
                  <c:v>0.52359999999999995</c:v>
                </c:pt>
                <c:pt idx="37443">
                  <c:v>0.51600000000000001</c:v>
                </c:pt>
                <c:pt idx="37444">
                  <c:v>0.51190000000000002</c:v>
                </c:pt>
                <c:pt idx="37445">
                  <c:v>0.50739999999999996</c:v>
                </c:pt>
                <c:pt idx="37446">
                  <c:v>0.49530000000000007</c:v>
                </c:pt>
                <c:pt idx="37447">
                  <c:v>0.48819999999999997</c:v>
                </c:pt>
                <c:pt idx="37448">
                  <c:v>0.48140000000000005</c:v>
                </c:pt>
                <c:pt idx="37449">
                  <c:v>0.47950000000000004</c:v>
                </c:pt>
                <c:pt idx="37450">
                  <c:v>0.47290000000000004</c:v>
                </c:pt>
                <c:pt idx="37451">
                  <c:v>0.46130000000000004</c:v>
                </c:pt>
                <c:pt idx="37452">
                  <c:v>0.45979999999999999</c:v>
                </c:pt>
                <c:pt idx="37453">
                  <c:v>0.4521</c:v>
                </c:pt>
                <c:pt idx="37454">
                  <c:v>0.44269999999999998</c:v>
                </c:pt>
                <c:pt idx="37455">
                  <c:v>0.44000000000000006</c:v>
                </c:pt>
                <c:pt idx="37456">
                  <c:v>0.43430000000000002</c:v>
                </c:pt>
                <c:pt idx="37457">
                  <c:v>0.4284</c:v>
                </c:pt>
                <c:pt idx="37458">
                  <c:v>0.41720000000000002</c:v>
                </c:pt>
                <c:pt idx="37459">
                  <c:v>0.41130000000000005</c:v>
                </c:pt>
                <c:pt idx="37460">
                  <c:v>0.4052</c:v>
                </c:pt>
                <c:pt idx="37461">
                  <c:v>0.39760000000000001</c:v>
                </c:pt>
                <c:pt idx="37462">
                  <c:v>0.39390000000000003</c:v>
                </c:pt>
                <c:pt idx="37463">
                  <c:v>0.38480000000000003</c:v>
                </c:pt>
                <c:pt idx="37464">
                  <c:v>0.37680000000000002</c:v>
                </c:pt>
                <c:pt idx="37465">
                  <c:v>0.3735</c:v>
                </c:pt>
                <c:pt idx="37466">
                  <c:v>0.37090000000000001</c:v>
                </c:pt>
                <c:pt idx="37467">
                  <c:v>0.36940000000000001</c:v>
                </c:pt>
                <c:pt idx="37468">
                  <c:v>0.36780000000000002</c:v>
                </c:pt>
                <c:pt idx="37469">
                  <c:v>0.36160000000000003</c:v>
                </c:pt>
                <c:pt idx="37470">
                  <c:v>0.35299999999999998</c:v>
                </c:pt>
                <c:pt idx="37471">
                  <c:v>0.34640000000000004</c:v>
                </c:pt>
                <c:pt idx="37472">
                  <c:v>0.34570000000000001</c:v>
                </c:pt>
                <c:pt idx="37473">
                  <c:v>0.34079999999999999</c:v>
                </c:pt>
                <c:pt idx="37474">
                  <c:v>0.33140000000000003</c:v>
                </c:pt>
                <c:pt idx="37475">
                  <c:v>0.32380000000000003</c:v>
                </c:pt>
                <c:pt idx="37476">
                  <c:v>0.3211</c:v>
                </c:pt>
                <c:pt idx="37477">
                  <c:v>0.31990000000000002</c:v>
                </c:pt>
                <c:pt idx="37478">
                  <c:v>0.30870000000000003</c:v>
                </c:pt>
                <c:pt idx="37479">
                  <c:v>0.30570000000000003</c:v>
                </c:pt>
                <c:pt idx="37480">
                  <c:v>0.29670000000000002</c:v>
                </c:pt>
                <c:pt idx="37481">
                  <c:v>0.29430000000000001</c:v>
                </c:pt>
                <c:pt idx="37482">
                  <c:v>0.29140000000000005</c:v>
                </c:pt>
                <c:pt idx="37483">
                  <c:v>0.28760000000000002</c:v>
                </c:pt>
                <c:pt idx="37484">
                  <c:v>0.28140000000000004</c:v>
                </c:pt>
                <c:pt idx="37485">
                  <c:v>0.2772</c:v>
                </c:pt>
                <c:pt idx="37486">
                  <c:v>0.27260000000000001</c:v>
                </c:pt>
                <c:pt idx="37487">
                  <c:v>0.27</c:v>
                </c:pt>
                <c:pt idx="37488">
                  <c:v>0.26680000000000004</c:v>
                </c:pt>
                <c:pt idx="37489">
                  <c:v>0.2646</c:v>
                </c:pt>
                <c:pt idx="37490">
                  <c:v>0.26080000000000003</c:v>
                </c:pt>
                <c:pt idx="37491">
                  <c:v>0.26050000000000001</c:v>
                </c:pt>
                <c:pt idx="37492">
                  <c:v>0.2596</c:v>
                </c:pt>
                <c:pt idx="37493">
                  <c:v>0.25070000000000003</c:v>
                </c:pt>
                <c:pt idx="37494">
                  <c:v>0.25009999999999999</c:v>
                </c:pt>
                <c:pt idx="37495">
                  <c:v>0.2412</c:v>
                </c:pt>
                <c:pt idx="37496">
                  <c:v>0.24049999999999999</c:v>
                </c:pt>
                <c:pt idx="37497">
                  <c:v>0.2319</c:v>
                </c:pt>
                <c:pt idx="37498">
                  <c:v>0.22730000000000003</c:v>
                </c:pt>
                <c:pt idx="37499">
                  <c:v>0.22330000000000003</c:v>
                </c:pt>
                <c:pt idx="37500">
                  <c:v>0.22309999999999999</c:v>
                </c:pt>
                <c:pt idx="37501">
                  <c:v>0.21960000000000002</c:v>
                </c:pt>
                <c:pt idx="37502">
                  <c:v>0.21560000000000001</c:v>
                </c:pt>
                <c:pt idx="37503">
                  <c:v>0.21190000000000003</c:v>
                </c:pt>
                <c:pt idx="37504">
                  <c:v>0.2102</c:v>
                </c:pt>
                <c:pt idx="37505">
                  <c:v>0.21040000000000003</c:v>
                </c:pt>
                <c:pt idx="37506">
                  <c:v>0.21410000000000001</c:v>
                </c:pt>
                <c:pt idx="37507">
                  <c:v>0.21410000000000001</c:v>
                </c:pt>
                <c:pt idx="37508">
                  <c:v>0.20990000000000003</c:v>
                </c:pt>
                <c:pt idx="37509">
                  <c:v>0.20899999999999999</c:v>
                </c:pt>
                <c:pt idx="37510">
                  <c:v>0.20910000000000004</c:v>
                </c:pt>
                <c:pt idx="37511">
                  <c:v>0.20630000000000004</c:v>
                </c:pt>
                <c:pt idx="37512">
                  <c:v>0.20430000000000004</c:v>
                </c:pt>
                <c:pt idx="37513">
                  <c:v>0.20830000000000004</c:v>
                </c:pt>
                <c:pt idx="37514">
                  <c:v>0.20779999999999998</c:v>
                </c:pt>
                <c:pt idx="37515">
                  <c:v>0.20600000000000002</c:v>
                </c:pt>
                <c:pt idx="37516">
                  <c:v>0.2046</c:v>
                </c:pt>
                <c:pt idx="37517">
                  <c:v>0.2074</c:v>
                </c:pt>
                <c:pt idx="37518">
                  <c:v>0.2082</c:v>
                </c:pt>
                <c:pt idx="37519">
                  <c:v>0.20579999999999998</c:v>
                </c:pt>
                <c:pt idx="37520">
                  <c:v>0.20499999999999999</c:v>
                </c:pt>
                <c:pt idx="37521">
                  <c:v>0.21040000000000003</c:v>
                </c:pt>
                <c:pt idx="37522">
                  <c:v>0.21050000000000002</c:v>
                </c:pt>
                <c:pt idx="37523">
                  <c:v>0.2109</c:v>
                </c:pt>
                <c:pt idx="37524">
                  <c:v>0.21210000000000001</c:v>
                </c:pt>
                <c:pt idx="37525">
                  <c:v>0.21520000000000003</c:v>
                </c:pt>
                <c:pt idx="37526">
                  <c:v>0.21490000000000001</c:v>
                </c:pt>
                <c:pt idx="37527">
                  <c:v>0.21690000000000001</c:v>
                </c:pt>
                <c:pt idx="37528">
                  <c:v>0.21829999999999999</c:v>
                </c:pt>
                <c:pt idx="37529">
                  <c:v>0.23090000000000002</c:v>
                </c:pt>
                <c:pt idx="37530">
                  <c:v>0.22850000000000004</c:v>
                </c:pt>
                <c:pt idx="37531">
                  <c:v>0.24</c:v>
                </c:pt>
                <c:pt idx="37532">
                  <c:v>0.24760000000000001</c:v>
                </c:pt>
                <c:pt idx="37533">
                  <c:v>0.26429999999999998</c:v>
                </c:pt>
                <c:pt idx="37534">
                  <c:v>0.27200000000000002</c:v>
                </c:pt>
                <c:pt idx="37535">
                  <c:v>0.2888</c:v>
                </c:pt>
                <c:pt idx="37536">
                  <c:v>0.30620000000000003</c:v>
                </c:pt>
                <c:pt idx="37537">
                  <c:v>0.32430000000000003</c:v>
                </c:pt>
                <c:pt idx="37538">
                  <c:v>0.34670000000000001</c:v>
                </c:pt>
                <c:pt idx="37539">
                  <c:v>0.35790000000000005</c:v>
                </c:pt>
                <c:pt idx="37540">
                  <c:v>0.36570000000000003</c:v>
                </c:pt>
                <c:pt idx="37541">
                  <c:v>0.38050000000000006</c:v>
                </c:pt>
                <c:pt idx="37542">
                  <c:v>0.40670000000000006</c:v>
                </c:pt>
                <c:pt idx="37543">
                  <c:v>0.42120000000000002</c:v>
                </c:pt>
                <c:pt idx="37544">
                  <c:v>0.45500000000000002</c:v>
                </c:pt>
                <c:pt idx="37545">
                  <c:v>0.45590000000000003</c:v>
                </c:pt>
                <c:pt idx="37546">
                  <c:v>0.47260000000000002</c:v>
                </c:pt>
                <c:pt idx="37547">
                  <c:v>0.49070000000000003</c:v>
                </c:pt>
                <c:pt idx="37548">
                  <c:v>0.52090000000000003</c:v>
                </c:pt>
                <c:pt idx="37549">
                  <c:v>0.57569999999999999</c:v>
                </c:pt>
                <c:pt idx="37550">
                  <c:v>0.61</c:v>
                </c:pt>
                <c:pt idx="37551">
                  <c:v>0.6532</c:v>
                </c:pt>
                <c:pt idx="37552">
                  <c:v>0.71110000000000007</c:v>
                </c:pt>
                <c:pt idx="37553">
                  <c:v>0.75839999999999996</c:v>
                </c:pt>
                <c:pt idx="37554">
                  <c:v>0.86799999999999999</c:v>
                </c:pt>
                <c:pt idx="37555">
                  <c:v>1.0029999999999999</c:v>
                </c:pt>
                <c:pt idx="37556">
                  <c:v>1.0604</c:v>
                </c:pt>
                <c:pt idx="37557">
                  <c:v>1.1018000000000001</c:v>
                </c:pt>
                <c:pt idx="37558">
                  <c:v>1.1294999999999999</c:v>
                </c:pt>
                <c:pt idx="37559">
                  <c:v>1.3428000000000002</c:v>
                </c:pt>
                <c:pt idx="37560">
                  <c:v>1.4728000000000001</c:v>
                </c:pt>
                <c:pt idx="37561">
                  <c:v>1.484</c:v>
                </c:pt>
                <c:pt idx="37562">
                  <c:v>1.5031000000000001</c:v>
                </c:pt>
                <c:pt idx="37563">
                  <c:v>1.5940000000000001</c:v>
                </c:pt>
                <c:pt idx="37564">
                  <c:v>1.6620999999999999</c:v>
                </c:pt>
                <c:pt idx="37565">
                  <c:v>1.7036000000000002</c:v>
                </c:pt>
                <c:pt idx="37566">
                  <c:v>1.7123000000000002</c:v>
                </c:pt>
                <c:pt idx="37567">
                  <c:v>1.7276</c:v>
                </c:pt>
                <c:pt idx="37568">
                  <c:v>1.8289000000000002</c:v>
                </c:pt>
                <c:pt idx="37569">
                  <c:v>1.8553000000000002</c:v>
                </c:pt>
                <c:pt idx="37570">
                  <c:v>1.8390000000000002</c:v>
                </c:pt>
                <c:pt idx="37571">
                  <c:v>1.8420000000000003</c:v>
                </c:pt>
                <c:pt idx="37572">
                  <c:v>1.9570000000000001</c:v>
                </c:pt>
                <c:pt idx="37573">
                  <c:v>1.9847000000000001</c:v>
                </c:pt>
                <c:pt idx="37574">
                  <c:v>2.0089000000000001</c:v>
                </c:pt>
                <c:pt idx="37575">
                  <c:v>2.0188000000000001</c:v>
                </c:pt>
                <c:pt idx="37576">
                  <c:v>2.0856000000000003</c:v>
                </c:pt>
                <c:pt idx="37577">
                  <c:v>2.1172</c:v>
                </c:pt>
                <c:pt idx="37578">
                  <c:v>2.1276000000000002</c:v>
                </c:pt>
                <c:pt idx="37579">
                  <c:v>2.1572</c:v>
                </c:pt>
                <c:pt idx="37580">
                  <c:v>2.1963000000000004</c:v>
                </c:pt>
                <c:pt idx="37581">
                  <c:v>2.2038000000000002</c:v>
                </c:pt>
                <c:pt idx="37582">
                  <c:v>2.2164999999999999</c:v>
                </c:pt>
                <c:pt idx="37583">
                  <c:v>2.2284000000000002</c:v>
                </c:pt>
                <c:pt idx="37584">
                  <c:v>2.2223999999999999</c:v>
                </c:pt>
                <c:pt idx="37585">
                  <c:v>2.2439</c:v>
                </c:pt>
                <c:pt idx="37586">
                  <c:v>2.2222000000000004</c:v>
                </c:pt>
                <c:pt idx="37587">
                  <c:v>2.2690000000000001</c:v>
                </c:pt>
                <c:pt idx="37588">
                  <c:v>2.2706</c:v>
                </c:pt>
                <c:pt idx="37589">
                  <c:v>2.2770000000000001</c:v>
                </c:pt>
                <c:pt idx="37590">
                  <c:v>2.2932000000000001</c:v>
                </c:pt>
                <c:pt idx="37591">
                  <c:v>2.3275999999999999</c:v>
                </c:pt>
                <c:pt idx="37592">
                  <c:v>2.3815000000000004</c:v>
                </c:pt>
                <c:pt idx="37593">
                  <c:v>2.4008000000000003</c:v>
                </c:pt>
                <c:pt idx="37594">
                  <c:v>2.4336000000000002</c:v>
                </c:pt>
                <c:pt idx="37595">
                  <c:v>2.4304000000000001</c:v>
                </c:pt>
                <c:pt idx="37596">
                  <c:v>2.4325000000000001</c:v>
                </c:pt>
                <c:pt idx="37597">
                  <c:v>2.4805000000000001</c:v>
                </c:pt>
                <c:pt idx="37598">
                  <c:v>2.4797000000000002</c:v>
                </c:pt>
                <c:pt idx="37599">
                  <c:v>2.4786999999999999</c:v>
                </c:pt>
                <c:pt idx="37600">
                  <c:v>2.4702000000000002</c:v>
                </c:pt>
                <c:pt idx="37601">
                  <c:v>2.4615</c:v>
                </c:pt>
                <c:pt idx="37602">
                  <c:v>2.4948000000000001</c:v>
                </c:pt>
                <c:pt idx="37603">
                  <c:v>2.4663000000000004</c:v>
                </c:pt>
                <c:pt idx="37604">
                  <c:v>2.4632000000000005</c:v>
                </c:pt>
                <c:pt idx="37605">
                  <c:v>2.4860000000000002</c:v>
                </c:pt>
                <c:pt idx="37606">
                  <c:v>2.5366</c:v>
                </c:pt>
                <c:pt idx="37607">
                  <c:v>2.5282</c:v>
                </c:pt>
                <c:pt idx="37608">
                  <c:v>2.5707000000000004</c:v>
                </c:pt>
                <c:pt idx="37609">
                  <c:v>2.5870000000000002</c:v>
                </c:pt>
                <c:pt idx="37610">
                  <c:v>2.6306000000000003</c:v>
                </c:pt>
                <c:pt idx="37611">
                  <c:v>2.6306000000000003</c:v>
                </c:pt>
                <c:pt idx="37612">
                  <c:v>2.6192000000000002</c:v>
                </c:pt>
                <c:pt idx="37613">
                  <c:v>2.5902000000000003</c:v>
                </c:pt>
                <c:pt idx="37614">
                  <c:v>2.6021000000000001</c:v>
                </c:pt>
                <c:pt idx="37615">
                  <c:v>2.5826000000000002</c:v>
                </c:pt>
                <c:pt idx="37616">
                  <c:v>2.5756000000000001</c:v>
                </c:pt>
                <c:pt idx="37617">
                  <c:v>2.5536000000000003</c:v>
                </c:pt>
                <c:pt idx="37618">
                  <c:v>2.6040000000000001</c:v>
                </c:pt>
                <c:pt idx="37619">
                  <c:v>2.5591000000000004</c:v>
                </c:pt>
                <c:pt idx="37620">
                  <c:v>2.5364000000000004</c:v>
                </c:pt>
                <c:pt idx="37621">
                  <c:v>2.4950000000000001</c:v>
                </c:pt>
                <c:pt idx="37622">
                  <c:v>2.4692000000000003</c:v>
                </c:pt>
                <c:pt idx="37623">
                  <c:v>2.4828000000000001</c:v>
                </c:pt>
                <c:pt idx="37624">
                  <c:v>2.4288000000000003</c:v>
                </c:pt>
                <c:pt idx="37625">
                  <c:v>2.3199999999999998</c:v>
                </c:pt>
                <c:pt idx="37626">
                  <c:v>2.3047</c:v>
                </c:pt>
                <c:pt idx="37627">
                  <c:v>2.2981000000000003</c:v>
                </c:pt>
                <c:pt idx="37628">
                  <c:v>2.2664000000000004</c:v>
                </c:pt>
                <c:pt idx="37629">
                  <c:v>2.2368000000000001</c:v>
                </c:pt>
                <c:pt idx="37630">
                  <c:v>2.2185000000000001</c:v>
                </c:pt>
                <c:pt idx="37631">
                  <c:v>2.1858</c:v>
                </c:pt>
                <c:pt idx="37632">
                  <c:v>2.0954000000000002</c:v>
                </c:pt>
                <c:pt idx="37633">
                  <c:v>1.9862</c:v>
                </c:pt>
                <c:pt idx="37634">
                  <c:v>1.8908000000000003</c:v>
                </c:pt>
                <c:pt idx="37635">
                  <c:v>1.7563</c:v>
                </c:pt>
                <c:pt idx="37636">
                  <c:v>1.7510000000000003</c:v>
                </c:pt>
                <c:pt idx="37637">
                  <c:v>1.8314000000000001</c:v>
                </c:pt>
                <c:pt idx="37638">
                  <c:v>1.9035000000000002</c:v>
                </c:pt>
                <c:pt idx="37639">
                  <c:v>2.0470999999999999</c:v>
                </c:pt>
                <c:pt idx="37640">
                  <c:v>1.7709000000000001</c:v>
                </c:pt>
                <c:pt idx="37641">
                  <c:v>1.7169000000000001</c:v>
                </c:pt>
                <c:pt idx="37642">
                  <c:v>1.6793</c:v>
                </c:pt>
                <c:pt idx="37643">
                  <c:v>1.6044</c:v>
                </c:pt>
                <c:pt idx="37644">
                  <c:v>1.5590000000000002</c:v>
                </c:pt>
                <c:pt idx="37645">
                  <c:v>1.5492000000000001</c:v>
                </c:pt>
                <c:pt idx="37646">
                  <c:v>1.5006000000000002</c:v>
                </c:pt>
                <c:pt idx="37647">
                  <c:v>1.5514000000000001</c:v>
                </c:pt>
                <c:pt idx="37648">
                  <c:v>1.4652000000000001</c:v>
                </c:pt>
                <c:pt idx="37649">
                  <c:v>1.4702999999999999</c:v>
                </c:pt>
                <c:pt idx="37650">
                  <c:v>1.4545000000000001</c:v>
                </c:pt>
                <c:pt idx="37651">
                  <c:v>1.4267000000000001</c:v>
                </c:pt>
                <c:pt idx="37652">
                  <c:v>1.4420999999999999</c:v>
                </c:pt>
                <c:pt idx="37653">
                  <c:v>1.4025000000000001</c:v>
                </c:pt>
                <c:pt idx="37654">
                  <c:v>1.3769</c:v>
                </c:pt>
                <c:pt idx="37655">
                  <c:v>1.3721000000000001</c:v>
                </c:pt>
                <c:pt idx="37656">
                  <c:v>1.3269000000000002</c:v>
                </c:pt>
                <c:pt idx="37657">
                  <c:v>1.3793</c:v>
                </c:pt>
                <c:pt idx="37658">
                  <c:v>1.3325</c:v>
                </c:pt>
                <c:pt idx="37659">
                  <c:v>1.2295</c:v>
                </c:pt>
                <c:pt idx="37660">
                  <c:v>1.2032</c:v>
                </c:pt>
                <c:pt idx="37661">
                  <c:v>1.0640000000000001</c:v>
                </c:pt>
                <c:pt idx="37662">
                  <c:v>1.0719000000000001</c:v>
                </c:pt>
                <c:pt idx="37663">
                  <c:v>1.0513000000000001</c:v>
                </c:pt>
                <c:pt idx="37664">
                  <c:v>1.0363</c:v>
                </c:pt>
                <c:pt idx="37665">
                  <c:v>0.99819999999999998</c:v>
                </c:pt>
                <c:pt idx="37666">
                  <c:v>1.0078</c:v>
                </c:pt>
                <c:pt idx="37667">
                  <c:v>1.0153000000000001</c:v>
                </c:pt>
                <c:pt idx="37668">
                  <c:v>0.9869</c:v>
                </c:pt>
                <c:pt idx="37669">
                  <c:v>0.94819999999999993</c:v>
                </c:pt>
                <c:pt idx="37670">
                  <c:v>0.95340000000000014</c:v>
                </c:pt>
                <c:pt idx="37671">
                  <c:v>0.96010000000000018</c:v>
                </c:pt>
                <c:pt idx="37672">
                  <c:v>0.94390000000000007</c:v>
                </c:pt>
                <c:pt idx="37673">
                  <c:v>0.90399999999999991</c:v>
                </c:pt>
                <c:pt idx="37674">
                  <c:v>0.86549999999999994</c:v>
                </c:pt>
                <c:pt idx="37675">
                  <c:v>0.87670000000000003</c:v>
                </c:pt>
                <c:pt idx="37676">
                  <c:v>0.88230000000000008</c:v>
                </c:pt>
                <c:pt idx="37677">
                  <c:v>0.86340000000000006</c:v>
                </c:pt>
                <c:pt idx="37678">
                  <c:v>0.84480000000000011</c:v>
                </c:pt>
                <c:pt idx="37679">
                  <c:v>0.86780000000000013</c:v>
                </c:pt>
                <c:pt idx="37680">
                  <c:v>0.84100000000000008</c:v>
                </c:pt>
                <c:pt idx="37681">
                  <c:v>0.83979999999999999</c:v>
                </c:pt>
                <c:pt idx="37682">
                  <c:v>0.8207000000000001</c:v>
                </c:pt>
                <c:pt idx="37683">
                  <c:v>0.80740000000000001</c:v>
                </c:pt>
                <c:pt idx="37684">
                  <c:v>0.81990000000000007</c:v>
                </c:pt>
                <c:pt idx="37685">
                  <c:v>0.80130000000000001</c:v>
                </c:pt>
                <c:pt idx="37686">
                  <c:v>0.80220000000000002</c:v>
                </c:pt>
                <c:pt idx="37687">
                  <c:v>0.79490000000000005</c:v>
                </c:pt>
                <c:pt idx="37688">
                  <c:v>0.78200000000000003</c:v>
                </c:pt>
                <c:pt idx="37689">
                  <c:v>0.77329999999999999</c:v>
                </c:pt>
                <c:pt idx="37690">
                  <c:v>0.74880000000000013</c:v>
                </c:pt>
                <c:pt idx="37691">
                  <c:v>0.754</c:v>
                </c:pt>
                <c:pt idx="37692">
                  <c:v>0.72530000000000006</c:v>
                </c:pt>
                <c:pt idx="37693">
                  <c:v>0.72380000000000011</c:v>
                </c:pt>
                <c:pt idx="37694">
                  <c:v>0.70740000000000003</c:v>
                </c:pt>
                <c:pt idx="37695">
                  <c:v>0.70760000000000001</c:v>
                </c:pt>
                <c:pt idx="37696">
                  <c:v>0.70020000000000004</c:v>
                </c:pt>
                <c:pt idx="37697">
                  <c:v>0.64329999999999998</c:v>
                </c:pt>
                <c:pt idx="37698">
                  <c:v>0.69370000000000009</c:v>
                </c:pt>
                <c:pt idx="37699">
                  <c:v>0.63650000000000007</c:v>
                </c:pt>
                <c:pt idx="37700">
                  <c:v>0.62440000000000007</c:v>
                </c:pt>
                <c:pt idx="37701">
                  <c:v>0.66</c:v>
                </c:pt>
                <c:pt idx="37702">
                  <c:v>0.61580000000000013</c:v>
                </c:pt>
                <c:pt idx="37703">
                  <c:v>0.63900000000000001</c:v>
                </c:pt>
                <c:pt idx="37704">
                  <c:v>0.58310000000000006</c:v>
                </c:pt>
                <c:pt idx="37705">
                  <c:v>0.6301000000000001</c:v>
                </c:pt>
                <c:pt idx="37706">
                  <c:v>0.6120000000000001</c:v>
                </c:pt>
                <c:pt idx="37707">
                  <c:v>0.57599999999999996</c:v>
                </c:pt>
                <c:pt idx="37708">
                  <c:v>0.59480000000000011</c:v>
                </c:pt>
                <c:pt idx="37709">
                  <c:v>0.60380000000000011</c:v>
                </c:pt>
                <c:pt idx="37710">
                  <c:v>0.59960000000000013</c:v>
                </c:pt>
                <c:pt idx="37711">
                  <c:v>0.60260000000000002</c:v>
                </c:pt>
                <c:pt idx="37712">
                  <c:v>0.57460000000000011</c:v>
                </c:pt>
                <c:pt idx="37713">
                  <c:v>0.60410000000000008</c:v>
                </c:pt>
                <c:pt idx="37714">
                  <c:v>0.58620000000000005</c:v>
                </c:pt>
                <c:pt idx="37715">
                  <c:v>0.56180000000000008</c:v>
                </c:pt>
                <c:pt idx="37716">
                  <c:v>0.58840000000000003</c:v>
                </c:pt>
                <c:pt idx="37717">
                  <c:v>0.54660000000000009</c:v>
                </c:pt>
                <c:pt idx="37718">
                  <c:v>0.54470000000000007</c:v>
                </c:pt>
                <c:pt idx="37719">
                  <c:v>0.56710000000000005</c:v>
                </c:pt>
                <c:pt idx="37720">
                  <c:v>0.54160000000000008</c:v>
                </c:pt>
                <c:pt idx="37721">
                  <c:v>0.5343</c:v>
                </c:pt>
                <c:pt idx="37722">
                  <c:v>0.52939999999999998</c:v>
                </c:pt>
                <c:pt idx="37723">
                  <c:v>0.54169999999999996</c:v>
                </c:pt>
                <c:pt idx="37724">
                  <c:v>0.53630000000000011</c:v>
                </c:pt>
                <c:pt idx="37725">
                  <c:v>0.49520000000000003</c:v>
                </c:pt>
                <c:pt idx="37726">
                  <c:v>0.5181</c:v>
                </c:pt>
                <c:pt idx="37727">
                  <c:v>0.49160000000000004</c:v>
                </c:pt>
                <c:pt idx="37728">
                  <c:v>0.50149999999999995</c:v>
                </c:pt>
                <c:pt idx="37729">
                  <c:v>0.5071</c:v>
                </c:pt>
                <c:pt idx="37730">
                  <c:v>0.50990000000000002</c:v>
                </c:pt>
                <c:pt idx="37731">
                  <c:v>0.48560000000000003</c:v>
                </c:pt>
                <c:pt idx="37732">
                  <c:v>0.47850000000000004</c:v>
                </c:pt>
                <c:pt idx="37733">
                  <c:v>0.48250000000000004</c:v>
                </c:pt>
                <c:pt idx="37734">
                  <c:v>0.46989999999999998</c:v>
                </c:pt>
                <c:pt idx="37735">
                  <c:v>0.46200000000000002</c:v>
                </c:pt>
                <c:pt idx="37736">
                  <c:v>0.46100000000000008</c:v>
                </c:pt>
                <c:pt idx="37737">
                  <c:v>0.44120000000000004</c:v>
                </c:pt>
                <c:pt idx="37738">
                  <c:v>0.43990000000000001</c:v>
                </c:pt>
                <c:pt idx="37739">
                  <c:v>0.43209999999999998</c:v>
                </c:pt>
                <c:pt idx="37740">
                  <c:v>0.42240000000000005</c:v>
                </c:pt>
                <c:pt idx="37741">
                  <c:v>0.4199</c:v>
                </c:pt>
                <c:pt idx="37742">
                  <c:v>0.41060000000000002</c:v>
                </c:pt>
                <c:pt idx="37743">
                  <c:v>0.4002</c:v>
                </c:pt>
                <c:pt idx="37744">
                  <c:v>0.4012</c:v>
                </c:pt>
                <c:pt idx="37745">
                  <c:v>0.39529999999999998</c:v>
                </c:pt>
                <c:pt idx="37746">
                  <c:v>0.38750000000000001</c:v>
                </c:pt>
                <c:pt idx="37747">
                  <c:v>0.38080000000000003</c:v>
                </c:pt>
                <c:pt idx="37748">
                  <c:v>0.37719999999999998</c:v>
                </c:pt>
                <c:pt idx="37749">
                  <c:v>0.37200000000000005</c:v>
                </c:pt>
                <c:pt idx="37750">
                  <c:v>0.36970000000000003</c:v>
                </c:pt>
                <c:pt idx="37751">
                  <c:v>0.3634</c:v>
                </c:pt>
                <c:pt idx="37752">
                  <c:v>0.34650000000000003</c:v>
                </c:pt>
                <c:pt idx="37753">
                  <c:v>0.3473</c:v>
                </c:pt>
                <c:pt idx="37754">
                  <c:v>0.35320000000000001</c:v>
                </c:pt>
                <c:pt idx="37755">
                  <c:v>0.34230000000000005</c:v>
                </c:pt>
                <c:pt idx="37756">
                  <c:v>0.32810000000000006</c:v>
                </c:pt>
                <c:pt idx="37757">
                  <c:v>0.33190000000000003</c:v>
                </c:pt>
                <c:pt idx="37758">
                  <c:v>0.33</c:v>
                </c:pt>
                <c:pt idx="37759">
                  <c:v>0.32130000000000003</c:v>
                </c:pt>
                <c:pt idx="37760">
                  <c:v>0.31830000000000003</c:v>
                </c:pt>
                <c:pt idx="37761">
                  <c:v>0.31309999999999999</c:v>
                </c:pt>
                <c:pt idx="37762">
                  <c:v>0.30890000000000001</c:v>
                </c:pt>
                <c:pt idx="37763">
                  <c:v>0.30590000000000006</c:v>
                </c:pt>
                <c:pt idx="37764">
                  <c:v>0.30020000000000002</c:v>
                </c:pt>
                <c:pt idx="37765">
                  <c:v>0.29530000000000001</c:v>
                </c:pt>
                <c:pt idx="37766">
                  <c:v>0.29770000000000002</c:v>
                </c:pt>
                <c:pt idx="37767">
                  <c:v>0.28950000000000004</c:v>
                </c:pt>
                <c:pt idx="37768">
                  <c:v>0.28300000000000003</c:v>
                </c:pt>
                <c:pt idx="37769">
                  <c:v>0.2802</c:v>
                </c:pt>
                <c:pt idx="37770">
                  <c:v>0.27429999999999999</c:v>
                </c:pt>
                <c:pt idx="37771">
                  <c:v>0.27150000000000002</c:v>
                </c:pt>
                <c:pt idx="37772">
                  <c:v>0.26619999999999999</c:v>
                </c:pt>
                <c:pt idx="37773">
                  <c:v>0.25659999999999999</c:v>
                </c:pt>
                <c:pt idx="37774">
                  <c:v>0.25290000000000001</c:v>
                </c:pt>
                <c:pt idx="37775">
                  <c:v>0.25409999999999999</c:v>
                </c:pt>
                <c:pt idx="37776">
                  <c:v>0.24929999999999999</c:v>
                </c:pt>
                <c:pt idx="37777">
                  <c:v>0.24070000000000003</c:v>
                </c:pt>
                <c:pt idx="37778">
                  <c:v>0.2432</c:v>
                </c:pt>
                <c:pt idx="37779">
                  <c:v>0.24080000000000001</c:v>
                </c:pt>
                <c:pt idx="37780">
                  <c:v>0.24049999999999999</c:v>
                </c:pt>
                <c:pt idx="37781">
                  <c:v>0.23760000000000001</c:v>
                </c:pt>
                <c:pt idx="37782">
                  <c:v>0.23210000000000003</c:v>
                </c:pt>
                <c:pt idx="37783">
                  <c:v>0.2339</c:v>
                </c:pt>
                <c:pt idx="37784">
                  <c:v>0.23150000000000001</c:v>
                </c:pt>
                <c:pt idx="37785">
                  <c:v>0.22860000000000003</c:v>
                </c:pt>
                <c:pt idx="37786">
                  <c:v>0.2268</c:v>
                </c:pt>
                <c:pt idx="37787">
                  <c:v>0.22810000000000002</c:v>
                </c:pt>
                <c:pt idx="37788">
                  <c:v>0.22519999999999998</c:v>
                </c:pt>
                <c:pt idx="37789">
                  <c:v>0.21989999999999998</c:v>
                </c:pt>
                <c:pt idx="37790">
                  <c:v>0.21309999999999998</c:v>
                </c:pt>
                <c:pt idx="37791">
                  <c:v>0.20930000000000001</c:v>
                </c:pt>
                <c:pt idx="37792">
                  <c:v>0.20369999999999999</c:v>
                </c:pt>
                <c:pt idx="37793">
                  <c:v>0.19870000000000002</c:v>
                </c:pt>
                <c:pt idx="37794">
                  <c:v>0.20050000000000001</c:v>
                </c:pt>
                <c:pt idx="37795">
                  <c:v>0.20050000000000001</c:v>
                </c:pt>
                <c:pt idx="37796">
                  <c:v>0.20120000000000002</c:v>
                </c:pt>
                <c:pt idx="37797">
                  <c:v>0.19630000000000003</c:v>
                </c:pt>
                <c:pt idx="37798">
                  <c:v>0.19650000000000001</c:v>
                </c:pt>
                <c:pt idx="37799">
                  <c:v>0.1948</c:v>
                </c:pt>
                <c:pt idx="37800">
                  <c:v>0.19530000000000003</c:v>
                </c:pt>
                <c:pt idx="37801">
                  <c:v>0.19730000000000003</c:v>
                </c:pt>
                <c:pt idx="37802">
                  <c:v>0.19750000000000001</c:v>
                </c:pt>
                <c:pt idx="37803">
                  <c:v>0.19530000000000003</c:v>
                </c:pt>
                <c:pt idx="37804">
                  <c:v>0.19430000000000003</c:v>
                </c:pt>
                <c:pt idx="37805">
                  <c:v>0.20130000000000001</c:v>
                </c:pt>
                <c:pt idx="37806">
                  <c:v>0.20440000000000003</c:v>
                </c:pt>
                <c:pt idx="37807">
                  <c:v>0.2077</c:v>
                </c:pt>
                <c:pt idx="37808">
                  <c:v>0.20750000000000002</c:v>
                </c:pt>
                <c:pt idx="37809">
                  <c:v>0.21450000000000002</c:v>
                </c:pt>
                <c:pt idx="37810">
                  <c:v>0.20910000000000004</c:v>
                </c:pt>
                <c:pt idx="37811">
                  <c:v>0.21520000000000003</c:v>
                </c:pt>
                <c:pt idx="37812">
                  <c:v>0.21840000000000004</c:v>
                </c:pt>
                <c:pt idx="37813">
                  <c:v>0.21810000000000002</c:v>
                </c:pt>
                <c:pt idx="37814">
                  <c:v>0.21600000000000003</c:v>
                </c:pt>
                <c:pt idx="37815">
                  <c:v>0.22130000000000002</c:v>
                </c:pt>
                <c:pt idx="37816">
                  <c:v>0.23710000000000001</c:v>
                </c:pt>
                <c:pt idx="37817">
                  <c:v>0.2445</c:v>
                </c:pt>
                <c:pt idx="37818">
                  <c:v>0.24009999999999998</c:v>
                </c:pt>
                <c:pt idx="37819">
                  <c:v>0.25720000000000004</c:v>
                </c:pt>
                <c:pt idx="37820">
                  <c:v>0.27029999999999998</c:v>
                </c:pt>
                <c:pt idx="37821">
                  <c:v>0.26880000000000004</c:v>
                </c:pt>
                <c:pt idx="37822">
                  <c:v>0.26290000000000002</c:v>
                </c:pt>
                <c:pt idx="37823">
                  <c:v>0.26750000000000002</c:v>
                </c:pt>
                <c:pt idx="37824">
                  <c:v>0.28050000000000003</c:v>
                </c:pt>
                <c:pt idx="37825">
                  <c:v>0.28340000000000004</c:v>
                </c:pt>
                <c:pt idx="37826">
                  <c:v>0.29060000000000002</c:v>
                </c:pt>
                <c:pt idx="37827">
                  <c:v>0.3175</c:v>
                </c:pt>
                <c:pt idx="37828">
                  <c:v>0.30970000000000003</c:v>
                </c:pt>
                <c:pt idx="37829">
                  <c:v>0.33420000000000005</c:v>
                </c:pt>
                <c:pt idx="37830">
                  <c:v>0.35250000000000004</c:v>
                </c:pt>
                <c:pt idx="37831">
                  <c:v>0.37470000000000003</c:v>
                </c:pt>
                <c:pt idx="37832">
                  <c:v>0.37270000000000003</c:v>
                </c:pt>
                <c:pt idx="37833">
                  <c:v>0.37530000000000002</c:v>
                </c:pt>
                <c:pt idx="37834">
                  <c:v>0.39020000000000005</c:v>
                </c:pt>
                <c:pt idx="37835">
                  <c:v>0.41849999999999998</c:v>
                </c:pt>
                <c:pt idx="37836">
                  <c:v>0.40890000000000004</c:v>
                </c:pt>
                <c:pt idx="37837">
                  <c:v>0.4279</c:v>
                </c:pt>
                <c:pt idx="37838">
                  <c:v>0.43620000000000003</c:v>
                </c:pt>
                <c:pt idx="37839">
                  <c:v>0.44359999999999999</c:v>
                </c:pt>
                <c:pt idx="37840">
                  <c:v>0.44740000000000002</c:v>
                </c:pt>
                <c:pt idx="37841">
                  <c:v>0.43530000000000002</c:v>
                </c:pt>
                <c:pt idx="37842">
                  <c:v>0.45469999999999999</c:v>
                </c:pt>
                <c:pt idx="37843">
                  <c:v>0.4672</c:v>
                </c:pt>
                <c:pt idx="37844">
                  <c:v>0.49100000000000005</c:v>
                </c:pt>
                <c:pt idx="37845">
                  <c:v>0.52739999999999998</c:v>
                </c:pt>
                <c:pt idx="37846">
                  <c:v>0.52949999999999997</c:v>
                </c:pt>
                <c:pt idx="37847">
                  <c:v>0.51139999999999997</c:v>
                </c:pt>
                <c:pt idx="37848">
                  <c:v>0.50770000000000004</c:v>
                </c:pt>
                <c:pt idx="37849">
                  <c:v>0.53250000000000008</c:v>
                </c:pt>
                <c:pt idx="37850">
                  <c:v>0.54900000000000004</c:v>
                </c:pt>
                <c:pt idx="37851">
                  <c:v>0.56459999999999999</c:v>
                </c:pt>
                <c:pt idx="37852">
                  <c:v>0.64340000000000008</c:v>
                </c:pt>
                <c:pt idx="37853">
                  <c:v>0.71</c:v>
                </c:pt>
                <c:pt idx="37854">
                  <c:v>0.7329</c:v>
                </c:pt>
                <c:pt idx="37855">
                  <c:v>0.8570000000000001</c:v>
                </c:pt>
                <c:pt idx="37856">
                  <c:v>0.86160000000000003</c:v>
                </c:pt>
                <c:pt idx="37857">
                  <c:v>0.87240000000000006</c:v>
                </c:pt>
                <c:pt idx="37858">
                  <c:v>0.88539999999999996</c:v>
                </c:pt>
                <c:pt idx="37859">
                  <c:v>0.84830000000000005</c:v>
                </c:pt>
                <c:pt idx="37860">
                  <c:v>0.88490000000000002</c:v>
                </c:pt>
                <c:pt idx="37861">
                  <c:v>1.0946</c:v>
                </c:pt>
                <c:pt idx="37862">
                  <c:v>1.2404000000000002</c:v>
                </c:pt>
                <c:pt idx="37863">
                  <c:v>1.1638999999999999</c:v>
                </c:pt>
                <c:pt idx="37864">
                  <c:v>1.5597000000000001</c:v>
                </c:pt>
                <c:pt idx="37865">
                  <c:v>1.6123000000000003</c:v>
                </c:pt>
                <c:pt idx="37866">
                  <c:v>1.7344000000000002</c:v>
                </c:pt>
                <c:pt idx="37867">
                  <c:v>1.8574000000000002</c:v>
                </c:pt>
                <c:pt idx="37868">
                  <c:v>1.9016999999999999</c:v>
                </c:pt>
                <c:pt idx="37869">
                  <c:v>1.9976</c:v>
                </c:pt>
                <c:pt idx="37870">
                  <c:v>1.9707000000000001</c:v>
                </c:pt>
                <c:pt idx="37871">
                  <c:v>1.8953</c:v>
                </c:pt>
                <c:pt idx="37872">
                  <c:v>1.8686</c:v>
                </c:pt>
                <c:pt idx="37873">
                  <c:v>1.8871</c:v>
                </c:pt>
                <c:pt idx="37874">
                  <c:v>1.9212</c:v>
                </c:pt>
                <c:pt idx="37875">
                  <c:v>1.9725000000000001</c:v>
                </c:pt>
                <c:pt idx="37876">
                  <c:v>2.0089000000000001</c:v>
                </c:pt>
                <c:pt idx="37877">
                  <c:v>2.0203000000000002</c:v>
                </c:pt>
                <c:pt idx="37878">
                  <c:v>2.1230000000000002</c:v>
                </c:pt>
                <c:pt idx="37879">
                  <c:v>2.1925000000000003</c:v>
                </c:pt>
                <c:pt idx="37880">
                  <c:v>2.1405000000000003</c:v>
                </c:pt>
                <c:pt idx="37881">
                  <c:v>2.0895000000000001</c:v>
                </c:pt>
                <c:pt idx="37882">
                  <c:v>2.0817000000000001</c:v>
                </c:pt>
                <c:pt idx="37883">
                  <c:v>2.0132000000000003</c:v>
                </c:pt>
                <c:pt idx="37884">
                  <c:v>1.9828000000000001</c:v>
                </c:pt>
                <c:pt idx="37885">
                  <c:v>1.9812000000000003</c:v>
                </c:pt>
                <c:pt idx="37886">
                  <c:v>1.9923</c:v>
                </c:pt>
                <c:pt idx="37887">
                  <c:v>2.0100000000000002</c:v>
                </c:pt>
                <c:pt idx="37888">
                  <c:v>1.9910000000000001</c:v>
                </c:pt>
                <c:pt idx="37889">
                  <c:v>1.9977</c:v>
                </c:pt>
                <c:pt idx="37890">
                  <c:v>1.9512</c:v>
                </c:pt>
                <c:pt idx="37891">
                  <c:v>2.1111</c:v>
                </c:pt>
                <c:pt idx="37892">
                  <c:v>2.0152999999999999</c:v>
                </c:pt>
                <c:pt idx="37893">
                  <c:v>2.0484000000000004</c:v>
                </c:pt>
                <c:pt idx="37894">
                  <c:v>2.0584000000000002</c:v>
                </c:pt>
                <c:pt idx="37895">
                  <c:v>2.1113</c:v>
                </c:pt>
                <c:pt idx="37896">
                  <c:v>2.1099000000000001</c:v>
                </c:pt>
                <c:pt idx="37897">
                  <c:v>2.0992000000000002</c:v>
                </c:pt>
                <c:pt idx="37898">
                  <c:v>2.0800999999999998</c:v>
                </c:pt>
                <c:pt idx="37899">
                  <c:v>2.1513000000000004</c:v>
                </c:pt>
                <c:pt idx="37900">
                  <c:v>2.1859999999999999</c:v>
                </c:pt>
                <c:pt idx="37901">
                  <c:v>2.2084000000000001</c:v>
                </c:pt>
                <c:pt idx="37902">
                  <c:v>2.2451000000000003</c:v>
                </c:pt>
                <c:pt idx="37903">
                  <c:v>2.2633000000000001</c:v>
                </c:pt>
                <c:pt idx="37904">
                  <c:v>2.2833999999999999</c:v>
                </c:pt>
                <c:pt idx="37905">
                  <c:v>2.1979000000000002</c:v>
                </c:pt>
                <c:pt idx="37906">
                  <c:v>2.2418</c:v>
                </c:pt>
                <c:pt idx="37907">
                  <c:v>2.2568999999999999</c:v>
                </c:pt>
                <c:pt idx="37908">
                  <c:v>2.1788000000000003</c:v>
                </c:pt>
                <c:pt idx="37909">
                  <c:v>2.0981000000000001</c:v>
                </c:pt>
                <c:pt idx="37910">
                  <c:v>2.0437000000000003</c:v>
                </c:pt>
                <c:pt idx="37911">
                  <c:v>1.9975000000000003</c:v>
                </c:pt>
                <c:pt idx="37912">
                  <c:v>1.9477000000000002</c:v>
                </c:pt>
                <c:pt idx="37913">
                  <c:v>1.9353000000000002</c:v>
                </c:pt>
                <c:pt idx="37914">
                  <c:v>1.8647</c:v>
                </c:pt>
                <c:pt idx="37915">
                  <c:v>1.8295000000000003</c:v>
                </c:pt>
                <c:pt idx="37916">
                  <c:v>1.8105000000000002</c:v>
                </c:pt>
                <c:pt idx="37917">
                  <c:v>1.8221000000000001</c:v>
                </c:pt>
                <c:pt idx="37918">
                  <c:v>1.6064000000000001</c:v>
                </c:pt>
                <c:pt idx="37919">
                  <c:v>1.4900000000000002</c:v>
                </c:pt>
                <c:pt idx="37920">
                  <c:v>1.5129000000000001</c:v>
                </c:pt>
                <c:pt idx="37921">
                  <c:v>1.58</c:v>
                </c:pt>
                <c:pt idx="37922">
                  <c:v>1.6151</c:v>
                </c:pt>
                <c:pt idx="37923">
                  <c:v>1.5867000000000002</c:v>
                </c:pt>
                <c:pt idx="37924">
                  <c:v>1.6106000000000003</c:v>
                </c:pt>
                <c:pt idx="37925">
                  <c:v>1.6366000000000001</c:v>
                </c:pt>
                <c:pt idx="37926">
                  <c:v>1.6597000000000002</c:v>
                </c:pt>
                <c:pt idx="37927">
                  <c:v>1.6318000000000001</c:v>
                </c:pt>
                <c:pt idx="37928">
                  <c:v>1.5310000000000001</c:v>
                </c:pt>
                <c:pt idx="37929">
                  <c:v>1.4471000000000001</c:v>
                </c:pt>
                <c:pt idx="37930">
                  <c:v>1.4488000000000001</c:v>
                </c:pt>
                <c:pt idx="37931">
                  <c:v>1.4182000000000001</c:v>
                </c:pt>
                <c:pt idx="37932">
                  <c:v>1.4092000000000002</c:v>
                </c:pt>
                <c:pt idx="37933">
                  <c:v>1.4946999999999999</c:v>
                </c:pt>
                <c:pt idx="37934">
                  <c:v>1.4169</c:v>
                </c:pt>
                <c:pt idx="37935">
                  <c:v>1.3954000000000002</c:v>
                </c:pt>
                <c:pt idx="37936">
                  <c:v>1.3287000000000002</c:v>
                </c:pt>
                <c:pt idx="37937">
                  <c:v>1.3126</c:v>
                </c:pt>
                <c:pt idx="37938">
                  <c:v>1.3248</c:v>
                </c:pt>
                <c:pt idx="37939">
                  <c:v>1.3071000000000002</c:v>
                </c:pt>
                <c:pt idx="37940">
                  <c:v>1.4102000000000001</c:v>
                </c:pt>
                <c:pt idx="37941">
                  <c:v>1.3104</c:v>
                </c:pt>
                <c:pt idx="37942">
                  <c:v>1.2542</c:v>
                </c:pt>
                <c:pt idx="37943">
                  <c:v>1.2070000000000001</c:v>
                </c:pt>
                <c:pt idx="37944">
                  <c:v>1.2324999999999999</c:v>
                </c:pt>
                <c:pt idx="37945">
                  <c:v>1.2359</c:v>
                </c:pt>
                <c:pt idx="37946">
                  <c:v>1.1728000000000001</c:v>
                </c:pt>
                <c:pt idx="37947">
                  <c:v>1.1801999999999999</c:v>
                </c:pt>
                <c:pt idx="37948">
                  <c:v>1.1927000000000001</c:v>
                </c:pt>
                <c:pt idx="37949">
                  <c:v>1.1575</c:v>
                </c:pt>
                <c:pt idx="37950">
                  <c:v>1.1257999999999999</c:v>
                </c:pt>
                <c:pt idx="37951">
                  <c:v>1.0669000000000002</c:v>
                </c:pt>
                <c:pt idx="37952">
                  <c:v>1.0055000000000001</c:v>
                </c:pt>
                <c:pt idx="37953">
                  <c:v>0.94600000000000017</c:v>
                </c:pt>
                <c:pt idx="37954">
                  <c:v>0.92059999999999997</c:v>
                </c:pt>
                <c:pt idx="37955">
                  <c:v>0.88030000000000008</c:v>
                </c:pt>
                <c:pt idx="37956">
                  <c:v>0.88030000000000008</c:v>
                </c:pt>
                <c:pt idx="37957">
                  <c:v>0.85060000000000002</c:v>
                </c:pt>
                <c:pt idx="37958">
                  <c:v>0.84390000000000009</c:v>
                </c:pt>
                <c:pt idx="37959">
                  <c:v>0.8327</c:v>
                </c:pt>
                <c:pt idx="37960">
                  <c:v>0.82490000000000008</c:v>
                </c:pt>
                <c:pt idx="37961">
                  <c:v>0.81859999999999999</c:v>
                </c:pt>
                <c:pt idx="37962">
                  <c:v>0.79059999999999997</c:v>
                </c:pt>
                <c:pt idx="37963">
                  <c:v>0.76200000000000001</c:v>
                </c:pt>
                <c:pt idx="37964">
                  <c:v>0.7743000000000001</c:v>
                </c:pt>
                <c:pt idx="37965">
                  <c:v>0.76260000000000006</c:v>
                </c:pt>
                <c:pt idx="37966">
                  <c:v>0.72450000000000003</c:v>
                </c:pt>
                <c:pt idx="37967">
                  <c:v>0.72710000000000008</c:v>
                </c:pt>
                <c:pt idx="37968">
                  <c:v>0.72210000000000008</c:v>
                </c:pt>
                <c:pt idx="37969">
                  <c:v>0.71350000000000002</c:v>
                </c:pt>
                <c:pt idx="37970">
                  <c:v>0.69720000000000004</c:v>
                </c:pt>
                <c:pt idx="37971">
                  <c:v>0.66500000000000004</c:v>
                </c:pt>
                <c:pt idx="37972">
                  <c:v>0.66510000000000002</c:v>
                </c:pt>
                <c:pt idx="37973">
                  <c:v>0.63940000000000008</c:v>
                </c:pt>
                <c:pt idx="37974">
                  <c:v>0.62870000000000004</c:v>
                </c:pt>
                <c:pt idx="37975">
                  <c:v>0.6129</c:v>
                </c:pt>
                <c:pt idx="37976">
                  <c:v>0.60730000000000006</c:v>
                </c:pt>
                <c:pt idx="37977">
                  <c:v>0.59909999999999997</c:v>
                </c:pt>
                <c:pt idx="37978">
                  <c:v>0.60360000000000003</c:v>
                </c:pt>
                <c:pt idx="37979">
                  <c:v>0.60150000000000003</c:v>
                </c:pt>
                <c:pt idx="37980">
                  <c:v>0.59140000000000004</c:v>
                </c:pt>
                <c:pt idx="37981">
                  <c:v>0.59120000000000006</c:v>
                </c:pt>
                <c:pt idx="37982">
                  <c:v>0.57869999999999999</c:v>
                </c:pt>
                <c:pt idx="37983">
                  <c:v>0.56470000000000009</c:v>
                </c:pt>
                <c:pt idx="37984">
                  <c:v>0.5655</c:v>
                </c:pt>
                <c:pt idx="37985">
                  <c:v>0.53150000000000008</c:v>
                </c:pt>
                <c:pt idx="37986">
                  <c:v>0.50929999999999997</c:v>
                </c:pt>
                <c:pt idx="37987">
                  <c:v>0.52850000000000008</c:v>
                </c:pt>
                <c:pt idx="37988">
                  <c:v>0.52870000000000006</c:v>
                </c:pt>
                <c:pt idx="37989">
                  <c:v>0.51380000000000003</c:v>
                </c:pt>
                <c:pt idx="37990">
                  <c:v>0.50350000000000006</c:v>
                </c:pt>
                <c:pt idx="37991">
                  <c:v>0.50819999999999999</c:v>
                </c:pt>
                <c:pt idx="37992">
                  <c:v>0.50929999999999997</c:v>
                </c:pt>
                <c:pt idx="37993">
                  <c:v>0.50080000000000002</c:v>
                </c:pt>
                <c:pt idx="37994">
                  <c:v>0.49280000000000002</c:v>
                </c:pt>
                <c:pt idx="37995">
                  <c:v>0.4834</c:v>
                </c:pt>
                <c:pt idx="37996">
                  <c:v>0.47770000000000001</c:v>
                </c:pt>
                <c:pt idx="37997">
                  <c:v>0.46890000000000004</c:v>
                </c:pt>
                <c:pt idx="37998">
                  <c:v>0.45430000000000004</c:v>
                </c:pt>
                <c:pt idx="37999">
                  <c:v>0.42660000000000003</c:v>
                </c:pt>
                <c:pt idx="38000">
                  <c:v>0.42990000000000006</c:v>
                </c:pt>
                <c:pt idx="38001">
                  <c:v>0.4451</c:v>
                </c:pt>
                <c:pt idx="38002">
                  <c:v>0.43990000000000001</c:v>
                </c:pt>
                <c:pt idx="38003">
                  <c:v>0.4209</c:v>
                </c:pt>
                <c:pt idx="38004">
                  <c:v>0.44500000000000006</c:v>
                </c:pt>
                <c:pt idx="38005">
                  <c:v>0.43510000000000004</c:v>
                </c:pt>
                <c:pt idx="38006">
                  <c:v>0.42900000000000005</c:v>
                </c:pt>
                <c:pt idx="38007">
                  <c:v>0.43530000000000002</c:v>
                </c:pt>
                <c:pt idx="38008">
                  <c:v>0.41810000000000003</c:v>
                </c:pt>
                <c:pt idx="38009">
                  <c:v>0.43200000000000005</c:v>
                </c:pt>
                <c:pt idx="38010">
                  <c:v>0.43590000000000001</c:v>
                </c:pt>
                <c:pt idx="38011">
                  <c:v>0.434</c:v>
                </c:pt>
                <c:pt idx="38012">
                  <c:v>0.41900000000000004</c:v>
                </c:pt>
                <c:pt idx="38013">
                  <c:v>0.41650000000000004</c:v>
                </c:pt>
                <c:pt idx="38014">
                  <c:v>0.41860000000000003</c:v>
                </c:pt>
                <c:pt idx="38015">
                  <c:v>0.42190000000000005</c:v>
                </c:pt>
                <c:pt idx="38016">
                  <c:v>0.41020000000000006</c:v>
                </c:pt>
                <c:pt idx="38017">
                  <c:v>0.39790000000000003</c:v>
                </c:pt>
                <c:pt idx="38018">
                  <c:v>0.4108</c:v>
                </c:pt>
                <c:pt idx="38019">
                  <c:v>0.39850000000000002</c:v>
                </c:pt>
                <c:pt idx="38020">
                  <c:v>0.39450000000000002</c:v>
                </c:pt>
                <c:pt idx="38021">
                  <c:v>0.39690000000000003</c:v>
                </c:pt>
                <c:pt idx="38022">
                  <c:v>0.39790000000000003</c:v>
                </c:pt>
                <c:pt idx="38023">
                  <c:v>0.39960000000000001</c:v>
                </c:pt>
                <c:pt idx="38024">
                  <c:v>0.40839999999999999</c:v>
                </c:pt>
                <c:pt idx="38025">
                  <c:v>0.39760000000000001</c:v>
                </c:pt>
                <c:pt idx="38026">
                  <c:v>0.39550000000000002</c:v>
                </c:pt>
                <c:pt idx="38027">
                  <c:v>0.40549999999999997</c:v>
                </c:pt>
                <c:pt idx="38028">
                  <c:v>0.39960000000000001</c:v>
                </c:pt>
                <c:pt idx="38029">
                  <c:v>0.38280000000000003</c:v>
                </c:pt>
                <c:pt idx="38030">
                  <c:v>0.40110000000000001</c:v>
                </c:pt>
                <c:pt idx="38031">
                  <c:v>0.38400000000000001</c:v>
                </c:pt>
                <c:pt idx="38032">
                  <c:v>0.37420000000000003</c:v>
                </c:pt>
                <c:pt idx="38033">
                  <c:v>0.37590000000000001</c:v>
                </c:pt>
                <c:pt idx="38034">
                  <c:v>0.36320000000000002</c:v>
                </c:pt>
                <c:pt idx="38035">
                  <c:v>0.37380000000000002</c:v>
                </c:pt>
                <c:pt idx="38036">
                  <c:v>0.36549999999999999</c:v>
                </c:pt>
                <c:pt idx="38037">
                  <c:v>0.37240000000000006</c:v>
                </c:pt>
                <c:pt idx="38038">
                  <c:v>0.38150000000000001</c:v>
                </c:pt>
                <c:pt idx="38039">
                  <c:v>0.38050000000000006</c:v>
                </c:pt>
                <c:pt idx="38040">
                  <c:v>0.35990000000000005</c:v>
                </c:pt>
                <c:pt idx="38041">
                  <c:v>0.36020000000000002</c:v>
                </c:pt>
                <c:pt idx="38042">
                  <c:v>0.37580000000000002</c:v>
                </c:pt>
                <c:pt idx="38043">
                  <c:v>0.37400000000000005</c:v>
                </c:pt>
                <c:pt idx="38044">
                  <c:v>0.36880000000000002</c:v>
                </c:pt>
                <c:pt idx="38045">
                  <c:v>0.36420000000000002</c:v>
                </c:pt>
                <c:pt idx="38046">
                  <c:v>0.35910000000000003</c:v>
                </c:pt>
                <c:pt idx="38047">
                  <c:v>0.35260000000000002</c:v>
                </c:pt>
                <c:pt idx="38048">
                  <c:v>0.34620000000000006</c:v>
                </c:pt>
                <c:pt idx="38049">
                  <c:v>0.34230000000000005</c:v>
                </c:pt>
                <c:pt idx="38050">
                  <c:v>0.3392</c:v>
                </c:pt>
                <c:pt idx="38051">
                  <c:v>0.33750000000000002</c:v>
                </c:pt>
                <c:pt idx="38052">
                  <c:v>0.3407</c:v>
                </c:pt>
                <c:pt idx="38053">
                  <c:v>0.34420000000000006</c:v>
                </c:pt>
                <c:pt idx="38054">
                  <c:v>0.33630000000000004</c:v>
                </c:pt>
                <c:pt idx="38055">
                  <c:v>0.34140000000000004</c:v>
                </c:pt>
                <c:pt idx="38056">
                  <c:v>0.3332</c:v>
                </c:pt>
                <c:pt idx="38057">
                  <c:v>0.33370000000000005</c:v>
                </c:pt>
                <c:pt idx="38058">
                  <c:v>0.35220000000000001</c:v>
                </c:pt>
                <c:pt idx="38059">
                  <c:v>0.35630000000000006</c:v>
                </c:pt>
                <c:pt idx="38060">
                  <c:v>0.34380000000000005</c:v>
                </c:pt>
                <c:pt idx="38061">
                  <c:v>0.34380000000000005</c:v>
                </c:pt>
                <c:pt idx="38062">
                  <c:v>0.34110000000000001</c:v>
                </c:pt>
                <c:pt idx="38063">
                  <c:v>0.34510000000000002</c:v>
                </c:pt>
                <c:pt idx="38064">
                  <c:v>0.3513</c:v>
                </c:pt>
                <c:pt idx="38065">
                  <c:v>0.35070000000000001</c:v>
                </c:pt>
                <c:pt idx="38066">
                  <c:v>0.3538</c:v>
                </c:pt>
                <c:pt idx="38067">
                  <c:v>0.34850000000000003</c:v>
                </c:pt>
                <c:pt idx="38068">
                  <c:v>0.34870000000000001</c:v>
                </c:pt>
                <c:pt idx="38069">
                  <c:v>0.34230000000000005</c:v>
                </c:pt>
                <c:pt idx="38070">
                  <c:v>0.34050000000000002</c:v>
                </c:pt>
                <c:pt idx="38071">
                  <c:v>0.32790000000000002</c:v>
                </c:pt>
                <c:pt idx="38072">
                  <c:v>0.34450000000000003</c:v>
                </c:pt>
                <c:pt idx="38073">
                  <c:v>0.35990000000000005</c:v>
                </c:pt>
                <c:pt idx="38074">
                  <c:v>0.36330000000000001</c:v>
                </c:pt>
                <c:pt idx="38075">
                  <c:v>0.35250000000000004</c:v>
                </c:pt>
                <c:pt idx="38076">
                  <c:v>0.32220000000000004</c:v>
                </c:pt>
                <c:pt idx="38077">
                  <c:v>0.34670000000000001</c:v>
                </c:pt>
                <c:pt idx="38078">
                  <c:v>0.3538</c:v>
                </c:pt>
                <c:pt idx="38079">
                  <c:v>0.35160000000000002</c:v>
                </c:pt>
                <c:pt idx="38080">
                  <c:v>0.34780000000000005</c:v>
                </c:pt>
                <c:pt idx="38081">
                  <c:v>0.35520000000000002</c:v>
                </c:pt>
                <c:pt idx="38082">
                  <c:v>0.35250000000000004</c:v>
                </c:pt>
                <c:pt idx="38083">
                  <c:v>0.33640000000000003</c:v>
                </c:pt>
                <c:pt idx="38084">
                  <c:v>0.34440000000000004</c:v>
                </c:pt>
                <c:pt idx="38085">
                  <c:v>0.34620000000000006</c:v>
                </c:pt>
                <c:pt idx="38086">
                  <c:v>0.35000000000000003</c:v>
                </c:pt>
                <c:pt idx="38087">
                  <c:v>0.36020000000000002</c:v>
                </c:pt>
                <c:pt idx="38088">
                  <c:v>0.34510000000000002</c:v>
                </c:pt>
                <c:pt idx="38089">
                  <c:v>0.33430000000000004</c:v>
                </c:pt>
                <c:pt idx="38090">
                  <c:v>0.3473</c:v>
                </c:pt>
                <c:pt idx="38091">
                  <c:v>0.3347</c:v>
                </c:pt>
                <c:pt idx="38092">
                  <c:v>0.33850000000000002</c:v>
                </c:pt>
                <c:pt idx="38093">
                  <c:v>0.3291</c:v>
                </c:pt>
                <c:pt idx="38094">
                  <c:v>0.3327</c:v>
                </c:pt>
                <c:pt idx="38095">
                  <c:v>0.32430000000000003</c:v>
                </c:pt>
                <c:pt idx="38096">
                  <c:v>0.35050000000000003</c:v>
                </c:pt>
                <c:pt idx="38097">
                  <c:v>0.35539999999999999</c:v>
                </c:pt>
                <c:pt idx="38098">
                  <c:v>0.34350000000000003</c:v>
                </c:pt>
                <c:pt idx="38099">
                  <c:v>0.3417</c:v>
                </c:pt>
                <c:pt idx="38100">
                  <c:v>0.3473</c:v>
                </c:pt>
                <c:pt idx="38101">
                  <c:v>0.34430000000000005</c:v>
                </c:pt>
                <c:pt idx="38102">
                  <c:v>0.34300000000000003</c:v>
                </c:pt>
                <c:pt idx="38103">
                  <c:v>0.33700000000000002</c:v>
                </c:pt>
                <c:pt idx="38104">
                  <c:v>0.33740000000000003</c:v>
                </c:pt>
                <c:pt idx="38105">
                  <c:v>0.33810000000000001</c:v>
                </c:pt>
                <c:pt idx="38106">
                  <c:v>0.3397</c:v>
                </c:pt>
                <c:pt idx="38107">
                  <c:v>0.34100000000000003</c:v>
                </c:pt>
                <c:pt idx="38108">
                  <c:v>0.34200000000000003</c:v>
                </c:pt>
                <c:pt idx="38109">
                  <c:v>0.34540000000000004</c:v>
                </c:pt>
                <c:pt idx="38110">
                  <c:v>0.34670000000000001</c:v>
                </c:pt>
                <c:pt idx="38111">
                  <c:v>0.35760000000000003</c:v>
                </c:pt>
                <c:pt idx="38112">
                  <c:v>0.36150000000000004</c:v>
                </c:pt>
                <c:pt idx="38113">
                  <c:v>0.36600000000000005</c:v>
                </c:pt>
                <c:pt idx="38114">
                  <c:v>0.36450000000000005</c:v>
                </c:pt>
                <c:pt idx="38115">
                  <c:v>0.36850000000000005</c:v>
                </c:pt>
                <c:pt idx="38116">
                  <c:v>0.3856</c:v>
                </c:pt>
                <c:pt idx="38117">
                  <c:v>0.38800000000000001</c:v>
                </c:pt>
                <c:pt idx="38118">
                  <c:v>0.40810000000000007</c:v>
                </c:pt>
                <c:pt idx="38119">
                  <c:v>0.40949999999999998</c:v>
                </c:pt>
                <c:pt idx="38120">
                  <c:v>0.4103</c:v>
                </c:pt>
                <c:pt idx="38121">
                  <c:v>0.4274</c:v>
                </c:pt>
                <c:pt idx="38122">
                  <c:v>0.44500000000000006</c:v>
                </c:pt>
                <c:pt idx="38123">
                  <c:v>0.45199999999999996</c:v>
                </c:pt>
                <c:pt idx="38124">
                  <c:v>0.4516</c:v>
                </c:pt>
                <c:pt idx="38125">
                  <c:v>0.45380000000000004</c:v>
                </c:pt>
                <c:pt idx="38126">
                  <c:v>0.46920000000000006</c:v>
                </c:pt>
                <c:pt idx="38127">
                  <c:v>0.46230000000000004</c:v>
                </c:pt>
                <c:pt idx="38128">
                  <c:v>0.49249999999999999</c:v>
                </c:pt>
                <c:pt idx="38129">
                  <c:v>0.51950000000000007</c:v>
                </c:pt>
                <c:pt idx="38130">
                  <c:v>0.5635</c:v>
                </c:pt>
                <c:pt idx="38131">
                  <c:v>0.59550000000000003</c:v>
                </c:pt>
                <c:pt idx="38132">
                  <c:v>0.59120000000000006</c:v>
                </c:pt>
                <c:pt idx="38133">
                  <c:v>0.58300000000000007</c:v>
                </c:pt>
                <c:pt idx="38134">
                  <c:v>0.61060000000000003</c:v>
                </c:pt>
                <c:pt idx="38135">
                  <c:v>0.70250000000000012</c:v>
                </c:pt>
                <c:pt idx="38136">
                  <c:v>0.76770000000000005</c:v>
                </c:pt>
                <c:pt idx="38137">
                  <c:v>0.76429999999999998</c:v>
                </c:pt>
                <c:pt idx="38138">
                  <c:v>0.80700000000000005</c:v>
                </c:pt>
                <c:pt idx="38139">
                  <c:v>0.84949999999999992</c:v>
                </c:pt>
                <c:pt idx="38140">
                  <c:v>0.90399999999999991</c:v>
                </c:pt>
                <c:pt idx="38141">
                  <c:v>0.93070000000000008</c:v>
                </c:pt>
                <c:pt idx="38142">
                  <c:v>0.9326000000000001</c:v>
                </c:pt>
                <c:pt idx="38143">
                  <c:v>0.94610000000000005</c:v>
                </c:pt>
                <c:pt idx="38144">
                  <c:v>0.99760000000000015</c:v>
                </c:pt>
                <c:pt idx="38145">
                  <c:v>0.9758</c:v>
                </c:pt>
                <c:pt idx="38146">
                  <c:v>1.0162000000000002</c:v>
                </c:pt>
                <c:pt idx="38147">
                  <c:v>1.0056</c:v>
                </c:pt>
                <c:pt idx="38148">
                  <c:v>1.0504</c:v>
                </c:pt>
                <c:pt idx="38149">
                  <c:v>1.048</c:v>
                </c:pt>
                <c:pt idx="38150">
                  <c:v>1.1196999999999999</c:v>
                </c:pt>
                <c:pt idx="38151">
                  <c:v>1.1386000000000001</c:v>
                </c:pt>
                <c:pt idx="38152">
                  <c:v>1.181</c:v>
                </c:pt>
                <c:pt idx="38153">
                  <c:v>1.1923000000000001</c:v>
                </c:pt>
                <c:pt idx="38154">
                  <c:v>1.1624000000000001</c:v>
                </c:pt>
                <c:pt idx="38155">
                  <c:v>1.1867000000000001</c:v>
                </c:pt>
                <c:pt idx="38156">
                  <c:v>1.2157</c:v>
                </c:pt>
                <c:pt idx="38157">
                  <c:v>1.2296</c:v>
                </c:pt>
                <c:pt idx="38158">
                  <c:v>1.2224000000000002</c:v>
                </c:pt>
                <c:pt idx="38159">
                  <c:v>1.2919</c:v>
                </c:pt>
                <c:pt idx="38160">
                  <c:v>1.2693000000000001</c:v>
                </c:pt>
                <c:pt idx="38161">
                  <c:v>1.2907999999999999</c:v>
                </c:pt>
                <c:pt idx="38162">
                  <c:v>1.3016000000000001</c:v>
                </c:pt>
                <c:pt idx="38163">
                  <c:v>1.3417000000000001</c:v>
                </c:pt>
                <c:pt idx="38164">
                  <c:v>1.3320000000000001</c:v>
                </c:pt>
                <c:pt idx="38165">
                  <c:v>1.3022</c:v>
                </c:pt>
                <c:pt idx="38166">
                  <c:v>1.3840000000000001</c:v>
                </c:pt>
                <c:pt idx="38167">
                  <c:v>1.4177</c:v>
                </c:pt>
                <c:pt idx="38168">
                  <c:v>1.4975000000000001</c:v>
                </c:pt>
                <c:pt idx="38169">
                  <c:v>1.4990000000000001</c:v>
                </c:pt>
                <c:pt idx="38170">
                  <c:v>1.5425000000000002</c:v>
                </c:pt>
                <c:pt idx="38171">
                  <c:v>1.502</c:v>
                </c:pt>
                <c:pt idx="38172">
                  <c:v>1.5525000000000002</c:v>
                </c:pt>
                <c:pt idx="38173">
                  <c:v>1.6254000000000002</c:v>
                </c:pt>
                <c:pt idx="38174">
                  <c:v>1.7196000000000002</c:v>
                </c:pt>
                <c:pt idx="38175">
                  <c:v>1.6668000000000001</c:v>
                </c:pt>
                <c:pt idx="38176">
                  <c:v>1.6681999999999999</c:v>
                </c:pt>
                <c:pt idx="38177">
                  <c:v>1.6815000000000002</c:v>
                </c:pt>
                <c:pt idx="38178">
                  <c:v>1.6257999999999999</c:v>
                </c:pt>
                <c:pt idx="38179">
                  <c:v>1.5740000000000001</c:v>
                </c:pt>
                <c:pt idx="38180">
                  <c:v>1.5388000000000002</c:v>
                </c:pt>
                <c:pt idx="38181">
                  <c:v>1.5099</c:v>
                </c:pt>
                <c:pt idx="38182">
                  <c:v>1.4944000000000002</c:v>
                </c:pt>
                <c:pt idx="38183">
                  <c:v>1.5171000000000001</c:v>
                </c:pt>
                <c:pt idx="38184">
                  <c:v>1.5459000000000001</c:v>
                </c:pt>
                <c:pt idx="38185">
                  <c:v>1.6512000000000002</c:v>
                </c:pt>
                <c:pt idx="38186">
                  <c:v>1.7353000000000003</c:v>
                </c:pt>
                <c:pt idx="38187">
                  <c:v>1.6955</c:v>
                </c:pt>
                <c:pt idx="38188">
                  <c:v>1.6825000000000001</c:v>
                </c:pt>
                <c:pt idx="38189">
                  <c:v>1.6575</c:v>
                </c:pt>
                <c:pt idx="38190">
                  <c:v>1.6817000000000002</c:v>
                </c:pt>
                <c:pt idx="38191">
                  <c:v>1.6530000000000002</c:v>
                </c:pt>
                <c:pt idx="38192">
                  <c:v>1.6439000000000001</c:v>
                </c:pt>
                <c:pt idx="38193">
                  <c:v>1.6706000000000001</c:v>
                </c:pt>
                <c:pt idx="38194">
                  <c:v>1.6702000000000004</c:v>
                </c:pt>
                <c:pt idx="38195">
                  <c:v>1.6335000000000002</c:v>
                </c:pt>
                <c:pt idx="38196">
                  <c:v>1.5528000000000002</c:v>
                </c:pt>
                <c:pt idx="38197">
                  <c:v>1.5773000000000001</c:v>
                </c:pt>
                <c:pt idx="38198">
                  <c:v>1.6283000000000003</c:v>
                </c:pt>
                <c:pt idx="38199">
                  <c:v>1.6386000000000001</c:v>
                </c:pt>
                <c:pt idx="38200">
                  <c:v>1.6786000000000003</c:v>
                </c:pt>
                <c:pt idx="38201">
                  <c:v>1.6934000000000002</c:v>
                </c:pt>
                <c:pt idx="38202">
                  <c:v>1.6530000000000002</c:v>
                </c:pt>
                <c:pt idx="38203">
                  <c:v>1.6315000000000002</c:v>
                </c:pt>
                <c:pt idx="38204">
                  <c:v>1.6671</c:v>
                </c:pt>
                <c:pt idx="38205">
                  <c:v>1.6183000000000001</c:v>
                </c:pt>
                <c:pt idx="38206">
                  <c:v>1.6108000000000002</c:v>
                </c:pt>
                <c:pt idx="38207">
                  <c:v>1.6033999999999999</c:v>
                </c:pt>
                <c:pt idx="38208">
                  <c:v>1.6229</c:v>
                </c:pt>
                <c:pt idx="38209">
                  <c:v>1.6267</c:v>
                </c:pt>
                <c:pt idx="38210">
                  <c:v>1.6516999999999999</c:v>
                </c:pt>
                <c:pt idx="38211">
                  <c:v>1.6778</c:v>
                </c:pt>
                <c:pt idx="38212">
                  <c:v>1.6134000000000002</c:v>
                </c:pt>
                <c:pt idx="38213">
                  <c:v>1.6120999999999999</c:v>
                </c:pt>
                <c:pt idx="38214">
                  <c:v>1.5696000000000001</c:v>
                </c:pt>
                <c:pt idx="38215">
                  <c:v>1.5166000000000002</c:v>
                </c:pt>
                <c:pt idx="38216">
                  <c:v>1.5261</c:v>
                </c:pt>
                <c:pt idx="38217">
                  <c:v>1.4761</c:v>
                </c:pt>
                <c:pt idx="38218">
                  <c:v>1.5089000000000001</c:v>
                </c:pt>
                <c:pt idx="38219">
                  <c:v>1.4643000000000002</c:v>
                </c:pt>
                <c:pt idx="38220">
                  <c:v>1.3841000000000001</c:v>
                </c:pt>
                <c:pt idx="38221">
                  <c:v>1.4272</c:v>
                </c:pt>
                <c:pt idx="38222">
                  <c:v>1.4506000000000001</c:v>
                </c:pt>
                <c:pt idx="38223">
                  <c:v>1.4376</c:v>
                </c:pt>
                <c:pt idx="38224">
                  <c:v>1.4260000000000002</c:v>
                </c:pt>
                <c:pt idx="38225">
                  <c:v>1.4273</c:v>
                </c:pt>
                <c:pt idx="38226">
                  <c:v>1.4076000000000002</c:v>
                </c:pt>
                <c:pt idx="38227">
                  <c:v>1.3926000000000001</c:v>
                </c:pt>
                <c:pt idx="38228">
                  <c:v>1.3249000000000002</c:v>
                </c:pt>
                <c:pt idx="38229">
                  <c:v>1.3121</c:v>
                </c:pt>
                <c:pt idx="38230">
                  <c:v>1.3835000000000002</c:v>
                </c:pt>
                <c:pt idx="38231">
                  <c:v>1.2672000000000001</c:v>
                </c:pt>
                <c:pt idx="38232">
                  <c:v>1.2549000000000001</c:v>
                </c:pt>
                <c:pt idx="38233">
                  <c:v>1.1928000000000001</c:v>
                </c:pt>
                <c:pt idx="38234">
                  <c:v>1.1140000000000001</c:v>
                </c:pt>
                <c:pt idx="38235">
                  <c:v>1.0766</c:v>
                </c:pt>
                <c:pt idx="38236">
                  <c:v>1.1074999999999999</c:v>
                </c:pt>
                <c:pt idx="38237">
                  <c:v>1.0429000000000002</c:v>
                </c:pt>
                <c:pt idx="38238">
                  <c:v>1.0509999999999999</c:v>
                </c:pt>
                <c:pt idx="38239">
                  <c:v>1.0317000000000001</c:v>
                </c:pt>
                <c:pt idx="38240">
                  <c:v>1.0138</c:v>
                </c:pt>
                <c:pt idx="38241">
                  <c:v>1.0087999999999999</c:v>
                </c:pt>
                <c:pt idx="38242">
                  <c:v>0.98270000000000002</c:v>
                </c:pt>
                <c:pt idx="38243">
                  <c:v>0.92759999999999998</c:v>
                </c:pt>
                <c:pt idx="38244">
                  <c:v>0.95589999999999997</c:v>
                </c:pt>
                <c:pt idx="38245">
                  <c:v>0.94730000000000014</c:v>
                </c:pt>
                <c:pt idx="38246">
                  <c:v>0.94340000000000002</c:v>
                </c:pt>
                <c:pt idx="38247">
                  <c:v>0.93610000000000015</c:v>
                </c:pt>
                <c:pt idx="38248">
                  <c:v>0.91500000000000004</c:v>
                </c:pt>
                <c:pt idx="38249">
                  <c:v>0.90830000000000011</c:v>
                </c:pt>
                <c:pt idx="38250">
                  <c:v>0.86980000000000013</c:v>
                </c:pt>
                <c:pt idx="38251">
                  <c:v>0.84850000000000003</c:v>
                </c:pt>
                <c:pt idx="38252">
                  <c:v>0.82920000000000005</c:v>
                </c:pt>
                <c:pt idx="38253">
                  <c:v>0.7802</c:v>
                </c:pt>
                <c:pt idx="38254">
                  <c:v>0.73250000000000004</c:v>
                </c:pt>
                <c:pt idx="38255">
                  <c:v>0.73980000000000001</c:v>
                </c:pt>
                <c:pt idx="38256">
                  <c:v>0.70130000000000003</c:v>
                </c:pt>
                <c:pt idx="38257">
                  <c:v>0.71730000000000005</c:v>
                </c:pt>
                <c:pt idx="38258">
                  <c:v>0.67569999999999997</c:v>
                </c:pt>
                <c:pt idx="38259">
                  <c:v>0.65300000000000002</c:v>
                </c:pt>
                <c:pt idx="38260">
                  <c:v>0.66280000000000006</c:v>
                </c:pt>
                <c:pt idx="38261">
                  <c:v>0.64080000000000004</c:v>
                </c:pt>
                <c:pt idx="38262">
                  <c:v>0.63129999999999997</c:v>
                </c:pt>
                <c:pt idx="38263">
                  <c:v>0.61810000000000009</c:v>
                </c:pt>
                <c:pt idx="38264">
                  <c:v>0.60470000000000002</c:v>
                </c:pt>
                <c:pt idx="38265">
                  <c:v>0.58650000000000002</c:v>
                </c:pt>
                <c:pt idx="38266">
                  <c:v>0.58030000000000004</c:v>
                </c:pt>
                <c:pt idx="38267">
                  <c:v>0.57140000000000002</c:v>
                </c:pt>
                <c:pt idx="38268">
                  <c:v>0.55149999999999999</c:v>
                </c:pt>
                <c:pt idx="38269">
                  <c:v>0.53639999999999999</c:v>
                </c:pt>
                <c:pt idx="38270">
                  <c:v>0.54480000000000006</c:v>
                </c:pt>
                <c:pt idx="38271">
                  <c:v>0.54080000000000006</c:v>
                </c:pt>
                <c:pt idx="38272">
                  <c:v>0.51959999999999995</c:v>
                </c:pt>
                <c:pt idx="38273">
                  <c:v>0.51080000000000003</c:v>
                </c:pt>
                <c:pt idx="38274">
                  <c:v>0.496</c:v>
                </c:pt>
                <c:pt idx="38275">
                  <c:v>0.48830000000000001</c:v>
                </c:pt>
                <c:pt idx="38276">
                  <c:v>0.48209999999999997</c:v>
                </c:pt>
                <c:pt idx="38277">
                  <c:v>0.47530000000000006</c:v>
                </c:pt>
                <c:pt idx="38278">
                  <c:v>0.46449999999999997</c:v>
                </c:pt>
                <c:pt idx="38279">
                  <c:v>0.46070000000000005</c:v>
                </c:pt>
                <c:pt idx="38280">
                  <c:v>0.45240000000000002</c:v>
                </c:pt>
                <c:pt idx="38281">
                  <c:v>0.44050000000000006</c:v>
                </c:pt>
                <c:pt idx="38282">
                  <c:v>0.42710000000000004</c:v>
                </c:pt>
                <c:pt idx="38283">
                  <c:v>0.41820000000000007</c:v>
                </c:pt>
                <c:pt idx="38284">
                  <c:v>0.41320000000000001</c:v>
                </c:pt>
                <c:pt idx="38285">
                  <c:v>0.40199999999999997</c:v>
                </c:pt>
                <c:pt idx="38286">
                  <c:v>0.39710000000000001</c:v>
                </c:pt>
                <c:pt idx="38287">
                  <c:v>0.38740000000000002</c:v>
                </c:pt>
                <c:pt idx="38288">
                  <c:v>0.37860000000000005</c:v>
                </c:pt>
                <c:pt idx="38289">
                  <c:v>0.37850000000000006</c:v>
                </c:pt>
                <c:pt idx="38290">
                  <c:v>0.37280000000000002</c:v>
                </c:pt>
                <c:pt idx="38291">
                  <c:v>0.36210000000000003</c:v>
                </c:pt>
                <c:pt idx="38292">
                  <c:v>0.35470000000000002</c:v>
                </c:pt>
                <c:pt idx="38293">
                  <c:v>0.34870000000000001</c:v>
                </c:pt>
                <c:pt idx="38294">
                  <c:v>0.33690000000000003</c:v>
                </c:pt>
                <c:pt idx="38295">
                  <c:v>0.32780000000000004</c:v>
                </c:pt>
                <c:pt idx="38296">
                  <c:v>0.32090000000000002</c:v>
                </c:pt>
                <c:pt idx="38297">
                  <c:v>0.31869999999999998</c:v>
                </c:pt>
                <c:pt idx="38298">
                  <c:v>0.30859999999999999</c:v>
                </c:pt>
                <c:pt idx="38299">
                  <c:v>0.30120000000000002</c:v>
                </c:pt>
                <c:pt idx="38300">
                  <c:v>0.29160000000000003</c:v>
                </c:pt>
                <c:pt idx="38301">
                  <c:v>0.28710000000000002</c:v>
                </c:pt>
                <c:pt idx="38302">
                  <c:v>0.2843</c:v>
                </c:pt>
                <c:pt idx="38303">
                  <c:v>0.27710000000000001</c:v>
                </c:pt>
                <c:pt idx="38304">
                  <c:v>0.27210000000000001</c:v>
                </c:pt>
                <c:pt idx="38305">
                  <c:v>0.26600000000000001</c:v>
                </c:pt>
                <c:pt idx="38306">
                  <c:v>0.26130000000000003</c:v>
                </c:pt>
                <c:pt idx="38307">
                  <c:v>0.25419999999999998</c:v>
                </c:pt>
                <c:pt idx="38308">
                  <c:v>0.25009999999999999</c:v>
                </c:pt>
                <c:pt idx="38309">
                  <c:v>0.24380000000000002</c:v>
                </c:pt>
                <c:pt idx="38310">
                  <c:v>0.24199999999999999</c:v>
                </c:pt>
                <c:pt idx="38311">
                  <c:v>0.24100000000000002</c:v>
                </c:pt>
                <c:pt idx="38312">
                  <c:v>0.2311</c:v>
                </c:pt>
                <c:pt idx="38313">
                  <c:v>0.2276</c:v>
                </c:pt>
                <c:pt idx="38314">
                  <c:v>0.2215</c:v>
                </c:pt>
                <c:pt idx="38315">
                  <c:v>0.22330000000000003</c:v>
                </c:pt>
                <c:pt idx="38316">
                  <c:v>0.22040000000000004</c:v>
                </c:pt>
                <c:pt idx="38317">
                  <c:v>0.21960000000000002</c:v>
                </c:pt>
                <c:pt idx="38318">
                  <c:v>0.21260000000000001</c:v>
                </c:pt>
                <c:pt idx="38319">
                  <c:v>0.2036</c:v>
                </c:pt>
                <c:pt idx="38320">
                  <c:v>0.20019999999999999</c:v>
                </c:pt>
                <c:pt idx="38321">
                  <c:v>0.19420000000000001</c:v>
                </c:pt>
                <c:pt idx="38322">
                  <c:v>0.18600000000000003</c:v>
                </c:pt>
                <c:pt idx="38323">
                  <c:v>0.18590000000000001</c:v>
                </c:pt>
                <c:pt idx="38324">
                  <c:v>0.1799</c:v>
                </c:pt>
                <c:pt idx="38325">
                  <c:v>0.17810000000000001</c:v>
                </c:pt>
                <c:pt idx="38326">
                  <c:v>0.17680000000000001</c:v>
                </c:pt>
                <c:pt idx="38327">
                  <c:v>0.17420000000000002</c:v>
                </c:pt>
                <c:pt idx="38328">
                  <c:v>0.17090000000000002</c:v>
                </c:pt>
                <c:pt idx="38329">
                  <c:v>0.16690000000000002</c:v>
                </c:pt>
                <c:pt idx="38330">
                  <c:v>0.16180000000000003</c:v>
                </c:pt>
                <c:pt idx="38331">
                  <c:v>0.1573</c:v>
                </c:pt>
                <c:pt idx="38332">
                  <c:v>0.15529999999999999</c:v>
                </c:pt>
                <c:pt idx="38333">
                  <c:v>0.15820000000000001</c:v>
                </c:pt>
                <c:pt idx="38334">
                  <c:v>0.15640000000000001</c:v>
                </c:pt>
                <c:pt idx="38335">
                  <c:v>0.15429999999999999</c:v>
                </c:pt>
                <c:pt idx="38336">
                  <c:v>0.15260000000000001</c:v>
                </c:pt>
                <c:pt idx="38337">
                  <c:v>0.14599999999999999</c:v>
                </c:pt>
                <c:pt idx="38338">
                  <c:v>0.14470000000000002</c:v>
                </c:pt>
                <c:pt idx="38339">
                  <c:v>0.1426</c:v>
                </c:pt>
                <c:pt idx="38340">
                  <c:v>0.13780000000000001</c:v>
                </c:pt>
                <c:pt idx="38341">
                  <c:v>0.13600000000000001</c:v>
                </c:pt>
                <c:pt idx="38342">
                  <c:v>0.13570000000000002</c:v>
                </c:pt>
                <c:pt idx="38343">
                  <c:v>0.13689999999999999</c:v>
                </c:pt>
                <c:pt idx="38344">
                  <c:v>0.13700000000000001</c:v>
                </c:pt>
                <c:pt idx="38345">
                  <c:v>0.13489999999999999</c:v>
                </c:pt>
                <c:pt idx="38346">
                  <c:v>0.13040000000000002</c:v>
                </c:pt>
                <c:pt idx="38347">
                  <c:v>0.1283</c:v>
                </c:pt>
                <c:pt idx="38348">
                  <c:v>0.12230000000000002</c:v>
                </c:pt>
                <c:pt idx="38349">
                  <c:v>0.121</c:v>
                </c:pt>
                <c:pt idx="38350">
                  <c:v>0.12040000000000001</c:v>
                </c:pt>
                <c:pt idx="38351">
                  <c:v>0.12040000000000001</c:v>
                </c:pt>
                <c:pt idx="38352">
                  <c:v>0.11830000000000002</c:v>
                </c:pt>
                <c:pt idx="38353">
                  <c:v>0.1125</c:v>
                </c:pt>
                <c:pt idx="38354">
                  <c:v>0.1081</c:v>
                </c:pt>
                <c:pt idx="38355">
                  <c:v>0.10640000000000001</c:v>
                </c:pt>
                <c:pt idx="38356">
                  <c:v>0.10620000000000002</c:v>
                </c:pt>
                <c:pt idx="38357">
                  <c:v>0.10340000000000001</c:v>
                </c:pt>
                <c:pt idx="38358">
                  <c:v>0.1014</c:v>
                </c:pt>
                <c:pt idx="38359">
                  <c:v>9.7500000000000003E-2</c:v>
                </c:pt>
                <c:pt idx="38360">
                  <c:v>9.8299999999999998E-2</c:v>
                </c:pt>
                <c:pt idx="38361">
                  <c:v>9.6600000000000005E-2</c:v>
                </c:pt>
                <c:pt idx="38362">
                  <c:v>9.0100000000000013E-2</c:v>
                </c:pt>
                <c:pt idx="38363">
                  <c:v>9.3799999999999994E-2</c:v>
                </c:pt>
                <c:pt idx="38364">
                  <c:v>9.240000000000001E-2</c:v>
                </c:pt>
                <c:pt idx="38365">
                  <c:v>9.2100000000000015E-2</c:v>
                </c:pt>
                <c:pt idx="38366">
                  <c:v>9.0600000000000014E-2</c:v>
                </c:pt>
                <c:pt idx="38367">
                  <c:v>8.950000000000001E-2</c:v>
                </c:pt>
                <c:pt idx="38368">
                  <c:v>9.0500000000000011E-2</c:v>
                </c:pt>
                <c:pt idx="38369">
                  <c:v>8.6400000000000005E-2</c:v>
                </c:pt>
                <c:pt idx="38370">
                  <c:v>8.48E-2</c:v>
                </c:pt>
                <c:pt idx="38371">
                  <c:v>8.48E-2</c:v>
                </c:pt>
                <c:pt idx="38372">
                  <c:v>8.5000000000000006E-2</c:v>
                </c:pt>
                <c:pt idx="38373">
                  <c:v>8.48E-2</c:v>
                </c:pt>
                <c:pt idx="38374">
                  <c:v>8.6199999999999999E-2</c:v>
                </c:pt>
                <c:pt idx="38375">
                  <c:v>8.48E-2</c:v>
                </c:pt>
                <c:pt idx="38376">
                  <c:v>8.5000000000000006E-2</c:v>
                </c:pt>
                <c:pt idx="38377">
                  <c:v>8.8900000000000007E-2</c:v>
                </c:pt>
                <c:pt idx="38378">
                  <c:v>8.7600000000000011E-2</c:v>
                </c:pt>
                <c:pt idx="38379">
                  <c:v>8.9100000000000013E-2</c:v>
                </c:pt>
                <c:pt idx="38380">
                  <c:v>9.2000000000000012E-2</c:v>
                </c:pt>
                <c:pt idx="38381">
                  <c:v>9.5000000000000001E-2</c:v>
                </c:pt>
                <c:pt idx="38382">
                  <c:v>0.10249999999999999</c:v>
                </c:pt>
                <c:pt idx="38383">
                  <c:v>0.10520000000000002</c:v>
                </c:pt>
                <c:pt idx="38384">
                  <c:v>0.10420000000000001</c:v>
                </c:pt>
                <c:pt idx="38385">
                  <c:v>0.1087</c:v>
                </c:pt>
                <c:pt idx="38386">
                  <c:v>0.10660000000000001</c:v>
                </c:pt>
                <c:pt idx="38387">
                  <c:v>0.1087</c:v>
                </c:pt>
                <c:pt idx="38388">
                  <c:v>0.11220000000000002</c:v>
                </c:pt>
                <c:pt idx="38389">
                  <c:v>0.11559999999999999</c:v>
                </c:pt>
                <c:pt idx="38390">
                  <c:v>0.1154</c:v>
                </c:pt>
                <c:pt idx="38391">
                  <c:v>0.11750000000000001</c:v>
                </c:pt>
                <c:pt idx="38392">
                  <c:v>0.12240000000000001</c:v>
                </c:pt>
                <c:pt idx="38393">
                  <c:v>0.12230000000000002</c:v>
                </c:pt>
                <c:pt idx="38394">
                  <c:v>0.1263</c:v>
                </c:pt>
                <c:pt idx="38395">
                  <c:v>0.129</c:v>
                </c:pt>
                <c:pt idx="38396">
                  <c:v>0.1321</c:v>
                </c:pt>
                <c:pt idx="38397">
                  <c:v>0.13830000000000001</c:v>
                </c:pt>
                <c:pt idx="38398">
                  <c:v>0.14880000000000002</c:v>
                </c:pt>
                <c:pt idx="38399">
                  <c:v>0.15870000000000001</c:v>
                </c:pt>
                <c:pt idx="38400">
                  <c:v>0.17150000000000001</c:v>
                </c:pt>
                <c:pt idx="38401">
                  <c:v>0.18430000000000002</c:v>
                </c:pt>
                <c:pt idx="38402">
                  <c:v>0.1938</c:v>
                </c:pt>
                <c:pt idx="38403">
                  <c:v>0.20660000000000001</c:v>
                </c:pt>
                <c:pt idx="38404">
                  <c:v>0.22730000000000003</c:v>
                </c:pt>
                <c:pt idx="38405">
                  <c:v>0.24249999999999999</c:v>
                </c:pt>
                <c:pt idx="38406">
                  <c:v>0.26019999999999999</c:v>
                </c:pt>
                <c:pt idx="38407">
                  <c:v>0.26989999999999997</c:v>
                </c:pt>
                <c:pt idx="38408">
                  <c:v>0.27960000000000002</c:v>
                </c:pt>
                <c:pt idx="38409">
                  <c:v>0.28310000000000002</c:v>
                </c:pt>
                <c:pt idx="38410">
                  <c:v>0.30049999999999999</c:v>
                </c:pt>
                <c:pt idx="38411">
                  <c:v>0.3155</c:v>
                </c:pt>
                <c:pt idx="38412">
                  <c:v>0.34900000000000003</c:v>
                </c:pt>
                <c:pt idx="38413">
                  <c:v>0.37490000000000001</c:v>
                </c:pt>
                <c:pt idx="38414">
                  <c:v>0.39680000000000004</c:v>
                </c:pt>
                <c:pt idx="38415">
                  <c:v>0.44130000000000003</c:v>
                </c:pt>
                <c:pt idx="38416">
                  <c:v>0.47089999999999999</c:v>
                </c:pt>
                <c:pt idx="38417">
                  <c:v>0.4914</c:v>
                </c:pt>
                <c:pt idx="38418">
                  <c:v>0.62780000000000002</c:v>
                </c:pt>
                <c:pt idx="38419">
                  <c:v>0.72220000000000006</c:v>
                </c:pt>
                <c:pt idx="38420">
                  <c:v>0.8548</c:v>
                </c:pt>
                <c:pt idx="38421">
                  <c:v>0.79380000000000006</c:v>
                </c:pt>
                <c:pt idx="38422">
                  <c:v>0.74660000000000004</c:v>
                </c:pt>
                <c:pt idx="38423">
                  <c:v>0.8417</c:v>
                </c:pt>
                <c:pt idx="38424">
                  <c:v>0.98629999999999995</c:v>
                </c:pt>
                <c:pt idx="38425">
                  <c:v>1.0891</c:v>
                </c:pt>
                <c:pt idx="38426">
                  <c:v>1.1435999999999999</c:v>
                </c:pt>
                <c:pt idx="38427">
                  <c:v>1.1919000000000002</c:v>
                </c:pt>
                <c:pt idx="38428">
                  <c:v>1.1720000000000002</c:v>
                </c:pt>
                <c:pt idx="38429">
                  <c:v>1.2269000000000001</c:v>
                </c:pt>
                <c:pt idx="38430">
                  <c:v>1.2418</c:v>
                </c:pt>
                <c:pt idx="38431">
                  <c:v>1.2917000000000001</c:v>
                </c:pt>
                <c:pt idx="38432">
                  <c:v>1.3558000000000001</c:v>
                </c:pt>
                <c:pt idx="38433">
                  <c:v>1.4125000000000001</c:v>
                </c:pt>
                <c:pt idx="38434">
                  <c:v>1.4821</c:v>
                </c:pt>
                <c:pt idx="38435">
                  <c:v>1.5548999999999999</c:v>
                </c:pt>
                <c:pt idx="38436">
                  <c:v>1.5664</c:v>
                </c:pt>
                <c:pt idx="38437">
                  <c:v>1.6422000000000001</c:v>
                </c:pt>
                <c:pt idx="38438">
                  <c:v>1.6317000000000002</c:v>
                </c:pt>
                <c:pt idx="38439">
                  <c:v>1.6436000000000002</c:v>
                </c:pt>
                <c:pt idx="38440">
                  <c:v>1.6612</c:v>
                </c:pt>
                <c:pt idx="38441">
                  <c:v>1.6905999999999999</c:v>
                </c:pt>
                <c:pt idx="38442">
                  <c:v>1.7230000000000001</c:v>
                </c:pt>
                <c:pt idx="38443">
                  <c:v>1.7982</c:v>
                </c:pt>
                <c:pt idx="38444">
                  <c:v>1.7779</c:v>
                </c:pt>
                <c:pt idx="38445">
                  <c:v>1.8311000000000002</c:v>
                </c:pt>
                <c:pt idx="38446">
                  <c:v>1.875</c:v>
                </c:pt>
                <c:pt idx="38447">
                  <c:v>1.9013000000000002</c:v>
                </c:pt>
                <c:pt idx="38448">
                  <c:v>1.925</c:v>
                </c:pt>
                <c:pt idx="38449">
                  <c:v>1.9602000000000002</c:v>
                </c:pt>
                <c:pt idx="38450">
                  <c:v>2.0203000000000002</c:v>
                </c:pt>
                <c:pt idx="38451">
                  <c:v>2.0543</c:v>
                </c:pt>
                <c:pt idx="38452">
                  <c:v>2.0902000000000003</c:v>
                </c:pt>
                <c:pt idx="38453">
                  <c:v>2.1065999999999998</c:v>
                </c:pt>
                <c:pt idx="38454">
                  <c:v>2.1011000000000002</c:v>
                </c:pt>
                <c:pt idx="38455">
                  <c:v>2.1587000000000001</c:v>
                </c:pt>
                <c:pt idx="38456">
                  <c:v>2.1976</c:v>
                </c:pt>
                <c:pt idx="38457">
                  <c:v>2.1998000000000002</c:v>
                </c:pt>
                <c:pt idx="38458">
                  <c:v>2.2212000000000001</c:v>
                </c:pt>
                <c:pt idx="38459">
                  <c:v>2.2408999999999999</c:v>
                </c:pt>
                <c:pt idx="38460">
                  <c:v>2.2550000000000003</c:v>
                </c:pt>
                <c:pt idx="38461">
                  <c:v>2.2639</c:v>
                </c:pt>
                <c:pt idx="38462">
                  <c:v>2.3024</c:v>
                </c:pt>
                <c:pt idx="38463">
                  <c:v>2.3050000000000002</c:v>
                </c:pt>
                <c:pt idx="38464">
                  <c:v>2.3172999999999999</c:v>
                </c:pt>
                <c:pt idx="38465">
                  <c:v>2.2749999999999999</c:v>
                </c:pt>
                <c:pt idx="38466">
                  <c:v>2.3015000000000003</c:v>
                </c:pt>
                <c:pt idx="38467">
                  <c:v>2.3146</c:v>
                </c:pt>
                <c:pt idx="38468">
                  <c:v>2.3386</c:v>
                </c:pt>
                <c:pt idx="38469">
                  <c:v>2.3422000000000001</c:v>
                </c:pt>
                <c:pt idx="38470">
                  <c:v>2.3336999999999999</c:v>
                </c:pt>
                <c:pt idx="38471">
                  <c:v>2.3717000000000001</c:v>
                </c:pt>
                <c:pt idx="38472">
                  <c:v>2.3565</c:v>
                </c:pt>
                <c:pt idx="38473">
                  <c:v>2.3395000000000001</c:v>
                </c:pt>
                <c:pt idx="38474">
                  <c:v>2.3809999999999998</c:v>
                </c:pt>
                <c:pt idx="38475">
                  <c:v>2.3895</c:v>
                </c:pt>
                <c:pt idx="38476">
                  <c:v>2.3731000000000004</c:v>
                </c:pt>
                <c:pt idx="38477">
                  <c:v>2.3953000000000002</c:v>
                </c:pt>
                <c:pt idx="38478">
                  <c:v>2.3816999999999999</c:v>
                </c:pt>
                <c:pt idx="38479">
                  <c:v>2.4151000000000002</c:v>
                </c:pt>
                <c:pt idx="38480">
                  <c:v>2.4174000000000002</c:v>
                </c:pt>
                <c:pt idx="38481">
                  <c:v>2.4054000000000002</c:v>
                </c:pt>
                <c:pt idx="38482">
                  <c:v>2.4214000000000002</c:v>
                </c:pt>
                <c:pt idx="38483">
                  <c:v>2.4316</c:v>
                </c:pt>
                <c:pt idx="38484">
                  <c:v>2.4227000000000003</c:v>
                </c:pt>
                <c:pt idx="38485">
                  <c:v>2.4051</c:v>
                </c:pt>
                <c:pt idx="38486">
                  <c:v>2.3961000000000001</c:v>
                </c:pt>
                <c:pt idx="38487">
                  <c:v>2.4061000000000003</c:v>
                </c:pt>
                <c:pt idx="38488">
                  <c:v>2.3986999999999998</c:v>
                </c:pt>
                <c:pt idx="38489">
                  <c:v>2.4153000000000002</c:v>
                </c:pt>
                <c:pt idx="38490">
                  <c:v>2.4149000000000003</c:v>
                </c:pt>
                <c:pt idx="38491">
                  <c:v>2.4586000000000001</c:v>
                </c:pt>
                <c:pt idx="38492">
                  <c:v>2.4008000000000003</c:v>
                </c:pt>
                <c:pt idx="38493">
                  <c:v>2.4469000000000003</c:v>
                </c:pt>
                <c:pt idx="38494">
                  <c:v>2.4195000000000002</c:v>
                </c:pt>
                <c:pt idx="38495">
                  <c:v>2.4181000000000004</c:v>
                </c:pt>
                <c:pt idx="38496">
                  <c:v>2.4483000000000001</c:v>
                </c:pt>
                <c:pt idx="38497">
                  <c:v>2.2463000000000002</c:v>
                </c:pt>
                <c:pt idx="38498">
                  <c:v>2.2472000000000003</c:v>
                </c:pt>
                <c:pt idx="38499">
                  <c:v>2.2991000000000001</c:v>
                </c:pt>
                <c:pt idx="38500">
                  <c:v>2.2252000000000001</c:v>
                </c:pt>
                <c:pt idx="38501">
                  <c:v>2.0979000000000001</c:v>
                </c:pt>
                <c:pt idx="38502">
                  <c:v>1.9474</c:v>
                </c:pt>
                <c:pt idx="38503">
                  <c:v>1.9061000000000001</c:v>
                </c:pt>
                <c:pt idx="38504">
                  <c:v>1.9043000000000001</c:v>
                </c:pt>
                <c:pt idx="38505">
                  <c:v>1.8391999999999999</c:v>
                </c:pt>
                <c:pt idx="38506">
                  <c:v>1.8261000000000001</c:v>
                </c:pt>
                <c:pt idx="38507">
                  <c:v>1.7530999999999999</c:v>
                </c:pt>
                <c:pt idx="38508">
                  <c:v>1.7641</c:v>
                </c:pt>
                <c:pt idx="38509">
                  <c:v>1.7524000000000002</c:v>
                </c:pt>
                <c:pt idx="38510">
                  <c:v>1.7229000000000001</c:v>
                </c:pt>
                <c:pt idx="38511">
                  <c:v>1.7164999999999999</c:v>
                </c:pt>
                <c:pt idx="38512">
                  <c:v>1.643</c:v>
                </c:pt>
                <c:pt idx="38513">
                  <c:v>1.6851</c:v>
                </c:pt>
                <c:pt idx="38514">
                  <c:v>1.6696000000000002</c:v>
                </c:pt>
                <c:pt idx="38515">
                  <c:v>1.6838000000000002</c:v>
                </c:pt>
                <c:pt idx="38516">
                  <c:v>1.5771000000000002</c:v>
                </c:pt>
                <c:pt idx="38517">
                  <c:v>1.595</c:v>
                </c:pt>
                <c:pt idx="38518">
                  <c:v>1.5597000000000001</c:v>
                </c:pt>
                <c:pt idx="38519">
                  <c:v>1.5961000000000001</c:v>
                </c:pt>
                <c:pt idx="38520">
                  <c:v>1.62</c:v>
                </c:pt>
                <c:pt idx="38521">
                  <c:v>1.5326000000000002</c:v>
                </c:pt>
                <c:pt idx="38522">
                  <c:v>1.4631000000000001</c:v>
                </c:pt>
                <c:pt idx="38523">
                  <c:v>1.4911000000000001</c:v>
                </c:pt>
                <c:pt idx="38524">
                  <c:v>1.3927</c:v>
                </c:pt>
                <c:pt idx="38525">
                  <c:v>1.3361000000000001</c:v>
                </c:pt>
                <c:pt idx="38526">
                  <c:v>1.4234</c:v>
                </c:pt>
                <c:pt idx="38527">
                  <c:v>1.3953</c:v>
                </c:pt>
                <c:pt idx="38528">
                  <c:v>1.3680000000000001</c:v>
                </c:pt>
                <c:pt idx="38529">
                  <c:v>1.4297000000000002</c:v>
                </c:pt>
                <c:pt idx="38530">
                  <c:v>1.3832000000000002</c:v>
                </c:pt>
                <c:pt idx="38531">
                  <c:v>1.1398999999999999</c:v>
                </c:pt>
                <c:pt idx="38532">
                  <c:v>1.0932999999999999</c:v>
                </c:pt>
                <c:pt idx="38533">
                  <c:v>1.0521</c:v>
                </c:pt>
                <c:pt idx="38534">
                  <c:v>1.1342000000000001</c:v>
                </c:pt>
                <c:pt idx="38535">
                  <c:v>1.0409000000000002</c:v>
                </c:pt>
                <c:pt idx="38536">
                  <c:v>1.0571999999999999</c:v>
                </c:pt>
                <c:pt idx="38537">
                  <c:v>1.0452000000000001</c:v>
                </c:pt>
                <c:pt idx="38538">
                  <c:v>0.98870000000000013</c:v>
                </c:pt>
                <c:pt idx="38539">
                  <c:v>1.0273000000000001</c:v>
                </c:pt>
                <c:pt idx="38540">
                  <c:v>1.0619000000000001</c:v>
                </c:pt>
                <c:pt idx="38541">
                  <c:v>0.98910000000000009</c:v>
                </c:pt>
                <c:pt idx="38542">
                  <c:v>0.96479999999999999</c:v>
                </c:pt>
                <c:pt idx="38543">
                  <c:v>0.9910000000000001</c:v>
                </c:pt>
                <c:pt idx="38544">
                  <c:v>0.90690000000000015</c:v>
                </c:pt>
                <c:pt idx="38545">
                  <c:v>0.9466</c:v>
                </c:pt>
                <c:pt idx="38546">
                  <c:v>0.92080000000000006</c:v>
                </c:pt>
                <c:pt idx="38547">
                  <c:v>0.88870000000000005</c:v>
                </c:pt>
                <c:pt idx="38548">
                  <c:v>0.9255000000000001</c:v>
                </c:pt>
                <c:pt idx="38549">
                  <c:v>0.91110000000000013</c:v>
                </c:pt>
                <c:pt idx="38550">
                  <c:v>0.88949999999999996</c:v>
                </c:pt>
                <c:pt idx="38551">
                  <c:v>0.88670000000000015</c:v>
                </c:pt>
                <c:pt idx="38552">
                  <c:v>0.85530000000000017</c:v>
                </c:pt>
                <c:pt idx="38553">
                  <c:v>0.83179999999999998</c:v>
                </c:pt>
                <c:pt idx="38554">
                  <c:v>0.82220000000000004</c:v>
                </c:pt>
                <c:pt idx="38555">
                  <c:v>0.80800000000000005</c:v>
                </c:pt>
                <c:pt idx="38556">
                  <c:v>0.80969999999999998</c:v>
                </c:pt>
                <c:pt idx="38557">
                  <c:v>0.7985000000000001</c:v>
                </c:pt>
                <c:pt idx="38558">
                  <c:v>0.77380000000000004</c:v>
                </c:pt>
                <c:pt idx="38559">
                  <c:v>0.77100000000000002</c:v>
                </c:pt>
                <c:pt idx="38560">
                  <c:v>0.77610000000000001</c:v>
                </c:pt>
                <c:pt idx="38561">
                  <c:v>0.78129999999999999</c:v>
                </c:pt>
                <c:pt idx="38562">
                  <c:v>0.78210000000000002</c:v>
                </c:pt>
                <c:pt idx="38563">
                  <c:v>0.70220000000000005</c:v>
                </c:pt>
                <c:pt idx="38564">
                  <c:v>0.67169999999999996</c:v>
                </c:pt>
                <c:pt idx="38565">
                  <c:v>0.70640000000000003</c:v>
                </c:pt>
                <c:pt idx="38566">
                  <c:v>0.67149999999999999</c:v>
                </c:pt>
                <c:pt idx="38567">
                  <c:v>0.67810000000000004</c:v>
                </c:pt>
                <c:pt idx="38568">
                  <c:v>0.7087</c:v>
                </c:pt>
                <c:pt idx="38569">
                  <c:v>0.6705000000000001</c:v>
                </c:pt>
                <c:pt idx="38570">
                  <c:v>0.65820000000000001</c:v>
                </c:pt>
                <c:pt idx="38571">
                  <c:v>0.6453000000000001</c:v>
                </c:pt>
                <c:pt idx="38572">
                  <c:v>0.65270000000000006</c:v>
                </c:pt>
                <c:pt idx="38573">
                  <c:v>0.61580000000000013</c:v>
                </c:pt>
                <c:pt idx="38574">
                  <c:v>0.62820000000000009</c:v>
                </c:pt>
                <c:pt idx="38575">
                  <c:v>0.63719999999999999</c:v>
                </c:pt>
                <c:pt idx="38576">
                  <c:v>0.58700000000000008</c:v>
                </c:pt>
                <c:pt idx="38577">
                  <c:v>0.61</c:v>
                </c:pt>
                <c:pt idx="38578">
                  <c:v>0.60470000000000002</c:v>
                </c:pt>
                <c:pt idx="38579">
                  <c:v>0.59670000000000001</c:v>
                </c:pt>
                <c:pt idx="38580">
                  <c:v>0.57540000000000002</c:v>
                </c:pt>
                <c:pt idx="38581">
                  <c:v>0.56300000000000006</c:v>
                </c:pt>
                <c:pt idx="38582">
                  <c:v>0.5595</c:v>
                </c:pt>
                <c:pt idx="38583">
                  <c:v>0.54269999999999996</c:v>
                </c:pt>
                <c:pt idx="38584">
                  <c:v>0.53349999999999997</c:v>
                </c:pt>
                <c:pt idx="38585">
                  <c:v>0.53259999999999996</c:v>
                </c:pt>
                <c:pt idx="38586">
                  <c:v>0.52300000000000002</c:v>
                </c:pt>
                <c:pt idx="38587">
                  <c:v>0.52080000000000004</c:v>
                </c:pt>
                <c:pt idx="38588">
                  <c:v>0.50580000000000003</c:v>
                </c:pt>
                <c:pt idx="38589">
                  <c:v>0.48860000000000003</c:v>
                </c:pt>
                <c:pt idx="38590">
                  <c:v>0.48659999999999998</c:v>
                </c:pt>
                <c:pt idx="38591">
                  <c:v>0.4778</c:v>
                </c:pt>
                <c:pt idx="38592">
                  <c:v>0.47300000000000009</c:v>
                </c:pt>
                <c:pt idx="38593">
                  <c:v>0.46829999999999999</c:v>
                </c:pt>
                <c:pt idx="38594">
                  <c:v>0.4637</c:v>
                </c:pt>
                <c:pt idx="38595">
                  <c:v>0.46090000000000003</c:v>
                </c:pt>
                <c:pt idx="38596">
                  <c:v>0.44569999999999999</c:v>
                </c:pt>
                <c:pt idx="38597">
                  <c:v>0.4415</c:v>
                </c:pt>
                <c:pt idx="38598">
                  <c:v>0.43630000000000008</c:v>
                </c:pt>
                <c:pt idx="38599">
                  <c:v>0.42660000000000003</c:v>
                </c:pt>
                <c:pt idx="38600">
                  <c:v>0.42470000000000002</c:v>
                </c:pt>
                <c:pt idx="38601">
                  <c:v>0.41720000000000002</c:v>
                </c:pt>
                <c:pt idx="38602">
                  <c:v>0.40800000000000003</c:v>
                </c:pt>
                <c:pt idx="38603">
                  <c:v>0.40170000000000006</c:v>
                </c:pt>
                <c:pt idx="38604">
                  <c:v>0.39820000000000005</c:v>
                </c:pt>
                <c:pt idx="38605">
                  <c:v>0.3856</c:v>
                </c:pt>
                <c:pt idx="38606">
                  <c:v>0.38330000000000003</c:v>
                </c:pt>
                <c:pt idx="38607">
                  <c:v>0.375</c:v>
                </c:pt>
                <c:pt idx="38608">
                  <c:v>0.36890000000000001</c:v>
                </c:pt>
                <c:pt idx="38609">
                  <c:v>0.36499999999999999</c:v>
                </c:pt>
                <c:pt idx="38610">
                  <c:v>0.3569</c:v>
                </c:pt>
                <c:pt idx="38611">
                  <c:v>0.36020000000000002</c:v>
                </c:pt>
                <c:pt idx="38612">
                  <c:v>0.35150000000000003</c:v>
                </c:pt>
                <c:pt idx="38613">
                  <c:v>0.34360000000000002</c:v>
                </c:pt>
                <c:pt idx="38614">
                  <c:v>0.34260000000000002</c:v>
                </c:pt>
                <c:pt idx="38615">
                  <c:v>0.33760000000000001</c:v>
                </c:pt>
                <c:pt idx="38616">
                  <c:v>0.33100000000000002</c:v>
                </c:pt>
                <c:pt idx="38617">
                  <c:v>0.32750000000000001</c:v>
                </c:pt>
                <c:pt idx="38618">
                  <c:v>0.31920000000000004</c:v>
                </c:pt>
                <c:pt idx="38619">
                  <c:v>0.31420000000000003</c:v>
                </c:pt>
                <c:pt idx="38620">
                  <c:v>0.31580000000000003</c:v>
                </c:pt>
                <c:pt idx="38621">
                  <c:v>0.31110000000000004</c:v>
                </c:pt>
                <c:pt idx="38622">
                  <c:v>0.30449999999999999</c:v>
                </c:pt>
                <c:pt idx="38623">
                  <c:v>0.30130000000000001</c:v>
                </c:pt>
                <c:pt idx="38624">
                  <c:v>0.29550000000000004</c:v>
                </c:pt>
                <c:pt idx="38625">
                  <c:v>0.28889999999999999</c:v>
                </c:pt>
                <c:pt idx="38626">
                  <c:v>0.28490000000000004</c:v>
                </c:pt>
                <c:pt idx="38627">
                  <c:v>0.27850000000000003</c:v>
                </c:pt>
                <c:pt idx="38628">
                  <c:v>0.27629999999999999</c:v>
                </c:pt>
                <c:pt idx="38629">
                  <c:v>0.27460000000000001</c:v>
                </c:pt>
                <c:pt idx="38630">
                  <c:v>0.27040000000000003</c:v>
                </c:pt>
                <c:pt idx="38631">
                  <c:v>0.26490000000000002</c:v>
                </c:pt>
                <c:pt idx="38632">
                  <c:v>0.26340000000000002</c:v>
                </c:pt>
                <c:pt idx="38633">
                  <c:v>0.26550000000000001</c:v>
                </c:pt>
                <c:pt idx="38634">
                  <c:v>0.25819999999999999</c:v>
                </c:pt>
                <c:pt idx="38635">
                  <c:v>0.25700000000000001</c:v>
                </c:pt>
                <c:pt idx="38636">
                  <c:v>0.25390000000000001</c:v>
                </c:pt>
                <c:pt idx="38637">
                  <c:v>0.24700000000000003</c:v>
                </c:pt>
                <c:pt idx="38638">
                  <c:v>0.24420000000000003</c:v>
                </c:pt>
                <c:pt idx="38639">
                  <c:v>0.2424</c:v>
                </c:pt>
                <c:pt idx="38640">
                  <c:v>0.2404</c:v>
                </c:pt>
                <c:pt idx="38641">
                  <c:v>0.2351</c:v>
                </c:pt>
                <c:pt idx="38642">
                  <c:v>0.22989999999999999</c:v>
                </c:pt>
                <c:pt idx="38643">
                  <c:v>0.22500000000000001</c:v>
                </c:pt>
                <c:pt idx="38644">
                  <c:v>0.22200000000000003</c:v>
                </c:pt>
                <c:pt idx="38645">
                  <c:v>0.22309999999999999</c:v>
                </c:pt>
                <c:pt idx="38646">
                  <c:v>0.22040000000000004</c:v>
                </c:pt>
                <c:pt idx="38647">
                  <c:v>0.21530000000000002</c:v>
                </c:pt>
                <c:pt idx="38648">
                  <c:v>0.20720000000000002</c:v>
                </c:pt>
                <c:pt idx="38649">
                  <c:v>0.20830000000000004</c:v>
                </c:pt>
                <c:pt idx="38650">
                  <c:v>0.2074</c:v>
                </c:pt>
                <c:pt idx="38651">
                  <c:v>0.20179999999999998</c:v>
                </c:pt>
                <c:pt idx="38652">
                  <c:v>0.20400000000000001</c:v>
                </c:pt>
                <c:pt idx="38653">
                  <c:v>0.20299999999999999</c:v>
                </c:pt>
                <c:pt idx="38654">
                  <c:v>0.19980000000000001</c:v>
                </c:pt>
                <c:pt idx="38655">
                  <c:v>0.2</c:v>
                </c:pt>
                <c:pt idx="38656">
                  <c:v>0.19550000000000001</c:v>
                </c:pt>
                <c:pt idx="38657">
                  <c:v>0.193</c:v>
                </c:pt>
                <c:pt idx="38658">
                  <c:v>0.19550000000000001</c:v>
                </c:pt>
                <c:pt idx="38659">
                  <c:v>0.19630000000000003</c:v>
                </c:pt>
                <c:pt idx="38660">
                  <c:v>0.19330000000000003</c:v>
                </c:pt>
                <c:pt idx="38661">
                  <c:v>0.18970000000000001</c:v>
                </c:pt>
                <c:pt idx="38662">
                  <c:v>0.18710000000000002</c:v>
                </c:pt>
                <c:pt idx="38663">
                  <c:v>0.1908</c:v>
                </c:pt>
                <c:pt idx="38664">
                  <c:v>0.193</c:v>
                </c:pt>
                <c:pt idx="38665">
                  <c:v>0.1925</c:v>
                </c:pt>
                <c:pt idx="38666">
                  <c:v>0.19540000000000002</c:v>
                </c:pt>
                <c:pt idx="38667">
                  <c:v>0.19790000000000002</c:v>
                </c:pt>
                <c:pt idx="38668">
                  <c:v>0.19840000000000002</c:v>
                </c:pt>
                <c:pt idx="38669">
                  <c:v>0.19970000000000002</c:v>
                </c:pt>
                <c:pt idx="38670">
                  <c:v>0.19790000000000002</c:v>
                </c:pt>
                <c:pt idx="38671">
                  <c:v>0.1996</c:v>
                </c:pt>
                <c:pt idx="38672">
                  <c:v>0.19700000000000001</c:v>
                </c:pt>
                <c:pt idx="38673">
                  <c:v>0.19670000000000001</c:v>
                </c:pt>
                <c:pt idx="38674">
                  <c:v>0.19570000000000001</c:v>
                </c:pt>
                <c:pt idx="38675">
                  <c:v>0.2021</c:v>
                </c:pt>
                <c:pt idx="38676">
                  <c:v>0.19930000000000003</c:v>
                </c:pt>
                <c:pt idx="38677">
                  <c:v>0.20270000000000002</c:v>
                </c:pt>
                <c:pt idx="38678">
                  <c:v>0.20520000000000002</c:v>
                </c:pt>
                <c:pt idx="38679">
                  <c:v>0.20920000000000002</c:v>
                </c:pt>
                <c:pt idx="38680">
                  <c:v>0.20880000000000001</c:v>
                </c:pt>
                <c:pt idx="38681">
                  <c:v>0.22620000000000001</c:v>
                </c:pt>
                <c:pt idx="38682">
                  <c:v>0.22690000000000002</c:v>
                </c:pt>
                <c:pt idx="38683">
                  <c:v>0.23740000000000003</c:v>
                </c:pt>
                <c:pt idx="38684">
                  <c:v>0.2596</c:v>
                </c:pt>
                <c:pt idx="38685">
                  <c:v>0.26869999999999999</c:v>
                </c:pt>
                <c:pt idx="38686">
                  <c:v>0.27639999999999998</c:v>
                </c:pt>
                <c:pt idx="38687">
                  <c:v>0.29460000000000003</c:v>
                </c:pt>
                <c:pt idx="38688">
                  <c:v>0.31890000000000002</c:v>
                </c:pt>
                <c:pt idx="38689">
                  <c:v>0.34329999999999999</c:v>
                </c:pt>
                <c:pt idx="38690">
                  <c:v>0.36940000000000001</c:v>
                </c:pt>
                <c:pt idx="38691">
                  <c:v>0.37590000000000001</c:v>
                </c:pt>
                <c:pt idx="38692">
                  <c:v>0.37909999999999999</c:v>
                </c:pt>
                <c:pt idx="38693">
                  <c:v>0.38969999999999999</c:v>
                </c:pt>
                <c:pt idx="38694">
                  <c:v>0.4037</c:v>
                </c:pt>
                <c:pt idx="38695">
                  <c:v>0.42470000000000002</c:v>
                </c:pt>
                <c:pt idx="38696">
                  <c:v>0.43540000000000001</c:v>
                </c:pt>
                <c:pt idx="38697">
                  <c:v>0.46940000000000004</c:v>
                </c:pt>
                <c:pt idx="38698">
                  <c:v>0.50940000000000007</c:v>
                </c:pt>
                <c:pt idx="38699">
                  <c:v>0.52759999999999996</c:v>
                </c:pt>
                <c:pt idx="38700">
                  <c:v>0.55810000000000004</c:v>
                </c:pt>
                <c:pt idx="38701">
                  <c:v>0.59260000000000002</c:v>
                </c:pt>
                <c:pt idx="38702">
                  <c:v>0.60980000000000001</c:v>
                </c:pt>
                <c:pt idx="38703">
                  <c:v>0.69800000000000006</c:v>
                </c:pt>
                <c:pt idx="38704">
                  <c:v>0.69980000000000009</c:v>
                </c:pt>
                <c:pt idx="38705">
                  <c:v>0.88050000000000006</c:v>
                </c:pt>
                <c:pt idx="38706">
                  <c:v>1.0297000000000001</c:v>
                </c:pt>
                <c:pt idx="38707">
                  <c:v>1.1240000000000001</c:v>
                </c:pt>
                <c:pt idx="38708">
                  <c:v>1.1363000000000001</c:v>
                </c:pt>
                <c:pt idx="38709">
                  <c:v>1.1603999999999999</c:v>
                </c:pt>
                <c:pt idx="38710">
                  <c:v>1.1867000000000001</c:v>
                </c:pt>
                <c:pt idx="38711">
                  <c:v>1.1931</c:v>
                </c:pt>
                <c:pt idx="38712">
                  <c:v>1.2080000000000002</c:v>
                </c:pt>
                <c:pt idx="38713">
                  <c:v>1.2542</c:v>
                </c:pt>
                <c:pt idx="38714">
                  <c:v>1.2984</c:v>
                </c:pt>
                <c:pt idx="38715">
                  <c:v>1.3184</c:v>
                </c:pt>
                <c:pt idx="38716">
                  <c:v>1.3184</c:v>
                </c:pt>
                <c:pt idx="38717">
                  <c:v>1.3295000000000001</c:v>
                </c:pt>
                <c:pt idx="38718">
                  <c:v>1.3502000000000001</c:v>
                </c:pt>
                <c:pt idx="38719">
                  <c:v>1.3916000000000002</c:v>
                </c:pt>
                <c:pt idx="38720">
                  <c:v>1.3824000000000001</c:v>
                </c:pt>
                <c:pt idx="38721">
                  <c:v>1.3986000000000001</c:v>
                </c:pt>
                <c:pt idx="38722">
                  <c:v>1.419</c:v>
                </c:pt>
                <c:pt idx="38723">
                  <c:v>1.4749000000000001</c:v>
                </c:pt>
                <c:pt idx="38724">
                  <c:v>1.4991000000000001</c:v>
                </c:pt>
                <c:pt idx="38725">
                  <c:v>1.5777000000000001</c:v>
                </c:pt>
                <c:pt idx="38726">
                  <c:v>1.5880000000000001</c:v>
                </c:pt>
                <c:pt idx="38727">
                  <c:v>1.6046</c:v>
                </c:pt>
                <c:pt idx="38728">
                  <c:v>1.5913000000000002</c:v>
                </c:pt>
                <c:pt idx="38729">
                  <c:v>1.6579000000000002</c:v>
                </c:pt>
                <c:pt idx="38730">
                  <c:v>1.6783000000000001</c:v>
                </c:pt>
                <c:pt idx="38731">
                  <c:v>1.7024000000000001</c:v>
                </c:pt>
                <c:pt idx="38732">
                  <c:v>1.7151000000000001</c:v>
                </c:pt>
                <c:pt idx="38733">
                  <c:v>1.7389000000000001</c:v>
                </c:pt>
                <c:pt idx="38734">
                  <c:v>1.7597000000000003</c:v>
                </c:pt>
                <c:pt idx="38735">
                  <c:v>1.7759</c:v>
                </c:pt>
                <c:pt idx="38736">
                  <c:v>1.8066</c:v>
                </c:pt>
                <c:pt idx="38737">
                  <c:v>1.8284</c:v>
                </c:pt>
                <c:pt idx="38738">
                  <c:v>1.8699000000000003</c:v>
                </c:pt>
                <c:pt idx="38739">
                  <c:v>1.8859000000000004</c:v>
                </c:pt>
                <c:pt idx="38740">
                  <c:v>1.9265999999999999</c:v>
                </c:pt>
                <c:pt idx="38741">
                  <c:v>1.9452000000000003</c:v>
                </c:pt>
                <c:pt idx="38742">
                  <c:v>1.9643999999999999</c:v>
                </c:pt>
                <c:pt idx="38743">
                  <c:v>1.9816</c:v>
                </c:pt>
                <c:pt idx="38744">
                  <c:v>2.0088000000000004</c:v>
                </c:pt>
                <c:pt idx="38745">
                  <c:v>2.0053000000000001</c:v>
                </c:pt>
                <c:pt idx="38746">
                  <c:v>2.0500000000000003</c:v>
                </c:pt>
                <c:pt idx="38747">
                  <c:v>2.0777000000000001</c:v>
                </c:pt>
                <c:pt idx="38748">
                  <c:v>2.0958999999999999</c:v>
                </c:pt>
                <c:pt idx="38749">
                  <c:v>2.1265000000000001</c:v>
                </c:pt>
                <c:pt idx="38750">
                  <c:v>2.1111999999999997</c:v>
                </c:pt>
                <c:pt idx="38751">
                  <c:v>2.1027999999999998</c:v>
                </c:pt>
                <c:pt idx="38752">
                  <c:v>2.1285000000000003</c:v>
                </c:pt>
                <c:pt idx="38753">
                  <c:v>2.0846</c:v>
                </c:pt>
                <c:pt idx="38754">
                  <c:v>2.0745</c:v>
                </c:pt>
                <c:pt idx="38755">
                  <c:v>2.0736000000000003</c:v>
                </c:pt>
                <c:pt idx="38756">
                  <c:v>2.0653999999999999</c:v>
                </c:pt>
                <c:pt idx="38757">
                  <c:v>2.0977000000000001</c:v>
                </c:pt>
                <c:pt idx="38758">
                  <c:v>2.1033000000000004</c:v>
                </c:pt>
                <c:pt idx="38759">
                  <c:v>2.1289000000000002</c:v>
                </c:pt>
                <c:pt idx="38760">
                  <c:v>2.1263000000000001</c:v>
                </c:pt>
                <c:pt idx="38761">
                  <c:v>2.1682999999999999</c:v>
                </c:pt>
                <c:pt idx="38762">
                  <c:v>2.1847000000000003</c:v>
                </c:pt>
                <c:pt idx="38763">
                  <c:v>2.1720000000000002</c:v>
                </c:pt>
                <c:pt idx="38764">
                  <c:v>2.1949999999999998</c:v>
                </c:pt>
                <c:pt idx="38765">
                  <c:v>2.1644999999999999</c:v>
                </c:pt>
                <c:pt idx="38766">
                  <c:v>2.1655000000000002</c:v>
                </c:pt>
                <c:pt idx="38767">
                  <c:v>2.1977000000000002</c:v>
                </c:pt>
                <c:pt idx="38768">
                  <c:v>2.218</c:v>
                </c:pt>
                <c:pt idx="38769">
                  <c:v>2.1919</c:v>
                </c:pt>
                <c:pt idx="38770">
                  <c:v>2.1672000000000002</c:v>
                </c:pt>
                <c:pt idx="38771">
                  <c:v>2.234</c:v>
                </c:pt>
                <c:pt idx="38772">
                  <c:v>2.2571000000000003</c:v>
                </c:pt>
                <c:pt idx="38773">
                  <c:v>2.2786000000000004</c:v>
                </c:pt>
                <c:pt idx="38774">
                  <c:v>2.2677</c:v>
                </c:pt>
                <c:pt idx="38775">
                  <c:v>2.2242999999999999</c:v>
                </c:pt>
                <c:pt idx="38776">
                  <c:v>2.2687000000000004</c:v>
                </c:pt>
                <c:pt idx="38777">
                  <c:v>2.2576000000000001</c:v>
                </c:pt>
                <c:pt idx="38778">
                  <c:v>2.1905000000000001</c:v>
                </c:pt>
                <c:pt idx="38779">
                  <c:v>2.1666000000000003</c:v>
                </c:pt>
                <c:pt idx="38780">
                  <c:v>2.2477</c:v>
                </c:pt>
                <c:pt idx="38781">
                  <c:v>2.202</c:v>
                </c:pt>
                <c:pt idx="38782">
                  <c:v>2.1991000000000001</c:v>
                </c:pt>
                <c:pt idx="38783">
                  <c:v>2.1524999999999999</c:v>
                </c:pt>
                <c:pt idx="38784">
                  <c:v>2.0463</c:v>
                </c:pt>
                <c:pt idx="38785">
                  <c:v>1.9643999999999999</c:v>
                </c:pt>
                <c:pt idx="38786">
                  <c:v>2.0203000000000002</c:v>
                </c:pt>
                <c:pt idx="38787">
                  <c:v>1.9607000000000001</c:v>
                </c:pt>
                <c:pt idx="38788">
                  <c:v>1.9361000000000002</c:v>
                </c:pt>
                <c:pt idx="38789">
                  <c:v>1.8505</c:v>
                </c:pt>
                <c:pt idx="38790">
                  <c:v>1.8655999999999999</c:v>
                </c:pt>
                <c:pt idx="38791">
                  <c:v>1.9484000000000004</c:v>
                </c:pt>
                <c:pt idx="38792">
                  <c:v>1.92</c:v>
                </c:pt>
                <c:pt idx="38793">
                  <c:v>2.0253000000000001</c:v>
                </c:pt>
                <c:pt idx="38794">
                  <c:v>1.9015000000000002</c:v>
                </c:pt>
                <c:pt idx="38795">
                  <c:v>1.8515999999999999</c:v>
                </c:pt>
                <c:pt idx="38796">
                  <c:v>1.8388000000000002</c:v>
                </c:pt>
                <c:pt idx="38797">
                  <c:v>1.7419000000000002</c:v>
                </c:pt>
                <c:pt idx="38798">
                  <c:v>1.6232</c:v>
                </c:pt>
                <c:pt idx="38799">
                  <c:v>1.6128</c:v>
                </c:pt>
                <c:pt idx="38800">
                  <c:v>1.5766</c:v>
                </c:pt>
                <c:pt idx="38801">
                  <c:v>1.5488</c:v>
                </c:pt>
                <c:pt idx="38802">
                  <c:v>1.5025000000000002</c:v>
                </c:pt>
                <c:pt idx="38803">
                  <c:v>1.391</c:v>
                </c:pt>
                <c:pt idx="38804">
                  <c:v>1.4982</c:v>
                </c:pt>
                <c:pt idx="38805">
                  <c:v>1.5388999999999999</c:v>
                </c:pt>
                <c:pt idx="38806">
                  <c:v>1.5524</c:v>
                </c:pt>
                <c:pt idx="38807">
                  <c:v>1.5415000000000001</c:v>
                </c:pt>
                <c:pt idx="38808">
                  <c:v>1.4492000000000003</c:v>
                </c:pt>
                <c:pt idx="38809">
                  <c:v>1.3343</c:v>
                </c:pt>
                <c:pt idx="38810">
                  <c:v>1.3163</c:v>
                </c:pt>
                <c:pt idx="38811">
                  <c:v>1.2690000000000001</c:v>
                </c:pt>
                <c:pt idx="38812">
                  <c:v>1.2206000000000001</c:v>
                </c:pt>
                <c:pt idx="38813">
                  <c:v>1.3217000000000001</c:v>
                </c:pt>
                <c:pt idx="38814">
                  <c:v>1.1457000000000002</c:v>
                </c:pt>
                <c:pt idx="38815">
                  <c:v>1.2081</c:v>
                </c:pt>
                <c:pt idx="38816">
                  <c:v>1.2662000000000002</c:v>
                </c:pt>
                <c:pt idx="38817">
                  <c:v>1.2230000000000001</c:v>
                </c:pt>
                <c:pt idx="38818">
                  <c:v>1.1667000000000001</c:v>
                </c:pt>
                <c:pt idx="38819">
                  <c:v>1.0894000000000001</c:v>
                </c:pt>
                <c:pt idx="38820">
                  <c:v>1.0326000000000002</c:v>
                </c:pt>
                <c:pt idx="38821">
                  <c:v>1.0837999999999999</c:v>
                </c:pt>
                <c:pt idx="38822">
                  <c:v>1.0427</c:v>
                </c:pt>
                <c:pt idx="38823">
                  <c:v>1.0632999999999999</c:v>
                </c:pt>
                <c:pt idx="38824">
                  <c:v>1.0767</c:v>
                </c:pt>
                <c:pt idx="38825">
                  <c:v>0.97140000000000004</c:v>
                </c:pt>
                <c:pt idx="38826">
                  <c:v>0.97660000000000002</c:v>
                </c:pt>
                <c:pt idx="38827">
                  <c:v>0.96099999999999997</c:v>
                </c:pt>
                <c:pt idx="38828">
                  <c:v>0.96899999999999997</c:v>
                </c:pt>
                <c:pt idx="38829">
                  <c:v>0.95180000000000009</c:v>
                </c:pt>
                <c:pt idx="38830">
                  <c:v>0.94269999999999998</c:v>
                </c:pt>
                <c:pt idx="38831">
                  <c:v>0.95320000000000005</c:v>
                </c:pt>
                <c:pt idx="38832">
                  <c:v>0.88040000000000007</c:v>
                </c:pt>
                <c:pt idx="38833">
                  <c:v>0.88080000000000003</c:v>
                </c:pt>
                <c:pt idx="38834">
                  <c:v>0.85160000000000002</c:v>
                </c:pt>
                <c:pt idx="38835">
                  <c:v>0.84309999999999996</c:v>
                </c:pt>
                <c:pt idx="38836">
                  <c:v>0.8468</c:v>
                </c:pt>
                <c:pt idx="38837">
                  <c:v>0.84920000000000018</c:v>
                </c:pt>
                <c:pt idx="38838">
                  <c:v>0.84689999999999999</c:v>
                </c:pt>
                <c:pt idx="38839">
                  <c:v>0.82450000000000001</c:v>
                </c:pt>
                <c:pt idx="38840">
                  <c:v>0.8086000000000001</c:v>
                </c:pt>
                <c:pt idx="38841">
                  <c:v>0.78650000000000009</c:v>
                </c:pt>
                <c:pt idx="38842">
                  <c:v>0.77090000000000003</c:v>
                </c:pt>
                <c:pt idx="38843">
                  <c:v>0.752</c:v>
                </c:pt>
                <c:pt idx="38844">
                  <c:v>0.73819999999999997</c:v>
                </c:pt>
                <c:pt idx="38845">
                  <c:v>0.7258</c:v>
                </c:pt>
                <c:pt idx="38846">
                  <c:v>0.71120000000000005</c:v>
                </c:pt>
                <c:pt idx="38847">
                  <c:v>0.7057000000000001</c:v>
                </c:pt>
                <c:pt idx="38848">
                  <c:v>0.69790000000000008</c:v>
                </c:pt>
                <c:pt idx="38849">
                  <c:v>0.67649999999999999</c:v>
                </c:pt>
                <c:pt idx="38850">
                  <c:v>0.67070000000000007</c:v>
                </c:pt>
                <c:pt idx="38851">
                  <c:v>0.65880000000000005</c:v>
                </c:pt>
                <c:pt idx="38852">
                  <c:v>0.65359999999999996</c:v>
                </c:pt>
                <c:pt idx="38853">
                  <c:v>0.64429999999999998</c:v>
                </c:pt>
                <c:pt idx="38854">
                  <c:v>0.64560000000000006</c:v>
                </c:pt>
                <c:pt idx="38855">
                  <c:v>0.63540000000000008</c:v>
                </c:pt>
                <c:pt idx="38856">
                  <c:v>0.62590000000000012</c:v>
                </c:pt>
                <c:pt idx="38857">
                  <c:v>0.61920000000000008</c:v>
                </c:pt>
                <c:pt idx="38858">
                  <c:v>0.60670000000000002</c:v>
                </c:pt>
                <c:pt idx="38859">
                  <c:v>0.59930000000000005</c:v>
                </c:pt>
                <c:pt idx="38860">
                  <c:v>0.59699999999999998</c:v>
                </c:pt>
                <c:pt idx="38861">
                  <c:v>0.57830000000000004</c:v>
                </c:pt>
                <c:pt idx="38862">
                  <c:v>0.5776</c:v>
                </c:pt>
                <c:pt idx="38863">
                  <c:v>0.57619999999999993</c:v>
                </c:pt>
                <c:pt idx="38864">
                  <c:v>0.57120000000000004</c:v>
                </c:pt>
                <c:pt idx="38865">
                  <c:v>0.5575</c:v>
                </c:pt>
                <c:pt idx="38866">
                  <c:v>0.54800000000000004</c:v>
                </c:pt>
                <c:pt idx="38867">
                  <c:v>0.54620000000000002</c:v>
                </c:pt>
                <c:pt idx="38868">
                  <c:v>0.53190000000000004</c:v>
                </c:pt>
                <c:pt idx="38869">
                  <c:v>0.52390000000000003</c:v>
                </c:pt>
                <c:pt idx="38870">
                  <c:v>0.51440000000000008</c:v>
                </c:pt>
                <c:pt idx="38871">
                  <c:v>0.50900000000000001</c:v>
                </c:pt>
                <c:pt idx="38872">
                  <c:v>0.49619999999999997</c:v>
                </c:pt>
                <c:pt idx="38873">
                  <c:v>0.48560000000000003</c:v>
                </c:pt>
                <c:pt idx="38874">
                  <c:v>0.48040000000000005</c:v>
                </c:pt>
                <c:pt idx="38875">
                  <c:v>0.46730000000000005</c:v>
                </c:pt>
                <c:pt idx="38876">
                  <c:v>0.45880000000000004</c:v>
                </c:pt>
                <c:pt idx="38877">
                  <c:v>0.45430000000000004</c:v>
                </c:pt>
                <c:pt idx="38878">
                  <c:v>0.4446</c:v>
                </c:pt>
                <c:pt idx="38879">
                  <c:v>0.43830000000000002</c:v>
                </c:pt>
                <c:pt idx="38880">
                  <c:v>0.43080000000000002</c:v>
                </c:pt>
                <c:pt idx="38881">
                  <c:v>0.42320000000000002</c:v>
                </c:pt>
                <c:pt idx="38882">
                  <c:v>0.41799999999999998</c:v>
                </c:pt>
                <c:pt idx="38883">
                  <c:v>0.41170000000000001</c:v>
                </c:pt>
                <c:pt idx="38884">
                  <c:v>0.40450000000000003</c:v>
                </c:pt>
                <c:pt idx="38885">
                  <c:v>0.39550000000000002</c:v>
                </c:pt>
                <c:pt idx="38886">
                  <c:v>0.3891</c:v>
                </c:pt>
                <c:pt idx="38887">
                  <c:v>0.37990000000000002</c:v>
                </c:pt>
                <c:pt idx="38888">
                  <c:v>0.37240000000000006</c:v>
                </c:pt>
                <c:pt idx="38889">
                  <c:v>0.3679</c:v>
                </c:pt>
                <c:pt idx="38890">
                  <c:v>0.36420000000000002</c:v>
                </c:pt>
                <c:pt idx="38891">
                  <c:v>0.3594</c:v>
                </c:pt>
                <c:pt idx="38892">
                  <c:v>0.35800000000000004</c:v>
                </c:pt>
                <c:pt idx="38893">
                  <c:v>0.35050000000000003</c:v>
                </c:pt>
                <c:pt idx="38894">
                  <c:v>0.34250000000000003</c:v>
                </c:pt>
                <c:pt idx="38895">
                  <c:v>0.33290000000000003</c:v>
                </c:pt>
                <c:pt idx="38896">
                  <c:v>0.32780000000000004</c:v>
                </c:pt>
                <c:pt idx="38897">
                  <c:v>0.3271</c:v>
                </c:pt>
                <c:pt idx="38898">
                  <c:v>0.31850000000000001</c:v>
                </c:pt>
                <c:pt idx="38899">
                  <c:v>0.31320000000000003</c:v>
                </c:pt>
                <c:pt idx="38900">
                  <c:v>0.31010000000000004</c:v>
                </c:pt>
                <c:pt idx="38901">
                  <c:v>0.30499999999999999</c:v>
                </c:pt>
                <c:pt idx="38902">
                  <c:v>0.30310000000000004</c:v>
                </c:pt>
                <c:pt idx="38903">
                  <c:v>0.29770000000000002</c:v>
                </c:pt>
                <c:pt idx="38904">
                  <c:v>0.29599999999999999</c:v>
                </c:pt>
                <c:pt idx="38905">
                  <c:v>0.28900000000000003</c:v>
                </c:pt>
                <c:pt idx="38906">
                  <c:v>0.28520000000000001</c:v>
                </c:pt>
                <c:pt idx="38907">
                  <c:v>0.2792</c:v>
                </c:pt>
                <c:pt idx="38908">
                  <c:v>0.2707</c:v>
                </c:pt>
                <c:pt idx="38909">
                  <c:v>0.26789999999999997</c:v>
                </c:pt>
                <c:pt idx="38910">
                  <c:v>0.26200000000000001</c:v>
                </c:pt>
                <c:pt idx="38911">
                  <c:v>0.25579999999999997</c:v>
                </c:pt>
                <c:pt idx="38912">
                  <c:v>0.24940000000000004</c:v>
                </c:pt>
                <c:pt idx="38913">
                  <c:v>0.24970000000000001</c:v>
                </c:pt>
                <c:pt idx="38914">
                  <c:v>0.24590000000000001</c:v>
                </c:pt>
                <c:pt idx="38915">
                  <c:v>0.2417</c:v>
                </c:pt>
                <c:pt idx="38916">
                  <c:v>0.2339</c:v>
                </c:pt>
                <c:pt idx="38917">
                  <c:v>0.23100000000000001</c:v>
                </c:pt>
                <c:pt idx="38918">
                  <c:v>0.22740000000000002</c:v>
                </c:pt>
                <c:pt idx="38919">
                  <c:v>0.22490000000000002</c:v>
                </c:pt>
                <c:pt idx="38920">
                  <c:v>0.22610000000000002</c:v>
                </c:pt>
                <c:pt idx="38921">
                  <c:v>0.22599999999999998</c:v>
                </c:pt>
                <c:pt idx="38922">
                  <c:v>0.21890000000000001</c:v>
                </c:pt>
                <c:pt idx="38923">
                  <c:v>0.21389999999999998</c:v>
                </c:pt>
                <c:pt idx="38924">
                  <c:v>0.20870000000000002</c:v>
                </c:pt>
                <c:pt idx="38925">
                  <c:v>0.20810000000000001</c:v>
                </c:pt>
                <c:pt idx="38926">
                  <c:v>0.20030000000000003</c:v>
                </c:pt>
                <c:pt idx="38927">
                  <c:v>0.20200000000000001</c:v>
                </c:pt>
                <c:pt idx="38928">
                  <c:v>0.19520000000000001</c:v>
                </c:pt>
                <c:pt idx="38929">
                  <c:v>0.18930000000000002</c:v>
                </c:pt>
                <c:pt idx="38930">
                  <c:v>0.18710000000000002</c:v>
                </c:pt>
                <c:pt idx="38931">
                  <c:v>0.1827</c:v>
                </c:pt>
                <c:pt idx="38932">
                  <c:v>0.17860000000000001</c:v>
                </c:pt>
                <c:pt idx="38933">
                  <c:v>0.17810000000000001</c:v>
                </c:pt>
                <c:pt idx="38934">
                  <c:v>0.17680000000000001</c:v>
                </c:pt>
                <c:pt idx="38935">
                  <c:v>0.17490000000000003</c:v>
                </c:pt>
                <c:pt idx="38936">
                  <c:v>0.17050000000000001</c:v>
                </c:pt>
                <c:pt idx="38937">
                  <c:v>0.1663</c:v>
                </c:pt>
                <c:pt idx="38938">
                  <c:v>0.1605</c:v>
                </c:pt>
                <c:pt idx="38939">
                  <c:v>0.16070000000000001</c:v>
                </c:pt>
                <c:pt idx="38940">
                  <c:v>0.15790000000000001</c:v>
                </c:pt>
                <c:pt idx="38941">
                  <c:v>0.15860000000000002</c:v>
                </c:pt>
                <c:pt idx="38942">
                  <c:v>0.15560000000000002</c:v>
                </c:pt>
                <c:pt idx="38943">
                  <c:v>0.15200000000000002</c:v>
                </c:pt>
                <c:pt idx="38944">
                  <c:v>0.15029999999999999</c:v>
                </c:pt>
                <c:pt idx="38945">
                  <c:v>0.15080000000000002</c:v>
                </c:pt>
                <c:pt idx="38946">
                  <c:v>0.1517</c:v>
                </c:pt>
                <c:pt idx="38947">
                  <c:v>0.14940000000000001</c:v>
                </c:pt>
                <c:pt idx="38948">
                  <c:v>0.1507</c:v>
                </c:pt>
                <c:pt idx="38949">
                  <c:v>0.14899999999999999</c:v>
                </c:pt>
                <c:pt idx="38950">
                  <c:v>0.1449</c:v>
                </c:pt>
                <c:pt idx="38951">
                  <c:v>0.1484</c:v>
                </c:pt>
                <c:pt idx="38952">
                  <c:v>0.14910000000000001</c:v>
                </c:pt>
                <c:pt idx="38953">
                  <c:v>0.14970000000000003</c:v>
                </c:pt>
                <c:pt idx="38954">
                  <c:v>0.15280000000000002</c:v>
                </c:pt>
                <c:pt idx="38955">
                  <c:v>0.1573</c:v>
                </c:pt>
                <c:pt idx="38956">
                  <c:v>0.15620000000000001</c:v>
                </c:pt>
                <c:pt idx="38957">
                  <c:v>0.15800000000000003</c:v>
                </c:pt>
                <c:pt idx="38958">
                  <c:v>0.15600000000000003</c:v>
                </c:pt>
                <c:pt idx="38959">
                  <c:v>0.1555</c:v>
                </c:pt>
                <c:pt idx="38960">
                  <c:v>0.15490000000000001</c:v>
                </c:pt>
                <c:pt idx="38961">
                  <c:v>0.15840000000000001</c:v>
                </c:pt>
                <c:pt idx="38962">
                  <c:v>0.16170000000000001</c:v>
                </c:pt>
                <c:pt idx="38963">
                  <c:v>0.15980000000000003</c:v>
                </c:pt>
                <c:pt idx="38964">
                  <c:v>0.1603</c:v>
                </c:pt>
                <c:pt idx="38965">
                  <c:v>0.16370000000000001</c:v>
                </c:pt>
                <c:pt idx="38966">
                  <c:v>0.16310000000000002</c:v>
                </c:pt>
                <c:pt idx="38967">
                  <c:v>0.16400000000000001</c:v>
                </c:pt>
                <c:pt idx="38968">
                  <c:v>0.16750000000000001</c:v>
                </c:pt>
                <c:pt idx="38969">
                  <c:v>0.17350000000000002</c:v>
                </c:pt>
                <c:pt idx="38970">
                  <c:v>0.18080000000000002</c:v>
                </c:pt>
                <c:pt idx="38971">
                  <c:v>0.1827</c:v>
                </c:pt>
                <c:pt idx="38972">
                  <c:v>0.19540000000000002</c:v>
                </c:pt>
                <c:pt idx="38973">
                  <c:v>0.20660000000000001</c:v>
                </c:pt>
                <c:pt idx="38974">
                  <c:v>0.20779999999999998</c:v>
                </c:pt>
                <c:pt idx="38975">
                  <c:v>0.22309999999999999</c:v>
                </c:pt>
                <c:pt idx="38976">
                  <c:v>0.2311</c:v>
                </c:pt>
                <c:pt idx="38977">
                  <c:v>0.2492</c:v>
                </c:pt>
                <c:pt idx="38978">
                  <c:v>0.26989999999999997</c:v>
                </c:pt>
                <c:pt idx="38979">
                  <c:v>0.29049999999999998</c:v>
                </c:pt>
                <c:pt idx="38980">
                  <c:v>0.29849999999999999</c:v>
                </c:pt>
                <c:pt idx="38981">
                  <c:v>0.31669999999999998</c:v>
                </c:pt>
                <c:pt idx="38982">
                  <c:v>0.33210000000000006</c:v>
                </c:pt>
                <c:pt idx="38983">
                  <c:v>0.34100000000000003</c:v>
                </c:pt>
                <c:pt idx="38984">
                  <c:v>0.34420000000000006</c:v>
                </c:pt>
                <c:pt idx="38985">
                  <c:v>0.36990000000000001</c:v>
                </c:pt>
                <c:pt idx="38986">
                  <c:v>0.39490000000000003</c:v>
                </c:pt>
                <c:pt idx="38987">
                  <c:v>0.41060000000000002</c:v>
                </c:pt>
                <c:pt idx="38988">
                  <c:v>0.45030000000000003</c:v>
                </c:pt>
                <c:pt idx="38989">
                  <c:v>0.48910000000000003</c:v>
                </c:pt>
                <c:pt idx="38990">
                  <c:v>0.52500000000000002</c:v>
                </c:pt>
                <c:pt idx="38991">
                  <c:v>0.54410000000000003</c:v>
                </c:pt>
                <c:pt idx="38992">
                  <c:v>0.55910000000000004</c:v>
                </c:pt>
                <c:pt idx="38993">
                  <c:v>0.60590000000000011</c:v>
                </c:pt>
                <c:pt idx="38994">
                  <c:v>0.65480000000000005</c:v>
                </c:pt>
                <c:pt idx="38995">
                  <c:v>0.75309999999999999</c:v>
                </c:pt>
                <c:pt idx="38996">
                  <c:v>0.77880000000000005</c:v>
                </c:pt>
                <c:pt idx="38997">
                  <c:v>0.76650000000000007</c:v>
                </c:pt>
                <c:pt idx="38998">
                  <c:v>0.98140000000000005</c:v>
                </c:pt>
                <c:pt idx="38999">
                  <c:v>1.0366</c:v>
                </c:pt>
                <c:pt idx="39000">
                  <c:v>1.0272000000000001</c:v>
                </c:pt>
                <c:pt idx="39001">
                  <c:v>1.0449999999999999</c:v>
                </c:pt>
                <c:pt idx="39002">
                  <c:v>1.1344000000000001</c:v>
                </c:pt>
                <c:pt idx="39003">
                  <c:v>1.2869000000000002</c:v>
                </c:pt>
                <c:pt idx="39004">
                  <c:v>1.3867000000000003</c:v>
                </c:pt>
                <c:pt idx="39005">
                  <c:v>1.3701000000000001</c:v>
                </c:pt>
                <c:pt idx="39006">
                  <c:v>1.3917999999999999</c:v>
                </c:pt>
                <c:pt idx="39007">
                  <c:v>1.4653</c:v>
                </c:pt>
                <c:pt idx="39008">
                  <c:v>1.5760000000000001</c:v>
                </c:pt>
                <c:pt idx="39009">
                  <c:v>1.5593000000000001</c:v>
                </c:pt>
                <c:pt idx="39010">
                  <c:v>1.5129000000000001</c:v>
                </c:pt>
                <c:pt idx="39011">
                  <c:v>1.6716000000000002</c:v>
                </c:pt>
                <c:pt idx="39012">
                  <c:v>1.7599</c:v>
                </c:pt>
                <c:pt idx="39013">
                  <c:v>1.7716000000000003</c:v>
                </c:pt>
                <c:pt idx="39014">
                  <c:v>1.8023</c:v>
                </c:pt>
                <c:pt idx="39015">
                  <c:v>1.8716999999999999</c:v>
                </c:pt>
                <c:pt idx="39016">
                  <c:v>1.9496</c:v>
                </c:pt>
                <c:pt idx="39017">
                  <c:v>1.9521000000000002</c:v>
                </c:pt>
                <c:pt idx="39018">
                  <c:v>2.0145</c:v>
                </c:pt>
                <c:pt idx="39019">
                  <c:v>2.0310000000000001</c:v>
                </c:pt>
                <c:pt idx="39020">
                  <c:v>2.0483000000000002</c:v>
                </c:pt>
                <c:pt idx="39021">
                  <c:v>2.0960999999999999</c:v>
                </c:pt>
                <c:pt idx="39022">
                  <c:v>2.1781000000000001</c:v>
                </c:pt>
                <c:pt idx="39023">
                  <c:v>2.1535000000000002</c:v>
                </c:pt>
                <c:pt idx="39024">
                  <c:v>2.1778</c:v>
                </c:pt>
                <c:pt idx="39025">
                  <c:v>2.2036000000000002</c:v>
                </c:pt>
                <c:pt idx="39026">
                  <c:v>2.2199000000000004</c:v>
                </c:pt>
                <c:pt idx="39027">
                  <c:v>2.2509000000000001</c:v>
                </c:pt>
                <c:pt idx="39028">
                  <c:v>2.2551000000000001</c:v>
                </c:pt>
                <c:pt idx="39029">
                  <c:v>2.2940999999999998</c:v>
                </c:pt>
                <c:pt idx="39030">
                  <c:v>2.2776000000000001</c:v>
                </c:pt>
                <c:pt idx="39031">
                  <c:v>2.3286000000000002</c:v>
                </c:pt>
                <c:pt idx="39032">
                  <c:v>2.3396000000000003</c:v>
                </c:pt>
                <c:pt idx="39033">
                  <c:v>2.3649999999999998</c:v>
                </c:pt>
                <c:pt idx="39034">
                  <c:v>2.3814000000000002</c:v>
                </c:pt>
                <c:pt idx="39035">
                  <c:v>2.4047000000000001</c:v>
                </c:pt>
                <c:pt idx="39036">
                  <c:v>2.4413</c:v>
                </c:pt>
                <c:pt idx="39037">
                  <c:v>2.4581</c:v>
                </c:pt>
                <c:pt idx="39038">
                  <c:v>2.4773000000000001</c:v>
                </c:pt>
                <c:pt idx="39039">
                  <c:v>2.4748999999999999</c:v>
                </c:pt>
                <c:pt idx="39040">
                  <c:v>2.4718</c:v>
                </c:pt>
                <c:pt idx="39041">
                  <c:v>2.4483000000000001</c:v>
                </c:pt>
                <c:pt idx="39042">
                  <c:v>2.4224000000000001</c:v>
                </c:pt>
                <c:pt idx="39043">
                  <c:v>2.4501000000000004</c:v>
                </c:pt>
                <c:pt idx="39044">
                  <c:v>2.4639000000000002</c:v>
                </c:pt>
                <c:pt idx="39045">
                  <c:v>2.4466000000000001</c:v>
                </c:pt>
                <c:pt idx="39046">
                  <c:v>2.4416000000000002</c:v>
                </c:pt>
                <c:pt idx="39047">
                  <c:v>2.4136000000000002</c:v>
                </c:pt>
                <c:pt idx="39048">
                  <c:v>2.4460000000000002</c:v>
                </c:pt>
                <c:pt idx="39049">
                  <c:v>2.4967000000000001</c:v>
                </c:pt>
                <c:pt idx="39050">
                  <c:v>2.4713000000000003</c:v>
                </c:pt>
                <c:pt idx="39051">
                  <c:v>2.4317000000000002</c:v>
                </c:pt>
                <c:pt idx="39052">
                  <c:v>2.4485000000000001</c:v>
                </c:pt>
                <c:pt idx="39053">
                  <c:v>2.4079999999999999</c:v>
                </c:pt>
                <c:pt idx="39054">
                  <c:v>2.3856000000000002</c:v>
                </c:pt>
                <c:pt idx="39055">
                  <c:v>2.3774000000000002</c:v>
                </c:pt>
                <c:pt idx="39056">
                  <c:v>2.3617000000000004</c:v>
                </c:pt>
                <c:pt idx="39057">
                  <c:v>2.3565999999999998</c:v>
                </c:pt>
                <c:pt idx="39058">
                  <c:v>2.3351999999999999</c:v>
                </c:pt>
                <c:pt idx="39059">
                  <c:v>2.3302</c:v>
                </c:pt>
                <c:pt idx="39060">
                  <c:v>2.3363</c:v>
                </c:pt>
                <c:pt idx="39061">
                  <c:v>2.3235000000000001</c:v>
                </c:pt>
                <c:pt idx="39062">
                  <c:v>2.2947000000000002</c:v>
                </c:pt>
                <c:pt idx="39063">
                  <c:v>2.2793000000000001</c:v>
                </c:pt>
                <c:pt idx="39064">
                  <c:v>2.3006000000000002</c:v>
                </c:pt>
                <c:pt idx="39065">
                  <c:v>2.2742999999999998</c:v>
                </c:pt>
                <c:pt idx="39066">
                  <c:v>2.2420000000000004</c:v>
                </c:pt>
                <c:pt idx="39067">
                  <c:v>2.1972</c:v>
                </c:pt>
                <c:pt idx="39068">
                  <c:v>2.2361999999999997</c:v>
                </c:pt>
                <c:pt idx="39069">
                  <c:v>2.2077000000000004</c:v>
                </c:pt>
                <c:pt idx="39070">
                  <c:v>2.2135000000000002</c:v>
                </c:pt>
                <c:pt idx="39071">
                  <c:v>2.1952000000000003</c:v>
                </c:pt>
                <c:pt idx="39072">
                  <c:v>2.1928999999999998</c:v>
                </c:pt>
                <c:pt idx="39073">
                  <c:v>2.1738</c:v>
                </c:pt>
                <c:pt idx="39074">
                  <c:v>2.1179999999999999</c:v>
                </c:pt>
                <c:pt idx="39075">
                  <c:v>2.0754000000000001</c:v>
                </c:pt>
                <c:pt idx="39076">
                  <c:v>2.1276000000000002</c:v>
                </c:pt>
                <c:pt idx="39077">
                  <c:v>2.1335999999999999</c:v>
                </c:pt>
                <c:pt idx="39078">
                  <c:v>2.1579000000000002</c:v>
                </c:pt>
                <c:pt idx="39079">
                  <c:v>2.1395</c:v>
                </c:pt>
                <c:pt idx="39080">
                  <c:v>1.9846000000000001</c:v>
                </c:pt>
                <c:pt idx="39081">
                  <c:v>1.9061000000000001</c:v>
                </c:pt>
                <c:pt idx="39082">
                  <c:v>1.8152999999999999</c:v>
                </c:pt>
                <c:pt idx="39083">
                  <c:v>1.8035000000000001</c:v>
                </c:pt>
                <c:pt idx="39084">
                  <c:v>1.8886000000000001</c:v>
                </c:pt>
                <c:pt idx="39085">
                  <c:v>1.9530000000000003</c:v>
                </c:pt>
                <c:pt idx="39086">
                  <c:v>1.8356000000000003</c:v>
                </c:pt>
                <c:pt idx="39087">
                  <c:v>1.7878000000000001</c:v>
                </c:pt>
                <c:pt idx="39088">
                  <c:v>1.6421000000000001</c:v>
                </c:pt>
                <c:pt idx="39089">
                  <c:v>1.6244000000000001</c:v>
                </c:pt>
                <c:pt idx="39090">
                  <c:v>1.5630000000000002</c:v>
                </c:pt>
                <c:pt idx="39091">
                  <c:v>1.4812000000000001</c:v>
                </c:pt>
                <c:pt idx="39092">
                  <c:v>1.4998</c:v>
                </c:pt>
                <c:pt idx="39093">
                  <c:v>1.4744999999999999</c:v>
                </c:pt>
                <c:pt idx="39094">
                  <c:v>1.3794000000000002</c:v>
                </c:pt>
                <c:pt idx="39095">
                  <c:v>1.4168000000000001</c:v>
                </c:pt>
                <c:pt idx="39096">
                  <c:v>1.5132000000000001</c:v>
                </c:pt>
                <c:pt idx="39097">
                  <c:v>1.4399</c:v>
                </c:pt>
                <c:pt idx="39098">
                  <c:v>1.3985000000000001</c:v>
                </c:pt>
                <c:pt idx="39099">
                  <c:v>1.3823000000000001</c:v>
                </c:pt>
                <c:pt idx="39100">
                  <c:v>1.3413000000000002</c:v>
                </c:pt>
                <c:pt idx="39101">
                  <c:v>1.1576000000000002</c:v>
                </c:pt>
                <c:pt idx="39102">
                  <c:v>1.1513</c:v>
                </c:pt>
                <c:pt idx="39103">
                  <c:v>1.0837999999999999</c:v>
                </c:pt>
                <c:pt idx="39104">
                  <c:v>1.0791000000000002</c:v>
                </c:pt>
                <c:pt idx="39105">
                  <c:v>1.0932999999999999</c:v>
                </c:pt>
                <c:pt idx="39106">
                  <c:v>1.0435000000000001</c:v>
                </c:pt>
                <c:pt idx="39107">
                  <c:v>1.0385</c:v>
                </c:pt>
                <c:pt idx="39108">
                  <c:v>1.0102</c:v>
                </c:pt>
                <c:pt idx="39109">
                  <c:v>0.99730000000000008</c:v>
                </c:pt>
                <c:pt idx="39110">
                  <c:v>0.94789999999999996</c:v>
                </c:pt>
                <c:pt idx="39111">
                  <c:v>0.96140000000000014</c:v>
                </c:pt>
                <c:pt idx="39112">
                  <c:v>0.97129999999999994</c:v>
                </c:pt>
                <c:pt idx="39113">
                  <c:v>0.92810000000000015</c:v>
                </c:pt>
                <c:pt idx="39114">
                  <c:v>0.97840000000000016</c:v>
                </c:pt>
                <c:pt idx="39115">
                  <c:v>0.91420000000000001</c:v>
                </c:pt>
                <c:pt idx="39116">
                  <c:v>0.90429999999999999</c:v>
                </c:pt>
                <c:pt idx="39117">
                  <c:v>0.92400000000000004</c:v>
                </c:pt>
                <c:pt idx="39118">
                  <c:v>0.89270000000000005</c:v>
                </c:pt>
                <c:pt idx="39119">
                  <c:v>0.89149999999999996</c:v>
                </c:pt>
                <c:pt idx="39120">
                  <c:v>0.88500000000000001</c:v>
                </c:pt>
                <c:pt idx="39121">
                  <c:v>0.8852000000000001</c:v>
                </c:pt>
                <c:pt idx="39122">
                  <c:v>0.86310000000000009</c:v>
                </c:pt>
                <c:pt idx="39123">
                  <c:v>0.82319999999999993</c:v>
                </c:pt>
                <c:pt idx="39124">
                  <c:v>0.81769999999999998</c:v>
                </c:pt>
                <c:pt idx="39125">
                  <c:v>0.79590000000000005</c:v>
                </c:pt>
                <c:pt idx="39126">
                  <c:v>0.78720000000000001</c:v>
                </c:pt>
                <c:pt idx="39127">
                  <c:v>0.78460000000000008</c:v>
                </c:pt>
                <c:pt idx="39128">
                  <c:v>0.75870000000000004</c:v>
                </c:pt>
                <c:pt idx="39129">
                  <c:v>0.74160000000000004</c:v>
                </c:pt>
                <c:pt idx="39130">
                  <c:v>0.73230000000000006</c:v>
                </c:pt>
                <c:pt idx="39131">
                  <c:v>0.71510000000000007</c:v>
                </c:pt>
                <c:pt idx="39132">
                  <c:v>0.71810000000000007</c:v>
                </c:pt>
                <c:pt idx="39133">
                  <c:v>0.70550000000000002</c:v>
                </c:pt>
                <c:pt idx="39134">
                  <c:v>0.69480000000000008</c:v>
                </c:pt>
                <c:pt idx="39135">
                  <c:v>0.68170000000000008</c:v>
                </c:pt>
                <c:pt idx="39136">
                  <c:v>0.67380000000000007</c:v>
                </c:pt>
                <c:pt idx="39137">
                  <c:v>0.6643</c:v>
                </c:pt>
                <c:pt idx="39138">
                  <c:v>0.65510000000000002</c:v>
                </c:pt>
                <c:pt idx="39139">
                  <c:v>0.64070000000000005</c:v>
                </c:pt>
                <c:pt idx="39140">
                  <c:v>0.626</c:v>
                </c:pt>
                <c:pt idx="39141">
                  <c:v>0.62360000000000004</c:v>
                </c:pt>
                <c:pt idx="39142">
                  <c:v>0.61</c:v>
                </c:pt>
                <c:pt idx="39143">
                  <c:v>0.59560000000000002</c:v>
                </c:pt>
                <c:pt idx="39144">
                  <c:v>0.58250000000000002</c:v>
                </c:pt>
                <c:pt idx="39145">
                  <c:v>0.6028</c:v>
                </c:pt>
                <c:pt idx="39146">
                  <c:v>0.60070000000000001</c:v>
                </c:pt>
                <c:pt idx="39147">
                  <c:v>0.54700000000000004</c:v>
                </c:pt>
                <c:pt idx="39148">
                  <c:v>0.57220000000000004</c:v>
                </c:pt>
                <c:pt idx="39149">
                  <c:v>0.56390000000000007</c:v>
                </c:pt>
                <c:pt idx="39150">
                  <c:v>0.5524</c:v>
                </c:pt>
                <c:pt idx="39151">
                  <c:v>0.55080000000000007</c:v>
                </c:pt>
                <c:pt idx="39152">
                  <c:v>0.52580000000000005</c:v>
                </c:pt>
                <c:pt idx="39153">
                  <c:v>0.5282</c:v>
                </c:pt>
                <c:pt idx="39154">
                  <c:v>0.53869999999999996</c:v>
                </c:pt>
                <c:pt idx="39155">
                  <c:v>0.53939999999999999</c:v>
                </c:pt>
                <c:pt idx="39156">
                  <c:v>0.53270000000000006</c:v>
                </c:pt>
                <c:pt idx="39157">
                  <c:v>0.52870000000000006</c:v>
                </c:pt>
                <c:pt idx="39158">
                  <c:v>0.51</c:v>
                </c:pt>
                <c:pt idx="39159">
                  <c:v>0.50570000000000004</c:v>
                </c:pt>
                <c:pt idx="39160">
                  <c:v>0.50250000000000006</c:v>
                </c:pt>
                <c:pt idx="39161">
                  <c:v>0.49560000000000004</c:v>
                </c:pt>
                <c:pt idx="39162">
                  <c:v>0.48810000000000003</c:v>
                </c:pt>
                <c:pt idx="39163">
                  <c:v>0.47939999999999999</c:v>
                </c:pt>
                <c:pt idx="39164">
                  <c:v>0.42859999999999998</c:v>
                </c:pt>
                <c:pt idx="39165">
                  <c:v>0.45110000000000006</c:v>
                </c:pt>
                <c:pt idx="39166">
                  <c:v>0.43290000000000001</c:v>
                </c:pt>
                <c:pt idx="39167">
                  <c:v>0.44530000000000003</c:v>
                </c:pt>
                <c:pt idx="39168">
                  <c:v>0.43990000000000001</c:v>
                </c:pt>
                <c:pt idx="39169">
                  <c:v>0.43290000000000001</c:v>
                </c:pt>
                <c:pt idx="39170">
                  <c:v>0.42280000000000001</c:v>
                </c:pt>
                <c:pt idx="39171">
                  <c:v>0.42000000000000004</c:v>
                </c:pt>
                <c:pt idx="39172">
                  <c:v>0.41040000000000004</c:v>
                </c:pt>
                <c:pt idx="39173">
                  <c:v>0.40300000000000002</c:v>
                </c:pt>
                <c:pt idx="39174">
                  <c:v>0.40129999999999999</c:v>
                </c:pt>
                <c:pt idx="39175">
                  <c:v>0.39319999999999999</c:v>
                </c:pt>
                <c:pt idx="39176">
                  <c:v>0.38500000000000001</c:v>
                </c:pt>
                <c:pt idx="39177">
                  <c:v>0.37820000000000004</c:v>
                </c:pt>
                <c:pt idx="39178">
                  <c:v>0.37230000000000002</c:v>
                </c:pt>
                <c:pt idx="39179">
                  <c:v>0.36670000000000003</c:v>
                </c:pt>
                <c:pt idx="39180">
                  <c:v>0.36410000000000003</c:v>
                </c:pt>
                <c:pt idx="39181">
                  <c:v>0.35930000000000001</c:v>
                </c:pt>
                <c:pt idx="39182">
                  <c:v>0.35470000000000002</c:v>
                </c:pt>
                <c:pt idx="39183">
                  <c:v>0.35170000000000001</c:v>
                </c:pt>
                <c:pt idx="39184">
                  <c:v>0.34700000000000003</c:v>
                </c:pt>
                <c:pt idx="39185">
                  <c:v>0.34470000000000001</c:v>
                </c:pt>
                <c:pt idx="39186">
                  <c:v>0.3372</c:v>
                </c:pt>
                <c:pt idx="39187">
                  <c:v>0.33119999999999999</c:v>
                </c:pt>
                <c:pt idx="39188">
                  <c:v>0.32450000000000001</c:v>
                </c:pt>
                <c:pt idx="39189">
                  <c:v>0.31940000000000002</c:v>
                </c:pt>
                <c:pt idx="39190">
                  <c:v>0.31490000000000001</c:v>
                </c:pt>
                <c:pt idx="39191">
                  <c:v>0.30470000000000003</c:v>
                </c:pt>
                <c:pt idx="39192">
                  <c:v>0.30180000000000001</c:v>
                </c:pt>
                <c:pt idx="39193">
                  <c:v>0.29380000000000001</c:v>
                </c:pt>
                <c:pt idx="39194">
                  <c:v>0.28999999999999998</c:v>
                </c:pt>
                <c:pt idx="39195">
                  <c:v>0.28750000000000003</c:v>
                </c:pt>
                <c:pt idx="39196">
                  <c:v>0.2838</c:v>
                </c:pt>
                <c:pt idx="39197">
                  <c:v>0.27879999999999999</c:v>
                </c:pt>
                <c:pt idx="39198">
                  <c:v>0.27510000000000001</c:v>
                </c:pt>
                <c:pt idx="39199">
                  <c:v>0.27140000000000003</c:v>
                </c:pt>
                <c:pt idx="39200">
                  <c:v>0.26740000000000003</c:v>
                </c:pt>
                <c:pt idx="39201">
                  <c:v>0.26179999999999998</c:v>
                </c:pt>
                <c:pt idx="39202">
                  <c:v>0.25590000000000002</c:v>
                </c:pt>
                <c:pt idx="39203">
                  <c:v>0.25720000000000004</c:v>
                </c:pt>
                <c:pt idx="39204">
                  <c:v>0.24880000000000002</c:v>
                </c:pt>
                <c:pt idx="39205">
                  <c:v>0.24780000000000002</c:v>
                </c:pt>
                <c:pt idx="39206">
                  <c:v>0.24780000000000002</c:v>
                </c:pt>
                <c:pt idx="39207">
                  <c:v>0.24560000000000001</c:v>
                </c:pt>
                <c:pt idx="39208">
                  <c:v>0.2432</c:v>
                </c:pt>
                <c:pt idx="39209">
                  <c:v>0.23980000000000001</c:v>
                </c:pt>
                <c:pt idx="39210">
                  <c:v>0.23230000000000001</c:v>
                </c:pt>
                <c:pt idx="39211">
                  <c:v>0.23090000000000002</c:v>
                </c:pt>
                <c:pt idx="39212">
                  <c:v>0.22850000000000004</c:v>
                </c:pt>
                <c:pt idx="39213">
                  <c:v>0.22500000000000001</c:v>
                </c:pt>
                <c:pt idx="39214">
                  <c:v>0.22050000000000003</c:v>
                </c:pt>
                <c:pt idx="39215">
                  <c:v>0.217</c:v>
                </c:pt>
                <c:pt idx="39216">
                  <c:v>0.21330000000000002</c:v>
                </c:pt>
                <c:pt idx="39217">
                  <c:v>0.20680000000000001</c:v>
                </c:pt>
                <c:pt idx="39218">
                  <c:v>0.2036</c:v>
                </c:pt>
                <c:pt idx="39219">
                  <c:v>0.20330000000000001</c:v>
                </c:pt>
                <c:pt idx="39220">
                  <c:v>0.19840000000000002</c:v>
                </c:pt>
                <c:pt idx="39221">
                  <c:v>0.1976</c:v>
                </c:pt>
                <c:pt idx="39222">
                  <c:v>0.19710000000000003</c:v>
                </c:pt>
                <c:pt idx="39223">
                  <c:v>0.192</c:v>
                </c:pt>
                <c:pt idx="39224">
                  <c:v>0.18420000000000003</c:v>
                </c:pt>
                <c:pt idx="39225">
                  <c:v>0.1825</c:v>
                </c:pt>
                <c:pt idx="39226">
                  <c:v>0.17760000000000001</c:v>
                </c:pt>
                <c:pt idx="39227">
                  <c:v>0.1777</c:v>
                </c:pt>
                <c:pt idx="39228">
                  <c:v>0.17430000000000001</c:v>
                </c:pt>
                <c:pt idx="39229">
                  <c:v>0.17720000000000002</c:v>
                </c:pt>
                <c:pt idx="39230">
                  <c:v>0.17370000000000002</c:v>
                </c:pt>
                <c:pt idx="39231">
                  <c:v>0.17070000000000002</c:v>
                </c:pt>
                <c:pt idx="39232">
                  <c:v>0.1696</c:v>
                </c:pt>
                <c:pt idx="39233">
                  <c:v>0.16790000000000002</c:v>
                </c:pt>
                <c:pt idx="39234">
                  <c:v>0.16650000000000001</c:v>
                </c:pt>
                <c:pt idx="39235">
                  <c:v>0.16820000000000002</c:v>
                </c:pt>
                <c:pt idx="39236">
                  <c:v>0.16820000000000002</c:v>
                </c:pt>
                <c:pt idx="39237">
                  <c:v>0.16500000000000001</c:v>
                </c:pt>
                <c:pt idx="39238">
                  <c:v>0.16650000000000001</c:v>
                </c:pt>
                <c:pt idx="39239">
                  <c:v>0.16990000000000002</c:v>
                </c:pt>
                <c:pt idx="39240">
                  <c:v>0.17170000000000002</c:v>
                </c:pt>
                <c:pt idx="39241">
                  <c:v>0.16910000000000003</c:v>
                </c:pt>
                <c:pt idx="39242">
                  <c:v>0.17120000000000002</c:v>
                </c:pt>
                <c:pt idx="39243">
                  <c:v>0.17110000000000003</c:v>
                </c:pt>
                <c:pt idx="39244">
                  <c:v>0.1764</c:v>
                </c:pt>
                <c:pt idx="39245">
                  <c:v>0.17780000000000001</c:v>
                </c:pt>
                <c:pt idx="39246">
                  <c:v>0.17660000000000001</c:v>
                </c:pt>
                <c:pt idx="39247">
                  <c:v>0.17630000000000001</c:v>
                </c:pt>
                <c:pt idx="39248">
                  <c:v>0.17280000000000001</c:v>
                </c:pt>
                <c:pt idx="39249">
                  <c:v>0.18110000000000001</c:v>
                </c:pt>
                <c:pt idx="39250">
                  <c:v>0.18610000000000002</c:v>
                </c:pt>
                <c:pt idx="39251">
                  <c:v>0.18610000000000002</c:v>
                </c:pt>
                <c:pt idx="39252">
                  <c:v>0.1905</c:v>
                </c:pt>
                <c:pt idx="39253">
                  <c:v>0.19110000000000002</c:v>
                </c:pt>
                <c:pt idx="39254">
                  <c:v>0.19259999999999999</c:v>
                </c:pt>
                <c:pt idx="39255">
                  <c:v>0.19830000000000003</c:v>
                </c:pt>
                <c:pt idx="39256">
                  <c:v>0.20040000000000002</c:v>
                </c:pt>
                <c:pt idx="39257">
                  <c:v>0.21080000000000002</c:v>
                </c:pt>
                <c:pt idx="39258">
                  <c:v>0.21850000000000003</c:v>
                </c:pt>
                <c:pt idx="39259">
                  <c:v>0.22050000000000003</c:v>
                </c:pt>
                <c:pt idx="39260">
                  <c:v>0.2324</c:v>
                </c:pt>
                <c:pt idx="39261">
                  <c:v>0.24049999999999999</c:v>
                </c:pt>
                <c:pt idx="39262">
                  <c:v>0.24950000000000003</c:v>
                </c:pt>
                <c:pt idx="39263">
                  <c:v>0.25209999999999999</c:v>
                </c:pt>
                <c:pt idx="39264">
                  <c:v>0.27</c:v>
                </c:pt>
                <c:pt idx="39265">
                  <c:v>0.2883</c:v>
                </c:pt>
                <c:pt idx="39266">
                  <c:v>0.30360000000000004</c:v>
                </c:pt>
                <c:pt idx="39267">
                  <c:v>0.30820000000000003</c:v>
                </c:pt>
                <c:pt idx="39268">
                  <c:v>0.31610000000000005</c:v>
                </c:pt>
                <c:pt idx="39269">
                  <c:v>0.32490000000000002</c:v>
                </c:pt>
                <c:pt idx="39270">
                  <c:v>0.38240000000000002</c:v>
                </c:pt>
                <c:pt idx="39271">
                  <c:v>0.40140000000000003</c:v>
                </c:pt>
                <c:pt idx="39272">
                  <c:v>0.47170000000000001</c:v>
                </c:pt>
                <c:pt idx="39273">
                  <c:v>0.51159999999999994</c:v>
                </c:pt>
                <c:pt idx="39274">
                  <c:v>0.55570000000000008</c:v>
                </c:pt>
                <c:pt idx="39275">
                  <c:v>0.56030000000000002</c:v>
                </c:pt>
                <c:pt idx="39276">
                  <c:v>0.61520000000000008</c:v>
                </c:pt>
                <c:pt idx="39277">
                  <c:v>0.64180000000000004</c:v>
                </c:pt>
                <c:pt idx="39278">
                  <c:v>0.66559999999999997</c:v>
                </c:pt>
                <c:pt idx="39279">
                  <c:v>0.68150000000000011</c:v>
                </c:pt>
                <c:pt idx="39280">
                  <c:v>0.71260000000000012</c:v>
                </c:pt>
                <c:pt idx="39281">
                  <c:v>0.72260000000000002</c:v>
                </c:pt>
                <c:pt idx="39282">
                  <c:v>0.74740000000000006</c:v>
                </c:pt>
                <c:pt idx="39283">
                  <c:v>0.75150000000000006</c:v>
                </c:pt>
                <c:pt idx="39284">
                  <c:v>0.76880000000000004</c:v>
                </c:pt>
                <c:pt idx="39285">
                  <c:v>0.79390000000000005</c:v>
                </c:pt>
                <c:pt idx="39286">
                  <c:v>0.84430000000000005</c:v>
                </c:pt>
                <c:pt idx="39287">
                  <c:v>0.84019999999999995</c:v>
                </c:pt>
                <c:pt idx="39288">
                  <c:v>0.87390000000000012</c:v>
                </c:pt>
                <c:pt idx="39289">
                  <c:v>0.9003000000000001</c:v>
                </c:pt>
                <c:pt idx="39290">
                  <c:v>0.92470000000000008</c:v>
                </c:pt>
                <c:pt idx="39291">
                  <c:v>0.94789999999999996</c:v>
                </c:pt>
                <c:pt idx="39292">
                  <c:v>0.96360000000000001</c:v>
                </c:pt>
                <c:pt idx="39293">
                  <c:v>0.99770000000000003</c:v>
                </c:pt>
                <c:pt idx="39294">
                  <c:v>0.97599999999999998</c:v>
                </c:pt>
                <c:pt idx="39295">
                  <c:v>1.0134000000000001</c:v>
                </c:pt>
                <c:pt idx="39296">
                  <c:v>1.0276000000000001</c:v>
                </c:pt>
                <c:pt idx="39297">
                  <c:v>1.0459000000000001</c:v>
                </c:pt>
                <c:pt idx="39298">
                  <c:v>1.0694000000000001</c:v>
                </c:pt>
                <c:pt idx="39299">
                  <c:v>1.0842000000000001</c:v>
                </c:pt>
                <c:pt idx="39300">
                  <c:v>1.1135999999999999</c:v>
                </c:pt>
                <c:pt idx="39301">
                  <c:v>1.1358000000000001</c:v>
                </c:pt>
                <c:pt idx="39302">
                  <c:v>1.1632</c:v>
                </c:pt>
                <c:pt idx="39303">
                  <c:v>1.2189000000000001</c:v>
                </c:pt>
                <c:pt idx="39304">
                  <c:v>1.2299</c:v>
                </c:pt>
                <c:pt idx="39305">
                  <c:v>1.2170000000000001</c:v>
                </c:pt>
                <c:pt idx="39306">
                  <c:v>1.2423999999999999</c:v>
                </c:pt>
                <c:pt idx="39307">
                  <c:v>1.2413000000000001</c:v>
                </c:pt>
                <c:pt idx="39308">
                  <c:v>1.2742000000000002</c:v>
                </c:pt>
                <c:pt idx="39309">
                  <c:v>1.3059000000000001</c:v>
                </c:pt>
                <c:pt idx="39310">
                  <c:v>1.3474000000000002</c:v>
                </c:pt>
                <c:pt idx="39311">
                  <c:v>1.3541000000000001</c:v>
                </c:pt>
                <c:pt idx="39312">
                  <c:v>1.3435000000000001</c:v>
                </c:pt>
                <c:pt idx="39313">
                  <c:v>1.4258</c:v>
                </c:pt>
                <c:pt idx="39314">
                  <c:v>1.4415</c:v>
                </c:pt>
                <c:pt idx="39315">
                  <c:v>1.4645000000000001</c:v>
                </c:pt>
                <c:pt idx="39316">
                  <c:v>1.5119</c:v>
                </c:pt>
                <c:pt idx="39317">
                  <c:v>1.5649</c:v>
                </c:pt>
                <c:pt idx="39318">
                  <c:v>1.5379</c:v>
                </c:pt>
                <c:pt idx="39319">
                  <c:v>1.5787000000000002</c:v>
                </c:pt>
                <c:pt idx="39320">
                  <c:v>1.6132000000000002</c:v>
                </c:pt>
                <c:pt idx="39321">
                  <c:v>1.6117000000000001</c:v>
                </c:pt>
                <c:pt idx="39322">
                  <c:v>1.6602000000000001</c:v>
                </c:pt>
                <c:pt idx="39323">
                  <c:v>1.7006000000000001</c:v>
                </c:pt>
                <c:pt idx="39324">
                  <c:v>1.6742000000000001</c:v>
                </c:pt>
                <c:pt idx="39325">
                  <c:v>1.6834</c:v>
                </c:pt>
                <c:pt idx="39326">
                  <c:v>1.6957000000000002</c:v>
                </c:pt>
                <c:pt idx="39327">
                  <c:v>1.7219000000000002</c:v>
                </c:pt>
                <c:pt idx="39328">
                  <c:v>1.7295000000000003</c:v>
                </c:pt>
                <c:pt idx="39329">
                  <c:v>1.6989999999999998</c:v>
                </c:pt>
                <c:pt idx="39330">
                  <c:v>1.7011000000000001</c:v>
                </c:pt>
                <c:pt idx="39331">
                  <c:v>1.7098</c:v>
                </c:pt>
                <c:pt idx="39332">
                  <c:v>1.7236000000000002</c:v>
                </c:pt>
                <c:pt idx="39333">
                  <c:v>1.7364999999999999</c:v>
                </c:pt>
                <c:pt idx="39334">
                  <c:v>1.7279</c:v>
                </c:pt>
                <c:pt idx="39335">
                  <c:v>1.7568999999999999</c:v>
                </c:pt>
                <c:pt idx="39336">
                  <c:v>1.7728999999999999</c:v>
                </c:pt>
                <c:pt idx="39337">
                  <c:v>1.7806000000000002</c:v>
                </c:pt>
                <c:pt idx="39338">
                  <c:v>1.7910000000000001</c:v>
                </c:pt>
                <c:pt idx="39339">
                  <c:v>1.7814000000000001</c:v>
                </c:pt>
                <c:pt idx="39340">
                  <c:v>1.7964</c:v>
                </c:pt>
                <c:pt idx="39341">
                  <c:v>1.8012000000000001</c:v>
                </c:pt>
                <c:pt idx="39342">
                  <c:v>1.8263000000000003</c:v>
                </c:pt>
                <c:pt idx="39343">
                  <c:v>1.8311000000000002</c:v>
                </c:pt>
                <c:pt idx="39344">
                  <c:v>1.8520000000000001</c:v>
                </c:pt>
                <c:pt idx="39345">
                  <c:v>1.8603000000000003</c:v>
                </c:pt>
                <c:pt idx="39346">
                  <c:v>1.8338999999999999</c:v>
                </c:pt>
                <c:pt idx="39347">
                  <c:v>1.8852000000000002</c:v>
                </c:pt>
                <c:pt idx="39348">
                  <c:v>1.8429</c:v>
                </c:pt>
                <c:pt idx="39349">
                  <c:v>1.8281000000000001</c:v>
                </c:pt>
                <c:pt idx="39350">
                  <c:v>1.8069</c:v>
                </c:pt>
                <c:pt idx="39351">
                  <c:v>1.8363</c:v>
                </c:pt>
                <c:pt idx="39352">
                  <c:v>1.8596000000000001</c:v>
                </c:pt>
                <c:pt idx="39353">
                  <c:v>1.8579999999999999</c:v>
                </c:pt>
                <c:pt idx="39354">
                  <c:v>1.8129999999999999</c:v>
                </c:pt>
                <c:pt idx="39355">
                  <c:v>1.8050999999999999</c:v>
                </c:pt>
                <c:pt idx="39356">
                  <c:v>1.8109999999999999</c:v>
                </c:pt>
                <c:pt idx="39357">
                  <c:v>1.8259000000000001</c:v>
                </c:pt>
                <c:pt idx="39358">
                  <c:v>1.8405000000000002</c:v>
                </c:pt>
                <c:pt idx="39359">
                  <c:v>1.8446000000000002</c:v>
                </c:pt>
                <c:pt idx="39360">
                  <c:v>1.8381000000000001</c:v>
                </c:pt>
                <c:pt idx="39361">
                  <c:v>1.8099000000000001</c:v>
                </c:pt>
                <c:pt idx="39362">
                  <c:v>1.7690999999999999</c:v>
                </c:pt>
                <c:pt idx="39363">
                  <c:v>1.7344999999999999</c:v>
                </c:pt>
                <c:pt idx="39364">
                  <c:v>1.8186</c:v>
                </c:pt>
                <c:pt idx="39365">
                  <c:v>1.8010000000000002</c:v>
                </c:pt>
                <c:pt idx="39366">
                  <c:v>1.804</c:v>
                </c:pt>
                <c:pt idx="39367">
                  <c:v>1.7276</c:v>
                </c:pt>
                <c:pt idx="39368">
                  <c:v>1.6846000000000001</c:v>
                </c:pt>
                <c:pt idx="39369">
                  <c:v>1.706</c:v>
                </c:pt>
                <c:pt idx="39370">
                  <c:v>1.5762</c:v>
                </c:pt>
                <c:pt idx="39371">
                  <c:v>1.5064000000000002</c:v>
                </c:pt>
                <c:pt idx="39372">
                  <c:v>1.4882</c:v>
                </c:pt>
                <c:pt idx="39373">
                  <c:v>1.4687000000000001</c:v>
                </c:pt>
                <c:pt idx="39374">
                  <c:v>1.5831</c:v>
                </c:pt>
                <c:pt idx="39375">
                  <c:v>1.4446000000000001</c:v>
                </c:pt>
                <c:pt idx="39376">
                  <c:v>1.4258</c:v>
                </c:pt>
                <c:pt idx="39377">
                  <c:v>1.3938000000000001</c:v>
                </c:pt>
                <c:pt idx="39378">
                  <c:v>1.3490000000000002</c:v>
                </c:pt>
                <c:pt idx="39379">
                  <c:v>1.3509000000000002</c:v>
                </c:pt>
                <c:pt idx="39380">
                  <c:v>1.3507</c:v>
                </c:pt>
                <c:pt idx="39381">
                  <c:v>1.3438000000000001</c:v>
                </c:pt>
                <c:pt idx="39382">
                  <c:v>1.3082000000000003</c:v>
                </c:pt>
                <c:pt idx="39383">
                  <c:v>1.2526000000000002</c:v>
                </c:pt>
                <c:pt idx="39384">
                  <c:v>1.2241</c:v>
                </c:pt>
                <c:pt idx="39385">
                  <c:v>1.2353000000000001</c:v>
                </c:pt>
                <c:pt idx="39386">
                  <c:v>1.1679000000000002</c:v>
                </c:pt>
                <c:pt idx="39387">
                  <c:v>1.1401999999999999</c:v>
                </c:pt>
                <c:pt idx="39388">
                  <c:v>1.1531</c:v>
                </c:pt>
                <c:pt idx="39389">
                  <c:v>1.1708000000000001</c:v>
                </c:pt>
                <c:pt idx="39390">
                  <c:v>1.1206</c:v>
                </c:pt>
                <c:pt idx="39391">
                  <c:v>1.0833000000000002</c:v>
                </c:pt>
                <c:pt idx="39392">
                  <c:v>1.0405</c:v>
                </c:pt>
                <c:pt idx="39393">
                  <c:v>1.0178</c:v>
                </c:pt>
                <c:pt idx="39394">
                  <c:v>1.0785</c:v>
                </c:pt>
                <c:pt idx="39395">
                  <c:v>1.0515000000000001</c:v>
                </c:pt>
                <c:pt idx="39396">
                  <c:v>1.024</c:v>
                </c:pt>
                <c:pt idx="39397">
                  <c:v>0.98710000000000009</c:v>
                </c:pt>
                <c:pt idx="39398">
                  <c:v>1.0322</c:v>
                </c:pt>
                <c:pt idx="39399">
                  <c:v>1.0335000000000001</c:v>
                </c:pt>
                <c:pt idx="39400">
                  <c:v>0.86350000000000005</c:v>
                </c:pt>
                <c:pt idx="39401">
                  <c:v>0.92070000000000007</c:v>
                </c:pt>
                <c:pt idx="39402">
                  <c:v>0.93279999999999996</c:v>
                </c:pt>
                <c:pt idx="39403">
                  <c:v>0.97330000000000005</c:v>
                </c:pt>
                <c:pt idx="39404">
                  <c:v>0.86210000000000009</c:v>
                </c:pt>
                <c:pt idx="39405">
                  <c:v>0.85580000000000001</c:v>
                </c:pt>
                <c:pt idx="39406">
                  <c:v>0.85220000000000007</c:v>
                </c:pt>
                <c:pt idx="39407">
                  <c:v>0.81150000000000011</c:v>
                </c:pt>
                <c:pt idx="39408">
                  <c:v>0.77780000000000005</c:v>
                </c:pt>
                <c:pt idx="39409">
                  <c:v>0.75530000000000008</c:v>
                </c:pt>
                <c:pt idx="39410">
                  <c:v>0.7844000000000001</c:v>
                </c:pt>
                <c:pt idx="39411">
                  <c:v>0.76710000000000012</c:v>
                </c:pt>
                <c:pt idx="39412">
                  <c:v>0.70450000000000002</c:v>
                </c:pt>
                <c:pt idx="39413">
                  <c:v>0.7117</c:v>
                </c:pt>
                <c:pt idx="39414">
                  <c:v>0.69379999999999997</c:v>
                </c:pt>
                <c:pt idx="39415">
                  <c:v>0.69280000000000008</c:v>
                </c:pt>
                <c:pt idx="39416">
                  <c:v>0.68550000000000011</c:v>
                </c:pt>
                <c:pt idx="39417">
                  <c:v>0.66080000000000005</c:v>
                </c:pt>
                <c:pt idx="39418">
                  <c:v>0.63830000000000009</c:v>
                </c:pt>
                <c:pt idx="39419">
                  <c:v>0.62580000000000002</c:v>
                </c:pt>
                <c:pt idx="39420">
                  <c:v>0.61010000000000009</c:v>
                </c:pt>
                <c:pt idx="39421">
                  <c:v>0.59870000000000001</c:v>
                </c:pt>
                <c:pt idx="39422">
                  <c:v>0.58660000000000001</c:v>
                </c:pt>
                <c:pt idx="39423">
                  <c:v>0.57540000000000002</c:v>
                </c:pt>
                <c:pt idx="39424">
                  <c:v>0.56269999999999998</c:v>
                </c:pt>
                <c:pt idx="39425">
                  <c:v>0.54880000000000007</c:v>
                </c:pt>
                <c:pt idx="39426">
                  <c:v>0.5423</c:v>
                </c:pt>
                <c:pt idx="39427">
                  <c:v>0.53639999999999999</c:v>
                </c:pt>
                <c:pt idx="39428">
                  <c:v>0.52610000000000001</c:v>
                </c:pt>
                <c:pt idx="39429">
                  <c:v>0.51570000000000005</c:v>
                </c:pt>
                <c:pt idx="39430">
                  <c:v>0.50680000000000003</c:v>
                </c:pt>
                <c:pt idx="39431">
                  <c:v>0.49390000000000001</c:v>
                </c:pt>
                <c:pt idx="39432">
                  <c:v>0.48810000000000003</c:v>
                </c:pt>
                <c:pt idx="39433">
                  <c:v>0.48419999999999996</c:v>
                </c:pt>
                <c:pt idx="39434">
                  <c:v>0.47930000000000006</c:v>
                </c:pt>
                <c:pt idx="39435">
                  <c:v>0.46970000000000001</c:v>
                </c:pt>
                <c:pt idx="39436">
                  <c:v>0.45410000000000006</c:v>
                </c:pt>
                <c:pt idx="39437">
                  <c:v>0.44520000000000004</c:v>
                </c:pt>
                <c:pt idx="39438">
                  <c:v>0.43819999999999998</c:v>
                </c:pt>
                <c:pt idx="39439">
                  <c:v>0.42850000000000005</c:v>
                </c:pt>
                <c:pt idx="39440">
                  <c:v>0.42430000000000007</c:v>
                </c:pt>
                <c:pt idx="39441">
                  <c:v>0.4138</c:v>
                </c:pt>
                <c:pt idx="39442">
                  <c:v>0.40430000000000005</c:v>
                </c:pt>
                <c:pt idx="39443">
                  <c:v>0.3992</c:v>
                </c:pt>
                <c:pt idx="39444">
                  <c:v>0.39450000000000002</c:v>
                </c:pt>
                <c:pt idx="39445">
                  <c:v>0.38450000000000006</c:v>
                </c:pt>
                <c:pt idx="39446">
                  <c:v>0.37450000000000006</c:v>
                </c:pt>
                <c:pt idx="39447">
                  <c:v>0.36899999999999999</c:v>
                </c:pt>
                <c:pt idx="39448">
                  <c:v>0.36680000000000001</c:v>
                </c:pt>
                <c:pt idx="39449">
                  <c:v>0.35550000000000004</c:v>
                </c:pt>
                <c:pt idx="39450">
                  <c:v>0.3473</c:v>
                </c:pt>
                <c:pt idx="39451">
                  <c:v>0.34750000000000003</c:v>
                </c:pt>
                <c:pt idx="39452">
                  <c:v>0.34100000000000003</c:v>
                </c:pt>
                <c:pt idx="39453">
                  <c:v>0.33079999999999998</c:v>
                </c:pt>
                <c:pt idx="39454">
                  <c:v>0.32150000000000001</c:v>
                </c:pt>
                <c:pt idx="39455">
                  <c:v>0.31880000000000003</c:v>
                </c:pt>
                <c:pt idx="39456">
                  <c:v>0.31200000000000006</c:v>
                </c:pt>
                <c:pt idx="39457">
                  <c:v>0.30560000000000004</c:v>
                </c:pt>
                <c:pt idx="39458">
                  <c:v>0.30099999999999999</c:v>
                </c:pt>
                <c:pt idx="39459">
                  <c:v>0.28889999999999999</c:v>
                </c:pt>
                <c:pt idx="39460">
                  <c:v>0.28809999999999997</c:v>
                </c:pt>
                <c:pt idx="39461">
                  <c:v>0.28460000000000002</c:v>
                </c:pt>
                <c:pt idx="39462">
                  <c:v>0.27650000000000002</c:v>
                </c:pt>
                <c:pt idx="39463">
                  <c:v>0.26910000000000001</c:v>
                </c:pt>
                <c:pt idx="39464">
                  <c:v>0.2661</c:v>
                </c:pt>
                <c:pt idx="39465">
                  <c:v>0.25819999999999999</c:v>
                </c:pt>
                <c:pt idx="39466">
                  <c:v>0.25179999999999997</c:v>
                </c:pt>
                <c:pt idx="39467">
                  <c:v>0.24960000000000002</c:v>
                </c:pt>
                <c:pt idx="39468">
                  <c:v>0.2452</c:v>
                </c:pt>
                <c:pt idx="39469">
                  <c:v>0.24329999999999999</c:v>
                </c:pt>
                <c:pt idx="39470">
                  <c:v>0.23769999999999999</c:v>
                </c:pt>
                <c:pt idx="39471">
                  <c:v>0.23690000000000003</c:v>
                </c:pt>
                <c:pt idx="39472">
                  <c:v>0.2268</c:v>
                </c:pt>
                <c:pt idx="39473">
                  <c:v>0.21740000000000001</c:v>
                </c:pt>
                <c:pt idx="39474">
                  <c:v>0.2167</c:v>
                </c:pt>
                <c:pt idx="39475">
                  <c:v>0.20930000000000001</c:v>
                </c:pt>
                <c:pt idx="39476">
                  <c:v>0.20670000000000002</c:v>
                </c:pt>
                <c:pt idx="39477">
                  <c:v>0.19920000000000002</c:v>
                </c:pt>
                <c:pt idx="39478">
                  <c:v>0.20130000000000001</c:v>
                </c:pt>
                <c:pt idx="39479">
                  <c:v>0.19350000000000001</c:v>
                </c:pt>
                <c:pt idx="39480">
                  <c:v>0.18690000000000001</c:v>
                </c:pt>
                <c:pt idx="39481">
                  <c:v>0.18330000000000002</c:v>
                </c:pt>
                <c:pt idx="39482">
                  <c:v>0.18240000000000001</c:v>
                </c:pt>
                <c:pt idx="39483">
                  <c:v>0.17900000000000002</c:v>
                </c:pt>
                <c:pt idx="39484">
                  <c:v>0.1736</c:v>
                </c:pt>
                <c:pt idx="39485">
                  <c:v>0.16850000000000001</c:v>
                </c:pt>
                <c:pt idx="39486">
                  <c:v>0.16930000000000001</c:v>
                </c:pt>
                <c:pt idx="39487">
                  <c:v>0.16600000000000001</c:v>
                </c:pt>
                <c:pt idx="39488">
                  <c:v>0.16240000000000002</c:v>
                </c:pt>
                <c:pt idx="39489">
                  <c:v>0.15910000000000002</c:v>
                </c:pt>
                <c:pt idx="39490">
                  <c:v>0.1492</c:v>
                </c:pt>
                <c:pt idx="39491">
                  <c:v>0.14570000000000002</c:v>
                </c:pt>
                <c:pt idx="39492">
                  <c:v>0.14380000000000001</c:v>
                </c:pt>
                <c:pt idx="39493">
                  <c:v>0.13620000000000002</c:v>
                </c:pt>
                <c:pt idx="39494">
                  <c:v>0.1389</c:v>
                </c:pt>
                <c:pt idx="39495">
                  <c:v>0.1389</c:v>
                </c:pt>
                <c:pt idx="39496">
                  <c:v>0.13500000000000001</c:v>
                </c:pt>
                <c:pt idx="39497">
                  <c:v>0.13320000000000001</c:v>
                </c:pt>
                <c:pt idx="39498">
                  <c:v>0.13009999999999999</c:v>
                </c:pt>
                <c:pt idx="39499">
                  <c:v>0.12940000000000002</c:v>
                </c:pt>
                <c:pt idx="39500">
                  <c:v>0.12480000000000001</c:v>
                </c:pt>
                <c:pt idx="39501">
                  <c:v>0.123</c:v>
                </c:pt>
                <c:pt idx="39502">
                  <c:v>0.11550000000000001</c:v>
                </c:pt>
                <c:pt idx="39503">
                  <c:v>0.11840000000000001</c:v>
                </c:pt>
                <c:pt idx="39504">
                  <c:v>0.11630000000000001</c:v>
                </c:pt>
                <c:pt idx="39505">
                  <c:v>0.1162</c:v>
                </c:pt>
                <c:pt idx="39506">
                  <c:v>0.1134</c:v>
                </c:pt>
                <c:pt idx="39507">
                  <c:v>0.11459999999999999</c:v>
                </c:pt>
                <c:pt idx="39508">
                  <c:v>0.1089</c:v>
                </c:pt>
                <c:pt idx="39509">
                  <c:v>0.10830000000000001</c:v>
                </c:pt>
                <c:pt idx="39510">
                  <c:v>0.1041</c:v>
                </c:pt>
                <c:pt idx="39511">
                  <c:v>0.10489999999999999</c:v>
                </c:pt>
                <c:pt idx="39512">
                  <c:v>0.1047</c:v>
                </c:pt>
                <c:pt idx="39513">
                  <c:v>0.10160000000000001</c:v>
                </c:pt>
                <c:pt idx="39514">
                  <c:v>9.870000000000001E-2</c:v>
                </c:pt>
                <c:pt idx="39515">
                  <c:v>9.4200000000000006E-2</c:v>
                </c:pt>
                <c:pt idx="39516">
                  <c:v>9.7100000000000006E-2</c:v>
                </c:pt>
                <c:pt idx="39517">
                  <c:v>9.2700000000000005E-2</c:v>
                </c:pt>
                <c:pt idx="39518">
                  <c:v>9.2800000000000007E-2</c:v>
                </c:pt>
                <c:pt idx="39519">
                  <c:v>9.4E-2</c:v>
                </c:pt>
                <c:pt idx="39520">
                  <c:v>9.2700000000000005E-2</c:v>
                </c:pt>
                <c:pt idx="39521">
                  <c:v>9.2800000000000007E-2</c:v>
                </c:pt>
                <c:pt idx="39522">
                  <c:v>9.1000000000000011E-2</c:v>
                </c:pt>
                <c:pt idx="39523">
                  <c:v>9.0700000000000003E-2</c:v>
                </c:pt>
                <c:pt idx="39524">
                  <c:v>8.5300000000000001E-2</c:v>
                </c:pt>
                <c:pt idx="39525">
                  <c:v>8.6800000000000002E-2</c:v>
                </c:pt>
                <c:pt idx="39526">
                  <c:v>8.5600000000000009E-2</c:v>
                </c:pt>
                <c:pt idx="39527">
                  <c:v>8.7000000000000008E-2</c:v>
                </c:pt>
                <c:pt idx="39528">
                  <c:v>9.5000000000000001E-2</c:v>
                </c:pt>
                <c:pt idx="39529">
                  <c:v>9.2500000000000013E-2</c:v>
                </c:pt>
                <c:pt idx="39530">
                  <c:v>9.5100000000000004E-2</c:v>
                </c:pt>
                <c:pt idx="39531">
                  <c:v>9.6700000000000008E-2</c:v>
                </c:pt>
                <c:pt idx="39532">
                  <c:v>0.1027</c:v>
                </c:pt>
                <c:pt idx="39533">
                  <c:v>0.10560000000000001</c:v>
                </c:pt>
                <c:pt idx="39534">
                  <c:v>0.11000000000000001</c:v>
                </c:pt>
                <c:pt idx="39535">
                  <c:v>0.10760000000000002</c:v>
                </c:pt>
                <c:pt idx="39536">
                  <c:v>0.10780000000000001</c:v>
                </c:pt>
                <c:pt idx="39537">
                  <c:v>0.11410000000000001</c:v>
                </c:pt>
                <c:pt idx="39538">
                  <c:v>0.11559999999999999</c:v>
                </c:pt>
                <c:pt idx="39539">
                  <c:v>0.11599999999999999</c:v>
                </c:pt>
                <c:pt idx="39540">
                  <c:v>0.1169</c:v>
                </c:pt>
                <c:pt idx="39541">
                  <c:v>0.12040000000000001</c:v>
                </c:pt>
                <c:pt idx="39542">
                  <c:v>0.12560000000000002</c:v>
                </c:pt>
                <c:pt idx="39543">
                  <c:v>0.12889999999999999</c:v>
                </c:pt>
                <c:pt idx="39544">
                  <c:v>0.13300000000000001</c:v>
                </c:pt>
                <c:pt idx="39545">
                  <c:v>0.14299999999999999</c:v>
                </c:pt>
                <c:pt idx="39546">
                  <c:v>0.14990000000000003</c:v>
                </c:pt>
                <c:pt idx="39547">
                  <c:v>0.1517</c:v>
                </c:pt>
                <c:pt idx="39548">
                  <c:v>0.1522</c:v>
                </c:pt>
                <c:pt idx="39549">
                  <c:v>0.15820000000000001</c:v>
                </c:pt>
                <c:pt idx="39550">
                  <c:v>0.16620000000000001</c:v>
                </c:pt>
                <c:pt idx="39551">
                  <c:v>0.17500000000000002</c:v>
                </c:pt>
                <c:pt idx="39552">
                  <c:v>0.18580000000000002</c:v>
                </c:pt>
                <c:pt idx="39553">
                  <c:v>0.19570000000000001</c:v>
                </c:pt>
                <c:pt idx="39554">
                  <c:v>0.20670000000000002</c:v>
                </c:pt>
                <c:pt idx="39555">
                  <c:v>0.22280000000000003</c:v>
                </c:pt>
                <c:pt idx="39556">
                  <c:v>0.23870000000000002</c:v>
                </c:pt>
                <c:pt idx="39557">
                  <c:v>0.2525</c:v>
                </c:pt>
                <c:pt idx="39558">
                  <c:v>0.2631</c:v>
                </c:pt>
                <c:pt idx="39559">
                  <c:v>0.27210000000000001</c:v>
                </c:pt>
                <c:pt idx="39560">
                  <c:v>0.28989999999999999</c:v>
                </c:pt>
                <c:pt idx="39561">
                  <c:v>0.30930000000000002</c:v>
                </c:pt>
                <c:pt idx="39562">
                  <c:v>0.3327</c:v>
                </c:pt>
                <c:pt idx="39563">
                  <c:v>0.36120000000000002</c:v>
                </c:pt>
                <c:pt idx="39564">
                  <c:v>0.38570000000000004</c:v>
                </c:pt>
                <c:pt idx="39565">
                  <c:v>0.43830000000000002</c:v>
                </c:pt>
                <c:pt idx="39566">
                  <c:v>0.50209999999999999</c:v>
                </c:pt>
                <c:pt idx="39567">
                  <c:v>0.5101</c:v>
                </c:pt>
                <c:pt idx="39568">
                  <c:v>0.59699999999999998</c:v>
                </c:pt>
                <c:pt idx="39569">
                  <c:v>0.68610000000000004</c:v>
                </c:pt>
                <c:pt idx="39570">
                  <c:v>0.69800000000000006</c:v>
                </c:pt>
                <c:pt idx="39571">
                  <c:v>0.77750000000000008</c:v>
                </c:pt>
                <c:pt idx="39572">
                  <c:v>0.81869999999999998</c:v>
                </c:pt>
                <c:pt idx="39573">
                  <c:v>0.84789999999999999</c:v>
                </c:pt>
                <c:pt idx="39574">
                  <c:v>0.8862000000000001</c:v>
                </c:pt>
                <c:pt idx="39575">
                  <c:v>0.89329999999999998</c:v>
                </c:pt>
                <c:pt idx="39576">
                  <c:v>0.96189999999999998</c:v>
                </c:pt>
                <c:pt idx="39577">
                  <c:v>0.99770000000000003</c:v>
                </c:pt>
                <c:pt idx="39578">
                  <c:v>1.0342</c:v>
                </c:pt>
                <c:pt idx="39579">
                  <c:v>1.0776999999999999</c:v>
                </c:pt>
                <c:pt idx="39580">
                  <c:v>1.0676000000000001</c:v>
                </c:pt>
                <c:pt idx="39581">
                  <c:v>1.1128</c:v>
                </c:pt>
                <c:pt idx="39582">
                  <c:v>1.1195000000000002</c:v>
                </c:pt>
                <c:pt idx="39583">
                  <c:v>1.1547000000000001</c:v>
                </c:pt>
                <c:pt idx="39584">
                  <c:v>1.2684</c:v>
                </c:pt>
                <c:pt idx="39585">
                  <c:v>1.2906000000000002</c:v>
                </c:pt>
                <c:pt idx="39586">
                  <c:v>1.2564000000000002</c:v>
                </c:pt>
                <c:pt idx="39587">
                  <c:v>1.3073000000000001</c:v>
                </c:pt>
                <c:pt idx="39588">
                  <c:v>1.3638000000000001</c:v>
                </c:pt>
                <c:pt idx="39589">
                  <c:v>1.3843000000000001</c:v>
                </c:pt>
                <c:pt idx="39590">
                  <c:v>1.4256000000000002</c:v>
                </c:pt>
                <c:pt idx="39591">
                  <c:v>1.4589000000000001</c:v>
                </c:pt>
                <c:pt idx="39592">
                  <c:v>1.4763000000000002</c:v>
                </c:pt>
                <c:pt idx="39593">
                  <c:v>1.4584000000000001</c:v>
                </c:pt>
                <c:pt idx="39594">
                  <c:v>1.5045000000000002</c:v>
                </c:pt>
                <c:pt idx="39595">
                  <c:v>1.4935</c:v>
                </c:pt>
                <c:pt idx="39596">
                  <c:v>1.5395000000000001</c:v>
                </c:pt>
                <c:pt idx="39597">
                  <c:v>1.5810000000000002</c:v>
                </c:pt>
                <c:pt idx="39598">
                  <c:v>1.6280999999999999</c:v>
                </c:pt>
                <c:pt idx="39599">
                  <c:v>1.6284000000000001</c:v>
                </c:pt>
                <c:pt idx="39600">
                  <c:v>1.6545000000000003</c:v>
                </c:pt>
                <c:pt idx="39601">
                  <c:v>1.6714</c:v>
                </c:pt>
                <c:pt idx="39602">
                  <c:v>1.6568000000000003</c:v>
                </c:pt>
                <c:pt idx="39603">
                  <c:v>1.7076000000000002</c:v>
                </c:pt>
                <c:pt idx="39604">
                  <c:v>1.6815000000000002</c:v>
                </c:pt>
                <c:pt idx="39605">
                  <c:v>1.738</c:v>
                </c:pt>
                <c:pt idx="39606">
                  <c:v>1.7753000000000001</c:v>
                </c:pt>
                <c:pt idx="39607">
                  <c:v>1.8111999999999999</c:v>
                </c:pt>
                <c:pt idx="39608">
                  <c:v>1.8231999999999999</c:v>
                </c:pt>
                <c:pt idx="39609">
                  <c:v>1.8103000000000002</c:v>
                </c:pt>
                <c:pt idx="39610">
                  <c:v>1.849</c:v>
                </c:pt>
                <c:pt idx="39611">
                  <c:v>1.8699000000000003</c:v>
                </c:pt>
                <c:pt idx="39612">
                  <c:v>1.8925000000000001</c:v>
                </c:pt>
                <c:pt idx="39613">
                  <c:v>1.9081000000000001</c:v>
                </c:pt>
                <c:pt idx="39614">
                  <c:v>1.9521000000000002</c:v>
                </c:pt>
                <c:pt idx="39615">
                  <c:v>1.9416000000000002</c:v>
                </c:pt>
                <c:pt idx="39616">
                  <c:v>1.9430000000000001</c:v>
                </c:pt>
                <c:pt idx="39617">
                  <c:v>1.9170000000000003</c:v>
                </c:pt>
                <c:pt idx="39618">
                  <c:v>1.9099000000000002</c:v>
                </c:pt>
                <c:pt idx="39619">
                  <c:v>1.9681000000000002</c:v>
                </c:pt>
                <c:pt idx="39620">
                  <c:v>1.9571000000000003</c:v>
                </c:pt>
                <c:pt idx="39621">
                  <c:v>2.0124</c:v>
                </c:pt>
                <c:pt idx="39622">
                  <c:v>2.0217000000000001</c:v>
                </c:pt>
                <c:pt idx="39623">
                  <c:v>2.0387</c:v>
                </c:pt>
                <c:pt idx="39624">
                  <c:v>2.0452000000000004</c:v>
                </c:pt>
                <c:pt idx="39625">
                  <c:v>2.0629000000000004</c:v>
                </c:pt>
                <c:pt idx="39626">
                  <c:v>2.0434999999999999</c:v>
                </c:pt>
                <c:pt idx="39627">
                  <c:v>2.0879000000000003</c:v>
                </c:pt>
                <c:pt idx="39628">
                  <c:v>2.0781000000000001</c:v>
                </c:pt>
                <c:pt idx="39629">
                  <c:v>2.0972000000000004</c:v>
                </c:pt>
                <c:pt idx="39630">
                  <c:v>2.0920999999999998</c:v>
                </c:pt>
                <c:pt idx="39631">
                  <c:v>2.0895000000000001</c:v>
                </c:pt>
                <c:pt idx="39632">
                  <c:v>2.1033000000000004</c:v>
                </c:pt>
                <c:pt idx="39633">
                  <c:v>2.1385999999999998</c:v>
                </c:pt>
                <c:pt idx="39634">
                  <c:v>2.1</c:v>
                </c:pt>
                <c:pt idx="39635">
                  <c:v>2.0826000000000002</c:v>
                </c:pt>
                <c:pt idx="39636">
                  <c:v>2.1111</c:v>
                </c:pt>
                <c:pt idx="39637">
                  <c:v>2.1129000000000002</c:v>
                </c:pt>
                <c:pt idx="39638">
                  <c:v>2.1103999999999998</c:v>
                </c:pt>
                <c:pt idx="39639">
                  <c:v>2.1217000000000001</c:v>
                </c:pt>
                <c:pt idx="39640">
                  <c:v>2.0870000000000002</c:v>
                </c:pt>
                <c:pt idx="39641">
                  <c:v>2.1097000000000001</c:v>
                </c:pt>
                <c:pt idx="39642">
                  <c:v>2.0989999999999998</c:v>
                </c:pt>
                <c:pt idx="39643">
                  <c:v>2.0907</c:v>
                </c:pt>
                <c:pt idx="39644">
                  <c:v>2.0760000000000001</c:v>
                </c:pt>
                <c:pt idx="39645">
                  <c:v>2.0598000000000001</c:v>
                </c:pt>
                <c:pt idx="39646">
                  <c:v>2.0072000000000001</c:v>
                </c:pt>
                <c:pt idx="39647">
                  <c:v>2.0359000000000003</c:v>
                </c:pt>
                <c:pt idx="39648">
                  <c:v>2.0015999999999998</c:v>
                </c:pt>
                <c:pt idx="39649">
                  <c:v>1.9747000000000001</c:v>
                </c:pt>
                <c:pt idx="39650">
                  <c:v>1.9216000000000002</c:v>
                </c:pt>
                <c:pt idx="39651">
                  <c:v>1.9731000000000003</c:v>
                </c:pt>
                <c:pt idx="39652">
                  <c:v>1.9725999999999999</c:v>
                </c:pt>
                <c:pt idx="39653">
                  <c:v>1.8061</c:v>
                </c:pt>
                <c:pt idx="39654">
                  <c:v>1.7385999999999999</c:v>
                </c:pt>
                <c:pt idx="39655">
                  <c:v>1.6841999999999999</c:v>
                </c:pt>
                <c:pt idx="39656">
                  <c:v>1.6706000000000001</c:v>
                </c:pt>
                <c:pt idx="39657">
                  <c:v>1.631</c:v>
                </c:pt>
                <c:pt idx="39658">
                  <c:v>1.5547000000000002</c:v>
                </c:pt>
                <c:pt idx="39659">
                  <c:v>1.5924</c:v>
                </c:pt>
                <c:pt idx="39660">
                  <c:v>1.5194000000000001</c:v>
                </c:pt>
                <c:pt idx="39661">
                  <c:v>1.5191000000000001</c:v>
                </c:pt>
                <c:pt idx="39662">
                  <c:v>1.5709</c:v>
                </c:pt>
                <c:pt idx="39663">
                  <c:v>1.5674000000000001</c:v>
                </c:pt>
                <c:pt idx="39664">
                  <c:v>1.4679000000000002</c:v>
                </c:pt>
                <c:pt idx="39665">
                  <c:v>1.3940000000000001</c:v>
                </c:pt>
                <c:pt idx="39666">
                  <c:v>1.4934000000000001</c:v>
                </c:pt>
                <c:pt idx="39667">
                  <c:v>1.5065</c:v>
                </c:pt>
                <c:pt idx="39668">
                  <c:v>1.4496000000000002</c:v>
                </c:pt>
                <c:pt idx="39669">
                  <c:v>1.4065000000000001</c:v>
                </c:pt>
                <c:pt idx="39670">
                  <c:v>1.3814000000000002</c:v>
                </c:pt>
                <c:pt idx="39671">
                  <c:v>1.4157000000000002</c:v>
                </c:pt>
                <c:pt idx="39672">
                  <c:v>1.2781000000000002</c:v>
                </c:pt>
                <c:pt idx="39673">
                  <c:v>1.2747999999999999</c:v>
                </c:pt>
                <c:pt idx="39674">
                  <c:v>1.3239000000000001</c:v>
                </c:pt>
                <c:pt idx="39675">
                  <c:v>1.1820000000000002</c:v>
                </c:pt>
                <c:pt idx="39676">
                  <c:v>1.0694000000000001</c:v>
                </c:pt>
                <c:pt idx="39677">
                  <c:v>1.1449</c:v>
                </c:pt>
                <c:pt idx="39678">
                  <c:v>1.022</c:v>
                </c:pt>
                <c:pt idx="39679">
                  <c:v>1.0264</c:v>
                </c:pt>
                <c:pt idx="39680">
                  <c:v>1.1012999999999999</c:v>
                </c:pt>
                <c:pt idx="39681">
                  <c:v>1.0217000000000001</c:v>
                </c:pt>
                <c:pt idx="39682">
                  <c:v>1.0696999999999999</c:v>
                </c:pt>
                <c:pt idx="39683">
                  <c:v>1.0155000000000001</c:v>
                </c:pt>
                <c:pt idx="39684">
                  <c:v>0.97310000000000008</c:v>
                </c:pt>
                <c:pt idx="39685">
                  <c:v>0.97530000000000006</c:v>
                </c:pt>
                <c:pt idx="39686">
                  <c:v>0.95809999999999995</c:v>
                </c:pt>
                <c:pt idx="39687">
                  <c:v>0.95690000000000008</c:v>
                </c:pt>
                <c:pt idx="39688">
                  <c:v>0.92410000000000003</c:v>
                </c:pt>
                <c:pt idx="39689">
                  <c:v>0.92700000000000005</c:v>
                </c:pt>
                <c:pt idx="39690">
                  <c:v>0.90870000000000006</c:v>
                </c:pt>
                <c:pt idx="39691">
                  <c:v>0.86899999999999999</c:v>
                </c:pt>
                <c:pt idx="39692">
                  <c:v>0.87509999999999999</c:v>
                </c:pt>
                <c:pt idx="39693">
                  <c:v>0.87449999999999994</c:v>
                </c:pt>
                <c:pt idx="39694">
                  <c:v>0.82620000000000005</c:v>
                </c:pt>
                <c:pt idx="39695">
                  <c:v>0.83089999999999997</c:v>
                </c:pt>
                <c:pt idx="39696">
                  <c:v>0.81620000000000015</c:v>
                </c:pt>
                <c:pt idx="39697">
                  <c:v>0.81190000000000007</c:v>
                </c:pt>
                <c:pt idx="39698">
                  <c:v>0.79130000000000011</c:v>
                </c:pt>
                <c:pt idx="39699">
                  <c:v>0.81940000000000013</c:v>
                </c:pt>
                <c:pt idx="39700">
                  <c:v>0.75870000000000004</c:v>
                </c:pt>
                <c:pt idx="39701">
                  <c:v>0.77329999999999999</c:v>
                </c:pt>
                <c:pt idx="39702">
                  <c:v>0.74020000000000008</c:v>
                </c:pt>
                <c:pt idx="39703">
                  <c:v>0.7219000000000001</c:v>
                </c:pt>
                <c:pt idx="39704">
                  <c:v>0.71960000000000002</c:v>
                </c:pt>
                <c:pt idx="39705">
                  <c:v>0.70300000000000007</c:v>
                </c:pt>
                <c:pt idx="39706">
                  <c:v>0.68880000000000008</c:v>
                </c:pt>
                <c:pt idx="39707">
                  <c:v>0.6754</c:v>
                </c:pt>
                <c:pt idx="39708">
                  <c:v>0.65880000000000005</c:v>
                </c:pt>
                <c:pt idx="39709">
                  <c:v>0.65970000000000006</c:v>
                </c:pt>
                <c:pt idx="39710">
                  <c:v>0.65220000000000011</c:v>
                </c:pt>
                <c:pt idx="39711">
                  <c:v>0.6352000000000001</c:v>
                </c:pt>
                <c:pt idx="39712">
                  <c:v>0.62720000000000009</c:v>
                </c:pt>
                <c:pt idx="39713">
                  <c:v>0.62040000000000006</c:v>
                </c:pt>
                <c:pt idx="39714">
                  <c:v>0.61960000000000004</c:v>
                </c:pt>
                <c:pt idx="39715">
                  <c:v>0.60850000000000004</c:v>
                </c:pt>
                <c:pt idx="39716">
                  <c:v>0.59310000000000007</c:v>
                </c:pt>
                <c:pt idx="39717">
                  <c:v>0.59100000000000008</c:v>
                </c:pt>
                <c:pt idx="39718">
                  <c:v>0.5958</c:v>
                </c:pt>
                <c:pt idx="39719">
                  <c:v>0.60060000000000002</c:v>
                </c:pt>
                <c:pt idx="39720">
                  <c:v>0.58810000000000007</c:v>
                </c:pt>
                <c:pt idx="39721">
                  <c:v>0.56850000000000001</c:v>
                </c:pt>
                <c:pt idx="39722">
                  <c:v>0.56180000000000008</c:v>
                </c:pt>
                <c:pt idx="39723">
                  <c:v>0.5524</c:v>
                </c:pt>
                <c:pt idx="39724">
                  <c:v>0.54120000000000001</c:v>
                </c:pt>
                <c:pt idx="39725">
                  <c:v>0.55420000000000003</c:v>
                </c:pt>
                <c:pt idx="39726">
                  <c:v>0.52439999999999998</c:v>
                </c:pt>
                <c:pt idx="39727">
                  <c:v>0.52460000000000007</c:v>
                </c:pt>
                <c:pt idx="39728">
                  <c:v>0.51980000000000004</c:v>
                </c:pt>
                <c:pt idx="39729">
                  <c:v>0.51090000000000002</c:v>
                </c:pt>
                <c:pt idx="39730">
                  <c:v>0.5151</c:v>
                </c:pt>
                <c:pt idx="39731">
                  <c:v>0.50149999999999995</c:v>
                </c:pt>
                <c:pt idx="39732">
                  <c:v>0.49390000000000001</c:v>
                </c:pt>
                <c:pt idx="39733">
                  <c:v>0.48099999999999998</c:v>
                </c:pt>
                <c:pt idx="39734">
                  <c:v>0.47480000000000006</c:v>
                </c:pt>
                <c:pt idx="39735">
                  <c:v>0.47310000000000002</c:v>
                </c:pt>
                <c:pt idx="39736">
                  <c:v>0.4632</c:v>
                </c:pt>
                <c:pt idx="39737">
                  <c:v>0.4536</c:v>
                </c:pt>
                <c:pt idx="39738">
                  <c:v>0.44059999999999999</c:v>
                </c:pt>
                <c:pt idx="39739">
                  <c:v>0.4345</c:v>
                </c:pt>
                <c:pt idx="39740">
                  <c:v>0.42750000000000005</c:v>
                </c:pt>
                <c:pt idx="39741">
                  <c:v>0.42300000000000004</c:v>
                </c:pt>
                <c:pt idx="39742">
                  <c:v>0.41010000000000002</c:v>
                </c:pt>
                <c:pt idx="39743">
                  <c:v>0.40080000000000005</c:v>
                </c:pt>
                <c:pt idx="39744">
                  <c:v>0.39929999999999999</c:v>
                </c:pt>
                <c:pt idx="39745">
                  <c:v>0.39050000000000001</c:v>
                </c:pt>
                <c:pt idx="39746">
                  <c:v>0.38150000000000001</c:v>
                </c:pt>
                <c:pt idx="39747">
                  <c:v>0.37200000000000005</c:v>
                </c:pt>
                <c:pt idx="39748">
                  <c:v>0.36110000000000003</c:v>
                </c:pt>
                <c:pt idx="39749">
                  <c:v>0.35560000000000003</c:v>
                </c:pt>
                <c:pt idx="39750">
                  <c:v>0.35370000000000001</c:v>
                </c:pt>
                <c:pt idx="39751">
                  <c:v>0.34390000000000004</c:v>
                </c:pt>
                <c:pt idx="39752">
                  <c:v>0.33929999999999999</c:v>
                </c:pt>
                <c:pt idx="39753">
                  <c:v>0.33350000000000002</c:v>
                </c:pt>
                <c:pt idx="39754">
                  <c:v>0.3306</c:v>
                </c:pt>
                <c:pt idx="39755">
                  <c:v>0.32450000000000001</c:v>
                </c:pt>
                <c:pt idx="39756">
                  <c:v>0.31900000000000001</c:v>
                </c:pt>
                <c:pt idx="39757">
                  <c:v>0.31709999999999999</c:v>
                </c:pt>
                <c:pt idx="39758">
                  <c:v>0.31040000000000001</c:v>
                </c:pt>
                <c:pt idx="39759">
                  <c:v>0.3044</c:v>
                </c:pt>
                <c:pt idx="39760">
                  <c:v>0.30160000000000003</c:v>
                </c:pt>
                <c:pt idx="39761">
                  <c:v>0.29710000000000003</c:v>
                </c:pt>
                <c:pt idx="39762">
                  <c:v>0.29009999999999997</c:v>
                </c:pt>
                <c:pt idx="39763">
                  <c:v>0.28460000000000002</c:v>
                </c:pt>
                <c:pt idx="39764">
                  <c:v>0.28010000000000002</c:v>
                </c:pt>
                <c:pt idx="39765">
                  <c:v>0.27740000000000004</c:v>
                </c:pt>
                <c:pt idx="39766">
                  <c:v>0.26930000000000004</c:v>
                </c:pt>
                <c:pt idx="39767">
                  <c:v>0.26350000000000001</c:v>
                </c:pt>
                <c:pt idx="39768">
                  <c:v>0.2661</c:v>
                </c:pt>
                <c:pt idx="39769">
                  <c:v>0.26240000000000002</c:v>
                </c:pt>
                <c:pt idx="39770">
                  <c:v>0.25950000000000001</c:v>
                </c:pt>
                <c:pt idx="39771">
                  <c:v>0.248</c:v>
                </c:pt>
                <c:pt idx="39772">
                  <c:v>0.24430000000000002</c:v>
                </c:pt>
                <c:pt idx="39773">
                  <c:v>0.24440000000000001</c:v>
                </c:pt>
                <c:pt idx="39774">
                  <c:v>0.24480000000000002</c:v>
                </c:pt>
                <c:pt idx="39775">
                  <c:v>0.23799999999999999</c:v>
                </c:pt>
                <c:pt idx="39776">
                  <c:v>0.22870000000000001</c:v>
                </c:pt>
                <c:pt idx="39777">
                  <c:v>0.22530000000000003</c:v>
                </c:pt>
                <c:pt idx="39778">
                  <c:v>0.22420000000000001</c:v>
                </c:pt>
                <c:pt idx="39779">
                  <c:v>0.21299999999999999</c:v>
                </c:pt>
                <c:pt idx="39780">
                  <c:v>0.2142</c:v>
                </c:pt>
                <c:pt idx="39781">
                  <c:v>0.21070000000000003</c:v>
                </c:pt>
                <c:pt idx="39782">
                  <c:v>0.20899999999999999</c:v>
                </c:pt>
                <c:pt idx="39783">
                  <c:v>0.20080000000000001</c:v>
                </c:pt>
                <c:pt idx="39784">
                  <c:v>0.19420000000000001</c:v>
                </c:pt>
                <c:pt idx="39785">
                  <c:v>0.19430000000000003</c:v>
                </c:pt>
                <c:pt idx="39786">
                  <c:v>0.19270000000000001</c:v>
                </c:pt>
                <c:pt idx="39787">
                  <c:v>0.19530000000000003</c:v>
                </c:pt>
                <c:pt idx="39788">
                  <c:v>0.19210000000000002</c:v>
                </c:pt>
                <c:pt idx="39789">
                  <c:v>0.19</c:v>
                </c:pt>
                <c:pt idx="39790">
                  <c:v>0.18740000000000001</c:v>
                </c:pt>
                <c:pt idx="39791">
                  <c:v>0.18500000000000003</c:v>
                </c:pt>
                <c:pt idx="39792">
                  <c:v>0.17730000000000001</c:v>
                </c:pt>
                <c:pt idx="39793">
                  <c:v>0.17520000000000002</c:v>
                </c:pt>
                <c:pt idx="39794">
                  <c:v>0.1736</c:v>
                </c:pt>
                <c:pt idx="39795">
                  <c:v>0.17050000000000001</c:v>
                </c:pt>
                <c:pt idx="39796">
                  <c:v>0.16739999999999999</c:v>
                </c:pt>
                <c:pt idx="39797">
                  <c:v>0.16180000000000003</c:v>
                </c:pt>
                <c:pt idx="39798">
                  <c:v>0.1615</c:v>
                </c:pt>
                <c:pt idx="39799">
                  <c:v>0.1585</c:v>
                </c:pt>
                <c:pt idx="39800">
                  <c:v>0.15660000000000002</c:v>
                </c:pt>
                <c:pt idx="39801">
                  <c:v>0.15029999999999999</c:v>
                </c:pt>
                <c:pt idx="39802">
                  <c:v>0.1462</c:v>
                </c:pt>
                <c:pt idx="39803">
                  <c:v>0.1449</c:v>
                </c:pt>
                <c:pt idx="39804">
                  <c:v>0.1474</c:v>
                </c:pt>
                <c:pt idx="39805">
                  <c:v>0.14550000000000002</c:v>
                </c:pt>
                <c:pt idx="39806">
                  <c:v>0.14170000000000002</c:v>
                </c:pt>
                <c:pt idx="39807">
                  <c:v>0.14560000000000001</c:v>
                </c:pt>
                <c:pt idx="39808">
                  <c:v>0.1431</c:v>
                </c:pt>
                <c:pt idx="39809">
                  <c:v>0.13880000000000001</c:v>
                </c:pt>
                <c:pt idx="39810">
                  <c:v>0.13470000000000001</c:v>
                </c:pt>
                <c:pt idx="39811">
                  <c:v>0.1376</c:v>
                </c:pt>
                <c:pt idx="39812">
                  <c:v>0.13340000000000002</c:v>
                </c:pt>
                <c:pt idx="39813">
                  <c:v>0.13620000000000002</c:v>
                </c:pt>
                <c:pt idx="39814">
                  <c:v>0.13370000000000001</c:v>
                </c:pt>
                <c:pt idx="39815">
                  <c:v>0.1323</c:v>
                </c:pt>
                <c:pt idx="39816">
                  <c:v>0.1363</c:v>
                </c:pt>
                <c:pt idx="39817">
                  <c:v>0.1338</c:v>
                </c:pt>
                <c:pt idx="39818">
                  <c:v>0.13850000000000001</c:v>
                </c:pt>
                <c:pt idx="39819">
                  <c:v>0.14199999999999999</c:v>
                </c:pt>
                <c:pt idx="39820">
                  <c:v>0.1409</c:v>
                </c:pt>
                <c:pt idx="39821">
                  <c:v>0.1459</c:v>
                </c:pt>
                <c:pt idx="39822">
                  <c:v>0.1464</c:v>
                </c:pt>
                <c:pt idx="39823">
                  <c:v>0.15129999999999999</c:v>
                </c:pt>
                <c:pt idx="39824">
                  <c:v>0.15029999999999999</c:v>
                </c:pt>
                <c:pt idx="39825">
                  <c:v>0.14940000000000001</c:v>
                </c:pt>
                <c:pt idx="39826">
                  <c:v>0.15300000000000002</c:v>
                </c:pt>
                <c:pt idx="39827">
                  <c:v>0.15000000000000002</c:v>
                </c:pt>
                <c:pt idx="39828">
                  <c:v>0.15240000000000001</c:v>
                </c:pt>
                <c:pt idx="39829">
                  <c:v>0.15510000000000002</c:v>
                </c:pt>
                <c:pt idx="39830">
                  <c:v>0.15700000000000003</c:v>
                </c:pt>
                <c:pt idx="39831">
                  <c:v>0.15620000000000001</c:v>
                </c:pt>
                <c:pt idx="39832">
                  <c:v>0.15860000000000002</c:v>
                </c:pt>
                <c:pt idx="39833">
                  <c:v>0.16160000000000002</c:v>
                </c:pt>
                <c:pt idx="39834">
                  <c:v>0.17510000000000001</c:v>
                </c:pt>
                <c:pt idx="39835">
                  <c:v>0.18130000000000002</c:v>
                </c:pt>
                <c:pt idx="39836">
                  <c:v>0.18490000000000001</c:v>
                </c:pt>
                <c:pt idx="39837">
                  <c:v>0.19240000000000002</c:v>
                </c:pt>
                <c:pt idx="39838">
                  <c:v>0.20640000000000003</c:v>
                </c:pt>
                <c:pt idx="39839">
                  <c:v>0.2137</c:v>
                </c:pt>
                <c:pt idx="39840">
                  <c:v>0.22700000000000001</c:v>
                </c:pt>
                <c:pt idx="39841">
                  <c:v>0.24060000000000004</c:v>
                </c:pt>
                <c:pt idx="39842">
                  <c:v>0.25259999999999999</c:v>
                </c:pt>
                <c:pt idx="39843">
                  <c:v>0.26740000000000003</c:v>
                </c:pt>
                <c:pt idx="39844">
                  <c:v>0.28460000000000002</c:v>
                </c:pt>
                <c:pt idx="39845">
                  <c:v>0.28670000000000001</c:v>
                </c:pt>
                <c:pt idx="39846">
                  <c:v>0.29580000000000001</c:v>
                </c:pt>
                <c:pt idx="39847">
                  <c:v>0.31560000000000005</c:v>
                </c:pt>
                <c:pt idx="39848">
                  <c:v>0.32780000000000004</c:v>
                </c:pt>
                <c:pt idx="39849">
                  <c:v>0.34650000000000003</c:v>
                </c:pt>
                <c:pt idx="39850">
                  <c:v>0.3614</c:v>
                </c:pt>
                <c:pt idx="39851">
                  <c:v>0.37810000000000005</c:v>
                </c:pt>
                <c:pt idx="39852">
                  <c:v>0.3836</c:v>
                </c:pt>
                <c:pt idx="39853">
                  <c:v>0.40529999999999999</c:v>
                </c:pt>
                <c:pt idx="39854">
                  <c:v>0.44980000000000003</c:v>
                </c:pt>
                <c:pt idx="39855">
                  <c:v>0.47170000000000001</c:v>
                </c:pt>
                <c:pt idx="39856">
                  <c:v>0.50439999999999996</c:v>
                </c:pt>
                <c:pt idx="39857">
                  <c:v>0.56640000000000001</c:v>
                </c:pt>
                <c:pt idx="39858">
                  <c:v>0.6049000000000001</c:v>
                </c:pt>
                <c:pt idx="39859">
                  <c:v>0.65480000000000005</c:v>
                </c:pt>
                <c:pt idx="39860">
                  <c:v>0.77229999999999999</c:v>
                </c:pt>
                <c:pt idx="39861">
                  <c:v>0.91980000000000006</c:v>
                </c:pt>
                <c:pt idx="39862">
                  <c:v>0.97620000000000007</c:v>
                </c:pt>
                <c:pt idx="39863">
                  <c:v>1.0634000000000001</c:v>
                </c:pt>
                <c:pt idx="39864">
                  <c:v>1.0124000000000002</c:v>
                </c:pt>
                <c:pt idx="39865">
                  <c:v>1.0736000000000001</c:v>
                </c:pt>
                <c:pt idx="39866">
                  <c:v>1.1388</c:v>
                </c:pt>
                <c:pt idx="39867">
                  <c:v>1.2452000000000001</c:v>
                </c:pt>
                <c:pt idx="39868">
                  <c:v>1.2907999999999999</c:v>
                </c:pt>
                <c:pt idx="39869">
                  <c:v>1.3807</c:v>
                </c:pt>
                <c:pt idx="39870">
                  <c:v>1.3438000000000001</c:v>
                </c:pt>
                <c:pt idx="39871">
                  <c:v>1.415</c:v>
                </c:pt>
                <c:pt idx="39872">
                  <c:v>1.4717000000000002</c:v>
                </c:pt>
                <c:pt idx="39873">
                  <c:v>1.4829000000000001</c:v>
                </c:pt>
                <c:pt idx="39874">
                  <c:v>1.5082000000000002</c:v>
                </c:pt>
                <c:pt idx="39875">
                  <c:v>1.5582000000000003</c:v>
                </c:pt>
                <c:pt idx="39876">
                  <c:v>1.5968</c:v>
                </c:pt>
                <c:pt idx="39877">
                  <c:v>1.6992000000000003</c:v>
                </c:pt>
                <c:pt idx="39878">
                  <c:v>1.6902999999999999</c:v>
                </c:pt>
                <c:pt idx="39879">
                  <c:v>1.7461</c:v>
                </c:pt>
                <c:pt idx="39880">
                  <c:v>1.724</c:v>
                </c:pt>
                <c:pt idx="39881">
                  <c:v>1.7814000000000001</c:v>
                </c:pt>
                <c:pt idx="39882">
                  <c:v>1.7972000000000001</c:v>
                </c:pt>
                <c:pt idx="39883">
                  <c:v>1.8101</c:v>
                </c:pt>
                <c:pt idx="39884">
                  <c:v>1.8681999999999999</c:v>
                </c:pt>
                <c:pt idx="39885">
                  <c:v>1.8685</c:v>
                </c:pt>
                <c:pt idx="39886">
                  <c:v>1.9145000000000001</c:v>
                </c:pt>
                <c:pt idx="39887">
                  <c:v>1.9374</c:v>
                </c:pt>
                <c:pt idx="39888">
                  <c:v>1.9837</c:v>
                </c:pt>
                <c:pt idx="39889">
                  <c:v>2.0181</c:v>
                </c:pt>
                <c:pt idx="39890">
                  <c:v>2.0702000000000003</c:v>
                </c:pt>
                <c:pt idx="39891">
                  <c:v>2.0933000000000002</c:v>
                </c:pt>
                <c:pt idx="39892">
                  <c:v>2.1148000000000002</c:v>
                </c:pt>
                <c:pt idx="39893">
                  <c:v>2.1103999999999998</c:v>
                </c:pt>
                <c:pt idx="39894">
                  <c:v>2.1395</c:v>
                </c:pt>
                <c:pt idx="39895">
                  <c:v>2.1722999999999999</c:v>
                </c:pt>
                <c:pt idx="39896">
                  <c:v>2.2269000000000001</c:v>
                </c:pt>
                <c:pt idx="39897">
                  <c:v>2.2374000000000001</c:v>
                </c:pt>
                <c:pt idx="39898">
                  <c:v>2.2624</c:v>
                </c:pt>
                <c:pt idx="39899">
                  <c:v>2.2991000000000001</c:v>
                </c:pt>
                <c:pt idx="39900">
                  <c:v>2.3104</c:v>
                </c:pt>
                <c:pt idx="39901">
                  <c:v>2.3388000000000004</c:v>
                </c:pt>
                <c:pt idx="39902">
                  <c:v>2.3511000000000002</c:v>
                </c:pt>
                <c:pt idx="39903">
                  <c:v>2.3722000000000003</c:v>
                </c:pt>
                <c:pt idx="39904">
                  <c:v>2.3408000000000002</c:v>
                </c:pt>
                <c:pt idx="39905">
                  <c:v>2.3295000000000003</c:v>
                </c:pt>
                <c:pt idx="39906">
                  <c:v>2.3263000000000003</c:v>
                </c:pt>
                <c:pt idx="39907">
                  <c:v>2.2850999999999999</c:v>
                </c:pt>
                <c:pt idx="39908">
                  <c:v>2.323</c:v>
                </c:pt>
                <c:pt idx="39909">
                  <c:v>2.3434000000000004</c:v>
                </c:pt>
                <c:pt idx="39910">
                  <c:v>2.3704000000000001</c:v>
                </c:pt>
                <c:pt idx="39911">
                  <c:v>2.3803000000000001</c:v>
                </c:pt>
                <c:pt idx="39912">
                  <c:v>2.4133</c:v>
                </c:pt>
                <c:pt idx="39913">
                  <c:v>2.3882000000000003</c:v>
                </c:pt>
                <c:pt idx="39914">
                  <c:v>2.3954999999999997</c:v>
                </c:pt>
                <c:pt idx="39915">
                  <c:v>2.3919000000000001</c:v>
                </c:pt>
                <c:pt idx="39916">
                  <c:v>2.3867000000000003</c:v>
                </c:pt>
                <c:pt idx="39917">
                  <c:v>2.3762000000000003</c:v>
                </c:pt>
                <c:pt idx="39918">
                  <c:v>2.3972000000000002</c:v>
                </c:pt>
                <c:pt idx="39919">
                  <c:v>2.3768000000000002</c:v>
                </c:pt>
                <c:pt idx="39920">
                  <c:v>2.3678000000000003</c:v>
                </c:pt>
                <c:pt idx="39921">
                  <c:v>2.3501000000000003</c:v>
                </c:pt>
                <c:pt idx="39922">
                  <c:v>2.3523000000000001</c:v>
                </c:pt>
                <c:pt idx="39923">
                  <c:v>2.3387000000000002</c:v>
                </c:pt>
                <c:pt idx="39924">
                  <c:v>2.3431000000000002</c:v>
                </c:pt>
                <c:pt idx="39925">
                  <c:v>2.3605</c:v>
                </c:pt>
                <c:pt idx="39926">
                  <c:v>2.3281000000000001</c:v>
                </c:pt>
                <c:pt idx="39927">
                  <c:v>2.3318000000000003</c:v>
                </c:pt>
                <c:pt idx="39928">
                  <c:v>2.3050000000000002</c:v>
                </c:pt>
                <c:pt idx="39929">
                  <c:v>2.3193999999999999</c:v>
                </c:pt>
                <c:pt idx="39930">
                  <c:v>2.2210999999999999</c:v>
                </c:pt>
                <c:pt idx="39931">
                  <c:v>2.1993</c:v>
                </c:pt>
                <c:pt idx="39932">
                  <c:v>2.1594000000000002</c:v>
                </c:pt>
                <c:pt idx="39933">
                  <c:v>2.1021999999999998</c:v>
                </c:pt>
                <c:pt idx="39934">
                  <c:v>2.1206</c:v>
                </c:pt>
                <c:pt idx="39935">
                  <c:v>2.1147</c:v>
                </c:pt>
                <c:pt idx="39936">
                  <c:v>2.2268000000000003</c:v>
                </c:pt>
                <c:pt idx="39937">
                  <c:v>2.1318000000000001</c:v>
                </c:pt>
                <c:pt idx="39938">
                  <c:v>2.0987</c:v>
                </c:pt>
                <c:pt idx="39939">
                  <c:v>2.0010000000000003</c:v>
                </c:pt>
                <c:pt idx="39940">
                  <c:v>1.9585000000000001</c:v>
                </c:pt>
                <c:pt idx="39941">
                  <c:v>1.9582999999999999</c:v>
                </c:pt>
                <c:pt idx="39942">
                  <c:v>2.0922999999999998</c:v>
                </c:pt>
                <c:pt idx="39943">
                  <c:v>2.0795000000000003</c:v>
                </c:pt>
                <c:pt idx="39944">
                  <c:v>2.0462000000000002</c:v>
                </c:pt>
                <c:pt idx="39945">
                  <c:v>2.0150999999999999</c:v>
                </c:pt>
                <c:pt idx="39946">
                  <c:v>1.8449000000000002</c:v>
                </c:pt>
                <c:pt idx="39947">
                  <c:v>1.8528</c:v>
                </c:pt>
                <c:pt idx="39948">
                  <c:v>2.0777999999999999</c:v>
                </c:pt>
                <c:pt idx="39949">
                  <c:v>1.8935</c:v>
                </c:pt>
                <c:pt idx="39950">
                  <c:v>1.7515999999999998</c:v>
                </c:pt>
                <c:pt idx="39951">
                  <c:v>1.7131000000000001</c:v>
                </c:pt>
                <c:pt idx="39952">
                  <c:v>1.7062000000000002</c:v>
                </c:pt>
                <c:pt idx="39953">
                  <c:v>1.7082999999999999</c:v>
                </c:pt>
                <c:pt idx="39954">
                  <c:v>1.6667000000000003</c:v>
                </c:pt>
                <c:pt idx="39955">
                  <c:v>1.6277000000000001</c:v>
                </c:pt>
                <c:pt idx="39956">
                  <c:v>1.6381000000000001</c:v>
                </c:pt>
                <c:pt idx="39957">
                  <c:v>1.6162000000000001</c:v>
                </c:pt>
                <c:pt idx="39958">
                  <c:v>1.5502000000000002</c:v>
                </c:pt>
                <c:pt idx="39959">
                  <c:v>1.5285000000000002</c:v>
                </c:pt>
                <c:pt idx="39960">
                  <c:v>1.4135</c:v>
                </c:pt>
                <c:pt idx="39961">
                  <c:v>1.4394</c:v>
                </c:pt>
                <c:pt idx="39962">
                  <c:v>1.4603999999999999</c:v>
                </c:pt>
                <c:pt idx="39963">
                  <c:v>1.3891</c:v>
                </c:pt>
                <c:pt idx="39964">
                  <c:v>1.4294000000000002</c:v>
                </c:pt>
                <c:pt idx="39965">
                  <c:v>1.2675000000000001</c:v>
                </c:pt>
                <c:pt idx="39966">
                  <c:v>1.2328000000000001</c:v>
                </c:pt>
                <c:pt idx="39967">
                  <c:v>1.1363000000000001</c:v>
                </c:pt>
                <c:pt idx="39968">
                  <c:v>1.0822000000000001</c:v>
                </c:pt>
                <c:pt idx="39969">
                  <c:v>1.0643</c:v>
                </c:pt>
                <c:pt idx="39970">
                  <c:v>1.0590999999999999</c:v>
                </c:pt>
                <c:pt idx="39971">
                  <c:v>1.0541</c:v>
                </c:pt>
                <c:pt idx="39972">
                  <c:v>1.0182</c:v>
                </c:pt>
                <c:pt idx="39973">
                  <c:v>1.0348000000000002</c:v>
                </c:pt>
                <c:pt idx="39974">
                  <c:v>1.0498000000000001</c:v>
                </c:pt>
                <c:pt idx="39975">
                  <c:v>0.94689999999999996</c:v>
                </c:pt>
                <c:pt idx="39976">
                  <c:v>0.98930000000000007</c:v>
                </c:pt>
                <c:pt idx="39977">
                  <c:v>0.9607</c:v>
                </c:pt>
                <c:pt idx="39978">
                  <c:v>0.93810000000000004</c:v>
                </c:pt>
                <c:pt idx="39979">
                  <c:v>0.93409999999999993</c:v>
                </c:pt>
                <c:pt idx="39980">
                  <c:v>0.89939999999999998</c:v>
                </c:pt>
                <c:pt idx="39981">
                  <c:v>0.9</c:v>
                </c:pt>
                <c:pt idx="39982">
                  <c:v>0.86419999999999997</c:v>
                </c:pt>
                <c:pt idx="39983">
                  <c:v>0.85730000000000006</c:v>
                </c:pt>
                <c:pt idx="39984">
                  <c:v>0.85070000000000001</c:v>
                </c:pt>
                <c:pt idx="39985">
                  <c:v>0.86730000000000007</c:v>
                </c:pt>
                <c:pt idx="39986">
                  <c:v>0.83320000000000016</c:v>
                </c:pt>
                <c:pt idx="39987">
                  <c:v>0.82310000000000005</c:v>
                </c:pt>
                <c:pt idx="39988">
                  <c:v>0.81750000000000012</c:v>
                </c:pt>
                <c:pt idx="39989">
                  <c:v>0.8135</c:v>
                </c:pt>
                <c:pt idx="39990">
                  <c:v>0.80930000000000002</c:v>
                </c:pt>
                <c:pt idx="39991">
                  <c:v>0.78750000000000009</c:v>
                </c:pt>
                <c:pt idx="39992">
                  <c:v>0.75930000000000009</c:v>
                </c:pt>
                <c:pt idx="39993">
                  <c:v>0.76660000000000006</c:v>
                </c:pt>
                <c:pt idx="39994">
                  <c:v>0.72920000000000007</c:v>
                </c:pt>
                <c:pt idx="39995">
                  <c:v>0.72599999999999998</c:v>
                </c:pt>
                <c:pt idx="39996">
                  <c:v>0.746</c:v>
                </c:pt>
                <c:pt idx="39997">
                  <c:v>0.71260000000000012</c:v>
                </c:pt>
                <c:pt idx="39998">
                  <c:v>0.69130000000000003</c:v>
                </c:pt>
                <c:pt idx="39999">
                  <c:v>0.69630000000000003</c:v>
                </c:pt>
                <c:pt idx="40000">
                  <c:v>0.69320000000000004</c:v>
                </c:pt>
                <c:pt idx="40001">
                  <c:v>0.66349999999999998</c:v>
                </c:pt>
                <c:pt idx="40002">
                  <c:v>0.66349999999999998</c:v>
                </c:pt>
                <c:pt idx="40003">
                  <c:v>0.66369999999999996</c:v>
                </c:pt>
                <c:pt idx="40004">
                  <c:v>0.67120000000000002</c:v>
                </c:pt>
                <c:pt idx="40005">
                  <c:v>0.67480000000000007</c:v>
                </c:pt>
                <c:pt idx="40006">
                  <c:v>0.61609999999999998</c:v>
                </c:pt>
                <c:pt idx="40007">
                  <c:v>0.63230000000000008</c:v>
                </c:pt>
                <c:pt idx="40008">
                  <c:v>0.58899999999999997</c:v>
                </c:pt>
                <c:pt idx="40009">
                  <c:v>0.61170000000000002</c:v>
                </c:pt>
                <c:pt idx="40010">
                  <c:v>0.60770000000000002</c:v>
                </c:pt>
                <c:pt idx="40011">
                  <c:v>0.59160000000000001</c:v>
                </c:pt>
                <c:pt idx="40012">
                  <c:v>0.58600000000000008</c:v>
                </c:pt>
                <c:pt idx="40013">
                  <c:v>0.57779999999999998</c:v>
                </c:pt>
                <c:pt idx="40014">
                  <c:v>0.56850000000000001</c:v>
                </c:pt>
                <c:pt idx="40015">
                  <c:v>0.55480000000000007</c:v>
                </c:pt>
                <c:pt idx="40016">
                  <c:v>0.54459999999999997</c:v>
                </c:pt>
                <c:pt idx="40017">
                  <c:v>0.53410000000000002</c:v>
                </c:pt>
                <c:pt idx="40018">
                  <c:v>0.5333</c:v>
                </c:pt>
                <c:pt idx="40019">
                  <c:v>0.52390000000000003</c:v>
                </c:pt>
                <c:pt idx="40020">
                  <c:v>0.51760000000000006</c:v>
                </c:pt>
                <c:pt idx="40021">
                  <c:v>0.5102000000000001</c:v>
                </c:pt>
                <c:pt idx="40022">
                  <c:v>0.50419999999999998</c:v>
                </c:pt>
                <c:pt idx="40023">
                  <c:v>0.48970000000000002</c:v>
                </c:pt>
                <c:pt idx="40024">
                  <c:v>0.48570000000000002</c:v>
                </c:pt>
                <c:pt idx="40025">
                  <c:v>0.47480000000000006</c:v>
                </c:pt>
                <c:pt idx="40026">
                  <c:v>0.46490000000000004</c:v>
                </c:pt>
                <c:pt idx="40027">
                  <c:v>0.4521</c:v>
                </c:pt>
                <c:pt idx="40028">
                  <c:v>0.45279999999999998</c:v>
                </c:pt>
                <c:pt idx="40029">
                  <c:v>0.44669999999999999</c:v>
                </c:pt>
                <c:pt idx="40030">
                  <c:v>0.43860000000000005</c:v>
                </c:pt>
                <c:pt idx="40031">
                  <c:v>0.42530000000000001</c:v>
                </c:pt>
                <c:pt idx="40032">
                  <c:v>0.42270000000000008</c:v>
                </c:pt>
                <c:pt idx="40033">
                  <c:v>0.41399999999999998</c:v>
                </c:pt>
                <c:pt idx="40034">
                  <c:v>0.40490000000000004</c:v>
                </c:pt>
                <c:pt idx="40035">
                  <c:v>0.39660000000000006</c:v>
                </c:pt>
                <c:pt idx="40036">
                  <c:v>0.38790000000000002</c:v>
                </c:pt>
                <c:pt idx="40037">
                  <c:v>0.38260000000000005</c:v>
                </c:pt>
                <c:pt idx="40038">
                  <c:v>0.38030000000000003</c:v>
                </c:pt>
                <c:pt idx="40039">
                  <c:v>0.3735</c:v>
                </c:pt>
                <c:pt idx="40040">
                  <c:v>0.37010000000000004</c:v>
                </c:pt>
                <c:pt idx="40041">
                  <c:v>0.36680000000000001</c:v>
                </c:pt>
                <c:pt idx="40042">
                  <c:v>0.36120000000000002</c:v>
                </c:pt>
                <c:pt idx="40043">
                  <c:v>0.35310000000000002</c:v>
                </c:pt>
                <c:pt idx="40044">
                  <c:v>0.34260000000000002</c:v>
                </c:pt>
                <c:pt idx="40045">
                  <c:v>0.33879999999999999</c:v>
                </c:pt>
                <c:pt idx="40046">
                  <c:v>0.33430000000000004</c:v>
                </c:pt>
                <c:pt idx="40047">
                  <c:v>0.3266</c:v>
                </c:pt>
                <c:pt idx="40048">
                  <c:v>0.31709999999999999</c:v>
                </c:pt>
                <c:pt idx="40049">
                  <c:v>0.32020000000000004</c:v>
                </c:pt>
                <c:pt idx="40050">
                  <c:v>0.3155</c:v>
                </c:pt>
                <c:pt idx="40051">
                  <c:v>0.30810000000000004</c:v>
                </c:pt>
                <c:pt idx="40052">
                  <c:v>0.30770000000000003</c:v>
                </c:pt>
                <c:pt idx="40053">
                  <c:v>0.29900000000000004</c:v>
                </c:pt>
                <c:pt idx="40054">
                  <c:v>0.29239999999999999</c:v>
                </c:pt>
                <c:pt idx="40055">
                  <c:v>0.2908</c:v>
                </c:pt>
                <c:pt idx="40056">
                  <c:v>0.28870000000000001</c:v>
                </c:pt>
                <c:pt idx="40057">
                  <c:v>0.2858</c:v>
                </c:pt>
                <c:pt idx="40058">
                  <c:v>0.28320000000000001</c:v>
                </c:pt>
                <c:pt idx="40059">
                  <c:v>0.27829999999999999</c:v>
                </c:pt>
                <c:pt idx="40060">
                  <c:v>0.27110000000000001</c:v>
                </c:pt>
                <c:pt idx="40061">
                  <c:v>0.26819999999999999</c:v>
                </c:pt>
                <c:pt idx="40062">
                  <c:v>0.26379999999999998</c:v>
                </c:pt>
                <c:pt idx="40063">
                  <c:v>0.2616</c:v>
                </c:pt>
                <c:pt idx="40064">
                  <c:v>0.25359999999999999</c:v>
                </c:pt>
                <c:pt idx="40065">
                  <c:v>0.24700000000000003</c:v>
                </c:pt>
                <c:pt idx="40066">
                  <c:v>0.24620000000000003</c:v>
                </c:pt>
                <c:pt idx="40067">
                  <c:v>0.24260000000000004</c:v>
                </c:pt>
                <c:pt idx="40068">
                  <c:v>0.24070000000000003</c:v>
                </c:pt>
                <c:pt idx="40069">
                  <c:v>0.23540000000000003</c:v>
                </c:pt>
                <c:pt idx="40070">
                  <c:v>0.23140000000000002</c:v>
                </c:pt>
                <c:pt idx="40071">
                  <c:v>0.22610000000000002</c:v>
                </c:pt>
                <c:pt idx="40072">
                  <c:v>0.22050000000000003</c:v>
                </c:pt>
                <c:pt idx="40073">
                  <c:v>0.221</c:v>
                </c:pt>
                <c:pt idx="40074">
                  <c:v>0.2198</c:v>
                </c:pt>
                <c:pt idx="40075">
                  <c:v>0.21030000000000004</c:v>
                </c:pt>
                <c:pt idx="40076">
                  <c:v>0.20870000000000002</c:v>
                </c:pt>
                <c:pt idx="40077">
                  <c:v>0.20499999999999999</c:v>
                </c:pt>
                <c:pt idx="40078">
                  <c:v>0.19990000000000002</c:v>
                </c:pt>
                <c:pt idx="40079">
                  <c:v>0.19790000000000002</c:v>
                </c:pt>
                <c:pt idx="40080">
                  <c:v>0.19750000000000001</c:v>
                </c:pt>
                <c:pt idx="40081">
                  <c:v>0.19570000000000001</c:v>
                </c:pt>
                <c:pt idx="40082">
                  <c:v>0.1895</c:v>
                </c:pt>
                <c:pt idx="40083">
                  <c:v>0.18730000000000002</c:v>
                </c:pt>
                <c:pt idx="40084">
                  <c:v>0.18300000000000002</c:v>
                </c:pt>
                <c:pt idx="40085">
                  <c:v>0.18400000000000002</c:v>
                </c:pt>
                <c:pt idx="40086">
                  <c:v>0.18049999999999999</c:v>
                </c:pt>
                <c:pt idx="40087">
                  <c:v>0.17460000000000001</c:v>
                </c:pt>
                <c:pt idx="40088">
                  <c:v>0.16970000000000002</c:v>
                </c:pt>
                <c:pt idx="40089">
                  <c:v>0.17080000000000001</c:v>
                </c:pt>
                <c:pt idx="40090">
                  <c:v>0.16490000000000002</c:v>
                </c:pt>
                <c:pt idx="40091">
                  <c:v>0.16600000000000001</c:v>
                </c:pt>
                <c:pt idx="40092">
                  <c:v>0.15860000000000002</c:v>
                </c:pt>
                <c:pt idx="40093">
                  <c:v>0.15860000000000002</c:v>
                </c:pt>
                <c:pt idx="40094">
                  <c:v>0.1542</c:v>
                </c:pt>
                <c:pt idx="40095">
                  <c:v>0.15640000000000001</c:v>
                </c:pt>
                <c:pt idx="40096">
                  <c:v>0.15190000000000001</c:v>
                </c:pt>
                <c:pt idx="40097">
                  <c:v>0.1537</c:v>
                </c:pt>
                <c:pt idx="40098">
                  <c:v>0.1492</c:v>
                </c:pt>
                <c:pt idx="40099">
                  <c:v>0.15200000000000002</c:v>
                </c:pt>
                <c:pt idx="40100">
                  <c:v>0.15200000000000002</c:v>
                </c:pt>
                <c:pt idx="40101">
                  <c:v>0.14770000000000003</c:v>
                </c:pt>
                <c:pt idx="40102">
                  <c:v>0.14350000000000002</c:v>
                </c:pt>
                <c:pt idx="40103">
                  <c:v>0.14530000000000001</c:v>
                </c:pt>
                <c:pt idx="40104">
                  <c:v>0.15140000000000001</c:v>
                </c:pt>
                <c:pt idx="40105">
                  <c:v>0.14980000000000002</c:v>
                </c:pt>
                <c:pt idx="40106">
                  <c:v>0.15460000000000002</c:v>
                </c:pt>
                <c:pt idx="40107">
                  <c:v>0.1573</c:v>
                </c:pt>
                <c:pt idx="40108">
                  <c:v>0.15629999999999999</c:v>
                </c:pt>
                <c:pt idx="40109">
                  <c:v>0.15690000000000001</c:v>
                </c:pt>
                <c:pt idx="40110">
                  <c:v>0.15700000000000003</c:v>
                </c:pt>
                <c:pt idx="40111">
                  <c:v>0.15720000000000001</c:v>
                </c:pt>
                <c:pt idx="40112">
                  <c:v>0.15720000000000001</c:v>
                </c:pt>
                <c:pt idx="40113">
                  <c:v>0.16060000000000002</c:v>
                </c:pt>
                <c:pt idx="40114">
                  <c:v>0.16170000000000001</c:v>
                </c:pt>
                <c:pt idx="40115">
                  <c:v>0.1595</c:v>
                </c:pt>
                <c:pt idx="40116">
                  <c:v>0.16339999999999999</c:v>
                </c:pt>
                <c:pt idx="40117">
                  <c:v>0.16620000000000001</c:v>
                </c:pt>
                <c:pt idx="40118">
                  <c:v>0.16450000000000001</c:v>
                </c:pt>
                <c:pt idx="40119">
                  <c:v>0.1686</c:v>
                </c:pt>
                <c:pt idx="40120">
                  <c:v>0.1714</c:v>
                </c:pt>
                <c:pt idx="40121">
                  <c:v>0.17310000000000003</c:v>
                </c:pt>
                <c:pt idx="40122">
                  <c:v>0.17880000000000001</c:v>
                </c:pt>
                <c:pt idx="40123">
                  <c:v>0.1789</c:v>
                </c:pt>
                <c:pt idx="40124">
                  <c:v>0.18400000000000002</c:v>
                </c:pt>
                <c:pt idx="40125">
                  <c:v>0.19210000000000002</c:v>
                </c:pt>
                <c:pt idx="40126">
                  <c:v>0.2036</c:v>
                </c:pt>
                <c:pt idx="40127">
                  <c:v>0.21480000000000002</c:v>
                </c:pt>
                <c:pt idx="40128">
                  <c:v>0.22210000000000002</c:v>
                </c:pt>
                <c:pt idx="40129">
                  <c:v>0.23370000000000002</c:v>
                </c:pt>
                <c:pt idx="40130">
                  <c:v>0.25159999999999999</c:v>
                </c:pt>
                <c:pt idx="40131">
                  <c:v>0.26350000000000001</c:v>
                </c:pt>
                <c:pt idx="40132">
                  <c:v>0.27599999999999997</c:v>
                </c:pt>
                <c:pt idx="40133">
                  <c:v>0.29389999999999999</c:v>
                </c:pt>
                <c:pt idx="40134">
                  <c:v>0.31469999999999998</c:v>
                </c:pt>
                <c:pt idx="40135">
                  <c:v>0.32800000000000001</c:v>
                </c:pt>
                <c:pt idx="40136">
                  <c:v>0.34089999999999998</c:v>
                </c:pt>
                <c:pt idx="40137">
                  <c:v>0.36380000000000001</c:v>
                </c:pt>
                <c:pt idx="40138">
                  <c:v>0.38470000000000004</c:v>
                </c:pt>
                <c:pt idx="40139">
                  <c:v>0.38250000000000006</c:v>
                </c:pt>
                <c:pt idx="40140">
                  <c:v>0.40279999999999999</c:v>
                </c:pt>
                <c:pt idx="40141">
                  <c:v>0.4425</c:v>
                </c:pt>
                <c:pt idx="40142">
                  <c:v>0.50209999999999999</c:v>
                </c:pt>
                <c:pt idx="40143">
                  <c:v>0.54640000000000011</c:v>
                </c:pt>
                <c:pt idx="40144">
                  <c:v>0.54149999999999998</c:v>
                </c:pt>
                <c:pt idx="40145">
                  <c:v>0.59009999999999996</c:v>
                </c:pt>
                <c:pt idx="40146">
                  <c:v>0.61880000000000002</c:v>
                </c:pt>
                <c:pt idx="40147">
                  <c:v>0.68120000000000003</c:v>
                </c:pt>
                <c:pt idx="40148">
                  <c:v>0.76260000000000006</c:v>
                </c:pt>
                <c:pt idx="40149">
                  <c:v>0.83360000000000012</c:v>
                </c:pt>
                <c:pt idx="40150">
                  <c:v>0.90200000000000002</c:v>
                </c:pt>
                <c:pt idx="40151">
                  <c:v>0.88490000000000002</c:v>
                </c:pt>
                <c:pt idx="40152">
                  <c:v>0.95420000000000005</c:v>
                </c:pt>
                <c:pt idx="40153">
                  <c:v>0.99380000000000013</c:v>
                </c:pt>
                <c:pt idx="40154">
                  <c:v>1.0903</c:v>
                </c:pt>
                <c:pt idx="40155">
                  <c:v>1.1973</c:v>
                </c:pt>
                <c:pt idx="40156">
                  <c:v>1.2367000000000001</c:v>
                </c:pt>
                <c:pt idx="40157">
                  <c:v>1.302</c:v>
                </c:pt>
                <c:pt idx="40158">
                  <c:v>1.3413000000000002</c:v>
                </c:pt>
                <c:pt idx="40159">
                  <c:v>1.4218000000000002</c:v>
                </c:pt>
                <c:pt idx="40160">
                  <c:v>1.3896000000000002</c:v>
                </c:pt>
                <c:pt idx="40161">
                  <c:v>1.5528000000000002</c:v>
                </c:pt>
                <c:pt idx="40162">
                  <c:v>1.5395000000000001</c:v>
                </c:pt>
                <c:pt idx="40163">
                  <c:v>1.7645</c:v>
                </c:pt>
                <c:pt idx="40164">
                  <c:v>1.8556999999999999</c:v>
                </c:pt>
                <c:pt idx="40165">
                  <c:v>1.9818000000000002</c:v>
                </c:pt>
                <c:pt idx="40166">
                  <c:v>1.9794</c:v>
                </c:pt>
                <c:pt idx="40167">
                  <c:v>2.0853000000000002</c:v>
                </c:pt>
                <c:pt idx="40168">
                  <c:v>2.1019999999999999</c:v>
                </c:pt>
                <c:pt idx="40169">
                  <c:v>2.1187</c:v>
                </c:pt>
                <c:pt idx="40170">
                  <c:v>2.1326000000000001</c:v>
                </c:pt>
                <c:pt idx="40171">
                  <c:v>2.16</c:v>
                </c:pt>
                <c:pt idx="40172">
                  <c:v>2.2253000000000003</c:v>
                </c:pt>
                <c:pt idx="40173">
                  <c:v>2.2114000000000003</c:v>
                </c:pt>
                <c:pt idx="40174">
                  <c:v>2.2486000000000002</c:v>
                </c:pt>
                <c:pt idx="40175">
                  <c:v>2.2707999999999999</c:v>
                </c:pt>
                <c:pt idx="40176">
                  <c:v>2.3174000000000001</c:v>
                </c:pt>
                <c:pt idx="40177">
                  <c:v>2.3712</c:v>
                </c:pt>
                <c:pt idx="40178">
                  <c:v>2.4090000000000003</c:v>
                </c:pt>
                <c:pt idx="40179">
                  <c:v>2.4547000000000003</c:v>
                </c:pt>
                <c:pt idx="40180">
                  <c:v>2.5122</c:v>
                </c:pt>
                <c:pt idx="40181">
                  <c:v>2.5347000000000004</c:v>
                </c:pt>
                <c:pt idx="40182">
                  <c:v>2.5565000000000002</c:v>
                </c:pt>
                <c:pt idx="40183">
                  <c:v>2.6154000000000002</c:v>
                </c:pt>
                <c:pt idx="40184">
                  <c:v>2.6306000000000003</c:v>
                </c:pt>
                <c:pt idx="40185">
                  <c:v>2.6606000000000005</c:v>
                </c:pt>
                <c:pt idx="40186">
                  <c:v>2.6884000000000001</c:v>
                </c:pt>
                <c:pt idx="40187">
                  <c:v>2.7280000000000002</c:v>
                </c:pt>
                <c:pt idx="40188">
                  <c:v>2.7827999999999999</c:v>
                </c:pt>
                <c:pt idx="40189">
                  <c:v>2.7698</c:v>
                </c:pt>
                <c:pt idx="40190">
                  <c:v>2.8328000000000002</c:v>
                </c:pt>
                <c:pt idx="40191">
                  <c:v>2.8602000000000003</c:v>
                </c:pt>
                <c:pt idx="40192">
                  <c:v>2.8361000000000001</c:v>
                </c:pt>
                <c:pt idx="40193">
                  <c:v>2.8376000000000001</c:v>
                </c:pt>
                <c:pt idx="40194">
                  <c:v>2.8526000000000002</c:v>
                </c:pt>
                <c:pt idx="40195">
                  <c:v>2.8882000000000003</c:v>
                </c:pt>
                <c:pt idx="40196">
                  <c:v>2.8696000000000002</c:v>
                </c:pt>
                <c:pt idx="40197">
                  <c:v>2.8208000000000002</c:v>
                </c:pt>
                <c:pt idx="40198">
                  <c:v>2.8622000000000001</c:v>
                </c:pt>
                <c:pt idx="40199">
                  <c:v>2.9129000000000005</c:v>
                </c:pt>
                <c:pt idx="40200">
                  <c:v>2.9066000000000001</c:v>
                </c:pt>
                <c:pt idx="40201">
                  <c:v>2.9120000000000004</c:v>
                </c:pt>
                <c:pt idx="40202">
                  <c:v>2.9265000000000003</c:v>
                </c:pt>
                <c:pt idx="40203">
                  <c:v>2.9443999999999999</c:v>
                </c:pt>
                <c:pt idx="40204">
                  <c:v>2.9359999999999999</c:v>
                </c:pt>
                <c:pt idx="40205">
                  <c:v>2.9353000000000002</c:v>
                </c:pt>
                <c:pt idx="40206">
                  <c:v>2.9439000000000002</c:v>
                </c:pt>
                <c:pt idx="40207">
                  <c:v>2.9621</c:v>
                </c:pt>
                <c:pt idx="40208">
                  <c:v>2.9587000000000003</c:v>
                </c:pt>
                <c:pt idx="40209">
                  <c:v>2.9523000000000001</c:v>
                </c:pt>
                <c:pt idx="40210">
                  <c:v>2.9719000000000002</c:v>
                </c:pt>
                <c:pt idx="40211">
                  <c:v>2.9940000000000002</c:v>
                </c:pt>
                <c:pt idx="40212">
                  <c:v>2.9863</c:v>
                </c:pt>
                <c:pt idx="40213">
                  <c:v>2.9675000000000002</c:v>
                </c:pt>
                <c:pt idx="40214">
                  <c:v>2.9295000000000004</c:v>
                </c:pt>
                <c:pt idx="40215">
                  <c:v>2.9434000000000005</c:v>
                </c:pt>
                <c:pt idx="40216">
                  <c:v>2.9077000000000002</c:v>
                </c:pt>
                <c:pt idx="40217">
                  <c:v>2.9027000000000003</c:v>
                </c:pt>
                <c:pt idx="40218">
                  <c:v>2.9060000000000001</c:v>
                </c:pt>
                <c:pt idx="40219">
                  <c:v>2.9241000000000001</c:v>
                </c:pt>
                <c:pt idx="40220">
                  <c:v>2.8652000000000002</c:v>
                </c:pt>
                <c:pt idx="40221">
                  <c:v>2.7227000000000001</c:v>
                </c:pt>
                <c:pt idx="40222">
                  <c:v>2.7299000000000002</c:v>
                </c:pt>
                <c:pt idx="40223">
                  <c:v>2.6678000000000002</c:v>
                </c:pt>
                <c:pt idx="40224">
                  <c:v>2.5735000000000001</c:v>
                </c:pt>
                <c:pt idx="40225">
                  <c:v>2.4938000000000002</c:v>
                </c:pt>
                <c:pt idx="40226">
                  <c:v>2.4253</c:v>
                </c:pt>
                <c:pt idx="40227">
                  <c:v>2.3792000000000004</c:v>
                </c:pt>
                <c:pt idx="40228">
                  <c:v>2.3001999999999998</c:v>
                </c:pt>
                <c:pt idx="40229">
                  <c:v>2.2815000000000003</c:v>
                </c:pt>
                <c:pt idx="40230">
                  <c:v>2.2599</c:v>
                </c:pt>
                <c:pt idx="40231">
                  <c:v>2.2210999999999999</c:v>
                </c:pt>
                <c:pt idx="40232">
                  <c:v>2.1556000000000002</c:v>
                </c:pt>
                <c:pt idx="40233">
                  <c:v>2.1909000000000001</c:v>
                </c:pt>
                <c:pt idx="40234">
                  <c:v>2.1102000000000003</c:v>
                </c:pt>
                <c:pt idx="40235">
                  <c:v>2.0948000000000002</c:v>
                </c:pt>
                <c:pt idx="40236">
                  <c:v>2.1271999999999998</c:v>
                </c:pt>
                <c:pt idx="40237">
                  <c:v>2.0844</c:v>
                </c:pt>
                <c:pt idx="40238">
                  <c:v>2.0353000000000003</c:v>
                </c:pt>
                <c:pt idx="40239">
                  <c:v>2.0300000000000002</c:v>
                </c:pt>
                <c:pt idx="40240">
                  <c:v>1.9832999999999998</c:v>
                </c:pt>
                <c:pt idx="40241">
                  <c:v>2.0049000000000001</c:v>
                </c:pt>
                <c:pt idx="40242">
                  <c:v>1.9596</c:v>
                </c:pt>
                <c:pt idx="40243">
                  <c:v>1.9883</c:v>
                </c:pt>
                <c:pt idx="40244">
                  <c:v>1.9256000000000002</c:v>
                </c:pt>
                <c:pt idx="40245">
                  <c:v>1.9674</c:v>
                </c:pt>
                <c:pt idx="40246">
                  <c:v>1.8356000000000003</c:v>
                </c:pt>
                <c:pt idx="40247">
                  <c:v>1.8503000000000001</c:v>
                </c:pt>
                <c:pt idx="40248">
                  <c:v>1.7849000000000002</c:v>
                </c:pt>
                <c:pt idx="40249">
                  <c:v>1.77</c:v>
                </c:pt>
                <c:pt idx="40250">
                  <c:v>1.7388000000000003</c:v>
                </c:pt>
                <c:pt idx="40251">
                  <c:v>1.7937000000000003</c:v>
                </c:pt>
                <c:pt idx="40252">
                  <c:v>1.4828000000000001</c:v>
                </c:pt>
                <c:pt idx="40253">
                  <c:v>1.3608000000000002</c:v>
                </c:pt>
                <c:pt idx="40254">
                  <c:v>1.3397000000000001</c:v>
                </c:pt>
                <c:pt idx="40255">
                  <c:v>1.3591</c:v>
                </c:pt>
                <c:pt idx="40256">
                  <c:v>1.3413000000000002</c:v>
                </c:pt>
                <c:pt idx="40257">
                  <c:v>1.3029000000000002</c:v>
                </c:pt>
                <c:pt idx="40258">
                  <c:v>1.2526000000000002</c:v>
                </c:pt>
                <c:pt idx="40259">
                  <c:v>1.2409000000000001</c:v>
                </c:pt>
                <c:pt idx="40260">
                  <c:v>1.2055</c:v>
                </c:pt>
                <c:pt idx="40261">
                  <c:v>1.1807000000000001</c:v>
                </c:pt>
                <c:pt idx="40262">
                  <c:v>1.1682000000000001</c:v>
                </c:pt>
                <c:pt idx="40263">
                  <c:v>1.1539999999999999</c:v>
                </c:pt>
                <c:pt idx="40264">
                  <c:v>1.1316000000000002</c:v>
                </c:pt>
                <c:pt idx="40265">
                  <c:v>1.1307</c:v>
                </c:pt>
                <c:pt idx="40266">
                  <c:v>1.1281000000000001</c:v>
                </c:pt>
                <c:pt idx="40267">
                  <c:v>1.0960000000000001</c:v>
                </c:pt>
                <c:pt idx="40268">
                  <c:v>1.0691000000000002</c:v>
                </c:pt>
                <c:pt idx="40269">
                  <c:v>1.0531000000000001</c:v>
                </c:pt>
                <c:pt idx="40270">
                  <c:v>1.0125</c:v>
                </c:pt>
                <c:pt idx="40271">
                  <c:v>1.0375000000000001</c:v>
                </c:pt>
                <c:pt idx="40272">
                  <c:v>1.0308999999999999</c:v>
                </c:pt>
                <c:pt idx="40273">
                  <c:v>0.9526</c:v>
                </c:pt>
                <c:pt idx="40274">
                  <c:v>1.0012000000000001</c:v>
                </c:pt>
                <c:pt idx="40275">
                  <c:v>0.99160000000000004</c:v>
                </c:pt>
                <c:pt idx="40276">
                  <c:v>0.94359999999999999</c:v>
                </c:pt>
                <c:pt idx="40277">
                  <c:v>0.90690000000000015</c:v>
                </c:pt>
                <c:pt idx="40278">
                  <c:v>0.88859999999999995</c:v>
                </c:pt>
                <c:pt idx="40279">
                  <c:v>0.89000000000000012</c:v>
                </c:pt>
                <c:pt idx="40280">
                  <c:v>0.88240000000000007</c:v>
                </c:pt>
                <c:pt idx="40281">
                  <c:v>0.85559999999999992</c:v>
                </c:pt>
                <c:pt idx="40282">
                  <c:v>0.84810000000000008</c:v>
                </c:pt>
                <c:pt idx="40283">
                  <c:v>0.81859999999999999</c:v>
                </c:pt>
                <c:pt idx="40284">
                  <c:v>0.82669999999999999</c:v>
                </c:pt>
                <c:pt idx="40285">
                  <c:v>0.82250000000000001</c:v>
                </c:pt>
                <c:pt idx="40286">
                  <c:v>0.87729999999999997</c:v>
                </c:pt>
                <c:pt idx="40287">
                  <c:v>0.82100000000000017</c:v>
                </c:pt>
                <c:pt idx="40288">
                  <c:v>0.78780000000000006</c:v>
                </c:pt>
                <c:pt idx="40289">
                  <c:v>0.8125</c:v>
                </c:pt>
                <c:pt idx="40290">
                  <c:v>0.78730000000000011</c:v>
                </c:pt>
                <c:pt idx="40291">
                  <c:v>0.77720000000000011</c:v>
                </c:pt>
                <c:pt idx="40292">
                  <c:v>0.77970000000000006</c:v>
                </c:pt>
                <c:pt idx="40293">
                  <c:v>0.75780000000000003</c:v>
                </c:pt>
                <c:pt idx="40294">
                  <c:v>0.75800000000000001</c:v>
                </c:pt>
                <c:pt idx="40295">
                  <c:v>0.74480000000000013</c:v>
                </c:pt>
                <c:pt idx="40296">
                  <c:v>0.74150000000000005</c:v>
                </c:pt>
                <c:pt idx="40297">
                  <c:v>0.70970000000000011</c:v>
                </c:pt>
                <c:pt idx="40298">
                  <c:v>0.7087</c:v>
                </c:pt>
                <c:pt idx="40299">
                  <c:v>0.68230000000000013</c:v>
                </c:pt>
                <c:pt idx="40300">
                  <c:v>0.68060000000000009</c:v>
                </c:pt>
                <c:pt idx="40301">
                  <c:v>0.70020000000000004</c:v>
                </c:pt>
                <c:pt idx="40302">
                  <c:v>0.65370000000000006</c:v>
                </c:pt>
                <c:pt idx="40303">
                  <c:v>0.65380000000000005</c:v>
                </c:pt>
                <c:pt idx="40304">
                  <c:v>0.67420000000000002</c:v>
                </c:pt>
                <c:pt idx="40305">
                  <c:v>0.6493000000000001</c:v>
                </c:pt>
                <c:pt idx="40306">
                  <c:v>0.66410000000000002</c:v>
                </c:pt>
                <c:pt idx="40307">
                  <c:v>0.65200000000000002</c:v>
                </c:pt>
                <c:pt idx="40308">
                  <c:v>0.6261000000000001</c:v>
                </c:pt>
                <c:pt idx="40309">
                  <c:v>0.61780000000000002</c:v>
                </c:pt>
                <c:pt idx="40310">
                  <c:v>0.61650000000000005</c:v>
                </c:pt>
                <c:pt idx="40311">
                  <c:v>0.57310000000000005</c:v>
                </c:pt>
                <c:pt idx="40312">
                  <c:v>0.59290000000000009</c:v>
                </c:pt>
                <c:pt idx="40313">
                  <c:v>0.58260000000000001</c:v>
                </c:pt>
                <c:pt idx="40314">
                  <c:v>0.5726</c:v>
                </c:pt>
                <c:pt idx="40315">
                  <c:v>0.57820000000000005</c:v>
                </c:pt>
                <c:pt idx="40316">
                  <c:v>0.57080000000000009</c:v>
                </c:pt>
                <c:pt idx="40317">
                  <c:v>0.55380000000000007</c:v>
                </c:pt>
                <c:pt idx="40318">
                  <c:v>0.55010000000000003</c:v>
                </c:pt>
                <c:pt idx="40319">
                  <c:v>0.54379999999999995</c:v>
                </c:pt>
                <c:pt idx="40320">
                  <c:v>0.53510000000000002</c:v>
                </c:pt>
                <c:pt idx="40321">
                  <c:v>0.5283000000000001</c:v>
                </c:pt>
                <c:pt idx="40322">
                  <c:v>0.51990000000000003</c:v>
                </c:pt>
                <c:pt idx="40323">
                  <c:v>0.51929999999999998</c:v>
                </c:pt>
                <c:pt idx="40324">
                  <c:v>0.51050000000000006</c:v>
                </c:pt>
                <c:pt idx="40325">
                  <c:v>0.50030000000000008</c:v>
                </c:pt>
                <c:pt idx="40326">
                  <c:v>0.49880000000000008</c:v>
                </c:pt>
                <c:pt idx="40327">
                  <c:v>0.49530000000000007</c:v>
                </c:pt>
                <c:pt idx="40328">
                  <c:v>0.48530000000000001</c:v>
                </c:pt>
                <c:pt idx="40329">
                  <c:v>0.48670000000000002</c:v>
                </c:pt>
                <c:pt idx="40330">
                  <c:v>0.48700000000000004</c:v>
                </c:pt>
                <c:pt idx="40331">
                  <c:v>0.4667</c:v>
                </c:pt>
                <c:pt idx="40332">
                  <c:v>0.46890000000000004</c:v>
                </c:pt>
                <c:pt idx="40333">
                  <c:v>0.45240000000000002</c:v>
                </c:pt>
                <c:pt idx="40334">
                  <c:v>0.45789999999999997</c:v>
                </c:pt>
                <c:pt idx="40335">
                  <c:v>0.45220000000000005</c:v>
                </c:pt>
                <c:pt idx="40336">
                  <c:v>0.44989999999999997</c:v>
                </c:pt>
                <c:pt idx="40337">
                  <c:v>0.43860000000000005</c:v>
                </c:pt>
                <c:pt idx="40338">
                  <c:v>0.42750000000000005</c:v>
                </c:pt>
                <c:pt idx="40339">
                  <c:v>0.42630000000000001</c:v>
                </c:pt>
                <c:pt idx="40340">
                  <c:v>0.42330000000000001</c:v>
                </c:pt>
                <c:pt idx="40341">
                  <c:v>0.41100000000000003</c:v>
                </c:pt>
                <c:pt idx="40342">
                  <c:v>0.4052</c:v>
                </c:pt>
                <c:pt idx="40343">
                  <c:v>0.40940000000000004</c:v>
                </c:pt>
                <c:pt idx="40344">
                  <c:v>0.39940000000000003</c:v>
                </c:pt>
                <c:pt idx="40345">
                  <c:v>0.39340000000000003</c:v>
                </c:pt>
                <c:pt idx="40346">
                  <c:v>0.38800000000000001</c:v>
                </c:pt>
                <c:pt idx="40347">
                  <c:v>0.38140000000000002</c:v>
                </c:pt>
                <c:pt idx="40348">
                  <c:v>0.38260000000000005</c:v>
                </c:pt>
                <c:pt idx="40349">
                  <c:v>0.37770000000000004</c:v>
                </c:pt>
                <c:pt idx="40350">
                  <c:v>0.37210000000000004</c:v>
                </c:pt>
                <c:pt idx="40351">
                  <c:v>0.37320000000000003</c:v>
                </c:pt>
                <c:pt idx="40352">
                  <c:v>0.3649</c:v>
                </c:pt>
                <c:pt idx="40353">
                  <c:v>0.36230000000000007</c:v>
                </c:pt>
                <c:pt idx="40354">
                  <c:v>0.36299999999999999</c:v>
                </c:pt>
                <c:pt idx="40355">
                  <c:v>0.35930000000000001</c:v>
                </c:pt>
                <c:pt idx="40356">
                  <c:v>0.35220000000000001</c:v>
                </c:pt>
                <c:pt idx="40357">
                  <c:v>0.34610000000000002</c:v>
                </c:pt>
                <c:pt idx="40358">
                  <c:v>0.3372</c:v>
                </c:pt>
                <c:pt idx="40359">
                  <c:v>0.33340000000000003</c:v>
                </c:pt>
                <c:pt idx="40360">
                  <c:v>0.3306</c:v>
                </c:pt>
                <c:pt idx="40361">
                  <c:v>0.3246</c:v>
                </c:pt>
                <c:pt idx="40362">
                  <c:v>0.3271</c:v>
                </c:pt>
                <c:pt idx="40363">
                  <c:v>0.32360000000000005</c:v>
                </c:pt>
                <c:pt idx="40364">
                  <c:v>0.31509999999999999</c:v>
                </c:pt>
                <c:pt idx="40365">
                  <c:v>0.32090000000000002</c:v>
                </c:pt>
                <c:pt idx="40366">
                  <c:v>0.3155</c:v>
                </c:pt>
                <c:pt idx="40367">
                  <c:v>0.31010000000000004</c:v>
                </c:pt>
                <c:pt idx="40368">
                  <c:v>0.30649999999999999</c:v>
                </c:pt>
                <c:pt idx="40369">
                  <c:v>0.30249999999999999</c:v>
                </c:pt>
                <c:pt idx="40370">
                  <c:v>0.3024</c:v>
                </c:pt>
                <c:pt idx="40371">
                  <c:v>0.29199999999999998</c:v>
                </c:pt>
                <c:pt idx="40372">
                  <c:v>0.29039999999999999</c:v>
                </c:pt>
                <c:pt idx="40373">
                  <c:v>0.28670000000000001</c:v>
                </c:pt>
                <c:pt idx="40374">
                  <c:v>0.28330000000000005</c:v>
                </c:pt>
                <c:pt idx="40375">
                  <c:v>0.2777</c:v>
                </c:pt>
                <c:pt idx="40376">
                  <c:v>0.28079999999999999</c:v>
                </c:pt>
                <c:pt idx="40377">
                  <c:v>0.2737</c:v>
                </c:pt>
                <c:pt idx="40378">
                  <c:v>0.26910000000000001</c:v>
                </c:pt>
                <c:pt idx="40379">
                  <c:v>0.26690000000000003</c:v>
                </c:pt>
                <c:pt idx="40380">
                  <c:v>0.26880000000000004</c:v>
                </c:pt>
                <c:pt idx="40381">
                  <c:v>0.26400000000000001</c:v>
                </c:pt>
                <c:pt idx="40382">
                  <c:v>0.25950000000000001</c:v>
                </c:pt>
                <c:pt idx="40383">
                  <c:v>0.25800000000000001</c:v>
                </c:pt>
                <c:pt idx="40384">
                  <c:v>0.25880000000000003</c:v>
                </c:pt>
                <c:pt idx="40385">
                  <c:v>0.25700000000000001</c:v>
                </c:pt>
                <c:pt idx="40386">
                  <c:v>0.25680000000000003</c:v>
                </c:pt>
                <c:pt idx="40387">
                  <c:v>0.25390000000000001</c:v>
                </c:pt>
                <c:pt idx="40388">
                  <c:v>0.25650000000000001</c:v>
                </c:pt>
                <c:pt idx="40389">
                  <c:v>0.25520000000000004</c:v>
                </c:pt>
                <c:pt idx="40390">
                  <c:v>0.255</c:v>
                </c:pt>
                <c:pt idx="40391">
                  <c:v>0.25040000000000001</c:v>
                </c:pt>
                <c:pt idx="40392">
                  <c:v>0.24560000000000001</c:v>
                </c:pt>
                <c:pt idx="40393">
                  <c:v>0.24710000000000001</c:v>
                </c:pt>
                <c:pt idx="40394">
                  <c:v>0.24430000000000002</c:v>
                </c:pt>
                <c:pt idx="40395">
                  <c:v>0.24020000000000002</c:v>
                </c:pt>
                <c:pt idx="40396">
                  <c:v>0.24430000000000002</c:v>
                </c:pt>
                <c:pt idx="40397">
                  <c:v>0.24840000000000001</c:v>
                </c:pt>
                <c:pt idx="40398">
                  <c:v>0.24590000000000001</c:v>
                </c:pt>
                <c:pt idx="40399">
                  <c:v>0.24329999999999999</c:v>
                </c:pt>
                <c:pt idx="40400">
                  <c:v>0.2412</c:v>
                </c:pt>
                <c:pt idx="40401">
                  <c:v>0.24560000000000001</c:v>
                </c:pt>
                <c:pt idx="40402">
                  <c:v>0.246</c:v>
                </c:pt>
                <c:pt idx="40403">
                  <c:v>0.24220000000000003</c:v>
                </c:pt>
                <c:pt idx="40404">
                  <c:v>0.24220000000000003</c:v>
                </c:pt>
                <c:pt idx="40405">
                  <c:v>0.24100000000000002</c:v>
                </c:pt>
                <c:pt idx="40406">
                  <c:v>0.2457</c:v>
                </c:pt>
                <c:pt idx="40407">
                  <c:v>0.24580000000000002</c:v>
                </c:pt>
                <c:pt idx="40408">
                  <c:v>0.24870000000000003</c:v>
                </c:pt>
                <c:pt idx="40409">
                  <c:v>0.26190000000000002</c:v>
                </c:pt>
                <c:pt idx="40410">
                  <c:v>0.2636</c:v>
                </c:pt>
                <c:pt idx="40411">
                  <c:v>0.27010000000000001</c:v>
                </c:pt>
                <c:pt idx="40412">
                  <c:v>0.27540000000000003</c:v>
                </c:pt>
                <c:pt idx="40413">
                  <c:v>0.28179999999999999</c:v>
                </c:pt>
                <c:pt idx="40414">
                  <c:v>0.29609999999999997</c:v>
                </c:pt>
                <c:pt idx="40415">
                  <c:v>0.31380000000000002</c:v>
                </c:pt>
                <c:pt idx="40416">
                  <c:v>0.3231</c:v>
                </c:pt>
                <c:pt idx="40417">
                  <c:v>0.34160000000000001</c:v>
                </c:pt>
                <c:pt idx="40418">
                  <c:v>0.36610000000000004</c:v>
                </c:pt>
                <c:pt idx="40419">
                  <c:v>0.39169999999999999</c:v>
                </c:pt>
                <c:pt idx="40420">
                  <c:v>0.40529999999999999</c:v>
                </c:pt>
                <c:pt idx="40421">
                  <c:v>0.42370000000000002</c:v>
                </c:pt>
                <c:pt idx="40422">
                  <c:v>0.439</c:v>
                </c:pt>
                <c:pt idx="40423">
                  <c:v>0.45930000000000004</c:v>
                </c:pt>
                <c:pt idx="40424">
                  <c:v>0.47859999999999997</c:v>
                </c:pt>
                <c:pt idx="40425">
                  <c:v>0.50080000000000002</c:v>
                </c:pt>
                <c:pt idx="40426">
                  <c:v>0.52249999999999996</c:v>
                </c:pt>
                <c:pt idx="40427">
                  <c:v>0.55259999999999998</c:v>
                </c:pt>
                <c:pt idx="40428">
                  <c:v>0.58140000000000003</c:v>
                </c:pt>
                <c:pt idx="40429">
                  <c:v>0.6079</c:v>
                </c:pt>
                <c:pt idx="40430">
                  <c:v>0.61790000000000012</c:v>
                </c:pt>
                <c:pt idx="40431">
                  <c:v>0.63929999999999998</c:v>
                </c:pt>
                <c:pt idx="40432">
                  <c:v>0.66270000000000007</c:v>
                </c:pt>
                <c:pt idx="40433">
                  <c:v>0.70060000000000011</c:v>
                </c:pt>
                <c:pt idx="40434">
                  <c:v>0.76770000000000005</c:v>
                </c:pt>
                <c:pt idx="40435">
                  <c:v>0.78300000000000003</c:v>
                </c:pt>
                <c:pt idx="40436">
                  <c:v>0.82040000000000013</c:v>
                </c:pt>
                <c:pt idx="40437">
                  <c:v>0.9546</c:v>
                </c:pt>
                <c:pt idx="40438">
                  <c:v>0.97639999999999993</c:v>
                </c:pt>
                <c:pt idx="40439">
                  <c:v>1.0736000000000001</c:v>
                </c:pt>
                <c:pt idx="40440">
                  <c:v>1.3237000000000001</c:v>
                </c:pt>
                <c:pt idx="40441">
                  <c:v>1.3451000000000002</c:v>
                </c:pt>
                <c:pt idx="40442">
                  <c:v>1.3539000000000001</c:v>
                </c:pt>
                <c:pt idx="40443">
                  <c:v>1.3774</c:v>
                </c:pt>
                <c:pt idx="40444">
                  <c:v>1.4571000000000001</c:v>
                </c:pt>
                <c:pt idx="40445">
                  <c:v>1.5348000000000002</c:v>
                </c:pt>
                <c:pt idx="40446">
                  <c:v>1.6788000000000001</c:v>
                </c:pt>
                <c:pt idx="40447">
                  <c:v>1.7934999999999999</c:v>
                </c:pt>
                <c:pt idx="40448">
                  <c:v>1.9076000000000002</c:v>
                </c:pt>
                <c:pt idx="40449">
                  <c:v>1.8350000000000002</c:v>
                </c:pt>
                <c:pt idx="40450">
                  <c:v>1.9570000000000001</c:v>
                </c:pt>
                <c:pt idx="40451">
                  <c:v>2.0931000000000002</c:v>
                </c:pt>
                <c:pt idx="40452">
                  <c:v>2.1550000000000002</c:v>
                </c:pt>
                <c:pt idx="40453">
                  <c:v>2.1553999999999998</c:v>
                </c:pt>
                <c:pt idx="40454">
                  <c:v>2.2665999999999999</c:v>
                </c:pt>
                <c:pt idx="40455">
                  <c:v>2.3259000000000003</c:v>
                </c:pt>
                <c:pt idx="40456">
                  <c:v>2.3930000000000002</c:v>
                </c:pt>
                <c:pt idx="40457">
                  <c:v>2.3602000000000003</c:v>
                </c:pt>
                <c:pt idx="40458">
                  <c:v>2.339</c:v>
                </c:pt>
                <c:pt idx="40459">
                  <c:v>2.3994</c:v>
                </c:pt>
                <c:pt idx="40460">
                  <c:v>2.4257000000000004</c:v>
                </c:pt>
                <c:pt idx="40461">
                  <c:v>2.4667000000000003</c:v>
                </c:pt>
                <c:pt idx="40462">
                  <c:v>2.5257000000000005</c:v>
                </c:pt>
                <c:pt idx="40463">
                  <c:v>2.5401000000000002</c:v>
                </c:pt>
                <c:pt idx="40464">
                  <c:v>2.5056000000000003</c:v>
                </c:pt>
                <c:pt idx="40465">
                  <c:v>2.5687000000000002</c:v>
                </c:pt>
                <c:pt idx="40466">
                  <c:v>2.5414000000000003</c:v>
                </c:pt>
                <c:pt idx="40467">
                  <c:v>2.5983000000000001</c:v>
                </c:pt>
                <c:pt idx="40468">
                  <c:v>2.6546000000000003</c:v>
                </c:pt>
                <c:pt idx="40469">
                  <c:v>2.5780000000000003</c:v>
                </c:pt>
                <c:pt idx="40470">
                  <c:v>2.6219000000000001</c:v>
                </c:pt>
                <c:pt idx="40471">
                  <c:v>2.7253000000000003</c:v>
                </c:pt>
                <c:pt idx="40472">
                  <c:v>2.7471000000000001</c:v>
                </c:pt>
                <c:pt idx="40473">
                  <c:v>2.7551000000000001</c:v>
                </c:pt>
                <c:pt idx="40474">
                  <c:v>2.7478000000000002</c:v>
                </c:pt>
                <c:pt idx="40475">
                  <c:v>2.7854000000000001</c:v>
                </c:pt>
                <c:pt idx="40476">
                  <c:v>2.7646999999999999</c:v>
                </c:pt>
                <c:pt idx="40477">
                  <c:v>2.7646999999999999</c:v>
                </c:pt>
                <c:pt idx="40478">
                  <c:v>2.8184000000000005</c:v>
                </c:pt>
                <c:pt idx="40479">
                  <c:v>2.8646000000000003</c:v>
                </c:pt>
                <c:pt idx="40480">
                  <c:v>2.8468</c:v>
                </c:pt>
                <c:pt idx="40481">
                  <c:v>2.7680000000000002</c:v>
                </c:pt>
                <c:pt idx="40482">
                  <c:v>2.8048999999999999</c:v>
                </c:pt>
                <c:pt idx="40483">
                  <c:v>2.7814000000000001</c:v>
                </c:pt>
                <c:pt idx="40484">
                  <c:v>2.7967</c:v>
                </c:pt>
                <c:pt idx="40485">
                  <c:v>2.766</c:v>
                </c:pt>
                <c:pt idx="40486">
                  <c:v>2.7642000000000002</c:v>
                </c:pt>
                <c:pt idx="40487">
                  <c:v>2.8315000000000001</c:v>
                </c:pt>
                <c:pt idx="40488">
                  <c:v>2.8349000000000002</c:v>
                </c:pt>
                <c:pt idx="40489">
                  <c:v>2.8550000000000004</c:v>
                </c:pt>
                <c:pt idx="40490">
                  <c:v>2.8174000000000001</c:v>
                </c:pt>
                <c:pt idx="40491">
                  <c:v>2.8431000000000002</c:v>
                </c:pt>
                <c:pt idx="40492">
                  <c:v>2.8023000000000002</c:v>
                </c:pt>
                <c:pt idx="40493">
                  <c:v>2.8393000000000002</c:v>
                </c:pt>
                <c:pt idx="40494">
                  <c:v>2.8536999999999999</c:v>
                </c:pt>
                <c:pt idx="40495">
                  <c:v>2.8831000000000002</c:v>
                </c:pt>
                <c:pt idx="40496">
                  <c:v>2.9115000000000002</c:v>
                </c:pt>
                <c:pt idx="40497">
                  <c:v>2.8650000000000002</c:v>
                </c:pt>
                <c:pt idx="40498">
                  <c:v>2.8521000000000001</c:v>
                </c:pt>
                <c:pt idx="40499">
                  <c:v>2.7770000000000001</c:v>
                </c:pt>
                <c:pt idx="40500">
                  <c:v>2.8518000000000003</c:v>
                </c:pt>
                <c:pt idx="40501">
                  <c:v>2.7419000000000002</c:v>
                </c:pt>
                <c:pt idx="40502">
                  <c:v>2.8017000000000003</c:v>
                </c:pt>
                <c:pt idx="40503">
                  <c:v>2.7920000000000003</c:v>
                </c:pt>
                <c:pt idx="40504">
                  <c:v>2.6431000000000004</c:v>
                </c:pt>
                <c:pt idx="40505">
                  <c:v>2.5706000000000002</c:v>
                </c:pt>
                <c:pt idx="40506">
                  <c:v>2.5289999999999999</c:v>
                </c:pt>
                <c:pt idx="40507">
                  <c:v>2.4441000000000002</c:v>
                </c:pt>
                <c:pt idx="40508">
                  <c:v>2.4427000000000003</c:v>
                </c:pt>
                <c:pt idx="40509">
                  <c:v>2.5896000000000003</c:v>
                </c:pt>
                <c:pt idx="40510">
                  <c:v>2.5206</c:v>
                </c:pt>
                <c:pt idx="40511">
                  <c:v>2.4149000000000003</c:v>
                </c:pt>
                <c:pt idx="40512">
                  <c:v>2.3350000000000004</c:v>
                </c:pt>
                <c:pt idx="40513">
                  <c:v>2.2923</c:v>
                </c:pt>
                <c:pt idx="40514">
                  <c:v>2.2490999999999999</c:v>
                </c:pt>
                <c:pt idx="40515">
                  <c:v>2.1823000000000001</c:v>
                </c:pt>
                <c:pt idx="40516">
                  <c:v>2.2031000000000001</c:v>
                </c:pt>
                <c:pt idx="40517">
                  <c:v>2.2762000000000002</c:v>
                </c:pt>
                <c:pt idx="40518">
                  <c:v>2.1986000000000003</c:v>
                </c:pt>
                <c:pt idx="40519">
                  <c:v>2.2109999999999999</c:v>
                </c:pt>
                <c:pt idx="40520">
                  <c:v>2.2168000000000001</c:v>
                </c:pt>
                <c:pt idx="40521">
                  <c:v>2.2513999999999998</c:v>
                </c:pt>
                <c:pt idx="40522">
                  <c:v>2.2920000000000003</c:v>
                </c:pt>
                <c:pt idx="40523">
                  <c:v>2.1659999999999999</c:v>
                </c:pt>
                <c:pt idx="40524">
                  <c:v>2.1160000000000001</c:v>
                </c:pt>
                <c:pt idx="40525">
                  <c:v>2.2079</c:v>
                </c:pt>
                <c:pt idx="40526">
                  <c:v>2.2299000000000002</c:v>
                </c:pt>
                <c:pt idx="40527">
                  <c:v>2.1332</c:v>
                </c:pt>
                <c:pt idx="40528">
                  <c:v>2.0745</c:v>
                </c:pt>
                <c:pt idx="40529">
                  <c:v>1.9946000000000002</c:v>
                </c:pt>
                <c:pt idx="40530">
                  <c:v>1.956</c:v>
                </c:pt>
                <c:pt idx="40531">
                  <c:v>1.9287000000000001</c:v>
                </c:pt>
                <c:pt idx="40532">
                  <c:v>1.9508000000000001</c:v>
                </c:pt>
                <c:pt idx="40533">
                  <c:v>2.0871</c:v>
                </c:pt>
                <c:pt idx="40534">
                  <c:v>1.7731000000000003</c:v>
                </c:pt>
                <c:pt idx="40535">
                  <c:v>1.7867999999999999</c:v>
                </c:pt>
                <c:pt idx="40536">
                  <c:v>1.7969999999999999</c:v>
                </c:pt>
                <c:pt idx="40537">
                  <c:v>1.7634000000000001</c:v>
                </c:pt>
                <c:pt idx="40538">
                  <c:v>1.7194</c:v>
                </c:pt>
                <c:pt idx="40539">
                  <c:v>1.7202000000000002</c:v>
                </c:pt>
                <c:pt idx="40540">
                  <c:v>1.6851</c:v>
                </c:pt>
                <c:pt idx="40541">
                  <c:v>1.5142</c:v>
                </c:pt>
                <c:pt idx="40542">
                  <c:v>1.4654</c:v>
                </c:pt>
                <c:pt idx="40543">
                  <c:v>1.3699000000000001</c:v>
                </c:pt>
                <c:pt idx="40544">
                  <c:v>1.3929</c:v>
                </c:pt>
                <c:pt idx="40545">
                  <c:v>1.3946000000000001</c:v>
                </c:pt>
                <c:pt idx="40546">
                  <c:v>1.3652</c:v>
                </c:pt>
                <c:pt idx="40547">
                  <c:v>1.3266</c:v>
                </c:pt>
                <c:pt idx="40548">
                  <c:v>1.2810000000000001</c:v>
                </c:pt>
                <c:pt idx="40549">
                  <c:v>1.2614000000000001</c:v>
                </c:pt>
                <c:pt idx="40550">
                  <c:v>1.2637</c:v>
                </c:pt>
                <c:pt idx="40551">
                  <c:v>1.1850000000000001</c:v>
                </c:pt>
                <c:pt idx="40552">
                  <c:v>1.1546000000000001</c:v>
                </c:pt>
                <c:pt idx="40553">
                  <c:v>1.1874</c:v>
                </c:pt>
                <c:pt idx="40554">
                  <c:v>1.1079000000000001</c:v>
                </c:pt>
                <c:pt idx="40555">
                  <c:v>1.1518000000000002</c:v>
                </c:pt>
                <c:pt idx="40556">
                  <c:v>1.1005</c:v>
                </c:pt>
                <c:pt idx="40557">
                  <c:v>1.1029</c:v>
                </c:pt>
                <c:pt idx="40558">
                  <c:v>1.1505000000000001</c:v>
                </c:pt>
                <c:pt idx="40559">
                  <c:v>1.0564</c:v>
                </c:pt>
                <c:pt idx="40560">
                  <c:v>1.1035999999999999</c:v>
                </c:pt>
                <c:pt idx="40561">
                  <c:v>1.04</c:v>
                </c:pt>
                <c:pt idx="40562">
                  <c:v>1.0507</c:v>
                </c:pt>
                <c:pt idx="40563">
                  <c:v>0.98829999999999996</c:v>
                </c:pt>
                <c:pt idx="40564">
                  <c:v>0.9879</c:v>
                </c:pt>
                <c:pt idx="40565">
                  <c:v>0.9820000000000001</c:v>
                </c:pt>
                <c:pt idx="40566">
                  <c:v>0.98180000000000001</c:v>
                </c:pt>
                <c:pt idx="40567">
                  <c:v>0.96400000000000008</c:v>
                </c:pt>
                <c:pt idx="40568">
                  <c:v>0.97550000000000014</c:v>
                </c:pt>
                <c:pt idx="40569">
                  <c:v>0.93690000000000007</c:v>
                </c:pt>
                <c:pt idx="40570">
                  <c:v>0.9375</c:v>
                </c:pt>
                <c:pt idx="40571">
                  <c:v>0.91639999999999999</c:v>
                </c:pt>
                <c:pt idx="40572">
                  <c:v>0.91460000000000008</c:v>
                </c:pt>
                <c:pt idx="40573">
                  <c:v>0.89749999999999996</c:v>
                </c:pt>
                <c:pt idx="40574">
                  <c:v>0.87530000000000008</c:v>
                </c:pt>
                <c:pt idx="40575">
                  <c:v>0.87330000000000008</c:v>
                </c:pt>
                <c:pt idx="40576">
                  <c:v>0.86070000000000002</c:v>
                </c:pt>
                <c:pt idx="40577">
                  <c:v>0.83919999999999995</c:v>
                </c:pt>
                <c:pt idx="40578">
                  <c:v>0.82980000000000009</c:v>
                </c:pt>
                <c:pt idx="40579">
                  <c:v>0.82780000000000009</c:v>
                </c:pt>
                <c:pt idx="40580">
                  <c:v>0.80990000000000006</c:v>
                </c:pt>
                <c:pt idx="40581">
                  <c:v>0.80359999999999998</c:v>
                </c:pt>
                <c:pt idx="40582">
                  <c:v>0.78750000000000009</c:v>
                </c:pt>
                <c:pt idx="40583">
                  <c:v>0.78</c:v>
                </c:pt>
                <c:pt idx="40584">
                  <c:v>0.7642000000000001</c:v>
                </c:pt>
                <c:pt idx="40585">
                  <c:v>0.76580000000000004</c:v>
                </c:pt>
                <c:pt idx="40586">
                  <c:v>0.76460000000000006</c:v>
                </c:pt>
                <c:pt idx="40587">
                  <c:v>0.75880000000000003</c:v>
                </c:pt>
                <c:pt idx="40588">
                  <c:v>0.74210000000000009</c:v>
                </c:pt>
                <c:pt idx="40589">
                  <c:v>0.74290000000000012</c:v>
                </c:pt>
                <c:pt idx="40590">
                  <c:v>0.73419999999999996</c:v>
                </c:pt>
                <c:pt idx="40591">
                  <c:v>0.70140000000000002</c:v>
                </c:pt>
                <c:pt idx="40592">
                  <c:v>0.69530000000000003</c:v>
                </c:pt>
                <c:pt idx="40593">
                  <c:v>0.69340000000000002</c:v>
                </c:pt>
                <c:pt idx="40594">
                  <c:v>0.7168000000000001</c:v>
                </c:pt>
                <c:pt idx="40595">
                  <c:v>0.69480000000000008</c:v>
                </c:pt>
                <c:pt idx="40596">
                  <c:v>0.65549999999999997</c:v>
                </c:pt>
                <c:pt idx="40597">
                  <c:v>0.68640000000000001</c:v>
                </c:pt>
                <c:pt idx="40598">
                  <c:v>0.67960000000000009</c:v>
                </c:pt>
                <c:pt idx="40599">
                  <c:v>0.65350000000000008</c:v>
                </c:pt>
                <c:pt idx="40600">
                  <c:v>0.64460000000000006</c:v>
                </c:pt>
                <c:pt idx="40601">
                  <c:v>0.6705000000000001</c:v>
                </c:pt>
                <c:pt idx="40602">
                  <c:v>0.67490000000000006</c:v>
                </c:pt>
                <c:pt idx="40603">
                  <c:v>0.67100000000000004</c:v>
                </c:pt>
                <c:pt idx="40604">
                  <c:v>0.64960000000000007</c:v>
                </c:pt>
                <c:pt idx="40605">
                  <c:v>0.65250000000000008</c:v>
                </c:pt>
                <c:pt idx="40606">
                  <c:v>0.64600000000000002</c:v>
                </c:pt>
                <c:pt idx="40607">
                  <c:v>0.6362000000000001</c:v>
                </c:pt>
                <c:pt idx="40608">
                  <c:v>0.63840000000000008</c:v>
                </c:pt>
                <c:pt idx="40609">
                  <c:v>0.63790000000000002</c:v>
                </c:pt>
                <c:pt idx="40610">
                  <c:v>0.62790000000000001</c:v>
                </c:pt>
                <c:pt idx="40611">
                  <c:v>0.63019999999999998</c:v>
                </c:pt>
                <c:pt idx="40612">
                  <c:v>0.60670000000000002</c:v>
                </c:pt>
                <c:pt idx="40613">
                  <c:v>0.60140000000000005</c:v>
                </c:pt>
                <c:pt idx="40614">
                  <c:v>0.5917</c:v>
                </c:pt>
                <c:pt idx="40615">
                  <c:v>0.57979999999999998</c:v>
                </c:pt>
                <c:pt idx="40616">
                  <c:v>0.58209999999999995</c:v>
                </c:pt>
                <c:pt idx="40617">
                  <c:v>0.5927</c:v>
                </c:pt>
                <c:pt idx="40618">
                  <c:v>0.57369999999999999</c:v>
                </c:pt>
                <c:pt idx="40619">
                  <c:v>0.56540000000000001</c:v>
                </c:pt>
                <c:pt idx="40620">
                  <c:v>0.52270000000000005</c:v>
                </c:pt>
                <c:pt idx="40621">
                  <c:v>0.54820000000000002</c:v>
                </c:pt>
                <c:pt idx="40622">
                  <c:v>0.54900000000000004</c:v>
                </c:pt>
                <c:pt idx="40623">
                  <c:v>0.53339999999999999</c:v>
                </c:pt>
                <c:pt idx="40624">
                  <c:v>0.52090000000000003</c:v>
                </c:pt>
                <c:pt idx="40625">
                  <c:v>0.51539999999999997</c:v>
                </c:pt>
                <c:pt idx="40626">
                  <c:v>0.51559999999999995</c:v>
                </c:pt>
                <c:pt idx="40627">
                  <c:v>0.50450000000000006</c:v>
                </c:pt>
                <c:pt idx="40628">
                  <c:v>0.50470000000000004</c:v>
                </c:pt>
                <c:pt idx="40629">
                  <c:v>0.49960000000000004</c:v>
                </c:pt>
                <c:pt idx="40630">
                  <c:v>0.48899999999999999</c:v>
                </c:pt>
                <c:pt idx="40631">
                  <c:v>0.48</c:v>
                </c:pt>
                <c:pt idx="40632">
                  <c:v>0.47610000000000002</c:v>
                </c:pt>
                <c:pt idx="40633">
                  <c:v>0.47009999999999996</c:v>
                </c:pt>
                <c:pt idx="40634">
                  <c:v>0.46399999999999997</c:v>
                </c:pt>
                <c:pt idx="40635">
                  <c:v>0.45670000000000005</c:v>
                </c:pt>
                <c:pt idx="40636">
                  <c:v>0.46040000000000003</c:v>
                </c:pt>
                <c:pt idx="40637">
                  <c:v>0.45629999999999998</c:v>
                </c:pt>
                <c:pt idx="40638">
                  <c:v>0.44400000000000006</c:v>
                </c:pt>
                <c:pt idx="40639">
                  <c:v>0.43530000000000002</c:v>
                </c:pt>
                <c:pt idx="40640">
                  <c:v>0.43720000000000003</c:v>
                </c:pt>
                <c:pt idx="40641">
                  <c:v>0.43510000000000004</c:v>
                </c:pt>
                <c:pt idx="40642">
                  <c:v>0.43090000000000006</c:v>
                </c:pt>
                <c:pt idx="40643">
                  <c:v>0.41870000000000007</c:v>
                </c:pt>
                <c:pt idx="40644">
                  <c:v>0.41570000000000001</c:v>
                </c:pt>
                <c:pt idx="40645">
                  <c:v>0.41270000000000001</c:v>
                </c:pt>
                <c:pt idx="40646">
                  <c:v>0.40050000000000002</c:v>
                </c:pt>
                <c:pt idx="40647">
                  <c:v>0.3992</c:v>
                </c:pt>
                <c:pt idx="40648">
                  <c:v>0.39790000000000003</c:v>
                </c:pt>
                <c:pt idx="40649">
                  <c:v>0.38250000000000006</c:v>
                </c:pt>
                <c:pt idx="40650">
                  <c:v>0.38319999999999999</c:v>
                </c:pt>
                <c:pt idx="40651">
                  <c:v>0.37470000000000003</c:v>
                </c:pt>
                <c:pt idx="40652">
                  <c:v>0.37320000000000003</c:v>
                </c:pt>
                <c:pt idx="40653">
                  <c:v>0.37070000000000003</c:v>
                </c:pt>
                <c:pt idx="40654">
                  <c:v>0.36699999999999999</c:v>
                </c:pt>
                <c:pt idx="40655">
                  <c:v>0.36890000000000001</c:v>
                </c:pt>
                <c:pt idx="40656">
                  <c:v>0.36840000000000006</c:v>
                </c:pt>
                <c:pt idx="40657">
                  <c:v>0.36160000000000003</c:v>
                </c:pt>
                <c:pt idx="40658">
                  <c:v>0.36070000000000002</c:v>
                </c:pt>
                <c:pt idx="40659">
                  <c:v>0.35860000000000003</c:v>
                </c:pt>
                <c:pt idx="40660">
                  <c:v>0.3533</c:v>
                </c:pt>
                <c:pt idx="40661">
                  <c:v>0.34950000000000003</c:v>
                </c:pt>
                <c:pt idx="40662">
                  <c:v>0.34889999999999999</c:v>
                </c:pt>
                <c:pt idx="40663">
                  <c:v>0.3427</c:v>
                </c:pt>
                <c:pt idx="40664">
                  <c:v>0.33889999999999998</c:v>
                </c:pt>
                <c:pt idx="40665">
                  <c:v>0.32900000000000001</c:v>
                </c:pt>
                <c:pt idx="40666">
                  <c:v>0.33090000000000003</c:v>
                </c:pt>
                <c:pt idx="40667">
                  <c:v>0.32450000000000001</c:v>
                </c:pt>
                <c:pt idx="40668">
                  <c:v>0.32350000000000001</c:v>
                </c:pt>
                <c:pt idx="40669">
                  <c:v>0.32550000000000001</c:v>
                </c:pt>
                <c:pt idx="40670">
                  <c:v>0.31820000000000004</c:v>
                </c:pt>
                <c:pt idx="40671">
                  <c:v>0.31760000000000005</c:v>
                </c:pt>
                <c:pt idx="40672">
                  <c:v>0.3105</c:v>
                </c:pt>
                <c:pt idx="40673">
                  <c:v>0.30770000000000003</c:v>
                </c:pt>
                <c:pt idx="40674">
                  <c:v>0.31290000000000001</c:v>
                </c:pt>
                <c:pt idx="40675">
                  <c:v>0.31030000000000002</c:v>
                </c:pt>
                <c:pt idx="40676">
                  <c:v>0.30780000000000002</c:v>
                </c:pt>
                <c:pt idx="40677">
                  <c:v>0.30520000000000003</c:v>
                </c:pt>
                <c:pt idx="40678">
                  <c:v>0.3029</c:v>
                </c:pt>
                <c:pt idx="40679">
                  <c:v>0.30380000000000001</c:v>
                </c:pt>
                <c:pt idx="40680">
                  <c:v>0.29649999999999999</c:v>
                </c:pt>
                <c:pt idx="40681">
                  <c:v>0.2989</c:v>
                </c:pt>
                <c:pt idx="40682">
                  <c:v>0.30059999999999998</c:v>
                </c:pt>
                <c:pt idx="40683">
                  <c:v>0.2979</c:v>
                </c:pt>
                <c:pt idx="40684">
                  <c:v>0.30049999999999999</c:v>
                </c:pt>
                <c:pt idx="40685">
                  <c:v>0.30320000000000003</c:v>
                </c:pt>
                <c:pt idx="40686">
                  <c:v>0.30099999999999999</c:v>
                </c:pt>
                <c:pt idx="40687">
                  <c:v>0.30010000000000003</c:v>
                </c:pt>
                <c:pt idx="40688">
                  <c:v>0.30530000000000002</c:v>
                </c:pt>
                <c:pt idx="40689">
                  <c:v>0.30510000000000004</c:v>
                </c:pt>
                <c:pt idx="40690">
                  <c:v>0.30130000000000001</c:v>
                </c:pt>
                <c:pt idx="40691">
                  <c:v>0.30350000000000005</c:v>
                </c:pt>
                <c:pt idx="40692">
                  <c:v>0.29670000000000002</c:v>
                </c:pt>
                <c:pt idx="40693">
                  <c:v>0.29089999999999999</c:v>
                </c:pt>
                <c:pt idx="40694">
                  <c:v>0.29660000000000003</c:v>
                </c:pt>
                <c:pt idx="40695">
                  <c:v>0.29460000000000003</c:v>
                </c:pt>
                <c:pt idx="40696">
                  <c:v>0.29140000000000005</c:v>
                </c:pt>
                <c:pt idx="40697">
                  <c:v>0.29860000000000003</c:v>
                </c:pt>
                <c:pt idx="40698">
                  <c:v>0.30220000000000002</c:v>
                </c:pt>
                <c:pt idx="40699">
                  <c:v>0.30200000000000005</c:v>
                </c:pt>
                <c:pt idx="40700">
                  <c:v>0.31259999999999999</c:v>
                </c:pt>
                <c:pt idx="40701">
                  <c:v>0.3246</c:v>
                </c:pt>
                <c:pt idx="40702">
                  <c:v>0.33410000000000006</c:v>
                </c:pt>
                <c:pt idx="40703">
                  <c:v>0.36040000000000005</c:v>
                </c:pt>
                <c:pt idx="40704">
                  <c:v>0.36470000000000002</c:v>
                </c:pt>
                <c:pt idx="40705">
                  <c:v>0.39360000000000001</c:v>
                </c:pt>
                <c:pt idx="40706">
                  <c:v>0.41239999999999999</c:v>
                </c:pt>
                <c:pt idx="40707">
                  <c:v>0.41180000000000005</c:v>
                </c:pt>
                <c:pt idx="40708">
                  <c:v>0.42310000000000003</c:v>
                </c:pt>
                <c:pt idx="40709">
                  <c:v>0.4415</c:v>
                </c:pt>
                <c:pt idx="40710">
                  <c:v>0.45090000000000008</c:v>
                </c:pt>
                <c:pt idx="40711">
                  <c:v>0.46980000000000005</c:v>
                </c:pt>
                <c:pt idx="40712">
                  <c:v>0.49710000000000004</c:v>
                </c:pt>
                <c:pt idx="40713">
                  <c:v>0.50650000000000006</c:v>
                </c:pt>
                <c:pt idx="40714">
                  <c:v>0.5041000000000001</c:v>
                </c:pt>
                <c:pt idx="40715">
                  <c:v>0.52680000000000005</c:v>
                </c:pt>
                <c:pt idx="40716">
                  <c:v>0.5666000000000001</c:v>
                </c:pt>
                <c:pt idx="40717">
                  <c:v>0.62480000000000002</c:v>
                </c:pt>
                <c:pt idx="40718">
                  <c:v>0.6401</c:v>
                </c:pt>
                <c:pt idx="40719">
                  <c:v>0.65560000000000007</c:v>
                </c:pt>
                <c:pt idx="40720">
                  <c:v>0.69390000000000007</c:v>
                </c:pt>
                <c:pt idx="40721">
                  <c:v>0.76380000000000003</c:v>
                </c:pt>
                <c:pt idx="40722">
                  <c:v>0.78610000000000002</c:v>
                </c:pt>
                <c:pt idx="40723">
                  <c:v>0.85060000000000002</c:v>
                </c:pt>
                <c:pt idx="40724">
                  <c:v>0.93710000000000004</c:v>
                </c:pt>
                <c:pt idx="40725">
                  <c:v>1.2063000000000001</c:v>
                </c:pt>
                <c:pt idx="40726">
                  <c:v>1.2998000000000001</c:v>
                </c:pt>
                <c:pt idx="40727">
                  <c:v>1.4894000000000001</c:v>
                </c:pt>
                <c:pt idx="40728">
                  <c:v>1.5566000000000002</c:v>
                </c:pt>
                <c:pt idx="40729">
                  <c:v>1.5841000000000001</c:v>
                </c:pt>
                <c:pt idx="40730">
                  <c:v>1.6280999999999999</c:v>
                </c:pt>
                <c:pt idx="40731">
                  <c:v>1.6271000000000002</c:v>
                </c:pt>
                <c:pt idx="40732">
                  <c:v>1.6547999999999998</c:v>
                </c:pt>
                <c:pt idx="40733">
                  <c:v>1.7202000000000002</c:v>
                </c:pt>
                <c:pt idx="40734">
                  <c:v>1.7195</c:v>
                </c:pt>
                <c:pt idx="40735">
                  <c:v>1.7796000000000001</c:v>
                </c:pt>
                <c:pt idx="40736">
                  <c:v>1.7895000000000001</c:v>
                </c:pt>
                <c:pt idx="40737">
                  <c:v>1.8111999999999999</c:v>
                </c:pt>
                <c:pt idx="40738">
                  <c:v>1.8604000000000001</c:v>
                </c:pt>
                <c:pt idx="40739">
                  <c:v>1.9332000000000003</c:v>
                </c:pt>
                <c:pt idx="40740">
                  <c:v>1.9435</c:v>
                </c:pt>
                <c:pt idx="40741">
                  <c:v>2.0244</c:v>
                </c:pt>
                <c:pt idx="40742">
                  <c:v>2.0885000000000002</c:v>
                </c:pt>
                <c:pt idx="40743">
                  <c:v>2.1591</c:v>
                </c:pt>
                <c:pt idx="40744">
                  <c:v>2.2254999999999998</c:v>
                </c:pt>
                <c:pt idx="40745">
                  <c:v>2.2062000000000004</c:v>
                </c:pt>
                <c:pt idx="40746">
                  <c:v>2.2404000000000002</c:v>
                </c:pt>
                <c:pt idx="40747">
                  <c:v>2.2364999999999999</c:v>
                </c:pt>
                <c:pt idx="40748">
                  <c:v>2.2878000000000003</c:v>
                </c:pt>
                <c:pt idx="40749">
                  <c:v>2.3245999999999998</c:v>
                </c:pt>
                <c:pt idx="40750">
                  <c:v>2.3100999999999998</c:v>
                </c:pt>
                <c:pt idx="40751">
                  <c:v>2.3780999999999999</c:v>
                </c:pt>
                <c:pt idx="40752">
                  <c:v>2.4283000000000001</c:v>
                </c:pt>
                <c:pt idx="40753">
                  <c:v>2.3917999999999999</c:v>
                </c:pt>
                <c:pt idx="40754">
                  <c:v>2.4106000000000005</c:v>
                </c:pt>
                <c:pt idx="40755">
                  <c:v>2.4364000000000003</c:v>
                </c:pt>
                <c:pt idx="40756">
                  <c:v>2.4695</c:v>
                </c:pt>
                <c:pt idx="40757">
                  <c:v>2.5121000000000002</c:v>
                </c:pt>
                <c:pt idx="40758">
                  <c:v>2.5159000000000002</c:v>
                </c:pt>
                <c:pt idx="40759">
                  <c:v>2.5533999999999999</c:v>
                </c:pt>
                <c:pt idx="40760">
                  <c:v>2.5556000000000001</c:v>
                </c:pt>
                <c:pt idx="40761">
                  <c:v>2.5637000000000003</c:v>
                </c:pt>
                <c:pt idx="40762">
                  <c:v>2.5889000000000002</c:v>
                </c:pt>
                <c:pt idx="40763">
                  <c:v>2.5648</c:v>
                </c:pt>
                <c:pt idx="40764">
                  <c:v>2.6069</c:v>
                </c:pt>
                <c:pt idx="40765">
                  <c:v>2.6496</c:v>
                </c:pt>
                <c:pt idx="40766">
                  <c:v>2.6764000000000001</c:v>
                </c:pt>
                <c:pt idx="40767">
                  <c:v>2.7563</c:v>
                </c:pt>
                <c:pt idx="40768">
                  <c:v>2.7501000000000002</c:v>
                </c:pt>
                <c:pt idx="40769">
                  <c:v>2.7242000000000002</c:v>
                </c:pt>
                <c:pt idx="40770">
                  <c:v>2.6435</c:v>
                </c:pt>
                <c:pt idx="40771">
                  <c:v>2.6659000000000002</c:v>
                </c:pt>
                <c:pt idx="40772">
                  <c:v>2.7237</c:v>
                </c:pt>
                <c:pt idx="40773">
                  <c:v>2.7143999999999999</c:v>
                </c:pt>
                <c:pt idx="40774">
                  <c:v>2.6989999999999998</c:v>
                </c:pt>
                <c:pt idx="40775">
                  <c:v>2.7185000000000001</c:v>
                </c:pt>
                <c:pt idx="40776">
                  <c:v>2.7502</c:v>
                </c:pt>
                <c:pt idx="40777">
                  <c:v>2.7344000000000004</c:v>
                </c:pt>
                <c:pt idx="40778">
                  <c:v>2.7170000000000005</c:v>
                </c:pt>
                <c:pt idx="40779">
                  <c:v>2.7088000000000001</c:v>
                </c:pt>
                <c:pt idx="40780">
                  <c:v>2.7512000000000003</c:v>
                </c:pt>
                <c:pt idx="40781">
                  <c:v>2.6934000000000005</c:v>
                </c:pt>
                <c:pt idx="40782">
                  <c:v>2.7553999999999998</c:v>
                </c:pt>
                <c:pt idx="40783">
                  <c:v>2.7282000000000002</c:v>
                </c:pt>
                <c:pt idx="40784">
                  <c:v>2.7651000000000003</c:v>
                </c:pt>
                <c:pt idx="40785">
                  <c:v>2.7678000000000003</c:v>
                </c:pt>
                <c:pt idx="40786">
                  <c:v>2.7503000000000002</c:v>
                </c:pt>
                <c:pt idx="40787">
                  <c:v>2.7975000000000003</c:v>
                </c:pt>
                <c:pt idx="40788">
                  <c:v>2.7707999999999999</c:v>
                </c:pt>
                <c:pt idx="40789">
                  <c:v>2.7742000000000004</c:v>
                </c:pt>
                <c:pt idx="40790">
                  <c:v>2.7119</c:v>
                </c:pt>
                <c:pt idx="40791">
                  <c:v>2.7367000000000004</c:v>
                </c:pt>
                <c:pt idx="40792">
                  <c:v>2.7758000000000003</c:v>
                </c:pt>
                <c:pt idx="40793">
                  <c:v>2.6912000000000003</c:v>
                </c:pt>
                <c:pt idx="40794">
                  <c:v>2.7146000000000003</c:v>
                </c:pt>
                <c:pt idx="40795">
                  <c:v>2.6082000000000001</c:v>
                </c:pt>
                <c:pt idx="40796">
                  <c:v>2.5001000000000002</c:v>
                </c:pt>
                <c:pt idx="40797">
                  <c:v>2.4717000000000002</c:v>
                </c:pt>
                <c:pt idx="40798">
                  <c:v>2.5306999999999999</c:v>
                </c:pt>
                <c:pt idx="40799">
                  <c:v>2.5372000000000003</c:v>
                </c:pt>
                <c:pt idx="40800">
                  <c:v>2.3997000000000002</c:v>
                </c:pt>
                <c:pt idx="40801">
                  <c:v>2.5373999999999999</c:v>
                </c:pt>
                <c:pt idx="40802">
                  <c:v>2.3683000000000001</c:v>
                </c:pt>
                <c:pt idx="40803">
                  <c:v>2.2876000000000003</c:v>
                </c:pt>
                <c:pt idx="40804">
                  <c:v>2.2492000000000001</c:v>
                </c:pt>
                <c:pt idx="40805">
                  <c:v>2.3178999999999998</c:v>
                </c:pt>
                <c:pt idx="40806">
                  <c:v>2.2132000000000001</c:v>
                </c:pt>
                <c:pt idx="40807">
                  <c:v>2.2488000000000001</c:v>
                </c:pt>
                <c:pt idx="40808">
                  <c:v>2.2614999999999998</c:v>
                </c:pt>
                <c:pt idx="40809">
                  <c:v>2.2254999999999998</c:v>
                </c:pt>
                <c:pt idx="40810">
                  <c:v>2.2627999999999999</c:v>
                </c:pt>
                <c:pt idx="40811">
                  <c:v>2.157</c:v>
                </c:pt>
                <c:pt idx="40812">
                  <c:v>2.1242000000000001</c:v>
                </c:pt>
                <c:pt idx="40813">
                  <c:v>2.0781000000000001</c:v>
                </c:pt>
                <c:pt idx="40814">
                  <c:v>2.0585999999999998</c:v>
                </c:pt>
                <c:pt idx="40815">
                  <c:v>2.0564</c:v>
                </c:pt>
                <c:pt idx="40816">
                  <c:v>2.0129999999999999</c:v>
                </c:pt>
                <c:pt idx="40817">
                  <c:v>1.9341999999999999</c:v>
                </c:pt>
                <c:pt idx="40818">
                  <c:v>1.9422999999999999</c:v>
                </c:pt>
                <c:pt idx="40819">
                  <c:v>1.9430000000000001</c:v>
                </c:pt>
                <c:pt idx="40820">
                  <c:v>1.9640000000000002</c:v>
                </c:pt>
                <c:pt idx="40821">
                  <c:v>1.8620999999999999</c:v>
                </c:pt>
                <c:pt idx="40822">
                  <c:v>1.8361000000000001</c:v>
                </c:pt>
                <c:pt idx="40823">
                  <c:v>1.8478000000000003</c:v>
                </c:pt>
                <c:pt idx="40824">
                  <c:v>1.7806000000000002</c:v>
                </c:pt>
                <c:pt idx="40825">
                  <c:v>1.6648000000000001</c:v>
                </c:pt>
                <c:pt idx="40826">
                  <c:v>1.6249</c:v>
                </c:pt>
                <c:pt idx="40827">
                  <c:v>1.5855000000000001</c:v>
                </c:pt>
                <c:pt idx="40828">
                  <c:v>1.4081000000000001</c:v>
                </c:pt>
                <c:pt idx="40829">
                  <c:v>1.3940000000000001</c:v>
                </c:pt>
                <c:pt idx="40830">
                  <c:v>1.3891</c:v>
                </c:pt>
                <c:pt idx="40831">
                  <c:v>1.4097</c:v>
                </c:pt>
                <c:pt idx="40832">
                  <c:v>1.3837999999999999</c:v>
                </c:pt>
                <c:pt idx="40833">
                  <c:v>1.3615000000000002</c:v>
                </c:pt>
                <c:pt idx="40834">
                  <c:v>1.3210000000000002</c:v>
                </c:pt>
                <c:pt idx="40835">
                  <c:v>1.3137000000000001</c:v>
                </c:pt>
                <c:pt idx="40836">
                  <c:v>1.2623</c:v>
                </c:pt>
                <c:pt idx="40837">
                  <c:v>1.2434000000000001</c:v>
                </c:pt>
                <c:pt idx="40838">
                  <c:v>1.2196</c:v>
                </c:pt>
                <c:pt idx="40839">
                  <c:v>1.2351000000000001</c:v>
                </c:pt>
                <c:pt idx="40840">
                  <c:v>1.1880000000000002</c:v>
                </c:pt>
                <c:pt idx="40841">
                  <c:v>1.1758</c:v>
                </c:pt>
                <c:pt idx="40842">
                  <c:v>1.1339000000000001</c:v>
                </c:pt>
                <c:pt idx="40843">
                  <c:v>1.139</c:v>
                </c:pt>
                <c:pt idx="40844">
                  <c:v>1.1993</c:v>
                </c:pt>
                <c:pt idx="40845">
                  <c:v>1.1084000000000001</c:v>
                </c:pt>
                <c:pt idx="40846">
                  <c:v>1.0974999999999999</c:v>
                </c:pt>
                <c:pt idx="40847">
                  <c:v>1.1311</c:v>
                </c:pt>
                <c:pt idx="40848">
                  <c:v>1.0516000000000001</c:v>
                </c:pt>
                <c:pt idx="40849">
                  <c:v>1.0344</c:v>
                </c:pt>
                <c:pt idx="40850">
                  <c:v>1.0446</c:v>
                </c:pt>
                <c:pt idx="40851">
                  <c:v>1.0003</c:v>
                </c:pt>
                <c:pt idx="40852">
                  <c:v>1.0031000000000001</c:v>
                </c:pt>
                <c:pt idx="40853">
                  <c:v>1.004</c:v>
                </c:pt>
                <c:pt idx="40854">
                  <c:v>1.0005000000000002</c:v>
                </c:pt>
                <c:pt idx="40855">
                  <c:v>1.0226000000000002</c:v>
                </c:pt>
                <c:pt idx="40856">
                  <c:v>0.97850000000000004</c:v>
                </c:pt>
                <c:pt idx="40857">
                  <c:v>1.0131000000000001</c:v>
                </c:pt>
                <c:pt idx="40858">
                  <c:v>0.96250000000000002</c:v>
                </c:pt>
                <c:pt idx="40859">
                  <c:v>0.95150000000000012</c:v>
                </c:pt>
                <c:pt idx="40860">
                  <c:v>0.94940000000000002</c:v>
                </c:pt>
                <c:pt idx="40861">
                  <c:v>0.92490000000000006</c:v>
                </c:pt>
                <c:pt idx="40862">
                  <c:v>0.89910000000000001</c:v>
                </c:pt>
                <c:pt idx="40863">
                  <c:v>0.89970000000000006</c:v>
                </c:pt>
                <c:pt idx="40864">
                  <c:v>0.92479999999999996</c:v>
                </c:pt>
                <c:pt idx="40865">
                  <c:v>0.87300000000000011</c:v>
                </c:pt>
                <c:pt idx="40866">
                  <c:v>0.84540000000000015</c:v>
                </c:pt>
                <c:pt idx="40867">
                  <c:v>0.87940000000000007</c:v>
                </c:pt>
                <c:pt idx="40868">
                  <c:v>0.86020000000000008</c:v>
                </c:pt>
                <c:pt idx="40869">
                  <c:v>0.84420000000000006</c:v>
                </c:pt>
                <c:pt idx="40870">
                  <c:v>0.83699999999999997</c:v>
                </c:pt>
                <c:pt idx="40871">
                  <c:v>0.81600000000000006</c:v>
                </c:pt>
                <c:pt idx="40872">
                  <c:v>0.80420000000000003</c:v>
                </c:pt>
                <c:pt idx="40873">
                  <c:v>0.78800000000000003</c:v>
                </c:pt>
                <c:pt idx="40874">
                  <c:v>0.78280000000000005</c:v>
                </c:pt>
                <c:pt idx="40875">
                  <c:v>0.73840000000000006</c:v>
                </c:pt>
                <c:pt idx="40876">
                  <c:v>0.75050000000000006</c:v>
                </c:pt>
                <c:pt idx="40877">
                  <c:v>0.79330000000000001</c:v>
                </c:pt>
                <c:pt idx="40878">
                  <c:v>0.75260000000000005</c:v>
                </c:pt>
                <c:pt idx="40879">
                  <c:v>0.75080000000000002</c:v>
                </c:pt>
                <c:pt idx="40880">
                  <c:v>0.72510000000000008</c:v>
                </c:pt>
                <c:pt idx="40881">
                  <c:v>0.71730000000000005</c:v>
                </c:pt>
                <c:pt idx="40882">
                  <c:v>0.70500000000000007</c:v>
                </c:pt>
                <c:pt idx="40883">
                  <c:v>0.70310000000000006</c:v>
                </c:pt>
                <c:pt idx="40884">
                  <c:v>0.69900000000000007</c:v>
                </c:pt>
                <c:pt idx="40885">
                  <c:v>0.68559999999999999</c:v>
                </c:pt>
                <c:pt idx="40886">
                  <c:v>0.67680000000000007</c:v>
                </c:pt>
                <c:pt idx="40887">
                  <c:v>0.66890000000000005</c:v>
                </c:pt>
                <c:pt idx="40888">
                  <c:v>0.66239999999999999</c:v>
                </c:pt>
                <c:pt idx="40889">
                  <c:v>0.66790000000000005</c:v>
                </c:pt>
                <c:pt idx="40890">
                  <c:v>0.63540000000000008</c:v>
                </c:pt>
                <c:pt idx="40891">
                  <c:v>0.64600000000000002</c:v>
                </c:pt>
                <c:pt idx="40892">
                  <c:v>0.63840000000000008</c:v>
                </c:pt>
                <c:pt idx="40893">
                  <c:v>0.64150000000000007</c:v>
                </c:pt>
                <c:pt idx="40894">
                  <c:v>0.62790000000000001</c:v>
                </c:pt>
                <c:pt idx="40895">
                  <c:v>0.63070000000000004</c:v>
                </c:pt>
                <c:pt idx="40896">
                  <c:v>0.61840000000000006</c:v>
                </c:pt>
                <c:pt idx="40897">
                  <c:v>0.62420000000000009</c:v>
                </c:pt>
                <c:pt idx="40898">
                  <c:v>0.6119</c:v>
                </c:pt>
                <c:pt idx="40899">
                  <c:v>0.61070000000000002</c:v>
                </c:pt>
                <c:pt idx="40900">
                  <c:v>0.59789999999999999</c:v>
                </c:pt>
                <c:pt idx="40901">
                  <c:v>0.59980000000000011</c:v>
                </c:pt>
                <c:pt idx="40902">
                  <c:v>0.58989999999999998</c:v>
                </c:pt>
                <c:pt idx="40903">
                  <c:v>0.56340000000000001</c:v>
                </c:pt>
                <c:pt idx="40904">
                  <c:v>0.55270000000000008</c:v>
                </c:pt>
                <c:pt idx="40905">
                  <c:v>0.5554</c:v>
                </c:pt>
                <c:pt idx="40906">
                  <c:v>0.56470000000000009</c:v>
                </c:pt>
                <c:pt idx="40907">
                  <c:v>0.54989999999999994</c:v>
                </c:pt>
                <c:pt idx="40908">
                  <c:v>0.56300000000000006</c:v>
                </c:pt>
                <c:pt idx="40909">
                  <c:v>0.58730000000000004</c:v>
                </c:pt>
                <c:pt idx="40910">
                  <c:v>0.58819999999999995</c:v>
                </c:pt>
                <c:pt idx="40911">
                  <c:v>0.56569999999999998</c:v>
                </c:pt>
                <c:pt idx="40912">
                  <c:v>0.5595</c:v>
                </c:pt>
                <c:pt idx="40913">
                  <c:v>0.55149999999999999</c:v>
                </c:pt>
                <c:pt idx="40914">
                  <c:v>0.5424000000000001</c:v>
                </c:pt>
                <c:pt idx="40915">
                  <c:v>0.54830000000000001</c:v>
                </c:pt>
                <c:pt idx="40916">
                  <c:v>0.55730000000000002</c:v>
                </c:pt>
                <c:pt idx="40917">
                  <c:v>0.55060000000000009</c:v>
                </c:pt>
                <c:pt idx="40918">
                  <c:v>0.52929999999999999</c:v>
                </c:pt>
                <c:pt idx="40919">
                  <c:v>0.49850000000000005</c:v>
                </c:pt>
                <c:pt idx="40920">
                  <c:v>0.50990000000000002</c:v>
                </c:pt>
                <c:pt idx="40921">
                  <c:v>0.51400000000000001</c:v>
                </c:pt>
                <c:pt idx="40922">
                  <c:v>0.50620000000000009</c:v>
                </c:pt>
                <c:pt idx="40923">
                  <c:v>0.50019999999999998</c:v>
                </c:pt>
                <c:pt idx="40924">
                  <c:v>0.49349999999999999</c:v>
                </c:pt>
                <c:pt idx="40925">
                  <c:v>0.45199999999999996</c:v>
                </c:pt>
                <c:pt idx="40926">
                  <c:v>0.4773</c:v>
                </c:pt>
                <c:pt idx="40927">
                  <c:v>0.48720000000000002</c:v>
                </c:pt>
                <c:pt idx="40928">
                  <c:v>0.48120000000000007</c:v>
                </c:pt>
                <c:pt idx="40929">
                  <c:v>0.48259999999999997</c:v>
                </c:pt>
                <c:pt idx="40930">
                  <c:v>0.47020000000000001</c:v>
                </c:pt>
                <c:pt idx="40931">
                  <c:v>0.43609999999999999</c:v>
                </c:pt>
                <c:pt idx="40932">
                  <c:v>0.45170000000000005</c:v>
                </c:pt>
                <c:pt idx="40933">
                  <c:v>0.45439999999999997</c:v>
                </c:pt>
                <c:pt idx="40934">
                  <c:v>0.46289999999999998</c:v>
                </c:pt>
                <c:pt idx="40935">
                  <c:v>0.46470000000000006</c:v>
                </c:pt>
                <c:pt idx="40936">
                  <c:v>0.42470000000000002</c:v>
                </c:pt>
                <c:pt idx="40937">
                  <c:v>0.4451</c:v>
                </c:pt>
                <c:pt idx="40938">
                  <c:v>0.42569999999999997</c:v>
                </c:pt>
                <c:pt idx="40939">
                  <c:v>0.44429999999999997</c:v>
                </c:pt>
                <c:pt idx="40940">
                  <c:v>0.44600000000000001</c:v>
                </c:pt>
                <c:pt idx="40941">
                  <c:v>0.44450000000000006</c:v>
                </c:pt>
                <c:pt idx="40942">
                  <c:v>0.45030000000000003</c:v>
                </c:pt>
                <c:pt idx="40943">
                  <c:v>0.44890000000000002</c:v>
                </c:pt>
                <c:pt idx="40944">
                  <c:v>0.45330000000000004</c:v>
                </c:pt>
                <c:pt idx="40945">
                  <c:v>0.44440000000000002</c:v>
                </c:pt>
                <c:pt idx="40946">
                  <c:v>0.35350000000000004</c:v>
                </c:pt>
                <c:pt idx="40947">
                  <c:v>0.2397</c:v>
                </c:pt>
                <c:pt idx="40948">
                  <c:v>0.1676</c:v>
                </c:pt>
                <c:pt idx="40949">
                  <c:v>0.12350000000000001</c:v>
                </c:pt>
                <c:pt idx="40950">
                  <c:v>9.5600000000000004E-2</c:v>
                </c:pt>
                <c:pt idx="40951">
                  <c:v>0.1018</c:v>
                </c:pt>
                <c:pt idx="40952">
                  <c:v>0.1043</c:v>
                </c:pt>
                <c:pt idx="40953">
                  <c:v>9.9500000000000005E-2</c:v>
                </c:pt>
                <c:pt idx="40954">
                  <c:v>9.9500000000000005E-2</c:v>
                </c:pt>
                <c:pt idx="40955">
                  <c:v>0.1045</c:v>
                </c:pt>
                <c:pt idx="40956">
                  <c:v>0.11910000000000001</c:v>
                </c:pt>
                <c:pt idx="40957">
                  <c:v>0.11459999999999999</c:v>
                </c:pt>
                <c:pt idx="40958">
                  <c:v>0.11120000000000002</c:v>
                </c:pt>
                <c:pt idx="40959">
                  <c:v>0.11120000000000002</c:v>
                </c:pt>
                <c:pt idx="40960">
                  <c:v>0.1158</c:v>
                </c:pt>
                <c:pt idx="40961">
                  <c:v>0.12330000000000002</c:v>
                </c:pt>
                <c:pt idx="40962">
                  <c:v>0.1285</c:v>
                </c:pt>
                <c:pt idx="40963">
                  <c:v>0.16040000000000001</c:v>
                </c:pt>
                <c:pt idx="40964">
                  <c:v>0.19010000000000002</c:v>
                </c:pt>
                <c:pt idx="40965">
                  <c:v>0.19890000000000002</c:v>
                </c:pt>
                <c:pt idx="40966">
                  <c:v>0.1885</c:v>
                </c:pt>
                <c:pt idx="40967">
                  <c:v>0.15810000000000002</c:v>
                </c:pt>
                <c:pt idx="40968">
                  <c:v>0.1273</c:v>
                </c:pt>
                <c:pt idx="40969">
                  <c:v>0.1164</c:v>
                </c:pt>
                <c:pt idx="40970">
                  <c:v>0.10720000000000002</c:v>
                </c:pt>
                <c:pt idx="40971">
                  <c:v>0.1077</c:v>
                </c:pt>
                <c:pt idx="40972">
                  <c:v>0.10780000000000001</c:v>
                </c:pt>
                <c:pt idx="40973">
                  <c:v>0.10800000000000001</c:v>
                </c:pt>
                <c:pt idx="40974">
                  <c:v>9.5500000000000002E-2</c:v>
                </c:pt>
                <c:pt idx="40975">
                  <c:v>9.0500000000000011E-2</c:v>
                </c:pt>
                <c:pt idx="40976">
                  <c:v>8.3799999999999999E-2</c:v>
                </c:pt>
                <c:pt idx="40977">
                  <c:v>8.2299999999999998E-2</c:v>
                </c:pt>
                <c:pt idx="40978">
                  <c:v>7.2400000000000006E-2</c:v>
                </c:pt>
                <c:pt idx="40979">
                  <c:v>7.4400000000000008E-2</c:v>
                </c:pt>
                <c:pt idx="40980">
                  <c:v>8.4500000000000006E-2</c:v>
                </c:pt>
                <c:pt idx="40981">
                  <c:v>8.1699999999999995E-2</c:v>
                </c:pt>
                <c:pt idx="40982">
                  <c:v>7.5000000000000011E-2</c:v>
                </c:pt>
                <c:pt idx="40983">
                  <c:v>7.6700000000000004E-2</c:v>
                </c:pt>
                <c:pt idx="40984">
                  <c:v>8.5400000000000004E-2</c:v>
                </c:pt>
                <c:pt idx="40985">
                  <c:v>8.7400000000000005E-2</c:v>
                </c:pt>
                <c:pt idx="40986">
                  <c:v>8.6000000000000007E-2</c:v>
                </c:pt>
                <c:pt idx="40987">
                  <c:v>9.4899999999999998E-2</c:v>
                </c:pt>
                <c:pt idx="40988">
                  <c:v>0.1007</c:v>
                </c:pt>
                <c:pt idx="40989">
                  <c:v>0.1027</c:v>
                </c:pt>
                <c:pt idx="40990">
                  <c:v>0.1028</c:v>
                </c:pt>
                <c:pt idx="40991">
                  <c:v>9.8100000000000007E-2</c:v>
                </c:pt>
                <c:pt idx="40992">
                  <c:v>9.9900000000000003E-2</c:v>
                </c:pt>
                <c:pt idx="40993">
                  <c:v>0.10760000000000002</c:v>
                </c:pt>
                <c:pt idx="40994">
                  <c:v>0.11040000000000001</c:v>
                </c:pt>
                <c:pt idx="40995">
                  <c:v>0.1293</c:v>
                </c:pt>
                <c:pt idx="40996">
                  <c:v>0.12889999999999999</c:v>
                </c:pt>
                <c:pt idx="40997">
                  <c:v>0.13870000000000002</c:v>
                </c:pt>
                <c:pt idx="40998">
                  <c:v>0.1454</c:v>
                </c:pt>
                <c:pt idx="40999">
                  <c:v>0.17400000000000002</c:v>
                </c:pt>
                <c:pt idx="41000">
                  <c:v>0.30649999999999999</c:v>
                </c:pt>
                <c:pt idx="41001">
                  <c:v>0.26100000000000001</c:v>
                </c:pt>
                <c:pt idx="41002">
                  <c:v>0.23900000000000002</c:v>
                </c:pt>
                <c:pt idx="41003">
                  <c:v>0.23380000000000001</c:v>
                </c:pt>
                <c:pt idx="41004">
                  <c:v>0.20730000000000001</c:v>
                </c:pt>
                <c:pt idx="41005">
                  <c:v>0.19870000000000002</c:v>
                </c:pt>
                <c:pt idx="41006">
                  <c:v>0.1968</c:v>
                </c:pt>
                <c:pt idx="41007">
                  <c:v>0.19330000000000003</c:v>
                </c:pt>
                <c:pt idx="41008">
                  <c:v>0.19430000000000003</c:v>
                </c:pt>
                <c:pt idx="41009">
                  <c:v>0.20680000000000001</c:v>
                </c:pt>
                <c:pt idx="41010">
                  <c:v>0.23530000000000004</c:v>
                </c:pt>
                <c:pt idx="41011">
                  <c:v>0.25070000000000003</c:v>
                </c:pt>
                <c:pt idx="41012">
                  <c:v>0.28039999999999998</c:v>
                </c:pt>
                <c:pt idx="41013">
                  <c:v>0.28310000000000002</c:v>
                </c:pt>
                <c:pt idx="41014">
                  <c:v>0.30249999999999999</c:v>
                </c:pt>
                <c:pt idx="41015">
                  <c:v>0.33879999999999999</c:v>
                </c:pt>
                <c:pt idx="41016">
                  <c:v>0.33810000000000001</c:v>
                </c:pt>
                <c:pt idx="41017">
                  <c:v>0.29039999999999999</c:v>
                </c:pt>
                <c:pt idx="41018">
                  <c:v>0.33100000000000002</c:v>
                </c:pt>
                <c:pt idx="41019">
                  <c:v>0.30400000000000005</c:v>
                </c:pt>
                <c:pt idx="41020">
                  <c:v>0.35030000000000006</c:v>
                </c:pt>
                <c:pt idx="41021">
                  <c:v>0.34650000000000003</c:v>
                </c:pt>
                <c:pt idx="41022">
                  <c:v>0.32970000000000005</c:v>
                </c:pt>
                <c:pt idx="41023">
                  <c:v>0.35830000000000006</c:v>
                </c:pt>
                <c:pt idx="41024">
                  <c:v>0.37320000000000003</c:v>
                </c:pt>
                <c:pt idx="41025">
                  <c:v>0.35020000000000001</c:v>
                </c:pt>
                <c:pt idx="41026">
                  <c:v>0.42380000000000007</c:v>
                </c:pt>
                <c:pt idx="41027">
                  <c:v>0.54260000000000008</c:v>
                </c:pt>
                <c:pt idx="41028">
                  <c:v>0.73940000000000006</c:v>
                </c:pt>
                <c:pt idx="41029">
                  <c:v>0.86709999999999998</c:v>
                </c:pt>
                <c:pt idx="41030">
                  <c:v>0.8015000000000001</c:v>
                </c:pt>
                <c:pt idx="41031">
                  <c:v>0.91389999999999993</c:v>
                </c:pt>
                <c:pt idx="41032">
                  <c:v>1.0250000000000001</c:v>
                </c:pt>
                <c:pt idx="41033">
                  <c:v>1.1557000000000002</c:v>
                </c:pt>
                <c:pt idx="41034">
                  <c:v>1.1121000000000001</c:v>
                </c:pt>
                <c:pt idx="41035">
                  <c:v>1.1016999999999999</c:v>
                </c:pt>
                <c:pt idx="41036">
                  <c:v>1.2006000000000001</c:v>
                </c:pt>
                <c:pt idx="41037">
                  <c:v>1.2651000000000001</c:v>
                </c:pt>
                <c:pt idx="41038">
                  <c:v>1.3599000000000001</c:v>
                </c:pt>
                <c:pt idx="41039">
                  <c:v>1.4024000000000001</c:v>
                </c:pt>
                <c:pt idx="41040">
                  <c:v>1.3551000000000002</c:v>
                </c:pt>
                <c:pt idx="41041">
                  <c:v>1.2866</c:v>
                </c:pt>
                <c:pt idx="41042">
                  <c:v>1.3159000000000001</c:v>
                </c:pt>
                <c:pt idx="41043">
                  <c:v>1.3199000000000001</c:v>
                </c:pt>
                <c:pt idx="41044">
                  <c:v>1.3619000000000001</c:v>
                </c:pt>
                <c:pt idx="41045">
                  <c:v>1.3874000000000002</c:v>
                </c:pt>
                <c:pt idx="41046">
                  <c:v>1.3528000000000002</c:v>
                </c:pt>
                <c:pt idx="41047">
                  <c:v>1.4296</c:v>
                </c:pt>
                <c:pt idx="41048">
                  <c:v>1.5361000000000002</c:v>
                </c:pt>
                <c:pt idx="41049">
                  <c:v>1.5712999999999999</c:v>
                </c:pt>
                <c:pt idx="41050">
                  <c:v>1.6239999999999999</c:v>
                </c:pt>
                <c:pt idx="41051">
                  <c:v>1.6752</c:v>
                </c:pt>
                <c:pt idx="41052">
                  <c:v>1.6922000000000001</c:v>
                </c:pt>
                <c:pt idx="41053">
                  <c:v>1.7846000000000002</c:v>
                </c:pt>
                <c:pt idx="41054">
                  <c:v>1.8729</c:v>
                </c:pt>
                <c:pt idx="41055">
                  <c:v>1.9675000000000002</c:v>
                </c:pt>
                <c:pt idx="41056">
                  <c:v>1.9678000000000002</c:v>
                </c:pt>
                <c:pt idx="41057">
                  <c:v>1.9874000000000001</c:v>
                </c:pt>
                <c:pt idx="41058">
                  <c:v>1.9686000000000001</c:v>
                </c:pt>
                <c:pt idx="41059">
                  <c:v>2.1263999999999998</c:v>
                </c:pt>
                <c:pt idx="41060">
                  <c:v>2.1358000000000001</c:v>
                </c:pt>
                <c:pt idx="41061">
                  <c:v>2.1283000000000003</c:v>
                </c:pt>
                <c:pt idx="41062">
                  <c:v>2.2474000000000003</c:v>
                </c:pt>
                <c:pt idx="41063">
                  <c:v>2.2343000000000002</c:v>
                </c:pt>
                <c:pt idx="41064">
                  <c:v>2.2643</c:v>
                </c:pt>
                <c:pt idx="41065">
                  <c:v>2.3928000000000003</c:v>
                </c:pt>
                <c:pt idx="41066">
                  <c:v>2.4076000000000004</c:v>
                </c:pt>
                <c:pt idx="41067">
                  <c:v>2.4658000000000002</c:v>
                </c:pt>
                <c:pt idx="41068">
                  <c:v>2.4713000000000003</c:v>
                </c:pt>
                <c:pt idx="41069">
                  <c:v>2.5439000000000003</c:v>
                </c:pt>
                <c:pt idx="41070">
                  <c:v>2.6279000000000003</c:v>
                </c:pt>
                <c:pt idx="41071">
                  <c:v>2.5827000000000004</c:v>
                </c:pt>
                <c:pt idx="41072">
                  <c:v>2.4010000000000002</c:v>
                </c:pt>
                <c:pt idx="41073">
                  <c:v>2.2875000000000001</c:v>
                </c:pt>
                <c:pt idx="41074">
                  <c:v>2.2379000000000002</c:v>
                </c:pt>
                <c:pt idx="41075">
                  <c:v>2.1873</c:v>
                </c:pt>
                <c:pt idx="41076">
                  <c:v>2.2520000000000002</c:v>
                </c:pt>
                <c:pt idx="41077">
                  <c:v>2.0051999999999999</c:v>
                </c:pt>
                <c:pt idx="41078">
                  <c:v>1.9399000000000002</c:v>
                </c:pt>
                <c:pt idx="41079">
                  <c:v>1.8170000000000002</c:v>
                </c:pt>
                <c:pt idx="41080">
                  <c:v>1.7870999999999999</c:v>
                </c:pt>
                <c:pt idx="41081">
                  <c:v>1.7812999999999999</c:v>
                </c:pt>
                <c:pt idx="41082">
                  <c:v>1.6779000000000002</c:v>
                </c:pt>
                <c:pt idx="41083">
                  <c:v>1.6534</c:v>
                </c:pt>
                <c:pt idx="41084">
                  <c:v>1.6704000000000001</c:v>
                </c:pt>
                <c:pt idx="41085">
                  <c:v>1.6388000000000003</c:v>
                </c:pt>
                <c:pt idx="41086">
                  <c:v>1.6562999999999999</c:v>
                </c:pt>
                <c:pt idx="41087">
                  <c:v>1.6050000000000002</c:v>
                </c:pt>
                <c:pt idx="41088">
                  <c:v>1.7183000000000002</c:v>
                </c:pt>
                <c:pt idx="41089">
                  <c:v>1.7808000000000002</c:v>
                </c:pt>
                <c:pt idx="41090">
                  <c:v>1.7793000000000001</c:v>
                </c:pt>
                <c:pt idx="41091">
                  <c:v>1.7628000000000001</c:v>
                </c:pt>
                <c:pt idx="41092">
                  <c:v>1.5082000000000002</c:v>
                </c:pt>
                <c:pt idx="41093">
                  <c:v>1.3343</c:v>
                </c:pt>
                <c:pt idx="41094">
                  <c:v>1.3219000000000001</c:v>
                </c:pt>
                <c:pt idx="41095">
                  <c:v>1.4434</c:v>
                </c:pt>
                <c:pt idx="41096">
                  <c:v>1.5898000000000001</c:v>
                </c:pt>
                <c:pt idx="41097">
                  <c:v>1.5491000000000001</c:v>
                </c:pt>
                <c:pt idx="41098">
                  <c:v>1.4683000000000002</c:v>
                </c:pt>
                <c:pt idx="41099">
                  <c:v>1.7367000000000001</c:v>
                </c:pt>
                <c:pt idx="41100">
                  <c:v>1.6638999999999999</c:v>
                </c:pt>
                <c:pt idx="41101">
                  <c:v>1.661</c:v>
                </c:pt>
                <c:pt idx="41102">
                  <c:v>1.7309999999999999</c:v>
                </c:pt>
                <c:pt idx="41103">
                  <c:v>1.4199000000000002</c:v>
                </c:pt>
                <c:pt idx="41104">
                  <c:v>1.0889</c:v>
                </c:pt>
                <c:pt idx="41105">
                  <c:v>0.5525000000000001</c:v>
                </c:pt>
                <c:pt idx="41106">
                  <c:v>0.33</c:v>
                </c:pt>
                <c:pt idx="41107">
                  <c:v>0.25870000000000004</c:v>
                </c:pt>
                <c:pt idx="41108">
                  <c:v>0.10440000000000001</c:v>
                </c:pt>
                <c:pt idx="41109">
                  <c:v>5.5600000000000011E-2</c:v>
                </c:pt>
                <c:pt idx="41110">
                  <c:v>5.6899999999999999E-2</c:v>
                </c:pt>
                <c:pt idx="41111">
                  <c:v>5.1100000000000007E-2</c:v>
                </c:pt>
                <c:pt idx="41112">
                  <c:v>3.6400000000000002E-2</c:v>
                </c:pt>
                <c:pt idx="41113">
                  <c:v>2.6200000000000001E-2</c:v>
                </c:pt>
                <c:pt idx="41114">
                  <c:v>2.0100000000000003E-2</c:v>
                </c:pt>
                <c:pt idx="41115">
                  <c:v>1.8200000000000001E-2</c:v>
                </c:pt>
                <c:pt idx="41116">
                  <c:v>1.6300000000000002E-2</c:v>
                </c:pt>
                <c:pt idx="41117">
                  <c:v>1.6300000000000002E-2</c:v>
                </c:pt>
                <c:pt idx="41118">
                  <c:v>1.8200000000000001E-2</c:v>
                </c:pt>
                <c:pt idx="41119">
                  <c:v>1.6200000000000003E-2</c:v>
                </c:pt>
                <c:pt idx="41120">
                  <c:v>1.6200000000000003E-2</c:v>
                </c:pt>
                <c:pt idx="41121">
                  <c:v>1.6200000000000003E-2</c:v>
                </c:pt>
                <c:pt idx="41122">
                  <c:v>2.41E-2</c:v>
                </c:pt>
                <c:pt idx="41123">
                  <c:v>2.1900000000000003E-2</c:v>
                </c:pt>
                <c:pt idx="41124">
                  <c:v>1.7899999999999999E-2</c:v>
                </c:pt>
                <c:pt idx="41125">
                  <c:v>1.3900000000000003E-2</c:v>
                </c:pt>
                <c:pt idx="41126">
                  <c:v>1.0000000000000002E-2</c:v>
                </c:pt>
                <c:pt idx="41127">
                  <c:v>8.0000000000000002E-3</c:v>
                </c:pt>
                <c:pt idx="41128">
                  <c:v>6.0000000000000001E-3</c:v>
                </c:pt>
                <c:pt idx="41129">
                  <c:v>4.0000000000000001E-3</c:v>
                </c:pt>
                <c:pt idx="41130">
                  <c:v>4.0000000000000001E-3</c:v>
                </c:pt>
                <c:pt idx="41131">
                  <c:v>6.0000000000000001E-3</c:v>
                </c:pt>
                <c:pt idx="41132">
                  <c:v>8.0000000000000002E-3</c:v>
                </c:pt>
                <c:pt idx="41133">
                  <c:v>9.9000000000000008E-3</c:v>
                </c:pt>
                <c:pt idx="41134">
                  <c:v>7.9000000000000008E-3</c:v>
                </c:pt>
                <c:pt idx="41135">
                  <c:v>7.9000000000000008E-3</c:v>
                </c:pt>
                <c:pt idx="41136">
                  <c:v>5.8999999999999999E-3</c:v>
                </c:pt>
                <c:pt idx="41137">
                  <c:v>2E-3</c:v>
                </c:pt>
                <c:pt idx="41138">
                  <c:v>2E-3</c:v>
                </c:pt>
                <c:pt idx="41139">
                  <c:v>2E-3</c:v>
                </c:pt>
                <c:pt idx="41140">
                  <c:v>2E-3</c:v>
                </c:pt>
                <c:pt idx="41141">
                  <c:v>1.9E-3</c:v>
                </c:pt>
                <c:pt idx="41142">
                  <c:v>0</c:v>
                </c:pt>
                <c:pt idx="41143">
                  <c:v>0</c:v>
                </c:pt>
                <c:pt idx="41144">
                  <c:v>0</c:v>
                </c:pt>
                <c:pt idx="41145">
                  <c:v>0</c:v>
                </c:pt>
                <c:pt idx="41146">
                  <c:v>0</c:v>
                </c:pt>
                <c:pt idx="41147">
                  <c:v>0</c:v>
                </c:pt>
                <c:pt idx="41148">
                  <c:v>0</c:v>
                </c:pt>
                <c:pt idx="41149">
                  <c:v>0</c:v>
                </c:pt>
                <c:pt idx="41150">
                  <c:v>0</c:v>
                </c:pt>
                <c:pt idx="41151">
                  <c:v>0</c:v>
                </c:pt>
                <c:pt idx="41152">
                  <c:v>0</c:v>
                </c:pt>
                <c:pt idx="41153">
                  <c:v>0</c:v>
                </c:pt>
                <c:pt idx="41154">
                  <c:v>0</c:v>
                </c:pt>
                <c:pt idx="41155">
                  <c:v>0</c:v>
                </c:pt>
                <c:pt idx="41156">
                  <c:v>0</c:v>
                </c:pt>
                <c:pt idx="41157">
                  <c:v>0</c:v>
                </c:pt>
                <c:pt idx="41158">
                  <c:v>0</c:v>
                </c:pt>
                <c:pt idx="41159">
                  <c:v>0</c:v>
                </c:pt>
                <c:pt idx="41160">
                  <c:v>0</c:v>
                </c:pt>
                <c:pt idx="41161">
                  <c:v>0</c:v>
                </c:pt>
                <c:pt idx="41162">
                  <c:v>0</c:v>
                </c:pt>
                <c:pt idx="41163">
                  <c:v>0</c:v>
                </c:pt>
                <c:pt idx="41164">
                  <c:v>0</c:v>
                </c:pt>
                <c:pt idx="41165">
                  <c:v>0</c:v>
                </c:pt>
                <c:pt idx="41166">
                  <c:v>0</c:v>
                </c:pt>
                <c:pt idx="41167">
                  <c:v>0</c:v>
                </c:pt>
                <c:pt idx="41168">
                  <c:v>0</c:v>
                </c:pt>
                <c:pt idx="41169">
                  <c:v>0</c:v>
                </c:pt>
                <c:pt idx="41170">
                  <c:v>0</c:v>
                </c:pt>
                <c:pt idx="41171">
                  <c:v>0</c:v>
                </c:pt>
                <c:pt idx="41172">
                  <c:v>0</c:v>
                </c:pt>
                <c:pt idx="41173">
                  <c:v>0</c:v>
                </c:pt>
                <c:pt idx="41174">
                  <c:v>0</c:v>
                </c:pt>
                <c:pt idx="41175">
                  <c:v>0</c:v>
                </c:pt>
                <c:pt idx="41176">
                  <c:v>0</c:v>
                </c:pt>
                <c:pt idx="41177">
                  <c:v>0</c:v>
                </c:pt>
                <c:pt idx="41178">
                  <c:v>0</c:v>
                </c:pt>
                <c:pt idx="41179">
                  <c:v>0</c:v>
                </c:pt>
                <c:pt idx="41180">
                  <c:v>0</c:v>
                </c:pt>
                <c:pt idx="41181">
                  <c:v>0</c:v>
                </c:pt>
                <c:pt idx="41182">
                  <c:v>0</c:v>
                </c:pt>
                <c:pt idx="41183">
                  <c:v>0</c:v>
                </c:pt>
                <c:pt idx="41184">
                  <c:v>0</c:v>
                </c:pt>
                <c:pt idx="41185">
                  <c:v>0</c:v>
                </c:pt>
                <c:pt idx="41186">
                  <c:v>0</c:v>
                </c:pt>
                <c:pt idx="41187">
                  <c:v>0</c:v>
                </c:pt>
                <c:pt idx="41188">
                  <c:v>0</c:v>
                </c:pt>
                <c:pt idx="41189">
                  <c:v>0</c:v>
                </c:pt>
                <c:pt idx="41190">
                  <c:v>0</c:v>
                </c:pt>
                <c:pt idx="41191">
                  <c:v>0</c:v>
                </c:pt>
                <c:pt idx="41192">
                  <c:v>0</c:v>
                </c:pt>
                <c:pt idx="41193">
                  <c:v>0</c:v>
                </c:pt>
                <c:pt idx="41194">
                  <c:v>0</c:v>
                </c:pt>
                <c:pt idx="41195">
                  <c:v>0</c:v>
                </c:pt>
                <c:pt idx="41196">
                  <c:v>0</c:v>
                </c:pt>
                <c:pt idx="41197">
                  <c:v>0</c:v>
                </c:pt>
                <c:pt idx="41198">
                  <c:v>0</c:v>
                </c:pt>
                <c:pt idx="41199">
                  <c:v>0</c:v>
                </c:pt>
                <c:pt idx="41200">
                  <c:v>0</c:v>
                </c:pt>
                <c:pt idx="41201">
                  <c:v>0</c:v>
                </c:pt>
                <c:pt idx="41202">
                  <c:v>0</c:v>
                </c:pt>
                <c:pt idx="41203">
                  <c:v>0</c:v>
                </c:pt>
                <c:pt idx="41204">
                  <c:v>0</c:v>
                </c:pt>
                <c:pt idx="41205">
                  <c:v>0</c:v>
                </c:pt>
                <c:pt idx="41206">
                  <c:v>0</c:v>
                </c:pt>
                <c:pt idx="41207">
                  <c:v>0</c:v>
                </c:pt>
                <c:pt idx="41208">
                  <c:v>0</c:v>
                </c:pt>
                <c:pt idx="41209">
                  <c:v>0</c:v>
                </c:pt>
                <c:pt idx="41210">
                  <c:v>0</c:v>
                </c:pt>
                <c:pt idx="41211">
                  <c:v>0</c:v>
                </c:pt>
                <c:pt idx="41212">
                  <c:v>0</c:v>
                </c:pt>
                <c:pt idx="41213">
                  <c:v>0</c:v>
                </c:pt>
                <c:pt idx="41214">
                  <c:v>0</c:v>
                </c:pt>
                <c:pt idx="41215">
                  <c:v>0</c:v>
                </c:pt>
                <c:pt idx="41216">
                  <c:v>0</c:v>
                </c:pt>
                <c:pt idx="41217">
                  <c:v>0</c:v>
                </c:pt>
                <c:pt idx="41218">
                  <c:v>0</c:v>
                </c:pt>
                <c:pt idx="41219">
                  <c:v>0</c:v>
                </c:pt>
                <c:pt idx="41220">
                  <c:v>0</c:v>
                </c:pt>
                <c:pt idx="41221">
                  <c:v>0</c:v>
                </c:pt>
                <c:pt idx="41222">
                  <c:v>0</c:v>
                </c:pt>
                <c:pt idx="41223">
                  <c:v>0</c:v>
                </c:pt>
                <c:pt idx="41224">
                  <c:v>0</c:v>
                </c:pt>
                <c:pt idx="41225">
                  <c:v>0</c:v>
                </c:pt>
                <c:pt idx="41226">
                  <c:v>0</c:v>
                </c:pt>
                <c:pt idx="41227">
                  <c:v>0</c:v>
                </c:pt>
                <c:pt idx="41228">
                  <c:v>0</c:v>
                </c:pt>
                <c:pt idx="41229">
                  <c:v>0</c:v>
                </c:pt>
                <c:pt idx="41230">
                  <c:v>0</c:v>
                </c:pt>
                <c:pt idx="41231">
                  <c:v>0</c:v>
                </c:pt>
                <c:pt idx="41232">
                  <c:v>0</c:v>
                </c:pt>
                <c:pt idx="41233">
                  <c:v>0</c:v>
                </c:pt>
                <c:pt idx="41234">
                  <c:v>0</c:v>
                </c:pt>
                <c:pt idx="41235">
                  <c:v>0</c:v>
                </c:pt>
                <c:pt idx="41236">
                  <c:v>0</c:v>
                </c:pt>
                <c:pt idx="41237">
                  <c:v>0</c:v>
                </c:pt>
                <c:pt idx="41238">
                  <c:v>0</c:v>
                </c:pt>
                <c:pt idx="41239">
                  <c:v>0</c:v>
                </c:pt>
                <c:pt idx="41240">
                  <c:v>0</c:v>
                </c:pt>
                <c:pt idx="41241">
                  <c:v>0</c:v>
                </c:pt>
                <c:pt idx="41242">
                  <c:v>0</c:v>
                </c:pt>
                <c:pt idx="41243">
                  <c:v>0</c:v>
                </c:pt>
                <c:pt idx="41244">
                  <c:v>0</c:v>
                </c:pt>
                <c:pt idx="41245">
                  <c:v>0</c:v>
                </c:pt>
                <c:pt idx="41246">
                  <c:v>0</c:v>
                </c:pt>
                <c:pt idx="41247">
                  <c:v>0</c:v>
                </c:pt>
                <c:pt idx="41248">
                  <c:v>0</c:v>
                </c:pt>
                <c:pt idx="41249">
                  <c:v>0</c:v>
                </c:pt>
                <c:pt idx="41250">
                  <c:v>0</c:v>
                </c:pt>
                <c:pt idx="41251">
                  <c:v>0</c:v>
                </c:pt>
                <c:pt idx="41252">
                  <c:v>0</c:v>
                </c:pt>
                <c:pt idx="41253">
                  <c:v>0</c:v>
                </c:pt>
                <c:pt idx="41254">
                  <c:v>0</c:v>
                </c:pt>
                <c:pt idx="41255">
                  <c:v>0</c:v>
                </c:pt>
                <c:pt idx="41256">
                  <c:v>0</c:v>
                </c:pt>
                <c:pt idx="41257">
                  <c:v>0</c:v>
                </c:pt>
                <c:pt idx="41258">
                  <c:v>0</c:v>
                </c:pt>
                <c:pt idx="41259">
                  <c:v>0</c:v>
                </c:pt>
                <c:pt idx="41260">
                  <c:v>0</c:v>
                </c:pt>
                <c:pt idx="41261">
                  <c:v>0</c:v>
                </c:pt>
                <c:pt idx="41262">
                  <c:v>0</c:v>
                </c:pt>
                <c:pt idx="41263">
                  <c:v>0</c:v>
                </c:pt>
                <c:pt idx="41264">
                  <c:v>0</c:v>
                </c:pt>
                <c:pt idx="41265">
                  <c:v>0</c:v>
                </c:pt>
                <c:pt idx="41266">
                  <c:v>0</c:v>
                </c:pt>
                <c:pt idx="41267">
                  <c:v>0</c:v>
                </c:pt>
                <c:pt idx="41268">
                  <c:v>0</c:v>
                </c:pt>
                <c:pt idx="41269">
                  <c:v>0</c:v>
                </c:pt>
                <c:pt idx="41270">
                  <c:v>0</c:v>
                </c:pt>
                <c:pt idx="41271">
                  <c:v>0</c:v>
                </c:pt>
                <c:pt idx="41272">
                  <c:v>0</c:v>
                </c:pt>
                <c:pt idx="41273">
                  <c:v>0</c:v>
                </c:pt>
                <c:pt idx="41274">
                  <c:v>0</c:v>
                </c:pt>
                <c:pt idx="41275">
                  <c:v>0</c:v>
                </c:pt>
                <c:pt idx="41276">
                  <c:v>0</c:v>
                </c:pt>
                <c:pt idx="41277">
                  <c:v>0</c:v>
                </c:pt>
                <c:pt idx="41278">
                  <c:v>0</c:v>
                </c:pt>
                <c:pt idx="41279">
                  <c:v>0</c:v>
                </c:pt>
                <c:pt idx="41280">
                  <c:v>0</c:v>
                </c:pt>
                <c:pt idx="41281">
                  <c:v>0</c:v>
                </c:pt>
                <c:pt idx="41282">
                  <c:v>0</c:v>
                </c:pt>
                <c:pt idx="41283">
                  <c:v>0</c:v>
                </c:pt>
                <c:pt idx="41284">
                  <c:v>0</c:v>
                </c:pt>
                <c:pt idx="41285">
                  <c:v>0</c:v>
                </c:pt>
                <c:pt idx="41286">
                  <c:v>0</c:v>
                </c:pt>
                <c:pt idx="41287">
                  <c:v>0</c:v>
                </c:pt>
                <c:pt idx="41288">
                  <c:v>0</c:v>
                </c:pt>
                <c:pt idx="41289">
                  <c:v>0</c:v>
                </c:pt>
                <c:pt idx="41290">
                  <c:v>0</c:v>
                </c:pt>
                <c:pt idx="41291">
                  <c:v>1.9E-3</c:v>
                </c:pt>
                <c:pt idx="41292">
                  <c:v>5.7000000000000002E-3</c:v>
                </c:pt>
                <c:pt idx="41293">
                  <c:v>9.5000000000000015E-3</c:v>
                </c:pt>
                <c:pt idx="41294">
                  <c:v>1.54E-2</c:v>
                </c:pt>
                <c:pt idx="41295">
                  <c:v>1.1700000000000002E-2</c:v>
                </c:pt>
                <c:pt idx="41296">
                  <c:v>9.8000000000000014E-3</c:v>
                </c:pt>
                <c:pt idx="41297">
                  <c:v>1.78E-2</c:v>
                </c:pt>
                <c:pt idx="41298">
                  <c:v>3.5700000000000003E-2</c:v>
                </c:pt>
                <c:pt idx="41299">
                  <c:v>4.19E-2</c:v>
                </c:pt>
                <c:pt idx="41300">
                  <c:v>3.8400000000000004E-2</c:v>
                </c:pt>
                <c:pt idx="41301">
                  <c:v>5.5000000000000007E-2</c:v>
                </c:pt>
                <c:pt idx="41302">
                  <c:v>5.1300000000000005E-2</c:v>
                </c:pt>
                <c:pt idx="41303">
                  <c:v>4.5600000000000002E-2</c:v>
                </c:pt>
                <c:pt idx="41304">
                  <c:v>4.19E-2</c:v>
                </c:pt>
                <c:pt idx="41305">
                  <c:v>4.0400000000000005E-2</c:v>
                </c:pt>
                <c:pt idx="41306">
                  <c:v>4.3200000000000002E-2</c:v>
                </c:pt>
                <c:pt idx="41307">
                  <c:v>6.54E-2</c:v>
                </c:pt>
                <c:pt idx="41308">
                  <c:v>6.0400000000000002E-2</c:v>
                </c:pt>
                <c:pt idx="41309">
                  <c:v>0.11230000000000001</c:v>
                </c:pt>
                <c:pt idx="41310">
                  <c:v>0.1192</c:v>
                </c:pt>
                <c:pt idx="41311">
                  <c:v>0.13040000000000002</c:v>
                </c:pt>
                <c:pt idx="41312">
                  <c:v>0.1081</c:v>
                </c:pt>
                <c:pt idx="41313">
                  <c:v>0.12180000000000001</c:v>
                </c:pt>
                <c:pt idx="41314">
                  <c:v>0.12210000000000001</c:v>
                </c:pt>
                <c:pt idx="41315">
                  <c:v>0.1222</c:v>
                </c:pt>
                <c:pt idx="41316">
                  <c:v>0.125</c:v>
                </c:pt>
                <c:pt idx="41317">
                  <c:v>0.13420000000000001</c:v>
                </c:pt>
                <c:pt idx="41318">
                  <c:v>0.13870000000000002</c:v>
                </c:pt>
                <c:pt idx="41319">
                  <c:v>0.1439</c:v>
                </c:pt>
                <c:pt idx="41320">
                  <c:v>0.1555</c:v>
                </c:pt>
                <c:pt idx="41321">
                  <c:v>0.18010000000000001</c:v>
                </c:pt>
                <c:pt idx="41322">
                  <c:v>0.24420000000000003</c:v>
                </c:pt>
                <c:pt idx="41323">
                  <c:v>0.2223</c:v>
                </c:pt>
                <c:pt idx="41324">
                  <c:v>0.23660000000000003</c:v>
                </c:pt>
                <c:pt idx="41325">
                  <c:v>0.30200000000000005</c:v>
                </c:pt>
                <c:pt idx="41326">
                  <c:v>0.35770000000000002</c:v>
                </c:pt>
                <c:pt idx="41327">
                  <c:v>0.27799999999999997</c:v>
                </c:pt>
                <c:pt idx="41328">
                  <c:v>0.24990000000000001</c:v>
                </c:pt>
                <c:pt idx="41329">
                  <c:v>0.24680000000000002</c:v>
                </c:pt>
                <c:pt idx="41330">
                  <c:v>0.28239999999999998</c:v>
                </c:pt>
                <c:pt idx="41331">
                  <c:v>0.28150000000000003</c:v>
                </c:pt>
                <c:pt idx="41332">
                  <c:v>0.28100000000000003</c:v>
                </c:pt>
                <c:pt idx="41333">
                  <c:v>0.26140000000000002</c:v>
                </c:pt>
                <c:pt idx="41334">
                  <c:v>0.2046</c:v>
                </c:pt>
                <c:pt idx="41335">
                  <c:v>0.18610000000000002</c:v>
                </c:pt>
                <c:pt idx="41336">
                  <c:v>0.17920000000000003</c:v>
                </c:pt>
                <c:pt idx="41337">
                  <c:v>0.16880000000000001</c:v>
                </c:pt>
                <c:pt idx="41338">
                  <c:v>0.15600000000000003</c:v>
                </c:pt>
                <c:pt idx="41339">
                  <c:v>0.1527</c:v>
                </c:pt>
                <c:pt idx="41340">
                  <c:v>0.1535</c:v>
                </c:pt>
                <c:pt idx="41341">
                  <c:v>0.15310000000000001</c:v>
                </c:pt>
                <c:pt idx="41342">
                  <c:v>0.21010000000000001</c:v>
                </c:pt>
                <c:pt idx="41343">
                  <c:v>0.40750000000000003</c:v>
                </c:pt>
                <c:pt idx="41344">
                  <c:v>0.63550000000000006</c:v>
                </c:pt>
                <c:pt idx="41345">
                  <c:v>0.65640000000000009</c:v>
                </c:pt>
                <c:pt idx="41346">
                  <c:v>0.5131</c:v>
                </c:pt>
                <c:pt idx="41347">
                  <c:v>0.35410000000000003</c:v>
                </c:pt>
                <c:pt idx="41348">
                  <c:v>0.27989999999999998</c:v>
                </c:pt>
                <c:pt idx="41349">
                  <c:v>0.28270000000000001</c:v>
                </c:pt>
                <c:pt idx="41350">
                  <c:v>0.4284</c:v>
                </c:pt>
                <c:pt idx="41351">
                  <c:v>0.49550000000000005</c:v>
                </c:pt>
                <c:pt idx="41352">
                  <c:v>0.50970000000000004</c:v>
                </c:pt>
                <c:pt idx="41353">
                  <c:v>0.46810000000000002</c:v>
                </c:pt>
                <c:pt idx="41354">
                  <c:v>0.43150000000000005</c:v>
                </c:pt>
                <c:pt idx="41355">
                  <c:v>0.43170000000000003</c:v>
                </c:pt>
                <c:pt idx="41356">
                  <c:v>0.39550000000000002</c:v>
                </c:pt>
                <c:pt idx="41357">
                  <c:v>0.40490000000000004</c:v>
                </c:pt>
                <c:pt idx="41358">
                  <c:v>0.48580000000000001</c:v>
                </c:pt>
                <c:pt idx="41359">
                  <c:v>0.50839999999999996</c:v>
                </c:pt>
                <c:pt idx="41360">
                  <c:v>0.44350000000000001</c:v>
                </c:pt>
                <c:pt idx="41361">
                  <c:v>0.50560000000000005</c:v>
                </c:pt>
                <c:pt idx="41362">
                  <c:v>0.49380000000000002</c:v>
                </c:pt>
                <c:pt idx="41363">
                  <c:v>0.52129999999999999</c:v>
                </c:pt>
                <c:pt idx="41364">
                  <c:v>0.64970000000000006</c:v>
                </c:pt>
                <c:pt idx="41365">
                  <c:v>0.68330000000000002</c:v>
                </c:pt>
                <c:pt idx="41366">
                  <c:v>0.70330000000000004</c:v>
                </c:pt>
                <c:pt idx="41367">
                  <c:v>0.70350000000000001</c:v>
                </c:pt>
                <c:pt idx="41368">
                  <c:v>0.55820000000000003</c:v>
                </c:pt>
                <c:pt idx="41369">
                  <c:v>0.4234</c:v>
                </c:pt>
                <c:pt idx="41370">
                  <c:v>0.37530000000000002</c:v>
                </c:pt>
                <c:pt idx="41371">
                  <c:v>0.37540000000000001</c:v>
                </c:pt>
                <c:pt idx="41372">
                  <c:v>0.32490000000000002</c:v>
                </c:pt>
                <c:pt idx="41373">
                  <c:v>0.2077</c:v>
                </c:pt>
                <c:pt idx="41374">
                  <c:v>0.11170000000000001</c:v>
                </c:pt>
                <c:pt idx="41375">
                  <c:v>7.0699999999999999E-2</c:v>
                </c:pt>
                <c:pt idx="41376">
                  <c:v>4.0100000000000004E-2</c:v>
                </c:pt>
                <c:pt idx="41377">
                  <c:v>1.77E-2</c:v>
                </c:pt>
                <c:pt idx="41378">
                  <c:v>1.1000000000000001E-2</c:v>
                </c:pt>
                <c:pt idx="41379">
                  <c:v>8.6999999999999994E-3</c:v>
                </c:pt>
                <c:pt idx="41380">
                  <c:v>2.2000000000000001E-3</c:v>
                </c:pt>
                <c:pt idx="41381">
                  <c:v>0</c:v>
                </c:pt>
                <c:pt idx="41382">
                  <c:v>0</c:v>
                </c:pt>
                <c:pt idx="41383">
                  <c:v>0</c:v>
                </c:pt>
                <c:pt idx="41384">
                  <c:v>0</c:v>
                </c:pt>
                <c:pt idx="41385">
                  <c:v>0</c:v>
                </c:pt>
                <c:pt idx="41386">
                  <c:v>0</c:v>
                </c:pt>
                <c:pt idx="41387">
                  <c:v>0</c:v>
                </c:pt>
                <c:pt idx="41388">
                  <c:v>0</c:v>
                </c:pt>
                <c:pt idx="41389">
                  <c:v>0</c:v>
                </c:pt>
                <c:pt idx="41390">
                  <c:v>0</c:v>
                </c:pt>
                <c:pt idx="41391">
                  <c:v>0</c:v>
                </c:pt>
                <c:pt idx="41392">
                  <c:v>0</c:v>
                </c:pt>
                <c:pt idx="41393">
                  <c:v>0</c:v>
                </c:pt>
                <c:pt idx="41394">
                  <c:v>0</c:v>
                </c:pt>
                <c:pt idx="41395">
                  <c:v>0</c:v>
                </c:pt>
                <c:pt idx="41396">
                  <c:v>0</c:v>
                </c:pt>
                <c:pt idx="41397">
                  <c:v>0</c:v>
                </c:pt>
                <c:pt idx="41398">
                  <c:v>0</c:v>
                </c:pt>
                <c:pt idx="41399">
                  <c:v>0</c:v>
                </c:pt>
                <c:pt idx="41400">
                  <c:v>0</c:v>
                </c:pt>
                <c:pt idx="41401">
                  <c:v>0</c:v>
                </c:pt>
                <c:pt idx="41402">
                  <c:v>0</c:v>
                </c:pt>
                <c:pt idx="41403">
                  <c:v>0</c:v>
                </c:pt>
                <c:pt idx="41404">
                  <c:v>0</c:v>
                </c:pt>
                <c:pt idx="41405">
                  <c:v>0</c:v>
                </c:pt>
                <c:pt idx="41406">
                  <c:v>0</c:v>
                </c:pt>
                <c:pt idx="41407">
                  <c:v>0</c:v>
                </c:pt>
                <c:pt idx="41408">
                  <c:v>0</c:v>
                </c:pt>
                <c:pt idx="41409">
                  <c:v>0</c:v>
                </c:pt>
                <c:pt idx="41410">
                  <c:v>0</c:v>
                </c:pt>
                <c:pt idx="41411">
                  <c:v>0</c:v>
                </c:pt>
                <c:pt idx="41412">
                  <c:v>0</c:v>
                </c:pt>
                <c:pt idx="41413">
                  <c:v>0</c:v>
                </c:pt>
                <c:pt idx="41414">
                  <c:v>0</c:v>
                </c:pt>
                <c:pt idx="41415">
                  <c:v>0</c:v>
                </c:pt>
                <c:pt idx="41416">
                  <c:v>0</c:v>
                </c:pt>
                <c:pt idx="41417">
                  <c:v>0</c:v>
                </c:pt>
                <c:pt idx="41418">
                  <c:v>0</c:v>
                </c:pt>
                <c:pt idx="41419">
                  <c:v>0</c:v>
                </c:pt>
                <c:pt idx="41420">
                  <c:v>0</c:v>
                </c:pt>
                <c:pt idx="41421">
                  <c:v>0</c:v>
                </c:pt>
                <c:pt idx="41422">
                  <c:v>0</c:v>
                </c:pt>
                <c:pt idx="41423">
                  <c:v>0</c:v>
                </c:pt>
                <c:pt idx="41424">
                  <c:v>0</c:v>
                </c:pt>
                <c:pt idx="41425">
                  <c:v>0</c:v>
                </c:pt>
                <c:pt idx="41426">
                  <c:v>0</c:v>
                </c:pt>
                <c:pt idx="41427">
                  <c:v>0</c:v>
                </c:pt>
                <c:pt idx="41428">
                  <c:v>0</c:v>
                </c:pt>
                <c:pt idx="41429">
                  <c:v>0</c:v>
                </c:pt>
                <c:pt idx="41430">
                  <c:v>0</c:v>
                </c:pt>
                <c:pt idx="41431">
                  <c:v>0</c:v>
                </c:pt>
                <c:pt idx="41432">
                  <c:v>0</c:v>
                </c:pt>
                <c:pt idx="41433">
                  <c:v>0</c:v>
                </c:pt>
                <c:pt idx="41434">
                  <c:v>0</c:v>
                </c:pt>
                <c:pt idx="41435">
                  <c:v>0</c:v>
                </c:pt>
                <c:pt idx="41436">
                  <c:v>0</c:v>
                </c:pt>
                <c:pt idx="41437">
                  <c:v>0</c:v>
                </c:pt>
                <c:pt idx="41438">
                  <c:v>0</c:v>
                </c:pt>
                <c:pt idx="41439">
                  <c:v>0</c:v>
                </c:pt>
                <c:pt idx="41440">
                  <c:v>0</c:v>
                </c:pt>
                <c:pt idx="41441">
                  <c:v>0</c:v>
                </c:pt>
                <c:pt idx="41442">
                  <c:v>0</c:v>
                </c:pt>
                <c:pt idx="41443">
                  <c:v>0</c:v>
                </c:pt>
                <c:pt idx="41444">
                  <c:v>0</c:v>
                </c:pt>
                <c:pt idx="41445">
                  <c:v>0</c:v>
                </c:pt>
                <c:pt idx="41446">
                  <c:v>0</c:v>
                </c:pt>
                <c:pt idx="41447">
                  <c:v>0</c:v>
                </c:pt>
                <c:pt idx="41448">
                  <c:v>0</c:v>
                </c:pt>
                <c:pt idx="41449">
                  <c:v>0</c:v>
                </c:pt>
                <c:pt idx="41450">
                  <c:v>0</c:v>
                </c:pt>
                <c:pt idx="41451">
                  <c:v>0</c:v>
                </c:pt>
                <c:pt idx="41452">
                  <c:v>0</c:v>
                </c:pt>
                <c:pt idx="41453">
                  <c:v>0</c:v>
                </c:pt>
                <c:pt idx="41454">
                  <c:v>0</c:v>
                </c:pt>
                <c:pt idx="41455">
                  <c:v>0</c:v>
                </c:pt>
                <c:pt idx="41456">
                  <c:v>0</c:v>
                </c:pt>
                <c:pt idx="41457">
                  <c:v>0</c:v>
                </c:pt>
                <c:pt idx="41458">
                  <c:v>0</c:v>
                </c:pt>
                <c:pt idx="41459">
                  <c:v>0</c:v>
                </c:pt>
                <c:pt idx="41460">
                  <c:v>0</c:v>
                </c:pt>
                <c:pt idx="41461">
                  <c:v>0</c:v>
                </c:pt>
                <c:pt idx="41462">
                  <c:v>0</c:v>
                </c:pt>
                <c:pt idx="41463">
                  <c:v>0</c:v>
                </c:pt>
                <c:pt idx="41464">
                  <c:v>0</c:v>
                </c:pt>
                <c:pt idx="41465">
                  <c:v>0</c:v>
                </c:pt>
                <c:pt idx="41466">
                  <c:v>0</c:v>
                </c:pt>
                <c:pt idx="41467">
                  <c:v>0</c:v>
                </c:pt>
                <c:pt idx="41468">
                  <c:v>0</c:v>
                </c:pt>
                <c:pt idx="41469">
                  <c:v>0</c:v>
                </c:pt>
                <c:pt idx="41470">
                  <c:v>0</c:v>
                </c:pt>
                <c:pt idx="41471">
                  <c:v>0</c:v>
                </c:pt>
                <c:pt idx="41472">
                  <c:v>0</c:v>
                </c:pt>
                <c:pt idx="41473">
                  <c:v>0</c:v>
                </c:pt>
                <c:pt idx="41474">
                  <c:v>0</c:v>
                </c:pt>
                <c:pt idx="41475">
                  <c:v>0</c:v>
                </c:pt>
                <c:pt idx="41476">
                  <c:v>0</c:v>
                </c:pt>
                <c:pt idx="41477">
                  <c:v>0</c:v>
                </c:pt>
                <c:pt idx="41478">
                  <c:v>0</c:v>
                </c:pt>
                <c:pt idx="41479">
                  <c:v>0</c:v>
                </c:pt>
                <c:pt idx="41480">
                  <c:v>0</c:v>
                </c:pt>
                <c:pt idx="41481">
                  <c:v>0</c:v>
                </c:pt>
                <c:pt idx="41482">
                  <c:v>0</c:v>
                </c:pt>
                <c:pt idx="41483">
                  <c:v>0</c:v>
                </c:pt>
                <c:pt idx="41484">
                  <c:v>0</c:v>
                </c:pt>
                <c:pt idx="41485">
                  <c:v>0</c:v>
                </c:pt>
                <c:pt idx="41486">
                  <c:v>0</c:v>
                </c:pt>
                <c:pt idx="41487">
                  <c:v>0</c:v>
                </c:pt>
                <c:pt idx="41488">
                  <c:v>0</c:v>
                </c:pt>
                <c:pt idx="41489">
                  <c:v>0</c:v>
                </c:pt>
                <c:pt idx="41490">
                  <c:v>0</c:v>
                </c:pt>
                <c:pt idx="41491">
                  <c:v>0</c:v>
                </c:pt>
                <c:pt idx="41492">
                  <c:v>0</c:v>
                </c:pt>
                <c:pt idx="41493">
                  <c:v>0</c:v>
                </c:pt>
                <c:pt idx="41494">
                  <c:v>0</c:v>
                </c:pt>
                <c:pt idx="41495">
                  <c:v>0</c:v>
                </c:pt>
                <c:pt idx="41496">
                  <c:v>0</c:v>
                </c:pt>
                <c:pt idx="41497">
                  <c:v>0</c:v>
                </c:pt>
                <c:pt idx="41498">
                  <c:v>0</c:v>
                </c:pt>
                <c:pt idx="41499">
                  <c:v>0</c:v>
                </c:pt>
                <c:pt idx="41500">
                  <c:v>0</c:v>
                </c:pt>
                <c:pt idx="41501">
                  <c:v>0</c:v>
                </c:pt>
                <c:pt idx="41502">
                  <c:v>0</c:v>
                </c:pt>
                <c:pt idx="41503">
                  <c:v>0</c:v>
                </c:pt>
                <c:pt idx="41504">
                  <c:v>0</c:v>
                </c:pt>
                <c:pt idx="41505">
                  <c:v>0</c:v>
                </c:pt>
                <c:pt idx="41506">
                  <c:v>0</c:v>
                </c:pt>
                <c:pt idx="41507">
                  <c:v>0</c:v>
                </c:pt>
                <c:pt idx="41508">
                  <c:v>0</c:v>
                </c:pt>
                <c:pt idx="41509">
                  <c:v>0</c:v>
                </c:pt>
                <c:pt idx="41510">
                  <c:v>0</c:v>
                </c:pt>
                <c:pt idx="41511">
                  <c:v>0</c:v>
                </c:pt>
                <c:pt idx="41512">
                  <c:v>0</c:v>
                </c:pt>
                <c:pt idx="41513">
                  <c:v>0</c:v>
                </c:pt>
                <c:pt idx="41514">
                  <c:v>0</c:v>
                </c:pt>
                <c:pt idx="41515">
                  <c:v>0</c:v>
                </c:pt>
                <c:pt idx="41516">
                  <c:v>0</c:v>
                </c:pt>
                <c:pt idx="41517">
                  <c:v>0</c:v>
                </c:pt>
                <c:pt idx="41518">
                  <c:v>0</c:v>
                </c:pt>
                <c:pt idx="41519">
                  <c:v>0</c:v>
                </c:pt>
                <c:pt idx="41520">
                  <c:v>0</c:v>
                </c:pt>
                <c:pt idx="41521">
                  <c:v>0</c:v>
                </c:pt>
                <c:pt idx="41522">
                  <c:v>0</c:v>
                </c:pt>
                <c:pt idx="41523">
                  <c:v>0</c:v>
                </c:pt>
                <c:pt idx="41524">
                  <c:v>0</c:v>
                </c:pt>
                <c:pt idx="41525">
                  <c:v>0</c:v>
                </c:pt>
                <c:pt idx="41526">
                  <c:v>0</c:v>
                </c:pt>
                <c:pt idx="41527">
                  <c:v>0</c:v>
                </c:pt>
                <c:pt idx="41528">
                  <c:v>0</c:v>
                </c:pt>
                <c:pt idx="41529">
                  <c:v>0</c:v>
                </c:pt>
                <c:pt idx="41530">
                  <c:v>0</c:v>
                </c:pt>
                <c:pt idx="41531">
                  <c:v>0</c:v>
                </c:pt>
                <c:pt idx="41532">
                  <c:v>0</c:v>
                </c:pt>
                <c:pt idx="41533">
                  <c:v>0</c:v>
                </c:pt>
                <c:pt idx="41534">
                  <c:v>0</c:v>
                </c:pt>
                <c:pt idx="41535">
                  <c:v>0</c:v>
                </c:pt>
                <c:pt idx="41536">
                  <c:v>0</c:v>
                </c:pt>
                <c:pt idx="41537">
                  <c:v>0</c:v>
                </c:pt>
                <c:pt idx="41538">
                  <c:v>0</c:v>
                </c:pt>
                <c:pt idx="41539">
                  <c:v>0</c:v>
                </c:pt>
                <c:pt idx="41540">
                  <c:v>0</c:v>
                </c:pt>
                <c:pt idx="41541">
                  <c:v>0</c:v>
                </c:pt>
                <c:pt idx="41542">
                  <c:v>0</c:v>
                </c:pt>
                <c:pt idx="41543">
                  <c:v>0</c:v>
                </c:pt>
                <c:pt idx="41544">
                  <c:v>0</c:v>
                </c:pt>
                <c:pt idx="41545">
                  <c:v>0</c:v>
                </c:pt>
                <c:pt idx="41546">
                  <c:v>0</c:v>
                </c:pt>
                <c:pt idx="41547">
                  <c:v>0</c:v>
                </c:pt>
                <c:pt idx="41548">
                  <c:v>0</c:v>
                </c:pt>
                <c:pt idx="41549">
                  <c:v>0</c:v>
                </c:pt>
                <c:pt idx="41550">
                  <c:v>0</c:v>
                </c:pt>
                <c:pt idx="41551">
                  <c:v>0</c:v>
                </c:pt>
                <c:pt idx="41552">
                  <c:v>0</c:v>
                </c:pt>
                <c:pt idx="41553">
                  <c:v>0</c:v>
                </c:pt>
                <c:pt idx="41554">
                  <c:v>0</c:v>
                </c:pt>
                <c:pt idx="41555">
                  <c:v>0</c:v>
                </c:pt>
                <c:pt idx="41556">
                  <c:v>0</c:v>
                </c:pt>
                <c:pt idx="41557">
                  <c:v>0</c:v>
                </c:pt>
                <c:pt idx="41558">
                  <c:v>0</c:v>
                </c:pt>
                <c:pt idx="41559">
                  <c:v>0</c:v>
                </c:pt>
                <c:pt idx="41560">
                  <c:v>0</c:v>
                </c:pt>
                <c:pt idx="41561">
                  <c:v>0</c:v>
                </c:pt>
                <c:pt idx="41562">
                  <c:v>0</c:v>
                </c:pt>
                <c:pt idx="41563">
                  <c:v>0</c:v>
                </c:pt>
                <c:pt idx="41564">
                  <c:v>0</c:v>
                </c:pt>
                <c:pt idx="41565">
                  <c:v>0</c:v>
                </c:pt>
                <c:pt idx="41566">
                  <c:v>0</c:v>
                </c:pt>
                <c:pt idx="41567">
                  <c:v>0</c:v>
                </c:pt>
                <c:pt idx="41568">
                  <c:v>0</c:v>
                </c:pt>
                <c:pt idx="41569">
                  <c:v>0</c:v>
                </c:pt>
                <c:pt idx="41570">
                  <c:v>0</c:v>
                </c:pt>
                <c:pt idx="41571">
                  <c:v>0</c:v>
                </c:pt>
                <c:pt idx="41572">
                  <c:v>0</c:v>
                </c:pt>
                <c:pt idx="41573">
                  <c:v>0</c:v>
                </c:pt>
                <c:pt idx="41574">
                  <c:v>0</c:v>
                </c:pt>
                <c:pt idx="41575">
                  <c:v>0</c:v>
                </c:pt>
                <c:pt idx="41576">
                  <c:v>0</c:v>
                </c:pt>
                <c:pt idx="41577">
                  <c:v>0</c:v>
                </c:pt>
                <c:pt idx="41578">
                  <c:v>0</c:v>
                </c:pt>
                <c:pt idx="41579">
                  <c:v>0</c:v>
                </c:pt>
                <c:pt idx="41580">
                  <c:v>0</c:v>
                </c:pt>
                <c:pt idx="41581">
                  <c:v>0</c:v>
                </c:pt>
                <c:pt idx="41582">
                  <c:v>0</c:v>
                </c:pt>
                <c:pt idx="41583">
                  <c:v>0</c:v>
                </c:pt>
                <c:pt idx="41584">
                  <c:v>0</c:v>
                </c:pt>
                <c:pt idx="41585">
                  <c:v>0</c:v>
                </c:pt>
                <c:pt idx="41586">
                  <c:v>0</c:v>
                </c:pt>
                <c:pt idx="41587">
                  <c:v>0</c:v>
                </c:pt>
                <c:pt idx="41588">
                  <c:v>0</c:v>
                </c:pt>
                <c:pt idx="41589">
                  <c:v>0</c:v>
                </c:pt>
                <c:pt idx="41590">
                  <c:v>0</c:v>
                </c:pt>
                <c:pt idx="41591">
                  <c:v>0</c:v>
                </c:pt>
                <c:pt idx="41592">
                  <c:v>0</c:v>
                </c:pt>
                <c:pt idx="41593">
                  <c:v>1.04E-2</c:v>
                </c:pt>
                <c:pt idx="41594">
                  <c:v>4.6000000000000006E-2</c:v>
                </c:pt>
                <c:pt idx="41595">
                  <c:v>8.9700000000000002E-2</c:v>
                </c:pt>
                <c:pt idx="41596">
                  <c:v>8.0400000000000013E-2</c:v>
                </c:pt>
                <c:pt idx="41597">
                  <c:v>3.2900000000000006E-2</c:v>
                </c:pt>
                <c:pt idx="41598">
                  <c:v>3.6600000000000001E-2</c:v>
                </c:pt>
                <c:pt idx="41599">
                  <c:v>5.9700000000000003E-2</c:v>
                </c:pt>
                <c:pt idx="41600">
                  <c:v>6.8000000000000005E-2</c:v>
                </c:pt>
                <c:pt idx="41601">
                  <c:v>7.0199999999999999E-2</c:v>
                </c:pt>
                <c:pt idx="41602">
                  <c:v>6.4399999999999999E-2</c:v>
                </c:pt>
                <c:pt idx="41603">
                  <c:v>8.2600000000000007E-2</c:v>
                </c:pt>
                <c:pt idx="41604">
                  <c:v>0.14330000000000001</c:v>
                </c:pt>
                <c:pt idx="41605">
                  <c:v>0.18680000000000002</c:v>
                </c:pt>
                <c:pt idx="41606">
                  <c:v>0.15610000000000002</c:v>
                </c:pt>
                <c:pt idx="41607">
                  <c:v>0.15960000000000002</c:v>
                </c:pt>
                <c:pt idx="41608">
                  <c:v>0.17549999999999999</c:v>
                </c:pt>
                <c:pt idx="41609">
                  <c:v>0.1706</c:v>
                </c:pt>
                <c:pt idx="41610">
                  <c:v>0.1232</c:v>
                </c:pt>
                <c:pt idx="41611">
                  <c:v>0.13870000000000002</c:v>
                </c:pt>
                <c:pt idx="41612">
                  <c:v>0.2767</c:v>
                </c:pt>
                <c:pt idx="41613">
                  <c:v>0.42820000000000003</c:v>
                </c:pt>
                <c:pt idx="41614">
                  <c:v>0.51170000000000004</c:v>
                </c:pt>
                <c:pt idx="41615">
                  <c:v>0.68490000000000006</c:v>
                </c:pt>
                <c:pt idx="41616">
                  <c:v>0.72770000000000001</c:v>
                </c:pt>
                <c:pt idx="41617">
                  <c:v>0.73209999999999997</c:v>
                </c:pt>
                <c:pt idx="41618">
                  <c:v>0.63390000000000013</c:v>
                </c:pt>
                <c:pt idx="41619">
                  <c:v>0.69280000000000008</c:v>
                </c:pt>
                <c:pt idx="41620">
                  <c:v>0.51769999999999994</c:v>
                </c:pt>
                <c:pt idx="41621">
                  <c:v>0.55049999999999999</c:v>
                </c:pt>
                <c:pt idx="41622">
                  <c:v>0.52480000000000004</c:v>
                </c:pt>
                <c:pt idx="41623">
                  <c:v>0.49160000000000004</c:v>
                </c:pt>
                <c:pt idx="41624">
                  <c:v>0.39529999999999998</c:v>
                </c:pt>
                <c:pt idx="41625">
                  <c:v>0.29239999999999999</c:v>
                </c:pt>
                <c:pt idx="41626">
                  <c:v>0.3755</c:v>
                </c:pt>
                <c:pt idx="41627">
                  <c:v>0.62460000000000004</c:v>
                </c:pt>
                <c:pt idx="41628">
                  <c:v>0.89580000000000004</c:v>
                </c:pt>
                <c:pt idx="41629">
                  <c:v>1.1091</c:v>
                </c:pt>
                <c:pt idx="41630">
                  <c:v>1.1331</c:v>
                </c:pt>
                <c:pt idx="41631">
                  <c:v>1.3153000000000001</c:v>
                </c:pt>
                <c:pt idx="41632">
                  <c:v>1.3668</c:v>
                </c:pt>
                <c:pt idx="41633">
                  <c:v>1.3614000000000002</c:v>
                </c:pt>
                <c:pt idx="41634">
                  <c:v>1.2275</c:v>
                </c:pt>
                <c:pt idx="41635">
                  <c:v>1.1253</c:v>
                </c:pt>
                <c:pt idx="41636">
                  <c:v>1.1481999999999999</c:v>
                </c:pt>
                <c:pt idx="41637">
                  <c:v>1.087</c:v>
                </c:pt>
                <c:pt idx="41638">
                  <c:v>1.0682</c:v>
                </c:pt>
                <c:pt idx="41639">
                  <c:v>1.1031000000000002</c:v>
                </c:pt>
                <c:pt idx="41640">
                  <c:v>1.0926</c:v>
                </c:pt>
                <c:pt idx="41641">
                  <c:v>1.1942000000000002</c:v>
                </c:pt>
                <c:pt idx="41642">
                  <c:v>1.0981000000000001</c:v>
                </c:pt>
                <c:pt idx="41643">
                  <c:v>1.2005000000000001</c:v>
                </c:pt>
                <c:pt idx="41644">
                  <c:v>1.0544</c:v>
                </c:pt>
                <c:pt idx="41645">
                  <c:v>1.0471000000000001</c:v>
                </c:pt>
                <c:pt idx="41646">
                  <c:v>1.3198000000000001</c:v>
                </c:pt>
                <c:pt idx="41647">
                  <c:v>1.0798000000000001</c:v>
                </c:pt>
                <c:pt idx="41648">
                  <c:v>1.2438000000000002</c:v>
                </c:pt>
                <c:pt idx="41649">
                  <c:v>1.2878000000000001</c:v>
                </c:pt>
                <c:pt idx="41650">
                  <c:v>1.2964000000000002</c:v>
                </c:pt>
                <c:pt idx="41651">
                  <c:v>1.0278</c:v>
                </c:pt>
                <c:pt idx="41652">
                  <c:v>0.94990000000000008</c:v>
                </c:pt>
                <c:pt idx="41653">
                  <c:v>1.0704</c:v>
                </c:pt>
                <c:pt idx="41654">
                  <c:v>0.84940000000000004</c:v>
                </c:pt>
                <c:pt idx="41655">
                  <c:v>0.73960000000000004</c:v>
                </c:pt>
                <c:pt idx="41656">
                  <c:v>1.0618000000000001</c:v>
                </c:pt>
                <c:pt idx="41657">
                  <c:v>1.0351000000000001</c:v>
                </c:pt>
                <c:pt idx="41658">
                  <c:v>0.74640000000000006</c:v>
                </c:pt>
                <c:pt idx="41659">
                  <c:v>0.79690000000000005</c:v>
                </c:pt>
                <c:pt idx="41660">
                  <c:v>1.024</c:v>
                </c:pt>
                <c:pt idx="41661">
                  <c:v>1.0791000000000002</c:v>
                </c:pt>
                <c:pt idx="41662">
                  <c:v>1.2928000000000002</c:v>
                </c:pt>
                <c:pt idx="41663">
                  <c:v>1.3205</c:v>
                </c:pt>
                <c:pt idx="41664">
                  <c:v>1.1156000000000001</c:v>
                </c:pt>
                <c:pt idx="41665">
                  <c:v>1.0033000000000001</c:v>
                </c:pt>
                <c:pt idx="41666">
                  <c:v>0.99980000000000002</c:v>
                </c:pt>
                <c:pt idx="41667">
                  <c:v>1.1673</c:v>
                </c:pt>
                <c:pt idx="41668">
                  <c:v>1.1297000000000001</c:v>
                </c:pt>
                <c:pt idx="41669">
                  <c:v>1.2221000000000002</c:v>
                </c:pt>
                <c:pt idx="41670">
                  <c:v>0.97780000000000011</c:v>
                </c:pt>
                <c:pt idx="41671">
                  <c:v>0.98720000000000008</c:v>
                </c:pt>
                <c:pt idx="41672">
                  <c:v>1.0154000000000001</c:v>
                </c:pt>
                <c:pt idx="41673">
                  <c:v>0.9244</c:v>
                </c:pt>
                <c:pt idx="41674">
                  <c:v>0.89060000000000006</c:v>
                </c:pt>
                <c:pt idx="41675">
                  <c:v>0.95220000000000005</c:v>
                </c:pt>
                <c:pt idx="41676">
                  <c:v>1.0535000000000001</c:v>
                </c:pt>
                <c:pt idx="41677">
                  <c:v>0.81329999999999991</c:v>
                </c:pt>
                <c:pt idx="41678">
                  <c:v>0.74550000000000005</c:v>
                </c:pt>
                <c:pt idx="41679">
                  <c:v>0.80820000000000014</c:v>
                </c:pt>
                <c:pt idx="41680">
                  <c:v>0.74310000000000009</c:v>
                </c:pt>
                <c:pt idx="41681">
                  <c:v>0.73630000000000007</c:v>
                </c:pt>
                <c:pt idx="41682">
                  <c:v>0.79480000000000006</c:v>
                </c:pt>
                <c:pt idx="41683">
                  <c:v>0.73830000000000007</c:v>
                </c:pt>
                <c:pt idx="41684">
                  <c:v>0.62570000000000003</c:v>
                </c:pt>
                <c:pt idx="41685">
                  <c:v>0.61050000000000004</c:v>
                </c:pt>
                <c:pt idx="41686">
                  <c:v>0.55630000000000002</c:v>
                </c:pt>
                <c:pt idx="41687">
                  <c:v>0.56289999999999996</c:v>
                </c:pt>
                <c:pt idx="41688">
                  <c:v>0.66</c:v>
                </c:pt>
                <c:pt idx="41689">
                  <c:v>0.57230000000000003</c:v>
                </c:pt>
                <c:pt idx="41690">
                  <c:v>0.5182000000000001</c:v>
                </c:pt>
                <c:pt idx="41691">
                  <c:v>0.54180000000000006</c:v>
                </c:pt>
                <c:pt idx="41692">
                  <c:v>0.4718</c:v>
                </c:pt>
                <c:pt idx="41693">
                  <c:v>0.42350000000000004</c:v>
                </c:pt>
                <c:pt idx="41694">
                  <c:v>0.48460000000000003</c:v>
                </c:pt>
                <c:pt idx="41695">
                  <c:v>0.4516</c:v>
                </c:pt>
                <c:pt idx="41696">
                  <c:v>0.40610000000000002</c:v>
                </c:pt>
                <c:pt idx="41697">
                  <c:v>0.40260000000000001</c:v>
                </c:pt>
                <c:pt idx="41698">
                  <c:v>0.3901</c:v>
                </c:pt>
                <c:pt idx="41699">
                  <c:v>0.36620000000000003</c:v>
                </c:pt>
                <c:pt idx="41700">
                  <c:v>0.32990000000000003</c:v>
                </c:pt>
                <c:pt idx="41701">
                  <c:v>0.36190000000000005</c:v>
                </c:pt>
                <c:pt idx="41702">
                  <c:v>0.3034</c:v>
                </c:pt>
                <c:pt idx="41703">
                  <c:v>0.2823</c:v>
                </c:pt>
                <c:pt idx="41704">
                  <c:v>0.30960000000000004</c:v>
                </c:pt>
                <c:pt idx="41705">
                  <c:v>0.28450000000000003</c:v>
                </c:pt>
                <c:pt idx="41706">
                  <c:v>0.2908</c:v>
                </c:pt>
                <c:pt idx="41707">
                  <c:v>0.28530000000000005</c:v>
                </c:pt>
                <c:pt idx="41708">
                  <c:v>0.27010000000000001</c:v>
                </c:pt>
                <c:pt idx="41709">
                  <c:v>0.2384</c:v>
                </c:pt>
                <c:pt idx="41710">
                  <c:v>0.2722</c:v>
                </c:pt>
                <c:pt idx="41711">
                  <c:v>0.22410000000000002</c:v>
                </c:pt>
                <c:pt idx="41712">
                  <c:v>0.20640000000000003</c:v>
                </c:pt>
                <c:pt idx="41713">
                  <c:v>0.21060000000000001</c:v>
                </c:pt>
                <c:pt idx="41714">
                  <c:v>0.1968</c:v>
                </c:pt>
                <c:pt idx="41715">
                  <c:v>0.21789999999999998</c:v>
                </c:pt>
                <c:pt idx="41716">
                  <c:v>0.20680000000000001</c:v>
                </c:pt>
                <c:pt idx="41717">
                  <c:v>0.21660000000000001</c:v>
                </c:pt>
                <c:pt idx="41718">
                  <c:v>0.22109999999999999</c:v>
                </c:pt>
                <c:pt idx="41719">
                  <c:v>0.22470000000000001</c:v>
                </c:pt>
                <c:pt idx="41720">
                  <c:v>0.21709999999999999</c:v>
                </c:pt>
                <c:pt idx="41721">
                  <c:v>0.2074</c:v>
                </c:pt>
                <c:pt idx="41722">
                  <c:v>0.20369999999999999</c:v>
                </c:pt>
                <c:pt idx="41723">
                  <c:v>0.20440000000000003</c:v>
                </c:pt>
                <c:pt idx="41724">
                  <c:v>0.19390000000000002</c:v>
                </c:pt>
                <c:pt idx="41725">
                  <c:v>0.19030000000000002</c:v>
                </c:pt>
                <c:pt idx="41726">
                  <c:v>0.17580000000000001</c:v>
                </c:pt>
                <c:pt idx="41727">
                  <c:v>0.1845</c:v>
                </c:pt>
                <c:pt idx="41728">
                  <c:v>0.16800000000000001</c:v>
                </c:pt>
                <c:pt idx="41729">
                  <c:v>0.17080000000000001</c:v>
                </c:pt>
                <c:pt idx="41730">
                  <c:v>0.17760000000000001</c:v>
                </c:pt>
                <c:pt idx="41731">
                  <c:v>0.17560000000000001</c:v>
                </c:pt>
                <c:pt idx="41732">
                  <c:v>0.1754</c:v>
                </c:pt>
                <c:pt idx="41733">
                  <c:v>0.16910000000000003</c:v>
                </c:pt>
                <c:pt idx="41734">
                  <c:v>0.15660000000000002</c:v>
                </c:pt>
                <c:pt idx="41735">
                  <c:v>0.15200000000000002</c:v>
                </c:pt>
                <c:pt idx="41736">
                  <c:v>0.15360000000000001</c:v>
                </c:pt>
                <c:pt idx="41737">
                  <c:v>0.15480000000000002</c:v>
                </c:pt>
                <c:pt idx="41738">
                  <c:v>0.15049999999999999</c:v>
                </c:pt>
                <c:pt idx="41739">
                  <c:v>0.1426</c:v>
                </c:pt>
                <c:pt idx="41740">
                  <c:v>0.15310000000000001</c:v>
                </c:pt>
                <c:pt idx="41741">
                  <c:v>0.16040000000000001</c:v>
                </c:pt>
                <c:pt idx="41742">
                  <c:v>0.15380000000000002</c:v>
                </c:pt>
                <c:pt idx="41743">
                  <c:v>0.15500000000000003</c:v>
                </c:pt>
                <c:pt idx="41744">
                  <c:v>0.16880000000000001</c:v>
                </c:pt>
                <c:pt idx="41745">
                  <c:v>0.15440000000000001</c:v>
                </c:pt>
                <c:pt idx="41746">
                  <c:v>0.13730000000000001</c:v>
                </c:pt>
                <c:pt idx="41747">
                  <c:v>0.17090000000000002</c:v>
                </c:pt>
                <c:pt idx="41748">
                  <c:v>0.1542</c:v>
                </c:pt>
                <c:pt idx="41749">
                  <c:v>0.15129999999999999</c:v>
                </c:pt>
                <c:pt idx="41750">
                  <c:v>0.14370000000000002</c:v>
                </c:pt>
                <c:pt idx="41751">
                  <c:v>0.12720000000000001</c:v>
                </c:pt>
                <c:pt idx="41752">
                  <c:v>0.1353</c:v>
                </c:pt>
                <c:pt idx="41753">
                  <c:v>0.13489999999999999</c:v>
                </c:pt>
                <c:pt idx="41754">
                  <c:v>0.1295</c:v>
                </c:pt>
                <c:pt idx="41755">
                  <c:v>0.12370000000000002</c:v>
                </c:pt>
                <c:pt idx="41756">
                  <c:v>0.12450000000000001</c:v>
                </c:pt>
                <c:pt idx="41757">
                  <c:v>0.10880000000000001</c:v>
                </c:pt>
                <c:pt idx="41758">
                  <c:v>0.12770000000000001</c:v>
                </c:pt>
                <c:pt idx="41759">
                  <c:v>0.13470000000000001</c:v>
                </c:pt>
                <c:pt idx="41760">
                  <c:v>0.12560000000000002</c:v>
                </c:pt>
                <c:pt idx="41761">
                  <c:v>0.1305</c:v>
                </c:pt>
                <c:pt idx="41762">
                  <c:v>0.12560000000000002</c:v>
                </c:pt>
                <c:pt idx="41763">
                  <c:v>0.12370000000000002</c:v>
                </c:pt>
                <c:pt idx="41764">
                  <c:v>0.1099</c:v>
                </c:pt>
                <c:pt idx="41765">
                  <c:v>0.11070000000000001</c:v>
                </c:pt>
                <c:pt idx="41766">
                  <c:v>0.11399999999999999</c:v>
                </c:pt>
                <c:pt idx="41767">
                  <c:v>0.11210000000000001</c:v>
                </c:pt>
                <c:pt idx="41768">
                  <c:v>0.1169</c:v>
                </c:pt>
                <c:pt idx="41769">
                  <c:v>0.122</c:v>
                </c:pt>
                <c:pt idx="41770">
                  <c:v>0.1168</c:v>
                </c:pt>
                <c:pt idx="41771">
                  <c:v>0.11140000000000001</c:v>
                </c:pt>
                <c:pt idx="41772">
                  <c:v>0.12440000000000001</c:v>
                </c:pt>
                <c:pt idx="41773">
                  <c:v>0.11750000000000001</c:v>
                </c:pt>
                <c:pt idx="41774">
                  <c:v>0.10720000000000002</c:v>
                </c:pt>
                <c:pt idx="41775">
                  <c:v>0.10540000000000001</c:v>
                </c:pt>
                <c:pt idx="41776">
                  <c:v>0.10730000000000001</c:v>
                </c:pt>
                <c:pt idx="41777">
                  <c:v>0.1275</c:v>
                </c:pt>
                <c:pt idx="41778">
                  <c:v>0.13819999999999999</c:v>
                </c:pt>
                <c:pt idx="41779">
                  <c:v>0.1434</c:v>
                </c:pt>
                <c:pt idx="41780">
                  <c:v>0.12770000000000001</c:v>
                </c:pt>
                <c:pt idx="41781">
                  <c:v>0.1017</c:v>
                </c:pt>
                <c:pt idx="41782">
                  <c:v>0.1095</c:v>
                </c:pt>
                <c:pt idx="41783">
                  <c:v>0.10489999999999999</c:v>
                </c:pt>
                <c:pt idx="41784">
                  <c:v>0.1144</c:v>
                </c:pt>
                <c:pt idx="41785">
                  <c:v>0.1129</c:v>
                </c:pt>
                <c:pt idx="41786">
                  <c:v>0.10200000000000001</c:v>
                </c:pt>
                <c:pt idx="41787">
                  <c:v>9.6799999999999997E-2</c:v>
                </c:pt>
                <c:pt idx="41788">
                  <c:v>9.8400000000000001E-2</c:v>
                </c:pt>
                <c:pt idx="41789">
                  <c:v>0.10320000000000001</c:v>
                </c:pt>
                <c:pt idx="41790">
                  <c:v>0.10620000000000002</c:v>
                </c:pt>
                <c:pt idx="41791">
                  <c:v>9.9500000000000005E-2</c:v>
                </c:pt>
                <c:pt idx="41792">
                  <c:v>9.9400000000000002E-2</c:v>
                </c:pt>
                <c:pt idx="41793">
                  <c:v>9.9600000000000008E-2</c:v>
                </c:pt>
                <c:pt idx="41794">
                  <c:v>9.9500000000000005E-2</c:v>
                </c:pt>
                <c:pt idx="41795">
                  <c:v>9.7900000000000001E-2</c:v>
                </c:pt>
                <c:pt idx="41796">
                  <c:v>9.9000000000000005E-2</c:v>
                </c:pt>
                <c:pt idx="41797">
                  <c:v>0.1057</c:v>
                </c:pt>
                <c:pt idx="41798">
                  <c:v>9.9000000000000005E-2</c:v>
                </c:pt>
                <c:pt idx="41799">
                  <c:v>0.11040000000000001</c:v>
                </c:pt>
                <c:pt idx="41800">
                  <c:v>0.1105</c:v>
                </c:pt>
                <c:pt idx="41801">
                  <c:v>9.1000000000000011E-2</c:v>
                </c:pt>
                <c:pt idx="41802">
                  <c:v>9.2100000000000015E-2</c:v>
                </c:pt>
                <c:pt idx="41803">
                  <c:v>9.0500000000000011E-2</c:v>
                </c:pt>
                <c:pt idx="41804">
                  <c:v>9.1900000000000009E-2</c:v>
                </c:pt>
                <c:pt idx="41805">
                  <c:v>9.0300000000000005E-2</c:v>
                </c:pt>
                <c:pt idx="41806">
                  <c:v>9.0200000000000002E-2</c:v>
                </c:pt>
                <c:pt idx="41807">
                  <c:v>8.5400000000000004E-2</c:v>
                </c:pt>
                <c:pt idx="41808">
                  <c:v>8.5199999999999998E-2</c:v>
                </c:pt>
                <c:pt idx="41809">
                  <c:v>9.0000000000000011E-2</c:v>
                </c:pt>
                <c:pt idx="41810">
                  <c:v>8.9900000000000008E-2</c:v>
                </c:pt>
                <c:pt idx="41811">
                  <c:v>8.6900000000000005E-2</c:v>
                </c:pt>
                <c:pt idx="41812">
                  <c:v>8.660000000000001E-2</c:v>
                </c:pt>
                <c:pt idx="41813">
                  <c:v>9.1200000000000003E-2</c:v>
                </c:pt>
                <c:pt idx="41814">
                  <c:v>8.48E-2</c:v>
                </c:pt>
                <c:pt idx="41815">
                  <c:v>8.48E-2</c:v>
                </c:pt>
                <c:pt idx="41816">
                  <c:v>8.660000000000001E-2</c:v>
                </c:pt>
                <c:pt idx="41817">
                  <c:v>7.8500000000000014E-2</c:v>
                </c:pt>
                <c:pt idx="41818">
                  <c:v>7.6600000000000001E-2</c:v>
                </c:pt>
                <c:pt idx="41819">
                  <c:v>7.980000000000001E-2</c:v>
                </c:pt>
                <c:pt idx="41820">
                  <c:v>8.1100000000000005E-2</c:v>
                </c:pt>
                <c:pt idx="41821">
                  <c:v>7.9500000000000015E-2</c:v>
                </c:pt>
                <c:pt idx="41822">
                  <c:v>8.43E-2</c:v>
                </c:pt>
                <c:pt idx="41823">
                  <c:v>8.2900000000000001E-2</c:v>
                </c:pt>
                <c:pt idx="41824">
                  <c:v>8.5800000000000001E-2</c:v>
                </c:pt>
                <c:pt idx="41825">
                  <c:v>8.2500000000000004E-2</c:v>
                </c:pt>
                <c:pt idx="41826">
                  <c:v>7.640000000000001E-2</c:v>
                </c:pt>
                <c:pt idx="41827">
                  <c:v>7.9500000000000015E-2</c:v>
                </c:pt>
                <c:pt idx="41828">
                  <c:v>7.6300000000000007E-2</c:v>
                </c:pt>
                <c:pt idx="41829">
                  <c:v>7.640000000000001E-2</c:v>
                </c:pt>
                <c:pt idx="41830">
                  <c:v>7.6200000000000004E-2</c:v>
                </c:pt>
                <c:pt idx="41831">
                  <c:v>8.48E-2</c:v>
                </c:pt>
                <c:pt idx="41832">
                  <c:v>8.0000000000000016E-2</c:v>
                </c:pt>
                <c:pt idx="41833">
                  <c:v>7.6800000000000007E-2</c:v>
                </c:pt>
                <c:pt idx="41834">
                  <c:v>8.0100000000000005E-2</c:v>
                </c:pt>
                <c:pt idx="41835">
                  <c:v>7.22E-2</c:v>
                </c:pt>
                <c:pt idx="41836">
                  <c:v>7.22E-2</c:v>
                </c:pt>
                <c:pt idx="41837">
                  <c:v>7.7200000000000005E-2</c:v>
                </c:pt>
                <c:pt idx="41838">
                  <c:v>8.4100000000000008E-2</c:v>
                </c:pt>
                <c:pt idx="41839">
                  <c:v>8.1200000000000008E-2</c:v>
                </c:pt>
                <c:pt idx="41840">
                  <c:v>8.1699999999999995E-2</c:v>
                </c:pt>
                <c:pt idx="41841">
                  <c:v>8.1799999999999998E-2</c:v>
                </c:pt>
                <c:pt idx="41842">
                  <c:v>9.0300000000000005E-2</c:v>
                </c:pt>
                <c:pt idx="41843">
                  <c:v>8.8900000000000007E-2</c:v>
                </c:pt>
                <c:pt idx="41844">
                  <c:v>8.7600000000000011E-2</c:v>
                </c:pt>
                <c:pt idx="41845">
                  <c:v>8.6400000000000005E-2</c:v>
                </c:pt>
                <c:pt idx="41846">
                  <c:v>9.0000000000000011E-2</c:v>
                </c:pt>
                <c:pt idx="41847">
                  <c:v>8.8800000000000004E-2</c:v>
                </c:pt>
                <c:pt idx="41848">
                  <c:v>8.5800000000000001E-2</c:v>
                </c:pt>
                <c:pt idx="41849">
                  <c:v>9.1600000000000015E-2</c:v>
                </c:pt>
                <c:pt idx="41850">
                  <c:v>9.5399999999999999E-2</c:v>
                </c:pt>
                <c:pt idx="41851">
                  <c:v>0.1011</c:v>
                </c:pt>
                <c:pt idx="41852">
                  <c:v>0.10700000000000001</c:v>
                </c:pt>
                <c:pt idx="41853">
                  <c:v>0.1162</c:v>
                </c:pt>
                <c:pt idx="41854">
                  <c:v>0.12410000000000002</c:v>
                </c:pt>
                <c:pt idx="41855">
                  <c:v>0.12170000000000002</c:v>
                </c:pt>
                <c:pt idx="41856">
                  <c:v>0.12330000000000002</c:v>
                </c:pt>
                <c:pt idx="41857">
                  <c:v>0.13150000000000001</c:v>
                </c:pt>
                <c:pt idx="41858">
                  <c:v>0.1263</c:v>
                </c:pt>
                <c:pt idx="41859">
                  <c:v>0.13540000000000002</c:v>
                </c:pt>
                <c:pt idx="41860">
                  <c:v>0.15910000000000002</c:v>
                </c:pt>
                <c:pt idx="41861">
                  <c:v>0.16890000000000002</c:v>
                </c:pt>
                <c:pt idx="41862">
                  <c:v>0.16620000000000001</c:v>
                </c:pt>
                <c:pt idx="41863">
                  <c:v>0.1638</c:v>
                </c:pt>
                <c:pt idx="41864">
                  <c:v>0.1668</c:v>
                </c:pt>
                <c:pt idx="41865">
                  <c:v>0.16040000000000001</c:v>
                </c:pt>
                <c:pt idx="41866">
                  <c:v>0.1696</c:v>
                </c:pt>
                <c:pt idx="41867">
                  <c:v>0.18690000000000001</c:v>
                </c:pt>
                <c:pt idx="41868">
                  <c:v>0.1946</c:v>
                </c:pt>
                <c:pt idx="41869">
                  <c:v>0.2429</c:v>
                </c:pt>
                <c:pt idx="41870">
                  <c:v>0.22080000000000002</c:v>
                </c:pt>
                <c:pt idx="41871">
                  <c:v>0.23260000000000003</c:v>
                </c:pt>
                <c:pt idx="41872">
                  <c:v>0.2477</c:v>
                </c:pt>
                <c:pt idx="41873">
                  <c:v>0.27450000000000002</c:v>
                </c:pt>
                <c:pt idx="41874">
                  <c:v>0.30470000000000003</c:v>
                </c:pt>
                <c:pt idx="41875">
                  <c:v>0.35830000000000006</c:v>
                </c:pt>
                <c:pt idx="41876">
                  <c:v>0.39870000000000005</c:v>
                </c:pt>
                <c:pt idx="41877">
                  <c:v>0.34140000000000004</c:v>
                </c:pt>
                <c:pt idx="41878">
                  <c:v>0.37990000000000002</c:v>
                </c:pt>
                <c:pt idx="41879">
                  <c:v>0.47770000000000001</c:v>
                </c:pt>
                <c:pt idx="41880">
                  <c:v>0.51849999999999996</c:v>
                </c:pt>
                <c:pt idx="41881">
                  <c:v>0.66800000000000004</c:v>
                </c:pt>
                <c:pt idx="41882">
                  <c:v>0.81059999999999999</c:v>
                </c:pt>
                <c:pt idx="41883">
                  <c:v>0.85289999999999999</c:v>
                </c:pt>
                <c:pt idx="41884">
                  <c:v>0.77240000000000009</c:v>
                </c:pt>
                <c:pt idx="41885">
                  <c:v>0.85630000000000006</c:v>
                </c:pt>
                <c:pt idx="41886">
                  <c:v>0.91449999999999998</c:v>
                </c:pt>
                <c:pt idx="41887">
                  <c:v>0.95719999999999994</c:v>
                </c:pt>
                <c:pt idx="41888">
                  <c:v>0.94730000000000014</c:v>
                </c:pt>
                <c:pt idx="41889">
                  <c:v>1.0189000000000001</c:v>
                </c:pt>
                <c:pt idx="41890">
                  <c:v>1.0476000000000001</c:v>
                </c:pt>
                <c:pt idx="41891">
                  <c:v>1.0740000000000001</c:v>
                </c:pt>
                <c:pt idx="41892">
                  <c:v>1.1373</c:v>
                </c:pt>
                <c:pt idx="41893">
                  <c:v>1.1429</c:v>
                </c:pt>
                <c:pt idx="41894">
                  <c:v>1.252</c:v>
                </c:pt>
                <c:pt idx="41895">
                  <c:v>1.2641</c:v>
                </c:pt>
                <c:pt idx="41896">
                  <c:v>1.2843</c:v>
                </c:pt>
                <c:pt idx="41897">
                  <c:v>1.3068</c:v>
                </c:pt>
                <c:pt idx="41898">
                  <c:v>1.3382000000000001</c:v>
                </c:pt>
                <c:pt idx="41899">
                  <c:v>1.3426</c:v>
                </c:pt>
                <c:pt idx="41900">
                  <c:v>1.3362000000000001</c:v>
                </c:pt>
                <c:pt idx="41901">
                  <c:v>1.3894000000000002</c:v>
                </c:pt>
                <c:pt idx="41902">
                  <c:v>1.4053000000000002</c:v>
                </c:pt>
                <c:pt idx="41903">
                  <c:v>1.4448000000000001</c:v>
                </c:pt>
                <c:pt idx="41904">
                  <c:v>1.4570000000000001</c:v>
                </c:pt>
                <c:pt idx="41905">
                  <c:v>1.4861000000000002</c:v>
                </c:pt>
                <c:pt idx="41906">
                  <c:v>1.5247999999999999</c:v>
                </c:pt>
                <c:pt idx="41907">
                  <c:v>1.4874000000000001</c:v>
                </c:pt>
                <c:pt idx="41908">
                  <c:v>1.5675000000000001</c:v>
                </c:pt>
                <c:pt idx="41909">
                  <c:v>1.5435000000000001</c:v>
                </c:pt>
                <c:pt idx="41910">
                  <c:v>1.5568</c:v>
                </c:pt>
                <c:pt idx="41911">
                  <c:v>1.6406000000000001</c:v>
                </c:pt>
                <c:pt idx="41912">
                  <c:v>1.6453</c:v>
                </c:pt>
                <c:pt idx="41913">
                  <c:v>1.6257999999999999</c:v>
                </c:pt>
                <c:pt idx="41914">
                  <c:v>1.5681</c:v>
                </c:pt>
                <c:pt idx="41915">
                  <c:v>1.6609000000000003</c:v>
                </c:pt>
                <c:pt idx="41916">
                  <c:v>1.7814000000000001</c:v>
                </c:pt>
                <c:pt idx="41917">
                  <c:v>1.7466999999999999</c:v>
                </c:pt>
                <c:pt idx="41918">
                  <c:v>1.845</c:v>
                </c:pt>
                <c:pt idx="41919">
                  <c:v>1.8449000000000002</c:v>
                </c:pt>
                <c:pt idx="41920">
                  <c:v>1.9267000000000001</c:v>
                </c:pt>
                <c:pt idx="41921">
                  <c:v>1.8896999999999999</c:v>
                </c:pt>
                <c:pt idx="41922">
                  <c:v>1.8513999999999999</c:v>
                </c:pt>
                <c:pt idx="41923">
                  <c:v>1.8631000000000002</c:v>
                </c:pt>
                <c:pt idx="41924">
                  <c:v>1.883</c:v>
                </c:pt>
                <c:pt idx="41925">
                  <c:v>1.7957999999999998</c:v>
                </c:pt>
                <c:pt idx="41926">
                  <c:v>1.6559000000000001</c:v>
                </c:pt>
                <c:pt idx="41927">
                  <c:v>1.6367000000000003</c:v>
                </c:pt>
                <c:pt idx="41928">
                  <c:v>1.6674</c:v>
                </c:pt>
                <c:pt idx="41929">
                  <c:v>1.8943000000000003</c:v>
                </c:pt>
                <c:pt idx="41930">
                  <c:v>1.9828000000000001</c:v>
                </c:pt>
                <c:pt idx="41931">
                  <c:v>1.845</c:v>
                </c:pt>
                <c:pt idx="41932">
                  <c:v>1.5308000000000002</c:v>
                </c:pt>
                <c:pt idx="41933">
                  <c:v>1.5799000000000001</c:v>
                </c:pt>
                <c:pt idx="41934">
                  <c:v>1.7602000000000002</c:v>
                </c:pt>
                <c:pt idx="41935">
                  <c:v>1.5926</c:v>
                </c:pt>
                <c:pt idx="41936">
                  <c:v>1.8334000000000001</c:v>
                </c:pt>
                <c:pt idx="41937">
                  <c:v>1.9509000000000001</c:v>
                </c:pt>
                <c:pt idx="41938">
                  <c:v>2.0809000000000002</c:v>
                </c:pt>
                <c:pt idx="41939">
                  <c:v>2.0103000000000004</c:v>
                </c:pt>
                <c:pt idx="41940">
                  <c:v>2.0434000000000001</c:v>
                </c:pt>
                <c:pt idx="41941">
                  <c:v>2.0293000000000001</c:v>
                </c:pt>
                <c:pt idx="41942">
                  <c:v>1.9521999999999999</c:v>
                </c:pt>
                <c:pt idx="41943">
                  <c:v>1.6889000000000001</c:v>
                </c:pt>
                <c:pt idx="41944">
                  <c:v>1.5628000000000002</c:v>
                </c:pt>
                <c:pt idx="41945">
                  <c:v>1.8079000000000001</c:v>
                </c:pt>
                <c:pt idx="41946">
                  <c:v>1.8846000000000001</c:v>
                </c:pt>
                <c:pt idx="41947">
                  <c:v>1.9379999999999999</c:v>
                </c:pt>
                <c:pt idx="41948">
                  <c:v>1.6745999999999999</c:v>
                </c:pt>
                <c:pt idx="41949">
                  <c:v>1.5537000000000001</c:v>
                </c:pt>
                <c:pt idx="41950">
                  <c:v>1.4799</c:v>
                </c:pt>
                <c:pt idx="41951">
                  <c:v>1.4954000000000001</c:v>
                </c:pt>
                <c:pt idx="41952">
                  <c:v>1.4517</c:v>
                </c:pt>
                <c:pt idx="41953">
                  <c:v>1.3891</c:v>
                </c:pt>
                <c:pt idx="41954">
                  <c:v>1.3945000000000001</c:v>
                </c:pt>
                <c:pt idx="41955">
                  <c:v>1.3657000000000001</c:v>
                </c:pt>
                <c:pt idx="41956">
                  <c:v>1.3921000000000001</c:v>
                </c:pt>
                <c:pt idx="41957">
                  <c:v>1.3441000000000001</c:v>
                </c:pt>
                <c:pt idx="41958">
                  <c:v>1.3212000000000002</c:v>
                </c:pt>
                <c:pt idx="41959">
                  <c:v>1.3069000000000002</c:v>
                </c:pt>
                <c:pt idx="41960">
                  <c:v>1.2635000000000001</c:v>
                </c:pt>
                <c:pt idx="41961">
                  <c:v>1.2305000000000001</c:v>
                </c:pt>
                <c:pt idx="41962">
                  <c:v>1.1867000000000001</c:v>
                </c:pt>
                <c:pt idx="41963">
                  <c:v>1.1835000000000002</c:v>
                </c:pt>
                <c:pt idx="41964">
                  <c:v>1.1504000000000001</c:v>
                </c:pt>
                <c:pt idx="41965">
                  <c:v>1.115</c:v>
                </c:pt>
                <c:pt idx="41966">
                  <c:v>1.1439000000000001</c:v>
                </c:pt>
                <c:pt idx="41967">
                  <c:v>1.1096000000000001</c:v>
                </c:pt>
                <c:pt idx="41968">
                  <c:v>1.0490999999999999</c:v>
                </c:pt>
                <c:pt idx="41969">
                  <c:v>1.0157</c:v>
                </c:pt>
                <c:pt idx="41970">
                  <c:v>1.1025</c:v>
                </c:pt>
                <c:pt idx="41971">
                  <c:v>1.0568</c:v>
                </c:pt>
                <c:pt idx="41972">
                  <c:v>0.9880000000000001</c:v>
                </c:pt>
                <c:pt idx="41973">
                  <c:v>1.0159</c:v>
                </c:pt>
                <c:pt idx="41974">
                  <c:v>1.0371000000000001</c:v>
                </c:pt>
                <c:pt idx="41975">
                  <c:v>1.0108000000000001</c:v>
                </c:pt>
                <c:pt idx="41976">
                  <c:v>0.98350000000000015</c:v>
                </c:pt>
                <c:pt idx="41977">
                  <c:v>0.8982</c:v>
                </c:pt>
                <c:pt idx="41978">
                  <c:v>0.94650000000000001</c:v>
                </c:pt>
                <c:pt idx="41979">
                  <c:v>0.8217000000000001</c:v>
                </c:pt>
                <c:pt idx="41980">
                  <c:v>0.70930000000000004</c:v>
                </c:pt>
                <c:pt idx="41981">
                  <c:v>0.70220000000000005</c:v>
                </c:pt>
                <c:pt idx="41982">
                  <c:v>0.70140000000000002</c:v>
                </c:pt>
                <c:pt idx="41983">
                  <c:v>0.66150000000000009</c:v>
                </c:pt>
                <c:pt idx="41984">
                  <c:v>0.65690000000000004</c:v>
                </c:pt>
                <c:pt idx="41985">
                  <c:v>0.66159999999999997</c:v>
                </c:pt>
                <c:pt idx="41986">
                  <c:v>0.64550000000000007</c:v>
                </c:pt>
                <c:pt idx="41987">
                  <c:v>0.61750000000000005</c:v>
                </c:pt>
                <c:pt idx="41988">
                  <c:v>0.60170000000000012</c:v>
                </c:pt>
                <c:pt idx="41989">
                  <c:v>0.59599999999999997</c:v>
                </c:pt>
                <c:pt idx="41990">
                  <c:v>0.61080000000000001</c:v>
                </c:pt>
                <c:pt idx="41991">
                  <c:v>0.57140000000000002</c:v>
                </c:pt>
                <c:pt idx="41992">
                  <c:v>0.54630000000000001</c:v>
                </c:pt>
                <c:pt idx="41993">
                  <c:v>0.5504</c:v>
                </c:pt>
                <c:pt idx="41994">
                  <c:v>0.49930000000000008</c:v>
                </c:pt>
                <c:pt idx="41995">
                  <c:v>0.55490000000000006</c:v>
                </c:pt>
                <c:pt idx="41996">
                  <c:v>0.51580000000000004</c:v>
                </c:pt>
                <c:pt idx="41997">
                  <c:v>0.4864</c:v>
                </c:pt>
                <c:pt idx="41998">
                  <c:v>0.51719999999999999</c:v>
                </c:pt>
                <c:pt idx="41999">
                  <c:v>0.46020000000000005</c:v>
                </c:pt>
                <c:pt idx="42000">
                  <c:v>0.44180000000000003</c:v>
                </c:pt>
                <c:pt idx="42001">
                  <c:v>0.45090000000000008</c:v>
                </c:pt>
                <c:pt idx="42002">
                  <c:v>0.44580000000000003</c:v>
                </c:pt>
                <c:pt idx="42003">
                  <c:v>0.46470000000000006</c:v>
                </c:pt>
                <c:pt idx="42004">
                  <c:v>0.439</c:v>
                </c:pt>
                <c:pt idx="42005">
                  <c:v>0.43670000000000003</c:v>
                </c:pt>
                <c:pt idx="42006">
                  <c:v>0.43640000000000001</c:v>
                </c:pt>
                <c:pt idx="42007">
                  <c:v>0.43240000000000001</c:v>
                </c:pt>
                <c:pt idx="42008">
                  <c:v>0.42900000000000005</c:v>
                </c:pt>
                <c:pt idx="42009">
                  <c:v>0.4204</c:v>
                </c:pt>
                <c:pt idx="42010">
                  <c:v>0.40450000000000003</c:v>
                </c:pt>
                <c:pt idx="42011">
                  <c:v>0.40250000000000008</c:v>
                </c:pt>
                <c:pt idx="42012">
                  <c:v>0.38620000000000004</c:v>
                </c:pt>
                <c:pt idx="42013">
                  <c:v>0.37390000000000001</c:v>
                </c:pt>
                <c:pt idx="42014">
                  <c:v>0.36130000000000001</c:v>
                </c:pt>
                <c:pt idx="42015">
                  <c:v>0.35440000000000005</c:v>
                </c:pt>
                <c:pt idx="42016">
                  <c:v>0.34240000000000004</c:v>
                </c:pt>
                <c:pt idx="42017">
                  <c:v>0.32730000000000004</c:v>
                </c:pt>
                <c:pt idx="42018">
                  <c:v>0.33150000000000002</c:v>
                </c:pt>
                <c:pt idx="42019">
                  <c:v>0.32730000000000004</c:v>
                </c:pt>
                <c:pt idx="42020">
                  <c:v>0.3256</c:v>
                </c:pt>
                <c:pt idx="42021">
                  <c:v>0.32180000000000003</c:v>
                </c:pt>
                <c:pt idx="42022">
                  <c:v>0.32790000000000002</c:v>
                </c:pt>
                <c:pt idx="42023">
                  <c:v>0.30299999999999999</c:v>
                </c:pt>
                <c:pt idx="42024">
                  <c:v>0.31370000000000003</c:v>
                </c:pt>
                <c:pt idx="42025">
                  <c:v>0.31290000000000001</c:v>
                </c:pt>
                <c:pt idx="42026">
                  <c:v>0.31709999999999999</c:v>
                </c:pt>
                <c:pt idx="42027">
                  <c:v>0.31390000000000001</c:v>
                </c:pt>
                <c:pt idx="42028">
                  <c:v>0.33679999999999999</c:v>
                </c:pt>
                <c:pt idx="42029">
                  <c:v>0.3332</c:v>
                </c:pt>
                <c:pt idx="42030">
                  <c:v>0.31920000000000004</c:v>
                </c:pt>
                <c:pt idx="42031">
                  <c:v>0.30220000000000002</c:v>
                </c:pt>
                <c:pt idx="42032">
                  <c:v>0.29110000000000003</c:v>
                </c:pt>
                <c:pt idx="42033">
                  <c:v>0.29870000000000002</c:v>
                </c:pt>
                <c:pt idx="42034">
                  <c:v>0.32080000000000003</c:v>
                </c:pt>
                <c:pt idx="42035">
                  <c:v>0.28360000000000002</c:v>
                </c:pt>
                <c:pt idx="42036">
                  <c:v>0.28290000000000004</c:v>
                </c:pt>
                <c:pt idx="42037">
                  <c:v>0.30930000000000002</c:v>
                </c:pt>
                <c:pt idx="42038">
                  <c:v>0.30520000000000003</c:v>
                </c:pt>
                <c:pt idx="42039">
                  <c:v>0.28070000000000001</c:v>
                </c:pt>
                <c:pt idx="42040">
                  <c:v>0.28770000000000001</c:v>
                </c:pt>
                <c:pt idx="42041">
                  <c:v>0.27690000000000003</c:v>
                </c:pt>
                <c:pt idx="42042">
                  <c:v>0.26120000000000004</c:v>
                </c:pt>
                <c:pt idx="42043">
                  <c:v>0.2636</c:v>
                </c:pt>
                <c:pt idx="42044">
                  <c:v>0.25019999999999998</c:v>
                </c:pt>
                <c:pt idx="42045">
                  <c:v>0.23730000000000004</c:v>
                </c:pt>
                <c:pt idx="42046">
                  <c:v>0.23550000000000001</c:v>
                </c:pt>
                <c:pt idx="42047">
                  <c:v>0.22890000000000002</c:v>
                </c:pt>
                <c:pt idx="42048">
                  <c:v>0.2364</c:v>
                </c:pt>
                <c:pt idx="42049">
                  <c:v>0.22330000000000003</c:v>
                </c:pt>
                <c:pt idx="42050">
                  <c:v>0.22559999999999999</c:v>
                </c:pt>
                <c:pt idx="42051">
                  <c:v>0.2177</c:v>
                </c:pt>
                <c:pt idx="42052">
                  <c:v>0.21340000000000001</c:v>
                </c:pt>
                <c:pt idx="42053">
                  <c:v>0.21540000000000001</c:v>
                </c:pt>
                <c:pt idx="42054">
                  <c:v>0.20630000000000004</c:v>
                </c:pt>
                <c:pt idx="42055">
                  <c:v>0.19620000000000001</c:v>
                </c:pt>
                <c:pt idx="42056">
                  <c:v>0.1968</c:v>
                </c:pt>
                <c:pt idx="42057">
                  <c:v>0.19720000000000001</c:v>
                </c:pt>
                <c:pt idx="42058">
                  <c:v>0.19130000000000003</c:v>
                </c:pt>
                <c:pt idx="42059">
                  <c:v>0.18859999999999999</c:v>
                </c:pt>
                <c:pt idx="42060">
                  <c:v>0.17960000000000001</c:v>
                </c:pt>
                <c:pt idx="42061">
                  <c:v>0.17420000000000002</c:v>
                </c:pt>
                <c:pt idx="42062">
                  <c:v>0.17330000000000001</c:v>
                </c:pt>
                <c:pt idx="42063">
                  <c:v>0.16790000000000002</c:v>
                </c:pt>
                <c:pt idx="42064">
                  <c:v>0.16670000000000001</c:v>
                </c:pt>
                <c:pt idx="42065">
                  <c:v>0.15840000000000001</c:v>
                </c:pt>
                <c:pt idx="42066">
                  <c:v>0.1583</c:v>
                </c:pt>
                <c:pt idx="42067">
                  <c:v>0.16060000000000002</c:v>
                </c:pt>
                <c:pt idx="42068">
                  <c:v>0.15410000000000001</c:v>
                </c:pt>
                <c:pt idx="42069">
                  <c:v>0.1575</c:v>
                </c:pt>
                <c:pt idx="42070">
                  <c:v>0.14910000000000001</c:v>
                </c:pt>
                <c:pt idx="42071">
                  <c:v>0.14410000000000001</c:v>
                </c:pt>
                <c:pt idx="42072">
                  <c:v>0.13730000000000001</c:v>
                </c:pt>
                <c:pt idx="42073">
                  <c:v>0.14150000000000001</c:v>
                </c:pt>
                <c:pt idx="42074">
                  <c:v>0.13930000000000001</c:v>
                </c:pt>
                <c:pt idx="42075">
                  <c:v>0.13109999999999999</c:v>
                </c:pt>
                <c:pt idx="42076">
                  <c:v>0.13189999999999999</c:v>
                </c:pt>
                <c:pt idx="42077">
                  <c:v>0.1242</c:v>
                </c:pt>
                <c:pt idx="42078">
                  <c:v>0.125</c:v>
                </c:pt>
                <c:pt idx="42079">
                  <c:v>0.11990000000000001</c:v>
                </c:pt>
                <c:pt idx="42080">
                  <c:v>0.1196</c:v>
                </c:pt>
                <c:pt idx="42081">
                  <c:v>0.11940000000000001</c:v>
                </c:pt>
                <c:pt idx="42082">
                  <c:v>0.1176</c:v>
                </c:pt>
                <c:pt idx="42083">
                  <c:v>0.11410000000000001</c:v>
                </c:pt>
                <c:pt idx="42084">
                  <c:v>0.1111</c:v>
                </c:pt>
                <c:pt idx="42085">
                  <c:v>0.10740000000000001</c:v>
                </c:pt>
                <c:pt idx="42086">
                  <c:v>0.1043</c:v>
                </c:pt>
                <c:pt idx="42087">
                  <c:v>0.1053</c:v>
                </c:pt>
                <c:pt idx="42088">
                  <c:v>0.10100000000000001</c:v>
                </c:pt>
                <c:pt idx="42089">
                  <c:v>9.9600000000000008E-2</c:v>
                </c:pt>
                <c:pt idx="42090">
                  <c:v>9.7700000000000009E-2</c:v>
                </c:pt>
                <c:pt idx="42091">
                  <c:v>9.5899999999999999E-2</c:v>
                </c:pt>
                <c:pt idx="42092">
                  <c:v>9.6799999999999997E-2</c:v>
                </c:pt>
                <c:pt idx="42093">
                  <c:v>9.0900000000000009E-2</c:v>
                </c:pt>
                <c:pt idx="42094">
                  <c:v>9.1000000000000011E-2</c:v>
                </c:pt>
                <c:pt idx="42095">
                  <c:v>9.0700000000000003E-2</c:v>
                </c:pt>
                <c:pt idx="42096">
                  <c:v>9.0100000000000013E-2</c:v>
                </c:pt>
                <c:pt idx="42097">
                  <c:v>8.43E-2</c:v>
                </c:pt>
                <c:pt idx="42098">
                  <c:v>8.4199999999999997E-2</c:v>
                </c:pt>
                <c:pt idx="42099">
                  <c:v>8.2500000000000004E-2</c:v>
                </c:pt>
                <c:pt idx="42100">
                  <c:v>7.9400000000000012E-2</c:v>
                </c:pt>
                <c:pt idx="42101">
                  <c:v>7.640000000000001E-2</c:v>
                </c:pt>
                <c:pt idx="42102">
                  <c:v>7.51E-2</c:v>
                </c:pt>
                <c:pt idx="42103">
                  <c:v>7.5000000000000011E-2</c:v>
                </c:pt>
                <c:pt idx="42104">
                  <c:v>7.6000000000000012E-2</c:v>
                </c:pt>
                <c:pt idx="42105">
                  <c:v>7.3200000000000001E-2</c:v>
                </c:pt>
                <c:pt idx="42106">
                  <c:v>7.1499999999999994E-2</c:v>
                </c:pt>
                <c:pt idx="42107">
                  <c:v>7.2800000000000004E-2</c:v>
                </c:pt>
                <c:pt idx="42108">
                  <c:v>6.9699999999999998E-2</c:v>
                </c:pt>
                <c:pt idx="42109">
                  <c:v>6.6900000000000001E-2</c:v>
                </c:pt>
                <c:pt idx="42110">
                  <c:v>6.6800000000000012E-2</c:v>
                </c:pt>
                <c:pt idx="42111">
                  <c:v>6.6500000000000004E-2</c:v>
                </c:pt>
                <c:pt idx="42112">
                  <c:v>6.3800000000000009E-2</c:v>
                </c:pt>
                <c:pt idx="42113">
                  <c:v>6.2200000000000005E-2</c:v>
                </c:pt>
                <c:pt idx="42114">
                  <c:v>6.2E-2</c:v>
                </c:pt>
                <c:pt idx="42115">
                  <c:v>5.9700000000000003E-2</c:v>
                </c:pt>
                <c:pt idx="42116">
                  <c:v>6.2200000000000005E-2</c:v>
                </c:pt>
                <c:pt idx="42117">
                  <c:v>6.0700000000000004E-2</c:v>
                </c:pt>
                <c:pt idx="42118">
                  <c:v>5.96E-2</c:v>
                </c:pt>
                <c:pt idx="42119">
                  <c:v>5.9499999999999997E-2</c:v>
                </c:pt>
                <c:pt idx="42120">
                  <c:v>6.0900000000000003E-2</c:v>
                </c:pt>
                <c:pt idx="42121">
                  <c:v>6.08E-2</c:v>
                </c:pt>
                <c:pt idx="42122">
                  <c:v>6.0900000000000003E-2</c:v>
                </c:pt>
                <c:pt idx="42123">
                  <c:v>6.2200000000000005E-2</c:v>
                </c:pt>
                <c:pt idx="42124">
                  <c:v>6.08E-2</c:v>
                </c:pt>
                <c:pt idx="42125">
                  <c:v>6.0900000000000003E-2</c:v>
                </c:pt>
                <c:pt idx="42126">
                  <c:v>6.25E-2</c:v>
                </c:pt>
                <c:pt idx="42127">
                  <c:v>6.2700000000000006E-2</c:v>
                </c:pt>
                <c:pt idx="42128">
                  <c:v>6.720000000000001E-2</c:v>
                </c:pt>
                <c:pt idx="42129">
                  <c:v>6.59E-2</c:v>
                </c:pt>
                <c:pt idx="42130">
                  <c:v>7.0300000000000001E-2</c:v>
                </c:pt>
                <c:pt idx="42131">
                  <c:v>6.9400000000000003E-2</c:v>
                </c:pt>
                <c:pt idx="42132">
                  <c:v>7.2400000000000006E-2</c:v>
                </c:pt>
                <c:pt idx="42133">
                  <c:v>6.8500000000000005E-2</c:v>
                </c:pt>
                <c:pt idx="42134">
                  <c:v>7.0099999999999996E-2</c:v>
                </c:pt>
                <c:pt idx="42135">
                  <c:v>7.0699999999999999E-2</c:v>
                </c:pt>
                <c:pt idx="42136">
                  <c:v>6.9999999999999993E-2</c:v>
                </c:pt>
                <c:pt idx="42137">
                  <c:v>7.2099999999999997E-2</c:v>
                </c:pt>
                <c:pt idx="42138">
                  <c:v>7.9600000000000004E-2</c:v>
                </c:pt>
                <c:pt idx="42139">
                  <c:v>8.0200000000000007E-2</c:v>
                </c:pt>
                <c:pt idx="42140">
                  <c:v>8.2400000000000001E-2</c:v>
                </c:pt>
                <c:pt idx="42141">
                  <c:v>8.4900000000000003E-2</c:v>
                </c:pt>
                <c:pt idx="42142">
                  <c:v>8.4500000000000006E-2</c:v>
                </c:pt>
                <c:pt idx="42143">
                  <c:v>8.9900000000000008E-2</c:v>
                </c:pt>
                <c:pt idx="42144">
                  <c:v>9.2600000000000016E-2</c:v>
                </c:pt>
                <c:pt idx="42145">
                  <c:v>9.6700000000000008E-2</c:v>
                </c:pt>
                <c:pt idx="42146">
                  <c:v>0.1043</c:v>
                </c:pt>
                <c:pt idx="42147">
                  <c:v>0.1135</c:v>
                </c:pt>
                <c:pt idx="42148">
                  <c:v>0.1232</c:v>
                </c:pt>
                <c:pt idx="42149">
                  <c:v>0.13020000000000001</c:v>
                </c:pt>
                <c:pt idx="42150">
                  <c:v>0.13830000000000001</c:v>
                </c:pt>
                <c:pt idx="42151">
                  <c:v>0.1522</c:v>
                </c:pt>
                <c:pt idx="42152">
                  <c:v>0.17</c:v>
                </c:pt>
                <c:pt idx="42153">
                  <c:v>0.18790000000000001</c:v>
                </c:pt>
                <c:pt idx="42154">
                  <c:v>0.20470000000000002</c:v>
                </c:pt>
                <c:pt idx="42155">
                  <c:v>0.21520000000000003</c:v>
                </c:pt>
                <c:pt idx="42156">
                  <c:v>0.22770000000000001</c:v>
                </c:pt>
                <c:pt idx="42157">
                  <c:v>0.24970000000000001</c:v>
                </c:pt>
                <c:pt idx="42158">
                  <c:v>0.28060000000000002</c:v>
                </c:pt>
                <c:pt idx="42159">
                  <c:v>0.311</c:v>
                </c:pt>
                <c:pt idx="42160">
                  <c:v>0.35370000000000001</c:v>
                </c:pt>
                <c:pt idx="42161">
                  <c:v>0.37190000000000001</c:v>
                </c:pt>
                <c:pt idx="42162">
                  <c:v>0.36360000000000003</c:v>
                </c:pt>
                <c:pt idx="42163">
                  <c:v>0.36960000000000004</c:v>
                </c:pt>
                <c:pt idx="42164">
                  <c:v>0.39660000000000006</c:v>
                </c:pt>
                <c:pt idx="42165">
                  <c:v>0.42900000000000005</c:v>
                </c:pt>
                <c:pt idx="42166">
                  <c:v>0.45629999999999998</c:v>
                </c:pt>
                <c:pt idx="42167">
                  <c:v>0.45290000000000002</c:v>
                </c:pt>
                <c:pt idx="42168">
                  <c:v>0.46070000000000005</c:v>
                </c:pt>
                <c:pt idx="42169">
                  <c:v>0.54880000000000007</c:v>
                </c:pt>
                <c:pt idx="42170">
                  <c:v>0.6120000000000001</c:v>
                </c:pt>
                <c:pt idx="42171">
                  <c:v>0.67390000000000005</c:v>
                </c:pt>
                <c:pt idx="42172">
                  <c:v>0.72910000000000008</c:v>
                </c:pt>
                <c:pt idx="42173">
                  <c:v>0.73630000000000007</c:v>
                </c:pt>
                <c:pt idx="42174">
                  <c:v>0.83820000000000006</c:v>
                </c:pt>
                <c:pt idx="42175">
                  <c:v>0.89400000000000002</c:v>
                </c:pt>
                <c:pt idx="42176">
                  <c:v>0.89910000000000001</c:v>
                </c:pt>
                <c:pt idx="42177">
                  <c:v>0.99390000000000001</c:v>
                </c:pt>
                <c:pt idx="42178">
                  <c:v>1.1557999999999999</c:v>
                </c:pt>
                <c:pt idx="42179">
                  <c:v>1.504</c:v>
                </c:pt>
                <c:pt idx="42180">
                  <c:v>1.5727000000000002</c:v>
                </c:pt>
                <c:pt idx="42181">
                  <c:v>1.5959000000000001</c:v>
                </c:pt>
                <c:pt idx="42182">
                  <c:v>1.7430000000000001</c:v>
                </c:pt>
                <c:pt idx="42183">
                  <c:v>1.9547000000000001</c:v>
                </c:pt>
                <c:pt idx="42184">
                  <c:v>1.8822000000000001</c:v>
                </c:pt>
                <c:pt idx="42185">
                  <c:v>1.6664000000000003</c:v>
                </c:pt>
                <c:pt idx="42186">
                  <c:v>1.7824000000000002</c:v>
                </c:pt>
                <c:pt idx="42187">
                  <c:v>1.9584000000000001</c:v>
                </c:pt>
                <c:pt idx="42188">
                  <c:v>2.0264000000000002</c:v>
                </c:pt>
                <c:pt idx="42189">
                  <c:v>2.0199000000000003</c:v>
                </c:pt>
                <c:pt idx="42190">
                  <c:v>2.0800999999999998</c:v>
                </c:pt>
                <c:pt idx="42191">
                  <c:v>2.0986000000000002</c:v>
                </c:pt>
                <c:pt idx="42192">
                  <c:v>2.1864000000000003</c:v>
                </c:pt>
                <c:pt idx="42193">
                  <c:v>2.2265000000000001</c:v>
                </c:pt>
                <c:pt idx="42194">
                  <c:v>2.1100000000000003</c:v>
                </c:pt>
                <c:pt idx="42195">
                  <c:v>2.3108</c:v>
                </c:pt>
                <c:pt idx="42196">
                  <c:v>2.4385000000000003</c:v>
                </c:pt>
                <c:pt idx="42197">
                  <c:v>2.5691000000000002</c:v>
                </c:pt>
                <c:pt idx="42198">
                  <c:v>2.6109000000000004</c:v>
                </c:pt>
                <c:pt idx="42199">
                  <c:v>2.6707000000000001</c:v>
                </c:pt>
                <c:pt idx="42200">
                  <c:v>2.7558000000000002</c:v>
                </c:pt>
                <c:pt idx="42201">
                  <c:v>2.8292000000000002</c:v>
                </c:pt>
                <c:pt idx="42202">
                  <c:v>2.9609000000000005</c:v>
                </c:pt>
                <c:pt idx="42203">
                  <c:v>2.87</c:v>
                </c:pt>
                <c:pt idx="42204">
                  <c:v>2.9361000000000002</c:v>
                </c:pt>
                <c:pt idx="42205">
                  <c:v>2.9657</c:v>
                </c:pt>
                <c:pt idx="42206">
                  <c:v>2.9260000000000002</c:v>
                </c:pt>
                <c:pt idx="42207">
                  <c:v>2.9358000000000004</c:v>
                </c:pt>
                <c:pt idx="42208">
                  <c:v>2.9799000000000002</c:v>
                </c:pt>
                <c:pt idx="42209">
                  <c:v>3.0124</c:v>
                </c:pt>
                <c:pt idx="42210">
                  <c:v>3.0634000000000001</c:v>
                </c:pt>
                <c:pt idx="42211">
                  <c:v>3.0558000000000001</c:v>
                </c:pt>
                <c:pt idx="42212">
                  <c:v>3.0019</c:v>
                </c:pt>
                <c:pt idx="42213">
                  <c:v>2.9311000000000003</c:v>
                </c:pt>
                <c:pt idx="42214">
                  <c:v>2.9586000000000001</c:v>
                </c:pt>
                <c:pt idx="42215">
                  <c:v>2.9873000000000003</c:v>
                </c:pt>
                <c:pt idx="42216">
                  <c:v>2.9385000000000003</c:v>
                </c:pt>
                <c:pt idx="42217">
                  <c:v>2.9092000000000002</c:v>
                </c:pt>
                <c:pt idx="42218">
                  <c:v>2.9689000000000001</c:v>
                </c:pt>
                <c:pt idx="42219">
                  <c:v>2.8440000000000003</c:v>
                </c:pt>
                <c:pt idx="42220">
                  <c:v>2.8624000000000001</c:v>
                </c:pt>
                <c:pt idx="42221">
                  <c:v>2.9597000000000002</c:v>
                </c:pt>
                <c:pt idx="42222">
                  <c:v>3.0106999999999999</c:v>
                </c:pt>
                <c:pt idx="42223">
                  <c:v>2.9984000000000002</c:v>
                </c:pt>
                <c:pt idx="42224">
                  <c:v>3.0171000000000001</c:v>
                </c:pt>
                <c:pt idx="42225">
                  <c:v>3.1328</c:v>
                </c:pt>
                <c:pt idx="42226">
                  <c:v>3.1549</c:v>
                </c:pt>
                <c:pt idx="42227">
                  <c:v>3.1882999999999999</c:v>
                </c:pt>
                <c:pt idx="42228">
                  <c:v>3.1945000000000001</c:v>
                </c:pt>
                <c:pt idx="42229">
                  <c:v>3.1684000000000001</c:v>
                </c:pt>
                <c:pt idx="42230">
                  <c:v>3.1705000000000001</c:v>
                </c:pt>
                <c:pt idx="42231">
                  <c:v>3.1158999999999999</c:v>
                </c:pt>
                <c:pt idx="42232">
                  <c:v>3.0537000000000001</c:v>
                </c:pt>
                <c:pt idx="42233">
                  <c:v>3.0218000000000003</c:v>
                </c:pt>
                <c:pt idx="42234">
                  <c:v>3.0331000000000001</c:v>
                </c:pt>
                <c:pt idx="42235">
                  <c:v>2.8943000000000003</c:v>
                </c:pt>
                <c:pt idx="42236">
                  <c:v>2.9874000000000001</c:v>
                </c:pt>
                <c:pt idx="42237">
                  <c:v>2.9395000000000002</c:v>
                </c:pt>
                <c:pt idx="42238">
                  <c:v>2.8641000000000001</c:v>
                </c:pt>
                <c:pt idx="42239">
                  <c:v>2.7717000000000001</c:v>
                </c:pt>
                <c:pt idx="42240">
                  <c:v>2.5167999999999999</c:v>
                </c:pt>
                <c:pt idx="42241">
                  <c:v>2.4860000000000002</c:v>
                </c:pt>
                <c:pt idx="42242">
                  <c:v>2.4199000000000002</c:v>
                </c:pt>
                <c:pt idx="42243">
                  <c:v>2.4056999999999999</c:v>
                </c:pt>
                <c:pt idx="42244">
                  <c:v>2.3719999999999999</c:v>
                </c:pt>
                <c:pt idx="42245">
                  <c:v>2.2603000000000004</c:v>
                </c:pt>
                <c:pt idx="42246">
                  <c:v>2.2535000000000003</c:v>
                </c:pt>
                <c:pt idx="42247">
                  <c:v>2.1472000000000002</c:v>
                </c:pt>
                <c:pt idx="42248">
                  <c:v>2.0467</c:v>
                </c:pt>
                <c:pt idx="42249">
                  <c:v>2.1300000000000003</c:v>
                </c:pt>
                <c:pt idx="42250">
                  <c:v>2.1091000000000002</c:v>
                </c:pt>
                <c:pt idx="42251">
                  <c:v>2.1362000000000001</c:v>
                </c:pt>
                <c:pt idx="42252">
                  <c:v>2.0188000000000001</c:v>
                </c:pt>
                <c:pt idx="42253">
                  <c:v>1.8811</c:v>
                </c:pt>
                <c:pt idx="42254">
                  <c:v>1.7484000000000002</c:v>
                </c:pt>
                <c:pt idx="42255">
                  <c:v>1.7465000000000002</c:v>
                </c:pt>
                <c:pt idx="42256">
                  <c:v>1.7092000000000001</c:v>
                </c:pt>
                <c:pt idx="42257">
                  <c:v>1.6231000000000002</c:v>
                </c:pt>
                <c:pt idx="42258">
                  <c:v>1.6873000000000002</c:v>
                </c:pt>
                <c:pt idx="42259">
                  <c:v>1.6938</c:v>
                </c:pt>
                <c:pt idx="42260">
                  <c:v>1.5993000000000002</c:v>
                </c:pt>
                <c:pt idx="42261">
                  <c:v>1.4358000000000002</c:v>
                </c:pt>
                <c:pt idx="42262">
                  <c:v>1.4432</c:v>
                </c:pt>
                <c:pt idx="42263">
                  <c:v>1.3122</c:v>
                </c:pt>
                <c:pt idx="42264">
                  <c:v>1.1558999999999999</c:v>
                </c:pt>
                <c:pt idx="42265">
                  <c:v>1.1082000000000001</c:v>
                </c:pt>
                <c:pt idx="42266">
                  <c:v>1.131</c:v>
                </c:pt>
                <c:pt idx="42267">
                  <c:v>1.0822000000000001</c:v>
                </c:pt>
                <c:pt idx="42268">
                  <c:v>1.0136000000000001</c:v>
                </c:pt>
                <c:pt idx="42269">
                  <c:v>1.0164</c:v>
                </c:pt>
                <c:pt idx="42270">
                  <c:v>0.97509999999999997</c:v>
                </c:pt>
                <c:pt idx="42271">
                  <c:v>0.93390000000000006</c:v>
                </c:pt>
                <c:pt idx="42272">
                  <c:v>0.93379999999999996</c:v>
                </c:pt>
                <c:pt idx="42273">
                  <c:v>0.93279999999999996</c:v>
                </c:pt>
                <c:pt idx="42274">
                  <c:v>0.89280000000000015</c:v>
                </c:pt>
                <c:pt idx="42275">
                  <c:v>0.91300000000000014</c:v>
                </c:pt>
                <c:pt idx="42276">
                  <c:v>0.90710000000000002</c:v>
                </c:pt>
                <c:pt idx="42277">
                  <c:v>0.87590000000000012</c:v>
                </c:pt>
                <c:pt idx="42278">
                  <c:v>0.82980000000000009</c:v>
                </c:pt>
                <c:pt idx="42279">
                  <c:v>0.81310000000000004</c:v>
                </c:pt>
                <c:pt idx="42280">
                  <c:v>0.81489999999999996</c:v>
                </c:pt>
                <c:pt idx="42281">
                  <c:v>0.7572000000000001</c:v>
                </c:pt>
                <c:pt idx="42282">
                  <c:v>0.76180000000000003</c:v>
                </c:pt>
                <c:pt idx="42283">
                  <c:v>0.73980000000000001</c:v>
                </c:pt>
                <c:pt idx="42284">
                  <c:v>0.72170000000000001</c:v>
                </c:pt>
                <c:pt idx="42285">
                  <c:v>0.66890000000000005</c:v>
                </c:pt>
                <c:pt idx="42286">
                  <c:v>0.69020000000000004</c:v>
                </c:pt>
                <c:pt idx="42287">
                  <c:v>0.6633</c:v>
                </c:pt>
                <c:pt idx="42288">
                  <c:v>0.66369999999999996</c:v>
                </c:pt>
                <c:pt idx="42289">
                  <c:v>0.63550000000000006</c:v>
                </c:pt>
                <c:pt idx="42290">
                  <c:v>0.62460000000000004</c:v>
                </c:pt>
                <c:pt idx="42291">
                  <c:v>0.61550000000000005</c:v>
                </c:pt>
                <c:pt idx="42292">
                  <c:v>0.62260000000000004</c:v>
                </c:pt>
                <c:pt idx="42293">
                  <c:v>0.58989999999999998</c:v>
                </c:pt>
                <c:pt idx="42294">
                  <c:v>0.58910000000000007</c:v>
                </c:pt>
                <c:pt idx="42295">
                  <c:v>0.5696</c:v>
                </c:pt>
                <c:pt idx="42296">
                  <c:v>0.58260000000000001</c:v>
                </c:pt>
                <c:pt idx="42297">
                  <c:v>0.60130000000000006</c:v>
                </c:pt>
                <c:pt idx="42298">
                  <c:v>0.56120000000000003</c:v>
                </c:pt>
                <c:pt idx="42299">
                  <c:v>0.58140000000000003</c:v>
                </c:pt>
                <c:pt idx="42300">
                  <c:v>0.59120000000000006</c:v>
                </c:pt>
                <c:pt idx="42301">
                  <c:v>0.56440000000000001</c:v>
                </c:pt>
                <c:pt idx="42302">
                  <c:v>0.55149999999999999</c:v>
                </c:pt>
                <c:pt idx="42303">
                  <c:v>0.54020000000000001</c:v>
                </c:pt>
                <c:pt idx="42304">
                  <c:v>0.53610000000000002</c:v>
                </c:pt>
                <c:pt idx="42305">
                  <c:v>0.5403</c:v>
                </c:pt>
                <c:pt idx="42306">
                  <c:v>0.51060000000000005</c:v>
                </c:pt>
                <c:pt idx="42307">
                  <c:v>0.50319999999999998</c:v>
                </c:pt>
                <c:pt idx="42308">
                  <c:v>0.49630000000000002</c:v>
                </c:pt>
                <c:pt idx="42309">
                  <c:v>0.4829</c:v>
                </c:pt>
                <c:pt idx="42310">
                  <c:v>0.48460000000000003</c:v>
                </c:pt>
                <c:pt idx="42311">
                  <c:v>0.50819999999999999</c:v>
                </c:pt>
                <c:pt idx="42312">
                  <c:v>0.46399999999999997</c:v>
                </c:pt>
                <c:pt idx="42313">
                  <c:v>0.50220000000000009</c:v>
                </c:pt>
                <c:pt idx="42314">
                  <c:v>0.49660000000000004</c:v>
                </c:pt>
                <c:pt idx="42315">
                  <c:v>0.497</c:v>
                </c:pt>
                <c:pt idx="42316">
                  <c:v>0.49540000000000001</c:v>
                </c:pt>
                <c:pt idx="42317">
                  <c:v>0.47900000000000004</c:v>
                </c:pt>
                <c:pt idx="42318">
                  <c:v>0.4516</c:v>
                </c:pt>
                <c:pt idx="42319">
                  <c:v>0.43920000000000003</c:v>
                </c:pt>
                <c:pt idx="42320">
                  <c:v>0.44020000000000004</c:v>
                </c:pt>
                <c:pt idx="42321">
                  <c:v>0.45670000000000005</c:v>
                </c:pt>
                <c:pt idx="42322">
                  <c:v>0.46910000000000002</c:v>
                </c:pt>
                <c:pt idx="42323">
                  <c:v>0.45190000000000002</c:v>
                </c:pt>
                <c:pt idx="42324">
                  <c:v>0.45860000000000006</c:v>
                </c:pt>
                <c:pt idx="42325">
                  <c:v>0.44720000000000004</c:v>
                </c:pt>
                <c:pt idx="42326">
                  <c:v>0.44020000000000004</c:v>
                </c:pt>
                <c:pt idx="42327">
                  <c:v>0.43290000000000001</c:v>
                </c:pt>
                <c:pt idx="42328">
                  <c:v>0.41410000000000002</c:v>
                </c:pt>
                <c:pt idx="42329">
                  <c:v>0.42160000000000003</c:v>
                </c:pt>
                <c:pt idx="42330">
                  <c:v>0.43120000000000003</c:v>
                </c:pt>
                <c:pt idx="42331">
                  <c:v>0.39470000000000005</c:v>
                </c:pt>
                <c:pt idx="42332">
                  <c:v>0.40250000000000008</c:v>
                </c:pt>
                <c:pt idx="42333">
                  <c:v>0.39880000000000004</c:v>
                </c:pt>
                <c:pt idx="42334">
                  <c:v>0.39810000000000001</c:v>
                </c:pt>
                <c:pt idx="42335">
                  <c:v>0.39650000000000002</c:v>
                </c:pt>
                <c:pt idx="42336">
                  <c:v>0.36570000000000003</c:v>
                </c:pt>
                <c:pt idx="42337">
                  <c:v>0.36270000000000002</c:v>
                </c:pt>
                <c:pt idx="42338">
                  <c:v>0.37250000000000005</c:v>
                </c:pt>
                <c:pt idx="42339">
                  <c:v>0.35650000000000004</c:v>
                </c:pt>
                <c:pt idx="42340">
                  <c:v>0.35390000000000005</c:v>
                </c:pt>
                <c:pt idx="42341">
                  <c:v>0.35170000000000001</c:v>
                </c:pt>
                <c:pt idx="42342">
                  <c:v>0.34920000000000001</c:v>
                </c:pt>
                <c:pt idx="42343">
                  <c:v>0.35610000000000003</c:v>
                </c:pt>
                <c:pt idx="42344">
                  <c:v>0.35860000000000003</c:v>
                </c:pt>
                <c:pt idx="42345">
                  <c:v>0.35810000000000003</c:v>
                </c:pt>
                <c:pt idx="42346">
                  <c:v>0.33420000000000005</c:v>
                </c:pt>
                <c:pt idx="42347">
                  <c:v>0.32550000000000001</c:v>
                </c:pt>
                <c:pt idx="42348">
                  <c:v>0.3377</c:v>
                </c:pt>
                <c:pt idx="42349">
                  <c:v>0.34500000000000003</c:v>
                </c:pt>
                <c:pt idx="42350">
                  <c:v>0.32269999999999999</c:v>
                </c:pt>
                <c:pt idx="42351">
                  <c:v>0.31459999999999999</c:v>
                </c:pt>
                <c:pt idx="42352">
                  <c:v>0.31560000000000005</c:v>
                </c:pt>
                <c:pt idx="42353">
                  <c:v>0.2969</c:v>
                </c:pt>
                <c:pt idx="42354">
                  <c:v>0.29860000000000003</c:v>
                </c:pt>
                <c:pt idx="42355">
                  <c:v>0.30360000000000004</c:v>
                </c:pt>
                <c:pt idx="42356">
                  <c:v>0.29649999999999999</c:v>
                </c:pt>
                <c:pt idx="42357">
                  <c:v>0.3029</c:v>
                </c:pt>
                <c:pt idx="42358">
                  <c:v>0.29570000000000002</c:v>
                </c:pt>
                <c:pt idx="42359">
                  <c:v>0.31020000000000003</c:v>
                </c:pt>
                <c:pt idx="42360">
                  <c:v>0.30000000000000004</c:v>
                </c:pt>
                <c:pt idx="42361">
                  <c:v>0.29950000000000004</c:v>
                </c:pt>
                <c:pt idx="42362">
                  <c:v>0.30370000000000003</c:v>
                </c:pt>
                <c:pt idx="42363">
                  <c:v>0.30160000000000003</c:v>
                </c:pt>
                <c:pt idx="42364">
                  <c:v>0.29500000000000004</c:v>
                </c:pt>
                <c:pt idx="42365">
                  <c:v>0.30840000000000001</c:v>
                </c:pt>
                <c:pt idx="42366">
                  <c:v>0.32450000000000001</c:v>
                </c:pt>
                <c:pt idx="42367">
                  <c:v>0.33130000000000004</c:v>
                </c:pt>
                <c:pt idx="42368">
                  <c:v>0.31190000000000007</c:v>
                </c:pt>
                <c:pt idx="42369">
                  <c:v>0.30770000000000003</c:v>
                </c:pt>
                <c:pt idx="42370">
                  <c:v>0.31730000000000003</c:v>
                </c:pt>
                <c:pt idx="42371">
                  <c:v>0.32770000000000005</c:v>
                </c:pt>
                <c:pt idx="42372">
                  <c:v>0.34710000000000002</c:v>
                </c:pt>
                <c:pt idx="42373">
                  <c:v>0.34600000000000003</c:v>
                </c:pt>
                <c:pt idx="42374">
                  <c:v>0.34100000000000003</c:v>
                </c:pt>
                <c:pt idx="42375">
                  <c:v>0.33290000000000003</c:v>
                </c:pt>
                <c:pt idx="42376">
                  <c:v>0.33590000000000003</c:v>
                </c:pt>
                <c:pt idx="42377">
                  <c:v>0.33150000000000002</c:v>
                </c:pt>
                <c:pt idx="42378">
                  <c:v>0.32690000000000002</c:v>
                </c:pt>
                <c:pt idx="42379">
                  <c:v>0.3412</c:v>
                </c:pt>
                <c:pt idx="42380">
                  <c:v>0.34650000000000003</c:v>
                </c:pt>
                <c:pt idx="42381">
                  <c:v>0.34580000000000005</c:v>
                </c:pt>
                <c:pt idx="42382">
                  <c:v>0.34800000000000003</c:v>
                </c:pt>
                <c:pt idx="42383">
                  <c:v>0.3387</c:v>
                </c:pt>
                <c:pt idx="42384">
                  <c:v>0.3569</c:v>
                </c:pt>
                <c:pt idx="42385">
                  <c:v>0.31600000000000006</c:v>
                </c:pt>
                <c:pt idx="42386">
                  <c:v>0.33620000000000005</c:v>
                </c:pt>
                <c:pt idx="42387">
                  <c:v>0.3372</c:v>
                </c:pt>
                <c:pt idx="42388">
                  <c:v>0.33150000000000002</c:v>
                </c:pt>
                <c:pt idx="42389">
                  <c:v>0.32360000000000005</c:v>
                </c:pt>
                <c:pt idx="42390">
                  <c:v>0.30010000000000003</c:v>
                </c:pt>
                <c:pt idx="42391">
                  <c:v>0.3105</c:v>
                </c:pt>
                <c:pt idx="42392">
                  <c:v>0.30590000000000006</c:v>
                </c:pt>
                <c:pt idx="42393">
                  <c:v>0.28410000000000002</c:v>
                </c:pt>
                <c:pt idx="42394">
                  <c:v>0.28370000000000001</c:v>
                </c:pt>
                <c:pt idx="42395">
                  <c:v>0.2802</c:v>
                </c:pt>
                <c:pt idx="42396">
                  <c:v>0.2757</c:v>
                </c:pt>
                <c:pt idx="42397">
                  <c:v>0.27229999999999999</c:v>
                </c:pt>
                <c:pt idx="42398">
                  <c:v>0.27690000000000003</c:v>
                </c:pt>
                <c:pt idx="42399">
                  <c:v>0.25730000000000003</c:v>
                </c:pt>
                <c:pt idx="42400">
                  <c:v>0.25910000000000005</c:v>
                </c:pt>
                <c:pt idx="42401">
                  <c:v>0.25359999999999999</c:v>
                </c:pt>
                <c:pt idx="42402">
                  <c:v>0.246</c:v>
                </c:pt>
                <c:pt idx="42403">
                  <c:v>0.24809999999999999</c:v>
                </c:pt>
                <c:pt idx="42404">
                  <c:v>0.24140000000000003</c:v>
                </c:pt>
                <c:pt idx="42405">
                  <c:v>0.24249999999999999</c:v>
                </c:pt>
                <c:pt idx="42406">
                  <c:v>0.2319</c:v>
                </c:pt>
                <c:pt idx="42407">
                  <c:v>0.23760000000000001</c:v>
                </c:pt>
                <c:pt idx="42408">
                  <c:v>0.24470000000000003</c:v>
                </c:pt>
                <c:pt idx="42409">
                  <c:v>0.24990000000000001</c:v>
                </c:pt>
                <c:pt idx="42410">
                  <c:v>0.24060000000000004</c:v>
                </c:pt>
                <c:pt idx="42411">
                  <c:v>0.24249999999999999</c:v>
                </c:pt>
                <c:pt idx="42412">
                  <c:v>0.25409999999999999</c:v>
                </c:pt>
                <c:pt idx="42413">
                  <c:v>0.25290000000000001</c:v>
                </c:pt>
                <c:pt idx="42414">
                  <c:v>0.25930000000000003</c:v>
                </c:pt>
                <c:pt idx="42415">
                  <c:v>0.25969999999999999</c:v>
                </c:pt>
                <c:pt idx="42416">
                  <c:v>0.24640000000000001</c:v>
                </c:pt>
                <c:pt idx="42417">
                  <c:v>0.23900000000000002</c:v>
                </c:pt>
                <c:pt idx="42418">
                  <c:v>0.23680000000000001</c:v>
                </c:pt>
                <c:pt idx="42419">
                  <c:v>0.23350000000000001</c:v>
                </c:pt>
                <c:pt idx="42420">
                  <c:v>0.2311</c:v>
                </c:pt>
                <c:pt idx="42421">
                  <c:v>0.23410000000000003</c:v>
                </c:pt>
                <c:pt idx="42422">
                  <c:v>0.22290000000000001</c:v>
                </c:pt>
                <c:pt idx="42423">
                  <c:v>0.23170000000000002</c:v>
                </c:pt>
                <c:pt idx="42424">
                  <c:v>0.23270000000000002</c:v>
                </c:pt>
                <c:pt idx="42425">
                  <c:v>0.2356</c:v>
                </c:pt>
                <c:pt idx="42426">
                  <c:v>0.23250000000000004</c:v>
                </c:pt>
                <c:pt idx="42427">
                  <c:v>0.23230000000000001</c:v>
                </c:pt>
                <c:pt idx="42428">
                  <c:v>0.24060000000000004</c:v>
                </c:pt>
                <c:pt idx="42429">
                  <c:v>0.2424</c:v>
                </c:pt>
                <c:pt idx="42430">
                  <c:v>0.2417</c:v>
                </c:pt>
                <c:pt idx="42431">
                  <c:v>0.25890000000000002</c:v>
                </c:pt>
                <c:pt idx="42432">
                  <c:v>0.26110000000000005</c:v>
                </c:pt>
                <c:pt idx="42433">
                  <c:v>0.26240000000000002</c:v>
                </c:pt>
                <c:pt idx="42434">
                  <c:v>0.27599999999999997</c:v>
                </c:pt>
                <c:pt idx="42435">
                  <c:v>0.30790000000000006</c:v>
                </c:pt>
                <c:pt idx="42436">
                  <c:v>0.32750000000000001</c:v>
                </c:pt>
                <c:pt idx="42437">
                  <c:v>0.32700000000000001</c:v>
                </c:pt>
                <c:pt idx="42438">
                  <c:v>0.3427</c:v>
                </c:pt>
                <c:pt idx="42439">
                  <c:v>0.35770000000000002</c:v>
                </c:pt>
                <c:pt idx="42440">
                  <c:v>0.37160000000000004</c:v>
                </c:pt>
                <c:pt idx="42441">
                  <c:v>0.39290000000000003</c:v>
                </c:pt>
                <c:pt idx="42442">
                  <c:v>0.40129999999999999</c:v>
                </c:pt>
                <c:pt idx="42443">
                  <c:v>0.39750000000000002</c:v>
                </c:pt>
                <c:pt idx="42444">
                  <c:v>0.42910000000000004</c:v>
                </c:pt>
                <c:pt idx="42445">
                  <c:v>0.43680000000000008</c:v>
                </c:pt>
                <c:pt idx="42446">
                  <c:v>0.43830000000000002</c:v>
                </c:pt>
                <c:pt idx="42447">
                  <c:v>0.45540000000000003</c:v>
                </c:pt>
                <c:pt idx="42448">
                  <c:v>0.47000000000000003</c:v>
                </c:pt>
                <c:pt idx="42449">
                  <c:v>0.48760000000000003</c:v>
                </c:pt>
                <c:pt idx="42450">
                  <c:v>0.51760000000000006</c:v>
                </c:pt>
                <c:pt idx="42451">
                  <c:v>0.54300000000000004</c:v>
                </c:pt>
                <c:pt idx="42452">
                  <c:v>0.57199999999999995</c:v>
                </c:pt>
                <c:pt idx="42453">
                  <c:v>0.62119999999999997</c:v>
                </c:pt>
                <c:pt idx="42454">
                  <c:v>0.63260000000000005</c:v>
                </c:pt>
                <c:pt idx="42455">
                  <c:v>0.63700000000000001</c:v>
                </c:pt>
                <c:pt idx="42456">
                  <c:v>0.68310000000000004</c:v>
                </c:pt>
                <c:pt idx="42457">
                  <c:v>0.86509999999999998</c:v>
                </c:pt>
                <c:pt idx="42458">
                  <c:v>0.91620000000000013</c:v>
                </c:pt>
                <c:pt idx="42459">
                  <c:v>0.9628000000000001</c:v>
                </c:pt>
                <c:pt idx="42460">
                  <c:v>1.2833000000000001</c:v>
                </c:pt>
                <c:pt idx="42461">
                  <c:v>1.3222</c:v>
                </c:pt>
                <c:pt idx="42462">
                  <c:v>1.3680000000000001</c:v>
                </c:pt>
                <c:pt idx="42463">
                  <c:v>1.3916000000000002</c:v>
                </c:pt>
                <c:pt idx="42464">
                  <c:v>1.4525000000000001</c:v>
                </c:pt>
                <c:pt idx="42465">
                  <c:v>1.4238</c:v>
                </c:pt>
                <c:pt idx="42466">
                  <c:v>1.4852000000000001</c:v>
                </c:pt>
                <c:pt idx="42467">
                  <c:v>1.3441000000000001</c:v>
                </c:pt>
                <c:pt idx="42468">
                  <c:v>1.4962</c:v>
                </c:pt>
                <c:pt idx="42469">
                  <c:v>1.5435000000000001</c:v>
                </c:pt>
                <c:pt idx="42470">
                  <c:v>1.7059000000000002</c:v>
                </c:pt>
                <c:pt idx="42471">
                  <c:v>1.7863</c:v>
                </c:pt>
                <c:pt idx="42472">
                  <c:v>1.8131000000000002</c:v>
                </c:pt>
                <c:pt idx="42473">
                  <c:v>1.7689000000000001</c:v>
                </c:pt>
                <c:pt idx="42474">
                  <c:v>1.8241000000000001</c:v>
                </c:pt>
                <c:pt idx="42475">
                  <c:v>1.8439000000000001</c:v>
                </c:pt>
                <c:pt idx="42476">
                  <c:v>1.8963000000000001</c:v>
                </c:pt>
                <c:pt idx="42477">
                  <c:v>1.927</c:v>
                </c:pt>
                <c:pt idx="42478">
                  <c:v>1.9656</c:v>
                </c:pt>
                <c:pt idx="42479">
                  <c:v>1.9961</c:v>
                </c:pt>
                <c:pt idx="42480">
                  <c:v>2.0538000000000003</c:v>
                </c:pt>
                <c:pt idx="42481">
                  <c:v>2.0584000000000002</c:v>
                </c:pt>
                <c:pt idx="42482">
                  <c:v>2.1551</c:v>
                </c:pt>
                <c:pt idx="42483">
                  <c:v>2.1598999999999999</c:v>
                </c:pt>
                <c:pt idx="42484">
                  <c:v>2.1918000000000002</c:v>
                </c:pt>
                <c:pt idx="42485">
                  <c:v>2.2113</c:v>
                </c:pt>
                <c:pt idx="42486">
                  <c:v>2.2643</c:v>
                </c:pt>
                <c:pt idx="42487">
                  <c:v>2.2930000000000001</c:v>
                </c:pt>
                <c:pt idx="42488">
                  <c:v>2.3134000000000001</c:v>
                </c:pt>
                <c:pt idx="42489">
                  <c:v>2.2863000000000002</c:v>
                </c:pt>
                <c:pt idx="42490">
                  <c:v>2.2953000000000001</c:v>
                </c:pt>
                <c:pt idx="42491">
                  <c:v>2.2894000000000001</c:v>
                </c:pt>
                <c:pt idx="42492">
                  <c:v>2.3271999999999999</c:v>
                </c:pt>
                <c:pt idx="42493">
                  <c:v>2.3216000000000001</c:v>
                </c:pt>
                <c:pt idx="42494">
                  <c:v>2.3439000000000001</c:v>
                </c:pt>
                <c:pt idx="42495">
                  <c:v>2.2884000000000002</c:v>
                </c:pt>
                <c:pt idx="42496">
                  <c:v>2.2131000000000003</c:v>
                </c:pt>
                <c:pt idx="42497">
                  <c:v>2.2564000000000002</c:v>
                </c:pt>
                <c:pt idx="42498">
                  <c:v>2.2518000000000002</c:v>
                </c:pt>
                <c:pt idx="42499">
                  <c:v>2.2250000000000001</c:v>
                </c:pt>
                <c:pt idx="42500">
                  <c:v>2.1644999999999999</c:v>
                </c:pt>
                <c:pt idx="42501">
                  <c:v>2.1590000000000003</c:v>
                </c:pt>
                <c:pt idx="42502">
                  <c:v>2.1920000000000002</c:v>
                </c:pt>
                <c:pt idx="42503">
                  <c:v>2.2048999999999999</c:v>
                </c:pt>
                <c:pt idx="42504">
                  <c:v>2.2056999999999998</c:v>
                </c:pt>
                <c:pt idx="42505">
                  <c:v>2.2963</c:v>
                </c:pt>
                <c:pt idx="42506">
                  <c:v>2.3308</c:v>
                </c:pt>
                <c:pt idx="42507">
                  <c:v>2.3418000000000001</c:v>
                </c:pt>
                <c:pt idx="42508">
                  <c:v>2.39</c:v>
                </c:pt>
                <c:pt idx="42509">
                  <c:v>2.4252000000000002</c:v>
                </c:pt>
                <c:pt idx="42510">
                  <c:v>2.4018000000000002</c:v>
                </c:pt>
                <c:pt idx="42511">
                  <c:v>2.3358000000000003</c:v>
                </c:pt>
                <c:pt idx="42512">
                  <c:v>2.2611000000000003</c:v>
                </c:pt>
                <c:pt idx="42513">
                  <c:v>2.3324000000000003</c:v>
                </c:pt>
                <c:pt idx="42514">
                  <c:v>2.343</c:v>
                </c:pt>
                <c:pt idx="42515">
                  <c:v>2.3035000000000001</c:v>
                </c:pt>
                <c:pt idx="42516">
                  <c:v>2.2725000000000004</c:v>
                </c:pt>
                <c:pt idx="42517">
                  <c:v>2.3235000000000001</c:v>
                </c:pt>
                <c:pt idx="42518">
                  <c:v>2.3975000000000004</c:v>
                </c:pt>
                <c:pt idx="42519">
                  <c:v>2.3033999999999999</c:v>
                </c:pt>
                <c:pt idx="42520">
                  <c:v>2.2164999999999999</c:v>
                </c:pt>
                <c:pt idx="42521">
                  <c:v>2.1726000000000001</c:v>
                </c:pt>
                <c:pt idx="42522">
                  <c:v>2.2009000000000003</c:v>
                </c:pt>
                <c:pt idx="42523">
                  <c:v>2.2269999999999999</c:v>
                </c:pt>
                <c:pt idx="42524">
                  <c:v>2.2619000000000002</c:v>
                </c:pt>
                <c:pt idx="42525">
                  <c:v>2.149</c:v>
                </c:pt>
                <c:pt idx="42526">
                  <c:v>2.1589</c:v>
                </c:pt>
                <c:pt idx="42527">
                  <c:v>2.0015999999999998</c:v>
                </c:pt>
                <c:pt idx="42528">
                  <c:v>1.8963000000000001</c:v>
                </c:pt>
                <c:pt idx="42529">
                  <c:v>2.0390000000000001</c:v>
                </c:pt>
                <c:pt idx="42530">
                  <c:v>2.0011000000000001</c:v>
                </c:pt>
                <c:pt idx="42531">
                  <c:v>1.8577000000000004</c:v>
                </c:pt>
                <c:pt idx="42532">
                  <c:v>1.7736000000000001</c:v>
                </c:pt>
                <c:pt idx="42533">
                  <c:v>1.7262000000000002</c:v>
                </c:pt>
                <c:pt idx="42534">
                  <c:v>1.673</c:v>
                </c:pt>
                <c:pt idx="42535">
                  <c:v>1.6093000000000002</c:v>
                </c:pt>
                <c:pt idx="42536">
                  <c:v>1.7190000000000003</c:v>
                </c:pt>
                <c:pt idx="42537">
                  <c:v>1.6958</c:v>
                </c:pt>
                <c:pt idx="42538">
                  <c:v>1.6390000000000002</c:v>
                </c:pt>
                <c:pt idx="42539">
                  <c:v>1.5537000000000001</c:v>
                </c:pt>
                <c:pt idx="42540">
                  <c:v>1.5102000000000002</c:v>
                </c:pt>
                <c:pt idx="42541">
                  <c:v>1.5220000000000002</c:v>
                </c:pt>
                <c:pt idx="42542">
                  <c:v>1.492</c:v>
                </c:pt>
                <c:pt idx="42543">
                  <c:v>1.4456</c:v>
                </c:pt>
                <c:pt idx="42544">
                  <c:v>1.3999000000000001</c:v>
                </c:pt>
                <c:pt idx="42545">
                  <c:v>1.3621000000000001</c:v>
                </c:pt>
                <c:pt idx="42546">
                  <c:v>1.3784000000000001</c:v>
                </c:pt>
                <c:pt idx="42547">
                  <c:v>1.3980000000000001</c:v>
                </c:pt>
                <c:pt idx="42548">
                  <c:v>1.3818000000000001</c:v>
                </c:pt>
                <c:pt idx="42549">
                  <c:v>1.2465999999999999</c:v>
                </c:pt>
                <c:pt idx="42550">
                  <c:v>1.3234000000000001</c:v>
                </c:pt>
                <c:pt idx="42551">
                  <c:v>1.3527</c:v>
                </c:pt>
                <c:pt idx="42552">
                  <c:v>1.3815</c:v>
                </c:pt>
                <c:pt idx="42553">
                  <c:v>1.1184000000000001</c:v>
                </c:pt>
                <c:pt idx="42554">
                  <c:v>1.0517000000000001</c:v>
                </c:pt>
                <c:pt idx="42555">
                  <c:v>1.0002000000000002</c:v>
                </c:pt>
                <c:pt idx="42556">
                  <c:v>0.98270000000000002</c:v>
                </c:pt>
                <c:pt idx="42557">
                  <c:v>0.96140000000000014</c:v>
                </c:pt>
                <c:pt idx="42558">
                  <c:v>0.97300000000000009</c:v>
                </c:pt>
                <c:pt idx="42559">
                  <c:v>1.0019</c:v>
                </c:pt>
                <c:pt idx="42560">
                  <c:v>0.95269999999999999</c:v>
                </c:pt>
                <c:pt idx="42561">
                  <c:v>0.96379999999999999</c:v>
                </c:pt>
                <c:pt idx="42562">
                  <c:v>0.94550000000000001</c:v>
                </c:pt>
                <c:pt idx="42563">
                  <c:v>0.90410000000000013</c:v>
                </c:pt>
                <c:pt idx="42564">
                  <c:v>0.88680000000000003</c:v>
                </c:pt>
                <c:pt idx="42565">
                  <c:v>0.90150000000000008</c:v>
                </c:pt>
                <c:pt idx="42566">
                  <c:v>0.84550000000000003</c:v>
                </c:pt>
                <c:pt idx="42567">
                  <c:v>0.83200000000000007</c:v>
                </c:pt>
                <c:pt idx="42568">
                  <c:v>0.82620000000000005</c:v>
                </c:pt>
                <c:pt idx="42569">
                  <c:v>0.75260000000000005</c:v>
                </c:pt>
                <c:pt idx="42570">
                  <c:v>0.80820000000000014</c:v>
                </c:pt>
                <c:pt idx="42571">
                  <c:v>0.78710000000000013</c:v>
                </c:pt>
                <c:pt idx="42572">
                  <c:v>0.7177</c:v>
                </c:pt>
                <c:pt idx="42573">
                  <c:v>0.72840000000000005</c:v>
                </c:pt>
                <c:pt idx="42574">
                  <c:v>0.74109999999999998</c:v>
                </c:pt>
                <c:pt idx="42575">
                  <c:v>0.69400000000000006</c:v>
                </c:pt>
                <c:pt idx="42576">
                  <c:v>0.66510000000000002</c:v>
                </c:pt>
                <c:pt idx="42577">
                  <c:v>0.68100000000000005</c:v>
                </c:pt>
                <c:pt idx="42578">
                  <c:v>0.65339999999999998</c:v>
                </c:pt>
                <c:pt idx="42579">
                  <c:v>0.67490000000000006</c:v>
                </c:pt>
                <c:pt idx="42580">
                  <c:v>0.6462</c:v>
                </c:pt>
                <c:pt idx="42581">
                  <c:v>0.63900000000000001</c:v>
                </c:pt>
                <c:pt idx="42582">
                  <c:v>0.61420000000000008</c:v>
                </c:pt>
                <c:pt idx="42583">
                  <c:v>0.61180000000000012</c:v>
                </c:pt>
                <c:pt idx="42584">
                  <c:v>0.59770000000000001</c:v>
                </c:pt>
                <c:pt idx="42585">
                  <c:v>0.56589999999999996</c:v>
                </c:pt>
                <c:pt idx="42586">
                  <c:v>0.5786</c:v>
                </c:pt>
                <c:pt idx="42587">
                  <c:v>0.57240000000000002</c:v>
                </c:pt>
                <c:pt idx="42588">
                  <c:v>0.55220000000000002</c:v>
                </c:pt>
                <c:pt idx="42589">
                  <c:v>0.53880000000000006</c:v>
                </c:pt>
                <c:pt idx="42590">
                  <c:v>0.55590000000000006</c:v>
                </c:pt>
                <c:pt idx="42591">
                  <c:v>0.55620000000000003</c:v>
                </c:pt>
                <c:pt idx="42592">
                  <c:v>0.54520000000000002</c:v>
                </c:pt>
                <c:pt idx="42593">
                  <c:v>0.53480000000000005</c:v>
                </c:pt>
                <c:pt idx="42594">
                  <c:v>0.52850000000000008</c:v>
                </c:pt>
                <c:pt idx="42595">
                  <c:v>0.53</c:v>
                </c:pt>
                <c:pt idx="42596">
                  <c:v>0.5</c:v>
                </c:pt>
                <c:pt idx="42597">
                  <c:v>0.51319999999999999</c:v>
                </c:pt>
                <c:pt idx="42598">
                  <c:v>0.49420000000000003</c:v>
                </c:pt>
                <c:pt idx="42599">
                  <c:v>0.47820000000000001</c:v>
                </c:pt>
                <c:pt idx="42600">
                  <c:v>0.47400000000000003</c:v>
                </c:pt>
                <c:pt idx="42601">
                  <c:v>0.46630000000000005</c:v>
                </c:pt>
                <c:pt idx="42602">
                  <c:v>0.4486</c:v>
                </c:pt>
                <c:pt idx="42603">
                  <c:v>0.43930000000000002</c:v>
                </c:pt>
                <c:pt idx="42604">
                  <c:v>0.4294</c:v>
                </c:pt>
                <c:pt idx="42605">
                  <c:v>0.42599999999999999</c:v>
                </c:pt>
                <c:pt idx="42606">
                  <c:v>0.42260000000000003</c:v>
                </c:pt>
                <c:pt idx="42607">
                  <c:v>0.42560000000000003</c:v>
                </c:pt>
                <c:pt idx="42608">
                  <c:v>0.41510000000000002</c:v>
                </c:pt>
                <c:pt idx="42609">
                  <c:v>0.40480000000000005</c:v>
                </c:pt>
                <c:pt idx="42610">
                  <c:v>0.39640000000000003</c:v>
                </c:pt>
                <c:pt idx="42611">
                  <c:v>0.38020000000000004</c:v>
                </c:pt>
                <c:pt idx="42612">
                  <c:v>0.379</c:v>
                </c:pt>
                <c:pt idx="42613">
                  <c:v>0.37190000000000001</c:v>
                </c:pt>
                <c:pt idx="42614">
                  <c:v>0.35840000000000005</c:v>
                </c:pt>
                <c:pt idx="42615">
                  <c:v>0.35030000000000006</c:v>
                </c:pt>
                <c:pt idx="42616">
                  <c:v>0.34380000000000005</c:v>
                </c:pt>
                <c:pt idx="42617">
                  <c:v>0.3367</c:v>
                </c:pt>
                <c:pt idx="42618">
                  <c:v>0.33090000000000003</c:v>
                </c:pt>
                <c:pt idx="42619">
                  <c:v>0.33090000000000003</c:v>
                </c:pt>
                <c:pt idx="42620">
                  <c:v>0.32210000000000005</c:v>
                </c:pt>
                <c:pt idx="42621">
                  <c:v>0.32000000000000006</c:v>
                </c:pt>
                <c:pt idx="42622">
                  <c:v>0.30820000000000003</c:v>
                </c:pt>
                <c:pt idx="42623">
                  <c:v>0.29510000000000003</c:v>
                </c:pt>
                <c:pt idx="42624">
                  <c:v>0.2898</c:v>
                </c:pt>
                <c:pt idx="42625">
                  <c:v>0.28710000000000002</c:v>
                </c:pt>
                <c:pt idx="42626">
                  <c:v>0.28290000000000004</c:v>
                </c:pt>
                <c:pt idx="42627">
                  <c:v>0.28360000000000002</c:v>
                </c:pt>
                <c:pt idx="42628">
                  <c:v>0.27890000000000004</c:v>
                </c:pt>
                <c:pt idx="42629">
                  <c:v>0.26690000000000003</c:v>
                </c:pt>
                <c:pt idx="42630">
                  <c:v>0.26419999999999999</c:v>
                </c:pt>
                <c:pt idx="42631">
                  <c:v>0.25910000000000005</c:v>
                </c:pt>
                <c:pt idx="42632">
                  <c:v>0.2576</c:v>
                </c:pt>
                <c:pt idx="42633">
                  <c:v>0.24990000000000001</c:v>
                </c:pt>
                <c:pt idx="42634">
                  <c:v>0.25280000000000002</c:v>
                </c:pt>
                <c:pt idx="42635">
                  <c:v>0.24049999999999999</c:v>
                </c:pt>
                <c:pt idx="42636">
                  <c:v>0.2351</c:v>
                </c:pt>
                <c:pt idx="42637">
                  <c:v>0.23220000000000002</c:v>
                </c:pt>
                <c:pt idx="42638">
                  <c:v>0.23830000000000001</c:v>
                </c:pt>
                <c:pt idx="42639">
                  <c:v>0.23450000000000004</c:v>
                </c:pt>
                <c:pt idx="42640">
                  <c:v>0.22530000000000003</c:v>
                </c:pt>
                <c:pt idx="42641">
                  <c:v>0.23420000000000002</c:v>
                </c:pt>
                <c:pt idx="42642">
                  <c:v>0.2419</c:v>
                </c:pt>
                <c:pt idx="42643">
                  <c:v>0.24049999999999999</c:v>
                </c:pt>
                <c:pt idx="42644">
                  <c:v>0.2429</c:v>
                </c:pt>
                <c:pt idx="42645">
                  <c:v>0.24300000000000002</c:v>
                </c:pt>
                <c:pt idx="42646">
                  <c:v>0.24129999999999999</c:v>
                </c:pt>
                <c:pt idx="42647">
                  <c:v>0.23319999999999999</c:v>
                </c:pt>
                <c:pt idx="42648">
                  <c:v>0.23340000000000002</c:v>
                </c:pt>
                <c:pt idx="42649">
                  <c:v>0.2276</c:v>
                </c:pt>
                <c:pt idx="42650">
                  <c:v>0.2235</c:v>
                </c:pt>
                <c:pt idx="42651">
                  <c:v>0.22930000000000003</c:v>
                </c:pt>
                <c:pt idx="42652">
                  <c:v>0.23410000000000003</c:v>
                </c:pt>
                <c:pt idx="42653">
                  <c:v>0.2263</c:v>
                </c:pt>
                <c:pt idx="42654">
                  <c:v>0.23220000000000002</c:v>
                </c:pt>
                <c:pt idx="42655">
                  <c:v>0.23650000000000004</c:v>
                </c:pt>
                <c:pt idx="42656">
                  <c:v>0.23870000000000002</c:v>
                </c:pt>
                <c:pt idx="42657">
                  <c:v>0.24640000000000001</c:v>
                </c:pt>
                <c:pt idx="42658">
                  <c:v>0.24490000000000001</c:v>
                </c:pt>
                <c:pt idx="42659">
                  <c:v>0.2452</c:v>
                </c:pt>
                <c:pt idx="42660">
                  <c:v>0.2419</c:v>
                </c:pt>
                <c:pt idx="42661">
                  <c:v>0.24100000000000002</c:v>
                </c:pt>
                <c:pt idx="42662">
                  <c:v>0.24780000000000002</c:v>
                </c:pt>
                <c:pt idx="42663">
                  <c:v>0.24960000000000002</c:v>
                </c:pt>
                <c:pt idx="42664">
                  <c:v>0.25409999999999999</c:v>
                </c:pt>
                <c:pt idx="42665">
                  <c:v>0.25470000000000004</c:v>
                </c:pt>
                <c:pt idx="42666">
                  <c:v>0.25259999999999999</c:v>
                </c:pt>
                <c:pt idx="42667">
                  <c:v>0.24260000000000004</c:v>
                </c:pt>
                <c:pt idx="42668">
                  <c:v>0.24620000000000003</c:v>
                </c:pt>
                <c:pt idx="42669">
                  <c:v>0.23330000000000004</c:v>
                </c:pt>
                <c:pt idx="42670">
                  <c:v>0.23260000000000003</c:v>
                </c:pt>
                <c:pt idx="42671">
                  <c:v>0.23270000000000002</c:v>
                </c:pt>
                <c:pt idx="42672">
                  <c:v>0.23830000000000001</c:v>
                </c:pt>
                <c:pt idx="42673">
                  <c:v>0.24220000000000003</c:v>
                </c:pt>
                <c:pt idx="42674">
                  <c:v>0.24780000000000002</c:v>
                </c:pt>
                <c:pt idx="42675">
                  <c:v>0.24910000000000002</c:v>
                </c:pt>
                <c:pt idx="42676">
                  <c:v>0.24630000000000002</c:v>
                </c:pt>
                <c:pt idx="42677">
                  <c:v>0.24820000000000003</c:v>
                </c:pt>
                <c:pt idx="42678">
                  <c:v>0.24820000000000003</c:v>
                </c:pt>
                <c:pt idx="42679">
                  <c:v>0.25569999999999998</c:v>
                </c:pt>
                <c:pt idx="42680">
                  <c:v>0.25470000000000004</c:v>
                </c:pt>
                <c:pt idx="42681">
                  <c:v>0.24399999999999999</c:v>
                </c:pt>
                <c:pt idx="42682">
                  <c:v>0.23599999999999999</c:v>
                </c:pt>
                <c:pt idx="42683">
                  <c:v>0.24690000000000001</c:v>
                </c:pt>
                <c:pt idx="42684">
                  <c:v>0.24209999999999998</c:v>
                </c:pt>
                <c:pt idx="42685">
                  <c:v>0.2419</c:v>
                </c:pt>
                <c:pt idx="42686">
                  <c:v>0.22610000000000002</c:v>
                </c:pt>
                <c:pt idx="42687">
                  <c:v>0.22309999999999999</c:v>
                </c:pt>
                <c:pt idx="42688">
                  <c:v>0.21280000000000002</c:v>
                </c:pt>
                <c:pt idx="42689">
                  <c:v>0.2046</c:v>
                </c:pt>
                <c:pt idx="42690">
                  <c:v>0.19850000000000001</c:v>
                </c:pt>
                <c:pt idx="42691">
                  <c:v>0.19040000000000001</c:v>
                </c:pt>
                <c:pt idx="42692">
                  <c:v>0.18460000000000001</c:v>
                </c:pt>
                <c:pt idx="42693">
                  <c:v>0.17930000000000001</c:v>
                </c:pt>
                <c:pt idx="42694">
                  <c:v>0.17560000000000001</c:v>
                </c:pt>
                <c:pt idx="42695">
                  <c:v>0.18460000000000001</c:v>
                </c:pt>
                <c:pt idx="42696">
                  <c:v>0.18560000000000001</c:v>
                </c:pt>
                <c:pt idx="42697">
                  <c:v>0.188</c:v>
                </c:pt>
                <c:pt idx="42698">
                  <c:v>0.19730000000000003</c:v>
                </c:pt>
                <c:pt idx="42699">
                  <c:v>0.1958</c:v>
                </c:pt>
                <c:pt idx="42700">
                  <c:v>0.1966</c:v>
                </c:pt>
                <c:pt idx="42701">
                  <c:v>0.19690000000000002</c:v>
                </c:pt>
                <c:pt idx="42702">
                  <c:v>0.20350000000000001</c:v>
                </c:pt>
                <c:pt idx="42703">
                  <c:v>0.21509999999999999</c:v>
                </c:pt>
                <c:pt idx="42704">
                  <c:v>0.2069</c:v>
                </c:pt>
                <c:pt idx="42705">
                  <c:v>0.21200000000000002</c:v>
                </c:pt>
                <c:pt idx="42706">
                  <c:v>0.21660000000000001</c:v>
                </c:pt>
                <c:pt idx="42707">
                  <c:v>0.21880000000000002</c:v>
                </c:pt>
                <c:pt idx="42708">
                  <c:v>0.22340000000000002</c:v>
                </c:pt>
                <c:pt idx="42709">
                  <c:v>0.22080000000000002</c:v>
                </c:pt>
                <c:pt idx="42710">
                  <c:v>0.21150000000000002</c:v>
                </c:pt>
                <c:pt idx="42711">
                  <c:v>0.2157</c:v>
                </c:pt>
                <c:pt idx="42712">
                  <c:v>0.21870000000000001</c:v>
                </c:pt>
                <c:pt idx="42713">
                  <c:v>0.22260000000000002</c:v>
                </c:pt>
                <c:pt idx="42714">
                  <c:v>0.22309999999999999</c:v>
                </c:pt>
                <c:pt idx="42715">
                  <c:v>0.22420000000000001</c:v>
                </c:pt>
                <c:pt idx="42716">
                  <c:v>0.22290000000000001</c:v>
                </c:pt>
                <c:pt idx="42717">
                  <c:v>0.22250000000000003</c:v>
                </c:pt>
                <c:pt idx="42718">
                  <c:v>0.23280000000000001</c:v>
                </c:pt>
                <c:pt idx="42719">
                  <c:v>0.23039999999999999</c:v>
                </c:pt>
                <c:pt idx="42720">
                  <c:v>0.24760000000000001</c:v>
                </c:pt>
                <c:pt idx="42721">
                  <c:v>0.25080000000000002</c:v>
                </c:pt>
                <c:pt idx="42722">
                  <c:v>0.24560000000000001</c:v>
                </c:pt>
                <c:pt idx="42723">
                  <c:v>0.24270000000000003</c:v>
                </c:pt>
                <c:pt idx="42724">
                  <c:v>0.254</c:v>
                </c:pt>
                <c:pt idx="42725">
                  <c:v>0.27029999999999998</c:v>
                </c:pt>
                <c:pt idx="42726">
                  <c:v>0.27740000000000004</c:v>
                </c:pt>
                <c:pt idx="42727">
                  <c:v>0.27989999999999998</c:v>
                </c:pt>
                <c:pt idx="42728">
                  <c:v>0.28239999999999998</c:v>
                </c:pt>
                <c:pt idx="42729">
                  <c:v>0.2944</c:v>
                </c:pt>
                <c:pt idx="42730">
                  <c:v>0.32160000000000005</c:v>
                </c:pt>
                <c:pt idx="42731">
                  <c:v>0.34990000000000004</c:v>
                </c:pt>
                <c:pt idx="42732">
                  <c:v>0.38519999999999999</c:v>
                </c:pt>
                <c:pt idx="42733">
                  <c:v>0.38380000000000003</c:v>
                </c:pt>
                <c:pt idx="42734">
                  <c:v>0.38290000000000002</c:v>
                </c:pt>
                <c:pt idx="42735">
                  <c:v>0.34860000000000002</c:v>
                </c:pt>
                <c:pt idx="42736">
                  <c:v>0.32290000000000002</c:v>
                </c:pt>
                <c:pt idx="42737">
                  <c:v>0.32869999999999999</c:v>
                </c:pt>
                <c:pt idx="42738">
                  <c:v>0.3513</c:v>
                </c:pt>
                <c:pt idx="42739">
                  <c:v>0.41110000000000002</c:v>
                </c:pt>
                <c:pt idx="42740">
                  <c:v>0.4536</c:v>
                </c:pt>
                <c:pt idx="42741">
                  <c:v>0.52569999999999995</c:v>
                </c:pt>
                <c:pt idx="42742">
                  <c:v>0.50250000000000006</c:v>
                </c:pt>
                <c:pt idx="42743">
                  <c:v>0.51</c:v>
                </c:pt>
                <c:pt idx="42744">
                  <c:v>0.57690000000000008</c:v>
                </c:pt>
                <c:pt idx="42745">
                  <c:v>0.56870000000000009</c:v>
                </c:pt>
                <c:pt idx="42746">
                  <c:v>0.67070000000000007</c:v>
                </c:pt>
                <c:pt idx="42747">
                  <c:v>0.72240000000000004</c:v>
                </c:pt>
                <c:pt idx="42748">
                  <c:v>0.71980000000000011</c:v>
                </c:pt>
                <c:pt idx="42749">
                  <c:v>0.80980000000000008</c:v>
                </c:pt>
                <c:pt idx="42750">
                  <c:v>0.84930000000000005</c:v>
                </c:pt>
                <c:pt idx="42751">
                  <c:v>0.89390000000000003</c:v>
                </c:pt>
                <c:pt idx="42752">
                  <c:v>0.92460000000000009</c:v>
                </c:pt>
                <c:pt idx="42753">
                  <c:v>0.98930000000000007</c:v>
                </c:pt>
                <c:pt idx="42754">
                  <c:v>1.0366</c:v>
                </c:pt>
                <c:pt idx="42755">
                  <c:v>1.0579000000000001</c:v>
                </c:pt>
                <c:pt idx="42756">
                  <c:v>1.1287</c:v>
                </c:pt>
                <c:pt idx="42757">
                  <c:v>1.1897</c:v>
                </c:pt>
                <c:pt idx="42758">
                  <c:v>1.1834</c:v>
                </c:pt>
                <c:pt idx="42759">
                  <c:v>1.2538</c:v>
                </c:pt>
                <c:pt idx="42760">
                  <c:v>1.2639</c:v>
                </c:pt>
                <c:pt idx="42761">
                  <c:v>1.3328</c:v>
                </c:pt>
                <c:pt idx="42762">
                  <c:v>1.3283</c:v>
                </c:pt>
                <c:pt idx="42763">
                  <c:v>1.3269000000000002</c:v>
                </c:pt>
                <c:pt idx="42764">
                  <c:v>1.4277</c:v>
                </c:pt>
                <c:pt idx="42765">
                  <c:v>1.3919000000000001</c:v>
                </c:pt>
                <c:pt idx="42766">
                  <c:v>1.5132000000000001</c:v>
                </c:pt>
                <c:pt idx="42767">
                  <c:v>1.5590000000000002</c:v>
                </c:pt>
                <c:pt idx="42768">
                  <c:v>1.5871000000000002</c:v>
                </c:pt>
                <c:pt idx="42769">
                  <c:v>1.6506000000000001</c:v>
                </c:pt>
                <c:pt idx="42770">
                  <c:v>1.6654</c:v>
                </c:pt>
                <c:pt idx="42771">
                  <c:v>1.6914000000000002</c:v>
                </c:pt>
                <c:pt idx="42772">
                  <c:v>1.7374000000000001</c:v>
                </c:pt>
                <c:pt idx="42773">
                  <c:v>1.7301</c:v>
                </c:pt>
                <c:pt idx="42774">
                  <c:v>1.7463000000000002</c:v>
                </c:pt>
                <c:pt idx="42775">
                  <c:v>1.8082000000000003</c:v>
                </c:pt>
                <c:pt idx="42776">
                  <c:v>1.8231999999999999</c:v>
                </c:pt>
                <c:pt idx="42777">
                  <c:v>1.8376999999999999</c:v>
                </c:pt>
                <c:pt idx="42778">
                  <c:v>1.8719000000000001</c:v>
                </c:pt>
                <c:pt idx="42779">
                  <c:v>1.8664000000000003</c:v>
                </c:pt>
                <c:pt idx="42780">
                  <c:v>1.9620000000000002</c:v>
                </c:pt>
                <c:pt idx="42781">
                  <c:v>2.0327000000000002</c:v>
                </c:pt>
                <c:pt idx="42782">
                  <c:v>2.0754999999999999</c:v>
                </c:pt>
                <c:pt idx="42783">
                  <c:v>2.1461000000000001</c:v>
                </c:pt>
                <c:pt idx="42784">
                  <c:v>2.2045000000000003</c:v>
                </c:pt>
                <c:pt idx="42785">
                  <c:v>2.1675</c:v>
                </c:pt>
                <c:pt idx="42786">
                  <c:v>2.1823000000000001</c:v>
                </c:pt>
                <c:pt idx="42787">
                  <c:v>2.2663000000000002</c:v>
                </c:pt>
                <c:pt idx="42788">
                  <c:v>2.3031999999999999</c:v>
                </c:pt>
                <c:pt idx="42789">
                  <c:v>2.3515999999999999</c:v>
                </c:pt>
                <c:pt idx="42790">
                  <c:v>2.3201000000000001</c:v>
                </c:pt>
                <c:pt idx="42791">
                  <c:v>2.3540000000000001</c:v>
                </c:pt>
                <c:pt idx="42792">
                  <c:v>2.4031000000000002</c:v>
                </c:pt>
                <c:pt idx="42793">
                  <c:v>2.4687999999999999</c:v>
                </c:pt>
                <c:pt idx="42794">
                  <c:v>2.5082000000000004</c:v>
                </c:pt>
                <c:pt idx="42795">
                  <c:v>2.4638000000000004</c:v>
                </c:pt>
                <c:pt idx="42796">
                  <c:v>2.4850000000000003</c:v>
                </c:pt>
                <c:pt idx="42797">
                  <c:v>2.4666000000000001</c:v>
                </c:pt>
                <c:pt idx="42798">
                  <c:v>2.5218000000000003</c:v>
                </c:pt>
                <c:pt idx="42799">
                  <c:v>2.5521000000000003</c:v>
                </c:pt>
                <c:pt idx="42800">
                  <c:v>2.5853999999999999</c:v>
                </c:pt>
                <c:pt idx="42801">
                  <c:v>2.5312000000000001</c:v>
                </c:pt>
                <c:pt idx="42802">
                  <c:v>2.5455000000000001</c:v>
                </c:pt>
                <c:pt idx="42803">
                  <c:v>2.5289999999999999</c:v>
                </c:pt>
                <c:pt idx="42804">
                  <c:v>2.5013000000000005</c:v>
                </c:pt>
                <c:pt idx="42805">
                  <c:v>2.5581</c:v>
                </c:pt>
                <c:pt idx="42806">
                  <c:v>2.5689000000000002</c:v>
                </c:pt>
                <c:pt idx="42807">
                  <c:v>2.5030000000000001</c:v>
                </c:pt>
                <c:pt idx="42808">
                  <c:v>2.5887000000000002</c:v>
                </c:pt>
                <c:pt idx="42809">
                  <c:v>2.5931999999999999</c:v>
                </c:pt>
                <c:pt idx="42810">
                  <c:v>2.5474000000000001</c:v>
                </c:pt>
                <c:pt idx="42811">
                  <c:v>2.5445000000000002</c:v>
                </c:pt>
                <c:pt idx="42812">
                  <c:v>2.4407000000000001</c:v>
                </c:pt>
                <c:pt idx="42813">
                  <c:v>2.3839000000000001</c:v>
                </c:pt>
                <c:pt idx="42814">
                  <c:v>2.4988000000000001</c:v>
                </c:pt>
                <c:pt idx="42815">
                  <c:v>2.4853000000000005</c:v>
                </c:pt>
                <c:pt idx="42816">
                  <c:v>2.4622000000000002</c:v>
                </c:pt>
                <c:pt idx="42817">
                  <c:v>2.4136000000000002</c:v>
                </c:pt>
                <c:pt idx="42818">
                  <c:v>2.2795000000000001</c:v>
                </c:pt>
                <c:pt idx="42819">
                  <c:v>2.1791</c:v>
                </c:pt>
                <c:pt idx="42820">
                  <c:v>2.1937000000000002</c:v>
                </c:pt>
                <c:pt idx="42821">
                  <c:v>2.0795000000000003</c:v>
                </c:pt>
                <c:pt idx="42822">
                  <c:v>1.9951000000000001</c:v>
                </c:pt>
                <c:pt idx="42823">
                  <c:v>1.9936</c:v>
                </c:pt>
                <c:pt idx="42824">
                  <c:v>1.9337</c:v>
                </c:pt>
                <c:pt idx="42825">
                  <c:v>1.9964</c:v>
                </c:pt>
                <c:pt idx="42826">
                  <c:v>1.9020000000000001</c:v>
                </c:pt>
                <c:pt idx="42827">
                  <c:v>1.6604000000000001</c:v>
                </c:pt>
                <c:pt idx="42828">
                  <c:v>1.6081000000000001</c:v>
                </c:pt>
                <c:pt idx="42829">
                  <c:v>1.5827</c:v>
                </c:pt>
                <c:pt idx="42830">
                  <c:v>1.5967000000000002</c:v>
                </c:pt>
                <c:pt idx="42831">
                  <c:v>1.5657000000000001</c:v>
                </c:pt>
                <c:pt idx="42832">
                  <c:v>1.5254000000000001</c:v>
                </c:pt>
                <c:pt idx="42833">
                  <c:v>1.4841</c:v>
                </c:pt>
                <c:pt idx="42834">
                  <c:v>1.4466000000000001</c:v>
                </c:pt>
                <c:pt idx="42835">
                  <c:v>1.3187</c:v>
                </c:pt>
                <c:pt idx="42836">
                  <c:v>1.4470000000000001</c:v>
                </c:pt>
                <c:pt idx="42837">
                  <c:v>1.4897</c:v>
                </c:pt>
                <c:pt idx="42838">
                  <c:v>1.3644000000000001</c:v>
                </c:pt>
                <c:pt idx="42839">
                  <c:v>1.2483000000000002</c:v>
                </c:pt>
                <c:pt idx="42840">
                  <c:v>1.1640000000000001</c:v>
                </c:pt>
                <c:pt idx="42841">
                  <c:v>1.0842000000000001</c:v>
                </c:pt>
                <c:pt idx="42842">
                  <c:v>1.0489000000000002</c:v>
                </c:pt>
                <c:pt idx="42843">
                  <c:v>1.0324</c:v>
                </c:pt>
                <c:pt idx="42844">
                  <c:v>1.0897000000000001</c:v>
                </c:pt>
                <c:pt idx="42845">
                  <c:v>0.99640000000000006</c:v>
                </c:pt>
                <c:pt idx="42846">
                  <c:v>0.96519999999999995</c:v>
                </c:pt>
                <c:pt idx="42847">
                  <c:v>0.95950000000000013</c:v>
                </c:pt>
                <c:pt idx="42848">
                  <c:v>0.95610000000000006</c:v>
                </c:pt>
                <c:pt idx="42849">
                  <c:v>0.92840000000000011</c:v>
                </c:pt>
                <c:pt idx="42850">
                  <c:v>0.94510000000000005</c:v>
                </c:pt>
                <c:pt idx="42851">
                  <c:v>0.92820000000000003</c:v>
                </c:pt>
                <c:pt idx="42852">
                  <c:v>0.88100000000000012</c:v>
                </c:pt>
                <c:pt idx="42853">
                  <c:v>0.88360000000000005</c:v>
                </c:pt>
                <c:pt idx="42854">
                  <c:v>0.88840000000000008</c:v>
                </c:pt>
                <c:pt idx="42855">
                  <c:v>0.84000000000000008</c:v>
                </c:pt>
                <c:pt idx="42856">
                  <c:v>0.84589999999999999</c:v>
                </c:pt>
                <c:pt idx="42857">
                  <c:v>0.83740000000000014</c:v>
                </c:pt>
                <c:pt idx="42858">
                  <c:v>0.82640000000000002</c:v>
                </c:pt>
                <c:pt idx="42859">
                  <c:v>0.81590000000000007</c:v>
                </c:pt>
                <c:pt idx="42860">
                  <c:v>0.79510000000000003</c:v>
                </c:pt>
                <c:pt idx="42861">
                  <c:v>0.82490000000000008</c:v>
                </c:pt>
                <c:pt idx="42862">
                  <c:v>0.77249999999999996</c:v>
                </c:pt>
                <c:pt idx="42863">
                  <c:v>0.76100000000000012</c:v>
                </c:pt>
                <c:pt idx="42864">
                  <c:v>0.73019999999999996</c:v>
                </c:pt>
                <c:pt idx="42865">
                  <c:v>0.71310000000000007</c:v>
                </c:pt>
                <c:pt idx="42866">
                  <c:v>0.70940000000000003</c:v>
                </c:pt>
                <c:pt idx="42867">
                  <c:v>0.68170000000000008</c:v>
                </c:pt>
                <c:pt idx="42868">
                  <c:v>0.66390000000000005</c:v>
                </c:pt>
                <c:pt idx="42869">
                  <c:v>0.64290000000000003</c:v>
                </c:pt>
                <c:pt idx="42870">
                  <c:v>0.63960000000000006</c:v>
                </c:pt>
                <c:pt idx="42871">
                  <c:v>0.62060000000000004</c:v>
                </c:pt>
                <c:pt idx="42872">
                  <c:v>0.64970000000000006</c:v>
                </c:pt>
                <c:pt idx="42873">
                  <c:v>0.67060000000000008</c:v>
                </c:pt>
                <c:pt idx="42874">
                  <c:v>0.62670000000000003</c:v>
                </c:pt>
                <c:pt idx="42875">
                  <c:v>0.6493000000000001</c:v>
                </c:pt>
                <c:pt idx="42876">
                  <c:v>0.64250000000000007</c:v>
                </c:pt>
                <c:pt idx="42877">
                  <c:v>0.62720000000000009</c:v>
                </c:pt>
                <c:pt idx="42878">
                  <c:v>0.60670000000000002</c:v>
                </c:pt>
                <c:pt idx="42879">
                  <c:v>0.59900000000000009</c:v>
                </c:pt>
                <c:pt idx="42880">
                  <c:v>0.59630000000000005</c:v>
                </c:pt>
                <c:pt idx="42881">
                  <c:v>0.59150000000000003</c:v>
                </c:pt>
                <c:pt idx="42882">
                  <c:v>0.55830000000000002</c:v>
                </c:pt>
                <c:pt idx="42883">
                  <c:v>0.54980000000000007</c:v>
                </c:pt>
                <c:pt idx="42884">
                  <c:v>0.54379999999999995</c:v>
                </c:pt>
                <c:pt idx="42885">
                  <c:v>0.53259999999999996</c:v>
                </c:pt>
                <c:pt idx="42886">
                  <c:v>0.5202</c:v>
                </c:pt>
                <c:pt idx="42887">
                  <c:v>0.51390000000000002</c:v>
                </c:pt>
                <c:pt idx="42888">
                  <c:v>0.51119999999999999</c:v>
                </c:pt>
                <c:pt idx="42889">
                  <c:v>0.50460000000000005</c:v>
                </c:pt>
                <c:pt idx="42890">
                  <c:v>0.4899</c:v>
                </c:pt>
                <c:pt idx="42891">
                  <c:v>0.46989999999999998</c:v>
                </c:pt>
                <c:pt idx="42892">
                  <c:v>0.46740000000000004</c:v>
                </c:pt>
                <c:pt idx="42893">
                  <c:v>0.46500000000000008</c:v>
                </c:pt>
                <c:pt idx="42894">
                  <c:v>0.45110000000000006</c:v>
                </c:pt>
                <c:pt idx="42895">
                  <c:v>0.45240000000000002</c:v>
                </c:pt>
                <c:pt idx="42896">
                  <c:v>0.44930000000000003</c:v>
                </c:pt>
                <c:pt idx="42897">
                  <c:v>0.44700000000000001</c:v>
                </c:pt>
                <c:pt idx="42898">
                  <c:v>0.43830000000000002</c:v>
                </c:pt>
                <c:pt idx="42899">
                  <c:v>0.43570000000000003</c:v>
                </c:pt>
                <c:pt idx="42900">
                  <c:v>0.42710000000000004</c:v>
                </c:pt>
                <c:pt idx="42901">
                  <c:v>0.4108</c:v>
                </c:pt>
                <c:pt idx="42902">
                  <c:v>0.40880000000000005</c:v>
                </c:pt>
                <c:pt idx="42903">
                  <c:v>0.3992</c:v>
                </c:pt>
                <c:pt idx="42904">
                  <c:v>0.39610000000000001</c:v>
                </c:pt>
                <c:pt idx="42905">
                  <c:v>0.38080000000000003</c:v>
                </c:pt>
                <c:pt idx="42906">
                  <c:v>0.37650000000000006</c:v>
                </c:pt>
                <c:pt idx="42907">
                  <c:v>0.37080000000000002</c:v>
                </c:pt>
                <c:pt idx="42908">
                  <c:v>0.36610000000000004</c:v>
                </c:pt>
                <c:pt idx="42909">
                  <c:v>0.35210000000000002</c:v>
                </c:pt>
                <c:pt idx="42910">
                  <c:v>0.35010000000000002</c:v>
                </c:pt>
                <c:pt idx="42911">
                  <c:v>0.34250000000000003</c:v>
                </c:pt>
                <c:pt idx="42912">
                  <c:v>0.33590000000000003</c:v>
                </c:pt>
                <c:pt idx="42913">
                  <c:v>0.32950000000000002</c:v>
                </c:pt>
                <c:pt idx="42914">
                  <c:v>0.32020000000000004</c:v>
                </c:pt>
                <c:pt idx="42915">
                  <c:v>0.31940000000000002</c:v>
                </c:pt>
                <c:pt idx="42916">
                  <c:v>0.3135</c:v>
                </c:pt>
                <c:pt idx="42917">
                  <c:v>0.30990000000000006</c:v>
                </c:pt>
                <c:pt idx="42918">
                  <c:v>0.30810000000000004</c:v>
                </c:pt>
                <c:pt idx="42919">
                  <c:v>0.30550000000000005</c:v>
                </c:pt>
                <c:pt idx="42920">
                  <c:v>0.29900000000000004</c:v>
                </c:pt>
                <c:pt idx="42921">
                  <c:v>0.2913</c:v>
                </c:pt>
                <c:pt idx="42922">
                  <c:v>0.2848</c:v>
                </c:pt>
                <c:pt idx="42923">
                  <c:v>0.28389999999999999</c:v>
                </c:pt>
                <c:pt idx="42924">
                  <c:v>0.27740000000000004</c:v>
                </c:pt>
                <c:pt idx="42925">
                  <c:v>0.26989999999999997</c:v>
                </c:pt>
                <c:pt idx="42926">
                  <c:v>0.26730000000000004</c:v>
                </c:pt>
                <c:pt idx="42927">
                  <c:v>0.26240000000000002</c:v>
                </c:pt>
                <c:pt idx="42928">
                  <c:v>0.26269999999999999</c:v>
                </c:pt>
                <c:pt idx="42929">
                  <c:v>0.25590000000000002</c:v>
                </c:pt>
                <c:pt idx="42930">
                  <c:v>0.24970000000000001</c:v>
                </c:pt>
                <c:pt idx="42931">
                  <c:v>0.24480000000000002</c:v>
                </c:pt>
                <c:pt idx="42932">
                  <c:v>0.2465</c:v>
                </c:pt>
                <c:pt idx="42933">
                  <c:v>0.24100000000000002</c:v>
                </c:pt>
                <c:pt idx="42934">
                  <c:v>0.23300000000000001</c:v>
                </c:pt>
                <c:pt idx="42935">
                  <c:v>0.2336</c:v>
                </c:pt>
                <c:pt idx="42936">
                  <c:v>0.22810000000000002</c:v>
                </c:pt>
                <c:pt idx="42937">
                  <c:v>0.22280000000000003</c:v>
                </c:pt>
                <c:pt idx="42938">
                  <c:v>0.22060000000000002</c:v>
                </c:pt>
                <c:pt idx="42939">
                  <c:v>0.2235</c:v>
                </c:pt>
                <c:pt idx="42940">
                  <c:v>0.21909999999999999</c:v>
                </c:pt>
                <c:pt idx="42941">
                  <c:v>0.21360000000000001</c:v>
                </c:pt>
                <c:pt idx="42942">
                  <c:v>0.21099999999999999</c:v>
                </c:pt>
                <c:pt idx="42943">
                  <c:v>0.2069</c:v>
                </c:pt>
                <c:pt idx="42944">
                  <c:v>0.20830000000000004</c:v>
                </c:pt>
                <c:pt idx="42945">
                  <c:v>0.19910000000000003</c:v>
                </c:pt>
                <c:pt idx="42946">
                  <c:v>0.19530000000000003</c:v>
                </c:pt>
                <c:pt idx="42947">
                  <c:v>0.192</c:v>
                </c:pt>
                <c:pt idx="42948">
                  <c:v>0.18940000000000001</c:v>
                </c:pt>
                <c:pt idx="42949">
                  <c:v>0.1875</c:v>
                </c:pt>
                <c:pt idx="42950">
                  <c:v>0.188</c:v>
                </c:pt>
                <c:pt idx="42951">
                  <c:v>0.18510000000000001</c:v>
                </c:pt>
                <c:pt idx="42952">
                  <c:v>0.18060000000000001</c:v>
                </c:pt>
                <c:pt idx="42953">
                  <c:v>0.1754</c:v>
                </c:pt>
                <c:pt idx="42954">
                  <c:v>0.17649999999999999</c:v>
                </c:pt>
                <c:pt idx="42955">
                  <c:v>0.16980000000000001</c:v>
                </c:pt>
                <c:pt idx="42956">
                  <c:v>0.1638</c:v>
                </c:pt>
                <c:pt idx="42957">
                  <c:v>0.16520000000000001</c:v>
                </c:pt>
                <c:pt idx="42958">
                  <c:v>0.16310000000000002</c:v>
                </c:pt>
                <c:pt idx="42959">
                  <c:v>0.15800000000000003</c:v>
                </c:pt>
                <c:pt idx="42960">
                  <c:v>0.1547</c:v>
                </c:pt>
                <c:pt idx="42961">
                  <c:v>0.15190000000000001</c:v>
                </c:pt>
                <c:pt idx="42962">
                  <c:v>0.15429999999999999</c:v>
                </c:pt>
                <c:pt idx="42963">
                  <c:v>0.14930000000000002</c:v>
                </c:pt>
                <c:pt idx="42964">
                  <c:v>0.14799999999999999</c:v>
                </c:pt>
                <c:pt idx="42965">
                  <c:v>0.14630000000000001</c:v>
                </c:pt>
                <c:pt idx="42966">
                  <c:v>0.1459</c:v>
                </c:pt>
                <c:pt idx="42967">
                  <c:v>0.1396</c:v>
                </c:pt>
                <c:pt idx="42968">
                  <c:v>0.13489999999999999</c:v>
                </c:pt>
                <c:pt idx="42969">
                  <c:v>0.13350000000000001</c:v>
                </c:pt>
                <c:pt idx="42970">
                  <c:v>0.13620000000000002</c:v>
                </c:pt>
                <c:pt idx="42971">
                  <c:v>0.13300000000000001</c:v>
                </c:pt>
                <c:pt idx="42972">
                  <c:v>0.1318</c:v>
                </c:pt>
                <c:pt idx="42973">
                  <c:v>0.12989999999999999</c:v>
                </c:pt>
                <c:pt idx="42974">
                  <c:v>0.1293</c:v>
                </c:pt>
                <c:pt idx="42975">
                  <c:v>0.1255</c:v>
                </c:pt>
                <c:pt idx="42976">
                  <c:v>0.13070000000000001</c:v>
                </c:pt>
                <c:pt idx="42977">
                  <c:v>0.12609999999999999</c:v>
                </c:pt>
                <c:pt idx="42978">
                  <c:v>0.12290000000000001</c:v>
                </c:pt>
                <c:pt idx="42979">
                  <c:v>0.1216</c:v>
                </c:pt>
                <c:pt idx="42980">
                  <c:v>0.12450000000000001</c:v>
                </c:pt>
                <c:pt idx="42981">
                  <c:v>0.12430000000000002</c:v>
                </c:pt>
                <c:pt idx="42982">
                  <c:v>0.12130000000000002</c:v>
                </c:pt>
                <c:pt idx="42983">
                  <c:v>0.11830000000000002</c:v>
                </c:pt>
                <c:pt idx="42984">
                  <c:v>0.11990000000000001</c:v>
                </c:pt>
                <c:pt idx="42985">
                  <c:v>0.12130000000000002</c:v>
                </c:pt>
                <c:pt idx="42986">
                  <c:v>0.12280000000000001</c:v>
                </c:pt>
                <c:pt idx="42987">
                  <c:v>0.12040000000000001</c:v>
                </c:pt>
                <c:pt idx="42988">
                  <c:v>0.1216</c:v>
                </c:pt>
                <c:pt idx="42989">
                  <c:v>0.12490000000000001</c:v>
                </c:pt>
                <c:pt idx="42990">
                  <c:v>0.12870000000000001</c:v>
                </c:pt>
                <c:pt idx="42991">
                  <c:v>0.1318</c:v>
                </c:pt>
                <c:pt idx="42992">
                  <c:v>0.13070000000000001</c:v>
                </c:pt>
                <c:pt idx="42993">
                  <c:v>0.1313</c:v>
                </c:pt>
                <c:pt idx="42994">
                  <c:v>0.13240000000000002</c:v>
                </c:pt>
                <c:pt idx="42995">
                  <c:v>0.12840000000000001</c:v>
                </c:pt>
                <c:pt idx="42996">
                  <c:v>0.12960000000000002</c:v>
                </c:pt>
                <c:pt idx="42997">
                  <c:v>0.13140000000000002</c:v>
                </c:pt>
                <c:pt idx="42998">
                  <c:v>0.13060000000000002</c:v>
                </c:pt>
                <c:pt idx="42999">
                  <c:v>0.13320000000000001</c:v>
                </c:pt>
                <c:pt idx="43000">
                  <c:v>0.13700000000000001</c:v>
                </c:pt>
                <c:pt idx="43001">
                  <c:v>0.13789999999999999</c:v>
                </c:pt>
                <c:pt idx="43002">
                  <c:v>0.1389</c:v>
                </c:pt>
                <c:pt idx="43003">
                  <c:v>0.1416</c:v>
                </c:pt>
                <c:pt idx="43004">
                  <c:v>0.1462</c:v>
                </c:pt>
                <c:pt idx="43005">
                  <c:v>0.14780000000000001</c:v>
                </c:pt>
                <c:pt idx="43006">
                  <c:v>0.1573</c:v>
                </c:pt>
                <c:pt idx="43007">
                  <c:v>0.16339999999999999</c:v>
                </c:pt>
                <c:pt idx="43008">
                  <c:v>0.1764</c:v>
                </c:pt>
                <c:pt idx="43009">
                  <c:v>0.1837</c:v>
                </c:pt>
                <c:pt idx="43010">
                  <c:v>0.19420000000000001</c:v>
                </c:pt>
                <c:pt idx="43011">
                  <c:v>0.20600000000000002</c:v>
                </c:pt>
                <c:pt idx="43012">
                  <c:v>0.21709999999999999</c:v>
                </c:pt>
                <c:pt idx="43013">
                  <c:v>0.2283</c:v>
                </c:pt>
                <c:pt idx="43014">
                  <c:v>0.24870000000000003</c:v>
                </c:pt>
                <c:pt idx="43015">
                  <c:v>0.25230000000000002</c:v>
                </c:pt>
                <c:pt idx="43016">
                  <c:v>0.27940000000000004</c:v>
                </c:pt>
                <c:pt idx="43017">
                  <c:v>0.3085</c:v>
                </c:pt>
                <c:pt idx="43018">
                  <c:v>0.3211</c:v>
                </c:pt>
                <c:pt idx="43019">
                  <c:v>0.34510000000000002</c:v>
                </c:pt>
                <c:pt idx="43020">
                  <c:v>0.35360000000000003</c:v>
                </c:pt>
                <c:pt idx="43021">
                  <c:v>0.36960000000000004</c:v>
                </c:pt>
                <c:pt idx="43022">
                  <c:v>0.40030000000000004</c:v>
                </c:pt>
                <c:pt idx="43023">
                  <c:v>0.4244</c:v>
                </c:pt>
                <c:pt idx="43024">
                  <c:v>0.43869999999999998</c:v>
                </c:pt>
                <c:pt idx="43025">
                  <c:v>0.47270000000000006</c:v>
                </c:pt>
                <c:pt idx="43026">
                  <c:v>0.4879</c:v>
                </c:pt>
                <c:pt idx="43027">
                  <c:v>0.51670000000000005</c:v>
                </c:pt>
                <c:pt idx="43028">
                  <c:v>0.55090000000000006</c:v>
                </c:pt>
                <c:pt idx="43029">
                  <c:v>0.61620000000000008</c:v>
                </c:pt>
                <c:pt idx="43030">
                  <c:v>0.68150000000000011</c:v>
                </c:pt>
                <c:pt idx="43031">
                  <c:v>0.83530000000000004</c:v>
                </c:pt>
                <c:pt idx="43032">
                  <c:v>0.81859999999999999</c:v>
                </c:pt>
                <c:pt idx="43033">
                  <c:v>0.86380000000000001</c:v>
                </c:pt>
                <c:pt idx="43034">
                  <c:v>0.98100000000000009</c:v>
                </c:pt>
                <c:pt idx="43035">
                  <c:v>1.1254</c:v>
                </c:pt>
                <c:pt idx="43036">
                  <c:v>1.0767</c:v>
                </c:pt>
                <c:pt idx="43037">
                  <c:v>1.1112</c:v>
                </c:pt>
                <c:pt idx="43038">
                  <c:v>1.3660000000000001</c:v>
                </c:pt>
                <c:pt idx="43039">
                  <c:v>1.5002000000000002</c:v>
                </c:pt>
                <c:pt idx="43040">
                  <c:v>1.5641</c:v>
                </c:pt>
                <c:pt idx="43041">
                  <c:v>1.4909000000000001</c:v>
                </c:pt>
                <c:pt idx="43042">
                  <c:v>1.5586000000000002</c:v>
                </c:pt>
                <c:pt idx="43043">
                  <c:v>1.5259</c:v>
                </c:pt>
                <c:pt idx="43044">
                  <c:v>1.6264000000000001</c:v>
                </c:pt>
                <c:pt idx="43045">
                  <c:v>1.8058000000000001</c:v>
                </c:pt>
                <c:pt idx="43046">
                  <c:v>1.9187000000000003</c:v>
                </c:pt>
                <c:pt idx="43047">
                  <c:v>1.9039999999999999</c:v>
                </c:pt>
                <c:pt idx="43048">
                  <c:v>1.9117999999999999</c:v>
                </c:pt>
                <c:pt idx="43049">
                  <c:v>1.8959000000000001</c:v>
                </c:pt>
                <c:pt idx="43050">
                  <c:v>1.9571000000000003</c:v>
                </c:pt>
                <c:pt idx="43051">
                  <c:v>1.9623000000000002</c:v>
                </c:pt>
                <c:pt idx="43052">
                  <c:v>1.9237</c:v>
                </c:pt>
                <c:pt idx="43053">
                  <c:v>2.0396999999999998</c:v>
                </c:pt>
                <c:pt idx="43054">
                  <c:v>2.0483000000000002</c:v>
                </c:pt>
                <c:pt idx="43055">
                  <c:v>2.0224000000000002</c:v>
                </c:pt>
                <c:pt idx="43056">
                  <c:v>2.0457999999999998</c:v>
                </c:pt>
                <c:pt idx="43057">
                  <c:v>2.1635000000000004</c:v>
                </c:pt>
                <c:pt idx="43058">
                  <c:v>2.2058</c:v>
                </c:pt>
                <c:pt idx="43059">
                  <c:v>2.2411000000000003</c:v>
                </c:pt>
                <c:pt idx="43060">
                  <c:v>2.2959000000000001</c:v>
                </c:pt>
                <c:pt idx="43061">
                  <c:v>2.3343000000000003</c:v>
                </c:pt>
                <c:pt idx="43062">
                  <c:v>2.4018999999999999</c:v>
                </c:pt>
                <c:pt idx="43063">
                  <c:v>2.4453</c:v>
                </c:pt>
                <c:pt idx="43064">
                  <c:v>2.4260999999999999</c:v>
                </c:pt>
                <c:pt idx="43065">
                  <c:v>2.4725999999999999</c:v>
                </c:pt>
                <c:pt idx="43066">
                  <c:v>2.5071000000000003</c:v>
                </c:pt>
                <c:pt idx="43067">
                  <c:v>2.4949000000000003</c:v>
                </c:pt>
                <c:pt idx="43068">
                  <c:v>2.536</c:v>
                </c:pt>
                <c:pt idx="43069">
                  <c:v>2.5708000000000002</c:v>
                </c:pt>
                <c:pt idx="43070">
                  <c:v>2.6138000000000003</c:v>
                </c:pt>
                <c:pt idx="43071">
                  <c:v>2.6638000000000002</c:v>
                </c:pt>
                <c:pt idx="43072">
                  <c:v>2.5561000000000003</c:v>
                </c:pt>
                <c:pt idx="43073">
                  <c:v>2.5558000000000001</c:v>
                </c:pt>
                <c:pt idx="43074">
                  <c:v>2.5872000000000002</c:v>
                </c:pt>
                <c:pt idx="43075">
                  <c:v>2.5704000000000002</c:v>
                </c:pt>
                <c:pt idx="43076">
                  <c:v>2.5795000000000003</c:v>
                </c:pt>
                <c:pt idx="43077">
                  <c:v>2.5823</c:v>
                </c:pt>
                <c:pt idx="43078">
                  <c:v>2.5683000000000002</c:v>
                </c:pt>
                <c:pt idx="43079">
                  <c:v>2.5851000000000002</c:v>
                </c:pt>
                <c:pt idx="43080">
                  <c:v>2.5824000000000003</c:v>
                </c:pt>
                <c:pt idx="43081">
                  <c:v>2.62</c:v>
                </c:pt>
                <c:pt idx="43082">
                  <c:v>2.5982000000000003</c:v>
                </c:pt>
                <c:pt idx="43083">
                  <c:v>2.6547000000000001</c:v>
                </c:pt>
                <c:pt idx="43084">
                  <c:v>2.6335000000000002</c:v>
                </c:pt>
                <c:pt idx="43085">
                  <c:v>2.6791</c:v>
                </c:pt>
                <c:pt idx="43086">
                  <c:v>2.6579999999999999</c:v>
                </c:pt>
                <c:pt idx="43087">
                  <c:v>2.6687000000000003</c:v>
                </c:pt>
                <c:pt idx="43088">
                  <c:v>2.6500000000000004</c:v>
                </c:pt>
                <c:pt idx="43089">
                  <c:v>2.6314000000000002</c:v>
                </c:pt>
                <c:pt idx="43090">
                  <c:v>2.6537000000000002</c:v>
                </c:pt>
                <c:pt idx="43091">
                  <c:v>2.6069</c:v>
                </c:pt>
                <c:pt idx="43092">
                  <c:v>2.6160000000000001</c:v>
                </c:pt>
                <c:pt idx="43093">
                  <c:v>2.6094000000000004</c:v>
                </c:pt>
                <c:pt idx="43094">
                  <c:v>2.6280000000000001</c:v>
                </c:pt>
                <c:pt idx="43095">
                  <c:v>2.6097000000000001</c:v>
                </c:pt>
                <c:pt idx="43096">
                  <c:v>2.5826000000000002</c:v>
                </c:pt>
                <c:pt idx="43097">
                  <c:v>2.5803000000000003</c:v>
                </c:pt>
                <c:pt idx="43098">
                  <c:v>2.5502000000000002</c:v>
                </c:pt>
                <c:pt idx="43099">
                  <c:v>2.6058000000000003</c:v>
                </c:pt>
                <c:pt idx="43100">
                  <c:v>2.5523000000000002</c:v>
                </c:pt>
                <c:pt idx="43101">
                  <c:v>2.5182000000000002</c:v>
                </c:pt>
                <c:pt idx="43102">
                  <c:v>2.3942000000000001</c:v>
                </c:pt>
                <c:pt idx="43103">
                  <c:v>2.4666000000000001</c:v>
                </c:pt>
                <c:pt idx="43104">
                  <c:v>2.5114999999999998</c:v>
                </c:pt>
                <c:pt idx="43105">
                  <c:v>2.4201000000000001</c:v>
                </c:pt>
                <c:pt idx="43106">
                  <c:v>2.3105000000000002</c:v>
                </c:pt>
                <c:pt idx="43107">
                  <c:v>2.1547999999999998</c:v>
                </c:pt>
                <c:pt idx="43108">
                  <c:v>2.0605000000000002</c:v>
                </c:pt>
                <c:pt idx="43109">
                  <c:v>2.0249999999999999</c:v>
                </c:pt>
                <c:pt idx="43110">
                  <c:v>1.9214</c:v>
                </c:pt>
                <c:pt idx="43111">
                  <c:v>1.8963999999999999</c:v>
                </c:pt>
                <c:pt idx="43112">
                  <c:v>1.8837000000000002</c:v>
                </c:pt>
                <c:pt idx="43113">
                  <c:v>1.7323000000000002</c:v>
                </c:pt>
                <c:pt idx="43114">
                  <c:v>1.7072000000000001</c:v>
                </c:pt>
                <c:pt idx="43115">
                  <c:v>1.6819</c:v>
                </c:pt>
                <c:pt idx="43116">
                  <c:v>1.5976000000000001</c:v>
                </c:pt>
                <c:pt idx="43117">
                  <c:v>1.6094000000000002</c:v>
                </c:pt>
                <c:pt idx="43118">
                  <c:v>1.6021000000000001</c:v>
                </c:pt>
                <c:pt idx="43119">
                  <c:v>1.7762000000000002</c:v>
                </c:pt>
                <c:pt idx="43120">
                  <c:v>1.6117000000000001</c:v>
                </c:pt>
                <c:pt idx="43121">
                  <c:v>1.6806000000000001</c:v>
                </c:pt>
                <c:pt idx="43122">
                  <c:v>1.6163000000000001</c:v>
                </c:pt>
                <c:pt idx="43123">
                  <c:v>1.5766</c:v>
                </c:pt>
                <c:pt idx="43124">
                  <c:v>1.548</c:v>
                </c:pt>
                <c:pt idx="43125">
                  <c:v>1.5228000000000002</c:v>
                </c:pt>
                <c:pt idx="43126">
                  <c:v>1.4819000000000002</c:v>
                </c:pt>
                <c:pt idx="43127">
                  <c:v>1.4451000000000001</c:v>
                </c:pt>
                <c:pt idx="43128">
                  <c:v>1.4671000000000001</c:v>
                </c:pt>
                <c:pt idx="43129">
                  <c:v>1.3038000000000001</c:v>
                </c:pt>
                <c:pt idx="43130">
                  <c:v>1.2932000000000001</c:v>
                </c:pt>
                <c:pt idx="43131">
                  <c:v>1.1942000000000002</c:v>
                </c:pt>
                <c:pt idx="43132">
                  <c:v>1.1380000000000001</c:v>
                </c:pt>
                <c:pt idx="43133">
                  <c:v>1.1321999999999999</c:v>
                </c:pt>
                <c:pt idx="43134">
                  <c:v>1.1073000000000002</c:v>
                </c:pt>
                <c:pt idx="43135">
                  <c:v>1.0612999999999999</c:v>
                </c:pt>
                <c:pt idx="43136">
                  <c:v>1.0769</c:v>
                </c:pt>
                <c:pt idx="43137">
                  <c:v>1.0178</c:v>
                </c:pt>
                <c:pt idx="43138">
                  <c:v>0.99690000000000001</c:v>
                </c:pt>
                <c:pt idx="43139">
                  <c:v>1.0244</c:v>
                </c:pt>
                <c:pt idx="43140">
                  <c:v>0.97270000000000012</c:v>
                </c:pt>
                <c:pt idx="43141">
                  <c:v>0.9537000000000001</c:v>
                </c:pt>
                <c:pt idx="43142">
                  <c:v>0.91900000000000004</c:v>
                </c:pt>
                <c:pt idx="43143">
                  <c:v>0.9274</c:v>
                </c:pt>
                <c:pt idx="43144">
                  <c:v>0.92680000000000007</c:v>
                </c:pt>
                <c:pt idx="43145">
                  <c:v>0.88260000000000005</c:v>
                </c:pt>
                <c:pt idx="43146">
                  <c:v>0.81740000000000002</c:v>
                </c:pt>
                <c:pt idx="43147">
                  <c:v>0.82050000000000001</c:v>
                </c:pt>
                <c:pt idx="43148">
                  <c:v>0.86519999999999997</c:v>
                </c:pt>
                <c:pt idx="43149">
                  <c:v>0.81420000000000003</c:v>
                </c:pt>
                <c:pt idx="43150">
                  <c:v>0.79859999999999998</c:v>
                </c:pt>
                <c:pt idx="43151">
                  <c:v>0.78080000000000005</c:v>
                </c:pt>
                <c:pt idx="43152">
                  <c:v>0.77960000000000007</c:v>
                </c:pt>
                <c:pt idx="43153">
                  <c:v>0.77810000000000001</c:v>
                </c:pt>
                <c:pt idx="43154">
                  <c:v>0.76619999999999999</c:v>
                </c:pt>
                <c:pt idx="43155">
                  <c:v>0.73520000000000008</c:v>
                </c:pt>
                <c:pt idx="43156">
                  <c:v>0.70850000000000002</c:v>
                </c:pt>
                <c:pt idx="43157">
                  <c:v>0.7177</c:v>
                </c:pt>
                <c:pt idx="43158">
                  <c:v>0.69420000000000004</c:v>
                </c:pt>
                <c:pt idx="43159">
                  <c:v>0.68380000000000007</c:v>
                </c:pt>
                <c:pt idx="43160">
                  <c:v>0.6785000000000001</c:v>
                </c:pt>
                <c:pt idx="43161">
                  <c:v>0.67790000000000006</c:v>
                </c:pt>
                <c:pt idx="43162">
                  <c:v>0.68070000000000008</c:v>
                </c:pt>
                <c:pt idx="43163">
                  <c:v>0.64429999999999998</c:v>
                </c:pt>
                <c:pt idx="43164">
                  <c:v>0.62970000000000004</c:v>
                </c:pt>
                <c:pt idx="43165">
                  <c:v>0.61860000000000004</c:v>
                </c:pt>
                <c:pt idx="43166">
                  <c:v>0.6079</c:v>
                </c:pt>
                <c:pt idx="43167">
                  <c:v>0.59589999999999999</c:v>
                </c:pt>
                <c:pt idx="43168">
                  <c:v>0.58120000000000005</c:v>
                </c:pt>
                <c:pt idx="43169">
                  <c:v>0.63109999999999999</c:v>
                </c:pt>
                <c:pt idx="43170">
                  <c:v>0.58430000000000004</c:v>
                </c:pt>
                <c:pt idx="43171">
                  <c:v>0.55490000000000006</c:v>
                </c:pt>
                <c:pt idx="43172">
                  <c:v>0.54900000000000004</c:v>
                </c:pt>
                <c:pt idx="43173">
                  <c:v>0.53749999999999998</c:v>
                </c:pt>
                <c:pt idx="43174">
                  <c:v>0.54390000000000005</c:v>
                </c:pt>
                <c:pt idx="43175">
                  <c:v>0.53250000000000008</c:v>
                </c:pt>
                <c:pt idx="43176">
                  <c:v>0.54730000000000001</c:v>
                </c:pt>
                <c:pt idx="43177">
                  <c:v>0.52470000000000006</c:v>
                </c:pt>
                <c:pt idx="43178">
                  <c:v>0.51890000000000003</c:v>
                </c:pt>
                <c:pt idx="43179">
                  <c:v>0.51539999999999997</c:v>
                </c:pt>
                <c:pt idx="43180">
                  <c:v>0.50370000000000004</c:v>
                </c:pt>
                <c:pt idx="43181">
                  <c:v>0.49120000000000003</c:v>
                </c:pt>
                <c:pt idx="43182">
                  <c:v>0.48049999999999998</c:v>
                </c:pt>
                <c:pt idx="43183">
                  <c:v>0.46900000000000008</c:v>
                </c:pt>
                <c:pt idx="43184">
                  <c:v>0.46820000000000006</c:v>
                </c:pt>
                <c:pt idx="43185">
                  <c:v>0.4556</c:v>
                </c:pt>
                <c:pt idx="43186">
                  <c:v>0.44770000000000004</c:v>
                </c:pt>
                <c:pt idx="43187">
                  <c:v>0.43730000000000002</c:v>
                </c:pt>
                <c:pt idx="43188">
                  <c:v>0.43270000000000003</c:v>
                </c:pt>
                <c:pt idx="43189">
                  <c:v>0.42870000000000003</c:v>
                </c:pt>
                <c:pt idx="43190">
                  <c:v>0.40389999999999998</c:v>
                </c:pt>
                <c:pt idx="43191">
                  <c:v>0.41420000000000007</c:v>
                </c:pt>
                <c:pt idx="43192">
                  <c:v>0.4098</c:v>
                </c:pt>
                <c:pt idx="43193">
                  <c:v>0.40500000000000003</c:v>
                </c:pt>
                <c:pt idx="43194">
                  <c:v>0.39790000000000003</c:v>
                </c:pt>
                <c:pt idx="43195">
                  <c:v>0.38990000000000002</c:v>
                </c:pt>
                <c:pt idx="43196">
                  <c:v>0.38820000000000005</c:v>
                </c:pt>
                <c:pt idx="43197">
                  <c:v>0.376</c:v>
                </c:pt>
                <c:pt idx="43198">
                  <c:v>0.36600000000000005</c:v>
                </c:pt>
                <c:pt idx="43199">
                  <c:v>0.36200000000000004</c:v>
                </c:pt>
                <c:pt idx="43200">
                  <c:v>0.35250000000000004</c:v>
                </c:pt>
                <c:pt idx="43201">
                  <c:v>0.34750000000000003</c:v>
                </c:pt>
                <c:pt idx="43202">
                  <c:v>0.34140000000000004</c:v>
                </c:pt>
                <c:pt idx="43203">
                  <c:v>0.34050000000000002</c:v>
                </c:pt>
                <c:pt idx="43204">
                  <c:v>0.33440000000000003</c:v>
                </c:pt>
                <c:pt idx="43205">
                  <c:v>0.32970000000000005</c:v>
                </c:pt>
                <c:pt idx="43206">
                  <c:v>0.3246</c:v>
                </c:pt>
                <c:pt idx="43207">
                  <c:v>0.32250000000000001</c:v>
                </c:pt>
                <c:pt idx="43208">
                  <c:v>0.31640000000000001</c:v>
                </c:pt>
                <c:pt idx="43209">
                  <c:v>0.31560000000000005</c:v>
                </c:pt>
                <c:pt idx="43210">
                  <c:v>0.30830000000000002</c:v>
                </c:pt>
                <c:pt idx="43211">
                  <c:v>0.29750000000000004</c:v>
                </c:pt>
                <c:pt idx="43212">
                  <c:v>0.29020000000000001</c:v>
                </c:pt>
                <c:pt idx="43213">
                  <c:v>0.28490000000000004</c:v>
                </c:pt>
                <c:pt idx="43214">
                  <c:v>0.28050000000000003</c:v>
                </c:pt>
                <c:pt idx="43215">
                  <c:v>0.27330000000000004</c:v>
                </c:pt>
                <c:pt idx="43216">
                  <c:v>0.26819999999999999</c:v>
                </c:pt>
                <c:pt idx="43217">
                  <c:v>0.2631</c:v>
                </c:pt>
                <c:pt idx="43218">
                  <c:v>0.25690000000000002</c:v>
                </c:pt>
                <c:pt idx="43219">
                  <c:v>0.25470000000000004</c:v>
                </c:pt>
                <c:pt idx="43220">
                  <c:v>0.25169999999999998</c:v>
                </c:pt>
                <c:pt idx="43221">
                  <c:v>0.24820000000000003</c:v>
                </c:pt>
                <c:pt idx="43222">
                  <c:v>0.24390000000000001</c:v>
                </c:pt>
                <c:pt idx="43223">
                  <c:v>0.23650000000000004</c:v>
                </c:pt>
                <c:pt idx="43224">
                  <c:v>0.2359</c:v>
                </c:pt>
                <c:pt idx="43225">
                  <c:v>0.23370000000000002</c:v>
                </c:pt>
                <c:pt idx="43226">
                  <c:v>0.23199999999999998</c:v>
                </c:pt>
                <c:pt idx="43227">
                  <c:v>0.23170000000000002</c:v>
                </c:pt>
                <c:pt idx="43228">
                  <c:v>0.22599999999999998</c:v>
                </c:pt>
                <c:pt idx="43229">
                  <c:v>0.22140000000000001</c:v>
                </c:pt>
                <c:pt idx="43230">
                  <c:v>0.21190000000000003</c:v>
                </c:pt>
                <c:pt idx="43231">
                  <c:v>0.20470000000000002</c:v>
                </c:pt>
                <c:pt idx="43232">
                  <c:v>0.20369999999999999</c:v>
                </c:pt>
                <c:pt idx="43233">
                  <c:v>0.20179999999999998</c:v>
                </c:pt>
                <c:pt idx="43234">
                  <c:v>0.19690000000000002</c:v>
                </c:pt>
                <c:pt idx="43235">
                  <c:v>0.1928</c:v>
                </c:pt>
                <c:pt idx="43236">
                  <c:v>0.19220000000000001</c:v>
                </c:pt>
                <c:pt idx="43237">
                  <c:v>0.1845</c:v>
                </c:pt>
                <c:pt idx="43238">
                  <c:v>0.18280000000000002</c:v>
                </c:pt>
                <c:pt idx="43239">
                  <c:v>0.18290000000000001</c:v>
                </c:pt>
                <c:pt idx="43240">
                  <c:v>0.18430000000000002</c:v>
                </c:pt>
                <c:pt idx="43241">
                  <c:v>0.18020000000000003</c:v>
                </c:pt>
                <c:pt idx="43242">
                  <c:v>0.17680000000000001</c:v>
                </c:pt>
                <c:pt idx="43243">
                  <c:v>0.16920000000000002</c:v>
                </c:pt>
                <c:pt idx="43244">
                  <c:v>0.16120000000000001</c:v>
                </c:pt>
                <c:pt idx="43245">
                  <c:v>0.15920000000000001</c:v>
                </c:pt>
                <c:pt idx="43246">
                  <c:v>0.15880000000000002</c:v>
                </c:pt>
                <c:pt idx="43247">
                  <c:v>0.15390000000000001</c:v>
                </c:pt>
                <c:pt idx="43248">
                  <c:v>0.15360000000000001</c:v>
                </c:pt>
                <c:pt idx="43249">
                  <c:v>0.15500000000000003</c:v>
                </c:pt>
                <c:pt idx="43250">
                  <c:v>0.14850000000000002</c:v>
                </c:pt>
                <c:pt idx="43251">
                  <c:v>0.14480000000000001</c:v>
                </c:pt>
                <c:pt idx="43252">
                  <c:v>0.14019999999999999</c:v>
                </c:pt>
                <c:pt idx="43253">
                  <c:v>0.1431</c:v>
                </c:pt>
                <c:pt idx="43254">
                  <c:v>0.1479</c:v>
                </c:pt>
                <c:pt idx="43255">
                  <c:v>0.14470000000000002</c:v>
                </c:pt>
                <c:pt idx="43256">
                  <c:v>0.14230000000000001</c:v>
                </c:pt>
                <c:pt idx="43257">
                  <c:v>0.13770000000000002</c:v>
                </c:pt>
                <c:pt idx="43258">
                  <c:v>0.13270000000000001</c:v>
                </c:pt>
                <c:pt idx="43259">
                  <c:v>0.12640000000000001</c:v>
                </c:pt>
                <c:pt idx="43260">
                  <c:v>0.12789999999999999</c:v>
                </c:pt>
                <c:pt idx="43261">
                  <c:v>0.12290000000000001</c:v>
                </c:pt>
                <c:pt idx="43262">
                  <c:v>0.12290000000000001</c:v>
                </c:pt>
                <c:pt idx="43263">
                  <c:v>0.124</c:v>
                </c:pt>
                <c:pt idx="43264">
                  <c:v>0.1212</c:v>
                </c:pt>
                <c:pt idx="43265">
                  <c:v>0.11810000000000001</c:v>
                </c:pt>
                <c:pt idx="43266">
                  <c:v>0.11650000000000001</c:v>
                </c:pt>
                <c:pt idx="43267">
                  <c:v>0.12250000000000001</c:v>
                </c:pt>
                <c:pt idx="43268">
                  <c:v>0.12670000000000001</c:v>
                </c:pt>
                <c:pt idx="43269">
                  <c:v>0.12050000000000001</c:v>
                </c:pt>
                <c:pt idx="43270">
                  <c:v>0.1134</c:v>
                </c:pt>
                <c:pt idx="43271">
                  <c:v>0.1115</c:v>
                </c:pt>
                <c:pt idx="43272">
                  <c:v>0.1119</c:v>
                </c:pt>
                <c:pt idx="43273">
                  <c:v>0.1132</c:v>
                </c:pt>
                <c:pt idx="43274">
                  <c:v>0.11030000000000001</c:v>
                </c:pt>
                <c:pt idx="43275">
                  <c:v>0.1132</c:v>
                </c:pt>
                <c:pt idx="43276">
                  <c:v>0.11160000000000002</c:v>
                </c:pt>
                <c:pt idx="43277">
                  <c:v>0.1087</c:v>
                </c:pt>
                <c:pt idx="43278">
                  <c:v>0.10920000000000002</c:v>
                </c:pt>
                <c:pt idx="43279">
                  <c:v>0.11370000000000001</c:v>
                </c:pt>
                <c:pt idx="43280">
                  <c:v>0.11410000000000001</c:v>
                </c:pt>
                <c:pt idx="43281">
                  <c:v>0.11730000000000002</c:v>
                </c:pt>
                <c:pt idx="43282">
                  <c:v>0.11930000000000002</c:v>
                </c:pt>
                <c:pt idx="43283">
                  <c:v>0.11930000000000002</c:v>
                </c:pt>
                <c:pt idx="43284">
                  <c:v>0.11710000000000001</c:v>
                </c:pt>
                <c:pt idx="43285">
                  <c:v>0.12210000000000001</c:v>
                </c:pt>
                <c:pt idx="43286">
                  <c:v>0.121</c:v>
                </c:pt>
                <c:pt idx="43287">
                  <c:v>0.12380000000000001</c:v>
                </c:pt>
                <c:pt idx="43288">
                  <c:v>0.126</c:v>
                </c:pt>
                <c:pt idx="43289">
                  <c:v>0.127</c:v>
                </c:pt>
                <c:pt idx="43290">
                  <c:v>0.13</c:v>
                </c:pt>
                <c:pt idx="43291">
                  <c:v>0.1308</c:v>
                </c:pt>
                <c:pt idx="43292">
                  <c:v>0.13560000000000003</c:v>
                </c:pt>
                <c:pt idx="43293">
                  <c:v>0.1399</c:v>
                </c:pt>
                <c:pt idx="43294">
                  <c:v>0.14130000000000001</c:v>
                </c:pt>
                <c:pt idx="43295">
                  <c:v>0.14330000000000001</c:v>
                </c:pt>
                <c:pt idx="43296">
                  <c:v>0.14799999999999999</c:v>
                </c:pt>
                <c:pt idx="43297">
                  <c:v>0.15200000000000002</c:v>
                </c:pt>
                <c:pt idx="43298">
                  <c:v>0.16400000000000001</c:v>
                </c:pt>
                <c:pt idx="43299">
                  <c:v>0.17430000000000001</c:v>
                </c:pt>
                <c:pt idx="43300">
                  <c:v>0.18770000000000001</c:v>
                </c:pt>
                <c:pt idx="43301">
                  <c:v>0.20250000000000001</c:v>
                </c:pt>
                <c:pt idx="43302">
                  <c:v>0.21840000000000004</c:v>
                </c:pt>
                <c:pt idx="43303">
                  <c:v>0.23220000000000002</c:v>
                </c:pt>
                <c:pt idx="43304">
                  <c:v>0.25230000000000002</c:v>
                </c:pt>
                <c:pt idx="43305">
                  <c:v>0.28450000000000003</c:v>
                </c:pt>
                <c:pt idx="43306">
                  <c:v>0.28889999999999999</c:v>
                </c:pt>
                <c:pt idx="43307">
                  <c:v>0.31059999999999999</c:v>
                </c:pt>
                <c:pt idx="43308">
                  <c:v>0.33330000000000004</c:v>
                </c:pt>
                <c:pt idx="43309">
                  <c:v>0.36080000000000001</c:v>
                </c:pt>
                <c:pt idx="43310">
                  <c:v>0.39840000000000003</c:v>
                </c:pt>
                <c:pt idx="43311">
                  <c:v>0.41769999999999996</c:v>
                </c:pt>
                <c:pt idx="43312">
                  <c:v>0.42990000000000006</c:v>
                </c:pt>
                <c:pt idx="43313">
                  <c:v>0.44530000000000003</c:v>
                </c:pt>
                <c:pt idx="43314">
                  <c:v>0.49150000000000005</c:v>
                </c:pt>
                <c:pt idx="43315">
                  <c:v>0.53060000000000007</c:v>
                </c:pt>
                <c:pt idx="43316">
                  <c:v>0.57489999999999997</c:v>
                </c:pt>
                <c:pt idx="43317">
                  <c:v>0.6431</c:v>
                </c:pt>
                <c:pt idx="43318">
                  <c:v>0.79880000000000007</c:v>
                </c:pt>
                <c:pt idx="43319">
                  <c:v>0.85770000000000002</c:v>
                </c:pt>
                <c:pt idx="43320">
                  <c:v>0.98560000000000003</c:v>
                </c:pt>
                <c:pt idx="43321">
                  <c:v>1.3298000000000001</c:v>
                </c:pt>
                <c:pt idx="43322">
                  <c:v>1.5372000000000001</c:v>
                </c:pt>
                <c:pt idx="43323">
                  <c:v>1.4888000000000001</c:v>
                </c:pt>
                <c:pt idx="43324">
                  <c:v>1.5438000000000001</c:v>
                </c:pt>
                <c:pt idx="43325">
                  <c:v>1.2671000000000001</c:v>
                </c:pt>
                <c:pt idx="43326">
                  <c:v>1.2009000000000001</c:v>
                </c:pt>
                <c:pt idx="43327">
                  <c:v>1.3170999999999999</c:v>
                </c:pt>
                <c:pt idx="43328">
                  <c:v>1.6247</c:v>
                </c:pt>
                <c:pt idx="43329">
                  <c:v>1.7458</c:v>
                </c:pt>
                <c:pt idx="43330">
                  <c:v>1.6206</c:v>
                </c:pt>
                <c:pt idx="43331">
                  <c:v>1.4910000000000001</c:v>
                </c:pt>
                <c:pt idx="43332">
                  <c:v>1.5201000000000002</c:v>
                </c:pt>
                <c:pt idx="43333">
                  <c:v>1.5813000000000001</c:v>
                </c:pt>
                <c:pt idx="43334">
                  <c:v>1.6846000000000001</c:v>
                </c:pt>
                <c:pt idx="43335">
                  <c:v>1.8304</c:v>
                </c:pt>
                <c:pt idx="43336">
                  <c:v>2.1486000000000001</c:v>
                </c:pt>
                <c:pt idx="43337">
                  <c:v>2.2138000000000004</c:v>
                </c:pt>
                <c:pt idx="43338">
                  <c:v>2.2774999999999999</c:v>
                </c:pt>
                <c:pt idx="43339">
                  <c:v>2.1667999999999998</c:v>
                </c:pt>
                <c:pt idx="43340">
                  <c:v>2.2530999999999999</c:v>
                </c:pt>
                <c:pt idx="43341">
                  <c:v>2.3777000000000004</c:v>
                </c:pt>
                <c:pt idx="43342">
                  <c:v>2.4213000000000005</c:v>
                </c:pt>
                <c:pt idx="43343">
                  <c:v>2.4659</c:v>
                </c:pt>
                <c:pt idx="43344">
                  <c:v>2.5251000000000001</c:v>
                </c:pt>
                <c:pt idx="43345">
                  <c:v>2.5386000000000002</c:v>
                </c:pt>
                <c:pt idx="43346">
                  <c:v>2.5431000000000004</c:v>
                </c:pt>
                <c:pt idx="43347">
                  <c:v>2.5864000000000003</c:v>
                </c:pt>
                <c:pt idx="43348">
                  <c:v>2.6395</c:v>
                </c:pt>
                <c:pt idx="43349">
                  <c:v>2.6590000000000003</c:v>
                </c:pt>
                <c:pt idx="43350">
                  <c:v>2.6731000000000003</c:v>
                </c:pt>
                <c:pt idx="43351">
                  <c:v>2.6337000000000002</c:v>
                </c:pt>
                <c:pt idx="43352">
                  <c:v>2.7358000000000002</c:v>
                </c:pt>
                <c:pt idx="43353">
                  <c:v>2.7732000000000001</c:v>
                </c:pt>
                <c:pt idx="43354">
                  <c:v>2.8247</c:v>
                </c:pt>
                <c:pt idx="43355">
                  <c:v>2.7626000000000004</c:v>
                </c:pt>
                <c:pt idx="43356">
                  <c:v>2.83</c:v>
                </c:pt>
                <c:pt idx="43357">
                  <c:v>2.9388000000000005</c:v>
                </c:pt>
                <c:pt idx="43358">
                  <c:v>2.9277000000000002</c:v>
                </c:pt>
                <c:pt idx="43359">
                  <c:v>3.0611000000000002</c:v>
                </c:pt>
                <c:pt idx="43360">
                  <c:v>3.0332000000000003</c:v>
                </c:pt>
                <c:pt idx="43361">
                  <c:v>3.0356000000000005</c:v>
                </c:pt>
                <c:pt idx="43362">
                  <c:v>3.0221</c:v>
                </c:pt>
                <c:pt idx="43363">
                  <c:v>3.0326000000000004</c:v>
                </c:pt>
                <c:pt idx="43364">
                  <c:v>3.0095000000000001</c:v>
                </c:pt>
                <c:pt idx="43365">
                  <c:v>3.0394000000000001</c:v>
                </c:pt>
                <c:pt idx="43366">
                  <c:v>3.0150000000000001</c:v>
                </c:pt>
                <c:pt idx="43367">
                  <c:v>3.0835000000000004</c:v>
                </c:pt>
                <c:pt idx="43368">
                  <c:v>3.1609000000000003</c:v>
                </c:pt>
                <c:pt idx="43369">
                  <c:v>3.1173999999999999</c:v>
                </c:pt>
                <c:pt idx="43370">
                  <c:v>3.1699000000000002</c:v>
                </c:pt>
                <c:pt idx="43371">
                  <c:v>3.1839</c:v>
                </c:pt>
                <c:pt idx="43372">
                  <c:v>3.2003000000000004</c:v>
                </c:pt>
                <c:pt idx="43373">
                  <c:v>3.0886</c:v>
                </c:pt>
                <c:pt idx="43374">
                  <c:v>3.1409000000000002</c:v>
                </c:pt>
                <c:pt idx="43375">
                  <c:v>3.2286000000000001</c:v>
                </c:pt>
                <c:pt idx="43376">
                  <c:v>3.2107000000000001</c:v>
                </c:pt>
                <c:pt idx="43377">
                  <c:v>3.1253000000000002</c:v>
                </c:pt>
                <c:pt idx="43378">
                  <c:v>3.0992000000000002</c:v>
                </c:pt>
                <c:pt idx="43379">
                  <c:v>3.0972000000000004</c:v>
                </c:pt>
                <c:pt idx="43380">
                  <c:v>3.1224000000000003</c:v>
                </c:pt>
                <c:pt idx="43381">
                  <c:v>3.1715</c:v>
                </c:pt>
                <c:pt idx="43382">
                  <c:v>2.9915000000000003</c:v>
                </c:pt>
                <c:pt idx="43383">
                  <c:v>3.0339</c:v>
                </c:pt>
                <c:pt idx="43384">
                  <c:v>3.0157000000000003</c:v>
                </c:pt>
                <c:pt idx="43385">
                  <c:v>2.9877000000000002</c:v>
                </c:pt>
                <c:pt idx="43386">
                  <c:v>2.9140000000000001</c:v>
                </c:pt>
                <c:pt idx="43387">
                  <c:v>2.8599000000000001</c:v>
                </c:pt>
                <c:pt idx="43388">
                  <c:v>2.7179000000000002</c:v>
                </c:pt>
                <c:pt idx="43389">
                  <c:v>2.7389000000000001</c:v>
                </c:pt>
                <c:pt idx="43390">
                  <c:v>2.8320000000000003</c:v>
                </c:pt>
                <c:pt idx="43391">
                  <c:v>2.6118000000000001</c:v>
                </c:pt>
                <c:pt idx="43392">
                  <c:v>2.5851000000000002</c:v>
                </c:pt>
                <c:pt idx="43393">
                  <c:v>2.5769000000000002</c:v>
                </c:pt>
                <c:pt idx="43394">
                  <c:v>2.3789000000000002</c:v>
                </c:pt>
                <c:pt idx="43395">
                  <c:v>2.3071000000000002</c:v>
                </c:pt>
                <c:pt idx="43396">
                  <c:v>2.2364999999999999</c:v>
                </c:pt>
                <c:pt idx="43397">
                  <c:v>2.2192000000000003</c:v>
                </c:pt>
                <c:pt idx="43398">
                  <c:v>2.1217000000000001</c:v>
                </c:pt>
                <c:pt idx="43399">
                  <c:v>2.0739999999999998</c:v>
                </c:pt>
                <c:pt idx="43400">
                  <c:v>2.0127000000000002</c:v>
                </c:pt>
                <c:pt idx="43401">
                  <c:v>1.9952000000000003</c:v>
                </c:pt>
                <c:pt idx="43402">
                  <c:v>2.0287000000000002</c:v>
                </c:pt>
                <c:pt idx="43403">
                  <c:v>1.9278</c:v>
                </c:pt>
                <c:pt idx="43404">
                  <c:v>1.8467</c:v>
                </c:pt>
                <c:pt idx="43405">
                  <c:v>1.8525</c:v>
                </c:pt>
                <c:pt idx="43406">
                  <c:v>1.8324000000000003</c:v>
                </c:pt>
                <c:pt idx="43407">
                  <c:v>1.8286000000000002</c:v>
                </c:pt>
                <c:pt idx="43408">
                  <c:v>1.7009000000000001</c:v>
                </c:pt>
                <c:pt idx="43409">
                  <c:v>1.6516999999999999</c:v>
                </c:pt>
                <c:pt idx="43410">
                  <c:v>1.6567000000000001</c:v>
                </c:pt>
                <c:pt idx="43411">
                  <c:v>1.5936000000000001</c:v>
                </c:pt>
                <c:pt idx="43412">
                  <c:v>1.5155000000000001</c:v>
                </c:pt>
                <c:pt idx="43413">
                  <c:v>1.5917000000000001</c:v>
                </c:pt>
                <c:pt idx="43414">
                  <c:v>1.6212</c:v>
                </c:pt>
                <c:pt idx="43415">
                  <c:v>1.4571000000000001</c:v>
                </c:pt>
                <c:pt idx="43416">
                  <c:v>1.3646000000000003</c:v>
                </c:pt>
                <c:pt idx="43417">
                  <c:v>1.3452000000000002</c:v>
                </c:pt>
                <c:pt idx="43418">
                  <c:v>1.2723000000000002</c:v>
                </c:pt>
                <c:pt idx="43419">
                  <c:v>1.2689000000000001</c:v>
                </c:pt>
                <c:pt idx="43420">
                  <c:v>1.2113</c:v>
                </c:pt>
                <c:pt idx="43421">
                  <c:v>1.2089000000000001</c:v>
                </c:pt>
                <c:pt idx="43422">
                  <c:v>1.1593</c:v>
                </c:pt>
                <c:pt idx="43423">
                  <c:v>1.1194000000000002</c:v>
                </c:pt>
                <c:pt idx="43424">
                  <c:v>1.1666000000000001</c:v>
                </c:pt>
                <c:pt idx="43425">
                  <c:v>1.103</c:v>
                </c:pt>
                <c:pt idx="43426">
                  <c:v>1.0916000000000001</c:v>
                </c:pt>
                <c:pt idx="43427">
                  <c:v>1.0676000000000001</c:v>
                </c:pt>
                <c:pt idx="43428">
                  <c:v>1.0079</c:v>
                </c:pt>
                <c:pt idx="43429">
                  <c:v>1.0235000000000001</c:v>
                </c:pt>
                <c:pt idx="43430">
                  <c:v>0.97929999999999995</c:v>
                </c:pt>
                <c:pt idx="43431">
                  <c:v>0.96110000000000007</c:v>
                </c:pt>
                <c:pt idx="43432">
                  <c:v>0.95890000000000009</c:v>
                </c:pt>
                <c:pt idx="43433">
                  <c:v>0.9416000000000001</c:v>
                </c:pt>
                <c:pt idx="43434">
                  <c:v>0.91670000000000007</c:v>
                </c:pt>
                <c:pt idx="43435">
                  <c:v>0.89810000000000001</c:v>
                </c:pt>
                <c:pt idx="43436">
                  <c:v>0.88660000000000005</c:v>
                </c:pt>
                <c:pt idx="43437">
                  <c:v>0.87670000000000003</c:v>
                </c:pt>
                <c:pt idx="43438">
                  <c:v>0.81790000000000007</c:v>
                </c:pt>
                <c:pt idx="43439">
                  <c:v>0.81340000000000012</c:v>
                </c:pt>
                <c:pt idx="43440">
                  <c:v>0.8407</c:v>
                </c:pt>
                <c:pt idx="43441">
                  <c:v>0.78570000000000007</c:v>
                </c:pt>
                <c:pt idx="43442">
                  <c:v>0.77039999999999997</c:v>
                </c:pt>
                <c:pt idx="43443">
                  <c:v>0.76319999999999999</c:v>
                </c:pt>
                <c:pt idx="43444">
                  <c:v>0.75950000000000006</c:v>
                </c:pt>
                <c:pt idx="43445">
                  <c:v>0.73899999999999999</c:v>
                </c:pt>
                <c:pt idx="43446">
                  <c:v>0.76210000000000011</c:v>
                </c:pt>
                <c:pt idx="43447">
                  <c:v>0.76029999999999998</c:v>
                </c:pt>
                <c:pt idx="43448">
                  <c:v>0.74500000000000011</c:v>
                </c:pt>
                <c:pt idx="43449">
                  <c:v>0.7158000000000001</c:v>
                </c:pt>
                <c:pt idx="43450">
                  <c:v>0.72950000000000004</c:v>
                </c:pt>
                <c:pt idx="43451">
                  <c:v>0.7137</c:v>
                </c:pt>
                <c:pt idx="43452">
                  <c:v>0.71060000000000001</c:v>
                </c:pt>
                <c:pt idx="43453">
                  <c:v>0.70240000000000002</c:v>
                </c:pt>
                <c:pt idx="43454">
                  <c:v>0.68880000000000008</c:v>
                </c:pt>
                <c:pt idx="43455">
                  <c:v>0.68369999999999997</c:v>
                </c:pt>
                <c:pt idx="43456">
                  <c:v>0.65600000000000003</c:v>
                </c:pt>
                <c:pt idx="43457">
                  <c:v>0.66449999999999998</c:v>
                </c:pt>
                <c:pt idx="43458">
                  <c:v>0.65839999999999999</c:v>
                </c:pt>
                <c:pt idx="43459">
                  <c:v>0.64420000000000011</c:v>
                </c:pt>
                <c:pt idx="43460">
                  <c:v>0.62709999999999999</c:v>
                </c:pt>
                <c:pt idx="43461">
                  <c:v>0.62060000000000004</c:v>
                </c:pt>
                <c:pt idx="43462">
                  <c:v>0.60899999999999999</c:v>
                </c:pt>
                <c:pt idx="43463">
                  <c:v>0.58940000000000003</c:v>
                </c:pt>
                <c:pt idx="43464">
                  <c:v>0.57110000000000005</c:v>
                </c:pt>
                <c:pt idx="43465">
                  <c:v>0.57630000000000003</c:v>
                </c:pt>
                <c:pt idx="43466">
                  <c:v>0.57889999999999997</c:v>
                </c:pt>
                <c:pt idx="43467">
                  <c:v>0.58010000000000006</c:v>
                </c:pt>
                <c:pt idx="43468">
                  <c:v>0.55810000000000004</c:v>
                </c:pt>
                <c:pt idx="43469">
                  <c:v>0.55060000000000009</c:v>
                </c:pt>
                <c:pt idx="43470">
                  <c:v>0.55670000000000008</c:v>
                </c:pt>
                <c:pt idx="43471">
                  <c:v>0.55380000000000007</c:v>
                </c:pt>
                <c:pt idx="43472">
                  <c:v>0.5343</c:v>
                </c:pt>
                <c:pt idx="43473">
                  <c:v>0.52710000000000001</c:v>
                </c:pt>
                <c:pt idx="43474">
                  <c:v>0.53639999999999999</c:v>
                </c:pt>
                <c:pt idx="43475">
                  <c:v>0.48750000000000004</c:v>
                </c:pt>
                <c:pt idx="43476">
                  <c:v>0.48440000000000005</c:v>
                </c:pt>
                <c:pt idx="43477">
                  <c:v>0.48070000000000007</c:v>
                </c:pt>
                <c:pt idx="43478">
                  <c:v>0.49829999999999997</c:v>
                </c:pt>
                <c:pt idx="43479">
                  <c:v>0.48520000000000008</c:v>
                </c:pt>
                <c:pt idx="43480">
                  <c:v>0.47619999999999996</c:v>
                </c:pt>
                <c:pt idx="43481">
                  <c:v>0.47300000000000009</c:v>
                </c:pt>
                <c:pt idx="43482">
                  <c:v>0.47190000000000004</c:v>
                </c:pt>
                <c:pt idx="43483">
                  <c:v>0.46970000000000001</c:v>
                </c:pt>
                <c:pt idx="43484">
                  <c:v>0.46020000000000005</c:v>
                </c:pt>
                <c:pt idx="43485">
                  <c:v>0.44969999999999999</c:v>
                </c:pt>
                <c:pt idx="43486">
                  <c:v>0.44120000000000004</c:v>
                </c:pt>
                <c:pt idx="43487">
                  <c:v>0.43789999999999996</c:v>
                </c:pt>
                <c:pt idx="43488">
                  <c:v>0.43250000000000005</c:v>
                </c:pt>
                <c:pt idx="43489">
                  <c:v>0.42510000000000003</c:v>
                </c:pt>
                <c:pt idx="43490">
                  <c:v>0.40890000000000004</c:v>
                </c:pt>
                <c:pt idx="43491">
                  <c:v>0.40350000000000003</c:v>
                </c:pt>
                <c:pt idx="43492">
                  <c:v>0.39870000000000005</c:v>
                </c:pt>
                <c:pt idx="43493">
                  <c:v>0.40250000000000008</c:v>
                </c:pt>
                <c:pt idx="43494">
                  <c:v>0.39090000000000003</c:v>
                </c:pt>
                <c:pt idx="43495">
                  <c:v>0.39050000000000001</c:v>
                </c:pt>
                <c:pt idx="43496">
                  <c:v>0.37640000000000001</c:v>
                </c:pt>
                <c:pt idx="43497">
                  <c:v>0.37280000000000002</c:v>
                </c:pt>
                <c:pt idx="43498">
                  <c:v>0.37620000000000003</c:v>
                </c:pt>
                <c:pt idx="43499">
                  <c:v>0.36240000000000006</c:v>
                </c:pt>
                <c:pt idx="43500">
                  <c:v>0.35630000000000006</c:v>
                </c:pt>
                <c:pt idx="43501">
                  <c:v>0.35590000000000005</c:v>
                </c:pt>
                <c:pt idx="43502">
                  <c:v>0.35339999999999999</c:v>
                </c:pt>
                <c:pt idx="43503">
                  <c:v>0.35299999999999998</c:v>
                </c:pt>
                <c:pt idx="43504">
                  <c:v>0.34560000000000002</c:v>
                </c:pt>
                <c:pt idx="43505">
                  <c:v>0.34060000000000001</c:v>
                </c:pt>
                <c:pt idx="43506">
                  <c:v>0.32980000000000004</c:v>
                </c:pt>
                <c:pt idx="43507">
                  <c:v>0.3271</c:v>
                </c:pt>
                <c:pt idx="43508">
                  <c:v>0.31410000000000005</c:v>
                </c:pt>
                <c:pt idx="43509">
                  <c:v>0.3145</c:v>
                </c:pt>
                <c:pt idx="43510">
                  <c:v>0.31309999999999999</c:v>
                </c:pt>
                <c:pt idx="43511">
                  <c:v>0.30870000000000003</c:v>
                </c:pt>
                <c:pt idx="43512">
                  <c:v>0.30590000000000006</c:v>
                </c:pt>
                <c:pt idx="43513">
                  <c:v>0.29510000000000003</c:v>
                </c:pt>
                <c:pt idx="43514">
                  <c:v>0.29580000000000001</c:v>
                </c:pt>
                <c:pt idx="43515">
                  <c:v>0.29660000000000003</c:v>
                </c:pt>
                <c:pt idx="43516">
                  <c:v>0.28940000000000005</c:v>
                </c:pt>
                <c:pt idx="43517">
                  <c:v>0.28210000000000002</c:v>
                </c:pt>
                <c:pt idx="43518">
                  <c:v>0.28399999999999997</c:v>
                </c:pt>
                <c:pt idx="43519">
                  <c:v>0.2787</c:v>
                </c:pt>
                <c:pt idx="43520">
                  <c:v>0.27450000000000002</c:v>
                </c:pt>
                <c:pt idx="43521">
                  <c:v>0.27260000000000001</c:v>
                </c:pt>
                <c:pt idx="43522">
                  <c:v>0.2656</c:v>
                </c:pt>
                <c:pt idx="43523">
                  <c:v>0.2651</c:v>
                </c:pt>
                <c:pt idx="43524">
                  <c:v>0.25600000000000001</c:v>
                </c:pt>
                <c:pt idx="43525">
                  <c:v>0.246</c:v>
                </c:pt>
                <c:pt idx="43526">
                  <c:v>0.24209999999999998</c:v>
                </c:pt>
                <c:pt idx="43527">
                  <c:v>0.23950000000000002</c:v>
                </c:pt>
                <c:pt idx="43528">
                  <c:v>0.24380000000000002</c:v>
                </c:pt>
                <c:pt idx="43529">
                  <c:v>0.24260000000000004</c:v>
                </c:pt>
                <c:pt idx="43530">
                  <c:v>0.23769999999999999</c:v>
                </c:pt>
                <c:pt idx="43531">
                  <c:v>0.22810000000000002</c:v>
                </c:pt>
                <c:pt idx="43532">
                  <c:v>0.22540000000000002</c:v>
                </c:pt>
                <c:pt idx="43533">
                  <c:v>0.22559999999999999</c:v>
                </c:pt>
                <c:pt idx="43534">
                  <c:v>0.21709999999999999</c:v>
                </c:pt>
                <c:pt idx="43535">
                  <c:v>0.21480000000000002</c:v>
                </c:pt>
                <c:pt idx="43536">
                  <c:v>0.21509999999999999</c:v>
                </c:pt>
                <c:pt idx="43537">
                  <c:v>0.21050000000000002</c:v>
                </c:pt>
                <c:pt idx="43538">
                  <c:v>0.2089</c:v>
                </c:pt>
                <c:pt idx="43539">
                  <c:v>0.20480000000000001</c:v>
                </c:pt>
                <c:pt idx="43540">
                  <c:v>0.20070000000000002</c:v>
                </c:pt>
                <c:pt idx="43541">
                  <c:v>0.20470000000000002</c:v>
                </c:pt>
                <c:pt idx="43542">
                  <c:v>0.2036</c:v>
                </c:pt>
                <c:pt idx="43543">
                  <c:v>0.1978</c:v>
                </c:pt>
                <c:pt idx="43544">
                  <c:v>0.19390000000000002</c:v>
                </c:pt>
                <c:pt idx="43545">
                  <c:v>0.18810000000000002</c:v>
                </c:pt>
                <c:pt idx="43546">
                  <c:v>0.18840000000000001</c:v>
                </c:pt>
                <c:pt idx="43547">
                  <c:v>0.18759999999999999</c:v>
                </c:pt>
                <c:pt idx="43548">
                  <c:v>0.188</c:v>
                </c:pt>
                <c:pt idx="43549">
                  <c:v>0.18740000000000001</c:v>
                </c:pt>
                <c:pt idx="43550">
                  <c:v>0.17800000000000002</c:v>
                </c:pt>
                <c:pt idx="43551">
                  <c:v>0.17830000000000001</c:v>
                </c:pt>
                <c:pt idx="43552">
                  <c:v>0.18160000000000001</c:v>
                </c:pt>
                <c:pt idx="43553">
                  <c:v>0.17800000000000002</c:v>
                </c:pt>
                <c:pt idx="43554">
                  <c:v>0.1757</c:v>
                </c:pt>
                <c:pt idx="43555">
                  <c:v>0.16900000000000001</c:v>
                </c:pt>
                <c:pt idx="43556">
                  <c:v>0.1704</c:v>
                </c:pt>
                <c:pt idx="43557">
                  <c:v>0.16890000000000002</c:v>
                </c:pt>
                <c:pt idx="43558">
                  <c:v>0.16920000000000002</c:v>
                </c:pt>
                <c:pt idx="43559">
                  <c:v>0.16870000000000002</c:v>
                </c:pt>
                <c:pt idx="43560">
                  <c:v>0.16880000000000001</c:v>
                </c:pt>
                <c:pt idx="43561">
                  <c:v>0.16710000000000003</c:v>
                </c:pt>
                <c:pt idx="43562">
                  <c:v>0.16420000000000001</c:v>
                </c:pt>
                <c:pt idx="43563">
                  <c:v>0.16750000000000001</c:v>
                </c:pt>
                <c:pt idx="43564">
                  <c:v>0.16810000000000003</c:v>
                </c:pt>
                <c:pt idx="43565">
                  <c:v>0.1668</c:v>
                </c:pt>
                <c:pt idx="43566">
                  <c:v>0.16830000000000001</c:v>
                </c:pt>
                <c:pt idx="43567">
                  <c:v>0.16720000000000002</c:v>
                </c:pt>
                <c:pt idx="43568">
                  <c:v>0.16750000000000001</c:v>
                </c:pt>
                <c:pt idx="43569">
                  <c:v>0.16790000000000002</c:v>
                </c:pt>
                <c:pt idx="43570">
                  <c:v>0.16870000000000002</c:v>
                </c:pt>
                <c:pt idx="43571">
                  <c:v>0.16880000000000001</c:v>
                </c:pt>
                <c:pt idx="43572">
                  <c:v>0.1714</c:v>
                </c:pt>
                <c:pt idx="43573">
                  <c:v>0.16990000000000002</c:v>
                </c:pt>
                <c:pt idx="43574">
                  <c:v>0.17420000000000002</c:v>
                </c:pt>
                <c:pt idx="43575">
                  <c:v>0.17730000000000001</c:v>
                </c:pt>
                <c:pt idx="43576">
                  <c:v>0.17820000000000003</c:v>
                </c:pt>
                <c:pt idx="43577">
                  <c:v>0.1754</c:v>
                </c:pt>
                <c:pt idx="43578">
                  <c:v>0.18340000000000001</c:v>
                </c:pt>
                <c:pt idx="43579">
                  <c:v>0.18500000000000003</c:v>
                </c:pt>
                <c:pt idx="43580">
                  <c:v>0.1905</c:v>
                </c:pt>
                <c:pt idx="43581">
                  <c:v>0.19170000000000001</c:v>
                </c:pt>
                <c:pt idx="43582">
                  <c:v>0.19700000000000001</c:v>
                </c:pt>
                <c:pt idx="43583">
                  <c:v>0.20440000000000003</c:v>
                </c:pt>
                <c:pt idx="43584">
                  <c:v>0.21030000000000004</c:v>
                </c:pt>
                <c:pt idx="43585">
                  <c:v>0.21680000000000002</c:v>
                </c:pt>
                <c:pt idx="43586">
                  <c:v>0.21870000000000001</c:v>
                </c:pt>
                <c:pt idx="43587">
                  <c:v>0.22490000000000002</c:v>
                </c:pt>
                <c:pt idx="43588">
                  <c:v>0.22919999999999999</c:v>
                </c:pt>
                <c:pt idx="43589">
                  <c:v>0.23599999999999999</c:v>
                </c:pt>
                <c:pt idx="43590">
                  <c:v>0.2492</c:v>
                </c:pt>
                <c:pt idx="43591">
                  <c:v>0.25690000000000002</c:v>
                </c:pt>
                <c:pt idx="43592">
                  <c:v>0.27080000000000004</c:v>
                </c:pt>
                <c:pt idx="43593">
                  <c:v>0.28199999999999997</c:v>
                </c:pt>
                <c:pt idx="43594">
                  <c:v>0.29049999999999998</c:v>
                </c:pt>
                <c:pt idx="43595">
                  <c:v>0.30970000000000003</c:v>
                </c:pt>
                <c:pt idx="43596">
                  <c:v>0.31320000000000003</c:v>
                </c:pt>
                <c:pt idx="43597">
                  <c:v>0.33879999999999999</c:v>
                </c:pt>
                <c:pt idx="43598">
                  <c:v>0.36880000000000002</c:v>
                </c:pt>
                <c:pt idx="43599">
                  <c:v>0.38719999999999999</c:v>
                </c:pt>
                <c:pt idx="43600">
                  <c:v>0.42270000000000008</c:v>
                </c:pt>
                <c:pt idx="43601">
                  <c:v>0.46750000000000003</c:v>
                </c:pt>
                <c:pt idx="43602">
                  <c:v>0.49490000000000001</c:v>
                </c:pt>
                <c:pt idx="43603">
                  <c:v>0.51760000000000006</c:v>
                </c:pt>
                <c:pt idx="43604">
                  <c:v>0.56100000000000005</c:v>
                </c:pt>
                <c:pt idx="43605">
                  <c:v>0.57920000000000005</c:v>
                </c:pt>
                <c:pt idx="43606">
                  <c:v>0.60610000000000008</c:v>
                </c:pt>
                <c:pt idx="43607">
                  <c:v>0.66470000000000007</c:v>
                </c:pt>
                <c:pt idx="43608">
                  <c:v>0.67510000000000003</c:v>
                </c:pt>
                <c:pt idx="43609">
                  <c:v>0.70130000000000003</c:v>
                </c:pt>
                <c:pt idx="43610">
                  <c:v>0.74140000000000006</c:v>
                </c:pt>
                <c:pt idx="43611">
                  <c:v>0.78080000000000005</c:v>
                </c:pt>
                <c:pt idx="43612">
                  <c:v>0.86010000000000009</c:v>
                </c:pt>
                <c:pt idx="43613">
                  <c:v>0.92669999999999997</c:v>
                </c:pt>
                <c:pt idx="43614">
                  <c:v>0.9899</c:v>
                </c:pt>
                <c:pt idx="43615">
                  <c:v>1.0551000000000001</c:v>
                </c:pt>
                <c:pt idx="43616">
                  <c:v>1.1807000000000001</c:v>
                </c:pt>
                <c:pt idx="43617">
                  <c:v>1.2685000000000002</c:v>
                </c:pt>
                <c:pt idx="43618">
                  <c:v>1.2565</c:v>
                </c:pt>
                <c:pt idx="43619">
                  <c:v>1.3988</c:v>
                </c:pt>
                <c:pt idx="43620">
                  <c:v>1.4414</c:v>
                </c:pt>
                <c:pt idx="43621">
                  <c:v>1.5869</c:v>
                </c:pt>
                <c:pt idx="43622">
                  <c:v>1.7210999999999999</c:v>
                </c:pt>
                <c:pt idx="43623">
                  <c:v>1.8599000000000001</c:v>
                </c:pt>
                <c:pt idx="43624">
                  <c:v>1.8094999999999999</c:v>
                </c:pt>
                <c:pt idx="43625">
                  <c:v>1.8729</c:v>
                </c:pt>
                <c:pt idx="43626">
                  <c:v>2.0381</c:v>
                </c:pt>
                <c:pt idx="43627">
                  <c:v>2.2044000000000001</c:v>
                </c:pt>
                <c:pt idx="43628">
                  <c:v>2.9220000000000002</c:v>
                </c:pt>
                <c:pt idx="43629">
                  <c:v>2.7878000000000003</c:v>
                </c:pt>
                <c:pt idx="43630">
                  <c:v>3.1126000000000005</c:v>
                </c:pt>
                <c:pt idx="43631">
                  <c:v>3.0431000000000004</c:v>
                </c:pt>
                <c:pt idx="43632">
                  <c:v>3.2244999999999999</c:v>
                </c:pt>
                <c:pt idx="43633">
                  <c:v>3.3939000000000004</c:v>
                </c:pt>
                <c:pt idx="43634">
                  <c:v>3.411</c:v>
                </c:pt>
                <c:pt idx="43635">
                  <c:v>3.6046</c:v>
                </c:pt>
                <c:pt idx="43636">
                  <c:v>3.7113999999999998</c:v>
                </c:pt>
                <c:pt idx="43637">
                  <c:v>3.8815</c:v>
                </c:pt>
                <c:pt idx="43638">
                  <c:v>3.7354000000000003</c:v>
                </c:pt>
                <c:pt idx="43639">
                  <c:v>3.8067000000000002</c:v>
                </c:pt>
                <c:pt idx="43640">
                  <c:v>3.8865000000000003</c:v>
                </c:pt>
                <c:pt idx="43641">
                  <c:v>3.7957999999999998</c:v>
                </c:pt>
                <c:pt idx="43642">
                  <c:v>3.9000000000000004</c:v>
                </c:pt>
                <c:pt idx="43643">
                  <c:v>3.9922</c:v>
                </c:pt>
                <c:pt idx="43644">
                  <c:v>3.9963000000000002</c:v>
                </c:pt>
                <c:pt idx="43645">
                  <c:v>3.891</c:v>
                </c:pt>
                <c:pt idx="43646">
                  <c:v>4.0529999999999999</c:v>
                </c:pt>
                <c:pt idx="43647">
                  <c:v>4.1210000000000004</c:v>
                </c:pt>
                <c:pt idx="43648">
                  <c:v>4.0752000000000006</c:v>
                </c:pt>
                <c:pt idx="43649">
                  <c:v>4.1761000000000008</c:v>
                </c:pt>
                <c:pt idx="43650">
                  <c:v>4.0573000000000006</c:v>
                </c:pt>
                <c:pt idx="43651">
                  <c:v>4.2612000000000005</c:v>
                </c:pt>
                <c:pt idx="43652">
                  <c:v>4.2104999999999997</c:v>
                </c:pt>
                <c:pt idx="43653">
                  <c:v>4.3</c:v>
                </c:pt>
                <c:pt idx="43654">
                  <c:v>4.2722000000000007</c:v>
                </c:pt>
                <c:pt idx="43655">
                  <c:v>4.2487000000000004</c:v>
                </c:pt>
                <c:pt idx="43656">
                  <c:v>4.1415999999999995</c:v>
                </c:pt>
                <c:pt idx="43657">
                  <c:v>3.9503000000000004</c:v>
                </c:pt>
                <c:pt idx="43658">
                  <c:v>3.7961</c:v>
                </c:pt>
                <c:pt idx="43659">
                  <c:v>3.8656000000000001</c:v>
                </c:pt>
                <c:pt idx="43660">
                  <c:v>4.3242000000000003</c:v>
                </c:pt>
                <c:pt idx="43661">
                  <c:v>4.1423000000000005</c:v>
                </c:pt>
                <c:pt idx="43662">
                  <c:v>3.8925000000000001</c:v>
                </c:pt>
                <c:pt idx="43663">
                  <c:v>4.1192000000000002</c:v>
                </c:pt>
                <c:pt idx="43664">
                  <c:v>4.2473000000000001</c:v>
                </c:pt>
                <c:pt idx="43665">
                  <c:v>4.0203000000000007</c:v>
                </c:pt>
                <c:pt idx="43666">
                  <c:v>4.0674999999999999</c:v>
                </c:pt>
                <c:pt idx="43667">
                  <c:v>4.0133000000000001</c:v>
                </c:pt>
                <c:pt idx="43668">
                  <c:v>3.7966000000000002</c:v>
                </c:pt>
                <c:pt idx="43669">
                  <c:v>3.8252000000000006</c:v>
                </c:pt>
                <c:pt idx="43670">
                  <c:v>4.0015999999999998</c:v>
                </c:pt>
                <c:pt idx="43671">
                  <c:v>3.8022</c:v>
                </c:pt>
                <c:pt idx="43672">
                  <c:v>3.8649000000000004</c:v>
                </c:pt>
                <c:pt idx="43673">
                  <c:v>3.6439000000000004</c:v>
                </c:pt>
                <c:pt idx="43674">
                  <c:v>3.4424999999999999</c:v>
                </c:pt>
                <c:pt idx="43675">
                  <c:v>3.2944000000000004</c:v>
                </c:pt>
                <c:pt idx="43676">
                  <c:v>3.2075000000000005</c:v>
                </c:pt>
                <c:pt idx="43677">
                  <c:v>3.0769000000000002</c:v>
                </c:pt>
                <c:pt idx="43678">
                  <c:v>3.1207000000000003</c:v>
                </c:pt>
                <c:pt idx="43679">
                  <c:v>3.1522000000000001</c:v>
                </c:pt>
                <c:pt idx="43680">
                  <c:v>3.1124000000000001</c:v>
                </c:pt>
                <c:pt idx="43681">
                  <c:v>3.1232000000000002</c:v>
                </c:pt>
                <c:pt idx="43682">
                  <c:v>3.0065000000000004</c:v>
                </c:pt>
                <c:pt idx="43683">
                  <c:v>2.9538000000000002</c:v>
                </c:pt>
                <c:pt idx="43684">
                  <c:v>2.9922000000000004</c:v>
                </c:pt>
                <c:pt idx="43685">
                  <c:v>2.9978000000000002</c:v>
                </c:pt>
                <c:pt idx="43686">
                  <c:v>2.9676</c:v>
                </c:pt>
                <c:pt idx="43687">
                  <c:v>2.9580000000000002</c:v>
                </c:pt>
                <c:pt idx="43688">
                  <c:v>2.9367999999999999</c:v>
                </c:pt>
                <c:pt idx="43689">
                  <c:v>2.8412000000000002</c:v>
                </c:pt>
                <c:pt idx="43690">
                  <c:v>2.6820000000000004</c:v>
                </c:pt>
                <c:pt idx="43691">
                  <c:v>2.5954999999999999</c:v>
                </c:pt>
                <c:pt idx="43692">
                  <c:v>2.4921000000000002</c:v>
                </c:pt>
                <c:pt idx="43693">
                  <c:v>2.4255</c:v>
                </c:pt>
                <c:pt idx="43694">
                  <c:v>2.3210999999999999</c:v>
                </c:pt>
                <c:pt idx="43695">
                  <c:v>2.3077999999999999</c:v>
                </c:pt>
                <c:pt idx="43696">
                  <c:v>2.2221000000000002</c:v>
                </c:pt>
                <c:pt idx="43697">
                  <c:v>2.1806000000000001</c:v>
                </c:pt>
                <c:pt idx="43698">
                  <c:v>2.0911000000000004</c:v>
                </c:pt>
                <c:pt idx="43699">
                  <c:v>2.0084</c:v>
                </c:pt>
                <c:pt idx="43700">
                  <c:v>1.9672000000000001</c:v>
                </c:pt>
                <c:pt idx="43701">
                  <c:v>1.9143000000000001</c:v>
                </c:pt>
                <c:pt idx="43702">
                  <c:v>1.8539000000000003</c:v>
                </c:pt>
                <c:pt idx="43703">
                  <c:v>1.8388000000000002</c:v>
                </c:pt>
                <c:pt idx="43704">
                  <c:v>1.7674000000000001</c:v>
                </c:pt>
                <c:pt idx="43705">
                  <c:v>1.7222000000000002</c:v>
                </c:pt>
                <c:pt idx="43706">
                  <c:v>1.7138000000000002</c:v>
                </c:pt>
                <c:pt idx="43707">
                  <c:v>1.6632000000000002</c:v>
                </c:pt>
                <c:pt idx="43708">
                  <c:v>1.6437999999999999</c:v>
                </c:pt>
                <c:pt idx="43709">
                  <c:v>1.6026</c:v>
                </c:pt>
                <c:pt idx="43710">
                  <c:v>1.5659000000000001</c:v>
                </c:pt>
                <c:pt idx="43711">
                  <c:v>1.5627000000000002</c:v>
                </c:pt>
                <c:pt idx="43712">
                  <c:v>1.5122</c:v>
                </c:pt>
                <c:pt idx="43713">
                  <c:v>1.4668000000000001</c:v>
                </c:pt>
                <c:pt idx="43714">
                  <c:v>1.4324000000000001</c:v>
                </c:pt>
                <c:pt idx="43715">
                  <c:v>1.4146000000000001</c:v>
                </c:pt>
                <c:pt idx="43716">
                  <c:v>1.3663000000000001</c:v>
                </c:pt>
                <c:pt idx="43717">
                  <c:v>1.3456000000000001</c:v>
                </c:pt>
                <c:pt idx="43718">
                  <c:v>1.3276000000000001</c:v>
                </c:pt>
                <c:pt idx="43719">
                  <c:v>1.3</c:v>
                </c:pt>
                <c:pt idx="43720">
                  <c:v>1.2783</c:v>
                </c:pt>
                <c:pt idx="43721">
                  <c:v>1.2551000000000001</c:v>
                </c:pt>
                <c:pt idx="43722">
                  <c:v>1.2299</c:v>
                </c:pt>
                <c:pt idx="43723">
                  <c:v>1.2082000000000002</c:v>
                </c:pt>
                <c:pt idx="43724">
                  <c:v>1.2025000000000001</c:v>
                </c:pt>
                <c:pt idx="43725">
                  <c:v>1.1725000000000001</c:v>
                </c:pt>
                <c:pt idx="43726">
                  <c:v>1.1614000000000002</c:v>
                </c:pt>
                <c:pt idx="43727">
                  <c:v>1.1303000000000001</c:v>
                </c:pt>
                <c:pt idx="43728">
                  <c:v>1.1448</c:v>
                </c:pt>
                <c:pt idx="43729">
                  <c:v>1.1199000000000001</c:v>
                </c:pt>
                <c:pt idx="43730">
                  <c:v>1.0987</c:v>
                </c:pt>
                <c:pt idx="43731">
                  <c:v>1.0927</c:v>
                </c:pt>
                <c:pt idx="43732">
                  <c:v>1.0692999999999999</c:v>
                </c:pt>
                <c:pt idx="43733">
                  <c:v>1.0459000000000001</c:v>
                </c:pt>
                <c:pt idx="43734">
                  <c:v>1.0294000000000001</c:v>
                </c:pt>
                <c:pt idx="43735">
                  <c:v>1.0155000000000001</c:v>
                </c:pt>
                <c:pt idx="43736">
                  <c:v>0.99130000000000007</c:v>
                </c:pt>
                <c:pt idx="43737">
                  <c:v>0.99600000000000011</c:v>
                </c:pt>
                <c:pt idx="43738">
                  <c:v>0.98350000000000015</c:v>
                </c:pt>
                <c:pt idx="43739">
                  <c:v>0.98480000000000012</c:v>
                </c:pt>
                <c:pt idx="43740">
                  <c:v>0.97630000000000006</c:v>
                </c:pt>
                <c:pt idx="43741">
                  <c:v>0.97140000000000004</c:v>
                </c:pt>
                <c:pt idx="43742">
                  <c:v>0.94940000000000002</c:v>
                </c:pt>
                <c:pt idx="43743">
                  <c:v>0.94430000000000003</c:v>
                </c:pt>
                <c:pt idx="43744">
                  <c:v>0.95269999999999999</c:v>
                </c:pt>
                <c:pt idx="43745">
                  <c:v>0.92090000000000005</c:v>
                </c:pt>
                <c:pt idx="43746">
                  <c:v>0.90390000000000004</c:v>
                </c:pt>
                <c:pt idx="43747">
                  <c:v>0.88550000000000006</c:v>
                </c:pt>
                <c:pt idx="43748">
                  <c:v>0.88819999999999999</c:v>
                </c:pt>
                <c:pt idx="43749">
                  <c:v>0.87370000000000003</c:v>
                </c:pt>
                <c:pt idx="43750">
                  <c:v>0.87159999999999993</c:v>
                </c:pt>
                <c:pt idx="43751">
                  <c:v>0.87680000000000013</c:v>
                </c:pt>
                <c:pt idx="43752">
                  <c:v>0.88230000000000008</c:v>
                </c:pt>
                <c:pt idx="43753">
                  <c:v>0.85060000000000002</c:v>
                </c:pt>
                <c:pt idx="43754">
                  <c:v>0.8488</c:v>
                </c:pt>
                <c:pt idx="43755">
                  <c:v>0.86730000000000007</c:v>
                </c:pt>
                <c:pt idx="43756">
                  <c:v>0.88200000000000012</c:v>
                </c:pt>
                <c:pt idx="43757">
                  <c:v>0.89239999999999997</c:v>
                </c:pt>
                <c:pt idx="43758">
                  <c:v>0.89840000000000009</c:v>
                </c:pt>
                <c:pt idx="43759">
                  <c:v>0.89789999999999992</c:v>
                </c:pt>
                <c:pt idx="43760">
                  <c:v>0.90229999999999999</c:v>
                </c:pt>
                <c:pt idx="43761">
                  <c:v>0.90450000000000008</c:v>
                </c:pt>
                <c:pt idx="43762">
                  <c:v>0.90580000000000005</c:v>
                </c:pt>
                <c:pt idx="43763">
                  <c:v>0.90329999999999999</c:v>
                </c:pt>
                <c:pt idx="43764">
                  <c:v>0.9</c:v>
                </c:pt>
                <c:pt idx="43765">
                  <c:v>0.89250000000000007</c:v>
                </c:pt>
                <c:pt idx="43766">
                  <c:v>0.86660000000000004</c:v>
                </c:pt>
                <c:pt idx="43767">
                  <c:v>0.79900000000000004</c:v>
                </c:pt>
                <c:pt idx="43768">
                  <c:v>0.77890000000000004</c:v>
                </c:pt>
                <c:pt idx="43769">
                  <c:v>0.77970000000000006</c:v>
                </c:pt>
                <c:pt idx="43770">
                  <c:v>0.7601</c:v>
                </c:pt>
                <c:pt idx="43771">
                  <c:v>0.7681</c:v>
                </c:pt>
                <c:pt idx="43772">
                  <c:v>0.74480000000000013</c:v>
                </c:pt>
                <c:pt idx="43773">
                  <c:v>0.74880000000000013</c:v>
                </c:pt>
                <c:pt idx="43774">
                  <c:v>0.73960000000000004</c:v>
                </c:pt>
                <c:pt idx="43775">
                  <c:v>0.74130000000000007</c:v>
                </c:pt>
                <c:pt idx="43776">
                  <c:v>0.73730000000000007</c:v>
                </c:pt>
                <c:pt idx="43777">
                  <c:v>0.73120000000000007</c:v>
                </c:pt>
                <c:pt idx="43778">
                  <c:v>0.7330000000000001</c:v>
                </c:pt>
                <c:pt idx="43779">
                  <c:v>0.7168000000000001</c:v>
                </c:pt>
                <c:pt idx="43780">
                  <c:v>0.71360000000000001</c:v>
                </c:pt>
                <c:pt idx="43781">
                  <c:v>0.69820000000000004</c:v>
                </c:pt>
                <c:pt idx="43782">
                  <c:v>0.71050000000000013</c:v>
                </c:pt>
                <c:pt idx="43783">
                  <c:v>0.69940000000000002</c:v>
                </c:pt>
                <c:pt idx="43784">
                  <c:v>0.69960000000000011</c:v>
                </c:pt>
                <c:pt idx="43785">
                  <c:v>0.70199999999999996</c:v>
                </c:pt>
                <c:pt idx="43786">
                  <c:v>0.68869999999999998</c:v>
                </c:pt>
                <c:pt idx="43787">
                  <c:v>0.69240000000000013</c:v>
                </c:pt>
                <c:pt idx="43788">
                  <c:v>0.68510000000000004</c:v>
                </c:pt>
                <c:pt idx="43789">
                  <c:v>0.68690000000000007</c:v>
                </c:pt>
                <c:pt idx="43790">
                  <c:v>0.67820000000000003</c:v>
                </c:pt>
                <c:pt idx="43791">
                  <c:v>0.66840000000000011</c:v>
                </c:pt>
                <c:pt idx="43792">
                  <c:v>0.67430000000000012</c:v>
                </c:pt>
                <c:pt idx="43793">
                  <c:v>0.66820000000000013</c:v>
                </c:pt>
                <c:pt idx="43794">
                  <c:v>0.65180000000000005</c:v>
                </c:pt>
                <c:pt idx="43795">
                  <c:v>0.66559999999999997</c:v>
                </c:pt>
                <c:pt idx="43796">
                  <c:v>0.65540000000000009</c:v>
                </c:pt>
                <c:pt idx="43797">
                  <c:v>0.64190000000000003</c:v>
                </c:pt>
                <c:pt idx="43798">
                  <c:v>0.63739999999999997</c:v>
                </c:pt>
                <c:pt idx="43799">
                  <c:v>0.63300000000000001</c:v>
                </c:pt>
                <c:pt idx="43800">
                  <c:v>0.63120000000000009</c:v>
                </c:pt>
                <c:pt idx="43801">
                  <c:v>0.61540000000000006</c:v>
                </c:pt>
                <c:pt idx="43802">
                  <c:v>0.60850000000000004</c:v>
                </c:pt>
                <c:pt idx="43803">
                  <c:v>0.59940000000000004</c:v>
                </c:pt>
                <c:pt idx="43804">
                  <c:v>0.59160000000000001</c:v>
                </c:pt>
                <c:pt idx="43805">
                  <c:v>0.58379999999999999</c:v>
                </c:pt>
                <c:pt idx="43806">
                  <c:v>0.58230000000000004</c:v>
                </c:pt>
                <c:pt idx="43807">
                  <c:v>0.58209999999999995</c:v>
                </c:pt>
                <c:pt idx="43808">
                  <c:v>0.5736</c:v>
                </c:pt>
                <c:pt idx="43809">
                  <c:v>0.57120000000000004</c:v>
                </c:pt>
                <c:pt idx="43810">
                  <c:v>0.55990000000000006</c:v>
                </c:pt>
                <c:pt idx="43811">
                  <c:v>0.56230000000000002</c:v>
                </c:pt>
                <c:pt idx="43812">
                  <c:v>0.5736</c:v>
                </c:pt>
                <c:pt idx="43813">
                  <c:v>0.57430000000000003</c:v>
                </c:pt>
                <c:pt idx="43814">
                  <c:v>0.56010000000000004</c:v>
                </c:pt>
                <c:pt idx="43815">
                  <c:v>0.56369999999999998</c:v>
                </c:pt>
                <c:pt idx="43816">
                  <c:v>0.55149999999999999</c:v>
                </c:pt>
                <c:pt idx="43817">
                  <c:v>0.56079999999999997</c:v>
                </c:pt>
                <c:pt idx="43818">
                  <c:v>0.55759999999999998</c:v>
                </c:pt>
                <c:pt idx="43819">
                  <c:v>0.54050000000000009</c:v>
                </c:pt>
                <c:pt idx="43820">
                  <c:v>0.53410000000000002</c:v>
                </c:pt>
                <c:pt idx="43821">
                  <c:v>0.52510000000000001</c:v>
                </c:pt>
                <c:pt idx="43822">
                  <c:v>0.5131</c:v>
                </c:pt>
                <c:pt idx="43823">
                  <c:v>0.50800000000000001</c:v>
                </c:pt>
                <c:pt idx="43824">
                  <c:v>0.50480000000000003</c:v>
                </c:pt>
                <c:pt idx="43825">
                  <c:v>0.50980000000000003</c:v>
                </c:pt>
                <c:pt idx="43826">
                  <c:v>0.50990000000000002</c:v>
                </c:pt>
                <c:pt idx="43827">
                  <c:v>0.49630000000000002</c:v>
                </c:pt>
                <c:pt idx="43828">
                  <c:v>0.49029999999999996</c:v>
                </c:pt>
                <c:pt idx="43829">
                  <c:v>0.49590000000000001</c:v>
                </c:pt>
                <c:pt idx="43830">
                  <c:v>0.49290000000000006</c:v>
                </c:pt>
                <c:pt idx="43831">
                  <c:v>0.49000000000000005</c:v>
                </c:pt>
                <c:pt idx="43832">
                  <c:v>0.49490000000000001</c:v>
                </c:pt>
                <c:pt idx="43833">
                  <c:v>0.48700000000000004</c:v>
                </c:pt>
                <c:pt idx="43834">
                  <c:v>0.48099999999999998</c:v>
                </c:pt>
                <c:pt idx="43835">
                  <c:v>0.47389999999999999</c:v>
                </c:pt>
                <c:pt idx="43836">
                  <c:v>0.46589999999999998</c:v>
                </c:pt>
                <c:pt idx="43837">
                  <c:v>0.46429999999999999</c:v>
                </c:pt>
                <c:pt idx="43838">
                  <c:v>0.47480000000000006</c:v>
                </c:pt>
                <c:pt idx="43839">
                  <c:v>0.46189999999999998</c:v>
                </c:pt>
                <c:pt idx="43840">
                  <c:v>0.45629999999999998</c:v>
                </c:pt>
                <c:pt idx="43841">
                  <c:v>0.4531</c:v>
                </c:pt>
                <c:pt idx="43842">
                  <c:v>0.44740000000000002</c:v>
                </c:pt>
                <c:pt idx="43843">
                  <c:v>0.45590000000000003</c:v>
                </c:pt>
                <c:pt idx="43844">
                  <c:v>0.45389999999999997</c:v>
                </c:pt>
                <c:pt idx="43845">
                  <c:v>0.44660000000000005</c:v>
                </c:pt>
                <c:pt idx="43846">
                  <c:v>0.44619999999999999</c:v>
                </c:pt>
                <c:pt idx="43847">
                  <c:v>0.44530000000000003</c:v>
                </c:pt>
                <c:pt idx="43848">
                  <c:v>0.44669999999999999</c:v>
                </c:pt>
                <c:pt idx="43849">
                  <c:v>0.44480000000000008</c:v>
                </c:pt>
                <c:pt idx="43850">
                  <c:v>0.43430000000000002</c:v>
                </c:pt>
                <c:pt idx="43851">
                  <c:v>0.43130000000000002</c:v>
                </c:pt>
                <c:pt idx="43852">
                  <c:v>0.43240000000000001</c:v>
                </c:pt>
                <c:pt idx="43853">
                  <c:v>0.42460000000000009</c:v>
                </c:pt>
                <c:pt idx="43854">
                  <c:v>0.42000000000000004</c:v>
                </c:pt>
                <c:pt idx="43855">
                  <c:v>0.41930000000000001</c:v>
                </c:pt>
                <c:pt idx="43856">
                  <c:v>0.40910000000000002</c:v>
                </c:pt>
                <c:pt idx="43857">
                  <c:v>0.40789999999999998</c:v>
                </c:pt>
                <c:pt idx="43858">
                  <c:v>0.40350000000000003</c:v>
                </c:pt>
                <c:pt idx="43859">
                  <c:v>0.40400000000000003</c:v>
                </c:pt>
                <c:pt idx="43860">
                  <c:v>0.40140000000000003</c:v>
                </c:pt>
                <c:pt idx="43861">
                  <c:v>0.39650000000000002</c:v>
                </c:pt>
                <c:pt idx="43862">
                  <c:v>0.39200000000000002</c:v>
                </c:pt>
                <c:pt idx="43863">
                  <c:v>0.3871</c:v>
                </c:pt>
                <c:pt idx="43864">
                  <c:v>0.38650000000000007</c:v>
                </c:pt>
                <c:pt idx="43865">
                  <c:v>0.38730000000000003</c:v>
                </c:pt>
                <c:pt idx="43866">
                  <c:v>0.39640000000000003</c:v>
                </c:pt>
                <c:pt idx="43867">
                  <c:v>0.40400000000000003</c:v>
                </c:pt>
                <c:pt idx="43868">
                  <c:v>0.41210000000000008</c:v>
                </c:pt>
                <c:pt idx="43869">
                  <c:v>0.41620000000000001</c:v>
                </c:pt>
                <c:pt idx="43870">
                  <c:v>0.41830000000000001</c:v>
                </c:pt>
                <c:pt idx="43871">
                  <c:v>0.41840000000000005</c:v>
                </c:pt>
                <c:pt idx="43872">
                  <c:v>0.41970000000000002</c:v>
                </c:pt>
                <c:pt idx="43873">
                  <c:v>0.41810000000000003</c:v>
                </c:pt>
                <c:pt idx="43874">
                  <c:v>0.41680000000000006</c:v>
                </c:pt>
                <c:pt idx="43875">
                  <c:v>0.4153</c:v>
                </c:pt>
                <c:pt idx="43876">
                  <c:v>0.41270000000000001</c:v>
                </c:pt>
                <c:pt idx="43877">
                  <c:v>0.38050000000000006</c:v>
                </c:pt>
                <c:pt idx="43878">
                  <c:v>0.36660000000000004</c:v>
                </c:pt>
                <c:pt idx="43879">
                  <c:v>0.37210000000000004</c:v>
                </c:pt>
                <c:pt idx="43880">
                  <c:v>0.37690000000000001</c:v>
                </c:pt>
                <c:pt idx="43881">
                  <c:v>0.38350000000000001</c:v>
                </c:pt>
                <c:pt idx="43882">
                  <c:v>0.38940000000000002</c:v>
                </c:pt>
                <c:pt idx="43883">
                  <c:v>0.37990000000000002</c:v>
                </c:pt>
                <c:pt idx="43884">
                  <c:v>0.3836</c:v>
                </c:pt>
                <c:pt idx="43885">
                  <c:v>0.37040000000000006</c:v>
                </c:pt>
                <c:pt idx="43886">
                  <c:v>0.36499999999999999</c:v>
                </c:pt>
                <c:pt idx="43887">
                  <c:v>0.36120000000000002</c:v>
                </c:pt>
                <c:pt idx="43888">
                  <c:v>0.35910000000000003</c:v>
                </c:pt>
                <c:pt idx="43889">
                  <c:v>0.36120000000000002</c:v>
                </c:pt>
                <c:pt idx="43890">
                  <c:v>0.3669</c:v>
                </c:pt>
                <c:pt idx="43891">
                  <c:v>0.37390000000000001</c:v>
                </c:pt>
                <c:pt idx="43892">
                  <c:v>0.39460000000000006</c:v>
                </c:pt>
                <c:pt idx="43893">
                  <c:v>0.39650000000000002</c:v>
                </c:pt>
                <c:pt idx="43894">
                  <c:v>0.41320000000000001</c:v>
                </c:pt>
                <c:pt idx="43895">
                  <c:v>0.44240000000000007</c:v>
                </c:pt>
                <c:pt idx="43896">
                  <c:v>0.46520000000000006</c:v>
                </c:pt>
                <c:pt idx="43897">
                  <c:v>0.48399999999999999</c:v>
                </c:pt>
                <c:pt idx="43898">
                  <c:v>0.50890000000000002</c:v>
                </c:pt>
                <c:pt idx="43899">
                  <c:v>0.51500000000000001</c:v>
                </c:pt>
                <c:pt idx="43900">
                  <c:v>0.53159999999999996</c:v>
                </c:pt>
                <c:pt idx="43901">
                  <c:v>0.54339999999999999</c:v>
                </c:pt>
                <c:pt idx="43902">
                  <c:v>0.53979999999999995</c:v>
                </c:pt>
                <c:pt idx="43903">
                  <c:v>0.53680000000000005</c:v>
                </c:pt>
                <c:pt idx="43904">
                  <c:v>0.53520000000000001</c:v>
                </c:pt>
                <c:pt idx="43905">
                  <c:v>0.53420000000000001</c:v>
                </c:pt>
                <c:pt idx="43906">
                  <c:v>0.53129999999999999</c:v>
                </c:pt>
                <c:pt idx="43907">
                  <c:v>0.52500000000000002</c:v>
                </c:pt>
                <c:pt idx="43908">
                  <c:v>0.52660000000000007</c:v>
                </c:pt>
                <c:pt idx="43909">
                  <c:v>0.53659999999999997</c:v>
                </c:pt>
                <c:pt idx="43910">
                  <c:v>0.54</c:v>
                </c:pt>
                <c:pt idx="43911">
                  <c:v>0.5424000000000001</c:v>
                </c:pt>
                <c:pt idx="43912">
                  <c:v>0.53369999999999995</c:v>
                </c:pt>
                <c:pt idx="43913">
                  <c:v>0.54160000000000008</c:v>
                </c:pt>
                <c:pt idx="43914">
                  <c:v>0.54989999999999994</c:v>
                </c:pt>
                <c:pt idx="43915">
                  <c:v>0.56359999999999999</c:v>
                </c:pt>
                <c:pt idx="43916">
                  <c:v>0.56820000000000004</c:v>
                </c:pt>
                <c:pt idx="43917">
                  <c:v>0.58730000000000004</c:v>
                </c:pt>
                <c:pt idx="43918">
                  <c:v>0.62380000000000013</c:v>
                </c:pt>
                <c:pt idx="43919">
                  <c:v>0.64500000000000002</c:v>
                </c:pt>
                <c:pt idx="43920">
                  <c:v>0.67220000000000013</c:v>
                </c:pt>
                <c:pt idx="43921">
                  <c:v>0.68290000000000006</c:v>
                </c:pt>
                <c:pt idx="43922">
                  <c:v>0.69330000000000003</c:v>
                </c:pt>
                <c:pt idx="43923">
                  <c:v>0.70440000000000003</c:v>
                </c:pt>
                <c:pt idx="43924">
                  <c:v>0.72300000000000009</c:v>
                </c:pt>
                <c:pt idx="43925">
                  <c:v>0.72750000000000004</c:v>
                </c:pt>
                <c:pt idx="43926">
                  <c:v>0.72440000000000004</c:v>
                </c:pt>
                <c:pt idx="43927">
                  <c:v>0.74660000000000004</c:v>
                </c:pt>
                <c:pt idx="43928">
                  <c:v>0.74640000000000006</c:v>
                </c:pt>
                <c:pt idx="43929">
                  <c:v>0.74820000000000009</c:v>
                </c:pt>
                <c:pt idx="43930">
                  <c:v>0.76040000000000008</c:v>
                </c:pt>
                <c:pt idx="43931">
                  <c:v>0.77890000000000004</c:v>
                </c:pt>
                <c:pt idx="43932">
                  <c:v>0.8005000000000001</c:v>
                </c:pt>
                <c:pt idx="43933">
                  <c:v>0.80909999999999993</c:v>
                </c:pt>
                <c:pt idx="43934">
                  <c:v>0.81940000000000013</c:v>
                </c:pt>
                <c:pt idx="43935">
                  <c:v>0.83190000000000008</c:v>
                </c:pt>
                <c:pt idx="43936">
                  <c:v>0.83970000000000011</c:v>
                </c:pt>
                <c:pt idx="43937">
                  <c:v>0.81840000000000002</c:v>
                </c:pt>
                <c:pt idx="43938">
                  <c:v>0.81930000000000003</c:v>
                </c:pt>
                <c:pt idx="43939">
                  <c:v>0.8206</c:v>
                </c:pt>
                <c:pt idx="43940">
                  <c:v>0.8207000000000001</c:v>
                </c:pt>
                <c:pt idx="43941">
                  <c:v>0.82910000000000006</c:v>
                </c:pt>
                <c:pt idx="43942">
                  <c:v>0.82600000000000007</c:v>
                </c:pt>
                <c:pt idx="43943">
                  <c:v>0.8156000000000001</c:v>
                </c:pt>
                <c:pt idx="43944">
                  <c:v>0.81220000000000003</c:v>
                </c:pt>
                <c:pt idx="43945">
                  <c:v>0.80969999999999998</c:v>
                </c:pt>
                <c:pt idx="43946">
                  <c:v>0.81</c:v>
                </c:pt>
                <c:pt idx="43947">
                  <c:v>0.80120000000000013</c:v>
                </c:pt>
                <c:pt idx="43948">
                  <c:v>0.80190000000000006</c:v>
                </c:pt>
                <c:pt idx="43949">
                  <c:v>0.80100000000000005</c:v>
                </c:pt>
                <c:pt idx="43950">
                  <c:v>0.78690000000000004</c:v>
                </c:pt>
                <c:pt idx="43951">
                  <c:v>0.77190000000000003</c:v>
                </c:pt>
                <c:pt idx="43952">
                  <c:v>0.75550000000000006</c:v>
                </c:pt>
                <c:pt idx="43953">
                  <c:v>0.76340000000000008</c:v>
                </c:pt>
                <c:pt idx="43954">
                  <c:v>0.76860000000000006</c:v>
                </c:pt>
                <c:pt idx="43955">
                  <c:v>0.76239999999999997</c:v>
                </c:pt>
                <c:pt idx="43956">
                  <c:v>0.77740000000000009</c:v>
                </c:pt>
                <c:pt idx="43957">
                  <c:v>0.7945000000000001</c:v>
                </c:pt>
                <c:pt idx="43958">
                  <c:v>0.79410000000000003</c:v>
                </c:pt>
                <c:pt idx="43959">
                  <c:v>0.79470000000000007</c:v>
                </c:pt>
                <c:pt idx="43960">
                  <c:v>0.81750000000000012</c:v>
                </c:pt>
                <c:pt idx="43961">
                  <c:v>0.84339999999999993</c:v>
                </c:pt>
                <c:pt idx="43962">
                  <c:v>0.82680000000000009</c:v>
                </c:pt>
                <c:pt idx="43963">
                  <c:v>0.83190000000000008</c:v>
                </c:pt>
                <c:pt idx="43964">
                  <c:v>0.8307000000000001</c:v>
                </c:pt>
                <c:pt idx="43965">
                  <c:v>0.84499999999999997</c:v>
                </c:pt>
                <c:pt idx="43966">
                  <c:v>0.81869999999999998</c:v>
                </c:pt>
                <c:pt idx="43967">
                  <c:v>0.81400000000000006</c:v>
                </c:pt>
                <c:pt idx="43968">
                  <c:v>0.81640000000000001</c:v>
                </c:pt>
                <c:pt idx="43969">
                  <c:v>0.77700000000000002</c:v>
                </c:pt>
                <c:pt idx="43970">
                  <c:v>0.78410000000000002</c:v>
                </c:pt>
                <c:pt idx="43971">
                  <c:v>0.76440000000000008</c:v>
                </c:pt>
                <c:pt idx="43972">
                  <c:v>0.75950000000000006</c:v>
                </c:pt>
                <c:pt idx="43973">
                  <c:v>0.75620000000000009</c:v>
                </c:pt>
                <c:pt idx="43974">
                  <c:v>0.74740000000000006</c:v>
                </c:pt>
                <c:pt idx="43975">
                  <c:v>0.73850000000000005</c:v>
                </c:pt>
                <c:pt idx="43976">
                  <c:v>0.73270000000000002</c:v>
                </c:pt>
                <c:pt idx="43977">
                  <c:v>0.7027000000000001</c:v>
                </c:pt>
                <c:pt idx="43978">
                  <c:v>0.70250000000000012</c:v>
                </c:pt>
                <c:pt idx="43979">
                  <c:v>0.68579999999999997</c:v>
                </c:pt>
                <c:pt idx="43980">
                  <c:v>0.67880000000000007</c:v>
                </c:pt>
                <c:pt idx="43981">
                  <c:v>0.65339999999999998</c:v>
                </c:pt>
                <c:pt idx="43982">
                  <c:v>0.65880000000000005</c:v>
                </c:pt>
                <c:pt idx="43983">
                  <c:v>0.6391</c:v>
                </c:pt>
                <c:pt idx="43984">
                  <c:v>0.62750000000000006</c:v>
                </c:pt>
                <c:pt idx="43985">
                  <c:v>0.61210000000000009</c:v>
                </c:pt>
                <c:pt idx="43986">
                  <c:v>0.60530000000000006</c:v>
                </c:pt>
                <c:pt idx="43987">
                  <c:v>0.59370000000000001</c:v>
                </c:pt>
                <c:pt idx="43988">
                  <c:v>0.58220000000000005</c:v>
                </c:pt>
                <c:pt idx="43989">
                  <c:v>0.5736</c:v>
                </c:pt>
                <c:pt idx="43990">
                  <c:v>0.55349999999999999</c:v>
                </c:pt>
                <c:pt idx="43991">
                  <c:v>0.55090000000000006</c:v>
                </c:pt>
                <c:pt idx="43992">
                  <c:v>0.5333</c:v>
                </c:pt>
                <c:pt idx="43993">
                  <c:v>0.52980000000000005</c:v>
                </c:pt>
                <c:pt idx="43994">
                  <c:v>0.5203000000000001</c:v>
                </c:pt>
                <c:pt idx="43995">
                  <c:v>0.51619999999999999</c:v>
                </c:pt>
                <c:pt idx="43996">
                  <c:v>0.49260000000000004</c:v>
                </c:pt>
                <c:pt idx="43997">
                  <c:v>0.49330000000000002</c:v>
                </c:pt>
                <c:pt idx="43998">
                  <c:v>0.49210000000000004</c:v>
                </c:pt>
                <c:pt idx="43999">
                  <c:v>0.47649999999999998</c:v>
                </c:pt>
                <c:pt idx="44000">
                  <c:v>0.47690000000000005</c:v>
                </c:pt>
                <c:pt idx="44001">
                  <c:v>0.45510000000000006</c:v>
                </c:pt>
                <c:pt idx="44002">
                  <c:v>0.45240000000000002</c:v>
                </c:pt>
                <c:pt idx="44003">
                  <c:v>0.45780000000000004</c:v>
                </c:pt>
                <c:pt idx="44004">
                  <c:v>0.43609999999999999</c:v>
                </c:pt>
                <c:pt idx="44005">
                  <c:v>0.4294</c:v>
                </c:pt>
                <c:pt idx="44006">
                  <c:v>0.41090000000000004</c:v>
                </c:pt>
                <c:pt idx="44007">
                  <c:v>0.4007</c:v>
                </c:pt>
                <c:pt idx="44008">
                  <c:v>0.38140000000000002</c:v>
                </c:pt>
                <c:pt idx="44009">
                  <c:v>0.37380000000000002</c:v>
                </c:pt>
                <c:pt idx="44010">
                  <c:v>0.36720000000000003</c:v>
                </c:pt>
                <c:pt idx="44011">
                  <c:v>0.36560000000000004</c:v>
                </c:pt>
                <c:pt idx="44012">
                  <c:v>0.35860000000000003</c:v>
                </c:pt>
                <c:pt idx="44013">
                  <c:v>0.34630000000000005</c:v>
                </c:pt>
                <c:pt idx="44014">
                  <c:v>0.35040000000000004</c:v>
                </c:pt>
                <c:pt idx="44015">
                  <c:v>0.34040000000000004</c:v>
                </c:pt>
                <c:pt idx="44016">
                  <c:v>0.33069999999999999</c:v>
                </c:pt>
                <c:pt idx="44017">
                  <c:v>0.32320000000000004</c:v>
                </c:pt>
                <c:pt idx="44018">
                  <c:v>0.31490000000000001</c:v>
                </c:pt>
                <c:pt idx="44019">
                  <c:v>0.30890000000000001</c:v>
                </c:pt>
                <c:pt idx="44020">
                  <c:v>0.29449999999999998</c:v>
                </c:pt>
                <c:pt idx="44021">
                  <c:v>0.29920000000000002</c:v>
                </c:pt>
                <c:pt idx="44022">
                  <c:v>0.29510000000000003</c:v>
                </c:pt>
                <c:pt idx="44023">
                  <c:v>0.29089999999999999</c:v>
                </c:pt>
                <c:pt idx="44024">
                  <c:v>0.28839999999999999</c:v>
                </c:pt>
                <c:pt idx="44025">
                  <c:v>0.29170000000000001</c:v>
                </c:pt>
                <c:pt idx="44026">
                  <c:v>0.28300000000000003</c:v>
                </c:pt>
                <c:pt idx="44027">
                  <c:v>0.28010000000000002</c:v>
                </c:pt>
                <c:pt idx="44028">
                  <c:v>0.28350000000000003</c:v>
                </c:pt>
                <c:pt idx="44029">
                  <c:v>0.27200000000000002</c:v>
                </c:pt>
                <c:pt idx="44030">
                  <c:v>0.26629999999999998</c:v>
                </c:pt>
                <c:pt idx="44031">
                  <c:v>0.26940000000000003</c:v>
                </c:pt>
                <c:pt idx="44032">
                  <c:v>0.26629999999999998</c:v>
                </c:pt>
                <c:pt idx="44033">
                  <c:v>0.26280000000000003</c:v>
                </c:pt>
                <c:pt idx="44034">
                  <c:v>0.26350000000000001</c:v>
                </c:pt>
                <c:pt idx="44035">
                  <c:v>0.25259999999999999</c:v>
                </c:pt>
                <c:pt idx="44036">
                  <c:v>0.25190000000000001</c:v>
                </c:pt>
                <c:pt idx="44037">
                  <c:v>0.25259999999999999</c:v>
                </c:pt>
                <c:pt idx="44038">
                  <c:v>0.2419</c:v>
                </c:pt>
                <c:pt idx="44039">
                  <c:v>0.24390000000000001</c:v>
                </c:pt>
                <c:pt idx="44040">
                  <c:v>0.24480000000000002</c:v>
                </c:pt>
                <c:pt idx="44041">
                  <c:v>0.24660000000000004</c:v>
                </c:pt>
                <c:pt idx="44042">
                  <c:v>0.24329999999999999</c:v>
                </c:pt>
                <c:pt idx="44043">
                  <c:v>0.24420000000000003</c:v>
                </c:pt>
                <c:pt idx="44044">
                  <c:v>0.23849999999999999</c:v>
                </c:pt>
                <c:pt idx="44045">
                  <c:v>0.2379</c:v>
                </c:pt>
                <c:pt idx="44046">
                  <c:v>0.22950000000000001</c:v>
                </c:pt>
                <c:pt idx="44047">
                  <c:v>0.2336</c:v>
                </c:pt>
                <c:pt idx="44048">
                  <c:v>0.23070000000000002</c:v>
                </c:pt>
                <c:pt idx="44049">
                  <c:v>0.23170000000000002</c:v>
                </c:pt>
                <c:pt idx="44050">
                  <c:v>0.23380000000000001</c:v>
                </c:pt>
                <c:pt idx="44051">
                  <c:v>0.23070000000000002</c:v>
                </c:pt>
                <c:pt idx="44052">
                  <c:v>0.22480000000000003</c:v>
                </c:pt>
                <c:pt idx="44053">
                  <c:v>0.22140000000000001</c:v>
                </c:pt>
                <c:pt idx="44054">
                  <c:v>0.21870000000000001</c:v>
                </c:pt>
                <c:pt idx="44055">
                  <c:v>0.2175</c:v>
                </c:pt>
                <c:pt idx="44056">
                  <c:v>0.21890000000000001</c:v>
                </c:pt>
                <c:pt idx="44057">
                  <c:v>0.21890000000000001</c:v>
                </c:pt>
                <c:pt idx="44058">
                  <c:v>0.21779999999999999</c:v>
                </c:pt>
                <c:pt idx="44059">
                  <c:v>0.21730000000000002</c:v>
                </c:pt>
                <c:pt idx="44060">
                  <c:v>0.21660000000000001</c:v>
                </c:pt>
                <c:pt idx="44061">
                  <c:v>0.2137</c:v>
                </c:pt>
                <c:pt idx="44062">
                  <c:v>0.21340000000000001</c:v>
                </c:pt>
                <c:pt idx="44063">
                  <c:v>0.21110000000000004</c:v>
                </c:pt>
                <c:pt idx="44064">
                  <c:v>0.20310000000000003</c:v>
                </c:pt>
                <c:pt idx="44065">
                  <c:v>0.2001</c:v>
                </c:pt>
                <c:pt idx="44066">
                  <c:v>0.19330000000000003</c:v>
                </c:pt>
                <c:pt idx="44067">
                  <c:v>0.19470000000000001</c:v>
                </c:pt>
                <c:pt idx="44068">
                  <c:v>0.19430000000000003</c:v>
                </c:pt>
                <c:pt idx="44069">
                  <c:v>0.19610000000000002</c:v>
                </c:pt>
                <c:pt idx="44070">
                  <c:v>0.19320000000000001</c:v>
                </c:pt>
                <c:pt idx="44071">
                  <c:v>0.19310000000000002</c:v>
                </c:pt>
                <c:pt idx="44072">
                  <c:v>0.19670000000000001</c:v>
                </c:pt>
                <c:pt idx="44073">
                  <c:v>0.19830000000000003</c:v>
                </c:pt>
                <c:pt idx="44074">
                  <c:v>0.19570000000000001</c:v>
                </c:pt>
                <c:pt idx="44075">
                  <c:v>0.19570000000000001</c:v>
                </c:pt>
                <c:pt idx="44076">
                  <c:v>0.19270000000000001</c:v>
                </c:pt>
                <c:pt idx="44077">
                  <c:v>0.19270000000000001</c:v>
                </c:pt>
                <c:pt idx="44078">
                  <c:v>0.19010000000000002</c:v>
                </c:pt>
                <c:pt idx="44079">
                  <c:v>0.18740000000000001</c:v>
                </c:pt>
                <c:pt idx="44080">
                  <c:v>0.18490000000000001</c:v>
                </c:pt>
                <c:pt idx="44081">
                  <c:v>0.18430000000000002</c:v>
                </c:pt>
                <c:pt idx="44082">
                  <c:v>0.18360000000000001</c:v>
                </c:pt>
                <c:pt idx="44083">
                  <c:v>0.18600000000000003</c:v>
                </c:pt>
                <c:pt idx="44084">
                  <c:v>0.18560000000000001</c:v>
                </c:pt>
                <c:pt idx="44085">
                  <c:v>0.18530000000000002</c:v>
                </c:pt>
                <c:pt idx="44086">
                  <c:v>0.18940000000000001</c:v>
                </c:pt>
                <c:pt idx="44087">
                  <c:v>0.1875</c:v>
                </c:pt>
                <c:pt idx="44088">
                  <c:v>0.1865</c:v>
                </c:pt>
                <c:pt idx="44089">
                  <c:v>0.18410000000000001</c:v>
                </c:pt>
                <c:pt idx="44090">
                  <c:v>0.18210000000000001</c:v>
                </c:pt>
                <c:pt idx="44091">
                  <c:v>0.18120000000000003</c:v>
                </c:pt>
                <c:pt idx="44092">
                  <c:v>0.18120000000000003</c:v>
                </c:pt>
                <c:pt idx="44093">
                  <c:v>0.18330000000000002</c:v>
                </c:pt>
                <c:pt idx="44094">
                  <c:v>0.18049999999999999</c:v>
                </c:pt>
                <c:pt idx="44095">
                  <c:v>0.17810000000000001</c:v>
                </c:pt>
                <c:pt idx="44096">
                  <c:v>0.1759</c:v>
                </c:pt>
                <c:pt idx="44097">
                  <c:v>0.17350000000000002</c:v>
                </c:pt>
                <c:pt idx="44098">
                  <c:v>0.17310000000000003</c:v>
                </c:pt>
                <c:pt idx="44099">
                  <c:v>0.17330000000000001</c:v>
                </c:pt>
                <c:pt idx="44100">
                  <c:v>0.17050000000000001</c:v>
                </c:pt>
                <c:pt idx="44101">
                  <c:v>0.1704</c:v>
                </c:pt>
                <c:pt idx="44102">
                  <c:v>0.16990000000000002</c:v>
                </c:pt>
                <c:pt idx="44103">
                  <c:v>0.1678</c:v>
                </c:pt>
                <c:pt idx="44104">
                  <c:v>0.16750000000000001</c:v>
                </c:pt>
                <c:pt idx="44105">
                  <c:v>0.16310000000000002</c:v>
                </c:pt>
                <c:pt idx="44106">
                  <c:v>0.16070000000000001</c:v>
                </c:pt>
                <c:pt idx="44107">
                  <c:v>0.1565</c:v>
                </c:pt>
                <c:pt idx="44108">
                  <c:v>0.15390000000000001</c:v>
                </c:pt>
                <c:pt idx="44109">
                  <c:v>0.15560000000000002</c:v>
                </c:pt>
                <c:pt idx="44110">
                  <c:v>0.1555</c:v>
                </c:pt>
                <c:pt idx="44111">
                  <c:v>0.15540000000000001</c:v>
                </c:pt>
                <c:pt idx="44112">
                  <c:v>0.15490000000000001</c:v>
                </c:pt>
                <c:pt idx="44113">
                  <c:v>0.15240000000000001</c:v>
                </c:pt>
                <c:pt idx="44114">
                  <c:v>0.15240000000000001</c:v>
                </c:pt>
                <c:pt idx="44115">
                  <c:v>0.1482</c:v>
                </c:pt>
                <c:pt idx="44116">
                  <c:v>0.14990000000000003</c:v>
                </c:pt>
                <c:pt idx="44117">
                  <c:v>0.1517</c:v>
                </c:pt>
                <c:pt idx="44118">
                  <c:v>0.15100000000000002</c:v>
                </c:pt>
                <c:pt idx="44119">
                  <c:v>0.15110000000000001</c:v>
                </c:pt>
                <c:pt idx="44120">
                  <c:v>0.14730000000000001</c:v>
                </c:pt>
                <c:pt idx="44121">
                  <c:v>0.14460000000000001</c:v>
                </c:pt>
                <c:pt idx="44122">
                  <c:v>0.1406</c:v>
                </c:pt>
                <c:pt idx="44123">
                  <c:v>0.1409</c:v>
                </c:pt>
                <c:pt idx="44124">
                  <c:v>0.1404</c:v>
                </c:pt>
                <c:pt idx="44125">
                  <c:v>0.13850000000000001</c:v>
                </c:pt>
                <c:pt idx="44126">
                  <c:v>0.1363</c:v>
                </c:pt>
                <c:pt idx="44127">
                  <c:v>0.13589999999999999</c:v>
                </c:pt>
                <c:pt idx="44128">
                  <c:v>0.13389999999999999</c:v>
                </c:pt>
                <c:pt idx="44129">
                  <c:v>0.13389999999999999</c:v>
                </c:pt>
                <c:pt idx="44130">
                  <c:v>0.1338</c:v>
                </c:pt>
                <c:pt idx="44131">
                  <c:v>0.13389999999999999</c:v>
                </c:pt>
                <c:pt idx="44132">
                  <c:v>0.13389999999999999</c:v>
                </c:pt>
                <c:pt idx="44133">
                  <c:v>0.1353</c:v>
                </c:pt>
                <c:pt idx="44134">
                  <c:v>0.1333</c:v>
                </c:pt>
                <c:pt idx="44135">
                  <c:v>0.1353</c:v>
                </c:pt>
                <c:pt idx="44136">
                  <c:v>0.13320000000000001</c:v>
                </c:pt>
                <c:pt idx="44137">
                  <c:v>0.13500000000000001</c:v>
                </c:pt>
                <c:pt idx="44138">
                  <c:v>0.1333</c:v>
                </c:pt>
                <c:pt idx="44139">
                  <c:v>0.13340000000000002</c:v>
                </c:pt>
                <c:pt idx="44140">
                  <c:v>0.13320000000000001</c:v>
                </c:pt>
                <c:pt idx="44141">
                  <c:v>0.13360000000000002</c:v>
                </c:pt>
                <c:pt idx="44142">
                  <c:v>0.13560000000000003</c:v>
                </c:pt>
                <c:pt idx="44143">
                  <c:v>0.1338</c:v>
                </c:pt>
                <c:pt idx="44144">
                  <c:v>0.13389999999999999</c:v>
                </c:pt>
                <c:pt idx="44145">
                  <c:v>0.1358</c:v>
                </c:pt>
                <c:pt idx="44146">
                  <c:v>0.13789999999999999</c:v>
                </c:pt>
                <c:pt idx="44147">
                  <c:v>0.1381</c:v>
                </c:pt>
                <c:pt idx="44148">
                  <c:v>0.13650000000000001</c:v>
                </c:pt>
                <c:pt idx="44149">
                  <c:v>0.1386</c:v>
                </c:pt>
                <c:pt idx="44150">
                  <c:v>0.13899999999999998</c:v>
                </c:pt>
                <c:pt idx="44151">
                  <c:v>0.14070000000000002</c:v>
                </c:pt>
                <c:pt idx="44152">
                  <c:v>0.13880000000000001</c:v>
                </c:pt>
                <c:pt idx="44153">
                  <c:v>0.14150000000000001</c:v>
                </c:pt>
                <c:pt idx="44154">
                  <c:v>0.1434</c:v>
                </c:pt>
                <c:pt idx="44155">
                  <c:v>0.1439</c:v>
                </c:pt>
                <c:pt idx="44156">
                  <c:v>0.14480000000000001</c:v>
                </c:pt>
                <c:pt idx="44157">
                  <c:v>0.14899999999999999</c:v>
                </c:pt>
                <c:pt idx="44158">
                  <c:v>0.1535</c:v>
                </c:pt>
                <c:pt idx="44159">
                  <c:v>0.15390000000000001</c:v>
                </c:pt>
                <c:pt idx="44160">
                  <c:v>0.15900000000000003</c:v>
                </c:pt>
                <c:pt idx="44161">
                  <c:v>0.16310000000000002</c:v>
                </c:pt>
                <c:pt idx="44162">
                  <c:v>0.16770000000000002</c:v>
                </c:pt>
                <c:pt idx="44163">
                  <c:v>0.1706</c:v>
                </c:pt>
                <c:pt idx="44164">
                  <c:v>0.17350000000000002</c:v>
                </c:pt>
                <c:pt idx="44165">
                  <c:v>0.17630000000000001</c:v>
                </c:pt>
                <c:pt idx="44166">
                  <c:v>0.17380000000000001</c:v>
                </c:pt>
                <c:pt idx="44167">
                  <c:v>0.17649999999999999</c:v>
                </c:pt>
                <c:pt idx="44168">
                  <c:v>0.18310000000000001</c:v>
                </c:pt>
                <c:pt idx="44169">
                  <c:v>0.18390000000000001</c:v>
                </c:pt>
                <c:pt idx="44170">
                  <c:v>0.1885</c:v>
                </c:pt>
                <c:pt idx="44171">
                  <c:v>0.19410000000000002</c:v>
                </c:pt>
                <c:pt idx="44172">
                  <c:v>0.20179999999999998</c:v>
                </c:pt>
                <c:pt idx="44173">
                  <c:v>0.20680000000000001</c:v>
                </c:pt>
                <c:pt idx="44174">
                  <c:v>0.20870000000000002</c:v>
                </c:pt>
                <c:pt idx="44175">
                  <c:v>0.20870000000000002</c:v>
                </c:pt>
                <c:pt idx="44176">
                  <c:v>0.20590000000000003</c:v>
                </c:pt>
                <c:pt idx="44177">
                  <c:v>0.21160000000000001</c:v>
                </c:pt>
                <c:pt idx="44178">
                  <c:v>0.22040000000000004</c:v>
                </c:pt>
                <c:pt idx="44179">
                  <c:v>0.22870000000000001</c:v>
                </c:pt>
                <c:pt idx="44180">
                  <c:v>0.24</c:v>
                </c:pt>
                <c:pt idx="44181">
                  <c:v>0.24110000000000001</c:v>
                </c:pt>
                <c:pt idx="44182">
                  <c:v>0.25710000000000005</c:v>
                </c:pt>
                <c:pt idx="44183">
                  <c:v>0.27029999999999998</c:v>
                </c:pt>
                <c:pt idx="44184">
                  <c:v>0.27340000000000003</c:v>
                </c:pt>
                <c:pt idx="44185">
                  <c:v>0.2787</c:v>
                </c:pt>
                <c:pt idx="44186">
                  <c:v>0.28150000000000003</c:v>
                </c:pt>
                <c:pt idx="44187">
                  <c:v>0.28940000000000005</c:v>
                </c:pt>
                <c:pt idx="44188">
                  <c:v>0.29990000000000006</c:v>
                </c:pt>
                <c:pt idx="44189">
                  <c:v>0.31010000000000004</c:v>
                </c:pt>
                <c:pt idx="44190">
                  <c:v>0.32130000000000003</c:v>
                </c:pt>
                <c:pt idx="44191">
                  <c:v>0.34</c:v>
                </c:pt>
                <c:pt idx="44192">
                  <c:v>0.35630000000000006</c:v>
                </c:pt>
                <c:pt idx="44193">
                  <c:v>0.36360000000000003</c:v>
                </c:pt>
                <c:pt idx="44194">
                  <c:v>0.39440000000000003</c:v>
                </c:pt>
                <c:pt idx="44195">
                  <c:v>0.43090000000000006</c:v>
                </c:pt>
                <c:pt idx="44196">
                  <c:v>0.47760000000000002</c:v>
                </c:pt>
                <c:pt idx="44197">
                  <c:v>0.50109999999999999</c:v>
                </c:pt>
                <c:pt idx="44198">
                  <c:v>0.50450000000000006</c:v>
                </c:pt>
                <c:pt idx="44199">
                  <c:v>0.50940000000000007</c:v>
                </c:pt>
                <c:pt idx="44200">
                  <c:v>0.52450000000000008</c:v>
                </c:pt>
                <c:pt idx="44201">
                  <c:v>0.53</c:v>
                </c:pt>
                <c:pt idx="44202">
                  <c:v>0.52220000000000011</c:v>
                </c:pt>
                <c:pt idx="44203">
                  <c:v>0.54580000000000006</c:v>
                </c:pt>
                <c:pt idx="44204">
                  <c:v>0.5445000000000001</c:v>
                </c:pt>
                <c:pt idx="44205">
                  <c:v>0.57110000000000005</c:v>
                </c:pt>
                <c:pt idx="44206">
                  <c:v>0.64640000000000009</c:v>
                </c:pt>
                <c:pt idx="44207">
                  <c:v>0.746</c:v>
                </c:pt>
                <c:pt idx="44208">
                  <c:v>0.74960000000000004</c:v>
                </c:pt>
                <c:pt idx="44209">
                  <c:v>0.75030000000000008</c:v>
                </c:pt>
                <c:pt idx="44210">
                  <c:v>0.82940000000000014</c:v>
                </c:pt>
                <c:pt idx="44211">
                  <c:v>0.85920000000000007</c:v>
                </c:pt>
                <c:pt idx="44212">
                  <c:v>0.94910000000000005</c:v>
                </c:pt>
                <c:pt idx="44213">
                  <c:v>1.0303000000000002</c:v>
                </c:pt>
                <c:pt idx="44214">
                  <c:v>1.0393000000000001</c:v>
                </c:pt>
                <c:pt idx="44215">
                  <c:v>1.0414000000000001</c:v>
                </c:pt>
                <c:pt idx="44216">
                  <c:v>0.97929999999999995</c:v>
                </c:pt>
                <c:pt idx="44217">
                  <c:v>0.9134000000000001</c:v>
                </c:pt>
                <c:pt idx="44218">
                  <c:v>0.8508</c:v>
                </c:pt>
                <c:pt idx="44219">
                  <c:v>0.95120000000000005</c:v>
                </c:pt>
                <c:pt idx="44220">
                  <c:v>1.0371000000000001</c:v>
                </c:pt>
                <c:pt idx="44221">
                  <c:v>1.0775000000000001</c:v>
                </c:pt>
                <c:pt idx="44222">
                  <c:v>1.1614000000000002</c:v>
                </c:pt>
                <c:pt idx="44223">
                  <c:v>1.2381000000000002</c:v>
                </c:pt>
                <c:pt idx="44224">
                  <c:v>1.2567000000000002</c:v>
                </c:pt>
                <c:pt idx="44225">
                  <c:v>1.4085000000000001</c:v>
                </c:pt>
                <c:pt idx="44226">
                  <c:v>1.3413000000000002</c:v>
                </c:pt>
                <c:pt idx="44227">
                  <c:v>1.2819000000000003</c:v>
                </c:pt>
                <c:pt idx="44228">
                  <c:v>1.2534000000000001</c:v>
                </c:pt>
                <c:pt idx="44229">
                  <c:v>1.2834000000000001</c:v>
                </c:pt>
                <c:pt idx="44230">
                  <c:v>1.3249000000000002</c:v>
                </c:pt>
                <c:pt idx="44231">
                  <c:v>1.5170000000000001</c:v>
                </c:pt>
                <c:pt idx="44232">
                  <c:v>1.4446000000000001</c:v>
                </c:pt>
                <c:pt idx="44233">
                  <c:v>1.4763999999999999</c:v>
                </c:pt>
                <c:pt idx="44234">
                  <c:v>1.4548000000000001</c:v>
                </c:pt>
                <c:pt idx="44235">
                  <c:v>1.4340999999999999</c:v>
                </c:pt>
                <c:pt idx="44236">
                  <c:v>1.4213</c:v>
                </c:pt>
                <c:pt idx="44237">
                  <c:v>1.3771000000000002</c:v>
                </c:pt>
                <c:pt idx="44238">
                  <c:v>1.3847</c:v>
                </c:pt>
                <c:pt idx="44239">
                  <c:v>1.4467000000000001</c:v>
                </c:pt>
                <c:pt idx="44240">
                  <c:v>1.403</c:v>
                </c:pt>
                <c:pt idx="44241">
                  <c:v>1.3943000000000001</c:v>
                </c:pt>
                <c:pt idx="44242">
                  <c:v>1.3606</c:v>
                </c:pt>
                <c:pt idx="44243">
                  <c:v>1.2775000000000001</c:v>
                </c:pt>
                <c:pt idx="44244">
                  <c:v>1.2562</c:v>
                </c:pt>
                <c:pt idx="44245">
                  <c:v>1.34</c:v>
                </c:pt>
                <c:pt idx="44246">
                  <c:v>1.4534000000000002</c:v>
                </c:pt>
                <c:pt idx="44247">
                  <c:v>1.3179000000000001</c:v>
                </c:pt>
                <c:pt idx="44248">
                  <c:v>1.4670000000000001</c:v>
                </c:pt>
                <c:pt idx="44249">
                  <c:v>1.5329000000000002</c:v>
                </c:pt>
                <c:pt idx="44250">
                  <c:v>1.3746</c:v>
                </c:pt>
                <c:pt idx="44251">
                  <c:v>1.3273000000000001</c:v>
                </c:pt>
                <c:pt idx="44252">
                  <c:v>1.3335000000000001</c:v>
                </c:pt>
                <c:pt idx="44253">
                  <c:v>1.2836000000000001</c:v>
                </c:pt>
                <c:pt idx="44254">
                  <c:v>1.2601000000000002</c:v>
                </c:pt>
                <c:pt idx="44255">
                  <c:v>1.2725</c:v>
                </c:pt>
                <c:pt idx="44256">
                  <c:v>1.2688000000000001</c:v>
                </c:pt>
                <c:pt idx="44257">
                  <c:v>1.2252000000000001</c:v>
                </c:pt>
                <c:pt idx="44258">
                  <c:v>1.1993</c:v>
                </c:pt>
                <c:pt idx="44259">
                  <c:v>1.2400000000000002</c:v>
                </c:pt>
                <c:pt idx="44260">
                  <c:v>1.2310000000000001</c:v>
                </c:pt>
                <c:pt idx="44261">
                  <c:v>1.2425000000000002</c:v>
                </c:pt>
                <c:pt idx="44262">
                  <c:v>1.2153</c:v>
                </c:pt>
                <c:pt idx="44263">
                  <c:v>1.2235</c:v>
                </c:pt>
                <c:pt idx="44264">
                  <c:v>1.2084000000000001</c:v>
                </c:pt>
                <c:pt idx="44265">
                  <c:v>1.2315</c:v>
                </c:pt>
                <c:pt idx="44266">
                  <c:v>1.2016</c:v>
                </c:pt>
                <c:pt idx="44267">
                  <c:v>1.1859</c:v>
                </c:pt>
                <c:pt idx="44268">
                  <c:v>1.2145000000000001</c:v>
                </c:pt>
                <c:pt idx="44269">
                  <c:v>1.2797000000000001</c:v>
                </c:pt>
                <c:pt idx="44270">
                  <c:v>1.2856000000000001</c:v>
                </c:pt>
                <c:pt idx="44271">
                  <c:v>1.3157000000000001</c:v>
                </c:pt>
                <c:pt idx="44272">
                  <c:v>1.3366</c:v>
                </c:pt>
                <c:pt idx="44273">
                  <c:v>1.3396000000000001</c:v>
                </c:pt>
                <c:pt idx="44274">
                  <c:v>1.2866</c:v>
                </c:pt>
                <c:pt idx="44275">
                  <c:v>1.2231000000000001</c:v>
                </c:pt>
                <c:pt idx="44276">
                  <c:v>1.2303000000000002</c:v>
                </c:pt>
                <c:pt idx="44277">
                  <c:v>1.1683999999999999</c:v>
                </c:pt>
                <c:pt idx="44278">
                  <c:v>1.1511</c:v>
                </c:pt>
                <c:pt idx="44279">
                  <c:v>1.1032</c:v>
                </c:pt>
                <c:pt idx="44280">
                  <c:v>1.0486000000000002</c:v>
                </c:pt>
                <c:pt idx="44281">
                  <c:v>0.99280000000000013</c:v>
                </c:pt>
                <c:pt idx="44282">
                  <c:v>0.95619999999999994</c:v>
                </c:pt>
                <c:pt idx="44283">
                  <c:v>0.91370000000000007</c:v>
                </c:pt>
                <c:pt idx="44284">
                  <c:v>0.91999999999999993</c:v>
                </c:pt>
                <c:pt idx="44285">
                  <c:v>0.89789999999999992</c:v>
                </c:pt>
                <c:pt idx="44286">
                  <c:v>0.89550000000000007</c:v>
                </c:pt>
                <c:pt idx="44287">
                  <c:v>0.84589999999999999</c:v>
                </c:pt>
                <c:pt idx="44288">
                  <c:v>0.82500000000000007</c:v>
                </c:pt>
                <c:pt idx="44289">
                  <c:v>0.82889999999999997</c:v>
                </c:pt>
                <c:pt idx="44290">
                  <c:v>0.77629999999999999</c:v>
                </c:pt>
                <c:pt idx="44291">
                  <c:v>0.76650000000000007</c:v>
                </c:pt>
                <c:pt idx="44292">
                  <c:v>0.72130000000000005</c:v>
                </c:pt>
                <c:pt idx="44293">
                  <c:v>0.7218</c:v>
                </c:pt>
                <c:pt idx="44294">
                  <c:v>0.6885</c:v>
                </c:pt>
                <c:pt idx="44295">
                  <c:v>0.66250000000000009</c:v>
                </c:pt>
                <c:pt idx="44296">
                  <c:v>0.64070000000000005</c:v>
                </c:pt>
                <c:pt idx="44297">
                  <c:v>0.60640000000000005</c:v>
                </c:pt>
                <c:pt idx="44298">
                  <c:v>0.59750000000000003</c:v>
                </c:pt>
                <c:pt idx="44299">
                  <c:v>0.58490000000000009</c:v>
                </c:pt>
                <c:pt idx="44300">
                  <c:v>0.57320000000000004</c:v>
                </c:pt>
                <c:pt idx="44301">
                  <c:v>0.57199999999999995</c:v>
                </c:pt>
                <c:pt idx="44302">
                  <c:v>0.54859999999999998</c:v>
                </c:pt>
                <c:pt idx="44303">
                  <c:v>0.53070000000000006</c:v>
                </c:pt>
                <c:pt idx="44304">
                  <c:v>0.50330000000000008</c:v>
                </c:pt>
                <c:pt idx="44305">
                  <c:v>0.49260000000000004</c:v>
                </c:pt>
                <c:pt idx="44306">
                  <c:v>0.48540000000000005</c:v>
                </c:pt>
                <c:pt idx="44307">
                  <c:v>0.47880000000000006</c:v>
                </c:pt>
                <c:pt idx="44308">
                  <c:v>0.47030000000000005</c:v>
                </c:pt>
                <c:pt idx="44309">
                  <c:v>0.46490000000000004</c:v>
                </c:pt>
                <c:pt idx="44310">
                  <c:v>0.47160000000000002</c:v>
                </c:pt>
                <c:pt idx="44311">
                  <c:v>0.46180000000000004</c:v>
                </c:pt>
                <c:pt idx="44312">
                  <c:v>0.45320000000000005</c:v>
                </c:pt>
                <c:pt idx="44313">
                  <c:v>0.45400000000000001</c:v>
                </c:pt>
                <c:pt idx="44314">
                  <c:v>0.44560000000000005</c:v>
                </c:pt>
                <c:pt idx="44315">
                  <c:v>0.43860000000000005</c:v>
                </c:pt>
                <c:pt idx="44316">
                  <c:v>0.42730000000000001</c:v>
                </c:pt>
                <c:pt idx="44317">
                  <c:v>0.41810000000000003</c:v>
                </c:pt>
                <c:pt idx="44318">
                  <c:v>0.41340000000000005</c:v>
                </c:pt>
                <c:pt idx="44319">
                  <c:v>0.4138</c:v>
                </c:pt>
                <c:pt idx="44320">
                  <c:v>0.41250000000000003</c:v>
                </c:pt>
                <c:pt idx="44321">
                  <c:v>0.4098</c:v>
                </c:pt>
                <c:pt idx="44322">
                  <c:v>0.39800000000000002</c:v>
                </c:pt>
                <c:pt idx="44323">
                  <c:v>0.38670000000000004</c:v>
                </c:pt>
                <c:pt idx="44324">
                  <c:v>0.37790000000000001</c:v>
                </c:pt>
                <c:pt idx="44325">
                  <c:v>0.379</c:v>
                </c:pt>
                <c:pt idx="44326">
                  <c:v>0.36570000000000003</c:v>
                </c:pt>
                <c:pt idx="44327">
                  <c:v>0.36410000000000003</c:v>
                </c:pt>
                <c:pt idx="44328">
                  <c:v>0.3669</c:v>
                </c:pt>
                <c:pt idx="44329">
                  <c:v>0.36730000000000002</c:v>
                </c:pt>
                <c:pt idx="44330">
                  <c:v>0.36780000000000002</c:v>
                </c:pt>
                <c:pt idx="44331">
                  <c:v>0.35150000000000003</c:v>
                </c:pt>
                <c:pt idx="44332">
                  <c:v>0.35390000000000005</c:v>
                </c:pt>
                <c:pt idx="44333">
                  <c:v>0.34950000000000003</c:v>
                </c:pt>
                <c:pt idx="44334">
                  <c:v>0.34640000000000004</c:v>
                </c:pt>
                <c:pt idx="44335">
                  <c:v>0.35400000000000004</c:v>
                </c:pt>
                <c:pt idx="44336">
                  <c:v>0.34670000000000001</c:v>
                </c:pt>
                <c:pt idx="44337">
                  <c:v>0.34810000000000002</c:v>
                </c:pt>
                <c:pt idx="44338">
                  <c:v>0.33660000000000001</c:v>
                </c:pt>
                <c:pt idx="44339">
                  <c:v>0.33830000000000005</c:v>
                </c:pt>
                <c:pt idx="44340">
                  <c:v>0.3347</c:v>
                </c:pt>
                <c:pt idx="44341">
                  <c:v>0.33540000000000003</c:v>
                </c:pt>
                <c:pt idx="44342">
                  <c:v>0.33679999999999999</c:v>
                </c:pt>
                <c:pt idx="44343">
                  <c:v>0.32269999999999999</c:v>
                </c:pt>
                <c:pt idx="44344">
                  <c:v>0.33300000000000002</c:v>
                </c:pt>
                <c:pt idx="44345">
                  <c:v>0.32240000000000002</c:v>
                </c:pt>
                <c:pt idx="44346">
                  <c:v>0.31869999999999998</c:v>
                </c:pt>
                <c:pt idx="44347">
                  <c:v>0.31269999999999998</c:v>
                </c:pt>
                <c:pt idx="44348">
                  <c:v>0.31080000000000002</c:v>
                </c:pt>
                <c:pt idx="44349">
                  <c:v>0.30710000000000004</c:v>
                </c:pt>
                <c:pt idx="44350">
                  <c:v>0.31530000000000002</c:v>
                </c:pt>
                <c:pt idx="44351">
                  <c:v>0.30960000000000004</c:v>
                </c:pt>
                <c:pt idx="44352">
                  <c:v>0.30670000000000003</c:v>
                </c:pt>
                <c:pt idx="44353">
                  <c:v>0.29700000000000004</c:v>
                </c:pt>
                <c:pt idx="44354">
                  <c:v>0.29570000000000002</c:v>
                </c:pt>
                <c:pt idx="44355">
                  <c:v>0.29199999999999998</c:v>
                </c:pt>
                <c:pt idx="44356">
                  <c:v>0.28250000000000003</c:v>
                </c:pt>
                <c:pt idx="44357">
                  <c:v>0.28179999999999999</c:v>
                </c:pt>
                <c:pt idx="44358">
                  <c:v>0.28799999999999998</c:v>
                </c:pt>
                <c:pt idx="44359">
                  <c:v>0.29110000000000003</c:v>
                </c:pt>
                <c:pt idx="44360">
                  <c:v>0.28770000000000001</c:v>
                </c:pt>
                <c:pt idx="44361">
                  <c:v>0.29199999999999998</c:v>
                </c:pt>
                <c:pt idx="44362">
                  <c:v>0.28170000000000001</c:v>
                </c:pt>
                <c:pt idx="44363">
                  <c:v>0.27850000000000003</c:v>
                </c:pt>
                <c:pt idx="44364">
                  <c:v>0.2707</c:v>
                </c:pt>
                <c:pt idx="44365">
                  <c:v>0.26619999999999999</c:v>
                </c:pt>
                <c:pt idx="44366">
                  <c:v>0.27650000000000002</c:v>
                </c:pt>
                <c:pt idx="44367">
                  <c:v>0.26269999999999999</c:v>
                </c:pt>
                <c:pt idx="44368">
                  <c:v>0.2656</c:v>
                </c:pt>
                <c:pt idx="44369">
                  <c:v>0.26789999999999997</c:v>
                </c:pt>
                <c:pt idx="44370">
                  <c:v>0.2621</c:v>
                </c:pt>
                <c:pt idx="44371">
                  <c:v>0.2616</c:v>
                </c:pt>
                <c:pt idx="44372">
                  <c:v>0.26940000000000003</c:v>
                </c:pt>
                <c:pt idx="44373">
                  <c:v>0.26680000000000004</c:v>
                </c:pt>
                <c:pt idx="44374">
                  <c:v>0.25930000000000003</c:v>
                </c:pt>
                <c:pt idx="44375">
                  <c:v>0.25609999999999999</c:v>
                </c:pt>
                <c:pt idx="44376">
                  <c:v>0.25159999999999999</c:v>
                </c:pt>
                <c:pt idx="44377">
                  <c:v>0.24820000000000003</c:v>
                </c:pt>
                <c:pt idx="44378">
                  <c:v>0.24360000000000001</c:v>
                </c:pt>
                <c:pt idx="44379">
                  <c:v>0.2319</c:v>
                </c:pt>
                <c:pt idx="44380">
                  <c:v>0.23300000000000001</c:v>
                </c:pt>
                <c:pt idx="44381">
                  <c:v>0.23100000000000001</c:v>
                </c:pt>
                <c:pt idx="44382">
                  <c:v>0.22620000000000001</c:v>
                </c:pt>
                <c:pt idx="44383">
                  <c:v>0.22670000000000001</c:v>
                </c:pt>
                <c:pt idx="44384">
                  <c:v>0.2268</c:v>
                </c:pt>
                <c:pt idx="44385">
                  <c:v>0.22450000000000003</c:v>
                </c:pt>
                <c:pt idx="44386">
                  <c:v>0.22570000000000001</c:v>
                </c:pt>
                <c:pt idx="44387">
                  <c:v>0.22570000000000001</c:v>
                </c:pt>
                <c:pt idx="44388">
                  <c:v>0.22460000000000002</c:v>
                </c:pt>
                <c:pt idx="44389">
                  <c:v>0.2268</c:v>
                </c:pt>
                <c:pt idx="44390">
                  <c:v>0.23500000000000001</c:v>
                </c:pt>
                <c:pt idx="44391">
                  <c:v>0.22799999999999998</c:v>
                </c:pt>
                <c:pt idx="44392">
                  <c:v>0.22450000000000003</c:v>
                </c:pt>
                <c:pt idx="44393">
                  <c:v>0.2258</c:v>
                </c:pt>
                <c:pt idx="44394">
                  <c:v>0.21989999999999998</c:v>
                </c:pt>
                <c:pt idx="44395">
                  <c:v>0.21520000000000003</c:v>
                </c:pt>
                <c:pt idx="44396">
                  <c:v>0.21060000000000001</c:v>
                </c:pt>
                <c:pt idx="44397">
                  <c:v>0.20979999999999999</c:v>
                </c:pt>
                <c:pt idx="44398">
                  <c:v>0.2094</c:v>
                </c:pt>
                <c:pt idx="44399">
                  <c:v>0.2046</c:v>
                </c:pt>
                <c:pt idx="44400">
                  <c:v>0.20450000000000002</c:v>
                </c:pt>
                <c:pt idx="44401">
                  <c:v>0.21150000000000002</c:v>
                </c:pt>
                <c:pt idx="44402">
                  <c:v>0.20699999999999999</c:v>
                </c:pt>
                <c:pt idx="44403">
                  <c:v>0.20330000000000001</c:v>
                </c:pt>
                <c:pt idx="44404">
                  <c:v>0.20480000000000001</c:v>
                </c:pt>
                <c:pt idx="44405">
                  <c:v>0.20200000000000001</c:v>
                </c:pt>
                <c:pt idx="44406">
                  <c:v>0.19830000000000003</c:v>
                </c:pt>
                <c:pt idx="44407">
                  <c:v>0.19940000000000002</c:v>
                </c:pt>
                <c:pt idx="44408">
                  <c:v>0.19720000000000001</c:v>
                </c:pt>
                <c:pt idx="44409">
                  <c:v>0.1968</c:v>
                </c:pt>
                <c:pt idx="44410">
                  <c:v>0.19850000000000001</c:v>
                </c:pt>
                <c:pt idx="44411">
                  <c:v>0.19420000000000001</c:v>
                </c:pt>
                <c:pt idx="44412">
                  <c:v>0.19980000000000001</c:v>
                </c:pt>
                <c:pt idx="44413">
                  <c:v>0.1958</c:v>
                </c:pt>
                <c:pt idx="44414">
                  <c:v>0.1968</c:v>
                </c:pt>
                <c:pt idx="44415">
                  <c:v>0.18730000000000002</c:v>
                </c:pt>
                <c:pt idx="44416">
                  <c:v>0.17280000000000001</c:v>
                </c:pt>
                <c:pt idx="44417">
                  <c:v>0.1799</c:v>
                </c:pt>
                <c:pt idx="44418">
                  <c:v>0.1767</c:v>
                </c:pt>
                <c:pt idx="44419">
                  <c:v>0.17780000000000001</c:v>
                </c:pt>
                <c:pt idx="44420">
                  <c:v>0.17949999999999999</c:v>
                </c:pt>
                <c:pt idx="44421">
                  <c:v>0.1817</c:v>
                </c:pt>
                <c:pt idx="44422">
                  <c:v>0.17720000000000002</c:v>
                </c:pt>
                <c:pt idx="44423">
                  <c:v>0.17490000000000003</c:v>
                </c:pt>
                <c:pt idx="44424">
                  <c:v>0.1769</c:v>
                </c:pt>
                <c:pt idx="44425">
                  <c:v>0.1787</c:v>
                </c:pt>
                <c:pt idx="44426">
                  <c:v>0.17510000000000001</c:v>
                </c:pt>
                <c:pt idx="44427">
                  <c:v>0.17520000000000002</c:v>
                </c:pt>
                <c:pt idx="44428">
                  <c:v>0.17510000000000001</c:v>
                </c:pt>
                <c:pt idx="44429">
                  <c:v>0.17520000000000002</c:v>
                </c:pt>
                <c:pt idx="44430">
                  <c:v>0.17320000000000002</c:v>
                </c:pt>
                <c:pt idx="44431">
                  <c:v>0.17290000000000003</c:v>
                </c:pt>
                <c:pt idx="44432">
                  <c:v>0.1696</c:v>
                </c:pt>
                <c:pt idx="44433">
                  <c:v>0.1694</c:v>
                </c:pt>
                <c:pt idx="44434">
                  <c:v>0.16570000000000001</c:v>
                </c:pt>
                <c:pt idx="44435">
                  <c:v>0.16420000000000001</c:v>
                </c:pt>
                <c:pt idx="44436">
                  <c:v>0.16400000000000001</c:v>
                </c:pt>
                <c:pt idx="44437">
                  <c:v>0.16800000000000001</c:v>
                </c:pt>
                <c:pt idx="44438">
                  <c:v>0.17070000000000002</c:v>
                </c:pt>
                <c:pt idx="44439">
                  <c:v>0.17030000000000001</c:v>
                </c:pt>
                <c:pt idx="44440">
                  <c:v>0.1726</c:v>
                </c:pt>
                <c:pt idx="44441">
                  <c:v>0.17530000000000001</c:v>
                </c:pt>
                <c:pt idx="44442">
                  <c:v>0.17600000000000002</c:v>
                </c:pt>
                <c:pt idx="44443">
                  <c:v>0.17610000000000001</c:v>
                </c:pt>
                <c:pt idx="44444">
                  <c:v>0.1789</c:v>
                </c:pt>
                <c:pt idx="44445">
                  <c:v>0.18120000000000003</c:v>
                </c:pt>
                <c:pt idx="44446">
                  <c:v>0.18049999999999999</c:v>
                </c:pt>
                <c:pt idx="44447">
                  <c:v>0.17960000000000001</c:v>
                </c:pt>
                <c:pt idx="44448">
                  <c:v>0.18140000000000001</c:v>
                </c:pt>
                <c:pt idx="44449">
                  <c:v>0.18390000000000001</c:v>
                </c:pt>
                <c:pt idx="44450">
                  <c:v>0.18310000000000001</c:v>
                </c:pt>
                <c:pt idx="44451">
                  <c:v>0.18730000000000002</c:v>
                </c:pt>
                <c:pt idx="44452">
                  <c:v>0.19010000000000002</c:v>
                </c:pt>
                <c:pt idx="44453">
                  <c:v>0.19159999999999999</c:v>
                </c:pt>
                <c:pt idx="44454">
                  <c:v>0.19600000000000001</c:v>
                </c:pt>
                <c:pt idx="44455">
                  <c:v>0.1968</c:v>
                </c:pt>
                <c:pt idx="44456">
                  <c:v>0.19670000000000001</c:v>
                </c:pt>
                <c:pt idx="44457">
                  <c:v>0.20299999999999999</c:v>
                </c:pt>
                <c:pt idx="44458">
                  <c:v>0.20569999999999999</c:v>
                </c:pt>
                <c:pt idx="44459">
                  <c:v>0.20730000000000001</c:v>
                </c:pt>
                <c:pt idx="44460">
                  <c:v>0.2122</c:v>
                </c:pt>
                <c:pt idx="44461">
                  <c:v>0.21490000000000001</c:v>
                </c:pt>
                <c:pt idx="44462">
                  <c:v>0.21589999999999998</c:v>
                </c:pt>
                <c:pt idx="44463">
                  <c:v>0.21930000000000002</c:v>
                </c:pt>
                <c:pt idx="44464">
                  <c:v>0.22270000000000001</c:v>
                </c:pt>
                <c:pt idx="44465">
                  <c:v>0.22799999999999998</c:v>
                </c:pt>
                <c:pt idx="44466">
                  <c:v>0.22060000000000002</c:v>
                </c:pt>
                <c:pt idx="44467">
                  <c:v>0.22420000000000001</c:v>
                </c:pt>
                <c:pt idx="44468">
                  <c:v>0.22519999999999998</c:v>
                </c:pt>
                <c:pt idx="44469">
                  <c:v>0.2263</c:v>
                </c:pt>
                <c:pt idx="44470">
                  <c:v>0.23300000000000001</c:v>
                </c:pt>
                <c:pt idx="44471">
                  <c:v>0.23480000000000001</c:v>
                </c:pt>
                <c:pt idx="44472">
                  <c:v>0.2452</c:v>
                </c:pt>
                <c:pt idx="44473">
                  <c:v>0.25219999999999998</c:v>
                </c:pt>
                <c:pt idx="44474">
                  <c:v>0.24910000000000002</c:v>
                </c:pt>
                <c:pt idx="44475">
                  <c:v>0.25769999999999998</c:v>
                </c:pt>
                <c:pt idx="44476">
                  <c:v>0.2757</c:v>
                </c:pt>
                <c:pt idx="44477">
                  <c:v>0.26960000000000001</c:v>
                </c:pt>
                <c:pt idx="44478">
                  <c:v>0.27750000000000002</c:v>
                </c:pt>
                <c:pt idx="44479">
                  <c:v>0.28360000000000002</c:v>
                </c:pt>
                <c:pt idx="44480">
                  <c:v>0.29220000000000002</c:v>
                </c:pt>
                <c:pt idx="44481">
                  <c:v>0.31240000000000001</c:v>
                </c:pt>
                <c:pt idx="44482">
                  <c:v>0.32980000000000004</c:v>
                </c:pt>
                <c:pt idx="44483">
                  <c:v>0.35450000000000004</c:v>
                </c:pt>
                <c:pt idx="44484">
                  <c:v>0.38440000000000002</c:v>
                </c:pt>
                <c:pt idx="44485">
                  <c:v>0.42720000000000002</c:v>
                </c:pt>
                <c:pt idx="44486">
                  <c:v>0.44400000000000006</c:v>
                </c:pt>
                <c:pt idx="44487">
                  <c:v>0.46040000000000003</c:v>
                </c:pt>
                <c:pt idx="44488">
                  <c:v>0.48520000000000008</c:v>
                </c:pt>
                <c:pt idx="44489">
                  <c:v>0.49710000000000004</c:v>
                </c:pt>
                <c:pt idx="44490">
                  <c:v>0.53910000000000002</c:v>
                </c:pt>
                <c:pt idx="44491">
                  <c:v>0.56759999999999999</c:v>
                </c:pt>
                <c:pt idx="44492">
                  <c:v>0.59029999999999994</c:v>
                </c:pt>
                <c:pt idx="44493">
                  <c:v>0.64370000000000005</c:v>
                </c:pt>
                <c:pt idx="44494">
                  <c:v>0.68659999999999999</c:v>
                </c:pt>
                <c:pt idx="44495">
                  <c:v>0.74029999999999996</c:v>
                </c:pt>
                <c:pt idx="44496">
                  <c:v>0.80500000000000016</c:v>
                </c:pt>
                <c:pt idx="44497">
                  <c:v>0.83520000000000005</c:v>
                </c:pt>
                <c:pt idx="44498">
                  <c:v>0.8358000000000001</c:v>
                </c:pt>
                <c:pt idx="44499">
                  <c:v>0.91930000000000001</c:v>
                </c:pt>
                <c:pt idx="44500">
                  <c:v>0.9677</c:v>
                </c:pt>
                <c:pt idx="44501">
                  <c:v>0.98780000000000001</c:v>
                </c:pt>
                <c:pt idx="44502">
                  <c:v>1.0361</c:v>
                </c:pt>
                <c:pt idx="44503">
                  <c:v>1.0706</c:v>
                </c:pt>
                <c:pt idx="44504">
                  <c:v>1.0959000000000001</c:v>
                </c:pt>
                <c:pt idx="44505">
                  <c:v>1.1519999999999999</c:v>
                </c:pt>
                <c:pt idx="44506">
                  <c:v>1.1226</c:v>
                </c:pt>
                <c:pt idx="44507">
                  <c:v>1.2122999999999999</c:v>
                </c:pt>
                <c:pt idx="44508">
                  <c:v>1.2251000000000001</c:v>
                </c:pt>
                <c:pt idx="44509">
                  <c:v>1.3338000000000001</c:v>
                </c:pt>
                <c:pt idx="44510">
                  <c:v>1.3848000000000003</c:v>
                </c:pt>
                <c:pt idx="44511">
                  <c:v>1.5098000000000003</c:v>
                </c:pt>
                <c:pt idx="44512">
                  <c:v>1.6754000000000002</c:v>
                </c:pt>
                <c:pt idx="44513">
                  <c:v>1.9875</c:v>
                </c:pt>
                <c:pt idx="44514">
                  <c:v>2.0472999999999999</c:v>
                </c:pt>
                <c:pt idx="44515">
                  <c:v>1.9831000000000001</c:v>
                </c:pt>
                <c:pt idx="44516">
                  <c:v>1.9049</c:v>
                </c:pt>
                <c:pt idx="44517">
                  <c:v>1.9413</c:v>
                </c:pt>
                <c:pt idx="44518">
                  <c:v>1.9309000000000003</c:v>
                </c:pt>
                <c:pt idx="44519">
                  <c:v>2.0192000000000001</c:v>
                </c:pt>
                <c:pt idx="44520">
                  <c:v>2.0838000000000001</c:v>
                </c:pt>
                <c:pt idx="44521">
                  <c:v>2.0437000000000003</c:v>
                </c:pt>
                <c:pt idx="44522">
                  <c:v>2.0210000000000004</c:v>
                </c:pt>
                <c:pt idx="44523">
                  <c:v>2.0213000000000001</c:v>
                </c:pt>
                <c:pt idx="44524">
                  <c:v>2.2748000000000004</c:v>
                </c:pt>
                <c:pt idx="44525">
                  <c:v>2.4930000000000003</c:v>
                </c:pt>
                <c:pt idx="44526">
                  <c:v>2.5390999999999999</c:v>
                </c:pt>
                <c:pt idx="44527">
                  <c:v>2.4496000000000002</c:v>
                </c:pt>
                <c:pt idx="44528">
                  <c:v>2.415</c:v>
                </c:pt>
                <c:pt idx="44529">
                  <c:v>2.4668000000000001</c:v>
                </c:pt>
                <c:pt idx="44530">
                  <c:v>2.3614999999999999</c:v>
                </c:pt>
                <c:pt idx="44531">
                  <c:v>2.3844000000000003</c:v>
                </c:pt>
                <c:pt idx="44532">
                  <c:v>2.3626</c:v>
                </c:pt>
                <c:pt idx="44533">
                  <c:v>2.3599000000000001</c:v>
                </c:pt>
                <c:pt idx="44534">
                  <c:v>2.3944000000000001</c:v>
                </c:pt>
                <c:pt idx="44535">
                  <c:v>2.5136000000000003</c:v>
                </c:pt>
                <c:pt idx="44536">
                  <c:v>2.7421000000000002</c:v>
                </c:pt>
                <c:pt idx="44537">
                  <c:v>2.4930000000000003</c:v>
                </c:pt>
                <c:pt idx="44538">
                  <c:v>1.9280999999999999</c:v>
                </c:pt>
                <c:pt idx="44539">
                  <c:v>1.3929</c:v>
                </c:pt>
                <c:pt idx="44540">
                  <c:v>1.2799</c:v>
                </c:pt>
                <c:pt idx="44541">
                  <c:v>1.1519000000000001</c:v>
                </c:pt>
                <c:pt idx="44542">
                  <c:v>0.96460000000000012</c:v>
                </c:pt>
                <c:pt idx="44543">
                  <c:v>0.97650000000000015</c:v>
                </c:pt>
                <c:pt idx="44544">
                  <c:v>0.79820000000000002</c:v>
                </c:pt>
                <c:pt idx="44545">
                  <c:v>0.61890000000000001</c:v>
                </c:pt>
                <c:pt idx="44546">
                  <c:v>0.76790000000000003</c:v>
                </c:pt>
                <c:pt idx="44547">
                  <c:v>0.85230000000000006</c:v>
                </c:pt>
                <c:pt idx="44548">
                  <c:v>1.0405</c:v>
                </c:pt>
                <c:pt idx="44549">
                  <c:v>1.3303000000000003</c:v>
                </c:pt>
                <c:pt idx="44550">
                  <c:v>1.5097</c:v>
                </c:pt>
                <c:pt idx="44551">
                  <c:v>1.3317000000000001</c:v>
                </c:pt>
                <c:pt idx="44552">
                  <c:v>1.3486000000000002</c:v>
                </c:pt>
                <c:pt idx="44553">
                  <c:v>1.3365</c:v>
                </c:pt>
                <c:pt idx="44554">
                  <c:v>1.3523000000000001</c:v>
                </c:pt>
                <c:pt idx="44555">
                  <c:v>1.3537000000000001</c:v>
                </c:pt>
                <c:pt idx="44556">
                  <c:v>1.3745000000000001</c:v>
                </c:pt>
                <c:pt idx="44557">
                  <c:v>1.3191000000000002</c:v>
                </c:pt>
                <c:pt idx="44558">
                  <c:v>1.2727000000000002</c:v>
                </c:pt>
                <c:pt idx="44559">
                  <c:v>1.3065</c:v>
                </c:pt>
                <c:pt idx="44560">
                  <c:v>1.2296</c:v>
                </c:pt>
                <c:pt idx="44561">
                  <c:v>1.2051000000000001</c:v>
                </c:pt>
                <c:pt idx="44562">
                  <c:v>1.1740999999999999</c:v>
                </c:pt>
                <c:pt idx="44563">
                  <c:v>1.1124000000000001</c:v>
                </c:pt>
                <c:pt idx="44564">
                  <c:v>1.0501</c:v>
                </c:pt>
                <c:pt idx="44565">
                  <c:v>1.0255000000000001</c:v>
                </c:pt>
                <c:pt idx="44566">
                  <c:v>0.99049999999999994</c:v>
                </c:pt>
                <c:pt idx="44567">
                  <c:v>0.9678000000000001</c:v>
                </c:pt>
                <c:pt idx="44568">
                  <c:v>0.9477000000000001</c:v>
                </c:pt>
                <c:pt idx="44569">
                  <c:v>0.92920000000000003</c:v>
                </c:pt>
                <c:pt idx="44570">
                  <c:v>0.90450000000000008</c:v>
                </c:pt>
                <c:pt idx="44571">
                  <c:v>0.87780000000000014</c:v>
                </c:pt>
                <c:pt idx="44572">
                  <c:v>0.85770000000000002</c:v>
                </c:pt>
                <c:pt idx="44573">
                  <c:v>0.84750000000000003</c:v>
                </c:pt>
                <c:pt idx="44574">
                  <c:v>0.83010000000000006</c:v>
                </c:pt>
                <c:pt idx="44575">
                  <c:v>0.80069999999999997</c:v>
                </c:pt>
                <c:pt idx="44576">
                  <c:v>0.79900000000000004</c:v>
                </c:pt>
                <c:pt idx="44577">
                  <c:v>0.79780000000000006</c:v>
                </c:pt>
                <c:pt idx="44578">
                  <c:v>0.76760000000000006</c:v>
                </c:pt>
                <c:pt idx="44579">
                  <c:v>0.75170000000000003</c:v>
                </c:pt>
                <c:pt idx="44580">
                  <c:v>0.74029999999999996</c:v>
                </c:pt>
                <c:pt idx="44581">
                  <c:v>0.73010000000000008</c:v>
                </c:pt>
                <c:pt idx="44582">
                  <c:v>0.71410000000000007</c:v>
                </c:pt>
                <c:pt idx="44583">
                  <c:v>0.71120000000000005</c:v>
                </c:pt>
                <c:pt idx="44584">
                  <c:v>0.69750000000000001</c:v>
                </c:pt>
                <c:pt idx="44585">
                  <c:v>0.69640000000000013</c:v>
                </c:pt>
                <c:pt idx="44586">
                  <c:v>0.67690000000000006</c:v>
                </c:pt>
                <c:pt idx="44587">
                  <c:v>0.65830000000000011</c:v>
                </c:pt>
                <c:pt idx="44588">
                  <c:v>0.64370000000000005</c:v>
                </c:pt>
                <c:pt idx="44589">
                  <c:v>0.64470000000000005</c:v>
                </c:pt>
                <c:pt idx="44590">
                  <c:v>0.64680000000000004</c:v>
                </c:pt>
                <c:pt idx="44591">
                  <c:v>0.62809999999999999</c:v>
                </c:pt>
                <c:pt idx="44592">
                  <c:v>0.63030000000000008</c:v>
                </c:pt>
                <c:pt idx="44593">
                  <c:v>0.62060000000000004</c:v>
                </c:pt>
                <c:pt idx="44594">
                  <c:v>0.61010000000000009</c:v>
                </c:pt>
                <c:pt idx="44595">
                  <c:v>0.59109999999999996</c:v>
                </c:pt>
                <c:pt idx="44596">
                  <c:v>0.5897</c:v>
                </c:pt>
                <c:pt idx="44597">
                  <c:v>0.58940000000000003</c:v>
                </c:pt>
                <c:pt idx="44598">
                  <c:v>0.56870000000000009</c:v>
                </c:pt>
                <c:pt idx="44599">
                  <c:v>0.57990000000000008</c:v>
                </c:pt>
                <c:pt idx="44600">
                  <c:v>0.58350000000000002</c:v>
                </c:pt>
                <c:pt idx="44601">
                  <c:v>0.57120000000000004</c:v>
                </c:pt>
                <c:pt idx="44602">
                  <c:v>0.56510000000000005</c:v>
                </c:pt>
                <c:pt idx="44603">
                  <c:v>0.56399999999999995</c:v>
                </c:pt>
                <c:pt idx="44604">
                  <c:v>0.56010000000000004</c:v>
                </c:pt>
                <c:pt idx="44605">
                  <c:v>0.55590000000000006</c:v>
                </c:pt>
                <c:pt idx="44606">
                  <c:v>0.55320000000000003</c:v>
                </c:pt>
                <c:pt idx="44607">
                  <c:v>0.54359999999999997</c:v>
                </c:pt>
                <c:pt idx="44608">
                  <c:v>0.55069999999999997</c:v>
                </c:pt>
                <c:pt idx="44609">
                  <c:v>0.52790000000000004</c:v>
                </c:pt>
                <c:pt idx="44610">
                  <c:v>0.5102000000000001</c:v>
                </c:pt>
                <c:pt idx="44611">
                  <c:v>0.50209999999999999</c:v>
                </c:pt>
                <c:pt idx="44612">
                  <c:v>0.50180000000000002</c:v>
                </c:pt>
                <c:pt idx="44613">
                  <c:v>0.49320000000000008</c:v>
                </c:pt>
                <c:pt idx="44614">
                  <c:v>0.4914</c:v>
                </c:pt>
                <c:pt idx="44615">
                  <c:v>0.5001000000000001</c:v>
                </c:pt>
                <c:pt idx="44616">
                  <c:v>0.49669999999999997</c:v>
                </c:pt>
                <c:pt idx="44617">
                  <c:v>0.49400000000000005</c:v>
                </c:pt>
                <c:pt idx="44618">
                  <c:v>0.49859999999999999</c:v>
                </c:pt>
                <c:pt idx="44619">
                  <c:v>0.48799999999999999</c:v>
                </c:pt>
                <c:pt idx="44620">
                  <c:v>0.48300000000000004</c:v>
                </c:pt>
                <c:pt idx="44621">
                  <c:v>0.47460000000000008</c:v>
                </c:pt>
                <c:pt idx="44622">
                  <c:v>0.47619999999999996</c:v>
                </c:pt>
                <c:pt idx="44623">
                  <c:v>0.46900000000000008</c:v>
                </c:pt>
                <c:pt idx="44624">
                  <c:v>0.46790000000000004</c:v>
                </c:pt>
                <c:pt idx="44625">
                  <c:v>0.45690000000000003</c:v>
                </c:pt>
                <c:pt idx="44626">
                  <c:v>0.44930000000000003</c:v>
                </c:pt>
                <c:pt idx="44627">
                  <c:v>0.45039999999999997</c:v>
                </c:pt>
                <c:pt idx="44628">
                  <c:v>0.44980000000000003</c:v>
                </c:pt>
                <c:pt idx="44629">
                  <c:v>0.4335</c:v>
                </c:pt>
                <c:pt idx="44630">
                  <c:v>0.43430000000000002</c:v>
                </c:pt>
                <c:pt idx="44631">
                  <c:v>0.42830000000000007</c:v>
                </c:pt>
                <c:pt idx="44632">
                  <c:v>0.42960000000000004</c:v>
                </c:pt>
                <c:pt idx="44633">
                  <c:v>0.42520000000000002</c:v>
                </c:pt>
                <c:pt idx="44634">
                  <c:v>0.43250000000000005</c:v>
                </c:pt>
                <c:pt idx="44635">
                  <c:v>0.44050000000000006</c:v>
                </c:pt>
                <c:pt idx="44636">
                  <c:v>0.44290000000000007</c:v>
                </c:pt>
                <c:pt idx="44637">
                  <c:v>0.42149999999999999</c:v>
                </c:pt>
                <c:pt idx="44638">
                  <c:v>0.41870000000000007</c:v>
                </c:pt>
                <c:pt idx="44639">
                  <c:v>0.42100000000000004</c:v>
                </c:pt>
                <c:pt idx="44640">
                  <c:v>0.43570000000000003</c:v>
                </c:pt>
                <c:pt idx="44641">
                  <c:v>0.42180000000000001</c:v>
                </c:pt>
                <c:pt idx="44642">
                  <c:v>0.4279</c:v>
                </c:pt>
                <c:pt idx="44643">
                  <c:v>0.43310000000000004</c:v>
                </c:pt>
                <c:pt idx="44644">
                  <c:v>0.43390000000000006</c:v>
                </c:pt>
                <c:pt idx="44645">
                  <c:v>0.43</c:v>
                </c:pt>
                <c:pt idx="44646">
                  <c:v>0.43120000000000003</c:v>
                </c:pt>
                <c:pt idx="44647">
                  <c:v>0.41720000000000002</c:v>
                </c:pt>
                <c:pt idx="44648">
                  <c:v>0.43170000000000003</c:v>
                </c:pt>
                <c:pt idx="44649">
                  <c:v>0.42430000000000007</c:v>
                </c:pt>
                <c:pt idx="44650">
                  <c:v>0.42470000000000002</c:v>
                </c:pt>
                <c:pt idx="44651">
                  <c:v>0.42470000000000002</c:v>
                </c:pt>
                <c:pt idx="44652">
                  <c:v>0.42619999999999997</c:v>
                </c:pt>
                <c:pt idx="44653">
                  <c:v>0.43179999999999996</c:v>
                </c:pt>
                <c:pt idx="44654">
                  <c:v>0.42400000000000004</c:v>
                </c:pt>
                <c:pt idx="44655">
                  <c:v>0.41959999999999997</c:v>
                </c:pt>
                <c:pt idx="44656">
                  <c:v>0.40330000000000005</c:v>
                </c:pt>
                <c:pt idx="44657">
                  <c:v>0.41010000000000002</c:v>
                </c:pt>
                <c:pt idx="44658">
                  <c:v>0.40240000000000004</c:v>
                </c:pt>
                <c:pt idx="44659">
                  <c:v>0.39300000000000002</c:v>
                </c:pt>
                <c:pt idx="44660">
                  <c:v>0.39100000000000001</c:v>
                </c:pt>
                <c:pt idx="44661">
                  <c:v>0.39640000000000003</c:v>
                </c:pt>
                <c:pt idx="44662">
                  <c:v>0.38830000000000003</c:v>
                </c:pt>
                <c:pt idx="44663">
                  <c:v>0.38519999999999999</c:v>
                </c:pt>
                <c:pt idx="44664">
                  <c:v>0.38300000000000001</c:v>
                </c:pt>
                <c:pt idx="44665">
                  <c:v>0.38690000000000002</c:v>
                </c:pt>
                <c:pt idx="44666">
                  <c:v>0.39990000000000003</c:v>
                </c:pt>
                <c:pt idx="44667">
                  <c:v>0.38840000000000002</c:v>
                </c:pt>
                <c:pt idx="44668">
                  <c:v>0.39040000000000002</c:v>
                </c:pt>
                <c:pt idx="44669">
                  <c:v>0.39040000000000002</c:v>
                </c:pt>
                <c:pt idx="44670">
                  <c:v>0.38550000000000001</c:v>
                </c:pt>
                <c:pt idx="44671">
                  <c:v>0.39450000000000002</c:v>
                </c:pt>
                <c:pt idx="44672">
                  <c:v>0.38769999999999999</c:v>
                </c:pt>
                <c:pt idx="44673">
                  <c:v>0.39060000000000006</c:v>
                </c:pt>
                <c:pt idx="44674">
                  <c:v>0.39260000000000006</c:v>
                </c:pt>
                <c:pt idx="44675">
                  <c:v>0.39040000000000002</c:v>
                </c:pt>
                <c:pt idx="44676">
                  <c:v>0.38060000000000005</c:v>
                </c:pt>
                <c:pt idx="44677">
                  <c:v>0.3831</c:v>
                </c:pt>
                <c:pt idx="44678">
                  <c:v>0.39350000000000002</c:v>
                </c:pt>
                <c:pt idx="44679">
                  <c:v>0.39280000000000004</c:v>
                </c:pt>
                <c:pt idx="44680">
                  <c:v>0.37870000000000004</c:v>
                </c:pt>
                <c:pt idx="44681">
                  <c:v>0.36770000000000003</c:v>
                </c:pt>
                <c:pt idx="44682">
                  <c:v>0.37390000000000001</c:v>
                </c:pt>
                <c:pt idx="44683">
                  <c:v>0.36499999999999999</c:v>
                </c:pt>
                <c:pt idx="44684">
                  <c:v>0.37640000000000001</c:v>
                </c:pt>
                <c:pt idx="44685">
                  <c:v>0.38190000000000002</c:v>
                </c:pt>
                <c:pt idx="44686">
                  <c:v>0.36890000000000001</c:v>
                </c:pt>
                <c:pt idx="44687">
                  <c:v>0.3674</c:v>
                </c:pt>
                <c:pt idx="44688">
                  <c:v>0.37930000000000003</c:v>
                </c:pt>
                <c:pt idx="44689">
                  <c:v>0.3614</c:v>
                </c:pt>
                <c:pt idx="44690">
                  <c:v>0.36360000000000003</c:v>
                </c:pt>
                <c:pt idx="44691">
                  <c:v>0.37410000000000004</c:v>
                </c:pt>
                <c:pt idx="44692">
                  <c:v>0.36600000000000005</c:v>
                </c:pt>
                <c:pt idx="44693">
                  <c:v>0.36580000000000001</c:v>
                </c:pt>
                <c:pt idx="44694">
                  <c:v>0.36030000000000006</c:v>
                </c:pt>
                <c:pt idx="44695">
                  <c:v>0.36180000000000001</c:v>
                </c:pt>
                <c:pt idx="44696">
                  <c:v>0.34950000000000003</c:v>
                </c:pt>
                <c:pt idx="44697">
                  <c:v>0.34800000000000003</c:v>
                </c:pt>
                <c:pt idx="44698">
                  <c:v>0.34</c:v>
                </c:pt>
                <c:pt idx="44699">
                  <c:v>0.34430000000000005</c:v>
                </c:pt>
                <c:pt idx="44700">
                  <c:v>0.35580000000000001</c:v>
                </c:pt>
                <c:pt idx="44701">
                  <c:v>0.35640000000000005</c:v>
                </c:pt>
                <c:pt idx="44702">
                  <c:v>0.34260000000000002</c:v>
                </c:pt>
                <c:pt idx="44703">
                  <c:v>0.35060000000000002</c:v>
                </c:pt>
                <c:pt idx="44704">
                  <c:v>0.34990000000000004</c:v>
                </c:pt>
                <c:pt idx="44705">
                  <c:v>0.34970000000000001</c:v>
                </c:pt>
                <c:pt idx="44706">
                  <c:v>0.35190000000000005</c:v>
                </c:pt>
                <c:pt idx="44707">
                  <c:v>0.34040000000000004</c:v>
                </c:pt>
                <c:pt idx="44708">
                  <c:v>0.34500000000000003</c:v>
                </c:pt>
                <c:pt idx="44709">
                  <c:v>0.34040000000000004</c:v>
                </c:pt>
                <c:pt idx="44710">
                  <c:v>0.33210000000000006</c:v>
                </c:pt>
                <c:pt idx="44711">
                  <c:v>0.3372</c:v>
                </c:pt>
                <c:pt idx="44712">
                  <c:v>0.33490000000000003</c:v>
                </c:pt>
                <c:pt idx="44713">
                  <c:v>0.33250000000000002</c:v>
                </c:pt>
                <c:pt idx="44714">
                  <c:v>0.33940000000000003</c:v>
                </c:pt>
                <c:pt idx="44715">
                  <c:v>0.34180000000000005</c:v>
                </c:pt>
                <c:pt idx="44716">
                  <c:v>0.34450000000000003</c:v>
                </c:pt>
                <c:pt idx="44717">
                  <c:v>0.34240000000000004</c:v>
                </c:pt>
                <c:pt idx="44718">
                  <c:v>0.3473</c:v>
                </c:pt>
                <c:pt idx="44719">
                  <c:v>0.32879999999999998</c:v>
                </c:pt>
                <c:pt idx="44720">
                  <c:v>0.31950000000000001</c:v>
                </c:pt>
                <c:pt idx="44721">
                  <c:v>0.31720000000000004</c:v>
                </c:pt>
                <c:pt idx="44722">
                  <c:v>0.31900000000000001</c:v>
                </c:pt>
                <c:pt idx="44723">
                  <c:v>0.31560000000000005</c:v>
                </c:pt>
                <c:pt idx="44724">
                  <c:v>0.32400000000000007</c:v>
                </c:pt>
                <c:pt idx="44725">
                  <c:v>0.32570000000000005</c:v>
                </c:pt>
                <c:pt idx="44726">
                  <c:v>0.31940000000000002</c:v>
                </c:pt>
                <c:pt idx="44727">
                  <c:v>0.31480000000000002</c:v>
                </c:pt>
                <c:pt idx="44728">
                  <c:v>0.31800000000000006</c:v>
                </c:pt>
                <c:pt idx="44729">
                  <c:v>0.31110000000000004</c:v>
                </c:pt>
                <c:pt idx="44730">
                  <c:v>0.30530000000000002</c:v>
                </c:pt>
                <c:pt idx="44731">
                  <c:v>0.29140000000000005</c:v>
                </c:pt>
                <c:pt idx="44732">
                  <c:v>0.26950000000000002</c:v>
                </c:pt>
                <c:pt idx="44733">
                  <c:v>0.18830000000000002</c:v>
                </c:pt>
                <c:pt idx="44734">
                  <c:v>0.1198</c:v>
                </c:pt>
                <c:pt idx="44735">
                  <c:v>8.4699999999999998E-2</c:v>
                </c:pt>
                <c:pt idx="44736">
                  <c:v>6.1800000000000001E-2</c:v>
                </c:pt>
                <c:pt idx="44737">
                  <c:v>4.6300000000000008E-2</c:v>
                </c:pt>
                <c:pt idx="44738">
                  <c:v>3.5099999999999999E-2</c:v>
                </c:pt>
                <c:pt idx="44739">
                  <c:v>2.4199999999999999E-2</c:v>
                </c:pt>
                <c:pt idx="44740">
                  <c:v>2.2000000000000002E-2</c:v>
                </c:pt>
                <c:pt idx="44741">
                  <c:v>1.54E-2</c:v>
                </c:pt>
                <c:pt idx="44742">
                  <c:v>1.1000000000000001E-2</c:v>
                </c:pt>
                <c:pt idx="44743">
                  <c:v>8.8000000000000005E-3</c:v>
                </c:pt>
                <c:pt idx="44744">
                  <c:v>2.2000000000000001E-3</c:v>
                </c:pt>
                <c:pt idx="44745">
                  <c:v>2.2000000000000001E-3</c:v>
                </c:pt>
                <c:pt idx="44746">
                  <c:v>0</c:v>
                </c:pt>
                <c:pt idx="44747">
                  <c:v>0</c:v>
                </c:pt>
                <c:pt idx="44748">
                  <c:v>0</c:v>
                </c:pt>
                <c:pt idx="44749">
                  <c:v>0</c:v>
                </c:pt>
                <c:pt idx="44750">
                  <c:v>0</c:v>
                </c:pt>
                <c:pt idx="44751">
                  <c:v>0</c:v>
                </c:pt>
                <c:pt idx="44752">
                  <c:v>0</c:v>
                </c:pt>
                <c:pt idx="44753">
                  <c:v>0</c:v>
                </c:pt>
                <c:pt idx="44754">
                  <c:v>0</c:v>
                </c:pt>
                <c:pt idx="44755">
                  <c:v>0</c:v>
                </c:pt>
                <c:pt idx="44756">
                  <c:v>0</c:v>
                </c:pt>
                <c:pt idx="44757">
                  <c:v>0</c:v>
                </c:pt>
                <c:pt idx="44758">
                  <c:v>0</c:v>
                </c:pt>
                <c:pt idx="44759">
                  <c:v>0</c:v>
                </c:pt>
                <c:pt idx="44760">
                  <c:v>0</c:v>
                </c:pt>
                <c:pt idx="44761">
                  <c:v>0</c:v>
                </c:pt>
                <c:pt idx="44762">
                  <c:v>0</c:v>
                </c:pt>
                <c:pt idx="44763">
                  <c:v>0</c:v>
                </c:pt>
                <c:pt idx="44764">
                  <c:v>0</c:v>
                </c:pt>
                <c:pt idx="44765">
                  <c:v>0</c:v>
                </c:pt>
                <c:pt idx="44766">
                  <c:v>0</c:v>
                </c:pt>
                <c:pt idx="44767">
                  <c:v>0</c:v>
                </c:pt>
                <c:pt idx="44768">
                  <c:v>0</c:v>
                </c:pt>
                <c:pt idx="44769">
                  <c:v>0</c:v>
                </c:pt>
                <c:pt idx="44770">
                  <c:v>0</c:v>
                </c:pt>
                <c:pt idx="44771">
                  <c:v>0</c:v>
                </c:pt>
                <c:pt idx="44772">
                  <c:v>0</c:v>
                </c:pt>
                <c:pt idx="44773">
                  <c:v>0</c:v>
                </c:pt>
                <c:pt idx="44774">
                  <c:v>0</c:v>
                </c:pt>
                <c:pt idx="44775">
                  <c:v>0</c:v>
                </c:pt>
                <c:pt idx="44776">
                  <c:v>0</c:v>
                </c:pt>
                <c:pt idx="44777">
                  <c:v>0</c:v>
                </c:pt>
                <c:pt idx="44778">
                  <c:v>0</c:v>
                </c:pt>
                <c:pt idx="44779">
                  <c:v>0</c:v>
                </c:pt>
                <c:pt idx="44780">
                  <c:v>0</c:v>
                </c:pt>
                <c:pt idx="44781">
                  <c:v>0</c:v>
                </c:pt>
                <c:pt idx="44782">
                  <c:v>0</c:v>
                </c:pt>
                <c:pt idx="44783">
                  <c:v>0</c:v>
                </c:pt>
                <c:pt idx="44784">
                  <c:v>0</c:v>
                </c:pt>
                <c:pt idx="44785">
                  <c:v>0</c:v>
                </c:pt>
                <c:pt idx="44786">
                  <c:v>0</c:v>
                </c:pt>
                <c:pt idx="44787">
                  <c:v>0</c:v>
                </c:pt>
                <c:pt idx="44788">
                  <c:v>0</c:v>
                </c:pt>
                <c:pt idx="44789">
                  <c:v>0</c:v>
                </c:pt>
                <c:pt idx="44790">
                  <c:v>0</c:v>
                </c:pt>
                <c:pt idx="44791">
                  <c:v>0</c:v>
                </c:pt>
                <c:pt idx="44792">
                  <c:v>0</c:v>
                </c:pt>
                <c:pt idx="44793">
                  <c:v>0</c:v>
                </c:pt>
                <c:pt idx="44794">
                  <c:v>0</c:v>
                </c:pt>
                <c:pt idx="44795">
                  <c:v>0</c:v>
                </c:pt>
                <c:pt idx="44796">
                  <c:v>0</c:v>
                </c:pt>
                <c:pt idx="44797">
                  <c:v>0</c:v>
                </c:pt>
                <c:pt idx="44798">
                  <c:v>0</c:v>
                </c:pt>
                <c:pt idx="44799">
                  <c:v>0</c:v>
                </c:pt>
                <c:pt idx="44800">
                  <c:v>0</c:v>
                </c:pt>
                <c:pt idx="44801">
                  <c:v>0</c:v>
                </c:pt>
                <c:pt idx="44802">
                  <c:v>0</c:v>
                </c:pt>
                <c:pt idx="44803">
                  <c:v>0</c:v>
                </c:pt>
                <c:pt idx="44804">
                  <c:v>0</c:v>
                </c:pt>
                <c:pt idx="44805">
                  <c:v>0</c:v>
                </c:pt>
                <c:pt idx="44806">
                  <c:v>0</c:v>
                </c:pt>
                <c:pt idx="44807">
                  <c:v>0</c:v>
                </c:pt>
                <c:pt idx="44808">
                  <c:v>0</c:v>
                </c:pt>
                <c:pt idx="44809">
                  <c:v>0</c:v>
                </c:pt>
                <c:pt idx="44810">
                  <c:v>8.9999999999999993E-3</c:v>
                </c:pt>
                <c:pt idx="44811">
                  <c:v>1.1900000000000001E-2</c:v>
                </c:pt>
                <c:pt idx="44812">
                  <c:v>1.49E-2</c:v>
                </c:pt>
                <c:pt idx="44813">
                  <c:v>2.0900000000000002E-2</c:v>
                </c:pt>
                <c:pt idx="44814">
                  <c:v>2.4E-2</c:v>
                </c:pt>
                <c:pt idx="44815">
                  <c:v>0.03</c:v>
                </c:pt>
                <c:pt idx="44816">
                  <c:v>3.5999999999999997E-2</c:v>
                </c:pt>
                <c:pt idx="44817">
                  <c:v>4.2099999999999999E-2</c:v>
                </c:pt>
                <c:pt idx="44818">
                  <c:v>4.8300000000000003E-2</c:v>
                </c:pt>
                <c:pt idx="44819">
                  <c:v>4.8300000000000003E-2</c:v>
                </c:pt>
                <c:pt idx="44820">
                  <c:v>5.1400000000000001E-2</c:v>
                </c:pt>
                <c:pt idx="44821">
                  <c:v>0.1166</c:v>
                </c:pt>
                <c:pt idx="44822">
                  <c:v>0.13570000000000002</c:v>
                </c:pt>
                <c:pt idx="44823">
                  <c:v>0.16820000000000002</c:v>
                </c:pt>
                <c:pt idx="44824">
                  <c:v>0.16520000000000001</c:v>
                </c:pt>
                <c:pt idx="44825">
                  <c:v>0.14299999999999999</c:v>
                </c:pt>
                <c:pt idx="44826">
                  <c:v>0.1305</c:v>
                </c:pt>
                <c:pt idx="44827">
                  <c:v>0.10460000000000001</c:v>
                </c:pt>
                <c:pt idx="44828">
                  <c:v>9.9299999999999999E-2</c:v>
                </c:pt>
                <c:pt idx="44829">
                  <c:v>9.6700000000000008E-2</c:v>
                </c:pt>
                <c:pt idx="44830">
                  <c:v>0.10320000000000001</c:v>
                </c:pt>
                <c:pt idx="44831">
                  <c:v>0.10600000000000001</c:v>
                </c:pt>
                <c:pt idx="44832">
                  <c:v>9.9900000000000003E-2</c:v>
                </c:pt>
                <c:pt idx="44833">
                  <c:v>0.10860000000000002</c:v>
                </c:pt>
                <c:pt idx="44834">
                  <c:v>0.1168</c:v>
                </c:pt>
                <c:pt idx="44835">
                  <c:v>0.11330000000000001</c:v>
                </c:pt>
                <c:pt idx="44836">
                  <c:v>0.11310000000000001</c:v>
                </c:pt>
                <c:pt idx="44837">
                  <c:v>0.11259999999999999</c:v>
                </c:pt>
                <c:pt idx="44838">
                  <c:v>0.1208</c:v>
                </c:pt>
                <c:pt idx="44839">
                  <c:v>0.12889999999999999</c:v>
                </c:pt>
                <c:pt idx="44840">
                  <c:v>0.12490000000000001</c:v>
                </c:pt>
                <c:pt idx="44841">
                  <c:v>0.12150000000000001</c:v>
                </c:pt>
                <c:pt idx="44842">
                  <c:v>0.11810000000000001</c:v>
                </c:pt>
                <c:pt idx="44843">
                  <c:v>0.11200000000000002</c:v>
                </c:pt>
                <c:pt idx="44844">
                  <c:v>0.1089</c:v>
                </c:pt>
                <c:pt idx="44845">
                  <c:v>0.10830000000000001</c:v>
                </c:pt>
                <c:pt idx="44846">
                  <c:v>9.9600000000000008E-2</c:v>
                </c:pt>
                <c:pt idx="44847">
                  <c:v>9.9500000000000005E-2</c:v>
                </c:pt>
                <c:pt idx="44848">
                  <c:v>9.8900000000000002E-2</c:v>
                </c:pt>
                <c:pt idx="44849">
                  <c:v>9.5799999999999996E-2</c:v>
                </c:pt>
                <c:pt idx="44850">
                  <c:v>9.2600000000000016E-2</c:v>
                </c:pt>
                <c:pt idx="44851">
                  <c:v>9.2000000000000012E-2</c:v>
                </c:pt>
                <c:pt idx="44852">
                  <c:v>8.8900000000000007E-2</c:v>
                </c:pt>
                <c:pt idx="44853">
                  <c:v>9.1400000000000009E-2</c:v>
                </c:pt>
                <c:pt idx="44854">
                  <c:v>9.6500000000000002E-2</c:v>
                </c:pt>
                <c:pt idx="44855">
                  <c:v>9.0800000000000006E-2</c:v>
                </c:pt>
                <c:pt idx="44856">
                  <c:v>8.7800000000000003E-2</c:v>
                </c:pt>
                <c:pt idx="44857">
                  <c:v>8.9900000000000008E-2</c:v>
                </c:pt>
                <c:pt idx="44858">
                  <c:v>8.9600000000000013E-2</c:v>
                </c:pt>
                <c:pt idx="44859">
                  <c:v>8.4100000000000008E-2</c:v>
                </c:pt>
                <c:pt idx="44860">
                  <c:v>8.900000000000001E-2</c:v>
                </c:pt>
                <c:pt idx="44861">
                  <c:v>8.8400000000000006E-2</c:v>
                </c:pt>
                <c:pt idx="44862">
                  <c:v>8.8300000000000003E-2</c:v>
                </c:pt>
                <c:pt idx="44863">
                  <c:v>8.5000000000000006E-2</c:v>
                </c:pt>
                <c:pt idx="44864">
                  <c:v>8.2100000000000006E-2</c:v>
                </c:pt>
                <c:pt idx="44865">
                  <c:v>8.1900000000000001E-2</c:v>
                </c:pt>
                <c:pt idx="44866">
                  <c:v>8.4100000000000008E-2</c:v>
                </c:pt>
                <c:pt idx="44867">
                  <c:v>7.8600000000000003E-2</c:v>
                </c:pt>
                <c:pt idx="44868">
                  <c:v>7.5900000000000009E-2</c:v>
                </c:pt>
                <c:pt idx="44869">
                  <c:v>7.5500000000000012E-2</c:v>
                </c:pt>
                <c:pt idx="44870">
                  <c:v>7.7500000000000013E-2</c:v>
                </c:pt>
                <c:pt idx="44871">
                  <c:v>7.4900000000000008E-2</c:v>
                </c:pt>
                <c:pt idx="44872">
                  <c:v>7.4499999999999997E-2</c:v>
                </c:pt>
                <c:pt idx="44873">
                  <c:v>7.1800000000000003E-2</c:v>
                </c:pt>
                <c:pt idx="44874">
                  <c:v>7.1499999999999994E-2</c:v>
                </c:pt>
                <c:pt idx="44875">
                  <c:v>6.88E-2</c:v>
                </c:pt>
                <c:pt idx="44876">
                  <c:v>6.8600000000000008E-2</c:v>
                </c:pt>
                <c:pt idx="44877">
                  <c:v>6.3600000000000004E-2</c:v>
                </c:pt>
                <c:pt idx="44878">
                  <c:v>6.0999999999999999E-2</c:v>
                </c:pt>
                <c:pt idx="44879">
                  <c:v>6.5800000000000011E-2</c:v>
                </c:pt>
                <c:pt idx="44880">
                  <c:v>5.8299999999999998E-2</c:v>
                </c:pt>
                <c:pt idx="44881">
                  <c:v>5.5700000000000006E-2</c:v>
                </c:pt>
                <c:pt idx="44882">
                  <c:v>6.0299999999999999E-2</c:v>
                </c:pt>
                <c:pt idx="44883">
                  <c:v>5.7700000000000001E-2</c:v>
                </c:pt>
                <c:pt idx="44884">
                  <c:v>5.0200000000000002E-2</c:v>
                </c:pt>
                <c:pt idx="44885">
                  <c:v>5.4900000000000004E-2</c:v>
                </c:pt>
                <c:pt idx="44886">
                  <c:v>5.4900000000000004E-2</c:v>
                </c:pt>
                <c:pt idx="44887">
                  <c:v>5.2200000000000003E-2</c:v>
                </c:pt>
                <c:pt idx="44888">
                  <c:v>5.2100000000000007E-2</c:v>
                </c:pt>
                <c:pt idx="44889">
                  <c:v>5.2100000000000007E-2</c:v>
                </c:pt>
                <c:pt idx="44890">
                  <c:v>4.9399999999999999E-2</c:v>
                </c:pt>
                <c:pt idx="44891">
                  <c:v>5.1600000000000007E-2</c:v>
                </c:pt>
                <c:pt idx="44892">
                  <c:v>4.9100000000000005E-2</c:v>
                </c:pt>
                <c:pt idx="44893">
                  <c:v>4.9000000000000002E-2</c:v>
                </c:pt>
                <c:pt idx="44894">
                  <c:v>4.8899999999999999E-2</c:v>
                </c:pt>
                <c:pt idx="44895">
                  <c:v>4.4000000000000004E-2</c:v>
                </c:pt>
                <c:pt idx="44896">
                  <c:v>4.6300000000000008E-2</c:v>
                </c:pt>
                <c:pt idx="44897">
                  <c:v>4.8600000000000004E-2</c:v>
                </c:pt>
                <c:pt idx="44898">
                  <c:v>4.3800000000000006E-2</c:v>
                </c:pt>
                <c:pt idx="44899">
                  <c:v>4.3700000000000003E-2</c:v>
                </c:pt>
                <c:pt idx="44900">
                  <c:v>4.3500000000000004E-2</c:v>
                </c:pt>
                <c:pt idx="44901">
                  <c:v>4.1099999999999998E-2</c:v>
                </c:pt>
                <c:pt idx="44902">
                  <c:v>4.5600000000000002E-2</c:v>
                </c:pt>
                <c:pt idx="44903">
                  <c:v>4.3200000000000002E-2</c:v>
                </c:pt>
                <c:pt idx="44904">
                  <c:v>3.8500000000000006E-2</c:v>
                </c:pt>
                <c:pt idx="44905">
                  <c:v>3.8300000000000001E-2</c:v>
                </c:pt>
                <c:pt idx="44906">
                  <c:v>4.07E-2</c:v>
                </c:pt>
                <c:pt idx="44907">
                  <c:v>3.8300000000000001E-2</c:v>
                </c:pt>
                <c:pt idx="44908">
                  <c:v>3.8100000000000002E-2</c:v>
                </c:pt>
                <c:pt idx="44909">
                  <c:v>3.8100000000000002E-2</c:v>
                </c:pt>
                <c:pt idx="44910">
                  <c:v>3.8200000000000005E-2</c:v>
                </c:pt>
                <c:pt idx="44911">
                  <c:v>4.2800000000000005E-2</c:v>
                </c:pt>
                <c:pt idx="44912">
                  <c:v>4.2700000000000002E-2</c:v>
                </c:pt>
                <c:pt idx="44913">
                  <c:v>4.2700000000000002E-2</c:v>
                </c:pt>
                <c:pt idx="44914">
                  <c:v>4.4800000000000006E-2</c:v>
                </c:pt>
                <c:pt idx="44915">
                  <c:v>4.4800000000000006E-2</c:v>
                </c:pt>
                <c:pt idx="44916">
                  <c:v>4.24E-2</c:v>
                </c:pt>
                <c:pt idx="44917">
                  <c:v>4.2200000000000001E-2</c:v>
                </c:pt>
                <c:pt idx="44918">
                  <c:v>4.2099999999999999E-2</c:v>
                </c:pt>
                <c:pt idx="44919">
                  <c:v>4.2099999999999999E-2</c:v>
                </c:pt>
                <c:pt idx="44920">
                  <c:v>4.2000000000000003E-2</c:v>
                </c:pt>
                <c:pt idx="44921">
                  <c:v>4.1800000000000004E-2</c:v>
                </c:pt>
                <c:pt idx="44922">
                  <c:v>4.1700000000000001E-2</c:v>
                </c:pt>
                <c:pt idx="44923">
                  <c:v>3.7100000000000001E-2</c:v>
                </c:pt>
                <c:pt idx="44924">
                  <c:v>3.9300000000000002E-2</c:v>
                </c:pt>
                <c:pt idx="44925">
                  <c:v>4.1399999999999999E-2</c:v>
                </c:pt>
                <c:pt idx="44926">
                  <c:v>3.6700000000000003E-2</c:v>
                </c:pt>
                <c:pt idx="44927">
                  <c:v>3.8900000000000004E-2</c:v>
                </c:pt>
                <c:pt idx="44928">
                  <c:v>4.1000000000000002E-2</c:v>
                </c:pt>
                <c:pt idx="44929">
                  <c:v>3.8600000000000002E-2</c:v>
                </c:pt>
                <c:pt idx="44930">
                  <c:v>3.8400000000000004E-2</c:v>
                </c:pt>
                <c:pt idx="44931">
                  <c:v>3.8200000000000005E-2</c:v>
                </c:pt>
                <c:pt idx="44932">
                  <c:v>4.0300000000000002E-2</c:v>
                </c:pt>
                <c:pt idx="44933">
                  <c:v>4.0000000000000008E-2</c:v>
                </c:pt>
                <c:pt idx="44934">
                  <c:v>3.7700000000000004E-2</c:v>
                </c:pt>
                <c:pt idx="44935">
                  <c:v>3.5400000000000001E-2</c:v>
                </c:pt>
                <c:pt idx="44936">
                  <c:v>3.3000000000000002E-2</c:v>
                </c:pt>
                <c:pt idx="44937">
                  <c:v>3.5099999999999999E-2</c:v>
                </c:pt>
                <c:pt idx="44938">
                  <c:v>3.6999999999999998E-2</c:v>
                </c:pt>
                <c:pt idx="44939">
                  <c:v>3.2500000000000001E-2</c:v>
                </c:pt>
                <c:pt idx="44940">
                  <c:v>3.2500000000000001E-2</c:v>
                </c:pt>
                <c:pt idx="44941">
                  <c:v>3.4499999999999996E-2</c:v>
                </c:pt>
                <c:pt idx="44942">
                  <c:v>3.2199999999999999E-2</c:v>
                </c:pt>
                <c:pt idx="44943">
                  <c:v>3.2199999999999999E-2</c:v>
                </c:pt>
                <c:pt idx="44944">
                  <c:v>2.98E-2</c:v>
                </c:pt>
                <c:pt idx="44945">
                  <c:v>2.98E-2</c:v>
                </c:pt>
                <c:pt idx="44946">
                  <c:v>2.9600000000000001E-2</c:v>
                </c:pt>
                <c:pt idx="44947">
                  <c:v>2.7400000000000004E-2</c:v>
                </c:pt>
                <c:pt idx="44948">
                  <c:v>2.7300000000000005E-2</c:v>
                </c:pt>
                <c:pt idx="44949">
                  <c:v>2.7300000000000005E-2</c:v>
                </c:pt>
                <c:pt idx="44950">
                  <c:v>2.7200000000000002E-2</c:v>
                </c:pt>
                <c:pt idx="44951">
                  <c:v>2.5000000000000001E-2</c:v>
                </c:pt>
                <c:pt idx="44952">
                  <c:v>2.4900000000000002E-2</c:v>
                </c:pt>
                <c:pt idx="44953">
                  <c:v>2.4800000000000003E-2</c:v>
                </c:pt>
                <c:pt idx="44954">
                  <c:v>2.2700000000000001E-2</c:v>
                </c:pt>
                <c:pt idx="44955">
                  <c:v>2.06E-2</c:v>
                </c:pt>
                <c:pt idx="44956">
                  <c:v>2.2500000000000003E-2</c:v>
                </c:pt>
                <c:pt idx="44957">
                  <c:v>2.2500000000000003E-2</c:v>
                </c:pt>
                <c:pt idx="44958">
                  <c:v>2.0400000000000001E-2</c:v>
                </c:pt>
                <c:pt idx="44959">
                  <c:v>1.83E-2</c:v>
                </c:pt>
                <c:pt idx="44960">
                  <c:v>2.0300000000000002E-2</c:v>
                </c:pt>
                <c:pt idx="44961">
                  <c:v>1.8200000000000001E-2</c:v>
                </c:pt>
                <c:pt idx="44962">
                  <c:v>1.8100000000000002E-2</c:v>
                </c:pt>
                <c:pt idx="44963">
                  <c:v>2.0100000000000003E-2</c:v>
                </c:pt>
                <c:pt idx="44964">
                  <c:v>1.7999999999999999E-2</c:v>
                </c:pt>
                <c:pt idx="44965">
                  <c:v>1.6E-2</c:v>
                </c:pt>
                <c:pt idx="44966">
                  <c:v>1.5900000000000001E-2</c:v>
                </c:pt>
                <c:pt idx="44967">
                  <c:v>1.3900000000000003E-2</c:v>
                </c:pt>
                <c:pt idx="44968">
                  <c:v>1.1900000000000001E-2</c:v>
                </c:pt>
                <c:pt idx="44969">
                  <c:v>1.18E-2</c:v>
                </c:pt>
                <c:pt idx="44970">
                  <c:v>1.18E-2</c:v>
                </c:pt>
                <c:pt idx="44971">
                  <c:v>1.18E-2</c:v>
                </c:pt>
                <c:pt idx="44972">
                  <c:v>1.1700000000000002E-2</c:v>
                </c:pt>
                <c:pt idx="44973">
                  <c:v>9.7000000000000003E-3</c:v>
                </c:pt>
                <c:pt idx="44974">
                  <c:v>9.7000000000000003E-3</c:v>
                </c:pt>
                <c:pt idx="44975">
                  <c:v>9.7000000000000003E-3</c:v>
                </c:pt>
                <c:pt idx="44976">
                  <c:v>1.1600000000000001E-2</c:v>
                </c:pt>
                <c:pt idx="44977">
                  <c:v>9.6000000000000009E-3</c:v>
                </c:pt>
                <c:pt idx="44978">
                  <c:v>9.6000000000000009E-3</c:v>
                </c:pt>
                <c:pt idx="44979">
                  <c:v>9.6000000000000009E-3</c:v>
                </c:pt>
                <c:pt idx="44980">
                  <c:v>9.5000000000000015E-3</c:v>
                </c:pt>
                <c:pt idx="44981">
                  <c:v>9.5000000000000015E-3</c:v>
                </c:pt>
                <c:pt idx="44982">
                  <c:v>7.6E-3</c:v>
                </c:pt>
                <c:pt idx="44983">
                  <c:v>7.6E-3</c:v>
                </c:pt>
                <c:pt idx="44984">
                  <c:v>7.6E-3</c:v>
                </c:pt>
                <c:pt idx="44985">
                  <c:v>5.6000000000000008E-3</c:v>
                </c:pt>
                <c:pt idx="44986">
                  <c:v>5.6000000000000008E-3</c:v>
                </c:pt>
                <c:pt idx="44987">
                  <c:v>5.6000000000000008E-3</c:v>
                </c:pt>
                <c:pt idx="44988">
                  <c:v>7.4000000000000003E-3</c:v>
                </c:pt>
                <c:pt idx="44989">
                  <c:v>5.6000000000000008E-3</c:v>
                </c:pt>
                <c:pt idx="44990">
                  <c:v>3.7000000000000002E-3</c:v>
                </c:pt>
                <c:pt idx="44991">
                  <c:v>3.7000000000000002E-3</c:v>
                </c:pt>
                <c:pt idx="44992">
                  <c:v>3.7000000000000002E-3</c:v>
                </c:pt>
                <c:pt idx="44993">
                  <c:v>3.7000000000000002E-3</c:v>
                </c:pt>
                <c:pt idx="44994">
                  <c:v>1.8E-3</c:v>
                </c:pt>
                <c:pt idx="44995">
                  <c:v>3.7000000000000002E-3</c:v>
                </c:pt>
                <c:pt idx="44996">
                  <c:v>1.8E-3</c:v>
                </c:pt>
                <c:pt idx="44997">
                  <c:v>1.8E-3</c:v>
                </c:pt>
                <c:pt idx="44998">
                  <c:v>1.8E-3</c:v>
                </c:pt>
                <c:pt idx="44999">
                  <c:v>1.8E-3</c:v>
                </c:pt>
                <c:pt idx="45000">
                  <c:v>1.8E-3</c:v>
                </c:pt>
                <c:pt idx="45001">
                  <c:v>1.8E-3</c:v>
                </c:pt>
                <c:pt idx="45002">
                  <c:v>0</c:v>
                </c:pt>
                <c:pt idx="45003">
                  <c:v>1.8E-3</c:v>
                </c:pt>
                <c:pt idx="45004">
                  <c:v>0</c:v>
                </c:pt>
                <c:pt idx="45005">
                  <c:v>0</c:v>
                </c:pt>
                <c:pt idx="45006">
                  <c:v>1.8E-3</c:v>
                </c:pt>
                <c:pt idx="45007">
                  <c:v>1.8E-3</c:v>
                </c:pt>
                <c:pt idx="45008">
                  <c:v>3.7000000000000002E-3</c:v>
                </c:pt>
                <c:pt idx="45009">
                  <c:v>3.7000000000000002E-3</c:v>
                </c:pt>
                <c:pt idx="45010">
                  <c:v>3.7000000000000002E-3</c:v>
                </c:pt>
                <c:pt idx="45011">
                  <c:v>1.9E-3</c:v>
                </c:pt>
                <c:pt idx="45012">
                  <c:v>1.9E-3</c:v>
                </c:pt>
                <c:pt idx="45013">
                  <c:v>1.9E-3</c:v>
                </c:pt>
                <c:pt idx="45014">
                  <c:v>1.9E-3</c:v>
                </c:pt>
                <c:pt idx="45015">
                  <c:v>5.6000000000000008E-3</c:v>
                </c:pt>
                <c:pt idx="45016">
                  <c:v>9.4000000000000004E-3</c:v>
                </c:pt>
                <c:pt idx="45017">
                  <c:v>1.6900000000000002E-2</c:v>
                </c:pt>
                <c:pt idx="45018">
                  <c:v>1.8800000000000001E-2</c:v>
                </c:pt>
                <c:pt idx="45019">
                  <c:v>2.2600000000000002E-2</c:v>
                </c:pt>
                <c:pt idx="45020">
                  <c:v>2.4500000000000001E-2</c:v>
                </c:pt>
                <c:pt idx="45021">
                  <c:v>2.6400000000000003E-2</c:v>
                </c:pt>
                <c:pt idx="45022">
                  <c:v>2.8199999999999999E-2</c:v>
                </c:pt>
                <c:pt idx="45023">
                  <c:v>3.2199999999999999E-2</c:v>
                </c:pt>
                <c:pt idx="45024">
                  <c:v>3.6200000000000003E-2</c:v>
                </c:pt>
                <c:pt idx="45025">
                  <c:v>4.4000000000000004E-2</c:v>
                </c:pt>
                <c:pt idx="45026">
                  <c:v>5.7700000000000001E-2</c:v>
                </c:pt>
                <c:pt idx="45027">
                  <c:v>7.3499999999999996E-2</c:v>
                </c:pt>
                <c:pt idx="45028">
                  <c:v>8.3199999999999996E-2</c:v>
                </c:pt>
                <c:pt idx="45029">
                  <c:v>8.0900000000000014E-2</c:v>
                </c:pt>
                <c:pt idx="45030">
                  <c:v>8.5500000000000007E-2</c:v>
                </c:pt>
                <c:pt idx="45031">
                  <c:v>9.6200000000000008E-2</c:v>
                </c:pt>
                <c:pt idx="45032">
                  <c:v>0.1966</c:v>
                </c:pt>
                <c:pt idx="45033">
                  <c:v>0.33170000000000005</c:v>
                </c:pt>
                <c:pt idx="45034">
                  <c:v>0.40220000000000006</c:v>
                </c:pt>
                <c:pt idx="45035">
                  <c:v>0.44059999999999999</c:v>
                </c:pt>
                <c:pt idx="45036">
                  <c:v>0.4718</c:v>
                </c:pt>
                <c:pt idx="45037">
                  <c:v>0.50549999999999995</c:v>
                </c:pt>
                <c:pt idx="45038">
                  <c:v>0.52169999999999994</c:v>
                </c:pt>
                <c:pt idx="45039">
                  <c:v>0.5242</c:v>
                </c:pt>
                <c:pt idx="45040">
                  <c:v>0.50620000000000009</c:v>
                </c:pt>
                <c:pt idx="45041">
                  <c:v>0.53250000000000008</c:v>
                </c:pt>
                <c:pt idx="45042">
                  <c:v>0.51719999999999999</c:v>
                </c:pt>
                <c:pt idx="45043">
                  <c:v>0.52169999999999994</c:v>
                </c:pt>
                <c:pt idx="45044">
                  <c:v>0.5655</c:v>
                </c:pt>
                <c:pt idx="45045">
                  <c:v>0.6120000000000001</c:v>
                </c:pt>
                <c:pt idx="45046">
                  <c:v>0.63230000000000008</c:v>
                </c:pt>
                <c:pt idx="45047">
                  <c:v>0.66539999999999999</c:v>
                </c:pt>
                <c:pt idx="45048">
                  <c:v>0.68430000000000002</c:v>
                </c:pt>
                <c:pt idx="45049">
                  <c:v>0.71609999999999996</c:v>
                </c:pt>
                <c:pt idx="45050">
                  <c:v>0.72140000000000004</c:v>
                </c:pt>
                <c:pt idx="45051">
                  <c:v>0.75090000000000012</c:v>
                </c:pt>
                <c:pt idx="45052">
                  <c:v>0.78170000000000006</c:v>
                </c:pt>
                <c:pt idx="45053">
                  <c:v>0.82520000000000016</c:v>
                </c:pt>
                <c:pt idx="45054">
                  <c:v>0.84350000000000014</c:v>
                </c:pt>
                <c:pt idx="45055">
                  <c:v>0.82200000000000006</c:v>
                </c:pt>
                <c:pt idx="45056">
                  <c:v>0.88470000000000004</c:v>
                </c:pt>
                <c:pt idx="45057">
                  <c:v>0.90390000000000004</c:v>
                </c:pt>
                <c:pt idx="45058">
                  <c:v>0.90990000000000004</c:v>
                </c:pt>
                <c:pt idx="45059">
                  <c:v>0.90039999999999998</c:v>
                </c:pt>
                <c:pt idx="45060">
                  <c:v>0.97780000000000011</c:v>
                </c:pt>
                <c:pt idx="45061">
                  <c:v>1.0195000000000001</c:v>
                </c:pt>
                <c:pt idx="45062">
                  <c:v>1.0221</c:v>
                </c:pt>
                <c:pt idx="45063">
                  <c:v>1.1228</c:v>
                </c:pt>
                <c:pt idx="45064">
                  <c:v>1.1775</c:v>
                </c:pt>
                <c:pt idx="45065">
                  <c:v>1.2253000000000001</c:v>
                </c:pt>
                <c:pt idx="45066">
                  <c:v>1.2185000000000001</c:v>
                </c:pt>
                <c:pt idx="45067">
                  <c:v>1.2749000000000001</c:v>
                </c:pt>
                <c:pt idx="45068">
                  <c:v>1.278</c:v>
                </c:pt>
                <c:pt idx="45069">
                  <c:v>1.3398000000000001</c:v>
                </c:pt>
                <c:pt idx="45070">
                  <c:v>1.3922000000000001</c:v>
                </c:pt>
                <c:pt idx="45071">
                  <c:v>1.3926000000000001</c:v>
                </c:pt>
                <c:pt idx="45072">
                  <c:v>1.4441000000000002</c:v>
                </c:pt>
                <c:pt idx="45073">
                  <c:v>1.4007000000000001</c:v>
                </c:pt>
                <c:pt idx="45074">
                  <c:v>1.3939000000000001</c:v>
                </c:pt>
                <c:pt idx="45075">
                  <c:v>1.4232</c:v>
                </c:pt>
                <c:pt idx="45076">
                  <c:v>1.4547000000000001</c:v>
                </c:pt>
                <c:pt idx="45077">
                  <c:v>1.5078</c:v>
                </c:pt>
                <c:pt idx="45078">
                  <c:v>1.5451000000000001</c:v>
                </c:pt>
                <c:pt idx="45079">
                  <c:v>1.5733000000000001</c:v>
                </c:pt>
                <c:pt idx="45080">
                  <c:v>1.7100000000000002</c:v>
                </c:pt>
                <c:pt idx="45081">
                  <c:v>1.7952000000000004</c:v>
                </c:pt>
                <c:pt idx="45082">
                  <c:v>1.7507000000000001</c:v>
                </c:pt>
                <c:pt idx="45083">
                  <c:v>1.7899000000000003</c:v>
                </c:pt>
                <c:pt idx="45084">
                  <c:v>1.8827000000000003</c:v>
                </c:pt>
                <c:pt idx="45085">
                  <c:v>1.895</c:v>
                </c:pt>
                <c:pt idx="45086">
                  <c:v>1.8922000000000001</c:v>
                </c:pt>
                <c:pt idx="45087">
                  <c:v>1.9823000000000002</c:v>
                </c:pt>
                <c:pt idx="45088">
                  <c:v>2.0102000000000002</c:v>
                </c:pt>
                <c:pt idx="45089">
                  <c:v>2.1238000000000001</c:v>
                </c:pt>
                <c:pt idx="45090">
                  <c:v>2.1082999999999998</c:v>
                </c:pt>
                <c:pt idx="45091">
                  <c:v>2.0918000000000001</c:v>
                </c:pt>
                <c:pt idx="45092">
                  <c:v>2.1242000000000001</c:v>
                </c:pt>
                <c:pt idx="45093">
                  <c:v>2.1940000000000004</c:v>
                </c:pt>
                <c:pt idx="45094">
                  <c:v>2.2121</c:v>
                </c:pt>
                <c:pt idx="45095">
                  <c:v>2.2053000000000003</c:v>
                </c:pt>
                <c:pt idx="45096">
                  <c:v>2.2606000000000002</c:v>
                </c:pt>
                <c:pt idx="45097">
                  <c:v>2.2629999999999999</c:v>
                </c:pt>
                <c:pt idx="45098">
                  <c:v>2.2563</c:v>
                </c:pt>
                <c:pt idx="45099">
                  <c:v>2.3014000000000001</c:v>
                </c:pt>
                <c:pt idx="45100">
                  <c:v>2.2808000000000002</c:v>
                </c:pt>
                <c:pt idx="45101">
                  <c:v>2.3742999999999999</c:v>
                </c:pt>
                <c:pt idx="45102">
                  <c:v>2.3226</c:v>
                </c:pt>
                <c:pt idx="45103">
                  <c:v>2.3254000000000001</c:v>
                </c:pt>
                <c:pt idx="45104">
                  <c:v>2.3292000000000002</c:v>
                </c:pt>
                <c:pt idx="45105">
                  <c:v>2.4813000000000001</c:v>
                </c:pt>
                <c:pt idx="45106">
                  <c:v>2.5423</c:v>
                </c:pt>
                <c:pt idx="45107">
                  <c:v>2.4931999999999999</c:v>
                </c:pt>
                <c:pt idx="45108">
                  <c:v>2.4018000000000002</c:v>
                </c:pt>
                <c:pt idx="45109">
                  <c:v>2.3803999999999998</c:v>
                </c:pt>
                <c:pt idx="45110">
                  <c:v>2.3908999999999998</c:v>
                </c:pt>
                <c:pt idx="45111">
                  <c:v>2.2748000000000004</c:v>
                </c:pt>
                <c:pt idx="45112">
                  <c:v>2.3762000000000003</c:v>
                </c:pt>
                <c:pt idx="45113">
                  <c:v>2.2905000000000002</c:v>
                </c:pt>
                <c:pt idx="45114">
                  <c:v>2.0442</c:v>
                </c:pt>
                <c:pt idx="45115">
                  <c:v>2.1399000000000004</c:v>
                </c:pt>
                <c:pt idx="45116">
                  <c:v>2.2223999999999999</c:v>
                </c:pt>
                <c:pt idx="45117">
                  <c:v>2.3441000000000001</c:v>
                </c:pt>
                <c:pt idx="45118">
                  <c:v>2.2561</c:v>
                </c:pt>
                <c:pt idx="45119">
                  <c:v>2.1543000000000001</c:v>
                </c:pt>
                <c:pt idx="45120">
                  <c:v>2.0457999999999998</c:v>
                </c:pt>
                <c:pt idx="45121">
                  <c:v>2.1385000000000001</c:v>
                </c:pt>
                <c:pt idx="45122">
                  <c:v>2.0236000000000001</c:v>
                </c:pt>
                <c:pt idx="45123">
                  <c:v>1.9667000000000003</c:v>
                </c:pt>
                <c:pt idx="45124">
                  <c:v>1.8189000000000002</c:v>
                </c:pt>
                <c:pt idx="45125">
                  <c:v>1.7669000000000001</c:v>
                </c:pt>
                <c:pt idx="45126">
                  <c:v>1.7036000000000002</c:v>
                </c:pt>
                <c:pt idx="45127">
                  <c:v>1.6826000000000001</c:v>
                </c:pt>
                <c:pt idx="45128">
                  <c:v>1.6419000000000001</c:v>
                </c:pt>
                <c:pt idx="45129">
                  <c:v>1.6190000000000002</c:v>
                </c:pt>
                <c:pt idx="45130">
                  <c:v>1.4897</c:v>
                </c:pt>
                <c:pt idx="45131">
                  <c:v>1.5815000000000001</c:v>
                </c:pt>
                <c:pt idx="45132">
                  <c:v>1.5609000000000002</c:v>
                </c:pt>
                <c:pt idx="45133">
                  <c:v>1.5799000000000001</c:v>
                </c:pt>
                <c:pt idx="45134">
                  <c:v>1.5368000000000002</c:v>
                </c:pt>
                <c:pt idx="45135">
                  <c:v>1.5513000000000001</c:v>
                </c:pt>
                <c:pt idx="45136">
                  <c:v>1.6440000000000001</c:v>
                </c:pt>
                <c:pt idx="45137">
                  <c:v>1.5531000000000001</c:v>
                </c:pt>
                <c:pt idx="45138">
                  <c:v>1.5316000000000001</c:v>
                </c:pt>
                <c:pt idx="45139">
                  <c:v>1.5285000000000002</c:v>
                </c:pt>
                <c:pt idx="45140">
                  <c:v>1.4858000000000002</c:v>
                </c:pt>
                <c:pt idx="45141">
                  <c:v>1.4364000000000001</c:v>
                </c:pt>
                <c:pt idx="45142">
                  <c:v>1.3284000000000002</c:v>
                </c:pt>
                <c:pt idx="45143">
                  <c:v>1.4346000000000001</c:v>
                </c:pt>
                <c:pt idx="45144">
                  <c:v>1.1923999999999999</c:v>
                </c:pt>
                <c:pt idx="45145">
                  <c:v>1.1077999999999999</c:v>
                </c:pt>
                <c:pt idx="45146">
                  <c:v>1.0978999999999999</c:v>
                </c:pt>
                <c:pt idx="45147">
                  <c:v>1.0764</c:v>
                </c:pt>
                <c:pt idx="45148">
                  <c:v>1.0167999999999999</c:v>
                </c:pt>
                <c:pt idx="45149">
                  <c:v>0.98360000000000003</c:v>
                </c:pt>
                <c:pt idx="45150">
                  <c:v>1.0036</c:v>
                </c:pt>
                <c:pt idx="45151">
                  <c:v>0.97889999999999999</c:v>
                </c:pt>
                <c:pt idx="45152">
                  <c:v>0.99280000000000013</c:v>
                </c:pt>
                <c:pt idx="45153">
                  <c:v>0.97420000000000018</c:v>
                </c:pt>
                <c:pt idx="45154">
                  <c:v>0.94689999999999996</c:v>
                </c:pt>
                <c:pt idx="45155">
                  <c:v>0.95600000000000007</c:v>
                </c:pt>
                <c:pt idx="45156">
                  <c:v>0.92810000000000015</c:v>
                </c:pt>
                <c:pt idx="45157">
                  <c:v>0.92410000000000003</c:v>
                </c:pt>
                <c:pt idx="45158">
                  <c:v>0.91090000000000004</c:v>
                </c:pt>
                <c:pt idx="45159">
                  <c:v>0.90589999999999993</c:v>
                </c:pt>
                <c:pt idx="45160">
                  <c:v>0.89610000000000012</c:v>
                </c:pt>
                <c:pt idx="45161">
                  <c:v>0.85420000000000007</c:v>
                </c:pt>
                <c:pt idx="45162">
                  <c:v>0.8639</c:v>
                </c:pt>
                <c:pt idx="45163">
                  <c:v>0.84789999999999999</c:v>
                </c:pt>
                <c:pt idx="45164">
                  <c:v>0.87860000000000005</c:v>
                </c:pt>
                <c:pt idx="45165">
                  <c:v>0.80259999999999998</c:v>
                </c:pt>
                <c:pt idx="45166">
                  <c:v>0.87520000000000009</c:v>
                </c:pt>
                <c:pt idx="45167">
                  <c:v>0.78890000000000005</c:v>
                </c:pt>
                <c:pt idx="45168">
                  <c:v>0.79620000000000002</c:v>
                </c:pt>
                <c:pt idx="45169">
                  <c:v>0.80679999999999996</c:v>
                </c:pt>
                <c:pt idx="45170">
                  <c:v>0.70060000000000011</c:v>
                </c:pt>
                <c:pt idx="45171">
                  <c:v>0.78370000000000006</c:v>
                </c:pt>
                <c:pt idx="45172">
                  <c:v>0.81020000000000003</c:v>
                </c:pt>
                <c:pt idx="45173">
                  <c:v>0.68990000000000007</c:v>
                </c:pt>
                <c:pt idx="45174">
                  <c:v>0.74180000000000001</c:v>
                </c:pt>
                <c:pt idx="45175">
                  <c:v>0.76860000000000006</c:v>
                </c:pt>
                <c:pt idx="45176">
                  <c:v>0.75580000000000003</c:v>
                </c:pt>
                <c:pt idx="45177">
                  <c:v>0.73380000000000001</c:v>
                </c:pt>
                <c:pt idx="45178">
                  <c:v>0.75950000000000006</c:v>
                </c:pt>
                <c:pt idx="45179">
                  <c:v>0.71650000000000003</c:v>
                </c:pt>
                <c:pt idx="45180">
                  <c:v>0.69390000000000007</c:v>
                </c:pt>
                <c:pt idx="45181">
                  <c:v>0.68590000000000007</c:v>
                </c:pt>
                <c:pt idx="45182">
                  <c:v>0.68470000000000009</c:v>
                </c:pt>
                <c:pt idx="45183">
                  <c:v>0.7127</c:v>
                </c:pt>
                <c:pt idx="45184">
                  <c:v>0.69030000000000002</c:v>
                </c:pt>
                <c:pt idx="45185">
                  <c:v>0.70720000000000005</c:v>
                </c:pt>
                <c:pt idx="45186">
                  <c:v>0.68540000000000001</c:v>
                </c:pt>
                <c:pt idx="45187">
                  <c:v>0.59840000000000004</c:v>
                </c:pt>
                <c:pt idx="45188">
                  <c:v>0.64840000000000009</c:v>
                </c:pt>
                <c:pt idx="45189">
                  <c:v>0.67359999999999998</c:v>
                </c:pt>
                <c:pt idx="45190">
                  <c:v>0.62329999999999997</c:v>
                </c:pt>
                <c:pt idx="45191">
                  <c:v>0.59540000000000004</c:v>
                </c:pt>
                <c:pt idx="45192">
                  <c:v>0.5756</c:v>
                </c:pt>
                <c:pt idx="45193">
                  <c:v>0.57910000000000006</c:v>
                </c:pt>
                <c:pt idx="45194">
                  <c:v>0.59100000000000008</c:v>
                </c:pt>
                <c:pt idx="45195">
                  <c:v>0.60890000000000011</c:v>
                </c:pt>
                <c:pt idx="45196">
                  <c:v>0.61440000000000006</c:v>
                </c:pt>
                <c:pt idx="45197">
                  <c:v>0.62060000000000004</c:v>
                </c:pt>
                <c:pt idx="45198">
                  <c:v>0.61240000000000006</c:v>
                </c:pt>
                <c:pt idx="45199">
                  <c:v>0.59530000000000005</c:v>
                </c:pt>
                <c:pt idx="45200">
                  <c:v>0.60919999999999996</c:v>
                </c:pt>
                <c:pt idx="45201">
                  <c:v>0.57409999999999994</c:v>
                </c:pt>
                <c:pt idx="45202">
                  <c:v>0.57440000000000002</c:v>
                </c:pt>
                <c:pt idx="45203">
                  <c:v>0.54169999999999996</c:v>
                </c:pt>
                <c:pt idx="45204">
                  <c:v>0.56050000000000011</c:v>
                </c:pt>
                <c:pt idx="45205">
                  <c:v>0.5333</c:v>
                </c:pt>
                <c:pt idx="45206">
                  <c:v>0.56680000000000008</c:v>
                </c:pt>
                <c:pt idx="45207">
                  <c:v>0.58050000000000002</c:v>
                </c:pt>
                <c:pt idx="45208">
                  <c:v>0.55910000000000004</c:v>
                </c:pt>
                <c:pt idx="45209">
                  <c:v>0.53559999999999997</c:v>
                </c:pt>
                <c:pt idx="45210">
                  <c:v>0.54920000000000002</c:v>
                </c:pt>
                <c:pt idx="45211">
                  <c:v>0.52810000000000001</c:v>
                </c:pt>
                <c:pt idx="45212">
                  <c:v>0.54680000000000006</c:v>
                </c:pt>
                <c:pt idx="45213">
                  <c:v>0.47070000000000001</c:v>
                </c:pt>
                <c:pt idx="45214">
                  <c:v>0.53700000000000003</c:v>
                </c:pt>
                <c:pt idx="45215">
                  <c:v>0.49660000000000004</c:v>
                </c:pt>
                <c:pt idx="45216">
                  <c:v>0.45910000000000006</c:v>
                </c:pt>
                <c:pt idx="45217">
                  <c:v>0.52050000000000007</c:v>
                </c:pt>
                <c:pt idx="45218">
                  <c:v>0.52810000000000001</c:v>
                </c:pt>
                <c:pt idx="45219">
                  <c:v>0.46630000000000005</c:v>
                </c:pt>
                <c:pt idx="45220">
                  <c:v>0.49470000000000003</c:v>
                </c:pt>
                <c:pt idx="45221">
                  <c:v>0.49440000000000001</c:v>
                </c:pt>
                <c:pt idx="45222">
                  <c:v>0.496</c:v>
                </c:pt>
                <c:pt idx="45223">
                  <c:v>0.48949999999999999</c:v>
                </c:pt>
                <c:pt idx="45224">
                  <c:v>0.48150000000000004</c:v>
                </c:pt>
                <c:pt idx="45225">
                  <c:v>0.4718</c:v>
                </c:pt>
                <c:pt idx="45226">
                  <c:v>0.47970000000000002</c:v>
                </c:pt>
                <c:pt idx="45227">
                  <c:v>0.46510000000000001</c:v>
                </c:pt>
                <c:pt idx="45228">
                  <c:v>0.44800000000000006</c:v>
                </c:pt>
                <c:pt idx="45229">
                  <c:v>0.45439999999999997</c:v>
                </c:pt>
                <c:pt idx="45230">
                  <c:v>0.47080000000000005</c:v>
                </c:pt>
                <c:pt idx="45231">
                  <c:v>0.46639999999999998</c:v>
                </c:pt>
                <c:pt idx="45232">
                  <c:v>0.40660000000000002</c:v>
                </c:pt>
                <c:pt idx="45233">
                  <c:v>0.43460000000000004</c:v>
                </c:pt>
                <c:pt idx="45234">
                  <c:v>0.44960000000000006</c:v>
                </c:pt>
                <c:pt idx="45235">
                  <c:v>0.44530000000000003</c:v>
                </c:pt>
                <c:pt idx="45236">
                  <c:v>0.43940000000000001</c:v>
                </c:pt>
                <c:pt idx="45237">
                  <c:v>0.4204</c:v>
                </c:pt>
                <c:pt idx="45238">
                  <c:v>0.42569999999999997</c:v>
                </c:pt>
                <c:pt idx="45239">
                  <c:v>0.41539999999999999</c:v>
                </c:pt>
                <c:pt idx="45240">
                  <c:v>0.41349999999999998</c:v>
                </c:pt>
                <c:pt idx="45241">
                  <c:v>0.41609999999999997</c:v>
                </c:pt>
                <c:pt idx="45242">
                  <c:v>0.40920000000000001</c:v>
                </c:pt>
                <c:pt idx="45243">
                  <c:v>0.4002</c:v>
                </c:pt>
                <c:pt idx="45244">
                  <c:v>0.39680000000000004</c:v>
                </c:pt>
                <c:pt idx="45245">
                  <c:v>0.39140000000000003</c:v>
                </c:pt>
                <c:pt idx="45246">
                  <c:v>0.37840000000000001</c:v>
                </c:pt>
                <c:pt idx="45247">
                  <c:v>0.39440000000000003</c:v>
                </c:pt>
                <c:pt idx="45248">
                  <c:v>0.35320000000000001</c:v>
                </c:pt>
                <c:pt idx="45249">
                  <c:v>0.36250000000000004</c:v>
                </c:pt>
                <c:pt idx="45250">
                  <c:v>0.3674</c:v>
                </c:pt>
                <c:pt idx="45251">
                  <c:v>0.36220000000000002</c:v>
                </c:pt>
                <c:pt idx="45252">
                  <c:v>0.36349999999999999</c:v>
                </c:pt>
                <c:pt idx="45253">
                  <c:v>0.34340000000000004</c:v>
                </c:pt>
                <c:pt idx="45254">
                  <c:v>0.34900000000000003</c:v>
                </c:pt>
                <c:pt idx="45255">
                  <c:v>0.34750000000000003</c:v>
                </c:pt>
                <c:pt idx="45256">
                  <c:v>0.34220000000000006</c:v>
                </c:pt>
                <c:pt idx="45257">
                  <c:v>0.33650000000000002</c:v>
                </c:pt>
                <c:pt idx="45258">
                  <c:v>0.34160000000000001</c:v>
                </c:pt>
                <c:pt idx="45259">
                  <c:v>0.34790000000000004</c:v>
                </c:pt>
                <c:pt idx="45260">
                  <c:v>0.33910000000000001</c:v>
                </c:pt>
                <c:pt idx="45261">
                  <c:v>0.32770000000000005</c:v>
                </c:pt>
                <c:pt idx="45262">
                  <c:v>0.32120000000000004</c:v>
                </c:pt>
                <c:pt idx="45263">
                  <c:v>0.33030000000000004</c:v>
                </c:pt>
                <c:pt idx="45264">
                  <c:v>0.31520000000000004</c:v>
                </c:pt>
                <c:pt idx="45265">
                  <c:v>0.31709999999999999</c:v>
                </c:pt>
                <c:pt idx="45266">
                  <c:v>0.31930000000000003</c:v>
                </c:pt>
                <c:pt idx="45267">
                  <c:v>0.311</c:v>
                </c:pt>
                <c:pt idx="45268">
                  <c:v>0.31080000000000002</c:v>
                </c:pt>
                <c:pt idx="45269">
                  <c:v>0.31140000000000001</c:v>
                </c:pt>
                <c:pt idx="45270">
                  <c:v>0.30120000000000002</c:v>
                </c:pt>
                <c:pt idx="45271">
                  <c:v>0.2964</c:v>
                </c:pt>
                <c:pt idx="45272">
                  <c:v>0.30049999999999999</c:v>
                </c:pt>
                <c:pt idx="45273">
                  <c:v>0.29360000000000003</c:v>
                </c:pt>
                <c:pt idx="45274">
                  <c:v>0.30299999999999999</c:v>
                </c:pt>
                <c:pt idx="45275">
                  <c:v>0.29209999999999997</c:v>
                </c:pt>
                <c:pt idx="45276">
                  <c:v>0.29660000000000003</c:v>
                </c:pt>
                <c:pt idx="45277">
                  <c:v>0.28270000000000001</c:v>
                </c:pt>
                <c:pt idx="45278">
                  <c:v>0.28360000000000002</c:v>
                </c:pt>
                <c:pt idx="45279">
                  <c:v>0.28660000000000002</c:v>
                </c:pt>
                <c:pt idx="45280">
                  <c:v>0.27910000000000001</c:v>
                </c:pt>
                <c:pt idx="45281">
                  <c:v>0.27629999999999999</c:v>
                </c:pt>
                <c:pt idx="45282">
                  <c:v>0.27629999999999999</c:v>
                </c:pt>
                <c:pt idx="45283">
                  <c:v>0.28310000000000002</c:v>
                </c:pt>
                <c:pt idx="45284">
                  <c:v>0.27910000000000001</c:v>
                </c:pt>
                <c:pt idx="45285">
                  <c:v>0.2762</c:v>
                </c:pt>
                <c:pt idx="45286">
                  <c:v>0.2772</c:v>
                </c:pt>
                <c:pt idx="45287">
                  <c:v>0.27490000000000003</c:v>
                </c:pt>
                <c:pt idx="45288">
                  <c:v>0.28700000000000003</c:v>
                </c:pt>
                <c:pt idx="45289">
                  <c:v>0.2823</c:v>
                </c:pt>
                <c:pt idx="45290">
                  <c:v>0.26520000000000005</c:v>
                </c:pt>
                <c:pt idx="45291">
                  <c:v>0.26619999999999999</c:v>
                </c:pt>
                <c:pt idx="45292">
                  <c:v>0.27890000000000004</c:v>
                </c:pt>
                <c:pt idx="45293">
                  <c:v>0.26520000000000005</c:v>
                </c:pt>
                <c:pt idx="45294">
                  <c:v>0.26490000000000002</c:v>
                </c:pt>
                <c:pt idx="45295">
                  <c:v>0.2707</c:v>
                </c:pt>
                <c:pt idx="45296">
                  <c:v>0.2787</c:v>
                </c:pt>
                <c:pt idx="45297">
                  <c:v>0.2742</c:v>
                </c:pt>
                <c:pt idx="45298">
                  <c:v>0.2787</c:v>
                </c:pt>
                <c:pt idx="45299">
                  <c:v>0.28490000000000004</c:v>
                </c:pt>
                <c:pt idx="45300">
                  <c:v>0.28560000000000002</c:v>
                </c:pt>
                <c:pt idx="45301">
                  <c:v>0.27710000000000001</c:v>
                </c:pt>
                <c:pt idx="45302">
                  <c:v>0.26140000000000002</c:v>
                </c:pt>
                <c:pt idx="45303">
                  <c:v>0.2742</c:v>
                </c:pt>
                <c:pt idx="45304">
                  <c:v>0.26819999999999999</c:v>
                </c:pt>
                <c:pt idx="45305">
                  <c:v>0.2717</c:v>
                </c:pt>
                <c:pt idx="45306">
                  <c:v>0.27120000000000005</c:v>
                </c:pt>
                <c:pt idx="45307">
                  <c:v>0.27760000000000001</c:v>
                </c:pt>
                <c:pt idx="45308">
                  <c:v>0.2848</c:v>
                </c:pt>
                <c:pt idx="45309">
                  <c:v>0.28450000000000003</c:v>
                </c:pt>
                <c:pt idx="45310">
                  <c:v>0.28090000000000004</c:v>
                </c:pt>
                <c:pt idx="45311">
                  <c:v>0.28110000000000002</c:v>
                </c:pt>
                <c:pt idx="45312">
                  <c:v>0.28320000000000001</c:v>
                </c:pt>
                <c:pt idx="45313">
                  <c:v>0.2823</c:v>
                </c:pt>
                <c:pt idx="45314">
                  <c:v>0.27960000000000002</c:v>
                </c:pt>
                <c:pt idx="45315">
                  <c:v>0.28290000000000004</c:v>
                </c:pt>
                <c:pt idx="45316">
                  <c:v>0.25590000000000002</c:v>
                </c:pt>
                <c:pt idx="45317">
                  <c:v>0.22320000000000004</c:v>
                </c:pt>
                <c:pt idx="45318">
                  <c:v>0.19930000000000003</c:v>
                </c:pt>
                <c:pt idx="45319">
                  <c:v>0.1956</c:v>
                </c:pt>
                <c:pt idx="45320">
                  <c:v>0.2157</c:v>
                </c:pt>
                <c:pt idx="45321">
                  <c:v>0.22810000000000002</c:v>
                </c:pt>
                <c:pt idx="45322">
                  <c:v>0.23420000000000002</c:v>
                </c:pt>
                <c:pt idx="45323">
                  <c:v>0.22850000000000004</c:v>
                </c:pt>
                <c:pt idx="45324">
                  <c:v>0.24620000000000003</c:v>
                </c:pt>
                <c:pt idx="45325">
                  <c:v>0.26300000000000001</c:v>
                </c:pt>
                <c:pt idx="45326">
                  <c:v>0.26110000000000005</c:v>
                </c:pt>
                <c:pt idx="45327">
                  <c:v>0.28290000000000004</c:v>
                </c:pt>
                <c:pt idx="45328">
                  <c:v>0.2757</c:v>
                </c:pt>
                <c:pt idx="45329">
                  <c:v>0.2903</c:v>
                </c:pt>
                <c:pt idx="45330">
                  <c:v>0.30520000000000003</c:v>
                </c:pt>
                <c:pt idx="45331">
                  <c:v>0.315</c:v>
                </c:pt>
                <c:pt idx="45332">
                  <c:v>0.32230000000000003</c:v>
                </c:pt>
                <c:pt idx="45333">
                  <c:v>0.32300000000000001</c:v>
                </c:pt>
                <c:pt idx="45334">
                  <c:v>0.34900000000000003</c:v>
                </c:pt>
                <c:pt idx="45335">
                  <c:v>0.34760000000000002</c:v>
                </c:pt>
                <c:pt idx="45336">
                  <c:v>0.36180000000000001</c:v>
                </c:pt>
                <c:pt idx="45337">
                  <c:v>0.38220000000000004</c:v>
                </c:pt>
                <c:pt idx="45338">
                  <c:v>0.42230000000000001</c:v>
                </c:pt>
                <c:pt idx="45339">
                  <c:v>0.43290000000000001</c:v>
                </c:pt>
                <c:pt idx="45340">
                  <c:v>0.44080000000000008</c:v>
                </c:pt>
                <c:pt idx="45341">
                  <c:v>0.44920000000000004</c:v>
                </c:pt>
                <c:pt idx="45342">
                  <c:v>0.45450000000000002</c:v>
                </c:pt>
                <c:pt idx="45343">
                  <c:v>0.48419999999999996</c:v>
                </c:pt>
                <c:pt idx="45344">
                  <c:v>0.54430000000000001</c:v>
                </c:pt>
                <c:pt idx="45345">
                  <c:v>0.57110000000000005</c:v>
                </c:pt>
                <c:pt idx="45346">
                  <c:v>0.59820000000000007</c:v>
                </c:pt>
                <c:pt idx="45347">
                  <c:v>0.60389999999999999</c:v>
                </c:pt>
                <c:pt idx="45348">
                  <c:v>0.62960000000000005</c:v>
                </c:pt>
                <c:pt idx="45349">
                  <c:v>0.63750000000000007</c:v>
                </c:pt>
                <c:pt idx="45350">
                  <c:v>0.65720000000000001</c:v>
                </c:pt>
                <c:pt idx="45351">
                  <c:v>0.66910000000000003</c:v>
                </c:pt>
                <c:pt idx="45352">
                  <c:v>0.62740000000000007</c:v>
                </c:pt>
                <c:pt idx="45353">
                  <c:v>0.6735000000000001</c:v>
                </c:pt>
                <c:pt idx="45354">
                  <c:v>0.69020000000000004</c:v>
                </c:pt>
                <c:pt idx="45355">
                  <c:v>0.72650000000000003</c:v>
                </c:pt>
                <c:pt idx="45356">
                  <c:v>0.7330000000000001</c:v>
                </c:pt>
                <c:pt idx="45357">
                  <c:v>0.7752</c:v>
                </c:pt>
                <c:pt idx="45358">
                  <c:v>0.76880000000000004</c:v>
                </c:pt>
                <c:pt idx="45359">
                  <c:v>0.79070000000000007</c:v>
                </c:pt>
                <c:pt idx="45360">
                  <c:v>0.8972</c:v>
                </c:pt>
                <c:pt idx="45361">
                  <c:v>0.90250000000000008</c:v>
                </c:pt>
                <c:pt idx="45362">
                  <c:v>0.93049999999999999</c:v>
                </c:pt>
                <c:pt idx="45363">
                  <c:v>0.93020000000000003</c:v>
                </c:pt>
                <c:pt idx="45364">
                  <c:v>0.9516</c:v>
                </c:pt>
                <c:pt idx="45365">
                  <c:v>0.98880000000000001</c:v>
                </c:pt>
                <c:pt idx="45366">
                  <c:v>1.0708</c:v>
                </c:pt>
                <c:pt idx="45367">
                  <c:v>1.0523</c:v>
                </c:pt>
                <c:pt idx="45368">
                  <c:v>1.0791999999999999</c:v>
                </c:pt>
                <c:pt idx="45369">
                  <c:v>1.1557999999999999</c:v>
                </c:pt>
                <c:pt idx="45370">
                  <c:v>1.1111000000000002</c:v>
                </c:pt>
                <c:pt idx="45371">
                  <c:v>1.2282000000000002</c:v>
                </c:pt>
                <c:pt idx="45372">
                  <c:v>1.2524</c:v>
                </c:pt>
                <c:pt idx="45373">
                  <c:v>1.2684</c:v>
                </c:pt>
                <c:pt idx="45374">
                  <c:v>1.2341</c:v>
                </c:pt>
                <c:pt idx="45375">
                  <c:v>1.6757000000000002</c:v>
                </c:pt>
                <c:pt idx="45376">
                  <c:v>1.5601000000000003</c:v>
                </c:pt>
                <c:pt idx="45377">
                  <c:v>2.0440999999999998</c:v>
                </c:pt>
                <c:pt idx="45378">
                  <c:v>2.0286000000000004</c:v>
                </c:pt>
                <c:pt idx="45379">
                  <c:v>2.1364999999999998</c:v>
                </c:pt>
                <c:pt idx="45380">
                  <c:v>2.2097000000000002</c:v>
                </c:pt>
                <c:pt idx="45381">
                  <c:v>2.2599</c:v>
                </c:pt>
                <c:pt idx="45382">
                  <c:v>2.2898000000000001</c:v>
                </c:pt>
                <c:pt idx="45383">
                  <c:v>2.2808000000000002</c:v>
                </c:pt>
                <c:pt idx="45384">
                  <c:v>2.2313000000000001</c:v>
                </c:pt>
                <c:pt idx="45385">
                  <c:v>2.3975000000000004</c:v>
                </c:pt>
                <c:pt idx="45386">
                  <c:v>2.3437000000000001</c:v>
                </c:pt>
                <c:pt idx="45387">
                  <c:v>2.3408000000000002</c:v>
                </c:pt>
                <c:pt idx="45388">
                  <c:v>2.3399000000000001</c:v>
                </c:pt>
                <c:pt idx="45389">
                  <c:v>2.4068000000000005</c:v>
                </c:pt>
                <c:pt idx="45390">
                  <c:v>2.3254999999999999</c:v>
                </c:pt>
                <c:pt idx="45391">
                  <c:v>2.1501999999999999</c:v>
                </c:pt>
                <c:pt idx="45392">
                  <c:v>2.2978999999999998</c:v>
                </c:pt>
                <c:pt idx="45393">
                  <c:v>2.3286000000000002</c:v>
                </c:pt>
                <c:pt idx="45394">
                  <c:v>2.2725000000000004</c:v>
                </c:pt>
                <c:pt idx="45395">
                  <c:v>2.2736000000000001</c:v>
                </c:pt>
                <c:pt idx="45396">
                  <c:v>2.3298999999999999</c:v>
                </c:pt>
                <c:pt idx="45397">
                  <c:v>2.2986</c:v>
                </c:pt>
                <c:pt idx="45398">
                  <c:v>2.1946000000000003</c:v>
                </c:pt>
                <c:pt idx="45399">
                  <c:v>2.2704999999999997</c:v>
                </c:pt>
                <c:pt idx="45400">
                  <c:v>2.2982</c:v>
                </c:pt>
                <c:pt idx="45401">
                  <c:v>2.3258000000000001</c:v>
                </c:pt>
                <c:pt idx="45402">
                  <c:v>2.1059000000000001</c:v>
                </c:pt>
                <c:pt idx="45403">
                  <c:v>2.0055000000000001</c:v>
                </c:pt>
                <c:pt idx="45404">
                  <c:v>1.9632000000000003</c:v>
                </c:pt>
                <c:pt idx="45405">
                  <c:v>2.0438000000000001</c:v>
                </c:pt>
                <c:pt idx="45406">
                  <c:v>1.9210000000000003</c:v>
                </c:pt>
                <c:pt idx="45407">
                  <c:v>1.8384</c:v>
                </c:pt>
                <c:pt idx="45408">
                  <c:v>1.8622000000000001</c:v>
                </c:pt>
                <c:pt idx="45409">
                  <c:v>1.8245000000000002</c:v>
                </c:pt>
                <c:pt idx="45410">
                  <c:v>1.9742999999999999</c:v>
                </c:pt>
                <c:pt idx="45411">
                  <c:v>1.9632000000000003</c:v>
                </c:pt>
                <c:pt idx="45412">
                  <c:v>1.8475999999999999</c:v>
                </c:pt>
                <c:pt idx="45413">
                  <c:v>1.83</c:v>
                </c:pt>
                <c:pt idx="45414">
                  <c:v>1.7314000000000001</c:v>
                </c:pt>
                <c:pt idx="45415">
                  <c:v>1.8742000000000001</c:v>
                </c:pt>
                <c:pt idx="45416">
                  <c:v>1.8571000000000002</c:v>
                </c:pt>
                <c:pt idx="45417">
                  <c:v>1.8655999999999999</c:v>
                </c:pt>
                <c:pt idx="45418">
                  <c:v>1.7751000000000001</c:v>
                </c:pt>
                <c:pt idx="45419">
                  <c:v>1.7004999999999999</c:v>
                </c:pt>
                <c:pt idx="45420">
                  <c:v>1.7383</c:v>
                </c:pt>
                <c:pt idx="45421">
                  <c:v>1.7172999999999998</c:v>
                </c:pt>
                <c:pt idx="45422">
                  <c:v>1.6180000000000001</c:v>
                </c:pt>
                <c:pt idx="45423">
                  <c:v>1.5460000000000003</c:v>
                </c:pt>
                <c:pt idx="45424">
                  <c:v>1.4479</c:v>
                </c:pt>
                <c:pt idx="45425">
                  <c:v>1.4892000000000001</c:v>
                </c:pt>
                <c:pt idx="45426">
                  <c:v>1.3983000000000001</c:v>
                </c:pt>
                <c:pt idx="45427">
                  <c:v>1.3699000000000001</c:v>
                </c:pt>
                <c:pt idx="45428">
                  <c:v>1.2713000000000001</c:v>
                </c:pt>
                <c:pt idx="45429">
                  <c:v>1.1609</c:v>
                </c:pt>
                <c:pt idx="45430">
                  <c:v>1.0531000000000001</c:v>
                </c:pt>
                <c:pt idx="45431">
                  <c:v>0.99700000000000011</c:v>
                </c:pt>
                <c:pt idx="45432">
                  <c:v>0.98640000000000017</c:v>
                </c:pt>
                <c:pt idx="45433">
                  <c:v>0.98409999999999997</c:v>
                </c:pt>
                <c:pt idx="45434">
                  <c:v>0.99140000000000006</c:v>
                </c:pt>
                <c:pt idx="45435">
                  <c:v>0.97889999999999999</c:v>
                </c:pt>
                <c:pt idx="45436">
                  <c:v>0.95090000000000008</c:v>
                </c:pt>
                <c:pt idx="45437">
                  <c:v>0.94910000000000005</c:v>
                </c:pt>
                <c:pt idx="45438">
                  <c:v>0.92799999999999994</c:v>
                </c:pt>
                <c:pt idx="45439">
                  <c:v>0.93320000000000014</c:v>
                </c:pt>
                <c:pt idx="45440">
                  <c:v>0.86649999999999994</c:v>
                </c:pt>
                <c:pt idx="45441">
                  <c:v>0.88629999999999998</c:v>
                </c:pt>
                <c:pt idx="45442">
                  <c:v>0.86860000000000004</c:v>
                </c:pt>
                <c:pt idx="45443">
                  <c:v>0.8407</c:v>
                </c:pt>
                <c:pt idx="45444">
                  <c:v>0.80470000000000008</c:v>
                </c:pt>
                <c:pt idx="45445">
                  <c:v>0.8216</c:v>
                </c:pt>
                <c:pt idx="45446">
                  <c:v>0.75690000000000002</c:v>
                </c:pt>
                <c:pt idx="45447">
                  <c:v>0.72889999999999999</c:v>
                </c:pt>
                <c:pt idx="45448">
                  <c:v>0.7137</c:v>
                </c:pt>
                <c:pt idx="45449">
                  <c:v>0.73060000000000003</c:v>
                </c:pt>
                <c:pt idx="45450">
                  <c:v>0.71289999999999998</c:v>
                </c:pt>
                <c:pt idx="45451">
                  <c:v>0.68210000000000004</c:v>
                </c:pt>
                <c:pt idx="45452">
                  <c:v>0.66480000000000006</c:v>
                </c:pt>
                <c:pt idx="45453">
                  <c:v>0.68190000000000006</c:v>
                </c:pt>
                <c:pt idx="45454">
                  <c:v>0.70850000000000002</c:v>
                </c:pt>
                <c:pt idx="45455">
                  <c:v>0.68220000000000003</c:v>
                </c:pt>
                <c:pt idx="45456">
                  <c:v>0.6512</c:v>
                </c:pt>
                <c:pt idx="45457">
                  <c:v>0.63800000000000001</c:v>
                </c:pt>
                <c:pt idx="45458">
                  <c:v>0.61909999999999998</c:v>
                </c:pt>
                <c:pt idx="45459">
                  <c:v>0.60440000000000005</c:v>
                </c:pt>
                <c:pt idx="45460">
                  <c:v>0.59240000000000004</c:v>
                </c:pt>
                <c:pt idx="45461">
                  <c:v>0.6110000000000001</c:v>
                </c:pt>
                <c:pt idx="45462">
                  <c:v>0.61210000000000009</c:v>
                </c:pt>
                <c:pt idx="45463">
                  <c:v>0.58470000000000011</c:v>
                </c:pt>
                <c:pt idx="45464">
                  <c:v>0.6028</c:v>
                </c:pt>
                <c:pt idx="45465">
                  <c:v>0.57599999999999996</c:v>
                </c:pt>
                <c:pt idx="45466">
                  <c:v>0.55480000000000007</c:v>
                </c:pt>
                <c:pt idx="45467">
                  <c:v>0.57389999999999997</c:v>
                </c:pt>
                <c:pt idx="45468">
                  <c:v>0.56490000000000007</c:v>
                </c:pt>
                <c:pt idx="45469">
                  <c:v>0.54910000000000003</c:v>
                </c:pt>
                <c:pt idx="45470">
                  <c:v>0.56310000000000004</c:v>
                </c:pt>
                <c:pt idx="45471">
                  <c:v>0.52770000000000006</c:v>
                </c:pt>
                <c:pt idx="45472">
                  <c:v>0.5262</c:v>
                </c:pt>
                <c:pt idx="45473">
                  <c:v>0.52280000000000004</c:v>
                </c:pt>
                <c:pt idx="45474">
                  <c:v>0.53959999999999997</c:v>
                </c:pt>
                <c:pt idx="45475">
                  <c:v>0.50980000000000003</c:v>
                </c:pt>
                <c:pt idx="45476">
                  <c:v>0.51360000000000006</c:v>
                </c:pt>
                <c:pt idx="45477">
                  <c:v>0.49029999999999996</c:v>
                </c:pt>
                <c:pt idx="45478">
                  <c:v>0.46490000000000004</c:v>
                </c:pt>
                <c:pt idx="45479">
                  <c:v>0.45039999999999997</c:v>
                </c:pt>
                <c:pt idx="45480">
                  <c:v>0.43320000000000003</c:v>
                </c:pt>
                <c:pt idx="45481">
                  <c:v>0.46379999999999999</c:v>
                </c:pt>
                <c:pt idx="45482">
                  <c:v>0.43690000000000001</c:v>
                </c:pt>
                <c:pt idx="45483">
                  <c:v>0.45679999999999998</c:v>
                </c:pt>
                <c:pt idx="45484">
                  <c:v>0.4657</c:v>
                </c:pt>
                <c:pt idx="45485">
                  <c:v>0.41060000000000002</c:v>
                </c:pt>
                <c:pt idx="45486">
                  <c:v>0.43360000000000004</c:v>
                </c:pt>
                <c:pt idx="45487">
                  <c:v>0.41760000000000003</c:v>
                </c:pt>
                <c:pt idx="45488">
                  <c:v>0.41749999999999998</c:v>
                </c:pt>
                <c:pt idx="45489">
                  <c:v>0.43049999999999999</c:v>
                </c:pt>
                <c:pt idx="45490">
                  <c:v>0.41880000000000001</c:v>
                </c:pt>
                <c:pt idx="45491">
                  <c:v>0.38840000000000002</c:v>
                </c:pt>
                <c:pt idx="45492">
                  <c:v>0.39690000000000003</c:v>
                </c:pt>
                <c:pt idx="45493">
                  <c:v>0.41769999999999996</c:v>
                </c:pt>
                <c:pt idx="45494">
                  <c:v>0.37909999999999999</c:v>
                </c:pt>
                <c:pt idx="45495">
                  <c:v>0.39450000000000002</c:v>
                </c:pt>
                <c:pt idx="45496">
                  <c:v>0.39470000000000005</c:v>
                </c:pt>
                <c:pt idx="45497">
                  <c:v>0.40500000000000003</c:v>
                </c:pt>
                <c:pt idx="45498">
                  <c:v>0.38420000000000004</c:v>
                </c:pt>
                <c:pt idx="45499">
                  <c:v>0.38</c:v>
                </c:pt>
                <c:pt idx="45500">
                  <c:v>0.37620000000000003</c:v>
                </c:pt>
                <c:pt idx="45501">
                  <c:v>0.38300000000000001</c:v>
                </c:pt>
                <c:pt idx="45502">
                  <c:v>0.37290000000000001</c:v>
                </c:pt>
                <c:pt idx="45503">
                  <c:v>0.32740000000000002</c:v>
                </c:pt>
                <c:pt idx="45504">
                  <c:v>0.33950000000000002</c:v>
                </c:pt>
                <c:pt idx="45505">
                  <c:v>0.35520000000000002</c:v>
                </c:pt>
                <c:pt idx="45506">
                  <c:v>0.33550000000000002</c:v>
                </c:pt>
                <c:pt idx="45507">
                  <c:v>0.34760000000000002</c:v>
                </c:pt>
                <c:pt idx="45508">
                  <c:v>0.31800000000000006</c:v>
                </c:pt>
                <c:pt idx="45509">
                  <c:v>0.33079999999999998</c:v>
                </c:pt>
                <c:pt idx="45510">
                  <c:v>0.32300000000000001</c:v>
                </c:pt>
                <c:pt idx="45511">
                  <c:v>0.34510000000000002</c:v>
                </c:pt>
                <c:pt idx="45512">
                  <c:v>0.31410000000000005</c:v>
                </c:pt>
                <c:pt idx="45513">
                  <c:v>0.31580000000000003</c:v>
                </c:pt>
                <c:pt idx="45514">
                  <c:v>0.32000000000000006</c:v>
                </c:pt>
                <c:pt idx="45515">
                  <c:v>0.31400000000000006</c:v>
                </c:pt>
                <c:pt idx="45516">
                  <c:v>0.31320000000000003</c:v>
                </c:pt>
                <c:pt idx="45517">
                  <c:v>0.30890000000000001</c:v>
                </c:pt>
                <c:pt idx="45518">
                  <c:v>0.30880000000000002</c:v>
                </c:pt>
                <c:pt idx="45519">
                  <c:v>0.30690000000000001</c:v>
                </c:pt>
                <c:pt idx="45520">
                  <c:v>0.30160000000000003</c:v>
                </c:pt>
                <c:pt idx="45521">
                  <c:v>0.29780000000000001</c:v>
                </c:pt>
                <c:pt idx="45522">
                  <c:v>0.29740000000000005</c:v>
                </c:pt>
                <c:pt idx="45523">
                  <c:v>0.29360000000000003</c:v>
                </c:pt>
                <c:pt idx="45524">
                  <c:v>0.28989999999999999</c:v>
                </c:pt>
                <c:pt idx="45525">
                  <c:v>0.29880000000000001</c:v>
                </c:pt>
                <c:pt idx="45526">
                  <c:v>0.26750000000000002</c:v>
                </c:pt>
                <c:pt idx="45527">
                  <c:v>0.28420000000000001</c:v>
                </c:pt>
                <c:pt idx="45528">
                  <c:v>0.26750000000000002</c:v>
                </c:pt>
                <c:pt idx="45529">
                  <c:v>0.2656</c:v>
                </c:pt>
                <c:pt idx="45530">
                  <c:v>0.28290000000000004</c:v>
                </c:pt>
                <c:pt idx="45531">
                  <c:v>0.26230000000000003</c:v>
                </c:pt>
                <c:pt idx="45532">
                  <c:v>0.26389999999999997</c:v>
                </c:pt>
                <c:pt idx="45533">
                  <c:v>0.27200000000000002</c:v>
                </c:pt>
                <c:pt idx="45534">
                  <c:v>0.27650000000000002</c:v>
                </c:pt>
                <c:pt idx="45535">
                  <c:v>0.27120000000000005</c:v>
                </c:pt>
                <c:pt idx="45536">
                  <c:v>0.25470000000000004</c:v>
                </c:pt>
                <c:pt idx="45537">
                  <c:v>0.27189999999999998</c:v>
                </c:pt>
                <c:pt idx="45538">
                  <c:v>0.26110000000000005</c:v>
                </c:pt>
                <c:pt idx="45539">
                  <c:v>0.25650000000000001</c:v>
                </c:pt>
                <c:pt idx="45540">
                  <c:v>0.24950000000000003</c:v>
                </c:pt>
                <c:pt idx="45541">
                  <c:v>0.25059999999999999</c:v>
                </c:pt>
                <c:pt idx="45542">
                  <c:v>0.24960000000000002</c:v>
                </c:pt>
                <c:pt idx="45543">
                  <c:v>0.24760000000000001</c:v>
                </c:pt>
                <c:pt idx="45544">
                  <c:v>0.24970000000000001</c:v>
                </c:pt>
                <c:pt idx="45545">
                  <c:v>0.24630000000000002</c:v>
                </c:pt>
                <c:pt idx="45546">
                  <c:v>0.24580000000000002</c:v>
                </c:pt>
                <c:pt idx="45547">
                  <c:v>0.24980000000000002</c:v>
                </c:pt>
                <c:pt idx="45548">
                  <c:v>0.24809999999999999</c:v>
                </c:pt>
                <c:pt idx="45549">
                  <c:v>0.23550000000000001</c:v>
                </c:pt>
                <c:pt idx="45550">
                  <c:v>0.23080000000000001</c:v>
                </c:pt>
                <c:pt idx="45551">
                  <c:v>0.22000000000000003</c:v>
                </c:pt>
                <c:pt idx="45552">
                  <c:v>0.22340000000000002</c:v>
                </c:pt>
                <c:pt idx="45553">
                  <c:v>0.23130000000000003</c:v>
                </c:pt>
                <c:pt idx="45554">
                  <c:v>0.2404</c:v>
                </c:pt>
                <c:pt idx="45555">
                  <c:v>0.23730000000000004</c:v>
                </c:pt>
                <c:pt idx="45556">
                  <c:v>0.2291</c:v>
                </c:pt>
                <c:pt idx="45557">
                  <c:v>0.22450000000000003</c:v>
                </c:pt>
                <c:pt idx="45558">
                  <c:v>0.2223</c:v>
                </c:pt>
                <c:pt idx="45559">
                  <c:v>0.2258</c:v>
                </c:pt>
                <c:pt idx="45560">
                  <c:v>0.21960000000000002</c:v>
                </c:pt>
                <c:pt idx="45561">
                  <c:v>0.21870000000000001</c:v>
                </c:pt>
                <c:pt idx="45562">
                  <c:v>0.21709999999999999</c:v>
                </c:pt>
                <c:pt idx="45563">
                  <c:v>0.21779999999999999</c:v>
                </c:pt>
                <c:pt idx="45564">
                  <c:v>0.21530000000000002</c:v>
                </c:pt>
                <c:pt idx="45565">
                  <c:v>0.21530000000000002</c:v>
                </c:pt>
                <c:pt idx="45566">
                  <c:v>0.21509999999999999</c:v>
                </c:pt>
                <c:pt idx="45567">
                  <c:v>0.20979999999999999</c:v>
                </c:pt>
                <c:pt idx="45568">
                  <c:v>0.2109</c:v>
                </c:pt>
                <c:pt idx="45569">
                  <c:v>0.21240000000000003</c:v>
                </c:pt>
                <c:pt idx="45570">
                  <c:v>0.20800000000000002</c:v>
                </c:pt>
                <c:pt idx="45571">
                  <c:v>0.20219999999999999</c:v>
                </c:pt>
                <c:pt idx="45572">
                  <c:v>0.20179999999999998</c:v>
                </c:pt>
                <c:pt idx="45573">
                  <c:v>0.2009</c:v>
                </c:pt>
                <c:pt idx="45574">
                  <c:v>0.2029</c:v>
                </c:pt>
                <c:pt idx="45575">
                  <c:v>0.2016</c:v>
                </c:pt>
                <c:pt idx="45576">
                  <c:v>0.19910000000000003</c:v>
                </c:pt>
                <c:pt idx="45577">
                  <c:v>0.20110000000000003</c:v>
                </c:pt>
                <c:pt idx="45578">
                  <c:v>0.20630000000000004</c:v>
                </c:pt>
                <c:pt idx="45579">
                  <c:v>0.21030000000000004</c:v>
                </c:pt>
                <c:pt idx="45580">
                  <c:v>0.21200000000000002</c:v>
                </c:pt>
                <c:pt idx="45581">
                  <c:v>0.21389999999999998</c:v>
                </c:pt>
                <c:pt idx="45582">
                  <c:v>0.217</c:v>
                </c:pt>
                <c:pt idx="45583">
                  <c:v>0.21890000000000001</c:v>
                </c:pt>
                <c:pt idx="45584">
                  <c:v>0.22070000000000001</c:v>
                </c:pt>
                <c:pt idx="45585">
                  <c:v>0.21810000000000002</c:v>
                </c:pt>
                <c:pt idx="45586">
                  <c:v>0.19700000000000001</c:v>
                </c:pt>
                <c:pt idx="45587">
                  <c:v>0.1946</c:v>
                </c:pt>
                <c:pt idx="45588">
                  <c:v>0.18810000000000002</c:v>
                </c:pt>
                <c:pt idx="45589">
                  <c:v>0.18560000000000001</c:v>
                </c:pt>
                <c:pt idx="45590">
                  <c:v>0.18740000000000001</c:v>
                </c:pt>
                <c:pt idx="45591">
                  <c:v>0.18420000000000003</c:v>
                </c:pt>
                <c:pt idx="45592">
                  <c:v>0.18420000000000003</c:v>
                </c:pt>
                <c:pt idx="45593">
                  <c:v>0.1855</c:v>
                </c:pt>
                <c:pt idx="45594">
                  <c:v>0.1827</c:v>
                </c:pt>
                <c:pt idx="45595">
                  <c:v>0.1797</c:v>
                </c:pt>
                <c:pt idx="45596">
                  <c:v>0.1777</c:v>
                </c:pt>
                <c:pt idx="45597">
                  <c:v>0.17749999999999999</c:v>
                </c:pt>
                <c:pt idx="45598">
                  <c:v>0.18020000000000003</c:v>
                </c:pt>
                <c:pt idx="45599">
                  <c:v>0.1777</c:v>
                </c:pt>
                <c:pt idx="45600">
                  <c:v>0.18240000000000001</c:v>
                </c:pt>
                <c:pt idx="45601">
                  <c:v>0.17749999999999999</c:v>
                </c:pt>
                <c:pt idx="45602">
                  <c:v>0.1676</c:v>
                </c:pt>
                <c:pt idx="45603">
                  <c:v>0.17100000000000001</c:v>
                </c:pt>
                <c:pt idx="45604">
                  <c:v>0.18080000000000002</c:v>
                </c:pt>
                <c:pt idx="45605">
                  <c:v>0.18460000000000001</c:v>
                </c:pt>
                <c:pt idx="45606">
                  <c:v>0.18220000000000003</c:v>
                </c:pt>
                <c:pt idx="45607">
                  <c:v>0.17880000000000001</c:v>
                </c:pt>
                <c:pt idx="45608">
                  <c:v>0.18870000000000001</c:v>
                </c:pt>
                <c:pt idx="45609">
                  <c:v>0.1857</c:v>
                </c:pt>
                <c:pt idx="45610">
                  <c:v>0.19259999999999999</c:v>
                </c:pt>
                <c:pt idx="45611">
                  <c:v>0.19359999999999999</c:v>
                </c:pt>
                <c:pt idx="45612">
                  <c:v>0.1885</c:v>
                </c:pt>
                <c:pt idx="45613">
                  <c:v>0.19390000000000002</c:v>
                </c:pt>
                <c:pt idx="45614">
                  <c:v>0.19770000000000001</c:v>
                </c:pt>
                <c:pt idx="45615">
                  <c:v>0.19890000000000002</c:v>
                </c:pt>
                <c:pt idx="45616">
                  <c:v>0.19800000000000001</c:v>
                </c:pt>
                <c:pt idx="45617">
                  <c:v>0.20099999999999998</c:v>
                </c:pt>
                <c:pt idx="45618">
                  <c:v>0.20110000000000003</c:v>
                </c:pt>
                <c:pt idx="45619">
                  <c:v>0.20660000000000001</c:v>
                </c:pt>
                <c:pt idx="45620">
                  <c:v>0.20790000000000003</c:v>
                </c:pt>
                <c:pt idx="45621">
                  <c:v>0.20750000000000002</c:v>
                </c:pt>
                <c:pt idx="45622">
                  <c:v>0.20870000000000002</c:v>
                </c:pt>
                <c:pt idx="45623">
                  <c:v>0.2097</c:v>
                </c:pt>
                <c:pt idx="45624">
                  <c:v>0.2127</c:v>
                </c:pt>
                <c:pt idx="45625">
                  <c:v>0.21379999999999999</c:v>
                </c:pt>
                <c:pt idx="45626">
                  <c:v>0.21709999999999999</c:v>
                </c:pt>
                <c:pt idx="45627">
                  <c:v>0.22250000000000003</c:v>
                </c:pt>
                <c:pt idx="45628">
                  <c:v>0.23420000000000002</c:v>
                </c:pt>
                <c:pt idx="45629">
                  <c:v>0.24500000000000002</c:v>
                </c:pt>
                <c:pt idx="45630">
                  <c:v>0.24690000000000001</c:v>
                </c:pt>
                <c:pt idx="45631">
                  <c:v>0.25900000000000001</c:v>
                </c:pt>
                <c:pt idx="45632">
                  <c:v>0.25600000000000001</c:v>
                </c:pt>
                <c:pt idx="45633">
                  <c:v>0.26340000000000002</c:v>
                </c:pt>
                <c:pt idx="45634">
                  <c:v>0.27310000000000001</c:v>
                </c:pt>
                <c:pt idx="45635">
                  <c:v>0.28310000000000002</c:v>
                </c:pt>
                <c:pt idx="45636">
                  <c:v>0.29820000000000002</c:v>
                </c:pt>
                <c:pt idx="45637">
                  <c:v>0.29940000000000005</c:v>
                </c:pt>
                <c:pt idx="45638">
                  <c:v>0.31659999999999999</c:v>
                </c:pt>
                <c:pt idx="45639">
                  <c:v>0.34289999999999998</c:v>
                </c:pt>
                <c:pt idx="45640">
                  <c:v>0.34360000000000002</c:v>
                </c:pt>
                <c:pt idx="45641">
                  <c:v>0.35670000000000002</c:v>
                </c:pt>
                <c:pt idx="45642">
                  <c:v>0.36040000000000005</c:v>
                </c:pt>
                <c:pt idx="45643">
                  <c:v>0.37050000000000005</c:v>
                </c:pt>
                <c:pt idx="45644">
                  <c:v>0.36030000000000006</c:v>
                </c:pt>
                <c:pt idx="45645">
                  <c:v>0.39220000000000005</c:v>
                </c:pt>
                <c:pt idx="45646">
                  <c:v>0.39590000000000003</c:v>
                </c:pt>
                <c:pt idx="45647">
                  <c:v>0.39140000000000003</c:v>
                </c:pt>
                <c:pt idx="45648">
                  <c:v>0.40439999999999998</c:v>
                </c:pt>
                <c:pt idx="45649">
                  <c:v>0.42450000000000004</c:v>
                </c:pt>
                <c:pt idx="45650">
                  <c:v>0.43250000000000005</c:v>
                </c:pt>
                <c:pt idx="45651">
                  <c:v>0.42859999999999998</c:v>
                </c:pt>
                <c:pt idx="45652">
                  <c:v>0.43360000000000004</c:v>
                </c:pt>
                <c:pt idx="45653">
                  <c:v>0.42180000000000001</c:v>
                </c:pt>
                <c:pt idx="45654">
                  <c:v>0.42549999999999999</c:v>
                </c:pt>
                <c:pt idx="45655">
                  <c:v>0.44440000000000002</c:v>
                </c:pt>
                <c:pt idx="45656">
                  <c:v>0.47530000000000006</c:v>
                </c:pt>
                <c:pt idx="45657">
                  <c:v>0.51210000000000011</c:v>
                </c:pt>
                <c:pt idx="45658">
                  <c:v>0.5292</c:v>
                </c:pt>
                <c:pt idx="45659">
                  <c:v>0.52329999999999999</c:v>
                </c:pt>
                <c:pt idx="45660">
                  <c:v>0.53080000000000005</c:v>
                </c:pt>
                <c:pt idx="45661">
                  <c:v>0.53949999999999998</c:v>
                </c:pt>
                <c:pt idx="45662">
                  <c:v>0.56420000000000003</c:v>
                </c:pt>
                <c:pt idx="45663">
                  <c:v>0.57800000000000007</c:v>
                </c:pt>
                <c:pt idx="45664">
                  <c:v>0.60160000000000002</c:v>
                </c:pt>
                <c:pt idx="45665">
                  <c:v>0.62670000000000003</c:v>
                </c:pt>
                <c:pt idx="45666">
                  <c:v>0.6502</c:v>
                </c:pt>
                <c:pt idx="45667">
                  <c:v>0.65960000000000008</c:v>
                </c:pt>
                <c:pt idx="45668">
                  <c:v>0.65830000000000011</c:v>
                </c:pt>
                <c:pt idx="45669">
                  <c:v>0.69850000000000012</c:v>
                </c:pt>
                <c:pt idx="45670">
                  <c:v>0.69940000000000002</c:v>
                </c:pt>
                <c:pt idx="45671">
                  <c:v>0.70940000000000003</c:v>
                </c:pt>
                <c:pt idx="45672">
                  <c:v>0.75330000000000008</c:v>
                </c:pt>
                <c:pt idx="45673">
                  <c:v>0.6070000000000001</c:v>
                </c:pt>
                <c:pt idx="45674">
                  <c:v>0.45140000000000002</c:v>
                </c:pt>
                <c:pt idx="45675">
                  <c:v>0.35289999999999999</c:v>
                </c:pt>
                <c:pt idx="45676">
                  <c:v>0.34289999999999998</c:v>
                </c:pt>
                <c:pt idx="45677">
                  <c:v>0.34900000000000003</c:v>
                </c:pt>
                <c:pt idx="45678">
                  <c:v>0.3296</c:v>
                </c:pt>
                <c:pt idx="45679">
                  <c:v>0.34660000000000002</c:v>
                </c:pt>
                <c:pt idx="45680">
                  <c:v>0.60950000000000004</c:v>
                </c:pt>
                <c:pt idx="45681">
                  <c:v>0.7642000000000001</c:v>
                </c:pt>
                <c:pt idx="45682">
                  <c:v>0.97370000000000001</c:v>
                </c:pt>
                <c:pt idx="45683">
                  <c:v>0.92959999999999998</c:v>
                </c:pt>
                <c:pt idx="45684">
                  <c:v>0.93100000000000005</c:v>
                </c:pt>
                <c:pt idx="45685">
                  <c:v>0.93149999999999999</c:v>
                </c:pt>
                <c:pt idx="45686">
                  <c:v>1.226</c:v>
                </c:pt>
                <c:pt idx="45687">
                  <c:v>1.5454000000000001</c:v>
                </c:pt>
                <c:pt idx="45688">
                  <c:v>1.5590000000000002</c:v>
                </c:pt>
                <c:pt idx="45689">
                  <c:v>1.5024</c:v>
                </c:pt>
                <c:pt idx="45690">
                  <c:v>1.6315000000000002</c:v>
                </c:pt>
                <c:pt idx="45691">
                  <c:v>1.4483000000000001</c:v>
                </c:pt>
                <c:pt idx="45692">
                  <c:v>1.5255000000000001</c:v>
                </c:pt>
                <c:pt idx="45693">
                  <c:v>1.4568000000000001</c:v>
                </c:pt>
                <c:pt idx="45694">
                  <c:v>1.3985000000000001</c:v>
                </c:pt>
                <c:pt idx="45695">
                  <c:v>1.395</c:v>
                </c:pt>
                <c:pt idx="45696">
                  <c:v>1.2757000000000001</c:v>
                </c:pt>
                <c:pt idx="45697">
                  <c:v>1.2768000000000002</c:v>
                </c:pt>
                <c:pt idx="45698">
                  <c:v>1.4117000000000002</c:v>
                </c:pt>
                <c:pt idx="45699">
                  <c:v>1.3885000000000001</c:v>
                </c:pt>
                <c:pt idx="45700">
                  <c:v>1.2599</c:v>
                </c:pt>
                <c:pt idx="45701">
                  <c:v>1.4068000000000001</c:v>
                </c:pt>
                <c:pt idx="45702">
                  <c:v>1.399</c:v>
                </c:pt>
                <c:pt idx="45703">
                  <c:v>1.3881000000000001</c:v>
                </c:pt>
                <c:pt idx="45704">
                  <c:v>1.351</c:v>
                </c:pt>
                <c:pt idx="45705">
                  <c:v>1.2791000000000001</c:v>
                </c:pt>
                <c:pt idx="45706">
                  <c:v>1.274</c:v>
                </c:pt>
                <c:pt idx="45707">
                  <c:v>1.2282000000000002</c:v>
                </c:pt>
                <c:pt idx="45708">
                  <c:v>1.2322</c:v>
                </c:pt>
                <c:pt idx="45709">
                  <c:v>1.1884000000000001</c:v>
                </c:pt>
                <c:pt idx="45710">
                  <c:v>1.1637000000000002</c:v>
                </c:pt>
                <c:pt idx="45711">
                  <c:v>1.0926</c:v>
                </c:pt>
                <c:pt idx="45712">
                  <c:v>1.1294000000000002</c:v>
                </c:pt>
                <c:pt idx="45713">
                  <c:v>1.1035999999999999</c:v>
                </c:pt>
                <c:pt idx="45714">
                  <c:v>0.94979999999999998</c:v>
                </c:pt>
                <c:pt idx="45715">
                  <c:v>0.86509999999999998</c:v>
                </c:pt>
                <c:pt idx="45716">
                  <c:v>0.76400000000000001</c:v>
                </c:pt>
                <c:pt idx="45717">
                  <c:v>0.74840000000000007</c:v>
                </c:pt>
                <c:pt idx="45718">
                  <c:v>0.7167</c:v>
                </c:pt>
                <c:pt idx="45719">
                  <c:v>0.75640000000000007</c:v>
                </c:pt>
                <c:pt idx="45720">
                  <c:v>0.74970000000000003</c:v>
                </c:pt>
                <c:pt idx="45721">
                  <c:v>0.75340000000000007</c:v>
                </c:pt>
                <c:pt idx="45722">
                  <c:v>0.75629999999999997</c:v>
                </c:pt>
                <c:pt idx="45723">
                  <c:v>0.7259000000000001</c:v>
                </c:pt>
                <c:pt idx="45724">
                  <c:v>0.70550000000000002</c:v>
                </c:pt>
                <c:pt idx="45725">
                  <c:v>0.73350000000000004</c:v>
                </c:pt>
                <c:pt idx="45726">
                  <c:v>0.74520000000000008</c:v>
                </c:pt>
                <c:pt idx="45727">
                  <c:v>0.70860000000000012</c:v>
                </c:pt>
                <c:pt idx="45728">
                  <c:v>0.69390000000000007</c:v>
                </c:pt>
                <c:pt idx="45729">
                  <c:v>0.69640000000000013</c:v>
                </c:pt>
                <c:pt idx="45730">
                  <c:v>0.7026</c:v>
                </c:pt>
                <c:pt idx="45731">
                  <c:v>0.67320000000000002</c:v>
                </c:pt>
                <c:pt idx="45732">
                  <c:v>0.65560000000000007</c:v>
                </c:pt>
                <c:pt idx="45733">
                  <c:v>0.64429999999999998</c:v>
                </c:pt>
                <c:pt idx="45734">
                  <c:v>0.65270000000000006</c:v>
                </c:pt>
                <c:pt idx="45735">
                  <c:v>0.61950000000000005</c:v>
                </c:pt>
                <c:pt idx="45736">
                  <c:v>0.64440000000000008</c:v>
                </c:pt>
                <c:pt idx="45737">
                  <c:v>0.6079</c:v>
                </c:pt>
                <c:pt idx="45738">
                  <c:v>0.5907</c:v>
                </c:pt>
                <c:pt idx="45739">
                  <c:v>0.54730000000000001</c:v>
                </c:pt>
                <c:pt idx="45740">
                  <c:v>0.57650000000000001</c:v>
                </c:pt>
                <c:pt idx="45741">
                  <c:v>0.56180000000000008</c:v>
                </c:pt>
                <c:pt idx="45742">
                  <c:v>0.54410000000000003</c:v>
                </c:pt>
                <c:pt idx="45743">
                  <c:v>0.53200000000000003</c:v>
                </c:pt>
                <c:pt idx="45744">
                  <c:v>0.51080000000000003</c:v>
                </c:pt>
                <c:pt idx="45745">
                  <c:v>0.51139999999999997</c:v>
                </c:pt>
                <c:pt idx="45746">
                  <c:v>0.50240000000000007</c:v>
                </c:pt>
                <c:pt idx="45747">
                  <c:v>0.49530000000000007</c:v>
                </c:pt>
                <c:pt idx="45748">
                  <c:v>0.49210000000000004</c:v>
                </c:pt>
                <c:pt idx="45749">
                  <c:v>0.47889999999999999</c:v>
                </c:pt>
                <c:pt idx="45750">
                  <c:v>0.49720000000000009</c:v>
                </c:pt>
                <c:pt idx="45751">
                  <c:v>0.48890000000000006</c:v>
                </c:pt>
                <c:pt idx="45752">
                  <c:v>0.51790000000000003</c:v>
                </c:pt>
                <c:pt idx="45753">
                  <c:v>0.48320000000000002</c:v>
                </c:pt>
                <c:pt idx="45754">
                  <c:v>0.505</c:v>
                </c:pt>
                <c:pt idx="45755">
                  <c:v>0.47220000000000006</c:v>
                </c:pt>
                <c:pt idx="45756">
                  <c:v>0.46410000000000001</c:v>
                </c:pt>
                <c:pt idx="45757">
                  <c:v>0.49590000000000001</c:v>
                </c:pt>
                <c:pt idx="45758">
                  <c:v>0.48620000000000002</c:v>
                </c:pt>
                <c:pt idx="45759">
                  <c:v>0.45050000000000001</c:v>
                </c:pt>
                <c:pt idx="45760">
                  <c:v>0.45530000000000004</c:v>
                </c:pt>
                <c:pt idx="45761">
                  <c:v>0.44580000000000003</c:v>
                </c:pt>
                <c:pt idx="45762">
                  <c:v>0.45030000000000003</c:v>
                </c:pt>
                <c:pt idx="45763">
                  <c:v>0.41150000000000003</c:v>
                </c:pt>
                <c:pt idx="45764">
                  <c:v>0.43019999999999997</c:v>
                </c:pt>
                <c:pt idx="45765">
                  <c:v>0.4244</c:v>
                </c:pt>
                <c:pt idx="45766">
                  <c:v>0.42599999999999999</c:v>
                </c:pt>
                <c:pt idx="45767">
                  <c:v>0.40990000000000004</c:v>
                </c:pt>
                <c:pt idx="45768">
                  <c:v>0.41970000000000002</c:v>
                </c:pt>
                <c:pt idx="45769">
                  <c:v>0.40529999999999999</c:v>
                </c:pt>
                <c:pt idx="45770">
                  <c:v>0.39390000000000003</c:v>
                </c:pt>
                <c:pt idx="45771">
                  <c:v>0.38350000000000001</c:v>
                </c:pt>
                <c:pt idx="45772">
                  <c:v>0.39150000000000001</c:v>
                </c:pt>
                <c:pt idx="45773">
                  <c:v>0.38170000000000004</c:v>
                </c:pt>
                <c:pt idx="45774">
                  <c:v>0.3871</c:v>
                </c:pt>
                <c:pt idx="45775">
                  <c:v>0.38090000000000002</c:v>
                </c:pt>
                <c:pt idx="45776">
                  <c:v>0.39880000000000004</c:v>
                </c:pt>
                <c:pt idx="45777">
                  <c:v>0.39929999999999999</c:v>
                </c:pt>
                <c:pt idx="45778">
                  <c:v>0.36509999999999998</c:v>
                </c:pt>
                <c:pt idx="45779">
                  <c:v>0.36899999999999999</c:v>
                </c:pt>
                <c:pt idx="45780">
                  <c:v>0.35930000000000001</c:v>
                </c:pt>
                <c:pt idx="45781">
                  <c:v>0.35610000000000003</c:v>
                </c:pt>
                <c:pt idx="45782">
                  <c:v>0.35270000000000001</c:v>
                </c:pt>
                <c:pt idx="45783">
                  <c:v>0.34790000000000004</c:v>
                </c:pt>
                <c:pt idx="45784">
                  <c:v>0.35040000000000004</c:v>
                </c:pt>
                <c:pt idx="45785">
                  <c:v>0.34689999999999999</c:v>
                </c:pt>
                <c:pt idx="45786">
                  <c:v>0.35430000000000006</c:v>
                </c:pt>
                <c:pt idx="45787">
                  <c:v>0.35089999999999999</c:v>
                </c:pt>
                <c:pt idx="45788">
                  <c:v>0.3453</c:v>
                </c:pt>
                <c:pt idx="45789">
                  <c:v>0.35539999999999999</c:v>
                </c:pt>
                <c:pt idx="45790">
                  <c:v>0.34360000000000002</c:v>
                </c:pt>
                <c:pt idx="45791">
                  <c:v>0.34160000000000001</c:v>
                </c:pt>
                <c:pt idx="45792">
                  <c:v>0.33100000000000002</c:v>
                </c:pt>
                <c:pt idx="45793">
                  <c:v>0.32340000000000002</c:v>
                </c:pt>
                <c:pt idx="45794">
                  <c:v>0.31390000000000001</c:v>
                </c:pt>
                <c:pt idx="45795">
                  <c:v>0.30600000000000005</c:v>
                </c:pt>
                <c:pt idx="45796">
                  <c:v>0.31859999999999999</c:v>
                </c:pt>
                <c:pt idx="45797">
                  <c:v>0.31740000000000002</c:v>
                </c:pt>
                <c:pt idx="45798">
                  <c:v>0.29990000000000006</c:v>
                </c:pt>
                <c:pt idx="45799">
                  <c:v>0.30980000000000002</c:v>
                </c:pt>
                <c:pt idx="45800">
                  <c:v>0.2868</c:v>
                </c:pt>
                <c:pt idx="45801">
                  <c:v>0.2828</c:v>
                </c:pt>
                <c:pt idx="45802">
                  <c:v>0.29930000000000001</c:v>
                </c:pt>
                <c:pt idx="45803">
                  <c:v>0.30570000000000003</c:v>
                </c:pt>
                <c:pt idx="45804">
                  <c:v>0.28560000000000002</c:v>
                </c:pt>
                <c:pt idx="45805">
                  <c:v>0.29360000000000003</c:v>
                </c:pt>
                <c:pt idx="45806">
                  <c:v>0.26950000000000002</c:v>
                </c:pt>
                <c:pt idx="45807">
                  <c:v>0.25769999999999998</c:v>
                </c:pt>
                <c:pt idx="45808">
                  <c:v>0.27599999999999997</c:v>
                </c:pt>
                <c:pt idx="45809">
                  <c:v>0.24980000000000002</c:v>
                </c:pt>
                <c:pt idx="45810">
                  <c:v>0.25559999999999999</c:v>
                </c:pt>
                <c:pt idx="45811">
                  <c:v>0.2671</c:v>
                </c:pt>
                <c:pt idx="45812">
                  <c:v>0.26480000000000004</c:v>
                </c:pt>
                <c:pt idx="45813">
                  <c:v>0.25490000000000002</c:v>
                </c:pt>
                <c:pt idx="45814">
                  <c:v>0.26700000000000002</c:v>
                </c:pt>
                <c:pt idx="45815">
                  <c:v>0.25440000000000002</c:v>
                </c:pt>
                <c:pt idx="45816">
                  <c:v>0.26789999999999997</c:v>
                </c:pt>
                <c:pt idx="45817">
                  <c:v>0.2621</c:v>
                </c:pt>
                <c:pt idx="45818">
                  <c:v>0.25990000000000002</c:v>
                </c:pt>
                <c:pt idx="45819">
                  <c:v>0.26070000000000004</c:v>
                </c:pt>
                <c:pt idx="45820">
                  <c:v>0.26400000000000001</c:v>
                </c:pt>
                <c:pt idx="45821">
                  <c:v>0.27400000000000002</c:v>
                </c:pt>
                <c:pt idx="45822">
                  <c:v>0.27229999999999999</c:v>
                </c:pt>
                <c:pt idx="45823">
                  <c:v>0.25990000000000002</c:v>
                </c:pt>
                <c:pt idx="45824">
                  <c:v>0.25280000000000002</c:v>
                </c:pt>
                <c:pt idx="45825">
                  <c:v>0.24870000000000003</c:v>
                </c:pt>
                <c:pt idx="45826">
                  <c:v>0.24540000000000003</c:v>
                </c:pt>
                <c:pt idx="45827">
                  <c:v>0.2641</c:v>
                </c:pt>
                <c:pt idx="45828">
                  <c:v>0.25740000000000002</c:v>
                </c:pt>
                <c:pt idx="45829">
                  <c:v>0.24360000000000001</c:v>
                </c:pt>
                <c:pt idx="45830">
                  <c:v>0.25590000000000002</c:v>
                </c:pt>
                <c:pt idx="45831">
                  <c:v>0.25740000000000002</c:v>
                </c:pt>
                <c:pt idx="45832">
                  <c:v>0.23010000000000003</c:v>
                </c:pt>
                <c:pt idx="45833">
                  <c:v>0.22770000000000001</c:v>
                </c:pt>
                <c:pt idx="45834">
                  <c:v>0.23680000000000001</c:v>
                </c:pt>
                <c:pt idx="45835">
                  <c:v>0.2364</c:v>
                </c:pt>
                <c:pt idx="45836">
                  <c:v>0.21860000000000002</c:v>
                </c:pt>
                <c:pt idx="45837">
                  <c:v>0.23719999999999999</c:v>
                </c:pt>
                <c:pt idx="45838">
                  <c:v>0.22480000000000003</c:v>
                </c:pt>
                <c:pt idx="45839">
                  <c:v>0.2319</c:v>
                </c:pt>
                <c:pt idx="45840">
                  <c:v>0.2336</c:v>
                </c:pt>
                <c:pt idx="45841">
                  <c:v>0.23280000000000001</c:v>
                </c:pt>
                <c:pt idx="45842">
                  <c:v>0.24340000000000003</c:v>
                </c:pt>
                <c:pt idx="45843">
                  <c:v>0.2417</c:v>
                </c:pt>
                <c:pt idx="45844">
                  <c:v>0.2291</c:v>
                </c:pt>
                <c:pt idx="45845">
                  <c:v>0.2344</c:v>
                </c:pt>
                <c:pt idx="45846">
                  <c:v>0.22200000000000003</c:v>
                </c:pt>
                <c:pt idx="45847">
                  <c:v>0.22690000000000002</c:v>
                </c:pt>
                <c:pt idx="45848">
                  <c:v>0.22660000000000002</c:v>
                </c:pt>
                <c:pt idx="45849">
                  <c:v>0.21520000000000003</c:v>
                </c:pt>
                <c:pt idx="45850">
                  <c:v>0.21989999999999998</c:v>
                </c:pt>
                <c:pt idx="45851">
                  <c:v>0.22080000000000002</c:v>
                </c:pt>
                <c:pt idx="45852">
                  <c:v>0.21160000000000001</c:v>
                </c:pt>
                <c:pt idx="45853">
                  <c:v>0.22189999999999999</c:v>
                </c:pt>
                <c:pt idx="45854">
                  <c:v>0.217</c:v>
                </c:pt>
                <c:pt idx="45855">
                  <c:v>0.21930000000000002</c:v>
                </c:pt>
                <c:pt idx="45856">
                  <c:v>0.22090000000000001</c:v>
                </c:pt>
                <c:pt idx="45857">
                  <c:v>0.21130000000000002</c:v>
                </c:pt>
                <c:pt idx="45858">
                  <c:v>0.20470000000000002</c:v>
                </c:pt>
                <c:pt idx="45859">
                  <c:v>0.21240000000000003</c:v>
                </c:pt>
                <c:pt idx="45860">
                  <c:v>0.19980000000000001</c:v>
                </c:pt>
                <c:pt idx="45861">
                  <c:v>0.20499999999999999</c:v>
                </c:pt>
                <c:pt idx="45862">
                  <c:v>0.20390000000000003</c:v>
                </c:pt>
                <c:pt idx="45863">
                  <c:v>0.19570000000000001</c:v>
                </c:pt>
                <c:pt idx="45864">
                  <c:v>0.1898</c:v>
                </c:pt>
                <c:pt idx="45865">
                  <c:v>0.19090000000000001</c:v>
                </c:pt>
                <c:pt idx="45866">
                  <c:v>0.19520000000000001</c:v>
                </c:pt>
                <c:pt idx="45867">
                  <c:v>0.19110000000000002</c:v>
                </c:pt>
                <c:pt idx="45868">
                  <c:v>0.19020000000000001</c:v>
                </c:pt>
                <c:pt idx="45869">
                  <c:v>0.18540000000000001</c:v>
                </c:pt>
                <c:pt idx="45870">
                  <c:v>0.18500000000000003</c:v>
                </c:pt>
                <c:pt idx="45871">
                  <c:v>0.18990000000000001</c:v>
                </c:pt>
                <c:pt idx="45872">
                  <c:v>0.17930000000000001</c:v>
                </c:pt>
                <c:pt idx="45873">
                  <c:v>0.17920000000000003</c:v>
                </c:pt>
                <c:pt idx="45874">
                  <c:v>0.19020000000000001</c:v>
                </c:pt>
                <c:pt idx="45875">
                  <c:v>0.1875</c:v>
                </c:pt>
                <c:pt idx="45876">
                  <c:v>0.19370000000000001</c:v>
                </c:pt>
                <c:pt idx="45877">
                  <c:v>0.1898</c:v>
                </c:pt>
                <c:pt idx="45878">
                  <c:v>0.19059999999999999</c:v>
                </c:pt>
                <c:pt idx="45879">
                  <c:v>0.19</c:v>
                </c:pt>
                <c:pt idx="45880">
                  <c:v>0.18130000000000002</c:v>
                </c:pt>
                <c:pt idx="45881">
                  <c:v>0.18490000000000001</c:v>
                </c:pt>
                <c:pt idx="45882">
                  <c:v>0.19750000000000001</c:v>
                </c:pt>
                <c:pt idx="45883">
                  <c:v>0.19870000000000002</c:v>
                </c:pt>
                <c:pt idx="45884">
                  <c:v>0.19510000000000002</c:v>
                </c:pt>
                <c:pt idx="45885">
                  <c:v>0.1915</c:v>
                </c:pt>
                <c:pt idx="45886">
                  <c:v>0.2021</c:v>
                </c:pt>
                <c:pt idx="45887">
                  <c:v>0.20310000000000003</c:v>
                </c:pt>
                <c:pt idx="45888">
                  <c:v>0.20990000000000003</c:v>
                </c:pt>
                <c:pt idx="45889">
                  <c:v>0.20530000000000001</c:v>
                </c:pt>
                <c:pt idx="45890">
                  <c:v>0.20860000000000001</c:v>
                </c:pt>
                <c:pt idx="45891">
                  <c:v>0.21440000000000003</c:v>
                </c:pt>
                <c:pt idx="45892">
                  <c:v>0.21389999999999998</c:v>
                </c:pt>
                <c:pt idx="45893">
                  <c:v>0.21480000000000002</c:v>
                </c:pt>
                <c:pt idx="45894">
                  <c:v>0.21389999999999998</c:v>
                </c:pt>
                <c:pt idx="45895">
                  <c:v>0.21850000000000003</c:v>
                </c:pt>
                <c:pt idx="45896">
                  <c:v>0.22270000000000001</c:v>
                </c:pt>
                <c:pt idx="45897">
                  <c:v>0.21250000000000002</c:v>
                </c:pt>
                <c:pt idx="45898">
                  <c:v>0.21389999999999998</c:v>
                </c:pt>
                <c:pt idx="45899">
                  <c:v>0.21789999999999998</c:v>
                </c:pt>
                <c:pt idx="45900">
                  <c:v>0.22589999999999999</c:v>
                </c:pt>
                <c:pt idx="45901">
                  <c:v>0.22890000000000002</c:v>
                </c:pt>
                <c:pt idx="45902">
                  <c:v>0.24340000000000003</c:v>
                </c:pt>
                <c:pt idx="45903">
                  <c:v>0.23270000000000002</c:v>
                </c:pt>
                <c:pt idx="45904">
                  <c:v>0.23080000000000001</c:v>
                </c:pt>
                <c:pt idx="45905">
                  <c:v>0.23210000000000003</c:v>
                </c:pt>
                <c:pt idx="45906">
                  <c:v>0.2472</c:v>
                </c:pt>
                <c:pt idx="45907">
                  <c:v>0.26140000000000002</c:v>
                </c:pt>
                <c:pt idx="45908">
                  <c:v>0.25730000000000003</c:v>
                </c:pt>
                <c:pt idx="45909">
                  <c:v>0.26490000000000002</c:v>
                </c:pt>
                <c:pt idx="45910">
                  <c:v>0.2676</c:v>
                </c:pt>
                <c:pt idx="45911">
                  <c:v>0.30940000000000001</c:v>
                </c:pt>
                <c:pt idx="45912">
                  <c:v>0.35440000000000005</c:v>
                </c:pt>
                <c:pt idx="45913">
                  <c:v>0.37980000000000003</c:v>
                </c:pt>
                <c:pt idx="45914">
                  <c:v>0.39270000000000005</c:v>
                </c:pt>
                <c:pt idx="45915">
                  <c:v>0.39560000000000001</c:v>
                </c:pt>
                <c:pt idx="45916">
                  <c:v>0.55320000000000003</c:v>
                </c:pt>
                <c:pt idx="45917">
                  <c:v>0.45710000000000001</c:v>
                </c:pt>
                <c:pt idx="45918">
                  <c:v>0.51870000000000005</c:v>
                </c:pt>
                <c:pt idx="45919">
                  <c:v>0.66670000000000007</c:v>
                </c:pt>
                <c:pt idx="45920">
                  <c:v>0.75240000000000007</c:v>
                </c:pt>
                <c:pt idx="45921">
                  <c:v>0.82140000000000013</c:v>
                </c:pt>
                <c:pt idx="45922">
                  <c:v>0.8217000000000001</c:v>
                </c:pt>
                <c:pt idx="45923">
                  <c:v>0.89200000000000002</c:v>
                </c:pt>
                <c:pt idx="45924">
                  <c:v>0.97770000000000001</c:v>
                </c:pt>
                <c:pt idx="45925">
                  <c:v>0.96809999999999996</c:v>
                </c:pt>
                <c:pt idx="45926">
                  <c:v>0.99410000000000009</c:v>
                </c:pt>
                <c:pt idx="45927">
                  <c:v>0.97520000000000007</c:v>
                </c:pt>
                <c:pt idx="45928">
                  <c:v>0.96679999999999999</c:v>
                </c:pt>
                <c:pt idx="45929">
                  <c:v>1.0475000000000001</c:v>
                </c:pt>
                <c:pt idx="45930">
                  <c:v>1.0589999999999999</c:v>
                </c:pt>
                <c:pt idx="45931">
                  <c:v>1.0266</c:v>
                </c:pt>
                <c:pt idx="45932">
                  <c:v>1.0686</c:v>
                </c:pt>
                <c:pt idx="45933">
                  <c:v>1.0855000000000001</c:v>
                </c:pt>
                <c:pt idx="45934">
                  <c:v>1.1122000000000001</c:v>
                </c:pt>
                <c:pt idx="45935">
                  <c:v>1.1549</c:v>
                </c:pt>
                <c:pt idx="45936">
                  <c:v>1.1419000000000001</c:v>
                </c:pt>
                <c:pt idx="45937">
                  <c:v>1.1933</c:v>
                </c:pt>
                <c:pt idx="45938">
                  <c:v>1.2078</c:v>
                </c:pt>
                <c:pt idx="45939">
                  <c:v>1.1586000000000001</c:v>
                </c:pt>
                <c:pt idx="45940">
                  <c:v>1.1965000000000001</c:v>
                </c:pt>
                <c:pt idx="45941">
                  <c:v>1.1612</c:v>
                </c:pt>
                <c:pt idx="45942">
                  <c:v>1.2115</c:v>
                </c:pt>
                <c:pt idx="45943">
                  <c:v>1.2522000000000002</c:v>
                </c:pt>
                <c:pt idx="45944">
                  <c:v>1.2548000000000001</c:v>
                </c:pt>
                <c:pt idx="45945">
                  <c:v>1.2239000000000002</c:v>
                </c:pt>
                <c:pt idx="45946">
                  <c:v>1.2127000000000001</c:v>
                </c:pt>
                <c:pt idx="45947">
                  <c:v>1.2436</c:v>
                </c:pt>
                <c:pt idx="45948">
                  <c:v>1.2957000000000001</c:v>
                </c:pt>
                <c:pt idx="45949">
                  <c:v>1.3650000000000002</c:v>
                </c:pt>
                <c:pt idx="45950">
                  <c:v>1.3494999999999999</c:v>
                </c:pt>
                <c:pt idx="45951">
                  <c:v>1.3465</c:v>
                </c:pt>
                <c:pt idx="45952">
                  <c:v>1.4001000000000001</c:v>
                </c:pt>
                <c:pt idx="45953">
                  <c:v>1.4128000000000001</c:v>
                </c:pt>
                <c:pt idx="45954">
                  <c:v>1.4529000000000001</c:v>
                </c:pt>
                <c:pt idx="45955">
                  <c:v>1.4564000000000001</c:v>
                </c:pt>
                <c:pt idx="45956">
                  <c:v>1.4621000000000002</c:v>
                </c:pt>
                <c:pt idx="45957">
                  <c:v>1.5341</c:v>
                </c:pt>
                <c:pt idx="45958">
                  <c:v>1.5550000000000002</c:v>
                </c:pt>
                <c:pt idx="45959">
                  <c:v>1.5432000000000001</c:v>
                </c:pt>
                <c:pt idx="45960">
                  <c:v>1.5167999999999999</c:v>
                </c:pt>
                <c:pt idx="45961">
                  <c:v>1.4877000000000002</c:v>
                </c:pt>
                <c:pt idx="45962">
                  <c:v>1.4448000000000001</c:v>
                </c:pt>
                <c:pt idx="45963">
                  <c:v>1.4804000000000002</c:v>
                </c:pt>
                <c:pt idx="45964">
                  <c:v>1.5478000000000001</c:v>
                </c:pt>
                <c:pt idx="45965">
                  <c:v>1.5939000000000001</c:v>
                </c:pt>
                <c:pt idx="45966">
                  <c:v>1.5970000000000002</c:v>
                </c:pt>
                <c:pt idx="45967">
                  <c:v>1.649</c:v>
                </c:pt>
                <c:pt idx="45968">
                  <c:v>1.6748000000000003</c:v>
                </c:pt>
                <c:pt idx="45969">
                  <c:v>1.6498000000000002</c:v>
                </c:pt>
                <c:pt idx="45970">
                  <c:v>1.5845000000000002</c:v>
                </c:pt>
                <c:pt idx="45971">
                  <c:v>1.6139000000000001</c:v>
                </c:pt>
                <c:pt idx="45972">
                  <c:v>1.6631</c:v>
                </c:pt>
                <c:pt idx="45973">
                  <c:v>1.7716000000000003</c:v>
                </c:pt>
                <c:pt idx="45974">
                  <c:v>1.7634000000000001</c:v>
                </c:pt>
                <c:pt idx="45975">
                  <c:v>1.7510000000000003</c:v>
                </c:pt>
                <c:pt idx="45976">
                  <c:v>1.7575000000000001</c:v>
                </c:pt>
                <c:pt idx="45977">
                  <c:v>1.7421</c:v>
                </c:pt>
                <c:pt idx="45978">
                  <c:v>1.7462</c:v>
                </c:pt>
                <c:pt idx="45979">
                  <c:v>1.7445000000000002</c:v>
                </c:pt>
                <c:pt idx="45980">
                  <c:v>1.7657</c:v>
                </c:pt>
                <c:pt idx="45981">
                  <c:v>1.7774000000000001</c:v>
                </c:pt>
                <c:pt idx="45982">
                  <c:v>1.7758</c:v>
                </c:pt>
                <c:pt idx="45983">
                  <c:v>1.8265000000000002</c:v>
                </c:pt>
                <c:pt idx="45984">
                  <c:v>1.7954999999999999</c:v>
                </c:pt>
                <c:pt idx="45985">
                  <c:v>1.6752</c:v>
                </c:pt>
                <c:pt idx="45986">
                  <c:v>1.4517</c:v>
                </c:pt>
                <c:pt idx="45987">
                  <c:v>1.3741000000000001</c:v>
                </c:pt>
                <c:pt idx="45988">
                  <c:v>1.3897000000000002</c:v>
                </c:pt>
                <c:pt idx="45989">
                  <c:v>1.5022000000000002</c:v>
                </c:pt>
                <c:pt idx="45990">
                  <c:v>1.5161</c:v>
                </c:pt>
                <c:pt idx="45991">
                  <c:v>1.5210000000000001</c:v>
                </c:pt>
                <c:pt idx="45992">
                  <c:v>1.4857</c:v>
                </c:pt>
                <c:pt idx="45993">
                  <c:v>1.4217000000000002</c:v>
                </c:pt>
                <c:pt idx="45994">
                  <c:v>1.4138000000000002</c:v>
                </c:pt>
                <c:pt idx="45995">
                  <c:v>1.3883000000000001</c:v>
                </c:pt>
                <c:pt idx="45996">
                  <c:v>1.4103000000000001</c:v>
                </c:pt>
                <c:pt idx="45997">
                  <c:v>1.2634000000000001</c:v>
                </c:pt>
                <c:pt idx="45998">
                  <c:v>1.2129000000000001</c:v>
                </c:pt>
                <c:pt idx="45999">
                  <c:v>1.1566000000000001</c:v>
                </c:pt>
                <c:pt idx="46000">
                  <c:v>1.0841000000000001</c:v>
                </c:pt>
                <c:pt idx="46001">
                  <c:v>1.0699000000000001</c:v>
                </c:pt>
                <c:pt idx="46002">
                  <c:v>1.0384</c:v>
                </c:pt>
                <c:pt idx="46003">
                  <c:v>1.0297000000000001</c:v>
                </c:pt>
                <c:pt idx="46004">
                  <c:v>1.0391000000000001</c:v>
                </c:pt>
                <c:pt idx="46005">
                  <c:v>1.0142</c:v>
                </c:pt>
                <c:pt idx="46006">
                  <c:v>0.93840000000000012</c:v>
                </c:pt>
                <c:pt idx="46007">
                  <c:v>0.90570000000000006</c:v>
                </c:pt>
                <c:pt idx="46008">
                  <c:v>0.89460000000000006</c:v>
                </c:pt>
                <c:pt idx="46009">
                  <c:v>0.87990000000000002</c:v>
                </c:pt>
                <c:pt idx="46010">
                  <c:v>0.84920000000000018</c:v>
                </c:pt>
                <c:pt idx="46011">
                  <c:v>0.79310000000000003</c:v>
                </c:pt>
                <c:pt idx="46012">
                  <c:v>0.78180000000000005</c:v>
                </c:pt>
                <c:pt idx="46013">
                  <c:v>0.84450000000000003</c:v>
                </c:pt>
                <c:pt idx="46014">
                  <c:v>0.86540000000000006</c:v>
                </c:pt>
                <c:pt idx="46015">
                  <c:v>0.84940000000000004</c:v>
                </c:pt>
                <c:pt idx="46016">
                  <c:v>0.81800000000000006</c:v>
                </c:pt>
                <c:pt idx="46017">
                  <c:v>0.77450000000000008</c:v>
                </c:pt>
                <c:pt idx="46018">
                  <c:v>0.75680000000000003</c:v>
                </c:pt>
                <c:pt idx="46019">
                  <c:v>0.78800000000000003</c:v>
                </c:pt>
                <c:pt idx="46020">
                  <c:v>0.74960000000000004</c:v>
                </c:pt>
                <c:pt idx="46021">
                  <c:v>0.73030000000000006</c:v>
                </c:pt>
                <c:pt idx="46022">
                  <c:v>0.78210000000000002</c:v>
                </c:pt>
                <c:pt idx="46023">
                  <c:v>0.7228</c:v>
                </c:pt>
                <c:pt idx="46024">
                  <c:v>0.75640000000000007</c:v>
                </c:pt>
                <c:pt idx="46025">
                  <c:v>0.72420000000000007</c:v>
                </c:pt>
                <c:pt idx="46026">
                  <c:v>0.68900000000000006</c:v>
                </c:pt>
                <c:pt idx="46027">
                  <c:v>0.73870000000000002</c:v>
                </c:pt>
                <c:pt idx="46028">
                  <c:v>0.626</c:v>
                </c:pt>
                <c:pt idx="46029">
                  <c:v>0.64349999999999996</c:v>
                </c:pt>
                <c:pt idx="46030">
                  <c:v>0.6070000000000001</c:v>
                </c:pt>
                <c:pt idx="46031">
                  <c:v>0.65129999999999999</c:v>
                </c:pt>
                <c:pt idx="46032">
                  <c:v>0.64970000000000006</c:v>
                </c:pt>
                <c:pt idx="46033">
                  <c:v>0.62130000000000007</c:v>
                </c:pt>
                <c:pt idx="46034">
                  <c:v>0.60990000000000011</c:v>
                </c:pt>
                <c:pt idx="46035">
                  <c:v>0.61399999999999999</c:v>
                </c:pt>
                <c:pt idx="46036">
                  <c:v>0.59179999999999999</c:v>
                </c:pt>
                <c:pt idx="46037">
                  <c:v>0.59100000000000008</c:v>
                </c:pt>
                <c:pt idx="46038">
                  <c:v>0.55979999999999996</c:v>
                </c:pt>
                <c:pt idx="46039">
                  <c:v>0.58110000000000006</c:v>
                </c:pt>
                <c:pt idx="46040">
                  <c:v>0.61380000000000001</c:v>
                </c:pt>
                <c:pt idx="46041">
                  <c:v>0.61970000000000003</c:v>
                </c:pt>
                <c:pt idx="46042">
                  <c:v>0.61630000000000007</c:v>
                </c:pt>
                <c:pt idx="46043">
                  <c:v>0.56050000000000011</c:v>
                </c:pt>
                <c:pt idx="46044">
                  <c:v>0.55500000000000005</c:v>
                </c:pt>
                <c:pt idx="46045">
                  <c:v>0.55900000000000005</c:v>
                </c:pt>
                <c:pt idx="46046">
                  <c:v>0.48470000000000008</c:v>
                </c:pt>
                <c:pt idx="46047">
                  <c:v>0.54269999999999996</c:v>
                </c:pt>
                <c:pt idx="46048">
                  <c:v>0.5242</c:v>
                </c:pt>
                <c:pt idx="46049">
                  <c:v>0.52690000000000003</c:v>
                </c:pt>
                <c:pt idx="46050">
                  <c:v>0.52460000000000007</c:v>
                </c:pt>
                <c:pt idx="46051">
                  <c:v>0.49500000000000005</c:v>
                </c:pt>
                <c:pt idx="46052">
                  <c:v>0.47470000000000001</c:v>
                </c:pt>
                <c:pt idx="46053">
                  <c:v>0.50549999999999995</c:v>
                </c:pt>
                <c:pt idx="46054">
                  <c:v>0.46660000000000007</c:v>
                </c:pt>
                <c:pt idx="46055">
                  <c:v>0.42880000000000007</c:v>
                </c:pt>
                <c:pt idx="46056">
                  <c:v>0.45170000000000005</c:v>
                </c:pt>
                <c:pt idx="46057">
                  <c:v>0.45930000000000004</c:v>
                </c:pt>
                <c:pt idx="46058">
                  <c:v>0.46180000000000004</c:v>
                </c:pt>
                <c:pt idx="46059">
                  <c:v>0.43659999999999999</c:v>
                </c:pt>
                <c:pt idx="46060">
                  <c:v>0.42230000000000001</c:v>
                </c:pt>
                <c:pt idx="46061">
                  <c:v>0.42110000000000003</c:v>
                </c:pt>
                <c:pt idx="46062">
                  <c:v>0.43230000000000007</c:v>
                </c:pt>
                <c:pt idx="46063">
                  <c:v>0.43520000000000003</c:v>
                </c:pt>
                <c:pt idx="46064">
                  <c:v>0.40690000000000004</c:v>
                </c:pt>
                <c:pt idx="46065">
                  <c:v>0.40279999999999999</c:v>
                </c:pt>
                <c:pt idx="46066">
                  <c:v>0.40570000000000006</c:v>
                </c:pt>
                <c:pt idx="46067">
                  <c:v>0.41890000000000005</c:v>
                </c:pt>
                <c:pt idx="46068">
                  <c:v>0.42210000000000003</c:v>
                </c:pt>
                <c:pt idx="46069">
                  <c:v>0.45270000000000005</c:v>
                </c:pt>
                <c:pt idx="46070">
                  <c:v>0.44420000000000004</c:v>
                </c:pt>
                <c:pt idx="46071">
                  <c:v>0.43840000000000007</c:v>
                </c:pt>
                <c:pt idx="46072">
                  <c:v>0.44070000000000004</c:v>
                </c:pt>
                <c:pt idx="46073">
                  <c:v>0.43730000000000002</c:v>
                </c:pt>
                <c:pt idx="46074">
                  <c:v>0.43860000000000005</c:v>
                </c:pt>
                <c:pt idx="46075">
                  <c:v>0.44589999999999996</c:v>
                </c:pt>
                <c:pt idx="46076">
                  <c:v>0.43640000000000001</c:v>
                </c:pt>
                <c:pt idx="46077">
                  <c:v>0.43490000000000006</c:v>
                </c:pt>
                <c:pt idx="46078">
                  <c:v>0.44090000000000001</c:v>
                </c:pt>
                <c:pt idx="46079">
                  <c:v>0.43600000000000005</c:v>
                </c:pt>
                <c:pt idx="46080">
                  <c:v>0.43320000000000003</c:v>
                </c:pt>
                <c:pt idx="46081">
                  <c:v>0.4395</c:v>
                </c:pt>
                <c:pt idx="46082">
                  <c:v>0.43419999999999997</c:v>
                </c:pt>
                <c:pt idx="46083">
                  <c:v>0.43760000000000004</c:v>
                </c:pt>
                <c:pt idx="46084">
                  <c:v>0.43430000000000002</c:v>
                </c:pt>
                <c:pt idx="46085">
                  <c:v>0.43520000000000003</c:v>
                </c:pt>
                <c:pt idx="46086">
                  <c:v>0.42220000000000008</c:v>
                </c:pt>
                <c:pt idx="46087">
                  <c:v>0.40900000000000003</c:v>
                </c:pt>
                <c:pt idx="46088">
                  <c:v>0.41399999999999998</c:v>
                </c:pt>
                <c:pt idx="46089">
                  <c:v>0.42030000000000006</c:v>
                </c:pt>
                <c:pt idx="46090">
                  <c:v>0.41460000000000002</c:v>
                </c:pt>
                <c:pt idx="46091">
                  <c:v>0.41849999999999998</c:v>
                </c:pt>
                <c:pt idx="46092">
                  <c:v>0.41220000000000001</c:v>
                </c:pt>
                <c:pt idx="46093">
                  <c:v>0.43110000000000004</c:v>
                </c:pt>
                <c:pt idx="46094">
                  <c:v>0.43940000000000001</c:v>
                </c:pt>
                <c:pt idx="46095">
                  <c:v>0.43720000000000003</c:v>
                </c:pt>
                <c:pt idx="46096">
                  <c:v>0.43920000000000003</c:v>
                </c:pt>
                <c:pt idx="46097">
                  <c:v>0.44420000000000004</c:v>
                </c:pt>
                <c:pt idx="46098">
                  <c:v>0.45640000000000003</c:v>
                </c:pt>
                <c:pt idx="46099">
                  <c:v>0.46429999999999999</c:v>
                </c:pt>
                <c:pt idx="46100">
                  <c:v>0.47850000000000004</c:v>
                </c:pt>
                <c:pt idx="46101">
                  <c:v>0.48110000000000003</c:v>
                </c:pt>
                <c:pt idx="46102">
                  <c:v>0.49809999999999999</c:v>
                </c:pt>
                <c:pt idx="46103">
                  <c:v>0.48070000000000007</c:v>
                </c:pt>
                <c:pt idx="46104">
                  <c:v>0.48980000000000001</c:v>
                </c:pt>
                <c:pt idx="46105">
                  <c:v>0.57069999999999999</c:v>
                </c:pt>
                <c:pt idx="46106">
                  <c:v>0.55559999999999998</c:v>
                </c:pt>
                <c:pt idx="46107">
                  <c:v>0.52700000000000002</c:v>
                </c:pt>
                <c:pt idx="46108">
                  <c:v>0.54640000000000011</c:v>
                </c:pt>
                <c:pt idx="46109">
                  <c:v>0.54770000000000008</c:v>
                </c:pt>
                <c:pt idx="46110">
                  <c:v>0.55270000000000008</c:v>
                </c:pt>
                <c:pt idx="46111">
                  <c:v>0.55310000000000004</c:v>
                </c:pt>
                <c:pt idx="46112">
                  <c:v>0.5645</c:v>
                </c:pt>
                <c:pt idx="46113">
                  <c:v>0.53849999999999998</c:v>
                </c:pt>
                <c:pt idx="46114">
                  <c:v>0.5868000000000001</c:v>
                </c:pt>
                <c:pt idx="46115">
                  <c:v>0.51550000000000007</c:v>
                </c:pt>
                <c:pt idx="46116">
                  <c:v>0.48830000000000001</c:v>
                </c:pt>
                <c:pt idx="46117">
                  <c:v>0.52359999999999995</c:v>
                </c:pt>
                <c:pt idx="46118">
                  <c:v>0.52929999999999999</c:v>
                </c:pt>
                <c:pt idx="46119">
                  <c:v>0.5424000000000001</c:v>
                </c:pt>
                <c:pt idx="46120">
                  <c:v>0.54710000000000003</c:v>
                </c:pt>
                <c:pt idx="46121">
                  <c:v>0.60150000000000003</c:v>
                </c:pt>
                <c:pt idx="46122">
                  <c:v>0.57969999999999999</c:v>
                </c:pt>
                <c:pt idx="46123">
                  <c:v>0.56440000000000001</c:v>
                </c:pt>
                <c:pt idx="46124">
                  <c:v>0.52400000000000002</c:v>
                </c:pt>
                <c:pt idx="46125">
                  <c:v>0.51719999999999999</c:v>
                </c:pt>
                <c:pt idx="46126">
                  <c:v>0.51280000000000003</c:v>
                </c:pt>
                <c:pt idx="46127">
                  <c:v>0.49730000000000002</c:v>
                </c:pt>
                <c:pt idx="46128">
                  <c:v>0.49400000000000005</c:v>
                </c:pt>
                <c:pt idx="46129">
                  <c:v>0.49150000000000005</c:v>
                </c:pt>
                <c:pt idx="46130">
                  <c:v>0.4874</c:v>
                </c:pt>
                <c:pt idx="46131">
                  <c:v>0.47450000000000003</c:v>
                </c:pt>
                <c:pt idx="46132">
                  <c:v>0.46910000000000002</c:v>
                </c:pt>
                <c:pt idx="46133">
                  <c:v>0.4622</c:v>
                </c:pt>
                <c:pt idx="46134">
                  <c:v>0.46989999999999998</c:v>
                </c:pt>
                <c:pt idx="46135">
                  <c:v>0.45510000000000006</c:v>
                </c:pt>
                <c:pt idx="46136">
                  <c:v>0.45650000000000007</c:v>
                </c:pt>
                <c:pt idx="46137">
                  <c:v>0.45039999999999997</c:v>
                </c:pt>
                <c:pt idx="46138">
                  <c:v>0.44520000000000004</c:v>
                </c:pt>
                <c:pt idx="46139">
                  <c:v>0.4425</c:v>
                </c:pt>
                <c:pt idx="46140">
                  <c:v>0.44619999999999999</c:v>
                </c:pt>
                <c:pt idx="46141">
                  <c:v>0.46960000000000002</c:v>
                </c:pt>
                <c:pt idx="46142">
                  <c:v>0.45290000000000002</c:v>
                </c:pt>
                <c:pt idx="46143">
                  <c:v>0.44320000000000004</c:v>
                </c:pt>
                <c:pt idx="46144">
                  <c:v>0.43010000000000004</c:v>
                </c:pt>
                <c:pt idx="46145">
                  <c:v>0.45490000000000008</c:v>
                </c:pt>
                <c:pt idx="46146">
                  <c:v>0.44740000000000002</c:v>
                </c:pt>
                <c:pt idx="46147">
                  <c:v>0.42720000000000002</c:v>
                </c:pt>
                <c:pt idx="46148">
                  <c:v>0.4289</c:v>
                </c:pt>
                <c:pt idx="46149">
                  <c:v>0.44140000000000001</c:v>
                </c:pt>
                <c:pt idx="46150">
                  <c:v>0.44269999999999998</c:v>
                </c:pt>
                <c:pt idx="46151">
                  <c:v>0.44930000000000003</c:v>
                </c:pt>
                <c:pt idx="46152">
                  <c:v>0.46660000000000007</c:v>
                </c:pt>
                <c:pt idx="46153">
                  <c:v>0.4672</c:v>
                </c:pt>
                <c:pt idx="46154">
                  <c:v>0.45740000000000003</c:v>
                </c:pt>
                <c:pt idx="46155">
                  <c:v>0.45510000000000006</c:v>
                </c:pt>
                <c:pt idx="46156">
                  <c:v>0.45150000000000001</c:v>
                </c:pt>
                <c:pt idx="46157">
                  <c:v>0.45629999999999998</c:v>
                </c:pt>
                <c:pt idx="46158">
                  <c:v>0.44560000000000005</c:v>
                </c:pt>
                <c:pt idx="46159">
                  <c:v>0.4446</c:v>
                </c:pt>
                <c:pt idx="46160">
                  <c:v>0.44600000000000001</c:v>
                </c:pt>
                <c:pt idx="46161">
                  <c:v>0.43650000000000005</c:v>
                </c:pt>
                <c:pt idx="46162">
                  <c:v>0.44429999999999997</c:v>
                </c:pt>
                <c:pt idx="46163">
                  <c:v>0.43880000000000002</c:v>
                </c:pt>
                <c:pt idx="46164">
                  <c:v>0.45190000000000002</c:v>
                </c:pt>
                <c:pt idx="46165">
                  <c:v>0.45710000000000001</c:v>
                </c:pt>
                <c:pt idx="46166">
                  <c:v>0.44120000000000004</c:v>
                </c:pt>
                <c:pt idx="46167">
                  <c:v>0.4476</c:v>
                </c:pt>
                <c:pt idx="46168">
                  <c:v>0.43789999999999996</c:v>
                </c:pt>
                <c:pt idx="46169">
                  <c:v>0.43880000000000002</c:v>
                </c:pt>
                <c:pt idx="46170">
                  <c:v>0.43920000000000003</c:v>
                </c:pt>
                <c:pt idx="46171">
                  <c:v>0.4531</c:v>
                </c:pt>
                <c:pt idx="46172">
                  <c:v>0.45229999999999998</c:v>
                </c:pt>
                <c:pt idx="46173">
                  <c:v>0.45780000000000004</c:v>
                </c:pt>
                <c:pt idx="46174">
                  <c:v>0.4556</c:v>
                </c:pt>
                <c:pt idx="46175">
                  <c:v>0.46100000000000008</c:v>
                </c:pt>
                <c:pt idx="46176">
                  <c:v>0.4672</c:v>
                </c:pt>
                <c:pt idx="46177">
                  <c:v>0.47270000000000006</c:v>
                </c:pt>
                <c:pt idx="46178">
                  <c:v>0.48730000000000007</c:v>
                </c:pt>
                <c:pt idx="46179">
                  <c:v>0.50319999999999998</c:v>
                </c:pt>
                <c:pt idx="46180">
                  <c:v>0.51130000000000009</c:v>
                </c:pt>
                <c:pt idx="46181">
                  <c:v>0.51050000000000006</c:v>
                </c:pt>
                <c:pt idx="46182">
                  <c:v>0.52359999999999995</c:v>
                </c:pt>
                <c:pt idx="46183">
                  <c:v>0.55290000000000006</c:v>
                </c:pt>
                <c:pt idx="46184">
                  <c:v>0.53920000000000001</c:v>
                </c:pt>
                <c:pt idx="46185">
                  <c:v>0.5403</c:v>
                </c:pt>
                <c:pt idx="46186">
                  <c:v>0.5554</c:v>
                </c:pt>
                <c:pt idx="46187">
                  <c:v>0.5615</c:v>
                </c:pt>
                <c:pt idx="46188">
                  <c:v>0.57300000000000006</c:v>
                </c:pt>
                <c:pt idx="46189">
                  <c:v>0.5727000000000001</c:v>
                </c:pt>
                <c:pt idx="46190">
                  <c:v>0.58379999999999999</c:v>
                </c:pt>
                <c:pt idx="46191">
                  <c:v>0.57009999999999994</c:v>
                </c:pt>
                <c:pt idx="46192">
                  <c:v>0.57290000000000008</c:v>
                </c:pt>
                <c:pt idx="46193">
                  <c:v>0.57779999999999998</c:v>
                </c:pt>
                <c:pt idx="46194">
                  <c:v>0.59310000000000007</c:v>
                </c:pt>
                <c:pt idx="46195">
                  <c:v>0.56079999999999997</c:v>
                </c:pt>
                <c:pt idx="46196">
                  <c:v>0.5161</c:v>
                </c:pt>
                <c:pt idx="46197">
                  <c:v>0.49000000000000005</c:v>
                </c:pt>
                <c:pt idx="46198">
                  <c:v>0.4728</c:v>
                </c:pt>
                <c:pt idx="46199">
                  <c:v>0.50560000000000005</c:v>
                </c:pt>
                <c:pt idx="46200">
                  <c:v>0.54320000000000002</c:v>
                </c:pt>
                <c:pt idx="46201">
                  <c:v>0.56320000000000003</c:v>
                </c:pt>
                <c:pt idx="46202">
                  <c:v>0.60010000000000008</c:v>
                </c:pt>
                <c:pt idx="46203">
                  <c:v>0.60680000000000001</c:v>
                </c:pt>
                <c:pt idx="46204">
                  <c:v>0.61970000000000003</c:v>
                </c:pt>
                <c:pt idx="46205">
                  <c:v>0.63190000000000002</c:v>
                </c:pt>
                <c:pt idx="46206">
                  <c:v>0.64029999999999998</c:v>
                </c:pt>
                <c:pt idx="46207">
                  <c:v>0.67080000000000006</c:v>
                </c:pt>
                <c:pt idx="46208">
                  <c:v>0.70480000000000009</c:v>
                </c:pt>
                <c:pt idx="46209">
                  <c:v>0.71200000000000008</c:v>
                </c:pt>
                <c:pt idx="46210">
                  <c:v>0.76210000000000011</c:v>
                </c:pt>
                <c:pt idx="46211">
                  <c:v>0.81489999999999996</c:v>
                </c:pt>
                <c:pt idx="46212">
                  <c:v>0.86440000000000006</c:v>
                </c:pt>
                <c:pt idx="46213">
                  <c:v>0.85120000000000007</c:v>
                </c:pt>
                <c:pt idx="46214">
                  <c:v>0.88040000000000007</c:v>
                </c:pt>
                <c:pt idx="46215">
                  <c:v>0.91</c:v>
                </c:pt>
                <c:pt idx="46216">
                  <c:v>0.91170000000000018</c:v>
                </c:pt>
                <c:pt idx="46217">
                  <c:v>0.97040000000000015</c:v>
                </c:pt>
                <c:pt idx="46218">
                  <c:v>0.97639999999999993</c:v>
                </c:pt>
                <c:pt idx="46219">
                  <c:v>0.9457000000000001</c:v>
                </c:pt>
                <c:pt idx="46220">
                  <c:v>0.96039999999999992</c:v>
                </c:pt>
                <c:pt idx="46221">
                  <c:v>0.9547000000000001</c:v>
                </c:pt>
                <c:pt idx="46222">
                  <c:v>0.96740000000000004</c:v>
                </c:pt>
                <c:pt idx="46223">
                  <c:v>0.99060000000000015</c:v>
                </c:pt>
                <c:pt idx="46224">
                  <c:v>1.0473000000000001</c:v>
                </c:pt>
                <c:pt idx="46225">
                  <c:v>1.0286</c:v>
                </c:pt>
                <c:pt idx="46226">
                  <c:v>1.0639000000000001</c:v>
                </c:pt>
                <c:pt idx="46227">
                  <c:v>1.0936000000000001</c:v>
                </c:pt>
                <c:pt idx="46228">
                  <c:v>1.1031000000000002</c:v>
                </c:pt>
                <c:pt idx="46229">
                  <c:v>1.1209</c:v>
                </c:pt>
                <c:pt idx="46230">
                  <c:v>1.1292</c:v>
                </c:pt>
                <c:pt idx="46231">
                  <c:v>1.1597</c:v>
                </c:pt>
                <c:pt idx="46232">
                  <c:v>1.1957000000000002</c:v>
                </c:pt>
                <c:pt idx="46233">
                  <c:v>1.2202999999999999</c:v>
                </c:pt>
                <c:pt idx="46234">
                  <c:v>1.2333000000000001</c:v>
                </c:pt>
                <c:pt idx="46235">
                  <c:v>1.2507999999999999</c:v>
                </c:pt>
                <c:pt idx="46236">
                  <c:v>1.2746000000000002</c:v>
                </c:pt>
                <c:pt idx="46237">
                  <c:v>1.3172000000000001</c:v>
                </c:pt>
                <c:pt idx="46238">
                  <c:v>1.3167</c:v>
                </c:pt>
                <c:pt idx="46239">
                  <c:v>1.3596000000000001</c:v>
                </c:pt>
                <c:pt idx="46240">
                  <c:v>1.4048</c:v>
                </c:pt>
                <c:pt idx="46241">
                  <c:v>1.4012000000000002</c:v>
                </c:pt>
                <c:pt idx="46242">
                  <c:v>1.3672000000000002</c:v>
                </c:pt>
                <c:pt idx="46243">
                  <c:v>1.3828</c:v>
                </c:pt>
                <c:pt idx="46244">
                  <c:v>1.3825000000000001</c:v>
                </c:pt>
                <c:pt idx="46245">
                  <c:v>1.3965000000000001</c:v>
                </c:pt>
                <c:pt idx="46246">
                  <c:v>1.4032</c:v>
                </c:pt>
                <c:pt idx="46247">
                  <c:v>1.4206000000000001</c:v>
                </c:pt>
                <c:pt idx="46248">
                  <c:v>1.4599000000000002</c:v>
                </c:pt>
                <c:pt idx="46249">
                  <c:v>1.4996</c:v>
                </c:pt>
                <c:pt idx="46250">
                  <c:v>1.5172000000000001</c:v>
                </c:pt>
                <c:pt idx="46251">
                  <c:v>1.5061</c:v>
                </c:pt>
                <c:pt idx="46252">
                  <c:v>1.5457000000000001</c:v>
                </c:pt>
                <c:pt idx="46253">
                  <c:v>1.5773999999999999</c:v>
                </c:pt>
                <c:pt idx="46254">
                  <c:v>1.5796000000000001</c:v>
                </c:pt>
                <c:pt idx="46255">
                  <c:v>1.5752000000000002</c:v>
                </c:pt>
                <c:pt idx="46256">
                  <c:v>1.6274000000000002</c:v>
                </c:pt>
                <c:pt idx="46257">
                  <c:v>1.6619000000000002</c:v>
                </c:pt>
                <c:pt idx="46258">
                  <c:v>1.6473</c:v>
                </c:pt>
                <c:pt idx="46259">
                  <c:v>1.6640000000000001</c:v>
                </c:pt>
                <c:pt idx="46260">
                  <c:v>1.6232</c:v>
                </c:pt>
                <c:pt idx="46261">
                  <c:v>1.6188</c:v>
                </c:pt>
                <c:pt idx="46262">
                  <c:v>1.5764</c:v>
                </c:pt>
                <c:pt idx="46263">
                  <c:v>1.5677000000000001</c:v>
                </c:pt>
                <c:pt idx="46264">
                  <c:v>1.6485000000000001</c:v>
                </c:pt>
                <c:pt idx="46265">
                  <c:v>1.6534</c:v>
                </c:pt>
                <c:pt idx="46266">
                  <c:v>1.6812000000000002</c:v>
                </c:pt>
                <c:pt idx="46267">
                  <c:v>1.6415</c:v>
                </c:pt>
                <c:pt idx="46268">
                  <c:v>1.6890000000000001</c:v>
                </c:pt>
                <c:pt idx="46269">
                  <c:v>1.5924</c:v>
                </c:pt>
                <c:pt idx="46270">
                  <c:v>1.5990000000000002</c:v>
                </c:pt>
                <c:pt idx="46271">
                  <c:v>1.5453000000000001</c:v>
                </c:pt>
                <c:pt idx="46272">
                  <c:v>1.6535000000000002</c:v>
                </c:pt>
                <c:pt idx="46273">
                  <c:v>1.6543000000000001</c:v>
                </c:pt>
                <c:pt idx="46274">
                  <c:v>1.6139000000000001</c:v>
                </c:pt>
                <c:pt idx="46275">
                  <c:v>1.5466</c:v>
                </c:pt>
                <c:pt idx="46276">
                  <c:v>1.5767</c:v>
                </c:pt>
                <c:pt idx="46277">
                  <c:v>1.6030000000000002</c:v>
                </c:pt>
                <c:pt idx="46278">
                  <c:v>1.5794000000000001</c:v>
                </c:pt>
                <c:pt idx="46279">
                  <c:v>1.4922000000000002</c:v>
                </c:pt>
                <c:pt idx="46280">
                  <c:v>1.4598000000000002</c:v>
                </c:pt>
                <c:pt idx="46281">
                  <c:v>1.4119999999999999</c:v>
                </c:pt>
                <c:pt idx="46282">
                  <c:v>1.4318</c:v>
                </c:pt>
                <c:pt idx="46283">
                  <c:v>1.3976000000000002</c:v>
                </c:pt>
                <c:pt idx="46284">
                  <c:v>1.4847000000000001</c:v>
                </c:pt>
                <c:pt idx="46285">
                  <c:v>1.4813000000000001</c:v>
                </c:pt>
                <c:pt idx="46286">
                  <c:v>1.4353</c:v>
                </c:pt>
                <c:pt idx="46287">
                  <c:v>1.3985000000000001</c:v>
                </c:pt>
                <c:pt idx="46288">
                  <c:v>1.3025000000000002</c:v>
                </c:pt>
                <c:pt idx="46289">
                  <c:v>1.2446999999999999</c:v>
                </c:pt>
                <c:pt idx="46290">
                  <c:v>1.2175000000000002</c:v>
                </c:pt>
                <c:pt idx="46291">
                  <c:v>1.2174</c:v>
                </c:pt>
                <c:pt idx="46292">
                  <c:v>1.1254</c:v>
                </c:pt>
                <c:pt idx="46293">
                  <c:v>1.0710000000000002</c:v>
                </c:pt>
                <c:pt idx="46294">
                  <c:v>1.0303000000000002</c:v>
                </c:pt>
                <c:pt idx="46295">
                  <c:v>0.97360000000000013</c:v>
                </c:pt>
                <c:pt idx="46296">
                  <c:v>0.93800000000000017</c:v>
                </c:pt>
                <c:pt idx="46297">
                  <c:v>1.0071000000000001</c:v>
                </c:pt>
                <c:pt idx="46298">
                  <c:v>1.0036</c:v>
                </c:pt>
                <c:pt idx="46299">
                  <c:v>0.95330000000000004</c:v>
                </c:pt>
                <c:pt idx="46300">
                  <c:v>1.0264</c:v>
                </c:pt>
                <c:pt idx="46301">
                  <c:v>0.96730000000000005</c:v>
                </c:pt>
                <c:pt idx="46302">
                  <c:v>0.91359999999999997</c:v>
                </c:pt>
                <c:pt idx="46303">
                  <c:v>0.87970000000000015</c:v>
                </c:pt>
                <c:pt idx="46304">
                  <c:v>0.85199999999999998</c:v>
                </c:pt>
                <c:pt idx="46305">
                  <c:v>0.85280000000000011</c:v>
                </c:pt>
                <c:pt idx="46306">
                  <c:v>0.85660000000000014</c:v>
                </c:pt>
                <c:pt idx="46307">
                  <c:v>0.82010000000000005</c:v>
                </c:pt>
                <c:pt idx="46308">
                  <c:v>0.82940000000000014</c:v>
                </c:pt>
                <c:pt idx="46309">
                  <c:v>0.84840000000000004</c:v>
                </c:pt>
                <c:pt idx="46310">
                  <c:v>0.81679999999999997</c:v>
                </c:pt>
                <c:pt idx="46311">
                  <c:v>0.79150000000000009</c:v>
                </c:pt>
                <c:pt idx="46312">
                  <c:v>0.78350000000000009</c:v>
                </c:pt>
                <c:pt idx="46313">
                  <c:v>0.75019999999999998</c:v>
                </c:pt>
                <c:pt idx="46314">
                  <c:v>0.72450000000000003</c:v>
                </c:pt>
                <c:pt idx="46315">
                  <c:v>0.72100000000000009</c:v>
                </c:pt>
                <c:pt idx="46316">
                  <c:v>0.7177</c:v>
                </c:pt>
                <c:pt idx="46317">
                  <c:v>0.7026</c:v>
                </c:pt>
                <c:pt idx="46318">
                  <c:v>0.67520000000000002</c:v>
                </c:pt>
                <c:pt idx="46319">
                  <c:v>0.66220000000000001</c:v>
                </c:pt>
                <c:pt idx="46320">
                  <c:v>0.65250000000000008</c:v>
                </c:pt>
                <c:pt idx="46321">
                  <c:v>0.64050000000000007</c:v>
                </c:pt>
                <c:pt idx="46322">
                  <c:v>0.62270000000000003</c:v>
                </c:pt>
                <c:pt idx="46323">
                  <c:v>0.61650000000000005</c:v>
                </c:pt>
                <c:pt idx="46324">
                  <c:v>0.59670000000000001</c:v>
                </c:pt>
                <c:pt idx="46325">
                  <c:v>0.5766</c:v>
                </c:pt>
                <c:pt idx="46326">
                  <c:v>0.57910000000000006</c:v>
                </c:pt>
                <c:pt idx="46327">
                  <c:v>0.56280000000000008</c:v>
                </c:pt>
                <c:pt idx="46328">
                  <c:v>0.55400000000000005</c:v>
                </c:pt>
                <c:pt idx="46329">
                  <c:v>0.53920000000000001</c:v>
                </c:pt>
                <c:pt idx="46330">
                  <c:v>0.52710000000000001</c:v>
                </c:pt>
                <c:pt idx="46331">
                  <c:v>0.51660000000000006</c:v>
                </c:pt>
                <c:pt idx="46332">
                  <c:v>0.50450000000000006</c:v>
                </c:pt>
                <c:pt idx="46333">
                  <c:v>0.50700000000000001</c:v>
                </c:pt>
                <c:pt idx="46334">
                  <c:v>0.48720000000000002</c:v>
                </c:pt>
                <c:pt idx="46335">
                  <c:v>0.48019999999999996</c:v>
                </c:pt>
                <c:pt idx="46336">
                  <c:v>0.4728</c:v>
                </c:pt>
                <c:pt idx="46337">
                  <c:v>0.46989999999999998</c:v>
                </c:pt>
                <c:pt idx="46338">
                  <c:v>0.4587</c:v>
                </c:pt>
                <c:pt idx="46339">
                  <c:v>0.45750000000000002</c:v>
                </c:pt>
                <c:pt idx="46340">
                  <c:v>0.44610000000000005</c:v>
                </c:pt>
                <c:pt idx="46341">
                  <c:v>0.44470000000000004</c:v>
                </c:pt>
                <c:pt idx="46342">
                  <c:v>0.43250000000000005</c:v>
                </c:pt>
                <c:pt idx="46343">
                  <c:v>0.42020000000000002</c:v>
                </c:pt>
                <c:pt idx="46344">
                  <c:v>0.42520000000000002</c:v>
                </c:pt>
                <c:pt idx="46345">
                  <c:v>0.41620000000000001</c:v>
                </c:pt>
                <c:pt idx="46346">
                  <c:v>0.40570000000000006</c:v>
                </c:pt>
                <c:pt idx="46347">
                  <c:v>0.39580000000000004</c:v>
                </c:pt>
                <c:pt idx="46348">
                  <c:v>0.39460000000000006</c:v>
                </c:pt>
                <c:pt idx="46349">
                  <c:v>0.38650000000000007</c:v>
                </c:pt>
                <c:pt idx="46350">
                  <c:v>0.38030000000000003</c:v>
                </c:pt>
                <c:pt idx="46351">
                  <c:v>0.36190000000000005</c:v>
                </c:pt>
                <c:pt idx="46352">
                  <c:v>0.36030000000000006</c:v>
                </c:pt>
                <c:pt idx="46353">
                  <c:v>0.35590000000000005</c:v>
                </c:pt>
                <c:pt idx="46354">
                  <c:v>0.34780000000000005</c:v>
                </c:pt>
                <c:pt idx="46355">
                  <c:v>0.34700000000000003</c:v>
                </c:pt>
                <c:pt idx="46356">
                  <c:v>0.34250000000000003</c:v>
                </c:pt>
                <c:pt idx="46357">
                  <c:v>0.33100000000000002</c:v>
                </c:pt>
                <c:pt idx="46358">
                  <c:v>0.32990000000000003</c:v>
                </c:pt>
                <c:pt idx="46359">
                  <c:v>0.32200000000000006</c:v>
                </c:pt>
                <c:pt idx="46360">
                  <c:v>0.31480000000000002</c:v>
                </c:pt>
                <c:pt idx="46361">
                  <c:v>0.31230000000000002</c:v>
                </c:pt>
                <c:pt idx="46362">
                  <c:v>0.30430000000000001</c:v>
                </c:pt>
                <c:pt idx="46363">
                  <c:v>0.29930000000000001</c:v>
                </c:pt>
                <c:pt idx="46364">
                  <c:v>0.29220000000000002</c:v>
                </c:pt>
                <c:pt idx="46365">
                  <c:v>0.2893</c:v>
                </c:pt>
                <c:pt idx="46366">
                  <c:v>0.2823</c:v>
                </c:pt>
                <c:pt idx="46367">
                  <c:v>0.27829999999999999</c:v>
                </c:pt>
                <c:pt idx="46368">
                  <c:v>0.27460000000000001</c:v>
                </c:pt>
                <c:pt idx="46369">
                  <c:v>0.27100000000000002</c:v>
                </c:pt>
                <c:pt idx="46370">
                  <c:v>0.26629999999999998</c:v>
                </c:pt>
                <c:pt idx="46371">
                  <c:v>0.26500000000000001</c:v>
                </c:pt>
                <c:pt idx="46372">
                  <c:v>0.2606</c:v>
                </c:pt>
                <c:pt idx="46373">
                  <c:v>0.2586</c:v>
                </c:pt>
                <c:pt idx="46374">
                  <c:v>0.25579999999999997</c:v>
                </c:pt>
                <c:pt idx="46375">
                  <c:v>0.25040000000000001</c:v>
                </c:pt>
                <c:pt idx="46376">
                  <c:v>0.24660000000000004</c:v>
                </c:pt>
                <c:pt idx="46377">
                  <c:v>0.23910000000000001</c:v>
                </c:pt>
                <c:pt idx="46378">
                  <c:v>0.2316</c:v>
                </c:pt>
                <c:pt idx="46379">
                  <c:v>0.22850000000000004</c:v>
                </c:pt>
                <c:pt idx="46380">
                  <c:v>0.22639999999999999</c:v>
                </c:pt>
                <c:pt idx="46381">
                  <c:v>0.22160000000000002</c:v>
                </c:pt>
                <c:pt idx="46382">
                  <c:v>0.21660000000000001</c:v>
                </c:pt>
                <c:pt idx="46383">
                  <c:v>0.21260000000000001</c:v>
                </c:pt>
                <c:pt idx="46384">
                  <c:v>0.21060000000000001</c:v>
                </c:pt>
                <c:pt idx="46385">
                  <c:v>0.20910000000000004</c:v>
                </c:pt>
                <c:pt idx="46386">
                  <c:v>0.20590000000000003</c:v>
                </c:pt>
                <c:pt idx="46387">
                  <c:v>0.20270000000000002</c:v>
                </c:pt>
                <c:pt idx="46388">
                  <c:v>0.19900000000000001</c:v>
                </c:pt>
                <c:pt idx="46389">
                  <c:v>0.1948</c:v>
                </c:pt>
                <c:pt idx="46390">
                  <c:v>0.19010000000000002</c:v>
                </c:pt>
                <c:pt idx="46391">
                  <c:v>0.1885</c:v>
                </c:pt>
                <c:pt idx="46392">
                  <c:v>0.18390000000000001</c:v>
                </c:pt>
                <c:pt idx="46393">
                  <c:v>0.1794</c:v>
                </c:pt>
                <c:pt idx="46394">
                  <c:v>0.1759</c:v>
                </c:pt>
                <c:pt idx="46395">
                  <c:v>0.17210000000000003</c:v>
                </c:pt>
                <c:pt idx="46396">
                  <c:v>0.16900000000000001</c:v>
                </c:pt>
                <c:pt idx="46397">
                  <c:v>0.1633</c:v>
                </c:pt>
                <c:pt idx="46398">
                  <c:v>0.16070000000000001</c:v>
                </c:pt>
                <c:pt idx="46399">
                  <c:v>0.1573</c:v>
                </c:pt>
                <c:pt idx="46400">
                  <c:v>0.15460000000000002</c:v>
                </c:pt>
                <c:pt idx="46401">
                  <c:v>0.15480000000000002</c:v>
                </c:pt>
                <c:pt idx="46402">
                  <c:v>0.15310000000000001</c:v>
                </c:pt>
                <c:pt idx="46403">
                  <c:v>0.14870000000000003</c:v>
                </c:pt>
                <c:pt idx="46404">
                  <c:v>0.14760000000000001</c:v>
                </c:pt>
                <c:pt idx="46405">
                  <c:v>0.1462</c:v>
                </c:pt>
                <c:pt idx="46406">
                  <c:v>0.14570000000000002</c:v>
                </c:pt>
                <c:pt idx="46407">
                  <c:v>0.1444</c:v>
                </c:pt>
                <c:pt idx="46408">
                  <c:v>0.13980000000000001</c:v>
                </c:pt>
                <c:pt idx="46409">
                  <c:v>0.1396</c:v>
                </c:pt>
                <c:pt idx="46410">
                  <c:v>0.13730000000000001</c:v>
                </c:pt>
                <c:pt idx="46411">
                  <c:v>0.13320000000000001</c:v>
                </c:pt>
                <c:pt idx="46412">
                  <c:v>0.1303</c:v>
                </c:pt>
                <c:pt idx="46413">
                  <c:v>0.1305</c:v>
                </c:pt>
                <c:pt idx="46414">
                  <c:v>0.129</c:v>
                </c:pt>
                <c:pt idx="46415">
                  <c:v>0.12380000000000001</c:v>
                </c:pt>
                <c:pt idx="46416">
                  <c:v>0.12370000000000002</c:v>
                </c:pt>
                <c:pt idx="46417">
                  <c:v>0.123</c:v>
                </c:pt>
                <c:pt idx="46418">
                  <c:v>0.11810000000000001</c:v>
                </c:pt>
                <c:pt idx="46419">
                  <c:v>0.11299999999999999</c:v>
                </c:pt>
                <c:pt idx="46420">
                  <c:v>0.11180000000000001</c:v>
                </c:pt>
                <c:pt idx="46421">
                  <c:v>0.1129</c:v>
                </c:pt>
                <c:pt idx="46422">
                  <c:v>0.11000000000000001</c:v>
                </c:pt>
                <c:pt idx="46423">
                  <c:v>0.1051</c:v>
                </c:pt>
                <c:pt idx="46424">
                  <c:v>0.1018</c:v>
                </c:pt>
                <c:pt idx="46425">
                  <c:v>0.10249999999999999</c:v>
                </c:pt>
                <c:pt idx="46426">
                  <c:v>0.10149999999999999</c:v>
                </c:pt>
                <c:pt idx="46427">
                  <c:v>0.10149999999999999</c:v>
                </c:pt>
                <c:pt idx="46428">
                  <c:v>9.98E-2</c:v>
                </c:pt>
                <c:pt idx="46429">
                  <c:v>9.9600000000000008E-2</c:v>
                </c:pt>
                <c:pt idx="46430">
                  <c:v>9.4799999999999995E-2</c:v>
                </c:pt>
                <c:pt idx="46431">
                  <c:v>9.3200000000000005E-2</c:v>
                </c:pt>
                <c:pt idx="46432">
                  <c:v>8.950000000000001E-2</c:v>
                </c:pt>
                <c:pt idx="46433">
                  <c:v>8.7300000000000003E-2</c:v>
                </c:pt>
                <c:pt idx="46434">
                  <c:v>8.48E-2</c:v>
                </c:pt>
                <c:pt idx="46435">
                  <c:v>8.3400000000000002E-2</c:v>
                </c:pt>
                <c:pt idx="46436">
                  <c:v>8.3600000000000008E-2</c:v>
                </c:pt>
                <c:pt idx="46437">
                  <c:v>8.4699999999999998E-2</c:v>
                </c:pt>
                <c:pt idx="46438">
                  <c:v>8.4699999999999998E-2</c:v>
                </c:pt>
                <c:pt idx="46439">
                  <c:v>8.3699999999999997E-2</c:v>
                </c:pt>
                <c:pt idx="46440">
                  <c:v>8.4699999999999998E-2</c:v>
                </c:pt>
                <c:pt idx="46441">
                  <c:v>8.4699999999999998E-2</c:v>
                </c:pt>
                <c:pt idx="46442">
                  <c:v>8.6000000000000007E-2</c:v>
                </c:pt>
                <c:pt idx="46443">
                  <c:v>8.4900000000000003E-2</c:v>
                </c:pt>
                <c:pt idx="46444">
                  <c:v>8.6199999999999999E-2</c:v>
                </c:pt>
                <c:pt idx="46445">
                  <c:v>8.6400000000000005E-2</c:v>
                </c:pt>
                <c:pt idx="46446">
                  <c:v>8.7500000000000008E-2</c:v>
                </c:pt>
                <c:pt idx="46447">
                  <c:v>8.77E-2</c:v>
                </c:pt>
                <c:pt idx="46448">
                  <c:v>8.8300000000000003E-2</c:v>
                </c:pt>
                <c:pt idx="46449">
                  <c:v>9.0500000000000011E-2</c:v>
                </c:pt>
                <c:pt idx="46450">
                  <c:v>9.2000000000000012E-2</c:v>
                </c:pt>
                <c:pt idx="46451">
                  <c:v>9.3899999999999997E-2</c:v>
                </c:pt>
                <c:pt idx="46452">
                  <c:v>9.8600000000000007E-2</c:v>
                </c:pt>
                <c:pt idx="46453">
                  <c:v>9.7200000000000009E-2</c:v>
                </c:pt>
                <c:pt idx="46454">
                  <c:v>0.1041</c:v>
                </c:pt>
                <c:pt idx="46455">
                  <c:v>0.11170000000000001</c:v>
                </c:pt>
                <c:pt idx="46456">
                  <c:v>0.1134</c:v>
                </c:pt>
                <c:pt idx="46457">
                  <c:v>0.11570000000000001</c:v>
                </c:pt>
                <c:pt idx="46458">
                  <c:v>0.1164</c:v>
                </c:pt>
                <c:pt idx="46459">
                  <c:v>0.1222</c:v>
                </c:pt>
                <c:pt idx="46460">
                  <c:v>0.1246</c:v>
                </c:pt>
                <c:pt idx="46461">
                  <c:v>0.12989999999999999</c:v>
                </c:pt>
                <c:pt idx="46462">
                  <c:v>0.1313</c:v>
                </c:pt>
                <c:pt idx="46463">
                  <c:v>0.13370000000000001</c:v>
                </c:pt>
                <c:pt idx="46464">
                  <c:v>0.1384</c:v>
                </c:pt>
                <c:pt idx="46465">
                  <c:v>0.14099999999999999</c:v>
                </c:pt>
                <c:pt idx="46466">
                  <c:v>0.14399999999999999</c:v>
                </c:pt>
                <c:pt idx="46467">
                  <c:v>0.14940000000000001</c:v>
                </c:pt>
                <c:pt idx="46468">
                  <c:v>0.15760000000000002</c:v>
                </c:pt>
                <c:pt idx="46469">
                  <c:v>0.16240000000000002</c:v>
                </c:pt>
                <c:pt idx="46470">
                  <c:v>0.16539999999999999</c:v>
                </c:pt>
                <c:pt idx="46471">
                  <c:v>0.17180000000000001</c:v>
                </c:pt>
                <c:pt idx="46472">
                  <c:v>0.17760000000000001</c:v>
                </c:pt>
                <c:pt idx="46473">
                  <c:v>0.18700000000000003</c:v>
                </c:pt>
                <c:pt idx="46474">
                  <c:v>0.19130000000000003</c:v>
                </c:pt>
                <c:pt idx="46475">
                  <c:v>0.20650000000000002</c:v>
                </c:pt>
                <c:pt idx="46476">
                  <c:v>0.2215</c:v>
                </c:pt>
                <c:pt idx="46477">
                  <c:v>0.2288</c:v>
                </c:pt>
                <c:pt idx="46478">
                  <c:v>0.25590000000000002</c:v>
                </c:pt>
                <c:pt idx="46479">
                  <c:v>0.25009999999999999</c:v>
                </c:pt>
                <c:pt idx="46480">
                  <c:v>0.25979999999999998</c:v>
                </c:pt>
                <c:pt idx="46481">
                  <c:v>0.29710000000000003</c:v>
                </c:pt>
                <c:pt idx="46482">
                  <c:v>0.3286</c:v>
                </c:pt>
                <c:pt idx="46483">
                  <c:v>0.35499999999999998</c:v>
                </c:pt>
                <c:pt idx="46484">
                  <c:v>0.37360000000000004</c:v>
                </c:pt>
                <c:pt idx="46485">
                  <c:v>0.39240000000000003</c:v>
                </c:pt>
                <c:pt idx="46486">
                  <c:v>0.40350000000000003</c:v>
                </c:pt>
                <c:pt idx="46487">
                  <c:v>0.40599999999999997</c:v>
                </c:pt>
                <c:pt idx="46488">
                  <c:v>0.4052</c:v>
                </c:pt>
                <c:pt idx="46489">
                  <c:v>0.42859999999999998</c:v>
                </c:pt>
                <c:pt idx="46490">
                  <c:v>0.46340000000000003</c:v>
                </c:pt>
                <c:pt idx="46491">
                  <c:v>0.48780000000000001</c:v>
                </c:pt>
                <c:pt idx="46492">
                  <c:v>0.49820000000000003</c:v>
                </c:pt>
                <c:pt idx="46493">
                  <c:v>0.52859999999999996</c:v>
                </c:pt>
                <c:pt idx="46494">
                  <c:v>0.57100000000000006</c:v>
                </c:pt>
                <c:pt idx="46495">
                  <c:v>0.56700000000000006</c:v>
                </c:pt>
                <c:pt idx="46496">
                  <c:v>0.60240000000000005</c:v>
                </c:pt>
                <c:pt idx="46497">
                  <c:v>0.64100000000000001</c:v>
                </c:pt>
                <c:pt idx="46498">
                  <c:v>0.67320000000000002</c:v>
                </c:pt>
                <c:pt idx="46499">
                  <c:v>0.73209999999999997</c:v>
                </c:pt>
                <c:pt idx="46500">
                  <c:v>0.78259999999999996</c:v>
                </c:pt>
                <c:pt idx="46501">
                  <c:v>0.86240000000000006</c:v>
                </c:pt>
                <c:pt idx="46502">
                  <c:v>0.84480000000000011</c:v>
                </c:pt>
                <c:pt idx="46503">
                  <c:v>0.93820000000000003</c:v>
                </c:pt>
                <c:pt idx="46504">
                  <c:v>0.92959999999999998</c:v>
                </c:pt>
                <c:pt idx="46505">
                  <c:v>1.0137</c:v>
                </c:pt>
                <c:pt idx="46506">
                  <c:v>1.0919000000000001</c:v>
                </c:pt>
                <c:pt idx="46507">
                  <c:v>1.1580000000000001</c:v>
                </c:pt>
                <c:pt idx="46508">
                  <c:v>1.1849000000000001</c:v>
                </c:pt>
                <c:pt idx="46509">
                  <c:v>1.2102000000000002</c:v>
                </c:pt>
                <c:pt idx="46510">
                  <c:v>1.2523</c:v>
                </c:pt>
                <c:pt idx="46511">
                  <c:v>1.2797000000000001</c:v>
                </c:pt>
                <c:pt idx="46512">
                  <c:v>1.3084</c:v>
                </c:pt>
                <c:pt idx="46513">
                  <c:v>1.3428000000000002</c:v>
                </c:pt>
                <c:pt idx="46514">
                  <c:v>1.3391000000000002</c:v>
                </c:pt>
                <c:pt idx="46515">
                  <c:v>1.3743000000000001</c:v>
                </c:pt>
                <c:pt idx="46516">
                  <c:v>1.4420999999999999</c:v>
                </c:pt>
                <c:pt idx="46517">
                  <c:v>1.4467000000000001</c:v>
                </c:pt>
                <c:pt idx="46518">
                  <c:v>1.4902</c:v>
                </c:pt>
                <c:pt idx="46519">
                  <c:v>1.6297999999999999</c:v>
                </c:pt>
                <c:pt idx="46520">
                  <c:v>1.6043000000000001</c:v>
                </c:pt>
                <c:pt idx="46521">
                  <c:v>1.5909000000000002</c:v>
                </c:pt>
                <c:pt idx="46522">
                  <c:v>1.7076000000000002</c:v>
                </c:pt>
                <c:pt idx="46523">
                  <c:v>1.9795000000000003</c:v>
                </c:pt>
                <c:pt idx="46524">
                  <c:v>2.0030999999999999</c:v>
                </c:pt>
                <c:pt idx="46525">
                  <c:v>1.9984000000000002</c:v>
                </c:pt>
                <c:pt idx="46526">
                  <c:v>2.0353000000000003</c:v>
                </c:pt>
                <c:pt idx="46527">
                  <c:v>2.0582000000000003</c:v>
                </c:pt>
                <c:pt idx="46528">
                  <c:v>2.0707</c:v>
                </c:pt>
                <c:pt idx="46529">
                  <c:v>2.052</c:v>
                </c:pt>
                <c:pt idx="46530">
                  <c:v>2.0815000000000001</c:v>
                </c:pt>
                <c:pt idx="46531">
                  <c:v>2.1471</c:v>
                </c:pt>
                <c:pt idx="46532">
                  <c:v>2.1940000000000004</c:v>
                </c:pt>
                <c:pt idx="46533">
                  <c:v>2.0371999999999999</c:v>
                </c:pt>
                <c:pt idx="46534">
                  <c:v>2.2699000000000003</c:v>
                </c:pt>
                <c:pt idx="46535">
                  <c:v>2.3043</c:v>
                </c:pt>
                <c:pt idx="46536">
                  <c:v>2.2832000000000003</c:v>
                </c:pt>
                <c:pt idx="46537">
                  <c:v>2.3159000000000001</c:v>
                </c:pt>
                <c:pt idx="46538">
                  <c:v>2.3319000000000001</c:v>
                </c:pt>
                <c:pt idx="46539">
                  <c:v>2.3548</c:v>
                </c:pt>
                <c:pt idx="46540">
                  <c:v>2.3030000000000004</c:v>
                </c:pt>
                <c:pt idx="46541">
                  <c:v>2.379</c:v>
                </c:pt>
                <c:pt idx="46542">
                  <c:v>2.3914000000000004</c:v>
                </c:pt>
                <c:pt idx="46543">
                  <c:v>2.4925000000000002</c:v>
                </c:pt>
                <c:pt idx="46544">
                  <c:v>2.5578000000000003</c:v>
                </c:pt>
                <c:pt idx="46545">
                  <c:v>2.5485000000000002</c:v>
                </c:pt>
                <c:pt idx="46546">
                  <c:v>2.4758</c:v>
                </c:pt>
                <c:pt idx="46547">
                  <c:v>2.4410000000000003</c:v>
                </c:pt>
                <c:pt idx="46548">
                  <c:v>2.4149000000000003</c:v>
                </c:pt>
                <c:pt idx="46549">
                  <c:v>2.3904000000000001</c:v>
                </c:pt>
                <c:pt idx="46550">
                  <c:v>2.4875000000000003</c:v>
                </c:pt>
                <c:pt idx="46551">
                  <c:v>2.3832999999999998</c:v>
                </c:pt>
                <c:pt idx="46552">
                  <c:v>2.4372000000000003</c:v>
                </c:pt>
                <c:pt idx="46553">
                  <c:v>2.4608000000000003</c:v>
                </c:pt>
                <c:pt idx="46554">
                  <c:v>2.3949000000000003</c:v>
                </c:pt>
                <c:pt idx="46555">
                  <c:v>2.2805</c:v>
                </c:pt>
                <c:pt idx="46556">
                  <c:v>2.3196000000000003</c:v>
                </c:pt>
                <c:pt idx="46557">
                  <c:v>2.1880000000000002</c:v>
                </c:pt>
                <c:pt idx="46558">
                  <c:v>2.2236000000000002</c:v>
                </c:pt>
                <c:pt idx="46559">
                  <c:v>2.2717000000000001</c:v>
                </c:pt>
                <c:pt idx="46560">
                  <c:v>2.2972999999999999</c:v>
                </c:pt>
                <c:pt idx="46561">
                  <c:v>2.2274000000000003</c:v>
                </c:pt>
                <c:pt idx="46562">
                  <c:v>2.1536000000000004</c:v>
                </c:pt>
                <c:pt idx="46563">
                  <c:v>2.1472000000000002</c:v>
                </c:pt>
                <c:pt idx="46564">
                  <c:v>2.0672999999999999</c:v>
                </c:pt>
                <c:pt idx="46565">
                  <c:v>2.0265999999999997</c:v>
                </c:pt>
                <c:pt idx="46566">
                  <c:v>2.0553000000000003</c:v>
                </c:pt>
                <c:pt idx="46567">
                  <c:v>1.9756</c:v>
                </c:pt>
                <c:pt idx="46568">
                  <c:v>1.9289000000000003</c:v>
                </c:pt>
                <c:pt idx="46569">
                  <c:v>1.9323000000000001</c:v>
                </c:pt>
                <c:pt idx="46570">
                  <c:v>1.8876999999999999</c:v>
                </c:pt>
                <c:pt idx="46571">
                  <c:v>1.8399000000000001</c:v>
                </c:pt>
                <c:pt idx="46572">
                  <c:v>1.7892000000000001</c:v>
                </c:pt>
                <c:pt idx="46573">
                  <c:v>1.7207000000000001</c:v>
                </c:pt>
                <c:pt idx="46574">
                  <c:v>1.6582000000000001</c:v>
                </c:pt>
                <c:pt idx="46575">
                  <c:v>1.5747</c:v>
                </c:pt>
                <c:pt idx="46576">
                  <c:v>1.5546</c:v>
                </c:pt>
                <c:pt idx="46577">
                  <c:v>1.4971000000000001</c:v>
                </c:pt>
                <c:pt idx="46578">
                  <c:v>1.4416000000000002</c:v>
                </c:pt>
                <c:pt idx="46579">
                  <c:v>1.4420000000000002</c:v>
                </c:pt>
                <c:pt idx="46580">
                  <c:v>1.3606</c:v>
                </c:pt>
                <c:pt idx="46581">
                  <c:v>1.3170000000000002</c:v>
                </c:pt>
                <c:pt idx="46582">
                  <c:v>1.2797000000000001</c:v>
                </c:pt>
                <c:pt idx="46583">
                  <c:v>1.2516</c:v>
                </c:pt>
                <c:pt idx="46584">
                  <c:v>1.2194000000000003</c:v>
                </c:pt>
                <c:pt idx="46585">
                  <c:v>1.1454000000000002</c:v>
                </c:pt>
                <c:pt idx="46586">
                  <c:v>1.1217000000000001</c:v>
                </c:pt>
                <c:pt idx="46587">
                  <c:v>1.1353</c:v>
                </c:pt>
                <c:pt idx="46588">
                  <c:v>1.0199</c:v>
                </c:pt>
                <c:pt idx="46589">
                  <c:v>0.99590000000000001</c:v>
                </c:pt>
                <c:pt idx="46590">
                  <c:v>0.97040000000000015</c:v>
                </c:pt>
                <c:pt idx="46591">
                  <c:v>0.93110000000000004</c:v>
                </c:pt>
                <c:pt idx="46592">
                  <c:v>0.92090000000000005</c:v>
                </c:pt>
                <c:pt idx="46593">
                  <c:v>0.90730000000000011</c:v>
                </c:pt>
                <c:pt idx="46594">
                  <c:v>0.92220000000000002</c:v>
                </c:pt>
                <c:pt idx="46595">
                  <c:v>0.90169999999999995</c:v>
                </c:pt>
                <c:pt idx="46596">
                  <c:v>0.87650000000000006</c:v>
                </c:pt>
                <c:pt idx="46597">
                  <c:v>0.89510000000000012</c:v>
                </c:pt>
                <c:pt idx="46598">
                  <c:v>0.84360000000000002</c:v>
                </c:pt>
                <c:pt idx="46599">
                  <c:v>0.8035000000000001</c:v>
                </c:pt>
                <c:pt idx="46600">
                  <c:v>0.81180000000000008</c:v>
                </c:pt>
                <c:pt idx="46601">
                  <c:v>0.8176000000000001</c:v>
                </c:pt>
                <c:pt idx="46602">
                  <c:v>0.78920000000000012</c:v>
                </c:pt>
                <c:pt idx="46603">
                  <c:v>0.73720000000000008</c:v>
                </c:pt>
                <c:pt idx="46604">
                  <c:v>0.77670000000000006</c:v>
                </c:pt>
                <c:pt idx="46605">
                  <c:v>0.79110000000000003</c:v>
                </c:pt>
                <c:pt idx="46606">
                  <c:v>0.7641</c:v>
                </c:pt>
                <c:pt idx="46607">
                  <c:v>0.76929999999999998</c:v>
                </c:pt>
                <c:pt idx="46608">
                  <c:v>0.73110000000000008</c:v>
                </c:pt>
                <c:pt idx="46609">
                  <c:v>0.6976</c:v>
                </c:pt>
                <c:pt idx="46610">
                  <c:v>0.71479999999999999</c:v>
                </c:pt>
                <c:pt idx="46611">
                  <c:v>0.68820000000000003</c:v>
                </c:pt>
                <c:pt idx="46612">
                  <c:v>0.68290000000000006</c:v>
                </c:pt>
                <c:pt idx="46613">
                  <c:v>0.70040000000000002</c:v>
                </c:pt>
                <c:pt idx="46614">
                  <c:v>0.66639999999999999</c:v>
                </c:pt>
                <c:pt idx="46615">
                  <c:v>0.64670000000000005</c:v>
                </c:pt>
                <c:pt idx="46616">
                  <c:v>0.67779999999999996</c:v>
                </c:pt>
                <c:pt idx="46617">
                  <c:v>0.62060000000000004</c:v>
                </c:pt>
                <c:pt idx="46618">
                  <c:v>0.61740000000000006</c:v>
                </c:pt>
                <c:pt idx="46619">
                  <c:v>0.5828000000000001</c:v>
                </c:pt>
                <c:pt idx="46620">
                  <c:v>0.63730000000000009</c:v>
                </c:pt>
                <c:pt idx="46621">
                  <c:v>0.59660000000000002</c:v>
                </c:pt>
                <c:pt idx="46622">
                  <c:v>0.60760000000000003</c:v>
                </c:pt>
                <c:pt idx="46623">
                  <c:v>0.61399999999999999</c:v>
                </c:pt>
                <c:pt idx="46624">
                  <c:v>0.60810000000000008</c:v>
                </c:pt>
                <c:pt idx="46625">
                  <c:v>0.60300000000000009</c:v>
                </c:pt>
                <c:pt idx="46626">
                  <c:v>0.6079</c:v>
                </c:pt>
                <c:pt idx="46627">
                  <c:v>0.5736</c:v>
                </c:pt>
                <c:pt idx="46628">
                  <c:v>0.57930000000000004</c:v>
                </c:pt>
                <c:pt idx="46629">
                  <c:v>0.56059999999999999</c:v>
                </c:pt>
                <c:pt idx="46630">
                  <c:v>0.53369999999999995</c:v>
                </c:pt>
                <c:pt idx="46631">
                  <c:v>0.50750000000000006</c:v>
                </c:pt>
                <c:pt idx="46632">
                  <c:v>0.50119999999999998</c:v>
                </c:pt>
                <c:pt idx="46633">
                  <c:v>0.52129999999999999</c:v>
                </c:pt>
                <c:pt idx="46634">
                  <c:v>0.48399999999999999</c:v>
                </c:pt>
                <c:pt idx="46635">
                  <c:v>0.49470000000000003</c:v>
                </c:pt>
                <c:pt idx="46636">
                  <c:v>0.49000000000000005</c:v>
                </c:pt>
                <c:pt idx="46637">
                  <c:v>0.46490000000000004</c:v>
                </c:pt>
                <c:pt idx="46638">
                  <c:v>0.50949999999999995</c:v>
                </c:pt>
                <c:pt idx="46639">
                  <c:v>0.46820000000000006</c:v>
                </c:pt>
                <c:pt idx="46640">
                  <c:v>0.47539999999999999</c:v>
                </c:pt>
                <c:pt idx="46641">
                  <c:v>0.48010000000000003</c:v>
                </c:pt>
                <c:pt idx="46642">
                  <c:v>0.45110000000000006</c:v>
                </c:pt>
                <c:pt idx="46643">
                  <c:v>0.47670000000000007</c:v>
                </c:pt>
                <c:pt idx="46644">
                  <c:v>0.47370000000000001</c:v>
                </c:pt>
                <c:pt idx="46645">
                  <c:v>0.46540000000000004</c:v>
                </c:pt>
                <c:pt idx="46646">
                  <c:v>0.45780000000000004</c:v>
                </c:pt>
                <c:pt idx="46647">
                  <c:v>0.44829999999999998</c:v>
                </c:pt>
                <c:pt idx="46648">
                  <c:v>0.44409999999999999</c:v>
                </c:pt>
                <c:pt idx="46649">
                  <c:v>0.43190000000000001</c:v>
                </c:pt>
                <c:pt idx="46650">
                  <c:v>0.41670000000000001</c:v>
                </c:pt>
                <c:pt idx="46651">
                  <c:v>0.4103</c:v>
                </c:pt>
                <c:pt idx="46652">
                  <c:v>0.4234</c:v>
                </c:pt>
                <c:pt idx="46653">
                  <c:v>0.41870000000000007</c:v>
                </c:pt>
                <c:pt idx="46654">
                  <c:v>0.41490000000000005</c:v>
                </c:pt>
                <c:pt idx="46655">
                  <c:v>0.40160000000000001</c:v>
                </c:pt>
                <c:pt idx="46656">
                  <c:v>0.39840000000000003</c:v>
                </c:pt>
                <c:pt idx="46657">
                  <c:v>0.4002</c:v>
                </c:pt>
                <c:pt idx="46658">
                  <c:v>0.38650000000000007</c:v>
                </c:pt>
                <c:pt idx="46659">
                  <c:v>0.38540000000000002</c:v>
                </c:pt>
                <c:pt idx="46660">
                  <c:v>0.37660000000000005</c:v>
                </c:pt>
                <c:pt idx="46661">
                  <c:v>0.36760000000000004</c:v>
                </c:pt>
                <c:pt idx="46662">
                  <c:v>0.37450000000000006</c:v>
                </c:pt>
                <c:pt idx="46663">
                  <c:v>0.36580000000000001</c:v>
                </c:pt>
                <c:pt idx="46664">
                  <c:v>0.35980000000000001</c:v>
                </c:pt>
                <c:pt idx="46665">
                  <c:v>0.3609</c:v>
                </c:pt>
                <c:pt idx="46666">
                  <c:v>0.35770000000000002</c:v>
                </c:pt>
                <c:pt idx="46667">
                  <c:v>0.35720000000000002</c:v>
                </c:pt>
                <c:pt idx="46668">
                  <c:v>0.34400000000000003</c:v>
                </c:pt>
                <c:pt idx="46669">
                  <c:v>0.33100000000000002</c:v>
                </c:pt>
                <c:pt idx="46670">
                  <c:v>0.3392</c:v>
                </c:pt>
                <c:pt idx="46671">
                  <c:v>0.33710000000000001</c:v>
                </c:pt>
                <c:pt idx="46672">
                  <c:v>0.32940000000000003</c:v>
                </c:pt>
                <c:pt idx="46673">
                  <c:v>0.32160000000000005</c:v>
                </c:pt>
                <c:pt idx="46674">
                  <c:v>0.31909999999999999</c:v>
                </c:pt>
                <c:pt idx="46675">
                  <c:v>0.31980000000000003</c:v>
                </c:pt>
                <c:pt idx="46676">
                  <c:v>0.31420000000000003</c:v>
                </c:pt>
                <c:pt idx="46677">
                  <c:v>0.31290000000000001</c:v>
                </c:pt>
                <c:pt idx="46678">
                  <c:v>0.30680000000000002</c:v>
                </c:pt>
                <c:pt idx="46679">
                  <c:v>0.3014</c:v>
                </c:pt>
                <c:pt idx="46680">
                  <c:v>0.29950000000000004</c:v>
                </c:pt>
                <c:pt idx="46681">
                  <c:v>0.29860000000000003</c:v>
                </c:pt>
                <c:pt idx="46682">
                  <c:v>0.28849999999999998</c:v>
                </c:pt>
                <c:pt idx="46683">
                  <c:v>0.29039999999999999</c:v>
                </c:pt>
                <c:pt idx="46684">
                  <c:v>0.28320000000000001</c:v>
                </c:pt>
                <c:pt idx="46685">
                  <c:v>0.2797</c:v>
                </c:pt>
                <c:pt idx="46686">
                  <c:v>0.27310000000000001</c:v>
                </c:pt>
                <c:pt idx="46687">
                  <c:v>0.26940000000000003</c:v>
                </c:pt>
                <c:pt idx="46688">
                  <c:v>0.26190000000000002</c:v>
                </c:pt>
                <c:pt idx="46689">
                  <c:v>0.26330000000000003</c:v>
                </c:pt>
                <c:pt idx="46690">
                  <c:v>0.26230000000000003</c:v>
                </c:pt>
                <c:pt idx="46691">
                  <c:v>0.25659999999999999</c:v>
                </c:pt>
                <c:pt idx="46692">
                  <c:v>0.25440000000000002</c:v>
                </c:pt>
                <c:pt idx="46693">
                  <c:v>0.24900000000000003</c:v>
                </c:pt>
                <c:pt idx="46694">
                  <c:v>0.24409999999999998</c:v>
                </c:pt>
                <c:pt idx="46695">
                  <c:v>0.24260000000000004</c:v>
                </c:pt>
                <c:pt idx="46696">
                  <c:v>0.24199999999999999</c:v>
                </c:pt>
                <c:pt idx="46697">
                  <c:v>0.23750000000000002</c:v>
                </c:pt>
                <c:pt idx="46698">
                  <c:v>0.23650000000000004</c:v>
                </c:pt>
                <c:pt idx="46699">
                  <c:v>0.23620000000000002</c:v>
                </c:pt>
                <c:pt idx="46700">
                  <c:v>0.23430000000000001</c:v>
                </c:pt>
                <c:pt idx="46701">
                  <c:v>0.22730000000000003</c:v>
                </c:pt>
                <c:pt idx="46702">
                  <c:v>0.22330000000000003</c:v>
                </c:pt>
                <c:pt idx="46703">
                  <c:v>0.21789999999999998</c:v>
                </c:pt>
                <c:pt idx="46704">
                  <c:v>0.21720000000000003</c:v>
                </c:pt>
                <c:pt idx="46705">
                  <c:v>0.21320000000000003</c:v>
                </c:pt>
                <c:pt idx="46706">
                  <c:v>0.21509999999999999</c:v>
                </c:pt>
                <c:pt idx="46707">
                  <c:v>0.21110000000000004</c:v>
                </c:pt>
                <c:pt idx="46708">
                  <c:v>0.20640000000000003</c:v>
                </c:pt>
                <c:pt idx="46709">
                  <c:v>0.20110000000000003</c:v>
                </c:pt>
                <c:pt idx="46710">
                  <c:v>0.1988</c:v>
                </c:pt>
                <c:pt idx="46711">
                  <c:v>0.19390000000000002</c:v>
                </c:pt>
                <c:pt idx="46712">
                  <c:v>0.193</c:v>
                </c:pt>
                <c:pt idx="46713">
                  <c:v>0.19530000000000003</c:v>
                </c:pt>
                <c:pt idx="46714">
                  <c:v>0.1908</c:v>
                </c:pt>
                <c:pt idx="46715">
                  <c:v>0.18830000000000002</c:v>
                </c:pt>
                <c:pt idx="46716">
                  <c:v>0.18920000000000001</c:v>
                </c:pt>
                <c:pt idx="46717">
                  <c:v>0.18560000000000001</c:v>
                </c:pt>
                <c:pt idx="46718">
                  <c:v>0.18290000000000001</c:v>
                </c:pt>
                <c:pt idx="46719">
                  <c:v>0.1825</c:v>
                </c:pt>
                <c:pt idx="46720">
                  <c:v>0.18149999999999999</c:v>
                </c:pt>
                <c:pt idx="46721">
                  <c:v>0.17490000000000003</c:v>
                </c:pt>
                <c:pt idx="46722">
                  <c:v>0.17</c:v>
                </c:pt>
                <c:pt idx="46723">
                  <c:v>0.16690000000000002</c:v>
                </c:pt>
                <c:pt idx="46724">
                  <c:v>0.16420000000000001</c:v>
                </c:pt>
                <c:pt idx="46725">
                  <c:v>0.1605</c:v>
                </c:pt>
                <c:pt idx="46726">
                  <c:v>0.16180000000000003</c:v>
                </c:pt>
                <c:pt idx="46727">
                  <c:v>0.15840000000000001</c:v>
                </c:pt>
                <c:pt idx="46728">
                  <c:v>0.15920000000000001</c:v>
                </c:pt>
                <c:pt idx="46729">
                  <c:v>0.1593</c:v>
                </c:pt>
                <c:pt idx="46730">
                  <c:v>0.15970000000000001</c:v>
                </c:pt>
                <c:pt idx="46731">
                  <c:v>0.1593</c:v>
                </c:pt>
                <c:pt idx="46732">
                  <c:v>0.15820000000000001</c:v>
                </c:pt>
                <c:pt idx="46733">
                  <c:v>0.15570000000000001</c:v>
                </c:pt>
                <c:pt idx="46734">
                  <c:v>0.1542</c:v>
                </c:pt>
                <c:pt idx="46735">
                  <c:v>0.15560000000000002</c:v>
                </c:pt>
                <c:pt idx="46736">
                  <c:v>0.15480000000000002</c:v>
                </c:pt>
                <c:pt idx="46737">
                  <c:v>0.15500000000000003</c:v>
                </c:pt>
                <c:pt idx="46738">
                  <c:v>0.15820000000000001</c:v>
                </c:pt>
                <c:pt idx="46739">
                  <c:v>0.15900000000000003</c:v>
                </c:pt>
                <c:pt idx="46740">
                  <c:v>0.16170000000000001</c:v>
                </c:pt>
                <c:pt idx="46741">
                  <c:v>0.16390000000000002</c:v>
                </c:pt>
                <c:pt idx="46742">
                  <c:v>0.1663</c:v>
                </c:pt>
                <c:pt idx="46743">
                  <c:v>0.16970000000000002</c:v>
                </c:pt>
                <c:pt idx="46744">
                  <c:v>0.17300000000000001</c:v>
                </c:pt>
                <c:pt idx="46745">
                  <c:v>0.17420000000000002</c:v>
                </c:pt>
                <c:pt idx="46746">
                  <c:v>0.17630000000000001</c:v>
                </c:pt>
                <c:pt idx="46747">
                  <c:v>0.18160000000000001</c:v>
                </c:pt>
                <c:pt idx="46748">
                  <c:v>0.18220000000000003</c:v>
                </c:pt>
                <c:pt idx="46749">
                  <c:v>0.18990000000000001</c:v>
                </c:pt>
                <c:pt idx="46750">
                  <c:v>0.19059999999999999</c:v>
                </c:pt>
                <c:pt idx="46751">
                  <c:v>0.19510000000000002</c:v>
                </c:pt>
                <c:pt idx="46752">
                  <c:v>0.19690000000000002</c:v>
                </c:pt>
                <c:pt idx="46753">
                  <c:v>0.20450000000000002</c:v>
                </c:pt>
                <c:pt idx="46754">
                  <c:v>0.20640000000000003</c:v>
                </c:pt>
                <c:pt idx="46755">
                  <c:v>0.21110000000000004</c:v>
                </c:pt>
                <c:pt idx="46756">
                  <c:v>0.22189999999999999</c:v>
                </c:pt>
                <c:pt idx="46757">
                  <c:v>0.21930000000000002</c:v>
                </c:pt>
                <c:pt idx="46758">
                  <c:v>0.22789999999999999</c:v>
                </c:pt>
                <c:pt idx="46759">
                  <c:v>0.22970000000000002</c:v>
                </c:pt>
                <c:pt idx="46760">
                  <c:v>0.23599999999999999</c:v>
                </c:pt>
                <c:pt idx="46761">
                  <c:v>0.24510000000000001</c:v>
                </c:pt>
                <c:pt idx="46762">
                  <c:v>0.24950000000000003</c:v>
                </c:pt>
                <c:pt idx="46763">
                  <c:v>0.25369999999999998</c:v>
                </c:pt>
                <c:pt idx="46764">
                  <c:v>0.25530000000000003</c:v>
                </c:pt>
                <c:pt idx="46765">
                  <c:v>0.26650000000000001</c:v>
                </c:pt>
                <c:pt idx="46766">
                  <c:v>0.27050000000000002</c:v>
                </c:pt>
                <c:pt idx="46767">
                  <c:v>0.27579999999999999</c:v>
                </c:pt>
                <c:pt idx="46768">
                  <c:v>0.28610000000000002</c:v>
                </c:pt>
                <c:pt idx="46769">
                  <c:v>0.2979</c:v>
                </c:pt>
                <c:pt idx="46770">
                  <c:v>0.30590000000000006</c:v>
                </c:pt>
                <c:pt idx="46771">
                  <c:v>0.31950000000000001</c:v>
                </c:pt>
                <c:pt idx="46772">
                  <c:v>0.32750000000000001</c:v>
                </c:pt>
                <c:pt idx="46773">
                  <c:v>0.34380000000000005</c:v>
                </c:pt>
                <c:pt idx="46774">
                  <c:v>0.35110000000000002</c:v>
                </c:pt>
                <c:pt idx="46775">
                  <c:v>0.35820000000000002</c:v>
                </c:pt>
                <c:pt idx="46776">
                  <c:v>0.38109999999999999</c:v>
                </c:pt>
                <c:pt idx="46777">
                  <c:v>0.39090000000000003</c:v>
                </c:pt>
                <c:pt idx="46778">
                  <c:v>0.40060000000000007</c:v>
                </c:pt>
                <c:pt idx="46779">
                  <c:v>0.41710000000000003</c:v>
                </c:pt>
                <c:pt idx="46780">
                  <c:v>0.43570000000000003</c:v>
                </c:pt>
                <c:pt idx="46781">
                  <c:v>0.45590000000000003</c:v>
                </c:pt>
                <c:pt idx="46782">
                  <c:v>0.47830000000000006</c:v>
                </c:pt>
                <c:pt idx="46783">
                  <c:v>0.49850000000000005</c:v>
                </c:pt>
                <c:pt idx="46784">
                  <c:v>0.56399999999999995</c:v>
                </c:pt>
                <c:pt idx="46785">
                  <c:v>0.57520000000000004</c:v>
                </c:pt>
                <c:pt idx="46786">
                  <c:v>0.61410000000000009</c:v>
                </c:pt>
                <c:pt idx="46787">
                  <c:v>0.64260000000000006</c:v>
                </c:pt>
                <c:pt idx="46788">
                  <c:v>0.71420000000000006</c:v>
                </c:pt>
                <c:pt idx="46789">
                  <c:v>0.72920000000000007</c:v>
                </c:pt>
                <c:pt idx="46790">
                  <c:v>0.75839999999999996</c:v>
                </c:pt>
                <c:pt idx="46791">
                  <c:v>0.78210000000000002</c:v>
                </c:pt>
                <c:pt idx="46792">
                  <c:v>0.81170000000000009</c:v>
                </c:pt>
                <c:pt idx="46793">
                  <c:v>0.84960000000000013</c:v>
                </c:pt>
                <c:pt idx="46794">
                  <c:v>0.84460000000000002</c:v>
                </c:pt>
                <c:pt idx="46795">
                  <c:v>0.875</c:v>
                </c:pt>
                <c:pt idx="46796">
                  <c:v>0.8701000000000001</c:v>
                </c:pt>
                <c:pt idx="46797">
                  <c:v>0.93640000000000012</c:v>
                </c:pt>
                <c:pt idx="46798">
                  <c:v>0.92780000000000007</c:v>
                </c:pt>
                <c:pt idx="46799">
                  <c:v>0.96690000000000009</c:v>
                </c:pt>
                <c:pt idx="46800">
                  <c:v>0.99390000000000001</c:v>
                </c:pt>
                <c:pt idx="46801">
                  <c:v>1.0172000000000001</c:v>
                </c:pt>
                <c:pt idx="46802">
                  <c:v>1.0650999999999999</c:v>
                </c:pt>
                <c:pt idx="46803">
                  <c:v>1.0776000000000001</c:v>
                </c:pt>
                <c:pt idx="46804">
                  <c:v>1.1643000000000001</c:v>
                </c:pt>
                <c:pt idx="46805">
                  <c:v>1.1948000000000001</c:v>
                </c:pt>
                <c:pt idx="46806">
                  <c:v>1.2050000000000001</c:v>
                </c:pt>
                <c:pt idx="46807">
                  <c:v>1.2859</c:v>
                </c:pt>
                <c:pt idx="46808">
                  <c:v>1.3536000000000001</c:v>
                </c:pt>
                <c:pt idx="46809">
                  <c:v>1.3782000000000001</c:v>
                </c:pt>
                <c:pt idx="46810">
                  <c:v>1.3935000000000002</c:v>
                </c:pt>
                <c:pt idx="46811">
                  <c:v>1.4411</c:v>
                </c:pt>
                <c:pt idx="46812">
                  <c:v>1.4556</c:v>
                </c:pt>
                <c:pt idx="46813">
                  <c:v>1.4495</c:v>
                </c:pt>
                <c:pt idx="46814">
                  <c:v>1.4435000000000002</c:v>
                </c:pt>
                <c:pt idx="46815">
                  <c:v>1.4462999999999999</c:v>
                </c:pt>
                <c:pt idx="46816">
                  <c:v>1.452</c:v>
                </c:pt>
                <c:pt idx="46817">
                  <c:v>1.4553000000000003</c:v>
                </c:pt>
                <c:pt idx="46818">
                  <c:v>1.4465000000000001</c:v>
                </c:pt>
                <c:pt idx="46819">
                  <c:v>1.4176000000000002</c:v>
                </c:pt>
                <c:pt idx="46820">
                  <c:v>1.3802000000000001</c:v>
                </c:pt>
                <c:pt idx="46821">
                  <c:v>1.3539000000000001</c:v>
                </c:pt>
                <c:pt idx="46822">
                  <c:v>1.3462000000000001</c:v>
                </c:pt>
                <c:pt idx="46823">
                  <c:v>1.3734999999999999</c:v>
                </c:pt>
                <c:pt idx="46824">
                  <c:v>1.3774</c:v>
                </c:pt>
                <c:pt idx="46825">
                  <c:v>1.3787000000000003</c:v>
                </c:pt>
                <c:pt idx="46826">
                  <c:v>1.3891</c:v>
                </c:pt>
                <c:pt idx="46827">
                  <c:v>1.4191000000000003</c:v>
                </c:pt>
                <c:pt idx="46828">
                  <c:v>1.3892</c:v>
                </c:pt>
                <c:pt idx="46829">
                  <c:v>1.3795999999999999</c:v>
                </c:pt>
                <c:pt idx="46830">
                  <c:v>1.3667</c:v>
                </c:pt>
                <c:pt idx="46831">
                  <c:v>1.3866000000000001</c:v>
                </c:pt>
                <c:pt idx="46832">
                  <c:v>1.3968</c:v>
                </c:pt>
                <c:pt idx="46833">
                  <c:v>1.3880000000000001</c:v>
                </c:pt>
                <c:pt idx="46834">
                  <c:v>1.4029</c:v>
                </c:pt>
                <c:pt idx="46835">
                  <c:v>1.4343000000000001</c:v>
                </c:pt>
                <c:pt idx="46836">
                  <c:v>1.4376</c:v>
                </c:pt>
                <c:pt idx="46837">
                  <c:v>1.4436</c:v>
                </c:pt>
                <c:pt idx="46838">
                  <c:v>1.4380000000000002</c:v>
                </c:pt>
                <c:pt idx="46839">
                  <c:v>1.4244000000000001</c:v>
                </c:pt>
                <c:pt idx="46840">
                  <c:v>1.4301000000000001</c:v>
                </c:pt>
                <c:pt idx="46841">
                  <c:v>1.4534000000000002</c:v>
                </c:pt>
                <c:pt idx="46842">
                  <c:v>1.4011</c:v>
                </c:pt>
                <c:pt idx="46843">
                  <c:v>1.4364000000000001</c:v>
                </c:pt>
                <c:pt idx="46844">
                  <c:v>1.4913000000000001</c:v>
                </c:pt>
                <c:pt idx="46845">
                  <c:v>1.4493</c:v>
                </c:pt>
                <c:pt idx="46846">
                  <c:v>1.4386000000000001</c:v>
                </c:pt>
                <c:pt idx="46847">
                  <c:v>1.4946000000000002</c:v>
                </c:pt>
                <c:pt idx="46848">
                  <c:v>1.4237000000000002</c:v>
                </c:pt>
                <c:pt idx="46849">
                  <c:v>1.4580000000000002</c:v>
                </c:pt>
                <c:pt idx="46850">
                  <c:v>1.4025000000000001</c:v>
                </c:pt>
                <c:pt idx="46851">
                  <c:v>1.4042000000000001</c:v>
                </c:pt>
                <c:pt idx="46852">
                  <c:v>1.4711000000000001</c:v>
                </c:pt>
                <c:pt idx="46853">
                  <c:v>1.4465000000000001</c:v>
                </c:pt>
                <c:pt idx="46854">
                  <c:v>1.3348000000000002</c:v>
                </c:pt>
                <c:pt idx="46855">
                  <c:v>1.2810000000000001</c:v>
                </c:pt>
                <c:pt idx="46856">
                  <c:v>1.329</c:v>
                </c:pt>
                <c:pt idx="46857">
                  <c:v>1.2690000000000001</c:v>
                </c:pt>
                <c:pt idx="46858">
                  <c:v>1.2862</c:v>
                </c:pt>
                <c:pt idx="46859">
                  <c:v>1.2522000000000002</c:v>
                </c:pt>
                <c:pt idx="46860">
                  <c:v>1.2406000000000001</c:v>
                </c:pt>
                <c:pt idx="46861">
                  <c:v>1.2116</c:v>
                </c:pt>
                <c:pt idx="46862">
                  <c:v>1.2220000000000002</c:v>
                </c:pt>
                <c:pt idx="46863">
                  <c:v>1.1716</c:v>
                </c:pt>
                <c:pt idx="46864">
                  <c:v>1.1471</c:v>
                </c:pt>
                <c:pt idx="46865">
                  <c:v>1.1152</c:v>
                </c:pt>
                <c:pt idx="46866">
                  <c:v>1.1568000000000001</c:v>
                </c:pt>
                <c:pt idx="46867">
                  <c:v>1.1107</c:v>
                </c:pt>
                <c:pt idx="46868">
                  <c:v>1.1382999999999999</c:v>
                </c:pt>
                <c:pt idx="46869">
                  <c:v>1.0622</c:v>
                </c:pt>
                <c:pt idx="46870">
                  <c:v>1.0682</c:v>
                </c:pt>
                <c:pt idx="46871">
                  <c:v>1.0276000000000001</c:v>
                </c:pt>
                <c:pt idx="46872">
                  <c:v>0.97440000000000004</c:v>
                </c:pt>
                <c:pt idx="46873">
                  <c:v>0.95840000000000003</c:v>
                </c:pt>
                <c:pt idx="46874">
                  <c:v>0.96360000000000001</c:v>
                </c:pt>
                <c:pt idx="46875">
                  <c:v>0.92859999999999998</c:v>
                </c:pt>
                <c:pt idx="46876">
                  <c:v>0.93680000000000008</c:v>
                </c:pt>
                <c:pt idx="46877">
                  <c:v>0.91690000000000005</c:v>
                </c:pt>
                <c:pt idx="46878">
                  <c:v>0.95660000000000012</c:v>
                </c:pt>
                <c:pt idx="46879">
                  <c:v>0.92880000000000007</c:v>
                </c:pt>
                <c:pt idx="46880">
                  <c:v>0.91579999999999995</c:v>
                </c:pt>
                <c:pt idx="46881">
                  <c:v>0.88790000000000002</c:v>
                </c:pt>
                <c:pt idx="46882">
                  <c:v>0.88280000000000003</c:v>
                </c:pt>
                <c:pt idx="46883">
                  <c:v>0.85880000000000001</c:v>
                </c:pt>
                <c:pt idx="46884">
                  <c:v>0.81950000000000012</c:v>
                </c:pt>
                <c:pt idx="46885">
                  <c:v>0.7702</c:v>
                </c:pt>
                <c:pt idx="46886">
                  <c:v>0.75170000000000003</c:v>
                </c:pt>
                <c:pt idx="46887">
                  <c:v>0.73260000000000003</c:v>
                </c:pt>
                <c:pt idx="46888">
                  <c:v>0.76350000000000007</c:v>
                </c:pt>
                <c:pt idx="46889">
                  <c:v>0.80700000000000005</c:v>
                </c:pt>
                <c:pt idx="46890">
                  <c:v>0.81820000000000004</c:v>
                </c:pt>
                <c:pt idx="46891">
                  <c:v>0.83409999999999995</c:v>
                </c:pt>
                <c:pt idx="46892">
                  <c:v>0.85320000000000007</c:v>
                </c:pt>
                <c:pt idx="46893">
                  <c:v>0.94309999999999994</c:v>
                </c:pt>
                <c:pt idx="46894">
                  <c:v>0.85909999999999997</c:v>
                </c:pt>
                <c:pt idx="46895">
                  <c:v>0.80810000000000004</c:v>
                </c:pt>
                <c:pt idx="46896">
                  <c:v>0.75550000000000006</c:v>
                </c:pt>
                <c:pt idx="46897">
                  <c:v>0.7329</c:v>
                </c:pt>
                <c:pt idx="46898">
                  <c:v>0.72320000000000007</c:v>
                </c:pt>
                <c:pt idx="46899">
                  <c:v>0.73099999999999998</c:v>
                </c:pt>
                <c:pt idx="46900">
                  <c:v>0.75810000000000011</c:v>
                </c:pt>
                <c:pt idx="46901">
                  <c:v>0.71070000000000011</c:v>
                </c:pt>
                <c:pt idx="46902">
                  <c:v>0.68640000000000001</c:v>
                </c:pt>
                <c:pt idx="46903">
                  <c:v>0.67270000000000008</c:v>
                </c:pt>
                <c:pt idx="46904">
                  <c:v>0.65990000000000004</c:v>
                </c:pt>
                <c:pt idx="46905">
                  <c:v>0.64250000000000007</c:v>
                </c:pt>
                <c:pt idx="46906">
                  <c:v>0.63480000000000003</c:v>
                </c:pt>
                <c:pt idx="46907">
                  <c:v>0.64260000000000006</c:v>
                </c:pt>
                <c:pt idx="46908">
                  <c:v>0.63160000000000005</c:v>
                </c:pt>
                <c:pt idx="46909">
                  <c:v>0.62340000000000007</c:v>
                </c:pt>
                <c:pt idx="46910">
                  <c:v>0.61840000000000006</c:v>
                </c:pt>
                <c:pt idx="46911">
                  <c:v>0.62119999999999997</c:v>
                </c:pt>
                <c:pt idx="46912">
                  <c:v>0.63339999999999996</c:v>
                </c:pt>
                <c:pt idx="46913">
                  <c:v>0.60590000000000011</c:v>
                </c:pt>
                <c:pt idx="46914">
                  <c:v>0.57940000000000003</c:v>
                </c:pt>
                <c:pt idx="46915">
                  <c:v>0.57009999999999994</c:v>
                </c:pt>
                <c:pt idx="46916">
                  <c:v>0.59970000000000001</c:v>
                </c:pt>
                <c:pt idx="46917">
                  <c:v>0.56630000000000003</c:v>
                </c:pt>
                <c:pt idx="46918">
                  <c:v>0.53880000000000006</c:v>
                </c:pt>
                <c:pt idx="46919">
                  <c:v>0.51480000000000004</c:v>
                </c:pt>
                <c:pt idx="46920">
                  <c:v>0.50450000000000006</c:v>
                </c:pt>
                <c:pt idx="46921">
                  <c:v>0.5071</c:v>
                </c:pt>
                <c:pt idx="46922">
                  <c:v>0.50129999999999997</c:v>
                </c:pt>
                <c:pt idx="46923">
                  <c:v>0.5212</c:v>
                </c:pt>
                <c:pt idx="46924">
                  <c:v>0.49669999999999997</c:v>
                </c:pt>
                <c:pt idx="46925">
                  <c:v>0.47760000000000002</c:v>
                </c:pt>
                <c:pt idx="46926">
                  <c:v>0.46989999999999998</c:v>
                </c:pt>
                <c:pt idx="46927">
                  <c:v>0.45430000000000004</c:v>
                </c:pt>
                <c:pt idx="46928">
                  <c:v>0.43769999999999998</c:v>
                </c:pt>
                <c:pt idx="46929">
                  <c:v>0.43959999999999999</c:v>
                </c:pt>
                <c:pt idx="46930">
                  <c:v>0.44660000000000005</c:v>
                </c:pt>
                <c:pt idx="46931">
                  <c:v>0.42969999999999997</c:v>
                </c:pt>
                <c:pt idx="46932">
                  <c:v>0.42060000000000008</c:v>
                </c:pt>
                <c:pt idx="46933">
                  <c:v>0.42110000000000003</c:v>
                </c:pt>
                <c:pt idx="46934">
                  <c:v>0.41500000000000004</c:v>
                </c:pt>
                <c:pt idx="46935">
                  <c:v>0.40229999999999999</c:v>
                </c:pt>
                <c:pt idx="46936">
                  <c:v>0.3972</c:v>
                </c:pt>
                <c:pt idx="46937">
                  <c:v>0.39150000000000001</c:v>
                </c:pt>
                <c:pt idx="46938">
                  <c:v>0.38550000000000001</c:v>
                </c:pt>
                <c:pt idx="46939">
                  <c:v>0.38540000000000002</c:v>
                </c:pt>
                <c:pt idx="46940">
                  <c:v>0.38490000000000002</c:v>
                </c:pt>
                <c:pt idx="46941">
                  <c:v>0.38010000000000005</c:v>
                </c:pt>
                <c:pt idx="46942">
                  <c:v>0.36709999999999998</c:v>
                </c:pt>
                <c:pt idx="46943">
                  <c:v>0.37770000000000004</c:v>
                </c:pt>
                <c:pt idx="46944">
                  <c:v>0.35550000000000004</c:v>
                </c:pt>
                <c:pt idx="46945">
                  <c:v>0.3553</c:v>
                </c:pt>
                <c:pt idx="46946">
                  <c:v>0.35170000000000001</c:v>
                </c:pt>
                <c:pt idx="46947">
                  <c:v>0.36270000000000002</c:v>
                </c:pt>
                <c:pt idx="46948">
                  <c:v>0.3533</c:v>
                </c:pt>
                <c:pt idx="46949">
                  <c:v>0.35580000000000001</c:v>
                </c:pt>
                <c:pt idx="46950">
                  <c:v>0.36000000000000004</c:v>
                </c:pt>
                <c:pt idx="46951">
                  <c:v>0.33910000000000001</c:v>
                </c:pt>
                <c:pt idx="46952">
                  <c:v>0.33940000000000003</c:v>
                </c:pt>
                <c:pt idx="46953">
                  <c:v>0.33590000000000003</c:v>
                </c:pt>
                <c:pt idx="46954">
                  <c:v>0.34489999999999998</c:v>
                </c:pt>
                <c:pt idx="46955">
                  <c:v>0.33380000000000004</c:v>
                </c:pt>
                <c:pt idx="46956">
                  <c:v>0.34230000000000005</c:v>
                </c:pt>
                <c:pt idx="46957">
                  <c:v>0.31980000000000003</c:v>
                </c:pt>
                <c:pt idx="46958">
                  <c:v>0.32030000000000003</c:v>
                </c:pt>
                <c:pt idx="46959">
                  <c:v>0.32450000000000001</c:v>
                </c:pt>
                <c:pt idx="46960">
                  <c:v>0.32370000000000004</c:v>
                </c:pt>
                <c:pt idx="46961">
                  <c:v>0.32280000000000003</c:v>
                </c:pt>
                <c:pt idx="46962">
                  <c:v>0.32290000000000002</c:v>
                </c:pt>
                <c:pt idx="46963">
                  <c:v>0.32230000000000003</c:v>
                </c:pt>
                <c:pt idx="46964">
                  <c:v>0.30249999999999999</c:v>
                </c:pt>
                <c:pt idx="46965">
                  <c:v>0.30810000000000004</c:v>
                </c:pt>
                <c:pt idx="46966">
                  <c:v>0.30620000000000003</c:v>
                </c:pt>
                <c:pt idx="46967">
                  <c:v>0.30730000000000002</c:v>
                </c:pt>
                <c:pt idx="46968">
                  <c:v>0.32280000000000003</c:v>
                </c:pt>
                <c:pt idx="46969">
                  <c:v>0.31869999999999998</c:v>
                </c:pt>
                <c:pt idx="46970">
                  <c:v>0.30590000000000006</c:v>
                </c:pt>
                <c:pt idx="46971">
                  <c:v>0.31360000000000005</c:v>
                </c:pt>
                <c:pt idx="46972">
                  <c:v>0.29670000000000002</c:v>
                </c:pt>
                <c:pt idx="46973">
                  <c:v>0.29720000000000002</c:v>
                </c:pt>
                <c:pt idx="46974">
                  <c:v>0.29980000000000007</c:v>
                </c:pt>
                <c:pt idx="46975">
                  <c:v>0.29809999999999998</c:v>
                </c:pt>
                <c:pt idx="46976">
                  <c:v>0.29399999999999998</c:v>
                </c:pt>
                <c:pt idx="46977">
                  <c:v>0.30930000000000002</c:v>
                </c:pt>
                <c:pt idx="46978">
                  <c:v>0.29160000000000003</c:v>
                </c:pt>
                <c:pt idx="46979">
                  <c:v>0.28250000000000003</c:v>
                </c:pt>
                <c:pt idx="46980">
                  <c:v>0.29599999999999999</c:v>
                </c:pt>
                <c:pt idx="46981">
                  <c:v>0.27320000000000005</c:v>
                </c:pt>
                <c:pt idx="46982">
                  <c:v>0.27130000000000004</c:v>
                </c:pt>
                <c:pt idx="46983">
                  <c:v>0.27100000000000002</c:v>
                </c:pt>
                <c:pt idx="46984">
                  <c:v>0.27350000000000002</c:v>
                </c:pt>
                <c:pt idx="46985">
                  <c:v>0.2747</c:v>
                </c:pt>
                <c:pt idx="46986">
                  <c:v>0.26979999999999998</c:v>
                </c:pt>
                <c:pt idx="46987">
                  <c:v>0.2636</c:v>
                </c:pt>
                <c:pt idx="46988">
                  <c:v>0.25890000000000002</c:v>
                </c:pt>
                <c:pt idx="46989">
                  <c:v>0.26240000000000002</c:v>
                </c:pt>
                <c:pt idx="46990">
                  <c:v>0.253</c:v>
                </c:pt>
                <c:pt idx="46991">
                  <c:v>0.24929999999999999</c:v>
                </c:pt>
                <c:pt idx="46992">
                  <c:v>0.252</c:v>
                </c:pt>
                <c:pt idx="46993">
                  <c:v>0.24700000000000003</c:v>
                </c:pt>
                <c:pt idx="46994">
                  <c:v>0.24260000000000004</c:v>
                </c:pt>
                <c:pt idx="46995">
                  <c:v>0.23350000000000001</c:v>
                </c:pt>
                <c:pt idx="46996">
                  <c:v>0.23140000000000002</c:v>
                </c:pt>
                <c:pt idx="46997">
                  <c:v>0.2311</c:v>
                </c:pt>
                <c:pt idx="46998">
                  <c:v>0.23330000000000004</c:v>
                </c:pt>
                <c:pt idx="46999">
                  <c:v>0.2276</c:v>
                </c:pt>
                <c:pt idx="47000">
                  <c:v>0.22220000000000001</c:v>
                </c:pt>
                <c:pt idx="47001">
                  <c:v>0.22370000000000001</c:v>
                </c:pt>
                <c:pt idx="47002">
                  <c:v>0.2218</c:v>
                </c:pt>
                <c:pt idx="47003">
                  <c:v>0.22270000000000001</c:v>
                </c:pt>
                <c:pt idx="47004">
                  <c:v>0.21820000000000001</c:v>
                </c:pt>
                <c:pt idx="47005">
                  <c:v>0.21820000000000001</c:v>
                </c:pt>
                <c:pt idx="47006">
                  <c:v>0.21720000000000003</c:v>
                </c:pt>
                <c:pt idx="47007">
                  <c:v>0.21010000000000001</c:v>
                </c:pt>
                <c:pt idx="47008">
                  <c:v>0.2114</c:v>
                </c:pt>
                <c:pt idx="47009">
                  <c:v>0.20840000000000003</c:v>
                </c:pt>
                <c:pt idx="47010">
                  <c:v>0.21080000000000002</c:v>
                </c:pt>
                <c:pt idx="47011">
                  <c:v>0.20710000000000003</c:v>
                </c:pt>
                <c:pt idx="47012">
                  <c:v>0.20530000000000001</c:v>
                </c:pt>
                <c:pt idx="47013">
                  <c:v>0.20250000000000001</c:v>
                </c:pt>
                <c:pt idx="47014">
                  <c:v>0.19750000000000001</c:v>
                </c:pt>
                <c:pt idx="47015">
                  <c:v>0.19570000000000001</c:v>
                </c:pt>
                <c:pt idx="47016">
                  <c:v>0.19670000000000001</c:v>
                </c:pt>
                <c:pt idx="47017">
                  <c:v>0.19510000000000002</c:v>
                </c:pt>
                <c:pt idx="47018">
                  <c:v>0.1948</c:v>
                </c:pt>
                <c:pt idx="47019">
                  <c:v>0.19420000000000001</c:v>
                </c:pt>
                <c:pt idx="47020">
                  <c:v>0.19120000000000001</c:v>
                </c:pt>
                <c:pt idx="47021">
                  <c:v>0.19090000000000001</c:v>
                </c:pt>
                <c:pt idx="47022">
                  <c:v>0.1956</c:v>
                </c:pt>
                <c:pt idx="47023">
                  <c:v>0.19259999999999999</c:v>
                </c:pt>
                <c:pt idx="47024">
                  <c:v>0.18330000000000002</c:v>
                </c:pt>
                <c:pt idx="47025">
                  <c:v>0.18490000000000001</c:v>
                </c:pt>
                <c:pt idx="47026">
                  <c:v>0.18380000000000002</c:v>
                </c:pt>
                <c:pt idx="47027">
                  <c:v>0.18560000000000001</c:v>
                </c:pt>
                <c:pt idx="47028">
                  <c:v>0.18790000000000001</c:v>
                </c:pt>
                <c:pt idx="47029">
                  <c:v>0.19430000000000003</c:v>
                </c:pt>
                <c:pt idx="47030">
                  <c:v>0.19630000000000003</c:v>
                </c:pt>
                <c:pt idx="47031">
                  <c:v>0.19720000000000001</c:v>
                </c:pt>
                <c:pt idx="47032">
                  <c:v>0.19510000000000002</c:v>
                </c:pt>
                <c:pt idx="47033">
                  <c:v>0.19730000000000003</c:v>
                </c:pt>
                <c:pt idx="47034">
                  <c:v>0.19830000000000003</c:v>
                </c:pt>
                <c:pt idx="47035">
                  <c:v>0.20379999999999998</c:v>
                </c:pt>
                <c:pt idx="47036">
                  <c:v>0.20590000000000003</c:v>
                </c:pt>
                <c:pt idx="47037">
                  <c:v>0.20880000000000001</c:v>
                </c:pt>
                <c:pt idx="47038">
                  <c:v>0.20920000000000002</c:v>
                </c:pt>
                <c:pt idx="47039">
                  <c:v>0.2102</c:v>
                </c:pt>
                <c:pt idx="47040">
                  <c:v>0.2117</c:v>
                </c:pt>
                <c:pt idx="47041">
                  <c:v>0.21389999999999998</c:v>
                </c:pt>
                <c:pt idx="47042">
                  <c:v>0.23220000000000002</c:v>
                </c:pt>
                <c:pt idx="47043">
                  <c:v>0.24399999999999999</c:v>
                </c:pt>
                <c:pt idx="47044">
                  <c:v>0.24350000000000002</c:v>
                </c:pt>
                <c:pt idx="47045">
                  <c:v>0.24940000000000004</c:v>
                </c:pt>
                <c:pt idx="47046">
                  <c:v>0.25179999999999997</c:v>
                </c:pt>
                <c:pt idx="47047">
                  <c:v>0.26</c:v>
                </c:pt>
                <c:pt idx="47048">
                  <c:v>0.2661</c:v>
                </c:pt>
                <c:pt idx="47049">
                  <c:v>0.27260000000000001</c:v>
                </c:pt>
                <c:pt idx="47050">
                  <c:v>0.27589999999999998</c:v>
                </c:pt>
                <c:pt idx="47051">
                  <c:v>0.2858</c:v>
                </c:pt>
                <c:pt idx="47052">
                  <c:v>0.29620000000000002</c:v>
                </c:pt>
                <c:pt idx="47053">
                  <c:v>0.31980000000000003</c:v>
                </c:pt>
                <c:pt idx="47054">
                  <c:v>0.32220000000000004</c:v>
                </c:pt>
                <c:pt idx="47055">
                  <c:v>0.33079999999999998</c:v>
                </c:pt>
                <c:pt idx="47056">
                  <c:v>0.35110000000000002</c:v>
                </c:pt>
                <c:pt idx="47057">
                  <c:v>0.37410000000000004</c:v>
                </c:pt>
                <c:pt idx="47058">
                  <c:v>0.37109999999999999</c:v>
                </c:pt>
                <c:pt idx="47059">
                  <c:v>0.36070000000000002</c:v>
                </c:pt>
                <c:pt idx="47060">
                  <c:v>0.37109999999999999</c:v>
                </c:pt>
                <c:pt idx="47061">
                  <c:v>0.37980000000000003</c:v>
                </c:pt>
                <c:pt idx="47062">
                  <c:v>0.40350000000000003</c:v>
                </c:pt>
                <c:pt idx="47063">
                  <c:v>0.40350000000000003</c:v>
                </c:pt>
                <c:pt idx="47064">
                  <c:v>0.44379999999999997</c:v>
                </c:pt>
                <c:pt idx="47065">
                  <c:v>0.47820000000000001</c:v>
                </c:pt>
                <c:pt idx="47066">
                  <c:v>0.51700000000000002</c:v>
                </c:pt>
                <c:pt idx="47067">
                  <c:v>0.53639999999999999</c:v>
                </c:pt>
                <c:pt idx="47068">
                  <c:v>0.56989999999999996</c:v>
                </c:pt>
                <c:pt idx="47069">
                  <c:v>0.60680000000000001</c:v>
                </c:pt>
                <c:pt idx="47070">
                  <c:v>0.63430000000000009</c:v>
                </c:pt>
                <c:pt idx="47071">
                  <c:v>0.66349999999999998</c:v>
                </c:pt>
                <c:pt idx="47072">
                  <c:v>0.6735000000000001</c:v>
                </c:pt>
                <c:pt idx="47073">
                  <c:v>0.69880000000000009</c:v>
                </c:pt>
                <c:pt idx="47074">
                  <c:v>0.70240000000000002</c:v>
                </c:pt>
                <c:pt idx="47075">
                  <c:v>0.74980000000000002</c:v>
                </c:pt>
                <c:pt idx="47076">
                  <c:v>0.8660000000000001</c:v>
                </c:pt>
                <c:pt idx="47077">
                  <c:v>0.86799999999999999</c:v>
                </c:pt>
                <c:pt idx="47078">
                  <c:v>0.92410000000000003</c:v>
                </c:pt>
                <c:pt idx="47079">
                  <c:v>0.95800000000000007</c:v>
                </c:pt>
                <c:pt idx="47080">
                  <c:v>0.99420000000000008</c:v>
                </c:pt>
                <c:pt idx="47081">
                  <c:v>1.0588</c:v>
                </c:pt>
                <c:pt idx="47082">
                  <c:v>1.0715999999999999</c:v>
                </c:pt>
                <c:pt idx="47083">
                  <c:v>1.1645000000000001</c:v>
                </c:pt>
                <c:pt idx="47084">
                  <c:v>1.2000000000000002</c:v>
                </c:pt>
                <c:pt idx="47085">
                  <c:v>1.2755000000000001</c:v>
                </c:pt>
                <c:pt idx="47086">
                  <c:v>1.3802000000000001</c:v>
                </c:pt>
                <c:pt idx="47087">
                  <c:v>1.5851000000000002</c:v>
                </c:pt>
                <c:pt idx="47088">
                  <c:v>1.7631000000000001</c:v>
                </c:pt>
                <c:pt idx="47089">
                  <c:v>1.9434000000000002</c:v>
                </c:pt>
                <c:pt idx="47090">
                  <c:v>1.9873000000000003</c:v>
                </c:pt>
                <c:pt idx="47091">
                  <c:v>2.2761</c:v>
                </c:pt>
                <c:pt idx="47092">
                  <c:v>2.2635999999999998</c:v>
                </c:pt>
                <c:pt idx="47093">
                  <c:v>2.3292000000000002</c:v>
                </c:pt>
                <c:pt idx="47094">
                  <c:v>2.3256000000000001</c:v>
                </c:pt>
                <c:pt idx="47095">
                  <c:v>2.5250000000000004</c:v>
                </c:pt>
                <c:pt idx="47096">
                  <c:v>2.6658000000000004</c:v>
                </c:pt>
                <c:pt idx="47097">
                  <c:v>2.7099000000000002</c:v>
                </c:pt>
                <c:pt idx="47098">
                  <c:v>2.7909000000000002</c:v>
                </c:pt>
                <c:pt idx="47099">
                  <c:v>2.7888999999999999</c:v>
                </c:pt>
                <c:pt idx="47100">
                  <c:v>2.9069000000000003</c:v>
                </c:pt>
                <c:pt idx="47101">
                  <c:v>2.9024000000000001</c:v>
                </c:pt>
                <c:pt idx="47102">
                  <c:v>2.8178000000000001</c:v>
                </c:pt>
                <c:pt idx="47103">
                  <c:v>2.8788</c:v>
                </c:pt>
                <c:pt idx="47104">
                  <c:v>3.0796000000000001</c:v>
                </c:pt>
                <c:pt idx="47105">
                  <c:v>2.9417000000000004</c:v>
                </c:pt>
                <c:pt idx="47106">
                  <c:v>3.0139</c:v>
                </c:pt>
                <c:pt idx="47107">
                  <c:v>3.0017</c:v>
                </c:pt>
                <c:pt idx="47108">
                  <c:v>3.0442</c:v>
                </c:pt>
                <c:pt idx="47109">
                  <c:v>2.9775</c:v>
                </c:pt>
                <c:pt idx="47110">
                  <c:v>2.8574999999999999</c:v>
                </c:pt>
                <c:pt idx="47111">
                  <c:v>2.9795000000000003</c:v>
                </c:pt>
                <c:pt idx="47112">
                  <c:v>3.0077000000000003</c:v>
                </c:pt>
                <c:pt idx="47113">
                  <c:v>3.0651000000000002</c:v>
                </c:pt>
                <c:pt idx="47114">
                  <c:v>2.9821000000000004</c:v>
                </c:pt>
                <c:pt idx="47115">
                  <c:v>3.0550999999999999</c:v>
                </c:pt>
                <c:pt idx="47116">
                  <c:v>3.0346000000000002</c:v>
                </c:pt>
                <c:pt idx="47117">
                  <c:v>3.0603000000000002</c:v>
                </c:pt>
                <c:pt idx="47118">
                  <c:v>3.0266999999999999</c:v>
                </c:pt>
                <c:pt idx="47119">
                  <c:v>2.9591000000000003</c:v>
                </c:pt>
                <c:pt idx="47120">
                  <c:v>3.0056000000000003</c:v>
                </c:pt>
                <c:pt idx="47121">
                  <c:v>2.9430000000000001</c:v>
                </c:pt>
                <c:pt idx="47122">
                  <c:v>2.8745000000000003</c:v>
                </c:pt>
                <c:pt idx="47123">
                  <c:v>2.9868000000000001</c:v>
                </c:pt>
                <c:pt idx="47124">
                  <c:v>2.956</c:v>
                </c:pt>
                <c:pt idx="47125">
                  <c:v>2.9829000000000003</c:v>
                </c:pt>
                <c:pt idx="47126">
                  <c:v>3.0108000000000001</c:v>
                </c:pt>
                <c:pt idx="47127">
                  <c:v>3.0251000000000001</c:v>
                </c:pt>
                <c:pt idx="47128">
                  <c:v>3.0442</c:v>
                </c:pt>
                <c:pt idx="47129">
                  <c:v>2.9670000000000005</c:v>
                </c:pt>
                <c:pt idx="47130">
                  <c:v>2.8591000000000002</c:v>
                </c:pt>
                <c:pt idx="47131">
                  <c:v>2.6480000000000001</c:v>
                </c:pt>
                <c:pt idx="47132">
                  <c:v>2.6061000000000001</c:v>
                </c:pt>
                <c:pt idx="47133">
                  <c:v>2.6922000000000001</c:v>
                </c:pt>
                <c:pt idx="47134">
                  <c:v>2.7913000000000001</c:v>
                </c:pt>
                <c:pt idx="47135">
                  <c:v>2.6683000000000003</c:v>
                </c:pt>
                <c:pt idx="47136">
                  <c:v>2.7513000000000005</c:v>
                </c:pt>
                <c:pt idx="47137">
                  <c:v>2.8318000000000003</c:v>
                </c:pt>
                <c:pt idx="47138">
                  <c:v>2.6431000000000004</c:v>
                </c:pt>
                <c:pt idx="47139">
                  <c:v>2.5527000000000002</c:v>
                </c:pt>
                <c:pt idx="47140">
                  <c:v>2.3397999999999999</c:v>
                </c:pt>
                <c:pt idx="47141">
                  <c:v>2.3153000000000001</c:v>
                </c:pt>
                <c:pt idx="47142">
                  <c:v>2.2863000000000002</c:v>
                </c:pt>
                <c:pt idx="47143">
                  <c:v>2.2518000000000002</c:v>
                </c:pt>
                <c:pt idx="47144">
                  <c:v>2.3247</c:v>
                </c:pt>
                <c:pt idx="47145">
                  <c:v>2.1582000000000003</c:v>
                </c:pt>
                <c:pt idx="47146">
                  <c:v>2.0786000000000002</c:v>
                </c:pt>
                <c:pt idx="47147">
                  <c:v>1.9707999999999999</c:v>
                </c:pt>
                <c:pt idx="47148">
                  <c:v>1.9306000000000001</c:v>
                </c:pt>
                <c:pt idx="47149">
                  <c:v>1.8488</c:v>
                </c:pt>
                <c:pt idx="47150">
                  <c:v>1.7131000000000001</c:v>
                </c:pt>
                <c:pt idx="47151">
                  <c:v>1.6135000000000002</c:v>
                </c:pt>
                <c:pt idx="47152">
                  <c:v>1.6001000000000003</c:v>
                </c:pt>
                <c:pt idx="47153">
                  <c:v>1.8062000000000002</c:v>
                </c:pt>
                <c:pt idx="47154">
                  <c:v>1.6937000000000002</c:v>
                </c:pt>
                <c:pt idx="47155">
                  <c:v>1.6609000000000003</c:v>
                </c:pt>
                <c:pt idx="47156">
                  <c:v>1.5566000000000002</c:v>
                </c:pt>
                <c:pt idx="47157">
                  <c:v>1.5167999999999999</c:v>
                </c:pt>
                <c:pt idx="47158">
                  <c:v>1.4735</c:v>
                </c:pt>
                <c:pt idx="47159">
                  <c:v>1.4824000000000002</c:v>
                </c:pt>
                <c:pt idx="47160">
                  <c:v>1.4789000000000001</c:v>
                </c:pt>
                <c:pt idx="47161">
                  <c:v>1.5009000000000001</c:v>
                </c:pt>
                <c:pt idx="47162">
                  <c:v>1.4451000000000001</c:v>
                </c:pt>
                <c:pt idx="47163">
                  <c:v>1.3782000000000001</c:v>
                </c:pt>
                <c:pt idx="47164">
                  <c:v>1.3382000000000001</c:v>
                </c:pt>
                <c:pt idx="47165">
                  <c:v>1.3080000000000001</c:v>
                </c:pt>
                <c:pt idx="47166">
                  <c:v>1.2858000000000001</c:v>
                </c:pt>
                <c:pt idx="47167">
                  <c:v>1.2489000000000001</c:v>
                </c:pt>
                <c:pt idx="47168">
                  <c:v>1.2545000000000002</c:v>
                </c:pt>
                <c:pt idx="47169">
                  <c:v>1.1824000000000001</c:v>
                </c:pt>
                <c:pt idx="47170">
                  <c:v>1.1705000000000001</c:v>
                </c:pt>
                <c:pt idx="47171">
                  <c:v>1.1321999999999999</c:v>
                </c:pt>
                <c:pt idx="47172">
                  <c:v>1.1133</c:v>
                </c:pt>
                <c:pt idx="47173">
                  <c:v>1.0768000000000002</c:v>
                </c:pt>
                <c:pt idx="47174">
                  <c:v>1.0670999999999999</c:v>
                </c:pt>
                <c:pt idx="47175">
                  <c:v>1.0773999999999999</c:v>
                </c:pt>
                <c:pt idx="47176">
                  <c:v>1.0265000000000002</c:v>
                </c:pt>
                <c:pt idx="47177">
                  <c:v>1.0329000000000002</c:v>
                </c:pt>
                <c:pt idx="47178">
                  <c:v>1.0497000000000001</c:v>
                </c:pt>
                <c:pt idx="47179">
                  <c:v>0.99080000000000001</c:v>
                </c:pt>
                <c:pt idx="47180">
                  <c:v>0.98409999999999997</c:v>
                </c:pt>
                <c:pt idx="47181">
                  <c:v>0.99140000000000006</c:v>
                </c:pt>
                <c:pt idx="47182">
                  <c:v>0.92220000000000002</c:v>
                </c:pt>
                <c:pt idx="47183">
                  <c:v>0.94390000000000007</c:v>
                </c:pt>
                <c:pt idx="47184">
                  <c:v>0.92230000000000012</c:v>
                </c:pt>
                <c:pt idx="47185">
                  <c:v>0.89559999999999995</c:v>
                </c:pt>
                <c:pt idx="47186">
                  <c:v>0.88610000000000011</c:v>
                </c:pt>
                <c:pt idx="47187">
                  <c:v>0.87180000000000002</c:v>
                </c:pt>
                <c:pt idx="47188">
                  <c:v>0.84719999999999995</c:v>
                </c:pt>
                <c:pt idx="47189">
                  <c:v>0.85130000000000006</c:v>
                </c:pt>
                <c:pt idx="47190">
                  <c:v>0.7995000000000001</c:v>
                </c:pt>
                <c:pt idx="47191">
                  <c:v>0.79610000000000003</c:v>
                </c:pt>
                <c:pt idx="47192">
                  <c:v>0.77439999999999998</c:v>
                </c:pt>
                <c:pt idx="47193">
                  <c:v>0.79220000000000002</c:v>
                </c:pt>
                <c:pt idx="47194">
                  <c:v>0.77570000000000006</c:v>
                </c:pt>
                <c:pt idx="47195">
                  <c:v>0.75470000000000004</c:v>
                </c:pt>
                <c:pt idx="47196">
                  <c:v>0.74580000000000002</c:v>
                </c:pt>
                <c:pt idx="47197">
                  <c:v>0.73280000000000012</c:v>
                </c:pt>
                <c:pt idx="47198">
                  <c:v>0.73419999999999996</c:v>
                </c:pt>
                <c:pt idx="47199">
                  <c:v>0.72320000000000007</c:v>
                </c:pt>
                <c:pt idx="47200">
                  <c:v>0.72150000000000003</c:v>
                </c:pt>
                <c:pt idx="47201">
                  <c:v>0.72540000000000004</c:v>
                </c:pt>
                <c:pt idx="47202">
                  <c:v>0.71879999999999999</c:v>
                </c:pt>
                <c:pt idx="47203">
                  <c:v>0.70469999999999999</c:v>
                </c:pt>
                <c:pt idx="47204">
                  <c:v>0.66900000000000004</c:v>
                </c:pt>
                <c:pt idx="47205">
                  <c:v>0.66230000000000011</c:v>
                </c:pt>
                <c:pt idx="47206">
                  <c:v>0.66010000000000002</c:v>
                </c:pt>
                <c:pt idx="47207">
                  <c:v>0.65290000000000004</c:v>
                </c:pt>
                <c:pt idx="47208">
                  <c:v>0.6321</c:v>
                </c:pt>
                <c:pt idx="47209">
                  <c:v>0.61990000000000001</c:v>
                </c:pt>
                <c:pt idx="47210">
                  <c:v>0.61750000000000005</c:v>
                </c:pt>
                <c:pt idx="47211">
                  <c:v>0.62060000000000004</c:v>
                </c:pt>
                <c:pt idx="47212">
                  <c:v>0.61030000000000006</c:v>
                </c:pt>
                <c:pt idx="47213">
                  <c:v>0.5927</c:v>
                </c:pt>
                <c:pt idx="47214">
                  <c:v>0.56940000000000002</c:v>
                </c:pt>
                <c:pt idx="47215">
                  <c:v>0.58830000000000005</c:v>
                </c:pt>
                <c:pt idx="47216">
                  <c:v>0.57520000000000004</c:v>
                </c:pt>
                <c:pt idx="47217">
                  <c:v>0.56500000000000006</c:v>
                </c:pt>
                <c:pt idx="47218">
                  <c:v>0.5544</c:v>
                </c:pt>
                <c:pt idx="47219">
                  <c:v>0.53170000000000006</c:v>
                </c:pt>
                <c:pt idx="47220">
                  <c:v>0.52470000000000006</c:v>
                </c:pt>
                <c:pt idx="47221">
                  <c:v>0.52929999999999999</c:v>
                </c:pt>
                <c:pt idx="47222">
                  <c:v>0.51429999999999998</c:v>
                </c:pt>
                <c:pt idx="47223">
                  <c:v>0.51349999999999996</c:v>
                </c:pt>
                <c:pt idx="47224">
                  <c:v>0.50240000000000007</c:v>
                </c:pt>
                <c:pt idx="47225">
                  <c:v>0.5202</c:v>
                </c:pt>
                <c:pt idx="47226">
                  <c:v>0.50590000000000002</c:v>
                </c:pt>
                <c:pt idx="47227">
                  <c:v>0.48320000000000002</c:v>
                </c:pt>
                <c:pt idx="47228">
                  <c:v>0.49730000000000002</c:v>
                </c:pt>
                <c:pt idx="47229">
                  <c:v>0.46870000000000006</c:v>
                </c:pt>
                <c:pt idx="47230">
                  <c:v>0.47089999999999999</c:v>
                </c:pt>
                <c:pt idx="47231">
                  <c:v>0.47320000000000007</c:v>
                </c:pt>
                <c:pt idx="47232">
                  <c:v>0.45519999999999999</c:v>
                </c:pt>
                <c:pt idx="47233">
                  <c:v>0.45730000000000004</c:v>
                </c:pt>
                <c:pt idx="47234">
                  <c:v>0.44189999999999996</c:v>
                </c:pt>
                <c:pt idx="47235">
                  <c:v>0.45880000000000004</c:v>
                </c:pt>
                <c:pt idx="47236">
                  <c:v>0.4556</c:v>
                </c:pt>
                <c:pt idx="47237">
                  <c:v>0.439</c:v>
                </c:pt>
                <c:pt idx="47238">
                  <c:v>0.42599999999999999</c:v>
                </c:pt>
                <c:pt idx="47239">
                  <c:v>0.43540000000000001</c:v>
                </c:pt>
                <c:pt idx="47240">
                  <c:v>0.40720000000000001</c:v>
                </c:pt>
                <c:pt idx="47241">
                  <c:v>0.41520000000000001</c:v>
                </c:pt>
                <c:pt idx="47242">
                  <c:v>0.42280000000000001</c:v>
                </c:pt>
                <c:pt idx="47243">
                  <c:v>0.38740000000000002</c:v>
                </c:pt>
                <c:pt idx="47244">
                  <c:v>0.39740000000000003</c:v>
                </c:pt>
                <c:pt idx="47245">
                  <c:v>0.40220000000000006</c:v>
                </c:pt>
                <c:pt idx="47246">
                  <c:v>0.38680000000000003</c:v>
                </c:pt>
                <c:pt idx="47247">
                  <c:v>0.38650000000000007</c:v>
                </c:pt>
                <c:pt idx="47248">
                  <c:v>0.37250000000000005</c:v>
                </c:pt>
                <c:pt idx="47249">
                  <c:v>0.38430000000000003</c:v>
                </c:pt>
                <c:pt idx="47250">
                  <c:v>0.37909999999999999</c:v>
                </c:pt>
                <c:pt idx="47251">
                  <c:v>0.35699999999999998</c:v>
                </c:pt>
                <c:pt idx="47252">
                  <c:v>0.35930000000000001</c:v>
                </c:pt>
                <c:pt idx="47253">
                  <c:v>0.36470000000000002</c:v>
                </c:pt>
                <c:pt idx="47254">
                  <c:v>0.34580000000000005</c:v>
                </c:pt>
                <c:pt idx="47255">
                  <c:v>0.34910000000000002</c:v>
                </c:pt>
                <c:pt idx="47256">
                  <c:v>0.34889999999999999</c:v>
                </c:pt>
                <c:pt idx="47257">
                  <c:v>0.34540000000000004</c:v>
                </c:pt>
                <c:pt idx="47258">
                  <c:v>0.34030000000000005</c:v>
                </c:pt>
                <c:pt idx="47259">
                  <c:v>0.33830000000000005</c:v>
                </c:pt>
                <c:pt idx="47260">
                  <c:v>0.33150000000000002</c:v>
                </c:pt>
                <c:pt idx="47261">
                  <c:v>0.32500000000000001</c:v>
                </c:pt>
                <c:pt idx="47262">
                  <c:v>0.31890000000000002</c:v>
                </c:pt>
                <c:pt idx="47263">
                  <c:v>0.31360000000000005</c:v>
                </c:pt>
                <c:pt idx="47264">
                  <c:v>0.29170000000000001</c:v>
                </c:pt>
                <c:pt idx="47265">
                  <c:v>0.30630000000000002</c:v>
                </c:pt>
                <c:pt idx="47266">
                  <c:v>0.30510000000000004</c:v>
                </c:pt>
                <c:pt idx="47267">
                  <c:v>0.30070000000000002</c:v>
                </c:pt>
                <c:pt idx="47268">
                  <c:v>0.29649999999999999</c:v>
                </c:pt>
                <c:pt idx="47269">
                  <c:v>0.28989999999999999</c:v>
                </c:pt>
                <c:pt idx="47270">
                  <c:v>0.26890000000000003</c:v>
                </c:pt>
                <c:pt idx="47271">
                  <c:v>0.27460000000000001</c:v>
                </c:pt>
                <c:pt idx="47272">
                  <c:v>0.2757</c:v>
                </c:pt>
                <c:pt idx="47273">
                  <c:v>0.27150000000000002</c:v>
                </c:pt>
                <c:pt idx="47274">
                  <c:v>0.2646</c:v>
                </c:pt>
                <c:pt idx="47275">
                  <c:v>0.2651</c:v>
                </c:pt>
                <c:pt idx="47276">
                  <c:v>0.25990000000000002</c:v>
                </c:pt>
                <c:pt idx="47277">
                  <c:v>0.2576</c:v>
                </c:pt>
                <c:pt idx="47278">
                  <c:v>0.25530000000000003</c:v>
                </c:pt>
                <c:pt idx="47279">
                  <c:v>0.24960000000000002</c:v>
                </c:pt>
                <c:pt idx="47280">
                  <c:v>0.24950000000000003</c:v>
                </c:pt>
                <c:pt idx="47281">
                  <c:v>0.24670000000000003</c:v>
                </c:pt>
                <c:pt idx="47282">
                  <c:v>0.25019999999999998</c:v>
                </c:pt>
                <c:pt idx="47283">
                  <c:v>0.2525</c:v>
                </c:pt>
                <c:pt idx="47284">
                  <c:v>0.2485</c:v>
                </c:pt>
                <c:pt idx="47285">
                  <c:v>0.2412</c:v>
                </c:pt>
                <c:pt idx="47286">
                  <c:v>0.23730000000000004</c:v>
                </c:pt>
                <c:pt idx="47287">
                  <c:v>0.23530000000000004</c:v>
                </c:pt>
                <c:pt idx="47288">
                  <c:v>0.22789999999999999</c:v>
                </c:pt>
                <c:pt idx="47289">
                  <c:v>0.2263</c:v>
                </c:pt>
                <c:pt idx="47290">
                  <c:v>0.22440000000000004</c:v>
                </c:pt>
                <c:pt idx="47291">
                  <c:v>0.2223</c:v>
                </c:pt>
                <c:pt idx="47292">
                  <c:v>0.21880000000000002</c:v>
                </c:pt>
                <c:pt idx="47293">
                  <c:v>0.21309999999999998</c:v>
                </c:pt>
                <c:pt idx="47294">
                  <c:v>0.2127</c:v>
                </c:pt>
                <c:pt idx="47295">
                  <c:v>0.21299999999999999</c:v>
                </c:pt>
                <c:pt idx="47296">
                  <c:v>0.20910000000000004</c:v>
                </c:pt>
                <c:pt idx="47297">
                  <c:v>0.20350000000000001</c:v>
                </c:pt>
                <c:pt idx="47298">
                  <c:v>0.2069</c:v>
                </c:pt>
                <c:pt idx="47299">
                  <c:v>0.2082</c:v>
                </c:pt>
                <c:pt idx="47300">
                  <c:v>0.20450000000000002</c:v>
                </c:pt>
                <c:pt idx="47301">
                  <c:v>0.20080000000000001</c:v>
                </c:pt>
                <c:pt idx="47302">
                  <c:v>0.2021</c:v>
                </c:pt>
                <c:pt idx="47303">
                  <c:v>0.19340000000000002</c:v>
                </c:pt>
                <c:pt idx="47304">
                  <c:v>0.19190000000000002</c:v>
                </c:pt>
                <c:pt idx="47305">
                  <c:v>0.1898</c:v>
                </c:pt>
                <c:pt idx="47306">
                  <c:v>0.19340000000000002</c:v>
                </c:pt>
                <c:pt idx="47307">
                  <c:v>0.1905</c:v>
                </c:pt>
                <c:pt idx="47308">
                  <c:v>0.18870000000000001</c:v>
                </c:pt>
                <c:pt idx="47309">
                  <c:v>0.18460000000000001</c:v>
                </c:pt>
                <c:pt idx="47310">
                  <c:v>0.18340000000000001</c:v>
                </c:pt>
                <c:pt idx="47311">
                  <c:v>0.18320000000000003</c:v>
                </c:pt>
                <c:pt idx="47312">
                  <c:v>0.18330000000000002</c:v>
                </c:pt>
                <c:pt idx="47313">
                  <c:v>0.17880000000000001</c:v>
                </c:pt>
                <c:pt idx="47314">
                  <c:v>0.17920000000000003</c:v>
                </c:pt>
                <c:pt idx="47315">
                  <c:v>0.18090000000000001</c:v>
                </c:pt>
                <c:pt idx="47316">
                  <c:v>0.18630000000000002</c:v>
                </c:pt>
                <c:pt idx="47317">
                  <c:v>0.188</c:v>
                </c:pt>
                <c:pt idx="47318">
                  <c:v>0.1905</c:v>
                </c:pt>
                <c:pt idx="47319">
                  <c:v>0.19340000000000002</c:v>
                </c:pt>
                <c:pt idx="47320">
                  <c:v>0.19550000000000001</c:v>
                </c:pt>
                <c:pt idx="47321">
                  <c:v>0.19950000000000001</c:v>
                </c:pt>
                <c:pt idx="47322">
                  <c:v>0.19570000000000001</c:v>
                </c:pt>
                <c:pt idx="47323">
                  <c:v>0.19940000000000002</c:v>
                </c:pt>
                <c:pt idx="47324">
                  <c:v>0.20330000000000001</c:v>
                </c:pt>
                <c:pt idx="47325">
                  <c:v>0.2049</c:v>
                </c:pt>
                <c:pt idx="47326">
                  <c:v>0.20750000000000002</c:v>
                </c:pt>
                <c:pt idx="47327">
                  <c:v>0.20730000000000001</c:v>
                </c:pt>
                <c:pt idx="47328">
                  <c:v>0.21709999999999999</c:v>
                </c:pt>
                <c:pt idx="47329">
                  <c:v>0.21829999999999999</c:v>
                </c:pt>
                <c:pt idx="47330">
                  <c:v>0.2303</c:v>
                </c:pt>
                <c:pt idx="47331">
                  <c:v>0.23220000000000002</c:v>
                </c:pt>
                <c:pt idx="47332">
                  <c:v>0.23199999999999998</c:v>
                </c:pt>
                <c:pt idx="47333">
                  <c:v>0.2336</c:v>
                </c:pt>
                <c:pt idx="47334">
                  <c:v>0.24230000000000002</c:v>
                </c:pt>
                <c:pt idx="47335">
                  <c:v>0.25259999999999999</c:v>
                </c:pt>
                <c:pt idx="47336">
                  <c:v>0.25330000000000003</c:v>
                </c:pt>
                <c:pt idx="47337">
                  <c:v>0.26040000000000002</c:v>
                </c:pt>
                <c:pt idx="47338">
                  <c:v>0.26779999999999998</c:v>
                </c:pt>
                <c:pt idx="47339">
                  <c:v>0.26890000000000003</c:v>
                </c:pt>
                <c:pt idx="47340">
                  <c:v>0.27579999999999999</c:v>
                </c:pt>
                <c:pt idx="47341">
                  <c:v>0.28560000000000002</c:v>
                </c:pt>
                <c:pt idx="47342">
                  <c:v>0.2964</c:v>
                </c:pt>
                <c:pt idx="47343">
                  <c:v>0.30670000000000003</c:v>
                </c:pt>
                <c:pt idx="47344">
                  <c:v>0.30190000000000006</c:v>
                </c:pt>
                <c:pt idx="47345">
                  <c:v>0.30530000000000002</c:v>
                </c:pt>
                <c:pt idx="47346">
                  <c:v>0.32770000000000005</c:v>
                </c:pt>
                <c:pt idx="47347">
                  <c:v>0.33360000000000001</c:v>
                </c:pt>
                <c:pt idx="47348">
                  <c:v>0.33540000000000003</c:v>
                </c:pt>
                <c:pt idx="47349">
                  <c:v>0.34079999999999999</c:v>
                </c:pt>
                <c:pt idx="47350">
                  <c:v>0.34670000000000001</c:v>
                </c:pt>
                <c:pt idx="47351">
                  <c:v>0.36480000000000001</c:v>
                </c:pt>
                <c:pt idx="47352">
                  <c:v>0.37730000000000002</c:v>
                </c:pt>
                <c:pt idx="47353">
                  <c:v>0.39180000000000004</c:v>
                </c:pt>
                <c:pt idx="47354">
                  <c:v>0.40080000000000005</c:v>
                </c:pt>
                <c:pt idx="47355">
                  <c:v>0.41230000000000006</c:v>
                </c:pt>
                <c:pt idx="47356">
                  <c:v>0.42260000000000003</c:v>
                </c:pt>
                <c:pt idx="47357">
                  <c:v>0.43369999999999997</c:v>
                </c:pt>
                <c:pt idx="47358">
                  <c:v>0.4446</c:v>
                </c:pt>
                <c:pt idx="47359">
                  <c:v>0.45090000000000008</c:v>
                </c:pt>
                <c:pt idx="47360">
                  <c:v>0.44770000000000004</c:v>
                </c:pt>
                <c:pt idx="47361">
                  <c:v>0.46639999999999998</c:v>
                </c:pt>
                <c:pt idx="47362">
                  <c:v>0.48160000000000003</c:v>
                </c:pt>
                <c:pt idx="47363">
                  <c:v>0.48460000000000003</c:v>
                </c:pt>
                <c:pt idx="47364">
                  <c:v>0.50780000000000003</c:v>
                </c:pt>
                <c:pt idx="47365">
                  <c:v>0.52260000000000006</c:v>
                </c:pt>
                <c:pt idx="47366">
                  <c:v>0.54180000000000006</c:v>
                </c:pt>
                <c:pt idx="47367">
                  <c:v>0.57130000000000003</c:v>
                </c:pt>
                <c:pt idx="47368">
                  <c:v>0.5897</c:v>
                </c:pt>
                <c:pt idx="47369">
                  <c:v>0.64770000000000005</c:v>
                </c:pt>
                <c:pt idx="47370">
                  <c:v>0.64050000000000007</c:v>
                </c:pt>
                <c:pt idx="47371">
                  <c:v>0.72489999999999999</c:v>
                </c:pt>
                <c:pt idx="47372">
                  <c:v>0.73099999999999998</c:v>
                </c:pt>
                <c:pt idx="47373">
                  <c:v>0.78129999999999999</c:v>
                </c:pt>
                <c:pt idx="47374">
                  <c:v>0.78520000000000012</c:v>
                </c:pt>
                <c:pt idx="47375">
                  <c:v>0.83250000000000002</c:v>
                </c:pt>
                <c:pt idx="47376">
                  <c:v>0.88740000000000008</c:v>
                </c:pt>
                <c:pt idx="47377">
                  <c:v>0.9536</c:v>
                </c:pt>
                <c:pt idx="47378">
                  <c:v>0.99450000000000005</c:v>
                </c:pt>
                <c:pt idx="47379">
                  <c:v>1.0395000000000001</c:v>
                </c:pt>
                <c:pt idx="47380">
                  <c:v>1.0931</c:v>
                </c:pt>
                <c:pt idx="47381">
                  <c:v>1.2082000000000002</c:v>
                </c:pt>
                <c:pt idx="47382">
                  <c:v>1.3315000000000001</c:v>
                </c:pt>
                <c:pt idx="47383">
                  <c:v>1.3914</c:v>
                </c:pt>
                <c:pt idx="47384">
                  <c:v>1.7115</c:v>
                </c:pt>
                <c:pt idx="47385">
                  <c:v>2.3458000000000001</c:v>
                </c:pt>
                <c:pt idx="47386">
                  <c:v>2.4706000000000001</c:v>
                </c:pt>
                <c:pt idx="47387">
                  <c:v>2.5803000000000003</c:v>
                </c:pt>
                <c:pt idx="47388">
                  <c:v>2.7364999999999999</c:v>
                </c:pt>
                <c:pt idx="47389">
                  <c:v>2.8729</c:v>
                </c:pt>
                <c:pt idx="47390">
                  <c:v>2.8970000000000002</c:v>
                </c:pt>
                <c:pt idx="47391">
                  <c:v>2.8527000000000005</c:v>
                </c:pt>
                <c:pt idx="47392">
                  <c:v>2.7746</c:v>
                </c:pt>
                <c:pt idx="47393">
                  <c:v>2.7183000000000002</c:v>
                </c:pt>
                <c:pt idx="47394">
                  <c:v>2.331</c:v>
                </c:pt>
                <c:pt idx="47395">
                  <c:v>2.3664999999999998</c:v>
                </c:pt>
                <c:pt idx="47396">
                  <c:v>2.4989000000000003</c:v>
                </c:pt>
                <c:pt idx="47397">
                  <c:v>2.7246000000000001</c:v>
                </c:pt>
                <c:pt idx="47398">
                  <c:v>2.8302</c:v>
                </c:pt>
                <c:pt idx="47399">
                  <c:v>2.9426000000000001</c:v>
                </c:pt>
                <c:pt idx="47400">
                  <c:v>2.9923999999999999</c:v>
                </c:pt>
                <c:pt idx="47401">
                  <c:v>3.0294000000000003</c:v>
                </c:pt>
                <c:pt idx="47402">
                  <c:v>2.8914000000000004</c:v>
                </c:pt>
                <c:pt idx="47403">
                  <c:v>2.883</c:v>
                </c:pt>
                <c:pt idx="47404">
                  <c:v>2.9898000000000002</c:v>
                </c:pt>
                <c:pt idx="47405">
                  <c:v>2.9460999999999999</c:v>
                </c:pt>
                <c:pt idx="47406">
                  <c:v>3.0294000000000003</c:v>
                </c:pt>
                <c:pt idx="47407">
                  <c:v>2.9376000000000002</c:v>
                </c:pt>
                <c:pt idx="47408">
                  <c:v>2.9076000000000004</c:v>
                </c:pt>
                <c:pt idx="47409">
                  <c:v>2.7149000000000001</c:v>
                </c:pt>
                <c:pt idx="47410">
                  <c:v>2.6886000000000001</c:v>
                </c:pt>
                <c:pt idx="47411">
                  <c:v>2.6555</c:v>
                </c:pt>
                <c:pt idx="47412">
                  <c:v>2.7692000000000001</c:v>
                </c:pt>
                <c:pt idx="47413">
                  <c:v>2.7595000000000001</c:v>
                </c:pt>
                <c:pt idx="47414">
                  <c:v>2.5007999999999999</c:v>
                </c:pt>
                <c:pt idx="47415">
                  <c:v>2.2353000000000001</c:v>
                </c:pt>
                <c:pt idx="47416">
                  <c:v>2.1876000000000002</c:v>
                </c:pt>
                <c:pt idx="47417">
                  <c:v>2.2084000000000001</c:v>
                </c:pt>
                <c:pt idx="47418">
                  <c:v>2.1495000000000002</c:v>
                </c:pt>
                <c:pt idx="47419">
                  <c:v>2.1065999999999998</c:v>
                </c:pt>
                <c:pt idx="47420">
                  <c:v>2.0893999999999999</c:v>
                </c:pt>
                <c:pt idx="47421">
                  <c:v>2.0619000000000001</c:v>
                </c:pt>
                <c:pt idx="47422">
                  <c:v>2.0034000000000001</c:v>
                </c:pt>
                <c:pt idx="47423">
                  <c:v>1.9799</c:v>
                </c:pt>
                <c:pt idx="47424">
                  <c:v>2.0483000000000002</c:v>
                </c:pt>
                <c:pt idx="47425">
                  <c:v>1.9883</c:v>
                </c:pt>
                <c:pt idx="47426">
                  <c:v>1.9684000000000001</c:v>
                </c:pt>
                <c:pt idx="47427">
                  <c:v>2.1814</c:v>
                </c:pt>
                <c:pt idx="47428">
                  <c:v>2.1069</c:v>
                </c:pt>
                <c:pt idx="47429">
                  <c:v>1.9714</c:v>
                </c:pt>
                <c:pt idx="47430">
                  <c:v>1.8982000000000001</c:v>
                </c:pt>
                <c:pt idx="47431">
                  <c:v>1.8210999999999999</c:v>
                </c:pt>
                <c:pt idx="47432">
                  <c:v>1.7983000000000002</c:v>
                </c:pt>
                <c:pt idx="47433">
                  <c:v>1.7974000000000001</c:v>
                </c:pt>
                <c:pt idx="47434">
                  <c:v>1.7814000000000001</c:v>
                </c:pt>
                <c:pt idx="47435">
                  <c:v>1.7633000000000001</c:v>
                </c:pt>
                <c:pt idx="47436">
                  <c:v>1.7111999999999998</c:v>
                </c:pt>
                <c:pt idx="47437">
                  <c:v>1.6582000000000001</c:v>
                </c:pt>
                <c:pt idx="47438">
                  <c:v>1.6015999999999999</c:v>
                </c:pt>
                <c:pt idx="47439">
                  <c:v>1.4664999999999999</c:v>
                </c:pt>
                <c:pt idx="47440">
                  <c:v>1.4204000000000001</c:v>
                </c:pt>
                <c:pt idx="47441">
                  <c:v>1.3644000000000001</c:v>
                </c:pt>
                <c:pt idx="47442">
                  <c:v>1.3244</c:v>
                </c:pt>
                <c:pt idx="47443">
                  <c:v>1.274</c:v>
                </c:pt>
                <c:pt idx="47444">
                  <c:v>1.2495000000000001</c:v>
                </c:pt>
                <c:pt idx="47445">
                  <c:v>1.2510000000000001</c:v>
                </c:pt>
                <c:pt idx="47446">
                  <c:v>1.2249000000000001</c:v>
                </c:pt>
                <c:pt idx="47447">
                  <c:v>1.2023999999999999</c:v>
                </c:pt>
                <c:pt idx="47448">
                  <c:v>1.1824000000000001</c:v>
                </c:pt>
                <c:pt idx="47449">
                  <c:v>1.1821999999999999</c:v>
                </c:pt>
                <c:pt idx="47450">
                  <c:v>1.1458999999999999</c:v>
                </c:pt>
                <c:pt idx="47451">
                  <c:v>1.1275000000000002</c:v>
                </c:pt>
                <c:pt idx="47452">
                  <c:v>1.1082000000000001</c:v>
                </c:pt>
                <c:pt idx="47453">
                  <c:v>1.0890000000000002</c:v>
                </c:pt>
                <c:pt idx="47454">
                  <c:v>1.0925</c:v>
                </c:pt>
                <c:pt idx="47455">
                  <c:v>1.0644</c:v>
                </c:pt>
                <c:pt idx="47456">
                  <c:v>1.0477000000000001</c:v>
                </c:pt>
                <c:pt idx="47457">
                  <c:v>1.0059</c:v>
                </c:pt>
                <c:pt idx="47458">
                  <c:v>1.0045999999999999</c:v>
                </c:pt>
                <c:pt idx="47459">
                  <c:v>0.97360000000000013</c:v>
                </c:pt>
                <c:pt idx="47460">
                  <c:v>0.95990000000000009</c:v>
                </c:pt>
                <c:pt idx="47461">
                  <c:v>0.94110000000000005</c:v>
                </c:pt>
                <c:pt idx="47462">
                  <c:v>0.91290000000000004</c:v>
                </c:pt>
                <c:pt idx="47463">
                  <c:v>0.88550000000000006</c:v>
                </c:pt>
                <c:pt idx="47464">
                  <c:v>0.86099999999999999</c:v>
                </c:pt>
                <c:pt idx="47465">
                  <c:v>0.84529999999999994</c:v>
                </c:pt>
                <c:pt idx="47466">
                  <c:v>0.85270000000000001</c:v>
                </c:pt>
                <c:pt idx="47467">
                  <c:v>0.81230000000000002</c:v>
                </c:pt>
                <c:pt idx="47468">
                  <c:v>0.7954</c:v>
                </c:pt>
                <c:pt idx="47469">
                  <c:v>0.7883</c:v>
                </c:pt>
                <c:pt idx="47470">
                  <c:v>0.77580000000000005</c:v>
                </c:pt>
                <c:pt idx="47471">
                  <c:v>0.77090000000000003</c:v>
                </c:pt>
                <c:pt idx="47472">
                  <c:v>0.74980000000000002</c:v>
                </c:pt>
                <c:pt idx="47473">
                  <c:v>0.72500000000000009</c:v>
                </c:pt>
                <c:pt idx="47474">
                  <c:v>0.70380000000000009</c:v>
                </c:pt>
                <c:pt idx="47475">
                  <c:v>0.71340000000000003</c:v>
                </c:pt>
                <c:pt idx="47476">
                  <c:v>0.68800000000000006</c:v>
                </c:pt>
                <c:pt idx="47477">
                  <c:v>0.67560000000000009</c:v>
                </c:pt>
                <c:pt idx="47478">
                  <c:v>0.67759999999999998</c:v>
                </c:pt>
                <c:pt idx="47479">
                  <c:v>0.67910000000000004</c:v>
                </c:pt>
                <c:pt idx="47480">
                  <c:v>0.6503000000000001</c:v>
                </c:pt>
                <c:pt idx="47481">
                  <c:v>0.6462</c:v>
                </c:pt>
                <c:pt idx="47482">
                  <c:v>0.63600000000000012</c:v>
                </c:pt>
                <c:pt idx="47483">
                  <c:v>0.63690000000000002</c:v>
                </c:pt>
                <c:pt idx="47484">
                  <c:v>0.62260000000000004</c:v>
                </c:pt>
                <c:pt idx="47485">
                  <c:v>0.61850000000000005</c:v>
                </c:pt>
                <c:pt idx="47486">
                  <c:v>0.6018</c:v>
                </c:pt>
                <c:pt idx="47487">
                  <c:v>0.58150000000000002</c:v>
                </c:pt>
                <c:pt idx="47488">
                  <c:v>0.57130000000000003</c:v>
                </c:pt>
                <c:pt idx="47489">
                  <c:v>0.56669999999999998</c:v>
                </c:pt>
                <c:pt idx="47490">
                  <c:v>0.55410000000000004</c:v>
                </c:pt>
                <c:pt idx="47491">
                  <c:v>0.55380000000000007</c:v>
                </c:pt>
                <c:pt idx="47492">
                  <c:v>0.53700000000000003</c:v>
                </c:pt>
                <c:pt idx="47493">
                  <c:v>0.52800000000000002</c:v>
                </c:pt>
                <c:pt idx="47494">
                  <c:v>0.51349999999999996</c:v>
                </c:pt>
                <c:pt idx="47495">
                  <c:v>0.51180000000000003</c:v>
                </c:pt>
                <c:pt idx="47496">
                  <c:v>0.50640000000000007</c:v>
                </c:pt>
                <c:pt idx="47497">
                  <c:v>0.49290000000000006</c:v>
                </c:pt>
                <c:pt idx="47498">
                  <c:v>0.48040000000000005</c:v>
                </c:pt>
                <c:pt idx="47499">
                  <c:v>0.4718</c:v>
                </c:pt>
                <c:pt idx="47500">
                  <c:v>0.46210000000000007</c:v>
                </c:pt>
                <c:pt idx="47501">
                  <c:v>0.4677</c:v>
                </c:pt>
                <c:pt idx="47502">
                  <c:v>0.46420000000000006</c:v>
                </c:pt>
                <c:pt idx="47503">
                  <c:v>0.45</c:v>
                </c:pt>
                <c:pt idx="47504">
                  <c:v>0.42610000000000003</c:v>
                </c:pt>
                <c:pt idx="47505">
                  <c:v>0.41710000000000003</c:v>
                </c:pt>
                <c:pt idx="47506">
                  <c:v>0.41300000000000003</c:v>
                </c:pt>
                <c:pt idx="47507">
                  <c:v>0.4042</c:v>
                </c:pt>
                <c:pt idx="47508">
                  <c:v>0.41280000000000006</c:v>
                </c:pt>
                <c:pt idx="47509">
                  <c:v>0.39870000000000005</c:v>
                </c:pt>
                <c:pt idx="47510">
                  <c:v>0.41399999999999998</c:v>
                </c:pt>
                <c:pt idx="47511">
                  <c:v>0.39670000000000005</c:v>
                </c:pt>
                <c:pt idx="47512">
                  <c:v>0.4</c:v>
                </c:pt>
                <c:pt idx="47513">
                  <c:v>0.40330000000000005</c:v>
                </c:pt>
                <c:pt idx="47514">
                  <c:v>0.39490000000000003</c:v>
                </c:pt>
                <c:pt idx="47515">
                  <c:v>0.39450000000000002</c:v>
                </c:pt>
                <c:pt idx="47516">
                  <c:v>0.39319999999999999</c:v>
                </c:pt>
                <c:pt idx="47517">
                  <c:v>0.36630000000000001</c:v>
                </c:pt>
                <c:pt idx="47518">
                  <c:v>0.3614</c:v>
                </c:pt>
                <c:pt idx="47519">
                  <c:v>0.36000000000000004</c:v>
                </c:pt>
                <c:pt idx="47520">
                  <c:v>0.36110000000000003</c:v>
                </c:pt>
                <c:pt idx="47521">
                  <c:v>0.34750000000000003</c:v>
                </c:pt>
                <c:pt idx="47522">
                  <c:v>0.33690000000000003</c:v>
                </c:pt>
                <c:pt idx="47523">
                  <c:v>0.33840000000000003</c:v>
                </c:pt>
                <c:pt idx="47524">
                  <c:v>0.34010000000000001</c:v>
                </c:pt>
                <c:pt idx="47525">
                  <c:v>0.34100000000000003</c:v>
                </c:pt>
                <c:pt idx="47526">
                  <c:v>0.3271</c:v>
                </c:pt>
                <c:pt idx="47527">
                  <c:v>0.32740000000000002</c:v>
                </c:pt>
                <c:pt idx="47528">
                  <c:v>0.33390000000000003</c:v>
                </c:pt>
                <c:pt idx="47529">
                  <c:v>0.32780000000000004</c:v>
                </c:pt>
                <c:pt idx="47530">
                  <c:v>0.32100000000000001</c:v>
                </c:pt>
                <c:pt idx="47531">
                  <c:v>0.31810000000000005</c:v>
                </c:pt>
                <c:pt idx="47532">
                  <c:v>0.31459999999999999</c:v>
                </c:pt>
                <c:pt idx="47533">
                  <c:v>0.30970000000000003</c:v>
                </c:pt>
                <c:pt idx="47534">
                  <c:v>0.30280000000000001</c:v>
                </c:pt>
                <c:pt idx="47535">
                  <c:v>0.29770000000000002</c:v>
                </c:pt>
                <c:pt idx="47536">
                  <c:v>0.28399999999999997</c:v>
                </c:pt>
                <c:pt idx="47537">
                  <c:v>0.28750000000000003</c:v>
                </c:pt>
                <c:pt idx="47538">
                  <c:v>0.28439999999999999</c:v>
                </c:pt>
                <c:pt idx="47539">
                  <c:v>0.28330000000000005</c:v>
                </c:pt>
                <c:pt idx="47540">
                  <c:v>0.27750000000000002</c:v>
                </c:pt>
                <c:pt idx="47541">
                  <c:v>0.27389999999999998</c:v>
                </c:pt>
                <c:pt idx="47542">
                  <c:v>0.26579999999999998</c:v>
                </c:pt>
                <c:pt idx="47543">
                  <c:v>0.25750000000000001</c:v>
                </c:pt>
                <c:pt idx="47544">
                  <c:v>0.2606</c:v>
                </c:pt>
                <c:pt idx="47545">
                  <c:v>0.25990000000000002</c:v>
                </c:pt>
                <c:pt idx="47546">
                  <c:v>0.25910000000000005</c:v>
                </c:pt>
                <c:pt idx="47547">
                  <c:v>0.25579999999999997</c:v>
                </c:pt>
                <c:pt idx="47548">
                  <c:v>0.25320000000000004</c:v>
                </c:pt>
                <c:pt idx="47549">
                  <c:v>0.24670000000000003</c:v>
                </c:pt>
                <c:pt idx="47550">
                  <c:v>0.2419</c:v>
                </c:pt>
                <c:pt idx="47551">
                  <c:v>0.24009999999999998</c:v>
                </c:pt>
                <c:pt idx="47552">
                  <c:v>0.23550000000000001</c:v>
                </c:pt>
                <c:pt idx="47553">
                  <c:v>0.22900000000000001</c:v>
                </c:pt>
                <c:pt idx="47554">
                  <c:v>0.22240000000000004</c:v>
                </c:pt>
                <c:pt idx="47555">
                  <c:v>0.2198</c:v>
                </c:pt>
                <c:pt idx="47556">
                  <c:v>0.223</c:v>
                </c:pt>
                <c:pt idx="47557">
                  <c:v>0.2203</c:v>
                </c:pt>
                <c:pt idx="47558">
                  <c:v>0.21610000000000001</c:v>
                </c:pt>
                <c:pt idx="47559">
                  <c:v>0.21260000000000001</c:v>
                </c:pt>
                <c:pt idx="47560">
                  <c:v>0.21150000000000002</c:v>
                </c:pt>
                <c:pt idx="47561">
                  <c:v>0.21110000000000004</c:v>
                </c:pt>
                <c:pt idx="47562">
                  <c:v>0.20860000000000001</c:v>
                </c:pt>
                <c:pt idx="47563">
                  <c:v>0.20499999999999999</c:v>
                </c:pt>
                <c:pt idx="47564">
                  <c:v>0.20750000000000002</c:v>
                </c:pt>
                <c:pt idx="47565">
                  <c:v>0.20190000000000002</c:v>
                </c:pt>
                <c:pt idx="47566">
                  <c:v>0.19930000000000003</c:v>
                </c:pt>
                <c:pt idx="47567">
                  <c:v>0.1918</c:v>
                </c:pt>
                <c:pt idx="47568">
                  <c:v>0.19340000000000002</c:v>
                </c:pt>
                <c:pt idx="47569">
                  <c:v>0.19090000000000001</c:v>
                </c:pt>
                <c:pt idx="47570">
                  <c:v>0.18700000000000003</c:v>
                </c:pt>
                <c:pt idx="47571">
                  <c:v>0.18300000000000002</c:v>
                </c:pt>
                <c:pt idx="47572">
                  <c:v>0.1827</c:v>
                </c:pt>
                <c:pt idx="47573">
                  <c:v>0.18100000000000002</c:v>
                </c:pt>
                <c:pt idx="47574">
                  <c:v>0.17580000000000001</c:v>
                </c:pt>
                <c:pt idx="47575">
                  <c:v>0.17630000000000001</c:v>
                </c:pt>
                <c:pt idx="47576">
                  <c:v>0.17620000000000002</c:v>
                </c:pt>
                <c:pt idx="47577">
                  <c:v>0.17280000000000001</c:v>
                </c:pt>
                <c:pt idx="47578">
                  <c:v>0.16870000000000002</c:v>
                </c:pt>
                <c:pt idx="47579">
                  <c:v>0.16690000000000002</c:v>
                </c:pt>
                <c:pt idx="47580">
                  <c:v>0.16500000000000001</c:v>
                </c:pt>
                <c:pt idx="47581">
                  <c:v>0.16490000000000002</c:v>
                </c:pt>
                <c:pt idx="47582">
                  <c:v>0.16950000000000001</c:v>
                </c:pt>
                <c:pt idx="47583">
                  <c:v>0.16820000000000002</c:v>
                </c:pt>
                <c:pt idx="47584">
                  <c:v>0.1623</c:v>
                </c:pt>
                <c:pt idx="47585">
                  <c:v>0.1603</c:v>
                </c:pt>
                <c:pt idx="47586">
                  <c:v>0.15560000000000002</c:v>
                </c:pt>
                <c:pt idx="47587">
                  <c:v>0.1547</c:v>
                </c:pt>
                <c:pt idx="47588">
                  <c:v>0.15110000000000001</c:v>
                </c:pt>
                <c:pt idx="47589">
                  <c:v>0.14650000000000002</c:v>
                </c:pt>
                <c:pt idx="47590">
                  <c:v>0.14610000000000001</c:v>
                </c:pt>
                <c:pt idx="47591">
                  <c:v>0.1472</c:v>
                </c:pt>
                <c:pt idx="47592">
                  <c:v>0.1474</c:v>
                </c:pt>
                <c:pt idx="47593">
                  <c:v>0.14699999999999999</c:v>
                </c:pt>
                <c:pt idx="47594">
                  <c:v>0.14660000000000001</c:v>
                </c:pt>
                <c:pt idx="47595">
                  <c:v>0.14370000000000002</c:v>
                </c:pt>
                <c:pt idx="47596">
                  <c:v>0.1419</c:v>
                </c:pt>
                <c:pt idx="47597">
                  <c:v>0.1404</c:v>
                </c:pt>
                <c:pt idx="47598">
                  <c:v>0.14050000000000001</c:v>
                </c:pt>
                <c:pt idx="47599">
                  <c:v>0.1419</c:v>
                </c:pt>
                <c:pt idx="47600">
                  <c:v>0.1419</c:v>
                </c:pt>
                <c:pt idx="47601">
                  <c:v>0.1421</c:v>
                </c:pt>
                <c:pt idx="47602">
                  <c:v>0.1404</c:v>
                </c:pt>
                <c:pt idx="47603">
                  <c:v>0.1421</c:v>
                </c:pt>
                <c:pt idx="47604">
                  <c:v>0.14410000000000001</c:v>
                </c:pt>
                <c:pt idx="47605">
                  <c:v>0.14560000000000001</c:v>
                </c:pt>
                <c:pt idx="47606">
                  <c:v>0.14799999999999999</c:v>
                </c:pt>
                <c:pt idx="47607">
                  <c:v>0.14960000000000001</c:v>
                </c:pt>
                <c:pt idx="47608">
                  <c:v>0.15180000000000002</c:v>
                </c:pt>
                <c:pt idx="47609">
                  <c:v>0.15570000000000001</c:v>
                </c:pt>
                <c:pt idx="47610">
                  <c:v>0.15760000000000002</c:v>
                </c:pt>
                <c:pt idx="47611">
                  <c:v>0.1585</c:v>
                </c:pt>
                <c:pt idx="47612">
                  <c:v>0.16040000000000001</c:v>
                </c:pt>
                <c:pt idx="47613">
                  <c:v>0.16439999999999999</c:v>
                </c:pt>
                <c:pt idx="47614">
                  <c:v>0.16490000000000002</c:v>
                </c:pt>
                <c:pt idx="47615">
                  <c:v>0.16850000000000001</c:v>
                </c:pt>
                <c:pt idx="47616">
                  <c:v>0.1767</c:v>
                </c:pt>
                <c:pt idx="47617">
                  <c:v>0.17710000000000001</c:v>
                </c:pt>
                <c:pt idx="47618">
                  <c:v>0.17620000000000002</c:v>
                </c:pt>
                <c:pt idx="47619">
                  <c:v>0.17949999999999999</c:v>
                </c:pt>
                <c:pt idx="47620">
                  <c:v>0.18330000000000002</c:v>
                </c:pt>
                <c:pt idx="47621">
                  <c:v>0.19230000000000003</c:v>
                </c:pt>
                <c:pt idx="47622">
                  <c:v>0.189</c:v>
                </c:pt>
                <c:pt idx="47623">
                  <c:v>0.19510000000000002</c:v>
                </c:pt>
                <c:pt idx="47624">
                  <c:v>0.19990000000000002</c:v>
                </c:pt>
                <c:pt idx="47625">
                  <c:v>0.2016</c:v>
                </c:pt>
                <c:pt idx="47626">
                  <c:v>0.2029</c:v>
                </c:pt>
                <c:pt idx="47627">
                  <c:v>0.20630000000000004</c:v>
                </c:pt>
                <c:pt idx="47628">
                  <c:v>0.21480000000000002</c:v>
                </c:pt>
                <c:pt idx="47629">
                  <c:v>0.21829999999999999</c:v>
                </c:pt>
                <c:pt idx="47630">
                  <c:v>0.22320000000000004</c:v>
                </c:pt>
                <c:pt idx="47631">
                  <c:v>0.223</c:v>
                </c:pt>
                <c:pt idx="47632">
                  <c:v>0.23210000000000003</c:v>
                </c:pt>
                <c:pt idx="47633">
                  <c:v>0.23420000000000002</c:v>
                </c:pt>
                <c:pt idx="47634">
                  <c:v>0.24910000000000002</c:v>
                </c:pt>
                <c:pt idx="47635">
                  <c:v>0.26280000000000003</c:v>
                </c:pt>
                <c:pt idx="47636">
                  <c:v>0.28110000000000002</c:v>
                </c:pt>
                <c:pt idx="47637">
                  <c:v>0.28589999999999999</c:v>
                </c:pt>
                <c:pt idx="47638">
                  <c:v>0.29049999999999998</c:v>
                </c:pt>
                <c:pt idx="47639">
                  <c:v>0.29420000000000002</c:v>
                </c:pt>
                <c:pt idx="47640">
                  <c:v>0.31380000000000002</c:v>
                </c:pt>
                <c:pt idx="47641">
                  <c:v>0.34150000000000003</c:v>
                </c:pt>
                <c:pt idx="47642">
                  <c:v>0.33960000000000001</c:v>
                </c:pt>
                <c:pt idx="47643">
                  <c:v>0.34570000000000001</c:v>
                </c:pt>
                <c:pt idx="47644">
                  <c:v>0.37730000000000002</c:v>
                </c:pt>
                <c:pt idx="47645">
                  <c:v>0.39280000000000004</c:v>
                </c:pt>
                <c:pt idx="47646">
                  <c:v>0.3972</c:v>
                </c:pt>
                <c:pt idx="47647">
                  <c:v>0.43250000000000005</c:v>
                </c:pt>
                <c:pt idx="47648">
                  <c:v>0.44420000000000004</c:v>
                </c:pt>
                <c:pt idx="47649">
                  <c:v>0.47640000000000005</c:v>
                </c:pt>
                <c:pt idx="47650">
                  <c:v>0.52329999999999999</c:v>
                </c:pt>
                <c:pt idx="47651">
                  <c:v>0.52160000000000006</c:v>
                </c:pt>
                <c:pt idx="47652">
                  <c:v>0.54400000000000004</c:v>
                </c:pt>
                <c:pt idx="47653">
                  <c:v>0.58899999999999997</c:v>
                </c:pt>
                <c:pt idx="47654">
                  <c:v>0.56210000000000004</c:v>
                </c:pt>
                <c:pt idx="47655">
                  <c:v>0.56379999999999997</c:v>
                </c:pt>
                <c:pt idx="47656">
                  <c:v>0.60380000000000011</c:v>
                </c:pt>
                <c:pt idx="47657">
                  <c:v>0.56940000000000002</c:v>
                </c:pt>
                <c:pt idx="47658">
                  <c:v>0.63330000000000009</c:v>
                </c:pt>
                <c:pt idx="47659">
                  <c:v>0.64829999999999999</c:v>
                </c:pt>
                <c:pt idx="47660">
                  <c:v>0.58830000000000005</c:v>
                </c:pt>
                <c:pt idx="47661">
                  <c:v>0.59210000000000007</c:v>
                </c:pt>
                <c:pt idx="47662">
                  <c:v>0.64720000000000011</c:v>
                </c:pt>
                <c:pt idx="47663">
                  <c:v>0.64829999999999999</c:v>
                </c:pt>
                <c:pt idx="47664">
                  <c:v>0.64360000000000006</c:v>
                </c:pt>
                <c:pt idx="47665">
                  <c:v>0.65960000000000008</c:v>
                </c:pt>
                <c:pt idx="47666">
                  <c:v>0.6694</c:v>
                </c:pt>
                <c:pt idx="47667">
                  <c:v>0.69569999999999999</c:v>
                </c:pt>
                <c:pt idx="47668">
                  <c:v>0.68840000000000012</c:v>
                </c:pt>
                <c:pt idx="47669">
                  <c:v>0.71820000000000006</c:v>
                </c:pt>
                <c:pt idx="47670">
                  <c:v>0.74470000000000003</c:v>
                </c:pt>
                <c:pt idx="47671">
                  <c:v>0.77760000000000007</c:v>
                </c:pt>
                <c:pt idx="47672">
                  <c:v>0.83520000000000005</c:v>
                </c:pt>
                <c:pt idx="47673">
                  <c:v>0.88070000000000004</c:v>
                </c:pt>
                <c:pt idx="47674">
                  <c:v>0.91790000000000005</c:v>
                </c:pt>
                <c:pt idx="47675">
                  <c:v>0.9587</c:v>
                </c:pt>
                <c:pt idx="47676">
                  <c:v>1.0012000000000001</c:v>
                </c:pt>
                <c:pt idx="47677">
                  <c:v>1.3534000000000002</c:v>
                </c:pt>
                <c:pt idx="47678">
                  <c:v>1.3446</c:v>
                </c:pt>
                <c:pt idx="47679">
                  <c:v>1.4002000000000001</c:v>
                </c:pt>
                <c:pt idx="47680">
                  <c:v>1.3639000000000001</c:v>
                </c:pt>
                <c:pt idx="47681">
                  <c:v>1.4028</c:v>
                </c:pt>
                <c:pt idx="47682">
                  <c:v>1.4073000000000002</c:v>
                </c:pt>
                <c:pt idx="47683">
                  <c:v>1.4465000000000001</c:v>
                </c:pt>
                <c:pt idx="47684">
                  <c:v>1.4683999999999999</c:v>
                </c:pt>
                <c:pt idx="47685">
                  <c:v>1.5138</c:v>
                </c:pt>
                <c:pt idx="47686">
                  <c:v>1.5909000000000002</c:v>
                </c:pt>
                <c:pt idx="47687">
                  <c:v>1.6178000000000001</c:v>
                </c:pt>
                <c:pt idx="47688">
                  <c:v>1.7009000000000001</c:v>
                </c:pt>
                <c:pt idx="47689">
                  <c:v>1.7971000000000001</c:v>
                </c:pt>
                <c:pt idx="47690">
                  <c:v>1.9428000000000001</c:v>
                </c:pt>
                <c:pt idx="47691">
                  <c:v>2.0122</c:v>
                </c:pt>
                <c:pt idx="47692">
                  <c:v>2.0219999999999998</c:v>
                </c:pt>
                <c:pt idx="47693">
                  <c:v>2.0135000000000001</c:v>
                </c:pt>
                <c:pt idx="47694">
                  <c:v>2.0811000000000002</c:v>
                </c:pt>
                <c:pt idx="47695">
                  <c:v>2.1396000000000002</c:v>
                </c:pt>
                <c:pt idx="47696">
                  <c:v>2.1175000000000002</c:v>
                </c:pt>
                <c:pt idx="47697">
                  <c:v>2.1171000000000002</c:v>
                </c:pt>
                <c:pt idx="47698">
                  <c:v>2.1217999999999999</c:v>
                </c:pt>
                <c:pt idx="47699">
                  <c:v>2.0981000000000001</c:v>
                </c:pt>
                <c:pt idx="47700">
                  <c:v>2.0855000000000001</c:v>
                </c:pt>
                <c:pt idx="47701">
                  <c:v>2.0969000000000002</c:v>
                </c:pt>
                <c:pt idx="47702">
                  <c:v>2.1050999999999997</c:v>
                </c:pt>
                <c:pt idx="47703">
                  <c:v>2.1102000000000003</c:v>
                </c:pt>
                <c:pt idx="47704">
                  <c:v>2.1122000000000001</c:v>
                </c:pt>
                <c:pt idx="47705">
                  <c:v>2.0829</c:v>
                </c:pt>
                <c:pt idx="47706">
                  <c:v>2.0836000000000001</c:v>
                </c:pt>
                <c:pt idx="47707">
                  <c:v>2.0653000000000001</c:v>
                </c:pt>
                <c:pt idx="47708">
                  <c:v>2.0188999999999999</c:v>
                </c:pt>
                <c:pt idx="47709">
                  <c:v>2.0085000000000002</c:v>
                </c:pt>
                <c:pt idx="47710">
                  <c:v>1.9728000000000003</c:v>
                </c:pt>
                <c:pt idx="47711">
                  <c:v>1.9104000000000001</c:v>
                </c:pt>
                <c:pt idx="47712">
                  <c:v>1.9432</c:v>
                </c:pt>
                <c:pt idx="47713">
                  <c:v>1.9346000000000001</c:v>
                </c:pt>
                <c:pt idx="47714">
                  <c:v>1.9532</c:v>
                </c:pt>
                <c:pt idx="47715">
                  <c:v>1.9245000000000001</c:v>
                </c:pt>
                <c:pt idx="47716">
                  <c:v>1.8585000000000003</c:v>
                </c:pt>
                <c:pt idx="47717">
                  <c:v>1.8772</c:v>
                </c:pt>
                <c:pt idx="47718">
                  <c:v>1.8820000000000001</c:v>
                </c:pt>
                <c:pt idx="47719">
                  <c:v>1.8413000000000002</c:v>
                </c:pt>
                <c:pt idx="47720">
                  <c:v>1.8218000000000001</c:v>
                </c:pt>
                <c:pt idx="47721">
                  <c:v>1.7545000000000002</c:v>
                </c:pt>
                <c:pt idx="47722">
                  <c:v>1.7096</c:v>
                </c:pt>
                <c:pt idx="47723">
                  <c:v>1.6196999999999999</c:v>
                </c:pt>
                <c:pt idx="47724">
                  <c:v>1.6297999999999999</c:v>
                </c:pt>
                <c:pt idx="47725">
                  <c:v>1.6256000000000002</c:v>
                </c:pt>
                <c:pt idx="47726">
                  <c:v>1.4682000000000002</c:v>
                </c:pt>
                <c:pt idx="47727">
                  <c:v>1.3992000000000002</c:v>
                </c:pt>
                <c:pt idx="47728">
                  <c:v>1.36</c:v>
                </c:pt>
                <c:pt idx="47729">
                  <c:v>1.306</c:v>
                </c:pt>
                <c:pt idx="47730">
                  <c:v>1.2564000000000002</c:v>
                </c:pt>
                <c:pt idx="47731">
                  <c:v>1.2228000000000001</c:v>
                </c:pt>
                <c:pt idx="47732">
                  <c:v>1.1458000000000002</c:v>
                </c:pt>
                <c:pt idx="47733">
                  <c:v>1.0922000000000001</c:v>
                </c:pt>
                <c:pt idx="47734">
                  <c:v>1.0551999999999999</c:v>
                </c:pt>
                <c:pt idx="47735">
                  <c:v>1.0269999999999999</c:v>
                </c:pt>
                <c:pt idx="47736">
                  <c:v>1.0076000000000001</c:v>
                </c:pt>
                <c:pt idx="47737">
                  <c:v>0.93310000000000004</c:v>
                </c:pt>
                <c:pt idx="47738">
                  <c:v>0.90120000000000011</c:v>
                </c:pt>
                <c:pt idx="47739">
                  <c:v>0.87480000000000002</c:v>
                </c:pt>
                <c:pt idx="47740">
                  <c:v>0.84600000000000009</c:v>
                </c:pt>
                <c:pt idx="47741">
                  <c:v>0.86630000000000007</c:v>
                </c:pt>
                <c:pt idx="47742">
                  <c:v>0.8306</c:v>
                </c:pt>
                <c:pt idx="47743">
                  <c:v>0.79</c:v>
                </c:pt>
                <c:pt idx="47744">
                  <c:v>0.7743000000000001</c:v>
                </c:pt>
                <c:pt idx="47745">
                  <c:v>0.76180000000000003</c:v>
                </c:pt>
                <c:pt idx="47746">
                  <c:v>0.73940000000000006</c:v>
                </c:pt>
                <c:pt idx="47747">
                  <c:v>0.73370000000000002</c:v>
                </c:pt>
                <c:pt idx="47748">
                  <c:v>0.72500000000000009</c:v>
                </c:pt>
                <c:pt idx="47749">
                  <c:v>0.70810000000000006</c:v>
                </c:pt>
                <c:pt idx="47750">
                  <c:v>0.69370000000000009</c:v>
                </c:pt>
                <c:pt idx="47751">
                  <c:v>0.67240000000000011</c:v>
                </c:pt>
                <c:pt idx="47752">
                  <c:v>0.65240000000000009</c:v>
                </c:pt>
                <c:pt idx="47753">
                  <c:v>0.64060000000000006</c:v>
                </c:pt>
                <c:pt idx="47754">
                  <c:v>0.62050000000000005</c:v>
                </c:pt>
                <c:pt idx="47755">
                  <c:v>0.60919999999999996</c:v>
                </c:pt>
                <c:pt idx="47756">
                  <c:v>0.59809999999999997</c:v>
                </c:pt>
                <c:pt idx="47757">
                  <c:v>0.58360000000000001</c:v>
                </c:pt>
                <c:pt idx="47758">
                  <c:v>0.57579999999999998</c:v>
                </c:pt>
                <c:pt idx="47759">
                  <c:v>0.55740000000000001</c:v>
                </c:pt>
                <c:pt idx="47760">
                  <c:v>0.54800000000000004</c:v>
                </c:pt>
                <c:pt idx="47761">
                  <c:v>0.53630000000000011</c:v>
                </c:pt>
                <c:pt idx="47762">
                  <c:v>0.52160000000000006</c:v>
                </c:pt>
                <c:pt idx="47763">
                  <c:v>0.5111</c:v>
                </c:pt>
                <c:pt idx="47764">
                  <c:v>0.50480000000000003</c:v>
                </c:pt>
                <c:pt idx="47765">
                  <c:v>0.48849999999999999</c:v>
                </c:pt>
                <c:pt idx="47766">
                  <c:v>0.47820000000000001</c:v>
                </c:pt>
                <c:pt idx="47767">
                  <c:v>0.46810000000000002</c:v>
                </c:pt>
                <c:pt idx="47768">
                  <c:v>0.45130000000000003</c:v>
                </c:pt>
                <c:pt idx="47769">
                  <c:v>0.44140000000000001</c:v>
                </c:pt>
                <c:pt idx="47770">
                  <c:v>0.43690000000000001</c:v>
                </c:pt>
                <c:pt idx="47771">
                  <c:v>0.42520000000000002</c:v>
                </c:pt>
                <c:pt idx="47772">
                  <c:v>0.41650000000000004</c:v>
                </c:pt>
                <c:pt idx="47773">
                  <c:v>0.40510000000000002</c:v>
                </c:pt>
                <c:pt idx="47774">
                  <c:v>0.40560000000000002</c:v>
                </c:pt>
                <c:pt idx="47775">
                  <c:v>0.39650000000000002</c:v>
                </c:pt>
                <c:pt idx="47776">
                  <c:v>0.38700000000000001</c:v>
                </c:pt>
                <c:pt idx="47777">
                  <c:v>0.38190000000000002</c:v>
                </c:pt>
                <c:pt idx="47778">
                  <c:v>0.37540000000000001</c:v>
                </c:pt>
                <c:pt idx="47779">
                  <c:v>0.36990000000000001</c:v>
                </c:pt>
                <c:pt idx="47780">
                  <c:v>0.36180000000000001</c:v>
                </c:pt>
                <c:pt idx="47781">
                  <c:v>0.35230000000000006</c:v>
                </c:pt>
                <c:pt idx="47782">
                  <c:v>0.34670000000000001</c:v>
                </c:pt>
                <c:pt idx="47783">
                  <c:v>0.3392</c:v>
                </c:pt>
                <c:pt idx="47784">
                  <c:v>0.33119999999999999</c:v>
                </c:pt>
                <c:pt idx="47785">
                  <c:v>0.32770000000000005</c:v>
                </c:pt>
                <c:pt idx="47786">
                  <c:v>0.31980000000000003</c:v>
                </c:pt>
                <c:pt idx="47787">
                  <c:v>0.313</c:v>
                </c:pt>
                <c:pt idx="47788">
                  <c:v>0.30980000000000002</c:v>
                </c:pt>
                <c:pt idx="47789">
                  <c:v>0.3009</c:v>
                </c:pt>
                <c:pt idx="47790">
                  <c:v>0.29550000000000004</c:v>
                </c:pt>
                <c:pt idx="47791">
                  <c:v>0.28750000000000003</c:v>
                </c:pt>
                <c:pt idx="47792">
                  <c:v>0.28239999999999998</c:v>
                </c:pt>
                <c:pt idx="47793">
                  <c:v>0.27730000000000005</c:v>
                </c:pt>
                <c:pt idx="47794">
                  <c:v>0.27660000000000001</c:v>
                </c:pt>
                <c:pt idx="47795">
                  <c:v>0.2702</c:v>
                </c:pt>
                <c:pt idx="47796">
                  <c:v>0.26650000000000001</c:v>
                </c:pt>
                <c:pt idx="47797">
                  <c:v>0.26110000000000005</c:v>
                </c:pt>
                <c:pt idx="47798">
                  <c:v>0.25219999999999998</c:v>
                </c:pt>
                <c:pt idx="47799">
                  <c:v>0.24700000000000003</c:v>
                </c:pt>
                <c:pt idx="47800">
                  <c:v>0.24390000000000001</c:v>
                </c:pt>
                <c:pt idx="47801">
                  <c:v>0.23490000000000003</c:v>
                </c:pt>
                <c:pt idx="47802">
                  <c:v>0.2364</c:v>
                </c:pt>
                <c:pt idx="47803">
                  <c:v>0.22589999999999999</c:v>
                </c:pt>
                <c:pt idx="47804">
                  <c:v>0.22070000000000001</c:v>
                </c:pt>
                <c:pt idx="47805">
                  <c:v>0.2195</c:v>
                </c:pt>
                <c:pt idx="47806">
                  <c:v>0.20950000000000002</c:v>
                </c:pt>
                <c:pt idx="47807">
                  <c:v>0.20810000000000001</c:v>
                </c:pt>
                <c:pt idx="47808">
                  <c:v>0.20369999999999999</c:v>
                </c:pt>
                <c:pt idx="47809">
                  <c:v>0.19710000000000003</c:v>
                </c:pt>
                <c:pt idx="47810">
                  <c:v>0.19390000000000002</c:v>
                </c:pt>
                <c:pt idx="47811">
                  <c:v>0.19170000000000001</c:v>
                </c:pt>
                <c:pt idx="47812">
                  <c:v>0.18759999999999999</c:v>
                </c:pt>
                <c:pt idx="47813">
                  <c:v>0.18870000000000001</c:v>
                </c:pt>
                <c:pt idx="47814">
                  <c:v>0.18840000000000001</c:v>
                </c:pt>
                <c:pt idx="47815">
                  <c:v>0.18240000000000001</c:v>
                </c:pt>
                <c:pt idx="47816">
                  <c:v>0.17960000000000001</c:v>
                </c:pt>
                <c:pt idx="47817">
                  <c:v>0.1716</c:v>
                </c:pt>
                <c:pt idx="47818">
                  <c:v>0.16390000000000002</c:v>
                </c:pt>
                <c:pt idx="47819">
                  <c:v>0.16650000000000001</c:v>
                </c:pt>
                <c:pt idx="47820">
                  <c:v>0.16620000000000001</c:v>
                </c:pt>
                <c:pt idx="47821">
                  <c:v>0.16070000000000001</c:v>
                </c:pt>
                <c:pt idx="47822">
                  <c:v>0.15800000000000003</c:v>
                </c:pt>
                <c:pt idx="47823">
                  <c:v>0.1537</c:v>
                </c:pt>
                <c:pt idx="47824">
                  <c:v>0.1479</c:v>
                </c:pt>
                <c:pt idx="47825">
                  <c:v>0.14360000000000001</c:v>
                </c:pt>
                <c:pt idx="47826">
                  <c:v>0.13930000000000001</c:v>
                </c:pt>
                <c:pt idx="47827">
                  <c:v>0.13740000000000002</c:v>
                </c:pt>
                <c:pt idx="47828">
                  <c:v>0.13700000000000001</c:v>
                </c:pt>
                <c:pt idx="47829">
                  <c:v>0.13640000000000002</c:v>
                </c:pt>
                <c:pt idx="47830">
                  <c:v>0.13109999999999999</c:v>
                </c:pt>
                <c:pt idx="47831">
                  <c:v>0.12870000000000001</c:v>
                </c:pt>
                <c:pt idx="47832">
                  <c:v>0.12480000000000001</c:v>
                </c:pt>
                <c:pt idx="47833">
                  <c:v>0.1226</c:v>
                </c:pt>
                <c:pt idx="47834">
                  <c:v>0.12050000000000001</c:v>
                </c:pt>
                <c:pt idx="47835">
                  <c:v>0.11990000000000001</c:v>
                </c:pt>
                <c:pt idx="47836">
                  <c:v>0.1178</c:v>
                </c:pt>
                <c:pt idx="47837">
                  <c:v>0.11230000000000001</c:v>
                </c:pt>
                <c:pt idx="47838">
                  <c:v>0.1085</c:v>
                </c:pt>
                <c:pt idx="47839">
                  <c:v>0.10970000000000001</c:v>
                </c:pt>
                <c:pt idx="47840">
                  <c:v>0.10780000000000001</c:v>
                </c:pt>
                <c:pt idx="47841">
                  <c:v>0.1061</c:v>
                </c:pt>
                <c:pt idx="47842">
                  <c:v>0.1038</c:v>
                </c:pt>
                <c:pt idx="47843">
                  <c:v>0.10020000000000001</c:v>
                </c:pt>
                <c:pt idx="47844">
                  <c:v>9.8400000000000001E-2</c:v>
                </c:pt>
                <c:pt idx="47845">
                  <c:v>9.4500000000000001E-2</c:v>
                </c:pt>
                <c:pt idx="47846">
                  <c:v>9.6100000000000005E-2</c:v>
                </c:pt>
                <c:pt idx="47847">
                  <c:v>9.6000000000000002E-2</c:v>
                </c:pt>
                <c:pt idx="47848">
                  <c:v>9.5500000000000002E-2</c:v>
                </c:pt>
                <c:pt idx="47849">
                  <c:v>9.5299999999999996E-2</c:v>
                </c:pt>
                <c:pt idx="47850">
                  <c:v>9.0200000000000002E-2</c:v>
                </c:pt>
                <c:pt idx="47851">
                  <c:v>8.6699999999999999E-2</c:v>
                </c:pt>
                <c:pt idx="47852">
                  <c:v>8.8300000000000003E-2</c:v>
                </c:pt>
                <c:pt idx="47853">
                  <c:v>8.9600000000000013E-2</c:v>
                </c:pt>
                <c:pt idx="47854">
                  <c:v>8.9600000000000013E-2</c:v>
                </c:pt>
                <c:pt idx="47855">
                  <c:v>8.9600000000000013E-2</c:v>
                </c:pt>
                <c:pt idx="47856">
                  <c:v>8.7600000000000011E-2</c:v>
                </c:pt>
                <c:pt idx="47857">
                  <c:v>8.3900000000000002E-2</c:v>
                </c:pt>
                <c:pt idx="47858">
                  <c:v>8.0700000000000008E-2</c:v>
                </c:pt>
                <c:pt idx="47859">
                  <c:v>8.0400000000000013E-2</c:v>
                </c:pt>
                <c:pt idx="47860">
                  <c:v>7.8500000000000014E-2</c:v>
                </c:pt>
                <c:pt idx="47861">
                  <c:v>7.51E-2</c:v>
                </c:pt>
                <c:pt idx="47862">
                  <c:v>7.6500000000000012E-2</c:v>
                </c:pt>
                <c:pt idx="47863">
                  <c:v>7.3099999999999998E-2</c:v>
                </c:pt>
                <c:pt idx="47864">
                  <c:v>7.4900000000000008E-2</c:v>
                </c:pt>
                <c:pt idx="47865">
                  <c:v>7.6100000000000001E-2</c:v>
                </c:pt>
                <c:pt idx="47866">
                  <c:v>7.7500000000000013E-2</c:v>
                </c:pt>
                <c:pt idx="47867">
                  <c:v>8.2600000000000007E-2</c:v>
                </c:pt>
                <c:pt idx="47868">
                  <c:v>8.5699999999999998E-2</c:v>
                </c:pt>
                <c:pt idx="47869">
                  <c:v>8.8700000000000001E-2</c:v>
                </c:pt>
                <c:pt idx="47870">
                  <c:v>8.5600000000000009E-2</c:v>
                </c:pt>
                <c:pt idx="47871">
                  <c:v>8.2199999999999995E-2</c:v>
                </c:pt>
                <c:pt idx="47872">
                  <c:v>7.9000000000000015E-2</c:v>
                </c:pt>
                <c:pt idx="47873">
                  <c:v>7.9100000000000004E-2</c:v>
                </c:pt>
                <c:pt idx="47874">
                  <c:v>8.2500000000000004E-2</c:v>
                </c:pt>
                <c:pt idx="47875">
                  <c:v>8.77E-2</c:v>
                </c:pt>
                <c:pt idx="47876">
                  <c:v>9.1400000000000009E-2</c:v>
                </c:pt>
                <c:pt idx="47877">
                  <c:v>9.3300000000000008E-2</c:v>
                </c:pt>
                <c:pt idx="47878">
                  <c:v>9.5200000000000007E-2</c:v>
                </c:pt>
                <c:pt idx="47879">
                  <c:v>9.5700000000000007E-2</c:v>
                </c:pt>
                <c:pt idx="47880">
                  <c:v>9.9100000000000008E-2</c:v>
                </c:pt>
                <c:pt idx="47881">
                  <c:v>0.1011</c:v>
                </c:pt>
                <c:pt idx="47882">
                  <c:v>9.98E-2</c:v>
                </c:pt>
                <c:pt idx="47883">
                  <c:v>9.8299999999999998E-2</c:v>
                </c:pt>
                <c:pt idx="47884">
                  <c:v>9.8600000000000007E-2</c:v>
                </c:pt>
                <c:pt idx="47885">
                  <c:v>0.10049999999999999</c:v>
                </c:pt>
                <c:pt idx="47886">
                  <c:v>0.10089999999999999</c:v>
                </c:pt>
                <c:pt idx="47887">
                  <c:v>0.1048</c:v>
                </c:pt>
                <c:pt idx="47888">
                  <c:v>0.10660000000000001</c:v>
                </c:pt>
                <c:pt idx="47889">
                  <c:v>0.1087</c:v>
                </c:pt>
                <c:pt idx="47890">
                  <c:v>0.1128</c:v>
                </c:pt>
                <c:pt idx="47891">
                  <c:v>0.11459999999999999</c:v>
                </c:pt>
                <c:pt idx="47892">
                  <c:v>0.11160000000000002</c:v>
                </c:pt>
                <c:pt idx="47893">
                  <c:v>0.11040000000000001</c:v>
                </c:pt>
                <c:pt idx="47894">
                  <c:v>0.11410000000000001</c:v>
                </c:pt>
                <c:pt idx="47895">
                  <c:v>0.11970000000000001</c:v>
                </c:pt>
                <c:pt idx="47896">
                  <c:v>0.122</c:v>
                </c:pt>
                <c:pt idx="47897">
                  <c:v>0.12180000000000001</c:v>
                </c:pt>
                <c:pt idx="47898">
                  <c:v>0.1242</c:v>
                </c:pt>
                <c:pt idx="47899">
                  <c:v>0.12970000000000001</c:v>
                </c:pt>
                <c:pt idx="47900">
                  <c:v>0.13340000000000002</c:v>
                </c:pt>
                <c:pt idx="47901">
                  <c:v>0.1353</c:v>
                </c:pt>
                <c:pt idx="47902">
                  <c:v>0.1389</c:v>
                </c:pt>
                <c:pt idx="47903">
                  <c:v>0.14280000000000001</c:v>
                </c:pt>
                <c:pt idx="47904">
                  <c:v>0.14480000000000001</c:v>
                </c:pt>
                <c:pt idx="47905">
                  <c:v>0.14630000000000001</c:v>
                </c:pt>
                <c:pt idx="47906">
                  <c:v>0.14799999999999999</c:v>
                </c:pt>
                <c:pt idx="47907">
                  <c:v>0.15029999999999999</c:v>
                </c:pt>
                <c:pt idx="47908">
                  <c:v>0.1522</c:v>
                </c:pt>
                <c:pt idx="47909">
                  <c:v>0.1547</c:v>
                </c:pt>
                <c:pt idx="47910">
                  <c:v>0.15500000000000003</c:v>
                </c:pt>
                <c:pt idx="47911">
                  <c:v>0.15540000000000001</c:v>
                </c:pt>
                <c:pt idx="47912">
                  <c:v>0.1573</c:v>
                </c:pt>
                <c:pt idx="47913">
                  <c:v>0.15790000000000001</c:v>
                </c:pt>
                <c:pt idx="47914">
                  <c:v>0.15790000000000001</c:v>
                </c:pt>
                <c:pt idx="47915">
                  <c:v>0.15800000000000003</c:v>
                </c:pt>
                <c:pt idx="47916">
                  <c:v>0.16010000000000002</c:v>
                </c:pt>
                <c:pt idx="47917">
                  <c:v>0.16020000000000001</c:v>
                </c:pt>
                <c:pt idx="47918">
                  <c:v>0.16090000000000002</c:v>
                </c:pt>
                <c:pt idx="47919">
                  <c:v>0.16100000000000003</c:v>
                </c:pt>
                <c:pt idx="47920">
                  <c:v>0.16170000000000001</c:v>
                </c:pt>
                <c:pt idx="47921">
                  <c:v>0.16450000000000001</c:v>
                </c:pt>
                <c:pt idx="47922">
                  <c:v>0.1663</c:v>
                </c:pt>
                <c:pt idx="47923">
                  <c:v>0.1673</c:v>
                </c:pt>
                <c:pt idx="47924">
                  <c:v>0.1666</c:v>
                </c:pt>
                <c:pt idx="47925">
                  <c:v>0.16930000000000001</c:v>
                </c:pt>
                <c:pt idx="47926">
                  <c:v>0.17050000000000001</c:v>
                </c:pt>
                <c:pt idx="47927">
                  <c:v>0.17200000000000001</c:v>
                </c:pt>
                <c:pt idx="47928">
                  <c:v>0.17480000000000001</c:v>
                </c:pt>
                <c:pt idx="47929">
                  <c:v>0.17800000000000002</c:v>
                </c:pt>
                <c:pt idx="47930">
                  <c:v>0.1794</c:v>
                </c:pt>
                <c:pt idx="47931">
                  <c:v>0.18240000000000001</c:v>
                </c:pt>
                <c:pt idx="47932">
                  <c:v>0.18360000000000001</c:v>
                </c:pt>
                <c:pt idx="47933">
                  <c:v>0.18710000000000002</c:v>
                </c:pt>
                <c:pt idx="47934">
                  <c:v>0.1898</c:v>
                </c:pt>
                <c:pt idx="47935">
                  <c:v>0.19130000000000003</c:v>
                </c:pt>
                <c:pt idx="47936">
                  <c:v>0.1928</c:v>
                </c:pt>
                <c:pt idx="47937">
                  <c:v>0.19440000000000002</c:v>
                </c:pt>
                <c:pt idx="47938">
                  <c:v>0.19630000000000003</c:v>
                </c:pt>
                <c:pt idx="47939">
                  <c:v>0.19870000000000002</c:v>
                </c:pt>
                <c:pt idx="47940">
                  <c:v>0.20299999999999999</c:v>
                </c:pt>
                <c:pt idx="47941">
                  <c:v>0.2049</c:v>
                </c:pt>
                <c:pt idx="47942">
                  <c:v>0.20810000000000001</c:v>
                </c:pt>
                <c:pt idx="47943">
                  <c:v>0.21340000000000001</c:v>
                </c:pt>
                <c:pt idx="47944">
                  <c:v>0.22109999999999999</c:v>
                </c:pt>
                <c:pt idx="47945">
                  <c:v>0.2316</c:v>
                </c:pt>
                <c:pt idx="47946">
                  <c:v>0.23710000000000001</c:v>
                </c:pt>
                <c:pt idx="47947">
                  <c:v>0.24310000000000001</c:v>
                </c:pt>
                <c:pt idx="47948">
                  <c:v>0.25130000000000002</c:v>
                </c:pt>
                <c:pt idx="47949">
                  <c:v>0.26389999999999997</c:v>
                </c:pt>
                <c:pt idx="47950">
                  <c:v>0.28439999999999999</c:v>
                </c:pt>
                <c:pt idx="47951">
                  <c:v>0.29670000000000002</c:v>
                </c:pt>
                <c:pt idx="47952">
                  <c:v>0.30270000000000002</c:v>
                </c:pt>
                <c:pt idx="47953">
                  <c:v>0.30910000000000004</c:v>
                </c:pt>
                <c:pt idx="47954">
                  <c:v>0.30930000000000002</c:v>
                </c:pt>
                <c:pt idx="47955">
                  <c:v>0.32010000000000005</c:v>
                </c:pt>
                <c:pt idx="47956">
                  <c:v>0.33330000000000004</c:v>
                </c:pt>
                <c:pt idx="47957">
                  <c:v>0.33780000000000004</c:v>
                </c:pt>
                <c:pt idx="47958">
                  <c:v>0.35299999999999998</c:v>
                </c:pt>
                <c:pt idx="47959">
                  <c:v>0.36650000000000005</c:v>
                </c:pt>
                <c:pt idx="47960">
                  <c:v>0.37240000000000006</c:v>
                </c:pt>
                <c:pt idx="47961">
                  <c:v>0.37430000000000002</c:v>
                </c:pt>
                <c:pt idx="47962">
                  <c:v>0.38010000000000005</c:v>
                </c:pt>
                <c:pt idx="47963">
                  <c:v>0.38830000000000003</c:v>
                </c:pt>
                <c:pt idx="47964">
                  <c:v>0.40190000000000003</c:v>
                </c:pt>
                <c:pt idx="47965">
                  <c:v>0.41050000000000009</c:v>
                </c:pt>
                <c:pt idx="47966">
                  <c:v>0.41849999999999998</c:v>
                </c:pt>
                <c:pt idx="47967">
                  <c:v>0.43179999999999996</c:v>
                </c:pt>
                <c:pt idx="47968">
                  <c:v>0.44690000000000007</c:v>
                </c:pt>
                <c:pt idx="47969">
                  <c:v>0.46150000000000002</c:v>
                </c:pt>
                <c:pt idx="47970">
                  <c:v>0.46680000000000005</c:v>
                </c:pt>
                <c:pt idx="47971">
                  <c:v>0.46540000000000004</c:v>
                </c:pt>
                <c:pt idx="47972">
                  <c:v>0.48200000000000004</c:v>
                </c:pt>
                <c:pt idx="47973">
                  <c:v>0.49459999999999998</c:v>
                </c:pt>
                <c:pt idx="47974">
                  <c:v>0.50860000000000005</c:v>
                </c:pt>
                <c:pt idx="47975">
                  <c:v>0.54600000000000004</c:v>
                </c:pt>
                <c:pt idx="47976">
                  <c:v>0.57940000000000003</c:v>
                </c:pt>
                <c:pt idx="47977">
                  <c:v>0.60550000000000004</c:v>
                </c:pt>
                <c:pt idx="47978">
                  <c:v>0.63260000000000005</c:v>
                </c:pt>
                <c:pt idx="47979">
                  <c:v>0.62830000000000008</c:v>
                </c:pt>
                <c:pt idx="47980">
                  <c:v>0.67120000000000002</c:v>
                </c:pt>
                <c:pt idx="47981">
                  <c:v>0.63719999999999999</c:v>
                </c:pt>
                <c:pt idx="47982">
                  <c:v>0.63260000000000005</c:v>
                </c:pt>
                <c:pt idx="47983">
                  <c:v>0.64829999999999999</c:v>
                </c:pt>
                <c:pt idx="47984">
                  <c:v>0.69420000000000004</c:v>
                </c:pt>
                <c:pt idx="47985">
                  <c:v>0.74210000000000009</c:v>
                </c:pt>
                <c:pt idx="47986">
                  <c:v>0.74460000000000004</c:v>
                </c:pt>
                <c:pt idx="47987">
                  <c:v>0.7330000000000001</c:v>
                </c:pt>
                <c:pt idx="47988">
                  <c:v>0.75860000000000005</c:v>
                </c:pt>
                <c:pt idx="47989">
                  <c:v>0.73810000000000009</c:v>
                </c:pt>
                <c:pt idx="47990">
                  <c:v>0.77160000000000006</c:v>
                </c:pt>
                <c:pt idx="47991">
                  <c:v>0.86640000000000006</c:v>
                </c:pt>
                <c:pt idx="47992">
                  <c:v>0.88770000000000016</c:v>
                </c:pt>
                <c:pt idx="47993">
                  <c:v>0.83179999999999998</c:v>
                </c:pt>
                <c:pt idx="47994">
                  <c:v>0.8276</c:v>
                </c:pt>
                <c:pt idx="47995">
                  <c:v>0.81640000000000001</c:v>
                </c:pt>
                <c:pt idx="47996">
                  <c:v>0.81110000000000015</c:v>
                </c:pt>
                <c:pt idx="47997">
                  <c:v>0.85360000000000003</c:v>
                </c:pt>
                <c:pt idx="47998">
                  <c:v>0.8348000000000001</c:v>
                </c:pt>
                <c:pt idx="47999">
                  <c:v>0.81400000000000006</c:v>
                </c:pt>
                <c:pt idx="48000">
                  <c:v>0.78750000000000009</c:v>
                </c:pt>
                <c:pt idx="48001">
                  <c:v>0.77910000000000013</c:v>
                </c:pt>
                <c:pt idx="48002">
                  <c:v>0.79610000000000003</c:v>
                </c:pt>
                <c:pt idx="48003">
                  <c:v>0.79510000000000003</c:v>
                </c:pt>
                <c:pt idx="48004">
                  <c:v>0.76800000000000002</c:v>
                </c:pt>
                <c:pt idx="48005">
                  <c:v>0.76</c:v>
                </c:pt>
                <c:pt idx="48006">
                  <c:v>0.72950000000000004</c:v>
                </c:pt>
                <c:pt idx="48007">
                  <c:v>0.72720000000000007</c:v>
                </c:pt>
                <c:pt idx="48008">
                  <c:v>0.70890000000000009</c:v>
                </c:pt>
                <c:pt idx="48009">
                  <c:v>0.68579999999999997</c:v>
                </c:pt>
                <c:pt idx="48010">
                  <c:v>0.69560000000000011</c:v>
                </c:pt>
                <c:pt idx="48011">
                  <c:v>0.76310000000000011</c:v>
                </c:pt>
                <c:pt idx="48012">
                  <c:v>0.76529999999999998</c:v>
                </c:pt>
                <c:pt idx="48013">
                  <c:v>0.75340000000000007</c:v>
                </c:pt>
                <c:pt idx="48014">
                  <c:v>0.74790000000000001</c:v>
                </c:pt>
                <c:pt idx="48015">
                  <c:v>0.72520000000000007</c:v>
                </c:pt>
                <c:pt idx="48016">
                  <c:v>0.70930000000000004</c:v>
                </c:pt>
                <c:pt idx="48017">
                  <c:v>0.71479999999999999</c:v>
                </c:pt>
                <c:pt idx="48018">
                  <c:v>0.69080000000000008</c:v>
                </c:pt>
                <c:pt idx="48019">
                  <c:v>0.6643</c:v>
                </c:pt>
                <c:pt idx="48020">
                  <c:v>0.64500000000000002</c:v>
                </c:pt>
                <c:pt idx="48021">
                  <c:v>0.62260000000000004</c:v>
                </c:pt>
                <c:pt idx="48022">
                  <c:v>0.61280000000000001</c:v>
                </c:pt>
                <c:pt idx="48023">
                  <c:v>0.61020000000000008</c:v>
                </c:pt>
                <c:pt idx="48024">
                  <c:v>0.60389999999999999</c:v>
                </c:pt>
                <c:pt idx="48025">
                  <c:v>0.59630000000000005</c:v>
                </c:pt>
                <c:pt idx="48026">
                  <c:v>0.59109999999999996</c:v>
                </c:pt>
                <c:pt idx="48027">
                  <c:v>0.57999999999999996</c:v>
                </c:pt>
                <c:pt idx="48028">
                  <c:v>0.57240000000000002</c:v>
                </c:pt>
                <c:pt idx="48029">
                  <c:v>0.5645</c:v>
                </c:pt>
                <c:pt idx="48030">
                  <c:v>0.55620000000000003</c:v>
                </c:pt>
                <c:pt idx="48031">
                  <c:v>0.54980000000000007</c:v>
                </c:pt>
                <c:pt idx="48032">
                  <c:v>0.54320000000000002</c:v>
                </c:pt>
                <c:pt idx="48033">
                  <c:v>0.5403</c:v>
                </c:pt>
                <c:pt idx="48034">
                  <c:v>0.53360000000000007</c:v>
                </c:pt>
                <c:pt idx="48035">
                  <c:v>0.5262</c:v>
                </c:pt>
                <c:pt idx="48036">
                  <c:v>0.52110000000000001</c:v>
                </c:pt>
                <c:pt idx="48037">
                  <c:v>0.51790000000000003</c:v>
                </c:pt>
                <c:pt idx="48038">
                  <c:v>0.51260000000000006</c:v>
                </c:pt>
                <c:pt idx="48039">
                  <c:v>0.5071</c:v>
                </c:pt>
                <c:pt idx="48040">
                  <c:v>0.5001000000000001</c:v>
                </c:pt>
                <c:pt idx="48041">
                  <c:v>0.49520000000000003</c:v>
                </c:pt>
                <c:pt idx="48042">
                  <c:v>0.48970000000000002</c:v>
                </c:pt>
                <c:pt idx="48043">
                  <c:v>0.48440000000000005</c:v>
                </c:pt>
                <c:pt idx="48044">
                  <c:v>0.4798</c:v>
                </c:pt>
                <c:pt idx="48045">
                  <c:v>0.47470000000000001</c:v>
                </c:pt>
                <c:pt idx="48046">
                  <c:v>0.46910000000000002</c:v>
                </c:pt>
                <c:pt idx="48047">
                  <c:v>0.46440000000000003</c:v>
                </c:pt>
                <c:pt idx="48048">
                  <c:v>0.46120000000000005</c:v>
                </c:pt>
                <c:pt idx="48049">
                  <c:v>0.45830000000000004</c:v>
                </c:pt>
                <c:pt idx="48050">
                  <c:v>0.45670000000000005</c:v>
                </c:pt>
                <c:pt idx="48051">
                  <c:v>0.45380000000000004</c:v>
                </c:pt>
                <c:pt idx="48052">
                  <c:v>0.45279999999999998</c:v>
                </c:pt>
                <c:pt idx="48053">
                  <c:v>0.44989999999999997</c:v>
                </c:pt>
                <c:pt idx="48054">
                  <c:v>0.44880000000000009</c:v>
                </c:pt>
                <c:pt idx="48055">
                  <c:v>0.44989999999999997</c:v>
                </c:pt>
                <c:pt idx="48056">
                  <c:v>0.45250000000000007</c:v>
                </c:pt>
                <c:pt idx="48057">
                  <c:v>0.45190000000000002</c:v>
                </c:pt>
                <c:pt idx="48058">
                  <c:v>0.45119999999999999</c:v>
                </c:pt>
                <c:pt idx="48059">
                  <c:v>0.45090000000000008</c:v>
                </c:pt>
                <c:pt idx="48060">
                  <c:v>0.45100000000000001</c:v>
                </c:pt>
                <c:pt idx="48061">
                  <c:v>0.45119999999999999</c:v>
                </c:pt>
                <c:pt idx="48062">
                  <c:v>0.45150000000000001</c:v>
                </c:pt>
                <c:pt idx="48063">
                  <c:v>0.45100000000000001</c:v>
                </c:pt>
                <c:pt idx="48064">
                  <c:v>0.45060000000000006</c:v>
                </c:pt>
                <c:pt idx="48065">
                  <c:v>0.44790000000000002</c:v>
                </c:pt>
                <c:pt idx="48066">
                  <c:v>0.44589999999999996</c:v>
                </c:pt>
                <c:pt idx="48067">
                  <c:v>0.44480000000000008</c:v>
                </c:pt>
                <c:pt idx="48068">
                  <c:v>0.44240000000000007</c:v>
                </c:pt>
                <c:pt idx="48069">
                  <c:v>0.44059999999999999</c:v>
                </c:pt>
                <c:pt idx="48070">
                  <c:v>0.43910000000000005</c:v>
                </c:pt>
                <c:pt idx="48071">
                  <c:v>0.43640000000000001</c:v>
                </c:pt>
                <c:pt idx="48072">
                  <c:v>0.43590000000000001</c:v>
                </c:pt>
                <c:pt idx="48073">
                  <c:v>0.43520000000000003</c:v>
                </c:pt>
                <c:pt idx="48074">
                  <c:v>0.434</c:v>
                </c:pt>
                <c:pt idx="48075">
                  <c:v>0.43280000000000007</c:v>
                </c:pt>
                <c:pt idx="48076">
                  <c:v>0.43080000000000002</c:v>
                </c:pt>
                <c:pt idx="48077">
                  <c:v>0.42990000000000006</c:v>
                </c:pt>
                <c:pt idx="48078">
                  <c:v>0.42900000000000005</c:v>
                </c:pt>
                <c:pt idx="48079">
                  <c:v>0.4289</c:v>
                </c:pt>
                <c:pt idx="48080">
                  <c:v>0.4284</c:v>
                </c:pt>
                <c:pt idx="48081">
                  <c:v>0.42759999999999998</c:v>
                </c:pt>
                <c:pt idx="48082">
                  <c:v>0.42649999999999999</c:v>
                </c:pt>
                <c:pt idx="48083">
                  <c:v>0.42400000000000004</c:v>
                </c:pt>
                <c:pt idx="48084">
                  <c:v>0.42350000000000004</c:v>
                </c:pt>
                <c:pt idx="48085">
                  <c:v>0.42280000000000001</c:v>
                </c:pt>
                <c:pt idx="48086">
                  <c:v>0.42110000000000003</c:v>
                </c:pt>
                <c:pt idx="48087">
                  <c:v>0.4209</c:v>
                </c:pt>
                <c:pt idx="48088">
                  <c:v>0.41890000000000005</c:v>
                </c:pt>
                <c:pt idx="48089">
                  <c:v>0.41589999999999999</c:v>
                </c:pt>
                <c:pt idx="48090">
                  <c:v>0.4153</c:v>
                </c:pt>
                <c:pt idx="48091">
                  <c:v>0.4148</c:v>
                </c:pt>
                <c:pt idx="48092">
                  <c:v>0.41230000000000006</c:v>
                </c:pt>
                <c:pt idx="48093">
                  <c:v>0.41090000000000004</c:v>
                </c:pt>
                <c:pt idx="48094">
                  <c:v>0.40789999999999998</c:v>
                </c:pt>
                <c:pt idx="48095">
                  <c:v>0.40540000000000004</c:v>
                </c:pt>
                <c:pt idx="48096">
                  <c:v>0.40350000000000003</c:v>
                </c:pt>
                <c:pt idx="48097">
                  <c:v>0.40080000000000005</c:v>
                </c:pt>
                <c:pt idx="48098">
                  <c:v>0.3992</c:v>
                </c:pt>
                <c:pt idx="48099">
                  <c:v>0.39729999999999999</c:v>
                </c:pt>
                <c:pt idx="48100">
                  <c:v>0.39529999999999998</c:v>
                </c:pt>
                <c:pt idx="48101">
                  <c:v>0.39460000000000006</c:v>
                </c:pt>
                <c:pt idx="48102">
                  <c:v>0.39270000000000005</c:v>
                </c:pt>
                <c:pt idx="48103">
                  <c:v>0.38929999999999998</c:v>
                </c:pt>
                <c:pt idx="48104">
                  <c:v>0.38690000000000002</c:v>
                </c:pt>
                <c:pt idx="48105">
                  <c:v>0.38430000000000003</c:v>
                </c:pt>
                <c:pt idx="48106">
                  <c:v>0.38090000000000002</c:v>
                </c:pt>
                <c:pt idx="48107">
                  <c:v>0.37959999999999999</c:v>
                </c:pt>
                <c:pt idx="48108">
                  <c:v>0.37670000000000003</c:v>
                </c:pt>
                <c:pt idx="48109">
                  <c:v>0.37420000000000003</c:v>
                </c:pt>
                <c:pt idx="48110">
                  <c:v>0.36909999999999998</c:v>
                </c:pt>
                <c:pt idx="48111">
                  <c:v>0.36440000000000006</c:v>
                </c:pt>
                <c:pt idx="48112">
                  <c:v>0.3609</c:v>
                </c:pt>
                <c:pt idx="48113">
                  <c:v>0.35770000000000002</c:v>
                </c:pt>
                <c:pt idx="48114">
                  <c:v>0.35590000000000005</c:v>
                </c:pt>
                <c:pt idx="48115">
                  <c:v>0.35360000000000003</c:v>
                </c:pt>
                <c:pt idx="48116">
                  <c:v>0.35250000000000004</c:v>
                </c:pt>
                <c:pt idx="48117">
                  <c:v>0.35200000000000004</c:v>
                </c:pt>
                <c:pt idx="48118">
                  <c:v>0.35200000000000004</c:v>
                </c:pt>
                <c:pt idx="48119">
                  <c:v>0.35060000000000002</c:v>
                </c:pt>
                <c:pt idx="48120">
                  <c:v>0.35250000000000004</c:v>
                </c:pt>
                <c:pt idx="48121">
                  <c:v>0.35289999999999999</c:v>
                </c:pt>
                <c:pt idx="48122">
                  <c:v>0.35200000000000004</c:v>
                </c:pt>
                <c:pt idx="48123">
                  <c:v>0.35060000000000002</c:v>
                </c:pt>
                <c:pt idx="48124">
                  <c:v>0.3513</c:v>
                </c:pt>
                <c:pt idx="48125">
                  <c:v>0.35110000000000002</c:v>
                </c:pt>
                <c:pt idx="48126">
                  <c:v>0.35089999999999999</c:v>
                </c:pt>
                <c:pt idx="48127">
                  <c:v>0.3513</c:v>
                </c:pt>
                <c:pt idx="48128">
                  <c:v>0.35110000000000002</c:v>
                </c:pt>
                <c:pt idx="48129">
                  <c:v>0.35110000000000002</c:v>
                </c:pt>
                <c:pt idx="48130">
                  <c:v>0.34740000000000004</c:v>
                </c:pt>
                <c:pt idx="48131">
                  <c:v>0.34470000000000001</c:v>
                </c:pt>
                <c:pt idx="48132">
                  <c:v>0.34180000000000005</c:v>
                </c:pt>
                <c:pt idx="48133">
                  <c:v>0.33980000000000005</c:v>
                </c:pt>
                <c:pt idx="48134">
                  <c:v>0.3377</c:v>
                </c:pt>
                <c:pt idx="48135">
                  <c:v>0.33590000000000003</c:v>
                </c:pt>
                <c:pt idx="48136">
                  <c:v>0.33330000000000004</c:v>
                </c:pt>
                <c:pt idx="48137">
                  <c:v>0.33170000000000005</c:v>
                </c:pt>
                <c:pt idx="48138">
                  <c:v>0.33210000000000006</c:v>
                </c:pt>
                <c:pt idx="48139">
                  <c:v>0.3327</c:v>
                </c:pt>
                <c:pt idx="48140">
                  <c:v>0.33230000000000004</c:v>
                </c:pt>
                <c:pt idx="48141">
                  <c:v>0.33210000000000006</c:v>
                </c:pt>
                <c:pt idx="48142">
                  <c:v>0.33090000000000003</c:v>
                </c:pt>
                <c:pt idx="48143">
                  <c:v>0.33050000000000002</c:v>
                </c:pt>
                <c:pt idx="48144">
                  <c:v>0.33050000000000002</c:v>
                </c:pt>
                <c:pt idx="48145">
                  <c:v>0.33069999999999999</c:v>
                </c:pt>
                <c:pt idx="48146">
                  <c:v>0.33150000000000002</c:v>
                </c:pt>
                <c:pt idx="48147">
                  <c:v>0.33010000000000006</c:v>
                </c:pt>
                <c:pt idx="48148">
                  <c:v>0.33030000000000004</c:v>
                </c:pt>
                <c:pt idx="48149">
                  <c:v>0.32830000000000004</c:v>
                </c:pt>
                <c:pt idx="48150">
                  <c:v>0.32869999999999999</c:v>
                </c:pt>
                <c:pt idx="48151">
                  <c:v>0.32940000000000003</c:v>
                </c:pt>
                <c:pt idx="48152">
                  <c:v>0.3291</c:v>
                </c:pt>
                <c:pt idx="48153">
                  <c:v>0.32869999999999999</c:v>
                </c:pt>
                <c:pt idx="48154">
                  <c:v>0.32830000000000004</c:v>
                </c:pt>
                <c:pt idx="48155">
                  <c:v>0.32830000000000004</c:v>
                </c:pt>
                <c:pt idx="48156">
                  <c:v>0.32690000000000002</c:v>
                </c:pt>
                <c:pt idx="48157">
                  <c:v>0.32650000000000001</c:v>
                </c:pt>
                <c:pt idx="48158">
                  <c:v>0.32669999999999999</c:v>
                </c:pt>
                <c:pt idx="48159">
                  <c:v>0.3251</c:v>
                </c:pt>
                <c:pt idx="48160">
                  <c:v>0.32490000000000002</c:v>
                </c:pt>
                <c:pt idx="48161">
                  <c:v>0.32450000000000001</c:v>
                </c:pt>
                <c:pt idx="48162">
                  <c:v>0.3251</c:v>
                </c:pt>
                <c:pt idx="48163">
                  <c:v>0.32610000000000006</c:v>
                </c:pt>
                <c:pt idx="48164">
                  <c:v>0.32480000000000003</c:v>
                </c:pt>
                <c:pt idx="48165">
                  <c:v>0.32519999999999999</c:v>
                </c:pt>
                <c:pt idx="48166">
                  <c:v>0.32320000000000004</c:v>
                </c:pt>
                <c:pt idx="48167">
                  <c:v>0.32320000000000004</c:v>
                </c:pt>
                <c:pt idx="48168">
                  <c:v>0.32320000000000004</c:v>
                </c:pt>
                <c:pt idx="48169">
                  <c:v>0.32340000000000002</c:v>
                </c:pt>
                <c:pt idx="48170">
                  <c:v>0.32220000000000004</c:v>
                </c:pt>
                <c:pt idx="48171">
                  <c:v>0.32380000000000003</c:v>
                </c:pt>
                <c:pt idx="48172">
                  <c:v>0.32200000000000006</c:v>
                </c:pt>
                <c:pt idx="48173">
                  <c:v>0.32220000000000004</c:v>
                </c:pt>
                <c:pt idx="48174">
                  <c:v>0.32180000000000003</c:v>
                </c:pt>
                <c:pt idx="48175">
                  <c:v>0.32200000000000006</c:v>
                </c:pt>
                <c:pt idx="48176">
                  <c:v>0.32100000000000001</c:v>
                </c:pt>
                <c:pt idx="48177">
                  <c:v>0.32140000000000002</c:v>
                </c:pt>
                <c:pt idx="48178">
                  <c:v>0.32180000000000003</c:v>
                </c:pt>
                <c:pt idx="48179">
                  <c:v>0.32300000000000001</c:v>
                </c:pt>
                <c:pt idx="48180">
                  <c:v>0.33190000000000003</c:v>
                </c:pt>
                <c:pt idx="48181">
                  <c:v>0.32850000000000001</c:v>
                </c:pt>
                <c:pt idx="48182">
                  <c:v>0.31720000000000004</c:v>
                </c:pt>
                <c:pt idx="48183">
                  <c:v>0.30550000000000005</c:v>
                </c:pt>
                <c:pt idx="48184">
                  <c:v>0.29460000000000003</c:v>
                </c:pt>
                <c:pt idx="48185">
                  <c:v>0.28989999999999999</c:v>
                </c:pt>
                <c:pt idx="48186">
                  <c:v>0.28610000000000002</c:v>
                </c:pt>
                <c:pt idx="48187">
                  <c:v>0.28420000000000001</c:v>
                </c:pt>
                <c:pt idx="48188">
                  <c:v>0.28270000000000001</c:v>
                </c:pt>
                <c:pt idx="48189">
                  <c:v>0.2838</c:v>
                </c:pt>
                <c:pt idx="48190">
                  <c:v>0.28350000000000003</c:v>
                </c:pt>
                <c:pt idx="48191">
                  <c:v>0.28540000000000004</c:v>
                </c:pt>
                <c:pt idx="48192">
                  <c:v>0.28820000000000001</c:v>
                </c:pt>
                <c:pt idx="48193">
                  <c:v>0.28989999999999999</c:v>
                </c:pt>
                <c:pt idx="48194">
                  <c:v>0.29060000000000002</c:v>
                </c:pt>
                <c:pt idx="48195">
                  <c:v>0.2903</c:v>
                </c:pt>
                <c:pt idx="48196">
                  <c:v>0.28720000000000001</c:v>
                </c:pt>
                <c:pt idx="48197">
                  <c:v>0.29049999999999998</c:v>
                </c:pt>
                <c:pt idx="48198">
                  <c:v>0.29199999999999998</c:v>
                </c:pt>
                <c:pt idx="48199">
                  <c:v>0.2918</c:v>
                </c:pt>
                <c:pt idx="48200">
                  <c:v>0.29199999999999998</c:v>
                </c:pt>
                <c:pt idx="48201">
                  <c:v>0.29239999999999999</c:v>
                </c:pt>
                <c:pt idx="48202">
                  <c:v>0.29220000000000002</c:v>
                </c:pt>
                <c:pt idx="48203">
                  <c:v>0.2893</c:v>
                </c:pt>
                <c:pt idx="48204">
                  <c:v>0.28760000000000002</c:v>
                </c:pt>
                <c:pt idx="48205">
                  <c:v>0.28760000000000002</c:v>
                </c:pt>
                <c:pt idx="48206">
                  <c:v>0.28610000000000002</c:v>
                </c:pt>
                <c:pt idx="48207">
                  <c:v>0.28540000000000004</c:v>
                </c:pt>
                <c:pt idx="48208">
                  <c:v>0.2883</c:v>
                </c:pt>
                <c:pt idx="48209">
                  <c:v>0.29039999999999999</c:v>
                </c:pt>
                <c:pt idx="48210">
                  <c:v>0.28960000000000002</c:v>
                </c:pt>
                <c:pt idx="48211">
                  <c:v>0.28570000000000001</c:v>
                </c:pt>
                <c:pt idx="48212">
                  <c:v>0.2913</c:v>
                </c:pt>
                <c:pt idx="48213">
                  <c:v>0.30110000000000003</c:v>
                </c:pt>
                <c:pt idx="48214">
                  <c:v>0.30830000000000002</c:v>
                </c:pt>
                <c:pt idx="48215">
                  <c:v>0.31180000000000002</c:v>
                </c:pt>
                <c:pt idx="48216">
                  <c:v>0.31530000000000002</c:v>
                </c:pt>
                <c:pt idx="48217">
                  <c:v>0.31980000000000003</c:v>
                </c:pt>
                <c:pt idx="48218">
                  <c:v>0.32590000000000002</c:v>
                </c:pt>
                <c:pt idx="48219">
                  <c:v>0.32080000000000003</c:v>
                </c:pt>
                <c:pt idx="48220">
                  <c:v>0.31869999999999998</c:v>
                </c:pt>
                <c:pt idx="48221">
                  <c:v>0.31970000000000004</c:v>
                </c:pt>
                <c:pt idx="48222">
                  <c:v>0.3231</c:v>
                </c:pt>
                <c:pt idx="48223">
                  <c:v>0.32430000000000003</c:v>
                </c:pt>
                <c:pt idx="48224">
                  <c:v>0.32590000000000002</c:v>
                </c:pt>
                <c:pt idx="48225">
                  <c:v>0.32690000000000002</c:v>
                </c:pt>
                <c:pt idx="48226">
                  <c:v>0.33079999999999998</c:v>
                </c:pt>
                <c:pt idx="48227">
                  <c:v>0.33810000000000001</c:v>
                </c:pt>
                <c:pt idx="48228">
                  <c:v>0.35520000000000002</c:v>
                </c:pt>
                <c:pt idx="48229">
                  <c:v>0.37340000000000001</c:v>
                </c:pt>
                <c:pt idx="48230">
                  <c:v>0.38600000000000001</c:v>
                </c:pt>
                <c:pt idx="48231">
                  <c:v>0.38980000000000004</c:v>
                </c:pt>
                <c:pt idx="48232">
                  <c:v>0.40080000000000005</c:v>
                </c:pt>
                <c:pt idx="48233">
                  <c:v>0.41040000000000004</c:v>
                </c:pt>
                <c:pt idx="48234">
                  <c:v>0.40650000000000008</c:v>
                </c:pt>
                <c:pt idx="48235">
                  <c:v>0.42169999999999996</c:v>
                </c:pt>
                <c:pt idx="48236">
                  <c:v>0.41769999999999996</c:v>
                </c:pt>
                <c:pt idx="48237">
                  <c:v>0.44450000000000006</c:v>
                </c:pt>
                <c:pt idx="48238">
                  <c:v>0.48910000000000003</c:v>
                </c:pt>
                <c:pt idx="48239">
                  <c:v>0.4768</c:v>
                </c:pt>
                <c:pt idx="48240">
                  <c:v>0.50680000000000003</c:v>
                </c:pt>
                <c:pt idx="48241">
                  <c:v>0.52140000000000009</c:v>
                </c:pt>
                <c:pt idx="48242">
                  <c:v>0.49930000000000008</c:v>
                </c:pt>
                <c:pt idx="48243">
                  <c:v>0.52470000000000006</c:v>
                </c:pt>
                <c:pt idx="48244">
                  <c:v>0.50670000000000004</c:v>
                </c:pt>
                <c:pt idx="48245">
                  <c:v>0.50140000000000007</c:v>
                </c:pt>
                <c:pt idx="48246">
                  <c:v>0.49290000000000006</c:v>
                </c:pt>
                <c:pt idx="48247">
                  <c:v>0.55460000000000009</c:v>
                </c:pt>
                <c:pt idx="48248">
                  <c:v>0.54960000000000009</c:v>
                </c:pt>
                <c:pt idx="48249">
                  <c:v>0.5444</c:v>
                </c:pt>
                <c:pt idx="48250">
                  <c:v>0.56669999999999998</c:v>
                </c:pt>
                <c:pt idx="48251">
                  <c:v>0.55690000000000006</c:v>
                </c:pt>
                <c:pt idx="48252">
                  <c:v>0.54580000000000006</c:v>
                </c:pt>
                <c:pt idx="48253">
                  <c:v>0.53789999999999993</c:v>
                </c:pt>
                <c:pt idx="48254">
                  <c:v>0.54020000000000001</c:v>
                </c:pt>
                <c:pt idx="48255">
                  <c:v>0.55650000000000011</c:v>
                </c:pt>
                <c:pt idx="48256">
                  <c:v>0.53369999999999995</c:v>
                </c:pt>
                <c:pt idx="48257">
                  <c:v>0.53400000000000003</c:v>
                </c:pt>
                <c:pt idx="48258">
                  <c:v>0.54580000000000006</c:v>
                </c:pt>
                <c:pt idx="48259">
                  <c:v>0.54330000000000001</c:v>
                </c:pt>
                <c:pt idx="48260">
                  <c:v>0.5403</c:v>
                </c:pt>
                <c:pt idx="48261">
                  <c:v>0.54020000000000001</c:v>
                </c:pt>
                <c:pt idx="48262">
                  <c:v>0.53690000000000004</c:v>
                </c:pt>
                <c:pt idx="48263">
                  <c:v>0.53979999999999995</c:v>
                </c:pt>
                <c:pt idx="48264">
                  <c:v>0.55270000000000008</c:v>
                </c:pt>
                <c:pt idx="48265">
                  <c:v>0.55400000000000005</c:v>
                </c:pt>
                <c:pt idx="48266">
                  <c:v>0.56269999999999998</c:v>
                </c:pt>
                <c:pt idx="48267">
                  <c:v>0.57489999999999997</c:v>
                </c:pt>
                <c:pt idx="48268">
                  <c:v>0.58399999999999996</c:v>
                </c:pt>
                <c:pt idx="48269">
                  <c:v>0.59089999999999998</c:v>
                </c:pt>
                <c:pt idx="48270">
                  <c:v>0.58589999999999998</c:v>
                </c:pt>
                <c:pt idx="48271">
                  <c:v>0.58310000000000006</c:v>
                </c:pt>
                <c:pt idx="48272">
                  <c:v>0.58350000000000002</c:v>
                </c:pt>
                <c:pt idx="48273">
                  <c:v>0.59150000000000003</c:v>
                </c:pt>
                <c:pt idx="48274">
                  <c:v>0.6119</c:v>
                </c:pt>
                <c:pt idx="48275">
                  <c:v>0.61950000000000005</c:v>
                </c:pt>
                <c:pt idx="48276">
                  <c:v>0.62680000000000002</c:v>
                </c:pt>
                <c:pt idx="48277">
                  <c:v>0.62880000000000003</c:v>
                </c:pt>
                <c:pt idx="48278">
                  <c:v>0.63710000000000011</c:v>
                </c:pt>
                <c:pt idx="48279">
                  <c:v>0.66760000000000008</c:v>
                </c:pt>
                <c:pt idx="48280">
                  <c:v>0.7157</c:v>
                </c:pt>
                <c:pt idx="48281">
                  <c:v>0.70150000000000001</c:v>
                </c:pt>
                <c:pt idx="48282">
                  <c:v>0.68420000000000003</c:v>
                </c:pt>
                <c:pt idx="48283">
                  <c:v>0.6695000000000001</c:v>
                </c:pt>
                <c:pt idx="48284">
                  <c:v>0.64880000000000004</c:v>
                </c:pt>
                <c:pt idx="48285">
                  <c:v>0.62250000000000005</c:v>
                </c:pt>
                <c:pt idx="48286">
                  <c:v>0.60810000000000008</c:v>
                </c:pt>
                <c:pt idx="48287">
                  <c:v>0.60880000000000001</c:v>
                </c:pt>
                <c:pt idx="48288">
                  <c:v>0.59920000000000007</c:v>
                </c:pt>
                <c:pt idx="48289">
                  <c:v>0.59009999999999996</c:v>
                </c:pt>
                <c:pt idx="48290">
                  <c:v>0.58300000000000007</c:v>
                </c:pt>
                <c:pt idx="48291">
                  <c:v>0.57640000000000002</c:v>
                </c:pt>
                <c:pt idx="48292">
                  <c:v>0.57150000000000001</c:v>
                </c:pt>
                <c:pt idx="48293">
                  <c:v>0.56580000000000008</c:v>
                </c:pt>
                <c:pt idx="48294">
                  <c:v>0.56300000000000006</c:v>
                </c:pt>
                <c:pt idx="48295">
                  <c:v>0.55830000000000002</c:v>
                </c:pt>
                <c:pt idx="48296">
                  <c:v>0.55080000000000007</c:v>
                </c:pt>
                <c:pt idx="48297">
                  <c:v>0.54620000000000002</c:v>
                </c:pt>
                <c:pt idx="48298">
                  <c:v>0.54020000000000001</c:v>
                </c:pt>
                <c:pt idx="48299">
                  <c:v>0.53590000000000004</c:v>
                </c:pt>
                <c:pt idx="48300">
                  <c:v>0.5333</c:v>
                </c:pt>
                <c:pt idx="48301">
                  <c:v>0.52969999999999995</c:v>
                </c:pt>
                <c:pt idx="48302">
                  <c:v>0.52670000000000006</c:v>
                </c:pt>
                <c:pt idx="48303">
                  <c:v>0.52610000000000001</c:v>
                </c:pt>
                <c:pt idx="48304">
                  <c:v>0.52649999999999997</c:v>
                </c:pt>
                <c:pt idx="48305">
                  <c:v>0.52670000000000006</c:v>
                </c:pt>
                <c:pt idx="48306">
                  <c:v>0.52380000000000004</c:v>
                </c:pt>
                <c:pt idx="48307">
                  <c:v>0.51870000000000005</c:v>
                </c:pt>
                <c:pt idx="48308">
                  <c:v>0.51570000000000005</c:v>
                </c:pt>
                <c:pt idx="48309">
                  <c:v>0.51260000000000006</c:v>
                </c:pt>
                <c:pt idx="48310">
                  <c:v>0.5091</c:v>
                </c:pt>
                <c:pt idx="48311">
                  <c:v>0.5071</c:v>
                </c:pt>
                <c:pt idx="48312">
                  <c:v>0.503</c:v>
                </c:pt>
                <c:pt idx="48313">
                  <c:v>0.49970000000000003</c:v>
                </c:pt>
                <c:pt idx="48314">
                  <c:v>0.49590000000000001</c:v>
                </c:pt>
                <c:pt idx="48315">
                  <c:v>0.49450000000000005</c:v>
                </c:pt>
                <c:pt idx="48316">
                  <c:v>0.49180000000000001</c:v>
                </c:pt>
                <c:pt idx="48317">
                  <c:v>0.48930000000000001</c:v>
                </c:pt>
                <c:pt idx="48318">
                  <c:v>0.48480000000000001</c:v>
                </c:pt>
                <c:pt idx="48319">
                  <c:v>0.48080000000000001</c:v>
                </c:pt>
                <c:pt idx="48320">
                  <c:v>0.47760000000000002</c:v>
                </c:pt>
                <c:pt idx="48321">
                  <c:v>0.47190000000000004</c:v>
                </c:pt>
                <c:pt idx="48322">
                  <c:v>0.47000000000000003</c:v>
                </c:pt>
                <c:pt idx="48323">
                  <c:v>0.46689999999999998</c:v>
                </c:pt>
                <c:pt idx="48324">
                  <c:v>0.46210000000000007</c:v>
                </c:pt>
                <c:pt idx="48325">
                  <c:v>0.45940000000000003</c:v>
                </c:pt>
                <c:pt idx="48326">
                  <c:v>0.45530000000000004</c:v>
                </c:pt>
                <c:pt idx="48327">
                  <c:v>0.45100000000000001</c:v>
                </c:pt>
                <c:pt idx="48328">
                  <c:v>0.44710000000000005</c:v>
                </c:pt>
                <c:pt idx="48329">
                  <c:v>0.44130000000000003</c:v>
                </c:pt>
                <c:pt idx="48330">
                  <c:v>0.43590000000000001</c:v>
                </c:pt>
                <c:pt idx="48331">
                  <c:v>0.43259999999999998</c:v>
                </c:pt>
                <c:pt idx="48332">
                  <c:v>0.4294</c:v>
                </c:pt>
                <c:pt idx="48333">
                  <c:v>0.42450000000000004</c:v>
                </c:pt>
                <c:pt idx="48334">
                  <c:v>0.41860000000000003</c:v>
                </c:pt>
                <c:pt idx="48335">
                  <c:v>0.41559999999999997</c:v>
                </c:pt>
                <c:pt idx="48336">
                  <c:v>0.41189999999999999</c:v>
                </c:pt>
                <c:pt idx="48337">
                  <c:v>0.40610000000000002</c:v>
                </c:pt>
                <c:pt idx="48338">
                  <c:v>0.40010000000000007</c:v>
                </c:pt>
                <c:pt idx="48339">
                  <c:v>0.39700000000000002</c:v>
                </c:pt>
                <c:pt idx="48340">
                  <c:v>0.39350000000000002</c:v>
                </c:pt>
                <c:pt idx="48341">
                  <c:v>0.39020000000000005</c:v>
                </c:pt>
                <c:pt idx="48342">
                  <c:v>0.38620000000000004</c:v>
                </c:pt>
                <c:pt idx="48343">
                  <c:v>0.38270000000000004</c:v>
                </c:pt>
                <c:pt idx="48344">
                  <c:v>0.37870000000000004</c:v>
                </c:pt>
                <c:pt idx="48345">
                  <c:v>0.37540000000000001</c:v>
                </c:pt>
                <c:pt idx="48346">
                  <c:v>0.37020000000000003</c:v>
                </c:pt>
                <c:pt idx="48347">
                  <c:v>0.36660000000000004</c:v>
                </c:pt>
                <c:pt idx="48348">
                  <c:v>0.36370000000000002</c:v>
                </c:pt>
                <c:pt idx="48349">
                  <c:v>0.36180000000000001</c:v>
                </c:pt>
                <c:pt idx="48350">
                  <c:v>0.36000000000000004</c:v>
                </c:pt>
                <c:pt idx="48351">
                  <c:v>0.35870000000000002</c:v>
                </c:pt>
                <c:pt idx="48352">
                  <c:v>0.35570000000000002</c:v>
                </c:pt>
                <c:pt idx="48353">
                  <c:v>0.3533</c:v>
                </c:pt>
                <c:pt idx="48354">
                  <c:v>0.35010000000000002</c:v>
                </c:pt>
                <c:pt idx="48355">
                  <c:v>0.34770000000000001</c:v>
                </c:pt>
                <c:pt idx="48356">
                  <c:v>0.34540000000000004</c:v>
                </c:pt>
                <c:pt idx="48357">
                  <c:v>0.34360000000000002</c:v>
                </c:pt>
                <c:pt idx="48358">
                  <c:v>0.34020000000000006</c:v>
                </c:pt>
                <c:pt idx="48359">
                  <c:v>0.33700000000000002</c:v>
                </c:pt>
                <c:pt idx="48360">
                  <c:v>0.33530000000000004</c:v>
                </c:pt>
                <c:pt idx="48361">
                  <c:v>0.33380000000000004</c:v>
                </c:pt>
                <c:pt idx="48362">
                  <c:v>0.33250000000000002</c:v>
                </c:pt>
                <c:pt idx="48363">
                  <c:v>0.33140000000000003</c:v>
                </c:pt>
                <c:pt idx="48364">
                  <c:v>0.32890000000000003</c:v>
                </c:pt>
                <c:pt idx="48365">
                  <c:v>0.32840000000000003</c:v>
                </c:pt>
                <c:pt idx="48366">
                  <c:v>0.32740000000000002</c:v>
                </c:pt>
                <c:pt idx="48367">
                  <c:v>0.32650000000000001</c:v>
                </c:pt>
                <c:pt idx="48368">
                  <c:v>0.32650000000000001</c:v>
                </c:pt>
                <c:pt idx="48369">
                  <c:v>0.32500000000000001</c:v>
                </c:pt>
                <c:pt idx="48370">
                  <c:v>0.32410000000000005</c:v>
                </c:pt>
                <c:pt idx="48371">
                  <c:v>0.32420000000000004</c:v>
                </c:pt>
                <c:pt idx="48372">
                  <c:v>0.32430000000000003</c:v>
                </c:pt>
                <c:pt idx="48373">
                  <c:v>0.32370000000000004</c:v>
                </c:pt>
                <c:pt idx="48374">
                  <c:v>0.32290000000000002</c:v>
                </c:pt>
                <c:pt idx="48375">
                  <c:v>0.32220000000000004</c:v>
                </c:pt>
                <c:pt idx="48376">
                  <c:v>0.32120000000000004</c:v>
                </c:pt>
                <c:pt idx="48377">
                  <c:v>0.32090000000000002</c:v>
                </c:pt>
                <c:pt idx="48378">
                  <c:v>0.32040000000000002</c:v>
                </c:pt>
                <c:pt idx="48379">
                  <c:v>0.31990000000000002</c:v>
                </c:pt>
                <c:pt idx="48380">
                  <c:v>0.31950000000000001</c:v>
                </c:pt>
                <c:pt idx="48381">
                  <c:v>0.31790000000000002</c:v>
                </c:pt>
                <c:pt idx="48382">
                  <c:v>0.31760000000000005</c:v>
                </c:pt>
                <c:pt idx="48383">
                  <c:v>0.31890000000000002</c:v>
                </c:pt>
                <c:pt idx="48384">
                  <c:v>0.31890000000000002</c:v>
                </c:pt>
                <c:pt idx="48385">
                  <c:v>0.31830000000000003</c:v>
                </c:pt>
                <c:pt idx="48386">
                  <c:v>0.31800000000000006</c:v>
                </c:pt>
                <c:pt idx="48387">
                  <c:v>0.3175</c:v>
                </c:pt>
                <c:pt idx="48388">
                  <c:v>0.31720000000000004</c:v>
                </c:pt>
                <c:pt idx="48389">
                  <c:v>0.31740000000000002</c:v>
                </c:pt>
                <c:pt idx="48390">
                  <c:v>0.317</c:v>
                </c:pt>
                <c:pt idx="48391">
                  <c:v>0.31520000000000004</c:v>
                </c:pt>
                <c:pt idx="48392">
                  <c:v>0.31290000000000001</c:v>
                </c:pt>
                <c:pt idx="48393">
                  <c:v>0.31070000000000003</c:v>
                </c:pt>
                <c:pt idx="48394">
                  <c:v>0.30890000000000001</c:v>
                </c:pt>
                <c:pt idx="48395">
                  <c:v>0.30630000000000002</c:v>
                </c:pt>
                <c:pt idx="48396">
                  <c:v>0.30410000000000004</c:v>
                </c:pt>
                <c:pt idx="48397">
                  <c:v>0.30080000000000001</c:v>
                </c:pt>
                <c:pt idx="48398">
                  <c:v>0.29930000000000001</c:v>
                </c:pt>
                <c:pt idx="48399">
                  <c:v>0.29820000000000002</c:v>
                </c:pt>
                <c:pt idx="48400">
                  <c:v>0.29780000000000001</c:v>
                </c:pt>
                <c:pt idx="48401">
                  <c:v>0.29780000000000001</c:v>
                </c:pt>
                <c:pt idx="48402">
                  <c:v>0.29670000000000002</c:v>
                </c:pt>
                <c:pt idx="48403">
                  <c:v>0.29630000000000001</c:v>
                </c:pt>
                <c:pt idx="48404">
                  <c:v>0.29630000000000001</c:v>
                </c:pt>
                <c:pt idx="48405">
                  <c:v>0.29530000000000001</c:v>
                </c:pt>
                <c:pt idx="48406">
                  <c:v>0.29649999999999999</c:v>
                </c:pt>
                <c:pt idx="48407">
                  <c:v>0.29460000000000003</c:v>
                </c:pt>
                <c:pt idx="48408">
                  <c:v>0.29609999999999997</c:v>
                </c:pt>
                <c:pt idx="48409">
                  <c:v>0.29609999999999997</c:v>
                </c:pt>
                <c:pt idx="48410">
                  <c:v>0.2944</c:v>
                </c:pt>
                <c:pt idx="48411">
                  <c:v>0.29500000000000004</c:v>
                </c:pt>
                <c:pt idx="48412">
                  <c:v>0.29300000000000004</c:v>
                </c:pt>
                <c:pt idx="48413">
                  <c:v>0.29340000000000005</c:v>
                </c:pt>
                <c:pt idx="48414">
                  <c:v>0.29460000000000003</c:v>
                </c:pt>
                <c:pt idx="48415">
                  <c:v>0.29380000000000001</c:v>
                </c:pt>
                <c:pt idx="48416">
                  <c:v>0.29340000000000005</c:v>
                </c:pt>
                <c:pt idx="48417">
                  <c:v>0.29340000000000005</c:v>
                </c:pt>
                <c:pt idx="48418">
                  <c:v>0.29150000000000004</c:v>
                </c:pt>
                <c:pt idx="48419">
                  <c:v>0.29150000000000004</c:v>
                </c:pt>
                <c:pt idx="48420">
                  <c:v>0.28960000000000002</c:v>
                </c:pt>
                <c:pt idx="48421">
                  <c:v>0.28889999999999999</c:v>
                </c:pt>
                <c:pt idx="48422">
                  <c:v>0.28889999999999999</c:v>
                </c:pt>
                <c:pt idx="48423">
                  <c:v>0.28750000000000003</c:v>
                </c:pt>
                <c:pt idx="48424">
                  <c:v>0.28730000000000006</c:v>
                </c:pt>
                <c:pt idx="48425">
                  <c:v>0.28720000000000001</c:v>
                </c:pt>
                <c:pt idx="48426">
                  <c:v>0.2843</c:v>
                </c:pt>
                <c:pt idx="48427">
                  <c:v>0.2843</c:v>
                </c:pt>
                <c:pt idx="48428">
                  <c:v>0.28389999999999999</c:v>
                </c:pt>
                <c:pt idx="48429">
                  <c:v>0.28300000000000003</c:v>
                </c:pt>
                <c:pt idx="48430">
                  <c:v>0.28300000000000003</c:v>
                </c:pt>
                <c:pt idx="48431">
                  <c:v>0.28150000000000003</c:v>
                </c:pt>
                <c:pt idx="48432">
                  <c:v>0.28150000000000003</c:v>
                </c:pt>
                <c:pt idx="48433">
                  <c:v>0.28150000000000003</c:v>
                </c:pt>
                <c:pt idx="48434">
                  <c:v>0.28150000000000003</c:v>
                </c:pt>
                <c:pt idx="48435">
                  <c:v>0.28079999999999999</c:v>
                </c:pt>
                <c:pt idx="48436">
                  <c:v>0.27890000000000004</c:v>
                </c:pt>
                <c:pt idx="48437">
                  <c:v>0.2787</c:v>
                </c:pt>
                <c:pt idx="48438">
                  <c:v>0.27700000000000002</c:v>
                </c:pt>
                <c:pt idx="48439">
                  <c:v>0.27760000000000001</c:v>
                </c:pt>
                <c:pt idx="48440">
                  <c:v>0.27700000000000002</c:v>
                </c:pt>
                <c:pt idx="48441">
                  <c:v>0.2757</c:v>
                </c:pt>
                <c:pt idx="48442">
                  <c:v>0.27480000000000004</c:v>
                </c:pt>
                <c:pt idx="48443">
                  <c:v>0.27410000000000001</c:v>
                </c:pt>
                <c:pt idx="48444">
                  <c:v>0.27150000000000002</c:v>
                </c:pt>
                <c:pt idx="48445">
                  <c:v>0.27200000000000002</c:v>
                </c:pt>
                <c:pt idx="48446">
                  <c:v>0.2717</c:v>
                </c:pt>
                <c:pt idx="48447">
                  <c:v>0.27040000000000003</c:v>
                </c:pt>
                <c:pt idx="48448">
                  <c:v>0.27040000000000003</c:v>
                </c:pt>
                <c:pt idx="48449">
                  <c:v>0.26869999999999999</c:v>
                </c:pt>
                <c:pt idx="48450">
                  <c:v>0.26900000000000002</c:v>
                </c:pt>
                <c:pt idx="48451">
                  <c:v>0.26720000000000005</c:v>
                </c:pt>
                <c:pt idx="48452">
                  <c:v>0.26740000000000003</c:v>
                </c:pt>
                <c:pt idx="48453">
                  <c:v>0.26769999999999999</c:v>
                </c:pt>
                <c:pt idx="48454">
                  <c:v>0.26550000000000001</c:v>
                </c:pt>
                <c:pt idx="48455">
                  <c:v>0.2666</c:v>
                </c:pt>
                <c:pt idx="48456">
                  <c:v>0.26579999999999998</c:v>
                </c:pt>
                <c:pt idx="48457">
                  <c:v>0.26579999999999998</c:v>
                </c:pt>
                <c:pt idx="48458">
                  <c:v>0.26650000000000001</c:v>
                </c:pt>
                <c:pt idx="48459">
                  <c:v>0.26550000000000001</c:v>
                </c:pt>
                <c:pt idx="48460">
                  <c:v>0.26569999999999999</c:v>
                </c:pt>
                <c:pt idx="48461">
                  <c:v>0.26619999999999999</c:v>
                </c:pt>
                <c:pt idx="48462">
                  <c:v>0.26690000000000003</c:v>
                </c:pt>
                <c:pt idx="48463">
                  <c:v>0.2676</c:v>
                </c:pt>
                <c:pt idx="48464">
                  <c:v>0.26690000000000003</c:v>
                </c:pt>
                <c:pt idx="48465">
                  <c:v>0.2676</c:v>
                </c:pt>
                <c:pt idx="48466">
                  <c:v>0.26829999999999998</c:v>
                </c:pt>
                <c:pt idx="48467">
                  <c:v>0.26800000000000002</c:v>
                </c:pt>
                <c:pt idx="48468">
                  <c:v>0.26989999999999997</c:v>
                </c:pt>
                <c:pt idx="48469">
                  <c:v>0.27080000000000004</c:v>
                </c:pt>
                <c:pt idx="48470">
                  <c:v>0.27179999999999999</c:v>
                </c:pt>
                <c:pt idx="48471">
                  <c:v>0.27179999999999999</c:v>
                </c:pt>
                <c:pt idx="48472">
                  <c:v>0.27150000000000002</c:v>
                </c:pt>
                <c:pt idx="48473">
                  <c:v>0.27100000000000002</c:v>
                </c:pt>
                <c:pt idx="48474">
                  <c:v>0.27210000000000001</c:v>
                </c:pt>
                <c:pt idx="48475">
                  <c:v>0.27240000000000003</c:v>
                </c:pt>
                <c:pt idx="48476">
                  <c:v>0.27300000000000002</c:v>
                </c:pt>
                <c:pt idx="48477">
                  <c:v>0.27579999999999999</c:v>
                </c:pt>
                <c:pt idx="48478">
                  <c:v>0.27779999999999999</c:v>
                </c:pt>
                <c:pt idx="48479">
                  <c:v>0.27829999999999999</c:v>
                </c:pt>
                <c:pt idx="48480">
                  <c:v>0.28160000000000002</c:v>
                </c:pt>
                <c:pt idx="48481">
                  <c:v>0.28290000000000004</c:v>
                </c:pt>
                <c:pt idx="48482">
                  <c:v>0.28439999999999999</c:v>
                </c:pt>
                <c:pt idx="48483">
                  <c:v>0.28530000000000005</c:v>
                </c:pt>
                <c:pt idx="48484">
                  <c:v>0.28450000000000003</c:v>
                </c:pt>
                <c:pt idx="48485">
                  <c:v>0.28470000000000001</c:v>
                </c:pt>
                <c:pt idx="48486">
                  <c:v>0.28520000000000001</c:v>
                </c:pt>
                <c:pt idx="48487">
                  <c:v>0.28460000000000002</c:v>
                </c:pt>
                <c:pt idx="48488">
                  <c:v>0.2848</c:v>
                </c:pt>
                <c:pt idx="48489">
                  <c:v>0.24700000000000003</c:v>
                </c:pt>
                <c:pt idx="48490">
                  <c:v>0.1615</c:v>
                </c:pt>
                <c:pt idx="48491">
                  <c:v>0.15680000000000002</c:v>
                </c:pt>
                <c:pt idx="48492">
                  <c:v>0.1515</c:v>
                </c:pt>
                <c:pt idx="48493">
                  <c:v>0.14870000000000003</c:v>
                </c:pt>
                <c:pt idx="48494">
                  <c:v>0.17490000000000003</c:v>
                </c:pt>
                <c:pt idx="48495">
                  <c:v>0.18920000000000001</c:v>
                </c:pt>
                <c:pt idx="48496">
                  <c:v>0.2029</c:v>
                </c:pt>
                <c:pt idx="48497">
                  <c:v>0.25459999999999999</c:v>
                </c:pt>
                <c:pt idx="48498">
                  <c:v>0.33079999999999998</c:v>
                </c:pt>
                <c:pt idx="48499">
                  <c:v>0.54330000000000001</c:v>
                </c:pt>
                <c:pt idx="48500">
                  <c:v>0.55320000000000003</c:v>
                </c:pt>
                <c:pt idx="48501">
                  <c:v>0.57779999999999998</c:v>
                </c:pt>
                <c:pt idx="48502">
                  <c:v>0.62009999999999998</c:v>
                </c:pt>
                <c:pt idx="48503">
                  <c:v>0.55380000000000007</c:v>
                </c:pt>
                <c:pt idx="48504">
                  <c:v>0.69410000000000005</c:v>
                </c:pt>
                <c:pt idx="48505">
                  <c:v>0.82420000000000015</c:v>
                </c:pt>
                <c:pt idx="48506">
                  <c:v>0.85589999999999999</c:v>
                </c:pt>
                <c:pt idx="48507">
                  <c:v>0.71310000000000007</c:v>
                </c:pt>
                <c:pt idx="48508">
                  <c:v>0.74960000000000004</c:v>
                </c:pt>
                <c:pt idx="48509">
                  <c:v>0.94789999999999996</c:v>
                </c:pt>
                <c:pt idx="48510">
                  <c:v>0.79269999999999996</c:v>
                </c:pt>
                <c:pt idx="48511">
                  <c:v>0.77470000000000006</c:v>
                </c:pt>
                <c:pt idx="48512">
                  <c:v>0.67080000000000006</c:v>
                </c:pt>
                <c:pt idx="48513">
                  <c:v>0.78659999999999997</c:v>
                </c:pt>
                <c:pt idx="48514">
                  <c:v>0.89700000000000013</c:v>
                </c:pt>
                <c:pt idx="48515">
                  <c:v>1.0136000000000001</c:v>
                </c:pt>
                <c:pt idx="48516">
                  <c:v>1.0561</c:v>
                </c:pt>
                <c:pt idx="48517">
                  <c:v>1.1294000000000002</c:v>
                </c:pt>
                <c:pt idx="48518">
                  <c:v>1.0982000000000001</c:v>
                </c:pt>
                <c:pt idx="48519">
                  <c:v>1.0764</c:v>
                </c:pt>
                <c:pt idx="48520">
                  <c:v>1.0810999999999999</c:v>
                </c:pt>
                <c:pt idx="48521">
                  <c:v>1.0757999999999999</c:v>
                </c:pt>
                <c:pt idx="48522">
                  <c:v>1.0692999999999999</c:v>
                </c:pt>
                <c:pt idx="48523">
                  <c:v>1.127</c:v>
                </c:pt>
                <c:pt idx="48524">
                  <c:v>1.1088</c:v>
                </c:pt>
                <c:pt idx="48525">
                  <c:v>1.0982000000000001</c:v>
                </c:pt>
                <c:pt idx="48526">
                  <c:v>1.2075</c:v>
                </c:pt>
                <c:pt idx="48527">
                  <c:v>1.2076000000000002</c:v>
                </c:pt>
                <c:pt idx="48528">
                  <c:v>1.1873</c:v>
                </c:pt>
                <c:pt idx="48529">
                  <c:v>1.2332000000000001</c:v>
                </c:pt>
                <c:pt idx="48530">
                  <c:v>1.2928000000000002</c:v>
                </c:pt>
                <c:pt idx="48531">
                  <c:v>1.3376000000000001</c:v>
                </c:pt>
                <c:pt idx="48532">
                  <c:v>1.3032000000000001</c:v>
                </c:pt>
                <c:pt idx="48533">
                  <c:v>1.3424</c:v>
                </c:pt>
                <c:pt idx="48534">
                  <c:v>1.3609</c:v>
                </c:pt>
                <c:pt idx="48535">
                  <c:v>1.2286000000000001</c:v>
                </c:pt>
                <c:pt idx="48536">
                  <c:v>1.2426000000000001</c:v>
                </c:pt>
                <c:pt idx="48537">
                  <c:v>1.34</c:v>
                </c:pt>
                <c:pt idx="48538">
                  <c:v>1.4426000000000001</c:v>
                </c:pt>
                <c:pt idx="48539">
                  <c:v>1.4366000000000001</c:v>
                </c:pt>
                <c:pt idx="48540">
                  <c:v>1.4259000000000002</c:v>
                </c:pt>
                <c:pt idx="48541">
                  <c:v>1.4321999999999999</c:v>
                </c:pt>
                <c:pt idx="48542">
                  <c:v>1.4475</c:v>
                </c:pt>
                <c:pt idx="48543">
                  <c:v>1.5449000000000002</c:v>
                </c:pt>
                <c:pt idx="48544">
                  <c:v>1.5630000000000002</c:v>
                </c:pt>
                <c:pt idx="48545">
                  <c:v>1.5304000000000002</c:v>
                </c:pt>
                <c:pt idx="48546">
                  <c:v>1.5263</c:v>
                </c:pt>
                <c:pt idx="48547">
                  <c:v>1.5583</c:v>
                </c:pt>
                <c:pt idx="48548">
                  <c:v>1.5212000000000001</c:v>
                </c:pt>
                <c:pt idx="48549">
                  <c:v>1.4935</c:v>
                </c:pt>
                <c:pt idx="48550">
                  <c:v>1.4741</c:v>
                </c:pt>
                <c:pt idx="48551">
                  <c:v>1.3760000000000001</c:v>
                </c:pt>
                <c:pt idx="48552">
                  <c:v>1.3842000000000001</c:v>
                </c:pt>
                <c:pt idx="48553">
                  <c:v>1.4756</c:v>
                </c:pt>
                <c:pt idx="48554">
                  <c:v>1.5541</c:v>
                </c:pt>
                <c:pt idx="48555">
                  <c:v>1.5303000000000002</c:v>
                </c:pt>
                <c:pt idx="48556">
                  <c:v>1.5608000000000002</c:v>
                </c:pt>
                <c:pt idx="48557">
                  <c:v>1.4959</c:v>
                </c:pt>
                <c:pt idx="48558">
                  <c:v>1.4899</c:v>
                </c:pt>
                <c:pt idx="48559">
                  <c:v>1.4770000000000001</c:v>
                </c:pt>
                <c:pt idx="48560">
                  <c:v>1.4894000000000001</c:v>
                </c:pt>
                <c:pt idx="48561">
                  <c:v>1.4658</c:v>
                </c:pt>
                <c:pt idx="48562">
                  <c:v>1.5712000000000002</c:v>
                </c:pt>
                <c:pt idx="48563">
                  <c:v>1.5558000000000001</c:v>
                </c:pt>
                <c:pt idx="48564">
                  <c:v>1.5495000000000001</c:v>
                </c:pt>
                <c:pt idx="48565">
                  <c:v>1.4105000000000001</c:v>
                </c:pt>
                <c:pt idx="48566">
                  <c:v>1.3582000000000001</c:v>
                </c:pt>
                <c:pt idx="48567">
                  <c:v>1.3912000000000002</c:v>
                </c:pt>
                <c:pt idx="48568">
                  <c:v>1.4472</c:v>
                </c:pt>
                <c:pt idx="48569">
                  <c:v>1.5117000000000003</c:v>
                </c:pt>
                <c:pt idx="48570">
                  <c:v>1.5699000000000001</c:v>
                </c:pt>
                <c:pt idx="48571">
                  <c:v>1.6291000000000002</c:v>
                </c:pt>
                <c:pt idx="48572">
                  <c:v>1.6038000000000001</c:v>
                </c:pt>
                <c:pt idx="48573">
                  <c:v>1.5509000000000002</c:v>
                </c:pt>
                <c:pt idx="48574">
                  <c:v>1.492</c:v>
                </c:pt>
                <c:pt idx="48575">
                  <c:v>1.4747000000000001</c:v>
                </c:pt>
                <c:pt idx="48576">
                  <c:v>1.5692000000000002</c:v>
                </c:pt>
                <c:pt idx="48577">
                  <c:v>1.4768000000000001</c:v>
                </c:pt>
                <c:pt idx="48578">
                  <c:v>1.3967000000000001</c:v>
                </c:pt>
                <c:pt idx="48579">
                  <c:v>1.3908</c:v>
                </c:pt>
                <c:pt idx="48580">
                  <c:v>1.3608000000000002</c:v>
                </c:pt>
                <c:pt idx="48581">
                  <c:v>1.3108000000000002</c:v>
                </c:pt>
                <c:pt idx="48582">
                  <c:v>1.3001</c:v>
                </c:pt>
                <c:pt idx="48583">
                  <c:v>1.2679</c:v>
                </c:pt>
                <c:pt idx="48584">
                  <c:v>1.2423000000000002</c:v>
                </c:pt>
                <c:pt idx="48585">
                  <c:v>1.2172000000000001</c:v>
                </c:pt>
                <c:pt idx="48586">
                  <c:v>1.2094</c:v>
                </c:pt>
                <c:pt idx="48587">
                  <c:v>1.1753</c:v>
                </c:pt>
                <c:pt idx="48588">
                  <c:v>1.1339000000000001</c:v>
                </c:pt>
                <c:pt idx="48589">
                  <c:v>1.0599000000000001</c:v>
                </c:pt>
                <c:pt idx="48590">
                  <c:v>1.0824</c:v>
                </c:pt>
                <c:pt idx="48591">
                  <c:v>1.1211</c:v>
                </c:pt>
                <c:pt idx="48592">
                  <c:v>1.0859000000000001</c:v>
                </c:pt>
                <c:pt idx="48593">
                  <c:v>1.1077000000000001</c:v>
                </c:pt>
                <c:pt idx="48594">
                  <c:v>1.08</c:v>
                </c:pt>
                <c:pt idx="48595">
                  <c:v>1.0429000000000002</c:v>
                </c:pt>
                <c:pt idx="48596">
                  <c:v>1.0398000000000001</c:v>
                </c:pt>
                <c:pt idx="48597">
                  <c:v>1.008</c:v>
                </c:pt>
                <c:pt idx="48598">
                  <c:v>0.9608000000000001</c:v>
                </c:pt>
                <c:pt idx="48599">
                  <c:v>0.86790000000000012</c:v>
                </c:pt>
                <c:pt idx="48600">
                  <c:v>0.90540000000000009</c:v>
                </c:pt>
                <c:pt idx="48601">
                  <c:v>0.84730000000000016</c:v>
                </c:pt>
                <c:pt idx="48602">
                  <c:v>0.8348000000000001</c:v>
                </c:pt>
                <c:pt idx="48603">
                  <c:v>0.8206</c:v>
                </c:pt>
                <c:pt idx="48604">
                  <c:v>0.78949999999999998</c:v>
                </c:pt>
                <c:pt idx="48605">
                  <c:v>0.77340000000000009</c:v>
                </c:pt>
                <c:pt idx="48606">
                  <c:v>0.78370000000000006</c:v>
                </c:pt>
                <c:pt idx="48607">
                  <c:v>0.75450000000000006</c:v>
                </c:pt>
                <c:pt idx="48608">
                  <c:v>0.71760000000000002</c:v>
                </c:pt>
                <c:pt idx="48609">
                  <c:v>0.70920000000000005</c:v>
                </c:pt>
                <c:pt idx="48610">
                  <c:v>0.70789999999999997</c:v>
                </c:pt>
                <c:pt idx="48611">
                  <c:v>0.70440000000000003</c:v>
                </c:pt>
                <c:pt idx="48612">
                  <c:v>0.66210000000000013</c:v>
                </c:pt>
                <c:pt idx="48613">
                  <c:v>0.65960000000000008</c:v>
                </c:pt>
                <c:pt idx="48614">
                  <c:v>0.67290000000000005</c:v>
                </c:pt>
                <c:pt idx="48615">
                  <c:v>0.61380000000000001</c:v>
                </c:pt>
                <c:pt idx="48616">
                  <c:v>0.6080000000000001</c:v>
                </c:pt>
                <c:pt idx="48617">
                  <c:v>0.61</c:v>
                </c:pt>
                <c:pt idx="48618">
                  <c:v>0.60770000000000002</c:v>
                </c:pt>
                <c:pt idx="48619">
                  <c:v>0.6080000000000001</c:v>
                </c:pt>
                <c:pt idx="48620">
                  <c:v>0.63230000000000008</c:v>
                </c:pt>
                <c:pt idx="48621">
                  <c:v>0.54020000000000001</c:v>
                </c:pt>
                <c:pt idx="48622">
                  <c:v>0.56879999999999997</c:v>
                </c:pt>
                <c:pt idx="48623">
                  <c:v>0.60199999999999998</c:v>
                </c:pt>
                <c:pt idx="48624">
                  <c:v>0.54090000000000005</c:v>
                </c:pt>
                <c:pt idx="48625">
                  <c:v>0.55049999999999999</c:v>
                </c:pt>
                <c:pt idx="48626">
                  <c:v>0.55220000000000002</c:v>
                </c:pt>
                <c:pt idx="48627">
                  <c:v>0.52529999999999999</c:v>
                </c:pt>
                <c:pt idx="48628">
                  <c:v>0.54120000000000001</c:v>
                </c:pt>
                <c:pt idx="48629">
                  <c:v>0.50750000000000006</c:v>
                </c:pt>
                <c:pt idx="48630">
                  <c:v>0.51460000000000006</c:v>
                </c:pt>
                <c:pt idx="48631">
                  <c:v>0.51440000000000008</c:v>
                </c:pt>
                <c:pt idx="48632">
                  <c:v>0.50670000000000004</c:v>
                </c:pt>
                <c:pt idx="48633">
                  <c:v>0.48</c:v>
                </c:pt>
                <c:pt idx="48634">
                  <c:v>0.49260000000000004</c:v>
                </c:pt>
                <c:pt idx="48635">
                  <c:v>0.49520000000000003</c:v>
                </c:pt>
                <c:pt idx="48636">
                  <c:v>0.46200000000000002</c:v>
                </c:pt>
                <c:pt idx="48637">
                  <c:v>0.43819999999999998</c:v>
                </c:pt>
                <c:pt idx="48638">
                  <c:v>0.46100000000000008</c:v>
                </c:pt>
                <c:pt idx="48639">
                  <c:v>0.44550000000000001</c:v>
                </c:pt>
                <c:pt idx="48640">
                  <c:v>0.44240000000000007</c:v>
                </c:pt>
                <c:pt idx="48641">
                  <c:v>0.40190000000000003</c:v>
                </c:pt>
                <c:pt idx="48642">
                  <c:v>0.42140000000000005</c:v>
                </c:pt>
                <c:pt idx="48643">
                  <c:v>0.40450000000000003</c:v>
                </c:pt>
                <c:pt idx="48644">
                  <c:v>0.40870000000000001</c:v>
                </c:pt>
                <c:pt idx="48645">
                  <c:v>0.40310000000000001</c:v>
                </c:pt>
                <c:pt idx="48646">
                  <c:v>0.39250000000000002</c:v>
                </c:pt>
                <c:pt idx="48647">
                  <c:v>0.38610000000000005</c:v>
                </c:pt>
                <c:pt idx="48648">
                  <c:v>0.38420000000000004</c:v>
                </c:pt>
                <c:pt idx="48649">
                  <c:v>0.37610000000000005</c:v>
                </c:pt>
                <c:pt idx="48650">
                  <c:v>0.3518</c:v>
                </c:pt>
                <c:pt idx="48651">
                  <c:v>0.35770000000000002</c:v>
                </c:pt>
                <c:pt idx="48652">
                  <c:v>0.34600000000000003</c:v>
                </c:pt>
                <c:pt idx="48653">
                  <c:v>0.3412</c:v>
                </c:pt>
                <c:pt idx="48654">
                  <c:v>0.33990000000000004</c:v>
                </c:pt>
                <c:pt idx="48655">
                  <c:v>0.3332</c:v>
                </c:pt>
                <c:pt idx="48656">
                  <c:v>0.31810000000000005</c:v>
                </c:pt>
                <c:pt idx="48657">
                  <c:v>0.32360000000000005</c:v>
                </c:pt>
                <c:pt idx="48658">
                  <c:v>0.31669999999999998</c:v>
                </c:pt>
                <c:pt idx="48659">
                  <c:v>0.31380000000000002</c:v>
                </c:pt>
                <c:pt idx="48660">
                  <c:v>0.30920000000000003</c:v>
                </c:pt>
                <c:pt idx="48661">
                  <c:v>0.30180000000000001</c:v>
                </c:pt>
                <c:pt idx="48662">
                  <c:v>0.29470000000000002</c:v>
                </c:pt>
                <c:pt idx="48663">
                  <c:v>0.29170000000000001</c:v>
                </c:pt>
                <c:pt idx="48664">
                  <c:v>0.28820000000000001</c:v>
                </c:pt>
                <c:pt idx="48665">
                  <c:v>0.27940000000000004</c:v>
                </c:pt>
                <c:pt idx="48666">
                  <c:v>0.27130000000000004</c:v>
                </c:pt>
                <c:pt idx="48667">
                  <c:v>0.26840000000000003</c:v>
                </c:pt>
                <c:pt idx="48668">
                  <c:v>0.26179999999999998</c:v>
                </c:pt>
                <c:pt idx="48669">
                  <c:v>0.26030000000000003</c:v>
                </c:pt>
                <c:pt idx="48670">
                  <c:v>0.25480000000000003</c:v>
                </c:pt>
                <c:pt idx="48671">
                  <c:v>0.25609999999999999</c:v>
                </c:pt>
                <c:pt idx="48672">
                  <c:v>0.24830000000000002</c:v>
                </c:pt>
                <c:pt idx="48673">
                  <c:v>0.24270000000000003</c:v>
                </c:pt>
                <c:pt idx="48674">
                  <c:v>0.24080000000000001</c:v>
                </c:pt>
                <c:pt idx="48675">
                  <c:v>0.2384</c:v>
                </c:pt>
                <c:pt idx="48676">
                  <c:v>0.23100000000000001</c:v>
                </c:pt>
                <c:pt idx="48677">
                  <c:v>0.22470000000000001</c:v>
                </c:pt>
                <c:pt idx="48678">
                  <c:v>0.22220000000000001</c:v>
                </c:pt>
                <c:pt idx="48679">
                  <c:v>0.2142</c:v>
                </c:pt>
                <c:pt idx="48680">
                  <c:v>0.21450000000000002</c:v>
                </c:pt>
                <c:pt idx="48681">
                  <c:v>0.21240000000000003</c:v>
                </c:pt>
                <c:pt idx="48682">
                  <c:v>0.2074</c:v>
                </c:pt>
                <c:pt idx="48683">
                  <c:v>0.2006</c:v>
                </c:pt>
                <c:pt idx="48684">
                  <c:v>0.1966</c:v>
                </c:pt>
                <c:pt idx="48685">
                  <c:v>0.19510000000000002</c:v>
                </c:pt>
                <c:pt idx="48686">
                  <c:v>0.18959999999999999</c:v>
                </c:pt>
                <c:pt idx="48687">
                  <c:v>0.18779999999999999</c:v>
                </c:pt>
                <c:pt idx="48688">
                  <c:v>0.1865</c:v>
                </c:pt>
                <c:pt idx="48689">
                  <c:v>0.18640000000000001</c:v>
                </c:pt>
                <c:pt idx="48690">
                  <c:v>0.18640000000000001</c:v>
                </c:pt>
                <c:pt idx="48691">
                  <c:v>0.18640000000000001</c:v>
                </c:pt>
                <c:pt idx="48692">
                  <c:v>0.1895</c:v>
                </c:pt>
                <c:pt idx="48693">
                  <c:v>0.1938</c:v>
                </c:pt>
                <c:pt idx="48694">
                  <c:v>0.19790000000000002</c:v>
                </c:pt>
                <c:pt idx="48695">
                  <c:v>0.19670000000000001</c:v>
                </c:pt>
                <c:pt idx="48696">
                  <c:v>0.19510000000000002</c:v>
                </c:pt>
                <c:pt idx="48697">
                  <c:v>0.19600000000000001</c:v>
                </c:pt>
                <c:pt idx="48698">
                  <c:v>0.2006</c:v>
                </c:pt>
                <c:pt idx="48699">
                  <c:v>0.2014</c:v>
                </c:pt>
                <c:pt idx="48700">
                  <c:v>0.1996</c:v>
                </c:pt>
                <c:pt idx="48701">
                  <c:v>0.19980000000000001</c:v>
                </c:pt>
                <c:pt idx="48702">
                  <c:v>0.20250000000000001</c:v>
                </c:pt>
                <c:pt idx="48703">
                  <c:v>0.2049</c:v>
                </c:pt>
                <c:pt idx="48704">
                  <c:v>0.20569999999999999</c:v>
                </c:pt>
                <c:pt idx="48705">
                  <c:v>0.21000000000000002</c:v>
                </c:pt>
                <c:pt idx="48706">
                  <c:v>0.20860000000000001</c:v>
                </c:pt>
                <c:pt idx="48707">
                  <c:v>0.21010000000000001</c:v>
                </c:pt>
                <c:pt idx="48708">
                  <c:v>0.20860000000000001</c:v>
                </c:pt>
                <c:pt idx="48709">
                  <c:v>0.21000000000000002</c:v>
                </c:pt>
                <c:pt idx="48710">
                  <c:v>0.2117</c:v>
                </c:pt>
                <c:pt idx="48711">
                  <c:v>0.20840000000000003</c:v>
                </c:pt>
                <c:pt idx="48712">
                  <c:v>0.20699999999999999</c:v>
                </c:pt>
                <c:pt idx="48713">
                  <c:v>0.2097</c:v>
                </c:pt>
                <c:pt idx="48714">
                  <c:v>0.20950000000000002</c:v>
                </c:pt>
                <c:pt idx="48715">
                  <c:v>0.2097</c:v>
                </c:pt>
                <c:pt idx="48716">
                  <c:v>0.20680000000000001</c:v>
                </c:pt>
                <c:pt idx="48717">
                  <c:v>0.20950000000000002</c:v>
                </c:pt>
                <c:pt idx="48718">
                  <c:v>0.21240000000000003</c:v>
                </c:pt>
                <c:pt idx="48719">
                  <c:v>0.21280000000000002</c:v>
                </c:pt>
                <c:pt idx="48720">
                  <c:v>0.20810000000000001</c:v>
                </c:pt>
                <c:pt idx="48721">
                  <c:v>0.20950000000000002</c:v>
                </c:pt>
                <c:pt idx="48722">
                  <c:v>0.20710000000000003</c:v>
                </c:pt>
                <c:pt idx="48723">
                  <c:v>0.20670000000000002</c:v>
                </c:pt>
                <c:pt idx="48724">
                  <c:v>0.20440000000000003</c:v>
                </c:pt>
                <c:pt idx="48725">
                  <c:v>0.20040000000000002</c:v>
                </c:pt>
                <c:pt idx="48726">
                  <c:v>0.19920000000000002</c:v>
                </c:pt>
                <c:pt idx="48727">
                  <c:v>0.19490000000000002</c:v>
                </c:pt>
                <c:pt idx="48728">
                  <c:v>0.19310000000000002</c:v>
                </c:pt>
                <c:pt idx="48729">
                  <c:v>0.1898</c:v>
                </c:pt>
                <c:pt idx="48730">
                  <c:v>0.18779999999999999</c:v>
                </c:pt>
                <c:pt idx="48731">
                  <c:v>0.18360000000000001</c:v>
                </c:pt>
                <c:pt idx="48732">
                  <c:v>0.18440000000000001</c:v>
                </c:pt>
                <c:pt idx="48733">
                  <c:v>0.18090000000000001</c:v>
                </c:pt>
                <c:pt idx="48734">
                  <c:v>0.17800000000000002</c:v>
                </c:pt>
                <c:pt idx="48735">
                  <c:v>0.17190000000000003</c:v>
                </c:pt>
                <c:pt idx="48736">
                  <c:v>0.1673</c:v>
                </c:pt>
                <c:pt idx="48737">
                  <c:v>0.16850000000000001</c:v>
                </c:pt>
                <c:pt idx="48738">
                  <c:v>0.17</c:v>
                </c:pt>
                <c:pt idx="48739">
                  <c:v>0.16739999999999999</c:v>
                </c:pt>
                <c:pt idx="48740">
                  <c:v>0.16120000000000001</c:v>
                </c:pt>
                <c:pt idx="48741">
                  <c:v>0.16240000000000002</c:v>
                </c:pt>
                <c:pt idx="48742">
                  <c:v>0.16259999999999999</c:v>
                </c:pt>
                <c:pt idx="48743">
                  <c:v>0.16110000000000002</c:v>
                </c:pt>
                <c:pt idx="48744">
                  <c:v>0.15910000000000002</c:v>
                </c:pt>
                <c:pt idx="48745">
                  <c:v>0.1545</c:v>
                </c:pt>
                <c:pt idx="48746">
                  <c:v>0.1545</c:v>
                </c:pt>
                <c:pt idx="48747">
                  <c:v>0.1545</c:v>
                </c:pt>
                <c:pt idx="48748">
                  <c:v>0.15140000000000001</c:v>
                </c:pt>
                <c:pt idx="48749">
                  <c:v>0.15140000000000001</c:v>
                </c:pt>
                <c:pt idx="48750">
                  <c:v>0.15200000000000002</c:v>
                </c:pt>
                <c:pt idx="48751">
                  <c:v>0.15540000000000001</c:v>
                </c:pt>
                <c:pt idx="48752">
                  <c:v>0.15840000000000001</c:v>
                </c:pt>
                <c:pt idx="48753">
                  <c:v>0.1623</c:v>
                </c:pt>
                <c:pt idx="48754">
                  <c:v>0.16539999999999999</c:v>
                </c:pt>
                <c:pt idx="48755">
                  <c:v>0.16550000000000001</c:v>
                </c:pt>
                <c:pt idx="48756">
                  <c:v>0.1666</c:v>
                </c:pt>
                <c:pt idx="48757">
                  <c:v>0.17250000000000001</c:v>
                </c:pt>
                <c:pt idx="48758">
                  <c:v>0.17430000000000001</c:v>
                </c:pt>
                <c:pt idx="48759">
                  <c:v>0.17230000000000001</c:v>
                </c:pt>
                <c:pt idx="48760">
                  <c:v>0.1757</c:v>
                </c:pt>
                <c:pt idx="48761">
                  <c:v>0.17760000000000001</c:v>
                </c:pt>
                <c:pt idx="48762">
                  <c:v>0.17830000000000001</c:v>
                </c:pt>
                <c:pt idx="48763">
                  <c:v>0.1807</c:v>
                </c:pt>
                <c:pt idx="48764">
                  <c:v>0.18200000000000002</c:v>
                </c:pt>
                <c:pt idx="48765">
                  <c:v>0.18520000000000003</c:v>
                </c:pt>
                <c:pt idx="48766">
                  <c:v>0.18779999999999999</c:v>
                </c:pt>
                <c:pt idx="48767">
                  <c:v>0.1938</c:v>
                </c:pt>
                <c:pt idx="48768">
                  <c:v>0.19750000000000001</c:v>
                </c:pt>
                <c:pt idx="48769">
                  <c:v>0.20219999999999999</c:v>
                </c:pt>
                <c:pt idx="48770">
                  <c:v>0.20670000000000002</c:v>
                </c:pt>
                <c:pt idx="48771">
                  <c:v>0.2117</c:v>
                </c:pt>
                <c:pt idx="48772">
                  <c:v>0.2127</c:v>
                </c:pt>
                <c:pt idx="48773">
                  <c:v>0.2094</c:v>
                </c:pt>
                <c:pt idx="48774">
                  <c:v>0.21490000000000001</c:v>
                </c:pt>
                <c:pt idx="48775">
                  <c:v>0.21280000000000002</c:v>
                </c:pt>
                <c:pt idx="48776">
                  <c:v>0.20680000000000001</c:v>
                </c:pt>
                <c:pt idx="48777">
                  <c:v>0.18640000000000001</c:v>
                </c:pt>
                <c:pt idx="48778">
                  <c:v>0.16470000000000001</c:v>
                </c:pt>
                <c:pt idx="48779">
                  <c:v>0.13970000000000002</c:v>
                </c:pt>
                <c:pt idx="48780">
                  <c:v>0.12270000000000002</c:v>
                </c:pt>
                <c:pt idx="48781">
                  <c:v>0.11910000000000001</c:v>
                </c:pt>
                <c:pt idx="48782">
                  <c:v>0.1105</c:v>
                </c:pt>
                <c:pt idx="48783">
                  <c:v>0.1138</c:v>
                </c:pt>
                <c:pt idx="48784">
                  <c:v>0.1142</c:v>
                </c:pt>
                <c:pt idx="48785">
                  <c:v>0.11040000000000001</c:v>
                </c:pt>
                <c:pt idx="48786">
                  <c:v>0.11410000000000001</c:v>
                </c:pt>
                <c:pt idx="48787">
                  <c:v>0.11470000000000001</c:v>
                </c:pt>
                <c:pt idx="48788">
                  <c:v>0.11550000000000001</c:v>
                </c:pt>
                <c:pt idx="48789">
                  <c:v>0.1176</c:v>
                </c:pt>
                <c:pt idx="48790">
                  <c:v>0.11220000000000002</c:v>
                </c:pt>
                <c:pt idx="48791">
                  <c:v>0.11230000000000001</c:v>
                </c:pt>
                <c:pt idx="48792">
                  <c:v>0.1095</c:v>
                </c:pt>
                <c:pt idx="48793">
                  <c:v>9.8500000000000004E-2</c:v>
                </c:pt>
                <c:pt idx="48794">
                  <c:v>8.7300000000000003E-2</c:v>
                </c:pt>
                <c:pt idx="48795">
                  <c:v>8.4000000000000005E-2</c:v>
                </c:pt>
                <c:pt idx="48796">
                  <c:v>8.3900000000000002E-2</c:v>
                </c:pt>
                <c:pt idx="48797">
                  <c:v>8.2299999999999998E-2</c:v>
                </c:pt>
                <c:pt idx="48798">
                  <c:v>7.4200000000000002E-2</c:v>
                </c:pt>
                <c:pt idx="48799">
                  <c:v>6.6000000000000003E-2</c:v>
                </c:pt>
                <c:pt idx="48800">
                  <c:v>6.4100000000000004E-2</c:v>
                </c:pt>
                <c:pt idx="48801">
                  <c:v>5.6100000000000011E-2</c:v>
                </c:pt>
                <c:pt idx="48802">
                  <c:v>4.8000000000000001E-2</c:v>
                </c:pt>
                <c:pt idx="48803">
                  <c:v>4.0100000000000004E-2</c:v>
                </c:pt>
                <c:pt idx="48804">
                  <c:v>3.3800000000000004E-2</c:v>
                </c:pt>
                <c:pt idx="48805">
                  <c:v>3.5200000000000002E-2</c:v>
                </c:pt>
                <c:pt idx="48806">
                  <c:v>3.4799999999999998E-2</c:v>
                </c:pt>
                <c:pt idx="48807">
                  <c:v>3.15E-2</c:v>
                </c:pt>
                <c:pt idx="48808">
                  <c:v>2.52E-2</c:v>
                </c:pt>
                <c:pt idx="48809">
                  <c:v>2.0500000000000001E-2</c:v>
                </c:pt>
                <c:pt idx="48810">
                  <c:v>1.7399999999999999E-2</c:v>
                </c:pt>
                <c:pt idx="48811">
                  <c:v>1.5900000000000001E-2</c:v>
                </c:pt>
                <c:pt idx="48812">
                  <c:v>1.2700000000000001E-2</c:v>
                </c:pt>
                <c:pt idx="48813">
                  <c:v>1.11E-2</c:v>
                </c:pt>
                <c:pt idx="48814">
                  <c:v>9.5000000000000015E-3</c:v>
                </c:pt>
                <c:pt idx="48815">
                  <c:v>7.9000000000000008E-3</c:v>
                </c:pt>
                <c:pt idx="48816">
                  <c:v>4.8000000000000004E-3</c:v>
                </c:pt>
                <c:pt idx="48817">
                  <c:v>3.2000000000000002E-3</c:v>
                </c:pt>
                <c:pt idx="48818">
                  <c:v>1.6000000000000001E-3</c:v>
                </c:pt>
                <c:pt idx="48819">
                  <c:v>3.2000000000000002E-3</c:v>
                </c:pt>
                <c:pt idx="48820">
                  <c:v>1.6000000000000001E-3</c:v>
                </c:pt>
                <c:pt idx="48821">
                  <c:v>0</c:v>
                </c:pt>
                <c:pt idx="48822">
                  <c:v>0</c:v>
                </c:pt>
                <c:pt idx="48823">
                  <c:v>0</c:v>
                </c:pt>
                <c:pt idx="48824">
                  <c:v>0</c:v>
                </c:pt>
                <c:pt idx="48825">
                  <c:v>0</c:v>
                </c:pt>
                <c:pt idx="48826">
                  <c:v>0</c:v>
                </c:pt>
                <c:pt idx="48827">
                  <c:v>0</c:v>
                </c:pt>
                <c:pt idx="48828">
                  <c:v>0</c:v>
                </c:pt>
                <c:pt idx="48829">
                  <c:v>0</c:v>
                </c:pt>
                <c:pt idx="48830">
                  <c:v>0</c:v>
                </c:pt>
                <c:pt idx="48831">
                  <c:v>0</c:v>
                </c:pt>
                <c:pt idx="48832">
                  <c:v>0</c:v>
                </c:pt>
                <c:pt idx="48833">
                  <c:v>0</c:v>
                </c:pt>
                <c:pt idx="48834">
                  <c:v>0</c:v>
                </c:pt>
                <c:pt idx="48835">
                  <c:v>0</c:v>
                </c:pt>
                <c:pt idx="48836">
                  <c:v>0</c:v>
                </c:pt>
                <c:pt idx="48837">
                  <c:v>0</c:v>
                </c:pt>
                <c:pt idx="48838">
                  <c:v>0</c:v>
                </c:pt>
                <c:pt idx="48839">
                  <c:v>0</c:v>
                </c:pt>
                <c:pt idx="48840">
                  <c:v>0</c:v>
                </c:pt>
                <c:pt idx="48841">
                  <c:v>0</c:v>
                </c:pt>
                <c:pt idx="48842">
                  <c:v>0</c:v>
                </c:pt>
                <c:pt idx="48843">
                  <c:v>0</c:v>
                </c:pt>
                <c:pt idx="48844">
                  <c:v>0</c:v>
                </c:pt>
                <c:pt idx="48845">
                  <c:v>0</c:v>
                </c:pt>
                <c:pt idx="48846">
                  <c:v>0</c:v>
                </c:pt>
                <c:pt idx="48847">
                  <c:v>0</c:v>
                </c:pt>
                <c:pt idx="48848">
                  <c:v>0</c:v>
                </c:pt>
                <c:pt idx="48849">
                  <c:v>0</c:v>
                </c:pt>
                <c:pt idx="48850">
                  <c:v>0</c:v>
                </c:pt>
                <c:pt idx="48851">
                  <c:v>0</c:v>
                </c:pt>
                <c:pt idx="48852">
                  <c:v>0</c:v>
                </c:pt>
                <c:pt idx="48853">
                  <c:v>0</c:v>
                </c:pt>
                <c:pt idx="48854">
                  <c:v>0</c:v>
                </c:pt>
                <c:pt idx="48855">
                  <c:v>0</c:v>
                </c:pt>
                <c:pt idx="48856">
                  <c:v>0</c:v>
                </c:pt>
                <c:pt idx="48857">
                  <c:v>0</c:v>
                </c:pt>
                <c:pt idx="48858">
                  <c:v>0</c:v>
                </c:pt>
                <c:pt idx="48859">
                  <c:v>0</c:v>
                </c:pt>
                <c:pt idx="48860">
                  <c:v>0</c:v>
                </c:pt>
                <c:pt idx="48861">
                  <c:v>0</c:v>
                </c:pt>
                <c:pt idx="48862">
                  <c:v>0</c:v>
                </c:pt>
                <c:pt idx="48863">
                  <c:v>0</c:v>
                </c:pt>
                <c:pt idx="48864">
                  <c:v>0</c:v>
                </c:pt>
                <c:pt idx="48865">
                  <c:v>0</c:v>
                </c:pt>
                <c:pt idx="48866">
                  <c:v>0</c:v>
                </c:pt>
                <c:pt idx="48867">
                  <c:v>0</c:v>
                </c:pt>
                <c:pt idx="48868">
                  <c:v>0</c:v>
                </c:pt>
                <c:pt idx="48869">
                  <c:v>0</c:v>
                </c:pt>
                <c:pt idx="48870">
                  <c:v>0</c:v>
                </c:pt>
                <c:pt idx="48871">
                  <c:v>0</c:v>
                </c:pt>
                <c:pt idx="48872">
                  <c:v>0</c:v>
                </c:pt>
                <c:pt idx="48873">
                  <c:v>0</c:v>
                </c:pt>
                <c:pt idx="48874">
                  <c:v>0</c:v>
                </c:pt>
                <c:pt idx="48875">
                  <c:v>0</c:v>
                </c:pt>
                <c:pt idx="48876">
                  <c:v>0</c:v>
                </c:pt>
                <c:pt idx="48877">
                  <c:v>0</c:v>
                </c:pt>
                <c:pt idx="48878">
                  <c:v>0</c:v>
                </c:pt>
                <c:pt idx="48879">
                  <c:v>0</c:v>
                </c:pt>
                <c:pt idx="48880">
                  <c:v>0</c:v>
                </c:pt>
                <c:pt idx="48881">
                  <c:v>0</c:v>
                </c:pt>
                <c:pt idx="48882">
                  <c:v>0</c:v>
                </c:pt>
                <c:pt idx="48883">
                  <c:v>0</c:v>
                </c:pt>
                <c:pt idx="48884">
                  <c:v>0</c:v>
                </c:pt>
                <c:pt idx="48885">
                  <c:v>0</c:v>
                </c:pt>
                <c:pt idx="48886">
                  <c:v>0</c:v>
                </c:pt>
                <c:pt idx="48887">
                  <c:v>0</c:v>
                </c:pt>
                <c:pt idx="48888">
                  <c:v>0</c:v>
                </c:pt>
                <c:pt idx="48889">
                  <c:v>0</c:v>
                </c:pt>
                <c:pt idx="48890">
                  <c:v>0</c:v>
                </c:pt>
                <c:pt idx="48891">
                  <c:v>0</c:v>
                </c:pt>
                <c:pt idx="48892">
                  <c:v>0</c:v>
                </c:pt>
                <c:pt idx="48893">
                  <c:v>0</c:v>
                </c:pt>
                <c:pt idx="48894">
                  <c:v>0</c:v>
                </c:pt>
                <c:pt idx="48895">
                  <c:v>0</c:v>
                </c:pt>
                <c:pt idx="48896">
                  <c:v>0</c:v>
                </c:pt>
                <c:pt idx="48897">
                  <c:v>0</c:v>
                </c:pt>
                <c:pt idx="48898">
                  <c:v>0</c:v>
                </c:pt>
                <c:pt idx="48899">
                  <c:v>0</c:v>
                </c:pt>
                <c:pt idx="48900">
                  <c:v>0</c:v>
                </c:pt>
                <c:pt idx="48901">
                  <c:v>0</c:v>
                </c:pt>
                <c:pt idx="48902">
                  <c:v>0</c:v>
                </c:pt>
                <c:pt idx="48903">
                  <c:v>0</c:v>
                </c:pt>
                <c:pt idx="48904">
                  <c:v>0</c:v>
                </c:pt>
                <c:pt idx="48905">
                  <c:v>0</c:v>
                </c:pt>
                <c:pt idx="48906">
                  <c:v>0</c:v>
                </c:pt>
                <c:pt idx="48907">
                  <c:v>0</c:v>
                </c:pt>
                <c:pt idx="48908">
                  <c:v>0</c:v>
                </c:pt>
                <c:pt idx="48909">
                  <c:v>0</c:v>
                </c:pt>
                <c:pt idx="48910">
                  <c:v>0</c:v>
                </c:pt>
                <c:pt idx="48911">
                  <c:v>0</c:v>
                </c:pt>
                <c:pt idx="48912">
                  <c:v>0</c:v>
                </c:pt>
                <c:pt idx="48913">
                  <c:v>0</c:v>
                </c:pt>
                <c:pt idx="48914">
                  <c:v>0</c:v>
                </c:pt>
                <c:pt idx="48915">
                  <c:v>0</c:v>
                </c:pt>
                <c:pt idx="48916">
                  <c:v>0</c:v>
                </c:pt>
                <c:pt idx="48917">
                  <c:v>0</c:v>
                </c:pt>
                <c:pt idx="48918">
                  <c:v>0</c:v>
                </c:pt>
                <c:pt idx="48919">
                  <c:v>0</c:v>
                </c:pt>
                <c:pt idx="48920">
                  <c:v>0</c:v>
                </c:pt>
                <c:pt idx="48921">
                  <c:v>0</c:v>
                </c:pt>
                <c:pt idx="48922">
                  <c:v>0</c:v>
                </c:pt>
                <c:pt idx="48923">
                  <c:v>0</c:v>
                </c:pt>
                <c:pt idx="48924">
                  <c:v>0</c:v>
                </c:pt>
                <c:pt idx="48925">
                  <c:v>0</c:v>
                </c:pt>
                <c:pt idx="48926">
                  <c:v>0</c:v>
                </c:pt>
                <c:pt idx="48927">
                  <c:v>0</c:v>
                </c:pt>
                <c:pt idx="48928">
                  <c:v>0</c:v>
                </c:pt>
                <c:pt idx="48929">
                  <c:v>0</c:v>
                </c:pt>
                <c:pt idx="48930">
                  <c:v>0</c:v>
                </c:pt>
                <c:pt idx="48931">
                  <c:v>0</c:v>
                </c:pt>
                <c:pt idx="48932">
                  <c:v>0</c:v>
                </c:pt>
                <c:pt idx="48933">
                  <c:v>0</c:v>
                </c:pt>
                <c:pt idx="48934">
                  <c:v>0</c:v>
                </c:pt>
                <c:pt idx="48935">
                  <c:v>0</c:v>
                </c:pt>
                <c:pt idx="48936">
                  <c:v>0</c:v>
                </c:pt>
                <c:pt idx="48937">
                  <c:v>0</c:v>
                </c:pt>
                <c:pt idx="48938">
                  <c:v>0</c:v>
                </c:pt>
                <c:pt idx="48939">
                  <c:v>0</c:v>
                </c:pt>
                <c:pt idx="48940">
                  <c:v>0</c:v>
                </c:pt>
                <c:pt idx="48941">
                  <c:v>0</c:v>
                </c:pt>
                <c:pt idx="48942">
                  <c:v>0</c:v>
                </c:pt>
                <c:pt idx="48943">
                  <c:v>0</c:v>
                </c:pt>
                <c:pt idx="48944">
                  <c:v>0</c:v>
                </c:pt>
                <c:pt idx="48945">
                  <c:v>0</c:v>
                </c:pt>
                <c:pt idx="48946">
                  <c:v>0</c:v>
                </c:pt>
                <c:pt idx="48947">
                  <c:v>0</c:v>
                </c:pt>
                <c:pt idx="48948">
                  <c:v>0</c:v>
                </c:pt>
                <c:pt idx="48949">
                  <c:v>0</c:v>
                </c:pt>
                <c:pt idx="48950">
                  <c:v>0</c:v>
                </c:pt>
                <c:pt idx="48951">
                  <c:v>0</c:v>
                </c:pt>
                <c:pt idx="48952">
                  <c:v>0</c:v>
                </c:pt>
                <c:pt idx="48953">
                  <c:v>0</c:v>
                </c:pt>
                <c:pt idx="48954">
                  <c:v>0</c:v>
                </c:pt>
                <c:pt idx="48955">
                  <c:v>0</c:v>
                </c:pt>
                <c:pt idx="48956">
                  <c:v>0</c:v>
                </c:pt>
                <c:pt idx="48957">
                  <c:v>0</c:v>
                </c:pt>
                <c:pt idx="48958">
                  <c:v>0</c:v>
                </c:pt>
                <c:pt idx="48959">
                  <c:v>0</c:v>
                </c:pt>
                <c:pt idx="48960">
                  <c:v>0</c:v>
                </c:pt>
                <c:pt idx="48961">
                  <c:v>0</c:v>
                </c:pt>
                <c:pt idx="48962">
                  <c:v>0</c:v>
                </c:pt>
                <c:pt idx="48963">
                  <c:v>0</c:v>
                </c:pt>
                <c:pt idx="48964">
                  <c:v>0</c:v>
                </c:pt>
                <c:pt idx="48965">
                  <c:v>0</c:v>
                </c:pt>
                <c:pt idx="48966">
                  <c:v>0</c:v>
                </c:pt>
                <c:pt idx="48967">
                  <c:v>0</c:v>
                </c:pt>
                <c:pt idx="48968">
                  <c:v>0</c:v>
                </c:pt>
                <c:pt idx="48969">
                  <c:v>0</c:v>
                </c:pt>
                <c:pt idx="48970">
                  <c:v>0</c:v>
                </c:pt>
                <c:pt idx="48971">
                  <c:v>0</c:v>
                </c:pt>
                <c:pt idx="48972">
                  <c:v>0</c:v>
                </c:pt>
                <c:pt idx="48973">
                  <c:v>0</c:v>
                </c:pt>
                <c:pt idx="48974">
                  <c:v>0</c:v>
                </c:pt>
                <c:pt idx="48975">
                  <c:v>0</c:v>
                </c:pt>
                <c:pt idx="48976">
                  <c:v>0</c:v>
                </c:pt>
                <c:pt idx="48977">
                  <c:v>0</c:v>
                </c:pt>
                <c:pt idx="48978">
                  <c:v>0</c:v>
                </c:pt>
                <c:pt idx="48979">
                  <c:v>0</c:v>
                </c:pt>
                <c:pt idx="48980">
                  <c:v>0</c:v>
                </c:pt>
                <c:pt idx="48981">
                  <c:v>0</c:v>
                </c:pt>
                <c:pt idx="48982">
                  <c:v>0</c:v>
                </c:pt>
                <c:pt idx="48983">
                  <c:v>0</c:v>
                </c:pt>
                <c:pt idx="48984">
                  <c:v>0</c:v>
                </c:pt>
                <c:pt idx="48985">
                  <c:v>0</c:v>
                </c:pt>
                <c:pt idx="48986">
                  <c:v>0</c:v>
                </c:pt>
                <c:pt idx="48987">
                  <c:v>0</c:v>
                </c:pt>
                <c:pt idx="48988">
                  <c:v>0</c:v>
                </c:pt>
                <c:pt idx="48989">
                  <c:v>0</c:v>
                </c:pt>
                <c:pt idx="48990">
                  <c:v>0</c:v>
                </c:pt>
                <c:pt idx="48991">
                  <c:v>0</c:v>
                </c:pt>
                <c:pt idx="48992">
                  <c:v>0</c:v>
                </c:pt>
                <c:pt idx="48993">
                  <c:v>0</c:v>
                </c:pt>
                <c:pt idx="48994">
                  <c:v>0</c:v>
                </c:pt>
                <c:pt idx="48995">
                  <c:v>0</c:v>
                </c:pt>
                <c:pt idx="48996">
                  <c:v>0</c:v>
                </c:pt>
                <c:pt idx="48997">
                  <c:v>0</c:v>
                </c:pt>
                <c:pt idx="48998">
                  <c:v>0</c:v>
                </c:pt>
                <c:pt idx="48999">
                  <c:v>0</c:v>
                </c:pt>
                <c:pt idx="49000">
                  <c:v>0</c:v>
                </c:pt>
                <c:pt idx="49001">
                  <c:v>0</c:v>
                </c:pt>
                <c:pt idx="49002">
                  <c:v>0</c:v>
                </c:pt>
                <c:pt idx="49003">
                  <c:v>0</c:v>
                </c:pt>
                <c:pt idx="49004">
                  <c:v>0</c:v>
                </c:pt>
                <c:pt idx="49005">
                  <c:v>0</c:v>
                </c:pt>
                <c:pt idx="49006">
                  <c:v>0</c:v>
                </c:pt>
                <c:pt idx="49007">
                  <c:v>0</c:v>
                </c:pt>
                <c:pt idx="49008">
                  <c:v>0</c:v>
                </c:pt>
                <c:pt idx="49009">
                  <c:v>0</c:v>
                </c:pt>
                <c:pt idx="49010">
                  <c:v>0</c:v>
                </c:pt>
                <c:pt idx="49011">
                  <c:v>0</c:v>
                </c:pt>
                <c:pt idx="49012">
                  <c:v>0</c:v>
                </c:pt>
                <c:pt idx="49013">
                  <c:v>0</c:v>
                </c:pt>
                <c:pt idx="49014">
                  <c:v>0</c:v>
                </c:pt>
                <c:pt idx="49015">
                  <c:v>0</c:v>
                </c:pt>
                <c:pt idx="49016">
                  <c:v>0</c:v>
                </c:pt>
                <c:pt idx="49017">
                  <c:v>0</c:v>
                </c:pt>
                <c:pt idx="49018">
                  <c:v>0</c:v>
                </c:pt>
                <c:pt idx="49019">
                  <c:v>0</c:v>
                </c:pt>
                <c:pt idx="49020">
                  <c:v>0</c:v>
                </c:pt>
                <c:pt idx="49021">
                  <c:v>0</c:v>
                </c:pt>
                <c:pt idx="49022">
                  <c:v>0</c:v>
                </c:pt>
                <c:pt idx="49023">
                  <c:v>0</c:v>
                </c:pt>
                <c:pt idx="49024">
                  <c:v>0</c:v>
                </c:pt>
                <c:pt idx="49025">
                  <c:v>0</c:v>
                </c:pt>
                <c:pt idx="49026">
                  <c:v>0</c:v>
                </c:pt>
                <c:pt idx="49027">
                  <c:v>0</c:v>
                </c:pt>
                <c:pt idx="49028">
                  <c:v>0</c:v>
                </c:pt>
                <c:pt idx="49029">
                  <c:v>0</c:v>
                </c:pt>
                <c:pt idx="49030">
                  <c:v>0</c:v>
                </c:pt>
                <c:pt idx="49031">
                  <c:v>0</c:v>
                </c:pt>
                <c:pt idx="49032">
                  <c:v>0</c:v>
                </c:pt>
                <c:pt idx="49033">
                  <c:v>0</c:v>
                </c:pt>
                <c:pt idx="49034">
                  <c:v>0</c:v>
                </c:pt>
                <c:pt idx="49035">
                  <c:v>0</c:v>
                </c:pt>
                <c:pt idx="49036">
                  <c:v>0</c:v>
                </c:pt>
                <c:pt idx="49037">
                  <c:v>0</c:v>
                </c:pt>
                <c:pt idx="49038">
                  <c:v>0</c:v>
                </c:pt>
                <c:pt idx="49039">
                  <c:v>0</c:v>
                </c:pt>
                <c:pt idx="49040">
                  <c:v>0</c:v>
                </c:pt>
                <c:pt idx="49041">
                  <c:v>0</c:v>
                </c:pt>
                <c:pt idx="49042">
                  <c:v>0</c:v>
                </c:pt>
                <c:pt idx="49043">
                  <c:v>0</c:v>
                </c:pt>
                <c:pt idx="49044">
                  <c:v>0</c:v>
                </c:pt>
                <c:pt idx="49045">
                  <c:v>0</c:v>
                </c:pt>
                <c:pt idx="49046">
                  <c:v>0</c:v>
                </c:pt>
                <c:pt idx="49047">
                  <c:v>0</c:v>
                </c:pt>
                <c:pt idx="49048">
                  <c:v>0</c:v>
                </c:pt>
                <c:pt idx="49049">
                  <c:v>0</c:v>
                </c:pt>
                <c:pt idx="49050">
                  <c:v>0</c:v>
                </c:pt>
                <c:pt idx="49051">
                  <c:v>0</c:v>
                </c:pt>
                <c:pt idx="49052">
                  <c:v>0</c:v>
                </c:pt>
                <c:pt idx="49053">
                  <c:v>0</c:v>
                </c:pt>
                <c:pt idx="49054">
                  <c:v>0</c:v>
                </c:pt>
                <c:pt idx="49055">
                  <c:v>0</c:v>
                </c:pt>
                <c:pt idx="49056">
                  <c:v>0</c:v>
                </c:pt>
                <c:pt idx="49057">
                  <c:v>0</c:v>
                </c:pt>
                <c:pt idx="49058">
                  <c:v>0</c:v>
                </c:pt>
                <c:pt idx="49059">
                  <c:v>0</c:v>
                </c:pt>
                <c:pt idx="49060">
                  <c:v>0</c:v>
                </c:pt>
                <c:pt idx="49061">
                  <c:v>0</c:v>
                </c:pt>
                <c:pt idx="49062">
                  <c:v>0</c:v>
                </c:pt>
                <c:pt idx="49063">
                  <c:v>0</c:v>
                </c:pt>
                <c:pt idx="49064">
                  <c:v>0</c:v>
                </c:pt>
                <c:pt idx="49065">
                  <c:v>0</c:v>
                </c:pt>
                <c:pt idx="49066">
                  <c:v>0</c:v>
                </c:pt>
                <c:pt idx="49067">
                  <c:v>0</c:v>
                </c:pt>
                <c:pt idx="49068">
                  <c:v>0</c:v>
                </c:pt>
                <c:pt idx="49069">
                  <c:v>0</c:v>
                </c:pt>
                <c:pt idx="49070">
                  <c:v>0</c:v>
                </c:pt>
                <c:pt idx="49071">
                  <c:v>0</c:v>
                </c:pt>
                <c:pt idx="49072">
                  <c:v>0</c:v>
                </c:pt>
                <c:pt idx="49073">
                  <c:v>0</c:v>
                </c:pt>
                <c:pt idx="49074">
                  <c:v>0</c:v>
                </c:pt>
                <c:pt idx="49075">
                  <c:v>0</c:v>
                </c:pt>
                <c:pt idx="49076">
                  <c:v>0</c:v>
                </c:pt>
                <c:pt idx="49077">
                  <c:v>0</c:v>
                </c:pt>
                <c:pt idx="49078">
                  <c:v>0</c:v>
                </c:pt>
                <c:pt idx="49079">
                  <c:v>0</c:v>
                </c:pt>
                <c:pt idx="49080">
                  <c:v>0</c:v>
                </c:pt>
                <c:pt idx="49081">
                  <c:v>0</c:v>
                </c:pt>
                <c:pt idx="49082">
                  <c:v>0</c:v>
                </c:pt>
                <c:pt idx="49083">
                  <c:v>0</c:v>
                </c:pt>
                <c:pt idx="49084">
                  <c:v>0</c:v>
                </c:pt>
                <c:pt idx="49085">
                  <c:v>0</c:v>
                </c:pt>
                <c:pt idx="49086">
                  <c:v>0</c:v>
                </c:pt>
                <c:pt idx="49087">
                  <c:v>0</c:v>
                </c:pt>
                <c:pt idx="49088">
                  <c:v>0</c:v>
                </c:pt>
                <c:pt idx="49089">
                  <c:v>0</c:v>
                </c:pt>
                <c:pt idx="49090">
                  <c:v>0</c:v>
                </c:pt>
                <c:pt idx="49091">
                  <c:v>0</c:v>
                </c:pt>
                <c:pt idx="49092">
                  <c:v>0</c:v>
                </c:pt>
                <c:pt idx="49093">
                  <c:v>0</c:v>
                </c:pt>
                <c:pt idx="49094">
                  <c:v>0</c:v>
                </c:pt>
                <c:pt idx="49095">
                  <c:v>0</c:v>
                </c:pt>
                <c:pt idx="49096">
                  <c:v>0</c:v>
                </c:pt>
                <c:pt idx="49097">
                  <c:v>0</c:v>
                </c:pt>
                <c:pt idx="49098">
                  <c:v>0</c:v>
                </c:pt>
                <c:pt idx="49099">
                  <c:v>0</c:v>
                </c:pt>
                <c:pt idx="49100">
                  <c:v>0</c:v>
                </c:pt>
                <c:pt idx="49101">
                  <c:v>0</c:v>
                </c:pt>
                <c:pt idx="49102">
                  <c:v>0</c:v>
                </c:pt>
                <c:pt idx="49103">
                  <c:v>0</c:v>
                </c:pt>
                <c:pt idx="49104">
                  <c:v>0</c:v>
                </c:pt>
                <c:pt idx="49105">
                  <c:v>0</c:v>
                </c:pt>
                <c:pt idx="49106">
                  <c:v>0</c:v>
                </c:pt>
                <c:pt idx="49107">
                  <c:v>0</c:v>
                </c:pt>
                <c:pt idx="49108">
                  <c:v>0</c:v>
                </c:pt>
                <c:pt idx="49109">
                  <c:v>0</c:v>
                </c:pt>
                <c:pt idx="49110">
                  <c:v>0</c:v>
                </c:pt>
                <c:pt idx="49111">
                  <c:v>0</c:v>
                </c:pt>
                <c:pt idx="49112">
                  <c:v>0</c:v>
                </c:pt>
                <c:pt idx="49113">
                  <c:v>0</c:v>
                </c:pt>
                <c:pt idx="49114">
                  <c:v>0</c:v>
                </c:pt>
                <c:pt idx="49115">
                  <c:v>0</c:v>
                </c:pt>
                <c:pt idx="49116">
                  <c:v>0</c:v>
                </c:pt>
                <c:pt idx="49117">
                  <c:v>0</c:v>
                </c:pt>
                <c:pt idx="49118">
                  <c:v>0</c:v>
                </c:pt>
                <c:pt idx="49119">
                  <c:v>0</c:v>
                </c:pt>
                <c:pt idx="49120">
                  <c:v>0</c:v>
                </c:pt>
                <c:pt idx="49121">
                  <c:v>0</c:v>
                </c:pt>
                <c:pt idx="49122">
                  <c:v>0</c:v>
                </c:pt>
                <c:pt idx="49123">
                  <c:v>0</c:v>
                </c:pt>
                <c:pt idx="49124">
                  <c:v>0</c:v>
                </c:pt>
                <c:pt idx="49125">
                  <c:v>0</c:v>
                </c:pt>
                <c:pt idx="49126">
                  <c:v>0</c:v>
                </c:pt>
                <c:pt idx="49127">
                  <c:v>0</c:v>
                </c:pt>
                <c:pt idx="49128">
                  <c:v>0</c:v>
                </c:pt>
                <c:pt idx="49129">
                  <c:v>0</c:v>
                </c:pt>
                <c:pt idx="49130">
                  <c:v>0</c:v>
                </c:pt>
                <c:pt idx="49131">
                  <c:v>0</c:v>
                </c:pt>
                <c:pt idx="49132">
                  <c:v>0</c:v>
                </c:pt>
                <c:pt idx="49133">
                  <c:v>0</c:v>
                </c:pt>
                <c:pt idx="49134">
                  <c:v>0</c:v>
                </c:pt>
                <c:pt idx="49135">
                  <c:v>0</c:v>
                </c:pt>
                <c:pt idx="49136">
                  <c:v>0</c:v>
                </c:pt>
                <c:pt idx="49137">
                  <c:v>0</c:v>
                </c:pt>
                <c:pt idx="49138">
                  <c:v>2.6200000000000001E-2</c:v>
                </c:pt>
                <c:pt idx="49139">
                  <c:v>6.7900000000000002E-2</c:v>
                </c:pt>
                <c:pt idx="49140">
                  <c:v>7.3700000000000002E-2</c:v>
                </c:pt>
                <c:pt idx="49141">
                  <c:v>7.9600000000000004E-2</c:v>
                </c:pt>
                <c:pt idx="49142">
                  <c:v>6.3500000000000001E-2</c:v>
                </c:pt>
                <c:pt idx="49143">
                  <c:v>7.1599999999999997E-2</c:v>
                </c:pt>
                <c:pt idx="49144">
                  <c:v>7.9600000000000004E-2</c:v>
                </c:pt>
                <c:pt idx="49145">
                  <c:v>9.0000000000000011E-2</c:v>
                </c:pt>
                <c:pt idx="49146">
                  <c:v>8.8900000000000007E-2</c:v>
                </c:pt>
                <c:pt idx="49147">
                  <c:v>9.1400000000000009E-2</c:v>
                </c:pt>
                <c:pt idx="49148">
                  <c:v>8.9400000000000007E-2</c:v>
                </c:pt>
                <c:pt idx="49149">
                  <c:v>8.950000000000001E-2</c:v>
                </c:pt>
                <c:pt idx="49150">
                  <c:v>8.950000000000001E-2</c:v>
                </c:pt>
                <c:pt idx="49151">
                  <c:v>9.2800000000000007E-2</c:v>
                </c:pt>
                <c:pt idx="49152">
                  <c:v>0.11699999999999999</c:v>
                </c:pt>
                <c:pt idx="49153">
                  <c:v>0.1168</c:v>
                </c:pt>
                <c:pt idx="49154">
                  <c:v>0.14750000000000002</c:v>
                </c:pt>
                <c:pt idx="49155">
                  <c:v>0.16220000000000001</c:v>
                </c:pt>
                <c:pt idx="49156">
                  <c:v>0.1908</c:v>
                </c:pt>
                <c:pt idx="49157">
                  <c:v>0.16900000000000001</c:v>
                </c:pt>
                <c:pt idx="49158">
                  <c:v>0.16880000000000001</c:v>
                </c:pt>
                <c:pt idx="49159">
                  <c:v>0.18970000000000001</c:v>
                </c:pt>
                <c:pt idx="49160">
                  <c:v>0.20120000000000002</c:v>
                </c:pt>
                <c:pt idx="49161">
                  <c:v>0.22799999999999998</c:v>
                </c:pt>
                <c:pt idx="49162">
                  <c:v>0.23250000000000004</c:v>
                </c:pt>
                <c:pt idx="49163">
                  <c:v>0.2167</c:v>
                </c:pt>
                <c:pt idx="49164">
                  <c:v>0.19790000000000002</c:v>
                </c:pt>
                <c:pt idx="49165">
                  <c:v>0.1623</c:v>
                </c:pt>
                <c:pt idx="49166">
                  <c:v>0.1535</c:v>
                </c:pt>
                <c:pt idx="49167">
                  <c:v>0.16810000000000003</c:v>
                </c:pt>
                <c:pt idx="49168">
                  <c:v>0.16980000000000001</c:v>
                </c:pt>
                <c:pt idx="49169">
                  <c:v>0.18759999999999999</c:v>
                </c:pt>
                <c:pt idx="49170">
                  <c:v>0.2026</c:v>
                </c:pt>
                <c:pt idx="49171">
                  <c:v>0.18180000000000002</c:v>
                </c:pt>
                <c:pt idx="49172">
                  <c:v>0.15590000000000001</c:v>
                </c:pt>
                <c:pt idx="49173">
                  <c:v>0.15280000000000002</c:v>
                </c:pt>
                <c:pt idx="49174">
                  <c:v>0.1462</c:v>
                </c:pt>
                <c:pt idx="49175">
                  <c:v>0.1391</c:v>
                </c:pt>
                <c:pt idx="49176">
                  <c:v>0.13460000000000003</c:v>
                </c:pt>
                <c:pt idx="49177">
                  <c:v>0.12030000000000002</c:v>
                </c:pt>
                <c:pt idx="49178">
                  <c:v>0.10970000000000001</c:v>
                </c:pt>
                <c:pt idx="49179">
                  <c:v>0.1087</c:v>
                </c:pt>
                <c:pt idx="49180">
                  <c:v>0.10660000000000001</c:v>
                </c:pt>
                <c:pt idx="49181">
                  <c:v>9.0900000000000009E-2</c:v>
                </c:pt>
                <c:pt idx="49182">
                  <c:v>7.51E-2</c:v>
                </c:pt>
                <c:pt idx="49183">
                  <c:v>6.5100000000000005E-2</c:v>
                </c:pt>
                <c:pt idx="49184">
                  <c:v>5.8999999999999997E-2</c:v>
                </c:pt>
                <c:pt idx="49185">
                  <c:v>5.4900000000000004E-2</c:v>
                </c:pt>
                <c:pt idx="49186">
                  <c:v>5.2600000000000008E-2</c:v>
                </c:pt>
                <c:pt idx="49187">
                  <c:v>4.8600000000000004E-2</c:v>
                </c:pt>
                <c:pt idx="49188">
                  <c:v>4.4600000000000001E-2</c:v>
                </c:pt>
                <c:pt idx="49189">
                  <c:v>4.2500000000000003E-2</c:v>
                </c:pt>
                <c:pt idx="49190">
                  <c:v>3.8700000000000005E-2</c:v>
                </c:pt>
                <c:pt idx="49191">
                  <c:v>3.6700000000000003E-2</c:v>
                </c:pt>
                <c:pt idx="49192">
                  <c:v>3.6499999999999998E-2</c:v>
                </c:pt>
                <c:pt idx="49193">
                  <c:v>3.44E-2</c:v>
                </c:pt>
                <c:pt idx="49194">
                  <c:v>3.2400000000000005E-2</c:v>
                </c:pt>
                <c:pt idx="49195">
                  <c:v>3.2300000000000002E-2</c:v>
                </c:pt>
                <c:pt idx="49196">
                  <c:v>3.0300000000000001E-2</c:v>
                </c:pt>
                <c:pt idx="49197">
                  <c:v>3.1900000000000005E-2</c:v>
                </c:pt>
                <c:pt idx="49198">
                  <c:v>2.8199999999999999E-2</c:v>
                </c:pt>
                <c:pt idx="49199">
                  <c:v>2.6300000000000004E-2</c:v>
                </c:pt>
                <c:pt idx="49200">
                  <c:v>2.4500000000000001E-2</c:v>
                </c:pt>
                <c:pt idx="49201">
                  <c:v>2.4300000000000002E-2</c:v>
                </c:pt>
                <c:pt idx="49202">
                  <c:v>2.4199999999999999E-2</c:v>
                </c:pt>
                <c:pt idx="49203">
                  <c:v>2.2400000000000003E-2</c:v>
                </c:pt>
                <c:pt idx="49204">
                  <c:v>2.07E-2</c:v>
                </c:pt>
                <c:pt idx="49205">
                  <c:v>2.23E-2</c:v>
                </c:pt>
                <c:pt idx="49206">
                  <c:v>2.2200000000000001E-2</c:v>
                </c:pt>
                <c:pt idx="49207">
                  <c:v>2.0400000000000001E-2</c:v>
                </c:pt>
                <c:pt idx="49208">
                  <c:v>1.8700000000000001E-2</c:v>
                </c:pt>
                <c:pt idx="49209">
                  <c:v>1.6900000000000002E-2</c:v>
                </c:pt>
                <c:pt idx="49210">
                  <c:v>1.6900000000000002E-2</c:v>
                </c:pt>
                <c:pt idx="49211">
                  <c:v>1.52E-2</c:v>
                </c:pt>
                <c:pt idx="49212">
                  <c:v>1.84E-2</c:v>
                </c:pt>
                <c:pt idx="49213">
                  <c:v>1.6700000000000003E-2</c:v>
                </c:pt>
                <c:pt idx="49214">
                  <c:v>1.66E-2</c:v>
                </c:pt>
                <c:pt idx="49215">
                  <c:v>1.49E-2</c:v>
                </c:pt>
                <c:pt idx="49216">
                  <c:v>1.3300000000000001E-2</c:v>
                </c:pt>
                <c:pt idx="49217">
                  <c:v>1.4800000000000001E-2</c:v>
                </c:pt>
                <c:pt idx="49218">
                  <c:v>1.4800000000000001E-2</c:v>
                </c:pt>
                <c:pt idx="49219">
                  <c:v>1.4800000000000001E-2</c:v>
                </c:pt>
                <c:pt idx="49220">
                  <c:v>1.47E-2</c:v>
                </c:pt>
                <c:pt idx="49221">
                  <c:v>1.3000000000000001E-2</c:v>
                </c:pt>
                <c:pt idx="49222">
                  <c:v>1.3000000000000001E-2</c:v>
                </c:pt>
                <c:pt idx="49223">
                  <c:v>1.2900000000000002E-2</c:v>
                </c:pt>
                <c:pt idx="49224">
                  <c:v>1.1300000000000001E-2</c:v>
                </c:pt>
                <c:pt idx="49225">
                  <c:v>9.7000000000000003E-3</c:v>
                </c:pt>
                <c:pt idx="49226">
                  <c:v>8.1000000000000013E-3</c:v>
                </c:pt>
                <c:pt idx="49227">
                  <c:v>8.1000000000000013E-3</c:v>
                </c:pt>
                <c:pt idx="49228">
                  <c:v>6.5000000000000006E-3</c:v>
                </c:pt>
                <c:pt idx="49229">
                  <c:v>6.4000000000000003E-3</c:v>
                </c:pt>
                <c:pt idx="49230">
                  <c:v>4.8000000000000004E-3</c:v>
                </c:pt>
                <c:pt idx="49231">
                  <c:v>4.9000000000000007E-3</c:v>
                </c:pt>
                <c:pt idx="49232">
                  <c:v>4.8000000000000004E-3</c:v>
                </c:pt>
                <c:pt idx="49233">
                  <c:v>3.2000000000000002E-3</c:v>
                </c:pt>
                <c:pt idx="49234">
                  <c:v>3.2000000000000002E-3</c:v>
                </c:pt>
                <c:pt idx="49235">
                  <c:v>3.2000000000000002E-3</c:v>
                </c:pt>
                <c:pt idx="49236">
                  <c:v>1.6000000000000001E-3</c:v>
                </c:pt>
                <c:pt idx="49237">
                  <c:v>3.2000000000000002E-3</c:v>
                </c:pt>
                <c:pt idx="49238">
                  <c:v>4.8000000000000004E-3</c:v>
                </c:pt>
                <c:pt idx="49239">
                  <c:v>4.8000000000000004E-3</c:v>
                </c:pt>
                <c:pt idx="49240">
                  <c:v>4.8000000000000004E-3</c:v>
                </c:pt>
                <c:pt idx="49241">
                  <c:v>4.8000000000000004E-3</c:v>
                </c:pt>
                <c:pt idx="49242">
                  <c:v>4.8000000000000004E-3</c:v>
                </c:pt>
                <c:pt idx="49243">
                  <c:v>3.2000000000000002E-3</c:v>
                </c:pt>
                <c:pt idx="49244">
                  <c:v>3.2000000000000002E-3</c:v>
                </c:pt>
                <c:pt idx="49245">
                  <c:v>3.2000000000000002E-3</c:v>
                </c:pt>
                <c:pt idx="49246">
                  <c:v>3.2000000000000002E-3</c:v>
                </c:pt>
                <c:pt idx="49247">
                  <c:v>3.1000000000000003E-3</c:v>
                </c:pt>
                <c:pt idx="49248">
                  <c:v>1.6000000000000001E-3</c:v>
                </c:pt>
                <c:pt idx="49249">
                  <c:v>1.6000000000000001E-3</c:v>
                </c:pt>
                <c:pt idx="49250">
                  <c:v>0</c:v>
                </c:pt>
                <c:pt idx="49251">
                  <c:v>0</c:v>
                </c:pt>
                <c:pt idx="49252">
                  <c:v>1.6000000000000001E-3</c:v>
                </c:pt>
                <c:pt idx="49253">
                  <c:v>1.6000000000000001E-3</c:v>
                </c:pt>
                <c:pt idx="49254">
                  <c:v>1.6000000000000001E-3</c:v>
                </c:pt>
                <c:pt idx="49255">
                  <c:v>1.6000000000000001E-3</c:v>
                </c:pt>
                <c:pt idx="49256">
                  <c:v>0</c:v>
                </c:pt>
                <c:pt idx="49257">
                  <c:v>0</c:v>
                </c:pt>
                <c:pt idx="49258">
                  <c:v>0</c:v>
                </c:pt>
                <c:pt idx="49259">
                  <c:v>0</c:v>
                </c:pt>
                <c:pt idx="49260">
                  <c:v>1.5E-3</c:v>
                </c:pt>
                <c:pt idx="49261">
                  <c:v>0</c:v>
                </c:pt>
                <c:pt idx="49262">
                  <c:v>0</c:v>
                </c:pt>
                <c:pt idx="49263">
                  <c:v>0</c:v>
                </c:pt>
                <c:pt idx="49264">
                  <c:v>0</c:v>
                </c:pt>
                <c:pt idx="49265">
                  <c:v>0</c:v>
                </c:pt>
                <c:pt idx="49266">
                  <c:v>0</c:v>
                </c:pt>
                <c:pt idx="49267">
                  <c:v>0</c:v>
                </c:pt>
                <c:pt idx="49268">
                  <c:v>0</c:v>
                </c:pt>
                <c:pt idx="49269">
                  <c:v>0</c:v>
                </c:pt>
                <c:pt idx="49270">
                  <c:v>0</c:v>
                </c:pt>
                <c:pt idx="49271">
                  <c:v>0</c:v>
                </c:pt>
                <c:pt idx="49272">
                  <c:v>0</c:v>
                </c:pt>
                <c:pt idx="49273">
                  <c:v>0</c:v>
                </c:pt>
                <c:pt idx="49274">
                  <c:v>0</c:v>
                </c:pt>
                <c:pt idx="49275">
                  <c:v>0</c:v>
                </c:pt>
                <c:pt idx="49276">
                  <c:v>0</c:v>
                </c:pt>
                <c:pt idx="49277">
                  <c:v>0</c:v>
                </c:pt>
                <c:pt idx="49278">
                  <c:v>0</c:v>
                </c:pt>
                <c:pt idx="49279">
                  <c:v>0</c:v>
                </c:pt>
                <c:pt idx="49280">
                  <c:v>0</c:v>
                </c:pt>
                <c:pt idx="49281">
                  <c:v>0</c:v>
                </c:pt>
                <c:pt idx="49282">
                  <c:v>0</c:v>
                </c:pt>
                <c:pt idx="49283">
                  <c:v>0</c:v>
                </c:pt>
                <c:pt idx="49284">
                  <c:v>0</c:v>
                </c:pt>
                <c:pt idx="49285">
                  <c:v>0</c:v>
                </c:pt>
                <c:pt idx="49286">
                  <c:v>0</c:v>
                </c:pt>
                <c:pt idx="49287">
                  <c:v>0</c:v>
                </c:pt>
                <c:pt idx="49288">
                  <c:v>0</c:v>
                </c:pt>
                <c:pt idx="49289">
                  <c:v>0</c:v>
                </c:pt>
                <c:pt idx="49290">
                  <c:v>0</c:v>
                </c:pt>
                <c:pt idx="49291">
                  <c:v>0</c:v>
                </c:pt>
                <c:pt idx="49292">
                  <c:v>0</c:v>
                </c:pt>
                <c:pt idx="49293">
                  <c:v>0</c:v>
                </c:pt>
                <c:pt idx="49294">
                  <c:v>0</c:v>
                </c:pt>
                <c:pt idx="49295">
                  <c:v>0</c:v>
                </c:pt>
                <c:pt idx="49296">
                  <c:v>0</c:v>
                </c:pt>
                <c:pt idx="49297">
                  <c:v>0</c:v>
                </c:pt>
                <c:pt idx="49298">
                  <c:v>0</c:v>
                </c:pt>
                <c:pt idx="49299">
                  <c:v>0</c:v>
                </c:pt>
                <c:pt idx="49300">
                  <c:v>0</c:v>
                </c:pt>
                <c:pt idx="49301">
                  <c:v>0</c:v>
                </c:pt>
                <c:pt idx="49302">
                  <c:v>0</c:v>
                </c:pt>
                <c:pt idx="49303">
                  <c:v>0</c:v>
                </c:pt>
                <c:pt idx="49304">
                  <c:v>0</c:v>
                </c:pt>
                <c:pt idx="49305">
                  <c:v>0</c:v>
                </c:pt>
                <c:pt idx="49306">
                  <c:v>0</c:v>
                </c:pt>
                <c:pt idx="49307">
                  <c:v>0</c:v>
                </c:pt>
                <c:pt idx="49308">
                  <c:v>0</c:v>
                </c:pt>
                <c:pt idx="49309">
                  <c:v>0</c:v>
                </c:pt>
                <c:pt idx="49310">
                  <c:v>0</c:v>
                </c:pt>
                <c:pt idx="49311">
                  <c:v>0</c:v>
                </c:pt>
                <c:pt idx="49312">
                  <c:v>0</c:v>
                </c:pt>
                <c:pt idx="49313">
                  <c:v>0</c:v>
                </c:pt>
                <c:pt idx="49314">
                  <c:v>0</c:v>
                </c:pt>
                <c:pt idx="49315">
                  <c:v>0</c:v>
                </c:pt>
                <c:pt idx="49316">
                  <c:v>0</c:v>
                </c:pt>
                <c:pt idx="49317">
                  <c:v>0</c:v>
                </c:pt>
                <c:pt idx="49318">
                  <c:v>0</c:v>
                </c:pt>
                <c:pt idx="49319">
                  <c:v>0</c:v>
                </c:pt>
                <c:pt idx="49320">
                  <c:v>0</c:v>
                </c:pt>
                <c:pt idx="49321">
                  <c:v>0</c:v>
                </c:pt>
                <c:pt idx="49322">
                  <c:v>0</c:v>
                </c:pt>
                <c:pt idx="49323">
                  <c:v>0</c:v>
                </c:pt>
                <c:pt idx="49324">
                  <c:v>0</c:v>
                </c:pt>
                <c:pt idx="49325">
                  <c:v>0</c:v>
                </c:pt>
                <c:pt idx="49326">
                  <c:v>0</c:v>
                </c:pt>
                <c:pt idx="49327">
                  <c:v>0</c:v>
                </c:pt>
                <c:pt idx="49328">
                  <c:v>0</c:v>
                </c:pt>
                <c:pt idx="49329">
                  <c:v>0</c:v>
                </c:pt>
                <c:pt idx="49330">
                  <c:v>0</c:v>
                </c:pt>
                <c:pt idx="49331">
                  <c:v>0</c:v>
                </c:pt>
                <c:pt idx="49332">
                  <c:v>0</c:v>
                </c:pt>
                <c:pt idx="49333">
                  <c:v>0</c:v>
                </c:pt>
                <c:pt idx="49334">
                  <c:v>0</c:v>
                </c:pt>
                <c:pt idx="49335">
                  <c:v>0</c:v>
                </c:pt>
                <c:pt idx="49336">
                  <c:v>0</c:v>
                </c:pt>
                <c:pt idx="49337">
                  <c:v>0</c:v>
                </c:pt>
                <c:pt idx="49338">
                  <c:v>0</c:v>
                </c:pt>
                <c:pt idx="49339">
                  <c:v>0</c:v>
                </c:pt>
                <c:pt idx="49340">
                  <c:v>0</c:v>
                </c:pt>
                <c:pt idx="49341">
                  <c:v>0</c:v>
                </c:pt>
                <c:pt idx="49342">
                  <c:v>0</c:v>
                </c:pt>
                <c:pt idx="49343">
                  <c:v>0</c:v>
                </c:pt>
                <c:pt idx="49344">
                  <c:v>0</c:v>
                </c:pt>
                <c:pt idx="49345">
                  <c:v>0</c:v>
                </c:pt>
                <c:pt idx="49346">
                  <c:v>0</c:v>
                </c:pt>
                <c:pt idx="49347">
                  <c:v>0</c:v>
                </c:pt>
                <c:pt idx="49348">
                  <c:v>0</c:v>
                </c:pt>
                <c:pt idx="49349">
                  <c:v>0</c:v>
                </c:pt>
                <c:pt idx="49350">
                  <c:v>0</c:v>
                </c:pt>
                <c:pt idx="49351">
                  <c:v>0</c:v>
                </c:pt>
                <c:pt idx="49352">
                  <c:v>0</c:v>
                </c:pt>
                <c:pt idx="49353">
                  <c:v>0</c:v>
                </c:pt>
                <c:pt idx="49354">
                  <c:v>0</c:v>
                </c:pt>
                <c:pt idx="49355">
                  <c:v>0</c:v>
                </c:pt>
                <c:pt idx="49356">
                  <c:v>0</c:v>
                </c:pt>
                <c:pt idx="49357">
                  <c:v>0</c:v>
                </c:pt>
                <c:pt idx="49358">
                  <c:v>0</c:v>
                </c:pt>
                <c:pt idx="49359">
                  <c:v>0</c:v>
                </c:pt>
                <c:pt idx="49360">
                  <c:v>0</c:v>
                </c:pt>
                <c:pt idx="49361">
                  <c:v>0</c:v>
                </c:pt>
                <c:pt idx="49362">
                  <c:v>0</c:v>
                </c:pt>
                <c:pt idx="49363">
                  <c:v>0</c:v>
                </c:pt>
                <c:pt idx="49364">
                  <c:v>0</c:v>
                </c:pt>
                <c:pt idx="49365">
                  <c:v>0</c:v>
                </c:pt>
                <c:pt idx="49366">
                  <c:v>0</c:v>
                </c:pt>
                <c:pt idx="49367">
                  <c:v>0</c:v>
                </c:pt>
                <c:pt idx="49368">
                  <c:v>0</c:v>
                </c:pt>
                <c:pt idx="49369">
                  <c:v>0</c:v>
                </c:pt>
                <c:pt idx="49370">
                  <c:v>9.6000000000000009E-3</c:v>
                </c:pt>
                <c:pt idx="49371">
                  <c:v>3.49E-2</c:v>
                </c:pt>
                <c:pt idx="49372">
                  <c:v>6.8300000000000013E-2</c:v>
                </c:pt>
                <c:pt idx="49373">
                  <c:v>8.5400000000000004E-2</c:v>
                </c:pt>
                <c:pt idx="49374">
                  <c:v>9.2700000000000005E-2</c:v>
                </c:pt>
                <c:pt idx="49375">
                  <c:v>0.13</c:v>
                </c:pt>
                <c:pt idx="49376">
                  <c:v>0.17420000000000002</c:v>
                </c:pt>
                <c:pt idx="49377">
                  <c:v>0.1988</c:v>
                </c:pt>
                <c:pt idx="49378">
                  <c:v>0.22270000000000001</c:v>
                </c:pt>
                <c:pt idx="49379">
                  <c:v>0.25080000000000002</c:v>
                </c:pt>
                <c:pt idx="49380">
                  <c:v>0.2697</c:v>
                </c:pt>
                <c:pt idx="49381">
                  <c:v>0.29970000000000002</c:v>
                </c:pt>
                <c:pt idx="49382">
                  <c:v>0.22240000000000004</c:v>
                </c:pt>
                <c:pt idx="49383">
                  <c:v>0.26829999999999998</c:v>
                </c:pt>
                <c:pt idx="49384">
                  <c:v>0.32770000000000005</c:v>
                </c:pt>
                <c:pt idx="49385">
                  <c:v>0.32940000000000003</c:v>
                </c:pt>
                <c:pt idx="49386">
                  <c:v>0.3049</c:v>
                </c:pt>
                <c:pt idx="49387">
                  <c:v>0.317</c:v>
                </c:pt>
                <c:pt idx="49388">
                  <c:v>0.41120000000000001</c:v>
                </c:pt>
                <c:pt idx="49389">
                  <c:v>0.41980000000000006</c:v>
                </c:pt>
                <c:pt idx="49390">
                  <c:v>0.38850000000000001</c:v>
                </c:pt>
                <c:pt idx="49391">
                  <c:v>0.41510000000000002</c:v>
                </c:pt>
                <c:pt idx="49392">
                  <c:v>0.38300000000000001</c:v>
                </c:pt>
                <c:pt idx="49393">
                  <c:v>0.44290000000000007</c:v>
                </c:pt>
                <c:pt idx="49394">
                  <c:v>0.49590000000000001</c:v>
                </c:pt>
                <c:pt idx="49395">
                  <c:v>0.47470000000000001</c:v>
                </c:pt>
                <c:pt idx="49396">
                  <c:v>0.53970000000000007</c:v>
                </c:pt>
                <c:pt idx="49397">
                  <c:v>0.60770000000000002</c:v>
                </c:pt>
                <c:pt idx="49398">
                  <c:v>1.1287</c:v>
                </c:pt>
                <c:pt idx="49399">
                  <c:v>0.80740000000000001</c:v>
                </c:pt>
                <c:pt idx="49400">
                  <c:v>0.73050000000000004</c:v>
                </c:pt>
                <c:pt idx="49401">
                  <c:v>0.64650000000000007</c:v>
                </c:pt>
                <c:pt idx="49402">
                  <c:v>0.56769999999999998</c:v>
                </c:pt>
                <c:pt idx="49403">
                  <c:v>0.50690000000000002</c:v>
                </c:pt>
                <c:pt idx="49404">
                  <c:v>0.43049999999999999</c:v>
                </c:pt>
                <c:pt idx="49405">
                  <c:v>0.4138</c:v>
                </c:pt>
                <c:pt idx="49406">
                  <c:v>0.38870000000000005</c:v>
                </c:pt>
                <c:pt idx="49407">
                  <c:v>0.31410000000000005</c:v>
                </c:pt>
                <c:pt idx="49408">
                  <c:v>0.33560000000000001</c:v>
                </c:pt>
                <c:pt idx="49409">
                  <c:v>0.31560000000000005</c:v>
                </c:pt>
                <c:pt idx="49410">
                  <c:v>0.32940000000000003</c:v>
                </c:pt>
                <c:pt idx="49411">
                  <c:v>0.35780000000000001</c:v>
                </c:pt>
                <c:pt idx="49412">
                  <c:v>0.50880000000000003</c:v>
                </c:pt>
                <c:pt idx="49413">
                  <c:v>0.59750000000000003</c:v>
                </c:pt>
                <c:pt idx="49414">
                  <c:v>0.47870000000000001</c:v>
                </c:pt>
                <c:pt idx="49415">
                  <c:v>0.3528</c:v>
                </c:pt>
                <c:pt idx="49416">
                  <c:v>0.27650000000000002</c:v>
                </c:pt>
                <c:pt idx="49417">
                  <c:v>0.26569999999999999</c:v>
                </c:pt>
                <c:pt idx="49418">
                  <c:v>0.2319</c:v>
                </c:pt>
                <c:pt idx="49419">
                  <c:v>0.1744</c:v>
                </c:pt>
                <c:pt idx="49420">
                  <c:v>0.17020000000000002</c:v>
                </c:pt>
                <c:pt idx="49421">
                  <c:v>0.16900000000000001</c:v>
                </c:pt>
                <c:pt idx="49422">
                  <c:v>0.16040000000000001</c:v>
                </c:pt>
                <c:pt idx="49423">
                  <c:v>0.1694</c:v>
                </c:pt>
                <c:pt idx="49424">
                  <c:v>0.19020000000000001</c:v>
                </c:pt>
                <c:pt idx="49425">
                  <c:v>0.19870000000000002</c:v>
                </c:pt>
                <c:pt idx="49426">
                  <c:v>0.21579999999999999</c:v>
                </c:pt>
                <c:pt idx="49427">
                  <c:v>0.27189999999999998</c:v>
                </c:pt>
                <c:pt idx="49428">
                  <c:v>0.23300000000000001</c:v>
                </c:pt>
                <c:pt idx="49429">
                  <c:v>0.29420000000000002</c:v>
                </c:pt>
                <c:pt idx="49430">
                  <c:v>0.35230000000000006</c:v>
                </c:pt>
                <c:pt idx="49431">
                  <c:v>0.32600000000000001</c:v>
                </c:pt>
                <c:pt idx="49432">
                  <c:v>0.35990000000000005</c:v>
                </c:pt>
                <c:pt idx="49433">
                  <c:v>0.30560000000000004</c:v>
                </c:pt>
                <c:pt idx="49434">
                  <c:v>0.31940000000000002</c:v>
                </c:pt>
                <c:pt idx="49435">
                  <c:v>0.30390000000000006</c:v>
                </c:pt>
                <c:pt idx="49436">
                  <c:v>0.25359999999999999</c:v>
                </c:pt>
                <c:pt idx="49437">
                  <c:v>0.22950000000000001</c:v>
                </c:pt>
                <c:pt idx="49438">
                  <c:v>0.21940000000000001</c:v>
                </c:pt>
                <c:pt idx="49439">
                  <c:v>0.22360000000000002</c:v>
                </c:pt>
                <c:pt idx="49440">
                  <c:v>0.38719999999999999</c:v>
                </c:pt>
                <c:pt idx="49441">
                  <c:v>0.36620000000000003</c:v>
                </c:pt>
                <c:pt idx="49442">
                  <c:v>0.37320000000000003</c:v>
                </c:pt>
                <c:pt idx="49443">
                  <c:v>0.35010000000000002</c:v>
                </c:pt>
                <c:pt idx="49444">
                  <c:v>0.35980000000000001</c:v>
                </c:pt>
                <c:pt idx="49445">
                  <c:v>0.31760000000000005</c:v>
                </c:pt>
                <c:pt idx="49446">
                  <c:v>0.36190000000000005</c:v>
                </c:pt>
                <c:pt idx="49447">
                  <c:v>0.39550000000000002</c:v>
                </c:pt>
                <c:pt idx="49448">
                  <c:v>0.42710000000000004</c:v>
                </c:pt>
                <c:pt idx="49449">
                  <c:v>0.46300000000000002</c:v>
                </c:pt>
                <c:pt idx="49450">
                  <c:v>0.36830000000000002</c:v>
                </c:pt>
                <c:pt idx="49451">
                  <c:v>0.36299999999999999</c:v>
                </c:pt>
                <c:pt idx="49452">
                  <c:v>0.40620000000000006</c:v>
                </c:pt>
                <c:pt idx="49453">
                  <c:v>0.40389999999999998</c:v>
                </c:pt>
                <c:pt idx="49454">
                  <c:v>0.40839999999999999</c:v>
                </c:pt>
                <c:pt idx="49455">
                  <c:v>0.3639</c:v>
                </c:pt>
                <c:pt idx="49456">
                  <c:v>0.40080000000000005</c:v>
                </c:pt>
                <c:pt idx="49457">
                  <c:v>0.4133</c:v>
                </c:pt>
                <c:pt idx="49458">
                  <c:v>0.41559999999999997</c:v>
                </c:pt>
                <c:pt idx="49459">
                  <c:v>0.31869999999999998</c:v>
                </c:pt>
                <c:pt idx="49460">
                  <c:v>0.32900000000000001</c:v>
                </c:pt>
                <c:pt idx="49461">
                  <c:v>0.2984</c:v>
                </c:pt>
                <c:pt idx="49462">
                  <c:v>0.30150000000000005</c:v>
                </c:pt>
                <c:pt idx="49463">
                  <c:v>0.24660000000000004</c:v>
                </c:pt>
                <c:pt idx="49464">
                  <c:v>0.2283</c:v>
                </c:pt>
                <c:pt idx="49465">
                  <c:v>0.2021</c:v>
                </c:pt>
                <c:pt idx="49466">
                  <c:v>0.18110000000000001</c:v>
                </c:pt>
                <c:pt idx="49467">
                  <c:v>0.17350000000000002</c:v>
                </c:pt>
                <c:pt idx="49468">
                  <c:v>0.16750000000000001</c:v>
                </c:pt>
                <c:pt idx="49469">
                  <c:v>0.15540000000000001</c:v>
                </c:pt>
                <c:pt idx="49470">
                  <c:v>0.1421</c:v>
                </c:pt>
                <c:pt idx="49471">
                  <c:v>0.14130000000000001</c:v>
                </c:pt>
                <c:pt idx="49472">
                  <c:v>0.14680000000000001</c:v>
                </c:pt>
                <c:pt idx="49473">
                  <c:v>0.14399999999999999</c:v>
                </c:pt>
                <c:pt idx="49474">
                  <c:v>0.14199999999999999</c:v>
                </c:pt>
                <c:pt idx="49475">
                  <c:v>0.13650000000000001</c:v>
                </c:pt>
                <c:pt idx="49476">
                  <c:v>0.1313</c:v>
                </c:pt>
                <c:pt idx="49477">
                  <c:v>0.12280000000000001</c:v>
                </c:pt>
                <c:pt idx="49478">
                  <c:v>0.11990000000000001</c:v>
                </c:pt>
                <c:pt idx="49479">
                  <c:v>0.12840000000000001</c:v>
                </c:pt>
                <c:pt idx="49480">
                  <c:v>0.1166</c:v>
                </c:pt>
                <c:pt idx="49481">
                  <c:v>0.1158</c:v>
                </c:pt>
                <c:pt idx="49482">
                  <c:v>0.11060000000000002</c:v>
                </c:pt>
                <c:pt idx="49483">
                  <c:v>0.1154</c:v>
                </c:pt>
                <c:pt idx="49484">
                  <c:v>0.1115</c:v>
                </c:pt>
                <c:pt idx="49485">
                  <c:v>0.1018</c:v>
                </c:pt>
                <c:pt idx="49486">
                  <c:v>0.10089999999999999</c:v>
                </c:pt>
                <c:pt idx="49487">
                  <c:v>0.1023</c:v>
                </c:pt>
                <c:pt idx="49488">
                  <c:v>9.6200000000000008E-2</c:v>
                </c:pt>
                <c:pt idx="49489">
                  <c:v>0.10100000000000001</c:v>
                </c:pt>
                <c:pt idx="49490">
                  <c:v>8.9700000000000002E-2</c:v>
                </c:pt>
                <c:pt idx="49491">
                  <c:v>8.5600000000000009E-2</c:v>
                </c:pt>
                <c:pt idx="49492">
                  <c:v>8.1600000000000006E-2</c:v>
                </c:pt>
                <c:pt idx="49493">
                  <c:v>8.1200000000000008E-2</c:v>
                </c:pt>
                <c:pt idx="49494">
                  <c:v>7.7300000000000008E-2</c:v>
                </c:pt>
                <c:pt idx="49495">
                  <c:v>7.8600000000000003E-2</c:v>
                </c:pt>
                <c:pt idx="49496">
                  <c:v>8.030000000000001E-2</c:v>
                </c:pt>
                <c:pt idx="49497">
                  <c:v>8.0200000000000007E-2</c:v>
                </c:pt>
                <c:pt idx="49498">
                  <c:v>7.7700000000000005E-2</c:v>
                </c:pt>
                <c:pt idx="49499">
                  <c:v>7.3700000000000002E-2</c:v>
                </c:pt>
                <c:pt idx="49500">
                  <c:v>7.1599999999999997E-2</c:v>
                </c:pt>
                <c:pt idx="49501">
                  <c:v>6.9599999999999995E-2</c:v>
                </c:pt>
                <c:pt idx="49502">
                  <c:v>6.5600000000000006E-2</c:v>
                </c:pt>
                <c:pt idx="49503">
                  <c:v>6.3500000000000001E-2</c:v>
                </c:pt>
                <c:pt idx="49504">
                  <c:v>6.5000000000000002E-2</c:v>
                </c:pt>
                <c:pt idx="49505">
                  <c:v>6.13E-2</c:v>
                </c:pt>
                <c:pt idx="49506">
                  <c:v>6.2700000000000006E-2</c:v>
                </c:pt>
                <c:pt idx="49507">
                  <c:v>6.25E-2</c:v>
                </c:pt>
                <c:pt idx="49508">
                  <c:v>6.3899999999999998E-2</c:v>
                </c:pt>
                <c:pt idx="49509">
                  <c:v>6.0499999999999998E-2</c:v>
                </c:pt>
                <c:pt idx="49510">
                  <c:v>5.8499999999999996E-2</c:v>
                </c:pt>
                <c:pt idx="49511">
                  <c:v>5.8099999999999999E-2</c:v>
                </c:pt>
                <c:pt idx="49512">
                  <c:v>5.6200000000000007E-2</c:v>
                </c:pt>
                <c:pt idx="49513">
                  <c:v>5.2800000000000007E-2</c:v>
                </c:pt>
                <c:pt idx="49514">
                  <c:v>5.2300000000000006E-2</c:v>
                </c:pt>
                <c:pt idx="49515">
                  <c:v>4.87E-2</c:v>
                </c:pt>
                <c:pt idx="49516">
                  <c:v>4.5400000000000003E-2</c:v>
                </c:pt>
                <c:pt idx="49517">
                  <c:v>4.5100000000000001E-2</c:v>
                </c:pt>
                <c:pt idx="49518">
                  <c:v>4.1599999999999998E-2</c:v>
                </c:pt>
                <c:pt idx="49519">
                  <c:v>3.9900000000000005E-2</c:v>
                </c:pt>
                <c:pt idx="49520">
                  <c:v>3.8100000000000002E-2</c:v>
                </c:pt>
                <c:pt idx="49521">
                  <c:v>3.9500000000000007E-2</c:v>
                </c:pt>
                <c:pt idx="49522">
                  <c:v>3.9200000000000006E-2</c:v>
                </c:pt>
                <c:pt idx="49523">
                  <c:v>3.5900000000000001E-2</c:v>
                </c:pt>
                <c:pt idx="49524">
                  <c:v>3.2600000000000004E-2</c:v>
                </c:pt>
                <c:pt idx="49525">
                  <c:v>3.2500000000000001E-2</c:v>
                </c:pt>
                <c:pt idx="49526">
                  <c:v>3.2400000000000005E-2</c:v>
                </c:pt>
                <c:pt idx="49527">
                  <c:v>3.0700000000000002E-2</c:v>
                </c:pt>
                <c:pt idx="49528">
                  <c:v>2.8999999999999998E-2</c:v>
                </c:pt>
                <c:pt idx="49529">
                  <c:v>2.7400000000000004E-2</c:v>
                </c:pt>
                <c:pt idx="49530">
                  <c:v>2.5700000000000001E-2</c:v>
                </c:pt>
                <c:pt idx="49531">
                  <c:v>2.4E-2</c:v>
                </c:pt>
                <c:pt idx="49532">
                  <c:v>2.0900000000000002E-2</c:v>
                </c:pt>
                <c:pt idx="49533">
                  <c:v>1.9300000000000001E-2</c:v>
                </c:pt>
                <c:pt idx="49534">
                  <c:v>1.9300000000000001E-2</c:v>
                </c:pt>
                <c:pt idx="49535">
                  <c:v>1.9300000000000001E-2</c:v>
                </c:pt>
                <c:pt idx="49536">
                  <c:v>1.9400000000000001E-2</c:v>
                </c:pt>
                <c:pt idx="49537">
                  <c:v>2.1000000000000001E-2</c:v>
                </c:pt>
                <c:pt idx="49538">
                  <c:v>2.1100000000000001E-2</c:v>
                </c:pt>
                <c:pt idx="49539">
                  <c:v>2.1100000000000001E-2</c:v>
                </c:pt>
                <c:pt idx="49540">
                  <c:v>2.1100000000000001E-2</c:v>
                </c:pt>
                <c:pt idx="49541">
                  <c:v>1.9500000000000003E-2</c:v>
                </c:pt>
                <c:pt idx="49542">
                  <c:v>1.9600000000000003E-2</c:v>
                </c:pt>
                <c:pt idx="49543">
                  <c:v>2.2800000000000001E-2</c:v>
                </c:pt>
                <c:pt idx="49544">
                  <c:v>2.2800000000000001E-2</c:v>
                </c:pt>
                <c:pt idx="49545">
                  <c:v>2.1299999999999999E-2</c:v>
                </c:pt>
                <c:pt idx="49546">
                  <c:v>2.1299999999999999E-2</c:v>
                </c:pt>
                <c:pt idx="49547">
                  <c:v>2.1400000000000002E-2</c:v>
                </c:pt>
                <c:pt idx="49548">
                  <c:v>2.1400000000000002E-2</c:v>
                </c:pt>
                <c:pt idx="49549">
                  <c:v>2.47E-2</c:v>
                </c:pt>
                <c:pt idx="49550">
                  <c:v>2.4800000000000003E-2</c:v>
                </c:pt>
                <c:pt idx="49551">
                  <c:v>2.6300000000000004E-2</c:v>
                </c:pt>
                <c:pt idx="49552">
                  <c:v>2.1600000000000001E-2</c:v>
                </c:pt>
                <c:pt idx="49553">
                  <c:v>2.4900000000000002E-2</c:v>
                </c:pt>
                <c:pt idx="49554">
                  <c:v>2.6500000000000003E-2</c:v>
                </c:pt>
                <c:pt idx="49555">
                  <c:v>2.8199999999999999E-2</c:v>
                </c:pt>
                <c:pt idx="49556">
                  <c:v>2.8299999999999999E-2</c:v>
                </c:pt>
                <c:pt idx="49557">
                  <c:v>2.8199999999999999E-2</c:v>
                </c:pt>
                <c:pt idx="49558">
                  <c:v>2.8299999999999999E-2</c:v>
                </c:pt>
                <c:pt idx="49559">
                  <c:v>2.8299999999999999E-2</c:v>
                </c:pt>
                <c:pt idx="49560">
                  <c:v>2.8199999999999999E-2</c:v>
                </c:pt>
                <c:pt idx="49561">
                  <c:v>2.6600000000000002E-2</c:v>
                </c:pt>
                <c:pt idx="49562">
                  <c:v>2.6700000000000002E-2</c:v>
                </c:pt>
                <c:pt idx="49563">
                  <c:v>2.6600000000000002E-2</c:v>
                </c:pt>
                <c:pt idx="49564">
                  <c:v>2.6600000000000002E-2</c:v>
                </c:pt>
                <c:pt idx="49565">
                  <c:v>2.5000000000000001E-2</c:v>
                </c:pt>
                <c:pt idx="49566">
                  <c:v>2.6700000000000002E-2</c:v>
                </c:pt>
                <c:pt idx="49567">
                  <c:v>2.5100000000000001E-2</c:v>
                </c:pt>
                <c:pt idx="49568">
                  <c:v>2.5100000000000001E-2</c:v>
                </c:pt>
                <c:pt idx="49569">
                  <c:v>2.5000000000000001E-2</c:v>
                </c:pt>
                <c:pt idx="49570">
                  <c:v>2.5000000000000001E-2</c:v>
                </c:pt>
                <c:pt idx="49571">
                  <c:v>2.5100000000000001E-2</c:v>
                </c:pt>
                <c:pt idx="49572">
                  <c:v>2.35E-2</c:v>
                </c:pt>
                <c:pt idx="49573">
                  <c:v>2.35E-2</c:v>
                </c:pt>
                <c:pt idx="49574">
                  <c:v>2.3599999999999999E-2</c:v>
                </c:pt>
                <c:pt idx="49575">
                  <c:v>2.35E-2</c:v>
                </c:pt>
                <c:pt idx="49576">
                  <c:v>2.52E-2</c:v>
                </c:pt>
                <c:pt idx="49577">
                  <c:v>2.52E-2</c:v>
                </c:pt>
                <c:pt idx="49578">
                  <c:v>2.3599999999999999E-2</c:v>
                </c:pt>
                <c:pt idx="49579">
                  <c:v>2.5300000000000003E-2</c:v>
                </c:pt>
                <c:pt idx="49580">
                  <c:v>2.6900000000000004E-2</c:v>
                </c:pt>
                <c:pt idx="49581">
                  <c:v>2.6800000000000004E-2</c:v>
                </c:pt>
                <c:pt idx="49582">
                  <c:v>2.6900000000000004E-2</c:v>
                </c:pt>
                <c:pt idx="49583">
                  <c:v>2.5300000000000003E-2</c:v>
                </c:pt>
                <c:pt idx="49584">
                  <c:v>2.7000000000000003E-2</c:v>
                </c:pt>
                <c:pt idx="49585">
                  <c:v>2.87E-2</c:v>
                </c:pt>
                <c:pt idx="49586">
                  <c:v>2.7200000000000002E-2</c:v>
                </c:pt>
                <c:pt idx="49587">
                  <c:v>2.8999999999999998E-2</c:v>
                </c:pt>
                <c:pt idx="49588">
                  <c:v>3.0700000000000002E-2</c:v>
                </c:pt>
                <c:pt idx="49589">
                  <c:v>3.4100000000000005E-2</c:v>
                </c:pt>
                <c:pt idx="49590">
                  <c:v>3.3900000000000007E-2</c:v>
                </c:pt>
                <c:pt idx="49591">
                  <c:v>3.2199999999999999E-2</c:v>
                </c:pt>
                <c:pt idx="49592">
                  <c:v>2.87E-2</c:v>
                </c:pt>
                <c:pt idx="49593">
                  <c:v>2.8799999999999999E-2</c:v>
                </c:pt>
                <c:pt idx="49594">
                  <c:v>2.5500000000000002E-2</c:v>
                </c:pt>
                <c:pt idx="49595">
                  <c:v>2.5500000000000002E-2</c:v>
                </c:pt>
                <c:pt idx="49596">
                  <c:v>2.5500000000000002E-2</c:v>
                </c:pt>
                <c:pt idx="49597">
                  <c:v>2.5700000000000001E-2</c:v>
                </c:pt>
                <c:pt idx="49598">
                  <c:v>3.2400000000000005E-2</c:v>
                </c:pt>
                <c:pt idx="49599">
                  <c:v>6.3100000000000003E-2</c:v>
                </c:pt>
                <c:pt idx="49600">
                  <c:v>9.5000000000000001E-2</c:v>
                </c:pt>
                <c:pt idx="49601">
                  <c:v>0.1226</c:v>
                </c:pt>
                <c:pt idx="49602">
                  <c:v>0.15460000000000002</c:v>
                </c:pt>
                <c:pt idx="49603">
                  <c:v>0.16810000000000003</c:v>
                </c:pt>
                <c:pt idx="49604">
                  <c:v>0.16450000000000001</c:v>
                </c:pt>
                <c:pt idx="49605">
                  <c:v>0.12250000000000001</c:v>
                </c:pt>
                <c:pt idx="49606">
                  <c:v>0.10420000000000001</c:v>
                </c:pt>
                <c:pt idx="49607">
                  <c:v>0.10720000000000002</c:v>
                </c:pt>
                <c:pt idx="49608">
                  <c:v>0.10020000000000001</c:v>
                </c:pt>
                <c:pt idx="49609">
                  <c:v>9.4600000000000004E-2</c:v>
                </c:pt>
                <c:pt idx="49610">
                  <c:v>8.5500000000000007E-2</c:v>
                </c:pt>
                <c:pt idx="49611">
                  <c:v>7.3499999999999996E-2</c:v>
                </c:pt>
                <c:pt idx="49612">
                  <c:v>7.1900000000000006E-2</c:v>
                </c:pt>
                <c:pt idx="49613">
                  <c:v>7.1499999999999994E-2</c:v>
                </c:pt>
                <c:pt idx="49614">
                  <c:v>6.6700000000000009E-2</c:v>
                </c:pt>
                <c:pt idx="49615">
                  <c:v>6.3200000000000006E-2</c:v>
                </c:pt>
                <c:pt idx="49616">
                  <c:v>6.3300000000000009E-2</c:v>
                </c:pt>
                <c:pt idx="49617">
                  <c:v>6.5000000000000002E-2</c:v>
                </c:pt>
                <c:pt idx="49618">
                  <c:v>6.0100000000000001E-2</c:v>
                </c:pt>
                <c:pt idx="49619">
                  <c:v>5.8400000000000001E-2</c:v>
                </c:pt>
                <c:pt idx="49620">
                  <c:v>5.8400000000000001E-2</c:v>
                </c:pt>
                <c:pt idx="49621">
                  <c:v>7.22E-2</c:v>
                </c:pt>
                <c:pt idx="49622">
                  <c:v>0.10540000000000001</c:v>
                </c:pt>
                <c:pt idx="49623">
                  <c:v>9.6100000000000005E-2</c:v>
                </c:pt>
                <c:pt idx="49624">
                  <c:v>8.5800000000000001E-2</c:v>
                </c:pt>
                <c:pt idx="49625">
                  <c:v>9.9700000000000011E-2</c:v>
                </c:pt>
                <c:pt idx="49626">
                  <c:v>0.13009999999999999</c:v>
                </c:pt>
                <c:pt idx="49627">
                  <c:v>0.1333</c:v>
                </c:pt>
                <c:pt idx="49628">
                  <c:v>0.12640000000000001</c:v>
                </c:pt>
                <c:pt idx="49629">
                  <c:v>0.12280000000000001</c:v>
                </c:pt>
                <c:pt idx="49630">
                  <c:v>0.13</c:v>
                </c:pt>
                <c:pt idx="49631">
                  <c:v>0.15010000000000001</c:v>
                </c:pt>
                <c:pt idx="49632">
                  <c:v>0.17610000000000001</c:v>
                </c:pt>
                <c:pt idx="49633">
                  <c:v>0.17530000000000001</c:v>
                </c:pt>
                <c:pt idx="49634">
                  <c:v>0.18680000000000002</c:v>
                </c:pt>
                <c:pt idx="49635">
                  <c:v>0.18540000000000001</c:v>
                </c:pt>
                <c:pt idx="49636">
                  <c:v>0.18180000000000002</c:v>
                </c:pt>
                <c:pt idx="49637">
                  <c:v>0.1898</c:v>
                </c:pt>
                <c:pt idx="49638">
                  <c:v>0.19520000000000001</c:v>
                </c:pt>
                <c:pt idx="49639">
                  <c:v>0.20299999999999999</c:v>
                </c:pt>
                <c:pt idx="49640">
                  <c:v>0.22530000000000003</c:v>
                </c:pt>
                <c:pt idx="49641">
                  <c:v>0.21579999999999999</c:v>
                </c:pt>
                <c:pt idx="49642">
                  <c:v>0.21070000000000003</c:v>
                </c:pt>
                <c:pt idx="49643">
                  <c:v>0.219</c:v>
                </c:pt>
                <c:pt idx="49644">
                  <c:v>0.22420000000000001</c:v>
                </c:pt>
                <c:pt idx="49645">
                  <c:v>0.22170000000000001</c:v>
                </c:pt>
                <c:pt idx="49646">
                  <c:v>0.19170000000000001</c:v>
                </c:pt>
                <c:pt idx="49647">
                  <c:v>0.22070000000000001</c:v>
                </c:pt>
                <c:pt idx="49648">
                  <c:v>0.27650000000000002</c:v>
                </c:pt>
                <c:pt idx="49649">
                  <c:v>0.28100000000000003</c:v>
                </c:pt>
                <c:pt idx="49650">
                  <c:v>0.27639999999999998</c:v>
                </c:pt>
                <c:pt idx="49651">
                  <c:v>0.27360000000000001</c:v>
                </c:pt>
                <c:pt idx="49652">
                  <c:v>0.29520000000000002</c:v>
                </c:pt>
                <c:pt idx="49653">
                  <c:v>0.32400000000000007</c:v>
                </c:pt>
                <c:pt idx="49654">
                  <c:v>0.27389999999999998</c:v>
                </c:pt>
                <c:pt idx="49655">
                  <c:v>0.26629999999999998</c:v>
                </c:pt>
                <c:pt idx="49656">
                  <c:v>0.28720000000000001</c:v>
                </c:pt>
                <c:pt idx="49657">
                  <c:v>0.28710000000000002</c:v>
                </c:pt>
                <c:pt idx="49658">
                  <c:v>0.28250000000000003</c:v>
                </c:pt>
                <c:pt idx="49659">
                  <c:v>0.31620000000000004</c:v>
                </c:pt>
                <c:pt idx="49660">
                  <c:v>0.35580000000000001</c:v>
                </c:pt>
                <c:pt idx="49661">
                  <c:v>0.37640000000000001</c:v>
                </c:pt>
                <c:pt idx="49662">
                  <c:v>0.37759999999999999</c:v>
                </c:pt>
                <c:pt idx="49663">
                  <c:v>0.4385</c:v>
                </c:pt>
                <c:pt idx="49664">
                  <c:v>0.38800000000000001</c:v>
                </c:pt>
                <c:pt idx="49665">
                  <c:v>0.3609</c:v>
                </c:pt>
                <c:pt idx="49666">
                  <c:v>0.36230000000000007</c:v>
                </c:pt>
                <c:pt idx="49667">
                  <c:v>0.43419999999999997</c:v>
                </c:pt>
                <c:pt idx="49668">
                  <c:v>0.45439999999999997</c:v>
                </c:pt>
                <c:pt idx="49669">
                  <c:v>0.53280000000000005</c:v>
                </c:pt>
                <c:pt idx="49670">
                  <c:v>0.56540000000000001</c:v>
                </c:pt>
                <c:pt idx="49671">
                  <c:v>0.53690000000000004</c:v>
                </c:pt>
                <c:pt idx="49672">
                  <c:v>0.58230000000000004</c:v>
                </c:pt>
                <c:pt idx="49673">
                  <c:v>0.59330000000000005</c:v>
                </c:pt>
                <c:pt idx="49674">
                  <c:v>0.56420000000000003</c:v>
                </c:pt>
                <c:pt idx="49675">
                  <c:v>0.50839999999999996</c:v>
                </c:pt>
                <c:pt idx="49676">
                  <c:v>0.54730000000000001</c:v>
                </c:pt>
                <c:pt idx="49677">
                  <c:v>0.48449999999999999</c:v>
                </c:pt>
                <c:pt idx="49678">
                  <c:v>0.61350000000000005</c:v>
                </c:pt>
                <c:pt idx="49679">
                  <c:v>0.60320000000000007</c:v>
                </c:pt>
                <c:pt idx="49680">
                  <c:v>0.56669999999999998</c:v>
                </c:pt>
                <c:pt idx="49681">
                  <c:v>0.56330000000000002</c:v>
                </c:pt>
                <c:pt idx="49682">
                  <c:v>0.58730000000000004</c:v>
                </c:pt>
                <c:pt idx="49683">
                  <c:v>0.59960000000000013</c:v>
                </c:pt>
                <c:pt idx="49684">
                  <c:v>0.56730000000000003</c:v>
                </c:pt>
                <c:pt idx="49685">
                  <c:v>0.58440000000000003</c:v>
                </c:pt>
                <c:pt idx="49686">
                  <c:v>0.64370000000000005</c:v>
                </c:pt>
                <c:pt idx="49687">
                  <c:v>0.65770000000000006</c:v>
                </c:pt>
                <c:pt idx="49688">
                  <c:v>0.64349999999999996</c:v>
                </c:pt>
                <c:pt idx="49689">
                  <c:v>0.67070000000000007</c:v>
                </c:pt>
                <c:pt idx="49690">
                  <c:v>0.63760000000000006</c:v>
                </c:pt>
                <c:pt idx="49691">
                  <c:v>0.63590000000000002</c:v>
                </c:pt>
                <c:pt idx="49692">
                  <c:v>0.63160000000000005</c:v>
                </c:pt>
                <c:pt idx="49693">
                  <c:v>0.65920000000000001</c:v>
                </c:pt>
                <c:pt idx="49694">
                  <c:v>0.68150000000000011</c:v>
                </c:pt>
                <c:pt idx="49695">
                  <c:v>0.66849999999999998</c:v>
                </c:pt>
                <c:pt idx="49696">
                  <c:v>0.62809999999999999</c:v>
                </c:pt>
                <c:pt idx="49697">
                  <c:v>0.63929999999999998</c:v>
                </c:pt>
                <c:pt idx="49698">
                  <c:v>0.63929999999999998</c:v>
                </c:pt>
                <c:pt idx="49699">
                  <c:v>0.6542</c:v>
                </c:pt>
                <c:pt idx="49700">
                  <c:v>0.55349999999999999</c:v>
                </c:pt>
                <c:pt idx="49701">
                  <c:v>0.61410000000000009</c:v>
                </c:pt>
                <c:pt idx="49702">
                  <c:v>0.58209999999999995</c:v>
                </c:pt>
                <c:pt idx="49703">
                  <c:v>0.57350000000000001</c:v>
                </c:pt>
                <c:pt idx="49704">
                  <c:v>0.50019999999999998</c:v>
                </c:pt>
                <c:pt idx="49705">
                  <c:v>0.51080000000000003</c:v>
                </c:pt>
                <c:pt idx="49706">
                  <c:v>0.42400000000000004</c:v>
                </c:pt>
                <c:pt idx="49707">
                  <c:v>0.37590000000000001</c:v>
                </c:pt>
                <c:pt idx="49708">
                  <c:v>0.41260000000000008</c:v>
                </c:pt>
                <c:pt idx="49709">
                  <c:v>0.49420000000000003</c:v>
                </c:pt>
                <c:pt idx="49710">
                  <c:v>0.5151</c:v>
                </c:pt>
                <c:pt idx="49711">
                  <c:v>0.35640000000000005</c:v>
                </c:pt>
                <c:pt idx="49712">
                  <c:v>0.36160000000000003</c:v>
                </c:pt>
                <c:pt idx="49713">
                  <c:v>0.41470000000000007</c:v>
                </c:pt>
                <c:pt idx="49714">
                  <c:v>0.43440000000000006</c:v>
                </c:pt>
                <c:pt idx="49715">
                  <c:v>0.58520000000000005</c:v>
                </c:pt>
                <c:pt idx="49716">
                  <c:v>0.59740000000000004</c:v>
                </c:pt>
                <c:pt idx="49717">
                  <c:v>0.78330000000000011</c:v>
                </c:pt>
                <c:pt idx="49718">
                  <c:v>0.83000000000000007</c:v>
                </c:pt>
                <c:pt idx="49719">
                  <c:v>0.80820000000000014</c:v>
                </c:pt>
                <c:pt idx="49720">
                  <c:v>0.91359999999999997</c:v>
                </c:pt>
                <c:pt idx="49721">
                  <c:v>0.94720000000000004</c:v>
                </c:pt>
                <c:pt idx="49722">
                  <c:v>0.878</c:v>
                </c:pt>
                <c:pt idx="49723">
                  <c:v>0.98840000000000006</c:v>
                </c:pt>
                <c:pt idx="49724">
                  <c:v>0.94990000000000008</c:v>
                </c:pt>
                <c:pt idx="49725">
                  <c:v>0.81270000000000009</c:v>
                </c:pt>
                <c:pt idx="49726">
                  <c:v>0.87250000000000005</c:v>
                </c:pt>
                <c:pt idx="49727">
                  <c:v>0.75</c:v>
                </c:pt>
                <c:pt idx="49728">
                  <c:v>0.60330000000000006</c:v>
                </c:pt>
                <c:pt idx="49729">
                  <c:v>0.76960000000000006</c:v>
                </c:pt>
                <c:pt idx="49730">
                  <c:v>0.75140000000000007</c:v>
                </c:pt>
                <c:pt idx="49731">
                  <c:v>0.63890000000000002</c:v>
                </c:pt>
                <c:pt idx="49732">
                  <c:v>0.57789999999999997</c:v>
                </c:pt>
                <c:pt idx="49733">
                  <c:v>0.71060000000000001</c:v>
                </c:pt>
                <c:pt idx="49734">
                  <c:v>0.56459999999999999</c:v>
                </c:pt>
                <c:pt idx="49735">
                  <c:v>0.55710000000000004</c:v>
                </c:pt>
                <c:pt idx="49736">
                  <c:v>0.54500000000000004</c:v>
                </c:pt>
                <c:pt idx="49737">
                  <c:v>0.52649999999999997</c:v>
                </c:pt>
                <c:pt idx="49738">
                  <c:v>0.56050000000000011</c:v>
                </c:pt>
                <c:pt idx="49739">
                  <c:v>0.50860000000000005</c:v>
                </c:pt>
                <c:pt idx="49740">
                  <c:v>0.4758</c:v>
                </c:pt>
                <c:pt idx="49741">
                  <c:v>0.43730000000000002</c:v>
                </c:pt>
                <c:pt idx="49742">
                  <c:v>0.47070000000000001</c:v>
                </c:pt>
                <c:pt idx="49743">
                  <c:v>0.4834</c:v>
                </c:pt>
                <c:pt idx="49744">
                  <c:v>0.45060000000000006</c:v>
                </c:pt>
                <c:pt idx="49745">
                  <c:v>0.38450000000000006</c:v>
                </c:pt>
                <c:pt idx="49746">
                  <c:v>0.38100000000000001</c:v>
                </c:pt>
                <c:pt idx="49747">
                  <c:v>0.36980000000000002</c:v>
                </c:pt>
                <c:pt idx="49748">
                  <c:v>0.36349999999999999</c:v>
                </c:pt>
                <c:pt idx="49749">
                  <c:v>0.35489999999999999</c:v>
                </c:pt>
                <c:pt idx="49750">
                  <c:v>0.31840000000000002</c:v>
                </c:pt>
                <c:pt idx="49751">
                  <c:v>0.31730000000000003</c:v>
                </c:pt>
                <c:pt idx="49752">
                  <c:v>0.29249999999999998</c:v>
                </c:pt>
                <c:pt idx="49753">
                  <c:v>0.26880000000000004</c:v>
                </c:pt>
                <c:pt idx="49754">
                  <c:v>0.29140000000000005</c:v>
                </c:pt>
                <c:pt idx="49755">
                  <c:v>0.26779999999999998</c:v>
                </c:pt>
                <c:pt idx="49756">
                  <c:v>0.29480000000000001</c:v>
                </c:pt>
                <c:pt idx="49757">
                  <c:v>0.28889999999999999</c:v>
                </c:pt>
                <c:pt idx="49758">
                  <c:v>0.29380000000000001</c:v>
                </c:pt>
                <c:pt idx="49759">
                  <c:v>0.25609999999999999</c:v>
                </c:pt>
                <c:pt idx="49760">
                  <c:v>0.25490000000000002</c:v>
                </c:pt>
                <c:pt idx="49761">
                  <c:v>0.24980000000000002</c:v>
                </c:pt>
                <c:pt idx="49762">
                  <c:v>0.23150000000000001</c:v>
                </c:pt>
                <c:pt idx="49763">
                  <c:v>0.20880000000000001</c:v>
                </c:pt>
                <c:pt idx="49764">
                  <c:v>0.19090000000000001</c:v>
                </c:pt>
                <c:pt idx="49765">
                  <c:v>0.20790000000000003</c:v>
                </c:pt>
                <c:pt idx="49766">
                  <c:v>0.2109</c:v>
                </c:pt>
                <c:pt idx="49767">
                  <c:v>0.2097</c:v>
                </c:pt>
                <c:pt idx="49768">
                  <c:v>0.20850000000000002</c:v>
                </c:pt>
                <c:pt idx="49769">
                  <c:v>0.20680000000000001</c:v>
                </c:pt>
                <c:pt idx="49770">
                  <c:v>0.2036</c:v>
                </c:pt>
                <c:pt idx="49771">
                  <c:v>0.20070000000000002</c:v>
                </c:pt>
                <c:pt idx="49772">
                  <c:v>0.21440000000000003</c:v>
                </c:pt>
                <c:pt idx="49773">
                  <c:v>0.23550000000000001</c:v>
                </c:pt>
                <c:pt idx="49774">
                  <c:v>0.22770000000000001</c:v>
                </c:pt>
                <c:pt idx="49775">
                  <c:v>0.23010000000000003</c:v>
                </c:pt>
                <c:pt idx="49776">
                  <c:v>0.22540000000000002</c:v>
                </c:pt>
                <c:pt idx="49777">
                  <c:v>0.19710000000000003</c:v>
                </c:pt>
                <c:pt idx="49778">
                  <c:v>0.19220000000000001</c:v>
                </c:pt>
                <c:pt idx="49779">
                  <c:v>0.19159999999999999</c:v>
                </c:pt>
                <c:pt idx="49780">
                  <c:v>0.21760000000000002</c:v>
                </c:pt>
                <c:pt idx="49781">
                  <c:v>0.19190000000000002</c:v>
                </c:pt>
                <c:pt idx="49782">
                  <c:v>0.1898</c:v>
                </c:pt>
                <c:pt idx="49783">
                  <c:v>0.1905</c:v>
                </c:pt>
                <c:pt idx="49784">
                  <c:v>0.19159999999999999</c:v>
                </c:pt>
                <c:pt idx="49785">
                  <c:v>0.19830000000000003</c:v>
                </c:pt>
                <c:pt idx="49786">
                  <c:v>0.17280000000000001</c:v>
                </c:pt>
                <c:pt idx="49787">
                  <c:v>0.1704</c:v>
                </c:pt>
                <c:pt idx="49788">
                  <c:v>0.17730000000000001</c:v>
                </c:pt>
                <c:pt idx="49789">
                  <c:v>0.1875</c:v>
                </c:pt>
                <c:pt idx="49790">
                  <c:v>0.1804</c:v>
                </c:pt>
                <c:pt idx="49791">
                  <c:v>0.16450000000000001</c:v>
                </c:pt>
                <c:pt idx="49792">
                  <c:v>0.15490000000000001</c:v>
                </c:pt>
                <c:pt idx="49793">
                  <c:v>0.15960000000000002</c:v>
                </c:pt>
                <c:pt idx="49794">
                  <c:v>0.1666</c:v>
                </c:pt>
                <c:pt idx="49795">
                  <c:v>0.16820000000000002</c:v>
                </c:pt>
                <c:pt idx="49796">
                  <c:v>0.1595</c:v>
                </c:pt>
                <c:pt idx="49797">
                  <c:v>0.15720000000000001</c:v>
                </c:pt>
                <c:pt idx="49798">
                  <c:v>0.15380000000000002</c:v>
                </c:pt>
                <c:pt idx="49799">
                  <c:v>0.1464</c:v>
                </c:pt>
                <c:pt idx="49800">
                  <c:v>0.1479</c:v>
                </c:pt>
                <c:pt idx="49801">
                  <c:v>0.1474</c:v>
                </c:pt>
                <c:pt idx="49802">
                  <c:v>0.15760000000000002</c:v>
                </c:pt>
                <c:pt idx="49803">
                  <c:v>0.1527</c:v>
                </c:pt>
                <c:pt idx="49804">
                  <c:v>0.1492</c:v>
                </c:pt>
                <c:pt idx="49805">
                  <c:v>0.1472</c:v>
                </c:pt>
                <c:pt idx="49806">
                  <c:v>0.1401</c:v>
                </c:pt>
                <c:pt idx="49807">
                  <c:v>0.13870000000000002</c:v>
                </c:pt>
                <c:pt idx="49808">
                  <c:v>0.1472</c:v>
                </c:pt>
                <c:pt idx="49809">
                  <c:v>0.1527</c:v>
                </c:pt>
                <c:pt idx="49810">
                  <c:v>0.15129999999999999</c:v>
                </c:pt>
                <c:pt idx="49811">
                  <c:v>0.1464</c:v>
                </c:pt>
                <c:pt idx="49812">
                  <c:v>0.14150000000000001</c:v>
                </c:pt>
                <c:pt idx="49813">
                  <c:v>0.14170000000000002</c:v>
                </c:pt>
                <c:pt idx="49814">
                  <c:v>0.14970000000000003</c:v>
                </c:pt>
                <c:pt idx="49815">
                  <c:v>0.15210000000000001</c:v>
                </c:pt>
                <c:pt idx="49816">
                  <c:v>0.15970000000000001</c:v>
                </c:pt>
                <c:pt idx="49817">
                  <c:v>0.16850000000000001</c:v>
                </c:pt>
                <c:pt idx="49818">
                  <c:v>0.2021</c:v>
                </c:pt>
                <c:pt idx="49819">
                  <c:v>0.18970000000000001</c:v>
                </c:pt>
                <c:pt idx="49820">
                  <c:v>0.2898</c:v>
                </c:pt>
                <c:pt idx="49821">
                  <c:v>0.27210000000000001</c:v>
                </c:pt>
                <c:pt idx="49822">
                  <c:v>0.34440000000000004</c:v>
                </c:pt>
                <c:pt idx="49823">
                  <c:v>0.2429</c:v>
                </c:pt>
                <c:pt idx="49824">
                  <c:v>0.22519999999999998</c:v>
                </c:pt>
                <c:pt idx="49825">
                  <c:v>0.22070000000000001</c:v>
                </c:pt>
                <c:pt idx="49826">
                  <c:v>0.20610000000000001</c:v>
                </c:pt>
                <c:pt idx="49827">
                  <c:v>0.20990000000000003</c:v>
                </c:pt>
                <c:pt idx="49828">
                  <c:v>0.20660000000000001</c:v>
                </c:pt>
                <c:pt idx="49829">
                  <c:v>0.19730000000000003</c:v>
                </c:pt>
                <c:pt idx="49830">
                  <c:v>0.22860000000000003</c:v>
                </c:pt>
                <c:pt idx="49831">
                  <c:v>0.23710000000000001</c:v>
                </c:pt>
                <c:pt idx="49832">
                  <c:v>0.23680000000000001</c:v>
                </c:pt>
                <c:pt idx="49833">
                  <c:v>0.26190000000000002</c:v>
                </c:pt>
                <c:pt idx="49834">
                  <c:v>0.31370000000000003</c:v>
                </c:pt>
                <c:pt idx="49835">
                  <c:v>0.31490000000000001</c:v>
                </c:pt>
                <c:pt idx="49836">
                  <c:v>0.31960000000000005</c:v>
                </c:pt>
                <c:pt idx="49837">
                  <c:v>0.32100000000000001</c:v>
                </c:pt>
                <c:pt idx="49838">
                  <c:v>0.32469999999999999</c:v>
                </c:pt>
                <c:pt idx="49839">
                  <c:v>0.32140000000000002</c:v>
                </c:pt>
                <c:pt idx="49840">
                  <c:v>0.32469999999999999</c:v>
                </c:pt>
                <c:pt idx="49841">
                  <c:v>0.33540000000000003</c:v>
                </c:pt>
                <c:pt idx="49842">
                  <c:v>0.3397</c:v>
                </c:pt>
                <c:pt idx="49843">
                  <c:v>0.3538</c:v>
                </c:pt>
                <c:pt idx="49844">
                  <c:v>0.35539999999999999</c:v>
                </c:pt>
                <c:pt idx="49845">
                  <c:v>0.3488</c:v>
                </c:pt>
                <c:pt idx="49846">
                  <c:v>0.33929999999999999</c:v>
                </c:pt>
                <c:pt idx="49847">
                  <c:v>0.3377</c:v>
                </c:pt>
                <c:pt idx="49848">
                  <c:v>0.32320000000000004</c:v>
                </c:pt>
                <c:pt idx="49849">
                  <c:v>0.29009999999999997</c:v>
                </c:pt>
                <c:pt idx="49850">
                  <c:v>0.26019999999999999</c:v>
                </c:pt>
                <c:pt idx="49851">
                  <c:v>0.21930000000000002</c:v>
                </c:pt>
                <c:pt idx="49852">
                  <c:v>0.19770000000000001</c:v>
                </c:pt>
                <c:pt idx="49853">
                  <c:v>0.19670000000000001</c:v>
                </c:pt>
                <c:pt idx="49854">
                  <c:v>0.18020000000000003</c:v>
                </c:pt>
                <c:pt idx="49855">
                  <c:v>0.17450000000000002</c:v>
                </c:pt>
                <c:pt idx="49856">
                  <c:v>0.1623</c:v>
                </c:pt>
                <c:pt idx="49857">
                  <c:v>0.15960000000000002</c:v>
                </c:pt>
                <c:pt idx="49858">
                  <c:v>0.1384</c:v>
                </c:pt>
                <c:pt idx="49859">
                  <c:v>0.12430000000000002</c:v>
                </c:pt>
                <c:pt idx="49860">
                  <c:v>0.12010000000000001</c:v>
                </c:pt>
                <c:pt idx="49861">
                  <c:v>0.11160000000000002</c:v>
                </c:pt>
                <c:pt idx="49862">
                  <c:v>0.1212</c:v>
                </c:pt>
                <c:pt idx="49863">
                  <c:v>0.12940000000000002</c:v>
                </c:pt>
                <c:pt idx="49864">
                  <c:v>0.1278</c:v>
                </c:pt>
                <c:pt idx="49865">
                  <c:v>0.13289999999999999</c:v>
                </c:pt>
                <c:pt idx="49866">
                  <c:v>0.1275</c:v>
                </c:pt>
                <c:pt idx="49867">
                  <c:v>0.12390000000000001</c:v>
                </c:pt>
                <c:pt idx="49868">
                  <c:v>0.1318</c:v>
                </c:pt>
                <c:pt idx="49869">
                  <c:v>0.13340000000000002</c:v>
                </c:pt>
                <c:pt idx="49870">
                  <c:v>0.12350000000000001</c:v>
                </c:pt>
                <c:pt idx="49871">
                  <c:v>0.12520000000000001</c:v>
                </c:pt>
                <c:pt idx="49872">
                  <c:v>0.12010000000000001</c:v>
                </c:pt>
                <c:pt idx="49873">
                  <c:v>0.13150000000000001</c:v>
                </c:pt>
                <c:pt idx="49874">
                  <c:v>0.13340000000000002</c:v>
                </c:pt>
                <c:pt idx="49875">
                  <c:v>0.1414</c:v>
                </c:pt>
                <c:pt idx="49876">
                  <c:v>0.14810000000000001</c:v>
                </c:pt>
                <c:pt idx="49877">
                  <c:v>0.14850000000000002</c:v>
                </c:pt>
                <c:pt idx="49878">
                  <c:v>0.15029999999999999</c:v>
                </c:pt>
                <c:pt idx="49879">
                  <c:v>0.14170000000000002</c:v>
                </c:pt>
                <c:pt idx="49880">
                  <c:v>0.13620000000000002</c:v>
                </c:pt>
                <c:pt idx="49881">
                  <c:v>0.1288</c:v>
                </c:pt>
                <c:pt idx="49882">
                  <c:v>0.12860000000000002</c:v>
                </c:pt>
                <c:pt idx="49883">
                  <c:v>0.13650000000000001</c:v>
                </c:pt>
                <c:pt idx="49884">
                  <c:v>0.1348</c:v>
                </c:pt>
                <c:pt idx="49885">
                  <c:v>0.13020000000000001</c:v>
                </c:pt>
                <c:pt idx="49886">
                  <c:v>0.13970000000000002</c:v>
                </c:pt>
                <c:pt idx="49887">
                  <c:v>0.13100000000000001</c:v>
                </c:pt>
                <c:pt idx="49888">
                  <c:v>0.1159</c:v>
                </c:pt>
                <c:pt idx="49889">
                  <c:v>9.7799999999999998E-2</c:v>
                </c:pt>
                <c:pt idx="49890">
                  <c:v>8.4400000000000003E-2</c:v>
                </c:pt>
                <c:pt idx="49891">
                  <c:v>7.6200000000000004E-2</c:v>
                </c:pt>
                <c:pt idx="49892">
                  <c:v>6.8200000000000011E-2</c:v>
                </c:pt>
                <c:pt idx="49893">
                  <c:v>6.4899999999999999E-2</c:v>
                </c:pt>
                <c:pt idx="49894">
                  <c:v>6.0299999999999999E-2</c:v>
                </c:pt>
                <c:pt idx="49895">
                  <c:v>6.7800000000000013E-2</c:v>
                </c:pt>
                <c:pt idx="49896">
                  <c:v>7.0999999999999994E-2</c:v>
                </c:pt>
                <c:pt idx="49897">
                  <c:v>8.6400000000000005E-2</c:v>
                </c:pt>
                <c:pt idx="49898">
                  <c:v>0.1109</c:v>
                </c:pt>
                <c:pt idx="49899">
                  <c:v>0.1305</c:v>
                </c:pt>
                <c:pt idx="49900">
                  <c:v>0.13170000000000001</c:v>
                </c:pt>
                <c:pt idx="49901">
                  <c:v>0.11270000000000001</c:v>
                </c:pt>
                <c:pt idx="49902">
                  <c:v>0.11230000000000001</c:v>
                </c:pt>
                <c:pt idx="49903">
                  <c:v>0.1273</c:v>
                </c:pt>
                <c:pt idx="49904">
                  <c:v>0.1439</c:v>
                </c:pt>
                <c:pt idx="49905">
                  <c:v>0.16930000000000001</c:v>
                </c:pt>
                <c:pt idx="49906">
                  <c:v>0.17510000000000001</c:v>
                </c:pt>
                <c:pt idx="49907">
                  <c:v>0.17430000000000001</c:v>
                </c:pt>
                <c:pt idx="49908">
                  <c:v>0.17710000000000001</c:v>
                </c:pt>
                <c:pt idx="49909">
                  <c:v>0.18230000000000002</c:v>
                </c:pt>
                <c:pt idx="49910">
                  <c:v>0.17620000000000002</c:v>
                </c:pt>
                <c:pt idx="49911">
                  <c:v>0.17800000000000002</c:v>
                </c:pt>
                <c:pt idx="49912">
                  <c:v>0.19040000000000001</c:v>
                </c:pt>
                <c:pt idx="49913">
                  <c:v>0.19170000000000001</c:v>
                </c:pt>
                <c:pt idx="49914">
                  <c:v>0.1908</c:v>
                </c:pt>
                <c:pt idx="49915">
                  <c:v>0.18620000000000003</c:v>
                </c:pt>
                <c:pt idx="49916">
                  <c:v>0.19230000000000003</c:v>
                </c:pt>
                <c:pt idx="49917">
                  <c:v>0.19090000000000001</c:v>
                </c:pt>
                <c:pt idx="49918">
                  <c:v>0.18770000000000001</c:v>
                </c:pt>
                <c:pt idx="49919">
                  <c:v>0.18990000000000001</c:v>
                </c:pt>
                <c:pt idx="49920">
                  <c:v>0.1799</c:v>
                </c:pt>
                <c:pt idx="49921">
                  <c:v>0.18770000000000001</c:v>
                </c:pt>
                <c:pt idx="49922">
                  <c:v>0.2175</c:v>
                </c:pt>
                <c:pt idx="49923">
                  <c:v>0.22860000000000003</c:v>
                </c:pt>
                <c:pt idx="49924">
                  <c:v>0.22700000000000001</c:v>
                </c:pt>
                <c:pt idx="49925">
                  <c:v>0.24390000000000001</c:v>
                </c:pt>
                <c:pt idx="49926">
                  <c:v>0.24540000000000003</c:v>
                </c:pt>
                <c:pt idx="49927">
                  <c:v>0.24470000000000003</c:v>
                </c:pt>
                <c:pt idx="49928">
                  <c:v>0.26340000000000002</c:v>
                </c:pt>
                <c:pt idx="49929">
                  <c:v>0.26269999999999999</c:v>
                </c:pt>
                <c:pt idx="49930">
                  <c:v>0.2979</c:v>
                </c:pt>
                <c:pt idx="49931">
                  <c:v>0.25110000000000005</c:v>
                </c:pt>
                <c:pt idx="49932">
                  <c:v>0.252</c:v>
                </c:pt>
                <c:pt idx="49933">
                  <c:v>0.24209999999999998</c:v>
                </c:pt>
                <c:pt idx="49934">
                  <c:v>0.29049999999999998</c:v>
                </c:pt>
                <c:pt idx="49935">
                  <c:v>0.28460000000000002</c:v>
                </c:pt>
                <c:pt idx="49936">
                  <c:v>0.27490000000000003</c:v>
                </c:pt>
                <c:pt idx="49937">
                  <c:v>0.26900000000000002</c:v>
                </c:pt>
                <c:pt idx="49938">
                  <c:v>0.2928</c:v>
                </c:pt>
                <c:pt idx="49939">
                  <c:v>0.32290000000000002</c:v>
                </c:pt>
                <c:pt idx="49940">
                  <c:v>0.33190000000000003</c:v>
                </c:pt>
                <c:pt idx="49941">
                  <c:v>0.3493</c:v>
                </c:pt>
                <c:pt idx="49942">
                  <c:v>0.31990000000000002</c:v>
                </c:pt>
                <c:pt idx="49943">
                  <c:v>0.33610000000000007</c:v>
                </c:pt>
                <c:pt idx="49944">
                  <c:v>0.33530000000000004</c:v>
                </c:pt>
                <c:pt idx="49945">
                  <c:v>0.32650000000000001</c:v>
                </c:pt>
                <c:pt idx="49946">
                  <c:v>0.37140000000000001</c:v>
                </c:pt>
                <c:pt idx="49947">
                  <c:v>0.35010000000000002</c:v>
                </c:pt>
                <c:pt idx="49948">
                  <c:v>0.32530000000000003</c:v>
                </c:pt>
                <c:pt idx="49949">
                  <c:v>0.33479999999999999</c:v>
                </c:pt>
                <c:pt idx="49950">
                  <c:v>0.34380000000000005</c:v>
                </c:pt>
                <c:pt idx="49951">
                  <c:v>0.31920000000000004</c:v>
                </c:pt>
                <c:pt idx="49952">
                  <c:v>0.36349999999999999</c:v>
                </c:pt>
                <c:pt idx="49953">
                  <c:v>0.38800000000000001</c:v>
                </c:pt>
                <c:pt idx="49954">
                  <c:v>0.42450000000000004</c:v>
                </c:pt>
                <c:pt idx="49955">
                  <c:v>0.4254</c:v>
                </c:pt>
                <c:pt idx="49956">
                  <c:v>0.46310000000000007</c:v>
                </c:pt>
                <c:pt idx="49957">
                  <c:v>0.46230000000000004</c:v>
                </c:pt>
                <c:pt idx="49958">
                  <c:v>0.41050000000000009</c:v>
                </c:pt>
                <c:pt idx="49959">
                  <c:v>0.4093</c:v>
                </c:pt>
                <c:pt idx="49960">
                  <c:v>0.42310000000000003</c:v>
                </c:pt>
                <c:pt idx="49961">
                  <c:v>0.48440000000000005</c:v>
                </c:pt>
                <c:pt idx="49962">
                  <c:v>0.44680000000000003</c:v>
                </c:pt>
                <c:pt idx="49963">
                  <c:v>0.51700000000000002</c:v>
                </c:pt>
                <c:pt idx="49964">
                  <c:v>0.51760000000000006</c:v>
                </c:pt>
                <c:pt idx="49965">
                  <c:v>0.52980000000000005</c:v>
                </c:pt>
                <c:pt idx="49966">
                  <c:v>0.58470000000000011</c:v>
                </c:pt>
                <c:pt idx="49967">
                  <c:v>0.60470000000000002</c:v>
                </c:pt>
                <c:pt idx="49968">
                  <c:v>0.67800000000000005</c:v>
                </c:pt>
                <c:pt idx="49969">
                  <c:v>0.63970000000000005</c:v>
                </c:pt>
                <c:pt idx="49970">
                  <c:v>0.65460000000000007</c:v>
                </c:pt>
                <c:pt idx="49971">
                  <c:v>0.6211000000000001</c:v>
                </c:pt>
                <c:pt idx="49972">
                  <c:v>0.63540000000000008</c:v>
                </c:pt>
                <c:pt idx="49973">
                  <c:v>0.69310000000000005</c:v>
                </c:pt>
                <c:pt idx="49974">
                  <c:v>0.73770000000000002</c:v>
                </c:pt>
                <c:pt idx="49975">
                  <c:v>0.74550000000000005</c:v>
                </c:pt>
                <c:pt idx="49976">
                  <c:v>0.7409</c:v>
                </c:pt>
                <c:pt idx="49977">
                  <c:v>0.78080000000000005</c:v>
                </c:pt>
                <c:pt idx="49978">
                  <c:v>0.77110000000000012</c:v>
                </c:pt>
                <c:pt idx="49979">
                  <c:v>0.80290000000000006</c:v>
                </c:pt>
                <c:pt idx="49980">
                  <c:v>0.76500000000000012</c:v>
                </c:pt>
                <c:pt idx="49981">
                  <c:v>0.74540000000000006</c:v>
                </c:pt>
                <c:pt idx="49982">
                  <c:v>0.75580000000000003</c:v>
                </c:pt>
                <c:pt idx="49983">
                  <c:v>0.72760000000000002</c:v>
                </c:pt>
                <c:pt idx="49984">
                  <c:v>0.75680000000000003</c:v>
                </c:pt>
                <c:pt idx="49985">
                  <c:v>0.85130000000000006</c:v>
                </c:pt>
                <c:pt idx="49986">
                  <c:v>0.88770000000000016</c:v>
                </c:pt>
                <c:pt idx="49987">
                  <c:v>0.8901</c:v>
                </c:pt>
                <c:pt idx="49988">
                  <c:v>0.87520000000000009</c:v>
                </c:pt>
                <c:pt idx="49989">
                  <c:v>0.86039999999999994</c:v>
                </c:pt>
                <c:pt idx="49990">
                  <c:v>0.84750000000000003</c:v>
                </c:pt>
                <c:pt idx="49991">
                  <c:v>0.84870000000000001</c:v>
                </c:pt>
                <c:pt idx="49992">
                  <c:v>0.82720000000000005</c:v>
                </c:pt>
                <c:pt idx="49993">
                  <c:v>0.83499999999999996</c:v>
                </c:pt>
                <c:pt idx="49994">
                  <c:v>0.81430000000000013</c:v>
                </c:pt>
                <c:pt idx="49995">
                  <c:v>0.83660000000000001</c:v>
                </c:pt>
                <c:pt idx="49996">
                  <c:v>0.8004</c:v>
                </c:pt>
                <c:pt idx="49997">
                  <c:v>0.78380000000000005</c:v>
                </c:pt>
                <c:pt idx="49998">
                  <c:v>0.73110000000000008</c:v>
                </c:pt>
                <c:pt idx="49999">
                  <c:v>0.75360000000000005</c:v>
                </c:pt>
                <c:pt idx="50000">
                  <c:v>0.71050000000000013</c:v>
                </c:pt>
                <c:pt idx="50001">
                  <c:v>0.76590000000000003</c:v>
                </c:pt>
                <c:pt idx="50002">
                  <c:v>0.81750000000000012</c:v>
                </c:pt>
                <c:pt idx="50003">
                  <c:v>0.88539999999999996</c:v>
                </c:pt>
                <c:pt idx="50004">
                  <c:v>0.90640000000000009</c:v>
                </c:pt>
                <c:pt idx="50005">
                  <c:v>0.86990000000000001</c:v>
                </c:pt>
                <c:pt idx="50006">
                  <c:v>0.87959999999999994</c:v>
                </c:pt>
                <c:pt idx="50007">
                  <c:v>0.86010000000000009</c:v>
                </c:pt>
                <c:pt idx="50008">
                  <c:v>0.85770000000000002</c:v>
                </c:pt>
                <c:pt idx="50009">
                  <c:v>0.88260000000000005</c:v>
                </c:pt>
                <c:pt idx="50010">
                  <c:v>0.85470000000000013</c:v>
                </c:pt>
                <c:pt idx="50011">
                  <c:v>0.84650000000000003</c:v>
                </c:pt>
                <c:pt idx="50012">
                  <c:v>0.75430000000000008</c:v>
                </c:pt>
                <c:pt idx="50013">
                  <c:v>0.81809999999999994</c:v>
                </c:pt>
                <c:pt idx="50014">
                  <c:v>0.83400000000000007</c:v>
                </c:pt>
                <c:pt idx="50015">
                  <c:v>0.85429999999999995</c:v>
                </c:pt>
                <c:pt idx="50016">
                  <c:v>0.8015000000000001</c:v>
                </c:pt>
                <c:pt idx="50017">
                  <c:v>0.75850000000000006</c:v>
                </c:pt>
                <c:pt idx="50018">
                  <c:v>0.70960000000000001</c:v>
                </c:pt>
                <c:pt idx="50019">
                  <c:v>0.71390000000000009</c:v>
                </c:pt>
                <c:pt idx="50020">
                  <c:v>0.70110000000000006</c:v>
                </c:pt>
                <c:pt idx="50021">
                  <c:v>0.59710000000000008</c:v>
                </c:pt>
                <c:pt idx="50022">
                  <c:v>0.5837</c:v>
                </c:pt>
                <c:pt idx="50023">
                  <c:v>0.56479999999999997</c:v>
                </c:pt>
                <c:pt idx="50024">
                  <c:v>0.52759999999999996</c:v>
                </c:pt>
                <c:pt idx="50025">
                  <c:v>0.52560000000000007</c:v>
                </c:pt>
                <c:pt idx="50026">
                  <c:v>0.50960000000000005</c:v>
                </c:pt>
                <c:pt idx="50027">
                  <c:v>0.52539999999999998</c:v>
                </c:pt>
                <c:pt idx="50028">
                  <c:v>0.48019999999999996</c:v>
                </c:pt>
                <c:pt idx="50029">
                  <c:v>0.49480000000000007</c:v>
                </c:pt>
                <c:pt idx="50030">
                  <c:v>0.45690000000000003</c:v>
                </c:pt>
                <c:pt idx="50031">
                  <c:v>0.42000000000000004</c:v>
                </c:pt>
                <c:pt idx="50032">
                  <c:v>0.43140000000000001</c:v>
                </c:pt>
                <c:pt idx="50033">
                  <c:v>0.45970000000000005</c:v>
                </c:pt>
                <c:pt idx="50034">
                  <c:v>0.45629999999999998</c:v>
                </c:pt>
                <c:pt idx="50035">
                  <c:v>0.39670000000000005</c:v>
                </c:pt>
                <c:pt idx="50036">
                  <c:v>0.45340000000000003</c:v>
                </c:pt>
                <c:pt idx="50037">
                  <c:v>0.39470000000000005</c:v>
                </c:pt>
                <c:pt idx="50038">
                  <c:v>0.45060000000000006</c:v>
                </c:pt>
                <c:pt idx="50039">
                  <c:v>0.41930000000000001</c:v>
                </c:pt>
                <c:pt idx="50040">
                  <c:v>0.40220000000000006</c:v>
                </c:pt>
                <c:pt idx="50041">
                  <c:v>0.38600000000000001</c:v>
                </c:pt>
                <c:pt idx="50042">
                  <c:v>0.3569</c:v>
                </c:pt>
                <c:pt idx="50043">
                  <c:v>0.32430000000000003</c:v>
                </c:pt>
                <c:pt idx="50044">
                  <c:v>0.33</c:v>
                </c:pt>
                <c:pt idx="50045">
                  <c:v>0.30740000000000001</c:v>
                </c:pt>
                <c:pt idx="50046">
                  <c:v>0.29920000000000002</c:v>
                </c:pt>
                <c:pt idx="50047">
                  <c:v>0.30600000000000005</c:v>
                </c:pt>
                <c:pt idx="50048">
                  <c:v>0.31020000000000003</c:v>
                </c:pt>
                <c:pt idx="50049">
                  <c:v>0.28870000000000001</c:v>
                </c:pt>
                <c:pt idx="50050">
                  <c:v>0.2762</c:v>
                </c:pt>
                <c:pt idx="50051">
                  <c:v>0.27389999999999998</c:v>
                </c:pt>
                <c:pt idx="50052">
                  <c:v>0.2641</c:v>
                </c:pt>
                <c:pt idx="50053">
                  <c:v>0.25640000000000002</c:v>
                </c:pt>
                <c:pt idx="50054">
                  <c:v>0.25390000000000001</c:v>
                </c:pt>
                <c:pt idx="50055">
                  <c:v>0.23950000000000002</c:v>
                </c:pt>
                <c:pt idx="50056">
                  <c:v>0.23150000000000001</c:v>
                </c:pt>
                <c:pt idx="50057">
                  <c:v>0.22670000000000001</c:v>
                </c:pt>
                <c:pt idx="50058">
                  <c:v>0.21509999999999999</c:v>
                </c:pt>
                <c:pt idx="50059">
                  <c:v>0.21520000000000003</c:v>
                </c:pt>
                <c:pt idx="50060">
                  <c:v>0.2077</c:v>
                </c:pt>
                <c:pt idx="50061">
                  <c:v>0.20800000000000002</c:v>
                </c:pt>
                <c:pt idx="50062">
                  <c:v>0.21240000000000003</c:v>
                </c:pt>
                <c:pt idx="50063">
                  <c:v>0.2036</c:v>
                </c:pt>
                <c:pt idx="50064">
                  <c:v>0.20250000000000001</c:v>
                </c:pt>
                <c:pt idx="50065">
                  <c:v>0.19750000000000001</c:v>
                </c:pt>
                <c:pt idx="50066">
                  <c:v>0.18310000000000001</c:v>
                </c:pt>
                <c:pt idx="50067">
                  <c:v>0.18140000000000001</c:v>
                </c:pt>
                <c:pt idx="50068">
                  <c:v>0.17549999999999999</c:v>
                </c:pt>
                <c:pt idx="50069">
                  <c:v>0.16739999999999999</c:v>
                </c:pt>
                <c:pt idx="50070">
                  <c:v>0.16210000000000002</c:v>
                </c:pt>
                <c:pt idx="50071">
                  <c:v>0.15390000000000001</c:v>
                </c:pt>
                <c:pt idx="50072">
                  <c:v>0.14599999999999999</c:v>
                </c:pt>
                <c:pt idx="50073">
                  <c:v>0.14080000000000001</c:v>
                </c:pt>
                <c:pt idx="50074">
                  <c:v>0.13340000000000002</c:v>
                </c:pt>
                <c:pt idx="50075">
                  <c:v>0.13109999999999999</c:v>
                </c:pt>
                <c:pt idx="50076">
                  <c:v>0.12370000000000002</c:v>
                </c:pt>
                <c:pt idx="50077">
                  <c:v>0.1176</c:v>
                </c:pt>
                <c:pt idx="50078">
                  <c:v>0.1144</c:v>
                </c:pt>
                <c:pt idx="50079">
                  <c:v>0.10960000000000002</c:v>
                </c:pt>
                <c:pt idx="50080">
                  <c:v>0.10630000000000001</c:v>
                </c:pt>
                <c:pt idx="50081">
                  <c:v>0.1061</c:v>
                </c:pt>
                <c:pt idx="50082">
                  <c:v>0.1028</c:v>
                </c:pt>
                <c:pt idx="50083">
                  <c:v>0.1</c:v>
                </c:pt>
                <c:pt idx="50084">
                  <c:v>9.9600000000000008E-2</c:v>
                </c:pt>
                <c:pt idx="50085">
                  <c:v>9.6299999999999997E-2</c:v>
                </c:pt>
                <c:pt idx="50086">
                  <c:v>9.2000000000000012E-2</c:v>
                </c:pt>
                <c:pt idx="50087">
                  <c:v>8.6500000000000007E-2</c:v>
                </c:pt>
                <c:pt idx="50088">
                  <c:v>8.7500000000000008E-2</c:v>
                </c:pt>
                <c:pt idx="50089">
                  <c:v>8.3299999999999999E-2</c:v>
                </c:pt>
                <c:pt idx="50090">
                  <c:v>8.1500000000000003E-2</c:v>
                </c:pt>
                <c:pt idx="50091">
                  <c:v>8.0000000000000016E-2</c:v>
                </c:pt>
                <c:pt idx="50092">
                  <c:v>7.4700000000000003E-2</c:v>
                </c:pt>
                <c:pt idx="50093">
                  <c:v>7.4300000000000005E-2</c:v>
                </c:pt>
                <c:pt idx="50094">
                  <c:v>7.5300000000000006E-2</c:v>
                </c:pt>
                <c:pt idx="50095">
                  <c:v>7.2499999999999995E-2</c:v>
                </c:pt>
                <c:pt idx="50096">
                  <c:v>7.2300000000000003E-2</c:v>
                </c:pt>
                <c:pt idx="50097">
                  <c:v>7.0599999999999996E-2</c:v>
                </c:pt>
                <c:pt idx="50098">
                  <c:v>6.93E-2</c:v>
                </c:pt>
                <c:pt idx="50099">
                  <c:v>6.7500000000000004E-2</c:v>
                </c:pt>
                <c:pt idx="50100">
                  <c:v>6.3500000000000001E-2</c:v>
                </c:pt>
                <c:pt idx="50101">
                  <c:v>5.8499999999999996E-2</c:v>
                </c:pt>
                <c:pt idx="50102">
                  <c:v>5.5700000000000006E-2</c:v>
                </c:pt>
                <c:pt idx="50103">
                  <c:v>5.5600000000000011E-2</c:v>
                </c:pt>
                <c:pt idx="50104">
                  <c:v>5.5400000000000005E-2</c:v>
                </c:pt>
                <c:pt idx="50105">
                  <c:v>5.2800000000000007E-2</c:v>
                </c:pt>
                <c:pt idx="50106">
                  <c:v>5.0300000000000004E-2</c:v>
                </c:pt>
                <c:pt idx="50107">
                  <c:v>4.9000000000000002E-2</c:v>
                </c:pt>
                <c:pt idx="50108">
                  <c:v>4.7800000000000002E-2</c:v>
                </c:pt>
                <c:pt idx="50109">
                  <c:v>5.0100000000000006E-2</c:v>
                </c:pt>
                <c:pt idx="50110">
                  <c:v>4.9000000000000002E-2</c:v>
                </c:pt>
                <c:pt idx="50111">
                  <c:v>5.0100000000000006E-2</c:v>
                </c:pt>
                <c:pt idx="50112">
                  <c:v>4.7699999999999999E-2</c:v>
                </c:pt>
                <c:pt idx="50113">
                  <c:v>4.7600000000000003E-2</c:v>
                </c:pt>
                <c:pt idx="50114">
                  <c:v>4.6600000000000003E-2</c:v>
                </c:pt>
                <c:pt idx="50115">
                  <c:v>4.8000000000000001E-2</c:v>
                </c:pt>
                <c:pt idx="50116">
                  <c:v>5.0600000000000006E-2</c:v>
                </c:pt>
                <c:pt idx="50117">
                  <c:v>5.5800000000000009E-2</c:v>
                </c:pt>
                <c:pt idx="50118">
                  <c:v>5.7299999999999997E-2</c:v>
                </c:pt>
                <c:pt idx="50119">
                  <c:v>5.8599999999999999E-2</c:v>
                </c:pt>
                <c:pt idx="50120">
                  <c:v>6.1200000000000004E-2</c:v>
                </c:pt>
                <c:pt idx="50121">
                  <c:v>6.2400000000000004E-2</c:v>
                </c:pt>
                <c:pt idx="50122">
                  <c:v>6.1400000000000003E-2</c:v>
                </c:pt>
                <c:pt idx="50123">
                  <c:v>6.2800000000000009E-2</c:v>
                </c:pt>
                <c:pt idx="50124">
                  <c:v>6.3899999999999998E-2</c:v>
                </c:pt>
                <c:pt idx="50125">
                  <c:v>6.2700000000000006E-2</c:v>
                </c:pt>
                <c:pt idx="50126">
                  <c:v>6.1700000000000005E-2</c:v>
                </c:pt>
                <c:pt idx="50127">
                  <c:v>6.2899999999999998E-2</c:v>
                </c:pt>
                <c:pt idx="50128">
                  <c:v>6.4200000000000007E-2</c:v>
                </c:pt>
                <c:pt idx="50129">
                  <c:v>6.4399999999999999E-2</c:v>
                </c:pt>
                <c:pt idx="50130">
                  <c:v>6.5800000000000011E-2</c:v>
                </c:pt>
                <c:pt idx="50131">
                  <c:v>6.7100000000000007E-2</c:v>
                </c:pt>
                <c:pt idx="50132">
                  <c:v>6.720000000000001E-2</c:v>
                </c:pt>
                <c:pt idx="50133">
                  <c:v>6.8600000000000008E-2</c:v>
                </c:pt>
                <c:pt idx="50134">
                  <c:v>6.770000000000001E-2</c:v>
                </c:pt>
                <c:pt idx="50135">
                  <c:v>7.0199999999999999E-2</c:v>
                </c:pt>
                <c:pt idx="50136">
                  <c:v>7.0199999999999999E-2</c:v>
                </c:pt>
                <c:pt idx="50137">
                  <c:v>7.2700000000000001E-2</c:v>
                </c:pt>
                <c:pt idx="50138">
                  <c:v>7.2400000000000006E-2</c:v>
                </c:pt>
                <c:pt idx="50139">
                  <c:v>7.0199999999999999E-2</c:v>
                </c:pt>
                <c:pt idx="50140">
                  <c:v>7.1300000000000002E-2</c:v>
                </c:pt>
                <c:pt idx="50141">
                  <c:v>6.88E-2</c:v>
                </c:pt>
                <c:pt idx="50142">
                  <c:v>6.6600000000000006E-2</c:v>
                </c:pt>
                <c:pt idx="50143">
                  <c:v>7.0400000000000004E-2</c:v>
                </c:pt>
                <c:pt idx="50144">
                  <c:v>7.2800000000000004E-2</c:v>
                </c:pt>
                <c:pt idx="50145">
                  <c:v>7.0499999999999993E-2</c:v>
                </c:pt>
                <c:pt idx="50146">
                  <c:v>7.0800000000000002E-2</c:v>
                </c:pt>
                <c:pt idx="50147">
                  <c:v>7.3099999999999998E-2</c:v>
                </c:pt>
                <c:pt idx="50148">
                  <c:v>7.3099999999999998E-2</c:v>
                </c:pt>
                <c:pt idx="50149">
                  <c:v>7.0499999999999993E-2</c:v>
                </c:pt>
                <c:pt idx="50150">
                  <c:v>7.3099999999999998E-2</c:v>
                </c:pt>
                <c:pt idx="50151">
                  <c:v>7.1900000000000006E-2</c:v>
                </c:pt>
                <c:pt idx="50152">
                  <c:v>7.2800000000000004E-2</c:v>
                </c:pt>
                <c:pt idx="50153">
                  <c:v>7.0199999999999999E-2</c:v>
                </c:pt>
                <c:pt idx="50154">
                  <c:v>6.770000000000001E-2</c:v>
                </c:pt>
                <c:pt idx="50155">
                  <c:v>6.8600000000000008E-2</c:v>
                </c:pt>
                <c:pt idx="50156">
                  <c:v>6.3500000000000001E-2</c:v>
                </c:pt>
                <c:pt idx="50157">
                  <c:v>6.3300000000000009E-2</c:v>
                </c:pt>
                <c:pt idx="50158">
                  <c:v>6.2899999999999998E-2</c:v>
                </c:pt>
                <c:pt idx="50159">
                  <c:v>5.8900000000000001E-2</c:v>
                </c:pt>
                <c:pt idx="50160">
                  <c:v>5.6399999999999999E-2</c:v>
                </c:pt>
                <c:pt idx="50161">
                  <c:v>5.5900000000000005E-2</c:v>
                </c:pt>
                <c:pt idx="50162">
                  <c:v>4.9500000000000002E-2</c:v>
                </c:pt>
                <c:pt idx="50163">
                  <c:v>4.5700000000000005E-2</c:v>
                </c:pt>
                <c:pt idx="50164">
                  <c:v>4.3099999999999999E-2</c:v>
                </c:pt>
                <c:pt idx="50165">
                  <c:v>4.19E-2</c:v>
                </c:pt>
                <c:pt idx="50166">
                  <c:v>3.9500000000000007E-2</c:v>
                </c:pt>
                <c:pt idx="50167">
                  <c:v>3.9600000000000003E-2</c:v>
                </c:pt>
                <c:pt idx="50168">
                  <c:v>4.0899999999999999E-2</c:v>
                </c:pt>
                <c:pt idx="50169">
                  <c:v>4.3300000000000005E-2</c:v>
                </c:pt>
                <c:pt idx="50170">
                  <c:v>4.4500000000000005E-2</c:v>
                </c:pt>
                <c:pt idx="50171">
                  <c:v>4.4600000000000001E-2</c:v>
                </c:pt>
                <c:pt idx="50172">
                  <c:v>4.4500000000000005E-2</c:v>
                </c:pt>
                <c:pt idx="50173">
                  <c:v>4.5600000000000002E-2</c:v>
                </c:pt>
                <c:pt idx="50174">
                  <c:v>4.4200000000000003E-2</c:v>
                </c:pt>
                <c:pt idx="50175">
                  <c:v>4.1700000000000001E-2</c:v>
                </c:pt>
                <c:pt idx="50176">
                  <c:v>3.9400000000000004E-2</c:v>
                </c:pt>
                <c:pt idx="50177">
                  <c:v>3.8200000000000005E-2</c:v>
                </c:pt>
                <c:pt idx="50178">
                  <c:v>3.9400000000000004E-2</c:v>
                </c:pt>
                <c:pt idx="50179">
                  <c:v>4.07E-2</c:v>
                </c:pt>
                <c:pt idx="50180">
                  <c:v>4.0800000000000003E-2</c:v>
                </c:pt>
                <c:pt idx="50181">
                  <c:v>4.07E-2</c:v>
                </c:pt>
                <c:pt idx="50182">
                  <c:v>4.0800000000000003E-2</c:v>
                </c:pt>
                <c:pt idx="50183">
                  <c:v>4.2000000000000003E-2</c:v>
                </c:pt>
                <c:pt idx="50184">
                  <c:v>4.2000000000000003E-2</c:v>
                </c:pt>
                <c:pt idx="50185">
                  <c:v>4.1000000000000002E-2</c:v>
                </c:pt>
                <c:pt idx="50186">
                  <c:v>4.1000000000000002E-2</c:v>
                </c:pt>
                <c:pt idx="50187">
                  <c:v>4.24E-2</c:v>
                </c:pt>
                <c:pt idx="50188">
                  <c:v>4.3800000000000006E-2</c:v>
                </c:pt>
                <c:pt idx="50189">
                  <c:v>4.7600000000000003E-2</c:v>
                </c:pt>
                <c:pt idx="50190">
                  <c:v>4.7800000000000002E-2</c:v>
                </c:pt>
                <c:pt idx="50191">
                  <c:v>4.9200000000000001E-2</c:v>
                </c:pt>
                <c:pt idx="50192">
                  <c:v>4.9399999999999999E-2</c:v>
                </c:pt>
                <c:pt idx="50193">
                  <c:v>4.8500000000000001E-2</c:v>
                </c:pt>
                <c:pt idx="50194">
                  <c:v>5.2400000000000002E-2</c:v>
                </c:pt>
                <c:pt idx="50195">
                  <c:v>5.3900000000000003E-2</c:v>
                </c:pt>
                <c:pt idx="50196">
                  <c:v>5.3000000000000005E-2</c:v>
                </c:pt>
                <c:pt idx="50197">
                  <c:v>5.4400000000000004E-2</c:v>
                </c:pt>
                <c:pt idx="50198">
                  <c:v>5.8499999999999996E-2</c:v>
                </c:pt>
                <c:pt idx="50199">
                  <c:v>6.0100000000000001E-2</c:v>
                </c:pt>
                <c:pt idx="50200">
                  <c:v>6.3E-2</c:v>
                </c:pt>
                <c:pt idx="50201">
                  <c:v>6.3300000000000009E-2</c:v>
                </c:pt>
                <c:pt idx="50202">
                  <c:v>6.2400000000000004E-2</c:v>
                </c:pt>
                <c:pt idx="50203">
                  <c:v>6.4000000000000001E-2</c:v>
                </c:pt>
                <c:pt idx="50204">
                  <c:v>6.9499999999999992E-2</c:v>
                </c:pt>
                <c:pt idx="50205">
                  <c:v>7.0099999999999996E-2</c:v>
                </c:pt>
                <c:pt idx="50206">
                  <c:v>7.1900000000000006E-2</c:v>
                </c:pt>
                <c:pt idx="50207">
                  <c:v>8.8500000000000009E-2</c:v>
                </c:pt>
                <c:pt idx="50208">
                  <c:v>0.11990000000000001</c:v>
                </c:pt>
                <c:pt idx="50209">
                  <c:v>0.12240000000000001</c:v>
                </c:pt>
                <c:pt idx="50210">
                  <c:v>0.126</c:v>
                </c:pt>
                <c:pt idx="50211">
                  <c:v>0.12970000000000001</c:v>
                </c:pt>
                <c:pt idx="50212">
                  <c:v>0.12620000000000001</c:v>
                </c:pt>
                <c:pt idx="50213">
                  <c:v>0.14650000000000002</c:v>
                </c:pt>
                <c:pt idx="50214">
                  <c:v>0.14910000000000001</c:v>
                </c:pt>
                <c:pt idx="50215">
                  <c:v>0.16700000000000001</c:v>
                </c:pt>
                <c:pt idx="50216">
                  <c:v>0.2041</c:v>
                </c:pt>
                <c:pt idx="50217">
                  <c:v>0.19010000000000002</c:v>
                </c:pt>
                <c:pt idx="50218">
                  <c:v>0.18770000000000001</c:v>
                </c:pt>
                <c:pt idx="50219">
                  <c:v>0.1797</c:v>
                </c:pt>
                <c:pt idx="50220">
                  <c:v>0.193</c:v>
                </c:pt>
                <c:pt idx="50221">
                  <c:v>0.19240000000000002</c:v>
                </c:pt>
                <c:pt idx="50222">
                  <c:v>0.1774</c:v>
                </c:pt>
                <c:pt idx="50223">
                  <c:v>0.17080000000000001</c:v>
                </c:pt>
                <c:pt idx="50224">
                  <c:v>0.17030000000000001</c:v>
                </c:pt>
                <c:pt idx="50225">
                  <c:v>0.16410000000000002</c:v>
                </c:pt>
                <c:pt idx="50226">
                  <c:v>0.1638</c:v>
                </c:pt>
                <c:pt idx="50227">
                  <c:v>0.18280000000000002</c:v>
                </c:pt>
                <c:pt idx="50228">
                  <c:v>0.17480000000000001</c:v>
                </c:pt>
                <c:pt idx="50229">
                  <c:v>0.1857</c:v>
                </c:pt>
                <c:pt idx="50230">
                  <c:v>0.21260000000000001</c:v>
                </c:pt>
                <c:pt idx="50231">
                  <c:v>0.2069</c:v>
                </c:pt>
                <c:pt idx="50232">
                  <c:v>0.219</c:v>
                </c:pt>
                <c:pt idx="50233">
                  <c:v>0.24980000000000002</c:v>
                </c:pt>
                <c:pt idx="50234">
                  <c:v>0.25169999999999998</c:v>
                </c:pt>
                <c:pt idx="50235">
                  <c:v>0.26240000000000002</c:v>
                </c:pt>
                <c:pt idx="50236">
                  <c:v>0.29160000000000003</c:v>
                </c:pt>
                <c:pt idx="50237">
                  <c:v>0.31490000000000001</c:v>
                </c:pt>
                <c:pt idx="50238">
                  <c:v>0.34620000000000006</c:v>
                </c:pt>
                <c:pt idx="50239">
                  <c:v>0.37509999999999999</c:v>
                </c:pt>
                <c:pt idx="50240">
                  <c:v>0.4723</c:v>
                </c:pt>
                <c:pt idx="50241">
                  <c:v>0.54810000000000003</c:v>
                </c:pt>
                <c:pt idx="50242">
                  <c:v>0.50860000000000005</c:v>
                </c:pt>
                <c:pt idx="50243">
                  <c:v>0.52039999999999997</c:v>
                </c:pt>
                <c:pt idx="50244">
                  <c:v>0.50439999999999996</c:v>
                </c:pt>
                <c:pt idx="50245">
                  <c:v>0.48440000000000005</c:v>
                </c:pt>
                <c:pt idx="50246">
                  <c:v>0.63550000000000006</c:v>
                </c:pt>
                <c:pt idx="50247">
                  <c:v>0.68570000000000009</c:v>
                </c:pt>
                <c:pt idx="50248">
                  <c:v>0.64400000000000013</c:v>
                </c:pt>
                <c:pt idx="50249">
                  <c:v>0.72750000000000004</c:v>
                </c:pt>
                <c:pt idx="50250">
                  <c:v>0.74720000000000009</c:v>
                </c:pt>
                <c:pt idx="50251">
                  <c:v>0.76660000000000006</c:v>
                </c:pt>
                <c:pt idx="50252">
                  <c:v>0.78780000000000006</c:v>
                </c:pt>
                <c:pt idx="50253">
                  <c:v>0.82450000000000001</c:v>
                </c:pt>
                <c:pt idx="50254">
                  <c:v>0.80530000000000013</c:v>
                </c:pt>
                <c:pt idx="50255">
                  <c:v>0.83689999999999998</c:v>
                </c:pt>
                <c:pt idx="50256">
                  <c:v>0.85170000000000001</c:v>
                </c:pt>
                <c:pt idx="50257">
                  <c:v>0.88390000000000013</c:v>
                </c:pt>
                <c:pt idx="50258">
                  <c:v>0.86440000000000006</c:v>
                </c:pt>
                <c:pt idx="50259">
                  <c:v>0.92460000000000009</c:v>
                </c:pt>
                <c:pt idx="50260">
                  <c:v>0.93500000000000005</c:v>
                </c:pt>
                <c:pt idx="50261">
                  <c:v>0.94900000000000007</c:v>
                </c:pt>
                <c:pt idx="50262">
                  <c:v>0.95550000000000002</c:v>
                </c:pt>
                <c:pt idx="50263">
                  <c:v>1.0090999999999999</c:v>
                </c:pt>
                <c:pt idx="50264">
                  <c:v>1.0069000000000001</c:v>
                </c:pt>
                <c:pt idx="50265">
                  <c:v>1.0244</c:v>
                </c:pt>
                <c:pt idx="50266">
                  <c:v>1.0479000000000001</c:v>
                </c:pt>
                <c:pt idx="50267">
                  <c:v>1.077</c:v>
                </c:pt>
                <c:pt idx="50268">
                  <c:v>1.1114000000000002</c:v>
                </c:pt>
                <c:pt idx="50269">
                  <c:v>1.1564000000000001</c:v>
                </c:pt>
                <c:pt idx="50270">
                  <c:v>1.1739000000000002</c:v>
                </c:pt>
                <c:pt idx="50271">
                  <c:v>1.2224000000000002</c:v>
                </c:pt>
                <c:pt idx="50272">
                  <c:v>1.226</c:v>
                </c:pt>
                <c:pt idx="50273">
                  <c:v>1.2701000000000002</c:v>
                </c:pt>
                <c:pt idx="50274">
                  <c:v>1.3362000000000001</c:v>
                </c:pt>
                <c:pt idx="50275">
                  <c:v>1.3268000000000002</c:v>
                </c:pt>
                <c:pt idx="50276">
                  <c:v>1.3819000000000001</c:v>
                </c:pt>
                <c:pt idx="50277">
                  <c:v>1.4098000000000002</c:v>
                </c:pt>
                <c:pt idx="50278">
                  <c:v>1.3954000000000002</c:v>
                </c:pt>
                <c:pt idx="50279">
                  <c:v>1.3962000000000001</c:v>
                </c:pt>
                <c:pt idx="50280">
                  <c:v>1.4098000000000002</c:v>
                </c:pt>
                <c:pt idx="50281">
                  <c:v>1.4388000000000001</c:v>
                </c:pt>
                <c:pt idx="50282">
                  <c:v>1.4403000000000001</c:v>
                </c:pt>
                <c:pt idx="50283">
                  <c:v>1.4668000000000001</c:v>
                </c:pt>
                <c:pt idx="50284">
                  <c:v>1.5079000000000002</c:v>
                </c:pt>
                <c:pt idx="50285">
                  <c:v>1.5242000000000002</c:v>
                </c:pt>
                <c:pt idx="50286">
                  <c:v>1.4739000000000002</c:v>
                </c:pt>
                <c:pt idx="50287">
                  <c:v>1.4608000000000001</c:v>
                </c:pt>
                <c:pt idx="50288">
                  <c:v>1.4659000000000002</c:v>
                </c:pt>
                <c:pt idx="50289">
                  <c:v>1.4374000000000002</c:v>
                </c:pt>
                <c:pt idx="50290">
                  <c:v>1.4889000000000001</c:v>
                </c:pt>
                <c:pt idx="50291">
                  <c:v>1.5362</c:v>
                </c:pt>
                <c:pt idx="50292">
                  <c:v>1.5644</c:v>
                </c:pt>
                <c:pt idx="50293">
                  <c:v>1.5359</c:v>
                </c:pt>
                <c:pt idx="50294">
                  <c:v>1.5409000000000002</c:v>
                </c:pt>
                <c:pt idx="50295">
                  <c:v>1.5238</c:v>
                </c:pt>
                <c:pt idx="50296">
                  <c:v>1.4931000000000001</c:v>
                </c:pt>
                <c:pt idx="50297">
                  <c:v>1.4906000000000001</c:v>
                </c:pt>
                <c:pt idx="50298">
                  <c:v>1.3547000000000002</c:v>
                </c:pt>
                <c:pt idx="50299">
                  <c:v>1.3010999999999999</c:v>
                </c:pt>
                <c:pt idx="50300">
                  <c:v>1.3151999999999999</c:v>
                </c:pt>
                <c:pt idx="50301">
                  <c:v>1.2652000000000001</c:v>
                </c:pt>
                <c:pt idx="50302">
                  <c:v>1.2483000000000002</c:v>
                </c:pt>
                <c:pt idx="50303">
                  <c:v>1.2498</c:v>
                </c:pt>
                <c:pt idx="50304">
                  <c:v>1.2852000000000001</c:v>
                </c:pt>
                <c:pt idx="50305">
                  <c:v>1.262</c:v>
                </c:pt>
                <c:pt idx="50306">
                  <c:v>1.1933</c:v>
                </c:pt>
                <c:pt idx="50307">
                  <c:v>1.1698999999999999</c:v>
                </c:pt>
                <c:pt idx="50308">
                  <c:v>1.117</c:v>
                </c:pt>
                <c:pt idx="50309">
                  <c:v>1.0705</c:v>
                </c:pt>
                <c:pt idx="50310">
                  <c:v>1.0012000000000001</c:v>
                </c:pt>
                <c:pt idx="50311">
                  <c:v>0.95960000000000001</c:v>
                </c:pt>
                <c:pt idx="50312">
                  <c:v>0.92970000000000008</c:v>
                </c:pt>
                <c:pt idx="50313">
                  <c:v>0.8972</c:v>
                </c:pt>
                <c:pt idx="50314">
                  <c:v>0.88070000000000004</c:v>
                </c:pt>
                <c:pt idx="50315">
                  <c:v>0.81800000000000006</c:v>
                </c:pt>
                <c:pt idx="50316">
                  <c:v>0.75209999999999999</c:v>
                </c:pt>
                <c:pt idx="50317">
                  <c:v>0.75770000000000004</c:v>
                </c:pt>
                <c:pt idx="50318">
                  <c:v>0.69140000000000001</c:v>
                </c:pt>
                <c:pt idx="50319">
                  <c:v>0.70179999999999998</c:v>
                </c:pt>
                <c:pt idx="50320">
                  <c:v>0.71500000000000008</c:v>
                </c:pt>
                <c:pt idx="50321">
                  <c:v>0.71799999999999997</c:v>
                </c:pt>
                <c:pt idx="50322">
                  <c:v>0.66690000000000005</c:v>
                </c:pt>
                <c:pt idx="50323">
                  <c:v>0.65730000000000011</c:v>
                </c:pt>
                <c:pt idx="50324">
                  <c:v>0.56490000000000007</c:v>
                </c:pt>
                <c:pt idx="50325">
                  <c:v>0.54749999999999999</c:v>
                </c:pt>
                <c:pt idx="50326">
                  <c:v>0.50880000000000003</c:v>
                </c:pt>
                <c:pt idx="50327">
                  <c:v>0.49540000000000001</c:v>
                </c:pt>
                <c:pt idx="50328">
                  <c:v>0.45960000000000001</c:v>
                </c:pt>
                <c:pt idx="50329">
                  <c:v>0.43380000000000002</c:v>
                </c:pt>
                <c:pt idx="50330">
                  <c:v>0.42750000000000005</c:v>
                </c:pt>
                <c:pt idx="50331">
                  <c:v>0.38610000000000005</c:v>
                </c:pt>
                <c:pt idx="50332">
                  <c:v>0.35150000000000003</c:v>
                </c:pt>
                <c:pt idx="50333">
                  <c:v>0.37840000000000001</c:v>
                </c:pt>
                <c:pt idx="50334">
                  <c:v>0.39390000000000003</c:v>
                </c:pt>
                <c:pt idx="50335">
                  <c:v>0.39740000000000003</c:v>
                </c:pt>
                <c:pt idx="50336">
                  <c:v>0.38700000000000001</c:v>
                </c:pt>
                <c:pt idx="50337">
                  <c:v>0.36930000000000002</c:v>
                </c:pt>
                <c:pt idx="50338">
                  <c:v>0.39020000000000005</c:v>
                </c:pt>
                <c:pt idx="50339">
                  <c:v>0.3372</c:v>
                </c:pt>
                <c:pt idx="50340">
                  <c:v>0.32040000000000002</c:v>
                </c:pt>
                <c:pt idx="50341">
                  <c:v>0.36080000000000001</c:v>
                </c:pt>
                <c:pt idx="50342">
                  <c:v>0.36020000000000002</c:v>
                </c:pt>
                <c:pt idx="50343">
                  <c:v>0.3034</c:v>
                </c:pt>
                <c:pt idx="50344">
                  <c:v>0.3387</c:v>
                </c:pt>
                <c:pt idx="50345">
                  <c:v>0.32100000000000001</c:v>
                </c:pt>
                <c:pt idx="50346">
                  <c:v>0.31659999999999999</c:v>
                </c:pt>
                <c:pt idx="50347">
                  <c:v>0.31400000000000006</c:v>
                </c:pt>
                <c:pt idx="50348">
                  <c:v>0.32200000000000006</c:v>
                </c:pt>
                <c:pt idx="50349">
                  <c:v>0.30330000000000001</c:v>
                </c:pt>
                <c:pt idx="50350">
                  <c:v>0.27090000000000003</c:v>
                </c:pt>
                <c:pt idx="50351">
                  <c:v>0.27839999999999998</c:v>
                </c:pt>
                <c:pt idx="50352">
                  <c:v>0.2843</c:v>
                </c:pt>
                <c:pt idx="50353">
                  <c:v>0.26500000000000001</c:v>
                </c:pt>
                <c:pt idx="50354">
                  <c:v>0.26450000000000001</c:v>
                </c:pt>
                <c:pt idx="50355">
                  <c:v>0.26779999999999998</c:v>
                </c:pt>
                <c:pt idx="50356">
                  <c:v>0.26269999999999999</c:v>
                </c:pt>
                <c:pt idx="50357">
                  <c:v>0.25779999999999997</c:v>
                </c:pt>
                <c:pt idx="50358">
                  <c:v>0.24809999999999999</c:v>
                </c:pt>
                <c:pt idx="50359">
                  <c:v>0.21789999999999998</c:v>
                </c:pt>
                <c:pt idx="50360">
                  <c:v>0.23350000000000001</c:v>
                </c:pt>
                <c:pt idx="50361">
                  <c:v>0.22000000000000003</c:v>
                </c:pt>
                <c:pt idx="50362">
                  <c:v>0.21860000000000002</c:v>
                </c:pt>
                <c:pt idx="50363">
                  <c:v>0.21520000000000003</c:v>
                </c:pt>
                <c:pt idx="50364">
                  <c:v>0.20040000000000002</c:v>
                </c:pt>
                <c:pt idx="50365">
                  <c:v>0.20510000000000003</c:v>
                </c:pt>
                <c:pt idx="50366">
                  <c:v>0.1966</c:v>
                </c:pt>
                <c:pt idx="50367">
                  <c:v>0.19420000000000001</c:v>
                </c:pt>
                <c:pt idx="50368">
                  <c:v>0.18859999999999999</c:v>
                </c:pt>
                <c:pt idx="50369">
                  <c:v>0.1867</c:v>
                </c:pt>
                <c:pt idx="50370">
                  <c:v>0.18100000000000002</c:v>
                </c:pt>
                <c:pt idx="50371">
                  <c:v>0.17400000000000002</c:v>
                </c:pt>
                <c:pt idx="50372">
                  <c:v>0.17150000000000001</c:v>
                </c:pt>
                <c:pt idx="50373">
                  <c:v>0.16770000000000002</c:v>
                </c:pt>
                <c:pt idx="50374">
                  <c:v>0.15980000000000003</c:v>
                </c:pt>
                <c:pt idx="50375">
                  <c:v>0.15680000000000002</c:v>
                </c:pt>
                <c:pt idx="50376">
                  <c:v>0.15280000000000002</c:v>
                </c:pt>
                <c:pt idx="50377">
                  <c:v>0.15080000000000002</c:v>
                </c:pt>
                <c:pt idx="50378">
                  <c:v>0.14970000000000003</c:v>
                </c:pt>
                <c:pt idx="50379">
                  <c:v>0.1401</c:v>
                </c:pt>
                <c:pt idx="50380">
                  <c:v>0.1338</c:v>
                </c:pt>
                <c:pt idx="50381">
                  <c:v>0.1318</c:v>
                </c:pt>
                <c:pt idx="50382">
                  <c:v>0.1298</c:v>
                </c:pt>
                <c:pt idx="50383">
                  <c:v>0.128</c:v>
                </c:pt>
                <c:pt idx="50384">
                  <c:v>0.12310000000000001</c:v>
                </c:pt>
                <c:pt idx="50385">
                  <c:v>0.11730000000000002</c:v>
                </c:pt>
                <c:pt idx="50386">
                  <c:v>0.11650000000000001</c:v>
                </c:pt>
                <c:pt idx="50387">
                  <c:v>0.1145</c:v>
                </c:pt>
                <c:pt idx="50388">
                  <c:v>0.1087</c:v>
                </c:pt>
                <c:pt idx="50389">
                  <c:v>0.10830000000000001</c:v>
                </c:pt>
                <c:pt idx="50390">
                  <c:v>0.1051</c:v>
                </c:pt>
                <c:pt idx="50391">
                  <c:v>0.1047</c:v>
                </c:pt>
                <c:pt idx="50392">
                  <c:v>0.1017</c:v>
                </c:pt>
                <c:pt idx="50393">
                  <c:v>9.8400000000000001E-2</c:v>
                </c:pt>
                <c:pt idx="50394">
                  <c:v>9.290000000000001E-2</c:v>
                </c:pt>
                <c:pt idx="50395">
                  <c:v>9.1400000000000009E-2</c:v>
                </c:pt>
                <c:pt idx="50396">
                  <c:v>9.1100000000000014E-2</c:v>
                </c:pt>
                <c:pt idx="50397">
                  <c:v>9.3100000000000016E-2</c:v>
                </c:pt>
                <c:pt idx="50398">
                  <c:v>8.8900000000000007E-2</c:v>
                </c:pt>
                <c:pt idx="50399">
                  <c:v>8.4500000000000006E-2</c:v>
                </c:pt>
                <c:pt idx="50400">
                  <c:v>8.4199999999999997E-2</c:v>
                </c:pt>
                <c:pt idx="50401">
                  <c:v>8.4000000000000005E-2</c:v>
                </c:pt>
                <c:pt idx="50402">
                  <c:v>7.9600000000000004E-2</c:v>
                </c:pt>
                <c:pt idx="50403">
                  <c:v>8.0500000000000016E-2</c:v>
                </c:pt>
                <c:pt idx="50404">
                  <c:v>7.640000000000001E-2</c:v>
                </c:pt>
                <c:pt idx="50405">
                  <c:v>7.3499999999999996E-2</c:v>
                </c:pt>
                <c:pt idx="50406">
                  <c:v>6.9599999999999995E-2</c:v>
                </c:pt>
                <c:pt idx="50407">
                  <c:v>7.0699999999999999E-2</c:v>
                </c:pt>
                <c:pt idx="50408">
                  <c:v>6.7900000000000002E-2</c:v>
                </c:pt>
                <c:pt idx="50409">
                  <c:v>6.7600000000000007E-2</c:v>
                </c:pt>
                <c:pt idx="50410">
                  <c:v>6.6200000000000009E-2</c:v>
                </c:pt>
                <c:pt idx="50411">
                  <c:v>6.4500000000000002E-2</c:v>
                </c:pt>
                <c:pt idx="50412">
                  <c:v>6.0600000000000001E-2</c:v>
                </c:pt>
                <c:pt idx="50413">
                  <c:v>6.0600000000000001E-2</c:v>
                </c:pt>
                <c:pt idx="50414">
                  <c:v>5.91E-2</c:v>
                </c:pt>
                <c:pt idx="50415">
                  <c:v>5.7599999999999998E-2</c:v>
                </c:pt>
                <c:pt idx="50416">
                  <c:v>5.6299999999999996E-2</c:v>
                </c:pt>
                <c:pt idx="50417">
                  <c:v>5.6100000000000011E-2</c:v>
                </c:pt>
                <c:pt idx="50418">
                  <c:v>5.460000000000001E-2</c:v>
                </c:pt>
                <c:pt idx="50419">
                  <c:v>5.3400000000000003E-2</c:v>
                </c:pt>
                <c:pt idx="50420">
                  <c:v>5.3100000000000008E-2</c:v>
                </c:pt>
                <c:pt idx="50421">
                  <c:v>5.1700000000000003E-2</c:v>
                </c:pt>
                <c:pt idx="50422">
                  <c:v>4.8100000000000004E-2</c:v>
                </c:pt>
                <c:pt idx="50423">
                  <c:v>4.7800000000000002E-2</c:v>
                </c:pt>
                <c:pt idx="50424">
                  <c:v>4.7800000000000002E-2</c:v>
                </c:pt>
                <c:pt idx="50425">
                  <c:v>4.7699999999999999E-2</c:v>
                </c:pt>
                <c:pt idx="50426">
                  <c:v>4.6200000000000005E-2</c:v>
                </c:pt>
                <c:pt idx="50427">
                  <c:v>4.3800000000000006E-2</c:v>
                </c:pt>
                <c:pt idx="50428">
                  <c:v>4.3700000000000003E-2</c:v>
                </c:pt>
                <c:pt idx="50429">
                  <c:v>4.2300000000000004E-2</c:v>
                </c:pt>
                <c:pt idx="50430">
                  <c:v>4.1099999999999998E-2</c:v>
                </c:pt>
                <c:pt idx="50431">
                  <c:v>4.1000000000000002E-2</c:v>
                </c:pt>
                <c:pt idx="50432">
                  <c:v>4.0899999999999999E-2</c:v>
                </c:pt>
                <c:pt idx="50433">
                  <c:v>4.0800000000000003E-2</c:v>
                </c:pt>
                <c:pt idx="50434">
                  <c:v>4.07E-2</c:v>
                </c:pt>
                <c:pt idx="50435">
                  <c:v>3.9400000000000004E-2</c:v>
                </c:pt>
                <c:pt idx="50436">
                  <c:v>3.8200000000000005E-2</c:v>
                </c:pt>
                <c:pt idx="50437">
                  <c:v>3.7100000000000001E-2</c:v>
                </c:pt>
                <c:pt idx="50438">
                  <c:v>3.6900000000000002E-2</c:v>
                </c:pt>
                <c:pt idx="50439">
                  <c:v>3.6900000000000002E-2</c:v>
                </c:pt>
                <c:pt idx="50440">
                  <c:v>3.6799999999999999E-2</c:v>
                </c:pt>
                <c:pt idx="50441">
                  <c:v>3.56E-2</c:v>
                </c:pt>
                <c:pt idx="50442">
                  <c:v>3.6600000000000001E-2</c:v>
                </c:pt>
                <c:pt idx="50443">
                  <c:v>3.6499999999999998E-2</c:v>
                </c:pt>
                <c:pt idx="50444">
                  <c:v>3.4200000000000001E-2</c:v>
                </c:pt>
                <c:pt idx="50445">
                  <c:v>3.4100000000000005E-2</c:v>
                </c:pt>
                <c:pt idx="50446">
                  <c:v>3.2800000000000003E-2</c:v>
                </c:pt>
                <c:pt idx="50447">
                  <c:v>3.3900000000000007E-2</c:v>
                </c:pt>
                <c:pt idx="50448">
                  <c:v>3.2800000000000003E-2</c:v>
                </c:pt>
                <c:pt idx="50449">
                  <c:v>3.3700000000000001E-2</c:v>
                </c:pt>
                <c:pt idx="50450">
                  <c:v>3.2500000000000001E-2</c:v>
                </c:pt>
                <c:pt idx="50451">
                  <c:v>3.1300000000000001E-2</c:v>
                </c:pt>
                <c:pt idx="50452">
                  <c:v>3.2400000000000005E-2</c:v>
                </c:pt>
                <c:pt idx="50453">
                  <c:v>3.2300000000000002E-2</c:v>
                </c:pt>
                <c:pt idx="50454">
                  <c:v>3.1200000000000002E-2</c:v>
                </c:pt>
                <c:pt idx="50455">
                  <c:v>3.1E-2</c:v>
                </c:pt>
                <c:pt idx="50456">
                  <c:v>2.98E-2</c:v>
                </c:pt>
                <c:pt idx="50457">
                  <c:v>2.87E-2</c:v>
                </c:pt>
                <c:pt idx="50458">
                  <c:v>2.86E-2</c:v>
                </c:pt>
                <c:pt idx="50459">
                  <c:v>2.8499999999999998E-2</c:v>
                </c:pt>
                <c:pt idx="50460">
                  <c:v>2.7400000000000004E-2</c:v>
                </c:pt>
                <c:pt idx="50461">
                  <c:v>2.7300000000000005E-2</c:v>
                </c:pt>
                <c:pt idx="50462">
                  <c:v>2.6100000000000002E-2</c:v>
                </c:pt>
                <c:pt idx="50463">
                  <c:v>2.5100000000000001E-2</c:v>
                </c:pt>
                <c:pt idx="50464">
                  <c:v>2.6100000000000002E-2</c:v>
                </c:pt>
                <c:pt idx="50465">
                  <c:v>2.5000000000000001E-2</c:v>
                </c:pt>
                <c:pt idx="50466">
                  <c:v>2.4900000000000002E-2</c:v>
                </c:pt>
                <c:pt idx="50467">
                  <c:v>2.4900000000000002E-2</c:v>
                </c:pt>
                <c:pt idx="50468">
                  <c:v>2.5900000000000003E-2</c:v>
                </c:pt>
                <c:pt idx="50469">
                  <c:v>2.5800000000000003E-2</c:v>
                </c:pt>
                <c:pt idx="50470">
                  <c:v>2.47E-2</c:v>
                </c:pt>
                <c:pt idx="50471">
                  <c:v>2.2600000000000002E-2</c:v>
                </c:pt>
                <c:pt idx="50472">
                  <c:v>2.2500000000000003E-2</c:v>
                </c:pt>
                <c:pt idx="50473">
                  <c:v>2.2500000000000003E-2</c:v>
                </c:pt>
                <c:pt idx="50474">
                  <c:v>2.2500000000000003E-2</c:v>
                </c:pt>
                <c:pt idx="50475">
                  <c:v>2.2400000000000003E-2</c:v>
                </c:pt>
                <c:pt idx="50476">
                  <c:v>2.23E-2</c:v>
                </c:pt>
                <c:pt idx="50477">
                  <c:v>2.1299999999999999E-2</c:v>
                </c:pt>
                <c:pt idx="50478">
                  <c:v>2.1299999999999999E-2</c:v>
                </c:pt>
                <c:pt idx="50479">
                  <c:v>2.0300000000000002E-2</c:v>
                </c:pt>
                <c:pt idx="50480">
                  <c:v>1.9300000000000001E-2</c:v>
                </c:pt>
                <c:pt idx="50481">
                  <c:v>1.9200000000000002E-2</c:v>
                </c:pt>
                <c:pt idx="50482">
                  <c:v>2.0400000000000001E-2</c:v>
                </c:pt>
                <c:pt idx="50483">
                  <c:v>1.9300000000000001E-2</c:v>
                </c:pt>
                <c:pt idx="50484">
                  <c:v>1.83E-2</c:v>
                </c:pt>
                <c:pt idx="50485">
                  <c:v>2.0500000000000001E-2</c:v>
                </c:pt>
                <c:pt idx="50486">
                  <c:v>2.0500000000000001E-2</c:v>
                </c:pt>
                <c:pt idx="50487">
                  <c:v>2.0500000000000001E-2</c:v>
                </c:pt>
                <c:pt idx="50488">
                  <c:v>2.06E-2</c:v>
                </c:pt>
                <c:pt idx="50489">
                  <c:v>1.9600000000000003E-2</c:v>
                </c:pt>
                <c:pt idx="50490">
                  <c:v>1.9700000000000002E-2</c:v>
                </c:pt>
                <c:pt idx="50491">
                  <c:v>1.8700000000000001E-2</c:v>
                </c:pt>
                <c:pt idx="50492">
                  <c:v>1.9900000000000001E-2</c:v>
                </c:pt>
                <c:pt idx="50493">
                  <c:v>2.0000000000000004E-2</c:v>
                </c:pt>
                <c:pt idx="50494">
                  <c:v>2.0100000000000003E-2</c:v>
                </c:pt>
                <c:pt idx="50495">
                  <c:v>2.1400000000000002E-2</c:v>
                </c:pt>
                <c:pt idx="50496">
                  <c:v>2.1500000000000002E-2</c:v>
                </c:pt>
                <c:pt idx="50497">
                  <c:v>2.2900000000000004E-2</c:v>
                </c:pt>
                <c:pt idx="50498">
                  <c:v>2.5300000000000003E-2</c:v>
                </c:pt>
                <c:pt idx="50499">
                  <c:v>2.7800000000000005E-2</c:v>
                </c:pt>
                <c:pt idx="50500">
                  <c:v>2.8000000000000004E-2</c:v>
                </c:pt>
                <c:pt idx="50501">
                  <c:v>2.9399999999999999E-2</c:v>
                </c:pt>
                <c:pt idx="50502">
                  <c:v>2.98E-2</c:v>
                </c:pt>
                <c:pt idx="50503">
                  <c:v>3.1300000000000001E-2</c:v>
                </c:pt>
                <c:pt idx="50504">
                  <c:v>3.27E-2</c:v>
                </c:pt>
                <c:pt idx="50505">
                  <c:v>3.4300000000000004E-2</c:v>
                </c:pt>
                <c:pt idx="50506">
                  <c:v>3.5999999999999997E-2</c:v>
                </c:pt>
                <c:pt idx="50507">
                  <c:v>3.6400000000000002E-2</c:v>
                </c:pt>
                <c:pt idx="50508">
                  <c:v>3.6700000000000003E-2</c:v>
                </c:pt>
                <c:pt idx="50509">
                  <c:v>3.9700000000000006E-2</c:v>
                </c:pt>
                <c:pt idx="50510">
                  <c:v>4.1300000000000003E-2</c:v>
                </c:pt>
                <c:pt idx="50511">
                  <c:v>4.4200000000000003E-2</c:v>
                </c:pt>
                <c:pt idx="50512">
                  <c:v>4.6200000000000005E-2</c:v>
                </c:pt>
                <c:pt idx="50513">
                  <c:v>5.0700000000000002E-2</c:v>
                </c:pt>
                <c:pt idx="50514">
                  <c:v>5.5300000000000009E-2</c:v>
                </c:pt>
                <c:pt idx="50515">
                  <c:v>6.0200000000000004E-2</c:v>
                </c:pt>
                <c:pt idx="50516">
                  <c:v>6.2200000000000005E-2</c:v>
                </c:pt>
                <c:pt idx="50517">
                  <c:v>6.4500000000000002E-2</c:v>
                </c:pt>
                <c:pt idx="50518">
                  <c:v>7.1400000000000005E-2</c:v>
                </c:pt>
                <c:pt idx="50519">
                  <c:v>7.8500000000000014E-2</c:v>
                </c:pt>
                <c:pt idx="50520">
                  <c:v>8.1500000000000003E-2</c:v>
                </c:pt>
                <c:pt idx="50521">
                  <c:v>8.8200000000000001E-2</c:v>
                </c:pt>
                <c:pt idx="50522">
                  <c:v>0.1057</c:v>
                </c:pt>
                <c:pt idx="50523">
                  <c:v>0.1142</c:v>
                </c:pt>
                <c:pt idx="50524">
                  <c:v>0.12330000000000002</c:v>
                </c:pt>
                <c:pt idx="50525">
                  <c:v>0.1404</c:v>
                </c:pt>
                <c:pt idx="50526">
                  <c:v>0.15510000000000002</c:v>
                </c:pt>
                <c:pt idx="50527">
                  <c:v>0.17190000000000003</c:v>
                </c:pt>
                <c:pt idx="50528">
                  <c:v>0.23740000000000003</c:v>
                </c:pt>
                <c:pt idx="50529">
                  <c:v>0.2697</c:v>
                </c:pt>
                <c:pt idx="50530">
                  <c:v>0.27229999999999999</c:v>
                </c:pt>
                <c:pt idx="50531">
                  <c:v>0.27100000000000002</c:v>
                </c:pt>
                <c:pt idx="50532">
                  <c:v>0.27510000000000001</c:v>
                </c:pt>
                <c:pt idx="50533">
                  <c:v>0.29620000000000002</c:v>
                </c:pt>
                <c:pt idx="50534">
                  <c:v>0.41799999999999998</c:v>
                </c:pt>
                <c:pt idx="50535">
                  <c:v>0.43789999999999996</c:v>
                </c:pt>
                <c:pt idx="50536">
                  <c:v>0.46420000000000006</c:v>
                </c:pt>
                <c:pt idx="50537">
                  <c:v>0.53630000000000011</c:v>
                </c:pt>
                <c:pt idx="50538">
                  <c:v>0.60060000000000002</c:v>
                </c:pt>
                <c:pt idx="50539">
                  <c:v>0.68570000000000009</c:v>
                </c:pt>
                <c:pt idx="50540">
                  <c:v>0.69650000000000001</c:v>
                </c:pt>
                <c:pt idx="50541">
                  <c:v>0.6391</c:v>
                </c:pt>
                <c:pt idx="50542">
                  <c:v>0.71840000000000004</c:v>
                </c:pt>
                <c:pt idx="50543">
                  <c:v>0.81389999999999996</c:v>
                </c:pt>
                <c:pt idx="50544">
                  <c:v>0.95410000000000006</c:v>
                </c:pt>
                <c:pt idx="50545">
                  <c:v>0.95619999999999994</c:v>
                </c:pt>
                <c:pt idx="50546">
                  <c:v>1.0921000000000001</c:v>
                </c:pt>
                <c:pt idx="50547">
                  <c:v>1.1249</c:v>
                </c:pt>
                <c:pt idx="50548">
                  <c:v>1.3959000000000001</c:v>
                </c:pt>
                <c:pt idx="50549">
                  <c:v>1.4115000000000002</c:v>
                </c:pt>
                <c:pt idx="50550">
                  <c:v>1.5388000000000002</c:v>
                </c:pt>
                <c:pt idx="50551">
                  <c:v>1.5204000000000002</c:v>
                </c:pt>
                <c:pt idx="50552">
                  <c:v>1.3422000000000001</c:v>
                </c:pt>
                <c:pt idx="50553">
                  <c:v>1.5776000000000001</c:v>
                </c:pt>
                <c:pt idx="50554">
                  <c:v>1.6998000000000002</c:v>
                </c:pt>
                <c:pt idx="50555">
                  <c:v>1.8152000000000001</c:v>
                </c:pt>
                <c:pt idx="50556">
                  <c:v>1.8716999999999999</c:v>
                </c:pt>
                <c:pt idx="50557">
                  <c:v>1.8437000000000001</c:v>
                </c:pt>
                <c:pt idx="50558">
                  <c:v>1.7822</c:v>
                </c:pt>
                <c:pt idx="50559">
                  <c:v>1.8027000000000002</c:v>
                </c:pt>
                <c:pt idx="50560">
                  <c:v>1.6364999999999998</c:v>
                </c:pt>
                <c:pt idx="50561">
                  <c:v>1.7247000000000001</c:v>
                </c:pt>
                <c:pt idx="50562">
                  <c:v>1.7684000000000002</c:v>
                </c:pt>
                <c:pt idx="50563">
                  <c:v>1.8003</c:v>
                </c:pt>
                <c:pt idx="50564">
                  <c:v>1.8696999999999999</c:v>
                </c:pt>
                <c:pt idx="50565">
                  <c:v>1.7965</c:v>
                </c:pt>
                <c:pt idx="50566">
                  <c:v>1.8851</c:v>
                </c:pt>
                <c:pt idx="50567">
                  <c:v>1.8475999999999999</c:v>
                </c:pt>
                <c:pt idx="50568">
                  <c:v>1.863</c:v>
                </c:pt>
                <c:pt idx="50569">
                  <c:v>1.8654000000000002</c:v>
                </c:pt>
                <c:pt idx="50570">
                  <c:v>1.9116</c:v>
                </c:pt>
                <c:pt idx="50571">
                  <c:v>1.9704000000000002</c:v>
                </c:pt>
                <c:pt idx="50572">
                  <c:v>1.9905999999999999</c:v>
                </c:pt>
                <c:pt idx="50573">
                  <c:v>2.0088000000000004</c:v>
                </c:pt>
                <c:pt idx="50574">
                  <c:v>2.0470999999999999</c:v>
                </c:pt>
                <c:pt idx="50575">
                  <c:v>1.9744000000000002</c:v>
                </c:pt>
                <c:pt idx="50576">
                  <c:v>1.9259000000000002</c:v>
                </c:pt>
                <c:pt idx="50577">
                  <c:v>1.9436</c:v>
                </c:pt>
                <c:pt idx="50578">
                  <c:v>1.9031</c:v>
                </c:pt>
                <c:pt idx="50579">
                  <c:v>1.8297999999999999</c:v>
                </c:pt>
                <c:pt idx="50580">
                  <c:v>1.8815999999999999</c:v>
                </c:pt>
                <c:pt idx="50581">
                  <c:v>1.5901000000000001</c:v>
                </c:pt>
                <c:pt idx="50582">
                  <c:v>1.4305000000000001</c:v>
                </c:pt>
                <c:pt idx="50583">
                  <c:v>1.3027</c:v>
                </c:pt>
                <c:pt idx="50584">
                  <c:v>1.2642</c:v>
                </c:pt>
                <c:pt idx="50585">
                  <c:v>1.2091000000000001</c:v>
                </c:pt>
                <c:pt idx="50586">
                  <c:v>1.1556</c:v>
                </c:pt>
                <c:pt idx="50587">
                  <c:v>1.1735</c:v>
                </c:pt>
                <c:pt idx="50588">
                  <c:v>1.1327</c:v>
                </c:pt>
                <c:pt idx="50589">
                  <c:v>1.1664000000000001</c:v>
                </c:pt>
                <c:pt idx="50590">
                  <c:v>1.1375</c:v>
                </c:pt>
                <c:pt idx="50591">
                  <c:v>1.1308</c:v>
                </c:pt>
                <c:pt idx="50592">
                  <c:v>1.0795999999999999</c:v>
                </c:pt>
                <c:pt idx="50593">
                  <c:v>1.0843</c:v>
                </c:pt>
                <c:pt idx="50594">
                  <c:v>1.0976000000000001</c:v>
                </c:pt>
                <c:pt idx="50595">
                  <c:v>1.0753000000000001</c:v>
                </c:pt>
                <c:pt idx="50596">
                  <c:v>1.0706</c:v>
                </c:pt>
                <c:pt idx="50597">
                  <c:v>1.0013000000000001</c:v>
                </c:pt>
                <c:pt idx="50598">
                  <c:v>0.92560000000000009</c:v>
                </c:pt>
                <c:pt idx="50599">
                  <c:v>0.88550000000000006</c:v>
                </c:pt>
                <c:pt idx="50600">
                  <c:v>0.85670000000000002</c:v>
                </c:pt>
                <c:pt idx="50601">
                  <c:v>0.9003000000000001</c:v>
                </c:pt>
                <c:pt idx="50602">
                  <c:v>0.85460000000000003</c:v>
                </c:pt>
                <c:pt idx="50603">
                  <c:v>0.88949999999999996</c:v>
                </c:pt>
                <c:pt idx="50604">
                  <c:v>0.87539999999999996</c:v>
                </c:pt>
                <c:pt idx="50605">
                  <c:v>0.8216</c:v>
                </c:pt>
                <c:pt idx="50606">
                  <c:v>0.81969999999999998</c:v>
                </c:pt>
                <c:pt idx="50607">
                  <c:v>0.79050000000000009</c:v>
                </c:pt>
                <c:pt idx="50608">
                  <c:v>0.75380000000000003</c:v>
                </c:pt>
                <c:pt idx="50609">
                  <c:v>0.69310000000000005</c:v>
                </c:pt>
                <c:pt idx="50610">
                  <c:v>0.66010000000000002</c:v>
                </c:pt>
                <c:pt idx="50611">
                  <c:v>0.65600000000000003</c:v>
                </c:pt>
                <c:pt idx="50612">
                  <c:v>0.60240000000000005</c:v>
                </c:pt>
                <c:pt idx="50613">
                  <c:v>0.55930000000000002</c:v>
                </c:pt>
                <c:pt idx="50614">
                  <c:v>0.57250000000000001</c:v>
                </c:pt>
                <c:pt idx="50615">
                  <c:v>0.58320000000000005</c:v>
                </c:pt>
                <c:pt idx="50616">
                  <c:v>0.57000000000000006</c:v>
                </c:pt>
                <c:pt idx="50617">
                  <c:v>0.53200000000000003</c:v>
                </c:pt>
                <c:pt idx="50618">
                  <c:v>0.55110000000000003</c:v>
                </c:pt>
                <c:pt idx="50619">
                  <c:v>0.56910000000000005</c:v>
                </c:pt>
                <c:pt idx="50620">
                  <c:v>0.51919999999999999</c:v>
                </c:pt>
                <c:pt idx="50621">
                  <c:v>0.53520000000000001</c:v>
                </c:pt>
                <c:pt idx="50622">
                  <c:v>0.56040000000000001</c:v>
                </c:pt>
                <c:pt idx="50623">
                  <c:v>0.5182000000000001</c:v>
                </c:pt>
                <c:pt idx="50624">
                  <c:v>0.50810000000000011</c:v>
                </c:pt>
                <c:pt idx="50625">
                  <c:v>0.47430000000000005</c:v>
                </c:pt>
                <c:pt idx="50626">
                  <c:v>0.47970000000000002</c:v>
                </c:pt>
                <c:pt idx="50627">
                  <c:v>0.44059999999999999</c:v>
                </c:pt>
                <c:pt idx="50628">
                  <c:v>0.42149999999999999</c:v>
                </c:pt>
                <c:pt idx="50629">
                  <c:v>0.42070000000000002</c:v>
                </c:pt>
                <c:pt idx="50630">
                  <c:v>0.41650000000000004</c:v>
                </c:pt>
                <c:pt idx="50631">
                  <c:v>0.40610000000000002</c:v>
                </c:pt>
                <c:pt idx="50632">
                  <c:v>0.40970000000000006</c:v>
                </c:pt>
                <c:pt idx="50633">
                  <c:v>0.42160000000000003</c:v>
                </c:pt>
                <c:pt idx="50634">
                  <c:v>0.41399999999999998</c:v>
                </c:pt>
                <c:pt idx="50635">
                  <c:v>0.39860000000000007</c:v>
                </c:pt>
                <c:pt idx="50636">
                  <c:v>0.40890000000000004</c:v>
                </c:pt>
                <c:pt idx="50637">
                  <c:v>0.41970000000000002</c:v>
                </c:pt>
                <c:pt idx="50638">
                  <c:v>0.40890000000000004</c:v>
                </c:pt>
                <c:pt idx="50639">
                  <c:v>0.375</c:v>
                </c:pt>
                <c:pt idx="50640">
                  <c:v>0.3674</c:v>
                </c:pt>
                <c:pt idx="50641">
                  <c:v>0.35810000000000003</c:v>
                </c:pt>
                <c:pt idx="50642">
                  <c:v>0.33150000000000002</c:v>
                </c:pt>
                <c:pt idx="50643">
                  <c:v>0.36299999999999999</c:v>
                </c:pt>
                <c:pt idx="50644">
                  <c:v>0.34200000000000003</c:v>
                </c:pt>
                <c:pt idx="50645">
                  <c:v>0.33690000000000003</c:v>
                </c:pt>
                <c:pt idx="50646">
                  <c:v>0.33400000000000002</c:v>
                </c:pt>
                <c:pt idx="50647">
                  <c:v>0.34640000000000004</c:v>
                </c:pt>
                <c:pt idx="50648">
                  <c:v>0.34020000000000006</c:v>
                </c:pt>
                <c:pt idx="50649">
                  <c:v>0.34390000000000004</c:v>
                </c:pt>
                <c:pt idx="50650">
                  <c:v>0.3473</c:v>
                </c:pt>
                <c:pt idx="50651">
                  <c:v>0.31480000000000002</c:v>
                </c:pt>
                <c:pt idx="50652">
                  <c:v>0.32130000000000003</c:v>
                </c:pt>
                <c:pt idx="50653">
                  <c:v>0.33390000000000003</c:v>
                </c:pt>
                <c:pt idx="50654">
                  <c:v>0.31160000000000004</c:v>
                </c:pt>
                <c:pt idx="50655">
                  <c:v>0.31830000000000003</c:v>
                </c:pt>
                <c:pt idx="50656">
                  <c:v>0.29609999999999997</c:v>
                </c:pt>
                <c:pt idx="50657">
                  <c:v>0.28999999999999998</c:v>
                </c:pt>
                <c:pt idx="50658">
                  <c:v>0.29340000000000005</c:v>
                </c:pt>
                <c:pt idx="50659">
                  <c:v>0.29720000000000002</c:v>
                </c:pt>
                <c:pt idx="50660">
                  <c:v>0.27979999999999999</c:v>
                </c:pt>
                <c:pt idx="50661">
                  <c:v>0.2823</c:v>
                </c:pt>
                <c:pt idx="50662">
                  <c:v>0.28700000000000003</c:v>
                </c:pt>
                <c:pt idx="50663">
                  <c:v>0.28789999999999999</c:v>
                </c:pt>
                <c:pt idx="50664">
                  <c:v>0.28550000000000003</c:v>
                </c:pt>
                <c:pt idx="50665">
                  <c:v>0.28100000000000003</c:v>
                </c:pt>
                <c:pt idx="50666">
                  <c:v>0.27550000000000002</c:v>
                </c:pt>
                <c:pt idx="50667">
                  <c:v>0.28100000000000003</c:v>
                </c:pt>
                <c:pt idx="50668">
                  <c:v>0.27010000000000001</c:v>
                </c:pt>
                <c:pt idx="50669">
                  <c:v>0.25800000000000001</c:v>
                </c:pt>
                <c:pt idx="50670">
                  <c:v>0.25440000000000002</c:v>
                </c:pt>
                <c:pt idx="50671">
                  <c:v>0.24700000000000003</c:v>
                </c:pt>
                <c:pt idx="50672">
                  <c:v>0.24809999999999999</c:v>
                </c:pt>
                <c:pt idx="50673">
                  <c:v>0.25190000000000001</c:v>
                </c:pt>
                <c:pt idx="50674">
                  <c:v>0.24880000000000002</c:v>
                </c:pt>
                <c:pt idx="50675">
                  <c:v>0.2397</c:v>
                </c:pt>
                <c:pt idx="50676">
                  <c:v>0.23550000000000001</c:v>
                </c:pt>
                <c:pt idx="50677">
                  <c:v>0.23020000000000002</c:v>
                </c:pt>
                <c:pt idx="50678">
                  <c:v>0.22370000000000001</c:v>
                </c:pt>
                <c:pt idx="50679">
                  <c:v>0.22070000000000001</c:v>
                </c:pt>
                <c:pt idx="50680">
                  <c:v>0.21960000000000002</c:v>
                </c:pt>
                <c:pt idx="50681">
                  <c:v>0.21290000000000001</c:v>
                </c:pt>
                <c:pt idx="50682">
                  <c:v>0.21060000000000001</c:v>
                </c:pt>
                <c:pt idx="50683">
                  <c:v>0.19770000000000001</c:v>
                </c:pt>
                <c:pt idx="50684">
                  <c:v>0.2034</c:v>
                </c:pt>
                <c:pt idx="50685">
                  <c:v>0.2014</c:v>
                </c:pt>
                <c:pt idx="50686">
                  <c:v>0.19330000000000003</c:v>
                </c:pt>
                <c:pt idx="50687">
                  <c:v>0.18600000000000003</c:v>
                </c:pt>
                <c:pt idx="50688">
                  <c:v>0.18680000000000002</c:v>
                </c:pt>
                <c:pt idx="50689">
                  <c:v>0.1885</c:v>
                </c:pt>
                <c:pt idx="50690">
                  <c:v>0.18210000000000001</c:v>
                </c:pt>
                <c:pt idx="50691">
                  <c:v>0.17910000000000001</c:v>
                </c:pt>
                <c:pt idx="50692">
                  <c:v>0.17280000000000001</c:v>
                </c:pt>
                <c:pt idx="50693">
                  <c:v>0.16800000000000001</c:v>
                </c:pt>
                <c:pt idx="50694">
                  <c:v>0.17130000000000001</c:v>
                </c:pt>
                <c:pt idx="50695">
                  <c:v>0.16930000000000001</c:v>
                </c:pt>
                <c:pt idx="50696">
                  <c:v>0.16550000000000001</c:v>
                </c:pt>
                <c:pt idx="50697">
                  <c:v>0.15840000000000001</c:v>
                </c:pt>
                <c:pt idx="50698">
                  <c:v>0.1527</c:v>
                </c:pt>
                <c:pt idx="50699">
                  <c:v>0.1535</c:v>
                </c:pt>
                <c:pt idx="50700">
                  <c:v>0.14880000000000002</c:v>
                </c:pt>
                <c:pt idx="50701">
                  <c:v>0.14480000000000001</c:v>
                </c:pt>
                <c:pt idx="50702">
                  <c:v>0.14270000000000002</c:v>
                </c:pt>
                <c:pt idx="50703">
                  <c:v>0.13850000000000001</c:v>
                </c:pt>
                <c:pt idx="50704">
                  <c:v>0.13689999999999999</c:v>
                </c:pt>
                <c:pt idx="50705">
                  <c:v>0.13350000000000001</c:v>
                </c:pt>
                <c:pt idx="50706">
                  <c:v>0.1323</c:v>
                </c:pt>
                <c:pt idx="50707">
                  <c:v>0.1313</c:v>
                </c:pt>
                <c:pt idx="50708">
                  <c:v>0.12960000000000002</c:v>
                </c:pt>
                <c:pt idx="50709">
                  <c:v>0.128</c:v>
                </c:pt>
                <c:pt idx="50710">
                  <c:v>0.12529999999999999</c:v>
                </c:pt>
                <c:pt idx="50711">
                  <c:v>0.12340000000000001</c:v>
                </c:pt>
                <c:pt idx="50712">
                  <c:v>0.12150000000000001</c:v>
                </c:pt>
                <c:pt idx="50713">
                  <c:v>0.11750000000000001</c:v>
                </c:pt>
                <c:pt idx="50714">
                  <c:v>0.11430000000000001</c:v>
                </c:pt>
                <c:pt idx="50715">
                  <c:v>0.11040000000000001</c:v>
                </c:pt>
                <c:pt idx="50716">
                  <c:v>0.11120000000000002</c:v>
                </c:pt>
                <c:pt idx="50717">
                  <c:v>0.10730000000000001</c:v>
                </c:pt>
                <c:pt idx="50718">
                  <c:v>0.10249999999999999</c:v>
                </c:pt>
                <c:pt idx="50719">
                  <c:v>0.10349999999999999</c:v>
                </c:pt>
                <c:pt idx="50720">
                  <c:v>0.10460000000000001</c:v>
                </c:pt>
                <c:pt idx="50721">
                  <c:v>0.10049999999999999</c:v>
                </c:pt>
                <c:pt idx="50722">
                  <c:v>0.1003</c:v>
                </c:pt>
                <c:pt idx="50723">
                  <c:v>9.64E-2</c:v>
                </c:pt>
                <c:pt idx="50724">
                  <c:v>9.3799999999999994E-2</c:v>
                </c:pt>
                <c:pt idx="50725">
                  <c:v>9.2500000000000013E-2</c:v>
                </c:pt>
                <c:pt idx="50726">
                  <c:v>9.3300000000000008E-2</c:v>
                </c:pt>
                <c:pt idx="50727">
                  <c:v>9.1000000000000011E-2</c:v>
                </c:pt>
                <c:pt idx="50728">
                  <c:v>8.7400000000000005E-2</c:v>
                </c:pt>
                <c:pt idx="50729">
                  <c:v>8.8300000000000003E-2</c:v>
                </c:pt>
                <c:pt idx="50730">
                  <c:v>8.6800000000000002E-2</c:v>
                </c:pt>
                <c:pt idx="50731">
                  <c:v>8.3100000000000007E-2</c:v>
                </c:pt>
                <c:pt idx="50732">
                  <c:v>8.0500000000000016E-2</c:v>
                </c:pt>
                <c:pt idx="50733">
                  <c:v>7.9200000000000007E-2</c:v>
                </c:pt>
                <c:pt idx="50734">
                  <c:v>7.7700000000000005E-2</c:v>
                </c:pt>
                <c:pt idx="50735">
                  <c:v>7.7800000000000008E-2</c:v>
                </c:pt>
                <c:pt idx="50736">
                  <c:v>7.6300000000000007E-2</c:v>
                </c:pt>
                <c:pt idx="50737">
                  <c:v>7.6100000000000001E-2</c:v>
                </c:pt>
                <c:pt idx="50738">
                  <c:v>7.4700000000000003E-2</c:v>
                </c:pt>
                <c:pt idx="50739">
                  <c:v>7.3300000000000004E-2</c:v>
                </c:pt>
                <c:pt idx="50740">
                  <c:v>6.9599999999999995E-2</c:v>
                </c:pt>
                <c:pt idx="50741">
                  <c:v>6.720000000000001E-2</c:v>
                </c:pt>
                <c:pt idx="50742">
                  <c:v>6.6900000000000001E-2</c:v>
                </c:pt>
                <c:pt idx="50743">
                  <c:v>6.59E-2</c:v>
                </c:pt>
                <c:pt idx="50744">
                  <c:v>6.3399999999999998E-2</c:v>
                </c:pt>
                <c:pt idx="50745">
                  <c:v>6.0999999999999999E-2</c:v>
                </c:pt>
                <c:pt idx="50746">
                  <c:v>6.0999999999999999E-2</c:v>
                </c:pt>
                <c:pt idx="50747">
                  <c:v>5.8700000000000002E-2</c:v>
                </c:pt>
                <c:pt idx="50748">
                  <c:v>6.0700000000000004E-2</c:v>
                </c:pt>
                <c:pt idx="50749">
                  <c:v>5.8299999999999998E-2</c:v>
                </c:pt>
                <c:pt idx="50750">
                  <c:v>5.8099999999999999E-2</c:v>
                </c:pt>
                <c:pt idx="50751">
                  <c:v>5.6899999999999999E-2</c:v>
                </c:pt>
                <c:pt idx="50752">
                  <c:v>5.460000000000001E-2</c:v>
                </c:pt>
                <c:pt idx="50753">
                  <c:v>5.4500000000000007E-2</c:v>
                </c:pt>
                <c:pt idx="50754">
                  <c:v>5.5600000000000011E-2</c:v>
                </c:pt>
                <c:pt idx="50755">
                  <c:v>5.4300000000000008E-2</c:v>
                </c:pt>
                <c:pt idx="50756">
                  <c:v>5.3100000000000008E-2</c:v>
                </c:pt>
                <c:pt idx="50757">
                  <c:v>5.2900000000000003E-2</c:v>
                </c:pt>
                <c:pt idx="50758">
                  <c:v>5.1700000000000003E-2</c:v>
                </c:pt>
                <c:pt idx="50759">
                  <c:v>4.8600000000000004E-2</c:v>
                </c:pt>
                <c:pt idx="50760">
                  <c:v>5.0600000000000006E-2</c:v>
                </c:pt>
                <c:pt idx="50761">
                  <c:v>5.1600000000000007E-2</c:v>
                </c:pt>
                <c:pt idx="50762">
                  <c:v>5.0500000000000003E-2</c:v>
                </c:pt>
                <c:pt idx="50763">
                  <c:v>5.0300000000000004E-2</c:v>
                </c:pt>
                <c:pt idx="50764">
                  <c:v>4.6899999999999997E-2</c:v>
                </c:pt>
                <c:pt idx="50765">
                  <c:v>4.6000000000000006E-2</c:v>
                </c:pt>
                <c:pt idx="50766">
                  <c:v>4.5900000000000003E-2</c:v>
                </c:pt>
                <c:pt idx="50767">
                  <c:v>4.5900000000000003E-2</c:v>
                </c:pt>
                <c:pt idx="50768">
                  <c:v>4.3700000000000003E-2</c:v>
                </c:pt>
                <c:pt idx="50769">
                  <c:v>4.2599999999999999E-2</c:v>
                </c:pt>
                <c:pt idx="50770">
                  <c:v>4.1700000000000001E-2</c:v>
                </c:pt>
                <c:pt idx="50771">
                  <c:v>4.2800000000000005E-2</c:v>
                </c:pt>
                <c:pt idx="50772">
                  <c:v>4.3000000000000003E-2</c:v>
                </c:pt>
                <c:pt idx="50773">
                  <c:v>4.4300000000000006E-2</c:v>
                </c:pt>
                <c:pt idx="50774">
                  <c:v>4.4400000000000002E-2</c:v>
                </c:pt>
                <c:pt idx="50775">
                  <c:v>4.5600000000000002E-2</c:v>
                </c:pt>
                <c:pt idx="50776">
                  <c:v>4.7E-2</c:v>
                </c:pt>
                <c:pt idx="50777">
                  <c:v>5.0500000000000003E-2</c:v>
                </c:pt>
                <c:pt idx="50778">
                  <c:v>5.1900000000000002E-2</c:v>
                </c:pt>
                <c:pt idx="50779">
                  <c:v>5.2300000000000006E-2</c:v>
                </c:pt>
                <c:pt idx="50780">
                  <c:v>5.3700000000000005E-2</c:v>
                </c:pt>
                <c:pt idx="50781">
                  <c:v>5.5300000000000009E-2</c:v>
                </c:pt>
                <c:pt idx="50782">
                  <c:v>5.6599999999999998E-2</c:v>
                </c:pt>
                <c:pt idx="50783">
                  <c:v>5.8099999999999999E-2</c:v>
                </c:pt>
                <c:pt idx="50784">
                  <c:v>5.9700000000000003E-2</c:v>
                </c:pt>
                <c:pt idx="50785">
                  <c:v>6.2300000000000001E-2</c:v>
                </c:pt>
                <c:pt idx="50786">
                  <c:v>6.3899999999999998E-2</c:v>
                </c:pt>
                <c:pt idx="50787">
                  <c:v>6.8000000000000005E-2</c:v>
                </c:pt>
                <c:pt idx="50788">
                  <c:v>6.720000000000001E-2</c:v>
                </c:pt>
                <c:pt idx="50789">
                  <c:v>6.4200000000000007E-2</c:v>
                </c:pt>
                <c:pt idx="50790">
                  <c:v>6.2700000000000006E-2</c:v>
                </c:pt>
                <c:pt idx="50791">
                  <c:v>6.4500000000000002E-2</c:v>
                </c:pt>
                <c:pt idx="50792">
                  <c:v>7.1499999999999994E-2</c:v>
                </c:pt>
                <c:pt idx="50793">
                  <c:v>7.8700000000000006E-2</c:v>
                </c:pt>
                <c:pt idx="50794">
                  <c:v>8.1000000000000016E-2</c:v>
                </c:pt>
                <c:pt idx="50795">
                  <c:v>8.1900000000000001E-2</c:v>
                </c:pt>
                <c:pt idx="50796">
                  <c:v>8.7000000000000008E-2</c:v>
                </c:pt>
                <c:pt idx="50797">
                  <c:v>8.9700000000000002E-2</c:v>
                </c:pt>
                <c:pt idx="50798">
                  <c:v>9.6200000000000008E-2</c:v>
                </c:pt>
                <c:pt idx="50799">
                  <c:v>9.9100000000000008E-2</c:v>
                </c:pt>
                <c:pt idx="50800">
                  <c:v>0.1048</c:v>
                </c:pt>
                <c:pt idx="50801">
                  <c:v>0.11080000000000001</c:v>
                </c:pt>
                <c:pt idx="50802">
                  <c:v>0.12330000000000002</c:v>
                </c:pt>
                <c:pt idx="50803">
                  <c:v>0.1381</c:v>
                </c:pt>
                <c:pt idx="50804">
                  <c:v>0.14940000000000001</c:v>
                </c:pt>
                <c:pt idx="50805">
                  <c:v>0.15970000000000001</c:v>
                </c:pt>
                <c:pt idx="50806">
                  <c:v>0.17630000000000001</c:v>
                </c:pt>
                <c:pt idx="50807">
                  <c:v>0.18759999999999999</c:v>
                </c:pt>
                <c:pt idx="50808">
                  <c:v>0.20250000000000001</c:v>
                </c:pt>
                <c:pt idx="50809">
                  <c:v>0.23430000000000001</c:v>
                </c:pt>
                <c:pt idx="50810">
                  <c:v>0.25019999999999998</c:v>
                </c:pt>
                <c:pt idx="50811">
                  <c:v>0.26480000000000004</c:v>
                </c:pt>
                <c:pt idx="50812">
                  <c:v>0.2792</c:v>
                </c:pt>
                <c:pt idx="50813">
                  <c:v>0.29960000000000003</c:v>
                </c:pt>
                <c:pt idx="50814">
                  <c:v>0.35860000000000003</c:v>
                </c:pt>
                <c:pt idx="50815">
                  <c:v>0.37460000000000004</c:v>
                </c:pt>
                <c:pt idx="50816">
                  <c:v>0.43460000000000004</c:v>
                </c:pt>
                <c:pt idx="50817">
                  <c:v>0.51650000000000007</c:v>
                </c:pt>
                <c:pt idx="50818">
                  <c:v>0.54630000000000001</c:v>
                </c:pt>
                <c:pt idx="50819">
                  <c:v>0.54139999999999999</c:v>
                </c:pt>
                <c:pt idx="50820">
                  <c:v>0.67</c:v>
                </c:pt>
                <c:pt idx="50821">
                  <c:v>0.71160000000000001</c:v>
                </c:pt>
                <c:pt idx="50822">
                  <c:v>0.77200000000000002</c:v>
                </c:pt>
                <c:pt idx="50823">
                  <c:v>0.82530000000000003</c:v>
                </c:pt>
                <c:pt idx="50824">
                  <c:v>0.85350000000000004</c:v>
                </c:pt>
                <c:pt idx="50825">
                  <c:v>0.81869999999999998</c:v>
                </c:pt>
                <c:pt idx="50826">
                  <c:v>0.78810000000000002</c:v>
                </c:pt>
                <c:pt idx="50827">
                  <c:v>0.85719999999999996</c:v>
                </c:pt>
                <c:pt idx="50828">
                  <c:v>0.96600000000000008</c:v>
                </c:pt>
                <c:pt idx="50829">
                  <c:v>0.96130000000000004</c:v>
                </c:pt>
                <c:pt idx="50830">
                  <c:v>0.93049999999999999</c:v>
                </c:pt>
                <c:pt idx="50831">
                  <c:v>0.98240000000000005</c:v>
                </c:pt>
                <c:pt idx="50832">
                  <c:v>1.0066000000000002</c:v>
                </c:pt>
                <c:pt idx="50833">
                  <c:v>1.0568</c:v>
                </c:pt>
                <c:pt idx="50834">
                  <c:v>1.0976000000000001</c:v>
                </c:pt>
                <c:pt idx="50835">
                  <c:v>1.1609</c:v>
                </c:pt>
                <c:pt idx="50836">
                  <c:v>1.2248000000000001</c:v>
                </c:pt>
                <c:pt idx="50837">
                  <c:v>1.27</c:v>
                </c:pt>
                <c:pt idx="50838">
                  <c:v>1.2382</c:v>
                </c:pt>
                <c:pt idx="50839">
                  <c:v>1.254</c:v>
                </c:pt>
                <c:pt idx="50840">
                  <c:v>1.2501</c:v>
                </c:pt>
                <c:pt idx="50841">
                  <c:v>1.2997000000000001</c:v>
                </c:pt>
                <c:pt idx="50842">
                  <c:v>1.3043</c:v>
                </c:pt>
                <c:pt idx="50843">
                  <c:v>1.3693</c:v>
                </c:pt>
                <c:pt idx="50844">
                  <c:v>1.3654999999999999</c:v>
                </c:pt>
                <c:pt idx="50845">
                  <c:v>1.3569000000000002</c:v>
                </c:pt>
                <c:pt idx="50846">
                  <c:v>1.4353</c:v>
                </c:pt>
                <c:pt idx="50847">
                  <c:v>1.4061000000000001</c:v>
                </c:pt>
                <c:pt idx="50848">
                  <c:v>1.3529</c:v>
                </c:pt>
                <c:pt idx="50849">
                  <c:v>1.393</c:v>
                </c:pt>
                <c:pt idx="50850">
                  <c:v>1.4545000000000001</c:v>
                </c:pt>
                <c:pt idx="50851">
                  <c:v>1.4478</c:v>
                </c:pt>
                <c:pt idx="50852">
                  <c:v>1.3960000000000001</c:v>
                </c:pt>
                <c:pt idx="50853">
                  <c:v>1.3757000000000001</c:v>
                </c:pt>
                <c:pt idx="50854">
                  <c:v>1.3802000000000001</c:v>
                </c:pt>
                <c:pt idx="50855">
                  <c:v>1.4186000000000001</c:v>
                </c:pt>
                <c:pt idx="50856">
                  <c:v>1.4353</c:v>
                </c:pt>
                <c:pt idx="50857">
                  <c:v>1.4629000000000001</c:v>
                </c:pt>
                <c:pt idx="50858">
                  <c:v>1.4051</c:v>
                </c:pt>
                <c:pt idx="50859">
                  <c:v>1.4388000000000001</c:v>
                </c:pt>
                <c:pt idx="50860">
                  <c:v>1.4837</c:v>
                </c:pt>
                <c:pt idx="50861">
                  <c:v>1.5436000000000001</c:v>
                </c:pt>
                <c:pt idx="50862">
                  <c:v>1.5452000000000001</c:v>
                </c:pt>
                <c:pt idx="50863">
                  <c:v>1.4530000000000001</c:v>
                </c:pt>
                <c:pt idx="50864">
                  <c:v>1.4138999999999999</c:v>
                </c:pt>
                <c:pt idx="50865">
                  <c:v>1.4087000000000001</c:v>
                </c:pt>
                <c:pt idx="50866">
                  <c:v>1.4432</c:v>
                </c:pt>
                <c:pt idx="50867">
                  <c:v>1.4385000000000001</c:v>
                </c:pt>
                <c:pt idx="50868">
                  <c:v>1.4062000000000001</c:v>
                </c:pt>
                <c:pt idx="50869">
                  <c:v>1.4148000000000001</c:v>
                </c:pt>
                <c:pt idx="50870">
                  <c:v>1.3765000000000001</c:v>
                </c:pt>
                <c:pt idx="50871">
                  <c:v>1.3726000000000003</c:v>
                </c:pt>
                <c:pt idx="50872">
                  <c:v>1.3605</c:v>
                </c:pt>
                <c:pt idx="50873">
                  <c:v>1.2866</c:v>
                </c:pt>
                <c:pt idx="50874">
                  <c:v>1.2723000000000002</c:v>
                </c:pt>
                <c:pt idx="50875">
                  <c:v>1.2841</c:v>
                </c:pt>
                <c:pt idx="50876">
                  <c:v>1.2685000000000002</c:v>
                </c:pt>
                <c:pt idx="50877">
                  <c:v>1.2222</c:v>
                </c:pt>
                <c:pt idx="50878">
                  <c:v>1.2399</c:v>
                </c:pt>
                <c:pt idx="50879">
                  <c:v>1.2672000000000001</c:v>
                </c:pt>
                <c:pt idx="50880">
                  <c:v>1.274</c:v>
                </c:pt>
                <c:pt idx="50881">
                  <c:v>1.2642</c:v>
                </c:pt>
                <c:pt idx="50882">
                  <c:v>1.2201000000000002</c:v>
                </c:pt>
                <c:pt idx="50883">
                  <c:v>1.2021000000000002</c:v>
                </c:pt>
                <c:pt idx="50884">
                  <c:v>1.1838</c:v>
                </c:pt>
                <c:pt idx="50885">
                  <c:v>1.1569</c:v>
                </c:pt>
                <c:pt idx="50886">
                  <c:v>1.1458999999999999</c:v>
                </c:pt>
                <c:pt idx="50887">
                  <c:v>1.0529999999999999</c:v>
                </c:pt>
                <c:pt idx="50888">
                  <c:v>0.99390000000000001</c:v>
                </c:pt>
                <c:pt idx="50889">
                  <c:v>0.98680000000000012</c:v>
                </c:pt>
                <c:pt idx="50890">
                  <c:v>0.97319999999999995</c:v>
                </c:pt>
                <c:pt idx="50891">
                  <c:v>0.97609999999999997</c:v>
                </c:pt>
                <c:pt idx="50892">
                  <c:v>1.0342</c:v>
                </c:pt>
                <c:pt idx="50893">
                  <c:v>0.97660000000000002</c:v>
                </c:pt>
                <c:pt idx="50894">
                  <c:v>0.95290000000000008</c:v>
                </c:pt>
                <c:pt idx="50895">
                  <c:v>0.89690000000000003</c:v>
                </c:pt>
                <c:pt idx="50896">
                  <c:v>0.83789999999999998</c:v>
                </c:pt>
                <c:pt idx="50897">
                  <c:v>0.77249999999999996</c:v>
                </c:pt>
                <c:pt idx="50898">
                  <c:v>0.77950000000000008</c:v>
                </c:pt>
                <c:pt idx="50899">
                  <c:v>0.79520000000000002</c:v>
                </c:pt>
                <c:pt idx="50900">
                  <c:v>0.7984</c:v>
                </c:pt>
                <c:pt idx="50901">
                  <c:v>0.74660000000000004</c:v>
                </c:pt>
                <c:pt idx="50902">
                  <c:v>0.72150000000000003</c:v>
                </c:pt>
                <c:pt idx="50903">
                  <c:v>0.66159999999999997</c:v>
                </c:pt>
                <c:pt idx="50904">
                  <c:v>0.64860000000000007</c:v>
                </c:pt>
                <c:pt idx="50905">
                  <c:v>0.62490000000000001</c:v>
                </c:pt>
                <c:pt idx="50906">
                  <c:v>0.58850000000000002</c:v>
                </c:pt>
                <c:pt idx="50907">
                  <c:v>0.57990000000000008</c:v>
                </c:pt>
                <c:pt idx="50908">
                  <c:v>0.62440000000000007</c:v>
                </c:pt>
                <c:pt idx="50909">
                  <c:v>0.58799999999999997</c:v>
                </c:pt>
                <c:pt idx="50910">
                  <c:v>0.57069999999999999</c:v>
                </c:pt>
                <c:pt idx="50911">
                  <c:v>0.56440000000000001</c:v>
                </c:pt>
                <c:pt idx="50912">
                  <c:v>0.50129999999999997</c:v>
                </c:pt>
                <c:pt idx="50913">
                  <c:v>0.48920000000000008</c:v>
                </c:pt>
                <c:pt idx="50914">
                  <c:v>0.48259999999999997</c:v>
                </c:pt>
                <c:pt idx="50915">
                  <c:v>0.47290000000000004</c:v>
                </c:pt>
                <c:pt idx="50916">
                  <c:v>0.47830000000000006</c:v>
                </c:pt>
                <c:pt idx="50917">
                  <c:v>0.42070000000000002</c:v>
                </c:pt>
                <c:pt idx="50918">
                  <c:v>0.3891</c:v>
                </c:pt>
                <c:pt idx="50919">
                  <c:v>0.39450000000000002</c:v>
                </c:pt>
                <c:pt idx="50920">
                  <c:v>0.37790000000000001</c:v>
                </c:pt>
                <c:pt idx="50921">
                  <c:v>0.36420000000000002</c:v>
                </c:pt>
                <c:pt idx="50922">
                  <c:v>0.3589</c:v>
                </c:pt>
                <c:pt idx="50923">
                  <c:v>0.36650000000000005</c:v>
                </c:pt>
                <c:pt idx="50924">
                  <c:v>0.34750000000000003</c:v>
                </c:pt>
                <c:pt idx="50925">
                  <c:v>0.34079999999999999</c:v>
                </c:pt>
                <c:pt idx="50926">
                  <c:v>0.3377</c:v>
                </c:pt>
                <c:pt idx="50927">
                  <c:v>0.32430000000000003</c:v>
                </c:pt>
                <c:pt idx="50928">
                  <c:v>0.32069999999999999</c:v>
                </c:pt>
                <c:pt idx="50929">
                  <c:v>0.31200000000000006</c:v>
                </c:pt>
                <c:pt idx="50930">
                  <c:v>0.31200000000000006</c:v>
                </c:pt>
                <c:pt idx="50931">
                  <c:v>0.30770000000000003</c:v>
                </c:pt>
                <c:pt idx="50932">
                  <c:v>0.29120000000000001</c:v>
                </c:pt>
                <c:pt idx="50933">
                  <c:v>0.28970000000000001</c:v>
                </c:pt>
                <c:pt idx="50934">
                  <c:v>0.29420000000000002</c:v>
                </c:pt>
                <c:pt idx="50935">
                  <c:v>0.28079999999999999</c:v>
                </c:pt>
                <c:pt idx="50936">
                  <c:v>0.28270000000000001</c:v>
                </c:pt>
                <c:pt idx="50937">
                  <c:v>0.27100000000000002</c:v>
                </c:pt>
                <c:pt idx="50938">
                  <c:v>0.26960000000000001</c:v>
                </c:pt>
                <c:pt idx="50939">
                  <c:v>0.2666</c:v>
                </c:pt>
                <c:pt idx="50940">
                  <c:v>0.25979999999999998</c:v>
                </c:pt>
                <c:pt idx="50941">
                  <c:v>0.25070000000000003</c:v>
                </c:pt>
                <c:pt idx="50942">
                  <c:v>0.24780000000000002</c:v>
                </c:pt>
                <c:pt idx="50943">
                  <c:v>0.24020000000000002</c:v>
                </c:pt>
                <c:pt idx="50944">
                  <c:v>0.23270000000000002</c:v>
                </c:pt>
                <c:pt idx="50945">
                  <c:v>0.22540000000000002</c:v>
                </c:pt>
                <c:pt idx="50946">
                  <c:v>0.2258</c:v>
                </c:pt>
                <c:pt idx="50947">
                  <c:v>0.22490000000000002</c:v>
                </c:pt>
                <c:pt idx="50948">
                  <c:v>0.217</c:v>
                </c:pt>
                <c:pt idx="50949">
                  <c:v>0.20680000000000001</c:v>
                </c:pt>
                <c:pt idx="50950">
                  <c:v>0.19820000000000002</c:v>
                </c:pt>
                <c:pt idx="50951">
                  <c:v>0.19990000000000002</c:v>
                </c:pt>
                <c:pt idx="50952">
                  <c:v>0.19230000000000003</c:v>
                </c:pt>
                <c:pt idx="50953">
                  <c:v>0.1855</c:v>
                </c:pt>
                <c:pt idx="50954">
                  <c:v>0.18300000000000002</c:v>
                </c:pt>
                <c:pt idx="50955">
                  <c:v>0.17780000000000001</c:v>
                </c:pt>
                <c:pt idx="50956">
                  <c:v>0.1754</c:v>
                </c:pt>
                <c:pt idx="50957">
                  <c:v>0.17010000000000003</c:v>
                </c:pt>
                <c:pt idx="50958">
                  <c:v>0.16980000000000001</c:v>
                </c:pt>
                <c:pt idx="50959">
                  <c:v>0.16290000000000002</c:v>
                </c:pt>
                <c:pt idx="50960">
                  <c:v>0.16200000000000003</c:v>
                </c:pt>
                <c:pt idx="50961">
                  <c:v>0.15680000000000002</c:v>
                </c:pt>
                <c:pt idx="50962">
                  <c:v>0.15160000000000001</c:v>
                </c:pt>
                <c:pt idx="50963">
                  <c:v>0.1492</c:v>
                </c:pt>
                <c:pt idx="50964">
                  <c:v>0.14430000000000001</c:v>
                </c:pt>
                <c:pt idx="50965">
                  <c:v>0.1409</c:v>
                </c:pt>
                <c:pt idx="50966">
                  <c:v>0.13689999999999999</c:v>
                </c:pt>
                <c:pt idx="50967">
                  <c:v>0.13370000000000001</c:v>
                </c:pt>
                <c:pt idx="50968">
                  <c:v>0.1298</c:v>
                </c:pt>
                <c:pt idx="50969">
                  <c:v>0.12809999999999999</c:v>
                </c:pt>
                <c:pt idx="50970">
                  <c:v>0.12620000000000001</c:v>
                </c:pt>
                <c:pt idx="50971">
                  <c:v>0.12270000000000002</c:v>
                </c:pt>
                <c:pt idx="50972">
                  <c:v>0.1166</c:v>
                </c:pt>
                <c:pt idx="50973">
                  <c:v>0.11530000000000001</c:v>
                </c:pt>
                <c:pt idx="50974">
                  <c:v>0.1135</c:v>
                </c:pt>
                <c:pt idx="50975">
                  <c:v>0.11299999999999999</c:v>
                </c:pt>
                <c:pt idx="50976">
                  <c:v>0.1087</c:v>
                </c:pt>
                <c:pt idx="50977">
                  <c:v>0.1069</c:v>
                </c:pt>
                <c:pt idx="50978">
                  <c:v>0.10620000000000002</c:v>
                </c:pt>
                <c:pt idx="50979">
                  <c:v>0.10160000000000001</c:v>
                </c:pt>
                <c:pt idx="50980">
                  <c:v>9.8400000000000001E-2</c:v>
                </c:pt>
                <c:pt idx="50981">
                  <c:v>9.6700000000000008E-2</c:v>
                </c:pt>
                <c:pt idx="50982">
                  <c:v>9.2000000000000012E-2</c:v>
                </c:pt>
                <c:pt idx="50983">
                  <c:v>8.9100000000000013E-2</c:v>
                </c:pt>
                <c:pt idx="50984">
                  <c:v>9.0300000000000005E-2</c:v>
                </c:pt>
                <c:pt idx="50985">
                  <c:v>8.8500000000000009E-2</c:v>
                </c:pt>
                <c:pt idx="50986">
                  <c:v>8.4100000000000008E-2</c:v>
                </c:pt>
                <c:pt idx="50987">
                  <c:v>8.4000000000000005E-2</c:v>
                </c:pt>
                <c:pt idx="50988">
                  <c:v>8.2199999999999995E-2</c:v>
                </c:pt>
                <c:pt idx="50989">
                  <c:v>8.0600000000000005E-2</c:v>
                </c:pt>
                <c:pt idx="50990">
                  <c:v>7.9100000000000004E-2</c:v>
                </c:pt>
                <c:pt idx="50991">
                  <c:v>7.8700000000000006E-2</c:v>
                </c:pt>
                <c:pt idx="50992">
                  <c:v>7.4700000000000003E-2</c:v>
                </c:pt>
                <c:pt idx="50993">
                  <c:v>7.46E-2</c:v>
                </c:pt>
                <c:pt idx="50994">
                  <c:v>7.3099999999999998E-2</c:v>
                </c:pt>
                <c:pt idx="50995">
                  <c:v>7.2900000000000006E-2</c:v>
                </c:pt>
                <c:pt idx="50996">
                  <c:v>7.1599999999999997E-2</c:v>
                </c:pt>
                <c:pt idx="50997">
                  <c:v>7.2400000000000006E-2</c:v>
                </c:pt>
                <c:pt idx="50998">
                  <c:v>6.9499999999999992E-2</c:v>
                </c:pt>
                <c:pt idx="50999">
                  <c:v>6.8100000000000008E-2</c:v>
                </c:pt>
                <c:pt idx="51000">
                  <c:v>6.770000000000001E-2</c:v>
                </c:pt>
                <c:pt idx="51001">
                  <c:v>6.4899999999999999E-2</c:v>
                </c:pt>
                <c:pt idx="51002">
                  <c:v>6.3600000000000004E-2</c:v>
                </c:pt>
                <c:pt idx="51003">
                  <c:v>6.2E-2</c:v>
                </c:pt>
                <c:pt idx="51004">
                  <c:v>5.8099999999999999E-2</c:v>
                </c:pt>
                <c:pt idx="51005">
                  <c:v>5.7999999999999996E-2</c:v>
                </c:pt>
                <c:pt idx="51006">
                  <c:v>5.67E-2</c:v>
                </c:pt>
                <c:pt idx="51007">
                  <c:v>5.6599999999999998E-2</c:v>
                </c:pt>
                <c:pt idx="51008">
                  <c:v>5.6299999999999996E-2</c:v>
                </c:pt>
                <c:pt idx="51009">
                  <c:v>5.4900000000000004E-2</c:v>
                </c:pt>
                <c:pt idx="51010">
                  <c:v>5.2300000000000006E-2</c:v>
                </c:pt>
                <c:pt idx="51011">
                  <c:v>5.2100000000000007E-2</c:v>
                </c:pt>
                <c:pt idx="51012">
                  <c:v>5.1900000000000002E-2</c:v>
                </c:pt>
                <c:pt idx="51013">
                  <c:v>5.0600000000000006E-2</c:v>
                </c:pt>
                <c:pt idx="51014">
                  <c:v>5.0300000000000004E-2</c:v>
                </c:pt>
                <c:pt idx="51015">
                  <c:v>4.7800000000000002E-2</c:v>
                </c:pt>
                <c:pt idx="51016">
                  <c:v>4.5300000000000007E-2</c:v>
                </c:pt>
                <c:pt idx="51017">
                  <c:v>4.5200000000000004E-2</c:v>
                </c:pt>
                <c:pt idx="51018">
                  <c:v>4.5200000000000004E-2</c:v>
                </c:pt>
                <c:pt idx="51019">
                  <c:v>4.6500000000000007E-2</c:v>
                </c:pt>
                <c:pt idx="51020">
                  <c:v>4.8800000000000003E-2</c:v>
                </c:pt>
                <c:pt idx="51021">
                  <c:v>4.87E-2</c:v>
                </c:pt>
                <c:pt idx="51022">
                  <c:v>4.7399999999999998E-2</c:v>
                </c:pt>
                <c:pt idx="51023">
                  <c:v>4.7199999999999999E-2</c:v>
                </c:pt>
                <c:pt idx="51024">
                  <c:v>4.5900000000000003E-2</c:v>
                </c:pt>
                <c:pt idx="51025">
                  <c:v>4.4600000000000001E-2</c:v>
                </c:pt>
                <c:pt idx="51026">
                  <c:v>4.3300000000000005E-2</c:v>
                </c:pt>
                <c:pt idx="51027">
                  <c:v>4.3200000000000002E-2</c:v>
                </c:pt>
                <c:pt idx="51028">
                  <c:v>4.0600000000000004E-2</c:v>
                </c:pt>
                <c:pt idx="51029">
                  <c:v>4.0500000000000008E-2</c:v>
                </c:pt>
                <c:pt idx="51030">
                  <c:v>3.9400000000000004E-2</c:v>
                </c:pt>
                <c:pt idx="51031">
                  <c:v>3.9100000000000003E-2</c:v>
                </c:pt>
                <c:pt idx="51032">
                  <c:v>3.8000000000000006E-2</c:v>
                </c:pt>
                <c:pt idx="51033">
                  <c:v>3.78E-2</c:v>
                </c:pt>
                <c:pt idx="51034">
                  <c:v>3.6600000000000001E-2</c:v>
                </c:pt>
                <c:pt idx="51035">
                  <c:v>3.6499999999999998E-2</c:v>
                </c:pt>
                <c:pt idx="51036">
                  <c:v>3.5299999999999998E-2</c:v>
                </c:pt>
                <c:pt idx="51037">
                  <c:v>3.6400000000000002E-2</c:v>
                </c:pt>
                <c:pt idx="51038">
                  <c:v>3.6299999999999999E-2</c:v>
                </c:pt>
                <c:pt idx="51039">
                  <c:v>3.6299999999999999E-2</c:v>
                </c:pt>
                <c:pt idx="51040">
                  <c:v>3.6200000000000003E-2</c:v>
                </c:pt>
                <c:pt idx="51041">
                  <c:v>3.61E-2</c:v>
                </c:pt>
                <c:pt idx="51042">
                  <c:v>3.61E-2</c:v>
                </c:pt>
                <c:pt idx="51043">
                  <c:v>3.5900000000000001E-2</c:v>
                </c:pt>
                <c:pt idx="51044">
                  <c:v>3.4700000000000002E-2</c:v>
                </c:pt>
                <c:pt idx="51045">
                  <c:v>3.3500000000000002E-2</c:v>
                </c:pt>
                <c:pt idx="51046">
                  <c:v>3.3400000000000006E-2</c:v>
                </c:pt>
                <c:pt idx="51047">
                  <c:v>3.2199999999999999E-2</c:v>
                </c:pt>
                <c:pt idx="51048">
                  <c:v>3.2199999999999999E-2</c:v>
                </c:pt>
                <c:pt idx="51049">
                  <c:v>3.2199999999999999E-2</c:v>
                </c:pt>
                <c:pt idx="51050">
                  <c:v>3.1E-2</c:v>
                </c:pt>
                <c:pt idx="51051">
                  <c:v>3.09E-2</c:v>
                </c:pt>
                <c:pt idx="51052">
                  <c:v>3.09E-2</c:v>
                </c:pt>
                <c:pt idx="51053">
                  <c:v>2.9700000000000001E-2</c:v>
                </c:pt>
                <c:pt idx="51054">
                  <c:v>2.9700000000000001E-2</c:v>
                </c:pt>
                <c:pt idx="51055">
                  <c:v>2.86E-2</c:v>
                </c:pt>
                <c:pt idx="51056">
                  <c:v>2.86E-2</c:v>
                </c:pt>
                <c:pt idx="51057">
                  <c:v>2.86E-2</c:v>
                </c:pt>
                <c:pt idx="51058">
                  <c:v>2.6400000000000003E-2</c:v>
                </c:pt>
                <c:pt idx="51059">
                  <c:v>2.7600000000000003E-2</c:v>
                </c:pt>
                <c:pt idx="51060">
                  <c:v>2.87E-2</c:v>
                </c:pt>
                <c:pt idx="51061">
                  <c:v>2.8799999999999999E-2</c:v>
                </c:pt>
                <c:pt idx="51062">
                  <c:v>2.87E-2</c:v>
                </c:pt>
                <c:pt idx="51063">
                  <c:v>2.8799999999999999E-2</c:v>
                </c:pt>
                <c:pt idx="51064">
                  <c:v>2.7800000000000005E-2</c:v>
                </c:pt>
                <c:pt idx="51065">
                  <c:v>2.7800000000000005E-2</c:v>
                </c:pt>
                <c:pt idx="51066">
                  <c:v>2.6700000000000002E-2</c:v>
                </c:pt>
                <c:pt idx="51067">
                  <c:v>2.6900000000000004E-2</c:v>
                </c:pt>
                <c:pt idx="51068">
                  <c:v>2.8100000000000003E-2</c:v>
                </c:pt>
                <c:pt idx="51069">
                  <c:v>2.8199999999999999E-2</c:v>
                </c:pt>
                <c:pt idx="51070">
                  <c:v>2.8399999999999998E-2</c:v>
                </c:pt>
                <c:pt idx="51071">
                  <c:v>2.8499999999999998E-2</c:v>
                </c:pt>
                <c:pt idx="51072">
                  <c:v>2.9899999999999999E-2</c:v>
                </c:pt>
                <c:pt idx="51073">
                  <c:v>3.0100000000000002E-2</c:v>
                </c:pt>
                <c:pt idx="51074">
                  <c:v>3.15E-2</c:v>
                </c:pt>
                <c:pt idx="51075">
                  <c:v>3.4100000000000005E-2</c:v>
                </c:pt>
                <c:pt idx="51076">
                  <c:v>3.5700000000000003E-2</c:v>
                </c:pt>
                <c:pt idx="51077">
                  <c:v>3.8300000000000001E-2</c:v>
                </c:pt>
                <c:pt idx="51078">
                  <c:v>4.1200000000000001E-2</c:v>
                </c:pt>
                <c:pt idx="51079">
                  <c:v>4.41E-2</c:v>
                </c:pt>
                <c:pt idx="51080">
                  <c:v>4.6899999999999997E-2</c:v>
                </c:pt>
                <c:pt idx="51081">
                  <c:v>4.87E-2</c:v>
                </c:pt>
                <c:pt idx="51082">
                  <c:v>5.0700000000000002E-2</c:v>
                </c:pt>
                <c:pt idx="51083">
                  <c:v>5.5000000000000007E-2</c:v>
                </c:pt>
                <c:pt idx="51084">
                  <c:v>5.8200000000000002E-2</c:v>
                </c:pt>
                <c:pt idx="51085">
                  <c:v>5.8999999999999997E-2</c:v>
                </c:pt>
                <c:pt idx="51086">
                  <c:v>6.0999999999999999E-2</c:v>
                </c:pt>
                <c:pt idx="51087">
                  <c:v>6.4500000000000002E-2</c:v>
                </c:pt>
                <c:pt idx="51088">
                  <c:v>6.8400000000000002E-2</c:v>
                </c:pt>
                <c:pt idx="51089">
                  <c:v>7.3400000000000007E-2</c:v>
                </c:pt>
                <c:pt idx="51090">
                  <c:v>8.0200000000000007E-2</c:v>
                </c:pt>
                <c:pt idx="51091">
                  <c:v>8.72E-2</c:v>
                </c:pt>
                <c:pt idx="51092">
                  <c:v>9.1100000000000014E-2</c:v>
                </c:pt>
                <c:pt idx="51093">
                  <c:v>9.2600000000000016E-2</c:v>
                </c:pt>
                <c:pt idx="51094">
                  <c:v>9.74E-2</c:v>
                </c:pt>
                <c:pt idx="51095">
                  <c:v>0.10349999999999999</c:v>
                </c:pt>
                <c:pt idx="51096">
                  <c:v>0.1101</c:v>
                </c:pt>
                <c:pt idx="51097">
                  <c:v>0.1139</c:v>
                </c:pt>
                <c:pt idx="51098">
                  <c:v>0.12110000000000001</c:v>
                </c:pt>
                <c:pt idx="51099">
                  <c:v>0.1288</c:v>
                </c:pt>
                <c:pt idx="51100">
                  <c:v>0.14319999999999999</c:v>
                </c:pt>
                <c:pt idx="51101">
                  <c:v>0.15490000000000001</c:v>
                </c:pt>
                <c:pt idx="51102">
                  <c:v>0.17600000000000002</c:v>
                </c:pt>
                <c:pt idx="51103">
                  <c:v>0.1948</c:v>
                </c:pt>
                <c:pt idx="51104">
                  <c:v>0.2235</c:v>
                </c:pt>
                <c:pt idx="51105">
                  <c:v>0.27029999999999998</c:v>
                </c:pt>
                <c:pt idx="51106">
                  <c:v>0.29960000000000003</c:v>
                </c:pt>
                <c:pt idx="51107">
                  <c:v>0.30810000000000004</c:v>
                </c:pt>
                <c:pt idx="51108">
                  <c:v>0.31240000000000001</c:v>
                </c:pt>
                <c:pt idx="51109">
                  <c:v>0.3377</c:v>
                </c:pt>
                <c:pt idx="51110">
                  <c:v>0.35640000000000005</c:v>
                </c:pt>
                <c:pt idx="51111">
                  <c:v>0.3735</c:v>
                </c:pt>
                <c:pt idx="51112">
                  <c:v>0.379</c:v>
                </c:pt>
                <c:pt idx="51113">
                  <c:v>0.38450000000000006</c:v>
                </c:pt>
                <c:pt idx="51114">
                  <c:v>0.42480000000000007</c:v>
                </c:pt>
                <c:pt idx="51115">
                  <c:v>0.44560000000000005</c:v>
                </c:pt>
                <c:pt idx="51116">
                  <c:v>0.45100000000000001</c:v>
                </c:pt>
                <c:pt idx="51117">
                  <c:v>0.52249999999999996</c:v>
                </c:pt>
                <c:pt idx="51118">
                  <c:v>0.60340000000000005</c:v>
                </c:pt>
                <c:pt idx="51119">
                  <c:v>0.60810000000000008</c:v>
                </c:pt>
                <c:pt idx="51120">
                  <c:v>0.65190000000000003</c:v>
                </c:pt>
                <c:pt idx="51121">
                  <c:v>0.70850000000000002</c:v>
                </c:pt>
                <c:pt idx="51122">
                  <c:v>0.72430000000000005</c:v>
                </c:pt>
                <c:pt idx="51123">
                  <c:v>0.77060000000000006</c:v>
                </c:pt>
                <c:pt idx="51124">
                  <c:v>0.7601</c:v>
                </c:pt>
                <c:pt idx="51125">
                  <c:v>0.82530000000000003</c:v>
                </c:pt>
                <c:pt idx="51126">
                  <c:v>0.96300000000000008</c:v>
                </c:pt>
                <c:pt idx="51127">
                  <c:v>1.0037</c:v>
                </c:pt>
                <c:pt idx="51128">
                  <c:v>1.1237999999999999</c:v>
                </c:pt>
                <c:pt idx="51129">
                  <c:v>1.2187000000000001</c:v>
                </c:pt>
                <c:pt idx="51130">
                  <c:v>1.1275000000000002</c:v>
                </c:pt>
                <c:pt idx="51131">
                  <c:v>1.1612</c:v>
                </c:pt>
                <c:pt idx="51132">
                  <c:v>1.1979</c:v>
                </c:pt>
                <c:pt idx="51133">
                  <c:v>1.3644000000000001</c:v>
                </c:pt>
                <c:pt idx="51134">
                  <c:v>1.5597000000000001</c:v>
                </c:pt>
                <c:pt idx="51135">
                  <c:v>1.5014000000000001</c:v>
                </c:pt>
                <c:pt idx="51136">
                  <c:v>1.6793</c:v>
                </c:pt>
                <c:pt idx="51137">
                  <c:v>1.4733000000000001</c:v>
                </c:pt>
                <c:pt idx="51138">
                  <c:v>1.5373000000000001</c:v>
                </c:pt>
                <c:pt idx="51139">
                  <c:v>1.7922000000000002</c:v>
                </c:pt>
                <c:pt idx="51140">
                  <c:v>1.6579000000000002</c:v>
                </c:pt>
                <c:pt idx="51141">
                  <c:v>1.5131000000000001</c:v>
                </c:pt>
                <c:pt idx="51142">
                  <c:v>1.7253000000000001</c:v>
                </c:pt>
                <c:pt idx="51143">
                  <c:v>1.8407</c:v>
                </c:pt>
                <c:pt idx="51144">
                  <c:v>1.7855000000000001</c:v>
                </c:pt>
                <c:pt idx="51145">
                  <c:v>1.7732000000000001</c:v>
                </c:pt>
                <c:pt idx="51146">
                  <c:v>1.5731000000000002</c:v>
                </c:pt>
                <c:pt idx="51147">
                  <c:v>1.6068000000000002</c:v>
                </c:pt>
                <c:pt idx="51148">
                  <c:v>1.8257000000000003</c:v>
                </c:pt>
                <c:pt idx="51149">
                  <c:v>2.1583999999999999</c:v>
                </c:pt>
                <c:pt idx="51150">
                  <c:v>1.9564000000000001</c:v>
                </c:pt>
                <c:pt idx="51151">
                  <c:v>1.8422999999999998</c:v>
                </c:pt>
                <c:pt idx="51152">
                  <c:v>1.7161000000000002</c:v>
                </c:pt>
                <c:pt idx="51153">
                  <c:v>1.7987</c:v>
                </c:pt>
                <c:pt idx="51154">
                  <c:v>2.052</c:v>
                </c:pt>
                <c:pt idx="51155">
                  <c:v>1.8732</c:v>
                </c:pt>
                <c:pt idx="51156">
                  <c:v>1.9805000000000001</c:v>
                </c:pt>
                <c:pt idx="51157">
                  <c:v>2.0171000000000001</c:v>
                </c:pt>
                <c:pt idx="51158">
                  <c:v>1.897</c:v>
                </c:pt>
                <c:pt idx="51159">
                  <c:v>1.7667999999999999</c:v>
                </c:pt>
                <c:pt idx="51160">
                  <c:v>1.8820000000000001</c:v>
                </c:pt>
                <c:pt idx="51161">
                  <c:v>1.7696000000000003</c:v>
                </c:pt>
                <c:pt idx="51162">
                  <c:v>1.7864000000000002</c:v>
                </c:pt>
                <c:pt idx="51163">
                  <c:v>1.6678000000000002</c:v>
                </c:pt>
                <c:pt idx="51164">
                  <c:v>1.6824000000000003</c:v>
                </c:pt>
                <c:pt idx="51165">
                  <c:v>1.6059000000000001</c:v>
                </c:pt>
                <c:pt idx="51166">
                  <c:v>1.5210000000000001</c:v>
                </c:pt>
                <c:pt idx="51167">
                  <c:v>1.4394</c:v>
                </c:pt>
                <c:pt idx="51168">
                  <c:v>1.4422000000000001</c:v>
                </c:pt>
                <c:pt idx="51169">
                  <c:v>1.4247000000000001</c:v>
                </c:pt>
                <c:pt idx="51170">
                  <c:v>1.3443000000000001</c:v>
                </c:pt>
                <c:pt idx="51171">
                  <c:v>1.3153000000000001</c:v>
                </c:pt>
                <c:pt idx="51172">
                  <c:v>1.2857000000000001</c:v>
                </c:pt>
                <c:pt idx="51173">
                  <c:v>1.1925000000000001</c:v>
                </c:pt>
                <c:pt idx="51174">
                  <c:v>1.1282000000000001</c:v>
                </c:pt>
                <c:pt idx="51175">
                  <c:v>1.0978000000000001</c:v>
                </c:pt>
                <c:pt idx="51176">
                  <c:v>1.0471000000000001</c:v>
                </c:pt>
                <c:pt idx="51177">
                  <c:v>1.0935000000000001</c:v>
                </c:pt>
                <c:pt idx="51178">
                  <c:v>1.0726000000000002</c:v>
                </c:pt>
                <c:pt idx="51179">
                  <c:v>0.97470000000000001</c:v>
                </c:pt>
                <c:pt idx="51180">
                  <c:v>0.95079999999999998</c:v>
                </c:pt>
                <c:pt idx="51181">
                  <c:v>0.91359999999999997</c:v>
                </c:pt>
                <c:pt idx="51182">
                  <c:v>0.84930000000000005</c:v>
                </c:pt>
                <c:pt idx="51183">
                  <c:v>0.83150000000000002</c:v>
                </c:pt>
                <c:pt idx="51184">
                  <c:v>0.78420000000000001</c:v>
                </c:pt>
                <c:pt idx="51185">
                  <c:v>0.75570000000000004</c:v>
                </c:pt>
                <c:pt idx="51186">
                  <c:v>0.71900000000000008</c:v>
                </c:pt>
                <c:pt idx="51187">
                  <c:v>0.68520000000000003</c:v>
                </c:pt>
                <c:pt idx="51188">
                  <c:v>0.69920000000000004</c:v>
                </c:pt>
                <c:pt idx="51189">
                  <c:v>0.67060000000000008</c:v>
                </c:pt>
                <c:pt idx="51190">
                  <c:v>0.66239999999999999</c:v>
                </c:pt>
                <c:pt idx="51191">
                  <c:v>0.63970000000000005</c:v>
                </c:pt>
                <c:pt idx="51192">
                  <c:v>0.62870000000000004</c:v>
                </c:pt>
                <c:pt idx="51193">
                  <c:v>0.59230000000000005</c:v>
                </c:pt>
                <c:pt idx="51194">
                  <c:v>0.5756</c:v>
                </c:pt>
                <c:pt idx="51195">
                  <c:v>0.56520000000000004</c:v>
                </c:pt>
                <c:pt idx="51196">
                  <c:v>0.54280000000000006</c:v>
                </c:pt>
                <c:pt idx="51197">
                  <c:v>0.53720000000000001</c:v>
                </c:pt>
                <c:pt idx="51198">
                  <c:v>0.52949999999999997</c:v>
                </c:pt>
                <c:pt idx="51199">
                  <c:v>0.51470000000000005</c:v>
                </c:pt>
                <c:pt idx="51200">
                  <c:v>0.49740000000000006</c:v>
                </c:pt>
                <c:pt idx="51201">
                  <c:v>0.49100000000000005</c:v>
                </c:pt>
                <c:pt idx="51202">
                  <c:v>0.47199999999999998</c:v>
                </c:pt>
                <c:pt idx="51203">
                  <c:v>0.46460000000000001</c:v>
                </c:pt>
                <c:pt idx="51204">
                  <c:v>0.44160000000000005</c:v>
                </c:pt>
                <c:pt idx="51205">
                  <c:v>0.44230000000000003</c:v>
                </c:pt>
                <c:pt idx="51206">
                  <c:v>0.43190000000000001</c:v>
                </c:pt>
                <c:pt idx="51207">
                  <c:v>0.40310000000000001</c:v>
                </c:pt>
                <c:pt idx="51208">
                  <c:v>0.3957</c:v>
                </c:pt>
                <c:pt idx="51209">
                  <c:v>0.40140000000000003</c:v>
                </c:pt>
                <c:pt idx="51210">
                  <c:v>0.40500000000000003</c:v>
                </c:pt>
                <c:pt idx="51211">
                  <c:v>0.38060000000000005</c:v>
                </c:pt>
                <c:pt idx="51212">
                  <c:v>0.36970000000000003</c:v>
                </c:pt>
                <c:pt idx="51213">
                  <c:v>0.35060000000000002</c:v>
                </c:pt>
                <c:pt idx="51214">
                  <c:v>0.3513</c:v>
                </c:pt>
                <c:pt idx="51215">
                  <c:v>0.3548</c:v>
                </c:pt>
                <c:pt idx="51216">
                  <c:v>0.3513</c:v>
                </c:pt>
                <c:pt idx="51217">
                  <c:v>0.36060000000000003</c:v>
                </c:pt>
                <c:pt idx="51218">
                  <c:v>0.34510000000000002</c:v>
                </c:pt>
                <c:pt idx="51219">
                  <c:v>0.33690000000000003</c:v>
                </c:pt>
                <c:pt idx="51220">
                  <c:v>0.33310000000000001</c:v>
                </c:pt>
                <c:pt idx="51221">
                  <c:v>0.32800000000000001</c:v>
                </c:pt>
                <c:pt idx="51222">
                  <c:v>0.31220000000000003</c:v>
                </c:pt>
                <c:pt idx="51223">
                  <c:v>0.33310000000000001</c:v>
                </c:pt>
                <c:pt idx="51224">
                  <c:v>0.32170000000000004</c:v>
                </c:pt>
                <c:pt idx="51225">
                  <c:v>0.30880000000000002</c:v>
                </c:pt>
                <c:pt idx="51226">
                  <c:v>0.2949</c:v>
                </c:pt>
                <c:pt idx="51227">
                  <c:v>0.28999999999999998</c:v>
                </c:pt>
                <c:pt idx="51228">
                  <c:v>0.27160000000000001</c:v>
                </c:pt>
                <c:pt idx="51229">
                  <c:v>0.27010000000000001</c:v>
                </c:pt>
                <c:pt idx="51230">
                  <c:v>0.26419999999999999</c:v>
                </c:pt>
                <c:pt idx="51231">
                  <c:v>0.25930000000000003</c:v>
                </c:pt>
                <c:pt idx="51232">
                  <c:v>0.26130000000000003</c:v>
                </c:pt>
                <c:pt idx="51233">
                  <c:v>0.252</c:v>
                </c:pt>
                <c:pt idx="51234">
                  <c:v>0.24260000000000004</c:v>
                </c:pt>
                <c:pt idx="51235">
                  <c:v>0.23760000000000001</c:v>
                </c:pt>
                <c:pt idx="51236">
                  <c:v>0.24929999999999999</c:v>
                </c:pt>
                <c:pt idx="51237">
                  <c:v>0.25230000000000002</c:v>
                </c:pt>
                <c:pt idx="51238">
                  <c:v>0.24490000000000001</c:v>
                </c:pt>
                <c:pt idx="51239">
                  <c:v>0.24970000000000001</c:v>
                </c:pt>
                <c:pt idx="51240">
                  <c:v>0.22950000000000001</c:v>
                </c:pt>
                <c:pt idx="51241">
                  <c:v>0.23220000000000002</c:v>
                </c:pt>
                <c:pt idx="51242">
                  <c:v>0.2291</c:v>
                </c:pt>
                <c:pt idx="51243">
                  <c:v>0.23140000000000002</c:v>
                </c:pt>
                <c:pt idx="51244">
                  <c:v>0.23830000000000001</c:v>
                </c:pt>
                <c:pt idx="51245">
                  <c:v>0.24150000000000002</c:v>
                </c:pt>
                <c:pt idx="51246">
                  <c:v>0.22660000000000002</c:v>
                </c:pt>
                <c:pt idx="51247">
                  <c:v>0.22040000000000004</c:v>
                </c:pt>
                <c:pt idx="51248">
                  <c:v>0.22450000000000003</c:v>
                </c:pt>
                <c:pt idx="51249">
                  <c:v>0.20630000000000004</c:v>
                </c:pt>
                <c:pt idx="51250">
                  <c:v>0.21099999999999999</c:v>
                </c:pt>
                <c:pt idx="51251">
                  <c:v>0.20040000000000002</c:v>
                </c:pt>
                <c:pt idx="51252">
                  <c:v>0.19490000000000002</c:v>
                </c:pt>
                <c:pt idx="51253">
                  <c:v>0.1928</c:v>
                </c:pt>
                <c:pt idx="51254">
                  <c:v>0.19520000000000001</c:v>
                </c:pt>
                <c:pt idx="51255">
                  <c:v>0.19500000000000001</c:v>
                </c:pt>
                <c:pt idx="51256">
                  <c:v>0.1807</c:v>
                </c:pt>
                <c:pt idx="51257">
                  <c:v>0.17430000000000001</c:v>
                </c:pt>
                <c:pt idx="51258">
                  <c:v>0.17710000000000001</c:v>
                </c:pt>
                <c:pt idx="51259">
                  <c:v>0.18290000000000001</c:v>
                </c:pt>
                <c:pt idx="51260">
                  <c:v>0.18230000000000002</c:v>
                </c:pt>
                <c:pt idx="51261">
                  <c:v>0.17350000000000002</c:v>
                </c:pt>
                <c:pt idx="51262">
                  <c:v>0.17250000000000001</c:v>
                </c:pt>
                <c:pt idx="51263">
                  <c:v>0.17200000000000001</c:v>
                </c:pt>
                <c:pt idx="51264">
                  <c:v>0.16980000000000001</c:v>
                </c:pt>
                <c:pt idx="51265">
                  <c:v>0.16910000000000003</c:v>
                </c:pt>
                <c:pt idx="51266">
                  <c:v>0.16670000000000001</c:v>
                </c:pt>
                <c:pt idx="51267">
                  <c:v>0.15700000000000003</c:v>
                </c:pt>
                <c:pt idx="51268">
                  <c:v>0.15629999999999999</c:v>
                </c:pt>
                <c:pt idx="51269">
                  <c:v>0.15580000000000002</c:v>
                </c:pt>
                <c:pt idx="51270">
                  <c:v>0.14730000000000001</c:v>
                </c:pt>
                <c:pt idx="51271">
                  <c:v>0.1386</c:v>
                </c:pt>
                <c:pt idx="51272">
                  <c:v>0.13819999999999999</c:v>
                </c:pt>
                <c:pt idx="51273">
                  <c:v>0.13919999999999999</c:v>
                </c:pt>
                <c:pt idx="51274">
                  <c:v>0.13730000000000001</c:v>
                </c:pt>
                <c:pt idx="51275">
                  <c:v>0.1338</c:v>
                </c:pt>
                <c:pt idx="51276">
                  <c:v>0.1331</c:v>
                </c:pt>
                <c:pt idx="51277">
                  <c:v>0.12989999999999999</c:v>
                </c:pt>
                <c:pt idx="51278">
                  <c:v>0.1263</c:v>
                </c:pt>
                <c:pt idx="51279">
                  <c:v>0.1273</c:v>
                </c:pt>
                <c:pt idx="51280">
                  <c:v>0.1208</c:v>
                </c:pt>
                <c:pt idx="51281">
                  <c:v>0.12190000000000001</c:v>
                </c:pt>
                <c:pt idx="51282">
                  <c:v>0.12</c:v>
                </c:pt>
                <c:pt idx="51283">
                  <c:v>0.11940000000000001</c:v>
                </c:pt>
                <c:pt idx="51284">
                  <c:v>0.1164</c:v>
                </c:pt>
                <c:pt idx="51285">
                  <c:v>0.11599999999999999</c:v>
                </c:pt>
                <c:pt idx="51286">
                  <c:v>0.11410000000000001</c:v>
                </c:pt>
                <c:pt idx="51287">
                  <c:v>0.11399999999999999</c:v>
                </c:pt>
                <c:pt idx="51288">
                  <c:v>0.1134</c:v>
                </c:pt>
                <c:pt idx="51289">
                  <c:v>0.11000000000000001</c:v>
                </c:pt>
                <c:pt idx="51290">
                  <c:v>0.11000000000000001</c:v>
                </c:pt>
                <c:pt idx="51291">
                  <c:v>0.10660000000000001</c:v>
                </c:pt>
                <c:pt idx="51292">
                  <c:v>0.10340000000000001</c:v>
                </c:pt>
                <c:pt idx="51293">
                  <c:v>9.98E-2</c:v>
                </c:pt>
                <c:pt idx="51294">
                  <c:v>9.8000000000000004E-2</c:v>
                </c:pt>
                <c:pt idx="51295">
                  <c:v>9.7700000000000009E-2</c:v>
                </c:pt>
                <c:pt idx="51296">
                  <c:v>9.5700000000000007E-2</c:v>
                </c:pt>
                <c:pt idx="51297">
                  <c:v>9.2500000000000013E-2</c:v>
                </c:pt>
                <c:pt idx="51298">
                  <c:v>9.1000000000000011E-2</c:v>
                </c:pt>
                <c:pt idx="51299">
                  <c:v>8.7600000000000011E-2</c:v>
                </c:pt>
                <c:pt idx="51300">
                  <c:v>8.5900000000000004E-2</c:v>
                </c:pt>
                <c:pt idx="51301">
                  <c:v>8.5900000000000004E-2</c:v>
                </c:pt>
                <c:pt idx="51302">
                  <c:v>8.5699999999999998E-2</c:v>
                </c:pt>
                <c:pt idx="51303">
                  <c:v>8.4199999999999997E-2</c:v>
                </c:pt>
                <c:pt idx="51304">
                  <c:v>8.2699999999999996E-2</c:v>
                </c:pt>
                <c:pt idx="51305">
                  <c:v>8.2100000000000006E-2</c:v>
                </c:pt>
                <c:pt idx="51306">
                  <c:v>8.0600000000000005E-2</c:v>
                </c:pt>
                <c:pt idx="51307">
                  <c:v>8.0400000000000013E-2</c:v>
                </c:pt>
                <c:pt idx="51308">
                  <c:v>8.0200000000000007E-2</c:v>
                </c:pt>
                <c:pt idx="51309">
                  <c:v>7.7200000000000005E-2</c:v>
                </c:pt>
                <c:pt idx="51310">
                  <c:v>7.5500000000000012E-2</c:v>
                </c:pt>
                <c:pt idx="51311">
                  <c:v>7.3900000000000007E-2</c:v>
                </c:pt>
                <c:pt idx="51312">
                  <c:v>7.2300000000000003E-2</c:v>
                </c:pt>
                <c:pt idx="51313">
                  <c:v>7.0699999999999999E-2</c:v>
                </c:pt>
                <c:pt idx="51314">
                  <c:v>7.0499999999999993E-2</c:v>
                </c:pt>
                <c:pt idx="51315">
                  <c:v>6.7500000000000004E-2</c:v>
                </c:pt>
                <c:pt idx="51316">
                  <c:v>6.720000000000001E-2</c:v>
                </c:pt>
                <c:pt idx="51317">
                  <c:v>6.3E-2</c:v>
                </c:pt>
                <c:pt idx="51318">
                  <c:v>0.06</c:v>
                </c:pt>
                <c:pt idx="51319">
                  <c:v>5.9900000000000002E-2</c:v>
                </c:pt>
                <c:pt idx="51320">
                  <c:v>6.2700000000000006E-2</c:v>
                </c:pt>
                <c:pt idx="51321">
                  <c:v>6.1200000000000004E-2</c:v>
                </c:pt>
                <c:pt idx="51322">
                  <c:v>6.25E-2</c:v>
                </c:pt>
                <c:pt idx="51323">
                  <c:v>6.0900000000000003E-2</c:v>
                </c:pt>
                <c:pt idx="51324">
                  <c:v>5.9299999999999999E-2</c:v>
                </c:pt>
                <c:pt idx="51325">
                  <c:v>5.7799999999999997E-2</c:v>
                </c:pt>
                <c:pt idx="51326">
                  <c:v>5.6299999999999996E-2</c:v>
                </c:pt>
                <c:pt idx="51327">
                  <c:v>5.4800000000000008E-2</c:v>
                </c:pt>
                <c:pt idx="51328">
                  <c:v>5.460000000000001E-2</c:v>
                </c:pt>
                <c:pt idx="51329">
                  <c:v>5.4500000000000007E-2</c:v>
                </c:pt>
                <c:pt idx="51330">
                  <c:v>5.3000000000000005E-2</c:v>
                </c:pt>
                <c:pt idx="51331">
                  <c:v>5.0100000000000006E-2</c:v>
                </c:pt>
                <c:pt idx="51332">
                  <c:v>4.8800000000000003E-2</c:v>
                </c:pt>
                <c:pt idx="51333">
                  <c:v>4.87E-2</c:v>
                </c:pt>
                <c:pt idx="51334">
                  <c:v>4.87E-2</c:v>
                </c:pt>
                <c:pt idx="51335">
                  <c:v>4.7199999999999999E-2</c:v>
                </c:pt>
                <c:pt idx="51336">
                  <c:v>4.8399999999999999E-2</c:v>
                </c:pt>
                <c:pt idx="51337">
                  <c:v>4.9600000000000005E-2</c:v>
                </c:pt>
                <c:pt idx="51338">
                  <c:v>4.7E-2</c:v>
                </c:pt>
                <c:pt idx="51339">
                  <c:v>4.5400000000000003E-2</c:v>
                </c:pt>
                <c:pt idx="51340">
                  <c:v>4.5400000000000003E-2</c:v>
                </c:pt>
                <c:pt idx="51341">
                  <c:v>4.41E-2</c:v>
                </c:pt>
                <c:pt idx="51342">
                  <c:v>4.41E-2</c:v>
                </c:pt>
                <c:pt idx="51343">
                  <c:v>4.5400000000000003E-2</c:v>
                </c:pt>
                <c:pt idx="51344">
                  <c:v>4.2800000000000005E-2</c:v>
                </c:pt>
                <c:pt idx="51345">
                  <c:v>4.2700000000000002E-2</c:v>
                </c:pt>
                <c:pt idx="51346">
                  <c:v>4.4000000000000004E-2</c:v>
                </c:pt>
                <c:pt idx="51347">
                  <c:v>4.41E-2</c:v>
                </c:pt>
                <c:pt idx="51348">
                  <c:v>4.41E-2</c:v>
                </c:pt>
                <c:pt idx="51349">
                  <c:v>4.2900000000000001E-2</c:v>
                </c:pt>
                <c:pt idx="51350">
                  <c:v>4.4300000000000006E-2</c:v>
                </c:pt>
                <c:pt idx="51351">
                  <c:v>4.4400000000000002E-2</c:v>
                </c:pt>
                <c:pt idx="51352">
                  <c:v>4.4500000000000005E-2</c:v>
                </c:pt>
                <c:pt idx="51353">
                  <c:v>4.7199999999999999E-2</c:v>
                </c:pt>
                <c:pt idx="51354">
                  <c:v>4.6000000000000006E-2</c:v>
                </c:pt>
                <c:pt idx="51355">
                  <c:v>4.6200000000000005E-2</c:v>
                </c:pt>
                <c:pt idx="51356">
                  <c:v>4.7600000000000003E-2</c:v>
                </c:pt>
                <c:pt idx="51357">
                  <c:v>4.7800000000000002E-2</c:v>
                </c:pt>
                <c:pt idx="51358">
                  <c:v>4.9399999999999999E-2</c:v>
                </c:pt>
                <c:pt idx="51359">
                  <c:v>5.0900000000000001E-2</c:v>
                </c:pt>
                <c:pt idx="51360">
                  <c:v>4.9800000000000004E-2</c:v>
                </c:pt>
                <c:pt idx="51361">
                  <c:v>5.1500000000000004E-2</c:v>
                </c:pt>
                <c:pt idx="51362">
                  <c:v>5.3000000000000005E-2</c:v>
                </c:pt>
                <c:pt idx="51363">
                  <c:v>5.3300000000000007E-2</c:v>
                </c:pt>
                <c:pt idx="51364">
                  <c:v>5.3700000000000005E-2</c:v>
                </c:pt>
                <c:pt idx="51365">
                  <c:v>5.4100000000000009E-2</c:v>
                </c:pt>
                <c:pt idx="51366">
                  <c:v>5.5900000000000005E-2</c:v>
                </c:pt>
                <c:pt idx="51367">
                  <c:v>5.9400000000000001E-2</c:v>
                </c:pt>
                <c:pt idx="51368">
                  <c:v>6.1200000000000004E-2</c:v>
                </c:pt>
                <c:pt idx="51369">
                  <c:v>6.4500000000000002E-2</c:v>
                </c:pt>
                <c:pt idx="51370">
                  <c:v>6.5100000000000005E-2</c:v>
                </c:pt>
                <c:pt idx="51371">
                  <c:v>6.5600000000000006E-2</c:v>
                </c:pt>
                <c:pt idx="51372">
                  <c:v>7.0599999999999996E-2</c:v>
                </c:pt>
                <c:pt idx="51373">
                  <c:v>7.4499999999999997E-2</c:v>
                </c:pt>
                <c:pt idx="51374">
                  <c:v>7.8100000000000003E-2</c:v>
                </c:pt>
                <c:pt idx="51375">
                  <c:v>8.2100000000000006E-2</c:v>
                </c:pt>
                <c:pt idx="51376">
                  <c:v>8.5900000000000004E-2</c:v>
                </c:pt>
                <c:pt idx="51377">
                  <c:v>9.1500000000000012E-2</c:v>
                </c:pt>
                <c:pt idx="51378">
                  <c:v>9.5700000000000007E-2</c:v>
                </c:pt>
                <c:pt idx="51379">
                  <c:v>0.1014</c:v>
                </c:pt>
                <c:pt idx="51380">
                  <c:v>0.10249999999999999</c:v>
                </c:pt>
                <c:pt idx="51381">
                  <c:v>0.1071</c:v>
                </c:pt>
                <c:pt idx="51382">
                  <c:v>0.11020000000000002</c:v>
                </c:pt>
                <c:pt idx="51383">
                  <c:v>0.1169</c:v>
                </c:pt>
                <c:pt idx="51384">
                  <c:v>0.12540000000000001</c:v>
                </c:pt>
                <c:pt idx="51385">
                  <c:v>0.13289999999999999</c:v>
                </c:pt>
                <c:pt idx="51386">
                  <c:v>0.14050000000000001</c:v>
                </c:pt>
                <c:pt idx="51387">
                  <c:v>0.1464</c:v>
                </c:pt>
                <c:pt idx="51388">
                  <c:v>0.15080000000000002</c:v>
                </c:pt>
                <c:pt idx="51389">
                  <c:v>0.17080000000000001</c:v>
                </c:pt>
                <c:pt idx="51390">
                  <c:v>0.19510000000000002</c:v>
                </c:pt>
                <c:pt idx="51391">
                  <c:v>0.22309999999999999</c:v>
                </c:pt>
                <c:pt idx="51392">
                  <c:v>0.25009999999999999</c:v>
                </c:pt>
                <c:pt idx="51393">
                  <c:v>0.26190000000000002</c:v>
                </c:pt>
                <c:pt idx="51394">
                  <c:v>0.27829999999999999</c:v>
                </c:pt>
                <c:pt idx="51395">
                  <c:v>0.3044</c:v>
                </c:pt>
                <c:pt idx="51396">
                  <c:v>0.32000000000000006</c:v>
                </c:pt>
                <c:pt idx="51397">
                  <c:v>0.35150000000000003</c:v>
                </c:pt>
                <c:pt idx="51398">
                  <c:v>0.37480000000000002</c:v>
                </c:pt>
                <c:pt idx="51399">
                  <c:v>0.38190000000000002</c:v>
                </c:pt>
                <c:pt idx="51400">
                  <c:v>0.39380000000000004</c:v>
                </c:pt>
                <c:pt idx="51401">
                  <c:v>0.42649999999999999</c:v>
                </c:pt>
                <c:pt idx="51402">
                  <c:v>0.4592</c:v>
                </c:pt>
                <c:pt idx="51403">
                  <c:v>0.51070000000000004</c:v>
                </c:pt>
                <c:pt idx="51404">
                  <c:v>0.55940000000000001</c:v>
                </c:pt>
                <c:pt idx="51405">
                  <c:v>0.55720000000000003</c:v>
                </c:pt>
                <c:pt idx="51406">
                  <c:v>0.5726</c:v>
                </c:pt>
                <c:pt idx="51407">
                  <c:v>0.61160000000000003</c:v>
                </c:pt>
                <c:pt idx="51408">
                  <c:v>0.61719999999999997</c:v>
                </c:pt>
                <c:pt idx="51409">
                  <c:v>0.66280000000000006</c:v>
                </c:pt>
                <c:pt idx="51410">
                  <c:v>0.79150000000000009</c:v>
                </c:pt>
                <c:pt idx="51411">
                  <c:v>0.85830000000000006</c:v>
                </c:pt>
                <c:pt idx="51412">
                  <c:v>0.95909999999999995</c:v>
                </c:pt>
                <c:pt idx="51413">
                  <c:v>0.99849999999999994</c:v>
                </c:pt>
                <c:pt idx="51414">
                  <c:v>1.0908</c:v>
                </c:pt>
                <c:pt idx="51415">
                  <c:v>1.1497999999999999</c:v>
                </c:pt>
                <c:pt idx="51416">
                  <c:v>1.2721</c:v>
                </c:pt>
                <c:pt idx="51417">
                  <c:v>1.3446</c:v>
                </c:pt>
                <c:pt idx="51418">
                  <c:v>1.4364000000000001</c:v>
                </c:pt>
                <c:pt idx="51419">
                  <c:v>1.5055000000000001</c:v>
                </c:pt>
                <c:pt idx="51420">
                  <c:v>1.5710000000000002</c:v>
                </c:pt>
                <c:pt idx="51421">
                  <c:v>1.6765000000000001</c:v>
                </c:pt>
                <c:pt idx="51422">
                  <c:v>1.9806000000000001</c:v>
                </c:pt>
                <c:pt idx="51423">
                  <c:v>1.9361000000000002</c:v>
                </c:pt>
                <c:pt idx="51424">
                  <c:v>2.2237</c:v>
                </c:pt>
                <c:pt idx="51425">
                  <c:v>2.0373000000000001</c:v>
                </c:pt>
                <c:pt idx="51426">
                  <c:v>2.1116000000000001</c:v>
                </c:pt>
                <c:pt idx="51427">
                  <c:v>2.3228000000000004</c:v>
                </c:pt>
                <c:pt idx="51428">
                  <c:v>2.2502</c:v>
                </c:pt>
                <c:pt idx="51429">
                  <c:v>2.3292000000000002</c:v>
                </c:pt>
                <c:pt idx="51430">
                  <c:v>2.4797000000000002</c:v>
                </c:pt>
                <c:pt idx="51431">
                  <c:v>2.5365000000000002</c:v>
                </c:pt>
                <c:pt idx="51432">
                  <c:v>2.5899000000000001</c:v>
                </c:pt>
                <c:pt idx="51433">
                  <c:v>2.5767000000000002</c:v>
                </c:pt>
                <c:pt idx="51434">
                  <c:v>2.5236000000000001</c:v>
                </c:pt>
                <c:pt idx="51435">
                  <c:v>2.6341999999999999</c:v>
                </c:pt>
                <c:pt idx="51436">
                  <c:v>2.6469000000000005</c:v>
                </c:pt>
                <c:pt idx="51437">
                  <c:v>2.7339000000000002</c:v>
                </c:pt>
                <c:pt idx="51438">
                  <c:v>2.5873000000000004</c:v>
                </c:pt>
                <c:pt idx="51439">
                  <c:v>2.5028000000000001</c:v>
                </c:pt>
                <c:pt idx="51440">
                  <c:v>2.3495000000000004</c:v>
                </c:pt>
                <c:pt idx="51441">
                  <c:v>2.427</c:v>
                </c:pt>
                <c:pt idx="51442">
                  <c:v>2.3408000000000002</c:v>
                </c:pt>
                <c:pt idx="51443">
                  <c:v>2.1669</c:v>
                </c:pt>
                <c:pt idx="51444">
                  <c:v>2.0559000000000003</c:v>
                </c:pt>
                <c:pt idx="51445">
                  <c:v>2.0432999999999999</c:v>
                </c:pt>
                <c:pt idx="51446">
                  <c:v>2.0185</c:v>
                </c:pt>
                <c:pt idx="51447">
                  <c:v>1.8838000000000001</c:v>
                </c:pt>
                <c:pt idx="51448">
                  <c:v>1.7007000000000003</c:v>
                </c:pt>
                <c:pt idx="51449">
                  <c:v>1.6728000000000003</c:v>
                </c:pt>
                <c:pt idx="51450">
                  <c:v>1.6367000000000003</c:v>
                </c:pt>
                <c:pt idx="51451">
                  <c:v>1.7405000000000002</c:v>
                </c:pt>
                <c:pt idx="51452">
                  <c:v>1.6328</c:v>
                </c:pt>
                <c:pt idx="51453">
                  <c:v>1.5615000000000001</c:v>
                </c:pt>
                <c:pt idx="51454">
                  <c:v>1.4593</c:v>
                </c:pt>
                <c:pt idx="51455">
                  <c:v>1.4273</c:v>
                </c:pt>
                <c:pt idx="51456">
                  <c:v>1.3878000000000001</c:v>
                </c:pt>
                <c:pt idx="51457">
                  <c:v>1.4173</c:v>
                </c:pt>
                <c:pt idx="51458">
                  <c:v>1.4157999999999999</c:v>
                </c:pt>
                <c:pt idx="51459">
                  <c:v>1.3780000000000001</c:v>
                </c:pt>
                <c:pt idx="51460">
                  <c:v>1.2909000000000002</c:v>
                </c:pt>
                <c:pt idx="51461">
                  <c:v>1.2986000000000002</c:v>
                </c:pt>
                <c:pt idx="51462">
                  <c:v>1.2066000000000001</c:v>
                </c:pt>
                <c:pt idx="51463">
                  <c:v>1.2267000000000001</c:v>
                </c:pt>
                <c:pt idx="51464">
                  <c:v>1.2383</c:v>
                </c:pt>
                <c:pt idx="51465">
                  <c:v>1.1864000000000001</c:v>
                </c:pt>
                <c:pt idx="51466">
                  <c:v>1.1823000000000001</c:v>
                </c:pt>
                <c:pt idx="51467">
                  <c:v>1.1557000000000002</c:v>
                </c:pt>
                <c:pt idx="51468">
                  <c:v>1.1867000000000001</c:v>
                </c:pt>
                <c:pt idx="51469">
                  <c:v>1.1502000000000001</c:v>
                </c:pt>
                <c:pt idx="51470">
                  <c:v>1.0986</c:v>
                </c:pt>
                <c:pt idx="51471">
                  <c:v>0.98770000000000013</c:v>
                </c:pt>
                <c:pt idx="51472">
                  <c:v>0.91720000000000013</c:v>
                </c:pt>
                <c:pt idx="51473">
                  <c:v>0.87790000000000001</c:v>
                </c:pt>
                <c:pt idx="51474">
                  <c:v>0.8629</c:v>
                </c:pt>
                <c:pt idx="51475">
                  <c:v>0.85009999999999997</c:v>
                </c:pt>
                <c:pt idx="51476">
                  <c:v>0.85280000000000011</c:v>
                </c:pt>
                <c:pt idx="51477">
                  <c:v>0.81</c:v>
                </c:pt>
                <c:pt idx="51478">
                  <c:v>0.79280000000000006</c:v>
                </c:pt>
                <c:pt idx="51479">
                  <c:v>0.7461000000000001</c:v>
                </c:pt>
                <c:pt idx="51480">
                  <c:v>0.71420000000000006</c:v>
                </c:pt>
                <c:pt idx="51481">
                  <c:v>0.70430000000000004</c:v>
                </c:pt>
                <c:pt idx="51482">
                  <c:v>0.70430000000000004</c:v>
                </c:pt>
                <c:pt idx="51483">
                  <c:v>0.6543000000000001</c:v>
                </c:pt>
                <c:pt idx="51484">
                  <c:v>0.64370000000000005</c:v>
                </c:pt>
                <c:pt idx="51485">
                  <c:v>0.62390000000000001</c:v>
                </c:pt>
                <c:pt idx="51486">
                  <c:v>0.61250000000000004</c:v>
                </c:pt>
                <c:pt idx="51487">
                  <c:v>0.61070000000000002</c:v>
                </c:pt>
                <c:pt idx="51488">
                  <c:v>0.59009999999999996</c:v>
                </c:pt>
                <c:pt idx="51489">
                  <c:v>0.57020000000000004</c:v>
                </c:pt>
                <c:pt idx="51490">
                  <c:v>0.5514</c:v>
                </c:pt>
                <c:pt idx="51491">
                  <c:v>0.53500000000000003</c:v>
                </c:pt>
                <c:pt idx="51492">
                  <c:v>0.53910000000000002</c:v>
                </c:pt>
                <c:pt idx="51493">
                  <c:v>0.50880000000000003</c:v>
                </c:pt>
                <c:pt idx="51494">
                  <c:v>0.50719999999999998</c:v>
                </c:pt>
                <c:pt idx="51495">
                  <c:v>0.49170000000000003</c:v>
                </c:pt>
                <c:pt idx="51496">
                  <c:v>0.48600000000000004</c:v>
                </c:pt>
                <c:pt idx="51497">
                  <c:v>0.48110000000000003</c:v>
                </c:pt>
                <c:pt idx="51498">
                  <c:v>0.47489999999999999</c:v>
                </c:pt>
                <c:pt idx="51499">
                  <c:v>0.46849999999999997</c:v>
                </c:pt>
                <c:pt idx="51500">
                  <c:v>0.45780000000000004</c:v>
                </c:pt>
                <c:pt idx="51501">
                  <c:v>0.45460000000000006</c:v>
                </c:pt>
                <c:pt idx="51502">
                  <c:v>0.45700000000000007</c:v>
                </c:pt>
                <c:pt idx="51503">
                  <c:v>0.44169999999999998</c:v>
                </c:pt>
                <c:pt idx="51504">
                  <c:v>0.41890000000000005</c:v>
                </c:pt>
                <c:pt idx="51505">
                  <c:v>0.43030000000000002</c:v>
                </c:pt>
                <c:pt idx="51506">
                  <c:v>0.43150000000000005</c:v>
                </c:pt>
                <c:pt idx="51507">
                  <c:v>0.42870000000000003</c:v>
                </c:pt>
                <c:pt idx="51508">
                  <c:v>0.41609999999999997</c:v>
                </c:pt>
                <c:pt idx="51509">
                  <c:v>0.41120000000000001</c:v>
                </c:pt>
                <c:pt idx="51510">
                  <c:v>0.39620000000000005</c:v>
                </c:pt>
                <c:pt idx="51511">
                  <c:v>0.39810000000000001</c:v>
                </c:pt>
                <c:pt idx="51512">
                  <c:v>0.38519999999999999</c:v>
                </c:pt>
                <c:pt idx="51513">
                  <c:v>0.38050000000000006</c:v>
                </c:pt>
                <c:pt idx="51514">
                  <c:v>0.38840000000000002</c:v>
                </c:pt>
                <c:pt idx="51515">
                  <c:v>0.37170000000000003</c:v>
                </c:pt>
                <c:pt idx="51516">
                  <c:v>0.35350000000000004</c:v>
                </c:pt>
                <c:pt idx="51517">
                  <c:v>0.35610000000000003</c:v>
                </c:pt>
                <c:pt idx="51518">
                  <c:v>0.35210000000000002</c:v>
                </c:pt>
                <c:pt idx="51519">
                  <c:v>0.34840000000000004</c:v>
                </c:pt>
                <c:pt idx="51520">
                  <c:v>0.35289999999999999</c:v>
                </c:pt>
                <c:pt idx="51521">
                  <c:v>0.34140000000000004</c:v>
                </c:pt>
                <c:pt idx="51522">
                  <c:v>0.3453</c:v>
                </c:pt>
                <c:pt idx="51523">
                  <c:v>0.33090000000000003</c:v>
                </c:pt>
                <c:pt idx="51524">
                  <c:v>0.32610000000000006</c:v>
                </c:pt>
                <c:pt idx="51525">
                  <c:v>0.32679999999999998</c:v>
                </c:pt>
                <c:pt idx="51526">
                  <c:v>0.32280000000000003</c:v>
                </c:pt>
                <c:pt idx="51527">
                  <c:v>0.31570000000000004</c:v>
                </c:pt>
                <c:pt idx="51528">
                  <c:v>0.3251</c:v>
                </c:pt>
                <c:pt idx="51529">
                  <c:v>0.3105</c:v>
                </c:pt>
                <c:pt idx="51530">
                  <c:v>0.30740000000000001</c:v>
                </c:pt>
                <c:pt idx="51531">
                  <c:v>0.29340000000000005</c:v>
                </c:pt>
                <c:pt idx="51532">
                  <c:v>0.28670000000000001</c:v>
                </c:pt>
                <c:pt idx="51533">
                  <c:v>0.28620000000000001</c:v>
                </c:pt>
                <c:pt idx="51534">
                  <c:v>0.27950000000000003</c:v>
                </c:pt>
                <c:pt idx="51535">
                  <c:v>0.26730000000000004</c:v>
                </c:pt>
                <c:pt idx="51536">
                  <c:v>0.25720000000000004</c:v>
                </c:pt>
                <c:pt idx="51537">
                  <c:v>0.25569999999999998</c:v>
                </c:pt>
                <c:pt idx="51538">
                  <c:v>0.26589999999999997</c:v>
                </c:pt>
                <c:pt idx="51539">
                  <c:v>0.2737</c:v>
                </c:pt>
                <c:pt idx="51540">
                  <c:v>0.26389999999999997</c:v>
                </c:pt>
                <c:pt idx="51541">
                  <c:v>0.25750000000000001</c:v>
                </c:pt>
                <c:pt idx="51542">
                  <c:v>0.26720000000000005</c:v>
                </c:pt>
                <c:pt idx="51543">
                  <c:v>0.26880000000000004</c:v>
                </c:pt>
                <c:pt idx="51544">
                  <c:v>0.24620000000000003</c:v>
                </c:pt>
                <c:pt idx="51545">
                  <c:v>0.2412</c:v>
                </c:pt>
                <c:pt idx="51546">
                  <c:v>0.23870000000000002</c:v>
                </c:pt>
                <c:pt idx="51547">
                  <c:v>0.22860000000000003</c:v>
                </c:pt>
                <c:pt idx="51548">
                  <c:v>0.23750000000000002</c:v>
                </c:pt>
                <c:pt idx="51549">
                  <c:v>0.2235</c:v>
                </c:pt>
                <c:pt idx="51550">
                  <c:v>0.23070000000000002</c:v>
                </c:pt>
                <c:pt idx="51551">
                  <c:v>0.2384</c:v>
                </c:pt>
                <c:pt idx="51552">
                  <c:v>0.22950000000000001</c:v>
                </c:pt>
                <c:pt idx="51553">
                  <c:v>0.22820000000000001</c:v>
                </c:pt>
                <c:pt idx="51554">
                  <c:v>0.22750000000000001</c:v>
                </c:pt>
                <c:pt idx="51555">
                  <c:v>0.21490000000000001</c:v>
                </c:pt>
                <c:pt idx="51556">
                  <c:v>0.21210000000000001</c:v>
                </c:pt>
                <c:pt idx="51557">
                  <c:v>0.2034</c:v>
                </c:pt>
                <c:pt idx="51558">
                  <c:v>0.19070000000000001</c:v>
                </c:pt>
                <c:pt idx="51559">
                  <c:v>0.19120000000000001</c:v>
                </c:pt>
                <c:pt idx="51560">
                  <c:v>0.20680000000000001</c:v>
                </c:pt>
                <c:pt idx="51561">
                  <c:v>0.19210000000000002</c:v>
                </c:pt>
                <c:pt idx="51562">
                  <c:v>0.1908</c:v>
                </c:pt>
                <c:pt idx="51563">
                  <c:v>0.1966</c:v>
                </c:pt>
                <c:pt idx="51564">
                  <c:v>0.18640000000000001</c:v>
                </c:pt>
                <c:pt idx="51565">
                  <c:v>0.18540000000000001</c:v>
                </c:pt>
                <c:pt idx="51566">
                  <c:v>0.1736</c:v>
                </c:pt>
                <c:pt idx="51567">
                  <c:v>0.17630000000000001</c:v>
                </c:pt>
                <c:pt idx="51568">
                  <c:v>0.17580000000000001</c:v>
                </c:pt>
                <c:pt idx="51569">
                  <c:v>0.17460000000000001</c:v>
                </c:pt>
                <c:pt idx="51570">
                  <c:v>0.1714</c:v>
                </c:pt>
                <c:pt idx="51571">
                  <c:v>0.17200000000000001</c:v>
                </c:pt>
                <c:pt idx="51572">
                  <c:v>0.16820000000000002</c:v>
                </c:pt>
                <c:pt idx="51573">
                  <c:v>0.16500000000000001</c:v>
                </c:pt>
                <c:pt idx="51574">
                  <c:v>0.16400000000000001</c:v>
                </c:pt>
                <c:pt idx="51575">
                  <c:v>0.16040000000000001</c:v>
                </c:pt>
                <c:pt idx="51576">
                  <c:v>0.15529999999999999</c:v>
                </c:pt>
                <c:pt idx="51577">
                  <c:v>0.15010000000000001</c:v>
                </c:pt>
                <c:pt idx="51578">
                  <c:v>0.1464</c:v>
                </c:pt>
                <c:pt idx="51579">
                  <c:v>0.1444</c:v>
                </c:pt>
                <c:pt idx="51580">
                  <c:v>0.14080000000000001</c:v>
                </c:pt>
                <c:pt idx="51581">
                  <c:v>0.14299999999999999</c:v>
                </c:pt>
                <c:pt idx="51582">
                  <c:v>0.14080000000000001</c:v>
                </c:pt>
                <c:pt idx="51583">
                  <c:v>0.13750000000000001</c:v>
                </c:pt>
                <c:pt idx="51584">
                  <c:v>0.1323</c:v>
                </c:pt>
                <c:pt idx="51585">
                  <c:v>0.1275</c:v>
                </c:pt>
                <c:pt idx="51586">
                  <c:v>0.1242</c:v>
                </c:pt>
                <c:pt idx="51587">
                  <c:v>0.12370000000000002</c:v>
                </c:pt>
                <c:pt idx="51588">
                  <c:v>0.12190000000000001</c:v>
                </c:pt>
                <c:pt idx="51589">
                  <c:v>0.12310000000000001</c:v>
                </c:pt>
                <c:pt idx="51590">
                  <c:v>0.1198</c:v>
                </c:pt>
                <c:pt idx="51591">
                  <c:v>0.1179</c:v>
                </c:pt>
                <c:pt idx="51592">
                  <c:v>0.11810000000000001</c:v>
                </c:pt>
                <c:pt idx="51593">
                  <c:v>0.1144</c:v>
                </c:pt>
                <c:pt idx="51594">
                  <c:v>0.11120000000000002</c:v>
                </c:pt>
                <c:pt idx="51595">
                  <c:v>0.11100000000000002</c:v>
                </c:pt>
                <c:pt idx="51596">
                  <c:v>0.11230000000000001</c:v>
                </c:pt>
                <c:pt idx="51597">
                  <c:v>0.10900000000000001</c:v>
                </c:pt>
                <c:pt idx="51598">
                  <c:v>0.1041</c:v>
                </c:pt>
                <c:pt idx="51599">
                  <c:v>0.1041</c:v>
                </c:pt>
                <c:pt idx="51600">
                  <c:v>0.10220000000000001</c:v>
                </c:pt>
                <c:pt idx="51601">
                  <c:v>0.1004</c:v>
                </c:pt>
                <c:pt idx="51602">
                  <c:v>9.9100000000000008E-2</c:v>
                </c:pt>
                <c:pt idx="51603">
                  <c:v>9.7299999999999998E-2</c:v>
                </c:pt>
                <c:pt idx="51604">
                  <c:v>9.5799999999999996E-2</c:v>
                </c:pt>
                <c:pt idx="51605">
                  <c:v>9.4E-2</c:v>
                </c:pt>
                <c:pt idx="51606">
                  <c:v>9.2300000000000007E-2</c:v>
                </c:pt>
                <c:pt idx="51607">
                  <c:v>9.2000000000000012E-2</c:v>
                </c:pt>
                <c:pt idx="51608">
                  <c:v>9.1800000000000007E-2</c:v>
                </c:pt>
                <c:pt idx="51609">
                  <c:v>9.0600000000000014E-2</c:v>
                </c:pt>
                <c:pt idx="51610">
                  <c:v>8.7400000000000005E-2</c:v>
                </c:pt>
                <c:pt idx="51611">
                  <c:v>8.7100000000000011E-2</c:v>
                </c:pt>
                <c:pt idx="51612">
                  <c:v>8.4400000000000003E-2</c:v>
                </c:pt>
                <c:pt idx="51613">
                  <c:v>8.2600000000000007E-2</c:v>
                </c:pt>
                <c:pt idx="51614">
                  <c:v>8.2600000000000007E-2</c:v>
                </c:pt>
                <c:pt idx="51615">
                  <c:v>7.9400000000000012E-2</c:v>
                </c:pt>
                <c:pt idx="51616">
                  <c:v>7.7800000000000008E-2</c:v>
                </c:pt>
                <c:pt idx="51617">
                  <c:v>7.7700000000000005E-2</c:v>
                </c:pt>
                <c:pt idx="51618">
                  <c:v>7.7700000000000005E-2</c:v>
                </c:pt>
                <c:pt idx="51619">
                  <c:v>7.46E-2</c:v>
                </c:pt>
                <c:pt idx="51620">
                  <c:v>7.5800000000000006E-2</c:v>
                </c:pt>
                <c:pt idx="51621">
                  <c:v>7.4499999999999997E-2</c:v>
                </c:pt>
                <c:pt idx="51622">
                  <c:v>7.4200000000000002E-2</c:v>
                </c:pt>
                <c:pt idx="51623">
                  <c:v>7.2800000000000004E-2</c:v>
                </c:pt>
                <c:pt idx="51624">
                  <c:v>7.2700000000000001E-2</c:v>
                </c:pt>
                <c:pt idx="51625">
                  <c:v>6.9699999999999998E-2</c:v>
                </c:pt>
                <c:pt idx="51626">
                  <c:v>6.8100000000000008E-2</c:v>
                </c:pt>
                <c:pt idx="51627">
                  <c:v>6.54E-2</c:v>
                </c:pt>
                <c:pt idx="51628">
                  <c:v>6.5300000000000011E-2</c:v>
                </c:pt>
                <c:pt idx="51629">
                  <c:v>6.3800000000000009E-2</c:v>
                </c:pt>
                <c:pt idx="51630">
                  <c:v>6.25E-2</c:v>
                </c:pt>
                <c:pt idx="51631">
                  <c:v>6.3899999999999998E-2</c:v>
                </c:pt>
                <c:pt idx="51632">
                  <c:v>6.5100000000000005E-2</c:v>
                </c:pt>
                <c:pt idx="51633">
                  <c:v>6.5100000000000005E-2</c:v>
                </c:pt>
                <c:pt idx="51634">
                  <c:v>6.25E-2</c:v>
                </c:pt>
                <c:pt idx="51635">
                  <c:v>6.4000000000000001E-2</c:v>
                </c:pt>
                <c:pt idx="51636">
                  <c:v>6.25E-2</c:v>
                </c:pt>
                <c:pt idx="51637">
                  <c:v>6.1100000000000002E-2</c:v>
                </c:pt>
                <c:pt idx="51638">
                  <c:v>6.2700000000000006E-2</c:v>
                </c:pt>
                <c:pt idx="51639">
                  <c:v>6.2700000000000006E-2</c:v>
                </c:pt>
                <c:pt idx="51640">
                  <c:v>6.1499999999999999E-2</c:v>
                </c:pt>
                <c:pt idx="51641">
                  <c:v>6.3100000000000003E-2</c:v>
                </c:pt>
                <c:pt idx="51642">
                  <c:v>6.6000000000000003E-2</c:v>
                </c:pt>
                <c:pt idx="51643">
                  <c:v>6.6300000000000012E-2</c:v>
                </c:pt>
                <c:pt idx="51644">
                  <c:v>6.6300000000000012E-2</c:v>
                </c:pt>
                <c:pt idx="51645">
                  <c:v>6.8000000000000005E-2</c:v>
                </c:pt>
                <c:pt idx="51646">
                  <c:v>6.9800000000000001E-2</c:v>
                </c:pt>
                <c:pt idx="51647">
                  <c:v>7.1300000000000002E-2</c:v>
                </c:pt>
                <c:pt idx="51648">
                  <c:v>7.3200000000000001E-2</c:v>
                </c:pt>
                <c:pt idx="51649">
                  <c:v>7.5300000000000006E-2</c:v>
                </c:pt>
                <c:pt idx="51650">
                  <c:v>7.5600000000000001E-2</c:v>
                </c:pt>
                <c:pt idx="51651">
                  <c:v>7.6000000000000012E-2</c:v>
                </c:pt>
                <c:pt idx="51652">
                  <c:v>7.5200000000000003E-2</c:v>
                </c:pt>
                <c:pt idx="51653">
                  <c:v>7.8600000000000003E-2</c:v>
                </c:pt>
                <c:pt idx="51654">
                  <c:v>8.0800000000000011E-2</c:v>
                </c:pt>
                <c:pt idx="51655">
                  <c:v>8.1600000000000006E-2</c:v>
                </c:pt>
                <c:pt idx="51656">
                  <c:v>8.3799999999999999E-2</c:v>
                </c:pt>
                <c:pt idx="51657">
                  <c:v>8.9400000000000007E-2</c:v>
                </c:pt>
                <c:pt idx="51658">
                  <c:v>9.3300000000000008E-2</c:v>
                </c:pt>
                <c:pt idx="51659">
                  <c:v>9.4399999999999998E-2</c:v>
                </c:pt>
                <c:pt idx="51660">
                  <c:v>9.5500000000000002E-2</c:v>
                </c:pt>
                <c:pt idx="51661">
                  <c:v>0.1028</c:v>
                </c:pt>
                <c:pt idx="51662">
                  <c:v>0.10720000000000002</c:v>
                </c:pt>
                <c:pt idx="51663">
                  <c:v>0.11210000000000001</c:v>
                </c:pt>
                <c:pt idx="51664">
                  <c:v>0.12190000000000001</c:v>
                </c:pt>
                <c:pt idx="51665">
                  <c:v>0.12689999999999999</c:v>
                </c:pt>
                <c:pt idx="51666">
                  <c:v>0.13389999999999999</c:v>
                </c:pt>
                <c:pt idx="51667">
                  <c:v>0.13789999999999999</c:v>
                </c:pt>
                <c:pt idx="51668">
                  <c:v>0.1593</c:v>
                </c:pt>
                <c:pt idx="51669">
                  <c:v>0.17230000000000001</c:v>
                </c:pt>
                <c:pt idx="51670">
                  <c:v>0.1835</c:v>
                </c:pt>
                <c:pt idx="51671">
                  <c:v>0.1905</c:v>
                </c:pt>
                <c:pt idx="51672">
                  <c:v>0.21920000000000003</c:v>
                </c:pt>
                <c:pt idx="51673">
                  <c:v>0.23660000000000003</c:v>
                </c:pt>
                <c:pt idx="51674">
                  <c:v>0.25510000000000005</c:v>
                </c:pt>
                <c:pt idx="51675">
                  <c:v>0.2883</c:v>
                </c:pt>
                <c:pt idx="51676">
                  <c:v>0.33300000000000002</c:v>
                </c:pt>
                <c:pt idx="51677">
                  <c:v>0.36460000000000004</c:v>
                </c:pt>
                <c:pt idx="51678">
                  <c:v>0.38100000000000001</c:v>
                </c:pt>
                <c:pt idx="51679">
                  <c:v>0.41589999999999999</c:v>
                </c:pt>
                <c:pt idx="51680">
                  <c:v>0.45480000000000004</c:v>
                </c:pt>
                <c:pt idx="51681">
                  <c:v>0.44490000000000002</c:v>
                </c:pt>
                <c:pt idx="51682">
                  <c:v>0.46050000000000008</c:v>
                </c:pt>
                <c:pt idx="51683">
                  <c:v>0.45979999999999999</c:v>
                </c:pt>
                <c:pt idx="51684">
                  <c:v>0.50780000000000003</c:v>
                </c:pt>
                <c:pt idx="51685">
                  <c:v>0.56779999999999997</c:v>
                </c:pt>
                <c:pt idx="51686">
                  <c:v>0.59109999999999996</c:v>
                </c:pt>
                <c:pt idx="51687">
                  <c:v>0.72020000000000006</c:v>
                </c:pt>
                <c:pt idx="51688">
                  <c:v>0.8639</c:v>
                </c:pt>
                <c:pt idx="51689">
                  <c:v>0.82810000000000006</c:v>
                </c:pt>
                <c:pt idx="51690">
                  <c:v>0.82460000000000011</c:v>
                </c:pt>
                <c:pt idx="51691">
                  <c:v>0.85289999999999999</c:v>
                </c:pt>
                <c:pt idx="51692">
                  <c:v>0.9466</c:v>
                </c:pt>
                <c:pt idx="51693">
                  <c:v>1.0599000000000001</c:v>
                </c:pt>
                <c:pt idx="51694">
                  <c:v>1.2773000000000001</c:v>
                </c:pt>
                <c:pt idx="51695">
                  <c:v>1.1951000000000001</c:v>
                </c:pt>
                <c:pt idx="51696">
                  <c:v>1.1186</c:v>
                </c:pt>
                <c:pt idx="51697">
                  <c:v>1.0949</c:v>
                </c:pt>
                <c:pt idx="51698">
                  <c:v>1.1626000000000001</c:v>
                </c:pt>
                <c:pt idx="51699">
                  <c:v>1.0898000000000001</c:v>
                </c:pt>
                <c:pt idx="51700">
                  <c:v>1.0699000000000001</c:v>
                </c:pt>
                <c:pt idx="51701">
                  <c:v>1.1058000000000001</c:v>
                </c:pt>
                <c:pt idx="51702">
                  <c:v>1.1998</c:v>
                </c:pt>
                <c:pt idx="51703">
                  <c:v>1.3659000000000001</c:v>
                </c:pt>
                <c:pt idx="51704">
                  <c:v>1.4946000000000002</c:v>
                </c:pt>
                <c:pt idx="51705">
                  <c:v>1.5484</c:v>
                </c:pt>
                <c:pt idx="51706">
                  <c:v>1.5566000000000002</c:v>
                </c:pt>
                <c:pt idx="51707">
                  <c:v>1.6171</c:v>
                </c:pt>
                <c:pt idx="51708">
                  <c:v>1.7039000000000002</c:v>
                </c:pt>
                <c:pt idx="51709">
                  <c:v>1.7427000000000001</c:v>
                </c:pt>
                <c:pt idx="51710">
                  <c:v>1.7502</c:v>
                </c:pt>
                <c:pt idx="51711">
                  <c:v>1.7872000000000001</c:v>
                </c:pt>
                <c:pt idx="51712">
                  <c:v>1.8162</c:v>
                </c:pt>
                <c:pt idx="51713">
                  <c:v>1.8373000000000002</c:v>
                </c:pt>
                <c:pt idx="51714">
                  <c:v>1.8539000000000003</c:v>
                </c:pt>
                <c:pt idx="51715">
                  <c:v>1.8776000000000002</c:v>
                </c:pt>
                <c:pt idx="51716">
                  <c:v>1.8706</c:v>
                </c:pt>
                <c:pt idx="51717">
                  <c:v>1.8614999999999999</c:v>
                </c:pt>
                <c:pt idx="51718">
                  <c:v>1.87</c:v>
                </c:pt>
                <c:pt idx="51719">
                  <c:v>1.8777000000000001</c:v>
                </c:pt>
                <c:pt idx="51720">
                  <c:v>1.8341000000000003</c:v>
                </c:pt>
                <c:pt idx="51721">
                  <c:v>1.8032000000000001</c:v>
                </c:pt>
                <c:pt idx="51722">
                  <c:v>1.8933</c:v>
                </c:pt>
                <c:pt idx="51723">
                  <c:v>1.9418</c:v>
                </c:pt>
                <c:pt idx="51724">
                  <c:v>1.9495000000000002</c:v>
                </c:pt>
                <c:pt idx="51725">
                  <c:v>2.0324000000000004</c:v>
                </c:pt>
                <c:pt idx="51726">
                  <c:v>2.0635000000000003</c:v>
                </c:pt>
                <c:pt idx="51727">
                  <c:v>2.0459000000000001</c:v>
                </c:pt>
                <c:pt idx="51728">
                  <c:v>1.9718</c:v>
                </c:pt>
                <c:pt idx="51729">
                  <c:v>1.9570000000000001</c:v>
                </c:pt>
                <c:pt idx="51730">
                  <c:v>1.9835000000000003</c:v>
                </c:pt>
                <c:pt idx="51731">
                  <c:v>2.0114000000000001</c:v>
                </c:pt>
                <c:pt idx="51732">
                  <c:v>2.0310999999999999</c:v>
                </c:pt>
                <c:pt idx="51733">
                  <c:v>2.0012000000000003</c:v>
                </c:pt>
                <c:pt idx="51734">
                  <c:v>1.9707000000000001</c:v>
                </c:pt>
                <c:pt idx="51735">
                  <c:v>1.7969000000000002</c:v>
                </c:pt>
                <c:pt idx="51736">
                  <c:v>1.6640000000000001</c:v>
                </c:pt>
                <c:pt idx="51737">
                  <c:v>1.5857000000000001</c:v>
                </c:pt>
                <c:pt idx="51738">
                  <c:v>1.5016</c:v>
                </c:pt>
                <c:pt idx="51739">
                  <c:v>1.4821</c:v>
                </c:pt>
                <c:pt idx="51740">
                  <c:v>1.6257999999999999</c:v>
                </c:pt>
                <c:pt idx="51741">
                  <c:v>1.5135000000000001</c:v>
                </c:pt>
                <c:pt idx="51742">
                  <c:v>1.3871000000000002</c:v>
                </c:pt>
                <c:pt idx="51743">
                  <c:v>1.4284000000000001</c:v>
                </c:pt>
                <c:pt idx="51744">
                  <c:v>1.5924</c:v>
                </c:pt>
                <c:pt idx="51745">
                  <c:v>1.5098000000000003</c:v>
                </c:pt>
                <c:pt idx="51746">
                  <c:v>1.5005000000000002</c:v>
                </c:pt>
                <c:pt idx="51747">
                  <c:v>1.4564000000000001</c:v>
                </c:pt>
                <c:pt idx="51748">
                  <c:v>1.4542000000000002</c:v>
                </c:pt>
                <c:pt idx="51749">
                  <c:v>1.2941000000000003</c:v>
                </c:pt>
                <c:pt idx="51750">
                  <c:v>1.3546</c:v>
                </c:pt>
                <c:pt idx="51751">
                  <c:v>1.3221000000000001</c:v>
                </c:pt>
                <c:pt idx="51752">
                  <c:v>1.2465999999999999</c:v>
                </c:pt>
                <c:pt idx="51753">
                  <c:v>1.3155000000000001</c:v>
                </c:pt>
                <c:pt idx="51754">
                  <c:v>1.181</c:v>
                </c:pt>
                <c:pt idx="51755">
                  <c:v>1.0912000000000002</c:v>
                </c:pt>
                <c:pt idx="51756">
                  <c:v>1.1576000000000002</c:v>
                </c:pt>
                <c:pt idx="51757">
                  <c:v>1.0964</c:v>
                </c:pt>
                <c:pt idx="51758">
                  <c:v>1.0215000000000001</c:v>
                </c:pt>
                <c:pt idx="51759">
                  <c:v>0.99019999999999997</c:v>
                </c:pt>
                <c:pt idx="51760">
                  <c:v>0.95150000000000012</c:v>
                </c:pt>
                <c:pt idx="51761">
                  <c:v>0.89060000000000006</c:v>
                </c:pt>
                <c:pt idx="51762">
                  <c:v>0.86910000000000009</c:v>
                </c:pt>
                <c:pt idx="51763">
                  <c:v>0.84179999999999999</c:v>
                </c:pt>
                <c:pt idx="51764">
                  <c:v>0.80310000000000015</c:v>
                </c:pt>
                <c:pt idx="51765">
                  <c:v>0.77220000000000011</c:v>
                </c:pt>
                <c:pt idx="51766">
                  <c:v>0.74740000000000006</c:v>
                </c:pt>
                <c:pt idx="51767">
                  <c:v>0.72720000000000007</c:v>
                </c:pt>
                <c:pt idx="51768">
                  <c:v>0.70230000000000004</c:v>
                </c:pt>
                <c:pt idx="51769">
                  <c:v>0.66239999999999999</c:v>
                </c:pt>
                <c:pt idx="51770">
                  <c:v>0.65600000000000003</c:v>
                </c:pt>
                <c:pt idx="51771">
                  <c:v>0.65739999999999998</c:v>
                </c:pt>
                <c:pt idx="51772">
                  <c:v>0.65770000000000006</c:v>
                </c:pt>
                <c:pt idx="51773">
                  <c:v>0.64119999999999999</c:v>
                </c:pt>
                <c:pt idx="51774">
                  <c:v>0.6159</c:v>
                </c:pt>
                <c:pt idx="51775">
                  <c:v>0.61180000000000012</c:v>
                </c:pt>
                <c:pt idx="51776">
                  <c:v>0.59630000000000005</c:v>
                </c:pt>
                <c:pt idx="51777">
                  <c:v>0.56079999999999997</c:v>
                </c:pt>
                <c:pt idx="51778">
                  <c:v>0.56559999999999999</c:v>
                </c:pt>
                <c:pt idx="51779">
                  <c:v>0.55549999999999999</c:v>
                </c:pt>
                <c:pt idx="51780">
                  <c:v>0.55659999999999998</c:v>
                </c:pt>
                <c:pt idx="51781">
                  <c:v>0.52569999999999995</c:v>
                </c:pt>
                <c:pt idx="51782">
                  <c:v>0.51490000000000002</c:v>
                </c:pt>
                <c:pt idx="51783">
                  <c:v>0.50149999999999995</c:v>
                </c:pt>
                <c:pt idx="51784">
                  <c:v>0.47960000000000003</c:v>
                </c:pt>
                <c:pt idx="51785">
                  <c:v>0.4869</c:v>
                </c:pt>
                <c:pt idx="51786">
                  <c:v>0.47950000000000004</c:v>
                </c:pt>
                <c:pt idx="51787">
                  <c:v>0.48580000000000001</c:v>
                </c:pt>
                <c:pt idx="51788">
                  <c:v>0.4582</c:v>
                </c:pt>
                <c:pt idx="51789">
                  <c:v>0.47140000000000004</c:v>
                </c:pt>
                <c:pt idx="51790">
                  <c:v>0.44710000000000005</c:v>
                </c:pt>
                <c:pt idx="51791">
                  <c:v>0.4451</c:v>
                </c:pt>
                <c:pt idx="51792">
                  <c:v>0.42290000000000005</c:v>
                </c:pt>
                <c:pt idx="51793">
                  <c:v>0.41559999999999997</c:v>
                </c:pt>
                <c:pt idx="51794">
                  <c:v>0.40270000000000006</c:v>
                </c:pt>
                <c:pt idx="51795">
                  <c:v>0.39990000000000003</c:v>
                </c:pt>
                <c:pt idx="51796">
                  <c:v>0.39860000000000007</c:v>
                </c:pt>
                <c:pt idx="51797">
                  <c:v>0.39290000000000003</c:v>
                </c:pt>
                <c:pt idx="51798">
                  <c:v>0.39450000000000002</c:v>
                </c:pt>
                <c:pt idx="51799">
                  <c:v>0.3881</c:v>
                </c:pt>
                <c:pt idx="51800">
                  <c:v>0.3831</c:v>
                </c:pt>
                <c:pt idx="51801">
                  <c:v>0.39650000000000002</c:v>
                </c:pt>
                <c:pt idx="51802">
                  <c:v>0.3594</c:v>
                </c:pt>
                <c:pt idx="51803">
                  <c:v>0.36980000000000002</c:v>
                </c:pt>
                <c:pt idx="51804">
                  <c:v>0.36650000000000005</c:v>
                </c:pt>
                <c:pt idx="51805">
                  <c:v>0.34910000000000002</c:v>
                </c:pt>
                <c:pt idx="51806">
                  <c:v>0.32200000000000006</c:v>
                </c:pt>
                <c:pt idx="51807">
                  <c:v>0.33010000000000006</c:v>
                </c:pt>
                <c:pt idx="51808">
                  <c:v>0.34600000000000003</c:v>
                </c:pt>
                <c:pt idx="51809">
                  <c:v>0.33220000000000005</c:v>
                </c:pt>
                <c:pt idx="51810">
                  <c:v>0.32850000000000001</c:v>
                </c:pt>
                <c:pt idx="51811">
                  <c:v>0.33250000000000002</c:v>
                </c:pt>
                <c:pt idx="51812">
                  <c:v>0.33370000000000005</c:v>
                </c:pt>
                <c:pt idx="51813">
                  <c:v>0.32050000000000001</c:v>
                </c:pt>
                <c:pt idx="51814">
                  <c:v>0.31770000000000004</c:v>
                </c:pt>
                <c:pt idx="51815">
                  <c:v>0.32010000000000005</c:v>
                </c:pt>
                <c:pt idx="51816">
                  <c:v>0.30820000000000003</c:v>
                </c:pt>
                <c:pt idx="51817">
                  <c:v>0.31840000000000002</c:v>
                </c:pt>
                <c:pt idx="51818">
                  <c:v>0.29820000000000002</c:v>
                </c:pt>
                <c:pt idx="51819">
                  <c:v>0.26280000000000003</c:v>
                </c:pt>
                <c:pt idx="51820">
                  <c:v>0.25080000000000002</c:v>
                </c:pt>
                <c:pt idx="51821">
                  <c:v>0.26150000000000001</c:v>
                </c:pt>
                <c:pt idx="51822">
                  <c:v>0.27860000000000001</c:v>
                </c:pt>
                <c:pt idx="51823">
                  <c:v>0.27229999999999999</c:v>
                </c:pt>
                <c:pt idx="51824">
                  <c:v>0.27829999999999999</c:v>
                </c:pt>
                <c:pt idx="51825">
                  <c:v>0.27280000000000004</c:v>
                </c:pt>
                <c:pt idx="51826">
                  <c:v>0.2631</c:v>
                </c:pt>
                <c:pt idx="51827">
                  <c:v>0.26240000000000002</c:v>
                </c:pt>
                <c:pt idx="51828">
                  <c:v>0.251</c:v>
                </c:pt>
                <c:pt idx="51829">
                  <c:v>0.24670000000000003</c:v>
                </c:pt>
                <c:pt idx="51830">
                  <c:v>0.24640000000000001</c:v>
                </c:pt>
                <c:pt idx="51831">
                  <c:v>0.24980000000000002</c:v>
                </c:pt>
                <c:pt idx="51832">
                  <c:v>0.24329999999999999</c:v>
                </c:pt>
                <c:pt idx="51833">
                  <c:v>0.2223</c:v>
                </c:pt>
                <c:pt idx="51834">
                  <c:v>0.21730000000000002</c:v>
                </c:pt>
                <c:pt idx="51835">
                  <c:v>0.20850000000000002</c:v>
                </c:pt>
                <c:pt idx="51836">
                  <c:v>0.20779999999999998</c:v>
                </c:pt>
                <c:pt idx="51837">
                  <c:v>0.21640000000000004</c:v>
                </c:pt>
                <c:pt idx="51838">
                  <c:v>0.2109</c:v>
                </c:pt>
                <c:pt idx="51839">
                  <c:v>0.21200000000000002</c:v>
                </c:pt>
                <c:pt idx="51840">
                  <c:v>0.20619999999999999</c:v>
                </c:pt>
                <c:pt idx="51841">
                  <c:v>0.20179999999999998</c:v>
                </c:pt>
                <c:pt idx="51842">
                  <c:v>0.20610000000000001</c:v>
                </c:pt>
                <c:pt idx="51843">
                  <c:v>0.19820000000000002</c:v>
                </c:pt>
                <c:pt idx="51844">
                  <c:v>0.1908</c:v>
                </c:pt>
                <c:pt idx="51845">
                  <c:v>0.1885</c:v>
                </c:pt>
                <c:pt idx="51846">
                  <c:v>0.18410000000000001</c:v>
                </c:pt>
                <c:pt idx="51847">
                  <c:v>0.18020000000000003</c:v>
                </c:pt>
                <c:pt idx="51848">
                  <c:v>0.1764</c:v>
                </c:pt>
                <c:pt idx="51849">
                  <c:v>0.17250000000000001</c:v>
                </c:pt>
                <c:pt idx="51850">
                  <c:v>0.17050000000000001</c:v>
                </c:pt>
                <c:pt idx="51851">
                  <c:v>0.16670000000000001</c:v>
                </c:pt>
                <c:pt idx="51852">
                  <c:v>0.16290000000000002</c:v>
                </c:pt>
                <c:pt idx="51853">
                  <c:v>0.1595</c:v>
                </c:pt>
                <c:pt idx="51854">
                  <c:v>0.15570000000000001</c:v>
                </c:pt>
                <c:pt idx="51855">
                  <c:v>0.15629999999999999</c:v>
                </c:pt>
                <c:pt idx="51856">
                  <c:v>0.15290000000000001</c:v>
                </c:pt>
                <c:pt idx="51857">
                  <c:v>0.14880000000000002</c:v>
                </c:pt>
                <c:pt idx="51858">
                  <c:v>0.15000000000000002</c:v>
                </c:pt>
                <c:pt idx="51859">
                  <c:v>0.14830000000000002</c:v>
                </c:pt>
                <c:pt idx="51860">
                  <c:v>0.14450000000000002</c:v>
                </c:pt>
                <c:pt idx="51861">
                  <c:v>0.13970000000000002</c:v>
                </c:pt>
                <c:pt idx="51862">
                  <c:v>0.1353</c:v>
                </c:pt>
                <c:pt idx="51863">
                  <c:v>0.13350000000000001</c:v>
                </c:pt>
                <c:pt idx="51864">
                  <c:v>0.13089999999999999</c:v>
                </c:pt>
                <c:pt idx="51865">
                  <c:v>0.1265</c:v>
                </c:pt>
                <c:pt idx="51866">
                  <c:v>0.12570000000000001</c:v>
                </c:pt>
                <c:pt idx="51867">
                  <c:v>0.12110000000000001</c:v>
                </c:pt>
                <c:pt idx="51868">
                  <c:v>0.11940000000000001</c:v>
                </c:pt>
                <c:pt idx="51869">
                  <c:v>0.12030000000000002</c:v>
                </c:pt>
                <c:pt idx="51870">
                  <c:v>0.1158</c:v>
                </c:pt>
                <c:pt idx="51871">
                  <c:v>0.11559999999999999</c:v>
                </c:pt>
                <c:pt idx="51872">
                  <c:v>0.1152</c:v>
                </c:pt>
                <c:pt idx="51873">
                  <c:v>0.11359999999999999</c:v>
                </c:pt>
                <c:pt idx="51874">
                  <c:v>0.1129</c:v>
                </c:pt>
                <c:pt idx="51875">
                  <c:v>0.10970000000000001</c:v>
                </c:pt>
                <c:pt idx="51876">
                  <c:v>0.10389999999999999</c:v>
                </c:pt>
                <c:pt idx="51877">
                  <c:v>0.1021</c:v>
                </c:pt>
                <c:pt idx="51878">
                  <c:v>0.10189999999999999</c:v>
                </c:pt>
                <c:pt idx="51879">
                  <c:v>0.1003</c:v>
                </c:pt>
                <c:pt idx="51880">
                  <c:v>9.8600000000000007E-2</c:v>
                </c:pt>
                <c:pt idx="51881">
                  <c:v>9.4500000000000001E-2</c:v>
                </c:pt>
                <c:pt idx="51882">
                  <c:v>9.4299999999999995E-2</c:v>
                </c:pt>
                <c:pt idx="51883">
                  <c:v>9.5500000000000002E-2</c:v>
                </c:pt>
                <c:pt idx="51884">
                  <c:v>9.7900000000000001E-2</c:v>
                </c:pt>
                <c:pt idx="51885">
                  <c:v>9.4899999999999998E-2</c:v>
                </c:pt>
                <c:pt idx="51886">
                  <c:v>9.0600000000000014E-2</c:v>
                </c:pt>
                <c:pt idx="51887">
                  <c:v>9.0400000000000008E-2</c:v>
                </c:pt>
                <c:pt idx="51888">
                  <c:v>8.900000000000001E-2</c:v>
                </c:pt>
                <c:pt idx="51889">
                  <c:v>8.8500000000000009E-2</c:v>
                </c:pt>
                <c:pt idx="51890">
                  <c:v>8.5500000000000007E-2</c:v>
                </c:pt>
                <c:pt idx="51891">
                  <c:v>8.4199999999999997E-2</c:v>
                </c:pt>
                <c:pt idx="51892">
                  <c:v>8.3699999999999997E-2</c:v>
                </c:pt>
                <c:pt idx="51893">
                  <c:v>8.0800000000000011E-2</c:v>
                </c:pt>
                <c:pt idx="51894">
                  <c:v>7.8100000000000003E-2</c:v>
                </c:pt>
                <c:pt idx="51895">
                  <c:v>7.640000000000001E-2</c:v>
                </c:pt>
                <c:pt idx="51896">
                  <c:v>7.51E-2</c:v>
                </c:pt>
                <c:pt idx="51897">
                  <c:v>7.3800000000000004E-2</c:v>
                </c:pt>
                <c:pt idx="51898">
                  <c:v>7.4900000000000008E-2</c:v>
                </c:pt>
                <c:pt idx="51899">
                  <c:v>7.4499999999999997E-2</c:v>
                </c:pt>
                <c:pt idx="51900">
                  <c:v>7.0599999999999996E-2</c:v>
                </c:pt>
                <c:pt idx="51901">
                  <c:v>6.9099999999999995E-2</c:v>
                </c:pt>
                <c:pt idx="51902">
                  <c:v>6.88E-2</c:v>
                </c:pt>
                <c:pt idx="51903">
                  <c:v>6.6400000000000001E-2</c:v>
                </c:pt>
                <c:pt idx="51904">
                  <c:v>6.6000000000000003E-2</c:v>
                </c:pt>
                <c:pt idx="51905">
                  <c:v>6.4600000000000005E-2</c:v>
                </c:pt>
                <c:pt idx="51906">
                  <c:v>6.3300000000000009E-2</c:v>
                </c:pt>
                <c:pt idx="51907">
                  <c:v>6.0600000000000001E-2</c:v>
                </c:pt>
                <c:pt idx="51908">
                  <c:v>6.1800000000000001E-2</c:v>
                </c:pt>
                <c:pt idx="51909">
                  <c:v>6.0499999999999998E-2</c:v>
                </c:pt>
                <c:pt idx="51910">
                  <c:v>6.1600000000000002E-2</c:v>
                </c:pt>
                <c:pt idx="51911">
                  <c:v>6.13E-2</c:v>
                </c:pt>
                <c:pt idx="51912">
                  <c:v>6.0100000000000001E-2</c:v>
                </c:pt>
                <c:pt idx="51913">
                  <c:v>5.8700000000000002E-2</c:v>
                </c:pt>
                <c:pt idx="51914">
                  <c:v>5.7200000000000001E-2</c:v>
                </c:pt>
                <c:pt idx="51915">
                  <c:v>5.7299999999999997E-2</c:v>
                </c:pt>
                <c:pt idx="51916">
                  <c:v>5.7200000000000001E-2</c:v>
                </c:pt>
                <c:pt idx="51917">
                  <c:v>5.7099999999999998E-2</c:v>
                </c:pt>
                <c:pt idx="51918">
                  <c:v>5.5800000000000009E-2</c:v>
                </c:pt>
                <c:pt idx="51919">
                  <c:v>5.3100000000000008E-2</c:v>
                </c:pt>
                <c:pt idx="51920">
                  <c:v>5.3100000000000008E-2</c:v>
                </c:pt>
                <c:pt idx="51921">
                  <c:v>5.2200000000000003E-2</c:v>
                </c:pt>
                <c:pt idx="51922">
                  <c:v>5.3400000000000003E-2</c:v>
                </c:pt>
                <c:pt idx="51923">
                  <c:v>5.4700000000000006E-2</c:v>
                </c:pt>
                <c:pt idx="51924">
                  <c:v>5.3600000000000009E-2</c:v>
                </c:pt>
                <c:pt idx="51925">
                  <c:v>5.5000000000000007E-2</c:v>
                </c:pt>
                <c:pt idx="51926">
                  <c:v>5.7700000000000001E-2</c:v>
                </c:pt>
                <c:pt idx="51927">
                  <c:v>5.8999999999999997E-2</c:v>
                </c:pt>
                <c:pt idx="51928">
                  <c:v>5.9200000000000003E-2</c:v>
                </c:pt>
                <c:pt idx="51929">
                  <c:v>5.8099999999999999E-2</c:v>
                </c:pt>
                <c:pt idx="51930">
                  <c:v>5.8200000000000002E-2</c:v>
                </c:pt>
                <c:pt idx="51931">
                  <c:v>5.9700000000000003E-2</c:v>
                </c:pt>
                <c:pt idx="51932">
                  <c:v>5.8700000000000002E-2</c:v>
                </c:pt>
                <c:pt idx="51933">
                  <c:v>5.8999999999999997E-2</c:v>
                </c:pt>
                <c:pt idx="51934">
                  <c:v>6.3399999999999998E-2</c:v>
                </c:pt>
                <c:pt idx="51935">
                  <c:v>6.54E-2</c:v>
                </c:pt>
                <c:pt idx="51936">
                  <c:v>6.8600000000000008E-2</c:v>
                </c:pt>
                <c:pt idx="51937">
                  <c:v>7.0400000000000004E-2</c:v>
                </c:pt>
                <c:pt idx="51938">
                  <c:v>7.5000000000000011E-2</c:v>
                </c:pt>
                <c:pt idx="51939">
                  <c:v>7.8200000000000006E-2</c:v>
                </c:pt>
                <c:pt idx="51940">
                  <c:v>7.9900000000000013E-2</c:v>
                </c:pt>
                <c:pt idx="51941">
                  <c:v>8.0600000000000005E-2</c:v>
                </c:pt>
                <c:pt idx="51942">
                  <c:v>8.3799999999999999E-2</c:v>
                </c:pt>
                <c:pt idx="51943">
                  <c:v>8.9800000000000005E-2</c:v>
                </c:pt>
                <c:pt idx="51944">
                  <c:v>8.6699999999999999E-2</c:v>
                </c:pt>
                <c:pt idx="51945">
                  <c:v>9.1800000000000007E-2</c:v>
                </c:pt>
                <c:pt idx="51946">
                  <c:v>9.8600000000000007E-2</c:v>
                </c:pt>
                <c:pt idx="51947">
                  <c:v>0.1085</c:v>
                </c:pt>
                <c:pt idx="51948">
                  <c:v>0.11399999999999999</c:v>
                </c:pt>
                <c:pt idx="51949">
                  <c:v>0.11699999999999999</c:v>
                </c:pt>
                <c:pt idx="51950">
                  <c:v>0.12</c:v>
                </c:pt>
                <c:pt idx="51951">
                  <c:v>0.1273</c:v>
                </c:pt>
                <c:pt idx="51952">
                  <c:v>0.1288</c:v>
                </c:pt>
                <c:pt idx="51953">
                  <c:v>0.1353</c:v>
                </c:pt>
                <c:pt idx="51954">
                  <c:v>0.1416</c:v>
                </c:pt>
                <c:pt idx="51955">
                  <c:v>0.14960000000000001</c:v>
                </c:pt>
                <c:pt idx="51956">
                  <c:v>0.15380000000000002</c:v>
                </c:pt>
                <c:pt idx="51957">
                  <c:v>0.15720000000000001</c:v>
                </c:pt>
                <c:pt idx="51958">
                  <c:v>0.1676</c:v>
                </c:pt>
                <c:pt idx="51959">
                  <c:v>0.17470000000000002</c:v>
                </c:pt>
                <c:pt idx="51960">
                  <c:v>0.17549999999999999</c:v>
                </c:pt>
                <c:pt idx="51961">
                  <c:v>0.18330000000000002</c:v>
                </c:pt>
                <c:pt idx="51962">
                  <c:v>0.19210000000000002</c:v>
                </c:pt>
                <c:pt idx="51963">
                  <c:v>0.19600000000000001</c:v>
                </c:pt>
                <c:pt idx="51964">
                  <c:v>0.2155</c:v>
                </c:pt>
                <c:pt idx="51965">
                  <c:v>0.2356</c:v>
                </c:pt>
                <c:pt idx="51966">
                  <c:v>0.28599999999999998</c:v>
                </c:pt>
                <c:pt idx="51967">
                  <c:v>0.3417</c:v>
                </c:pt>
                <c:pt idx="51968">
                  <c:v>0.35730000000000001</c:v>
                </c:pt>
                <c:pt idx="51969">
                  <c:v>0.38</c:v>
                </c:pt>
                <c:pt idx="51970">
                  <c:v>0.44409999999999999</c:v>
                </c:pt>
                <c:pt idx="51971">
                  <c:v>0.65830000000000011</c:v>
                </c:pt>
                <c:pt idx="51972">
                  <c:v>0.57110000000000005</c:v>
                </c:pt>
                <c:pt idx="51973">
                  <c:v>0.63700000000000001</c:v>
                </c:pt>
                <c:pt idx="51974">
                  <c:v>0.69620000000000004</c:v>
                </c:pt>
                <c:pt idx="51975">
                  <c:v>0.8306</c:v>
                </c:pt>
                <c:pt idx="51976">
                  <c:v>0.79210000000000003</c:v>
                </c:pt>
                <c:pt idx="51977">
                  <c:v>0.70599999999999996</c:v>
                </c:pt>
                <c:pt idx="51978">
                  <c:v>0.7137</c:v>
                </c:pt>
                <c:pt idx="51979">
                  <c:v>0.74560000000000004</c:v>
                </c:pt>
                <c:pt idx="51980">
                  <c:v>0.8035000000000001</c:v>
                </c:pt>
                <c:pt idx="51981">
                  <c:v>0.82540000000000002</c:v>
                </c:pt>
                <c:pt idx="51982">
                  <c:v>0.80109999999999992</c:v>
                </c:pt>
                <c:pt idx="51983">
                  <c:v>0.90350000000000008</c:v>
                </c:pt>
                <c:pt idx="51984">
                  <c:v>0.99120000000000008</c:v>
                </c:pt>
                <c:pt idx="51985">
                  <c:v>1.0579000000000001</c:v>
                </c:pt>
                <c:pt idx="51986">
                  <c:v>1.1093999999999999</c:v>
                </c:pt>
                <c:pt idx="51987">
                  <c:v>1.1582000000000001</c:v>
                </c:pt>
                <c:pt idx="51988">
                  <c:v>1.2917000000000001</c:v>
                </c:pt>
                <c:pt idx="51989">
                  <c:v>1.3336000000000001</c:v>
                </c:pt>
                <c:pt idx="51990">
                  <c:v>1.3795999999999999</c:v>
                </c:pt>
                <c:pt idx="51991">
                  <c:v>1.3821000000000001</c:v>
                </c:pt>
                <c:pt idx="51992">
                  <c:v>1.3820000000000001</c:v>
                </c:pt>
                <c:pt idx="51993">
                  <c:v>1.4211</c:v>
                </c:pt>
                <c:pt idx="51994">
                  <c:v>1.4969000000000001</c:v>
                </c:pt>
                <c:pt idx="51995">
                  <c:v>1.5719000000000001</c:v>
                </c:pt>
                <c:pt idx="51996">
                  <c:v>1.6063000000000001</c:v>
                </c:pt>
                <c:pt idx="51997">
                  <c:v>1.5677000000000001</c:v>
                </c:pt>
                <c:pt idx="51998">
                  <c:v>1.5852000000000002</c:v>
                </c:pt>
                <c:pt idx="51999">
                  <c:v>1.6287</c:v>
                </c:pt>
                <c:pt idx="52000">
                  <c:v>1.6620999999999999</c:v>
                </c:pt>
                <c:pt idx="52001">
                  <c:v>1.6951000000000001</c:v>
                </c:pt>
                <c:pt idx="52002">
                  <c:v>1.7564000000000002</c:v>
                </c:pt>
                <c:pt idx="52003">
                  <c:v>1.7190000000000003</c:v>
                </c:pt>
                <c:pt idx="52004">
                  <c:v>1.7172999999999998</c:v>
                </c:pt>
                <c:pt idx="52005">
                  <c:v>1.7295000000000003</c:v>
                </c:pt>
                <c:pt idx="52006">
                  <c:v>1.7383</c:v>
                </c:pt>
                <c:pt idx="52007">
                  <c:v>1.7260000000000002</c:v>
                </c:pt>
                <c:pt idx="52008">
                  <c:v>1.7239000000000002</c:v>
                </c:pt>
                <c:pt idx="52009">
                  <c:v>1.7316</c:v>
                </c:pt>
                <c:pt idx="52010">
                  <c:v>1.7319</c:v>
                </c:pt>
                <c:pt idx="52011">
                  <c:v>1.7526000000000002</c:v>
                </c:pt>
                <c:pt idx="52012">
                  <c:v>1.8174000000000001</c:v>
                </c:pt>
                <c:pt idx="52013">
                  <c:v>1.8055000000000001</c:v>
                </c:pt>
                <c:pt idx="52014">
                  <c:v>1.8033000000000001</c:v>
                </c:pt>
                <c:pt idx="52015">
                  <c:v>1.8122</c:v>
                </c:pt>
                <c:pt idx="52016">
                  <c:v>1.8087</c:v>
                </c:pt>
                <c:pt idx="52017">
                  <c:v>1.7873999999999999</c:v>
                </c:pt>
                <c:pt idx="52018">
                  <c:v>1.7837000000000001</c:v>
                </c:pt>
                <c:pt idx="52019">
                  <c:v>1.7672000000000001</c:v>
                </c:pt>
                <c:pt idx="52020">
                  <c:v>1.8126000000000002</c:v>
                </c:pt>
                <c:pt idx="52021">
                  <c:v>1.7926</c:v>
                </c:pt>
                <c:pt idx="52022">
                  <c:v>1.7202000000000002</c:v>
                </c:pt>
                <c:pt idx="52023">
                  <c:v>1.6369</c:v>
                </c:pt>
                <c:pt idx="52024">
                  <c:v>1.6356000000000002</c:v>
                </c:pt>
                <c:pt idx="52025">
                  <c:v>1.6134000000000002</c:v>
                </c:pt>
                <c:pt idx="52026">
                  <c:v>1.5796000000000001</c:v>
                </c:pt>
                <c:pt idx="52027">
                  <c:v>1.4888000000000001</c:v>
                </c:pt>
                <c:pt idx="52028">
                  <c:v>1.4989000000000001</c:v>
                </c:pt>
                <c:pt idx="52029">
                  <c:v>1.5577000000000001</c:v>
                </c:pt>
                <c:pt idx="52030">
                  <c:v>1.5113000000000001</c:v>
                </c:pt>
                <c:pt idx="52031">
                  <c:v>1.417</c:v>
                </c:pt>
                <c:pt idx="52032">
                  <c:v>1.3995</c:v>
                </c:pt>
                <c:pt idx="52033">
                  <c:v>1.3687</c:v>
                </c:pt>
                <c:pt idx="52034">
                  <c:v>1.4818</c:v>
                </c:pt>
                <c:pt idx="52035">
                  <c:v>1.4625000000000001</c:v>
                </c:pt>
                <c:pt idx="52036">
                  <c:v>1.3398000000000001</c:v>
                </c:pt>
                <c:pt idx="52037">
                  <c:v>1.2630000000000001</c:v>
                </c:pt>
                <c:pt idx="52038">
                  <c:v>1.2294</c:v>
                </c:pt>
                <c:pt idx="52039">
                  <c:v>1.1957000000000002</c:v>
                </c:pt>
                <c:pt idx="52040">
                  <c:v>1.077</c:v>
                </c:pt>
                <c:pt idx="52041">
                  <c:v>0.99140000000000006</c:v>
                </c:pt>
                <c:pt idx="52042">
                  <c:v>0.9466</c:v>
                </c:pt>
                <c:pt idx="52043">
                  <c:v>0.96560000000000012</c:v>
                </c:pt>
                <c:pt idx="52044">
                  <c:v>0.96709999999999996</c:v>
                </c:pt>
                <c:pt idx="52045">
                  <c:v>0.98390000000000011</c:v>
                </c:pt>
                <c:pt idx="52046">
                  <c:v>0.96389999999999998</c:v>
                </c:pt>
                <c:pt idx="52047">
                  <c:v>0.91430000000000011</c:v>
                </c:pt>
                <c:pt idx="52048">
                  <c:v>0.98539999999999994</c:v>
                </c:pt>
                <c:pt idx="52049">
                  <c:v>0.89650000000000007</c:v>
                </c:pt>
                <c:pt idx="52050">
                  <c:v>0.9</c:v>
                </c:pt>
                <c:pt idx="52051">
                  <c:v>0.91780000000000017</c:v>
                </c:pt>
                <c:pt idx="52052">
                  <c:v>0.79480000000000006</c:v>
                </c:pt>
                <c:pt idx="52053">
                  <c:v>0.74009999999999998</c:v>
                </c:pt>
                <c:pt idx="52054">
                  <c:v>0.77500000000000002</c:v>
                </c:pt>
                <c:pt idx="52055">
                  <c:v>0.69040000000000001</c:v>
                </c:pt>
                <c:pt idx="52056">
                  <c:v>0.67030000000000012</c:v>
                </c:pt>
                <c:pt idx="52057">
                  <c:v>0.65720000000000001</c:v>
                </c:pt>
                <c:pt idx="52058">
                  <c:v>0.66860000000000008</c:v>
                </c:pt>
                <c:pt idx="52059">
                  <c:v>0.66190000000000004</c:v>
                </c:pt>
                <c:pt idx="52060">
                  <c:v>0.63750000000000007</c:v>
                </c:pt>
                <c:pt idx="52061">
                  <c:v>0.62119999999999997</c:v>
                </c:pt>
                <c:pt idx="52062">
                  <c:v>0.60210000000000008</c:v>
                </c:pt>
                <c:pt idx="52063">
                  <c:v>0.59370000000000001</c:v>
                </c:pt>
                <c:pt idx="52064">
                  <c:v>0.59120000000000006</c:v>
                </c:pt>
                <c:pt idx="52065">
                  <c:v>0.58310000000000006</c:v>
                </c:pt>
                <c:pt idx="52066">
                  <c:v>0.56359999999999999</c:v>
                </c:pt>
                <c:pt idx="52067">
                  <c:v>0.55420000000000003</c:v>
                </c:pt>
                <c:pt idx="52068">
                  <c:v>0.53959999999999997</c:v>
                </c:pt>
                <c:pt idx="52069">
                  <c:v>0.53920000000000001</c:v>
                </c:pt>
                <c:pt idx="52070">
                  <c:v>0.51630000000000009</c:v>
                </c:pt>
                <c:pt idx="52071">
                  <c:v>0.53310000000000002</c:v>
                </c:pt>
                <c:pt idx="52072">
                  <c:v>0.51919999999999999</c:v>
                </c:pt>
                <c:pt idx="52073">
                  <c:v>0.50919999999999999</c:v>
                </c:pt>
                <c:pt idx="52074">
                  <c:v>0.52400000000000002</c:v>
                </c:pt>
                <c:pt idx="52075">
                  <c:v>0.497</c:v>
                </c:pt>
                <c:pt idx="52076">
                  <c:v>0.46680000000000005</c:v>
                </c:pt>
                <c:pt idx="52077">
                  <c:v>0.46140000000000003</c:v>
                </c:pt>
                <c:pt idx="52078">
                  <c:v>0.44850000000000007</c:v>
                </c:pt>
                <c:pt idx="52079">
                  <c:v>0.46160000000000001</c:v>
                </c:pt>
                <c:pt idx="52080">
                  <c:v>0.46910000000000002</c:v>
                </c:pt>
                <c:pt idx="52081">
                  <c:v>0.46010000000000001</c:v>
                </c:pt>
                <c:pt idx="52082">
                  <c:v>0.42990000000000006</c:v>
                </c:pt>
                <c:pt idx="52083">
                  <c:v>0.44429999999999997</c:v>
                </c:pt>
                <c:pt idx="52084">
                  <c:v>0.42580000000000001</c:v>
                </c:pt>
                <c:pt idx="52085">
                  <c:v>0.40490000000000004</c:v>
                </c:pt>
                <c:pt idx="52086">
                  <c:v>0.39090000000000003</c:v>
                </c:pt>
                <c:pt idx="52087">
                  <c:v>0.3679</c:v>
                </c:pt>
                <c:pt idx="52088">
                  <c:v>0.3669</c:v>
                </c:pt>
                <c:pt idx="52089">
                  <c:v>0.37140000000000001</c:v>
                </c:pt>
                <c:pt idx="52090">
                  <c:v>0.36210000000000003</c:v>
                </c:pt>
                <c:pt idx="52091">
                  <c:v>0.34910000000000002</c:v>
                </c:pt>
                <c:pt idx="52092">
                  <c:v>0.35360000000000003</c:v>
                </c:pt>
                <c:pt idx="52093">
                  <c:v>0.34289999999999998</c:v>
                </c:pt>
                <c:pt idx="52094">
                  <c:v>0.32220000000000004</c:v>
                </c:pt>
                <c:pt idx="52095">
                  <c:v>0.32440000000000002</c:v>
                </c:pt>
                <c:pt idx="52096">
                  <c:v>0.31930000000000003</c:v>
                </c:pt>
                <c:pt idx="52097">
                  <c:v>0.31309999999999999</c:v>
                </c:pt>
                <c:pt idx="52098">
                  <c:v>0.30830000000000002</c:v>
                </c:pt>
                <c:pt idx="52099">
                  <c:v>0.30400000000000005</c:v>
                </c:pt>
                <c:pt idx="52100">
                  <c:v>0.30070000000000002</c:v>
                </c:pt>
                <c:pt idx="52101">
                  <c:v>0.28450000000000003</c:v>
                </c:pt>
                <c:pt idx="52102">
                  <c:v>0.2843</c:v>
                </c:pt>
                <c:pt idx="52103">
                  <c:v>0.28340000000000004</c:v>
                </c:pt>
                <c:pt idx="52104">
                  <c:v>0.28050000000000003</c:v>
                </c:pt>
                <c:pt idx="52105">
                  <c:v>0.27860000000000001</c:v>
                </c:pt>
                <c:pt idx="52106">
                  <c:v>0.27330000000000004</c:v>
                </c:pt>
                <c:pt idx="52107">
                  <c:v>0.26890000000000003</c:v>
                </c:pt>
                <c:pt idx="52108">
                  <c:v>0.27240000000000003</c:v>
                </c:pt>
                <c:pt idx="52109">
                  <c:v>0.27629999999999999</c:v>
                </c:pt>
                <c:pt idx="52110">
                  <c:v>0.27650000000000002</c:v>
                </c:pt>
                <c:pt idx="52111">
                  <c:v>0.27750000000000002</c:v>
                </c:pt>
                <c:pt idx="52112">
                  <c:v>0.28270000000000001</c:v>
                </c:pt>
                <c:pt idx="52113">
                  <c:v>0.28300000000000003</c:v>
                </c:pt>
                <c:pt idx="52114">
                  <c:v>0.28520000000000001</c:v>
                </c:pt>
                <c:pt idx="52115">
                  <c:v>0.29110000000000003</c:v>
                </c:pt>
                <c:pt idx="52116">
                  <c:v>0.2893</c:v>
                </c:pt>
                <c:pt idx="52117">
                  <c:v>0.27999999999999997</c:v>
                </c:pt>
                <c:pt idx="52118">
                  <c:v>0.2848</c:v>
                </c:pt>
                <c:pt idx="52119">
                  <c:v>0.29100000000000004</c:v>
                </c:pt>
                <c:pt idx="52120">
                  <c:v>0.27110000000000001</c:v>
                </c:pt>
                <c:pt idx="52121">
                  <c:v>0.26850000000000002</c:v>
                </c:pt>
                <c:pt idx="52122">
                  <c:v>0.25979999999999998</c:v>
                </c:pt>
                <c:pt idx="52123">
                  <c:v>0.26019999999999999</c:v>
                </c:pt>
                <c:pt idx="52124">
                  <c:v>0.25969999999999999</c:v>
                </c:pt>
                <c:pt idx="52125">
                  <c:v>0.254</c:v>
                </c:pt>
                <c:pt idx="52126">
                  <c:v>0.25470000000000004</c:v>
                </c:pt>
                <c:pt idx="52127">
                  <c:v>0.24950000000000003</c:v>
                </c:pt>
                <c:pt idx="52128">
                  <c:v>0.24670000000000003</c:v>
                </c:pt>
                <c:pt idx="52129">
                  <c:v>0.24590000000000001</c:v>
                </c:pt>
                <c:pt idx="52130">
                  <c:v>0.2412</c:v>
                </c:pt>
                <c:pt idx="52131">
                  <c:v>0.23500000000000001</c:v>
                </c:pt>
                <c:pt idx="52132">
                  <c:v>0.22750000000000001</c:v>
                </c:pt>
                <c:pt idx="52133">
                  <c:v>0.22290000000000001</c:v>
                </c:pt>
                <c:pt idx="52134">
                  <c:v>0.217</c:v>
                </c:pt>
                <c:pt idx="52135">
                  <c:v>0.20920000000000002</c:v>
                </c:pt>
                <c:pt idx="52136">
                  <c:v>0.19950000000000001</c:v>
                </c:pt>
                <c:pt idx="52137">
                  <c:v>0.19700000000000001</c:v>
                </c:pt>
                <c:pt idx="52138">
                  <c:v>0.19290000000000002</c:v>
                </c:pt>
                <c:pt idx="52139">
                  <c:v>0.1888</c:v>
                </c:pt>
                <c:pt idx="52140">
                  <c:v>0.1835</c:v>
                </c:pt>
                <c:pt idx="52141">
                  <c:v>0.17960000000000001</c:v>
                </c:pt>
                <c:pt idx="52142">
                  <c:v>0.17600000000000002</c:v>
                </c:pt>
                <c:pt idx="52143">
                  <c:v>0.17390000000000003</c:v>
                </c:pt>
                <c:pt idx="52144">
                  <c:v>0.17410000000000003</c:v>
                </c:pt>
                <c:pt idx="52145">
                  <c:v>0.17520000000000002</c:v>
                </c:pt>
                <c:pt idx="52146">
                  <c:v>0.17390000000000003</c:v>
                </c:pt>
                <c:pt idx="52147">
                  <c:v>0.17710000000000001</c:v>
                </c:pt>
                <c:pt idx="52148">
                  <c:v>0.17560000000000001</c:v>
                </c:pt>
                <c:pt idx="52149">
                  <c:v>0.17580000000000001</c:v>
                </c:pt>
                <c:pt idx="52150">
                  <c:v>0.17710000000000001</c:v>
                </c:pt>
                <c:pt idx="52151">
                  <c:v>0.17860000000000001</c:v>
                </c:pt>
                <c:pt idx="52152">
                  <c:v>0.1794</c:v>
                </c:pt>
                <c:pt idx="52153">
                  <c:v>0.1794</c:v>
                </c:pt>
                <c:pt idx="52154">
                  <c:v>0.17450000000000002</c:v>
                </c:pt>
                <c:pt idx="52155">
                  <c:v>0.17470000000000002</c:v>
                </c:pt>
                <c:pt idx="52156">
                  <c:v>0.17450000000000002</c:v>
                </c:pt>
                <c:pt idx="52157">
                  <c:v>0.17610000000000001</c:v>
                </c:pt>
                <c:pt idx="52158">
                  <c:v>0.17380000000000001</c:v>
                </c:pt>
                <c:pt idx="52159">
                  <c:v>0.16839999999999999</c:v>
                </c:pt>
                <c:pt idx="52160">
                  <c:v>0.16839999999999999</c:v>
                </c:pt>
                <c:pt idx="52161">
                  <c:v>0.16639999999999999</c:v>
                </c:pt>
                <c:pt idx="52162">
                  <c:v>0.1676</c:v>
                </c:pt>
                <c:pt idx="52163">
                  <c:v>0.16470000000000001</c:v>
                </c:pt>
                <c:pt idx="52164">
                  <c:v>0.16450000000000001</c:v>
                </c:pt>
                <c:pt idx="52165">
                  <c:v>0.16110000000000002</c:v>
                </c:pt>
                <c:pt idx="52166">
                  <c:v>0.1573</c:v>
                </c:pt>
                <c:pt idx="52167">
                  <c:v>0.15310000000000001</c:v>
                </c:pt>
                <c:pt idx="52168">
                  <c:v>0.1492</c:v>
                </c:pt>
                <c:pt idx="52169">
                  <c:v>0.14419999999999999</c:v>
                </c:pt>
                <c:pt idx="52170">
                  <c:v>0.13899999999999998</c:v>
                </c:pt>
                <c:pt idx="52171">
                  <c:v>0.1391</c:v>
                </c:pt>
                <c:pt idx="52172">
                  <c:v>0.13899999999999998</c:v>
                </c:pt>
                <c:pt idx="52173">
                  <c:v>0.13750000000000001</c:v>
                </c:pt>
                <c:pt idx="52174">
                  <c:v>0.13750000000000001</c:v>
                </c:pt>
                <c:pt idx="52175">
                  <c:v>0.13740000000000002</c:v>
                </c:pt>
                <c:pt idx="52176">
                  <c:v>0.13770000000000002</c:v>
                </c:pt>
                <c:pt idx="52177">
                  <c:v>0.14130000000000001</c:v>
                </c:pt>
                <c:pt idx="52178">
                  <c:v>0.14130000000000001</c:v>
                </c:pt>
                <c:pt idx="52179">
                  <c:v>0.14230000000000001</c:v>
                </c:pt>
                <c:pt idx="52180">
                  <c:v>0.14070000000000002</c:v>
                </c:pt>
                <c:pt idx="52181">
                  <c:v>0.13750000000000001</c:v>
                </c:pt>
                <c:pt idx="52182">
                  <c:v>0.13570000000000002</c:v>
                </c:pt>
                <c:pt idx="52183">
                  <c:v>0.13660000000000003</c:v>
                </c:pt>
                <c:pt idx="52184">
                  <c:v>0.12970000000000001</c:v>
                </c:pt>
                <c:pt idx="52185">
                  <c:v>0.12620000000000001</c:v>
                </c:pt>
                <c:pt idx="52186">
                  <c:v>0.12380000000000001</c:v>
                </c:pt>
                <c:pt idx="52187">
                  <c:v>0.11840000000000001</c:v>
                </c:pt>
                <c:pt idx="52188">
                  <c:v>0.1135</c:v>
                </c:pt>
                <c:pt idx="52189">
                  <c:v>0.10980000000000001</c:v>
                </c:pt>
                <c:pt idx="52190">
                  <c:v>0.10640000000000001</c:v>
                </c:pt>
                <c:pt idx="52191">
                  <c:v>0.1045</c:v>
                </c:pt>
                <c:pt idx="52192">
                  <c:v>9.9299999999999999E-2</c:v>
                </c:pt>
                <c:pt idx="52193">
                  <c:v>9.4299999999999995E-2</c:v>
                </c:pt>
                <c:pt idx="52194">
                  <c:v>9.1100000000000014E-2</c:v>
                </c:pt>
                <c:pt idx="52195">
                  <c:v>8.9100000000000013E-2</c:v>
                </c:pt>
                <c:pt idx="52196">
                  <c:v>8.7300000000000003E-2</c:v>
                </c:pt>
                <c:pt idx="52197">
                  <c:v>8.5600000000000009E-2</c:v>
                </c:pt>
                <c:pt idx="52198">
                  <c:v>8.2199999999999995E-2</c:v>
                </c:pt>
                <c:pt idx="52199">
                  <c:v>8.0600000000000005E-2</c:v>
                </c:pt>
                <c:pt idx="52200">
                  <c:v>8.0500000000000016E-2</c:v>
                </c:pt>
                <c:pt idx="52201">
                  <c:v>7.8500000000000014E-2</c:v>
                </c:pt>
                <c:pt idx="52202">
                  <c:v>7.8400000000000011E-2</c:v>
                </c:pt>
                <c:pt idx="52203">
                  <c:v>7.3800000000000004E-2</c:v>
                </c:pt>
                <c:pt idx="52204">
                  <c:v>7.0599999999999996E-2</c:v>
                </c:pt>
                <c:pt idx="52205">
                  <c:v>7.0300000000000001E-2</c:v>
                </c:pt>
                <c:pt idx="52206">
                  <c:v>6.8900000000000003E-2</c:v>
                </c:pt>
                <c:pt idx="52207">
                  <c:v>6.4200000000000007E-2</c:v>
                </c:pt>
                <c:pt idx="52208">
                  <c:v>6.430000000000001E-2</c:v>
                </c:pt>
                <c:pt idx="52209">
                  <c:v>6.5700000000000008E-2</c:v>
                </c:pt>
                <c:pt idx="52210">
                  <c:v>6.430000000000001E-2</c:v>
                </c:pt>
                <c:pt idx="52211">
                  <c:v>6.1499999999999999E-2</c:v>
                </c:pt>
                <c:pt idx="52212">
                  <c:v>6.1200000000000004E-2</c:v>
                </c:pt>
                <c:pt idx="52213">
                  <c:v>6.1200000000000004E-2</c:v>
                </c:pt>
                <c:pt idx="52214">
                  <c:v>6.13E-2</c:v>
                </c:pt>
                <c:pt idx="52215">
                  <c:v>6.2800000000000009E-2</c:v>
                </c:pt>
                <c:pt idx="52216">
                  <c:v>6.5700000000000008E-2</c:v>
                </c:pt>
                <c:pt idx="52217">
                  <c:v>6.4399999999999999E-2</c:v>
                </c:pt>
                <c:pt idx="52218">
                  <c:v>6.5700000000000008E-2</c:v>
                </c:pt>
                <c:pt idx="52219">
                  <c:v>6.6000000000000003E-2</c:v>
                </c:pt>
                <c:pt idx="52220">
                  <c:v>6.6200000000000009E-2</c:v>
                </c:pt>
                <c:pt idx="52221">
                  <c:v>6.6200000000000009E-2</c:v>
                </c:pt>
                <c:pt idx="52222">
                  <c:v>6.7900000000000002E-2</c:v>
                </c:pt>
                <c:pt idx="52223">
                  <c:v>6.9699999999999998E-2</c:v>
                </c:pt>
                <c:pt idx="52224">
                  <c:v>7.1199999999999999E-2</c:v>
                </c:pt>
                <c:pt idx="52225">
                  <c:v>6.9800000000000001E-2</c:v>
                </c:pt>
                <c:pt idx="52226">
                  <c:v>7.1300000000000002E-2</c:v>
                </c:pt>
                <c:pt idx="52227">
                  <c:v>7.3099999999999998E-2</c:v>
                </c:pt>
                <c:pt idx="52228">
                  <c:v>7.0599999999999996E-2</c:v>
                </c:pt>
                <c:pt idx="52229">
                  <c:v>7.3599999999999999E-2</c:v>
                </c:pt>
                <c:pt idx="52230">
                  <c:v>7.6700000000000004E-2</c:v>
                </c:pt>
                <c:pt idx="52231">
                  <c:v>7.8600000000000003E-2</c:v>
                </c:pt>
                <c:pt idx="52232">
                  <c:v>8.0200000000000007E-2</c:v>
                </c:pt>
                <c:pt idx="52233">
                  <c:v>7.9100000000000004E-2</c:v>
                </c:pt>
                <c:pt idx="52234">
                  <c:v>7.8100000000000003E-2</c:v>
                </c:pt>
                <c:pt idx="52235">
                  <c:v>7.8500000000000014E-2</c:v>
                </c:pt>
                <c:pt idx="52236">
                  <c:v>8.2000000000000003E-2</c:v>
                </c:pt>
                <c:pt idx="52237">
                  <c:v>8.2799999999999999E-2</c:v>
                </c:pt>
                <c:pt idx="52238">
                  <c:v>8.6800000000000002E-2</c:v>
                </c:pt>
                <c:pt idx="52239">
                  <c:v>9.4E-2</c:v>
                </c:pt>
                <c:pt idx="52240">
                  <c:v>9.9700000000000011E-2</c:v>
                </c:pt>
                <c:pt idx="52241">
                  <c:v>0.10220000000000001</c:v>
                </c:pt>
                <c:pt idx="52242">
                  <c:v>0.1021</c:v>
                </c:pt>
                <c:pt idx="52243">
                  <c:v>0.10560000000000001</c:v>
                </c:pt>
                <c:pt idx="52244">
                  <c:v>0.1091</c:v>
                </c:pt>
                <c:pt idx="52245">
                  <c:v>0.11000000000000001</c:v>
                </c:pt>
                <c:pt idx="52246">
                  <c:v>0.13520000000000001</c:v>
                </c:pt>
                <c:pt idx="52247">
                  <c:v>0.14880000000000002</c:v>
                </c:pt>
                <c:pt idx="52248">
                  <c:v>0.18230000000000002</c:v>
                </c:pt>
                <c:pt idx="52249">
                  <c:v>0.19820000000000002</c:v>
                </c:pt>
                <c:pt idx="52250">
                  <c:v>0.21840000000000004</c:v>
                </c:pt>
                <c:pt idx="52251">
                  <c:v>0.23610000000000003</c:v>
                </c:pt>
                <c:pt idx="52252">
                  <c:v>0.26890000000000003</c:v>
                </c:pt>
                <c:pt idx="52253">
                  <c:v>0.31630000000000003</c:v>
                </c:pt>
                <c:pt idx="52254">
                  <c:v>0.38119999999999998</c:v>
                </c:pt>
                <c:pt idx="52255">
                  <c:v>0.43860000000000005</c:v>
                </c:pt>
                <c:pt idx="52256">
                  <c:v>0.4491</c:v>
                </c:pt>
                <c:pt idx="52257">
                  <c:v>0.4919</c:v>
                </c:pt>
                <c:pt idx="52258">
                  <c:v>0.49690000000000006</c:v>
                </c:pt>
                <c:pt idx="52259">
                  <c:v>0.54330000000000001</c:v>
                </c:pt>
                <c:pt idx="52260">
                  <c:v>0.55890000000000006</c:v>
                </c:pt>
                <c:pt idx="52261">
                  <c:v>0.68200000000000005</c:v>
                </c:pt>
                <c:pt idx="52262">
                  <c:v>0.76890000000000003</c:v>
                </c:pt>
                <c:pt idx="52263">
                  <c:v>0.92370000000000008</c:v>
                </c:pt>
                <c:pt idx="52264">
                  <c:v>1.0207000000000002</c:v>
                </c:pt>
                <c:pt idx="52265">
                  <c:v>0.92100000000000015</c:v>
                </c:pt>
                <c:pt idx="52266">
                  <c:v>0.96229999999999993</c:v>
                </c:pt>
                <c:pt idx="52267">
                  <c:v>0.97420000000000018</c:v>
                </c:pt>
                <c:pt idx="52268">
                  <c:v>1.0994999999999999</c:v>
                </c:pt>
                <c:pt idx="52269">
                  <c:v>1.0882000000000001</c:v>
                </c:pt>
                <c:pt idx="52270">
                  <c:v>1.0555999999999999</c:v>
                </c:pt>
                <c:pt idx="52271">
                  <c:v>1.1046</c:v>
                </c:pt>
                <c:pt idx="52272">
                  <c:v>1.1594</c:v>
                </c:pt>
                <c:pt idx="52273">
                  <c:v>1.1039000000000001</c:v>
                </c:pt>
                <c:pt idx="52274">
                  <c:v>1.2212000000000001</c:v>
                </c:pt>
                <c:pt idx="52275">
                  <c:v>1.2927</c:v>
                </c:pt>
                <c:pt idx="52276">
                  <c:v>1.3713</c:v>
                </c:pt>
                <c:pt idx="52277">
                  <c:v>1.3112000000000001</c:v>
                </c:pt>
                <c:pt idx="52278">
                  <c:v>1.3089000000000002</c:v>
                </c:pt>
                <c:pt idx="52279">
                  <c:v>1.4155</c:v>
                </c:pt>
                <c:pt idx="52280">
                  <c:v>1.431</c:v>
                </c:pt>
                <c:pt idx="52281">
                  <c:v>1.4081000000000001</c:v>
                </c:pt>
                <c:pt idx="52282">
                  <c:v>1.4843000000000002</c:v>
                </c:pt>
                <c:pt idx="52283">
                  <c:v>1.4256000000000002</c:v>
                </c:pt>
                <c:pt idx="52284">
                  <c:v>1.4960000000000002</c:v>
                </c:pt>
                <c:pt idx="52285">
                  <c:v>1.5460000000000003</c:v>
                </c:pt>
                <c:pt idx="52286">
                  <c:v>1.5715000000000001</c:v>
                </c:pt>
                <c:pt idx="52287">
                  <c:v>1.5352000000000001</c:v>
                </c:pt>
                <c:pt idx="52288">
                  <c:v>1.5985</c:v>
                </c:pt>
                <c:pt idx="52289">
                  <c:v>1.6344000000000003</c:v>
                </c:pt>
                <c:pt idx="52290">
                  <c:v>1.633</c:v>
                </c:pt>
                <c:pt idx="52291">
                  <c:v>1.6238000000000001</c:v>
                </c:pt>
                <c:pt idx="52292">
                  <c:v>1.6010000000000002</c:v>
                </c:pt>
                <c:pt idx="52293">
                  <c:v>1.5947</c:v>
                </c:pt>
                <c:pt idx="52294">
                  <c:v>1.6035000000000001</c:v>
                </c:pt>
                <c:pt idx="52295">
                  <c:v>1.6228000000000002</c:v>
                </c:pt>
                <c:pt idx="52296">
                  <c:v>1.6411000000000002</c:v>
                </c:pt>
                <c:pt idx="52297">
                  <c:v>1.6653</c:v>
                </c:pt>
                <c:pt idx="52298">
                  <c:v>1.6966000000000001</c:v>
                </c:pt>
                <c:pt idx="52299">
                  <c:v>1.7047000000000001</c:v>
                </c:pt>
                <c:pt idx="52300">
                  <c:v>1.7464</c:v>
                </c:pt>
                <c:pt idx="52301">
                  <c:v>1.7744</c:v>
                </c:pt>
                <c:pt idx="52302">
                  <c:v>1.7268999999999999</c:v>
                </c:pt>
                <c:pt idx="52303">
                  <c:v>1.6680000000000001</c:v>
                </c:pt>
                <c:pt idx="52304">
                  <c:v>1.6991000000000001</c:v>
                </c:pt>
                <c:pt idx="52305">
                  <c:v>1.7166000000000001</c:v>
                </c:pt>
                <c:pt idx="52306">
                  <c:v>1.5238</c:v>
                </c:pt>
                <c:pt idx="52307">
                  <c:v>1.6419000000000001</c:v>
                </c:pt>
                <c:pt idx="52308">
                  <c:v>1.7111000000000001</c:v>
                </c:pt>
                <c:pt idx="52309">
                  <c:v>1.6478000000000002</c:v>
                </c:pt>
                <c:pt idx="52310">
                  <c:v>1.5388999999999999</c:v>
                </c:pt>
                <c:pt idx="52311">
                  <c:v>1.4616</c:v>
                </c:pt>
                <c:pt idx="52312">
                  <c:v>1.4336000000000002</c:v>
                </c:pt>
                <c:pt idx="52313">
                  <c:v>1.5274000000000001</c:v>
                </c:pt>
                <c:pt idx="52314">
                  <c:v>1.6707999999999998</c:v>
                </c:pt>
                <c:pt idx="52315">
                  <c:v>1.5454000000000001</c:v>
                </c:pt>
                <c:pt idx="52316">
                  <c:v>1.4553000000000003</c:v>
                </c:pt>
                <c:pt idx="52317">
                  <c:v>1.4512</c:v>
                </c:pt>
                <c:pt idx="52318">
                  <c:v>1.5022000000000002</c:v>
                </c:pt>
                <c:pt idx="52319">
                  <c:v>1.4664999999999999</c:v>
                </c:pt>
                <c:pt idx="52320">
                  <c:v>1.4513</c:v>
                </c:pt>
                <c:pt idx="52321">
                  <c:v>1.4015000000000002</c:v>
                </c:pt>
                <c:pt idx="52322">
                  <c:v>1.3958000000000002</c:v>
                </c:pt>
                <c:pt idx="52323">
                  <c:v>1.4279999999999999</c:v>
                </c:pt>
                <c:pt idx="52324">
                  <c:v>1.3661000000000001</c:v>
                </c:pt>
                <c:pt idx="52325">
                  <c:v>1.2966</c:v>
                </c:pt>
                <c:pt idx="52326">
                  <c:v>1.2130000000000001</c:v>
                </c:pt>
                <c:pt idx="52327">
                  <c:v>1.2094</c:v>
                </c:pt>
                <c:pt idx="52328">
                  <c:v>1.1784000000000001</c:v>
                </c:pt>
                <c:pt idx="52329">
                  <c:v>1.1641000000000001</c:v>
                </c:pt>
                <c:pt idx="52330">
                  <c:v>1.1175000000000002</c:v>
                </c:pt>
                <c:pt idx="52331">
                  <c:v>1.0929</c:v>
                </c:pt>
                <c:pt idx="52332">
                  <c:v>1.0342</c:v>
                </c:pt>
                <c:pt idx="52333">
                  <c:v>1.0391999999999999</c:v>
                </c:pt>
                <c:pt idx="52334">
                  <c:v>1.002</c:v>
                </c:pt>
                <c:pt idx="52335">
                  <c:v>0.93049999999999999</c:v>
                </c:pt>
                <c:pt idx="52336">
                  <c:v>0.90670000000000006</c:v>
                </c:pt>
                <c:pt idx="52337">
                  <c:v>0.9134000000000001</c:v>
                </c:pt>
                <c:pt idx="52338">
                  <c:v>0.85030000000000006</c:v>
                </c:pt>
                <c:pt idx="52339">
                  <c:v>0.86730000000000007</c:v>
                </c:pt>
                <c:pt idx="52340">
                  <c:v>0.83870000000000011</c:v>
                </c:pt>
                <c:pt idx="52341">
                  <c:v>0.80290000000000006</c:v>
                </c:pt>
                <c:pt idx="52342">
                  <c:v>0.77210000000000001</c:v>
                </c:pt>
                <c:pt idx="52343">
                  <c:v>0.74909999999999999</c:v>
                </c:pt>
                <c:pt idx="52344">
                  <c:v>0.74650000000000005</c:v>
                </c:pt>
                <c:pt idx="52345">
                  <c:v>0.72840000000000005</c:v>
                </c:pt>
                <c:pt idx="52346">
                  <c:v>0.72240000000000004</c:v>
                </c:pt>
                <c:pt idx="52347">
                  <c:v>0.70640000000000003</c:v>
                </c:pt>
                <c:pt idx="52348">
                  <c:v>0.69359999999999999</c:v>
                </c:pt>
                <c:pt idx="52349">
                  <c:v>0.67910000000000004</c:v>
                </c:pt>
                <c:pt idx="52350">
                  <c:v>0.65640000000000009</c:v>
                </c:pt>
                <c:pt idx="52351">
                  <c:v>0.65170000000000006</c:v>
                </c:pt>
                <c:pt idx="52352">
                  <c:v>0.63830000000000009</c:v>
                </c:pt>
                <c:pt idx="52353">
                  <c:v>0.65180000000000005</c:v>
                </c:pt>
                <c:pt idx="52354">
                  <c:v>0.58910000000000007</c:v>
                </c:pt>
                <c:pt idx="52355">
                  <c:v>0.62380000000000013</c:v>
                </c:pt>
                <c:pt idx="52356">
                  <c:v>0.61270000000000002</c:v>
                </c:pt>
                <c:pt idx="52357">
                  <c:v>0.56159999999999999</c:v>
                </c:pt>
                <c:pt idx="52358">
                  <c:v>0.57190000000000007</c:v>
                </c:pt>
                <c:pt idx="52359">
                  <c:v>0.55679999999999996</c:v>
                </c:pt>
                <c:pt idx="52360">
                  <c:v>0.55000000000000004</c:v>
                </c:pt>
                <c:pt idx="52361">
                  <c:v>0.53910000000000002</c:v>
                </c:pt>
                <c:pt idx="52362">
                  <c:v>0.58310000000000006</c:v>
                </c:pt>
                <c:pt idx="52363">
                  <c:v>0.50880000000000003</c:v>
                </c:pt>
                <c:pt idx="52364">
                  <c:v>0.53639999999999999</c:v>
                </c:pt>
                <c:pt idx="52365">
                  <c:v>0.5283000000000001</c:v>
                </c:pt>
                <c:pt idx="52366">
                  <c:v>0.51060000000000005</c:v>
                </c:pt>
                <c:pt idx="52367">
                  <c:v>0.49859999999999999</c:v>
                </c:pt>
                <c:pt idx="52368">
                  <c:v>0.48700000000000004</c:v>
                </c:pt>
                <c:pt idx="52369">
                  <c:v>0.47870000000000001</c:v>
                </c:pt>
                <c:pt idx="52370">
                  <c:v>0.47199999999999998</c:v>
                </c:pt>
                <c:pt idx="52371">
                  <c:v>0.4632</c:v>
                </c:pt>
                <c:pt idx="52372">
                  <c:v>0.4531</c:v>
                </c:pt>
                <c:pt idx="52373">
                  <c:v>0.45190000000000002</c:v>
                </c:pt>
                <c:pt idx="52374">
                  <c:v>0.44409999999999999</c:v>
                </c:pt>
                <c:pt idx="52375">
                  <c:v>0.44409999999999999</c:v>
                </c:pt>
                <c:pt idx="52376">
                  <c:v>0.45760000000000001</c:v>
                </c:pt>
                <c:pt idx="52377">
                  <c:v>0.41210000000000008</c:v>
                </c:pt>
                <c:pt idx="52378">
                  <c:v>0.43209999999999998</c:v>
                </c:pt>
                <c:pt idx="52379">
                  <c:v>0.43970000000000004</c:v>
                </c:pt>
                <c:pt idx="52380">
                  <c:v>0.3911</c:v>
                </c:pt>
                <c:pt idx="52381">
                  <c:v>0.41390000000000005</c:v>
                </c:pt>
                <c:pt idx="52382">
                  <c:v>0.39340000000000003</c:v>
                </c:pt>
                <c:pt idx="52383">
                  <c:v>0.4042</c:v>
                </c:pt>
                <c:pt idx="52384">
                  <c:v>0.3911</c:v>
                </c:pt>
                <c:pt idx="52385">
                  <c:v>0.37620000000000003</c:v>
                </c:pt>
                <c:pt idx="52386">
                  <c:v>0.37050000000000005</c:v>
                </c:pt>
                <c:pt idx="52387">
                  <c:v>0.36909999999999998</c:v>
                </c:pt>
                <c:pt idx="52388">
                  <c:v>0.35510000000000003</c:v>
                </c:pt>
                <c:pt idx="52389">
                  <c:v>0.35670000000000002</c:v>
                </c:pt>
                <c:pt idx="52390">
                  <c:v>0.35880000000000001</c:v>
                </c:pt>
                <c:pt idx="52391">
                  <c:v>0.35390000000000005</c:v>
                </c:pt>
                <c:pt idx="52392">
                  <c:v>0.3427</c:v>
                </c:pt>
                <c:pt idx="52393">
                  <c:v>0.32530000000000003</c:v>
                </c:pt>
                <c:pt idx="52394">
                  <c:v>0.33050000000000002</c:v>
                </c:pt>
                <c:pt idx="52395">
                  <c:v>0.32610000000000006</c:v>
                </c:pt>
                <c:pt idx="52396">
                  <c:v>0.31990000000000002</c:v>
                </c:pt>
                <c:pt idx="52397">
                  <c:v>0.31520000000000004</c:v>
                </c:pt>
                <c:pt idx="52398">
                  <c:v>0.29420000000000002</c:v>
                </c:pt>
                <c:pt idx="52399">
                  <c:v>0.29780000000000001</c:v>
                </c:pt>
                <c:pt idx="52400">
                  <c:v>0.29700000000000004</c:v>
                </c:pt>
                <c:pt idx="52401">
                  <c:v>0.28110000000000002</c:v>
                </c:pt>
                <c:pt idx="52402">
                  <c:v>0.29089999999999999</c:v>
                </c:pt>
                <c:pt idx="52403">
                  <c:v>0.28410000000000002</c:v>
                </c:pt>
                <c:pt idx="52404">
                  <c:v>0.26480000000000004</c:v>
                </c:pt>
                <c:pt idx="52405">
                  <c:v>0.26150000000000001</c:v>
                </c:pt>
                <c:pt idx="52406">
                  <c:v>0.2717</c:v>
                </c:pt>
                <c:pt idx="52407">
                  <c:v>0.25440000000000002</c:v>
                </c:pt>
                <c:pt idx="52408">
                  <c:v>0.25209999999999999</c:v>
                </c:pt>
                <c:pt idx="52409">
                  <c:v>0.25790000000000002</c:v>
                </c:pt>
                <c:pt idx="52410">
                  <c:v>0.24890000000000001</c:v>
                </c:pt>
                <c:pt idx="52411">
                  <c:v>0.24980000000000002</c:v>
                </c:pt>
                <c:pt idx="52412">
                  <c:v>0.24729999999999999</c:v>
                </c:pt>
                <c:pt idx="52413">
                  <c:v>0.23980000000000001</c:v>
                </c:pt>
                <c:pt idx="52414">
                  <c:v>0.23570000000000002</c:v>
                </c:pt>
                <c:pt idx="52415">
                  <c:v>0.22140000000000001</c:v>
                </c:pt>
                <c:pt idx="52416">
                  <c:v>0.22420000000000001</c:v>
                </c:pt>
                <c:pt idx="52417">
                  <c:v>0.2175</c:v>
                </c:pt>
                <c:pt idx="52418">
                  <c:v>0.21989999999999998</c:v>
                </c:pt>
                <c:pt idx="52419">
                  <c:v>0.21379999999999999</c:v>
                </c:pt>
                <c:pt idx="52420">
                  <c:v>0.20899999999999999</c:v>
                </c:pt>
                <c:pt idx="52421">
                  <c:v>0.20840000000000003</c:v>
                </c:pt>
                <c:pt idx="52422">
                  <c:v>0.2056</c:v>
                </c:pt>
                <c:pt idx="52423">
                  <c:v>0.19690000000000002</c:v>
                </c:pt>
                <c:pt idx="52424">
                  <c:v>0.19520000000000001</c:v>
                </c:pt>
                <c:pt idx="52425">
                  <c:v>0.1928</c:v>
                </c:pt>
                <c:pt idx="52426">
                  <c:v>0.18940000000000001</c:v>
                </c:pt>
                <c:pt idx="52427">
                  <c:v>0.18410000000000001</c:v>
                </c:pt>
                <c:pt idx="52428">
                  <c:v>0.1825</c:v>
                </c:pt>
                <c:pt idx="52429">
                  <c:v>0.17760000000000001</c:v>
                </c:pt>
                <c:pt idx="52430">
                  <c:v>0.17220000000000002</c:v>
                </c:pt>
                <c:pt idx="52431">
                  <c:v>0.16990000000000002</c:v>
                </c:pt>
                <c:pt idx="52432">
                  <c:v>0.1668</c:v>
                </c:pt>
                <c:pt idx="52433">
                  <c:v>0.1646</c:v>
                </c:pt>
                <c:pt idx="52434">
                  <c:v>0.1595</c:v>
                </c:pt>
                <c:pt idx="52435">
                  <c:v>0.15780000000000002</c:v>
                </c:pt>
                <c:pt idx="52436">
                  <c:v>0.15290000000000001</c:v>
                </c:pt>
                <c:pt idx="52437">
                  <c:v>0.15100000000000002</c:v>
                </c:pt>
                <c:pt idx="52438">
                  <c:v>0.14799999999999999</c:v>
                </c:pt>
                <c:pt idx="52439">
                  <c:v>0.14599999999999999</c:v>
                </c:pt>
                <c:pt idx="52440">
                  <c:v>0.14450000000000002</c:v>
                </c:pt>
                <c:pt idx="52441">
                  <c:v>0.1409</c:v>
                </c:pt>
                <c:pt idx="52442">
                  <c:v>0.13650000000000001</c:v>
                </c:pt>
                <c:pt idx="52443">
                  <c:v>0.13489999999999999</c:v>
                </c:pt>
                <c:pt idx="52444">
                  <c:v>0.13470000000000001</c:v>
                </c:pt>
                <c:pt idx="52445">
                  <c:v>0.13420000000000001</c:v>
                </c:pt>
                <c:pt idx="52446">
                  <c:v>0.12960000000000002</c:v>
                </c:pt>
                <c:pt idx="52447">
                  <c:v>0.125</c:v>
                </c:pt>
                <c:pt idx="52448">
                  <c:v>0.12589999999999998</c:v>
                </c:pt>
                <c:pt idx="52449">
                  <c:v>0.12440000000000001</c:v>
                </c:pt>
                <c:pt idx="52450">
                  <c:v>0.12240000000000001</c:v>
                </c:pt>
                <c:pt idx="52451">
                  <c:v>0.11830000000000002</c:v>
                </c:pt>
                <c:pt idx="52452">
                  <c:v>0.1164</c:v>
                </c:pt>
                <c:pt idx="52453">
                  <c:v>0.11370000000000001</c:v>
                </c:pt>
                <c:pt idx="52454">
                  <c:v>0.11240000000000001</c:v>
                </c:pt>
                <c:pt idx="52455">
                  <c:v>0.1148</c:v>
                </c:pt>
                <c:pt idx="52456">
                  <c:v>0.11310000000000001</c:v>
                </c:pt>
                <c:pt idx="52457">
                  <c:v>0.1087</c:v>
                </c:pt>
                <c:pt idx="52458">
                  <c:v>0.1041</c:v>
                </c:pt>
                <c:pt idx="52459">
                  <c:v>0.10149999999999999</c:v>
                </c:pt>
                <c:pt idx="52460">
                  <c:v>0.10420000000000001</c:v>
                </c:pt>
                <c:pt idx="52461">
                  <c:v>0.1037</c:v>
                </c:pt>
                <c:pt idx="52462">
                  <c:v>9.7799999999999998E-2</c:v>
                </c:pt>
                <c:pt idx="52463">
                  <c:v>9.8000000000000004E-2</c:v>
                </c:pt>
                <c:pt idx="52464">
                  <c:v>9.64E-2</c:v>
                </c:pt>
                <c:pt idx="52465">
                  <c:v>9.4799999999999995E-2</c:v>
                </c:pt>
                <c:pt idx="52466">
                  <c:v>9.4799999999999995E-2</c:v>
                </c:pt>
                <c:pt idx="52467">
                  <c:v>9.4399999999999998E-2</c:v>
                </c:pt>
                <c:pt idx="52468">
                  <c:v>9.4500000000000001E-2</c:v>
                </c:pt>
                <c:pt idx="52469">
                  <c:v>9.290000000000001E-2</c:v>
                </c:pt>
                <c:pt idx="52470">
                  <c:v>9.1400000000000009E-2</c:v>
                </c:pt>
                <c:pt idx="52471">
                  <c:v>8.7300000000000003E-2</c:v>
                </c:pt>
                <c:pt idx="52472">
                  <c:v>8.6800000000000002E-2</c:v>
                </c:pt>
                <c:pt idx="52473">
                  <c:v>8.2799999999999999E-2</c:v>
                </c:pt>
                <c:pt idx="52474">
                  <c:v>8.1600000000000006E-2</c:v>
                </c:pt>
                <c:pt idx="52475">
                  <c:v>8.5300000000000001E-2</c:v>
                </c:pt>
                <c:pt idx="52476">
                  <c:v>8.5000000000000006E-2</c:v>
                </c:pt>
                <c:pt idx="52477">
                  <c:v>8.0900000000000014E-2</c:v>
                </c:pt>
                <c:pt idx="52478">
                  <c:v>7.8200000000000006E-2</c:v>
                </c:pt>
                <c:pt idx="52479">
                  <c:v>8.0700000000000008E-2</c:v>
                </c:pt>
                <c:pt idx="52480">
                  <c:v>8.0800000000000011E-2</c:v>
                </c:pt>
                <c:pt idx="52481">
                  <c:v>7.9100000000000004E-2</c:v>
                </c:pt>
                <c:pt idx="52482">
                  <c:v>7.6300000000000007E-2</c:v>
                </c:pt>
                <c:pt idx="52483">
                  <c:v>7.6300000000000007E-2</c:v>
                </c:pt>
                <c:pt idx="52484">
                  <c:v>7.5900000000000009E-2</c:v>
                </c:pt>
                <c:pt idx="52485">
                  <c:v>7.3400000000000007E-2</c:v>
                </c:pt>
                <c:pt idx="52486">
                  <c:v>7.1800000000000003E-2</c:v>
                </c:pt>
                <c:pt idx="52487">
                  <c:v>6.9099999999999995E-2</c:v>
                </c:pt>
                <c:pt idx="52488">
                  <c:v>6.5300000000000011E-2</c:v>
                </c:pt>
                <c:pt idx="52489">
                  <c:v>6.2600000000000003E-2</c:v>
                </c:pt>
                <c:pt idx="52490">
                  <c:v>6.3899999999999998E-2</c:v>
                </c:pt>
                <c:pt idx="52491">
                  <c:v>6.3800000000000009E-2</c:v>
                </c:pt>
                <c:pt idx="52492">
                  <c:v>6.1100000000000002E-2</c:v>
                </c:pt>
                <c:pt idx="52493">
                  <c:v>6.1100000000000002E-2</c:v>
                </c:pt>
                <c:pt idx="52494">
                  <c:v>0.06</c:v>
                </c:pt>
                <c:pt idx="52495">
                  <c:v>5.8599999999999999E-2</c:v>
                </c:pt>
                <c:pt idx="52496">
                  <c:v>5.74E-2</c:v>
                </c:pt>
                <c:pt idx="52497">
                  <c:v>5.8700000000000002E-2</c:v>
                </c:pt>
                <c:pt idx="52498">
                  <c:v>5.9900000000000002E-2</c:v>
                </c:pt>
                <c:pt idx="52499">
                  <c:v>5.9900000000000002E-2</c:v>
                </c:pt>
                <c:pt idx="52500">
                  <c:v>6.2400000000000004E-2</c:v>
                </c:pt>
                <c:pt idx="52501">
                  <c:v>6.2700000000000006E-2</c:v>
                </c:pt>
                <c:pt idx="52502">
                  <c:v>6.2800000000000009E-2</c:v>
                </c:pt>
                <c:pt idx="52503">
                  <c:v>6.2600000000000003E-2</c:v>
                </c:pt>
                <c:pt idx="52504">
                  <c:v>6.1400000000000003E-2</c:v>
                </c:pt>
                <c:pt idx="52505">
                  <c:v>6.3E-2</c:v>
                </c:pt>
                <c:pt idx="52506">
                  <c:v>6.1700000000000005E-2</c:v>
                </c:pt>
                <c:pt idx="52507">
                  <c:v>6.0700000000000004E-2</c:v>
                </c:pt>
                <c:pt idx="52508">
                  <c:v>6.3600000000000004E-2</c:v>
                </c:pt>
                <c:pt idx="52509">
                  <c:v>6.7400000000000002E-2</c:v>
                </c:pt>
                <c:pt idx="52510">
                  <c:v>6.770000000000001E-2</c:v>
                </c:pt>
                <c:pt idx="52511">
                  <c:v>6.5700000000000008E-2</c:v>
                </c:pt>
                <c:pt idx="52512">
                  <c:v>6.7400000000000002E-2</c:v>
                </c:pt>
                <c:pt idx="52513">
                  <c:v>7.0400000000000004E-2</c:v>
                </c:pt>
                <c:pt idx="52514">
                  <c:v>7.3700000000000002E-2</c:v>
                </c:pt>
                <c:pt idx="52515">
                  <c:v>7.7900000000000011E-2</c:v>
                </c:pt>
                <c:pt idx="52516">
                  <c:v>7.8400000000000011E-2</c:v>
                </c:pt>
                <c:pt idx="52517">
                  <c:v>8.1699999999999995E-2</c:v>
                </c:pt>
                <c:pt idx="52518">
                  <c:v>8.6199999999999999E-2</c:v>
                </c:pt>
                <c:pt idx="52519">
                  <c:v>8.6699999999999999E-2</c:v>
                </c:pt>
                <c:pt idx="52520">
                  <c:v>8.7500000000000008E-2</c:v>
                </c:pt>
                <c:pt idx="52521">
                  <c:v>9.2200000000000004E-2</c:v>
                </c:pt>
                <c:pt idx="52522">
                  <c:v>9.290000000000001E-2</c:v>
                </c:pt>
                <c:pt idx="52523">
                  <c:v>9.5000000000000001E-2</c:v>
                </c:pt>
                <c:pt idx="52524">
                  <c:v>9.98E-2</c:v>
                </c:pt>
                <c:pt idx="52525">
                  <c:v>0.1008</c:v>
                </c:pt>
                <c:pt idx="52526">
                  <c:v>0.10349999999999999</c:v>
                </c:pt>
                <c:pt idx="52527">
                  <c:v>0.10340000000000001</c:v>
                </c:pt>
                <c:pt idx="52528">
                  <c:v>0.11030000000000001</c:v>
                </c:pt>
                <c:pt idx="52529">
                  <c:v>0.11630000000000001</c:v>
                </c:pt>
                <c:pt idx="52530">
                  <c:v>0.1206</c:v>
                </c:pt>
                <c:pt idx="52531">
                  <c:v>0.122</c:v>
                </c:pt>
                <c:pt idx="52532">
                  <c:v>0.12540000000000001</c:v>
                </c:pt>
                <c:pt idx="52533">
                  <c:v>0.1348</c:v>
                </c:pt>
                <c:pt idx="52534">
                  <c:v>0.1414</c:v>
                </c:pt>
                <c:pt idx="52535">
                  <c:v>0.14499999999999999</c:v>
                </c:pt>
                <c:pt idx="52536">
                  <c:v>0.14550000000000002</c:v>
                </c:pt>
                <c:pt idx="52537">
                  <c:v>0.15660000000000002</c:v>
                </c:pt>
                <c:pt idx="52538">
                  <c:v>0.1648</c:v>
                </c:pt>
                <c:pt idx="52539">
                  <c:v>0.1799</c:v>
                </c:pt>
                <c:pt idx="52540">
                  <c:v>0.18220000000000003</c:v>
                </c:pt>
                <c:pt idx="52541">
                  <c:v>0.19720000000000001</c:v>
                </c:pt>
                <c:pt idx="52542">
                  <c:v>0.23960000000000001</c:v>
                </c:pt>
                <c:pt idx="52543">
                  <c:v>0.30590000000000006</c:v>
                </c:pt>
                <c:pt idx="52544">
                  <c:v>0.34600000000000003</c:v>
                </c:pt>
                <c:pt idx="52545">
                  <c:v>0.375</c:v>
                </c:pt>
                <c:pt idx="52546">
                  <c:v>0.36600000000000005</c:v>
                </c:pt>
                <c:pt idx="52547">
                  <c:v>0.38150000000000001</c:v>
                </c:pt>
                <c:pt idx="52548">
                  <c:v>0.39810000000000001</c:v>
                </c:pt>
                <c:pt idx="52549">
                  <c:v>0.39400000000000002</c:v>
                </c:pt>
                <c:pt idx="52550">
                  <c:v>0.41510000000000002</c:v>
                </c:pt>
                <c:pt idx="52551">
                  <c:v>0.43710000000000004</c:v>
                </c:pt>
                <c:pt idx="52552">
                  <c:v>0.47809999999999997</c:v>
                </c:pt>
                <c:pt idx="52553">
                  <c:v>0.49370000000000003</c:v>
                </c:pt>
                <c:pt idx="52554">
                  <c:v>0.52300000000000002</c:v>
                </c:pt>
                <c:pt idx="52555">
                  <c:v>0.57730000000000004</c:v>
                </c:pt>
                <c:pt idx="52556">
                  <c:v>0.63380000000000003</c:v>
                </c:pt>
                <c:pt idx="52557">
                  <c:v>0.67759999999999998</c:v>
                </c:pt>
                <c:pt idx="52558">
                  <c:v>0.67660000000000009</c:v>
                </c:pt>
                <c:pt idx="52559">
                  <c:v>0.74740000000000006</c:v>
                </c:pt>
                <c:pt idx="52560">
                  <c:v>0.89360000000000006</c:v>
                </c:pt>
                <c:pt idx="52561">
                  <c:v>1.0407</c:v>
                </c:pt>
                <c:pt idx="52562">
                  <c:v>1.0188000000000001</c:v>
                </c:pt>
                <c:pt idx="52563">
                  <c:v>0.9879</c:v>
                </c:pt>
                <c:pt idx="52564">
                  <c:v>0.97540000000000004</c:v>
                </c:pt>
                <c:pt idx="52565">
                  <c:v>1.0065</c:v>
                </c:pt>
                <c:pt idx="52566">
                  <c:v>1.2135</c:v>
                </c:pt>
                <c:pt idx="52567">
                  <c:v>1.35</c:v>
                </c:pt>
                <c:pt idx="52568">
                  <c:v>1.2927</c:v>
                </c:pt>
                <c:pt idx="52569">
                  <c:v>1.4173</c:v>
                </c:pt>
                <c:pt idx="52570">
                  <c:v>1.4526000000000001</c:v>
                </c:pt>
                <c:pt idx="52571">
                  <c:v>1.4441000000000002</c:v>
                </c:pt>
                <c:pt idx="52572">
                  <c:v>1.2991000000000001</c:v>
                </c:pt>
                <c:pt idx="52573">
                  <c:v>1.377</c:v>
                </c:pt>
                <c:pt idx="52574">
                  <c:v>1.2875000000000001</c:v>
                </c:pt>
                <c:pt idx="52575">
                  <c:v>1.3064</c:v>
                </c:pt>
                <c:pt idx="52576">
                  <c:v>1.4060000000000001</c:v>
                </c:pt>
                <c:pt idx="52577">
                  <c:v>1.4425000000000001</c:v>
                </c:pt>
                <c:pt idx="52578">
                  <c:v>1.4512</c:v>
                </c:pt>
                <c:pt idx="52579">
                  <c:v>1.4397000000000002</c:v>
                </c:pt>
                <c:pt idx="52580">
                  <c:v>1.3478000000000001</c:v>
                </c:pt>
                <c:pt idx="52581">
                  <c:v>1.4476000000000002</c:v>
                </c:pt>
                <c:pt idx="52582">
                  <c:v>1.4186000000000001</c:v>
                </c:pt>
                <c:pt idx="52583">
                  <c:v>1.3903000000000001</c:v>
                </c:pt>
                <c:pt idx="52584">
                  <c:v>1.3757999999999999</c:v>
                </c:pt>
                <c:pt idx="52585">
                  <c:v>1.5650000000000002</c:v>
                </c:pt>
                <c:pt idx="52586">
                  <c:v>1.5194000000000001</c:v>
                </c:pt>
                <c:pt idx="52587">
                  <c:v>1.4846000000000001</c:v>
                </c:pt>
                <c:pt idx="52588">
                  <c:v>1.6338999999999999</c:v>
                </c:pt>
                <c:pt idx="52589">
                  <c:v>1.9131</c:v>
                </c:pt>
                <c:pt idx="52590">
                  <c:v>2.0660000000000003</c:v>
                </c:pt>
                <c:pt idx="52591">
                  <c:v>2.1068000000000002</c:v>
                </c:pt>
                <c:pt idx="52592">
                  <c:v>2.0081000000000002</c:v>
                </c:pt>
                <c:pt idx="52593">
                  <c:v>1.9218000000000002</c:v>
                </c:pt>
                <c:pt idx="52594">
                  <c:v>1.8258000000000001</c:v>
                </c:pt>
                <c:pt idx="52595">
                  <c:v>1.8454000000000002</c:v>
                </c:pt>
                <c:pt idx="52596">
                  <c:v>1.8063</c:v>
                </c:pt>
                <c:pt idx="52597">
                  <c:v>1.6516999999999999</c:v>
                </c:pt>
                <c:pt idx="52598">
                  <c:v>1.6505000000000001</c:v>
                </c:pt>
                <c:pt idx="52599">
                  <c:v>1.7576000000000001</c:v>
                </c:pt>
                <c:pt idx="52600">
                  <c:v>1.5965</c:v>
                </c:pt>
                <c:pt idx="52601">
                  <c:v>1.6516</c:v>
                </c:pt>
                <c:pt idx="52602">
                  <c:v>1.5680000000000001</c:v>
                </c:pt>
                <c:pt idx="52603">
                  <c:v>1.5233000000000001</c:v>
                </c:pt>
                <c:pt idx="52604">
                  <c:v>1.5596000000000001</c:v>
                </c:pt>
                <c:pt idx="52605">
                  <c:v>1.4716</c:v>
                </c:pt>
                <c:pt idx="52606">
                  <c:v>1.3824000000000001</c:v>
                </c:pt>
                <c:pt idx="52607">
                  <c:v>1.3047000000000002</c:v>
                </c:pt>
                <c:pt idx="52608">
                  <c:v>1.2726000000000002</c:v>
                </c:pt>
                <c:pt idx="52609">
                  <c:v>1.2737000000000001</c:v>
                </c:pt>
                <c:pt idx="52610">
                  <c:v>1.2646000000000002</c:v>
                </c:pt>
                <c:pt idx="52611">
                  <c:v>1.2471000000000001</c:v>
                </c:pt>
                <c:pt idx="52612">
                  <c:v>1.1820999999999999</c:v>
                </c:pt>
                <c:pt idx="52613">
                  <c:v>1.093</c:v>
                </c:pt>
                <c:pt idx="52614">
                  <c:v>1.0635999999999999</c:v>
                </c:pt>
                <c:pt idx="52615">
                  <c:v>1.0247999999999999</c:v>
                </c:pt>
                <c:pt idx="52616">
                  <c:v>1.0042</c:v>
                </c:pt>
                <c:pt idx="52617">
                  <c:v>1.0115000000000001</c:v>
                </c:pt>
                <c:pt idx="52618">
                  <c:v>0.9618000000000001</c:v>
                </c:pt>
                <c:pt idx="52619">
                  <c:v>0.95009999999999994</c:v>
                </c:pt>
                <c:pt idx="52620">
                  <c:v>0.94550000000000001</c:v>
                </c:pt>
                <c:pt idx="52621">
                  <c:v>0.90549999999999997</c:v>
                </c:pt>
                <c:pt idx="52622">
                  <c:v>0.88550000000000006</c:v>
                </c:pt>
                <c:pt idx="52623">
                  <c:v>0.88729999999999998</c:v>
                </c:pt>
                <c:pt idx="52624">
                  <c:v>0.84130000000000005</c:v>
                </c:pt>
                <c:pt idx="52625">
                  <c:v>0.80190000000000006</c:v>
                </c:pt>
                <c:pt idx="52626">
                  <c:v>0.78730000000000011</c:v>
                </c:pt>
                <c:pt idx="52627">
                  <c:v>0.77300000000000013</c:v>
                </c:pt>
                <c:pt idx="52628">
                  <c:v>0.7298</c:v>
                </c:pt>
                <c:pt idx="52629">
                  <c:v>0.71</c:v>
                </c:pt>
                <c:pt idx="52630">
                  <c:v>0.7016</c:v>
                </c:pt>
                <c:pt idx="52631">
                  <c:v>0.6674000000000001</c:v>
                </c:pt>
                <c:pt idx="52632">
                  <c:v>0.65629999999999999</c:v>
                </c:pt>
                <c:pt idx="52633">
                  <c:v>0.63120000000000009</c:v>
                </c:pt>
                <c:pt idx="52634">
                  <c:v>0.61420000000000008</c:v>
                </c:pt>
                <c:pt idx="52635">
                  <c:v>0.61220000000000008</c:v>
                </c:pt>
                <c:pt idx="52636">
                  <c:v>0.5877</c:v>
                </c:pt>
                <c:pt idx="52637">
                  <c:v>0.57000000000000006</c:v>
                </c:pt>
                <c:pt idx="52638">
                  <c:v>0.5615</c:v>
                </c:pt>
                <c:pt idx="52639">
                  <c:v>0.53890000000000005</c:v>
                </c:pt>
                <c:pt idx="52640">
                  <c:v>0.53270000000000006</c:v>
                </c:pt>
                <c:pt idx="52641">
                  <c:v>0.51280000000000003</c:v>
                </c:pt>
                <c:pt idx="52642">
                  <c:v>0.51159999999999994</c:v>
                </c:pt>
                <c:pt idx="52643">
                  <c:v>0.50850000000000006</c:v>
                </c:pt>
                <c:pt idx="52644">
                  <c:v>0.48780000000000001</c:v>
                </c:pt>
                <c:pt idx="52645">
                  <c:v>0.48780000000000001</c:v>
                </c:pt>
                <c:pt idx="52646">
                  <c:v>0.46960000000000002</c:v>
                </c:pt>
                <c:pt idx="52647">
                  <c:v>0.46250000000000002</c:v>
                </c:pt>
                <c:pt idx="52648">
                  <c:v>0.45090000000000008</c:v>
                </c:pt>
                <c:pt idx="52649">
                  <c:v>0.45430000000000004</c:v>
                </c:pt>
                <c:pt idx="52650">
                  <c:v>0.43990000000000001</c:v>
                </c:pt>
                <c:pt idx="52651">
                  <c:v>0.42720000000000002</c:v>
                </c:pt>
                <c:pt idx="52652">
                  <c:v>0.42470000000000002</c:v>
                </c:pt>
                <c:pt idx="52653">
                  <c:v>0.41660000000000008</c:v>
                </c:pt>
                <c:pt idx="52654">
                  <c:v>0.40170000000000006</c:v>
                </c:pt>
                <c:pt idx="52655">
                  <c:v>0.39040000000000002</c:v>
                </c:pt>
                <c:pt idx="52656">
                  <c:v>0.39050000000000001</c:v>
                </c:pt>
                <c:pt idx="52657">
                  <c:v>0.38600000000000001</c:v>
                </c:pt>
                <c:pt idx="52658">
                  <c:v>0.375</c:v>
                </c:pt>
                <c:pt idx="52659">
                  <c:v>0.376</c:v>
                </c:pt>
                <c:pt idx="52660">
                  <c:v>0.37190000000000001</c:v>
                </c:pt>
                <c:pt idx="52661">
                  <c:v>0.36600000000000005</c:v>
                </c:pt>
                <c:pt idx="52662">
                  <c:v>0.36050000000000004</c:v>
                </c:pt>
                <c:pt idx="52663">
                  <c:v>0.35870000000000002</c:v>
                </c:pt>
                <c:pt idx="52664">
                  <c:v>0.35110000000000002</c:v>
                </c:pt>
                <c:pt idx="52665">
                  <c:v>0.33610000000000007</c:v>
                </c:pt>
                <c:pt idx="52666">
                  <c:v>0.33350000000000002</c:v>
                </c:pt>
                <c:pt idx="52667">
                  <c:v>0.31140000000000001</c:v>
                </c:pt>
                <c:pt idx="52668">
                  <c:v>0.30070000000000002</c:v>
                </c:pt>
                <c:pt idx="52669">
                  <c:v>0.29260000000000003</c:v>
                </c:pt>
                <c:pt idx="52670">
                  <c:v>0.2928</c:v>
                </c:pt>
                <c:pt idx="52671">
                  <c:v>0.29550000000000004</c:v>
                </c:pt>
                <c:pt idx="52672">
                  <c:v>0.29770000000000002</c:v>
                </c:pt>
                <c:pt idx="52673">
                  <c:v>0.2898</c:v>
                </c:pt>
                <c:pt idx="52674">
                  <c:v>0.27779999999999999</c:v>
                </c:pt>
                <c:pt idx="52675">
                  <c:v>0.27750000000000002</c:v>
                </c:pt>
                <c:pt idx="52676">
                  <c:v>0.27679999999999999</c:v>
                </c:pt>
                <c:pt idx="52677">
                  <c:v>0.27429999999999999</c:v>
                </c:pt>
                <c:pt idx="52678">
                  <c:v>0.26200000000000001</c:v>
                </c:pt>
                <c:pt idx="52679">
                  <c:v>0.26419999999999999</c:v>
                </c:pt>
                <c:pt idx="52680">
                  <c:v>0.25900000000000001</c:v>
                </c:pt>
                <c:pt idx="52681">
                  <c:v>0.25640000000000002</c:v>
                </c:pt>
                <c:pt idx="52682">
                  <c:v>0.25280000000000002</c:v>
                </c:pt>
                <c:pt idx="52683">
                  <c:v>0.24620000000000003</c:v>
                </c:pt>
                <c:pt idx="52684">
                  <c:v>0.24500000000000002</c:v>
                </c:pt>
                <c:pt idx="52685">
                  <c:v>0.23940000000000003</c:v>
                </c:pt>
                <c:pt idx="52686">
                  <c:v>0.23290000000000002</c:v>
                </c:pt>
                <c:pt idx="52687">
                  <c:v>0.22080000000000002</c:v>
                </c:pt>
                <c:pt idx="52688">
                  <c:v>0.21160000000000001</c:v>
                </c:pt>
                <c:pt idx="52689">
                  <c:v>0.21320000000000003</c:v>
                </c:pt>
                <c:pt idx="52690">
                  <c:v>0.21379999999999999</c:v>
                </c:pt>
                <c:pt idx="52691">
                  <c:v>0.2135</c:v>
                </c:pt>
                <c:pt idx="52692">
                  <c:v>0.20870000000000002</c:v>
                </c:pt>
                <c:pt idx="52693">
                  <c:v>0.20510000000000003</c:v>
                </c:pt>
                <c:pt idx="52694">
                  <c:v>0.19920000000000002</c:v>
                </c:pt>
                <c:pt idx="52695">
                  <c:v>0.19690000000000002</c:v>
                </c:pt>
                <c:pt idx="52696">
                  <c:v>0.1915</c:v>
                </c:pt>
                <c:pt idx="52697">
                  <c:v>0.18700000000000003</c:v>
                </c:pt>
                <c:pt idx="52698">
                  <c:v>0.18140000000000001</c:v>
                </c:pt>
                <c:pt idx="52699">
                  <c:v>0.1777</c:v>
                </c:pt>
                <c:pt idx="52700">
                  <c:v>0.17200000000000001</c:v>
                </c:pt>
                <c:pt idx="52701">
                  <c:v>0.16800000000000001</c:v>
                </c:pt>
                <c:pt idx="52702">
                  <c:v>0.1726</c:v>
                </c:pt>
                <c:pt idx="52703">
                  <c:v>0.17010000000000003</c:v>
                </c:pt>
                <c:pt idx="52704">
                  <c:v>0.16339999999999999</c:v>
                </c:pt>
                <c:pt idx="52705">
                  <c:v>0.15760000000000002</c:v>
                </c:pt>
                <c:pt idx="52706">
                  <c:v>0.15720000000000001</c:v>
                </c:pt>
                <c:pt idx="52707">
                  <c:v>0.15529999999999999</c:v>
                </c:pt>
                <c:pt idx="52708">
                  <c:v>0.15010000000000001</c:v>
                </c:pt>
                <c:pt idx="52709">
                  <c:v>0.14470000000000002</c:v>
                </c:pt>
                <c:pt idx="52710">
                  <c:v>0.13980000000000001</c:v>
                </c:pt>
                <c:pt idx="52711">
                  <c:v>0.13930000000000001</c:v>
                </c:pt>
                <c:pt idx="52712">
                  <c:v>0.13600000000000001</c:v>
                </c:pt>
                <c:pt idx="52713">
                  <c:v>0.13730000000000001</c:v>
                </c:pt>
                <c:pt idx="52714">
                  <c:v>0.13850000000000001</c:v>
                </c:pt>
                <c:pt idx="52715">
                  <c:v>0.13670000000000002</c:v>
                </c:pt>
                <c:pt idx="52716">
                  <c:v>0.13320000000000001</c:v>
                </c:pt>
                <c:pt idx="52717">
                  <c:v>0.1278</c:v>
                </c:pt>
                <c:pt idx="52718">
                  <c:v>0.12280000000000001</c:v>
                </c:pt>
                <c:pt idx="52719">
                  <c:v>0.12070000000000002</c:v>
                </c:pt>
                <c:pt idx="52720">
                  <c:v>0.1206</c:v>
                </c:pt>
                <c:pt idx="52721">
                  <c:v>0.1188</c:v>
                </c:pt>
                <c:pt idx="52722">
                  <c:v>0.11510000000000001</c:v>
                </c:pt>
                <c:pt idx="52723">
                  <c:v>0.1145</c:v>
                </c:pt>
                <c:pt idx="52724">
                  <c:v>0.1115</c:v>
                </c:pt>
                <c:pt idx="52725">
                  <c:v>0.10630000000000001</c:v>
                </c:pt>
                <c:pt idx="52726">
                  <c:v>0.1031</c:v>
                </c:pt>
                <c:pt idx="52727">
                  <c:v>0.10580000000000001</c:v>
                </c:pt>
                <c:pt idx="52728">
                  <c:v>0.10400000000000001</c:v>
                </c:pt>
                <c:pt idx="52729">
                  <c:v>0.1023</c:v>
                </c:pt>
                <c:pt idx="52730">
                  <c:v>0.10189999999999999</c:v>
                </c:pt>
                <c:pt idx="52731">
                  <c:v>0.10020000000000001</c:v>
                </c:pt>
                <c:pt idx="52732">
                  <c:v>9.7000000000000003E-2</c:v>
                </c:pt>
                <c:pt idx="52733">
                  <c:v>9.3600000000000017E-2</c:v>
                </c:pt>
                <c:pt idx="52734">
                  <c:v>9.3400000000000011E-2</c:v>
                </c:pt>
                <c:pt idx="52735">
                  <c:v>9.1800000000000007E-2</c:v>
                </c:pt>
                <c:pt idx="52736">
                  <c:v>9.0000000000000011E-2</c:v>
                </c:pt>
                <c:pt idx="52737">
                  <c:v>8.6400000000000005E-2</c:v>
                </c:pt>
                <c:pt idx="52738">
                  <c:v>8.2100000000000006E-2</c:v>
                </c:pt>
                <c:pt idx="52739">
                  <c:v>7.9000000000000015E-2</c:v>
                </c:pt>
                <c:pt idx="52740">
                  <c:v>7.740000000000001E-2</c:v>
                </c:pt>
                <c:pt idx="52741">
                  <c:v>8.0100000000000005E-2</c:v>
                </c:pt>
                <c:pt idx="52742">
                  <c:v>7.8500000000000014E-2</c:v>
                </c:pt>
                <c:pt idx="52743">
                  <c:v>7.7000000000000013E-2</c:v>
                </c:pt>
                <c:pt idx="52744">
                  <c:v>7.4200000000000002E-2</c:v>
                </c:pt>
                <c:pt idx="52745">
                  <c:v>7.6600000000000001E-2</c:v>
                </c:pt>
                <c:pt idx="52746">
                  <c:v>7.6500000000000012E-2</c:v>
                </c:pt>
                <c:pt idx="52747">
                  <c:v>7.51E-2</c:v>
                </c:pt>
                <c:pt idx="52748">
                  <c:v>7.51E-2</c:v>
                </c:pt>
                <c:pt idx="52749">
                  <c:v>7.2099999999999997E-2</c:v>
                </c:pt>
                <c:pt idx="52750">
                  <c:v>7.1599999999999997E-2</c:v>
                </c:pt>
                <c:pt idx="52751">
                  <c:v>7.0099999999999996E-2</c:v>
                </c:pt>
                <c:pt idx="52752">
                  <c:v>6.8600000000000008E-2</c:v>
                </c:pt>
                <c:pt idx="52753">
                  <c:v>6.6800000000000012E-2</c:v>
                </c:pt>
                <c:pt idx="52754">
                  <c:v>6.4100000000000004E-2</c:v>
                </c:pt>
                <c:pt idx="52755">
                  <c:v>6.1200000000000004E-2</c:v>
                </c:pt>
                <c:pt idx="52756">
                  <c:v>5.96E-2</c:v>
                </c:pt>
                <c:pt idx="52757">
                  <c:v>5.9499999999999997E-2</c:v>
                </c:pt>
                <c:pt idx="52758">
                  <c:v>5.9200000000000003E-2</c:v>
                </c:pt>
                <c:pt idx="52759">
                  <c:v>5.9200000000000003E-2</c:v>
                </c:pt>
                <c:pt idx="52760">
                  <c:v>5.7599999999999998E-2</c:v>
                </c:pt>
                <c:pt idx="52761">
                  <c:v>5.6100000000000011E-2</c:v>
                </c:pt>
                <c:pt idx="52762">
                  <c:v>5.6000000000000008E-2</c:v>
                </c:pt>
                <c:pt idx="52763">
                  <c:v>5.5900000000000005E-2</c:v>
                </c:pt>
                <c:pt idx="52764">
                  <c:v>5.5700000000000006E-2</c:v>
                </c:pt>
                <c:pt idx="52765">
                  <c:v>5.2900000000000003E-2</c:v>
                </c:pt>
                <c:pt idx="52766">
                  <c:v>5.1500000000000004E-2</c:v>
                </c:pt>
                <c:pt idx="52767">
                  <c:v>5.1400000000000001E-2</c:v>
                </c:pt>
                <c:pt idx="52768">
                  <c:v>5.0100000000000006E-2</c:v>
                </c:pt>
                <c:pt idx="52769">
                  <c:v>0.05</c:v>
                </c:pt>
                <c:pt idx="52770">
                  <c:v>5.2500000000000005E-2</c:v>
                </c:pt>
                <c:pt idx="52771">
                  <c:v>5.1000000000000004E-2</c:v>
                </c:pt>
                <c:pt idx="52772">
                  <c:v>4.9399999999999999E-2</c:v>
                </c:pt>
                <c:pt idx="52773">
                  <c:v>4.8000000000000001E-2</c:v>
                </c:pt>
                <c:pt idx="52774">
                  <c:v>4.9399999999999999E-2</c:v>
                </c:pt>
                <c:pt idx="52775">
                  <c:v>5.0500000000000003E-2</c:v>
                </c:pt>
                <c:pt idx="52776">
                  <c:v>4.9100000000000005E-2</c:v>
                </c:pt>
                <c:pt idx="52777">
                  <c:v>4.7699999999999999E-2</c:v>
                </c:pt>
                <c:pt idx="52778">
                  <c:v>4.7500000000000001E-2</c:v>
                </c:pt>
                <c:pt idx="52779">
                  <c:v>4.7399999999999998E-2</c:v>
                </c:pt>
                <c:pt idx="52780">
                  <c:v>4.6200000000000005E-2</c:v>
                </c:pt>
                <c:pt idx="52781">
                  <c:v>4.6100000000000002E-2</c:v>
                </c:pt>
                <c:pt idx="52782">
                  <c:v>4.7199999999999999E-2</c:v>
                </c:pt>
                <c:pt idx="52783">
                  <c:v>4.8600000000000004E-2</c:v>
                </c:pt>
                <c:pt idx="52784">
                  <c:v>4.8500000000000001E-2</c:v>
                </c:pt>
                <c:pt idx="52785">
                  <c:v>4.8399999999999999E-2</c:v>
                </c:pt>
                <c:pt idx="52786">
                  <c:v>4.8300000000000003E-2</c:v>
                </c:pt>
                <c:pt idx="52787">
                  <c:v>4.7E-2</c:v>
                </c:pt>
                <c:pt idx="52788">
                  <c:v>4.4300000000000006E-2</c:v>
                </c:pt>
                <c:pt idx="52789">
                  <c:v>4.3000000000000003E-2</c:v>
                </c:pt>
                <c:pt idx="52790">
                  <c:v>4.1800000000000004E-2</c:v>
                </c:pt>
                <c:pt idx="52791">
                  <c:v>4.1800000000000004E-2</c:v>
                </c:pt>
                <c:pt idx="52792">
                  <c:v>4.3099999999999999E-2</c:v>
                </c:pt>
                <c:pt idx="52793">
                  <c:v>4.3200000000000002E-2</c:v>
                </c:pt>
                <c:pt idx="52794">
                  <c:v>4.2099999999999999E-2</c:v>
                </c:pt>
                <c:pt idx="52795">
                  <c:v>4.3500000000000004E-2</c:v>
                </c:pt>
                <c:pt idx="52796">
                  <c:v>4.4900000000000002E-2</c:v>
                </c:pt>
                <c:pt idx="52797">
                  <c:v>4.3800000000000006E-2</c:v>
                </c:pt>
                <c:pt idx="52798">
                  <c:v>4.2599999999999999E-2</c:v>
                </c:pt>
                <c:pt idx="52799">
                  <c:v>4.41E-2</c:v>
                </c:pt>
                <c:pt idx="52800">
                  <c:v>4.5800000000000007E-2</c:v>
                </c:pt>
                <c:pt idx="52801">
                  <c:v>4.7199999999999999E-2</c:v>
                </c:pt>
                <c:pt idx="52802">
                  <c:v>5.0100000000000006E-2</c:v>
                </c:pt>
                <c:pt idx="52803">
                  <c:v>5.1800000000000006E-2</c:v>
                </c:pt>
                <c:pt idx="52804">
                  <c:v>5.4800000000000008E-2</c:v>
                </c:pt>
                <c:pt idx="52805">
                  <c:v>5.6499999999999995E-2</c:v>
                </c:pt>
                <c:pt idx="52806">
                  <c:v>5.8200000000000002E-2</c:v>
                </c:pt>
                <c:pt idx="52807">
                  <c:v>5.9900000000000002E-2</c:v>
                </c:pt>
                <c:pt idx="52808">
                  <c:v>6.0200000000000004E-2</c:v>
                </c:pt>
                <c:pt idx="52809">
                  <c:v>6.0700000000000004E-2</c:v>
                </c:pt>
                <c:pt idx="52810">
                  <c:v>6.3899999999999998E-2</c:v>
                </c:pt>
                <c:pt idx="52811">
                  <c:v>6.5800000000000011E-2</c:v>
                </c:pt>
                <c:pt idx="52812">
                  <c:v>6.7900000000000002E-2</c:v>
                </c:pt>
                <c:pt idx="52813">
                  <c:v>6.8400000000000002E-2</c:v>
                </c:pt>
                <c:pt idx="52814">
                  <c:v>6.770000000000001E-2</c:v>
                </c:pt>
                <c:pt idx="52815">
                  <c:v>7.1300000000000002E-2</c:v>
                </c:pt>
                <c:pt idx="52816">
                  <c:v>7.6600000000000001E-2</c:v>
                </c:pt>
                <c:pt idx="52817">
                  <c:v>8.0700000000000008E-2</c:v>
                </c:pt>
                <c:pt idx="52818">
                  <c:v>8.77E-2</c:v>
                </c:pt>
                <c:pt idx="52819">
                  <c:v>9.1800000000000007E-2</c:v>
                </c:pt>
                <c:pt idx="52820">
                  <c:v>9.4500000000000001E-2</c:v>
                </c:pt>
                <c:pt idx="52821">
                  <c:v>9.8900000000000002E-2</c:v>
                </c:pt>
                <c:pt idx="52822">
                  <c:v>0.10360000000000001</c:v>
                </c:pt>
                <c:pt idx="52823">
                  <c:v>0.1099</c:v>
                </c:pt>
                <c:pt idx="52824">
                  <c:v>0.1162</c:v>
                </c:pt>
                <c:pt idx="52825">
                  <c:v>0.12470000000000002</c:v>
                </c:pt>
                <c:pt idx="52826">
                  <c:v>0.13</c:v>
                </c:pt>
                <c:pt idx="52827">
                  <c:v>0.1384</c:v>
                </c:pt>
                <c:pt idx="52828">
                  <c:v>0.14419999999999999</c:v>
                </c:pt>
                <c:pt idx="52829">
                  <c:v>0.15400000000000003</c:v>
                </c:pt>
                <c:pt idx="52830">
                  <c:v>0.17200000000000001</c:v>
                </c:pt>
                <c:pt idx="52831">
                  <c:v>0.19670000000000001</c:v>
                </c:pt>
                <c:pt idx="52832">
                  <c:v>0.21200000000000002</c:v>
                </c:pt>
                <c:pt idx="52833">
                  <c:v>0.21429999999999999</c:v>
                </c:pt>
                <c:pt idx="52834">
                  <c:v>0.21280000000000002</c:v>
                </c:pt>
                <c:pt idx="52835">
                  <c:v>0.20810000000000001</c:v>
                </c:pt>
                <c:pt idx="52836">
                  <c:v>0.22140000000000001</c:v>
                </c:pt>
                <c:pt idx="52837">
                  <c:v>0.23730000000000004</c:v>
                </c:pt>
                <c:pt idx="52838">
                  <c:v>0.25990000000000002</c:v>
                </c:pt>
                <c:pt idx="52839">
                  <c:v>0.29940000000000005</c:v>
                </c:pt>
                <c:pt idx="52840">
                  <c:v>0.33450000000000002</c:v>
                </c:pt>
                <c:pt idx="52841">
                  <c:v>0.35050000000000003</c:v>
                </c:pt>
                <c:pt idx="52842">
                  <c:v>0.37400000000000005</c:v>
                </c:pt>
                <c:pt idx="52843">
                  <c:v>0.41250000000000003</c:v>
                </c:pt>
                <c:pt idx="52844">
                  <c:v>0.43030000000000002</c:v>
                </c:pt>
                <c:pt idx="52845">
                  <c:v>0.45999999999999996</c:v>
                </c:pt>
                <c:pt idx="52846">
                  <c:v>0.4778</c:v>
                </c:pt>
                <c:pt idx="52847">
                  <c:v>0.51050000000000006</c:v>
                </c:pt>
                <c:pt idx="52848">
                  <c:v>0.57550000000000001</c:v>
                </c:pt>
                <c:pt idx="52849">
                  <c:v>0.64280000000000004</c:v>
                </c:pt>
                <c:pt idx="52850">
                  <c:v>0.70860000000000012</c:v>
                </c:pt>
                <c:pt idx="52851">
                  <c:v>0.7369</c:v>
                </c:pt>
                <c:pt idx="52852">
                  <c:v>0.76219999999999999</c:v>
                </c:pt>
                <c:pt idx="52853">
                  <c:v>0.78070000000000006</c:v>
                </c:pt>
                <c:pt idx="52854">
                  <c:v>0.79870000000000008</c:v>
                </c:pt>
                <c:pt idx="52855">
                  <c:v>0.83260000000000012</c:v>
                </c:pt>
                <c:pt idx="52856">
                  <c:v>0.86530000000000007</c:v>
                </c:pt>
                <c:pt idx="52857">
                  <c:v>0.9052</c:v>
                </c:pt>
                <c:pt idx="52858">
                  <c:v>0.93710000000000004</c:v>
                </c:pt>
                <c:pt idx="52859">
                  <c:v>0.96660000000000013</c:v>
                </c:pt>
                <c:pt idx="52860">
                  <c:v>1.0141</c:v>
                </c:pt>
                <c:pt idx="52861">
                  <c:v>1.0198</c:v>
                </c:pt>
                <c:pt idx="52862">
                  <c:v>1.0598000000000001</c:v>
                </c:pt>
                <c:pt idx="52863">
                  <c:v>1.0746</c:v>
                </c:pt>
                <c:pt idx="52864">
                  <c:v>1.0715000000000001</c:v>
                </c:pt>
                <c:pt idx="52865">
                  <c:v>1.1002000000000001</c:v>
                </c:pt>
                <c:pt idx="52866">
                  <c:v>1.1368</c:v>
                </c:pt>
                <c:pt idx="52867">
                  <c:v>1.1654</c:v>
                </c:pt>
                <c:pt idx="52868">
                  <c:v>1.2241</c:v>
                </c:pt>
                <c:pt idx="52869">
                  <c:v>1.21</c:v>
                </c:pt>
                <c:pt idx="52870">
                  <c:v>1.2038000000000002</c:v>
                </c:pt>
                <c:pt idx="52871">
                  <c:v>1.2421</c:v>
                </c:pt>
                <c:pt idx="52872">
                  <c:v>1.2493000000000001</c:v>
                </c:pt>
                <c:pt idx="52873">
                  <c:v>1.2922000000000002</c:v>
                </c:pt>
                <c:pt idx="52874">
                  <c:v>1.3002000000000002</c:v>
                </c:pt>
                <c:pt idx="52875">
                  <c:v>1.3225</c:v>
                </c:pt>
                <c:pt idx="52876">
                  <c:v>1.3605</c:v>
                </c:pt>
                <c:pt idx="52877">
                  <c:v>1.4306000000000001</c:v>
                </c:pt>
                <c:pt idx="52878">
                  <c:v>1.4718</c:v>
                </c:pt>
                <c:pt idx="52879">
                  <c:v>1.4560000000000002</c:v>
                </c:pt>
                <c:pt idx="52880">
                  <c:v>1.4805000000000001</c:v>
                </c:pt>
                <c:pt idx="52881">
                  <c:v>1.4568000000000001</c:v>
                </c:pt>
                <c:pt idx="52882">
                  <c:v>1.4636</c:v>
                </c:pt>
                <c:pt idx="52883">
                  <c:v>1.4643000000000002</c:v>
                </c:pt>
                <c:pt idx="52884">
                  <c:v>1.5111000000000001</c:v>
                </c:pt>
                <c:pt idx="52885">
                  <c:v>1.5580000000000001</c:v>
                </c:pt>
                <c:pt idx="52886">
                  <c:v>1.5344</c:v>
                </c:pt>
                <c:pt idx="52887">
                  <c:v>1.4921</c:v>
                </c:pt>
                <c:pt idx="52888">
                  <c:v>1.4641999999999999</c:v>
                </c:pt>
                <c:pt idx="52889">
                  <c:v>1.4138000000000002</c:v>
                </c:pt>
                <c:pt idx="52890">
                  <c:v>1.4066000000000001</c:v>
                </c:pt>
                <c:pt idx="52891">
                  <c:v>1.3946000000000001</c:v>
                </c:pt>
                <c:pt idx="52892">
                  <c:v>1.3722000000000001</c:v>
                </c:pt>
                <c:pt idx="52893">
                  <c:v>1.3846000000000001</c:v>
                </c:pt>
                <c:pt idx="52894">
                  <c:v>1.3806</c:v>
                </c:pt>
                <c:pt idx="52895">
                  <c:v>1.4324000000000001</c:v>
                </c:pt>
                <c:pt idx="52896">
                  <c:v>1.4549000000000001</c:v>
                </c:pt>
                <c:pt idx="52897">
                  <c:v>1.4234</c:v>
                </c:pt>
                <c:pt idx="52898">
                  <c:v>1.3888</c:v>
                </c:pt>
                <c:pt idx="52899">
                  <c:v>1.3582000000000001</c:v>
                </c:pt>
                <c:pt idx="52900">
                  <c:v>1.3223000000000003</c:v>
                </c:pt>
                <c:pt idx="52901">
                  <c:v>1.2774000000000001</c:v>
                </c:pt>
                <c:pt idx="52902">
                  <c:v>1.2968999999999999</c:v>
                </c:pt>
                <c:pt idx="52903">
                  <c:v>1.2087000000000001</c:v>
                </c:pt>
                <c:pt idx="52904">
                  <c:v>1.2174</c:v>
                </c:pt>
                <c:pt idx="52905">
                  <c:v>1.1743000000000001</c:v>
                </c:pt>
                <c:pt idx="52906">
                  <c:v>1.1324000000000001</c:v>
                </c:pt>
                <c:pt idx="52907">
                  <c:v>1.1374000000000002</c:v>
                </c:pt>
                <c:pt idx="52908">
                  <c:v>1.0630000000000002</c:v>
                </c:pt>
                <c:pt idx="52909">
                  <c:v>1.0414999999999999</c:v>
                </c:pt>
                <c:pt idx="52910">
                  <c:v>0.98750000000000004</c:v>
                </c:pt>
                <c:pt idx="52911">
                  <c:v>0.9477000000000001</c:v>
                </c:pt>
                <c:pt idx="52912">
                  <c:v>0.94789999999999996</c:v>
                </c:pt>
                <c:pt idx="52913">
                  <c:v>0.88719999999999999</c:v>
                </c:pt>
                <c:pt idx="52914">
                  <c:v>0.87129999999999996</c:v>
                </c:pt>
                <c:pt idx="52915">
                  <c:v>0.81600000000000006</c:v>
                </c:pt>
                <c:pt idx="52916">
                  <c:v>0.79800000000000004</c:v>
                </c:pt>
                <c:pt idx="52917">
                  <c:v>0.77460000000000007</c:v>
                </c:pt>
                <c:pt idx="52918">
                  <c:v>0.7369</c:v>
                </c:pt>
                <c:pt idx="52919">
                  <c:v>0.73130000000000006</c:v>
                </c:pt>
                <c:pt idx="52920">
                  <c:v>0.69680000000000009</c:v>
                </c:pt>
                <c:pt idx="52921">
                  <c:v>0.68559999999999999</c:v>
                </c:pt>
                <c:pt idx="52922">
                  <c:v>0.65439999999999998</c:v>
                </c:pt>
                <c:pt idx="52923">
                  <c:v>0.63860000000000006</c:v>
                </c:pt>
                <c:pt idx="52924">
                  <c:v>0.62650000000000006</c:v>
                </c:pt>
                <c:pt idx="52925">
                  <c:v>0.60210000000000008</c:v>
                </c:pt>
                <c:pt idx="52926">
                  <c:v>0.59570000000000001</c:v>
                </c:pt>
                <c:pt idx="52927">
                  <c:v>0.5796</c:v>
                </c:pt>
                <c:pt idx="52928">
                  <c:v>0.57880000000000009</c:v>
                </c:pt>
                <c:pt idx="52929">
                  <c:v>0.56769999999999998</c:v>
                </c:pt>
                <c:pt idx="52930">
                  <c:v>0.55549999999999999</c:v>
                </c:pt>
                <c:pt idx="52931">
                  <c:v>0.54669999999999996</c:v>
                </c:pt>
                <c:pt idx="52932">
                  <c:v>0.54269999999999996</c:v>
                </c:pt>
                <c:pt idx="52933">
                  <c:v>0.54810000000000003</c:v>
                </c:pt>
                <c:pt idx="52934">
                  <c:v>0.53040000000000009</c:v>
                </c:pt>
                <c:pt idx="52935">
                  <c:v>0.49680000000000002</c:v>
                </c:pt>
                <c:pt idx="52936">
                  <c:v>0.51050000000000006</c:v>
                </c:pt>
                <c:pt idx="52937">
                  <c:v>0.4798</c:v>
                </c:pt>
                <c:pt idx="52938">
                  <c:v>0.48520000000000008</c:v>
                </c:pt>
                <c:pt idx="52939">
                  <c:v>0.49829999999999997</c:v>
                </c:pt>
                <c:pt idx="52940">
                  <c:v>0.51239999999999997</c:v>
                </c:pt>
                <c:pt idx="52941">
                  <c:v>0.49820000000000003</c:v>
                </c:pt>
                <c:pt idx="52942">
                  <c:v>0.46680000000000005</c:v>
                </c:pt>
                <c:pt idx="52943">
                  <c:v>0.47900000000000004</c:v>
                </c:pt>
                <c:pt idx="52944">
                  <c:v>0.47360000000000002</c:v>
                </c:pt>
                <c:pt idx="52945">
                  <c:v>0.45540000000000003</c:v>
                </c:pt>
                <c:pt idx="52946">
                  <c:v>0.44890000000000002</c:v>
                </c:pt>
                <c:pt idx="52947">
                  <c:v>0.44700000000000001</c:v>
                </c:pt>
                <c:pt idx="52948">
                  <c:v>0.43670000000000003</c:v>
                </c:pt>
                <c:pt idx="52949">
                  <c:v>0.4289</c:v>
                </c:pt>
                <c:pt idx="52950">
                  <c:v>0.42290000000000005</c:v>
                </c:pt>
                <c:pt idx="52951">
                  <c:v>0.42330000000000001</c:v>
                </c:pt>
                <c:pt idx="52952">
                  <c:v>0.42850000000000005</c:v>
                </c:pt>
                <c:pt idx="52953">
                  <c:v>0.41349999999999998</c:v>
                </c:pt>
                <c:pt idx="52954">
                  <c:v>0.434</c:v>
                </c:pt>
                <c:pt idx="52955">
                  <c:v>0.42270000000000008</c:v>
                </c:pt>
                <c:pt idx="52956">
                  <c:v>0.4194</c:v>
                </c:pt>
                <c:pt idx="52957">
                  <c:v>0.40240000000000004</c:v>
                </c:pt>
                <c:pt idx="52958">
                  <c:v>0.42960000000000004</c:v>
                </c:pt>
                <c:pt idx="52959">
                  <c:v>0.40250000000000008</c:v>
                </c:pt>
                <c:pt idx="52960">
                  <c:v>0.40620000000000006</c:v>
                </c:pt>
                <c:pt idx="52961">
                  <c:v>0.39590000000000003</c:v>
                </c:pt>
                <c:pt idx="52962">
                  <c:v>0.38610000000000005</c:v>
                </c:pt>
                <c:pt idx="52963">
                  <c:v>0.38980000000000004</c:v>
                </c:pt>
                <c:pt idx="52964">
                  <c:v>0.39600000000000002</c:v>
                </c:pt>
                <c:pt idx="52965">
                  <c:v>0.377</c:v>
                </c:pt>
                <c:pt idx="52966">
                  <c:v>0.3775</c:v>
                </c:pt>
                <c:pt idx="52967">
                  <c:v>0.38460000000000005</c:v>
                </c:pt>
                <c:pt idx="52968">
                  <c:v>0.37610000000000005</c:v>
                </c:pt>
                <c:pt idx="52969">
                  <c:v>0.38850000000000001</c:v>
                </c:pt>
                <c:pt idx="52970">
                  <c:v>0.37160000000000004</c:v>
                </c:pt>
                <c:pt idx="52971">
                  <c:v>0.36190000000000005</c:v>
                </c:pt>
                <c:pt idx="52972">
                  <c:v>0.35570000000000002</c:v>
                </c:pt>
                <c:pt idx="52973">
                  <c:v>0.35170000000000001</c:v>
                </c:pt>
                <c:pt idx="52974">
                  <c:v>0.35640000000000005</c:v>
                </c:pt>
                <c:pt idx="52975">
                  <c:v>0.35990000000000005</c:v>
                </c:pt>
                <c:pt idx="52976">
                  <c:v>0.34820000000000007</c:v>
                </c:pt>
                <c:pt idx="52977">
                  <c:v>0.33950000000000002</c:v>
                </c:pt>
                <c:pt idx="52978">
                  <c:v>0.35089999999999999</c:v>
                </c:pt>
                <c:pt idx="52979">
                  <c:v>0.3397</c:v>
                </c:pt>
                <c:pt idx="52980">
                  <c:v>0.34830000000000005</c:v>
                </c:pt>
                <c:pt idx="52981">
                  <c:v>0.34700000000000003</c:v>
                </c:pt>
                <c:pt idx="52982">
                  <c:v>0.33610000000000007</c:v>
                </c:pt>
                <c:pt idx="52983">
                  <c:v>0.34970000000000001</c:v>
                </c:pt>
                <c:pt idx="52984">
                  <c:v>0.33230000000000004</c:v>
                </c:pt>
                <c:pt idx="52985">
                  <c:v>0.32469999999999999</c:v>
                </c:pt>
                <c:pt idx="52986">
                  <c:v>0.31770000000000004</c:v>
                </c:pt>
                <c:pt idx="52987">
                  <c:v>0.32350000000000001</c:v>
                </c:pt>
                <c:pt idx="52988">
                  <c:v>0.31930000000000003</c:v>
                </c:pt>
                <c:pt idx="52989">
                  <c:v>0.30590000000000006</c:v>
                </c:pt>
                <c:pt idx="52990">
                  <c:v>0.29820000000000002</c:v>
                </c:pt>
                <c:pt idx="52991">
                  <c:v>0.30800000000000005</c:v>
                </c:pt>
                <c:pt idx="52992">
                  <c:v>0.30330000000000001</c:v>
                </c:pt>
                <c:pt idx="52993">
                  <c:v>0.29060000000000002</c:v>
                </c:pt>
                <c:pt idx="52994">
                  <c:v>0.2918</c:v>
                </c:pt>
                <c:pt idx="52995">
                  <c:v>0.29599999999999999</c:v>
                </c:pt>
                <c:pt idx="52996">
                  <c:v>0.28849999999999998</c:v>
                </c:pt>
                <c:pt idx="52997">
                  <c:v>0.28290000000000004</c:v>
                </c:pt>
                <c:pt idx="52998">
                  <c:v>0.28050000000000003</c:v>
                </c:pt>
                <c:pt idx="52999">
                  <c:v>0.28070000000000001</c:v>
                </c:pt>
                <c:pt idx="53000">
                  <c:v>0.28490000000000004</c:v>
                </c:pt>
                <c:pt idx="53001">
                  <c:v>0.2757</c:v>
                </c:pt>
                <c:pt idx="53002">
                  <c:v>0.2717</c:v>
                </c:pt>
                <c:pt idx="53003">
                  <c:v>0.27250000000000002</c:v>
                </c:pt>
                <c:pt idx="53004">
                  <c:v>0.27010000000000001</c:v>
                </c:pt>
                <c:pt idx="53005">
                  <c:v>0.26850000000000002</c:v>
                </c:pt>
                <c:pt idx="53006">
                  <c:v>0.27300000000000002</c:v>
                </c:pt>
                <c:pt idx="53007">
                  <c:v>0.26140000000000002</c:v>
                </c:pt>
                <c:pt idx="53008">
                  <c:v>0.26720000000000005</c:v>
                </c:pt>
                <c:pt idx="53009">
                  <c:v>0.25490000000000002</c:v>
                </c:pt>
                <c:pt idx="53010">
                  <c:v>0.25740000000000002</c:v>
                </c:pt>
                <c:pt idx="53011">
                  <c:v>0.24809999999999999</c:v>
                </c:pt>
                <c:pt idx="53012">
                  <c:v>0.24580000000000002</c:v>
                </c:pt>
                <c:pt idx="53013">
                  <c:v>0.24820000000000003</c:v>
                </c:pt>
                <c:pt idx="53014">
                  <c:v>0.24740000000000004</c:v>
                </c:pt>
                <c:pt idx="53015">
                  <c:v>0.24680000000000002</c:v>
                </c:pt>
                <c:pt idx="53016">
                  <c:v>0.24910000000000002</c:v>
                </c:pt>
                <c:pt idx="53017">
                  <c:v>0.24820000000000003</c:v>
                </c:pt>
                <c:pt idx="53018">
                  <c:v>0.23740000000000003</c:v>
                </c:pt>
                <c:pt idx="53019">
                  <c:v>0.23849999999999999</c:v>
                </c:pt>
                <c:pt idx="53020">
                  <c:v>0.24060000000000004</c:v>
                </c:pt>
                <c:pt idx="53021">
                  <c:v>0.23430000000000001</c:v>
                </c:pt>
                <c:pt idx="53022">
                  <c:v>0.23420000000000002</c:v>
                </c:pt>
                <c:pt idx="53023">
                  <c:v>0.23480000000000001</c:v>
                </c:pt>
                <c:pt idx="53024">
                  <c:v>0.22460000000000002</c:v>
                </c:pt>
                <c:pt idx="53025">
                  <c:v>0.2364</c:v>
                </c:pt>
                <c:pt idx="53026">
                  <c:v>0.22870000000000001</c:v>
                </c:pt>
                <c:pt idx="53027">
                  <c:v>0.22309999999999999</c:v>
                </c:pt>
                <c:pt idx="53028">
                  <c:v>0.22000000000000003</c:v>
                </c:pt>
                <c:pt idx="53029">
                  <c:v>0.22090000000000001</c:v>
                </c:pt>
                <c:pt idx="53030">
                  <c:v>0.2175</c:v>
                </c:pt>
                <c:pt idx="53031">
                  <c:v>0.22410000000000002</c:v>
                </c:pt>
                <c:pt idx="53032">
                  <c:v>0.21890000000000001</c:v>
                </c:pt>
                <c:pt idx="53033">
                  <c:v>0.2162</c:v>
                </c:pt>
                <c:pt idx="53034">
                  <c:v>0.22080000000000002</c:v>
                </c:pt>
                <c:pt idx="53035">
                  <c:v>0.2167</c:v>
                </c:pt>
                <c:pt idx="53036">
                  <c:v>0.20950000000000002</c:v>
                </c:pt>
                <c:pt idx="53037">
                  <c:v>0.20910000000000004</c:v>
                </c:pt>
                <c:pt idx="53038">
                  <c:v>0.21110000000000004</c:v>
                </c:pt>
                <c:pt idx="53039">
                  <c:v>0.21480000000000002</c:v>
                </c:pt>
                <c:pt idx="53040">
                  <c:v>0.20810000000000001</c:v>
                </c:pt>
                <c:pt idx="53041">
                  <c:v>0.2049</c:v>
                </c:pt>
                <c:pt idx="53042">
                  <c:v>0.2049</c:v>
                </c:pt>
                <c:pt idx="53043">
                  <c:v>0.20320000000000002</c:v>
                </c:pt>
                <c:pt idx="53044">
                  <c:v>0.19940000000000002</c:v>
                </c:pt>
                <c:pt idx="53045">
                  <c:v>0.20320000000000002</c:v>
                </c:pt>
                <c:pt idx="53046">
                  <c:v>0.20350000000000001</c:v>
                </c:pt>
                <c:pt idx="53047">
                  <c:v>0.19700000000000001</c:v>
                </c:pt>
                <c:pt idx="53048">
                  <c:v>0.21360000000000001</c:v>
                </c:pt>
                <c:pt idx="53049">
                  <c:v>0.20520000000000002</c:v>
                </c:pt>
                <c:pt idx="53050">
                  <c:v>0.19870000000000002</c:v>
                </c:pt>
                <c:pt idx="53051">
                  <c:v>0.19400000000000001</c:v>
                </c:pt>
                <c:pt idx="53052">
                  <c:v>0.18959999999999999</c:v>
                </c:pt>
                <c:pt idx="53053">
                  <c:v>0.19270000000000001</c:v>
                </c:pt>
                <c:pt idx="53054">
                  <c:v>0.19700000000000001</c:v>
                </c:pt>
                <c:pt idx="53055">
                  <c:v>0.1925</c:v>
                </c:pt>
                <c:pt idx="53056">
                  <c:v>0.188</c:v>
                </c:pt>
                <c:pt idx="53057">
                  <c:v>0.1857</c:v>
                </c:pt>
                <c:pt idx="53058">
                  <c:v>0.1925</c:v>
                </c:pt>
                <c:pt idx="53059">
                  <c:v>0.18970000000000001</c:v>
                </c:pt>
                <c:pt idx="53060">
                  <c:v>0.18490000000000001</c:v>
                </c:pt>
                <c:pt idx="53061">
                  <c:v>0.18890000000000001</c:v>
                </c:pt>
                <c:pt idx="53062">
                  <c:v>0.1885</c:v>
                </c:pt>
                <c:pt idx="53063">
                  <c:v>0.18190000000000001</c:v>
                </c:pt>
                <c:pt idx="53064">
                  <c:v>0.17900000000000002</c:v>
                </c:pt>
                <c:pt idx="53065">
                  <c:v>0.18520000000000003</c:v>
                </c:pt>
                <c:pt idx="53066">
                  <c:v>0.1799</c:v>
                </c:pt>
                <c:pt idx="53067">
                  <c:v>0.1706</c:v>
                </c:pt>
                <c:pt idx="53068">
                  <c:v>0.17200000000000001</c:v>
                </c:pt>
                <c:pt idx="53069">
                  <c:v>0.17300000000000001</c:v>
                </c:pt>
                <c:pt idx="53070">
                  <c:v>0.16980000000000001</c:v>
                </c:pt>
                <c:pt idx="53071">
                  <c:v>0.17120000000000002</c:v>
                </c:pt>
                <c:pt idx="53072">
                  <c:v>0.1716</c:v>
                </c:pt>
                <c:pt idx="53073">
                  <c:v>0.17330000000000001</c:v>
                </c:pt>
                <c:pt idx="53074">
                  <c:v>0.17300000000000001</c:v>
                </c:pt>
                <c:pt idx="53075">
                  <c:v>0.17700000000000002</c:v>
                </c:pt>
                <c:pt idx="53076">
                  <c:v>0.16790000000000002</c:v>
                </c:pt>
                <c:pt idx="53077">
                  <c:v>0.16800000000000001</c:v>
                </c:pt>
                <c:pt idx="53078">
                  <c:v>0.16720000000000002</c:v>
                </c:pt>
                <c:pt idx="53079">
                  <c:v>0.1673</c:v>
                </c:pt>
                <c:pt idx="53080">
                  <c:v>0.16870000000000002</c:v>
                </c:pt>
                <c:pt idx="53081">
                  <c:v>0.16410000000000002</c:v>
                </c:pt>
                <c:pt idx="53082">
                  <c:v>0.16180000000000003</c:v>
                </c:pt>
                <c:pt idx="53083">
                  <c:v>0.16080000000000003</c:v>
                </c:pt>
                <c:pt idx="53084">
                  <c:v>0.16290000000000002</c:v>
                </c:pt>
                <c:pt idx="53085">
                  <c:v>0.16270000000000001</c:v>
                </c:pt>
                <c:pt idx="53086">
                  <c:v>0.1633</c:v>
                </c:pt>
                <c:pt idx="53087">
                  <c:v>0.16510000000000002</c:v>
                </c:pt>
                <c:pt idx="53088">
                  <c:v>0.1643</c:v>
                </c:pt>
                <c:pt idx="53089">
                  <c:v>0.16400000000000001</c:v>
                </c:pt>
                <c:pt idx="53090">
                  <c:v>0.16240000000000002</c:v>
                </c:pt>
                <c:pt idx="53091">
                  <c:v>0.17080000000000001</c:v>
                </c:pt>
                <c:pt idx="53092">
                  <c:v>0.17020000000000002</c:v>
                </c:pt>
                <c:pt idx="53093">
                  <c:v>0.16870000000000002</c:v>
                </c:pt>
                <c:pt idx="53094">
                  <c:v>0.17200000000000001</c:v>
                </c:pt>
                <c:pt idx="53095">
                  <c:v>0.17170000000000002</c:v>
                </c:pt>
                <c:pt idx="53096">
                  <c:v>0.16880000000000001</c:v>
                </c:pt>
                <c:pt idx="53097">
                  <c:v>0.16950000000000001</c:v>
                </c:pt>
                <c:pt idx="53098">
                  <c:v>0.1704</c:v>
                </c:pt>
                <c:pt idx="53099">
                  <c:v>0.18210000000000001</c:v>
                </c:pt>
                <c:pt idx="53100">
                  <c:v>0.18130000000000002</c:v>
                </c:pt>
                <c:pt idx="53101">
                  <c:v>0.17930000000000001</c:v>
                </c:pt>
                <c:pt idx="53102">
                  <c:v>0.18610000000000002</c:v>
                </c:pt>
                <c:pt idx="53103">
                  <c:v>0.19010000000000002</c:v>
                </c:pt>
                <c:pt idx="53104">
                  <c:v>0.1968</c:v>
                </c:pt>
                <c:pt idx="53105">
                  <c:v>0.19890000000000002</c:v>
                </c:pt>
                <c:pt idx="53106">
                  <c:v>0.19750000000000001</c:v>
                </c:pt>
                <c:pt idx="53107">
                  <c:v>0.20470000000000002</c:v>
                </c:pt>
                <c:pt idx="53108">
                  <c:v>0.20619999999999999</c:v>
                </c:pt>
                <c:pt idx="53109">
                  <c:v>0.20960000000000001</c:v>
                </c:pt>
                <c:pt idx="53110">
                  <c:v>0.21600000000000003</c:v>
                </c:pt>
                <c:pt idx="53111">
                  <c:v>0.22260000000000002</c:v>
                </c:pt>
                <c:pt idx="53112">
                  <c:v>0.22789999999999999</c:v>
                </c:pt>
                <c:pt idx="53113">
                  <c:v>0.23370000000000002</c:v>
                </c:pt>
                <c:pt idx="53114">
                  <c:v>0.23350000000000001</c:v>
                </c:pt>
                <c:pt idx="53115">
                  <c:v>0.24409999999999998</c:v>
                </c:pt>
                <c:pt idx="53116">
                  <c:v>0.24540000000000003</c:v>
                </c:pt>
                <c:pt idx="53117">
                  <c:v>0.25690000000000002</c:v>
                </c:pt>
                <c:pt idx="53118">
                  <c:v>0.27060000000000001</c:v>
                </c:pt>
                <c:pt idx="53119">
                  <c:v>0.28710000000000002</c:v>
                </c:pt>
                <c:pt idx="53120">
                  <c:v>0.29460000000000003</c:v>
                </c:pt>
                <c:pt idx="53121">
                  <c:v>0.29710000000000003</c:v>
                </c:pt>
                <c:pt idx="53122">
                  <c:v>0.2979</c:v>
                </c:pt>
                <c:pt idx="53123">
                  <c:v>0.30110000000000003</c:v>
                </c:pt>
                <c:pt idx="53124">
                  <c:v>0.3085</c:v>
                </c:pt>
                <c:pt idx="53125">
                  <c:v>0.31509999999999999</c:v>
                </c:pt>
                <c:pt idx="53126">
                  <c:v>0.3165</c:v>
                </c:pt>
                <c:pt idx="53127">
                  <c:v>0.31059999999999999</c:v>
                </c:pt>
                <c:pt idx="53128">
                  <c:v>0.31909999999999999</c:v>
                </c:pt>
                <c:pt idx="53129">
                  <c:v>0.3392</c:v>
                </c:pt>
                <c:pt idx="53130">
                  <c:v>0.34780000000000005</c:v>
                </c:pt>
                <c:pt idx="53131">
                  <c:v>0.35050000000000003</c:v>
                </c:pt>
                <c:pt idx="53132">
                  <c:v>0.3614</c:v>
                </c:pt>
                <c:pt idx="53133">
                  <c:v>0.3735</c:v>
                </c:pt>
                <c:pt idx="53134">
                  <c:v>0.38450000000000006</c:v>
                </c:pt>
                <c:pt idx="53135">
                  <c:v>0.39380000000000004</c:v>
                </c:pt>
                <c:pt idx="53136">
                  <c:v>0.39980000000000004</c:v>
                </c:pt>
                <c:pt idx="53137">
                  <c:v>0.40800000000000003</c:v>
                </c:pt>
                <c:pt idx="53138">
                  <c:v>0.41689999999999999</c:v>
                </c:pt>
                <c:pt idx="53139">
                  <c:v>0.41970000000000002</c:v>
                </c:pt>
                <c:pt idx="53140">
                  <c:v>0.42599999999999999</c:v>
                </c:pt>
                <c:pt idx="53141">
                  <c:v>0.43170000000000003</c:v>
                </c:pt>
                <c:pt idx="53142">
                  <c:v>0.44940000000000002</c:v>
                </c:pt>
                <c:pt idx="53143">
                  <c:v>0.46070000000000005</c:v>
                </c:pt>
                <c:pt idx="53144">
                  <c:v>0.46989999999999998</c:v>
                </c:pt>
                <c:pt idx="53145">
                  <c:v>0.4819</c:v>
                </c:pt>
                <c:pt idx="53146">
                  <c:v>0.49320000000000008</c:v>
                </c:pt>
                <c:pt idx="53147">
                  <c:v>0.5111</c:v>
                </c:pt>
                <c:pt idx="53148">
                  <c:v>0.52280000000000004</c:v>
                </c:pt>
                <c:pt idx="53149">
                  <c:v>0.54580000000000006</c:v>
                </c:pt>
                <c:pt idx="53150">
                  <c:v>0.56580000000000008</c:v>
                </c:pt>
                <c:pt idx="53151">
                  <c:v>0.5827</c:v>
                </c:pt>
                <c:pt idx="53152">
                  <c:v>0.60580000000000001</c:v>
                </c:pt>
                <c:pt idx="53153">
                  <c:v>0.63</c:v>
                </c:pt>
                <c:pt idx="53154">
                  <c:v>0.6532</c:v>
                </c:pt>
                <c:pt idx="53155">
                  <c:v>0.6895</c:v>
                </c:pt>
                <c:pt idx="53156">
                  <c:v>0.72800000000000009</c:v>
                </c:pt>
                <c:pt idx="53157">
                  <c:v>0.76490000000000002</c:v>
                </c:pt>
                <c:pt idx="53158">
                  <c:v>0.80299999999999994</c:v>
                </c:pt>
                <c:pt idx="53159">
                  <c:v>0.8427</c:v>
                </c:pt>
                <c:pt idx="53160">
                  <c:v>0.90060000000000007</c:v>
                </c:pt>
                <c:pt idx="53161">
                  <c:v>0.94440000000000013</c:v>
                </c:pt>
                <c:pt idx="53162">
                  <c:v>0.98870000000000013</c:v>
                </c:pt>
                <c:pt idx="53163">
                  <c:v>1.0395000000000001</c:v>
                </c:pt>
                <c:pt idx="53164">
                  <c:v>1.0721000000000001</c:v>
                </c:pt>
                <c:pt idx="53165">
                  <c:v>1.1183000000000001</c:v>
                </c:pt>
                <c:pt idx="53166">
                  <c:v>1.1965999999999999</c:v>
                </c:pt>
                <c:pt idx="53167">
                  <c:v>1.2896000000000001</c:v>
                </c:pt>
                <c:pt idx="53168">
                  <c:v>1.3021000000000003</c:v>
                </c:pt>
                <c:pt idx="53169">
                  <c:v>1.2902</c:v>
                </c:pt>
                <c:pt idx="53170">
                  <c:v>1.3314000000000001</c:v>
                </c:pt>
                <c:pt idx="53171">
                  <c:v>1.3602000000000001</c:v>
                </c:pt>
                <c:pt idx="53172">
                  <c:v>1.3865000000000001</c:v>
                </c:pt>
                <c:pt idx="53173">
                  <c:v>1.4269000000000001</c:v>
                </c:pt>
                <c:pt idx="53174">
                  <c:v>1.5145</c:v>
                </c:pt>
                <c:pt idx="53175">
                  <c:v>1.4648000000000001</c:v>
                </c:pt>
                <c:pt idx="53176">
                  <c:v>1.5152000000000001</c:v>
                </c:pt>
                <c:pt idx="53177">
                  <c:v>1.585</c:v>
                </c:pt>
                <c:pt idx="53178">
                  <c:v>1.4977</c:v>
                </c:pt>
                <c:pt idx="53179">
                  <c:v>1.4683000000000002</c:v>
                </c:pt>
                <c:pt idx="53180">
                  <c:v>1.5073000000000001</c:v>
                </c:pt>
                <c:pt idx="53181">
                  <c:v>1.4714</c:v>
                </c:pt>
                <c:pt idx="53182">
                  <c:v>1.4757</c:v>
                </c:pt>
                <c:pt idx="53183">
                  <c:v>1.5006000000000002</c:v>
                </c:pt>
                <c:pt idx="53184">
                  <c:v>1.5561</c:v>
                </c:pt>
                <c:pt idx="53185">
                  <c:v>1.5910000000000002</c:v>
                </c:pt>
                <c:pt idx="53186">
                  <c:v>1.5415000000000001</c:v>
                </c:pt>
                <c:pt idx="53187">
                  <c:v>1.6125</c:v>
                </c:pt>
                <c:pt idx="53188">
                  <c:v>1.6597000000000002</c:v>
                </c:pt>
                <c:pt idx="53189">
                  <c:v>1.6155000000000002</c:v>
                </c:pt>
                <c:pt idx="53190">
                  <c:v>1.5461</c:v>
                </c:pt>
                <c:pt idx="53191">
                  <c:v>1.5194000000000001</c:v>
                </c:pt>
                <c:pt idx="53192">
                  <c:v>1.4696</c:v>
                </c:pt>
                <c:pt idx="53193">
                  <c:v>1.4226000000000001</c:v>
                </c:pt>
                <c:pt idx="53194">
                  <c:v>1.3873</c:v>
                </c:pt>
                <c:pt idx="53195">
                  <c:v>1.3642000000000001</c:v>
                </c:pt>
                <c:pt idx="53196">
                  <c:v>1.2896000000000001</c:v>
                </c:pt>
                <c:pt idx="53197">
                  <c:v>1.2560000000000002</c:v>
                </c:pt>
                <c:pt idx="53198">
                  <c:v>1.2197</c:v>
                </c:pt>
                <c:pt idx="53199">
                  <c:v>1.1759000000000002</c:v>
                </c:pt>
                <c:pt idx="53200">
                  <c:v>1.0791999999999999</c:v>
                </c:pt>
                <c:pt idx="53201">
                  <c:v>1.0569000000000002</c:v>
                </c:pt>
                <c:pt idx="53202">
                  <c:v>0.98750000000000004</c:v>
                </c:pt>
                <c:pt idx="53203">
                  <c:v>0.95860000000000012</c:v>
                </c:pt>
                <c:pt idx="53204">
                  <c:v>0.92420000000000013</c:v>
                </c:pt>
                <c:pt idx="53205">
                  <c:v>0.91570000000000007</c:v>
                </c:pt>
                <c:pt idx="53206">
                  <c:v>0.87390000000000012</c:v>
                </c:pt>
                <c:pt idx="53207">
                  <c:v>0.85890000000000011</c:v>
                </c:pt>
                <c:pt idx="53208">
                  <c:v>0.8307000000000001</c:v>
                </c:pt>
                <c:pt idx="53209">
                  <c:v>0.85450000000000004</c:v>
                </c:pt>
                <c:pt idx="53210">
                  <c:v>0.82450000000000001</c:v>
                </c:pt>
                <c:pt idx="53211">
                  <c:v>0.78029999999999999</c:v>
                </c:pt>
                <c:pt idx="53212">
                  <c:v>0.83040000000000003</c:v>
                </c:pt>
                <c:pt idx="53213">
                  <c:v>0.7712</c:v>
                </c:pt>
                <c:pt idx="53214">
                  <c:v>0.74580000000000002</c:v>
                </c:pt>
                <c:pt idx="53215">
                  <c:v>0.7330000000000001</c:v>
                </c:pt>
                <c:pt idx="53216">
                  <c:v>0.69850000000000012</c:v>
                </c:pt>
                <c:pt idx="53217">
                  <c:v>0.70840000000000003</c:v>
                </c:pt>
                <c:pt idx="53218">
                  <c:v>0.68010000000000004</c:v>
                </c:pt>
                <c:pt idx="53219">
                  <c:v>0.64720000000000011</c:v>
                </c:pt>
                <c:pt idx="53220">
                  <c:v>0.65280000000000005</c:v>
                </c:pt>
                <c:pt idx="53221">
                  <c:v>0.65880000000000005</c:v>
                </c:pt>
                <c:pt idx="53222">
                  <c:v>0.6361</c:v>
                </c:pt>
                <c:pt idx="53223">
                  <c:v>0.64130000000000009</c:v>
                </c:pt>
                <c:pt idx="53224">
                  <c:v>0.62450000000000006</c:v>
                </c:pt>
                <c:pt idx="53225">
                  <c:v>0.62680000000000002</c:v>
                </c:pt>
                <c:pt idx="53226">
                  <c:v>0.59310000000000007</c:v>
                </c:pt>
                <c:pt idx="53227">
                  <c:v>0.58789999999999998</c:v>
                </c:pt>
                <c:pt idx="53228">
                  <c:v>0.58300000000000007</c:v>
                </c:pt>
                <c:pt idx="53229">
                  <c:v>0.60870000000000002</c:v>
                </c:pt>
                <c:pt idx="53230">
                  <c:v>0.60780000000000012</c:v>
                </c:pt>
                <c:pt idx="53231">
                  <c:v>0.5767000000000001</c:v>
                </c:pt>
                <c:pt idx="53232">
                  <c:v>0.60040000000000004</c:v>
                </c:pt>
                <c:pt idx="53233">
                  <c:v>0.58030000000000004</c:v>
                </c:pt>
                <c:pt idx="53234">
                  <c:v>0.58140000000000003</c:v>
                </c:pt>
                <c:pt idx="53235">
                  <c:v>0.55810000000000004</c:v>
                </c:pt>
                <c:pt idx="53236">
                  <c:v>0.56759999999999999</c:v>
                </c:pt>
                <c:pt idx="53237">
                  <c:v>0.54560000000000008</c:v>
                </c:pt>
                <c:pt idx="53238">
                  <c:v>0.53820000000000001</c:v>
                </c:pt>
                <c:pt idx="53239">
                  <c:v>0.54400000000000004</c:v>
                </c:pt>
                <c:pt idx="53240">
                  <c:v>0.5282</c:v>
                </c:pt>
                <c:pt idx="53241">
                  <c:v>0.52370000000000005</c:v>
                </c:pt>
                <c:pt idx="53242">
                  <c:v>0.52410000000000001</c:v>
                </c:pt>
                <c:pt idx="53243">
                  <c:v>0.51250000000000007</c:v>
                </c:pt>
                <c:pt idx="53244">
                  <c:v>0.50229999999999997</c:v>
                </c:pt>
                <c:pt idx="53245">
                  <c:v>0.497</c:v>
                </c:pt>
                <c:pt idx="53246">
                  <c:v>0.4904</c:v>
                </c:pt>
                <c:pt idx="53247">
                  <c:v>0.48480000000000001</c:v>
                </c:pt>
                <c:pt idx="53248">
                  <c:v>0.47170000000000001</c:v>
                </c:pt>
                <c:pt idx="53249">
                  <c:v>0.4718</c:v>
                </c:pt>
                <c:pt idx="53250">
                  <c:v>0.4773</c:v>
                </c:pt>
                <c:pt idx="53251">
                  <c:v>0.46200000000000002</c:v>
                </c:pt>
                <c:pt idx="53252">
                  <c:v>0.45810000000000006</c:v>
                </c:pt>
                <c:pt idx="53253">
                  <c:v>0.4657</c:v>
                </c:pt>
                <c:pt idx="53254">
                  <c:v>0.443</c:v>
                </c:pt>
                <c:pt idx="53255">
                  <c:v>0.43410000000000004</c:v>
                </c:pt>
                <c:pt idx="53256">
                  <c:v>0.43010000000000004</c:v>
                </c:pt>
                <c:pt idx="53257">
                  <c:v>0.42930000000000001</c:v>
                </c:pt>
                <c:pt idx="53258">
                  <c:v>0.41369999999999996</c:v>
                </c:pt>
                <c:pt idx="53259">
                  <c:v>0.41650000000000004</c:v>
                </c:pt>
                <c:pt idx="53260">
                  <c:v>0.41600000000000004</c:v>
                </c:pt>
                <c:pt idx="53261">
                  <c:v>0.41550000000000004</c:v>
                </c:pt>
                <c:pt idx="53262">
                  <c:v>0.40700000000000003</c:v>
                </c:pt>
                <c:pt idx="53263">
                  <c:v>0.39190000000000003</c:v>
                </c:pt>
                <c:pt idx="53264">
                  <c:v>0.38890000000000002</c:v>
                </c:pt>
                <c:pt idx="53265">
                  <c:v>0.38460000000000005</c:v>
                </c:pt>
                <c:pt idx="53266">
                  <c:v>0.38300000000000001</c:v>
                </c:pt>
                <c:pt idx="53267">
                  <c:v>0.37930000000000003</c:v>
                </c:pt>
                <c:pt idx="53268">
                  <c:v>0.36770000000000003</c:v>
                </c:pt>
                <c:pt idx="53269">
                  <c:v>0.36130000000000001</c:v>
                </c:pt>
                <c:pt idx="53270">
                  <c:v>0.36360000000000003</c:v>
                </c:pt>
                <c:pt idx="53271">
                  <c:v>0.37530000000000002</c:v>
                </c:pt>
                <c:pt idx="53272">
                  <c:v>0.35250000000000004</c:v>
                </c:pt>
                <c:pt idx="53273">
                  <c:v>0.34240000000000004</c:v>
                </c:pt>
                <c:pt idx="53274">
                  <c:v>0.34620000000000006</c:v>
                </c:pt>
                <c:pt idx="53275">
                  <c:v>0.33510000000000001</c:v>
                </c:pt>
                <c:pt idx="53276">
                  <c:v>0.33030000000000004</c:v>
                </c:pt>
                <c:pt idx="53277">
                  <c:v>0.32420000000000004</c:v>
                </c:pt>
                <c:pt idx="53278">
                  <c:v>0.31950000000000001</c:v>
                </c:pt>
                <c:pt idx="53279">
                  <c:v>0.32190000000000002</c:v>
                </c:pt>
                <c:pt idx="53280">
                  <c:v>0.31210000000000004</c:v>
                </c:pt>
                <c:pt idx="53281">
                  <c:v>0.31010000000000004</c:v>
                </c:pt>
                <c:pt idx="53282">
                  <c:v>0.3165</c:v>
                </c:pt>
                <c:pt idx="53283">
                  <c:v>0.30630000000000002</c:v>
                </c:pt>
                <c:pt idx="53284">
                  <c:v>0.30130000000000001</c:v>
                </c:pt>
                <c:pt idx="53285">
                  <c:v>0.29480000000000001</c:v>
                </c:pt>
                <c:pt idx="53286">
                  <c:v>0.2928</c:v>
                </c:pt>
                <c:pt idx="53287">
                  <c:v>0.28740000000000004</c:v>
                </c:pt>
                <c:pt idx="53288">
                  <c:v>0.29409999999999997</c:v>
                </c:pt>
                <c:pt idx="53289">
                  <c:v>0.28100000000000003</c:v>
                </c:pt>
                <c:pt idx="53290">
                  <c:v>0.28820000000000001</c:v>
                </c:pt>
                <c:pt idx="53291">
                  <c:v>0.27979999999999999</c:v>
                </c:pt>
                <c:pt idx="53292">
                  <c:v>0.27550000000000002</c:v>
                </c:pt>
                <c:pt idx="53293">
                  <c:v>0.27050000000000002</c:v>
                </c:pt>
                <c:pt idx="53294">
                  <c:v>0.27290000000000003</c:v>
                </c:pt>
                <c:pt idx="53295">
                  <c:v>0.26720000000000005</c:v>
                </c:pt>
                <c:pt idx="53296">
                  <c:v>0.27029999999999998</c:v>
                </c:pt>
                <c:pt idx="53297">
                  <c:v>0.26300000000000001</c:v>
                </c:pt>
                <c:pt idx="53298">
                  <c:v>0.26750000000000002</c:v>
                </c:pt>
                <c:pt idx="53299">
                  <c:v>0.25940000000000002</c:v>
                </c:pt>
                <c:pt idx="53300">
                  <c:v>0.24940000000000004</c:v>
                </c:pt>
                <c:pt idx="53301">
                  <c:v>0.25070000000000003</c:v>
                </c:pt>
                <c:pt idx="53302">
                  <c:v>0.25900000000000001</c:v>
                </c:pt>
                <c:pt idx="53303">
                  <c:v>0.26340000000000002</c:v>
                </c:pt>
                <c:pt idx="53304">
                  <c:v>0.26</c:v>
                </c:pt>
                <c:pt idx="53305">
                  <c:v>0.25640000000000002</c:v>
                </c:pt>
                <c:pt idx="53306">
                  <c:v>0.24729999999999999</c:v>
                </c:pt>
                <c:pt idx="53307">
                  <c:v>0.2412</c:v>
                </c:pt>
                <c:pt idx="53308">
                  <c:v>0.23809999999999998</c:v>
                </c:pt>
                <c:pt idx="53309">
                  <c:v>0.24310000000000001</c:v>
                </c:pt>
                <c:pt idx="53310">
                  <c:v>0.25609999999999999</c:v>
                </c:pt>
                <c:pt idx="53311">
                  <c:v>0.2429</c:v>
                </c:pt>
                <c:pt idx="53312">
                  <c:v>0.25359999999999999</c:v>
                </c:pt>
                <c:pt idx="53313">
                  <c:v>0.24390000000000001</c:v>
                </c:pt>
                <c:pt idx="53314">
                  <c:v>0.25110000000000005</c:v>
                </c:pt>
                <c:pt idx="53315">
                  <c:v>0.24710000000000001</c:v>
                </c:pt>
                <c:pt idx="53316">
                  <c:v>0.25090000000000001</c:v>
                </c:pt>
                <c:pt idx="53317">
                  <c:v>0.25030000000000002</c:v>
                </c:pt>
                <c:pt idx="53318">
                  <c:v>0.23630000000000001</c:v>
                </c:pt>
                <c:pt idx="53319">
                  <c:v>0.23480000000000001</c:v>
                </c:pt>
                <c:pt idx="53320">
                  <c:v>0.22930000000000003</c:v>
                </c:pt>
                <c:pt idx="53321">
                  <c:v>0.23319999999999999</c:v>
                </c:pt>
                <c:pt idx="53322">
                  <c:v>0.23010000000000003</c:v>
                </c:pt>
                <c:pt idx="53323">
                  <c:v>0.21789999999999998</c:v>
                </c:pt>
                <c:pt idx="53324">
                  <c:v>0.2097</c:v>
                </c:pt>
                <c:pt idx="53325">
                  <c:v>0.21810000000000002</c:v>
                </c:pt>
                <c:pt idx="53326">
                  <c:v>0.20579999999999998</c:v>
                </c:pt>
                <c:pt idx="53327">
                  <c:v>0.21150000000000002</c:v>
                </c:pt>
                <c:pt idx="53328">
                  <c:v>0.21060000000000001</c:v>
                </c:pt>
                <c:pt idx="53329">
                  <c:v>0.21540000000000001</c:v>
                </c:pt>
                <c:pt idx="53330">
                  <c:v>0.22670000000000001</c:v>
                </c:pt>
                <c:pt idx="53331">
                  <c:v>0.22540000000000002</c:v>
                </c:pt>
                <c:pt idx="53332">
                  <c:v>0.22360000000000002</c:v>
                </c:pt>
                <c:pt idx="53333">
                  <c:v>0.21230000000000004</c:v>
                </c:pt>
                <c:pt idx="53334">
                  <c:v>0.20610000000000001</c:v>
                </c:pt>
                <c:pt idx="53335">
                  <c:v>0.20619999999999999</c:v>
                </c:pt>
                <c:pt idx="53336">
                  <c:v>0.20179999999999998</c:v>
                </c:pt>
                <c:pt idx="53337">
                  <c:v>0.1966</c:v>
                </c:pt>
                <c:pt idx="53338">
                  <c:v>0.20860000000000001</c:v>
                </c:pt>
                <c:pt idx="53339">
                  <c:v>0.19020000000000001</c:v>
                </c:pt>
                <c:pt idx="53340">
                  <c:v>0.20369999999999999</c:v>
                </c:pt>
                <c:pt idx="53341">
                  <c:v>0.19800000000000001</c:v>
                </c:pt>
                <c:pt idx="53342">
                  <c:v>0.2082</c:v>
                </c:pt>
                <c:pt idx="53343">
                  <c:v>0.19070000000000001</c:v>
                </c:pt>
                <c:pt idx="53344">
                  <c:v>0.19640000000000002</c:v>
                </c:pt>
                <c:pt idx="53345">
                  <c:v>0.19090000000000001</c:v>
                </c:pt>
                <c:pt idx="53346">
                  <c:v>0.19840000000000002</c:v>
                </c:pt>
                <c:pt idx="53347">
                  <c:v>0.2014</c:v>
                </c:pt>
                <c:pt idx="53348">
                  <c:v>0.18830000000000002</c:v>
                </c:pt>
                <c:pt idx="53349">
                  <c:v>0.18080000000000002</c:v>
                </c:pt>
                <c:pt idx="53350">
                  <c:v>0.1764</c:v>
                </c:pt>
                <c:pt idx="53351">
                  <c:v>0.17470000000000002</c:v>
                </c:pt>
                <c:pt idx="53352">
                  <c:v>0.1855</c:v>
                </c:pt>
                <c:pt idx="53353">
                  <c:v>0.18710000000000002</c:v>
                </c:pt>
                <c:pt idx="53354">
                  <c:v>0.18540000000000001</c:v>
                </c:pt>
                <c:pt idx="53355">
                  <c:v>0.18810000000000002</c:v>
                </c:pt>
                <c:pt idx="53356">
                  <c:v>0.18400000000000002</c:v>
                </c:pt>
                <c:pt idx="53357">
                  <c:v>0.18060000000000001</c:v>
                </c:pt>
                <c:pt idx="53358">
                  <c:v>0.1779</c:v>
                </c:pt>
                <c:pt idx="53359">
                  <c:v>0.17350000000000002</c:v>
                </c:pt>
                <c:pt idx="53360">
                  <c:v>0.18130000000000002</c:v>
                </c:pt>
                <c:pt idx="53361">
                  <c:v>0.18000000000000002</c:v>
                </c:pt>
                <c:pt idx="53362">
                  <c:v>0.17390000000000003</c:v>
                </c:pt>
                <c:pt idx="53363">
                  <c:v>0.1767</c:v>
                </c:pt>
                <c:pt idx="53364">
                  <c:v>0.18000000000000002</c:v>
                </c:pt>
                <c:pt idx="53365">
                  <c:v>0.18520000000000003</c:v>
                </c:pt>
                <c:pt idx="53366">
                  <c:v>0.17830000000000001</c:v>
                </c:pt>
                <c:pt idx="53367">
                  <c:v>0.18240000000000001</c:v>
                </c:pt>
                <c:pt idx="53368">
                  <c:v>0.18100000000000002</c:v>
                </c:pt>
                <c:pt idx="53369">
                  <c:v>0.1898</c:v>
                </c:pt>
                <c:pt idx="53370">
                  <c:v>0.17820000000000003</c:v>
                </c:pt>
                <c:pt idx="53371">
                  <c:v>0.17880000000000001</c:v>
                </c:pt>
                <c:pt idx="53372">
                  <c:v>0.17090000000000002</c:v>
                </c:pt>
                <c:pt idx="53373">
                  <c:v>0.16410000000000002</c:v>
                </c:pt>
                <c:pt idx="53374">
                  <c:v>0.16700000000000001</c:v>
                </c:pt>
                <c:pt idx="53375">
                  <c:v>0.1653</c:v>
                </c:pt>
                <c:pt idx="53376">
                  <c:v>0.16790000000000002</c:v>
                </c:pt>
                <c:pt idx="53377">
                  <c:v>0.16710000000000003</c:v>
                </c:pt>
                <c:pt idx="53378">
                  <c:v>0.17310000000000003</c:v>
                </c:pt>
                <c:pt idx="53379">
                  <c:v>0.17660000000000001</c:v>
                </c:pt>
                <c:pt idx="53380">
                  <c:v>0.17949999999999999</c:v>
                </c:pt>
                <c:pt idx="53381">
                  <c:v>0.18310000000000001</c:v>
                </c:pt>
                <c:pt idx="53382">
                  <c:v>0.18759999999999999</c:v>
                </c:pt>
                <c:pt idx="53383">
                  <c:v>0.18720000000000003</c:v>
                </c:pt>
                <c:pt idx="53384">
                  <c:v>0.18959999999999999</c:v>
                </c:pt>
                <c:pt idx="53385">
                  <c:v>0.18920000000000001</c:v>
                </c:pt>
                <c:pt idx="53386">
                  <c:v>0.18859999999999999</c:v>
                </c:pt>
                <c:pt idx="53387">
                  <c:v>0.1898</c:v>
                </c:pt>
                <c:pt idx="53388">
                  <c:v>0.1986</c:v>
                </c:pt>
                <c:pt idx="53389">
                  <c:v>0.18910000000000002</c:v>
                </c:pt>
                <c:pt idx="53390">
                  <c:v>0.18710000000000002</c:v>
                </c:pt>
                <c:pt idx="53391">
                  <c:v>0.19790000000000002</c:v>
                </c:pt>
                <c:pt idx="53392">
                  <c:v>0.2102</c:v>
                </c:pt>
                <c:pt idx="53393">
                  <c:v>0.2046</c:v>
                </c:pt>
                <c:pt idx="53394">
                  <c:v>0.20630000000000004</c:v>
                </c:pt>
                <c:pt idx="53395">
                  <c:v>0.21940000000000001</c:v>
                </c:pt>
                <c:pt idx="53396">
                  <c:v>0.22070000000000001</c:v>
                </c:pt>
                <c:pt idx="53397">
                  <c:v>0.23080000000000001</c:v>
                </c:pt>
                <c:pt idx="53398">
                  <c:v>0.23530000000000004</c:v>
                </c:pt>
                <c:pt idx="53399">
                  <c:v>0.23690000000000003</c:v>
                </c:pt>
                <c:pt idx="53400">
                  <c:v>0.2364</c:v>
                </c:pt>
                <c:pt idx="53401">
                  <c:v>0.2409</c:v>
                </c:pt>
                <c:pt idx="53402">
                  <c:v>0.24590000000000001</c:v>
                </c:pt>
                <c:pt idx="53403">
                  <c:v>0.25369999999999998</c:v>
                </c:pt>
                <c:pt idx="53404">
                  <c:v>0.2621</c:v>
                </c:pt>
                <c:pt idx="53405">
                  <c:v>0.26910000000000001</c:v>
                </c:pt>
                <c:pt idx="53406">
                  <c:v>0.28510000000000002</c:v>
                </c:pt>
                <c:pt idx="53407">
                  <c:v>0.29830000000000001</c:v>
                </c:pt>
                <c:pt idx="53408">
                  <c:v>0.31960000000000005</c:v>
                </c:pt>
                <c:pt idx="53409">
                  <c:v>0.31469999999999998</c:v>
                </c:pt>
                <c:pt idx="53410">
                  <c:v>0.30800000000000005</c:v>
                </c:pt>
                <c:pt idx="53411">
                  <c:v>0.29580000000000001</c:v>
                </c:pt>
                <c:pt idx="53412">
                  <c:v>0.30310000000000004</c:v>
                </c:pt>
                <c:pt idx="53413">
                  <c:v>0.30750000000000005</c:v>
                </c:pt>
                <c:pt idx="53414">
                  <c:v>0.3165</c:v>
                </c:pt>
                <c:pt idx="53415">
                  <c:v>0.31160000000000004</c:v>
                </c:pt>
                <c:pt idx="53416">
                  <c:v>0.3155</c:v>
                </c:pt>
                <c:pt idx="53417">
                  <c:v>0.32240000000000002</c:v>
                </c:pt>
                <c:pt idx="53418">
                  <c:v>0.33010000000000006</c:v>
                </c:pt>
                <c:pt idx="53419">
                  <c:v>0.3387</c:v>
                </c:pt>
                <c:pt idx="53420">
                  <c:v>0.35730000000000001</c:v>
                </c:pt>
                <c:pt idx="53421">
                  <c:v>0.35710000000000003</c:v>
                </c:pt>
                <c:pt idx="53422">
                  <c:v>0.3659</c:v>
                </c:pt>
                <c:pt idx="53423">
                  <c:v>0.36920000000000003</c:v>
                </c:pt>
                <c:pt idx="53424">
                  <c:v>0.36960000000000004</c:v>
                </c:pt>
                <c:pt idx="53425">
                  <c:v>0.38330000000000003</c:v>
                </c:pt>
                <c:pt idx="53426">
                  <c:v>0.39280000000000004</c:v>
                </c:pt>
                <c:pt idx="53427">
                  <c:v>0.40229999999999999</c:v>
                </c:pt>
                <c:pt idx="53428">
                  <c:v>0.40140000000000003</c:v>
                </c:pt>
                <c:pt idx="53429">
                  <c:v>0.40730000000000005</c:v>
                </c:pt>
                <c:pt idx="53430">
                  <c:v>0.41390000000000005</c:v>
                </c:pt>
                <c:pt idx="53431">
                  <c:v>0.42249999999999999</c:v>
                </c:pt>
                <c:pt idx="53432">
                  <c:v>0.435</c:v>
                </c:pt>
                <c:pt idx="53433">
                  <c:v>0.44600000000000001</c:v>
                </c:pt>
                <c:pt idx="53434">
                  <c:v>0.45130000000000003</c:v>
                </c:pt>
                <c:pt idx="53435">
                  <c:v>0.46110000000000001</c:v>
                </c:pt>
                <c:pt idx="53436">
                  <c:v>0.46810000000000002</c:v>
                </c:pt>
                <c:pt idx="53437">
                  <c:v>0.48410000000000003</c:v>
                </c:pt>
                <c:pt idx="53438">
                  <c:v>0.50070000000000003</c:v>
                </c:pt>
                <c:pt idx="53439">
                  <c:v>0.50830000000000009</c:v>
                </c:pt>
                <c:pt idx="53440">
                  <c:v>0.51910000000000001</c:v>
                </c:pt>
                <c:pt idx="53441">
                  <c:v>0.53720000000000001</c:v>
                </c:pt>
                <c:pt idx="53442">
                  <c:v>0.55190000000000006</c:v>
                </c:pt>
                <c:pt idx="53443">
                  <c:v>0.56799999999999995</c:v>
                </c:pt>
                <c:pt idx="53444">
                  <c:v>0.59789999999999999</c:v>
                </c:pt>
                <c:pt idx="53445">
                  <c:v>0.64180000000000004</c:v>
                </c:pt>
                <c:pt idx="53446">
                  <c:v>0.71560000000000001</c:v>
                </c:pt>
                <c:pt idx="53447">
                  <c:v>0.7995000000000001</c:v>
                </c:pt>
                <c:pt idx="53448">
                  <c:v>0.92090000000000005</c:v>
                </c:pt>
                <c:pt idx="53449">
                  <c:v>1.0094000000000001</c:v>
                </c:pt>
                <c:pt idx="53450">
                  <c:v>1.0776999999999999</c:v>
                </c:pt>
                <c:pt idx="53451">
                  <c:v>1.1565000000000001</c:v>
                </c:pt>
                <c:pt idx="53452">
                  <c:v>1.1716</c:v>
                </c:pt>
                <c:pt idx="53453">
                  <c:v>1.4022000000000001</c:v>
                </c:pt>
                <c:pt idx="53454">
                  <c:v>1.4515000000000002</c:v>
                </c:pt>
                <c:pt idx="53455">
                  <c:v>1.5104</c:v>
                </c:pt>
                <c:pt idx="53456">
                  <c:v>1.6129000000000002</c:v>
                </c:pt>
                <c:pt idx="53457">
                  <c:v>1.59</c:v>
                </c:pt>
                <c:pt idx="53458">
                  <c:v>1.6674</c:v>
                </c:pt>
                <c:pt idx="53459">
                  <c:v>1.6897</c:v>
                </c:pt>
                <c:pt idx="53460">
                  <c:v>1.9170000000000003</c:v>
                </c:pt>
                <c:pt idx="53461">
                  <c:v>2.1440999999999999</c:v>
                </c:pt>
                <c:pt idx="53462">
                  <c:v>1.9910000000000001</c:v>
                </c:pt>
                <c:pt idx="53463">
                  <c:v>1.8619000000000001</c:v>
                </c:pt>
                <c:pt idx="53464">
                  <c:v>1.8177000000000001</c:v>
                </c:pt>
                <c:pt idx="53465">
                  <c:v>1.7829000000000002</c:v>
                </c:pt>
                <c:pt idx="53466">
                  <c:v>1.8012000000000001</c:v>
                </c:pt>
                <c:pt idx="53467">
                  <c:v>1.7754000000000003</c:v>
                </c:pt>
                <c:pt idx="53468">
                  <c:v>1.7308000000000001</c:v>
                </c:pt>
                <c:pt idx="53469">
                  <c:v>1.7567000000000002</c:v>
                </c:pt>
                <c:pt idx="53470">
                  <c:v>1.6227</c:v>
                </c:pt>
                <c:pt idx="53471">
                  <c:v>1.7558</c:v>
                </c:pt>
                <c:pt idx="53472">
                  <c:v>1.6754000000000002</c:v>
                </c:pt>
                <c:pt idx="53473">
                  <c:v>1.5882000000000001</c:v>
                </c:pt>
                <c:pt idx="53474">
                  <c:v>1.5083000000000002</c:v>
                </c:pt>
                <c:pt idx="53475">
                  <c:v>1.4528000000000001</c:v>
                </c:pt>
                <c:pt idx="53476">
                  <c:v>1.4619</c:v>
                </c:pt>
                <c:pt idx="53477">
                  <c:v>1.3483000000000001</c:v>
                </c:pt>
                <c:pt idx="53478">
                  <c:v>1.2625000000000002</c:v>
                </c:pt>
                <c:pt idx="53479">
                  <c:v>1.2328000000000001</c:v>
                </c:pt>
                <c:pt idx="53480">
                  <c:v>1.1925000000000001</c:v>
                </c:pt>
                <c:pt idx="53481">
                  <c:v>1.1435000000000002</c:v>
                </c:pt>
                <c:pt idx="53482">
                  <c:v>1.1317999999999999</c:v>
                </c:pt>
                <c:pt idx="53483">
                  <c:v>1.1115000000000002</c:v>
                </c:pt>
                <c:pt idx="53484">
                  <c:v>1.0903</c:v>
                </c:pt>
                <c:pt idx="53485">
                  <c:v>1.1068</c:v>
                </c:pt>
                <c:pt idx="53486">
                  <c:v>1.1012000000000002</c:v>
                </c:pt>
                <c:pt idx="53487">
                  <c:v>1.0625</c:v>
                </c:pt>
                <c:pt idx="53488">
                  <c:v>0.97940000000000005</c:v>
                </c:pt>
                <c:pt idx="53489">
                  <c:v>0.95069999999999999</c:v>
                </c:pt>
                <c:pt idx="53490">
                  <c:v>0.9275000000000001</c:v>
                </c:pt>
                <c:pt idx="53491">
                  <c:v>0.91430000000000011</c:v>
                </c:pt>
                <c:pt idx="53492">
                  <c:v>0.89440000000000008</c:v>
                </c:pt>
                <c:pt idx="53493">
                  <c:v>0.88119999999999998</c:v>
                </c:pt>
                <c:pt idx="53494">
                  <c:v>0.84520000000000006</c:v>
                </c:pt>
                <c:pt idx="53495">
                  <c:v>0.80540000000000012</c:v>
                </c:pt>
                <c:pt idx="53496">
                  <c:v>0.80030000000000001</c:v>
                </c:pt>
                <c:pt idx="53497">
                  <c:v>0.79760000000000009</c:v>
                </c:pt>
                <c:pt idx="53498">
                  <c:v>0.76470000000000005</c:v>
                </c:pt>
                <c:pt idx="53499">
                  <c:v>0.7329</c:v>
                </c:pt>
                <c:pt idx="53500">
                  <c:v>0.71090000000000009</c:v>
                </c:pt>
                <c:pt idx="53501">
                  <c:v>0.69310000000000005</c:v>
                </c:pt>
                <c:pt idx="53502">
                  <c:v>0.69980000000000009</c:v>
                </c:pt>
                <c:pt idx="53503">
                  <c:v>0.67930000000000001</c:v>
                </c:pt>
                <c:pt idx="53504">
                  <c:v>0.65359999999999996</c:v>
                </c:pt>
                <c:pt idx="53505">
                  <c:v>0.62919999999999998</c:v>
                </c:pt>
                <c:pt idx="53506">
                  <c:v>0.60680000000000001</c:v>
                </c:pt>
                <c:pt idx="53507">
                  <c:v>0.60910000000000009</c:v>
                </c:pt>
                <c:pt idx="53508">
                  <c:v>0.58930000000000005</c:v>
                </c:pt>
                <c:pt idx="53509">
                  <c:v>0.56540000000000001</c:v>
                </c:pt>
                <c:pt idx="53510">
                  <c:v>0.55030000000000001</c:v>
                </c:pt>
                <c:pt idx="53511">
                  <c:v>0.55380000000000007</c:v>
                </c:pt>
                <c:pt idx="53512">
                  <c:v>0.54480000000000006</c:v>
                </c:pt>
                <c:pt idx="53513">
                  <c:v>0.54720000000000002</c:v>
                </c:pt>
                <c:pt idx="53514">
                  <c:v>0.53080000000000005</c:v>
                </c:pt>
                <c:pt idx="53515">
                  <c:v>0.52450000000000008</c:v>
                </c:pt>
                <c:pt idx="53516">
                  <c:v>0.51780000000000004</c:v>
                </c:pt>
                <c:pt idx="53517">
                  <c:v>0.5171</c:v>
                </c:pt>
                <c:pt idx="53518">
                  <c:v>0.51490000000000002</c:v>
                </c:pt>
                <c:pt idx="53519">
                  <c:v>0.49909999999999999</c:v>
                </c:pt>
                <c:pt idx="53520">
                  <c:v>0.49290000000000006</c:v>
                </c:pt>
                <c:pt idx="53521">
                  <c:v>0.48160000000000003</c:v>
                </c:pt>
                <c:pt idx="53522">
                  <c:v>0.47850000000000004</c:v>
                </c:pt>
                <c:pt idx="53523">
                  <c:v>0.46970000000000001</c:v>
                </c:pt>
                <c:pt idx="53524">
                  <c:v>0.47260000000000002</c:v>
                </c:pt>
                <c:pt idx="53525">
                  <c:v>0.46650000000000003</c:v>
                </c:pt>
                <c:pt idx="53526">
                  <c:v>0.45400000000000001</c:v>
                </c:pt>
                <c:pt idx="53527">
                  <c:v>0.4451</c:v>
                </c:pt>
                <c:pt idx="53528">
                  <c:v>0.43360000000000004</c:v>
                </c:pt>
                <c:pt idx="53529">
                  <c:v>0.43200000000000005</c:v>
                </c:pt>
                <c:pt idx="53530">
                  <c:v>0.42720000000000002</c:v>
                </c:pt>
                <c:pt idx="53531">
                  <c:v>0.41289999999999999</c:v>
                </c:pt>
                <c:pt idx="53532">
                  <c:v>0.41180000000000005</c:v>
                </c:pt>
                <c:pt idx="53533">
                  <c:v>0.40560000000000002</c:v>
                </c:pt>
                <c:pt idx="53534">
                  <c:v>0.40090000000000003</c:v>
                </c:pt>
                <c:pt idx="53535">
                  <c:v>0.4032</c:v>
                </c:pt>
                <c:pt idx="53536">
                  <c:v>0.39150000000000001</c:v>
                </c:pt>
                <c:pt idx="53537">
                  <c:v>0.37810000000000005</c:v>
                </c:pt>
                <c:pt idx="53538">
                  <c:v>0.37719999999999998</c:v>
                </c:pt>
                <c:pt idx="53539">
                  <c:v>0.36880000000000002</c:v>
                </c:pt>
                <c:pt idx="53540">
                  <c:v>0.36180000000000001</c:v>
                </c:pt>
                <c:pt idx="53541">
                  <c:v>0.35070000000000001</c:v>
                </c:pt>
                <c:pt idx="53542">
                  <c:v>0.34580000000000005</c:v>
                </c:pt>
                <c:pt idx="53543">
                  <c:v>0.34600000000000003</c:v>
                </c:pt>
                <c:pt idx="53544">
                  <c:v>0.33050000000000002</c:v>
                </c:pt>
                <c:pt idx="53545">
                  <c:v>0.32879999999999998</c:v>
                </c:pt>
                <c:pt idx="53546">
                  <c:v>0.32490000000000002</c:v>
                </c:pt>
                <c:pt idx="53547">
                  <c:v>0.31980000000000003</c:v>
                </c:pt>
                <c:pt idx="53548">
                  <c:v>0.31900000000000001</c:v>
                </c:pt>
                <c:pt idx="53549">
                  <c:v>0.31590000000000001</c:v>
                </c:pt>
                <c:pt idx="53550">
                  <c:v>0.30080000000000001</c:v>
                </c:pt>
                <c:pt idx="53551">
                  <c:v>0.29799999999999999</c:v>
                </c:pt>
                <c:pt idx="53552">
                  <c:v>0.29100000000000004</c:v>
                </c:pt>
                <c:pt idx="53553">
                  <c:v>0.28490000000000004</c:v>
                </c:pt>
                <c:pt idx="53554">
                  <c:v>0.2823</c:v>
                </c:pt>
                <c:pt idx="53555">
                  <c:v>0.27989999999999998</c:v>
                </c:pt>
                <c:pt idx="53556">
                  <c:v>0.27240000000000003</c:v>
                </c:pt>
                <c:pt idx="53557">
                  <c:v>0.26779999999999998</c:v>
                </c:pt>
                <c:pt idx="53558">
                  <c:v>0.26300000000000001</c:v>
                </c:pt>
                <c:pt idx="53559">
                  <c:v>0.26230000000000003</c:v>
                </c:pt>
                <c:pt idx="53560">
                  <c:v>0.25910000000000005</c:v>
                </c:pt>
                <c:pt idx="53561">
                  <c:v>0.25390000000000001</c:v>
                </c:pt>
                <c:pt idx="53562">
                  <c:v>0.24740000000000004</c:v>
                </c:pt>
                <c:pt idx="53563">
                  <c:v>0.24100000000000002</c:v>
                </c:pt>
                <c:pt idx="53564">
                  <c:v>0.23370000000000002</c:v>
                </c:pt>
                <c:pt idx="53565">
                  <c:v>0.24100000000000002</c:v>
                </c:pt>
                <c:pt idx="53566">
                  <c:v>0.2324</c:v>
                </c:pt>
                <c:pt idx="53567">
                  <c:v>0.22620000000000001</c:v>
                </c:pt>
                <c:pt idx="53568">
                  <c:v>0.21650000000000003</c:v>
                </c:pt>
                <c:pt idx="53569">
                  <c:v>0.2203</c:v>
                </c:pt>
                <c:pt idx="53570">
                  <c:v>0.22260000000000002</c:v>
                </c:pt>
                <c:pt idx="53571">
                  <c:v>0.21130000000000002</c:v>
                </c:pt>
                <c:pt idx="53572">
                  <c:v>0.20099999999999998</c:v>
                </c:pt>
                <c:pt idx="53573">
                  <c:v>0.20299999999999999</c:v>
                </c:pt>
                <c:pt idx="53574">
                  <c:v>0.19830000000000003</c:v>
                </c:pt>
                <c:pt idx="53575">
                  <c:v>0.1988</c:v>
                </c:pt>
                <c:pt idx="53576">
                  <c:v>0.19400000000000001</c:v>
                </c:pt>
                <c:pt idx="53577">
                  <c:v>0.18540000000000001</c:v>
                </c:pt>
                <c:pt idx="53578">
                  <c:v>0.18600000000000003</c:v>
                </c:pt>
                <c:pt idx="53579">
                  <c:v>0.18090000000000001</c:v>
                </c:pt>
                <c:pt idx="53580">
                  <c:v>0.17900000000000002</c:v>
                </c:pt>
                <c:pt idx="53581">
                  <c:v>0.17700000000000002</c:v>
                </c:pt>
                <c:pt idx="53582">
                  <c:v>0.17380000000000001</c:v>
                </c:pt>
                <c:pt idx="53583">
                  <c:v>0.16970000000000002</c:v>
                </c:pt>
                <c:pt idx="53584">
                  <c:v>0.1678</c:v>
                </c:pt>
                <c:pt idx="53585">
                  <c:v>0.16290000000000002</c:v>
                </c:pt>
                <c:pt idx="53586">
                  <c:v>0.1623</c:v>
                </c:pt>
                <c:pt idx="53587">
                  <c:v>0.15890000000000001</c:v>
                </c:pt>
                <c:pt idx="53588">
                  <c:v>0.16140000000000002</c:v>
                </c:pt>
                <c:pt idx="53589">
                  <c:v>0.15760000000000002</c:v>
                </c:pt>
                <c:pt idx="53590">
                  <c:v>0.15590000000000001</c:v>
                </c:pt>
                <c:pt idx="53591">
                  <c:v>0.1585</c:v>
                </c:pt>
                <c:pt idx="53592">
                  <c:v>0.15500000000000003</c:v>
                </c:pt>
                <c:pt idx="53593">
                  <c:v>0.15440000000000001</c:v>
                </c:pt>
                <c:pt idx="53594">
                  <c:v>0.1527</c:v>
                </c:pt>
                <c:pt idx="53595">
                  <c:v>0.15110000000000001</c:v>
                </c:pt>
                <c:pt idx="53596">
                  <c:v>0.14660000000000001</c:v>
                </c:pt>
                <c:pt idx="53597">
                  <c:v>0.14330000000000001</c:v>
                </c:pt>
                <c:pt idx="53598">
                  <c:v>0.1396</c:v>
                </c:pt>
                <c:pt idx="53599">
                  <c:v>0.1381</c:v>
                </c:pt>
                <c:pt idx="53600">
                  <c:v>0.13650000000000001</c:v>
                </c:pt>
                <c:pt idx="53601">
                  <c:v>0.13550000000000001</c:v>
                </c:pt>
                <c:pt idx="53602">
                  <c:v>0.1341</c:v>
                </c:pt>
                <c:pt idx="53603">
                  <c:v>0.13089999999999999</c:v>
                </c:pt>
                <c:pt idx="53604">
                  <c:v>0.13070000000000001</c:v>
                </c:pt>
                <c:pt idx="53605">
                  <c:v>0.13040000000000002</c:v>
                </c:pt>
                <c:pt idx="53606">
                  <c:v>0.13</c:v>
                </c:pt>
                <c:pt idx="53607">
                  <c:v>0.127</c:v>
                </c:pt>
                <c:pt idx="53608">
                  <c:v>0.1255</c:v>
                </c:pt>
                <c:pt idx="53609">
                  <c:v>0.12380000000000001</c:v>
                </c:pt>
                <c:pt idx="53610">
                  <c:v>0.12180000000000001</c:v>
                </c:pt>
                <c:pt idx="53611">
                  <c:v>0.1206</c:v>
                </c:pt>
                <c:pt idx="53612">
                  <c:v>0.12150000000000001</c:v>
                </c:pt>
                <c:pt idx="53613">
                  <c:v>0.11990000000000001</c:v>
                </c:pt>
                <c:pt idx="53614">
                  <c:v>0.12090000000000001</c:v>
                </c:pt>
                <c:pt idx="53615">
                  <c:v>0.1179</c:v>
                </c:pt>
                <c:pt idx="53616">
                  <c:v>0.11630000000000001</c:v>
                </c:pt>
                <c:pt idx="53617">
                  <c:v>0.11359999999999999</c:v>
                </c:pt>
                <c:pt idx="53618">
                  <c:v>0.11200000000000002</c:v>
                </c:pt>
                <c:pt idx="53619">
                  <c:v>0.11170000000000001</c:v>
                </c:pt>
                <c:pt idx="53620">
                  <c:v>0.11310000000000001</c:v>
                </c:pt>
                <c:pt idx="53621">
                  <c:v>0.1101</c:v>
                </c:pt>
                <c:pt idx="53622">
                  <c:v>0.1085</c:v>
                </c:pt>
                <c:pt idx="53623">
                  <c:v>0.1071</c:v>
                </c:pt>
                <c:pt idx="53624">
                  <c:v>0.1037</c:v>
                </c:pt>
                <c:pt idx="53625">
                  <c:v>0.10349999999999999</c:v>
                </c:pt>
                <c:pt idx="53626">
                  <c:v>0.10520000000000002</c:v>
                </c:pt>
                <c:pt idx="53627">
                  <c:v>0.10460000000000001</c:v>
                </c:pt>
                <c:pt idx="53628">
                  <c:v>0.1047</c:v>
                </c:pt>
                <c:pt idx="53629">
                  <c:v>0.10060000000000001</c:v>
                </c:pt>
                <c:pt idx="53630">
                  <c:v>0.1</c:v>
                </c:pt>
                <c:pt idx="53631">
                  <c:v>9.7299999999999998E-2</c:v>
                </c:pt>
                <c:pt idx="53632">
                  <c:v>9.5899999999999999E-2</c:v>
                </c:pt>
                <c:pt idx="53633">
                  <c:v>9.820000000000001E-2</c:v>
                </c:pt>
                <c:pt idx="53634">
                  <c:v>9.69E-2</c:v>
                </c:pt>
                <c:pt idx="53635">
                  <c:v>9.5600000000000004E-2</c:v>
                </c:pt>
                <c:pt idx="53636">
                  <c:v>9.6799999999999997E-2</c:v>
                </c:pt>
                <c:pt idx="53637">
                  <c:v>9.240000000000001E-2</c:v>
                </c:pt>
                <c:pt idx="53638">
                  <c:v>8.9800000000000005E-2</c:v>
                </c:pt>
                <c:pt idx="53639">
                  <c:v>9.0900000000000009E-2</c:v>
                </c:pt>
                <c:pt idx="53640">
                  <c:v>9.0600000000000014E-2</c:v>
                </c:pt>
                <c:pt idx="53641">
                  <c:v>8.6699999999999999E-2</c:v>
                </c:pt>
                <c:pt idx="53642">
                  <c:v>8.5300000000000001E-2</c:v>
                </c:pt>
                <c:pt idx="53643">
                  <c:v>8.5100000000000009E-2</c:v>
                </c:pt>
                <c:pt idx="53644">
                  <c:v>8.6199999999999999E-2</c:v>
                </c:pt>
                <c:pt idx="53645">
                  <c:v>8.4900000000000003E-2</c:v>
                </c:pt>
                <c:pt idx="53646">
                  <c:v>8.3600000000000008E-2</c:v>
                </c:pt>
                <c:pt idx="53647">
                  <c:v>8.3500000000000005E-2</c:v>
                </c:pt>
                <c:pt idx="53648">
                  <c:v>8.3500000000000005E-2</c:v>
                </c:pt>
                <c:pt idx="53649">
                  <c:v>8.2199999999999995E-2</c:v>
                </c:pt>
                <c:pt idx="53650">
                  <c:v>8.3500000000000005E-2</c:v>
                </c:pt>
                <c:pt idx="53651">
                  <c:v>8.2199999999999995E-2</c:v>
                </c:pt>
                <c:pt idx="53652">
                  <c:v>8.2600000000000007E-2</c:v>
                </c:pt>
                <c:pt idx="53653">
                  <c:v>8.1200000000000008E-2</c:v>
                </c:pt>
                <c:pt idx="53654">
                  <c:v>8.2699999999999996E-2</c:v>
                </c:pt>
                <c:pt idx="53655">
                  <c:v>8.3000000000000004E-2</c:v>
                </c:pt>
                <c:pt idx="53656">
                  <c:v>8.5600000000000009E-2</c:v>
                </c:pt>
                <c:pt idx="53657">
                  <c:v>8.6000000000000007E-2</c:v>
                </c:pt>
                <c:pt idx="53658">
                  <c:v>8.6000000000000007E-2</c:v>
                </c:pt>
                <c:pt idx="53659">
                  <c:v>8.6300000000000002E-2</c:v>
                </c:pt>
                <c:pt idx="53660">
                  <c:v>8.6500000000000007E-2</c:v>
                </c:pt>
                <c:pt idx="53661">
                  <c:v>8.6699999999999999E-2</c:v>
                </c:pt>
                <c:pt idx="53662">
                  <c:v>8.8200000000000001E-2</c:v>
                </c:pt>
                <c:pt idx="53663">
                  <c:v>8.8500000000000009E-2</c:v>
                </c:pt>
                <c:pt idx="53664">
                  <c:v>8.7300000000000003E-2</c:v>
                </c:pt>
                <c:pt idx="53665">
                  <c:v>8.7500000000000008E-2</c:v>
                </c:pt>
                <c:pt idx="53666">
                  <c:v>8.7900000000000006E-2</c:v>
                </c:pt>
                <c:pt idx="53667">
                  <c:v>8.8200000000000001E-2</c:v>
                </c:pt>
                <c:pt idx="53668">
                  <c:v>9.1200000000000003E-2</c:v>
                </c:pt>
                <c:pt idx="53669">
                  <c:v>9.1600000000000015E-2</c:v>
                </c:pt>
                <c:pt idx="53670">
                  <c:v>9.0600000000000014E-2</c:v>
                </c:pt>
                <c:pt idx="53671">
                  <c:v>9.3799999999999994E-2</c:v>
                </c:pt>
                <c:pt idx="53672">
                  <c:v>9.7000000000000003E-2</c:v>
                </c:pt>
                <c:pt idx="53673">
                  <c:v>9.8600000000000007E-2</c:v>
                </c:pt>
                <c:pt idx="53674">
                  <c:v>9.7799999999999998E-2</c:v>
                </c:pt>
                <c:pt idx="53675">
                  <c:v>0.10089999999999999</c:v>
                </c:pt>
                <c:pt idx="53676">
                  <c:v>0.1031</c:v>
                </c:pt>
                <c:pt idx="53677">
                  <c:v>0.10349999999999999</c:v>
                </c:pt>
                <c:pt idx="53678">
                  <c:v>0.10680000000000001</c:v>
                </c:pt>
                <c:pt idx="53679">
                  <c:v>0.11180000000000001</c:v>
                </c:pt>
                <c:pt idx="53680">
                  <c:v>0.11670000000000001</c:v>
                </c:pt>
                <c:pt idx="53681">
                  <c:v>0.11750000000000001</c:v>
                </c:pt>
                <c:pt idx="53682">
                  <c:v>0.11840000000000001</c:v>
                </c:pt>
                <c:pt idx="53683">
                  <c:v>0.12210000000000001</c:v>
                </c:pt>
                <c:pt idx="53684">
                  <c:v>0.12290000000000001</c:v>
                </c:pt>
                <c:pt idx="53685">
                  <c:v>0.1285</c:v>
                </c:pt>
                <c:pt idx="53686">
                  <c:v>0.13070000000000001</c:v>
                </c:pt>
                <c:pt idx="53687">
                  <c:v>0.13320000000000001</c:v>
                </c:pt>
                <c:pt idx="53688">
                  <c:v>0.13270000000000001</c:v>
                </c:pt>
                <c:pt idx="53689">
                  <c:v>0.13500000000000001</c:v>
                </c:pt>
                <c:pt idx="53690">
                  <c:v>0.13620000000000002</c:v>
                </c:pt>
                <c:pt idx="53691">
                  <c:v>0.13570000000000002</c:v>
                </c:pt>
                <c:pt idx="53692">
                  <c:v>0.14030000000000001</c:v>
                </c:pt>
                <c:pt idx="53693">
                  <c:v>0.1474</c:v>
                </c:pt>
                <c:pt idx="53694">
                  <c:v>0.15740000000000001</c:v>
                </c:pt>
                <c:pt idx="53695">
                  <c:v>0.16980000000000001</c:v>
                </c:pt>
                <c:pt idx="53696">
                  <c:v>0.18080000000000002</c:v>
                </c:pt>
                <c:pt idx="53697">
                  <c:v>0.19359999999999999</c:v>
                </c:pt>
                <c:pt idx="53698">
                  <c:v>0.20550000000000002</c:v>
                </c:pt>
                <c:pt idx="53699">
                  <c:v>0.21920000000000003</c:v>
                </c:pt>
                <c:pt idx="53700">
                  <c:v>0.24420000000000003</c:v>
                </c:pt>
                <c:pt idx="53701">
                  <c:v>0.254</c:v>
                </c:pt>
                <c:pt idx="53702">
                  <c:v>0.26530000000000004</c:v>
                </c:pt>
                <c:pt idx="53703">
                  <c:v>0.28670000000000001</c:v>
                </c:pt>
                <c:pt idx="53704">
                  <c:v>0.29630000000000001</c:v>
                </c:pt>
                <c:pt idx="53705">
                  <c:v>0.30920000000000003</c:v>
                </c:pt>
                <c:pt idx="53706">
                  <c:v>0.31760000000000005</c:v>
                </c:pt>
                <c:pt idx="53707">
                  <c:v>0.32220000000000004</c:v>
                </c:pt>
                <c:pt idx="53708">
                  <c:v>0.34020000000000006</c:v>
                </c:pt>
                <c:pt idx="53709">
                  <c:v>0.3528</c:v>
                </c:pt>
                <c:pt idx="53710">
                  <c:v>0.41340000000000005</c:v>
                </c:pt>
                <c:pt idx="53711">
                  <c:v>0.45469999999999999</c:v>
                </c:pt>
                <c:pt idx="53712">
                  <c:v>0.47880000000000006</c:v>
                </c:pt>
                <c:pt idx="53713">
                  <c:v>0.50490000000000002</c:v>
                </c:pt>
                <c:pt idx="53714">
                  <c:v>0.54880000000000007</c:v>
                </c:pt>
                <c:pt idx="53715">
                  <c:v>0.59290000000000009</c:v>
                </c:pt>
                <c:pt idx="53716">
                  <c:v>0.63120000000000009</c:v>
                </c:pt>
                <c:pt idx="53717">
                  <c:v>0.67080000000000006</c:v>
                </c:pt>
                <c:pt idx="53718">
                  <c:v>0.71750000000000003</c:v>
                </c:pt>
                <c:pt idx="53719">
                  <c:v>0.78110000000000002</c:v>
                </c:pt>
                <c:pt idx="53720">
                  <c:v>0.7923</c:v>
                </c:pt>
                <c:pt idx="53721">
                  <c:v>0.77380000000000004</c:v>
                </c:pt>
                <c:pt idx="53722">
                  <c:v>0.79600000000000004</c:v>
                </c:pt>
                <c:pt idx="53723">
                  <c:v>0.81430000000000013</c:v>
                </c:pt>
                <c:pt idx="53724">
                  <c:v>0.86110000000000009</c:v>
                </c:pt>
                <c:pt idx="53725">
                  <c:v>0.83689999999999998</c:v>
                </c:pt>
                <c:pt idx="53726">
                  <c:v>0.87250000000000005</c:v>
                </c:pt>
                <c:pt idx="53727">
                  <c:v>0.92159999999999997</c:v>
                </c:pt>
                <c:pt idx="53728">
                  <c:v>0.94740000000000002</c:v>
                </c:pt>
                <c:pt idx="53729">
                  <c:v>0.99420000000000008</c:v>
                </c:pt>
                <c:pt idx="53730">
                  <c:v>1.1435999999999999</c:v>
                </c:pt>
                <c:pt idx="53731">
                  <c:v>1.161</c:v>
                </c:pt>
                <c:pt idx="53732">
                  <c:v>1.1644000000000001</c:v>
                </c:pt>
                <c:pt idx="53733">
                  <c:v>1.2614000000000001</c:v>
                </c:pt>
                <c:pt idx="53734">
                  <c:v>1.3444000000000003</c:v>
                </c:pt>
                <c:pt idx="53735">
                  <c:v>1.4946999999999999</c:v>
                </c:pt>
                <c:pt idx="53736">
                  <c:v>1.5435000000000001</c:v>
                </c:pt>
                <c:pt idx="53737">
                  <c:v>1.6251000000000002</c:v>
                </c:pt>
                <c:pt idx="53738">
                  <c:v>1.9611000000000001</c:v>
                </c:pt>
                <c:pt idx="53739">
                  <c:v>1.7401</c:v>
                </c:pt>
                <c:pt idx="53740">
                  <c:v>1.8050000000000002</c:v>
                </c:pt>
                <c:pt idx="53741">
                  <c:v>1.9500000000000002</c:v>
                </c:pt>
                <c:pt idx="53742">
                  <c:v>1.8856000000000002</c:v>
                </c:pt>
                <c:pt idx="53743">
                  <c:v>1.9632000000000003</c:v>
                </c:pt>
                <c:pt idx="53744">
                  <c:v>1.8622000000000001</c:v>
                </c:pt>
                <c:pt idx="53745">
                  <c:v>1.8218000000000001</c:v>
                </c:pt>
                <c:pt idx="53746">
                  <c:v>1.8041</c:v>
                </c:pt>
                <c:pt idx="53747">
                  <c:v>1.8475999999999999</c:v>
                </c:pt>
                <c:pt idx="53748">
                  <c:v>1.8055000000000001</c:v>
                </c:pt>
                <c:pt idx="53749">
                  <c:v>1.9174</c:v>
                </c:pt>
                <c:pt idx="53750">
                  <c:v>1.8677000000000001</c:v>
                </c:pt>
                <c:pt idx="53751">
                  <c:v>1.8884000000000001</c:v>
                </c:pt>
                <c:pt idx="53752">
                  <c:v>1.9311</c:v>
                </c:pt>
                <c:pt idx="53753">
                  <c:v>1.7347000000000001</c:v>
                </c:pt>
                <c:pt idx="53754">
                  <c:v>1.7405999999999999</c:v>
                </c:pt>
                <c:pt idx="53755">
                  <c:v>1.786</c:v>
                </c:pt>
                <c:pt idx="53756">
                  <c:v>1.7602000000000002</c:v>
                </c:pt>
                <c:pt idx="53757">
                  <c:v>1.7942</c:v>
                </c:pt>
                <c:pt idx="53758">
                  <c:v>1.7248999999999999</c:v>
                </c:pt>
                <c:pt idx="53759">
                  <c:v>1.7091000000000003</c:v>
                </c:pt>
                <c:pt idx="53760">
                  <c:v>1.6936</c:v>
                </c:pt>
                <c:pt idx="53761">
                  <c:v>1.5364000000000002</c:v>
                </c:pt>
                <c:pt idx="53762">
                  <c:v>1.4876</c:v>
                </c:pt>
                <c:pt idx="53763">
                  <c:v>1.4352</c:v>
                </c:pt>
                <c:pt idx="53764">
                  <c:v>1.3728</c:v>
                </c:pt>
                <c:pt idx="53765">
                  <c:v>1.3501000000000001</c:v>
                </c:pt>
                <c:pt idx="53766">
                  <c:v>1.3353999999999999</c:v>
                </c:pt>
                <c:pt idx="53767">
                  <c:v>1.3016000000000001</c:v>
                </c:pt>
                <c:pt idx="53768">
                  <c:v>1.2358000000000002</c:v>
                </c:pt>
                <c:pt idx="53769">
                  <c:v>1.1847000000000001</c:v>
                </c:pt>
                <c:pt idx="53770">
                  <c:v>1.1800000000000002</c:v>
                </c:pt>
                <c:pt idx="53771">
                  <c:v>1.1303000000000001</c:v>
                </c:pt>
                <c:pt idx="53772">
                  <c:v>1.1124000000000001</c:v>
                </c:pt>
                <c:pt idx="53773">
                  <c:v>1.1041000000000001</c:v>
                </c:pt>
                <c:pt idx="53774">
                  <c:v>1.0805</c:v>
                </c:pt>
                <c:pt idx="53775">
                  <c:v>1.0699000000000001</c:v>
                </c:pt>
                <c:pt idx="53776">
                  <c:v>1.0658000000000001</c:v>
                </c:pt>
                <c:pt idx="53777">
                  <c:v>1.0650000000000002</c:v>
                </c:pt>
                <c:pt idx="53778">
                  <c:v>1.0078</c:v>
                </c:pt>
                <c:pt idx="53779">
                  <c:v>1.0269999999999999</c:v>
                </c:pt>
                <c:pt idx="53780">
                  <c:v>0.98249999999999993</c:v>
                </c:pt>
                <c:pt idx="53781">
                  <c:v>0.96419999999999995</c:v>
                </c:pt>
                <c:pt idx="53782">
                  <c:v>0.9375</c:v>
                </c:pt>
                <c:pt idx="53783">
                  <c:v>0.91940000000000011</c:v>
                </c:pt>
                <c:pt idx="53784">
                  <c:v>0.88710000000000011</c:v>
                </c:pt>
                <c:pt idx="53785">
                  <c:v>0.87660000000000005</c:v>
                </c:pt>
                <c:pt idx="53786">
                  <c:v>0.87080000000000002</c:v>
                </c:pt>
                <c:pt idx="53787">
                  <c:v>0.82240000000000002</c:v>
                </c:pt>
                <c:pt idx="53788">
                  <c:v>0.7793000000000001</c:v>
                </c:pt>
                <c:pt idx="53789">
                  <c:v>0.80730000000000013</c:v>
                </c:pt>
                <c:pt idx="53790">
                  <c:v>0.7642000000000001</c:v>
                </c:pt>
                <c:pt idx="53791">
                  <c:v>0.76040000000000008</c:v>
                </c:pt>
                <c:pt idx="53792">
                  <c:v>0.75519999999999998</c:v>
                </c:pt>
                <c:pt idx="53793">
                  <c:v>0.73720000000000008</c:v>
                </c:pt>
                <c:pt idx="53794">
                  <c:v>0.71</c:v>
                </c:pt>
                <c:pt idx="53795">
                  <c:v>0.6895</c:v>
                </c:pt>
                <c:pt idx="53796">
                  <c:v>0.70950000000000002</c:v>
                </c:pt>
                <c:pt idx="53797">
                  <c:v>0.69120000000000004</c:v>
                </c:pt>
                <c:pt idx="53798">
                  <c:v>0.65629999999999999</c:v>
                </c:pt>
                <c:pt idx="53799">
                  <c:v>0.64829999999999999</c:v>
                </c:pt>
                <c:pt idx="53800">
                  <c:v>0.65110000000000001</c:v>
                </c:pt>
                <c:pt idx="53801">
                  <c:v>0.62400000000000011</c:v>
                </c:pt>
                <c:pt idx="53802">
                  <c:v>0.63730000000000009</c:v>
                </c:pt>
                <c:pt idx="53803">
                  <c:v>0.64420000000000011</c:v>
                </c:pt>
                <c:pt idx="53804">
                  <c:v>0.61950000000000005</c:v>
                </c:pt>
                <c:pt idx="53805">
                  <c:v>0.62300000000000011</c:v>
                </c:pt>
                <c:pt idx="53806">
                  <c:v>0.59250000000000003</c:v>
                </c:pt>
                <c:pt idx="53807">
                  <c:v>0.6019000000000001</c:v>
                </c:pt>
                <c:pt idx="53808">
                  <c:v>0.61080000000000001</c:v>
                </c:pt>
                <c:pt idx="53809">
                  <c:v>0.6009000000000001</c:v>
                </c:pt>
                <c:pt idx="53810">
                  <c:v>0.58179999999999998</c:v>
                </c:pt>
                <c:pt idx="53811">
                  <c:v>0.56769999999999998</c:v>
                </c:pt>
                <c:pt idx="53812">
                  <c:v>0.5645</c:v>
                </c:pt>
                <c:pt idx="53813">
                  <c:v>0.55959999999999999</c:v>
                </c:pt>
                <c:pt idx="53814">
                  <c:v>0.55590000000000006</c:v>
                </c:pt>
                <c:pt idx="53815">
                  <c:v>0.54260000000000008</c:v>
                </c:pt>
                <c:pt idx="53816">
                  <c:v>0.53150000000000008</c:v>
                </c:pt>
                <c:pt idx="53817">
                  <c:v>0.54100000000000004</c:v>
                </c:pt>
                <c:pt idx="53818">
                  <c:v>0.52600000000000002</c:v>
                </c:pt>
                <c:pt idx="53819">
                  <c:v>0.51060000000000005</c:v>
                </c:pt>
                <c:pt idx="53820">
                  <c:v>0.50719999999999998</c:v>
                </c:pt>
                <c:pt idx="53821">
                  <c:v>0.50390000000000001</c:v>
                </c:pt>
                <c:pt idx="53822">
                  <c:v>0.48300000000000004</c:v>
                </c:pt>
                <c:pt idx="53823">
                  <c:v>0.49330000000000002</c:v>
                </c:pt>
                <c:pt idx="53824">
                  <c:v>0.4869</c:v>
                </c:pt>
                <c:pt idx="53825">
                  <c:v>0.4657</c:v>
                </c:pt>
                <c:pt idx="53826">
                  <c:v>0.46860000000000002</c:v>
                </c:pt>
                <c:pt idx="53827">
                  <c:v>0.46660000000000007</c:v>
                </c:pt>
                <c:pt idx="53828">
                  <c:v>0.4637</c:v>
                </c:pt>
                <c:pt idx="53829">
                  <c:v>0.43320000000000003</c:v>
                </c:pt>
                <c:pt idx="53830">
                  <c:v>0.43930000000000002</c:v>
                </c:pt>
                <c:pt idx="53831">
                  <c:v>0.44589999999999996</c:v>
                </c:pt>
                <c:pt idx="53832">
                  <c:v>0.43430000000000002</c:v>
                </c:pt>
                <c:pt idx="53833">
                  <c:v>0.41589999999999999</c:v>
                </c:pt>
                <c:pt idx="53834">
                  <c:v>0.43240000000000001</c:v>
                </c:pt>
                <c:pt idx="53835">
                  <c:v>0.41849999999999998</c:v>
                </c:pt>
                <c:pt idx="53836">
                  <c:v>0.41980000000000006</c:v>
                </c:pt>
                <c:pt idx="53837">
                  <c:v>0.39700000000000002</c:v>
                </c:pt>
                <c:pt idx="53838">
                  <c:v>0.39410000000000001</c:v>
                </c:pt>
                <c:pt idx="53839">
                  <c:v>0.40400000000000003</c:v>
                </c:pt>
                <c:pt idx="53840">
                  <c:v>0.39800000000000002</c:v>
                </c:pt>
                <c:pt idx="53841">
                  <c:v>0.37220000000000003</c:v>
                </c:pt>
                <c:pt idx="53842">
                  <c:v>0.35950000000000004</c:v>
                </c:pt>
                <c:pt idx="53843">
                  <c:v>0.37290000000000001</c:v>
                </c:pt>
                <c:pt idx="53844">
                  <c:v>0.35489999999999999</c:v>
                </c:pt>
                <c:pt idx="53845">
                  <c:v>0.35920000000000002</c:v>
                </c:pt>
                <c:pt idx="53846">
                  <c:v>0.3649</c:v>
                </c:pt>
                <c:pt idx="53847">
                  <c:v>0.35060000000000002</c:v>
                </c:pt>
                <c:pt idx="53848">
                  <c:v>0.33430000000000004</c:v>
                </c:pt>
                <c:pt idx="53849">
                  <c:v>0.34820000000000007</c:v>
                </c:pt>
                <c:pt idx="53850">
                  <c:v>0.33170000000000005</c:v>
                </c:pt>
                <c:pt idx="53851">
                  <c:v>0.33050000000000002</c:v>
                </c:pt>
                <c:pt idx="53852">
                  <c:v>0.33130000000000004</c:v>
                </c:pt>
                <c:pt idx="53853">
                  <c:v>0.3538</c:v>
                </c:pt>
                <c:pt idx="53854">
                  <c:v>0.3387</c:v>
                </c:pt>
                <c:pt idx="53855">
                  <c:v>0.33580000000000004</c:v>
                </c:pt>
                <c:pt idx="53856">
                  <c:v>0.34180000000000005</c:v>
                </c:pt>
                <c:pt idx="53857">
                  <c:v>0.3347</c:v>
                </c:pt>
                <c:pt idx="53858">
                  <c:v>0.33490000000000003</c:v>
                </c:pt>
                <c:pt idx="53859">
                  <c:v>0.30770000000000003</c:v>
                </c:pt>
                <c:pt idx="53860">
                  <c:v>0.33180000000000004</c:v>
                </c:pt>
                <c:pt idx="53861">
                  <c:v>0.307</c:v>
                </c:pt>
                <c:pt idx="53862">
                  <c:v>0.33840000000000003</c:v>
                </c:pt>
                <c:pt idx="53863">
                  <c:v>0.30180000000000001</c:v>
                </c:pt>
                <c:pt idx="53864">
                  <c:v>0.30330000000000001</c:v>
                </c:pt>
                <c:pt idx="53865">
                  <c:v>0.3054</c:v>
                </c:pt>
                <c:pt idx="53866">
                  <c:v>0.31680000000000003</c:v>
                </c:pt>
                <c:pt idx="53867">
                  <c:v>0.30859999999999999</c:v>
                </c:pt>
                <c:pt idx="53868">
                  <c:v>0.29630000000000001</c:v>
                </c:pt>
                <c:pt idx="53869">
                  <c:v>0.3054</c:v>
                </c:pt>
                <c:pt idx="53870">
                  <c:v>0.33200000000000002</c:v>
                </c:pt>
                <c:pt idx="53871">
                  <c:v>0.30220000000000002</c:v>
                </c:pt>
                <c:pt idx="53872">
                  <c:v>0.2964</c:v>
                </c:pt>
                <c:pt idx="53873">
                  <c:v>0.31380000000000002</c:v>
                </c:pt>
                <c:pt idx="53874">
                  <c:v>0.28360000000000002</c:v>
                </c:pt>
                <c:pt idx="53875">
                  <c:v>0.3004</c:v>
                </c:pt>
                <c:pt idx="53876">
                  <c:v>0.30649999999999999</c:v>
                </c:pt>
                <c:pt idx="53877">
                  <c:v>0.31080000000000002</c:v>
                </c:pt>
                <c:pt idx="53878">
                  <c:v>0.27989999999999998</c:v>
                </c:pt>
                <c:pt idx="53879">
                  <c:v>0.28530000000000005</c:v>
                </c:pt>
                <c:pt idx="53880">
                  <c:v>0.27829999999999999</c:v>
                </c:pt>
                <c:pt idx="53881">
                  <c:v>0.29730000000000001</c:v>
                </c:pt>
                <c:pt idx="53882">
                  <c:v>0.26789999999999997</c:v>
                </c:pt>
                <c:pt idx="53883">
                  <c:v>0.26369999999999999</c:v>
                </c:pt>
                <c:pt idx="53884">
                  <c:v>0.27910000000000001</c:v>
                </c:pt>
                <c:pt idx="53885">
                  <c:v>0.25459999999999999</c:v>
                </c:pt>
                <c:pt idx="53886">
                  <c:v>0.26179999999999998</c:v>
                </c:pt>
                <c:pt idx="53887">
                  <c:v>0.2545</c:v>
                </c:pt>
                <c:pt idx="53888">
                  <c:v>0.25710000000000005</c:v>
                </c:pt>
                <c:pt idx="53889">
                  <c:v>0.26110000000000005</c:v>
                </c:pt>
                <c:pt idx="53890">
                  <c:v>0.25159999999999999</c:v>
                </c:pt>
                <c:pt idx="53891">
                  <c:v>0.27140000000000003</c:v>
                </c:pt>
                <c:pt idx="53892">
                  <c:v>0.25640000000000002</c:v>
                </c:pt>
                <c:pt idx="53893">
                  <c:v>0.25880000000000003</c:v>
                </c:pt>
                <c:pt idx="53894">
                  <c:v>0.25950000000000001</c:v>
                </c:pt>
                <c:pt idx="53895">
                  <c:v>0.25390000000000001</c:v>
                </c:pt>
                <c:pt idx="53896">
                  <c:v>0.26480000000000004</c:v>
                </c:pt>
                <c:pt idx="53897">
                  <c:v>0.27589999999999998</c:v>
                </c:pt>
                <c:pt idx="53898">
                  <c:v>0.25530000000000003</c:v>
                </c:pt>
                <c:pt idx="53899">
                  <c:v>0.2631</c:v>
                </c:pt>
                <c:pt idx="53900">
                  <c:v>0.26779999999999998</c:v>
                </c:pt>
                <c:pt idx="53901">
                  <c:v>0.2465</c:v>
                </c:pt>
                <c:pt idx="53902">
                  <c:v>0.23690000000000003</c:v>
                </c:pt>
                <c:pt idx="53903">
                  <c:v>0.25070000000000003</c:v>
                </c:pt>
                <c:pt idx="53904">
                  <c:v>0.2404</c:v>
                </c:pt>
                <c:pt idx="53905">
                  <c:v>0.24560000000000001</c:v>
                </c:pt>
                <c:pt idx="53906">
                  <c:v>0.2492</c:v>
                </c:pt>
                <c:pt idx="53907">
                  <c:v>0.22730000000000003</c:v>
                </c:pt>
                <c:pt idx="53908">
                  <c:v>0.23450000000000004</c:v>
                </c:pt>
                <c:pt idx="53909">
                  <c:v>0.24640000000000001</c:v>
                </c:pt>
                <c:pt idx="53910">
                  <c:v>0.2276</c:v>
                </c:pt>
                <c:pt idx="53911">
                  <c:v>0.23670000000000002</c:v>
                </c:pt>
                <c:pt idx="53912">
                  <c:v>0.23430000000000001</c:v>
                </c:pt>
                <c:pt idx="53913">
                  <c:v>0.2223</c:v>
                </c:pt>
                <c:pt idx="53914">
                  <c:v>0.23950000000000002</c:v>
                </c:pt>
                <c:pt idx="53915">
                  <c:v>0.23140000000000002</c:v>
                </c:pt>
                <c:pt idx="53916">
                  <c:v>0.23980000000000001</c:v>
                </c:pt>
                <c:pt idx="53917">
                  <c:v>0.23690000000000003</c:v>
                </c:pt>
                <c:pt idx="53918">
                  <c:v>0.24580000000000002</c:v>
                </c:pt>
                <c:pt idx="53919">
                  <c:v>0.2404</c:v>
                </c:pt>
                <c:pt idx="53920">
                  <c:v>0.23830000000000001</c:v>
                </c:pt>
                <c:pt idx="53921">
                  <c:v>0.23680000000000001</c:v>
                </c:pt>
                <c:pt idx="53922">
                  <c:v>0.22810000000000002</c:v>
                </c:pt>
                <c:pt idx="53923">
                  <c:v>0.19730000000000003</c:v>
                </c:pt>
                <c:pt idx="53924">
                  <c:v>0.16720000000000002</c:v>
                </c:pt>
                <c:pt idx="53925">
                  <c:v>0.14650000000000002</c:v>
                </c:pt>
                <c:pt idx="53926">
                  <c:v>0.1353</c:v>
                </c:pt>
                <c:pt idx="53927">
                  <c:v>0.1321</c:v>
                </c:pt>
                <c:pt idx="53928">
                  <c:v>0.13040000000000002</c:v>
                </c:pt>
                <c:pt idx="53929">
                  <c:v>0.13120000000000001</c:v>
                </c:pt>
                <c:pt idx="53930">
                  <c:v>0.1212</c:v>
                </c:pt>
                <c:pt idx="53931">
                  <c:v>0.1273</c:v>
                </c:pt>
                <c:pt idx="53932">
                  <c:v>0.12250000000000001</c:v>
                </c:pt>
                <c:pt idx="53933">
                  <c:v>0.12640000000000001</c:v>
                </c:pt>
                <c:pt idx="53934">
                  <c:v>0.12250000000000001</c:v>
                </c:pt>
                <c:pt idx="53935">
                  <c:v>0.12290000000000001</c:v>
                </c:pt>
                <c:pt idx="53936">
                  <c:v>0.12090000000000001</c:v>
                </c:pt>
                <c:pt idx="53937">
                  <c:v>0.1212</c:v>
                </c:pt>
                <c:pt idx="53938">
                  <c:v>0.12180000000000001</c:v>
                </c:pt>
                <c:pt idx="53939">
                  <c:v>0.12370000000000002</c:v>
                </c:pt>
                <c:pt idx="53940">
                  <c:v>0.12529999999999999</c:v>
                </c:pt>
                <c:pt idx="53941">
                  <c:v>0.12740000000000001</c:v>
                </c:pt>
                <c:pt idx="53942">
                  <c:v>0.12960000000000002</c:v>
                </c:pt>
                <c:pt idx="53943">
                  <c:v>0.12870000000000001</c:v>
                </c:pt>
                <c:pt idx="53944">
                  <c:v>0.13700000000000001</c:v>
                </c:pt>
                <c:pt idx="53945">
                  <c:v>0.14450000000000002</c:v>
                </c:pt>
                <c:pt idx="53946">
                  <c:v>0.1454</c:v>
                </c:pt>
                <c:pt idx="53947">
                  <c:v>0.15310000000000001</c:v>
                </c:pt>
                <c:pt idx="53948">
                  <c:v>0.15180000000000002</c:v>
                </c:pt>
                <c:pt idx="53949">
                  <c:v>0.15940000000000001</c:v>
                </c:pt>
                <c:pt idx="53950">
                  <c:v>0.16790000000000002</c:v>
                </c:pt>
                <c:pt idx="53951">
                  <c:v>0.16210000000000002</c:v>
                </c:pt>
                <c:pt idx="53952">
                  <c:v>0.15160000000000001</c:v>
                </c:pt>
                <c:pt idx="53953">
                  <c:v>0.15260000000000001</c:v>
                </c:pt>
                <c:pt idx="53954">
                  <c:v>0.16320000000000001</c:v>
                </c:pt>
                <c:pt idx="53955">
                  <c:v>0.17430000000000001</c:v>
                </c:pt>
                <c:pt idx="53956">
                  <c:v>0.16300000000000001</c:v>
                </c:pt>
                <c:pt idx="53957">
                  <c:v>0.16400000000000001</c:v>
                </c:pt>
                <c:pt idx="53958">
                  <c:v>0.1716</c:v>
                </c:pt>
                <c:pt idx="53959">
                  <c:v>0.17580000000000001</c:v>
                </c:pt>
                <c:pt idx="53960">
                  <c:v>0.18590000000000001</c:v>
                </c:pt>
                <c:pt idx="53961">
                  <c:v>0.19330000000000003</c:v>
                </c:pt>
                <c:pt idx="53962">
                  <c:v>0.18779999999999999</c:v>
                </c:pt>
                <c:pt idx="53963">
                  <c:v>0.1855</c:v>
                </c:pt>
                <c:pt idx="53964">
                  <c:v>0.18520000000000003</c:v>
                </c:pt>
                <c:pt idx="53965">
                  <c:v>0.1885</c:v>
                </c:pt>
                <c:pt idx="53966">
                  <c:v>0.20650000000000002</c:v>
                </c:pt>
                <c:pt idx="53967">
                  <c:v>0.22400000000000003</c:v>
                </c:pt>
                <c:pt idx="53968">
                  <c:v>0.23690000000000003</c:v>
                </c:pt>
                <c:pt idx="53969">
                  <c:v>0.24160000000000001</c:v>
                </c:pt>
                <c:pt idx="53970">
                  <c:v>0.25009999999999999</c:v>
                </c:pt>
                <c:pt idx="53971">
                  <c:v>0.25750000000000001</c:v>
                </c:pt>
                <c:pt idx="53972">
                  <c:v>0.29070000000000001</c:v>
                </c:pt>
                <c:pt idx="53973">
                  <c:v>0.31010000000000004</c:v>
                </c:pt>
                <c:pt idx="53974">
                  <c:v>0.30630000000000002</c:v>
                </c:pt>
                <c:pt idx="53975">
                  <c:v>0.32590000000000002</c:v>
                </c:pt>
                <c:pt idx="53976">
                  <c:v>0.33679999999999999</c:v>
                </c:pt>
                <c:pt idx="53977">
                  <c:v>0.34689999999999999</c:v>
                </c:pt>
                <c:pt idx="53978">
                  <c:v>0.35110000000000002</c:v>
                </c:pt>
                <c:pt idx="53979">
                  <c:v>0.36330000000000001</c:v>
                </c:pt>
                <c:pt idx="53980">
                  <c:v>0.38719999999999999</c:v>
                </c:pt>
                <c:pt idx="53981">
                  <c:v>0.4345</c:v>
                </c:pt>
                <c:pt idx="53982">
                  <c:v>0.4798</c:v>
                </c:pt>
                <c:pt idx="53983">
                  <c:v>0.51210000000000011</c:v>
                </c:pt>
                <c:pt idx="53984">
                  <c:v>0.55690000000000006</c:v>
                </c:pt>
                <c:pt idx="53985">
                  <c:v>0.67569999999999997</c:v>
                </c:pt>
                <c:pt idx="53986">
                  <c:v>0.6835</c:v>
                </c:pt>
                <c:pt idx="53987">
                  <c:v>0.75480000000000003</c:v>
                </c:pt>
                <c:pt idx="53988">
                  <c:v>0.79690000000000005</c:v>
                </c:pt>
                <c:pt idx="53989">
                  <c:v>0.79180000000000006</c:v>
                </c:pt>
                <c:pt idx="53990">
                  <c:v>0.80440000000000011</c:v>
                </c:pt>
                <c:pt idx="53991">
                  <c:v>0.83770000000000011</c:v>
                </c:pt>
                <c:pt idx="53992">
                  <c:v>0.94930000000000003</c:v>
                </c:pt>
                <c:pt idx="53993">
                  <c:v>1.0565</c:v>
                </c:pt>
                <c:pt idx="53994">
                  <c:v>1.1283000000000001</c:v>
                </c:pt>
                <c:pt idx="53995">
                  <c:v>1.1426000000000001</c:v>
                </c:pt>
                <c:pt idx="53996">
                  <c:v>1.1611</c:v>
                </c:pt>
                <c:pt idx="53997">
                  <c:v>1.1599999999999999</c:v>
                </c:pt>
                <c:pt idx="53998">
                  <c:v>1.2526999999999999</c:v>
                </c:pt>
                <c:pt idx="53999">
                  <c:v>1.2465000000000002</c:v>
                </c:pt>
                <c:pt idx="54000">
                  <c:v>1.2170000000000001</c:v>
                </c:pt>
                <c:pt idx="54001">
                  <c:v>1.2647000000000002</c:v>
                </c:pt>
                <c:pt idx="54002">
                  <c:v>1.2979000000000001</c:v>
                </c:pt>
                <c:pt idx="54003">
                  <c:v>1.2651000000000001</c:v>
                </c:pt>
                <c:pt idx="54004">
                  <c:v>1.1903000000000001</c:v>
                </c:pt>
                <c:pt idx="54005">
                  <c:v>1.1889000000000001</c:v>
                </c:pt>
                <c:pt idx="54006">
                  <c:v>1.3385</c:v>
                </c:pt>
                <c:pt idx="54007">
                  <c:v>1.3396000000000001</c:v>
                </c:pt>
                <c:pt idx="54008">
                  <c:v>1.3254000000000001</c:v>
                </c:pt>
                <c:pt idx="54009">
                  <c:v>1.3562000000000001</c:v>
                </c:pt>
                <c:pt idx="54010">
                  <c:v>1.3828</c:v>
                </c:pt>
                <c:pt idx="54011">
                  <c:v>1.4058000000000002</c:v>
                </c:pt>
                <c:pt idx="54012">
                  <c:v>1.3569000000000002</c:v>
                </c:pt>
                <c:pt idx="54013">
                  <c:v>1.4301000000000001</c:v>
                </c:pt>
                <c:pt idx="54014">
                  <c:v>1.4614000000000003</c:v>
                </c:pt>
                <c:pt idx="54015">
                  <c:v>1.4750000000000001</c:v>
                </c:pt>
                <c:pt idx="54016">
                  <c:v>1.4993000000000001</c:v>
                </c:pt>
                <c:pt idx="54017">
                  <c:v>1.5122</c:v>
                </c:pt>
                <c:pt idx="54018">
                  <c:v>1.5097</c:v>
                </c:pt>
                <c:pt idx="54019">
                  <c:v>1.5035000000000001</c:v>
                </c:pt>
                <c:pt idx="54020">
                  <c:v>1.5325</c:v>
                </c:pt>
                <c:pt idx="54021">
                  <c:v>1.5283</c:v>
                </c:pt>
                <c:pt idx="54022">
                  <c:v>1.5313000000000001</c:v>
                </c:pt>
                <c:pt idx="54023">
                  <c:v>1.5729</c:v>
                </c:pt>
                <c:pt idx="54024">
                  <c:v>1.5744</c:v>
                </c:pt>
                <c:pt idx="54025">
                  <c:v>1.5853999999999999</c:v>
                </c:pt>
                <c:pt idx="54026">
                  <c:v>1.5693000000000001</c:v>
                </c:pt>
                <c:pt idx="54027">
                  <c:v>1.5766</c:v>
                </c:pt>
                <c:pt idx="54028">
                  <c:v>1.5938000000000001</c:v>
                </c:pt>
                <c:pt idx="54029">
                  <c:v>1.6317000000000002</c:v>
                </c:pt>
                <c:pt idx="54030">
                  <c:v>1.6588000000000003</c:v>
                </c:pt>
                <c:pt idx="54031">
                  <c:v>1.6689000000000001</c:v>
                </c:pt>
                <c:pt idx="54032">
                  <c:v>1.5821000000000001</c:v>
                </c:pt>
                <c:pt idx="54033">
                  <c:v>1.5225</c:v>
                </c:pt>
                <c:pt idx="54034">
                  <c:v>1.5347</c:v>
                </c:pt>
                <c:pt idx="54035">
                  <c:v>1.5856000000000001</c:v>
                </c:pt>
                <c:pt idx="54036">
                  <c:v>1.6264000000000001</c:v>
                </c:pt>
                <c:pt idx="54037">
                  <c:v>1.6247</c:v>
                </c:pt>
                <c:pt idx="54038">
                  <c:v>1.6726000000000001</c:v>
                </c:pt>
                <c:pt idx="54039">
                  <c:v>1.5952999999999999</c:v>
                </c:pt>
                <c:pt idx="54040">
                  <c:v>1.4750000000000001</c:v>
                </c:pt>
                <c:pt idx="54041">
                  <c:v>1.2928000000000002</c:v>
                </c:pt>
                <c:pt idx="54042">
                  <c:v>1.2085000000000001</c:v>
                </c:pt>
                <c:pt idx="54043">
                  <c:v>1.1687000000000001</c:v>
                </c:pt>
                <c:pt idx="54044">
                  <c:v>1.1489</c:v>
                </c:pt>
                <c:pt idx="54045">
                  <c:v>1.1508</c:v>
                </c:pt>
                <c:pt idx="54046">
                  <c:v>1.1987000000000001</c:v>
                </c:pt>
                <c:pt idx="54047">
                  <c:v>1.2322</c:v>
                </c:pt>
                <c:pt idx="54048">
                  <c:v>1.2170000000000001</c:v>
                </c:pt>
                <c:pt idx="54049">
                  <c:v>1.1664999999999999</c:v>
                </c:pt>
                <c:pt idx="54050">
                  <c:v>1.1071</c:v>
                </c:pt>
                <c:pt idx="54051">
                  <c:v>1.0587</c:v>
                </c:pt>
                <c:pt idx="54052">
                  <c:v>1.0269999999999999</c:v>
                </c:pt>
                <c:pt idx="54053">
                  <c:v>1.0278</c:v>
                </c:pt>
                <c:pt idx="54054">
                  <c:v>1.0125999999999999</c:v>
                </c:pt>
                <c:pt idx="54055">
                  <c:v>0.96389999999999998</c:v>
                </c:pt>
                <c:pt idx="54056">
                  <c:v>0.91880000000000006</c:v>
                </c:pt>
                <c:pt idx="54057">
                  <c:v>0.93369999999999997</c:v>
                </c:pt>
                <c:pt idx="54058">
                  <c:v>0.92759999999999998</c:v>
                </c:pt>
                <c:pt idx="54059">
                  <c:v>0.97080000000000011</c:v>
                </c:pt>
                <c:pt idx="54060">
                  <c:v>0.99220000000000008</c:v>
                </c:pt>
                <c:pt idx="54061">
                  <c:v>0.97319999999999995</c:v>
                </c:pt>
                <c:pt idx="54062">
                  <c:v>0.97129999999999994</c:v>
                </c:pt>
                <c:pt idx="54063">
                  <c:v>0.97080000000000011</c:v>
                </c:pt>
                <c:pt idx="54064">
                  <c:v>0.95610000000000006</c:v>
                </c:pt>
                <c:pt idx="54065">
                  <c:v>0.92460000000000009</c:v>
                </c:pt>
                <c:pt idx="54066">
                  <c:v>0.90160000000000007</c:v>
                </c:pt>
                <c:pt idx="54067">
                  <c:v>0.88270000000000004</c:v>
                </c:pt>
                <c:pt idx="54068">
                  <c:v>0.85450000000000004</c:v>
                </c:pt>
                <c:pt idx="54069">
                  <c:v>0.83729999999999993</c:v>
                </c:pt>
                <c:pt idx="54070">
                  <c:v>0.81</c:v>
                </c:pt>
                <c:pt idx="54071">
                  <c:v>0.76790000000000003</c:v>
                </c:pt>
                <c:pt idx="54072">
                  <c:v>0.75730000000000008</c:v>
                </c:pt>
                <c:pt idx="54073">
                  <c:v>0.70330000000000004</c:v>
                </c:pt>
                <c:pt idx="54074">
                  <c:v>0.66840000000000011</c:v>
                </c:pt>
                <c:pt idx="54075">
                  <c:v>0.64510000000000001</c:v>
                </c:pt>
                <c:pt idx="54076">
                  <c:v>0.62360000000000004</c:v>
                </c:pt>
                <c:pt idx="54077">
                  <c:v>0.61880000000000002</c:v>
                </c:pt>
                <c:pt idx="54078">
                  <c:v>0.59470000000000001</c:v>
                </c:pt>
                <c:pt idx="54079">
                  <c:v>0.58660000000000001</c:v>
                </c:pt>
                <c:pt idx="54080">
                  <c:v>0.53880000000000006</c:v>
                </c:pt>
                <c:pt idx="54081">
                  <c:v>0.54330000000000001</c:v>
                </c:pt>
                <c:pt idx="54082">
                  <c:v>0.53360000000000007</c:v>
                </c:pt>
                <c:pt idx="54083">
                  <c:v>0.49269999999999997</c:v>
                </c:pt>
                <c:pt idx="54084">
                  <c:v>0.4899</c:v>
                </c:pt>
                <c:pt idx="54085">
                  <c:v>0.48799999999999999</c:v>
                </c:pt>
                <c:pt idx="54086">
                  <c:v>0.47439999999999999</c:v>
                </c:pt>
                <c:pt idx="54087">
                  <c:v>0.44109999999999999</c:v>
                </c:pt>
                <c:pt idx="54088">
                  <c:v>0.44850000000000007</c:v>
                </c:pt>
                <c:pt idx="54089">
                  <c:v>0.42180000000000001</c:v>
                </c:pt>
                <c:pt idx="54090">
                  <c:v>0.42240000000000005</c:v>
                </c:pt>
                <c:pt idx="54091">
                  <c:v>0.41130000000000005</c:v>
                </c:pt>
                <c:pt idx="54092">
                  <c:v>0.39900000000000002</c:v>
                </c:pt>
                <c:pt idx="54093">
                  <c:v>0.3881</c:v>
                </c:pt>
                <c:pt idx="54094">
                  <c:v>0.37820000000000004</c:v>
                </c:pt>
                <c:pt idx="54095">
                  <c:v>0.36720000000000003</c:v>
                </c:pt>
                <c:pt idx="54096">
                  <c:v>0.35780000000000001</c:v>
                </c:pt>
                <c:pt idx="54097">
                  <c:v>0.34500000000000003</c:v>
                </c:pt>
                <c:pt idx="54098">
                  <c:v>0.34440000000000004</c:v>
                </c:pt>
                <c:pt idx="54099">
                  <c:v>0.33240000000000003</c:v>
                </c:pt>
                <c:pt idx="54100">
                  <c:v>0.32340000000000002</c:v>
                </c:pt>
                <c:pt idx="54101">
                  <c:v>0.31640000000000001</c:v>
                </c:pt>
                <c:pt idx="54102">
                  <c:v>0.30940000000000001</c:v>
                </c:pt>
                <c:pt idx="54103">
                  <c:v>0.29920000000000002</c:v>
                </c:pt>
                <c:pt idx="54104">
                  <c:v>0.29239999999999999</c:v>
                </c:pt>
                <c:pt idx="54105">
                  <c:v>0.28730000000000006</c:v>
                </c:pt>
                <c:pt idx="54106">
                  <c:v>0.27900000000000003</c:v>
                </c:pt>
                <c:pt idx="54107">
                  <c:v>0.26930000000000004</c:v>
                </c:pt>
                <c:pt idx="54108">
                  <c:v>0.26150000000000001</c:v>
                </c:pt>
                <c:pt idx="54109">
                  <c:v>0.25670000000000004</c:v>
                </c:pt>
                <c:pt idx="54110">
                  <c:v>0.24890000000000001</c:v>
                </c:pt>
                <c:pt idx="54111">
                  <c:v>0.24249999999999999</c:v>
                </c:pt>
                <c:pt idx="54112">
                  <c:v>0.2397</c:v>
                </c:pt>
                <c:pt idx="54113">
                  <c:v>0.23199999999999998</c:v>
                </c:pt>
                <c:pt idx="54114">
                  <c:v>0.22280000000000003</c:v>
                </c:pt>
                <c:pt idx="54115">
                  <c:v>0.2218</c:v>
                </c:pt>
                <c:pt idx="54116">
                  <c:v>0.21840000000000004</c:v>
                </c:pt>
                <c:pt idx="54117">
                  <c:v>0.21480000000000002</c:v>
                </c:pt>
                <c:pt idx="54118">
                  <c:v>0.21309999999999998</c:v>
                </c:pt>
                <c:pt idx="54119">
                  <c:v>0.21240000000000003</c:v>
                </c:pt>
                <c:pt idx="54120">
                  <c:v>0.21160000000000001</c:v>
                </c:pt>
                <c:pt idx="54121">
                  <c:v>0.21050000000000002</c:v>
                </c:pt>
                <c:pt idx="54122">
                  <c:v>0.20200000000000001</c:v>
                </c:pt>
                <c:pt idx="54123">
                  <c:v>0.19410000000000002</c:v>
                </c:pt>
                <c:pt idx="54124">
                  <c:v>0.19810000000000003</c:v>
                </c:pt>
                <c:pt idx="54125">
                  <c:v>0.1988</c:v>
                </c:pt>
                <c:pt idx="54126">
                  <c:v>0.1908</c:v>
                </c:pt>
                <c:pt idx="54127">
                  <c:v>0.18840000000000001</c:v>
                </c:pt>
                <c:pt idx="54128">
                  <c:v>0.1895</c:v>
                </c:pt>
                <c:pt idx="54129">
                  <c:v>0.18600000000000003</c:v>
                </c:pt>
                <c:pt idx="54130">
                  <c:v>0.17849999999999999</c:v>
                </c:pt>
                <c:pt idx="54131">
                  <c:v>0.17210000000000003</c:v>
                </c:pt>
                <c:pt idx="54132">
                  <c:v>0.1653</c:v>
                </c:pt>
                <c:pt idx="54133">
                  <c:v>0.16180000000000003</c:v>
                </c:pt>
                <c:pt idx="54134">
                  <c:v>0.15870000000000001</c:v>
                </c:pt>
                <c:pt idx="54135">
                  <c:v>0.16060000000000002</c:v>
                </c:pt>
                <c:pt idx="54136">
                  <c:v>0.1623</c:v>
                </c:pt>
                <c:pt idx="54137">
                  <c:v>0.16320000000000001</c:v>
                </c:pt>
                <c:pt idx="54138">
                  <c:v>0.16290000000000002</c:v>
                </c:pt>
                <c:pt idx="54139">
                  <c:v>0.16070000000000001</c:v>
                </c:pt>
                <c:pt idx="54140">
                  <c:v>0.15590000000000001</c:v>
                </c:pt>
                <c:pt idx="54141">
                  <c:v>0.1479</c:v>
                </c:pt>
                <c:pt idx="54142">
                  <c:v>0.14499999999999999</c:v>
                </c:pt>
                <c:pt idx="54143">
                  <c:v>0.1452</c:v>
                </c:pt>
                <c:pt idx="54144">
                  <c:v>0.14699999999999999</c:v>
                </c:pt>
                <c:pt idx="54145">
                  <c:v>0.14870000000000003</c:v>
                </c:pt>
                <c:pt idx="54146">
                  <c:v>0.15329999999999999</c:v>
                </c:pt>
                <c:pt idx="54147">
                  <c:v>0.15670000000000001</c:v>
                </c:pt>
                <c:pt idx="54148">
                  <c:v>0.15820000000000001</c:v>
                </c:pt>
                <c:pt idx="54149">
                  <c:v>0.16170000000000001</c:v>
                </c:pt>
                <c:pt idx="54150">
                  <c:v>0.1628</c:v>
                </c:pt>
                <c:pt idx="54151">
                  <c:v>0.16420000000000001</c:v>
                </c:pt>
                <c:pt idx="54152">
                  <c:v>0.1633</c:v>
                </c:pt>
                <c:pt idx="54153">
                  <c:v>0.16370000000000001</c:v>
                </c:pt>
                <c:pt idx="54154">
                  <c:v>0.16820000000000002</c:v>
                </c:pt>
                <c:pt idx="54155">
                  <c:v>0.17030000000000001</c:v>
                </c:pt>
                <c:pt idx="54156">
                  <c:v>0.17220000000000002</c:v>
                </c:pt>
                <c:pt idx="54157">
                  <c:v>0.17430000000000001</c:v>
                </c:pt>
                <c:pt idx="54158">
                  <c:v>0.1784</c:v>
                </c:pt>
                <c:pt idx="54159">
                  <c:v>0.18430000000000002</c:v>
                </c:pt>
                <c:pt idx="54160">
                  <c:v>0.18310000000000001</c:v>
                </c:pt>
                <c:pt idx="54161">
                  <c:v>0.18160000000000001</c:v>
                </c:pt>
                <c:pt idx="54162">
                  <c:v>0.1827</c:v>
                </c:pt>
                <c:pt idx="54163">
                  <c:v>0.18140000000000001</c:v>
                </c:pt>
                <c:pt idx="54164">
                  <c:v>0.17710000000000001</c:v>
                </c:pt>
                <c:pt idx="54165">
                  <c:v>0.17370000000000002</c:v>
                </c:pt>
                <c:pt idx="54166">
                  <c:v>0.17070000000000002</c:v>
                </c:pt>
                <c:pt idx="54167">
                  <c:v>0.17070000000000002</c:v>
                </c:pt>
                <c:pt idx="54168">
                  <c:v>0.17</c:v>
                </c:pt>
                <c:pt idx="54169">
                  <c:v>0.1656</c:v>
                </c:pt>
                <c:pt idx="54170">
                  <c:v>0.16710000000000003</c:v>
                </c:pt>
                <c:pt idx="54171">
                  <c:v>0.16520000000000001</c:v>
                </c:pt>
                <c:pt idx="54172">
                  <c:v>0.1646</c:v>
                </c:pt>
                <c:pt idx="54173">
                  <c:v>0.15880000000000002</c:v>
                </c:pt>
                <c:pt idx="54174">
                  <c:v>0.15690000000000001</c:v>
                </c:pt>
                <c:pt idx="54175">
                  <c:v>0.1593</c:v>
                </c:pt>
                <c:pt idx="54176">
                  <c:v>0.15800000000000003</c:v>
                </c:pt>
                <c:pt idx="54177">
                  <c:v>0.15429999999999999</c:v>
                </c:pt>
                <c:pt idx="54178">
                  <c:v>0.15100000000000002</c:v>
                </c:pt>
                <c:pt idx="54179">
                  <c:v>0.1462</c:v>
                </c:pt>
                <c:pt idx="54180">
                  <c:v>0.13819999999999999</c:v>
                </c:pt>
                <c:pt idx="54181">
                  <c:v>0.1348</c:v>
                </c:pt>
                <c:pt idx="54182">
                  <c:v>0.12989999999999999</c:v>
                </c:pt>
                <c:pt idx="54183">
                  <c:v>0.12670000000000001</c:v>
                </c:pt>
                <c:pt idx="54184">
                  <c:v>0.12210000000000001</c:v>
                </c:pt>
                <c:pt idx="54185">
                  <c:v>0.11870000000000001</c:v>
                </c:pt>
                <c:pt idx="54186">
                  <c:v>0.11430000000000001</c:v>
                </c:pt>
                <c:pt idx="54187">
                  <c:v>0.1128</c:v>
                </c:pt>
                <c:pt idx="54188">
                  <c:v>0.1095</c:v>
                </c:pt>
                <c:pt idx="54189">
                  <c:v>0.10940000000000001</c:v>
                </c:pt>
                <c:pt idx="54190">
                  <c:v>0.10920000000000002</c:v>
                </c:pt>
                <c:pt idx="54191">
                  <c:v>0.10630000000000001</c:v>
                </c:pt>
                <c:pt idx="54192">
                  <c:v>0.1045</c:v>
                </c:pt>
                <c:pt idx="54193">
                  <c:v>0.1033</c:v>
                </c:pt>
                <c:pt idx="54194">
                  <c:v>0.10060000000000001</c:v>
                </c:pt>
                <c:pt idx="54195">
                  <c:v>0.10060000000000001</c:v>
                </c:pt>
                <c:pt idx="54196">
                  <c:v>0.10320000000000001</c:v>
                </c:pt>
                <c:pt idx="54197">
                  <c:v>0.10580000000000001</c:v>
                </c:pt>
                <c:pt idx="54198">
                  <c:v>0.10440000000000001</c:v>
                </c:pt>
                <c:pt idx="54199">
                  <c:v>0.1013</c:v>
                </c:pt>
                <c:pt idx="54200">
                  <c:v>0.10009999999999999</c:v>
                </c:pt>
                <c:pt idx="54201">
                  <c:v>9.8600000000000007E-2</c:v>
                </c:pt>
                <c:pt idx="54202">
                  <c:v>9.820000000000001E-2</c:v>
                </c:pt>
                <c:pt idx="54203">
                  <c:v>9.5200000000000007E-2</c:v>
                </c:pt>
                <c:pt idx="54204">
                  <c:v>9.4100000000000003E-2</c:v>
                </c:pt>
                <c:pt idx="54205">
                  <c:v>9.240000000000001E-2</c:v>
                </c:pt>
                <c:pt idx="54206">
                  <c:v>9.0900000000000009E-2</c:v>
                </c:pt>
                <c:pt idx="54207">
                  <c:v>8.9800000000000005E-2</c:v>
                </c:pt>
                <c:pt idx="54208">
                  <c:v>8.9700000000000002E-2</c:v>
                </c:pt>
                <c:pt idx="54209">
                  <c:v>8.9700000000000002E-2</c:v>
                </c:pt>
                <c:pt idx="54210">
                  <c:v>9.2300000000000007E-2</c:v>
                </c:pt>
                <c:pt idx="54211">
                  <c:v>9.2300000000000007E-2</c:v>
                </c:pt>
                <c:pt idx="54212">
                  <c:v>9.3600000000000017E-2</c:v>
                </c:pt>
                <c:pt idx="54213">
                  <c:v>9.3500000000000014E-2</c:v>
                </c:pt>
                <c:pt idx="54214">
                  <c:v>9.4899999999999998E-2</c:v>
                </c:pt>
                <c:pt idx="54215">
                  <c:v>9.5000000000000001E-2</c:v>
                </c:pt>
                <c:pt idx="54216">
                  <c:v>9.4899999999999998E-2</c:v>
                </c:pt>
                <c:pt idx="54217">
                  <c:v>9.5799999999999996E-2</c:v>
                </c:pt>
                <c:pt idx="54218">
                  <c:v>9.0500000000000011E-2</c:v>
                </c:pt>
                <c:pt idx="54219">
                  <c:v>8.610000000000001E-2</c:v>
                </c:pt>
                <c:pt idx="54220">
                  <c:v>8.5900000000000004E-2</c:v>
                </c:pt>
                <c:pt idx="54221">
                  <c:v>8.4500000000000006E-2</c:v>
                </c:pt>
                <c:pt idx="54222">
                  <c:v>8.0400000000000013E-2</c:v>
                </c:pt>
                <c:pt idx="54223">
                  <c:v>7.9100000000000004E-2</c:v>
                </c:pt>
                <c:pt idx="54224">
                  <c:v>7.8000000000000014E-2</c:v>
                </c:pt>
                <c:pt idx="54225">
                  <c:v>7.7900000000000011E-2</c:v>
                </c:pt>
                <c:pt idx="54226">
                  <c:v>7.5400000000000009E-2</c:v>
                </c:pt>
                <c:pt idx="54227">
                  <c:v>7.8100000000000003E-2</c:v>
                </c:pt>
                <c:pt idx="54228">
                  <c:v>7.9500000000000015E-2</c:v>
                </c:pt>
                <c:pt idx="54229">
                  <c:v>8.2100000000000006E-2</c:v>
                </c:pt>
                <c:pt idx="54230">
                  <c:v>8.3000000000000004E-2</c:v>
                </c:pt>
                <c:pt idx="54231">
                  <c:v>8.0400000000000013E-2</c:v>
                </c:pt>
                <c:pt idx="54232">
                  <c:v>8.0500000000000016E-2</c:v>
                </c:pt>
                <c:pt idx="54233">
                  <c:v>8.0100000000000005E-2</c:v>
                </c:pt>
                <c:pt idx="54234">
                  <c:v>7.7600000000000002E-2</c:v>
                </c:pt>
                <c:pt idx="54235">
                  <c:v>7.6300000000000007E-2</c:v>
                </c:pt>
                <c:pt idx="54236">
                  <c:v>7.7600000000000002E-2</c:v>
                </c:pt>
                <c:pt idx="54237">
                  <c:v>7.6700000000000004E-2</c:v>
                </c:pt>
                <c:pt idx="54238">
                  <c:v>7.6800000000000007E-2</c:v>
                </c:pt>
                <c:pt idx="54239">
                  <c:v>7.8700000000000006E-2</c:v>
                </c:pt>
                <c:pt idx="54240">
                  <c:v>8.1799999999999998E-2</c:v>
                </c:pt>
                <c:pt idx="54241">
                  <c:v>8.2000000000000003E-2</c:v>
                </c:pt>
                <c:pt idx="54242">
                  <c:v>8.3799999999999999E-2</c:v>
                </c:pt>
                <c:pt idx="54243">
                  <c:v>8.4400000000000003E-2</c:v>
                </c:pt>
                <c:pt idx="54244">
                  <c:v>8.6300000000000002E-2</c:v>
                </c:pt>
                <c:pt idx="54245">
                  <c:v>9.0600000000000014E-2</c:v>
                </c:pt>
                <c:pt idx="54246">
                  <c:v>9.5299999999999996E-2</c:v>
                </c:pt>
                <c:pt idx="54247">
                  <c:v>9.69E-2</c:v>
                </c:pt>
                <c:pt idx="54248">
                  <c:v>9.5799999999999996E-2</c:v>
                </c:pt>
                <c:pt idx="54249">
                  <c:v>9.69E-2</c:v>
                </c:pt>
                <c:pt idx="54250">
                  <c:v>9.6000000000000002E-2</c:v>
                </c:pt>
                <c:pt idx="54251">
                  <c:v>9.4899999999999998E-2</c:v>
                </c:pt>
                <c:pt idx="54252">
                  <c:v>9.1300000000000006E-2</c:v>
                </c:pt>
                <c:pt idx="54253">
                  <c:v>9.2200000000000004E-2</c:v>
                </c:pt>
                <c:pt idx="54254">
                  <c:v>0.1008</c:v>
                </c:pt>
                <c:pt idx="54255">
                  <c:v>0.12090000000000001</c:v>
                </c:pt>
                <c:pt idx="54256">
                  <c:v>0.14570000000000002</c:v>
                </c:pt>
                <c:pt idx="54257">
                  <c:v>0.14799999999999999</c:v>
                </c:pt>
                <c:pt idx="54258">
                  <c:v>0.17820000000000003</c:v>
                </c:pt>
                <c:pt idx="54259">
                  <c:v>0.20240000000000002</c:v>
                </c:pt>
                <c:pt idx="54260">
                  <c:v>0.23100000000000001</c:v>
                </c:pt>
                <c:pt idx="54261">
                  <c:v>0.24760000000000001</c:v>
                </c:pt>
                <c:pt idx="54262">
                  <c:v>0.246</c:v>
                </c:pt>
                <c:pt idx="54263">
                  <c:v>0.26520000000000005</c:v>
                </c:pt>
                <c:pt idx="54264">
                  <c:v>0.28140000000000004</c:v>
                </c:pt>
                <c:pt idx="54265">
                  <c:v>0.30430000000000001</c:v>
                </c:pt>
                <c:pt idx="54266">
                  <c:v>0.32950000000000002</c:v>
                </c:pt>
                <c:pt idx="54267">
                  <c:v>0.36160000000000003</c:v>
                </c:pt>
                <c:pt idx="54268">
                  <c:v>0.38620000000000004</c:v>
                </c:pt>
                <c:pt idx="54269">
                  <c:v>0.4148</c:v>
                </c:pt>
                <c:pt idx="54270">
                  <c:v>0.49299999999999999</c:v>
                </c:pt>
                <c:pt idx="54271">
                  <c:v>0.58560000000000001</c:v>
                </c:pt>
                <c:pt idx="54272">
                  <c:v>0.57640000000000002</c:v>
                </c:pt>
                <c:pt idx="54273">
                  <c:v>0.58220000000000005</c:v>
                </c:pt>
                <c:pt idx="54274">
                  <c:v>0.61699999999999999</c:v>
                </c:pt>
                <c:pt idx="54275">
                  <c:v>0.6876000000000001</c:v>
                </c:pt>
                <c:pt idx="54276">
                  <c:v>0.70150000000000001</c:v>
                </c:pt>
                <c:pt idx="54277">
                  <c:v>0.69290000000000007</c:v>
                </c:pt>
                <c:pt idx="54278">
                  <c:v>0.80830000000000002</c:v>
                </c:pt>
                <c:pt idx="54279">
                  <c:v>0.87150000000000005</c:v>
                </c:pt>
                <c:pt idx="54280">
                  <c:v>0.85880000000000001</c:v>
                </c:pt>
                <c:pt idx="54281">
                  <c:v>0.85150000000000015</c:v>
                </c:pt>
                <c:pt idx="54282">
                  <c:v>0.94740000000000002</c:v>
                </c:pt>
                <c:pt idx="54283">
                  <c:v>0.99700000000000011</c:v>
                </c:pt>
                <c:pt idx="54284">
                  <c:v>1.0064</c:v>
                </c:pt>
                <c:pt idx="54285">
                  <c:v>0.99120000000000008</c:v>
                </c:pt>
                <c:pt idx="54286">
                  <c:v>1.0201</c:v>
                </c:pt>
                <c:pt idx="54287">
                  <c:v>1.0393000000000001</c:v>
                </c:pt>
                <c:pt idx="54288">
                  <c:v>1.0842000000000001</c:v>
                </c:pt>
                <c:pt idx="54289">
                  <c:v>1.0692000000000002</c:v>
                </c:pt>
                <c:pt idx="54290">
                  <c:v>1.1179000000000001</c:v>
                </c:pt>
                <c:pt idx="54291">
                  <c:v>1.1349</c:v>
                </c:pt>
                <c:pt idx="54292">
                  <c:v>1.1560000000000001</c:v>
                </c:pt>
                <c:pt idx="54293">
                  <c:v>1.1672</c:v>
                </c:pt>
                <c:pt idx="54294">
                  <c:v>1.2091000000000001</c:v>
                </c:pt>
                <c:pt idx="54295">
                  <c:v>1.2228000000000001</c:v>
                </c:pt>
                <c:pt idx="54296">
                  <c:v>1.2657</c:v>
                </c:pt>
                <c:pt idx="54297">
                  <c:v>1.2727000000000002</c:v>
                </c:pt>
                <c:pt idx="54298">
                  <c:v>1.2586000000000002</c:v>
                </c:pt>
                <c:pt idx="54299">
                  <c:v>1.2297000000000002</c:v>
                </c:pt>
                <c:pt idx="54300">
                  <c:v>1.2972000000000001</c:v>
                </c:pt>
                <c:pt idx="54301">
                  <c:v>1.3082000000000003</c:v>
                </c:pt>
                <c:pt idx="54302">
                  <c:v>1.3425000000000002</c:v>
                </c:pt>
                <c:pt idx="54303">
                  <c:v>1.3393000000000002</c:v>
                </c:pt>
                <c:pt idx="54304">
                  <c:v>1.3441000000000001</c:v>
                </c:pt>
                <c:pt idx="54305">
                  <c:v>1.3755000000000002</c:v>
                </c:pt>
                <c:pt idx="54306">
                  <c:v>1.3699000000000001</c:v>
                </c:pt>
                <c:pt idx="54307">
                  <c:v>1.3892</c:v>
                </c:pt>
                <c:pt idx="54308">
                  <c:v>1.4258</c:v>
                </c:pt>
                <c:pt idx="54309">
                  <c:v>1.4333</c:v>
                </c:pt>
                <c:pt idx="54310">
                  <c:v>1.4321999999999999</c:v>
                </c:pt>
                <c:pt idx="54311">
                  <c:v>1.4576000000000002</c:v>
                </c:pt>
                <c:pt idx="54312">
                  <c:v>1.4667000000000001</c:v>
                </c:pt>
                <c:pt idx="54313">
                  <c:v>1.4747000000000001</c:v>
                </c:pt>
                <c:pt idx="54314">
                  <c:v>1.4817</c:v>
                </c:pt>
                <c:pt idx="54315">
                  <c:v>1.4682000000000002</c:v>
                </c:pt>
                <c:pt idx="54316">
                  <c:v>1.4476000000000002</c:v>
                </c:pt>
                <c:pt idx="54317">
                  <c:v>1.5271000000000001</c:v>
                </c:pt>
                <c:pt idx="54318">
                  <c:v>1.6177000000000001</c:v>
                </c:pt>
                <c:pt idx="54319">
                  <c:v>1.6640000000000001</c:v>
                </c:pt>
                <c:pt idx="54320">
                  <c:v>1.6337000000000002</c:v>
                </c:pt>
                <c:pt idx="54321">
                  <c:v>1.6489000000000003</c:v>
                </c:pt>
                <c:pt idx="54322">
                  <c:v>1.6203000000000001</c:v>
                </c:pt>
                <c:pt idx="54323">
                  <c:v>1.5924</c:v>
                </c:pt>
                <c:pt idx="54324">
                  <c:v>1.5627000000000002</c:v>
                </c:pt>
                <c:pt idx="54325">
                  <c:v>1.6242000000000001</c:v>
                </c:pt>
                <c:pt idx="54326">
                  <c:v>1.6211</c:v>
                </c:pt>
                <c:pt idx="54327">
                  <c:v>1.5721000000000001</c:v>
                </c:pt>
                <c:pt idx="54328">
                  <c:v>1.5270000000000001</c:v>
                </c:pt>
                <c:pt idx="54329">
                  <c:v>1.3764000000000001</c:v>
                </c:pt>
                <c:pt idx="54330">
                  <c:v>1.4624000000000001</c:v>
                </c:pt>
                <c:pt idx="54331">
                  <c:v>1.4275000000000002</c:v>
                </c:pt>
                <c:pt idx="54332">
                  <c:v>1.3623000000000001</c:v>
                </c:pt>
                <c:pt idx="54333">
                  <c:v>1.3210000000000002</c:v>
                </c:pt>
                <c:pt idx="54334">
                  <c:v>1.2099000000000002</c:v>
                </c:pt>
                <c:pt idx="54335">
                  <c:v>1.1114000000000002</c:v>
                </c:pt>
                <c:pt idx="54336">
                  <c:v>1.0920000000000001</c:v>
                </c:pt>
                <c:pt idx="54337">
                  <c:v>1.0634000000000001</c:v>
                </c:pt>
                <c:pt idx="54338">
                  <c:v>1.2370000000000001</c:v>
                </c:pt>
                <c:pt idx="54339">
                  <c:v>1.1386000000000001</c:v>
                </c:pt>
                <c:pt idx="54340">
                  <c:v>1.0933999999999999</c:v>
                </c:pt>
                <c:pt idx="54341">
                  <c:v>1.0605</c:v>
                </c:pt>
                <c:pt idx="54342">
                  <c:v>1.0543</c:v>
                </c:pt>
                <c:pt idx="54343">
                  <c:v>1.0428000000000002</c:v>
                </c:pt>
                <c:pt idx="54344">
                  <c:v>1.0137</c:v>
                </c:pt>
                <c:pt idx="54345">
                  <c:v>0.98409999999999997</c:v>
                </c:pt>
                <c:pt idx="54346">
                  <c:v>0.9739000000000001</c:v>
                </c:pt>
                <c:pt idx="54347">
                  <c:v>0.93530000000000002</c:v>
                </c:pt>
                <c:pt idx="54348">
                  <c:v>0.92520000000000013</c:v>
                </c:pt>
                <c:pt idx="54349">
                  <c:v>0.92690000000000006</c:v>
                </c:pt>
                <c:pt idx="54350">
                  <c:v>0.87880000000000003</c:v>
                </c:pt>
                <c:pt idx="54351">
                  <c:v>0.95790000000000008</c:v>
                </c:pt>
                <c:pt idx="54352">
                  <c:v>0.90390000000000004</c:v>
                </c:pt>
                <c:pt idx="54353">
                  <c:v>0.99199999999999999</c:v>
                </c:pt>
                <c:pt idx="54354">
                  <c:v>0.85020000000000007</c:v>
                </c:pt>
                <c:pt idx="54355">
                  <c:v>0.83560000000000001</c:v>
                </c:pt>
                <c:pt idx="54356">
                  <c:v>0.80670000000000008</c:v>
                </c:pt>
                <c:pt idx="54357">
                  <c:v>0.78239999999999998</c:v>
                </c:pt>
                <c:pt idx="54358">
                  <c:v>0.74400000000000011</c:v>
                </c:pt>
                <c:pt idx="54359">
                  <c:v>0.73770000000000002</c:v>
                </c:pt>
                <c:pt idx="54360">
                  <c:v>0.71310000000000007</c:v>
                </c:pt>
                <c:pt idx="54361">
                  <c:v>0.70380000000000009</c:v>
                </c:pt>
                <c:pt idx="54362">
                  <c:v>0.7118000000000001</c:v>
                </c:pt>
                <c:pt idx="54363">
                  <c:v>0.73780000000000001</c:v>
                </c:pt>
                <c:pt idx="54364">
                  <c:v>0.68049999999999999</c:v>
                </c:pt>
                <c:pt idx="54365">
                  <c:v>0.64570000000000005</c:v>
                </c:pt>
                <c:pt idx="54366">
                  <c:v>0.67420000000000002</c:v>
                </c:pt>
                <c:pt idx="54367">
                  <c:v>0.73880000000000001</c:v>
                </c:pt>
                <c:pt idx="54368">
                  <c:v>0.6976</c:v>
                </c:pt>
                <c:pt idx="54369">
                  <c:v>0.63390000000000013</c:v>
                </c:pt>
                <c:pt idx="54370">
                  <c:v>0.6644000000000001</c:v>
                </c:pt>
                <c:pt idx="54371">
                  <c:v>0.68900000000000006</c:v>
                </c:pt>
                <c:pt idx="54372">
                  <c:v>0.67220000000000013</c:v>
                </c:pt>
                <c:pt idx="54373">
                  <c:v>0.61509999999999998</c:v>
                </c:pt>
                <c:pt idx="54374">
                  <c:v>0.60670000000000002</c:v>
                </c:pt>
                <c:pt idx="54375">
                  <c:v>0.56870000000000009</c:v>
                </c:pt>
                <c:pt idx="54376">
                  <c:v>0.59710000000000008</c:v>
                </c:pt>
                <c:pt idx="54377">
                  <c:v>0.57730000000000004</c:v>
                </c:pt>
                <c:pt idx="54378">
                  <c:v>0.54800000000000004</c:v>
                </c:pt>
                <c:pt idx="54379">
                  <c:v>0.56779999999999997</c:v>
                </c:pt>
                <c:pt idx="54380">
                  <c:v>0.57420000000000004</c:v>
                </c:pt>
                <c:pt idx="54381">
                  <c:v>0.55990000000000006</c:v>
                </c:pt>
                <c:pt idx="54382">
                  <c:v>0.55310000000000004</c:v>
                </c:pt>
                <c:pt idx="54383">
                  <c:v>0.51880000000000004</c:v>
                </c:pt>
                <c:pt idx="54384">
                  <c:v>0.5373</c:v>
                </c:pt>
                <c:pt idx="54385">
                  <c:v>0.52190000000000003</c:v>
                </c:pt>
                <c:pt idx="54386">
                  <c:v>0.50309999999999999</c:v>
                </c:pt>
                <c:pt idx="54387">
                  <c:v>0.50780000000000003</c:v>
                </c:pt>
                <c:pt idx="54388">
                  <c:v>0.49080000000000007</c:v>
                </c:pt>
                <c:pt idx="54389">
                  <c:v>0.49610000000000004</c:v>
                </c:pt>
                <c:pt idx="54390">
                  <c:v>0.47009999999999996</c:v>
                </c:pt>
                <c:pt idx="54391">
                  <c:v>0.47910000000000008</c:v>
                </c:pt>
                <c:pt idx="54392">
                  <c:v>0.46090000000000003</c:v>
                </c:pt>
                <c:pt idx="54393">
                  <c:v>0.46550000000000002</c:v>
                </c:pt>
                <c:pt idx="54394">
                  <c:v>0.43510000000000004</c:v>
                </c:pt>
                <c:pt idx="54395">
                  <c:v>0.44310000000000005</c:v>
                </c:pt>
                <c:pt idx="54396">
                  <c:v>0.41959999999999997</c:v>
                </c:pt>
                <c:pt idx="54397">
                  <c:v>0.43010000000000004</c:v>
                </c:pt>
                <c:pt idx="54398">
                  <c:v>0.43209999999999998</c:v>
                </c:pt>
                <c:pt idx="54399">
                  <c:v>0.41840000000000005</c:v>
                </c:pt>
                <c:pt idx="54400">
                  <c:v>0.39670000000000005</c:v>
                </c:pt>
                <c:pt idx="54401">
                  <c:v>0.40410000000000007</c:v>
                </c:pt>
                <c:pt idx="54402">
                  <c:v>0.39790000000000003</c:v>
                </c:pt>
                <c:pt idx="54403">
                  <c:v>0.39100000000000001</c:v>
                </c:pt>
                <c:pt idx="54404">
                  <c:v>0.38740000000000002</c:v>
                </c:pt>
                <c:pt idx="54405">
                  <c:v>0.38330000000000003</c:v>
                </c:pt>
                <c:pt idx="54406">
                  <c:v>0.38480000000000003</c:v>
                </c:pt>
                <c:pt idx="54407">
                  <c:v>0.376</c:v>
                </c:pt>
                <c:pt idx="54408">
                  <c:v>0.36870000000000003</c:v>
                </c:pt>
                <c:pt idx="54409">
                  <c:v>0.35460000000000003</c:v>
                </c:pt>
                <c:pt idx="54410">
                  <c:v>0.34520000000000001</c:v>
                </c:pt>
                <c:pt idx="54411">
                  <c:v>0.35910000000000003</c:v>
                </c:pt>
                <c:pt idx="54412">
                  <c:v>0.3488</c:v>
                </c:pt>
                <c:pt idx="54413">
                  <c:v>0.3387</c:v>
                </c:pt>
                <c:pt idx="54414">
                  <c:v>0.3372</c:v>
                </c:pt>
                <c:pt idx="54415">
                  <c:v>0.33350000000000002</c:v>
                </c:pt>
                <c:pt idx="54416">
                  <c:v>0.33240000000000003</c:v>
                </c:pt>
                <c:pt idx="54417">
                  <c:v>0.32480000000000003</c:v>
                </c:pt>
                <c:pt idx="54418">
                  <c:v>0.30790000000000006</c:v>
                </c:pt>
                <c:pt idx="54419">
                  <c:v>0.31920000000000004</c:v>
                </c:pt>
                <c:pt idx="54420">
                  <c:v>0.31760000000000005</c:v>
                </c:pt>
                <c:pt idx="54421">
                  <c:v>0.30620000000000003</c:v>
                </c:pt>
                <c:pt idx="54422">
                  <c:v>0.30400000000000005</c:v>
                </c:pt>
                <c:pt idx="54423">
                  <c:v>0.29860000000000003</c:v>
                </c:pt>
                <c:pt idx="54424">
                  <c:v>0.29540000000000005</c:v>
                </c:pt>
                <c:pt idx="54425">
                  <c:v>0.28950000000000004</c:v>
                </c:pt>
                <c:pt idx="54426">
                  <c:v>0.28360000000000002</c:v>
                </c:pt>
                <c:pt idx="54427">
                  <c:v>0.28239999999999998</c:v>
                </c:pt>
                <c:pt idx="54428">
                  <c:v>0.2797</c:v>
                </c:pt>
                <c:pt idx="54429">
                  <c:v>0.27400000000000002</c:v>
                </c:pt>
                <c:pt idx="54430">
                  <c:v>0.26989999999999997</c:v>
                </c:pt>
                <c:pt idx="54431">
                  <c:v>0.26779999999999998</c:v>
                </c:pt>
                <c:pt idx="54432">
                  <c:v>0.25710000000000005</c:v>
                </c:pt>
                <c:pt idx="54433">
                  <c:v>0.26140000000000002</c:v>
                </c:pt>
                <c:pt idx="54434">
                  <c:v>0.2581</c:v>
                </c:pt>
                <c:pt idx="54435">
                  <c:v>0.25559999999999999</c:v>
                </c:pt>
                <c:pt idx="54436">
                  <c:v>0.24950000000000003</c:v>
                </c:pt>
                <c:pt idx="54437">
                  <c:v>0.24970000000000001</c:v>
                </c:pt>
                <c:pt idx="54438">
                  <c:v>0.24340000000000003</c:v>
                </c:pt>
                <c:pt idx="54439">
                  <c:v>0.23900000000000002</c:v>
                </c:pt>
                <c:pt idx="54440">
                  <c:v>0.23599999999999999</c:v>
                </c:pt>
                <c:pt idx="54441">
                  <c:v>0.23690000000000003</c:v>
                </c:pt>
                <c:pt idx="54442">
                  <c:v>0.23450000000000004</c:v>
                </c:pt>
                <c:pt idx="54443">
                  <c:v>0.2298</c:v>
                </c:pt>
                <c:pt idx="54444">
                  <c:v>0.22650000000000003</c:v>
                </c:pt>
                <c:pt idx="54445">
                  <c:v>0.22130000000000002</c:v>
                </c:pt>
                <c:pt idx="54446">
                  <c:v>0.22090000000000001</c:v>
                </c:pt>
                <c:pt idx="54447">
                  <c:v>0.22690000000000002</c:v>
                </c:pt>
                <c:pt idx="54448">
                  <c:v>0.2283</c:v>
                </c:pt>
                <c:pt idx="54449">
                  <c:v>0.2336</c:v>
                </c:pt>
                <c:pt idx="54450">
                  <c:v>0.23450000000000004</c:v>
                </c:pt>
                <c:pt idx="54451">
                  <c:v>0.23700000000000002</c:v>
                </c:pt>
                <c:pt idx="54452">
                  <c:v>0.2397</c:v>
                </c:pt>
                <c:pt idx="54453">
                  <c:v>0.23880000000000001</c:v>
                </c:pt>
                <c:pt idx="54454">
                  <c:v>0.24700000000000003</c:v>
                </c:pt>
                <c:pt idx="54455">
                  <c:v>0.2515</c:v>
                </c:pt>
                <c:pt idx="54456">
                  <c:v>0.24820000000000003</c:v>
                </c:pt>
                <c:pt idx="54457">
                  <c:v>0.25130000000000002</c:v>
                </c:pt>
                <c:pt idx="54458">
                  <c:v>0.25369999999999998</c:v>
                </c:pt>
                <c:pt idx="54459">
                  <c:v>0.25950000000000001</c:v>
                </c:pt>
                <c:pt idx="54460">
                  <c:v>0.25920000000000004</c:v>
                </c:pt>
                <c:pt idx="54461">
                  <c:v>0.24590000000000001</c:v>
                </c:pt>
                <c:pt idx="54462">
                  <c:v>0.25</c:v>
                </c:pt>
                <c:pt idx="54463">
                  <c:v>0.25270000000000004</c:v>
                </c:pt>
                <c:pt idx="54464">
                  <c:v>0.25390000000000001</c:v>
                </c:pt>
                <c:pt idx="54465">
                  <c:v>0.24390000000000001</c:v>
                </c:pt>
                <c:pt idx="54466">
                  <c:v>0.25080000000000002</c:v>
                </c:pt>
                <c:pt idx="54467">
                  <c:v>0.25359999999999999</c:v>
                </c:pt>
                <c:pt idx="54468">
                  <c:v>0.26379999999999998</c:v>
                </c:pt>
                <c:pt idx="54469">
                  <c:v>0.25659999999999999</c:v>
                </c:pt>
                <c:pt idx="54470">
                  <c:v>0.25779999999999997</c:v>
                </c:pt>
                <c:pt idx="54471">
                  <c:v>0.26019999999999999</c:v>
                </c:pt>
                <c:pt idx="54472">
                  <c:v>0.25559999999999999</c:v>
                </c:pt>
                <c:pt idx="54473">
                  <c:v>0.25530000000000003</c:v>
                </c:pt>
                <c:pt idx="54474">
                  <c:v>0.25700000000000001</c:v>
                </c:pt>
                <c:pt idx="54475">
                  <c:v>0.25559999999999999</c:v>
                </c:pt>
                <c:pt idx="54476">
                  <c:v>0.26169999999999999</c:v>
                </c:pt>
                <c:pt idx="54477">
                  <c:v>0.26300000000000001</c:v>
                </c:pt>
                <c:pt idx="54478">
                  <c:v>0.2656</c:v>
                </c:pt>
                <c:pt idx="54479">
                  <c:v>0.27189999999999998</c:v>
                </c:pt>
                <c:pt idx="54480">
                  <c:v>0.2656</c:v>
                </c:pt>
                <c:pt idx="54481">
                  <c:v>0.25110000000000005</c:v>
                </c:pt>
                <c:pt idx="54482">
                  <c:v>0.23319999999999999</c:v>
                </c:pt>
                <c:pt idx="54483">
                  <c:v>0.2351</c:v>
                </c:pt>
                <c:pt idx="54484">
                  <c:v>0.2258</c:v>
                </c:pt>
                <c:pt idx="54485">
                  <c:v>0.2046</c:v>
                </c:pt>
                <c:pt idx="54486">
                  <c:v>0.18430000000000002</c:v>
                </c:pt>
                <c:pt idx="54487">
                  <c:v>0.16140000000000002</c:v>
                </c:pt>
                <c:pt idx="54488">
                  <c:v>0.1426</c:v>
                </c:pt>
                <c:pt idx="54489">
                  <c:v>0.12640000000000001</c:v>
                </c:pt>
                <c:pt idx="54490">
                  <c:v>0.11299999999999999</c:v>
                </c:pt>
                <c:pt idx="54491">
                  <c:v>0.10100000000000001</c:v>
                </c:pt>
                <c:pt idx="54492">
                  <c:v>9.7700000000000009E-2</c:v>
                </c:pt>
                <c:pt idx="54493">
                  <c:v>0.1011</c:v>
                </c:pt>
                <c:pt idx="54494">
                  <c:v>0.10100000000000001</c:v>
                </c:pt>
                <c:pt idx="54495">
                  <c:v>9.8900000000000002E-2</c:v>
                </c:pt>
                <c:pt idx="54496">
                  <c:v>0.10049999999999999</c:v>
                </c:pt>
                <c:pt idx="54497">
                  <c:v>0.1018</c:v>
                </c:pt>
                <c:pt idx="54498">
                  <c:v>0.10840000000000001</c:v>
                </c:pt>
                <c:pt idx="54499">
                  <c:v>0.10980000000000001</c:v>
                </c:pt>
                <c:pt idx="54500">
                  <c:v>0.10980000000000001</c:v>
                </c:pt>
                <c:pt idx="54501">
                  <c:v>0.1055</c:v>
                </c:pt>
                <c:pt idx="54502">
                  <c:v>0.1013</c:v>
                </c:pt>
                <c:pt idx="54503">
                  <c:v>9.8299999999999998E-2</c:v>
                </c:pt>
                <c:pt idx="54504">
                  <c:v>9.6200000000000008E-2</c:v>
                </c:pt>
                <c:pt idx="54505">
                  <c:v>9.5100000000000004E-2</c:v>
                </c:pt>
                <c:pt idx="54506">
                  <c:v>9.4200000000000006E-2</c:v>
                </c:pt>
                <c:pt idx="54507">
                  <c:v>9.5600000000000004E-2</c:v>
                </c:pt>
                <c:pt idx="54508">
                  <c:v>9.4700000000000006E-2</c:v>
                </c:pt>
                <c:pt idx="54509">
                  <c:v>9.7100000000000006E-2</c:v>
                </c:pt>
                <c:pt idx="54510">
                  <c:v>0.10049999999999999</c:v>
                </c:pt>
                <c:pt idx="54511">
                  <c:v>0.1004</c:v>
                </c:pt>
                <c:pt idx="54512">
                  <c:v>0.10630000000000001</c:v>
                </c:pt>
                <c:pt idx="54513">
                  <c:v>0.10780000000000001</c:v>
                </c:pt>
                <c:pt idx="54514">
                  <c:v>0.11230000000000001</c:v>
                </c:pt>
                <c:pt idx="54515">
                  <c:v>0.1128</c:v>
                </c:pt>
                <c:pt idx="54516">
                  <c:v>0.11359999999999999</c:v>
                </c:pt>
                <c:pt idx="54517">
                  <c:v>0.1168</c:v>
                </c:pt>
                <c:pt idx="54518">
                  <c:v>0.1142</c:v>
                </c:pt>
                <c:pt idx="54519">
                  <c:v>0.11710000000000001</c:v>
                </c:pt>
                <c:pt idx="54520">
                  <c:v>0.11650000000000001</c:v>
                </c:pt>
                <c:pt idx="54521">
                  <c:v>0.1188</c:v>
                </c:pt>
                <c:pt idx="54522">
                  <c:v>0.12310000000000001</c:v>
                </c:pt>
                <c:pt idx="54523">
                  <c:v>0.12520000000000001</c:v>
                </c:pt>
                <c:pt idx="54524">
                  <c:v>0.126</c:v>
                </c:pt>
                <c:pt idx="54525">
                  <c:v>0.13240000000000002</c:v>
                </c:pt>
                <c:pt idx="54526">
                  <c:v>0.14750000000000002</c:v>
                </c:pt>
                <c:pt idx="54527">
                  <c:v>0.14799999999999999</c:v>
                </c:pt>
                <c:pt idx="54528">
                  <c:v>0.1492</c:v>
                </c:pt>
                <c:pt idx="54529">
                  <c:v>0.15080000000000002</c:v>
                </c:pt>
                <c:pt idx="54530">
                  <c:v>0.15840000000000001</c:v>
                </c:pt>
                <c:pt idx="54531">
                  <c:v>0.1706</c:v>
                </c:pt>
                <c:pt idx="54532">
                  <c:v>0.18020000000000003</c:v>
                </c:pt>
                <c:pt idx="54533">
                  <c:v>0.17120000000000002</c:v>
                </c:pt>
                <c:pt idx="54534">
                  <c:v>0.16750000000000001</c:v>
                </c:pt>
                <c:pt idx="54535">
                  <c:v>0.16070000000000001</c:v>
                </c:pt>
                <c:pt idx="54536">
                  <c:v>0.1565</c:v>
                </c:pt>
                <c:pt idx="54537">
                  <c:v>0.16890000000000002</c:v>
                </c:pt>
                <c:pt idx="54538">
                  <c:v>0.19010000000000002</c:v>
                </c:pt>
                <c:pt idx="54539">
                  <c:v>0.1797</c:v>
                </c:pt>
                <c:pt idx="54540">
                  <c:v>0.16000000000000003</c:v>
                </c:pt>
                <c:pt idx="54541">
                  <c:v>0.13750000000000001</c:v>
                </c:pt>
                <c:pt idx="54542">
                  <c:v>0.12130000000000002</c:v>
                </c:pt>
                <c:pt idx="54543">
                  <c:v>0.11970000000000001</c:v>
                </c:pt>
                <c:pt idx="54544">
                  <c:v>0.13570000000000002</c:v>
                </c:pt>
                <c:pt idx="54545">
                  <c:v>0.14780000000000001</c:v>
                </c:pt>
                <c:pt idx="54546">
                  <c:v>0.1656</c:v>
                </c:pt>
                <c:pt idx="54547">
                  <c:v>0.22870000000000001</c:v>
                </c:pt>
                <c:pt idx="54548">
                  <c:v>0.24020000000000002</c:v>
                </c:pt>
                <c:pt idx="54549">
                  <c:v>0.23610000000000003</c:v>
                </c:pt>
                <c:pt idx="54550">
                  <c:v>0.25240000000000001</c:v>
                </c:pt>
                <c:pt idx="54551">
                  <c:v>0.27750000000000002</c:v>
                </c:pt>
                <c:pt idx="54552">
                  <c:v>0.29409999999999997</c:v>
                </c:pt>
                <c:pt idx="54553">
                  <c:v>0.32700000000000001</c:v>
                </c:pt>
                <c:pt idx="54554">
                  <c:v>0.32250000000000001</c:v>
                </c:pt>
                <c:pt idx="54555">
                  <c:v>0.32140000000000002</c:v>
                </c:pt>
                <c:pt idx="54556">
                  <c:v>0.37120000000000003</c:v>
                </c:pt>
                <c:pt idx="54557">
                  <c:v>0.37719999999999998</c:v>
                </c:pt>
                <c:pt idx="54558">
                  <c:v>0.36760000000000004</c:v>
                </c:pt>
                <c:pt idx="54559">
                  <c:v>0.36680000000000001</c:v>
                </c:pt>
                <c:pt idx="54560">
                  <c:v>0.379</c:v>
                </c:pt>
                <c:pt idx="54561">
                  <c:v>0.38680000000000003</c:v>
                </c:pt>
                <c:pt idx="54562">
                  <c:v>0.42310000000000003</c:v>
                </c:pt>
                <c:pt idx="54563">
                  <c:v>0.45</c:v>
                </c:pt>
                <c:pt idx="54564">
                  <c:v>0.4965</c:v>
                </c:pt>
                <c:pt idx="54565">
                  <c:v>0.48230000000000006</c:v>
                </c:pt>
                <c:pt idx="54566">
                  <c:v>0.48130000000000001</c:v>
                </c:pt>
                <c:pt idx="54567">
                  <c:v>0.48980000000000001</c:v>
                </c:pt>
                <c:pt idx="54568">
                  <c:v>0.47560000000000002</c:v>
                </c:pt>
                <c:pt idx="54569">
                  <c:v>0.46280000000000004</c:v>
                </c:pt>
                <c:pt idx="54570">
                  <c:v>0.48799999999999999</c:v>
                </c:pt>
                <c:pt idx="54571">
                  <c:v>0.54980000000000007</c:v>
                </c:pt>
                <c:pt idx="54572">
                  <c:v>0.49470000000000003</c:v>
                </c:pt>
                <c:pt idx="54573">
                  <c:v>0.42610000000000003</c:v>
                </c:pt>
                <c:pt idx="54574">
                  <c:v>0.44090000000000001</c:v>
                </c:pt>
                <c:pt idx="54575">
                  <c:v>0.53390000000000004</c:v>
                </c:pt>
                <c:pt idx="54576">
                  <c:v>0.52980000000000005</c:v>
                </c:pt>
                <c:pt idx="54577">
                  <c:v>0.59189999999999998</c:v>
                </c:pt>
                <c:pt idx="54578">
                  <c:v>0.62880000000000003</c:v>
                </c:pt>
                <c:pt idx="54579">
                  <c:v>0.59440000000000004</c:v>
                </c:pt>
                <c:pt idx="54580">
                  <c:v>0.55149999999999999</c:v>
                </c:pt>
                <c:pt idx="54581">
                  <c:v>0.44140000000000001</c:v>
                </c:pt>
                <c:pt idx="54582">
                  <c:v>0.34350000000000003</c:v>
                </c:pt>
                <c:pt idx="54583">
                  <c:v>0.26650000000000001</c:v>
                </c:pt>
                <c:pt idx="54584">
                  <c:v>0.2271</c:v>
                </c:pt>
                <c:pt idx="54585">
                  <c:v>0.2135</c:v>
                </c:pt>
                <c:pt idx="54586">
                  <c:v>0.2009</c:v>
                </c:pt>
                <c:pt idx="54587">
                  <c:v>0.20880000000000001</c:v>
                </c:pt>
                <c:pt idx="54588">
                  <c:v>0.20510000000000003</c:v>
                </c:pt>
                <c:pt idx="54589">
                  <c:v>0.2949</c:v>
                </c:pt>
                <c:pt idx="54590">
                  <c:v>0.31480000000000002</c:v>
                </c:pt>
                <c:pt idx="54591">
                  <c:v>0.33790000000000003</c:v>
                </c:pt>
                <c:pt idx="54592">
                  <c:v>0.36030000000000006</c:v>
                </c:pt>
                <c:pt idx="54593">
                  <c:v>0.41539999999999999</c:v>
                </c:pt>
                <c:pt idx="54594">
                  <c:v>0.44269999999999998</c:v>
                </c:pt>
                <c:pt idx="54595">
                  <c:v>0.50780000000000003</c:v>
                </c:pt>
                <c:pt idx="54596">
                  <c:v>0.52350000000000008</c:v>
                </c:pt>
                <c:pt idx="54597">
                  <c:v>0.57120000000000004</c:v>
                </c:pt>
                <c:pt idx="54598">
                  <c:v>0.56100000000000005</c:v>
                </c:pt>
                <c:pt idx="54599">
                  <c:v>0.57409999999999994</c:v>
                </c:pt>
                <c:pt idx="54600">
                  <c:v>0.60099999999999998</c:v>
                </c:pt>
                <c:pt idx="54601">
                  <c:v>0.61730000000000007</c:v>
                </c:pt>
                <c:pt idx="54602">
                  <c:v>0.63600000000000012</c:v>
                </c:pt>
                <c:pt idx="54603">
                  <c:v>0.62490000000000001</c:v>
                </c:pt>
                <c:pt idx="54604">
                  <c:v>0.71379999999999999</c:v>
                </c:pt>
                <c:pt idx="54605">
                  <c:v>0.74029999999999996</c:v>
                </c:pt>
                <c:pt idx="54606">
                  <c:v>0.69900000000000007</c:v>
                </c:pt>
                <c:pt idx="54607">
                  <c:v>0.68480000000000008</c:v>
                </c:pt>
                <c:pt idx="54608">
                  <c:v>0.68259999999999998</c:v>
                </c:pt>
                <c:pt idx="54609">
                  <c:v>0.67110000000000003</c:v>
                </c:pt>
                <c:pt idx="54610">
                  <c:v>0.65100000000000002</c:v>
                </c:pt>
                <c:pt idx="54611">
                  <c:v>0.60880000000000001</c:v>
                </c:pt>
                <c:pt idx="54612">
                  <c:v>0.59550000000000003</c:v>
                </c:pt>
                <c:pt idx="54613">
                  <c:v>0.56559999999999999</c:v>
                </c:pt>
                <c:pt idx="54614">
                  <c:v>0.61660000000000004</c:v>
                </c:pt>
                <c:pt idx="54615">
                  <c:v>0.61660000000000004</c:v>
                </c:pt>
                <c:pt idx="54616">
                  <c:v>0.64970000000000006</c:v>
                </c:pt>
                <c:pt idx="54617">
                  <c:v>0.65780000000000005</c:v>
                </c:pt>
                <c:pt idx="54618">
                  <c:v>0.6301000000000001</c:v>
                </c:pt>
                <c:pt idx="54619">
                  <c:v>0.63260000000000005</c:v>
                </c:pt>
                <c:pt idx="54620">
                  <c:v>0.67490000000000006</c:v>
                </c:pt>
                <c:pt idx="54621">
                  <c:v>0.68900000000000006</c:v>
                </c:pt>
                <c:pt idx="54622">
                  <c:v>0.69530000000000003</c:v>
                </c:pt>
                <c:pt idx="54623">
                  <c:v>0.70369999999999999</c:v>
                </c:pt>
                <c:pt idx="54624">
                  <c:v>0.69900000000000007</c:v>
                </c:pt>
                <c:pt idx="54625">
                  <c:v>0.69880000000000009</c:v>
                </c:pt>
                <c:pt idx="54626">
                  <c:v>0.6533000000000001</c:v>
                </c:pt>
                <c:pt idx="54627">
                  <c:v>0.64939999999999998</c:v>
                </c:pt>
                <c:pt idx="54628">
                  <c:v>0.63990000000000002</c:v>
                </c:pt>
                <c:pt idx="54629">
                  <c:v>0.65050000000000008</c:v>
                </c:pt>
                <c:pt idx="54630">
                  <c:v>0.63170000000000004</c:v>
                </c:pt>
                <c:pt idx="54631">
                  <c:v>0.67800000000000005</c:v>
                </c:pt>
                <c:pt idx="54632">
                  <c:v>0.66700000000000004</c:v>
                </c:pt>
                <c:pt idx="54633">
                  <c:v>0.66010000000000002</c:v>
                </c:pt>
                <c:pt idx="54634">
                  <c:v>0.70740000000000003</c:v>
                </c:pt>
                <c:pt idx="54635">
                  <c:v>0.6794</c:v>
                </c:pt>
                <c:pt idx="54636">
                  <c:v>0.66150000000000009</c:v>
                </c:pt>
                <c:pt idx="54637">
                  <c:v>0.62870000000000004</c:v>
                </c:pt>
                <c:pt idx="54638">
                  <c:v>0.58950000000000002</c:v>
                </c:pt>
                <c:pt idx="54639">
                  <c:v>0.5716</c:v>
                </c:pt>
                <c:pt idx="54640">
                  <c:v>0.56609999999999994</c:v>
                </c:pt>
                <c:pt idx="54641">
                  <c:v>0.58120000000000005</c:v>
                </c:pt>
                <c:pt idx="54642">
                  <c:v>0.57389999999999997</c:v>
                </c:pt>
                <c:pt idx="54643">
                  <c:v>0.60870000000000002</c:v>
                </c:pt>
                <c:pt idx="54644">
                  <c:v>0.60519999999999996</c:v>
                </c:pt>
                <c:pt idx="54645">
                  <c:v>0.59040000000000004</c:v>
                </c:pt>
                <c:pt idx="54646">
                  <c:v>0.58560000000000001</c:v>
                </c:pt>
                <c:pt idx="54647">
                  <c:v>0.57530000000000003</c:v>
                </c:pt>
                <c:pt idx="54648">
                  <c:v>0.5586000000000001</c:v>
                </c:pt>
                <c:pt idx="54649">
                  <c:v>0.55840000000000001</c:v>
                </c:pt>
                <c:pt idx="54650">
                  <c:v>0.54059999999999997</c:v>
                </c:pt>
                <c:pt idx="54651">
                  <c:v>0.53400000000000003</c:v>
                </c:pt>
                <c:pt idx="54652">
                  <c:v>0.52</c:v>
                </c:pt>
                <c:pt idx="54653">
                  <c:v>0.51060000000000005</c:v>
                </c:pt>
                <c:pt idx="54654">
                  <c:v>0.48710000000000009</c:v>
                </c:pt>
                <c:pt idx="54655">
                  <c:v>0.48080000000000001</c:v>
                </c:pt>
                <c:pt idx="54656">
                  <c:v>0.45750000000000002</c:v>
                </c:pt>
                <c:pt idx="54657">
                  <c:v>0.44160000000000005</c:v>
                </c:pt>
                <c:pt idx="54658">
                  <c:v>0.4284</c:v>
                </c:pt>
                <c:pt idx="54659">
                  <c:v>0.41410000000000002</c:v>
                </c:pt>
                <c:pt idx="54660">
                  <c:v>0.41270000000000001</c:v>
                </c:pt>
                <c:pt idx="54661">
                  <c:v>0.40279999999999999</c:v>
                </c:pt>
                <c:pt idx="54662">
                  <c:v>0.39870000000000005</c:v>
                </c:pt>
                <c:pt idx="54663">
                  <c:v>0.39890000000000003</c:v>
                </c:pt>
                <c:pt idx="54664">
                  <c:v>0.39020000000000005</c:v>
                </c:pt>
                <c:pt idx="54665">
                  <c:v>0.39190000000000003</c:v>
                </c:pt>
                <c:pt idx="54666">
                  <c:v>0.38460000000000005</c:v>
                </c:pt>
                <c:pt idx="54667">
                  <c:v>0.37380000000000002</c:v>
                </c:pt>
                <c:pt idx="54668">
                  <c:v>0.35590000000000005</c:v>
                </c:pt>
                <c:pt idx="54669">
                  <c:v>0.34660000000000002</c:v>
                </c:pt>
                <c:pt idx="54670">
                  <c:v>0.34689999999999999</c:v>
                </c:pt>
                <c:pt idx="54671">
                  <c:v>0.34320000000000001</c:v>
                </c:pt>
                <c:pt idx="54672">
                  <c:v>0.33500000000000002</c:v>
                </c:pt>
                <c:pt idx="54673">
                  <c:v>0.32090000000000002</c:v>
                </c:pt>
                <c:pt idx="54674">
                  <c:v>0.30710000000000004</c:v>
                </c:pt>
                <c:pt idx="54675">
                  <c:v>0.30170000000000002</c:v>
                </c:pt>
                <c:pt idx="54676">
                  <c:v>0.28710000000000002</c:v>
                </c:pt>
                <c:pt idx="54677">
                  <c:v>0.27710000000000001</c:v>
                </c:pt>
                <c:pt idx="54678">
                  <c:v>0.2727</c:v>
                </c:pt>
                <c:pt idx="54679">
                  <c:v>0.26140000000000002</c:v>
                </c:pt>
                <c:pt idx="54680">
                  <c:v>0.25840000000000002</c:v>
                </c:pt>
                <c:pt idx="54681">
                  <c:v>0.24560000000000001</c:v>
                </c:pt>
                <c:pt idx="54682">
                  <c:v>0.23950000000000002</c:v>
                </c:pt>
                <c:pt idx="54683">
                  <c:v>0.23540000000000003</c:v>
                </c:pt>
                <c:pt idx="54684">
                  <c:v>0.22589999999999999</c:v>
                </c:pt>
                <c:pt idx="54685">
                  <c:v>0.22260000000000002</c:v>
                </c:pt>
                <c:pt idx="54686">
                  <c:v>0.21989999999999998</c:v>
                </c:pt>
                <c:pt idx="54687">
                  <c:v>0.21230000000000004</c:v>
                </c:pt>
                <c:pt idx="54688">
                  <c:v>0.2049</c:v>
                </c:pt>
                <c:pt idx="54689">
                  <c:v>0.1988</c:v>
                </c:pt>
                <c:pt idx="54690">
                  <c:v>0.1946</c:v>
                </c:pt>
                <c:pt idx="54691">
                  <c:v>0.1867</c:v>
                </c:pt>
                <c:pt idx="54692">
                  <c:v>0.18320000000000003</c:v>
                </c:pt>
                <c:pt idx="54693">
                  <c:v>0.17980000000000002</c:v>
                </c:pt>
                <c:pt idx="54694">
                  <c:v>0.1759</c:v>
                </c:pt>
                <c:pt idx="54695">
                  <c:v>0.1734</c:v>
                </c:pt>
                <c:pt idx="54696">
                  <c:v>0.1668</c:v>
                </c:pt>
                <c:pt idx="54697">
                  <c:v>0.16339999999999999</c:v>
                </c:pt>
                <c:pt idx="54698">
                  <c:v>0.15910000000000002</c:v>
                </c:pt>
                <c:pt idx="54699">
                  <c:v>0.15390000000000001</c:v>
                </c:pt>
                <c:pt idx="54700">
                  <c:v>0.14940000000000001</c:v>
                </c:pt>
                <c:pt idx="54701">
                  <c:v>0.14319999999999999</c:v>
                </c:pt>
                <c:pt idx="54702">
                  <c:v>0.14170000000000002</c:v>
                </c:pt>
                <c:pt idx="54703">
                  <c:v>0.13999999999999999</c:v>
                </c:pt>
                <c:pt idx="54704">
                  <c:v>0.1371</c:v>
                </c:pt>
                <c:pt idx="54705">
                  <c:v>0.13670000000000002</c:v>
                </c:pt>
                <c:pt idx="54706">
                  <c:v>0.13270000000000001</c:v>
                </c:pt>
                <c:pt idx="54707">
                  <c:v>0.1285</c:v>
                </c:pt>
                <c:pt idx="54708">
                  <c:v>0.12370000000000002</c:v>
                </c:pt>
                <c:pt idx="54709">
                  <c:v>0.11950000000000001</c:v>
                </c:pt>
                <c:pt idx="54710">
                  <c:v>0.12090000000000001</c:v>
                </c:pt>
                <c:pt idx="54711">
                  <c:v>0.11610000000000001</c:v>
                </c:pt>
                <c:pt idx="54712">
                  <c:v>0.1145</c:v>
                </c:pt>
                <c:pt idx="54713">
                  <c:v>0.1109</c:v>
                </c:pt>
                <c:pt idx="54714">
                  <c:v>0.10740000000000001</c:v>
                </c:pt>
                <c:pt idx="54715">
                  <c:v>0.10730000000000001</c:v>
                </c:pt>
                <c:pt idx="54716">
                  <c:v>0.10800000000000001</c:v>
                </c:pt>
                <c:pt idx="54717">
                  <c:v>0.10440000000000001</c:v>
                </c:pt>
                <c:pt idx="54718">
                  <c:v>0.10320000000000001</c:v>
                </c:pt>
                <c:pt idx="54719">
                  <c:v>0.10160000000000001</c:v>
                </c:pt>
                <c:pt idx="54720">
                  <c:v>0.1011</c:v>
                </c:pt>
                <c:pt idx="54721">
                  <c:v>9.6700000000000008E-2</c:v>
                </c:pt>
                <c:pt idx="54722">
                  <c:v>9.1900000000000009E-2</c:v>
                </c:pt>
                <c:pt idx="54723">
                  <c:v>9.1500000000000012E-2</c:v>
                </c:pt>
                <c:pt idx="54724">
                  <c:v>8.9300000000000004E-2</c:v>
                </c:pt>
                <c:pt idx="54725">
                  <c:v>8.5800000000000001E-2</c:v>
                </c:pt>
                <c:pt idx="54726">
                  <c:v>8.3600000000000008E-2</c:v>
                </c:pt>
                <c:pt idx="54727">
                  <c:v>8.3400000000000002E-2</c:v>
                </c:pt>
                <c:pt idx="54728">
                  <c:v>8.3100000000000007E-2</c:v>
                </c:pt>
                <c:pt idx="54729">
                  <c:v>7.8900000000000012E-2</c:v>
                </c:pt>
                <c:pt idx="54730">
                  <c:v>8.1000000000000016E-2</c:v>
                </c:pt>
                <c:pt idx="54731">
                  <c:v>8.3699999999999997E-2</c:v>
                </c:pt>
                <c:pt idx="54732">
                  <c:v>8.14E-2</c:v>
                </c:pt>
                <c:pt idx="54733">
                  <c:v>7.9100000000000004E-2</c:v>
                </c:pt>
                <c:pt idx="54734">
                  <c:v>7.7700000000000005E-2</c:v>
                </c:pt>
                <c:pt idx="54735">
                  <c:v>7.5500000000000012E-2</c:v>
                </c:pt>
                <c:pt idx="54736">
                  <c:v>7.1300000000000002E-2</c:v>
                </c:pt>
                <c:pt idx="54737">
                  <c:v>7.0300000000000001E-2</c:v>
                </c:pt>
                <c:pt idx="54738">
                  <c:v>7.1099999999999997E-2</c:v>
                </c:pt>
                <c:pt idx="54739">
                  <c:v>6.9800000000000001E-2</c:v>
                </c:pt>
                <c:pt idx="54740">
                  <c:v>6.7600000000000007E-2</c:v>
                </c:pt>
                <c:pt idx="54741">
                  <c:v>6.6600000000000006E-2</c:v>
                </c:pt>
                <c:pt idx="54742">
                  <c:v>6.7000000000000004E-2</c:v>
                </c:pt>
                <c:pt idx="54743">
                  <c:v>6.4899999999999999E-2</c:v>
                </c:pt>
                <c:pt idx="54744">
                  <c:v>6.2899999999999998E-2</c:v>
                </c:pt>
                <c:pt idx="54745">
                  <c:v>6.1600000000000002E-2</c:v>
                </c:pt>
                <c:pt idx="54746">
                  <c:v>5.8700000000000002E-2</c:v>
                </c:pt>
                <c:pt idx="54747">
                  <c:v>5.7799999999999997E-2</c:v>
                </c:pt>
                <c:pt idx="54748">
                  <c:v>5.8499999999999996E-2</c:v>
                </c:pt>
                <c:pt idx="54749">
                  <c:v>5.9400000000000001E-2</c:v>
                </c:pt>
                <c:pt idx="54750">
                  <c:v>6.0400000000000002E-2</c:v>
                </c:pt>
                <c:pt idx="54751">
                  <c:v>6.1100000000000002E-2</c:v>
                </c:pt>
                <c:pt idx="54752">
                  <c:v>5.8799999999999998E-2</c:v>
                </c:pt>
                <c:pt idx="54753">
                  <c:v>5.6299999999999996E-2</c:v>
                </c:pt>
                <c:pt idx="54754">
                  <c:v>5.6100000000000011E-2</c:v>
                </c:pt>
                <c:pt idx="54755">
                  <c:v>5.6799999999999996E-2</c:v>
                </c:pt>
                <c:pt idx="54756">
                  <c:v>5.5700000000000006E-2</c:v>
                </c:pt>
                <c:pt idx="54757">
                  <c:v>5.460000000000001E-2</c:v>
                </c:pt>
                <c:pt idx="54758">
                  <c:v>5.3400000000000003E-2</c:v>
                </c:pt>
                <c:pt idx="54759">
                  <c:v>5.1600000000000007E-2</c:v>
                </c:pt>
                <c:pt idx="54760">
                  <c:v>5.0700000000000002E-2</c:v>
                </c:pt>
                <c:pt idx="54761">
                  <c:v>5.0500000000000003E-2</c:v>
                </c:pt>
                <c:pt idx="54762">
                  <c:v>4.9600000000000005E-2</c:v>
                </c:pt>
                <c:pt idx="54763">
                  <c:v>5.04E-2</c:v>
                </c:pt>
                <c:pt idx="54764">
                  <c:v>5.0300000000000004E-2</c:v>
                </c:pt>
                <c:pt idx="54765">
                  <c:v>5.1000000000000004E-2</c:v>
                </c:pt>
                <c:pt idx="54766">
                  <c:v>0.05</c:v>
                </c:pt>
                <c:pt idx="54767">
                  <c:v>4.9000000000000002E-2</c:v>
                </c:pt>
                <c:pt idx="54768">
                  <c:v>4.7100000000000003E-2</c:v>
                </c:pt>
                <c:pt idx="54769">
                  <c:v>4.7E-2</c:v>
                </c:pt>
                <c:pt idx="54770">
                  <c:v>4.5200000000000004E-2</c:v>
                </c:pt>
                <c:pt idx="54771">
                  <c:v>4.5100000000000001E-2</c:v>
                </c:pt>
                <c:pt idx="54772">
                  <c:v>4.6700000000000005E-2</c:v>
                </c:pt>
                <c:pt idx="54773">
                  <c:v>4.5000000000000005E-2</c:v>
                </c:pt>
                <c:pt idx="54774">
                  <c:v>4.4800000000000006E-2</c:v>
                </c:pt>
                <c:pt idx="54775">
                  <c:v>4.4700000000000004E-2</c:v>
                </c:pt>
                <c:pt idx="54776">
                  <c:v>4.3900000000000002E-2</c:v>
                </c:pt>
                <c:pt idx="54777">
                  <c:v>4.2099999999999999E-2</c:v>
                </c:pt>
                <c:pt idx="54778">
                  <c:v>4.2099999999999999E-2</c:v>
                </c:pt>
                <c:pt idx="54779">
                  <c:v>4.2099999999999999E-2</c:v>
                </c:pt>
                <c:pt idx="54780">
                  <c:v>4.4400000000000002E-2</c:v>
                </c:pt>
                <c:pt idx="54781">
                  <c:v>4.4300000000000006E-2</c:v>
                </c:pt>
                <c:pt idx="54782">
                  <c:v>4.4200000000000003E-2</c:v>
                </c:pt>
                <c:pt idx="54783">
                  <c:v>4.3200000000000002E-2</c:v>
                </c:pt>
                <c:pt idx="54784">
                  <c:v>4.0600000000000004E-2</c:v>
                </c:pt>
                <c:pt idx="54785">
                  <c:v>4.0600000000000004E-2</c:v>
                </c:pt>
                <c:pt idx="54786">
                  <c:v>4.1300000000000003E-2</c:v>
                </c:pt>
                <c:pt idx="54787">
                  <c:v>3.8700000000000005E-2</c:v>
                </c:pt>
                <c:pt idx="54788">
                  <c:v>3.9400000000000004E-2</c:v>
                </c:pt>
                <c:pt idx="54789">
                  <c:v>3.8500000000000006E-2</c:v>
                </c:pt>
                <c:pt idx="54790">
                  <c:v>3.9400000000000004E-2</c:v>
                </c:pt>
                <c:pt idx="54791">
                  <c:v>4.0100000000000004E-2</c:v>
                </c:pt>
                <c:pt idx="54792">
                  <c:v>3.8400000000000004E-2</c:v>
                </c:pt>
                <c:pt idx="54793">
                  <c:v>3.8200000000000005E-2</c:v>
                </c:pt>
                <c:pt idx="54794">
                  <c:v>3.8200000000000005E-2</c:v>
                </c:pt>
                <c:pt idx="54795">
                  <c:v>3.73E-2</c:v>
                </c:pt>
                <c:pt idx="54796">
                  <c:v>3.6299999999999999E-2</c:v>
                </c:pt>
                <c:pt idx="54797">
                  <c:v>3.5499999999999997E-2</c:v>
                </c:pt>
                <c:pt idx="54798">
                  <c:v>3.5499999999999997E-2</c:v>
                </c:pt>
                <c:pt idx="54799">
                  <c:v>3.5299999999999998E-2</c:v>
                </c:pt>
                <c:pt idx="54800">
                  <c:v>3.5400000000000001E-2</c:v>
                </c:pt>
                <c:pt idx="54801">
                  <c:v>3.4499999999999996E-2</c:v>
                </c:pt>
                <c:pt idx="54802">
                  <c:v>3.3600000000000005E-2</c:v>
                </c:pt>
                <c:pt idx="54803">
                  <c:v>3.3600000000000005E-2</c:v>
                </c:pt>
                <c:pt idx="54804">
                  <c:v>3.2900000000000006E-2</c:v>
                </c:pt>
                <c:pt idx="54805">
                  <c:v>3.2100000000000004E-2</c:v>
                </c:pt>
                <c:pt idx="54806">
                  <c:v>3.2900000000000006E-2</c:v>
                </c:pt>
                <c:pt idx="54807">
                  <c:v>3.3000000000000002E-2</c:v>
                </c:pt>
                <c:pt idx="54808">
                  <c:v>3.2300000000000002E-2</c:v>
                </c:pt>
                <c:pt idx="54809">
                  <c:v>3.2199999999999999E-2</c:v>
                </c:pt>
                <c:pt idx="54810">
                  <c:v>3.15E-2</c:v>
                </c:pt>
                <c:pt idx="54811">
                  <c:v>2.9899999999999999E-2</c:v>
                </c:pt>
                <c:pt idx="54812">
                  <c:v>3.0100000000000002E-2</c:v>
                </c:pt>
                <c:pt idx="54813">
                  <c:v>3.1100000000000003E-2</c:v>
                </c:pt>
                <c:pt idx="54814">
                  <c:v>3.1300000000000001E-2</c:v>
                </c:pt>
                <c:pt idx="54815">
                  <c:v>3.1400000000000004E-2</c:v>
                </c:pt>
                <c:pt idx="54816">
                  <c:v>3.32E-2</c:v>
                </c:pt>
                <c:pt idx="54817">
                  <c:v>3.4300000000000004E-2</c:v>
                </c:pt>
                <c:pt idx="54818">
                  <c:v>3.1800000000000002E-2</c:v>
                </c:pt>
                <c:pt idx="54819">
                  <c:v>3.2900000000000006E-2</c:v>
                </c:pt>
                <c:pt idx="54820">
                  <c:v>3.2300000000000002E-2</c:v>
                </c:pt>
                <c:pt idx="54821">
                  <c:v>3.3400000000000006E-2</c:v>
                </c:pt>
                <c:pt idx="54822">
                  <c:v>3.5499999999999997E-2</c:v>
                </c:pt>
                <c:pt idx="54823">
                  <c:v>3.8600000000000002E-2</c:v>
                </c:pt>
                <c:pt idx="54824">
                  <c:v>4.07E-2</c:v>
                </c:pt>
                <c:pt idx="54825">
                  <c:v>4.3000000000000003E-2</c:v>
                </c:pt>
                <c:pt idx="54826">
                  <c:v>4.6400000000000004E-2</c:v>
                </c:pt>
                <c:pt idx="54827">
                  <c:v>4.9700000000000001E-2</c:v>
                </c:pt>
                <c:pt idx="54828">
                  <c:v>5.2200000000000003E-2</c:v>
                </c:pt>
                <c:pt idx="54829">
                  <c:v>5.5800000000000009E-2</c:v>
                </c:pt>
                <c:pt idx="54830">
                  <c:v>5.8499999999999996E-2</c:v>
                </c:pt>
                <c:pt idx="54831">
                  <c:v>6.1200000000000004E-2</c:v>
                </c:pt>
                <c:pt idx="54832">
                  <c:v>6.5300000000000011E-2</c:v>
                </c:pt>
                <c:pt idx="54833">
                  <c:v>7.0099999999999996E-2</c:v>
                </c:pt>
                <c:pt idx="54834">
                  <c:v>7.4099999999999999E-2</c:v>
                </c:pt>
                <c:pt idx="54835">
                  <c:v>7.8800000000000009E-2</c:v>
                </c:pt>
                <c:pt idx="54836">
                  <c:v>8.5400000000000004E-2</c:v>
                </c:pt>
                <c:pt idx="54837">
                  <c:v>8.7000000000000008E-2</c:v>
                </c:pt>
                <c:pt idx="54838">
                  <c:v>9.0800000000000006E-2</c:v>
                </c:pt>
                <c:pt idx="54839">
                  <c:v>9.7700000000000009E-2</c:v>
                </c:pt>
                <c:pt idx="54840">
                  <c:v>9.6100000000000005E-2</c:v>
                </c:pt>
                <c:pt idx="54841">
                  <c:v>0.10589999999999999</c:v>
                </c:pt>
                <c:pt idx="54842">
                  <c:v>0.11670000000000001</c:v>
                </c:pt>
                <c:pt idx="54843">
                  <c:v>0.12640000000000001</c:v>
                </c:pt>
                <c:pt idx="54844">
                  <c:v>0.13919999999999999</c:v>
                </c:pt>
                <c:pt idx="54845">
                  <c:v>0.1484</c:v>
                </c:pt>
                <c:pt idx="54846">
                  <c:v>0.15600000000000003</c:v>
                </c:pt>
                <c:pt idx="54847">
                  <c:v>0.1525</c:v>
                </c:pt>
                <c:pt idx="54848">
                  <c:v>0.14780000000000001</c:v>
                </c:pt>
                <c:pt idx="54849">
                  <c:v>0.15210000000000001</c:v>
                </c:pt>
                <c:pt idx="54850">
                  <c:v>0.16770000000000002</c:v>
                </c:pt>
                <c:pt idx="54851">
                  <c:v>0.18049999999999999</c:v>
                </c:pt>
                <c:pt idx="54852">
                  <c:v>0.18700000000000003</c:v>
                </c:pt>
                <c:pt idx="54853">
                  <c:v>0.21920000000000003</c:v>
                </c:pt>
                <c:pt idx="54854">
                  <c:v>0.22370000000000001</c:v>
                </c:pt>
                <c:pt idx="54855">
                  <c:v>0.24929999999999999</c:v>
                </c:pt>
                <c:pt idx="54856">
                  <c:v>0.25369999999999998</c:v>
                </c:pt>
                <c:pt idx="54857">
                  <c:v>0.27029999999999998</c:v>
                </c:pt>
                <c:pt idx="54858">
                  <c:v>0.27290000000000003</c:v>
                </c:pt>
                <c:pt idx="54859">
                  <c:v>0.27</c:v>
                </c:pt>
                <c:pt idx="54860">
                  <c:v>0.28170000000000001</c:v>
                </c:pt>
                <c:pt idx="54861">
                  <c:v>0.29530000000000001</c:v>
                </c:pt>
                <c:pt idx="54862">
                  <c:v>0.31180000000000002</c:v>
                </c:pt>
                <c:pt idx="54863">
                  <c:v>0.31380000000000002</c:v>
                </c:pt>
                <c:pt idx="54864">
                  <c:v>0.46710000000000007</c:v>
                </c:pt>
                <c:pt idx="54865">
                  <c:v>0.61130000000000007</c:v>
                </c:pt>
                <c:pt idx="54866">
                  <c:v>0.49459999999999998</c:v>
                </c:pt>
                <c:pt idx="54867">
                  <c:v>0.52229999999999999</c:v>
                </c:pt>
                <c:pt idx="54868">
                  <c:v>0.5828000000000001</c:v>
                </c:pt>
                <c:pt idx="54869">
                  <c:v>0.57150000000000001</c:v>
                </c:pt>
                <c:pt idx="54870">
                  <c:v>0.5727000000000001</c:v>
                </c:pt>
                <c:pt idx="54871">
                  <c:v>0.52350000000000008</c:v>
                </c:pt>
                <c:pt idx="54872">
                  <c:v>0.48930000000000001</c:v>
                </c:pt>
                <c:pt idx="54873">
                  <c:v>0.50430000000000008</c:v>
                </c:pt>
                <c:pt idx="54874">
                  <c:v>0.43110000000000004</c:v>
                </c:pt>
                <c:pt idx="54875">
                  <c:v>0.42000000000000004</c:v>
                </c:pt>
                <c:pt idx="54876">
                  <c:v>0.42210000000000003</c:v>
                </c:pt>
                <c:pt idx="54877">
                  <c:v>0.47889999999999999</c:v>
                </c:pt>
                <c:pt idx="54878">
                  <c:v>0.45760000000000001</c:v>
                </c:pt>
                <c:pt idx="54879">
                  <c:v>0.45660000000000001</c:v>
                </c:pt>
                <c:pt idx="54880">
                  <c:v>0.40640000000000004</c:v>
                </c:pt>
                <c:pt idx="54881">
                  <c:v>0.38660000000000005</c:v>
                </c:pt>
                <c:pt idx="54882">
                  <c:v>0.37450000000000006</c:v>
                </c:pt>
                <c:pt idx="54883">
                  <c:v>0.35230000000000006</c:v>
                </c:pt>
                <c:pt idx="54884">
                  <c:v>0.35360000000000003</c:v>
                </c:pt>
                <c:pt idx="54885">
                  <c:v>0.35720000000000002</c:v>
                </c:pt>
                <c:pt idx="54886">
                  <c:v>0.36680000000000001</c:v>
                </c:pt>
                <c:pt idx="54887">
                  <c:v>0.34500000000000003</c:v>
                </c:pt>
                <c:pt idx="54888">
                  <c:v>0.33980000000000005</c:v>
                </c:pt>
                <c:pt idx="54889">
                  <c:v>0.35810000000000003</c:v>
                </c:pt>
                <c:pt idx="54890">
                  <c:v>0.35800000000000004</c:v>
                </c:pt>
                <c:pt idx="54891">
                  <c:v>0.35550000000000004</c:v>
                </c:pt>
                <c:pt idx="54892">
                  <c:v>0.35810000000000003</c:v>
                </c:pt>
                <c:pt idx="54893">
                  <c:v>0.38800000000000001</c:v>
                </c:pt>
                <c:pt idx="54894">
                  <c:v>0.39200000000000002</c:v>
                </c:pt>
                <c:pt idx="54895">
                  <c:v>0.38460000000000005</c:v>
                </c:pt>
                <c:pt idx="54896">
                  <c:v>0.37980000000000003</c:v>
                </c:pt>
                <c:pt idx="54897">
                  <c:v>0.36760000000000004</c:v>
                </c:pt>
                <c:pt idx="54898">
                  <c:v>0.371</c:v>
                </c:pt>
                <c:pt idx="54899">
                  <c:v>0.36720000000000003</c:v>
                </c:pt>
                <c:pt idx="54900">
                  <c:v>0.3513</c:v>
                </c:pt>
                <c:pt idx="54901">
                  <c:v>0.33980000000000005</c:v>
                </c:pt>
                <c:pt idx="54902">
                  <c:v>0.35990000000000005</c:v>
                </c:pt>
                <c:pt idx="54903">
                  <c:v>0.3397</c:v>
                </c:pt>
                <c:pt idx="54904">
                  <c:v>0.32970000000000005</c:v>
                </c:pt>
                <c:pt idx="54905">
                  <c:v>0.31720000000000004</c:v>
                </c:pt>
                <c:pt idx="54906">
                  <c:v>0.33479999999999999</c:v>
                </c:pt>
                <c:pt idx="54907">
                  <c:v>0.34720000000000001</c:v>
                </c:pt>
                <c:pt idx="54908">
                  <c:v>0.41289999999999999</c:v>
                </c:pt>
                <c:pt idx="54909">
                  <c:v>0.39070000000000005</c:v>
                </c:pt>
                <c:pt idx="54910">
                  <c:v>0.41620000000000001</c:v>
                </c:pt>
                <c:pt idx="54911">
                  <c:v>0.41270000000000001</c:v>
                </c:pt>
                <c:pt idx="54912">
                  <c:v>0.39200000000000002</c:v>
                </c:pt>
                <c:pt idx="54913">
                  <c:v>0.40400000000000003</c:v>
                </c:pt>
                <c:pt idx="54914">
                  <c:v>0.42020000000000002</c:v>
                </c:pt>
                <c:pt idx="54915">
                  <c:v>0.45140000000000002</c:v>
                </c:pt>
                <c:pt idx="54916">
                  <c:v>0.46100000000000008</c:v>
                </c:pt>
                <c:pt idx="54917">
                  <c:v>0.48110000000000003</c:v>
                </c:pt>
                <c:pt idx="54918">
                  <c:v>0.49230000000000002</c:v>
                </c:pt>
                <c:pt idx="54919">
                  <c:v>0.49459999999999998</c:v>
                </c:pt>
                <c:pt idx="54920">
                  <c:v>0.48860000000000003</c:v>
                </c:pt>
                <c:pt idx="54921">
                  <c:v>0.47970000000000002</c:v>
                </c:pt>
                <c:pt idx="54922">
                  <c:v>0.46560000000000001</c:v>
                </c:pt>
                <c:pt idx="54923">
                  <c:v>0.45740000000000003</c:v>
                </c:pt>
                <c:pt idx="54924">
                  <c:v>0.40839999999999999</c:v>
                </c:pt>
                <c:pt idx="54925">
                  <c:v>0.42300000000000004</c:v>
                </c:pt>
                <c:pt idx="54926">
                  <c:v>0.41230000000000006</c:v>
                </c:pt>
                <c:pt idx="54927">
                  <c:v>0.41230000000000006</c:v>
                </c:pt>
                <c:pt idx="54928">
                  <c:v>0.4138</c:v>
                </c:pt>
                <c:pt idx="54929">
                  <c:v>0.44050000000000006</c:v>
                </c:pt>
                <c:pt idx="54930">
                  <c:v>0.44550000000000001</c:v>
                </c:pt>
                <c:pt idx="54931">
                  <c:v>0.42699999999999999</c:v>
                </c:pt>
                <c:pt idx="54932">
                  <c:v>0.41180000000000005</c:v>
                </c:pt>
                <c:pt idx="54933">
                  <c:v>0.40510000000000002</c:v>
                </c:pt>
                <c:pt idx="54934">
                  <c:v>0.3871</c:v>
                </c:pt>
                <c:pt idx="54935">
                  <c:v>0.36709999999999998</c:v>
                </c:pt>
                <c:pt idx="54936">
                  <c:v>0.34720000000000001</c:v>
                </c:pt>
                <c:pt idx="54937">
                  <c:v>0.35020000000000001</c:v>
                </c:pt>
                <c:pt idx="54938">
                  <c:v>0.41020000000000006</c:v>
                </c:pt>
                <c:pt idx="54939">
                  <c:v>0.39990000000000003</c:v>
                </c:pt>
                <c:pt idx="54940">
                  <c:v>0.36800000000000005</c:v>
                </c:pt>
                <c:pt idx="54941">
                  <c:v>0.41399999999999998</c:v>
                </c:pt>
                <c:pt idx="54942">
                  <c:v>0.4194</c:v>
                </c:pt>
                <c:pt idx="54943">
                  <c:v>0.376</c:v>
                </c:pt>
                <c:pt idx="54944">
                  <c:v>0.39360000000000001</c:v>
                </c:pt>
                <c:pt idx="54945">
                  <c:v>0.36909999999999998</c:v>
                </c:pt>
                <c:pt idx="54946">
                  <c:v>0.37570000000000003</c:v>
                </c:pt>
                <c:pt idx="54947">
                  <c:v>0.34560000000000002</c:v>
                </c:pt>
                <c:pt idx="54948">
                  <c:v>0.29799999999999999</c:v>
                </c:pt>
                <c:pt idx="54949">
                  <c:v>0.30680000000000002</c:v>
                </c:pt>
                <c:pt idx="54950">
                  <c:v>0.31170000000000003</c:v>
                </c:pt>
                <c:pt idx="54951">
                  <c:v>0.30800000000000005</c:v>
                </c:pt>
                <c:pt idx="54952">
                  <c:v>0.30560000000000004</c:v>
                </c:pt>
                <c:pt idx="54953">
                  <c:v>0.30980000000000002</c:v>
                </c:pt>
                <c:pt idx="54954">
                  <c:v>0.3473</c:v>
                </c:pt>
                <c:pt idx="54955">
                  <c:v>0.31830000000000003</c:v>
                </c:pt>
                <c:pt idx="54956">
                  <c:v>0.31120000000000003</c:v>
                </c:pt>
                <c:pt idx="54957">
                  <c:v>0.30530000000000002</c:v>
                </c:pt>
                <c:pt idx="54958">
                  <c:v>0.28450000000000003</c:v>
                </c:pt>
                <c:pt idx="54959">
                  <c:v>0.28189999999999998</c:v>
                </c:pt>
                <c:pt idx="54960">
                  <c:v>0.28900000000000003</c:v>
                </c:pt>
                <c:pt idx="54961">
                  <c:v>0.27240000000000003</c:v>
                </c:pt>
                <c:pt idx="54962">
                  <c:v>0.27150000000000002</c:v>
                </c:pt>
                <c:pt idx="54963">
                  <c:v>0.28589999999999999</c:v>
                </c:pt>
                <c:pt idx="54964">
                  <c:v>0.26219999999999999</c:v>
                </c:pt>
                <c:pt idx="54965">
                  <c:v>0.27130000000000004</c:v>
                </c:pt>
                <c:pt idx="54966">
                  <c:v>0.27379999999999999</c:v>
                </c:pt>
                <c:pt idx="54967">
                  <c:v>0.26520000000000005</c:v>
                </c:pt>
                <c:pt idx="54968">
                  <c:v>0.23610000000000003</c:v>
                </c:pt>
                <c:pt idx="54969">
                  <c:v>0.23830000000000001</c:v>
                </c:pt>
                <c:pt idx="54970">
                  <c:v>0.22930000000000003</c:v>
                </c:pt>
                <c:pt idx="54971">
                  <c:v>0.23070000000000002</c:v>
                </c:pt>
                <c:pt idx="54972">
                  <c:v>0.23300000000000001</c:v>
                </c:pt>
                <c:pt idx="54973">
                  <c:v>0.23420000000000002</c:v>
                </c:pt>
                <c:pt idx="54974">
                  <c:v>0.23870000000000002</c:v>
                </c:pt>
                <c:pt idx="54975">
                  <c:v>0.22440000000000004</c:v>
                </c:pt>
                <c:pt idx="54976">
                  <c:v>0.22639999999999999</c:v>
                </c:pt>
                <c:pt idx="54977">
                  <c:v>0.24220000000000003</c:v>
                </c:pt>
                <c:pt idx="54978">
                  <c:v>0.23420000000000002</c:v>
                </c:pt>
                <c:pt idx="54979">
                  <c:v>0.23050000000000004</c:v>
                </c:pt>
                <c:pt idx="54980">
                  <c:v>0.22820000000000001</c:v>
                </c:pt>
                <c:pt idx="54981">
                  <c:v>0.23340000000000002</c:v>
                </c:pt>
                <c:pt idx="54982">
                  <c:v>0.23450000000000004</c:v>
                </c:pt>
                <c:pt idx="54983">
                  <c:v>0.22519999999999998</c:v>
                </c:pt>
                <c:pt idx="54984">
                  <c:v>0.22670000000000001</c:v>
                </c:pt>
                <c:pt idx="54985">
                  <c:v>0.22700000000000001</c:v>
                </c:pt>
                <c:pt idx="54986">
                  <c:v>0.2331</c:v>
                </c:pt>
                <c:pt idx="54987">
                  <c:v>0.22280000000000003</c:v>
                </c:pt>
                <c:pt idx="54988">
                  <c:v>0.21720000000000003</c:v>
                </c:pt>
                <c:pt idx="54989">
                  <c:v>0.21779999999999999</c:v>
                </c:pt>
                <c:pt idx="54990">
                  <c:v>0.21650000000000003</c:v>
                </c:pt>
                <c:pt idx="54991">
                  <c:v>0.21040000000000003</c:v>
                </c:pt>
                <c:pt idx="54992">
                  <c:v>0.2109</c:v>
                </c:pt>
                <c:pt idx="54993">
                  <c:v>0.21010000000000001</c:v>
                </c:pt>
                <c:pt idx="54994">
                  <c:v>0.21560000000000001</c:v>
                </c:pt>
                <c:pt idx="54995">
                  <c:v>0.21530000000000002</c:v>
                </c:pt>
                <c:pt idx="54996">
                  <c:v>0.21429999999999999</c:v>
                </c:pt>
                <c:pt idx="54997">
                  <c:v>0.2117</c:v>
                </c:pt>
                <c:pt idx="54998">
                  <c:v>0.19930000000000003</c:v>
                </c:pt>
                <c:pt idx="54999">
                  <c:v>0.19540000000000002</c:v>
                </c:pt>
                <c:pt idx="55000">
                  <c:v>0.18940000000000001</c:v>
                </c:pt>
                <c:pt idx="55001">
                  <c:v>0.18710000000000002</c:v>
                </c:pt>
                <c:pt idx="55002">
                  <c:v>0.18540000000000001</c:v>
                </c:pt>
                <c:pt idx="55003">
                  <c:v>0.17860000000000001</c:v>
                </c:pt>
                <c:pt idx="55004">
                  <c:v>0.17210000000000003</c:v>
                </c:pt>
                <c:pt idx="55005">
                  <c:v>0.16990000000000002</c:v>
                </c:pt>
                <c:pt idx="55006">
                  <c:v>0.1656</c:v>
                </c:pt>
                <c:pt idx="55007">
                  <c:v>0.16240000000000002</c:v>
                </c:pt>
                <c:pt idx="55008">
                  <c:v>0.15920000000000001</c:v>
                </c:pt>
                <c:pt idx="55009">
                  <c:v>0.15190000000000001</c:v>
                </c:pt>
                <c:pt idx="55010">
                  <c:v>0.1489</c:v>
                </c:pt>
                <c:pt idx="55011">
                  <c:v>0.14610000000000001</c:v>
                </c:pt>
                <c:pt idx="55012">
                  <c:v>0.14130000000000001</c:v>
                </c:pt>
                <c:pt idx="55013">
                  <c:v>0.13830000000000001</c:v>
                </c:pt>
                <c:pt idx="55014">
                  <c:v>0.13440000000000002</c:v>
                </c:pt>
                <c:pt idx="55015">
                  <c:v>0.1341</c:v>
                </c:pt>
                <c:pt idx="55016">
                  <c:v>0.13009999999999999</c:v>
                </c:pt>
                <c:pt idx="55017">
                  <c:v>0.1293</c:v>
                </c:pt>
                <c:pt idx="55018">
                  <c:v>0.1246</c:v>
                </c:pt>
                <c:pt idx="55019">
                  <c:v>0.12090000000000001</c:v>
                </c:pt>
                <c:pt idx="55020">
                  <c:v>0.11730000000000002</c:v>
                </c:pt>
                <c:pt idx="55021">
                  <c:v>0.11599999999999999</c:v>
                </c:pt>
                <c:pt idx="55022">
                  <c:v>0.1134</c:v>
                </c:pt>
                <c:pt idx="55023">
                  <c:v>0.1119</c:v>
                </c:pt>
                <c:pt idx="55024">
                  <c:v>0.1095</c:v>
                </c:pt>
                <c:pt idx="55025">
                  <c:v>0.1061</c:v>
                </c:pt>
                <c:pt idx="55026">
                  <c:v>0.1045</c:v>
                </c:pt>
                <c:pt idx="55027">
                  <c:v>0.10189999999999999</c:v>
                </c:pt>
                <c:pt idx="55028">
                  <c:v>9.8600000000000007E-2</c:v>
                </c:pt>
                <c:pt idx="55029">
                  <c:v>9.6000000000000002E-2</c:v>
                </c:pt>
                <c:pt idx="55030">
                  <c:v>9.4799999999999995E-2</c:v>
                </c:pt>
                <c:pt idx="55031">
                  <c:v>9.3400000000000011E-2</c:v>
                </c:pt>
                <c:pt idx="55032">
                  <c:v>8.72E-2</c:v>
                </c:pt>
                <c:pt idx="55033">
                  <c:v>8.7100000000000011E-2</c:v>
                </c:pt>
                <c:pt idx="55034">
                  <c:v>8.7900000000000006E-2</c:v>
                </c:pt>
                <c:pt idx="55035">
                  <c:v>8.6800000000000002E-2</c:v>
                </c:pt>
                <c:pt idx="55036">
                  <c:v>8.8400000000000006E-2</c:v>
                </c:pt>
                <c:pt idx="55037">
                  <c:v>8.7000000000000008E-2</c:v>
                </c:pt>
                <c:pt idx="55038">
                  <c:v>8.2699999999999996E-2</c:v>
                </c:pt>
                <c:pt idx="55039">
                  <c:v>8.0700000000000008E-2</c:v>
                </c:pt>
                <c:pt idx="55040">
                  <c:v>7.8400000000000011E-2</c:v>
                </c:pt>
                <c:pt idx="55041">
                  <c:v>8.0400000000000013E-2</c:v>
                </c:pt>
                <c:pt idx="55042">
                  <c:v>7.9300000000000009E-2</c:v>
                </c:pt>
                <c:pt idx="55043">
                  <c:v>7.9900000000000013E-2</c:v>
                </c:pt>
                <c:pt idx="55044">
                  <c:v>7.8700000000000006E-2</c:v>
                </c:pt>
                <c:pt idx="55045">
                  <c:v>7.7600000000000002E-2</c:v>
                </c:pt>
                <c:pt idx="55046">
                  <c:v>7.7100000000000002E-2</c:v>
                </c:pt>
                <c:pt idx="55047">
                  <c:v>7.2999999999999995E-2</c:v>
                </c:pt>
                <c:pt idx="55048">
                  <c:v>7.0099999999999996E-2</c:v>
                </c:pt>
                <c:pt idx="55049">
                  <c:v>6.8900000000000003E-2</c:v>
                </c:pt>
                <c:pt idx="55050">
                  <c:v>7.0400000000000004E-2</c:v>
                </c:pt>
                <c:pt idx="55051">
                  <c:v>6.7600000000000007E-2</c:v>
                </c:pt>
                <c:pt idx="55052">
                  <c:v>6.8100000000000008E-2</c:v>
                </c:pt>
                <c:pt idx="55053">
                  <c:v>6.7000000000000004E-2</c:v>
                </c:pt>
                <c:pt idx="55054">
                  <c:v>6.6000000000000003E-2</c:v>
                </c:pt>
                <c:pt idx="55055">
                  <c:v>6.3E-2</c:v>
                </c:pt>
                <c:pt idx="55056">
                  <c:v>6.1100000000000002E-2</c:v>
                </c:pt>
                <c:pt idx="55057">
                  <c:v>0.06</c:v>
                </c:pt>
                <c:pt idx="55058">
                  <c:v>5.9799999999999999E-2</c:v>
                </c:pt>
                <c:pt idx="55059">
                  <c:v>5.8900000000000001E-2</c:v>
                </c:pt>
                <c:pt idx="55060">
                  <c:v>5.9700000000000003E-2</c:v>
                </c:pt>
                <c:pt idx="55061">
                  <c:v>5.9499999999999997E-2</c:v>
                </c:pt>
                <c:pt idx="55062">
                  <c:v>6.0200000000000004E-2</c:v>
                </c:pt>
                <c:pt idx="55063">
                  <c:v>5.8200000000000002E-2</c:v>
                </c:pt>
                <c:pt idx="55064">
                  <c:v>5.6100000000000011E-2</c:v>
                </c:pt>
                <c:pt idx="55065">
                  <c:v>5.6100000000000011E-2</c:v>
                </c:pt>
                <c:pt idx="55066">
                  <c:v>5.5900000000000005E-2</c:v>
                </c:pt>
                <c:pt idx="55067">
                  <c:v>5.4800000000000008E-2</c:v>
                </c:pt>
                <c:pt idx="55068">
                  <c:v>5.3000000000000005E-2</c:v>
                </c:pt>
                <c:pt idx="55069">
                  <c:v>5.2000000000000005E-2</c:v>
                </c:pt>
                <c:pt idx="55070">
                  <c:v>5.1800000000000006E-2</c:v>
                </c:pt>
                <c:pt idx="55071">
                  <c:v>5.1900000000000002E-2</c:v>
                </c:pt>
                <c:pt idx="55072">
                  <c:v>5.1600000000000007E-2</c:v>
                </c:pt>
                <c:pt idx="55073">
                  <c:v>4.9800000000000004E-2</c:v>
                </c:pt>
                <c:pt idx="55074">
                  <c:v>4.7899999999999998E-2</c:v>
                </c:pt>
                <c:pt idx="55075">
                  <c:v>4.87E-2</c:v>
                </c:pt>
                <c:pt idx="55076">
                  <c:v>4.9399999999999999E-2</c:v>
                </c:pt>
                <c:pt idx="55077">
                  <c:v>4.9100000000000005E-2</c:v>
                </c:pt>
                <c:pt idx="55078">
                  <c:v>4.6300000000000008E-2</c:v>
                </c:pt>
                <c:pt idx="55079">
                  <c:v>4.5300000000000007E-2</c:v>
                </c:pt>
                <c:pt idx="55080">
                  <c:v>4.5900000000000003E-2</c:v>
                </c:pt>
                <c:pt idx="55081">
                  <c:v>4.5000000000000005E-2</c:v>
                </c:pt>
                <c:pt idx="55082">
                  <c:v>4.1500000000000002E-2</c:v>
                </c:pt>
                <c:pt idx="55083">
                  <c:v>3.9600000000000003E-2</c:v>
                </c:pt>
                <c:pt idx="55084">
                  <c:v>3.7900000000000003E-2</c:v>
                </c:pt>
                <c:pt idx="55085">
                  <c:v>3.6400000000000002E-2</c:v>
                </c:pt>
                <c:pt idx="55086">
                  <c:v>3.6299999999999999E-2</c:v>
                </c:pt>
                <c:pt idx="55087">
                  <c:v>3.8000000000000006E-2</c:v>
                </c:pt>
                <c:pt idx="55088">
                  <c:v>3.8000000000000006E-2</c:v>
                </c:pt>
                <c:pt idx="55089">
                  <c:v>3.7900000000000003E-2</c:v>
                </c:pt>
                <c:pt idx="55090">
                  <c:v>3.6200000000000003E-2</c:v>
                </c:pt>
                <c:pt idx="55091">
                  <c:v>3.6200000000000003E-2</c:v>
                </c:pt>
                <c:pt idx="55092">
                  <c:v>3.61E-2</c:v>
                </c:pt>
                <c:pt idx="55093">
                  <c:v>3.5400000000000001E-2</c:v>
                </c:pt>
                <c:pt idx="55094">
                  <c:v>3.4599999999999999E-2</c:v>
                </c:pt>
                <c:pt idx="55095">
                  <c:v>3.4599999999999999E-2</c:v>
                </c:pt>
                <c:pt idx="55096">
                  <c:v>3.56E-2</c:v>
                </c:pt>
                <c:pt idx="55097">
                  <c:v>3.56E-2</c:v>
                </c:pt>
                <c:pt idx="55098">
                  <c:v>3.5700000000000003E-2</c:v>
                </c:pt>
                <c:pt idx="55099">
                  <c:v>3.4999999999999996E-2</c:v>
                </c:pt>
                <c:pt idx="55100">
                  <c:v>3.4300000000000004E-2</c:v>
                </c:pt>
                <c:pt idx="55101">
                  <c:v>3.5400000000000001E-2</c:v>
                </c:pt>
                <c:pt idx="55102">
                  <c:v>3.5700000000000003E-2</c:v>
                </c:pt>
                <c:pt idx="55103">
                  <c:v>3.5799999999999998E-2</c:v>
                </c:pt>
                <c:pt idx="55104">
                  <c:v>3.6999999999999998E-2</c:v>
                </c:pt>
                <c:pt idx="55105">
                  <c:v>3.6499999999999998E-2</c:v>
                </c:pt>
                <c:pt idx="55106">
                  <c:v>3.8600000000000002E-2</c:v>
                </c:pt>
                <c:pt idx="55107">
                  <c:v>3.9800000000000002E-2</c:v>
                </c:pt>
                <c:pt idx="55108">
                  <c:v>4.2099999999999999E-2</c:v>
                </c:pt>
                <c:pt idx="55109">
                  <c:v>4.3500000000000004E-2</c:v>
                </c:pt>
                <c:pt idx="55110">
                  <c:v>4.6800000000000008E-2</c:v>
                </c:pt>
                <c:pt idx="55111">
                  <c:v>5.1100000000000007E-2</c:v>
                </c:pt>
                <c:pt idx="55112">
                  <c:v>5.1800000000000006E-2</c:v>
                </c:pt>
                <c:pt idx="55113">
                  <c:v>5.0600000000000006E-2</c:v>
                </c:pt>
                <c:pt idx="55114">
                  <c:v>5.4200000000000005E-2</c:v>
                </c:pt>
                <c:pt idx="55115">
                  <c:v>5.6100000000000011E-2</c:v>
                </c:pt>
                <c:pt idx="55116">
                  <c:v>5.8099999999999999E-2</c:v>
                </c:pt>
                <c:pt idx="55117">
                  <c:v>6.0900000000000003E-2</c:v>
                </c:pt>
                <c:pt idx="55118">
                  <c:v>6.8300000000000013E-2</c:v>
                </c:pt>
                <c:pt idx="55119">
                  <c:v>7.2900000000000006E-2</c:v>
                </c:pt>
                <c:pt idx="55120">
                  <c:v>7.5200000000000003E-2</c:v>
                </c:pt>
                <c:pt idx="55121">
                  <c:v>8.1000000000000016E-2</c:v>
                </c:pt>
                <c:pt idx="55122">
                  <c:v>8.8200000000000001E-2</c:v>
                </c:pt>
                <c:pt idx="55123">
                  <c:v>0.10730000000000001</c:v>
                </c:pt>
                <c:pt idx="55124">
                  <c:v>0.13350000000000001</c:v>
                </c:pt>
                <c:pt idx="55125">
                  <c:v>0.14760000000000001</c:v>
                </c:pt>
                <c:pt idx="55126">
                  <c:v>0.15260000000000001</c:v>
                </c:pt>
                <c:pt idx="55127">
                  <c:v>0.15080000000000002</c:v>
                </c:pt>
                <c:pt idx="55128">
                  <c:v>0.1714</c:v>
                </c:pt>
                <c:pt idx="55129">
                  <c:v>0.20110000000000003</c:v>
                </c:pt>
                <c:pt idx="55130">
                  <c:v>0.21000000000000002</c:v>
                </c:pt>
                <c:pt idx="55131">
                  <c:v>0.2135</c:v>
                </c:pt>
                <c:pt idx="55132">
                  <c:v>0.24940000000000004</c:v>
                </c:pt>
                <c:pt idx="55133">
                  <c:v>0.255</c:v>
                </c:pt>
                <c:pt idx="55134">
                  <c:v>0.28650000000000003</c:v>
                </c:pt>
                <c:pt idx="55135">
                  <c:v>0.30000000000000004</c:v>
                </c:pt>
                <c:pt idx="55136">
                  <c:v>0.309</c:v>
                </c:pt>
                <c:pt idx="55137">
                  <c:v>0.33560000000000001</c:v>
                </c:pt>
                <c:pt idx="55138">
                  <c:v>0.38060000000000005</c:v>
                </c:pt>
                <c:pt idx="55139">
                  <c:v>0.38430000000000003</c:v>
                </c:pt>
                <c:pt idx="55140">
                  <c:v>0.38040000000000002</c:v>
                </c:pt>
                <c:pt idx="55141">
                  <c:v>0.46239999999999998</c:v>
                </c:pt>
                <c:pt idx="55142">
                  <c:v>0.44779999999999998</c:v>
                </c:pt>
                <c:pt idx="55143">
                  <c:v>0.48080000000000001</c:v>
                </c:pt>
                <c:pt idx="55144">
                  <c:v>0.50039999999999996</c:v>
                </c:pt>
                <c:pt idx="55145">
                  <c:v>0.54870000000000008</c:v>
                </c:pt>
                <c:pt idx="55146">
                  <c:v>0.58130000000000004</c:v>
                </c:pt>
                <c:pt idx="55147">
                  <c:v>0.61</c:v>
                </c:pt>
                <c:pt idx="55148">
                  <c:v>0.63260000000000005</c:v>
                </c:pt>
                <c:pt idx="55149">
                  <c:v>0.64119999999999999</c:v>
                </c:pt>
                <c:pt idx="55150">
                  <c:v>0.71490000000000009</c:v>
                </c:pt>
                <c:pt idx="55151">
                  <c:v>0.73050000000000004</c:v>
                </c:pt>
                <c:pt idx="55152">
                  <c:v>0.79110000000000003</c:v>
                </c:pt>
                <c:pt idx="55153">
                  <c:v>0.81420000000000003</c:v>
                </c:pt>
                <c:pt idx="55154">
                  <c:v>0.86030000000000006</c:v>
                </c:pt>
                <c:pt idx="55155">
                  <c:v>0.95850000000000013</c:v>
                </c:pt>
                <c:pt idx="55156">
                  <c:v>0.96609999999999996</c:v>
                </c:pt>
                <c:pt idx="55157">
                  <c:v>1.0130000000000001</c:v>
                </c:pt>
                <c:pt idx="55158">
                  <c:v>1.0357000000000001</c:v>
                </c:pt>
                <c:pt idx="55159">
                  <c:v>1.0797000000000001</c:v>
                </c:pt>
                <c:pt idx="55160">
                  <c:v>1.2988</c:v>
                </c:pt>
                <c:pt idx="55161">
                  <c:v>1.3626</c:v>
                </c:pt>
                <c:pt idx="55162">
                  <c:v>1.3271000000000002</c:v>
                </c:pt>
                <c:pt idx="55163">
                  <c:v>1.2834000000000001</c:v>
                </c:pt>
                <c:pt idx="55164">
                  <c:v>1.2817000000000001</c:v>
                </c:pt>
                <c:pt idx="55165">
                  <c:v>1.2213000000000001</c:v>
                </c:pt>
                <c:pt idx="55166">
                  <c:v>1.1819000000000002</c:v>
                </c:pt>
                <c:pt idx="55167">
                  <c:v>1.1977</c:v>
                </c:pt>
                <c:pt idx="55168">
                  <c:v>1.1791</c:v>
                </c:pt>
                <c:pt idx="55169">
                  <c:v>1.2224000000000002</c:v>
                </c:pt>
                <c:pt idx="55170">
                  <c:v>1.2026000000000001</c:v>
                </c:pt>
                <c:pt idx="55171">
                  <c:v>1.2407000000000001</c:v>
                </c:pt>
                <c:pt idx="55172">
                  <c:v>1.2812000000000001</c:v>
                </c:pt>
                <c:pt idx="55173">
                  <c:v>1.3053000000000001</c:v>
                </c:pt>
                <c:pt idx="55174">
                  <c:v>1.3166000000000002</c:v>
                </c:pt>
                <c:pt idx="55175">
                  <c:v>1.2986000000000002</c:v>
                </c:pt>
                <c:pt idx="55176">
                  <c:v>1.3218000000000001</c:v>
                </c:pt>
                <c:pt idx="55177">
                  <c:v>1.3388</c:v>
                </c:pt>
                <c:pt idx="55178">
                  <c:v>1.3379000000000001</c:v>
                </c:pt>
                <c:pt idx="55179">
                  <c:v>1.3328</c:v>
                </c:pt>
                <c:pt idx="55180">
                  <c:v>1.3525</c:v>
                </c:pt>
                <c:pt idx="55181">
                  <c:v>1.4414</c:v>
                </c:pt>
                <c:pt idx="55182">
                  <c:v>1.4085000000000001</c:v>
                </c:pt>
                <c:pt idx="55183">
                  <c:v>1.4289000000000001</c:v>
                </c:pt>
                <c:pt idx="55184">
                  <c:v>1.5002000000000002</c:v>
                </c:pt>
                <c:pt idx="55185">
                  <c:v>1.4776</c:v>
                </c:pt>
                <c:pt idx="55186">
                  <c:v>1.4180000000000001</c:v>
                </c:pt>
                <c:pt idx="55187">
                  <c:v>1.3731</c:v>
                </c:pt>
                <c:pt idx="55188">
                  <c:v>1.3141</c:v>
                </c:pt>
                <c:pt idx="55189">
                  <c:v>1.2393000000000001</c:v>
                </c:pt>
                <c:pt idx="55190">
                  <c:v>1.2179000000000002</c:v>
                </c:pt>
                <c:pt idx="55191">
                  <c:v>1.2404000000000002</c:v>
                </c:pt>
                <c:pt idx="55192">
                  <c:v>1.2085000000000001</c:v>
                </c:pt>
                <c:pt idx="55193">
                  <c:v>1.1579000000000002</c:v>
                </c:pt>
                <c:pt idx="55194">
                  <c:v>1.1352</c:v>
                </c:pt>
                <c:pt idx="55195">
                  <c:v>1.1302000000000001</c:v>
                </c:pt>
                <c:pt idx="55196">
                  <c:v>1.1657</c:v>
                </c:pt>
                <c:pt idx="55197">
                  <c:v>1.1775</c:v>
                </c:pt>
                <c:pt idx="55198">
                  <c:v>1.1707000000000001</c:v>
                </c:pt>
                <c:pt idx="55199">
                  <c:v>1.1616</c:v>
                </c:pt>
                <c:pt idx="55200">
                  <c:v>1.1140000000000001</c:v>
                </c:pt>
                <c:pt idx="55201">
                  <c:v>1.1184000000000001</c:v>
                </c:pt>
                <c:pt idx="55202">
                  <c:v>1.0865</c:v>
                </c:pt>
                <c:pt idx="55203">
                  <c:v>1.0439000000000001</c:v>
                </c:pt>
                <c:pt idx="55204">
                  <c:v>1.0288000000000002</c:v>
                </c:pt>
                <c:pt idx="55205">
                  <c:v>1.0054000000000001</c:v>
                </c:pt>
                <c:pt idx="55206">
                  <c:v>1.0023</c:v>
                </c:pt>
                <c:pt idx="55207">
                  <c:v>0.99830000000000008</c:v>
                </c:pt>
                <c:pt idx="55208">
                  <c:v>0.97720000000000007</c:v>
                </c:pt>
                <c:pt idx="55209">
                  <c:v>0.95890000000000009</c:v>
                </c:pt>
                <c:pt idx="55210">
                  <c:v>0.9415</c:v>
                </c:pt>
                <c:pt idx="55211">
                  <c:v>0.87470000000000003</c:v>
                </c:pt>
                <c:pt idx="55212">
                  <c:v>0.83640000000000014</c:v>
                </c:pt>
                <c:pt idx="55213">
                  <c:v>0.81880000000000008</c:v>
                </c:pt>
                <c:pt idx="55214">
                  <c:v>0.79249999999999998</c:v>
                </c:pt>
                <c:pt idx="55215">
                  <c:v>0.80359999999999998</c:v>
                </c:pt>
                <c:pt idx="55216">
                  <c:v>0.75740000000000007</c:v>
                </c:pt>
                <c:pt idx="55217">
                  <c:v>0.75060000000000004</c:v>
                </c:pt>
                <c:pt idx="55218">
                  <c:v>0.74390000000000001</c:v>
                </c:pt>
                <c:pt idx="55219">
                  <c:v>0.72460000000000013</c:v>
                </c:pt>
                <c:pt idx="55220">
                  <c:v>0.7078000000000001</c:v>
                </c:pt>
                <c:pt idx="55221">
                  <c:v>0.69940000000000002</c:v>
                </c:pt>
                <c:pt idx="55222">
                  <c:v>0.68200000000000005</c:v>
                </c:pt>
                <c:pt idx="55223">
                  <c:v>0.68110000000000004</c:v>
                </c:pt>
                <c:pt idx="55224">
                  <c:v>0.66500000000000004</c:v>
                </c:pt>
                <c:pt idx="55225">
                  <c:v>0.62860000000000005</c:v>
                </c:pt>
                <c:pt idx="55226">
                  <c:v>0.60780000000000012</c:v>
                </c:pt>
                <c:pt idx="55227">
                  <c:v>0.60970000000000013</c:v>
                </c:pt>
                <c:pt idx="55228">
                  <c:v>0.60289999999999999</c:v>
                </c:pt>
                <c:pt idx="55229">
                  <c:v>0.60040000000000004</c:v>
                </c:pt>
                <c:pt idx="55230">
                  <c:v>0.57000000000000006</c:v>
                </c:pt>
                <c:pt idx="55231">
                  <c:v>0.56470000000000009</c:v>
                </c:pt>
                <c:pt idx="55232">
                  <c:v>0.52300000000000002</c:v>
                </c:pt>
                <c:pt idx="55233">
                  <c:v>0.52510000000000001</c:v>
                </c:pt>
                <c:pt idx="55234">
                  <c:v>0.50309999999999999</c:v>
                </c:pt>
                <c:pt idx="55235">
                  <c:v>0.50970000000000004</c:v>
                </c:pt>
                <c:pt idx="55236">
                  <c:v>0.50160000000000005</c:v>
                </c:pt>
                <c:pt idx="55237">
                  <c:v>0.47310000000000002</c:v>
                </c:pt>
                <c:pt idx="55238">
                  <c:v>0.48470000000000008</c:v>
                </c:pt>
                <c:pt idx="55239">
                  <c:v>0.48949999999999999</c:v>
                </c:pt>
                <c:pt idx="55240">
                  <c:v>0.47110000000000007</c:v>
                </c:pt>
                <c:pt idx="55241">
                  <c:v>0.45300000000000007</c:v>
                </c:pt>
                <c:pt idx="55242">
                  <c:v>0.46609999999999996</c:v>
                </c:pt>
                <c:pt idx="55243">
                  <c:v>0.46100000000000008</c:v>
                </c:pt>
                <c:pt idx="55244">
                  <c:v>0.46479999999999999</c:v>
                </c:pt>
                <c:pt idx="55245">
                  <c:v>0.46140000000000003</c:v>
                </c:pt>
                <c:pt idx="55246">
                  <c:v>0.45350000000000001</c:v>
                </c:pt>
                <c:pt idx="55247">
                  <c:v>0.44370000000000004</c:v>
                </c:pt>
                <c:pt idx="55248">
                  <c:v>0.43480000000000002</c:v>
                </c:pt>
                <c:pt idx="55249">
                  <c:v>0.42599999999999999</c:v>
                </c:pt>
                <c:pt idx="55250">
                  <c:v>0.43099999999999999</c:v>
                </c:pt>
                <c:pt idx="55251">
                  <c:v>0.43030000000000002</c:v>
                </c:pt>
                <c:pt idx="55252">
                  <c:v>0.41790000000000005</c:v>
                </c:pt>
                <c:pt idx="55253">
                  <c:v>0.41090000000000004</c:v>
                </c:pt>
                <c:pt idx="55254">
                  <c:v>0.41250000000000003</c:v>
                </c:pt>
                <c:pt idx="55255">
                  <c:v>0.38820000000000005</c:v>
                </c:pt>
                <c:pt idx="55256">
                  <c:v>0.39240000000000003</c:v>
                </c:pt>
                <c:pt idx="55257">
                  <c:v>0.38180000000000003</c:v>
                </c:pt>
                <c:pt idx="55258">
                  <c:v>0.38500000000000001</c:v>
                </c:pt>
                <c:pt idx="55259">
                  <c:v>0.36549999999999999</c:v>
                </c:pt>
                <c:pt idx="55260">
                  <c:v>0.37070000000000003</c:v>
                </c:pt>
                <c:pt idx="55261">
                  <c:v>0.37509999999999999</c:v>
                </c:pt>
                <c:pt idx="55262">
                  <c:v>0.38330000000000003</c:v>
                </c:pt>
                <c:pt idx="55263">
                  <c:v>0.37719999999999998</c:v>
                </c:pt>
                <c:pt idx="55264">
                  <c:v>0.38100000000000001</c:v>
                </c:pt>
                <c:pt idx="55265">
                  <c:v>0.3609</c:v>
                </c:pt>
                <c:pt idx="55266">
                  <c:v>0.34050000000000002</c:v>
                </c:pt>
                <c:pt idx="55267">
                  <c:v>0.3387</c:v>
                </c:pt>
                <c:pt idx="55268">
                  <c:v>0.34980000000000006</c:v>
                </c:pt>
                <c:pt idx="55269">
                  <c:v>0.33950000000000002</c:v>
                </c:pt>
                <c:pt idx="55270">
                  <c:v>0.3427</c:v>
                </c:pt>
                <c:pt idx="55271">
                  <c:v>0.33510000000000001</c:v>
                </c:pt>
                <c:pt idx="55272">
                  <c:v>0.31790000000000002</c:v>
                </c:pt>
                <c:pt idx="55273">
                  <c:v>0.33560000000000001</c:v>
                </c:pt>
                <c:pt idx="55274">
                  <c:v>0.3246</c:v>
                </c:pt>
                <c:pt idx="55275">
                  <c:v>0.31630000000000003</c:v>
                </c:pt>
                <c:pt idx="55276">
                  <c:v>0.32630000000000003</c:v>
                </c:pt>
                <c:pt idx="55277">
                  <c:v>0.31859999999999999</c:v>
                </c:pt>
                <c:pt idx="55278">
                  <c:v>0.30410000000000004</c:v>
                </c:pt>
                <c:pt idx="55279">
                  <c:v>0.3165</c:v>
                </c:pt>
                <c:pt idx="55280">
                  <c:v>0.30980000000000002</c:v>
                </c:pt>
                <c:pt idx="55281">
                  <c:v>0.32080000000000003</c:v>
                </c:pt>
                <c:pt idx="55282">
                  <c:v>0.30810000000000004</c:v>
                </c:pt>
                <c:pt idx="55283">
                  <c:v>0.2969</c:v>
                </c:pt>
                <c:pt idx="55284">
                  <c:v>0.3226</c:v>
                </c:pt>
                <c:pt idx="55285">
                  <c:v>0.31900000000000001</c:v>
                </c:pt>
                <c:pt idx="55286">
                  <c:v>0.29920000000000002</c:v>
                </c:pt>
                <c:pt idx="55287">
                  <c:v>0.2878</c:v>
                </c:pt>
                <c:pt idx="55288">
                  <c:v>0.29830000000000001</c:v>
                </c:pt>
                <c:pt idx="55289">
                  <c:v>0.30330000000000001</c:v>
                </c:pt>
                <c:pt idx="55290">
                  <c:v>0.30220000000000002</c:v>
                </c:pt>
                <c:pt idx="55291">
                  <c:v>0.29110000000000003</c:v>
                </c:pt>
                <c:pt idx="55292">
                  <c:v>0.29039999999999999</c:v>
                </c:pt>
                <c:pt idx="55293">
                  <c:v>0.29170000000000001</c:v>
                </c:pt>
                <c:pt idx="55294">
                  <c:v>0.27320000000000005</c:v>
                </c:pt>
                <c:pt idx="55295">
                  <c:v>0.28110000000000002</c:v>
                </c:pt>
                <c:pt idx="55296">
                  <c:v>0.26890000000000003</c:v>
                </c:pt>
                <c:pt idx="55297">
                  <c:v>0.27210000000000001</c:v>
                </c:pt>
                <c:pt idx="55298">
                  <c:v>0.27930000000000005</c:v>
                </c:pt>
                <c:pt idx="55299">
                  <c:v>0.26700000000000002</c:v>
                </c:pt>
                <c:pt idx="55300">
                  <c:v>0.2727</c:v>
                </c:pt>
                <c:pt idx="55301">
                  <c:v>0.25340000000000001</c:v>
                </c:pt>
                <c:pt idx="55302">
                  <c:v>0.24940000000000004</c:v>
                </c:pt>
                <c:pt idx="55303">
                  <c:v>0.2417</c:v>
                </c:pt>
                <c:pt idx="55304">
                  <c:v>0.23809999999999998</c:v>
                </c:pt>
                <c:pt idx="55305">
                  <c:v>0.2452</c:v>
                </c:pt>
                <c:pt idx="55306">
                  <c:v>0.24660000000000004</c:v>
                </c:pt>
                <c:pt idx="55307">
                  <c:v>0.24249999999999999</c:v>
                </c:pt>
                <c:pt idx="55308">
                  <c:v>0.2409</c:v>
                </c:pt>
                <c:pt idx="55309">
                  <c:v>0.23719999999999999</c:v>
                </c:pt>
                <c:pt idx="55310">
                  <c:v>0.24820000000000003</c:v>
                </c:pt>
                <c:pt idx="55311">
                  <c:v>0.23860000000000003</c:v>
                </c:pt>
                <c:pt idx="55312">
                  <c:v>0.23980000000000001</c:v>
                </c:pt>
                <c:pt idx="55313">
                  <c:v>0.24360000000000001</c:v>
                </c:pt>
                <c:pt idx="55314">
                  <c:v>0.23500000000000001</c:v>
                </c:pt>
                <c:pt idx="55315">
                  <c:v>0.22660000000000002</c:v>
                </c:pt>
                <c:pt idx="55316">
                  <c:v>0.2384</c:v>
                </c:pt>
                <c:pt idx="55317">
                  <c:v>0.23620000000000002</c:v>
                </c:pt>
                <c:pt idx="55318">
                  <c:v>0.23050000000000004</c:v>
                </c:pt>
                <c:pt idx="55319">
                  <c:v>0.2283</c:v>
                </c:pt>
                <c:pt idx="55320">
                  <c:v>0.23039999999999999</c:v>
                </c:pt>
                <c:pt idx="55321">
                  <c:v>0.22400000000000003</c:v>
                </c:pt>
                <c:pt idx="55322">
                  <c:v>0.22730000000000003</c:v>
                </c:pt>
                <c:pt idx="55323">
                  <c:v>0.22700000000000001</c:v>
                </c:pt>
                <c:pt idx="55324">
                  <c:v>0.21629999999999999</c:v>
                </c:pt>
                <c:pt idx="55325">
                  <c:v>0.21820000000000001</c:v>
                </c:pt>
                <c:pt idx="55326">
                  <c:v>0.22140000000000001</c:v>
                </c:pt>
                <c:pt idx="55327">
                  <c:v>0.2142</c:v>
                </c:pt>
                <c:pt idx="55328">
                  <c:v>0.21060000000000001</c:v>
                </c:pt>
                <c:pt idx="55329">
                  <c:v>0.21190000000000003</c:v>
                </c:pt>
                <c:pt idx="55330">
                  <c:v>0.21240000000000003</c:v>
                </c:pt>
                <c:pt idx="55331">
                  <c:v>0.21379999999999999</c:v>
                </c:pt>
                <c:pt idx="55332">
                  <c:v>0.2157</c:v>
                </c:pt>
                <c:pt idx="55333">
                  <c:v>0.20650000000000002</c:v>
                </c:pt>
                <c:pt idx="55334">
                  <c:v>0.20630000000000004</c:v>
                </c:pt>
                <c:pt idx="55335">
                  <c:v>0.20579999999999998</c:v>
                </c:pt>
                <c:pt idx="55336">
                  <c:v>0.2056</c:v>
                </c:pt>
                <c:pt idx="55337">
                  <c:v>0.19840000000000002</c:v>
                </c:pt>
                <c:pt idx="55338">
                  <c:v>0.20450000000000002</c:v>
                </c:pt>
                <c:pt idx="55339">
                  <c:v>0.2046</c:v>
                </c:pt>
                <c:pt idx="55340">
                  <c:v>0.20179999999999998</c:v>
                </c:pt>
                <c:pt idx="55341">
                  <c:v>0.1948</c:v>
                </c:pt>
                <c:pt idx="55342">
                  <c:v>0.20120000000000002</c:v>
                </c:pt>
                <c:pt idx="55343">
                  <c:v>0.20019999999999999</c:v>
                </c:pt>
                <c:pt idx="55344">
                  <c:v>0.19070000000000001</c:v>
                </c:pt>
                <c:pt idx="55345">
                  <c:v>0.1908</c:v>
                </c:pt>
                <c:pt idx="55346">
                  <c:v>0.19259999999999999</c:v>
                </c:pt>
                <c:pt idx="55347">
                  <c:v>0.19670000000000001</c:v>
                </c:pt>
                <c:pt idx="55348">
                  <c:v>0.18990000000000001</c:v>
                </c:pt>
                <c:pt idx="55349">
                  <c:v>0.19020000000000001</c:v>
                </c:pt>
                <c:pt idx="55350">
                  <c:v>0.18520000000000003</c:v>
                </c:pt>
                <c:pt idx="55351">
                  <c:v>0.18990000000000001</c:v>
                </c:pt>
                <c:pt idx="55352">
                  <c:v>0.19130000000000003</c:v>
                </c:pt>
                <c:pt idx="55353">
                  <c:v>0.18420000000000003</c:v>
                </c:pt>
                <c:pt idx="55354">
                  <c:v>0.18890000000000001</c:v>
                </c:pt>
                <c:pt idx="55355">
                  <c:v>0.1799</c:v>
                </c:pt>
                <c:pt idx="55356">
                  <c:v>0.1898</c:v>
                </c:pt>
                <c:pt idx="55357">
                  <c:v>0.1898</c:v>
                </c:pt>
                <c:pt idx="55358">
                  <c:v>0.1855</c:v>
                </c:pt>
                <c:pt idx="55359">
                  <c:v>0.18180000000000002</c:v>
                </c:pt>
                <c:pt idx="55360">
                  <c:v>0.18149999999999999</c:v>
                </c:pt>
                <c:pt idx="55361">
                  <c:v>0.18230000000000002</c:v>
                </c:pt>
                <c:pt idx="55362">
                  <c:v>0.17430000000000001</c:v>
                </c:pt>
                <c:pt idx="55363">
                  <c:v>0.18110000000000001</c:v>
                </c:pt>
                <c:pt idx="55364">
                  <c:v>0.1845</c:v>
                </c:pt>
                <c:pt idx="55365">
                  <c:v>0.18240000000000001</c:v>
                </c:pt>
                <c:pt idx="55366">
                  <c:v>0.17649999999999999</c:v>
                </c:pt>
                <c:pt idx="55367">
                  <c:v>0.17780000000000001</c:v>
                </c:pt>
                <c:pt idx="55368">
                  <c:v>0.17190000000000003</c:v>
                </c:pt>
                <c:pt idx="55369">
                  <c:v>0.17649999999999999</c:v>
                </c:pt>
                <c:pt idx="55370">
                  <c:v>0.1779</c:v>
                </c:pt>
                <c:pt idx="55371">
                  <c:v>0.1787</c:v>
                </c:pt>
                <c:pt idx="55372">
                  <c:v>0.17230000000000001</c:v>
                </c:pt>
                <c:pt idx="55373">
                  <c:v>0.17020000000000002</c:v>
                </c:pt>
                <c:pt idx="55374">
                  <c:v>0.17</c:v>
                </c:pt>
                <c:pt idx="55375">
                  <c:v>0.17030000000000001</c:v>
                </c:pt>
                <c:pt idx="55376">
                  <c:v>0.17090000000000002</c:v>
                </c:pt>
                <c:pt idx="55377">
                  <c:v>0.17210000000000003</c:v>
                </c:pt>
                <c:pt idx="55378">
                  <c:v>0.1716</c:v>
                </c:pt>
                <c:pt idx="55379">
                  <c:v>0.17320000000000002</c:v>
                </c:pt>
                <c:pt idx="55380">
                  <c:v>0.17460000000000001</c:v>
                </c:pt>
                <c:pt idx="55381">
                  <c:v>0.17470000000000002</c:v>
                </c:pt>
                <c:pt idx="55382">
                  <c:v>0.17400000000000002</c:v>
                </c:pt>
                <c:pt idx="55383">
                  <c:v>0.17660000000000001</c:v>
                </c:pt>
                <c:pt idx="55384">
                  <c:v>0.17630000000000001</c:v>
                </c:pt>
                <c:pt idx="55385">
                  <c:v>0.17649999999999999</c:v>
                </c:pt>
                <c:pt idx="55386">
                  <c:v>0.17490000000000003</c:v>
                </c:pt>
                <c:pt idx="55387">
                  <c:v>0.1757</c:v>
                </c:pt>
                <c:pt idx="55388">
                  <c:v>0.18130000000000002</c:v>
                </c:pt>
                <c:pt idx="55389">
                  <c:v>0.17880000000000001</c:v>
                </c:pt>
                <c:pt idx="55390">
                  <c:v>0.17620000000000002</c:v>
                </c:pt>
                <c:pt idx="55391">
                  <c:v>0.17460000000000001</c:v>
                </c:pt>
                <c:pt idx="55392">
                  <c:v>0.18420000000000003</c:v>
                </c:pt>
                <c:pt idx="55393">
                  <c:v>0.18890000000000001</c:v>
                </c:pt>
                <c:pt idx="55394">
                  <c:v>0.1875</c:v>
                </c:pt>
                <c:pt idx="55395">
                  <c:v>0.18500000000000003</c:v>
                </c:pt>
                <c:pt idx="55396">
                  <c:v>0.18500000000000003</c:v>
                </c:pt>
                <c:pt idx="55397">
                  <c:v>0.19410000000000002</c:v>
                </c:pt>
                <c:pt idx="55398">
                  <c:v>0.20200000000000001</c:v>
                </c:pt>
                <c:pt idx="55399">
                  <c:v>0.20400000000000001</c:v>
                </c:pt>
                <c:pt idx="55400">
                  <c:v>0.21260000000000001</c:v>
                </c:pt>
                <c:pt idx="55401">
                  <c:v>0.2258</c:v>
                </c:pt>
                <c:pt idx="55402">
                  <c:v>0.23319999999999999</c:v>
                </c:pt>
                <c:pt idx="55403">
                  <c:v>0.23570000000000002</c:v>
                </c:pt>
                <c:pt idx="55404">
                  <c:v>0.24529999999999999</c:v>
                </c:pt>
                <c:pt idx="55405">
                  <c:v>0.2492</c:v>
                </c:pt>
                <c:pt idx="55406">
                  <c:v>0.25040000000000001</c:v>
                </c:pt>
                <c:pt idx="55407">
                  <c:v>0.26019999999999999</c:v>
                </c:pt>
                <c:pt idx="55408">
                  <c:v>0.27979999999999999</c:v>
                </c:pt>
                <c:pt idx="55409">
                  <c:v>0.29370000000000002</c:v>
                </c:pt>
                <c:pt idx="55410">
                  <c:v>0.3004</c:v>
                </c:pt>
                <c:pt idx="55411">
                  <c:v>0.3024</c:v>
                </c:pt>
                <c:pt idx="55412">
                  <c:v>0.32020000000000004</c:v>
                </c:pt>
                <c:pt idx="55413">
                  <c:v>0.33330000000000004</c:v>
                </c:pt>
                <c:pt idx="55414">
                  <c:v>0.33330000000000004</c:v>
                </c:pt>
                <c:pt idx="55415">
                  <c:v>0.34860000000000002</c:v>
                </c:pt>
                <c:pt idx="55416">
                  <c:v>0.37930000000000003</c:v>
                </c:pt>
                <c:pt idx="55417">
                  <c:v>0.4103</c:v>
                </c:pt>
                <c:pt idx="55418">
                  <c:v>0.41100000000000003</c:v>
                </c:pt>
                <c:pt idx="55419">
                  <c:v>0.44260000000000005</c:v>
                </c:pt>
                <c:pt idx="55420">
                  <c:v>0.52750000000000008</c:v>
                </c:pt>
                <c:pt idx="55421">
                  <c:v>0.56120000000000003</c:v>
                </c:pt>
                <c:pt idx="55422">
                  <c:v>0.54210000000000003</c:v>
                </c:pt>
                <c:pt idx="55423">
                  <c:v>0.51139999999999997</c:v>
                </c:pt>
                <c:pt idx="55424">
                  <c:v>0.54420000000000002</c:v>
                </c:pt>
                <c:pt idx="55425">
                  <c:v>0.56379999999999997</c:v>
                </c:pt>
                <c:pt idx="55426">
                  <c:v>0.54120000000000001</c:v>
                </c:pt>
                <c:pt idx="55427">
                  <c:v>0.58689999999999998</c:v>
                </c:pt>
                <c:pt idx="55428">
                  <c:v>0.57579999999999998</c:v>
                </c:pt>
                <c:pt idx="55429">
                  <c:v>0.58189999999999997</c:v>
                </c:pt>
                <c:pt idx="55430">
                  <c:v>0.6120000000000001</c:v>
                </c:pt>
                <c:pt idx="55431">
                  <c:v>0.6352000000000001</c:v>
                </c:pt>
                <c:pt idx="55432">
                  <c:v>0.6291000000000001</c:v>
                </c:pt>
                <c:pt idx="55433">
                  <c:v>0.64370000000000005</c:v>
                </c:pt>
                <c:pt idx="55434">
                  <c:v>0.60930000000000006</c:v>
                </c:pt>
                <c:pt idx="55435">
                  <c:v>0.66310000000000002</c:v>
                </c:pt>
                <c:pt idx="55436">
                  <c:v>0.74240000000000006</c:v>
                </c:pt>
                <c:pt idx="55437">
                  <c:v>0.77900000000000003</c:v>
                </c:pt>
                <c:pt idx="55438">
                  <c:v>0.82929999999999993</c:v>
                </c:pt>
                <c:pt idx="55439">
                  <c:v>0.87560000000000004</c:v>
                </c:pt>
                <c:pt idx="55440">
                  <c:v>0.87840000000000007</c:v>
                </c:pt>
                <c:pt idx="55441">
                  <c:v>0.89590000000000003</c:v>
                </c:pt>
                <c:pt idx="55442">
                  <c:v>0.91190000000000004</c:v>
                </c:pt>
                <c:pt idx="55443">
                  <c:v>0.93340000000000001</c:v>
                </c:pt>
                <c:pt idx="55444">
                  <c:v>0.95429999999999993</c:v>
                </c:pt>
                <c:pt idx="55445">
                  <c:v>1.0025000000000002</c:v>
                </c:pt>
                <c:pt idx="55446">
                  <c:v>1.0446</c:v>
                </c:pt>
                <c:pt idx="55447">
                  <c:v>1.0775000000000001</c:v>
                </c:pt>
                <c:pt idx="55448">
                  <c:v>1.0964</c:v>
                </c:pt>
                <c:pt idx="55449">
                  <c:v>1.0974000000000002</c:v>
                </c:pt>
                <c:pt idx="55450">
                  <c:v>1.0773999999999999</c:v>
                </c:pt>
                <c:pt idx="55451">
                  <c:v>1.0776000000000001</c:v>
                </c:pt>
                <c:pt idx="55452">
                  <c:v>1.0743</c:v>
                </c:pt>
                <c:pt idx="55453">
                  <c:v>1.0541</c:v>
                </c:pt>
                <c:pt idx="55454">
                  <c:v>1.0386</c:v>
                </c:pt>
                <c:pt idx="55455">
                  <c:v>1.0502</c:v>
                </c:pt>
                <c:pt idx="55456">
                  <c:v>1.0059</c:v>
                </c:pt>
                <c:pt idx="55457">
                  <c:v>1.0081</c:v>
                </c:pt>
                <c:pt idx="55458">
                  <c:v>1.0398000000000001</c:v>
                </c:pt>
                <c:pt idx="55459">
                  <c:v>0.95190000000000008</c:v>
                </c:pt>
                <c:pt idx="55460">
                  <c:v>0.95500000000000007</c:v>
                </c:pt>
                <c:pt idx="55461">
                  <c:v>1.0102</c:v>
                </c:pt>
                <c:pt idx="55462">
                  <c:v>0.98770000000000013</c:v>
                </c:pt>
                <c:pt idx="55463">
                  <c:v>0.96210000000000007</c:v>
                </c:pt>
                <c:pt idx="55464">
                  <c:v>0.95109999999999995</c:v>
                </c:pt>
                <c:pt idx="55465">
                  <c:v>0.99339999999999995</c:v>
                </c:pt>
                <c:pt idx="55466">
                  <c:v>0.92400000000000004</c:v>
                </c:pt>
                <c:pt idx="55467">
                  <c:v>0.84600000000000009</c:v>
                </c:pt>
                <c:pt idx="55468">
                  <c:v>0.91920000000000002</c:v>
                </c:pt>
                <c:pt idx="55469">
                  <c:v>0.88140000000000007</c:v>
                </c:pt>
                <c:pt idx="55470">
                  <c:v>0.80950000000000011</c:v>
                </c:pt>
                <c:pt idx="55471">
                  <c:v>0.84840000000000004</c:v>
                </c:pt>
                <c:pt idx="55472">
                  <c:v>0.92910000000000004</c:v>
                </c:pt>
                <c:pt idx="55473">
                  <c:v>0.88819999999999999</c:v>
                </c:pt>
                <c:pt idx="55474">
                  <c:v>0.81140000000000012</c:v>
                </c:pt>
                <c:pt idx="55475">
                  <c:v>0.78560000000000008</c:v>
                </c:pt>
                <c:pt idx="55476">
                  <c:v>0.76100000000000012</c:v>
                </c:pt>
                <c:pt idx="55477">
                  <c:v>0.73620000000000008</c:v>
                </c:pt>
                <c:pt idx="55478">
                  <c:v>0.73360000000000003</c:v>
                </c:pt>
                <c:pt idx="55479">
                  <c:v>0.71730000000000005</c:v>
                </c:pt>
                <c:pt idx="55480">
                  <c:v>0.76180000000000003</c:v>
                </c:pt>
                <c:pt idx="55481">
                  <c:v>0.80380000000000007</c:v>
                </c:pt>
                <c:pt idx="55482">
                  <c:v>0.76170000000000004</c:v>
                </c:pt>
                <c:pt idx="55483">
                  <c:v>0.73099999999999998</c:v>
                </c:pt>
                <c:pt idx="55484">
                  <c:v>0.70520000000000005</c:v>
                </c:pt>
                <c:pt idx="55485">
                  <c:v>0.70910000000000006</c:v>
                </c:pt>
                <c:pt idx="55486">
                  <c:v>0.68480000000000008</c:v>
                </c:pt>
                <c:pt idx="55487">
                  <c:v>0.67310000000000003</c:v>
                </c:pt>
                <c:pt idx="55488">
                  <c:v>0.64340000000000008</c:v>
                </c:pt>
                <c:pt idx="55489">
                  <c:v>0.61410000000000009</c:v>
                </c:pt>
                <c:pt idx="55490">
                  <c:v>0.60840000000000005</c:v>
                </c:pt>
                <c:pt idx="55491">
                  <c:v>0.59650000000000003</c:v>
                </c:pt>
                <c:pt idx="55492">
                  <c:v>0.57569999999999999</c:v>
                </c:pt>
                <c:pt idx="55493">
                  <c:v>0.58120000000000005</c:v>
                </c:pt>
                <c:pt idx="55494">
                  <c:v>0.55869999999999997</c:v>
                </c:pt>
                <c:pt idx="55495">
                  <c:v>0.52969999999999995</c:v>
                </c:pt>
                <c:pt idx="55496">
                  <c:v>0.51290000000000002</c:v>
                </c:pt>
                <c:pt idx="55497">
                  <c:v>0.50940000000000007</c:v>
                </c:pt>
                <c:pt idx="55498">
                  <c:v>0.50870000000000004</c:v>
                </c:pt>
                <c:pt idx="55499">
                  <c:v>0.49400000000000005</c:v>
                </c:pt>
                <c:pt idx="55500">
                  <c:v>0.49240000000000006</c:v>
                </c:pt>
                <c:pt idx="55501">
                  <c:v>0.48449999999999999</c:v>
                </c:pt>
                <c:pt idx="55502">
                  <c:v>0.47859999999999997</c:v>
                </c:pt>
                <c:pt idx="55503">
                  <c:v>0.4632</c:v>
                </c:pt>
                <c:pt idx="55504">
                  <c:v>0.45550000000000002</c:v>
                </c:pt>
                <c:pt idx="55505">
                  <c:v>0.47610000000000002</c:v>
                </c:pt>
                <c:pt idx="55506">
                  <c:v>0.50690000000000002</c:v>
                </c:pt>
                <c:pt idx="55507">
                  <c:v>0.47570000000000001</c:v>
                </c:pt>
                <c:pt idx="55508">
                  <c:v>0.45270000000000005</c:v>
                </c:pt>
                <c:pt idx="55509">
                  <c:v>0.45730000000000004</c:v>
                </c:pt>
                <c:pt idx="55510">
                  <c:v>0.43080000000000002</c:v>
                </c:pt>
                <c:pt idx="55511">
                  <c:v>0.435</c:v>
                </c:pt>
                <c:pt idx="55512">
                  <c:v>0.44980000000000003</c:v>
                </c:pt>
                <c:pt idx="55513">
                  <c:v>0.4476</c:v>
                </c:pt>
                <c:pt idx="55514">
                  <c:v>0.42249999999999999</c:v>
                </c:pt>
                <c:pt idx="55515">
                  <c:v>0.45190000000000002</c:v>
                </c:pt>
                <c:pt idx="55516">
                  <c:v>0.46110000000000001</c:v>
                </c:pt>
                <c:pt idx="55517">
                  <c:v>0.4148</c:v>
                </c:pt>
                <c:pt idx="55518">
                  <c:v>0.44640000000000007</c:v>
                </c:pt>
                <c:pt idx="55519">
                  <c:v>0.42560000000000003</c:v>
                </c:pt>
                <c:pt idx="55520">
                  <c:v>0.4254</c:v>
                </c:pt>
                <c:pt idx="55521">
                  <c:v>0.41520000000000001</c:v>
                </c:pt>
                <c:pt idx="55522">
                  <c:v>0.41180000000000005</c:v>
                </c:pt>
                <c:pt idx="55523">
                  <c:v>0.40330000000000005</c:v>
                </c:pt>
                <c:pt idx="55524">
                  <c:v>0.39400000000000002</c:v>
                </c:pt>
                <c:pt idx="55525">
                  <c:v>0.40389999999999998</c:v>
                </c:pt>
                <c:pt idx="55526">
                  <c:v>0.40610000000000002</c:v>
                </c:pt>
                <c:pt idx="55527">
                  <c:v>0.37160000000000004</c:v>
                </c:pt>
                <c:pt idx="55528">
                  <c:v>0.39129999999999998</c:v>
                </c:pt>
                <c:pt idx="55529">
                  <c:v>0.38660000000000005</c:v>
                </c:pt>
                <c:pt idx="55530">
                  <c:v>0.37530000000000002</c:v>
                </c:pt>
                <c:pt idx="55531">
                  <c:v>0.38159999999999999</c:v>
                </c:pt>
                <c:pt idx="55532">
                  <c:v>0.36150000000000004</c:v>
                </c:pt>
                <c:pt idx="55533">
                  <c:v>0.35060000000000002</c:v>
                </c:pt>
                <c:pt idx="55534">
                  <c:v>0.35750000000000004</c:v>
                </c:pt>
                <c:pt idx="55535">
                  <c:v>0.35990000000000005</c:v>
                </c:pt>
                <c:pt idx="55536">
                  <c:v>0.3453</c:v>
                </c:pt>
                <c:pt idx="55537">
                  <c:v>0.33840000000000003</c:v>
                </c:pt>
                <c:pt idx="55538">
                  <c:v>0.3387</c:v>
                </c:pt>
                <c:pt idx="55539">
                  <c:v>0.32790000000000002</c:v>
                </c:pt>
                <c:pt idx="55540">
                  <c:v>0.33510000000000001</c:v>
                </c:pt>
                <c:pt idx="55541">
                  <c:v>0.34600000000000003</c:v>
                </c:pt>
                <c:pt idx="55542">
                  <c:v>0.33300000000000002</c:v>
                </c:pt>
                <c:pt idx="55543">
                  <c:v>0.33330000000000004</c:v>
                </c:pt>
                <c:pt idx="55544">
                  <c:v>0.33679999999999999</c:v>
                </c:pt>
                <c:pt idx="55545">
                  <c:v>0.34960000000000002</c:v>
                </c:pt>
                <c:pt idx="55546">
                  <c:v>0.33750000000000002</c:v>
                </c:pt>
                <c:pt idx="55547">
                  <c:v>0.32240000000000002</c:v>
                </c:pt>
                <c:pt idx="55548">
                  <c:v>0.3044</c:v>
                </c:pt>
                <c:pt idx="55549">
                  <c:v>0.32069999999999999</c:v>
                </c:pt>
                <c:pt idx="55550">
                  <c:v>0.31230000000000002</c:v>
                </c:pt>
                <c:pt idx="55551">
                  <c:v>0.2979</c:v>
                </c:pt>
                <c:pt idx="55552">
                  <c:v>0.30520000000000003</c:v>
                </c:pt>
                <c:pt idx="55553">
                  <c:v>0.31520000000000004</c:v>
                </c:pt>
                <c:pt idx="55554">
                  <c:v>0.29110000000000003</c:v>
                </c:pt>
                <c:pt idx="55555">
                  <c:v>0.29809999999999998</c:v>
                </c:pt>
                <c:pt idx="55556">
                  <c:v>0.31430000000000002</c:v>
                </c:pt>
                <c:pt idx="55557">
                  <c:v>0.29409999999999997</c:v>
                </c:pt>
                <c:pt idx="55558">
                  <c:v>0.2944</c:v>
                </c:pt>
                <c:pt idx="55559">
                  <c:v>0.29089999999999999</c:v>
                </c:pt>
                <c:pt idx="55560">
                  <c:v>0.26910000000000001</c:v>
                </c:pt>
                <c:pt idx="55561">
                  <c:v>0.26800000000000002</c:v>
                </c:pt>
                <c:pt idx="55562">
                  <c:v>0.28550000000000003</c:v>
                </c:pt>
                <c:pt idx="55563">
                  <c:v>0.29039999999999999</c:v>
                </c:pt>
                <c:pt idx="55564">
                  <c:v>0.28439999999999999</c:v>
                </c:pt>
                <c:pt idx="55565">
                  <c:v>0.2863</c:v>
                </c:pt>
                <c:pt idx="55566">
                  <c:v>0.27740000000000004</c:v>
                </c:pt>
                <c:pt idx="55567">
                  <c:v>0.26840000000000003</c:v>
                </c:pt>
                <c:pt idx="55568">
                  <c:v>0.26700000000000002</c:v>
                </c:pt>
                <c:pt idx="55569">
                  <c:v>0.25979999999999998</c:v>
                </c:pt>
                <c:pt idx="55570">
                  <c:v>0.254</c:v>
                </c:pt>
                <c:pt idx="55571">
                  <c:v>0.24840000000000001</c:v>
                </c:pt>
                <c:pt idx="55572">
                  <c:v>0.23809999999999998</c:v>
                </c:pt>
                <c:pt idx="55573">
                  <c:v>0.23630000000000001</c:v>
                </c:pt>
                <c:pt idx="55574">
                  <c:v>0.23260000000000003</c:v>
                </c:pt>
                <c:pt idx="55575">
                  <c:v>0.22340000000000002</c:v>
                </c:pt>
                <c:pt idx="55576">
                  <c:v>0.21909999999999999</c:v>
                </c:pt>
                <c:pt idx="55577">
                  <c:v>0.21730000000000002</c:v>
                </c:pt>
                <c:pt idx="55578">
                  <c:v>0.21850000000000003</c:v>
                </c:pt>
                <c:pt idx="55579">
                  <c:v>0.22090000000000001</c:v>
                </c:pt>
                <c:pt idx="55580">
                  <c:v>0.21940000000000001</c:v>
                </c:pt>
                <c:pt idx="55581">
                  <c:v>0.22240000000000004</c:v>
                </c:pt>
                <c:pt idx="55582">
                  <c:v>0.21690000000000001</c:v>
                </c:pt>
                <c:pt idx="55583">
                  <c:v>0.21030000000000004</c:v>
                </c:pt>
                <c:pt idx="55584">
                  <c:v>0.20379999999999998</c:v>
                </c:pt>
                <c:pt idx="55585">
                  <c:v>0.19830000000000003</c:v>
                </c:pt>
                <c:pt idx="55586">
                  <c:v>0.18940000000000001</c:v>
                </c:pt>
                <c:pt idx="55587">
                  <c:v>0.18480000000000002</c:v>
                </c:pt>
                <c:pt idx="55588">
                  <c:v>0.18360000000000001</c:v>
                </c:pt>
                <c:pt idx="55589">
                  <c:v>0.17910000000000001</c:v>
                </c:pt>
                <c:pt idx="55590">
                  <c:v>0.17549999999999999</c:v>
                </c:pt>
                <c:pt idx="55591">
                  <c:v>0.16970000000000002</c:v>
                </c:pt>
                <c:pt idx="55592">
                  <c:v>0.1678</c:v>
                </c:pt>
                <c:pt idx="55593">
                  <c:v>0.16180000000000003</c:v>
                </c:pt>
                <c:pt idx="55594">
                  <c:v>0.15620000000000001</c:v>
                </c:pt>
                <c:pt idx="55595">
                  <c:v>0.15190000000000001</c:v>
                </c:pt>
                <c:pt idx="55596">
                  <c:v>0.14799999999999999</c:v>
                </c:pt>
                <c:pt idx="55597">
                  <c:v>0.14670000000000002</c:v>
                </c:pt>
                <c:pt idx="55598">
                  <c:v>0.14810000000000001</c:v>
                </c:pt>
                <c:pt idx="55599">
                  <c:v>0.1482</c:v>
                </c:pt>
                <c:pt idx="55600">
                  <c:v>0.15380000000000002</c:v>
                </c:pt>
                <c:pt idx="55601">
                  <c:v>0.1595</c:v>
                </c:pt>
                <c:pt idx="55602">
                  <c:v>0.16120000000000001</c:v>
                </c:pt>
                <c:pt idx="55603">
                  <c:v>0.16020000000000001</c:v>
                </c:pt>
                <c:pt idx="55604">
                  <c:v>0.15980000000000003</c:v>
                </c:pt>
                <c:pt idx="55605">
                  <c:v>0.15690000000000001</c:v>
                </c:pt>
                <c:pt idx="55606">
                  <c:v>0.16000000000000003</c:v>
                </c:pt>
                <c:pt idx="55607">
                  <c:v>0.16320000000000001</c:v>
                </c:pt>
                <c:pt idx="55608">
                  <c:v>0.16600000000000001</c:v>
                </c:pt>
                <c:pt idx="55609">
                  <c:v>0.16870000000000002</c:v>
                </c:pt>
                <c:pt idx="55610">
                  <c:v>0.16710000000000003</c:v>
                </c:pt>
                <c:pt idx="55611">
                  <c:v>0.16690000000000002</c:v>
                </c:pt>
                <c:pt idx="55612">
                  <c:v>0.16830000000000001</c:v>
                </c:pt>
                <c:pt idx="55613">
                  <c:v>0.16930000000000001</c:v>
                </c:pt>
                <c:pt idx="55614">
                  <c:v>0.17020000000000002</c:v>
                </c:pt>
                <c:pt idx="55615">
                  <c:v>0.16870000000000002</c:v>
                </c:pt>
                <c:pt idx="55616">
                  <c:v>0.16700000000000001</c:v>
                </c:pt>
                <c:pt idx="55617">
                  <c:v>0.16450000000000001</c:v>
                </c:pt>
                <c:pt idx="55618">
                  <c:v>0.15840000000000001</c:v>
                </c:pt>
                <c:pt idx="55619">
                  <c:v>0.15129999999999999</c:v>
                </c:pt>
                <c:pt idx="55620">
                  <c:v>0.14499999999999999</c:v>
                </c:pt>
                <c:pt idx="55621">
                  <c:v>0.13899999999999998</c:v>
                </c:pt>
                <c:pt idx="55622">
                  <c:v>0.13489999999999999</c:v>
                </c:pt>
                <c:pt idx="55623">
                  <c:v>0.12940000000000002</c:v>
                </c:pt>
                <c:pt idx="55624">
                  <c:v>0.12380000000000001</c:v>
                </c:pt>
                <c:pt idx="55625">
                  <c:v>0.12250000000000001</c:v>
                </c:pt>
                <c:pt idx="55626">
                  <c:v>0.12210000000000001</c:v>
                </c:pt>
                <c:pt idx="55627">
                  <c:v>0.12190000000000001</c:v>
                </c:pt>
                <c:pt idx="55628">
                  <c:v>0.11899999999999999</c:v>
                </c:pt>
                <c:pt idx="55629">
                  <c:v>0.11899999999999999</c:v>
                </c:pt>
                <c:pt idx="55630">
                  <c:v>0.1192</c:v>
                </c:pt>
                <c:pt idx="55631">
                  <c:v>0.11650000000000001</c:v>
                </c:pt>
                <c:pt idx="55632">
                  <c:v>0.1176</c:v>
                </c:pt>
                <c:pt idx="55633">
                  <c:v>0.11630000000000001</c:v>
                </c:pt>
                <c:pt idx="55634">
                  <c:v>0.11499999999999999</c:v>
                </c:pt>
                <c:pt idx="55635">
                  <c:v>0.11399999999999999</c:v>
                </c:pt>
                <c:pt idx="55636">
                  <c:v>0.11430000000000001</c:v>
                </c:pt>
                <c:pt idx="55637">
                  <c:v>0.11530000000000001</c:v>
                </c:pt>
                <c:pt idx="55638">
                  <c:v>0.1152</c:v>
                </c:pt>
                <c:pt idx="55639">
                  <c:v>0.11670000000000001</c:v>
                </c:pt>
                <c:pt idx="55640">
                  <c:v>0.11799999999999999</c:v>
                </c:pt>
                <c:pt idx="55641">
                  <c:v>0.1172</c:v>
                </c:pt>
                <c:pt idx="55642">
                  <c:v>0.11599999999999999</c:v>
                </c:pt>
                <c:pt idx="55643">
                  <c:v>0.11710000000000001</c:v>
                </c:pt>
                <c:pt idx="55644">
                  <c:v>0.11830000000000002</c:v>
                </c:pt>
                <c:pt idx="55645">
                  <c:v>0.1202</c:v>
                </c:pt>
                <c:pt idx="55646">
                  <c:v>0.1176</c:v>
                </c:pt>
                <c:pt idx="55647">
                  <c:v>0.11370000000000001</c:v>
                </c:pt>
                <c:pt idx="55648">
                  <c:v>0.11060000000000002</c:v>
                </c:pt>
                <c:pt idx="55649">
                  <c:v>0.1069</c:v>
                </c:pt>
                <c:pt idx="55650">
                  <c:v>0.1048</c:v>
                </c:pt>
                <c:pt idx="55651">
                  <c:v>0.1033</c:v>
                </c:pt>
                <c:pt idx="55652">
                  <c:v>0.1043</c:v>
                </c:pt>
                <c:pt idx="55653">
                  <c:v>0.10440000000000001</c:v>
                </c:pt>
                <c:pt idx="55654">
                  <c:v>0.1043</c:v>
                </c:pt>
                <c:pt idx="55655">
                  <c:v>0.10320000000000001</c:v>
                </c:pt>
                <c:pt idx="55656">
                  <c:v>0.1017</c:v>
                </c:pt>
                <c:pt idx="55657">
                  <c:v>0.1014</c:v>
                </c:pt>
                <c:pt idx="55658">
                  <c:v>0.10260000000000001</c:v>
                </c:pt>
                <c:pt idx="55659">
                  <c:v>0.1038</c:v>
                </c:pt>
                <c:pt idx="55660">
                  <c:v>0.10360000000000001</c:v>
                </c:pt>
                <c:pt idx="55661">
                  <c:v>0.1021</c:v>
                </c:pt>
                <c:pt idx="55662">
                  <c:v>9.9299999999999999E-2</c:v>
                </c:pt>
                <c:pt idx="55663">
                  <c:v>9.69E-2</c:v>
                </c:pt>
                <c:pt idx="55664">
                  <c:v>9.4200000000000006E-2</c:v>
                </c:pt>
                <c:pt idx="55665">
                  <c:v>9.1700000000000004E-2</c:v>
                </c:pt>
                <c:pt idx="55666">
                  <c:v>8.950000000000001E-2</c:v>
                </c:pt>
                <c:pt idx="55667">
                  <c:v>8.9400000000000007E-2</c:v>
                </c:pt>
                <c:pt idx="55668">
                  <c:v>9.0700000000000003E-2</c:v>
                </c:pt>
                <c:pt idx="55669">
                  <c:v>9.0000000000000011E-2</c:v>
                </c:pt>
                <c:pt idx="55670">
                  <c:v>9.2600000000000016E-2</c:v>
                </c:pt>
                <c:pt idx="55671">
                  <c:v>9.4200000000000006E-2</c:v>
                </c:pt>
                <c:pt idx="55672">
                  <c:v>9.5799999999999996E-2</c:v>
                </c:pt>
                <c:pt idx="55673">
                  <c:v>9.4799999999999995E-2</c:v>
                </c:pt>
                <c:pt idx="55674">
                  <c:v>9.8500000000000004E-2</c:v>
                </c:pt>
                <c:pt idx="55675">
                  <c:v>0.1017</c:v>
                </c:pt>
                <c:pt idx="55676">
                  <c:v>0.1031</c:v>
                </c:pt>
                <c:pt idx="55677">
                  <c:v>0.1048</c:v>
                </c:pt>
                <c:pt idx="55678">
                  <c:v>0.10680000000000001</c:v>
                </c:pt>
                <c:pt idx="55679">
                  <c:v>0.1109</c:v>
                </c:pt>
                <c:pt idx="55680">
                  <c:v>0.1138</c:v>
                </c:pt>
                <c:pt idx="55681">
                  <c:v>0.11470000000000001</c:v>
                </c:pt>
                <c:pt idx="55682">
                  <c:v>0.11630000000000001</c:v>
                </c:pt>
                <c:pt idx="55683">
                  <c:v>0.1158</c:v>
                </c:pt>
                <c:pt idx="55684">
                  <c:v>0.1178</c:v>
                </c:pt>
                <c:pt idx="55685">
                  <c:v>0.1198</c:v>
                </c:pt>
                <c:pt idx="55686">
                  <c:v>0.12310000000000001</c:v>
                </c:pt>
                <c:pt idx="55687">
                  <c:v>0.12640000000000001</c:v>
                </c:pt>
                <c:pt idx="55688">
                  <c:v>0.12570000000000001</c:v>
                </c:pt>
                <c:pt idx="55689">
                  <c:v>0.1278</c:v>
                </c:pt>
                <c:pt idx="55690">
                  <c:v>0.1308</c:v>
                </c:pt>
                <c:pt idx="55691">
                  <c:v>0.13560000000000003</c:v>
                </c:pt>
                <c:pt idx="55692">
                  <c:v>0.1376</c:v>
                </c:pt>
                <c:pt idx="55693">
                  <c:v>0.13750000000000001</c:v>
                </c:pt>
                <c:pt idx="55694">
                  <c:v>0.13400000000000001</c:v>
                </c:pt>
                <c:pt idx="55695">
                  <c:v>0.12620000000000001</c:v>
                </c:pt>
                <c:pt idx="55696">
                  <c:v>0.1152</c:v>
                </c:pt>
                <c:pt idx="55697">
                  <c:v>0.10540000000000001</c:v>
                </c:pt>
                <c:pt idx="55698">
                  <c:v>9.4700000000000006E-2</c:v>
                </c:pt>
                <c:pt idx="55699">
                  <c:v>8.48E-2</c:v>
                </c:pt>
                <c:pt idx="55700">
                  <c:v>7.6700000000000004E-2</c:v>
                </c:pt>
                <c:pt idx="55701">
                  <c:v>6.7300000000000013E-2</c:v>
                </c:pt>
                <c:pt idx="55702">
                  <c:v>6.1800000000000001E-2</c:v>
                </c:pt>
                <c:pt idx="55703">
                  <c:v>5.510000000000001E-2</c:v>
                </c:pt>
                <c:pt idx="55704">
                  <c:v>4.8300000000000003E-2</c:v>
                </c:pt>
                <c:pt idx="55705">
                  <c:v>4.3099999999999999E-2</c:v>
                </c:pt>
                <c:pt idx="55706">
                  <c:v>3.7900000000000003E-2</c:v>
                </c:pt>
                <c:pt idx="55707">
                  <c:v>3.4000000000000002E-2</c:v>
                </c:pt>
                <c:pt idx="55708">
                  <c:v>3.15E-2</c:v>
                </c:pt>
                <c:pt idx="55709">
                  <c:v>2.7600000000000003E-2</c:v>
                </c:pt>
                <c:pt idx="55710">
                  <c:v>2.5000000000000001E-2</c:v>
                </c:pt>
                <c:pt idx="55711">
                  <c:v>2.2400000000000003E-2</c:v>
                </c:pt>
                <c:pt idx="55712">
                  <c:v>1.9900000000000001E-2</c:v>
                </c:pt>
                <c:pt idx="55713">
                  <c:v>1.7299999999999999E-2</c:v>
                </c:pt>
                <c:pt idx="55714">
                  <c:v>1.6E-2</c:v>
                </c:pt>
                <c:pt idx="55715">
                  <c:v>1.3400000000000002E-2</c:v>
                </c:pt>
                <c:pt idx="55716">
                  <c:v>1.3400000000000002E-2</c:v>
                </c:pt>
                <c:pt idx="55717">
                  <c:v>1.21E-2</c:v>
                </c:pt>
                <c:pt idx="55718">
                  <c:v>1.0800000000000001E-2</c:v>
                </c:pt>
                <c:pt idx="55719">
                  <c:v>9.4000000000000004E-3</c:v>
                </c:pt>
                <c:pt idx="55720">
                  <c:v>9.5000000000000015E-3</c:v>
                </c:pt>
                <c:pt idx="55721">
                  <c:v>8.1000000000000013E-3</c:v>
                </c:pt>
                <c:pt idx="55722">
                  <c:v>6.8000000000000005E-3</c:v>
                </c:pt>
                <c:pt idx="55723">
                  <c:v>6.8000000000000005E-3</c:v>
                </c:pt>
                <c:pt idx="55724">
                  <c:v>6.8000000000000005E-3</c:v>
                </c:pt>
                <c:pt idx="55725">
                  <c:v>4.1000000000000003E-3</c:v>
                </c:pt>
                <c:pt idx="55726">
                  <c:v>2.7000000000000001E-3</c:v>
                </c:pt>
                <c:pt idx="55727">
                  <c:v>4.1000000000000003E-3</c:v>
                </c:pt>
                <c:pt idx="55728">
                  <c:v>2.8000000000000004E-3</c:v>
                </c:pt>
                <c:pt idx="55729">
                  <c:v>2.8000000000000004E-3</c:v>
                </c:pt>
                <c:pt idx="55730">
                  <c:v>2.8000000000000004E-3</c:v>
                </c:pt>
                <c:pt idx="55731">
                  <c:v>2.8000000000000004E-3</c:v>
                </c:pt>
                <c:pt idx="55732">
                  <c:v>2.8000000000000004E-3</c:v>
                </c:pt>
                <c:pt idx="55733">
                  <c:v>2.8000000000000004E-3</c:v>
                </c:pt>
                <c:pt idx="55734">
                  <c:v>1.4000000000000002E-3</c:v>
                </c:pt>
                <c:pt idx="55735">
                  <c:v>0</c:v>
                </c:pt>
                <c:pt idx="55736">
                  <c:v>0</c:v>
                </c:pt>
                <c:pt idx="55737">
                  <c:v>0</c:v>
                </c:pt>
                <c:pt idx="55738">
                  <c:v>0</c:v>
                </c:pt>
                <c:pt idx="55739">
                  <c:v>0</c:v>
                </c:pt>
                <c:pt idx="55740">
                  <c:v>0</c:v>
                </c:pt>
                <c:pt idx="55741">
                  <c:v>0</c:v>
                </c:pt>
                <c:pt idx="55742">
                  <c:v>0</c:v>
                </c:pt>
                <c:pt idx="55743">
                  <c:v>0</c:v>
                </c:pt>
                <c:pt idx="55744">
                  <c:v>0</c:v>
                </c:pt>
                <c:pt idx="55745">
                  <c:v>0</c:v>
                </c:pt>
                <c:pt idx="55746">
                  <c:v>0</c:v>
                </c:pt>
                <c:pt idx="55747">
                  <c:v>0</c:v>
                </c:pt>
                <c:pt idx="55748">
                  <c:v>0</c:v>
                </c:pt>
                <c:pt idx="55749">
                  <c:v>0</c:v>
                </c:pt>
                <c:pt idx="55750">
                  <c:v>0</c:v>
                </c:pt>
                <c:pt idx="55751">
                  <c:v>0</c:v>
                </c:pt>
                <c:pt idx="55752">
                  <c:v>0</c:v>
                </c:pt>
                <c:pt idx="55753">
                  <c:v>0</c:v>
                </c:pt>
                <c:pt idx="55754">
                  <c:v>0</c:v>
                </c:pt>
                <c:pt idx="55755">
                  <c:v>0</c:v>
                </c:pt>
                <c:pt idx="55756">
                  <c:v>0</c:v>
                </c:pt>
                <c:pt idx="55757">
                  <c:v>0</c:v>
                </c:pt>
                <c:pt idx="55758">
                  <c:v>0</c:v>
                </c:pt>
                <c:pt idx="55759">
                  <c:v>0</c:v>
                </c:pt>
                <c:pt idx="55760">
                  <c:v>0</c:v>
                </c:pt>
                <c:pt idx="55761">
                  <c:v>0</c:v>
                </c:pt>
                <c:pt idx="55762">
                  <c:v>0</c:v>
                </c:pt>
                <c:pt idx="55763">
                  <c:v>0</c:v>
                </c:pt>
                <c:pt idx="55764">
                  <c:v>0</c:v>
                </c:pt>
                <c:pt idx="55765">
                  <c:v>0</c:v>
                </c:pt>
                <c:pt idx="55766">
                  <c:v>0</c:v>
                </c:pt>
                <c:pt idx="55767">
                  <c:v>0</c:v>
                </c:pt>
                <c:pt idx="55768">
                  <c:v>0</c:v>
                </c:pt>
                <c:pt idx="55769">
                  <c:v>0</c:v>
                </c:pt>
                <c:pt idx="55770">
                  <c:v>0</c:v>
                </c:pt>
                <c:pt idx="55771">
                  <c:v>0</c:v>
                </c:pt>
                <c:pt idx="55772">
                  <c:v>0</c:v>
                </c:pt>
                <c:pt idx="55773">
                  <c:v>0</c:v>
                </c:pt>
                <c:pt idx="55774">
                  <c:v>0</c:v>
                </c:pt>
                <c:pt idx="55775">
                  <c:v>0</c:v>
                </c:pt>
                <c:pt idx="55776">
                  <c:v>0</c:v>
                </c:pt>
                <c:pt idx="55777">
                  <c:v>0</c:v>
                </c:pt>
                <c:pt idx="55778">
                  <c:v>0</c:v>
                </c:pt>
                <c:pt idx="55779">
                  <c:v>0</c:v>
                </c:pt>
                <c:pt idx="55780">
                  <c:v>0</c:v>
                </c:pt>
                <c:pt idx="55781">
                  <c:v>0</c:v>
                </c:pt>
                <c:pt idx="55782">
                  <c:v>0</c:v>
                </c:pt>
                <c:pt idx="55783">
                  <c:v>0</c:v>
                </c:pt>
                <c:pt idx="55784">
                  <c:v>0</c:v>
                </c:pt>
                <c:pt idx="55785">
                  <c:v>0</c:v>
                </c:pt>
                <c:pt idx="55786">
                  <c:v>0</c:v>
                </c:pt>
                <c:pt idx="55787">
                  <c:v>0</c:v>
                </c:pt>
                <c:pt idx="55788">
                  <c:v>0</c:v>
                </c:pt>
                <c:pt idx="55789">
                  <c:v>0</c:v>
                </c:pt>
                <c:pt idx="55790">
                  <c:v>0</c:v>
                </c:pt>
                <c:pt idx="55791">
                  <c:v>0</c:v>
                </c:pt>
                <c:pt idx="55792">
                  <c:v>0</c:v>
                </c:pt>
                <c:pt idx="55793">
                  <c:v>0</c:v>
                </c:pt>
                <c:pt idx="55794">
                  <c:v>0</c:v>
                </c:pt>
                <c:pt idx="55795">
                  <c:v>0</c:v>
                </c:pt>
                <c:pt idx="55796">
                  <c:v>0</c:v>
                </c:pt>
                <c:pt idx="55797">
                  <c:v>0</c:v>
                </c:pt>
                <c:pt idx="55798">
                  <c:v>0</c:v>
                </c:pt>
                <c:pt idx="55799">
                  <c:v>0</c:v>
                </c:pt>
                <c:pt idx="55800">
                  <c:v>0</c:v>
                </c:pt>
                <c:pt idx="55801">
                  <c:v>0</c:v>
                </c:pt>
                <c:pt idx="55802">
                  <c:v>0</c:v>
                </c:pt>
                <c:pt idx="55803">
                  <c:v>0</c:v>
                </c:pt>
                <c:pt idx="55804">
                  <c:v>0</c:v>
                </c:pt>
                <c:pt idx="55805">
                  <c:v>0</c:v>
                </c:pt>
                <c:pt idx="55806">
                  <c:v>0</c:v>
                </c:pt>
                <c:pt idx="55807">
                  <c:v>0</c:v>
                </c:pt>
                <c:pt idx="55808">
                  <c:v>0</c:v>
                </c:pt>
                <c:pt idx="55809">
                  <c:v>0</c:v>
                </c:pt>
                <c:pt idx="55810">
                  <c:v>0</c:v>
                </c:pt>
                <c:pt idx="55811">
                  <c:v>0</c:v>
                </c:pt>
                <c:pt idx="55812">
                  <c:v>0</c:v>
                </c:pt>
                <c:pt idx="55813">
                  <c:v>0</c:v>
                </c:pt>
                <c:pt idx="55814">
                  <c:v>0</c:v>
                </c:pt>
                <c:pt idx="55815">
                  <c:v>0</c:v>
                </c:pt>
                <c:pt idx="55816">
                  <c:v>0</c:v>
                </c:pt>
                <c:pt idx="55817">
                  <c:v>0</c:v>
                </c:pt>
                <c:pt idx="55818">
                  <c:v>0</c:v>
                </c:pt>
                <c:pt idx="55819">
                  <c:v>0</c:v>
                </c:pt>
                <c:pt idx="55820">
                  <c:v>0</c:v>
                </c:pt>
                <c:pt idx="55821">
                  <c:v>0</c:v>
                </c:pt>
                <c:pt idx="55822">
                  <c:v>0</c:v>
                </c:pt>
                <c:pt idx="55823">
                  <c:v>0</c:v>
                </c:pt>
                <c:pt idx="55824">
                  <c:v>0</c:v>
                </c:pt>
                <c:pt idx="55825">
                  <c:v>0</c:v>
                </c:pt>
                <c:pt idx="55826">
                  <c:v>0</c:v>
                </c:pt>
                <c:pt idx="55827">
                  <c:v>0</c:v>
                </c:pt>
                <c:pt idx="55828">
                  <c:v>0</c:v>
                </c:pt>
                <c:pt idx="55829">
                  <c:v>0</c:v>
                </c:pt>
                <c:pt idx="55830">
                  <c:v>0</c:v>
                </c:pt>
                <c:pt idx="55831">
                  <c:v>0</c:v>
                </c:pt>
                <c:pt idx="55832">
                  <c:v>0</c:v>
                </c:pt>
                <c:pt idx="55833">
                  <c:v>0</c:v>
                </c:pt>
                <c:pt idx="55834">
                  <c:v>0</c:v>
                </c:pt>
                <c:pt idx="55835">
                  <c:v>0</c:v>
                </c:pt>
                <c:pt idx="55836">
                  <c:v>0</c:v>
                </c:pt>
                <c:pt idx="55837">
                  <c:v>0</c:v>
                </c:pt>
                <c:pt idx="55838">
                  <c:v>0</c:v>
                </c:pt>
                <c:pt idx="55839">
                  <c:v>0</c:v>
                </c:pt>
                <c:pt idx="55840">
                  <c:v>0</c:v>
                </c:pt>
                <c:pt idx="55841">
                  <c:v>0</c:v>
                </c:pt>
                <c:pt idx="55842">
                  <c:v>0</c:v>
                </c:pt>
                <c:pt idx="55843">
                  <c:v>0</c:v>
                </c:pt>
                <c:pt idx="55844">
                  <c:v>0</c:v>
                </c:pt>
                <c:pt idx="55845">
                  <c:v>0</c:v>
                </c:pt>
                <c:pt idx="55846">
                  <c:v>0</c:v>
                </c:pt>
                <c:pt idx="55847">
                  <c:v>0</c:v>
                </c:pt>
                <c:pt idx="55848">
                  <c:v>0</c:v>
                </c:pt>
                <c:pt idx="55849">
                  <c:v>0</c:v>
                </c:pt>
                <c:pt idx="55850">
                  <c:v>0</c:v>
                </c:pt>
                <c:pt idx="55851">
                  <c:v>0</c:v>
                </c:pt>
                <c:pt idx="55852">
                  <c:v>0</c:v>
                </c:pt>
                <c:pt idx="55853">
                  <c:v>0</c:v>
                </c:pt>
                <c:pt idx="55854">
                  <c:v>0</c:v>
                </c:pt>
                <c:pt idx="55855">
                  <c:v>0</c:v>
                </c:pt>
                <c:pt idx="55856">
                  <c:v>0</c:v>
                </c:pt>
                <c:pt idx="55857">
                  <c:v>0</c:v>
                </c:pt>
                <c:pt idx="55858">
                  <c:v>0</c:v>
                </c:pt>
                <c:pt idx="55859">
                  <c:v>0</c:v>
                </c:pt>
                <c:pt idx="55860">
                  <c:v>0</c:v>
                </c:pt>
                <c:pt idx="55861">
                  <c:v>0</c:v>
                </c:pt>
                <c:pt idx="55862">
                  <c:v>0</c:v>
                </c:pt>
                <c:pt idx="55863">
                  <c:v>0</c:v>
                </c:pt>
                <c:pt idx="55864">
                  <c:v>0</c:v>
                </c:pt>
                <c:pt idx="55865">
                  <c:v>0</c:v>
                </c:pt>
                <c:pt idx="55866">
                  <c:v>0</c:v>
                </c:pt>
                <c:pt idx="55867">
                  <c:v>0</c:v>
                </c:pt>
                <c:pt idx="55868">
                  <c:v>0</c:v>
                </c:pt>
                <c:pt idx="55869">
                  <c:v>0</c:v>
                </c:pt>
                <c:pt idx="55870">
                  <c:v>0</c:v>
                </c:pt>
                <c:pt idx="55871">
                  <c:v>0</c:v>
                </c:pt>
                <c:pt idx="55872">
                  <c:v>0</c:v>
                </c:pt>
                <c:pt idx="55873">
                  <c:v>0</c:v>
                </c:pt>
                <c:pt idx="55874">
                  <c:v>0</c:v>
                </c:pt>
                <c:pt idx="55875">
                  <c:v>0</c:v>
                </c:pt>
                <c:pt idx="55876">
                  <c:v>0</c:v>
                </c:pt>
                <c:pt idx="55877">
                  <c:v>0</c:v>
                </c:pt>
                <c:pt idx="55878">
                  <c:v>0</c:v>
                </c:pt>
                <c:pt idx="55879">
                  <c:v>0</c:v>
                </c:pt>
                <c:pt idx="55880">
                  <c:v>0</c:v>
                </c:pt>
                <c:pt idx="55881">
                  <c:v>0</c:v>
                </c:pt>
                <c:pt idx="55882">
                  <c:v>0</c:v>
                </c:pt>
                <c:pt idx="55883">
                  <c:v>0</c:v>
                </c:pt>
                <c:pt idx="55884">
                  <c:v>0</c:v>
                </c:pt>
                <c:pt idx="55885">
                  <c:v>0</c:v>
                </c:pt>
                <c:pt idx="55886">
                  <c:v>0</c:v>
                </c:pt>
                <c:pt idx="55887">
                  <c:v>0</c:v>
                </c:pt>
                <c:pt idx="55888">
                  <c:v>0</c:v>
                </c:pt>
                <c:pt idx="55889">
                  <c:v>0</c:v>
                </c:pt>
                <c:pt idx="55890">
                  <c:v>0</c:v>
                </c:pt>
                <c:pt idx="55891">
                  <c:v>0</c:v>
                </c:pt>
                <c:pt idx="55892">
                  <c:v>0</c:v>
                </c:pt>
                <c:pt idx="55893">
                  <c:v>0</c:v>
                </c:pt>
                <c:pt idx="55894">
                  <c:v>0</c:v>
                </c:pt>
                <c:pt idx="55895">
                  <c:v>0</c:v>
                </c:pt>
                <c:pt idx="55896">
                  <c:v>0</c:v>
                </c:pt>
                <c:pt idx="55897">
                  <c:v>0</c:v>
                </c:pt>
                <c:pt idx="55898">
                  <c:v>0</c:v>
                </c:pt>
                <c:pt idx="55899">
                  <c:v>0</c:v>
                </c:pt>
                <c:pt idx="55900">
                  <c:v>0</c:v>
                </c:pt>
                <c:pt idx="55901">
                  <c:v>0</c:v>
                </c:pt>
                <c:pt idx="55902">
                  <c:v>0</c:v>
                </c:pt>
                <c:pt idx="55903">
                  <c:v>0</c:v>
                </c:pt>
                <c:pt idx="55904">
                  <c:v>0</c:v>
                </c:pt>
                <c:pt idx="55905">
                  <c:v>0</c:v>
                </c:pt>
                <c:pt idx="55906">
                  <c:v>0</c:v>
                </c:pt>
                <c:pt idx="55907">
                  <c:v>0</c:v>
                </c:pt>
                <c:pt idx="55908">
                  <c:v>0</c:v>
                </c:pt>
                <c:pt idx="55909">
                  <c:v>0</c:v>
                </c:pt>
                <c:pt idx="55910">
                  <c:v>0</c:v>
                </c:pt>
                <c:pt idx="55911">
                  <c:v>0</c:v>
                </c:pt>
                <c:pt idx="55912">
                  <c:v>0</c:v>
                </c:pt>
                <c:pt idx="55913">
                  <c:v>0</c:v>
                </c:pt>
                <c:pt idx="55914">
                  <c:v>0</c:v>
                </c:pt>
                <c:pt idx="55915">
                  <c:v>0</c:v>
                </c:pt>
                <c:pt idx="55916">
                  <c:v>0</c:v>
                </c:pt>
                <c:pt idx="55917">
                  <c:v>0</c:v>
                </c:pt>
                <c:pt idx="55918">
                  <c:v>0</c:v>
                </c:pt>
                <c:pt idx="55919">
                  <c:v>0</c:v>
                </c:pt>
                <c:pt idx="55920">
                  <c:v>0</c:v>
                </c:pt>
                <c:pt idx="55921">
                  <c:v>0</c:v>
                </c:pt>
                <c:pt idx="55922">
                  <c:v>0</c:v>
                </c:pt>
                <c:pt idx="55923">
                  <c:v>0</c:v>
                </c:pt>
                <c:pt idx="55924">
                  <c:v>0</c:v>
                </c:pt>
                <c:pt idx="55925">
                  <c:v>0</c:v>
                </c:pt>
                <c:pt idx="55926">
                  <c:v>0</c:v>
                </c:pt>
                <c:pt idx="55927">
                  <c:v>0</c:v>
                </c:pt>
                <c:pt idx="55928">
                  <c:v>0</c:v>
                </c:pt>
                <c:pt idx="55929">
                  <c:v>0</c:v>
                </c:pt>
                <c:pt idx="55930">
                  <c:v>0</c:v>
                </c:pt>
                <c:pt idx="55931">
                  <c:v>0</c:v>
                </c:pt>
                <c:pt idx="55932">
                  <c:v>0</c:v>
                </c:pt>
                <c:pt idx="55933">
                  <c:v>0</c:v>
                </c:pt>
                <c:pt idx="55934">
                  <c:v>0</c:v>
                </c:pt>
                <c:pt idx="55935">
                  <c:v>0</c:v>
                </c:pt>
                <c:pt idx="55936">
                  <c:v>0</c:v>
                </c:pt>
                <c:pt idx="55937">
                  <c:v>0</c:v>
                </c:pt>
                <c:pt idx="55938">
                  <c:v>0</c:v>
                </c:pt>
                <c:pt idx="55939">
                  <c:v>0</c:v>
                </c:pt>
                <c:pt idx="55940">
                  <c:v>0</c:v>
                </c:pt>
                <c:pt idx="55941">
                  <c:v>0</c:v>
                </c:pt>
                <c:pt idx="55942">
                  <c:v>0</c:v>
                </c:pt>
                <c:pt idx="55943">
                  <c:v>0</c:v>
                </c:pt>
                <c:pt idx="55944">
                  <c:v>0</c:v>
                </c:pt>
                <c:pt idx="55945">
                  <c:v>0</c:v>
                </c:pt>
                <c:pt idx="55946">
                  <c:v>0</c:v>
                </c:pt>
                <c:pt idx="55947">
                  <c:v>0</c:v>
                </c:pt>
                <c:pt idx="55948">
                  <c:v>0</c:v>
                </c:pt>
                <c:pt idx="55949">
                  <c:v>0</c:v>
                </c:pt>
                <c:pt idx="55950">
                  <c:v>0</c:v>
                </c:pt>
                <c:pt idx="55951">
                  <c:v>0</c:v>
                </c:pt>
                <c:pt idx="55952">
                  <c:v>0</c:v>
                </c:pt>
                <c:pt idx="55953">
                  <c:v>0</c:v>
                </c:pt>
                <c:pt idx="55954">
                  <c:v>0</c:v>
                </c:pt>
                <c:pt idx="55955">
                  <c:v>0</c:v>
                </c:pt>
                <c:pt idx="55956">
                  <c:v>0</c:v>
                </c:pt>
                <c:pt idx="55957">
                  <c:v>0</c:v>
                </c:pt>
                <c:pt idx="55958">
                  <c:v>0</c:v>
                </c:pt>
                <c:pt idx="55959">
                  <c:v>0</c:v>
                </c:pt>
                <c:pt idx="55960">
                  <c:v>0</c:v>
                </c:pt>
                <c:pt idx="55961">
                  <c:v>0</c:v>
                </c:pt>
                <c:pt idx="55962">
                  <c:v>0</c:v>
                </c:pt>
                <c:pt idx="55963">
                  <c:v>0</c:v>
                </c:pt>
                <c:pt idx="55964">
                  <c:v>0</c:v>
                </c:pt>
                <c:pt idx="55965">
                  <c:v>0</c:v>
                </c:pt>
                <c:pt idx="55966">
                  <c:v>0</c:v>
                </c:pt>
                <c:pt idx="55967">
                  <c:v>0</c:v>
                </c:pt>
                <c:pt idx="55968">
                  <c:v>0</c:v>
                </c:pt>
                <c:pt idx="55969">
                  <c:v>0</c:v>
                </c:pt>
                <c:pt idx="55970">
                  <c:v>0</c:v>
                </c:pt>
                <c:pt idx="55971">
                  <c:v>0</c:v>
                </c:pt>
                <c:pt idx="55972">
                  <c:v>0</c:v>
                </c:pt>
                <c:pt idx="55973">
                  <c:v>0</c:v>
                </c:pt>
                <c:pt idx="55974">
                  <c:v>0</c:v>
                </c:pt>
                <c:pt idx="55975">
                  <c:v>0</c:v>
                </c:pt>
                <c:pt idx="55976">
                  <c:v>0</c:v>
                </c:pt>
                <c:pt idx="55977">
                  <c:v>0</c:v>
                </c:pt>
                <c:pt idx="55978">
                  <c:v>0</c:v>
                </c:pt>
                <c:pt idx="55979">
                  <c:v>0</c:v>
                </c:pt>
                <c:pt idx="55980">
                  <c:v>0</c:v>
                </c:pt>
                <c:pt idx="55981">
                  <c:v>0</c:v>
                </c:pt>
                <c:pt idx="55982">
                  <c:v>0</c:v>
                </c:pt>
                <c:pt idx="55983">
                  <c:v>0</c:v>
                </c:pt>
                <c:pt idx="55984">
                  <c:v>0</c:v>
                </c:pt>
                <c:pt idx="55985">
                  <c:v>0</c:v>
                </c:pt>
                <c:pt idx="55986">
                  <c:v>0</c:v>
                </c:pt>
                <c:pt idx="55987">
                  <c:v>0</c:v>
                </c:pt>
                <c:pt idx="55988">
                  <c:v>0</c:v>
                </c:pt>
                <c:pt idx="55989">
                  <c:v>0</c:v>
                </c:pt>
                <c:pt idx="55990">
                  <c:v>0</c:v>
                </c:pt>
                <c:pt idx="55991">
                  <c:v>0</c:v>
                </c:pt>
                <c:pt idx="55992">
                  <c:v>0</c:v>
                </c:pt>
                <c:pt idx="55993">
                  <c:v>0</c:v>
                </c:pt>
                <c:pt idx="55994">
                  <c:v>0</c:v>
                </c:pt>
                <c:pt idx="55995">
                  <c:v>0</c:v>
                </c:pt>
                <c:pt idx="55996">
                  <c:v>0</c:v>
                </c:pt>
                <c:pt idx="55997">
                  <c:v>0</c:v>
                </c:pt>
                <c:pt idx="55998">
                  <c:v>0</c:v>
                </c:pt>
                <c:pt idx="55999">
                  <c:v>0</c:v>
                </c:pt>
                <c:pt idx="56000">
                  <c:v>0</c:v>
                </c:pt>
                <c:pt idx="56001">
                  <c:v>0</c:v>
                </c:pt>
                <c:pt idx="56002">
                  <c:v>0</c:v>
                </c:pt>
                <c:pt idx="56003">
                  <c:v>0</c:v>
                </c:pt>
                <c:pt idx="56004">
                  <c:v>0</c:v>
                </c:pt>
                <c:pt idx="56005">
                  <c:v>0</c:v>
                </c:pt>
                <c:pt idx="56006">
                  <c:v>0</c:v>
                </c:pt>
                <c:pt idx="56007">
                  <c:v>0</c:v>
                </c:pt>
                <c:pt idx="56008">
                  <c:v>0</c:v>
                </c:pt>
                <c:pt idx="56009">
                  <c:v>0</c:v>
                </c:pt>
                <c:pt idx="56010">
                  <c:v>0</c:v>
                </c:pt>
                <c:pt idx="56011">
                  <c:v>0</c:v>
                </c:pt>
                <c:pt idx="56012">
                  <c:v>0</c:v>
                </c:pt>
                <c:pt idx="56013">
                  <c:v>0</c:v>
                </c:pt>
                <c:pt idx="56014">
                  <c:v>0</c:v>
                </c:pt>
                <c:pt idx="56015">
                  <c:v>0</c:v>
                </c:pt>
                <c:pt idx="56016">
                  <c:v>0</c:v>
                </c:pt>
                <c:pt idx="56017">
                  <c:v>0</c:v>
                </c:pt>
                <c:pt idx="56018">
                  <c:v>0</c:v>
                </c:pt>
                <c:pt idx="56019">
                  <c:v>0</c:v>
                </c:pt>
                <c:pt idx="56020">
                  <c:v>0</c:v>
                </c:pt>
                <c:pt idx="56021">
                  <c:v>0</c:v>
                </c:pt>
                <c:pt idx="56022">
                  <c:v>0</c:v>
                </c:pt>
                <c:pt idx="56023">
                  <c:v>0</c:v>
                </c:pt>
                <c:pt idx="56024">
                  <c:v>0</c:v>
                </c:pt>
                <c:pt idx="56025">
                  <c:v>0</c:v>
                </c:pt>
                <c:pt idx="56026">
                  <c:v>0</c:v>
                </c:pt>
                <c:pt idx="56027">
                  <c:v>0</c:v>
                </c:pt>
                <c:pt idx="56028">
                  <c:v>0</c:v>
                </c:pt>
                <c:pt idx="56029">
                  <c:v>0</c:v>
                </c:pt>
                <c:pt idx="56030">
                  <c:v>0</c:v>
                </c:pt>
                <c:pt idx="56031">
                  <c:v>0</c:v>
                </c:pt>
                <c:pt idx="56032">
                  <c:v>0</c:v>
                </c:pt>
                <c:pt idx="56033">
                  <c:v>0</c:v>
                </c:pt>
                <c:pt idx="56034">
                  <c:v>0</c:v>
                </c:pt>
                <c:pt idx="56035">
                  <c:v>0</c:v>
                </c:pt>
                <c:pt idx="56036">
                  <c:v>0</c:v>
                </c:pt>
                <c:pt idx="56037">
                  <c:v>0</c:v>
                </c:pt>
                <c:pt idx="56038">
                  <c:v>0</c:v>
                </c:pt>
                <c:pt idx="56039">
                  <c:v>0</c:v>
                </c:pt>
                <c:pt idx="56040">
                  <c:v>0</c:v>
                </c:pt>
                <c:pt idx="56041">
                  <c:v>0</c:v>
                </c:pt>
                <c:pt idx="56042">
                  <c:v>0</c:v>
                </c:pt>
                <c:pt idx="56043">
                  <c:v>0</c:v>
                </c:pt>
                <c:pt idx="56044">
                  <c:v>0</c:v>
                </c:pt>
                <c:pt idx="56045">
                  <c:v>0</c:v>
                </c:pt>
                <c:pt idx="56046">
                  <c:v>0</c:v>
                </c:pt>
                <c:pt idx="56047">
                  <c:v>0</c:v>
                </c:pt>
                <c:pt idx="56048">
                  <c:v>0</c:v>
                </c:pt>
                <c:pt idx="56049">
                  <c:v>0</c:v>
                </c:pt>
                <c:pt idx="56050">
                  <c:v>0</c:v>
                </c:pt>
                <c:pt idx="56051">
                  <c:v>0</c:v>
                </c:pt>
                <c:pt idx="56052">
                  <c:v>0</c:v>
                </c:pt>
                <c:pt idx="56053">
                  <c:v>0</c:v>
                </c:pt>
                <c:pt idx="56054">
                  <c:v>0</c:v>
                </c:pt>
                <c:pt idx="56055">
                  <c:v>0</c:v>
                </c:pt>
                <c:pt idx="56056">
                  <c:v>0</c:v>
                </c:pt>
                <c:pt idx="56057">
                  <c:v>0</c:v>
                </c:pt>
                <c:pt idx="56058">
                  <c:v>0</c:v>
                </c:pt>
                <c:pt idx="56059">
                  <c:v>0</c:v>
                </c:pt>
                <c:pt idx="56060">
                  <c:v>0</c:v>
                </c:pt>
                <c:pt idx="56061">
                  <c:v>0</c:v>
                </c:pt>
                <c:pt idx="56062">
                  <c:v>0</c:v>
                </c:pt>
                <c:pt idx="56063">
                  <c:v>0</c:v>
                </c:pt>
                <c:pt idx="56064">
                  <c:v>0</c:v>
                </c:pt>
                <c:pt idx="56065">
                  <c:v>0</c:v>
                </c:pt>
                <c:pt idx="56066">
                  <c:v>0</c:v>
                </c:pt>
                <c:pt idx="56067">
                  <c:v>0</c:v>
                </c:pt>
                <c:pt idx="56068">
                  <c:v>0</c:v>
                </c:pt>
                <c:pt idx="56069">
                  <c:v>0</c:v>
                </c:pt>
                <c:pt idx="56070">
                  <c:v>0</c:v>
                </c:pt>
                <c:pt idx="56071">
                  <c:v>0</c:v>
                </c:pt>
                <c:pt idx="56072">
                  <c:v>0</c:v>
                </c:pt>
                <c:pt idx="56073">
                  <c:v>0</c:v>
                </c:pt>
                <c:pt idx="56074">
                  <c:v>0</c:v>
                </c:pt>
                <c:pt idx="56075">
                  <c:v>0</c:v>
                </c:pt>
                <c:pt idx="56076">
                  <c:v>0</c:v>
                </c:pt>
                <c:pt idx="56077">
                  <c:v>0</c:v>
                </c:pt>
                <c:pt idx="56078">
                  <c:v>0</c:v>
                </c:pt>
                <c:pt idx="56079">
                  <c:v>0</c:v>
                </c:pt>
                <c:pt idx="56080">
                  <c:v>0</c:v>
                </c:pt>
                <c:pt idx="56081">
                  <c:v>0</c:v>
                </c:pt>
                <c:pt idx="56082">
                  <c:v>0</c:v>
                </c:pt>
                <c:pt idx="56083">
                  <c:v>0</c:v>
                </c:pt>
                <c:pt idx="56084">
                  <c:v>0</c:v>
                </c:pt>
                <c:pt idx="56085">
                  <c:v>0</c:v>
                </c:pt>
                <c:pt idx="56086">
                  <c:v>0</c:v>
                </c:pt>
                <c:pt idx="56087">
                  <c:v>0</c:v>
                </c:pt>
                <c:pt idx="56088">
                  <c:v>0</c:v>
                </c:pt>
                <c:pt idx="56089">
                  <c:v>0</c:v>
                </c:pt>
                <c:pt idx="56090">
                  <c:v>0</c:v>
                </c:pt>
                <c:pt idx="56091">
                  <c:v>0</c:v>
                </c:pt>
                <c:pt idx="56092">
                  <c:v>0</c:v>
                </c:pt>
                <c:pt idx="56093">
                  <c:v>0</c:v>
                </c:pt>
                <c:pt idx="56094">
                  <c:v>0</c:v>
                </c:pt>
                <c:pt idx="56095">
                  <c:v>0</c:v>
                </c:pt>
                <c:pt idx="56096">
                  <c:v>0</c:v>
                </c:pt>
                <c:pt idx="56097">
                  <c:v>0</c:v>
                </c:pt>
                <c:pt idx="56098">
                  <c:v>0</c:v>
                </c:pt>
                <c:pt idx="56099">
                  <c:v>0</c:v>
                </c:pt>
                <c:pt idx="56100">
                  <c:v>0</c:v>
                </c:pt>
                <c:pt idx="56101">
                  <c:v>0</c:v>
                </c:pt>
                <c:pt idx="56102">
                  <c:v>0</c:v>
                </c:pt>
                <c:pt idx="56103">
                  <c:v>0</c:v>
                </c:pt>
                <c:pt idx="56104">
                  <c:v>0</c:v>
                </c:pt>
                <c:pt idx="56105">
                  <c:v>0</c:v>
                </c:pt>
                <c:pt idx="56106">
                  <c:v>0</c:v>
                </c:pt>
                <c:pt idx="56107">
                  <c:v>0</c:v>
                </c:pt>
                <c:pt idx="56108">
                  <c:v>0</c:v>
                </c:pt>
                <c:pt idx="56109">
                  <c:v>0</c:v>
                </c:pt>
                <c:pt idx="56110">
                  <c:v>0</c:v>
                </c:pt>
                <c:pt idx="56111">
                  <c:v>0</c:v>
                </c:pt>
                <c:pt idx="56112">
                  <c:v>0</c:v>
                </c:pt>
                <c:pt idx="56113">
                  <c:v>0</c:v>
                </c:pt>
                <c:pt idx="56114">
                  <c:v>0</c:v>
                </c:pt>
                <c:pt idx="56115">
                  <c:v>0</c:v>
                </c:pt>
                <c:pt idx="56116">
                  <c:v>0</c:v>
                </c:pt>
                <c:pt idx="56117">
                  <c:v>0</c:v>
                </c:pt>
                <c:pt idx="56118">
                  <c:v>0</c:v>
                </c:pt>
                <c:pt idx="56119">
                  <c:v>0</c:v>
                </c:pt>
                <c:pt idx="56120">
                  <c:v>0</c:v>
                </c:pt>
                <c:pt idx="56121">
                  <c:v>0</c:v>
                </c:pt>
                <c:pt idx="56122">
                  <c:v>0</c:v>
                </c:pt>
                <c:pt idx="56123">
                  <c:v>0</c:v>
                </c:pt>
                <c:pt idx="56124">
                  <c:v>0</c:v>
                </c:pt>
                <c:pt idx="56125">
                  <c:v>0</c:v>
                </c:pt>
                <c:pt idx="56126">
                  <c:v>0</c:v>
                </c:pt>
                <c:pt idx="56127">
                  <c:v>0</c:v>
                </c:pt>
                <c:pt idx="56128">
                  <c:v>0</c:v>
                </c:pt>
                <c:pt idx="56129">
                  <c:v>0</c:v>
                </c:pt>
                <c:pt idx="56130">
                  <c:v>0</c:v>
                </c:pt>
                <c:pt idx="56131">
                  <c:v>0</c:v>
                </c:pt>
                <c:pt idx="56132">
                  <c:v>0</c:v>
                </c:pt>
                <c:pt idx="56133">
                  <c:v>0</c:v>
                </c:pt>
                <c:pt idx="56134">
                  <c:v>0</c:v>
                </c:pt>
                <c:pt idx="56135">
                  <c:v>0</c:v>
                </c:pt>
                <c:pt idx="56136">
                  <c:v>0</c:v>
                </c:pt>
                <c:pt idx="56137">
                  <c:v>0</c:v>
                </c:pt>
                <c:pt idx="56138">
                  <c:v>0</c:v>
                </c:pt>
                <c:pt idx="56139">
                  <c:v>0</c:v>
                </c:pt>
                <c:pt idx="56140">
                  <c:v>0</c:v>
                </c:pt>
                <c:pt idx="56141">
                  <c:v>0</c:v>
                </c:pt>
                <c:pt idx="56142">
                  <c:v>0</c:v>
                </c:pt>
                <c:pt idx="56143">
                  <c:v>0</c:v>
                </c:pt>
                <c:pt idx="56144">
                  <c:v>0</c:v>
                </c:pt>
                <c:pt idx="56145">
                  <c:v>0</c:v>
                </c:pt>
                <c:pt idx="56146">
                  <c:v>0</c:v>
                </c:pt>
                <c:pt idx="56147">
                  <c:v>0</c:v>
                </c:pt>
                <c:pt idx="56148">
                  <c:v>0</c:v>
                </c:pt>
                <c:pt idx="56149">
                  <c:v>0</c:v>
                </c:pt>
                <c:pt idx="56150">
                  <c:v>0</c:v>
                </c:pt>
                <c:pt idx="56151">
                  <c:v>0</c:v>
                </c:pt>
                <c:pt idx="56152">
                  <c:v>0</c:v>
                </c:pt>
                <c:pt idx="56153">
                  <c:v>0</c:v>
                </c:pt>
                <c:pt idx="56154">
                  <c:v>0</c:v>
                </c:pt>
                <c:pt idx="56155">
                  <c:v>0</c:v>
                </c:pt>
                <c:pt idx="56156">
                  <c:v>0</c:v>
                </c:pt>
                <c:pt idx="56157">
                  <c:v>0</c:v>
                </c:pt>
                <c:pt idx="56158">
                  <c:v>0</c:v>
                </c:pt>
                <c:pt idx="56159">
                  <c:v>0</c:v>
                </c:pt>
                <c:pt idx="56160">
                  <c:v>0</c:v>
                </c:pt>
                <c:pt idx="56161">
                  <c:v>0</c:v>
                </c:pt>
                <c:pt idx="56162">
                  <c:v>0</c:v>
                </c:pt>
                <c:pt idx="56163">
                  <c:v>0</c:v>
                </c:pt>
                <c:pt idx="56164">
                  <c:v>0</c:v>
                </c:pt>
                <c:pt idx="56165">
                  <c:v>0</c:v>
                </c:pt>
                <c:pt idx="56166">
                  <c:v>0</c:v>
                </c:pt>
                <c:pt idx="56167">
                  <c:v>0</c:v>
                </c:pt>
                <c:pt idx="56168">
                  <c:v>0</c:v>
                </c:pt>
                <c:pt idx="56169">
                  <c:v>0</c:v>
                </c:pt>
                <c:pt idx="56170">
                  <c:v>0</c:v>
                </c:pt>
                <c:pt idx="56171">
                  <c:v>0</c:v>
                </c:pt>
                <c:pt idx="56172">
                  <c:v>0</c:v>
                </c:pt>
                <c:pt idx="56173">
                  <c:v>0</c:v>
                </c:pt>
                <c:pt idx="56174">
                  <c:v>0</c:v>
                </c:pt>
                <c:pt idx="56175">
                  <c:v>0</c:v>
                </c:pt>
                <c:pt idx="56176">
                  <c:v>0</c:v>
                </c:pt>
                <c:pt idx="56177">
                  <c:v>0</c:v>
                </c:pt>
                <c:pt idx="56178">
                  <c:v>0</c:v>
                </c:pt>
                <c:pt idx="56179">
                  <c:v>0</c:v>
                </c:pt>
                <c:pt idx="56180">
                  <c:v>0</c:v>
                </c:pt>
                <c:pt idx="56181">
                  <c:v>0</c:v>
                </c:pt>
                <c:pt idx="56182">
                  <c:v>0</c:v>
                </c:pt>
                <c:pt idx="56183">
                  <c:v>0</c:v>
                </c:pt>
                <c:pt idx="56184">
                  <c:v>0</c:v>
                </c:pt>
                <c:pt idx="56185">
                  <c:v>0</c:v>
                </c:pt>
                <c:pt idx="56186">
                  <c:v>0</c:v>
                </c:pt>
                <c:pt idx="56187">
                  <c:v>0</c:v>
                </c:pt>
                <c:pt idx="56188">
                  <c:v>0</c:v>
                </c:pt>
                <c:pt idx="56189">
                  <c:v>0</c:v>
                </c:pt>
                <c:pt idx="56190">
                  <c:v>0</c:v>
                </c:pt>
                <c:pt idx="56191">
                  <c:v>0</c:v>
                </c:pt>
                <c:pt idx="56192">
                  <c:v>0</c:v>
                </c:pt>
                <c:pt idx="56193">
                  <c:v>0</c:v>
                </c:pt>
                <c:pt idx="56194">
                  <c:v>0</c:v>
                </c:pt>
                <c:pt idx="56195">
                  <c:v>0</c:v>
                </c:pt>
                <c:pt idx="56196">
                  <c:v>0</c:v>
                </c:pt>
                <c:pt idx="56197">
                  <c:v>0</c:v>
                </c:pt>
                <c:pt idx="56198">
                  <c:v>0</c:v>
                </c:pt>
                <c:pt idx="56199">
                  <c:v>0</c:v>
                </c:pt>
                <c:pt idx="56200">
                  <c:v>0</c:v>
                </c:pt>
                <c:pt idx="56201">
                  <c:v>0</c:v>
                </c:pt>
                <c:pt idx="56202">
                  <c:v>0</c:v>
                </c:pt>
                <c:pt idx="56203">
                  <c:v>0</c:v>
                </c:pt>
                <c:pt idx="56204">
                  <c:v>0</c:v>
                </c:pt>
                <c:pt idx="56205">
                  <c:v>0</c:v>
                </c:pt>
                <c:pt idx="56206">
                  <c:v>0</c:v>
                </c:pt>
                <c:pt idx="56207">
                  <c:v>0</c:v>
                </c:pt>
                <c:pt idx="56208">
                  <c:v>0</c:v>
                </c:pt>
                <c:pt idx="56209">
                  <c:v>0</c:v>
                </c:pt>
                <c:pt idx="56210">
                  <c:v>0</c:v>
                </c:pt>
                <c:pt idx="56211">
                  <c:v>0</c:v>
                </c:pt>
                <c:pt idx="56212">
                  <c:v>0</c:v>
                </c:pt>
                <c:pt idx="56213">
                  <c:v>0</c:v>
                </c:pt>
                <c:pt idx="56214">
                  <c:v>0</c:v>
                </c:pt>
                <c:pt idx="56215">
                  <c:v>0</c:v>
                </c:pt>
                <c:pt idx="56216">
                  <c:v>0</c:v>
                </c:pt>
                <c:pt idx="56217">
                  <c:v>0</c:v>
                </c:pt>
                <c:pt idx="56218">
                  <c:v>0</c:v>
                </c:pt>
                <c:pt idx="56219">
                  <c:v>0</c:v>
                </c:pt>
                <c:pt idx="56220">
                  <c:v>0</c:v>
                </c:pt>
                <c:pt idx="56221">
                  <c:v>0</c:v>
                </c:pt>
                <c:pt idx="56222">
                  <c:v>0</c:v>
                </c:pt>
                <c:pt idx="56223">
                  <c:v>0</c:v>
                </c:pt>
                <c:pt idx="56224">
                  <c:v>0</c:v>
                </c:pt>
                <c:pt idx="56225">
                  <c:v>0</c:v>
                </c:pt>
                <c:pt idx="56226">
                  <c:v>0</c:v>
                </c:pt>
                <c:pt idx="56227">
                  <c:v>0</c:v>
                </c:pt>
                <c:pt idx="56228">
                  <c:v>0</c:v>
                </c:pt>
                <c:pt idx="56229">
                  <c:v>0</c:v>
                </c:pt>
                <c:pt idx="56230">
                  <c:v>0</c:v>
                </c:pt>
                <c:pt idx="56231">
                  <c:v>0</c:v>
                </c:pt>
                <c:pt idx="56232">
                  <c:v>0</c:v>
                </c:pt>
                <c:pt idx="56233">
                  <c:v>0</c:v>
                </c:pt>
                <c:pt idx="56234">
                  <c:v>0</c:v>
                </c:pt>
                <c:pt idx="56235">
                  <c:v>0</c:v>
                </c:pt>
                <c:pt idx="56236">
                  <c:v>0</c:v>
                </c:pt>
                <c:pt idx="56237">
                  <c:v>0</c:v>
                </c:pt>
                <c:pt idx="56238">
                  <c:v>0</c:v>
                </c:pt>
                <c:pt idx="56239">
                  <c:v>0</c:v>
                </c:pt>
                <c:pt idx="56240">
                  <c:v>0</c:v>
                </c:pt>
                <c:pt idx="56241">
                  <c:v>0</c:v>
                </c:pt>
                <c:pt idx="56242">
                  <c:v>0</c:v>
                </c:pt>
                <c:pt idx="56243">
                  <c:v>0</c:v>
                </c:pt>
                <c:pt idx="56244">
                  <c:v>0</c:v>
                </c:pt>
                <c:pt idx="56245">
                  <c:v>0</c:v>
                </c:pt>
                <c:pt idx="56246">
                  <c:v>0</c:v>
                </c:pt>
                <c:pt idx="56247">
                  <c:v>0</c:v>
                </c:pt>
                <c:pt idx="56248">
                  <c:v>0</c:v>
                </c:pt>
                <c:pt idx="56249">
                  <c:v>0</c:v>
                </c:pt>
                <c:pt idx="56250">
                  <c:v>0</c:v>
                </c:pt>
                <c:pt idx="56251">
                  <c:v>0</c:v>
                </c:pt>
                <c:pt idx="56252">
                  <c:v>0</c:v>
                </c:pt>
                <c:pt idx="56253">
                  <c:v>0</c:v>
                </c:pt>
                <c:pt idx="56254">
                  <c:v>0</c:v>
                </c:pt>
                <c:pt idx="56255">
                  <c:v>0</c:v>
                </c:pt>
                <c:pt idx="56256">
                  <c:v>0</c:v>
                </c:pt>
                <c:pt idx="56257">
                  <c:v>0</c:v>
                </c:pt>
                <c:pt idx="56258">
                  <c:v>0</c:v>
                </c:pt>
                <c:pt idx="56259">
                  <c:v>0</c:v>
                </c:pt>
                <c:pt idx="56260">
                  <c:v>0</c:v>
                </c:pt>
                <c:pt idx="56261">
                  <c:v>0</c:v>
                </c:pt>
                <c:pt idx="56262">
                  <c:v>0</c:v>
                </c:pt>
                <c:pt idx="56263">
                  <c:v>0</c:v>
                </c:pt>
                <c:pt idx="56264">
                  <c:v>0</c:v>
                </c:pt>
                <c:pt idx="56265">
                  <c:v>0</c:v>
                </c:pt>
                <c:pt idx="56266">
                  <c:v>0</c:v>
                </c:pt>
                <c:pt idx="56267">
                  <c:v>0</c:v>
                </c:pt>
                <c:pt idx="56268">
                  <c:v>0</c:v>
                </c:pt>
                <c:pt idx="56269">
                  <c:v>0</c:v>
                </c:pt>
                <c:pt idx="56270">
                  <c:v>0</c:v>
                </c:pt>
                <c:pt idx="56271">
                  <c:v>0</c:v>
                </c:pt>
                <c:pt idx="56272">
                  <c:v>0</c:v>
                </c:pt>
                <c:pt idx="56273">
                  <c:v>0</c:v>
                </c:pt>
                <c:pt idx="56274">
                  <c:v>0</c:v>
                </c:pt>
                <c:pt idx="56275">
                  <c:v>0</c:v>
                </c:pt>
                <c:pt idx="56276">
                  <c:v>0</c:v>
                </c:pt>
                <c:pt idx="56277">
                  <c:v>0</c:v>
                </c:pt>
                <c:pt idx="56278">
                  <c:v>0</c:v>
                </c:pt>
                <c:pt idx="56279">
                  <c:v>0</c:v>
                </c:pt>
                <c:pt idx="56280">
                  <c:v>0</c:v>
                </c:pt>
                <c:pt idx="56281">
                  <c:v>0</c:v>
                </c:pt>
                <c:pt idx="56282">
                  <c:v>0</c:v>
                </c:pt>
                <c:pt idx="56283">
                  <c:v>0</c:v>
                </c:pt>
                <c:pt idx="56284">
                  <c:v>0</c:v>
                </c:pt>
                <c:pt idx="56285">
                  <c:v>0</c:v>
                </c:pt>
                <c:pt idx="56286">
                  <c:v>0</c:v>
                </c:pt>
                <c:pt idx="56287">
                  <c:v>0</c:v>
                </c:pt>
                <c:pt idx="56288">
                  <c:v>0</c:v>
                </c:pt>
                <c:pt idx="56289">
                  <c:v>0</c:v>
                </c:pt>
                <c:pt idx="56290">
                  <c:v>0</c:v>
                </c:pt>
                <c:pt idx="56291">
                  <c:v>0</c:v>
                </c:pt>
                <c:pt idx="56292">
                  <c:v>0</c:v>
                </c:pt>
                <c:pt idx="56293">
                  <c:v>0</c:v>
                </c:pt>
                <c:pt idx="56294">
                  <c:v>0</c:v>
                </c:pt>
                <c:pt idx="56295">
                  <c:v>0</c:v>
                </c:pt>
                <c:pt idx="56296">
                  <c:v>0</c:v>
                </c:pt>
                <c:pt idx="56297">
                  <c:v>0</c:v>
                </c:pt>
                <c:pt idx="56298">
                  <c:v>0</c:v>
                </c:pt>
                <c:pt idx="56299">
                  <c:v>0</c:v>
                </c:pt>
                <c:pt idx="56300">
                  <c:v>0</c:v>
                </c:pt>
                <c:pt idx="56301">
                  <c:v>0</c:v>
                </c:pt>
                <c:pt idx="56302">
                  <c:v>0</c:v>
                </c:pt>
                <c:pt idx="56303">
                  <c:v>0</c:v>
                </c:pt>
                <c:pt idx="56304">
                  <c:v>0</c:v>
                </c:pt>
                <c:pt idx="56305">
                  <c:v>0</c:v>
                </c:pt>
                <c:pt idx="56306">
                  <c:v>0</c:v>
                </c:pt>
                <c:pt idx="56307">
                  <c:v>0</c:v>
                </c:pt>
                <c:pt idx="56308">
                  <c:v>0</c:v>
                </c:pt>
                <c:pt idx="56309">
                  <c:v>0</c:v>
                </c:pt>
                <c:pt idx="56310">
                  <c:v>0</c:v>
                </c:pt>
                <c:pt idx="56311">
                  <c:v>0</c:v>
                </c:pt>
                <c:pt idx="56312">
                  <c:v>0</c:v>
                </c:pt>
                <c:pt idx="56313">
                  <c:v>0</c:v>
                </c:pt>
                <c:pt idx="56314">
                  <c:v>0</c:v>
                </c:pt>
                <c:pt idx="56315">
                  <c:v>0</c:v>
                </c:pt>
                <c:pt idx="56316">
                  <c:v>0</c:v>
                </c:pt>
                <c:pt idx="56317">
                  <c:v>0</c:v>
                </c:pt>
                <c:pt idx="56318">
                  <c:v>0</c:v>
                </c:pt>
                <c:pt idx="56319">
                  <c:v>0</c:v>
                </c:pt>
                <c:pt idx="56320">
                  <c:v>0</c:v>
                </c:pt>
                <c:pt idx="56321">
                  <c:v>0</c:v>
                </c:pt>
                <c:pt idx="56322">
                  <c:v>0</c:v>
                </c:pt>
                <c:pt idx="56323">
                  <c:v>0</c:v>
                </c:pt>
                <c:pt idx="56324">
                  <c:v>0</c:v>
                </c:pt>
                <c:pt idx="56325">
                  <c:v>0</c:v>
                </c:pt>
                <c:pt idx="56326">
                  <c:v>0</c:v>
                </c:pt>
                <c:pt idx="56327">
                  <c:v>0</c:v>
                </c:pt>
                <c:pt idx="56328">
                  <c:v>0</c:v>
                </c:pt>
                <c:pt idx="56329">
                  <c:v>0</c:v>
                </c:pt>
                <c:pt idx="56330">
                  <c:v>0</c:v>
                </c:pt>
                <c:pt idx="56331">
                  <c:v>0</c:v>
                </c:pt>
                <c:pt idx="56332">
                  <c:v>0</c:v>
                </c:pt>
                <c:pt idx="56333">
                  <c:v>0</c:v>
                </c:pt>
                <c:pt idx="56334">
                  <c:v>0</c:v>
                </c:pt>
                <c:pt idx="56335">
                  <c:v>0</c:v>
                </c:pt>
                <c:pt idx="56336">
                  <c:v>0</c:v>
                </c:pt>
                <c:pt idx="56337">
                  <c:v>0</c:v>
                </c:pt>
                <c:pt idx="56338">
                  <c:v>0</c:v>
                </c:pt>
                <c:pt idx="56339">
                  <c:v>0</c:v>
                </c:pt>
                <c:pt idx="56340">
                  <c:v>0</c:v>
                </c:pt>
                <c:pt idx="56341">
                  <c:v>0</c:v>
                </c:pt>
                <c:pt idx="56342">
                  <c:v>0</c:v>
                </c:pt>
                <c:pt idx="56343">
                  <c:v>0</c:v>
                </c:pt>
                <c:pt idx="56344">
                  <c:v>0</c:v>
                </c:pt>
                <c:pt idx="56345">
                  <c:v>0</c:v>
                </c:pt>
                <c:pt idx="56346">
                  <c:v>0</c:v>
                </c:pt>
                <c:pt idx="56347">
                  <c:v>0</c:v>
                </c:pt>
                <c:pt idx="56348">
                  <c:v>0</c:v>
                </c:pt>
                <c:pt idx="56349">
                  <c:v>0</c:v>
                </c:pt>
                <c:pt idx="56350">
                  <c:v>0</c:v>
                </c:pt>
                <c:pt idx="56351">
                  <c:v>0</c:v>
                </c:pt>
                <c:pt idx="56352">
                  <c:v>0</c:v>
                </c:pt>
                <c:pt idx="56353">
                  <c:v>0</c:v>
                </c:pt>
                <c:pt idx="56354">
                  <c:v>0</c:v>
                </c:pt>
                <c:pt idx="56355">
                  <c:v>0</c:v>
                </c:pt>
                <c:pt idx="56356">
                  <c:v>0</c:v>
                </c:pt>
                <c:pt idx="56357">
                  <c:v>0</c:v>
                </c:pt>
                <c:pt idx="56358">
                  <c:v>0</c:v>
                </c:pt>
                <c:pt idx="56359">
                  <c:v>0</c:v>
                </c:pt>
                <c:pt idx="56360">
                  <c:v>0</c:v>
                </c:pt>
                <c:pt idx="56361">
                  <c:v>0</c:v>
                </c:pt>
                <c:pt idx="56362">
                  <c:v>0</c:v>
                </c:pt>
                <c:pt idx="56363">
                  <c:v>0</c:v>
                </c:pt>
                <c:pt idx="56364">
                  <c:v>0</c:v>
                </c:pt>
                <c:pt idx="56365">
                  <c:v>0</c:v>
                </c:pt>
                <c:pt idx="56366">
                  <c:v>0</c:v>
                </c:pt>
                <c:pt idx="56367">
                  <c:v>0</c:v>
                </c:pt>
                <c:pt idx="56368">
                  <c:v>0</c:v>
                </c:pt>
                <c:pt idx="56369">
                  <c:v>0</c:v>
                </c:pt>
                <c:pt idx="56370">
                  <c:v>0</c:v>
                </c:pt>
                <c:pt idx="56371">
                  <c:v>0</c:v>
                </c:pt>
                <c:pt idx="56372">
                  <c:v>0</c:v>
                </c:pt>
                <c:pt idx="56373">
                  <c:v>0</c:v>
                </c:pt>
                <c:pt idx="56374">
                  <c:v>0</c:v>
                </c:pt>
                <c:pt idx="56375">
                  <c:v>0</c:v>
                </c:pt>
                <c:pt idx="56376">
                  <c:v>0</c:v>
                </c:pt>
                <c:pt idx="56377">
                  <c:v>0</c:v>
                </c:pt>
                <c:pt idx="56378">
                  <c:v>0</c:v>
                </c:pt>
                <c:pt idx="56379">
                  <c:v>0</c:v>
                </c:pt>
                <c:pt idx="56380">
                  <c:v>0</c:v>
                </c:pt>
                <c:pt idx="56381">
                  <c:v>0</c:v>
                </c:pt>
                <c:pt idx="56382">
                  <c:v>0</c:v>
                </c:pt>
                <c:pt idx="56383">
                  <c:v>0</c:v>
                </c:pt>
                <c:pt idx="56384">
                  <c:v>0</c:v>
                </c:pt>
                <c:pt idx="56385">
                  <c:v>0</c:v>
                </c:pt>
                <c:pt idx="56386">
                  <c:v>0</c:v>
                </c:pt>
                <c:pt idx="56387">
                  <c:v>0</c:v>
                </c:pt>
                <c:pt idx="56388">
                  <c:v>0</c:v>
                </c:pt>
                <c:pt idx="56389">
                  <c:v>0</c:v>
                </c:pt>
                <c:pt idx="56390">
                  <c:v>0</c:v>
                </c:pt>
                <c:pt idx="56391">
                  <c:v>0</c:v>
                </c:pt>
                <c:pt idx="56392">
                  <c:v>0</c:v>
                </c:pt>
                <c:pt idx="56393">
                  <c:v>0</c:v>
                </c:pt>
                <c:pt idx="56394">
                  <c:v>0</c:v>
                </c:pt>
                <c:pt idx="56395">
                  <c:v>0</c:v>
                </c:pt>
                <c:pt idx="56396">
                  <c:v>0</c:v>
                </c:pt>
                <c:pt idx="56397">
                  <c:v>0</c:v>
                </c:pt>
                <c:pt idx="56398">
                  <c:v>0</c:v>
                </c:pt>
                <c:pt idx="56399">
                  <c:v>0</c:v>
                </c:pt>
                <c:pt idx="56400">
                  <c:v>0</c:v>
                </c:pt>
                <c:pt idx="56401">
                  <c:v>0</c:v>
                </c:pt>
                <c:pt idx="56402">
                  <c:v>0</c:v>
                </c:pt>
                <c:pt idx="56403">
                  <c:v>0</c:v>
                </c:pt>
                <c:pt idx="56404">
                  <c:v>0</c:v>
                </c:pt>
                <c:pt idx="56405">
                  <c:v>0</c:v>
                </c:pt>
                <c:pt idx="56406">
                  <c:v>0</c:v>
                </c:pt>
                <c:pt idx="56407">
                  <c:v>0</c:v>
                </c:pt>
                <c:pt idx="56408">
                  <c:v>0</c:v>
                </c:pt>
                <c:pt idx="56409">
                  <c:v>0</c:v>
                </c:pt>
                <c:pt idx="56410">
                  <c:v>0</c:v>
                </c:pt>
                <c:pt idx="56411">
                  <c:v>0</c:v>
                </c:pt>
                <c:pt idx="56412">
                  <c:v>0</c:v>
                </c:pt>
                <c:pt idx="56413">
                  <c:v>0</c:v>
                </c:pt>
                <c:pt idx="56414">
                  <c:v>0</c:v>
                </c:pt>
                <c:pt idx="56415">
                  <c:v>0</c:v>
                </c:pt>
                <c:pt idx="56416">
                  <c:v>0</c:v>
                </c:pt>
                <c:pt idx="56417">
                  <c:v>0</c:v>
                </c:pt>
                <c:pt idx="56418">
                  <c:v>0</c:v>
                </c:pt>
                <c:pt idx="56419">
                  <c:v>0</c:v>
                </c:pt>
                <c:pt idx="56420">
                  <c:v>0</c:v>
                </c:pt>
                <c:pt idx="56421">
                  <c:v>0</c:v>
                </c:pt>
                <c:pt idx="56422">
                  <c:v>0</c:v>
                </c:pt>
                <c:pt idx="56423">
                  <c:v>0</c:v>
                </c:pt>
                <c:pt idx="56424">
                  <c:v>0</c:v>
                </c:pt>
                <c:pt idx="56425">
                  <c:v>0</c:v>
                </c:pt>
                <c:pt idx="56426">
                  <c:v>0</c:v>
                </c:pt>
                <c:pt idx="56427">
                  <c:v>0</c:v>
                </c:pt>
                <c:pt idx="56428">
                  <c:v>0</c:v>
                </c:pt>
                <c:pt idx="56429">
                  <c:v>0</c:v>
                </c:pt>
                <c:pt idx="56430">
                  <c:v>0</c:v>
                </c:pt>
                <c:pt idx="56431">
                  <c:v>0</c:v>
                </c:pt>
                <c:pt idx="56432">
                  <c:v>0</c:v>
                </c:pt>
                <c:pt idx="56433">
                  <c:v>0</c:v>
                </c:pt>
                <c:pt idx="56434">
                  <c:v>0</c:v>
                </c:pt>
                <c:pt idx="56435">
                  <c:v>0</c:v>
                </c:pt>
                <c:pt idx="56436">
                  <c:v>0</c:v>
                </c:pt>
                <c:pt idx="56437">
                  <c:v>0</c:v>
                </c:pt>
                <c:pt idx="56438">
                  <c:v>0</c:v>
                </c:pt>
                <c:pt idx="56439">
                  <c:v>0</c:v>
                </c:pt>
                <c:pt idx="56440">
                  <c:v>0</c:v>
                </c:pt>
                <c:pt idx="56441">
                  <c:v>0</c:v>
                </c:pt>
                <c:pt idx="56442">
                  <c:v>0</c:v>
                </c:pt>
                <c:pt idx="56443">
                  <c:v>0</c:v>
                </c:pt>
                <c:pt idx="56444">
                  <c:v>0</c:v>
                </c:pt>
                <c:pt idx="56445">
                  <c:v>0</c:v>
                </c:pt>
                <c:pt idx="56446">
                  <c:v>0</c:v>
                </c:pt>
                <c:pt idx="56447">
                  <c:v>0</c:v>
                </c:pt>
                <c:pt idx="56448">
                  <c:v>0</c:v>
                </c:pt>
                <c:pt idx="56449">
                  <c:v>0</c:v>
                </c:pt>
                <c:pt idx="56450">
                  <c:v>0</c:v>
                </c:pt>
                <c:pt idx="56451">
                  <c:v>0</c:v>
                </c:pt>
                <c:pt idx="56452">
                  <c:v>0</c:v>
                </c:pt>
                <c:pt idx="56453">
                  <c:v>0</c:v>
                </c:pt>
                <c:pt idx="56454">
                  <c:v>0</c:v>
                </c:pt>
                <c:pt idx="56455">
                  <c:v>0</c:v>
                </c:pt>
                <c:pt idx="56456">
                  <c:v>0</c:v>
                </c:pt>
                <c:pt idx="56457">
                  <c:v>0</c:v>
                </c:pt>
                <c:pt idx="56458">
                  <c:v>0</c:v>
                </c:pt>
                <c:pt idx="56459">
                  <c:v>0</c:v>
                </c:pt>
                <c:pt idx="56460">
                  <c:v>0</c:v>
                </c:pt>
                <c:pt idx="56461">
                  <c:v>0</c:v>
                </c:pt>
                <c:pt idx="56462">
                  <c:v>0</c:v>
                </c:pt>
                <c:pt idx="56463">
                  <c:v>0</c:v>
                </c:pt>
                <c:pt idx="56464">
                  <c:v>0</c:v>
                </c:pt>
                <c:pt idx="56465">
                  <c:v>0</c:v>
                </c:pt>
                <c:pt idx="56466">
                  <c:v>0</c:v>
                </c:pt>
                <c:pt idx="56467">
                  <c:v>0</c:v>
                </c:pt>
                <c:pt idx="56468">
                  <c:v>0</c:v>
                </c:pt>
                <c:pt idx="56469">
                  <c:v>0</c:v>
                </c:pt>
                <c:pt idx="56470">
                  <c:v>0</c:v>
                </c:pt>
                <c:pt idx="56471">
                  <c:v>0</c:v>
                </c:pt>
                <c:pt idx="56472">
                  <c:v>0</c:v>
                </c:pt>
                <c:pt idx="56473">
                  <c:v>0</c:v>
                </c:pt>
                <c:pt idx="56474">
                  <c:v>0</c:v>
                </c:pt>
                <c:pt idx="56475">
                  <c:v>0</c:v>
                </c:pt>
                <c:pt idx="56476">
                  <c:v>0</c:v>
                </c:pt>
                <c:pt idx="56477">
                  <c:v>0</c:v>
                </c:pt>
                <c:pt idx="56478">
                  <c:v>0</c:v>
                </c:pt>
                <c:pt idx="56479">
                  <c:v>0</c:v>
                </c:pt>
                <c:pt idx="56480">
                  <c:v>0</c:v>
                </c:pt>
                <c:pt idx="56481">
                  <c:v>0</c:v>
                </c:pt>
                <c:pt idx="56482">
                  <c:v>0</c:v>
                </c:pt>
                <c:pt idx="56483">
                  <c:v>0</c:v>
                </c:pt>
                <c:pt idx="56484">
                  <c:v>0</c:v>
                </c:pt>
                <c:pt idx="56485">
                  <c:v>0</c:v>
                </c:pt>
                <c:pt idx="56486">
                  <c:v>0</c:v>
                </c:pt>
                <c:pt idx="56487">
                  <c:v>0</c:v>
                </c:pt>
                <c:pt idx="56488">
                  <c:v>0</c:v>
                </c:pt>
                <c:pt idx="56489">
                  <c:v>0</c:v>
                </c:pt>
                <c:pt idx="56490">
                  <c:v>0</c:v>
                </c:pt>
                <c:pt idx="56491">
                  <c:v>0</c:v>
                </c:pt>
                <c:pt idx="56492">
                  <c:v>0</c:v>
                </c:pt>
                <c:pt idx="56493">
                  <c:v>0</c:v>
                </c:pt>
                <c:pt idx="56494">
                  <c:v>0</c:v>
                </c:pt>
                <c:pt idx="56495">
                  <c:v>0</c:v>
                </c:pt>
                <c:pt idx="56496">
                  <c:v>0</c:v>
                </c:pt>
                <c:pt idx="56497">
                  <c:v>0</c:v>
                </c:pt>
                <c:pt idx="56498">
                  <c:v>0</c:v>
                </c:pt>
                <c:pt idx="56499">
                  <c:v>0</c:v>
                </c:pt>
                <c:pt idx="56500">
                  <c:v>0</c:v>
                </c:pt>
                <c:pt idx="56501">
                  <c:v>0</c:v>
                </c:pt>
                <c:pt idx="56502">
                  <c:v>0</c:v>
                </c:pt>
                <c:pt idx="56503">
                  <c:v>0</c:v>
                </c:pt>
                <c:pt idx="56504">
                  <c:v>0</c:v>
                </c:pt>
                <c:pt idx="56505">
                  <c:v>0</c:v>
                </c:pt>
                <c:pt idx="56506">
                  <c:v>0</c:v>
                </c:pt>
                <c:pt idx="56507">
                  <c:v>0</c:v>
                </c:pt>
                <c:pt idx="56508">
                  <c:v>0</c:v>
                </c:pt>
                <c:pt idx="56509">
                  <c:v>0</c:v>
                </c:pt>
                <c:pt idx="56510">
                  <c:v>0</c:v>
                </c:pt>
                <c:pt idx="56511">
                  <c:v>0</c:v>
                </c:pt>
                <c:pt idx="56512">
                  <c:v>0</c:v>
                </c:pt>
                <c:pt idx="56513">
                  <c:v>0</c:v>
                </c:pt>
                <c:pt idx="56514">
                  <c:v>0</c:v>
                </c:pt>
                <c:pt idx="56515">
                  <c:v>0</c:v>
                </c:pt>
                <c:pt idx="56516">
                  <c:v>0</c:v>
                </c:pt>
                <c:pt idx="56517">
                  <c:v>0</c:v>
                </c:pt>
                <c:pt idx="56518">
                  <c:v>0</c:v>
                </c:pt>
                <c:pt idx="56519">
                  <c:v>0</c:v>
                </c:pt>
                <c:pt idx="56520">
                  <c:v>0</c:v>
                </c:pt>
                <c:pt idx="56521">
                  <c:v>0</c:v>
                </c:pt>
                <c:pt idx="56522">
                  <c:v>0</c:v>
                </c:pt>
                <c:pt idx="56523">
                  <c:v>0</c:v>
                </c:pt>
                <c:pt idx="56524">
                  <c:v>0</c:v>
                </c:pt>
                <c:pt idx="56525">
                  <c:v>0</c:v>
                </c:pt>
                <c:pt idx="56526">
                  <c:v>0</c:v>
                </c:pt>
                <c:pt idx="56527">
                  <c:v>0</c:v>
                </c:pt>
                <c:pt idx="56528">
                  <c:v>0</c:v>
                </c:pt>
                <c:pt idx="56529">
                  <c:v>0</c:v>
                </c:pt>
                <c:pt idx="56530">
                  <c:v>0</c:v>
                </c:pt>
                <c:pt idx="56531">
                  <c:v>0</c:v>
                </c:pt>
                <c:pt idx="56532">
                  <c:v>0</c:v>
                </c:pt>
                <c:pt idx="56533">
                  <c:v>0</c:v>
                </c:pt>
                <c:pt idx="56534">
                  <c:v>0</c:v>
                </c:pt>
                <c:pt idx="56535">
                  <c:v>0</c:v>
                </c:pt>
                <c:pt idx="56536">
                  <c:v>0</c:v>
                </c:pt>
                <c:pt idx="56537">
                  <c:v>0</c:v>
                </c:pt>
                <c:pt idx="56538">
                  <c:v>0</c:v>
                </c:pt>
                <c:pt idx="56539">
                  <c:v>0</c:v>
                </c:pt>
                <c:pt idx="56540">
                  <c:v>0</c:v>
                </c:pt>
                <c:pt idx="56541">
                  <c:v>0</c:v>
                </c:pt>
                <c:pt idx="56542">
                  <c:v>0</c:v>
                </c:pt>
                <c:pt idx="56543">
                  <c:v>0</c:v>
                </c:pt>
                <c:pt idx="56544">
                  <c:v>0</c:v>
                </c:pt>
                <c:pt idx="56545">
                  <c:v>0</c:v>
                </c:pt>
                <c:pt idx="56546">
                  <c:v>0</c:v>
                </c:pt>
                <c:pt idx="56547">
                  <c:v>0</c:v>
                </c:pt>
                <c:pt idx="56548">
                  <c:v>0</c:v>
                </c:pt>
                <c:pt idx="56549">
                  <c:v>0</c:v>
                </c:pt>
                <c:pt idx="56550">
                  <c:v>0</c:v>
                </c:pt>
                <c:pt idx="56551">
                  <c:v>0</c:v>
                </c:pt>
                <c:pt idx="56552">
                  <c:v>0</c:v>
                </c:pt>
                <c:pt idx="56553">
                  <c:v>0</c:v>
                </c:pt>
                <c:pt idx="56554">
                  <c:v>0</c:v>
                </c:pt>
                <c:pt idx="56555">
                  <c:v>0</c:v>
                </c:pt>
                <c:pt idx="56556">
                  <c:v>0</c:v>
                </c:pt>
                <c:pt idx="56557">
                  <c:v>0</c:v>
                </c:pt>
                <c:pt idx="56558">
                  <c:v>0</c:v>
                </c:pt>
                <c:pt idx="56559">
                  <c:v>0</c:v>
                </c:pt>
                <c:pt idx="56560">
                  <c:v>0</c:v>
                </c:pt>
                <c:pt idx="56561">
                  <c:v>0</c:v>
                </c:pt>
                <c:pt idx="56562">
                  <c:v>0</c:v>
                </c:pt>
                <c:pt idx="56563">
                  <c:v>0</c:v>
                </c:pt>
                <c:pt idx="56564">
                  <c:v>0</c:v>
                </c:pt>
                <c:pt idx="56565">
                  <c:v>0</c:v>
                </c:pt>
                <c:pt idx="56566">
                  <c:v>0</c:v>
                </c:pt>
                <c:pt idx="56567">
                  <c:v>0</c:v>
                </c:pt>
                <c:pt idx="56568">
                  <c:v>0</c:v>
                </c:pt>
                <c:pt idx="56569">
                  <c:v>0</c:v>
                </c:pt>
                <c:pt idx="56570">
                  <c:v>0</c:v>
                </c:pt>
                <c:pt idx="56571">
                  <c:v>0</c:v>
                </c:pt>
                <c:pt idx="56572">
                  <c:v>0</c:v>
                </c:pt>
                <c:pt idx="56573">
                  <c:v>0</c:v>
                </c:pt>
                <c:pt idx="56574">
                  <c:v>0</c:v>
                </c:pt>
                <c:pt idx="56575">
                  <c:v>0</c:v>
                </c:pt>
                <c:pt idx="56576">
                  <c:v>0</c:v>
                </c:pt>
                <c:pt idx="56577">
                  <c:v>0</c:v>
                </c:pt>
                <c:pt idx="56578">
                  <c:v>0</c:v>
                </c:pt>
                <c:pt idx="56579">
                  <c:v>0</c:v>
                </c:pt>
                <c:pt idx="56580">
                  <c:v>0</c:v>
                </c:pt>
                <c:pt idx="56581">
                  <c:v>0</c:v>
                </c:pt>
                <c:pt idx="56582">
                  <c:v>0</c:v>
                </c:pt>
                <c:pt idx="56583">
                  <c:v>0</c:v>
                </c:pt>
                <c:pt idx="56584">
                  <c:v>0</c:v>
                </c:pt>
                <c:pt idx="56585">
                  <c:v>0</c:v>
                </c:pt>
                <c:pt idx="56586">
                  <c:v>0</c:v>
                </c:pt>
                <c:pt idx="56587">
                  <c:v>0</c:v>
                </c:pt>
                <c:pt idx="56588">
                  <c:v>0</c:v>
                </c:pt>
                <c:pt idx="56589">
                  <c:v>0</c:v>
                </c:pt>
                <c:pt idx="56590">
                  <c:v>0</c:v>
                </c:pt>
                <c:pt idx="56591">
                  <c:v>0</c:v>
                </c:pt>
                <c:pt idx="56592">
                  <c:v>0</c:v>
                </c:pt>
                <c:pt idx="56593">
                  <c:v>0</c:v>
                </c:pt>
                <c:pt idx="56594">
                  <c:v>0</c:v>
                </c:pt>
                <c:pt idx="56595">
                  <c:v>0</c:v>
                </c:pt>
                <c:pt idx="56596">
                  <c:v>0</c:v>
                </c:pt>
                <c:pt idx="56597">
                  <c:v>0</c:v>
                </c:pt>
                <c:pt idx="56598">
                  <c:v>0</c:v>
                </c:pt>
                <c:pt idx="56599">
                  <c:v>0</c:v>
                </c:pt>
                <c:pt idx="56600">
                  <c:v>0</c:v>
                </c:pt>
                <c:pt idx="56601">
                  <c:v>0</c:v>
                </c:pt>
                <c:pt idx="56602">
                  <c:v>0</c:v>
                </c:pt>
                <c:pt idx="56603">
                  <c:v>0</c:v>
                </c:pt>
                <c:pt idx="56604">
                  <c:v>0</c:v>
                </c:pt>
                <c:pt idx="56605">
                  <c:v>0</c:v>
                </c:pt>
                <c:pt idx="56606">
                  <c:v>0</c:v>
                </c:pt>
                <c:pt idx="56607">
                  <c:v>0</c:v>
                </c:pt>
                <c:pt idx="56608">
                  <c:v>0</c:v>
                </c:pt>
                <c:pt idx="56609">
                  <c:v>0</c:v>
                </c:pt>
                <c:pt idx="56610">
                  <c:v>0</c:v>
                </c:pt>
                <c:pt idx="56611">
                  <c:v>0</c:v>
                </c:pt>
                <c:pt idx="56612">
                  <c:v>0</c:v>
                </c:pt>
                <c:pt idx="56613">
                  <c:v>0</c:v>
                </c:pt>
                <c:pt idx="56614">
                  <c:v>0</c:v>
                </c:pt>
                <c:pt idx="56615">
                  <c:v>0</c:v>
                </c:pt>
                <c:pt idx="56616">
                  <c:v>0</c:v>
                </c:pt>
                <c:pt idx="56617">
                  <c:v>0</c:v>
                </c:pt>
                <c:pt idx="56618">
                  <c:v>0</c:v>
                </c:pt>
                <c:pt idx="56619">
                  <c:v>0</c:v>
                </c:pt>
                <c:pt idx="56620">
                  <c:v>0</c:v>
                </c:pt>
                <c:pt idx="56621">
                  <c:v>0</c:v>
                </c:pt>
                <c:pt idx="56622">
                  <c:v>0</c:v>
                </c:pt>
                <c:pt idx="56623">
                  <c:v>0</c:v>
                </c:pt>
                <c:pt idx="56624">
                  <c:v>0</c:v>
                </c:pt>
                <c:pt idx="56625">
                  <c:v>0</c:v>
                </c:pt>
                <c:pt idx="56626">
                  <c:v>0</c:v>
                </c:pt>
                <c:pt idx="56627">
                  <c:v>0</c:v>
                </c:pt>
                <c:pt idx="56628">
                  <c:v>0</c:v>
                </c:pt>
                <c:pt idx="56629">
                  <c:v>0</c:v>
                </c:pt>
                <c:pt idx="56630">
                  <c:v>0</c:v>
                </c:pt>
                <c:pt idx="56631">
                  <c:v>0</c:v>
                </c:pt>
                <c:pt idx="56632">
                  <c:v>0</c:v>
                </c:pt>
                <c:pt idx="56633">
                  <c:v>0</c:v>
                </c:pt>
                <c:pt idx="56634">
                  <c:v>0</c:v>
                </c:pt>
                <c:pt idx="56635">
                  <c:v>0</c:v>
                </c:pt>
                <c:pt idx="56636">
                  <c:v>0</c:v>
                </c:pt>
                <c:pt idx="56637">
                  <c:v>0</c:v>
                </c:pt>
                <c:pt idx="56638">
                  <c:v>0</c:v>
                </c:pt>
                <c:pt idx="56639">
                  <c:v>0</c:v>
                </c:pt>
                <c:pt idx="56640">
                  <c:v>0</c:v>
                </c:pt>
                <c:pt idx="56641">
                  <c:v>0</c:v>
                </c:pt>
                <c:pt idx="56642">
                  <c:v>0</c:v>
                </c:pt>
                <c:pt idx="56643">
                  <c:v>0</c:v>
                </c:pt>
                <c:pt idx="56644">
                  <c:v>0</c:v>
                </c:pt>
                <c:pt idx="56645">
                  <c:v>0</c:v>
                </c:pt>
                <c:pt idx="56646">
                  <c:v>0</c:v>
                </c:pt>
                <c:pt idx="56647">
                  <c:v>0</c:v>
                </c:pt>
                <c:pt idx="56648">
                  <c:v>0</c:v>
                </c:pt>
                <c:pt idx="56649">
                  <c:v>0</c:v>
                </c:pt>
                <c:pt idx="56650">
                  <c:v>0</c:v>
                </c:pt>
                <c:pt idx="56651">
                  <c:v>0</c:v>
                </c:pt>
                <c:pt idx="56652">
                  <c:v>0</c:v>
                </c:pt>
                <c:pt idx="56653">
                  <c:v>0</c:v>
                </c:pt>
                <c:pt idx="56654">
                  <c:v>0</c:v>
                </c:pt>
                <c:pt idx="56655">
                  <c:v>0</c:v>
                </c:pt>
                <c:pt idx="56656">
                  <c:v>0</c:v>
                </c:pt>
                <c:pt idx="56657">
                  <c:v>0</c:v>
                </c:pt>
                <c:pt idx="56658">
                  <c:v>0</c:v>
                </c:pt>
                <c:pt idx="56659">
                  <c:v>0</c:v>
                </c:pt>
                <c:pt idx="56660">
                  <c:v>0</c:v>
                </c:pt>
                <c:pt idx="56661">
                  <c:v>0</c:v>
                </c:pt>
                <c:pt idx="56662">
                  <c:v>0</c:v>
                </c:pt>
                <c:pt idx="56663">
                  <c:v>0</c:v>
                </c:pt>
                <c:pt idx="56664">
                  <c:v>0</c:v>
                </c:pt>
                <c:pt idx="56665">
                  <c:v>0</c:v>
                </c:pt>
                <c:pt idx="56666">
                  <c:v>0</c:v>
                </c:pt>
                <c:pt idx="56667">
                  <c:v>0</c:v>
                </c:pt>
                <c:pt idx="56668">
                  <c:v>0</c:v>
                </c:pt>
                <c:pt idx="56669">
                  <c:v>0</c:v>
                </c:pt>
                <c:pt idx="56670">
                  <c:v>0</c:v>
                </c:pt>
                <c:pt idx="56671">
                  <c:v>0</c:v>
                </c:pt>
                <c:pt idx="56672">
                  <c:v>0</c:v>
                </c:pt>
                <c:pt idx="56673">
                  <c:v>0</c:v>
                </c:pt>
                <c:pt idx="56674">
                  <c:v>0</c:v>
                </c:pt>
                <c:pt idx="56675">
                  <c:v>0</c:v>
                </c:pt>
                <c:pt idx="56676">
                  <c:v>0</c:v>
                </c:pt>
                <c:pt idx="56677">
                  <c:v>0</c:v>
                </c:pt>
                <c:pt idx="56678">
                  <c:v>0</c:v>
                </c:pt>
                <c:pt idx="56679">
                  <c:v>0</c:v>
                </c:pt>
                <c:pt idx="56680">
                  <c:v>0</c:v>
                </c:pt>
                <c:pt idx="56681">
                  <c:v>0</c:v>
                </c:pt>
                <c:pt idx="56682">
                  <c:v>0</c:v>
                </c:pt>
                <c:pt idx="56683">
                  <c:v>0</c:v>
                </c:pt>
                <c:pt idx="56684">
                  <c:v>0</c:v>
                </c:pt>
                <c:pt idx="56685">
                  <c:v>0</c:v>
                </c:pt>
                <c:pt idx="56686">
                  <c:v>0</c:v>
                </c:pt>
                <c:pt idx="56687">
                  <c:v>0</c:v>
                </c:pt>
                <c:pt idx="56688">
                  <c:v>0</c:v>
                </c:pt>
                <c:pt idx="56689">
                  <c:v>0</c:v>
                </c:pt>
                <c:pt idx="56690">
                  <c:v>0</c:v>
                </c:pt>
                <c:pt idx="56691">
                  <c:v>0</c:v>
                </c:pt>
                <c:pt idx="56692">
                  <c:v>0</c:v>
                </c:pt>
                <c:pt idx="56693">
                  <c:v>0</c:v>
                </c:pt>
                <c:pt idx="56694">
                  <c:v>0</c:v>
                </c:pt>
                <c:pt idx="56695">
                  <c:v>0</c:v>
                </c:pt>
                <c:pt idx="56696">
                  <c:v>0</c:v>
                </c:pt>
                <c:pt idx="56697">
                  <c:v>0</c:v>
                </c:pt>
                <c:pt idx="56698">
                  <c:v>0</c:v>
                </c:pt>
                <c:pt idx="56699">
                  <c:v>0</c:v>
                </c:pt>
                <c:pt idx="56700">
                  <c:v>0</c:v>
                </c:pt>
                <c:pt idx="56701">
                  <c:v>0</c:v>
                </c:pt>
                <c:pt idx="56702">
                  <c:v>0</c:v>
                </c:pt>
                <c:pt idx="56703">
                  <c:v>0</c:v>
                </c:pt>
                <c:pt idx="56704">
                  <c:v>0</c:v>
                </c:pt>
                <c:pt idx="56705">
                  <c:v>0</c:v>
                </c:pt>
                <c:pt idx="56706">
                  <c:v>0</c:v>
                </c:pt>
                <c:pt idx="56707">
                  <c:v>0</c:v>
                </c:pt>
                <c:pt idx="56708">
                  <c:v>0</c:v>
                </c:pt>
                <c:pt idx="56709">
                  <c:v>0</c:v>
                </c:pt>
                <c:pt idx="56710">
                  <c:v>0</c:v>
                </c:pt>
                <c:pt idx="56711">
                  <c:v>0</c:v>
                </c:pt>
                <c:pt idx="56712">
                  <c:v>0</c:v>
                </c:pt>
                <c:pt idx="56713">
                  <c:v>0</c:v>
                </c:pt>
                <c:pt idx="56714">
                  <c:v>0</c:v>
                </c:pt>
                <c:pt idx="56715">
                  <c:v>0</c:v>
                </c:pt>
                <c:pt idx="56716">
                  <c:v>0</c:v>
                </c:pt>
                <c:pt idx="56717">
                  <c:v>0</c:v>
                </c:pt>
                <c:pt idx="56718">
                  <c:v>0</c:v>
                </c:pt>
                <c:pt idx="56719">
                  <c:v>0</c:v>
                </c:pt>
                <c:pt idx="56720">
                  <c:v>0</c:v>
                </c:pt>
                <c:pt idx="56721">
                  <c:v>0</c:v>
                </c:pt>
                <c:pt idx="56722">
                  <c:v>0</c:v>
                </c:pt>
                <c:pt idx="56723">
                  <c:v>0</c:v>
                </c:pt>
                <c:pt idx="56724">
                  <c:v>0</c:v>
                </c:pt>
                <c:pt idx="56725">
                  <c:v>0</c:v>
                </c:pt>
                <c:pt idx="56726">
                  <c:v>0</c:v>
                </c:pt>
                <c:pt idx="56727">
                  <c:v>0</c:v>
                </c:pt>
                <c:pt idx="56728">
                  <c:v>0</c:v>
                </c:pt>
                <c:pt idx="56729">
                  <c:v>0</c:v>
                </c:pt>
                <c:pt idx="56730">
                  <c:v>0</c:v>
                </c:pt>
                <c:pt idx="56731">
                  <c:v>0</c:v>
                </c:pt>
                <c:pt idx="56732">
                  <c:v>0</c:v>
                </c:pt>
                <c:pt idx="56733">
                  <c:v>0</c:v>
                </c:pt>
                <c:pt idx="56734">
                  <c:v>0</c:v>
                </c:pt>
                <c:pt idx="56735">
                  <c:v>0</c:v>
                </c:pt>
                <c:pt idx="56736">
                  <c:v>0</c:v>
                </c:pt>
                <c:pt idx="56737">
                  <c:v>0</c:v>
                </c:pt>
                <c:pt idx="56738">
                  <c:v>0</c:v>
                </c:pt>
                <c:pt idx="56739">
                  <c:v>0</c:v>
                </c:pt>
                <c:pt idx="56740">
                  <c:v>0</c:v>
                </c:pt>
                <c:pt idx="56741">
                  <c:v>0</c:v>
                </c:pt>
                <c:pt idx="56742">
                  <c:v>0</c:v>
                </c:pt>
                <c:pt idx="56743">
                  <c:v>0</c:v>
                </c:pt>
                <c:pt idx="56744">
                  <c:v>0</c:v>
                </c:pt>
                <c:pt idx="56745">
                  <c:v>0</c:v>
                </c:pt>
                <c:pt idx="56746">
                  <c:v>0</c:v>
                </c:pt>
                <c:pt idx="56747">
                  <c:v>0</c:v>
                </c:pt>
                <c:pt idx="56748">
                  <c:v>0</c:v>
                </c:pt>
                <c:pt idx="56749">
                  <c:v>0</c:v>
                </c:pt>
                <c:pt idx="56750">
                  <c:v>0</c:v>
                </c:pt>
                <c:pt idx="56751">
                  <c:v>0</c:v>
                </c:pt>
                <c:pt idx="56752">
                  <c:v>0</c:v>
                </c:pt>
                <c:pt idx="56753">
                  <c:v>0</c:v>
                </c:pt>
                <c:pt idx="56754">
                  <c:v>0</c:v>
                </c:pt>
                <c:pt idx="56755">
                  <c:v>0</c:v>
                </c:pt>
                <c:pt idx="56756">
                  <c:v>0</c:v>
                </c:pt>
                <c:pt idx="56757">
                  <c:v>0</c:v>
                </c:pt>
                <c:pt idx="56758">
                  <c:v>0</c:v>
                </c:pt>
                <c:pt idx="56759">
                  <c:v>0</c:v>
                </c:pt>
                <c:pt idx="56760">
                  <c:v>0</c:v>
                </c:pt>
                <c:pt idx="56761">
                  <c:v>0</c:v>
                </c:pt>
                <c:pt idx="56762">
                  <c:v>0</c:v>
                </c:pt>
                <c:pt idx="56763">
                  <c:v>0</c:v>
                </c:pt>
                <c:pt idx="56764">
                  <c:v>0</c:v>
                </c:pt>
                <c:pt idx="56765">
                  <c:v>0</c:v>
                </c:pt>
                <c:pt idx="56766">
                  <c:v>0</c:v>
                </c:pt>
                <c:pt idx="56767">
                  <c:v>0</c:v>
                </c:pt>
                <c:pt idx="56768">
                  <c:v>0</c:v>
                </c:pt>
                <c:pt idx="56769">
                  <c:v>0</c:v>
                </c:pt>
                <c:pt idx="56770">
                  <c:v>0</c:v>
                </c:pt>
                <c:pt idx="56771">
                  <c:v>0</c:v>
                </c:pt>
                <c:pt idx="56772">
                  <c:v>0</c:v>
                </c:pt>
                <c:pt idx="56773">
                  <c:v>0</c:v>
                </c:pt>
                <c:pt idx="56774">
                  <c:v>0</c:v>
                </c:pt>
                <c:pt idx="56775">
                  <c:v>0</c:v>
                </c:pt>
                <c:pt idx="56776">
                  <c:v>0</c:v>
                </c:pt>
                <c:pt idx="56777">
                  <c:v>0</c:v>
                </c:pt>
                <c:pt idx="56778">
                  <c:v>0</c:v>
                </c:pt>
                <c:pt idx="56779">
                  <c:v>0</c:v>
                </c:pt>
                <c:pt idx="56780">
                  <c:v>0</c:v>
                </c:pt>
                <c:pt idx="56781">
                  <c:v>0</c:v>
                </c:pt>
                <c:pt idx="56782">
                  <c:v>0</c:v>
                </c:pt>
                <c:pt idx="56783">
                  <c:v>0</c:v>
                </c:pt>
                <c:pt idx="56784">
                  <c:v>0</c:v>
                </c:pt>
                <c:pt idx="56785">
                  <c:v>0</c:v>
                </c:pt>
                <c:pt idx="56786">
                  <c:v>0</c:v>
                </c:pt>
                <c:pt idx="56787">
                  <c:v>0</c:v>
                </c:pt>
                <c:pt idx="56788">
                  <c:v>0</c:v>
                </c:pt>
                <c:pt idx="56789">
                  <c:v>0</c:v>
                </c:pt>
                <c:pt idx="56790">
                  <c:v>0</c:v>
                </c:pt>
                <c:pt idx="56791">
                  <c:v>0</c:v>
                </c:pt>
                <c:pt idx="56792">
                  <c:v>0</c:v>
                </c:pt>
                <c:pt idx="56793">
                  <c:v>0</c:v>
                </c:pt>
                <c:pt idx="56794">
                  <c:v>0</c:v>
                </c:pt>
                <c:pt idx="56795">
                  <c:v>0</c:v>
                </c:pt>
                <c:pt idx="56796">
                  <c:v>0</c:v>
                </c:pt>
                <c:pt idx="56797">
                  <c:v>0</c:v>
                </c:pt>
                <c:pt idx="56798">
                  <c:v>0</c:v>
                </c:pt>
                <c:pt idx="56799">
                  <c:v>0</c:v>
                </c:pt>
                <c:pt idx="56800">
                  <c:v>0</c:v>
                </c:pt>
                <c:pt idx="56801">
                  <c:v>0</c:v>
                </c:pt>
                <c:pt idx="56802">
                  <c:v>0</c:v>
                </c:pt>
                <c:pt idx="56803">
                  <c:v>0</c:v>
                </c:pt>
                <c:pt idx="56804">
                  <c:v>0</c:v>
                </c:pt>
                <c:pt idx="56805">
                  <c:v>0</c:v>
                </c:pt>
                <c:pt idx="56806">
                  <c:v>0</c:v>
                </c:pt>
                <c:pt idx="56807">
                  <c:v>0</c:v>
                </c:pt>
                <c:pt idx="56808">
                  <c:v>0</c:v>
                </c:pt>
                <c:pt idx="56809">
                  <c:v>0</c:v>
                </c:pt>
                <c:pt idx="56810">
                  <c:v>0</c:v>
                </c:pt>
                <c:pt idx="56811">
                  <c:v>0</c:v>
                </c:pt>
                <c:pt idx="56812">
                  <c:v>0</c:v>
                </c:pt>
                <c:pt idx="56813">
                  <c:v>0</c:v>
                </c:pt>
                <c:pt idx="56814">
                  <c:v>0</c:v>
                </c:pt>
                <c:pt idx="56815">
                  <c:v>0</c:v>
                </c:pt>
                <c:pt idx="56816">
                  <c:v>0</c:v>
                </c:pt>
                <c:pt idx="56817">
                  <c:v>0</c:v>
                </c:pt>
                <c:pt idx="56818">
                  <c:v>0</c:v>
                </c:pt>
                <c:pt idx="56819">
                  <c:v>0</c:v>
                </c:pt>
                <c:pt idx="56820">
                  <c:v>0</c:v>
                </c:pt>
                <c:pt idx="56821">
                  <c:v>0</c:v>
                </c:pt>
                <c:pt idx="56822">
                  <c:v>0</c:v>
                </c:pt>
                <c:pt idx="56823">
                  <c:v>0</c:v>
                </c:pt>
                <c:pt idx="56824">
                  <c:v>0</c:v>
                </c:pt>
                <c:pt idx="56825">
                  <c:v>0</c:v>
                </c:pt>
                <c:pt idx="56826">
                  <c:v>0</c:v>
                </c:pt>
                <c:pt idx="56827">
                  <c:v>0</c:v>
                </c:pt>
                <c:pt idx="56828">
                  <c:v>0</c:v>
                </c:pt>
                <c:pt idx="56829">
                  <c:v>0</c:v>
                </c:pt>
                <c:pt idx="56830">
                  <c:v>0</c:v>
                </c:pt>
                <c:pt idx="56831">
                  <c:v>0</c:v>
                </c:pt>
                <c:pt idx="56832">
                  <c:v>0</c:v>
                </c:pt>
                <c:pt idx="56833">
                  <c:v>0</c:v>
                </c:pt>
                <c:pt idx="56834">
                  <c:v>0</c:v>
                </c:pt>
                <c:pt idx="56835">
                  <c:v>0</c:v>
                </c:pt>
                <c:pt idx="56836">
                  <c:v>0</c:v>
                </c:pt>
                <c:pt idx="56837">
                  <c:v>0</c:v>
                </c:pt>
                <c:pt idx="56838">
                  <c:v>0</c:v>
                </c:pt>
                <c:pt idx="56839">
                  <c:v>0</c:v>
                </c:pt>
                <c:pt idx="56840">
                  <c:v>0</c:v>
                </c:pt>
                <c:pt idx="56841">
                  <c:v>0</c:v>
                </c:pt>
                <c:pt idx="56842">
                  <c:v>0</c:v>
                </c:pt>
                <c:pt idx="56843">
                  <c:v>0</c:v>
                </c:pt>
                <c:pt idx="56844">
                  <c:v>0</c:v>
                </c:pt>
                <c:pt idx="56845">
                  <c:v>0</c:v>
                </c:pt>
                <c:pt idx="56846">
                  <c:v>0</c:v>
                </c:pt>
                <c:pt idx="56847">
                  <c:v>0</c:v>
                </c:pt>
                <c:pt idx="56848">
                  <c:v>0</c:v>
                </c:pt>
                <c:pt idx="56849">
                  <c:v>0</c:v>
                </c:pt>
                <c:pt idx="56850">
                  <c:v>0</c:v>
                </c:pt>
                <c:pt idx="56851">
                  <c:v>0</c:v>
                </c:pt>
                <c:pt idx="56852">
                  <c:v>0</c:v>
                </c:pt>
                <c:pt idx="56853">
                  <c:v>0</c:v>
                </c:pt>
                <c:pt idx="56854">
                  <c:v>0</c:v>
                </c:pt>
                <c:pt idx="56855">
                  <c:v>0</c:v>
                </c:pt>
                <c:pt idx="56856">
                  <c:v>0</c:v>
                </c:pt>
                <c:pt idx="56857">
                  <c:v>0</c:v>
                </c:pt>
                <c:pt idx="56858">
                  <c:v>0</c:v>
                </c:pt>
                <c:pt idx="56859">
                  <c:v>0</c:v>
                </c:pt>
                <c:pt idx="56860">
                  <c:v>0</c:v>
                </c:pt>
                <c:pt idx="56861">
                  <c:v>0</c:v>
                </c:pt>
                <c:pt idx="56862">
                  <c:v>0</c:v>
                </c:pt>
                <c:pt idx="56863">
                  <c:v>0</c:v>
                </c:pt>
                <c:pt idx="56864">
                  <c:v>0</c:v>
                </c:pt>
                <c:pt idx="56865">
                  <c:v>0</c:v>
                </c:pt>
                <c:pt idx="56866">
                  <c:v>0</c:v>
                </c:pt>
                <c:pt idx="56867">
                  <c:v>5.6000000000000008E-3</c:v>
                </c:pt>
                <c:pt idx="56868">
                  <c:v>7.000000000000001E-3</c:v>
                </c:pt>
                <c:pt idx="56869">
                  <c:v>1.1200000000000002E-2</c:v>
                </c:pt>
                <c:pt idx="56870">
                  <c:v>1.26E-2</c:v>
                </c:pt>
                <c:pt idx="56871">
                  <c:v>1.4000000000000002E-2</c:v>
                </c:pt>
                <c:pt idx="56872">
                  <c:v>1.1200000000000002E-2</c:v>
                </c:pt>
                <c:pt idx="56873">
                  <c:v>1.1200000000000002E-2</c:v>
                </c:pt>
                <c:pt idx="56874">
                  <c:v>9.9000000000000008E-3</c:v>
                </c:pt>
                <c:pt idx="56875">
                  <c:v>5.7000000000000002E-3</c:v>
                </c:pt>
                <c:pt idx="56876">
                  <c:v>2.9000000000000002E-3</c:v>
                </c:pt>
                <c:pt idx="56877">
                  <c:v>1.5E-3</c:v>
                </c:pt>
                <c:pt idx="56878">
                  <c:v>2.9000000000000002E-3</c:v>
                </c:pt>
                <c:pt idx="56879">
                  <c:v>4.4000000000000003E-3</c:v>
                </c:pt>
                <c:pt idx="56880">
                  <c:v>5.8000000000000005E-3</c:v>
                </c:pt>
                <c:pt idx="56881">
                  <c:v>7.3000000000000001E-3</c:v>
                </c:pt>
                <c:pt idx="56882">
                  <c:v>8.8000000000000005E-3</c:v>
                </c:pt>
                <c:pt idx="56883">
                  <c:v>1.03E-2</c:v>
                </c:pt>
                <c:pt idx="56884">
                  <c:v>1.03E-2</c:v>
                </c:pt>
                <c:pt idx="56885">
                  <c:v>8.8999999999999999E-3</c:v>
                </c:pt>
                <c:pt idx="56886">
                  <c:v>7.4999999999999997E-3</c:v>
                </c:pt>
                <c:pt idx="56887">
                  <c:v>1.7899999999999999E-2</c:v>
                </c:pt>
                <c:pt idx="56888">
                  <c:v>2.3900000000000001E-2</c:v>
                </c:pt>
                <c:pt idx="56889">
                  <c:v>2.5700000000000001E-2</c:v>
                </c:pt>
                <c:pt idx="56890">
                  <c:v>2.6000000000000002E-2</c:v>
                </c:pt>
                <c:pt idx="56891">
                  <c:v>2.6100000000000002E-2</c:v>
                </c:pt>
                <c:pt idx="56892">
                  <c:v>2.7800000000000005E-2</c:v>
                </c:pt>
                <c:pt idx="56893">
                  <c:v>2.9399999999999999E-2</c:v>
                </c:pt>
                <c:pt idx="56894">
                  <c:v>4.1700000000000001E-2</c:v>
                </c:pt>
                <c:pt idx="56895">
                  <c:v>8.8900000000000007E-2</c:v>
                </c:pt>
                <c:pt idx="56896">
                  <c:v>0.124</c:v>
                </c:pt>
                <c:pt idx="56897">
                  <c:v>0.10440000000000001</c:v>
                </c:pt>
                <c:pt idx="56898">
                  <c:v>8.7800000000000003E-2</c:v>
                </c:pt>
                <c:pt idx="56899">
                  <c:v>0.1706</c:v>
                </c:pt>
                <c:pt idx="56900">
                  <c:v>0.17660000000000001</c:v>
                </c:pt>
                <c:pt idx="56901">
                  <c:v>0.13070000000000001</c:v>
                </c:pt>
                <c:pt idx="56902">
                  <c:v>0.11699999999999999</c:v>
                </c:pt>
                <c:pt idx="56903">
                  <c:v>0.12250000000000001</c:v>
                </c:pt>
                <c:pt idx="56904">
                  <c:v>0.129</c:v>
                </c:pt>
                <c:pt idx="56905">
                  <c:v>0.12050000000000001</c:v>
                </c:pt>
                <c:pt idx="56906">
                  <c:v>0.13140000000000002</c:v>
                </c:pt>
                <c:pt idx="56907">
                  <c:v>0.1159</c:v>
                </c:pt>
                <c:pt idx="56908">
                  <c:v>0.1061</c:v>
                </c:pt>
                <c:pt idx="56909">
                  <c:v>0.11040000000000001</c:v>
                </c:pt>
                <c:pt idx="56910">
                  <c:v>0.1075</c:v>
                </c:pt>
                <c:pt idx="56911">
                  <c:v>9.5299999999999996E-2</c:v>
                </c:pt>
                <c:pt idx="56912">
                  <c:v>8.2900000000000001E-2</c:v>
                </c:pt>
                <c:pt idx="56913">
                  <c:v>7.9700000000000007E-2</c:v>
                </c:pt>
                <c:pt idx="56914">
                  <c:v>7.3800000000000004E-2</c:v>
                </c:pt>
                <c:pt idx="56915">
                  <c:v>7.3800000000000004E-2</c:v>
                </c:pt>
                <c:pt idx="56916">
                  <c:v>7.0699999999999999E-2</c:v>
                </c:pt>
                <c:pt idx="56917">
                  <c:v>7.1999999999999995E-2</c:v>
                </c:pt>
                <c:pt idx="56918">
                  <c:v>7.8500000000000014E-2</c:v>
                </c:pt>
                <c:pt idx="56919">
                  <c:v>8.3199999999999996E-2</c:v>
                </c:pt>
                <c:pt idx="56920">
                  <c:v>8.3199999999999996E-2</c:v>
                </c:pt>
                <c:pt idx="56921">
                  <c:v>8.3299999999999999E-2</c:v>
                </c:pt>
                <c:pt idx="56922">
                  <c:v>7.8500000000000014E-2</c:v>
                </c:pt>
                <c:pt idx="56923">
                  <c:v>7.4900000000000008E-2</c:v>
                </c:pt>
                <c:pt idx="56924">
                  <c:v>7.4700000000000003E-2</c:v>
                </c:pt>
                <c:pt idx="56925">
                  <c:v>8.3500000000000005E-2</c:v>
                </c:pt>
                <c:pt idx="56926">
                  <c:v>8.8100000000000012E-2</c:v>
                </c:pt>
                <c:pt idx="56927">
                  <c:v>8.48E-2</c:v>
                </c:pt>
                <c:pt idx="56928">
                  <c:v>6.9199999999999998E-2</c:v>
                </c:pt>
                <c:pt idx="56929">
                  <c:v>5.8499999999999996E-2</c:v>
                </c:pt>
                <c:pt idx="56930">
                  <c:v>5.3700000000000005E-2</c:v>
                </c:pt>
                <c:pt idx="56931">
                  <c:v>5.04E-2</c:v>
                </c:pt>
                <c:pt idx="56932">
                  <c:v>5.3400000000000003E-2</c:v>
                </c:pt>
                <c:pt idx="56933">
                  <c:v>5.7700000000000001E-2</c:v>
                </c:pt>
                <c:pt idx="56934">
                  <c:v>5.5900000000000005E-2</c:v>
                </c:pt>
                <c:pt idx="56935">
                  <c:v>4.9700000000000001E-2</c:v>
                </c:pt>
                <c:pt idx="56936">
                  <c:v>4.6400000000000004E-2</c:v>
                </c:pt>
                <c:pt idx="56937">
                  <c:v>4.3300000000000005E-2</c:v>
                </c:pt>
                <c:pt idx="56938">
                  <c:v>4.4500000000000005E-2</c:v>
                </c:pt>
                <c:pt idx="56939">
                  <c:v>4.87E-2</c:v>
                </c:pt>
                <c:pt idx="56940">
                  <c:v>4.99E-2</c:v>
                </c:pt>
                <c:pt idx="56941">
                  <c:v>5.1100000000000007E-2</c:v>
                </c:pt>
                <c:pt idx="56942">
                  <c:v>4.6500000000000007E-2</c:v>
                </c:pt>
                <c:pt idx="56943">
                  <c:v>4.3400000000000001E-2</c:v>
                </c:pt>
                <c:pt idx="56944">
                  <c:v>4.0300000000000002E-2</c:v>
                </c:pt>
                <c:pt idx="56945">
                  <c:v>3.8800000000000001E-2</c:v>
                </c:pt>
                <c:pt idx="56946">
                  <c:v>3.8600000000000002E-2</c:v>
                </c:pt>
                <c:pt idx="56947">
                  <c:v>3.6999999999999998E-2</c:v>
                </c:pt>
                <c:pt idx="56948">
                  <c:v>3.4000000000000002E-2</c:v>
                </c:pt>
                <c:pt idx="56949">
                  <c:v>3.3900000000000007E-2</c:v>
                </c:pt>
                <c:pt idx="56950">
                  <c:v>3.2300000000000002E-2</c:v>
                </c:pt>
                <c:pt idx="56951">
                  <c:v>3.0800000000000001E-2</c:v>
                </c:pt>
                <c:pt idx="56952">
                  <c:v>2.92E-2</c:v>
                </c:pt>
                <c:pt idx="56953">
                  <c:v>2.9100000000000001E-2</c:v>
                </c:pt>
                <c:pt idx="56954">
                  <c:v>2.7600000000000003E-2</c:v>
                </c:pt>
                <c:pt idx="56955">
                  <c:v>2.8799999999999999E-2</c:v>
                </c:pt>
                <c:pt idx="56956">
                  <c:v>3.0200000000000001E-2</c:v>
                </c:pt>
                <c:pt idx="56957">
                  <c:v>0.03</c:v>
                </c:pt>
                <c:pt idx="56958">
                  <c:v>2.9899999999999999E-2</c:v>
                </c:pt>
                <c:pt idx="56959">
                  <c:v>2.98E-2</c:v>
                </c:pt>
                <c:pt idx="56960">
                  <c:v>2.9700000000000001E-2</c:v>
                </c:pt>
                <c:pt idx="56961">
                  <c:v>2.8299999999999999E-2</c:v>
                </c:pt>
                <c:pt idx="56962">
                  <c:v>2.6700000000000002E-2</c:v>
                </c:pt>
                <c:pt idx="56963">
                  <c:v>2.8000000000000004E-2</c:v>
                </c:pt>
                <c:pt idx="56964">
                  <c:v>2.7800000000000005E-2</c:v>
                </c:pt>
                <c:pt idx="56965">
                  <c:v>2.6300000000000004E-2</c:v>
                </c:pt>
                <c:pt idx="56966">
                  <c:v>2.35E-2</c:v>
                </c:pt>
                <c:pt idx="56967">
                  <c:v>2.07E-2</c:v>
                </c:pt>
                <c:pt idx="56968">
                  <c:v>1.7899999999999999E-2</c:v>
                </c:pt>
                <c:pt idx="56969">
                  <c:v>1.6500000000000001E-2</c:v>
                </c:pt>
                <c:pt idx="56970">
                  <c:v>1.5100000000000001E-2</c:v>
                </c:pt>
                <c:pt idx="56971">
                  <c:v>1.3700000000000002E-2</c:v>
                </c:pt>
                <c:pt idx="56972">
                  <c:v>1.3600000000000001E-2</c:v>
                </c:pt>
                <c:pt idx="56973">
                  <c:v>1.3600000000000001E-2</c:v>
                </c:pt>
                <c:pt idx="56974">
                  <c:v>1.3600000000000001E-2</c:v>
                </c:pt>
                <c:pt idx="56975">
                  <c:v>1.09E-2</c:v>
                </c:pt>
                <c:pt idx="56976">
                  <c:v>9.5000000000000015E-3</c:v>
                </c:pt>
                <c:pt idx="56977">
                  <c:v>8.2000000000000007E-3</c:v>
                </c:pt>
                <c:pt idx="56978">
                  <c:v>8.1000000000000013E-3</c:v>
                </c:pt>
                <c:pt idx="56979">
                  <c:v>8.1000000000000013E-3</c:v>
                </c:pt>
                <c:pt idx="56980">
                  <c:v>6.8000000000000005E-3</c:v>
                </c:pt>
                <c:pt idx="56981">
                  <c:v>6.7000000000000011E-3</c:v>
                </c:pt>
                <c:pt idx="56982">
                  <c:v>6.7000000000000011E-3</c:v>
                </c:pt>
                <c:pt idx="56983">
                  <c:v>5.4000000000000003E-3</c:v>
                </c:pt>
                <c:pt idx="56984">
                  <c:v>4.0000000000000001E-3</c:v>
                </c:pt>
                <c:pt idx="56985">
                  <c:v>5.4000000000000003E-3</c:v>
                </c:pt>
                <c:pt idx="56986">
                  <c:v>4.0000000000000001E-3</c:v>
                </c:pt>
                <c:pt idx="56987">
                  <c:v>4.0000000000000001E-3</c:v>
                </c:pt>
                <c:pt idx="56988">
                  <c:v>4.0000000000000001E-3</c:v>
                </c:pt>
                <c:pt idx="56989">
                  <c:v>4.0000000000000001E-3</c:v>
                </c:pt>
                <c:pt idx="56990">
                  <c:v>2.7000000000000001E-3</c:v>
                </c:pt>
                <c:pt idx="56991">
                  <c:v>2.7000000000000001E-3</c:v>
                </c:pt>
                <c:pt idx="56992">
                  <c:v>2.7000000000000001E-3</c:v>
                </c:pt>
                <c:pt idx="56993">
                  <c:v>2.7000000000000001E-3</c:v>
                </c:pt>
                <c:pt idx="56994">
                  <c:v>1.2999999999999999E-3</c:v>
                </c:pt>
                <c:pt idx="56995">
                  <c:v>0</c:v>
                </c:pt>
                <c:pt idx="56996">
                  <c:v>0</c:v>
                </c:pt>
                <c:pt idx="56997">
                  <c:v>0</c:v>
                </c:pt>
                <c:pt idx="56998">
                  <c:v>1.2999999999999999E-3</c:v>
                </c:pt>
                <c:pt idx="56999">
                  <c:v>0</c:v>
                </c:pt>
                <c:pt idx="57000">
                  <c:v>0</c:v>
                </c:pt>
                <c:pt idx="57001">
                  <c:v>1.2999999999999999E-3</c:v>
                </c:pt>
                <c:pt idx="57002">
                  <c:v>1.2999999999999999E-3</c:v>
                </c:pt>
                <c:pt idx="57003">
                  <c:v>1.2999999999999999E-3</c:v>
                </c:pt>
                <c:pt idx="57004">
                  <c:v>1.2999999999999999E-3</c:v>
                </c:pt>
                <c:pt idx="57005">
                  <c:v>1.2999999999999999E-3</c:v>
                </c:pt>
                <c:pt idx="57006">
                  <c:v>1.2999999999999999E-3</c:v>
                </c:pt>
                <c:pt idx="57007">
                  <c:v>1.2999999999999999E-3</c:v>
                </c:pt>
                <c:pt idx="57008">
                  <c:v>0</c:v>
                </c:pt>
                <c:pt idx="57009">
                  <c:v>0</c:v>
                </c:pt>
                <c:pt idx="57010">
                  <c:v>0</c:v>
                </c:pt>
                <c:pt idx="57011">
                  <c:v>0</c:v>
                </c:pt>
                <c:pt idx="57012">
                  <c:v>0</c:v>
                </c:pt>
                <c:pt idx="57013">
                  <c:v>0</c:v>
                </c:pt>
                <c:pt idx="57014">
                  <c:v>0</c:v>
                </c:pt>
                <c:pt idx="57015">
                  <c:v>0</c:v>
                </c:pt>
                <c:pt idx="57016">
                  <c:v>0</c:v>
                </c:pt>
                <c:pt idx="57017">
                  <c:v>0</c:v>
                </c:pt>
                <c:pt idx="57018">
                  <c:v>0</c:v>
                </c:pt>
                <c:pt idx="57019">
                  <c:v>0</c:v>
                </c:pt>
                <c:pt idx="57020">
                  <c:v>0</c:v>
                </c:pt>
                <c:pt idx="57021">
                  <c:v>0</c:v>
                </c:pt>
                <c:pt idx="57022">
                  <c:v>0</c:v>
                </c:pt>
                <c:pt idx="57023">
                  <c:v>0</c:v>
                </c:pt>
                <c:pt idx="57024">
                  <c:v>0</c:v>
                </c:pt>
                <c:pt idx="57025">
                  <c:v>0</c:v>
                </c:pt>
                <c:pt idx="57026">
                  <c:v>0</c:v>
                </c:pt>
                <c:pt idx="57027">
                  <c:v>0</c:v>
                </c:pt>
                <c:pt idx="57028">
                  <c:v>0</c:v>
                </c:pt>
                <c:pt idx="57029">
                  <c:v>0</c:v>
                </c:pt>
                <c:pt idx="57030">
                  <c:v>0</c:v>
                </c:pt>
                <c:pt idx="57031">
                  <c:v>0</c:v>
                </c:pt>
                <c:pt idx="57032">
                  <c:v>0</c:v>
                </c:pt>
                <c:pt idx="57033">
                  <c:v>0</c:v>
                </c:pt>
                <c:pt idx="57034">
                  <c:v>0</c:v>
                </c:pt>
                <c:pt idx="57035">
                  <c:v>0</c:v>
                </c:pt>
                <c:pt idx="57036">
                  <c:v>0</c:v>
                </c:pt>
                <c:pt idx="57037">
                  <c:v>0</c:v>
                </c:pt>
                <c:pt idx="57038">
                  <c:v>0</c:v>
                </c:pt>
                <c:pt idx="57039">
                  <c:v>0</c:v>
                </c:pt>
                <c:pt idx="57040">
                  <c:v>0</c:v>
                </c:pt>
                <c:pt idx="57041">
                  <c:v>0</c:v>
                </c:pt>
                <c:pt idx="57042">
                  <c:v>0</c:v>
                </c:pt>
                <c:pt idx="57043">
                  <c:v>0</c:v>
                </c:pt>
                <c:pt idx="57044">
                  <c:v>0</c:v>
                </c:pt>
                <c:pt idx="57045">
                  <c:v>0</c:v>
                </c:pt>
                <c:pt idx="57046">
                  <c:v>0</c:v>
                </c:pt>
                <c:pt idx="57047">
                  <c:v>0</c:v>
                </c:pt>
                <c:pt idx="57048">
                  <c:v>0</c:v>
                </c:pt>
                <c:pt idx="57049">
                  <c:v>0</c:v>
                </c:pt>
                <c:pt idx="57050">
                  <c:v>0</c:v>
                </c:pt>
                <c:pt idx="57051">
                  <c:v>0</c:v>
                </c:pt>
                <c:pt idx="57052">
                  <c:v>0</c:v>
                </c:pt>
                <c:pt idx="57053">
                  <c:v>0</c:v>
                </c:pt>
                <c:pt idx="57054">
                  <c:v>0</c:v>
                </c:pt>
                <c:pt idx="57055">
                  <c:v>0</c:v>
                </c:pt>
                <c:pt idx="57056">
                  <c:v>0</c:v>
                </c:pt>
                <c:pt idx="57057">
                  <c:v>0</c:v>
                </c:pt>
                <c:pt idx="57058">
                  <c:v>0</c:v>
                </c:pt>
                <c:pt idx="57059">
                  <c:v>0</c:v>
                </c:pt>
                <c:pt idx="57060">
                  <c:v>0</c:v>
                </c:pt>
                <c:pt idx="57061">
                  <c:v>0</c:v>
                </c:pt>
                <c:pt idx="57062">
                  <c:v>0</c:v>
                </c:pt>
                <c:pt idx="57063">
                  <c:v>0</c:v>
                </c:pt>
                <c:pt idx="57064">
                  <c:v>0</c:v>
                </c:pt>
                <c:pt idx="57065">
                  <c:v>0</c:v>
                </c:pt>
                <c:pt idx="57066">
                  <c:v>0</c:v>
                </c:pt>
                <c:pt idx="57067">
                  <c:v>0</c:v>
                </c:pt>
                <c:pt idx="57068">
                  <c:v>0</c:v>
                </c:pt>
                <c:pt idx="57069">
                  <c:v>0</c:v>
                </c:pt>
                <c:pt idx="57070">
                  <c:v>0</c:v>
                </c:pt>
                <c:pt idx="57071">
                  <c:v>0</c:v>
                </c:pt>
                <c:pt idx="57072">
                  <c:v>0</c:v>
                </c:pt>
                <c:pt idx="57073">
                  <c:v>0</c:v>
                </c:pt>
                <c:pt idx="57074">
                  <c:v>0</c:v>
                </c:pt>
                <c:pt idx="57075">
                  <c:v>0</c:v>
                </c:pt>
                <c:pt idx="57076">
                  <c:v>0</c:v>
                </c:pt>
                <c:pt idx="57077">
                  <c:v>0</c:v>
                </c:pt>
                <c:pt idx="57078">
                  <c:v>0</c:v>
                </c:pt>
                <c:pt idx="57079">
                  <c:v>0</c:v>
                </c:pt>
                <c:pt idx="57080">
                  <c:v>0</c:v>
                </c:pt>
                <c:pt idx="57081">
                  <c:v>0</c:v>
                </c:pt>
                <c:pt idx="57082">
                  <c:v>0</c:v>
                </c:pt>
                <c:pt idx="57083">
                  <c:v>0</c:v>
                </c:pt>
                <c:pt idx="57084">
                  <c:v>0</c:v>
                </c:pt>
                <c:pt idx="57085">
                  <c:v>0</c:v>
                </c:pt>
                <c:pt idx="57086">
                  <c:v>0</c:v>
                </c:pt>
                <c:pt idx="57087">
                  <c:v>0</c:v>
                </c:pt>
                <c:pt idx="57088">
                  <c:v>0</c:v>
                </c:pt>
                <c:pt idx="57089">
                  <c:v>0</c:v>
                </c:pt>
                <c:pt idx="57090">
                  <c:v>0</c:v>
                </c:pt>
                <c:pt idx="57091">
                  <c:v>0</c:v>
                </c:pt>
                <c:pt idx="57092">
                  <c:v>0</c:v>
                </c:pt>
                <c:pt idx="57093">
                  <c:v>0</c:v>
                </c:pt>
                <c:pt idx="57094">
                  <c:v>0</c:v>
                </c:pt>
                <c:pt idx="57095">
                  <c:v>0</c:v>
                </c:pt>
                <c:pt idx="57096">
                  <c:v>0</c:v>
                </c:pt>
                <c:pt idx="57097">
                  <c:v>0</c:v>
                </c:pt>
                <c:pt idx="57098">
                  <c:v>0</c:v>
                </c:pt>
                <c:pt idx="57099">
                  <c:v>0</c:v>
                </c:pt>
                <c:pt idx="57100">
                  <c:v>0</c:v>
                </c:pt>
                <c:pt idx="57101">
                  <c:v>0</c:v>
                </c:pt>
                <c:pt idx="57102">
                  <c:v>0</c:v>
                </c:pt>
                <c:pt idx="57103">
                  <c:v>0</c:v>
                </c:pt>
                <c:pt idx="57104">
                  <c:v>0</c:v>
                </c:pt>
                <c:pt idx="57105">
                  <c:v>0</c:v>
                </c:pt>
                <c:pt idx="57106">
                  <c:v>0</c:v>
                </c:pt>
                <c:pt idx="57107">
                  <c:v>0</c:v>
                </c:pt>
                <c:pt idx="57108">
                  <c:v>0</c:v>
                </c:pt>
                <c:pt idx="57109">
                  <c:v>0</c:v>
                </c:pt>
                <c:pt idx="57110">
                  <c:v>0</c:v>
                </c:pt>
                <c:pt idx="57111">
                  <c:v>0</c:v>
                </c:pt>
                <c:pt idx="57112">
                  <c:v>0</c:v>
                </c:pt>
                <c:pt idx="57113">
                  <c:v>0</c:v>
                </c:pt>
                <c:pt idx="57114">
                  <c:v>0</c:v>
                </c:pt>
                <c:pt idx="57115">
                  <c:v>0</c:v>
                </c:pt>
                <c:pt idx="57116">
                  <c:v>0</c:v>
                </c:pt>
                <c:pt idx="57117">
                  <c:v>0</c:v>
                </c:pt>
                <c:pt idx="57118">
                  <c:v>0</c:v>
                </c:pt>
                <c:pt idx="57119">
                  <c:v>0</c:v>
                </c:pt>
                <c:pt idx="57120">
                  <c:v>0</c:v>
                </c:pt>
                <c:pt idx="57121">
                  <c:v>0</c:v>
                </c:pt>
                <c:pt idx="57122">
                  <c:v>0</c:v>
                </c:pt>
                <c:pt idx="57123">
                  <c:v>0</c:v>
                </c:pt>
                <c:pt idx="57124">
                  <c:v>0</c:v>
                </c:pt>
                <c:pt idx="57125">
                  <c:v>0</c:v>
                </c:pt>
                <c:pt idx="57126">
                  <c:v>0</c:v>
                </c:pt>
                <c:pt idx="57127">
                  <c:v>0</c:v>
                </c:pt>
                <c:pt idx="57128">
                  <c:v>0</c:v>
                </c:pt>
                <c:pt idx="57129">
                  <c:v>0</c:v>
                </c:pt>
                <c:pt idx="57130">
                  <c:v>0</c:v>
                </c:pt>
                <c:pt idx="57131">
                  <c:v>0</c:v>
                </c:pt>
                <c:pt idx="57132">
                  <c:v>0</c:v>
                </c:pt>
                <c:pt idx="57133">
                  <c:v>0</c:v>
                </c:pt>
                <c:pt idx="57134">
                  <c:v>0</c:v>
                </c:pt>
                <c:pt idx="57135">
                  <c:v>0</c:v>
                </c:pt>
                <c:pt idx="57136">
                  <c:v>0</c:v>
                </c:pt>
                <c:pt idx="57137">
                  <c:v>0</c:v>
                </c:pt>
                <c:pt idx="57138">
                  <c:v>0</c:v>
                </c:pt>
                <c:pt idx="57139">
                  <c:v>0</c:v>
                </c:pt>
                <c:pt idx="57140">
                  <c:v>0</c:v>
                </c:pt>
                <c:pt idx="57141">
                  <c:v>0</c:v>
                </c:pt>
                <c:pt idx="57142">
                  <c:v>0</c:v>
                </c:pt>
                <c:pt idx="57143">
                  <c:v>0</c:v>
                </c:pt>
                <c:pt idx="57144">
                  <c:v>0</c:v>
                </c:pt>
                <c:pt idx="57145">
                  <c:v>0</c:v>
                </c:pt>
                <c:pt idx="57146">
                  <c:v>0</c:v>
                </c:pt>
                <c:pt idx="57147">
                  <c:v>0</c:v>
                </c:pt>
                <c:pt idx="57148">
                  <c:v>0</c:v>
                </c:pt>
                <c:pt idx="57149">
                  <c:v>0</c:v>
                </c:pt>
                <c:pt idx="57150">
                  <c:v>0</c:v>
                </c:pt>
                <c:pt idx="57151">
                  <c:v>0</c:v>
                </c:pt>
                <c:pt idx="57152">
                  <c:v>0</c:v>
                </c:pt>
                <c:pt idx="57153">
                  <c:v>0</c:v>
                </c:pt>
                <c:pt idx="57154">
                  <c:v>0</c:v>
                </c:pt>
                <c:pt idx="57155">
                  <c:v>0</c:v>
                </c:pt>
                <c:pt idx="57156">
                  <c:v>0</c:v>
                </c:pt>
                <c:pt idx="57157">
                  <c:v>0</c:v>
                </c:pt>
                <c:pt idx="57158">
                  <c:v>0</c:v>
                </c:pt>
                <c:pt idx="57159">
                  <c:v>0</c:v>
                </c:pt>
                <c:pt idx="57160">
                  <c:v>0</c:v>
                </c:pt>
                <c:pt idx="57161">
                  <c:v>0</c:v>
                </c:pt>
                <c:pt idx="57162">
                  <c:v>0</c:v>
                </c:pt>
                <c:pt idx="57163">
                  <c:v>0</c:v>
                </c:pt>
                <c:pt idx="57164">
                  <c:v>0</c:v>
                </c:pt>
                <c:pt idx="57165">
                  <c:v>0</c:v>
                </c:pt>
                <c:pt idx="57166">
                  <c:v>0</c:v>
                </c:pt>
                <c:pt idx="57167">
                  <c:v>0</c:v>
                </c:pt>
                <c:pt idx="57168">
                  <c:v>0</c:v>
                </c:pt>
                <c:pt idx="57169">
                  <c:v>0</c:v>
                </c:pt>
                <c:pt idx="57170">
                  <c:v>0</c:v>
                </c:pt>
                <c:pt idx="57171">
                  <c:v>0</c:v>
                </c:pt>
                <c:pt idx="57172">
                  <c:v>0</c:v>
                </c:pt>
                <c:pt idx="57173">
                  <c:v>0</c:v>
                </c:pt>
                <c:pt idx="57174">
                  <c:v>0</c:v>
                </c:pt>
                <c:pt idx="57175">
                  <c:v>0</c:v>
                </c:pt>
                <c:pt idx="57176">
                  <c:v>0</c:v>
                </c:pt>
                <c:pt idx="57177">
                  <c:v>0</c:v>
                </c:pt>
                <c:pt idx="57178">
                  <c:v>0</c:v>
                </c:pt>
                <c:pt idx="57179">
                  <c:v>0</c:v>
                </c:pt>
                <c:pt idx="57180">
                  <c:v>0</c:v>
                </c:pt>
                <c:pt idx="57181">
                  <c:v>0</c:v>
                </c:pt>
                <c:pt idx="57182">
                  <c:v>0</c:v>
                </c:pt>
                <c:pt idx="57183">
                  <c:v>0</c:v>
                </c:pt>
                <c:pt idx="57184">
                  <c:v>0</c:v>
                </c:pt>
                <c:pt idx="57185">
                  <c:v>0</c:v>
                </c:pt>
                <c:pt idx="57186">
                  <c:v>0</c:v>
                </c:pt>
                <c:pt idx="57187">
                  <c:v>0</c:v>
                </c:pt>
                <c:pt idx="57188">
                  <c:v>0</c:v>
                </c:pt>
                <c:pt idx="57189">
                  <c:v>0</c:v>
                </c:pt>
                <c:pt idx="57190">
                  <c:v>0</c:v>
                </c:pt>
                <c:pt idx="57191">
                  <c:v>0</c:v>
                </c:pt>
                <c:pt idx="57192">
                  <c:v>0</c:v>
                </c:pt>
                <c:pt idx="57193">
                  <c:v>0</c:v>
                </c:pt>
                <c:pt idx="57194">
                  <c:v>0</c:v>
                </c:pt>
                <c:pt idx="57195">
                  <c:v>0</c:v>
                </c:pt>
                <c:pt idx="57196">
                  <c:v>0</c:v>
                </c:pt>
                <c:pt idx="57197">
                  <c:v>0</c:v>
                </c:pt>
                <c:pt idx="57198">
                  <c:v>0</c:v>
                </c:pt>
                <c:pt idx="57199">
                  <c:v>0</c:v>
                </c:pt>
                <c:pt idx="57200">
                  <c:v>0</c:v>
                </c:pt>
                <c:pt idx="57201">
                  <c:v>0</c:v>
                </c:pt>
                <c:pt idx="57202">
                  <c:v>0</c:v>
                </c:pt>
                <c:pt idx="57203">
                  <c:v>0</c:v>
                </c:pt>
                <c:pt idx="57204">
                  <c:v>0</c:v>
                </c:pt>
                <c:pt idx="57205">
                  <c:v>0</c:v>
                </c:pt>
                <c:pt idx="57206">
                  <c:v>0</c:v>
                </c:pt>
                <c:pt idx="57207">
                  <c:v>0</c:v>
                </c:pt>
                <c:pt idx="57208">
                  <c:v>0</c:v>
                </c:pt>
                <c:pt idx="57209">
                  <c:v>0</c:v>
                </c:pt>
                <c:pt idx="57210">
                  <c:v>0</c:v>
                </c:pt>
                <c:pt idx="57211">
                  <c:v>0</c:v>
                </c:pt>
                <c:pt idx="57212">
                  <c:v>0</c:v>
                </c:pt>
                <c:pt idx="57213">
                  <c:v>0</c:v>
                </c:pt>
                <c:pt idx="57214">
                  <c:v>0</c:v>
                </c:pt>
                <c:pt idx="57215">
                  <c:v>0</c:v>
                </c:pt>
                <c:pt idx="57216">
                  <c:v>0</c:v>
                </c:pt>
                <c:pt idx="57217">
                  <c:v>0</c:v>
                </c:pt>
                <c:pt idx="57218">
                  <c:v>0</c:v>
                </c:pt>
                <c:pt idx="57219">
                  <c:v>0</c:v>
                </c:pt>
                <c:pt idx="57220">
                  <c:v>0</c:v>
                </c:pt>
                <c:pt idx="57221">
                  <c:v>0</c:v>
                </c:pt>
                <c:pt idx="57222">
                  <c:v>0</c:v>
                </c:pt>
                <c:pt idx="57223">
                  <c:v>0</c:v>
                </c:pt>
                <c:pt idx="57224">
                  <c:v>0</c:v>
                </c:pt>
                <c:pt idx="57225">
                  <c:v>0</c:v>
                </c:pt>
                <c:pt idx="57226">
                  <c:v>0</c:v>
                </c:pt>
                <c:pt idx="57227">
                  <c:v>0</c:v>
                </c:pt>
                <c:pt idx="57228">
                  <c:v>0</c:v>
                </c:pt>
                <c:pt idx="57229">
                  <c:v>0</c:v>
                </c:pt>
                <c:pt idx="57230">
                  <c:v>0</c:v>
                </c:pt>
                <c:pt idx="57231">
                  <c:v>0</c:v>
                </c:pt>
                <c:pt idx="57232">
                  <c:v>0</c:v>
                </c:pt>
                <c:pt idx="57233">
                  <c:v>0</c:v>
                </c:pt>
                <c:pt idx="57234">
                  <c:v>0</c:v>
                </c:pt>
                <c:pt idx="57235">
                  <c:v>0</c:v>
                </c:pt>
                <c:pt idx="57236">
                  <c:v>0</c:v>
                </c:pt>
                <c:pt idx="57237">
                  <c:v>0</c:v>
                </c:pt>
                <c:pt idx="57238">
                  <c:v>0</c:v>
                </c:pt>
                <c:pt idx="57239">
                  <c:v>0</c:v>
                </c:pt>
                <c:pt idx="57240">
                  <c:v>0</c:v>
                </c:pt>
                <c:pt idx="57241">
                  <c:v>0</c:v>
                </c:pt>
                <c:pt idx="57242">
                  <c:v>0</c:v>
                </c:pt>
                <c:pt idx="57243">
                  <c:v>0</c:v>
                </c:pt>
                <c:pt idx="57244">
                  <c:v>0</c:v>
                </c:pt>
                <c:pt idx="57245">
                  <c:v>0</c:v>
                </c:pt>
                <c:pt idx="57246">
                  <c:v>0</c:v>
                </c:pt>
                <c:pt idx="57247">
                  <c:v>0</c:v>
                </c:pt>
                <c:pt idx="57248">
                  <c:v>0</c:v>
                </c:pt>
                <c:pt idx="57249">
                  <c:v>0</c:v>
                </c:pt>
                <c:pt idx="57250">
                  <c:v>0</c:v>
                </c:pt>
                <c:pt idx="57251">
                  <c:v>0</c:v>
                </c:pt>
                <c:pt idx="57252">
                  <c:v>0</c:v>
                </c:pt>
                <c:pt idx="57253">
                  <c:v>0</c:v>
                </c:pt>
                <c:pt idx="57254">
                  <c:v>0</c:v>
                </c:pt>
                <c:pt idx="57255">
                  <c:v>0</c:v>
                </c:pt>
                <c:pt idx="57256">
                  <c:v>0</c:v>
                </c:pt>
                <c:pt idx="57257">
                  <c:v>0</c:v>
                </c:pt>
                <c:pt idx="57258">
                  <c:v>0</c:v>
                </c:pt>
                <c:pt idx="57259">
                  <c:v>0</c:v>
                </c:pt>
                <c:pt idx="57260">
                  <c:v>0</c:v>
                </c:pt>
                <c:pt idx="57261">
                  <c:v>0</c:v>
                </c:pt>
                <c:pt idx="57262">
                  <c:v>0</c:v>
                </c:pt>
                <c:pt idx="57263">
                  <c:v>0</c:v>
                </c:pt>
                <c:pt idx="57264">
                  <c:v>0</c:v>
                </c:pt>
                <c:pt idx="57265">
                  <c:v>0</c:v>
                </c:pt>
                <c:pt idx="57266">
                  <c:v>0</c:v>
                </c:pt>
                <c:pt idx="57267">
                  <c:v>0</c:v>
                </c:pt>
                <c:pt idx="57268">
                  <c:v>0</c:v>
                </c:pt>
                <c:pt idx="57269">
                  <c:v>0</c:v>
                </c:pt>
                <c:pt idx="57270">
                  <c:v>0</c:v>
                </c:pt>
                <c:pt idx="57271">
                  <c:v>0</c:v>
                </c:pt>
                <c:pt idx="57272">
                  <c:v>0</c:v>
                </c:pt>
                <c:pt idx="57273">
                  <c:v>0</c:v>
                </c:pt>
                <c:pt idx="57274">
                  <c:v>0</c:v>
                </c:pt>
                <c:pt idx="57275">
                  <c:v>0</c:v>
                </c:pt>
                <c:pt idx="57276">
                  <c:v>0</c:v>
                </c:pt>
                <c:pt idx="57277">
                  <c:v>0</c:v>
                </c:pt>
                <c:pt idx="57278">
                  <c:v>0</c:v>
                </c:pt>
                <c:pt idx="57279">
                  <c:v>0</c:v>
                </c:pt>
                <c:pt idx="57280">
                  <c:v>0</c:v>
                </c:pt>
                <c:pt idx="57281">
                  <c:v>0</c:v>
                </c:pt>
                <c:pt idx="57282">
                  <c:v>0</c:v>
                </c:pt>
                <c:pt idx="57283">
                  <c:v>0</c:v>
                </c:pt>
                <c:pt idx="57284">
                  <c:v>0</c:v>
                </c:pt>
                <c:pt idx="57285">
                  <c:v>0</c:v>
                </c:pt>
                <c:pt idx="57286">
                  <c:v>0</c:v>
                </c:pt>
                <c:pt idx="57287">
                  <c:v>0</c:v>
                </c:pt>
                <c:pt idx="57288">
                  <c:v>0</c:v>
                </c:pt>
                <c:pt idx="57289">
                  <c:v>0</c:v>
                </c:pt>
                <c:pt idx="57290">
                  <c:v>0</c:v>
                </c:pt>
                <c:pt idx="57291">
                  <c:v>0</c:v>
                </c:pt>
                <c:pt idx="57292">
                  <c:v>0</c:v>
                </c:pt>
                <c:pt idx="57293">
                  <c:v>0</c:v>
                </c:pt>
                <c:pt idx="57294">
                  <c:v>0</c:v>
                </c:pt>
                <c:pt idx="57295">
                  <c:v>0</c:v>
                </c:pt>
                <c:pt idx="57296">
                  <c:v>0</c:v>
                </c:pt>
                <c:pt idx="57297">
                  <c:v>0</c:v>
                </c:pt>
                <c:pt idx="57298">
                  <c:v>0</c:v>
                </c:pt>
                <c:pt idx="57299">
                  <c:v>0</c:v>
                </c:pt>
                <c:pt idx="57300">
                  <c:v>0</c:v>
                </c:pt>
                <c:pt idx="57301">
                  <c:v>0</c:v>
                </c:pt>
                <c:pt idx="57302">
                  <c:v>0</c:v>
                </c:pt>
                <c:pt idx="57303">
                  <c:v>0</c:v>
                </c:pt>
                <c:pt idx="57304">
                  <c:v>0</c:v>
                </c:pt>
                <c:pt idx="57305">
                  <c:v>0</c:v>
                </c:pt>
                <c:pt idx="57306">
                  <c:v>0</c:v>
                </c:pt>
                <c:pt idx="57307">
                  <c:v>0</c:v>
                </c:pt>
                <c:pt idx="57308">
                  <c:v>0</c:v>
                </c:pt>
                <c:pt idx="57309">
                  <c:v>0</c:v>
                </c:pt>
                <c:pt idx="57310">
                  <c:v>0</c:v>
                </c:pt>
                <c:pt idx="57311">
                  <c:v>0</c:v>
                </c:pt>
                <c:pt idx="57312">
                  <c:v>0</c:v>
                </c:pt>
                <c:pt idx="57313">
                  <c:v>0</c:v>
                </c:pt>
                <c:pt idx="57314">
                  <c:v>0</c:v>
                </c:pt>
                <c:pt idx="57315">
                  <c:v>0</c:v>
                </c:pt>
                <c:pt idx="57316">
                  <c:v>0</c:v>
                </c:pt>
                <c:pt idx="57317">
                  <c:v>0</c:v>
                </c:pt>
                <c:pt idx="57318">
                  <c:v>0</c:v>
                </c:pt>
                <c:pt idx="57319">
                  <c:v>0</c:v>
                </c:pt>
                <c:pt idx="57320">
                  <c:v>0</c:v>
                </c:pt>
                <c:pt idx="57321">
                  <c:v>0</c:v>
                </c:pt>
                <c:pt idx="57322">
                  <c:v>0</c:v>
                </c:pt>
                <c:pt idx="57323">
                  <c:v>0</c:v>
                </c:pt>
                <c:pt idx="57324">
                  <c:v>0</c:v>
                </c:pt>
                <c:pt idx="57325">
                  <c:v>0</c:v>
                </c:pt>
                <c:pt idx="57326">
                  <c:v>0</c:v>
                </c:pt>
                <c:pt idx="57327">
                  <c:v>0</c:v>
                </c:pt>
                <c:pt idx="57328">
                  <c:v>0</c:v>
                </c:pt>
                <c:pt idx="57329">
                  <c:v>0</c:v>
                </c:pt>
                <c:pt idx="57330">
                  <c:v>0</c:v>
                </c:pt>
                <c:pt idx="57331">
                  <c:v>0</c:v>
                </c:pt>
                <c:pt idx="57332">
                  <c:v>0</c:v>
                </c:pt>
                <c:pt idx="57333">
                  <c:v>0</c:v>
                </c:pt>
                <c:pt idx="57334">
                  <c:v>0</c:v>
                </c:pt>
                <c:pt idx="57335">
                  <c:v>0</c:v>
                </c:pt>
                <c:pt idx="57336">
                  <c:v>0</c:v>
                </c:pt>
                <c:pt idx="57337">
                  <c:v>0</c:v>
                </c:pt>
                <c:pt idx="57338">
                  <c:v>0</c:v>
                </c:pt>
                <c:pt idx="57339">
                  <c:v>0</c:v>
                </c:pt>
                <c:pt idx="57340">
                  <c:v>0</c:v>
                </c:pt>
                <c:pt idx="57341">
                  <c:v>0</c:v>
                </c:pt>
                <c:pt idx="57342">
                  <c:v>0</c:v>
                </c:pt>
                <c:pt idx="57343">
                  <c:v>0</c:v>
                </c:pt>
                <c:pt idx="57344">
                  <c:v>0</c:v>
                </c:pt>
                <c:pt idx="57345">
                  <c:v>0</c:v>
                </c:pt>
                <c:pt idx="57346">
                  <c:v>0</c:v>
                </c:pt>
                <c:pt idx="57347">
                  <c:v>0</c:v>
                </c:pt>
                <c:pt idx="57348">
                  <c:v>0</c:v>
                </c:pt>
                <c:pt idx="57349">
                  <c:v>0</c:v>
                </c:pt>
                <c:pt idx="57350">
                  <c:v>0</c:v>
                </c:pt>
                <c:pt idx="57351">
                  <c:v>0</c:v>
                </c:pt>
                <c:pt idx="57352">
                  <c:v>0</c:v>
                </c:pt>
                <c:pt idx="57353">
                  <c:v>0</c:v>
                </c:pt>
                <c:pt idx="57354">
                  <c:v>0</c:v>
                </c:pt>
                <c:pt idx="57355">
                  <c:v>0</c:v>
                </c:pt>
                <c:pt idx="57356">
                  <c:v>0</c:v>
                </c:pt>
                <c:pt idx="57357">
                  <c:v>0</c:v>
                </c:pt>
                <c:pt idx="57358">
                  <c:v>0</c:v>
                </c:pt>
                <c:pt idx="57359">
                  <c:v>0</c:v>
                </c:pt>
                <c:pt idx="57360">
                  <c:v>0</c:v>
                </c:pt>
                <c:pt idx="57361">
                  <c:v>0</c:v>
                </c:pt>
                <c:pt idx="57362">
                  <c:v>0</c:v>
                </c:pt>
                <c:pt idx="57363">
                  <c:v>0</c:v>
                </c:pt>
                <c:pt idx="57364">
                  <c:v>0</c:v>
                </c:pt>
                <c:pt idx="57365">
                  <c:v>0</c:v>
                </c:pt>
                <c:pt idx="57366">
                  <c:v>0</c:v>
                </c:pt>
                <c:pt idx="57367">
                  <c:v>0</c:v>
                </c:pt>
                <c:pt idx="57368">
                  <c:v>0</c:v>
                </c:pt>
                <c:pt idx="57369">
                  <c:v>0</c:v>
                </c:pt>
                <c:pt idx="57370">
                  <c:v>0</c:v>
                </c:pt>
                <c:pt idx="57371">
                  <c:v>0</c:v>
                </c:pt>
                <c:pt idx="57372">
                  <c:v>0</c:v>
                </c:pt>
                <c:pt idx="57373">
                  <c:v>0</c:v>
                </c:pt>
                <c:pt idx="57374">
                  <c:v>0</c:v>
                </c:pt>
                <c:pt idx="57375">
                  <c:v>0</c:v>
                </c:pt>
                <c:pt idx="57376">
                  <c:v>0</c:v>
                </c:pt>
                <c:pt idx="57377">
                  <c:v>0</c:v>
                </c:pt>
                <c:pt idx="57378">
                  <c:v>0</c:v>
                </c:pt>
                <c:pt idx="57379">
                  <c:v>0</c:v>
                </c:pt>
                <c:pt idx="57380">
                  <c:v>0</c:v>
                </c:pt>
                <c:pt idx="57381">
                  <c:v>0</c:v>
                </c:pt>
                <c:pt idx="57382">
                  <c:v>0</c:v>
                </c:pt>
                <c:pt idx="57383">
                  <c:v>0</c:v>
                </c:pt>
                <c:pt idx="57384">
                  <c:v>0</c:v>
                </c:pt>
                <c:pt idx="57385">
                  <c:v>0</c:v>
                </c:pt>
                <c:pt idx="57386">
                  <c:v>0</c:v>
                </c:pt>
                <c:pt idx="57387">
                  <c:v>0</c:v>
                </c:pt>
                <c:pt idx="57388">
                  <c:v>0</c:v>
                </c:pt>
                <c:pt idx="57389">
                  <c:v>0</c:v>
                </c:pt>
                <c:pt idx="57390">
                  <c:v>0</c:v>
                </c:pt>
                <c:pt idx="57391">
                  <c:v>0</c:v>
                </c:pt>
                <c:pt idx="57392">
                  <c:v>0</c:v>
                </c:pt>
                <c:pt idx="57393">
                  <c:v>0</c:v>
                </c:pt>
                <c:pt idx="57394">
                  <c:v>0</c:v>
                </c:pt>
                <c:pt idx="57395">
                  <c:v>0</c:v>
                </c:pt>
                <c:pt idx="57396">
                  <c:v>0</c:v>
                </c:pt>
                <c:pt idx="57397">
                  <c:v>0</c:v>
                </c:pt>
                <c:pt idx="57398">
                  <c:v>0</c:v>
                </c:pt>
                <c:pt idx="57399">
                  <c:v>0</c:v>
                </c:pt>
                <c:pt idx="57400">
                  <c:v>0</c:v>
                </c:pt>
                <c:pt idx="57401">
                  <c:v>0</c:v>
                </c:pt>
                <c:pt idx="57402">
                  <c:v>0</c:v>
                </c:pt>
                <c:pt idx="57403">
                  <c:v>0</c:v>
                </c:pt>
                <c:pt idx="57404">
                  <c:v>0</c:v>
                </c:pt>
                <c:pt idx="57405">
                  <c:v>0</c:v>
                </c:pt>
                <c:pt idx="57406">
                  <c:v>0</c:v>
                </c:pt>
                <c:pt idx="57407">
                  <c:v>0</c:v>
                </c:pt>
                <c:pt idx="57408">
                  <c:v>0</c:v>
                </c:pt>
                <c:pt idx="57409">
                  <c:v>0</c:v>
                </c:pt>
                <c:pt idx="57410">
                  <c:v>0</c:v>
                </c:pt>
                <c:pt idx="57411">
                  <c:v>0</c:v>
                </c:pt>
                <c:pt idx="57412">
                  <c:v>0</c:v>
                </c:pt>
                <c:pt idx="57413">
                  <c:v>0</c:v>
                </c:pt>
                <c:pt idx="57414">
                  <c:v>0</c:v>
                </c:pt>
                <c:pt idx="57415">
                  <c:v>0</c:v>
                </c:pt>
                <c:pt idx="57416">
                  <c:v>0</c:v>
                </c:pt>
                <c:pt idx="57417">
                  <c:v>0</c:v>
                </c:pt>
                <c:pt idx="57418">
                  <c:v>0</c:v>
                </c:pt>
                <c:pt idx="57419">
                  <c:v>0</c:v>
                </c:pt>
                <c:pt idx="57420">
                  <c:v>0</c:v>
                </c:pt>
                <c:pt idx="57421">
                  <c:v>0</c:v>
                </c:pt>
                <c:pt idx="57422">
                  <c:v>0</c:v>
                </c:pt>
                <c:pt idx="57423">
                  <c:v>0</c:v>
                </c:pt>
                <c:pt idx="57424">
                  <c:v>0</c:v>
                </c:pt>
                <c:pt idx="57425">
                  <c:v>0</c:v>
                </c:pt>
                <c:pt idx="57426">
                  <c:v>0</c:v>
                </c:pt>
                <c:pt idx="57427">
                  <c:v>0</c:v>
                </c:pt>
                <c:pt idx="57428">
                  <c:v>0</c:v>
                </c:pt>
                <c:pt idx="57429">
                  <c:v>0</c:v>
                </c:pt>
                <c:pt idx="57430">
                  <c:v>0</c:v>
                </c:pt>
                <c:pt idx="57431">
                  <c:v>0</c:v>
                </c:pt>
                <c:pt idx="57432">
                  <c:v>0</c:v>
                </c:pt>
                <c:pt idx="57433">
                  <c:v>0</c:v>
                </c:pt>
                <c:pt idx="57434">
                  <c:v>0</c:v>
                </c:pt>
                <c:pt idx="57435">
                  <c:v>0</c:v>
                </c:pt>
                <c:pt idx="57436">
                  <c:v>0</c:v>
                </c:pt>
                <c:pt idx="57437">
                  <c:v>0</c:v>
                </c:pt>
                <c:pt idx="57438">
                  <c:v>0</c:v>
                </c:pt>
                <c:pt idx="57439">
                  <c:v>0</c:v>
                </c:pt>
                <c:pt idx="57440">
                  <c:v>0</c:v>
                </c:pt>
                <c:pt idx="57441">
                  <c:v>0</c:v>
                </c:pt>
                <c:pt idx="57442">
                  <c:v>0</c:v>
                </c:pt>
                <c:pt idx="57443">
                  <c:v>0</c:v>
                </c:pt>
                <c:pt idx="57444">
                  <c:v>0</c:v>
                </c:pt>
                <c:pt idx="57445">
                  <c:v>0</c:v>
                </c:pt>
                <c:pt idx="57446">
                  <c:v>0</c:v>
                </c:pt>
                <c:pt idx="57447">
                  <c:v>0</c:v>
                </c:pt>
                <c:pt idx="57448">
                  <c:v>0</c:v>
                </c:pt>
                <c:pt idx="57449">
                  <c:v>0</c:v>
                </c:pt>
                <c:pt idx="57450">
                  <c:v>0</c:v>
                </c:pt>
                <c:pt idx="57451">
                  <c:v>0</c:v>
                </c:pt>
                <c:pt idx="57452">
                  <c:v>0</c:v>
                </c:pt>
                <c:pt idx="57453">
                  <c:v>0</c:v>
                </c:pt>
                <c:pt idx="57454">
                  <c:v>0</c:v>
                </c:pt>
                <c:pt idx="57455">
                  <c:v>0</c:v>
                </c:pt>
                <c:pt idx="57456">
                  <c:v>0</c:v>
                </c:pt>
                <c:pt idx="57457">
                  <c:v>0</c:v>
                </c:pt>
                <c:pt idx="57458">
                  <c:v>0</c:v>
                </c:pt>
                <c:pt idx="57459">
                  <c:v>0</c:v>
                </c:pt>
                <c:pt idx="57460">
                  <c:v>0</c:v>
                </c:pt>
                <c:pt idx="57461">
                  <c:v>0</c:v>
                </c:pt>
                <c:pt idx="57462">
                  <c:v>0</c:v>
                </c:pt>
                <c:pt idx="57463">
                  <c:v>0</c:v>
                </c:pt>
                <c:pt idx="57464">
                  <c:v>0</c:v>
                </c:pt>
                <c:pt idx="57465">
                  <c:v>0</c:v>
                </c:pt>
                <c:pt idx="57466">
                  <c:v>0</c:v>
                </c:pt>
                <c:pt idx="57467">
                  <c:v>0</c:v>
                </c:pt>
                <c:pt idx="57468">
                  <c:v>0</c:v>
                </c:pt>
                <c:pt idx="57469">
                  <c:v>0</c:v>
                </c:pt>
                <c:pt idx="57470">
                  <c:v>0</c:v>
                </c:pt>
                <c:pt idx="57471">
                  <c:v>0</c:v>
                </c:pt>
                <c:pt idx="57472">
                  <c:v>0</c:v>
                </c:pt>
                <c:pt idx="57473">
                  <c:v>0</c:v>
                </c:pt>
                <c:pt idx="57474">
                  <c:v>0</c:v>
                </c:pt>
                <c:pt idx="57475">
                  <c:v>0</c:v>
                </c:pt>
                <c:pt idx="57476">
                  <c:v>0</c:v>
                </c:pt>
                <c:pt idx="57477">
                  <c:v>0</c:v>
                </c:pt>
                <c:pt idx="57478">
                  <c:v>0</c:v>
                </c:pt>
                <c:pt idx="57479">
                  <c:v>0</c:v>
                </c:pt>
                <c:pt idx="57480">
                  <c:v>0</c:v>
                </c:pt>
                <c:pt idx="57481">
                  <c:v>0</c:v>
                </c:pt>
                <c:pt idx="57482">
                  <c:v>0</c:v>
                </c:pt>
                <c:pt idx="57483">
                  <c:v>0</c:v>
                </c:pt>
                <c:pt idx="57484">
                  <c:v>0</c:v>
                </c:pt>
                <c:pt idx="57485">
                  <c:v>0</c:v>
                </c:pt>
                <c:pt idx="57486">
                  <c:v>0</c:v>
                </c:pt>
                <c:pt idx="57487">
                  <c:v>0</c:v>
                </c:pt>
                <c:pt idx="57488">
                  <c:v>0</c:v>
                </c:pt>
                <c:pt idx="57489">
                  <c:v>0</c:v>
                </c:pt>
                <c:pt idx="57490">
                  <c:v>0</c:v>
                </c:pt>
                <c:pt idx="57491">
                  <c:v>0</c:v>
                </c:pt>
                <c:pt idx="57492">
                  <c:v>0</c:v>
                </c:pt>
                <c:pt idx="57493">
                  <c:v>0</c:v>
                </c:pt>
                <c:pt idx="57494">
                  <c:v>0</c:v>
                </c:pt>
                <c:pt idx="57495">
                  <c:v>0</c:v>
                </c:pt>
                <c:pt idx="57496">
                  <c:v>0</c:v>
                </c:pt>
                <c:pt idx="57497">
                  <c:v>0</c:v>
                </c:pt>
                <c:pt idx="57498">
                  <c:v>0</c:v>
                </c:pt>
                <c:pt idx="57499">
                  <c:v>0</c:v>
                </c:pt>
                <c:pt idx="57500">
                  <c:v>0</c:v>
                </c:pt>
                <c:pt idx="57501">
                  <c:v>0</c:v>
                </c:pt>
                <c:pt idx="57502">
                  <c:v>0</c:v>
                </c:pt>
                <c:pt idx="57503">
                  <c:v>0</c:v>
                </c:pt>
                <c:pt idx="57504">
                  <c:v>0</c:v>
                </c:pt>
                <c:pt idx="57505">
                  <c:v>0</c:v>
                </c:pt>
                <c:pt idx="57506">
                  <c:v>0</c:v>
                </c:pt>
                <c:pt idx="57507">
                  <c:v>0</c:v>
                </c:pt>
                <c:pt idx="57508">
                  <c:v>0</c:v>
                </c:pt>
                <c:pt idx="57509">
                  <c:v>0</c:v>
                </c:pt>
                <c:pt idx="57510">
                  <c:v>0</c:v>
                </c:pt>
                <c:pt idx="57511">
                  <c:v>0</c:v>
                </c:pt>
                <c:pt idx="57512">
                  <c:v>0</c:v>
                </c:pt>
                <c:pt idx="57513">
                  <c:v>0</c:v>
                </c:pt>
                <c:pt idx="57514">
                  <c:v>0</c:v>
                </c:pt>
                <c:pt idx="57515">
                  <c:v>0</c:v>
                </c:pt>
                <c:pt idx="57516">
                  <c:v>0</c:v>
                </c:pt>
                <c:pt idx="57517">
                  <c:v>0</c:v>
                </c:pt>
                <c:pt idx="57518">
                  <c:v>0</c:v>
                </c:pt>
                <c:pt idx="57519">
                  <c:v>0</c:v>
                </c:pt>
                <c:pt idx="57520">
                  <c:v>0</c:v>
                </c:pt>
                <c:pt idx="57521">
                  <c:v>0</c:v>
                </c:pt>
                <c:pt idx="57522">
                  <c:v>0</c:v>
                </c:pt>
                <c:pt idx="57523">
                  <c:v>0</c:v>
                </c:pt>
                <c:pt idx="57524">
                  <c:v>0</c:v>
                </c:pt>
                <c:pt idx="57525">
                  <c:v>0</c:v>
                </c:pt>
                <c:pt idx="57526">
                  <c:v>0</c:v>
                </c:pt>
                <c:pt idx="57527">
                  <c:v>0</c:v>
                </c:pt>
                <c:pt idx="57528">
                  <c:v>0</c:v>
                </c:pt>
                <c:pt idx="57529">
                  <c:v>0</c:v>
                </c:pt>
                <c:pt idx="57530">
                  <c:v>0</c:v>
                </c:pt>
                <c:pt idx="57531">
                  <c:v>0</c:v>
                </c:pt>
                <c:pt idx="57532">
                  <c:v>0</c:v>
                </c:pt>
                <c:pt idx="57533">
                  <c:v>0</c:v>
                </c:pt>
                <c:pt idx="57534">
                  <c:v>0</c:v>
                </c:pt>
                <c:pt idx="57535">
                  <c:v>0</c:v>
                </c:pt>
                <c:pt idx="57536">
                  <c:v>0</c:v>
                </c:pt>
                <c:pt idx="57537">
                  <c:v>0</c:v>
                </c:pt>
                <c:pt idx="57538">
                  <c:v>0</c:v>
                </c:pt>
                <c:pt idx="57539">
                  <c:v>0</c:v>
                </c:pt>
                <c:pt idx="57540">
                  <c:v>0</c:v>
                </c:pt>
                <c:pt idx="57541">
                  <c:v>0</c:v>
                </c:pt>
                <c:pt idx="57542">
                  <c:v>0</c:v>
                </c:pt>
                <c:pt idx="57543">
                  <c:v>0</c:v>
                </c:pt>
                <c:pt idx="57544">
                  <c:v>0</c:v>
                </c:pt>
                <c:pt idx="57545">
                  <c:v>0</c:v>
                </c:pt>
                <c:pt idx="57546">
                  <c:v>0</c:v>
                </c:pt>
                <c:pt idx="57547">
                  <c:v>0</c:v>
                </c:pt>
                <c:pt idx="57548">
                  <c:v>0</c:v>
                </c:pt>
                <c:pt idx="57549">
                  <c:v>0</c:v>
                </c:pt>
                <c:pt idx="57550">
                  <c:v>0</c:v>
                </c:pt>
                <c:pt idx="57551">
                  <c:v>0</c:v>
                </c:pt>
                <c:pt idx="57552">
                  <c:v>0</c:v>
                </c:pt>
                <c:pt idx="57553">
                  <c:v>0</c:v>
                </c:pt>
                <c:pt idx="57554">
                  <c:v>0</c:v>
                </c:pt>
                <c:pt idx="57555">
                  <c:v>0</c:v>
                </c:pt>
                <c:pt idx="57556">
                  <c:v>0</c:v>
                </c:pt>
                <c:pt idx="57557">
                  <c:v>0</c:v>
                </c:pt>
                <c:pt idx="57558">
                  <c:v>0</c:v>
                </c:pt>
                <c:pt idx="57559">
                  <c:v>0</c:v>
                </c:pt>
                <c:pt idx="57560">
                  <c:v>0</c:v>
                </c:pt>
                <c:pt idx="57561">
                  <c:v>0</c:v>
                </c:pt>
                <c:pt idx="57562">
                  <c:v>0</c:v>
                </c:pt>
                <c:pt idx="57563">
                  <c:v>0</c:v>
                </c:pt>
                <c:pt idx="57564">
                  <c:v>0</c:v>
                </c:pt>
                <c:pt idx="57565">
                  <c:v>0</c:v>
                </c:pt>
                <c:pt idx="57566">
                  <c:v>0</c:v>
                </c:pt>
                <c:pt idx="57567">
                  <c:v>0</c:v>
                </c:pt>
                <c:pt idx="57568">
                  <c:v>0</c:v>
                </c:pt>
                <c:pt idx="57569">
                  <c:v>0</c:v>
                </c:pt>
                <c:pt idx="57570">
                  <c:v>0</c:v>
                </c:pt>
                <c:pt idx="57571">
                  <c:v>0</c:v>
                </c:pt>
                <c:pt idx="57572">
                  <c:v>0</c:v>
                </c:pt>
                <c:pt idx="57573">
                  <c:v>0</c:v>
                </c:pt>
                <c:pt idx="57574">
                  <c:v>0</c:v>
                </c:pt>
                <c:pt idx="57575">
                  <c:v>0</c:v>
                </c:pt>
                <c:pt idx="57576">
                  <c:v>0</c:v>
                </c:pt>
                <c:pt idx="57577">
                  <c:v>0</c:v>
                </c:pt>
                <c:pt idx="57578">
                  <c:v>1E-3</c:v>
                </c:pt>
                <c:pt idx="57579">
                  <c:v>1E-3</c:v>
                </c:pt>
                <c:pt idx="57580">
                  <c:v>0</c:v>
                </c:pt>
                <c:pt idx="57581">
                  <c:v>1E-3</c:v>
                </c:pt>
                <c:pt idx="57582">
                  <c:v>1E-3</c:v>
                </c:pt>
                <c:pt idx="57583">
                  <c:v>0</c:v>
                </c:pt>
                <c:pt idx="57584">
                  <c:v>0</c:v>
                </c:pt>
                <c:pt idx="57585">
                  <c:v>0</c:v>
                </c:pt>
                <c:pt idx="57586">
                  <c:v>0</c:v>
                </c:pt>
                <c:pt idx="57587">
                  <c:v>0</c:v>
                </c:pt>
                <c:pt idx="57588">
                  <c:v>0</c:v>
                </c:pt>
                <c:pt idx="57589">
                  <c:v>1E-3</c:v>
                </c:pt>
                <c:pt idx="57590">
                  <c:v>1E-3</c:v>
                </c:pt>
                <c:pt idx="57591">
                  <c:v>0</c:v>
                </c:pt>
                <c:pt idx="57592">
                  <c:v>1E-3</c:v>
                </c:pt>
                <c:pt idx="57593">
                  <c:v>1E-3</c:v>
                </c:pt>
                <c:pt idx="57594">
                  <c:v>0</c:v>
                </c:pt>
                <c:pt idx="57595">
                  <c:v>0</c:v>
                </c:pt>
                <c:pt idx="57596">
                  <c:v>1E-3</c:v>
                </c:pt>
                <c:pt idx="57597">
                  <c:v>0</c:v>
                </c:pt>
                <c:pt idx="57598">
                  <c:v>1E-3</c:v>
                </c:pt>
                <c:pt idx="57599">
                  <c:v>8.9999999999999998E-4</c:v>
                </c:pt>
                <c:pt idx="57600">
                  <c:v>8.9999999999999998E-4</c:v>
                </c:pt>
              </c:numCache>
            </c:numRef>
          </c:yVal>
          <c:smooth val="0"/>
          <c:extLst>
            <c:ext xmlns:c16="http://schemas.microsoft.com/office/drawing/2014/chart" uri="{C3380CC4-5D6E-409C-BE32-E72D297353CC}">
              <c16:uniqueId val="{00000000-8D31-43CF-BEA4-EFE6B735AFA1}"/>
            </c:ext>
          </c:extLst>
        </c:ser>
        <c:dLbls>
          <c:showLegendKey val="0"/>
          <c:showVal val="0"/>
          <c:showCatName val="0"/>
          <c:showSerName val="0"/>
          <c:showPercent val="0"/>
          <c:showBubbleSize val="0"/>
        </c:dLbls>
        <c:axId val="930887912"/>
        <c:axId val="930885752"/>
      </c:scatterChart>
      <c:valAx>
        <c:axId val="930887912"/>
        <c:scaling>
          <c:orientation val="minMax"/>
        </c:scaling>
        <c:delete val="0"/>
        <c:axPos val="b"/>
        <c:majorGridlines>
          <c:spPr>
            <a:ln w="9525" cap="flat" cmpd="sng" algn="ctr">
              <a:solidFill>
                <a:schemeClr val="tx1">
                  <a:lumMod val="15000"/>
                  <a:lumOff val="85000"/>
                </a:schemeClr>
              </a:solidFill>
              <a:round/>
            </a:ln>
            <a:effectLst/>
          </c:spPr>
        </c:majorGridlines>
        <c:numFmt formatCode="m/d/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5752"/>
        <c:crosses val="autoZero"/>
        <c:crossBetween val="midCat"/>
      </c:valAx>
      <c:valAx>
        <c:axId val="930885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VPD  (kPa)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7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Predicted</a:t>
            </a:r>
            <a:r>
              <a:rPr lang="en-US" baseline="0"/>
              <a:t> Functional Relationships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Sheet1!$L$57478</c:f>
              <c:strCache>
                <c:ptCount val="1"/>
                <c:pt idx="0">
                  <c:v>growth</c:v>
                </c:pt>
              </c:strCache>
            </c:strRef>
          </c:tx>
          <c:spPr>
            <a:ln w="28575" cap="rnd">
              <a:solidFill>
                <a:schemeClr val="accent2"/>
              </a:solidFill>
              <a:round/>
            </a:ln>
            <a:effectLst/>
          </c:spPr>
          <c:marker>
            <c:symbol val="none"/>
          </c:marker>
          <c:val>
            <c:numRef>
              <c:f>Sheet1!$L$57479:$L$57497</c:f>
              <c:numCache>
                <c:formatCode>General</c:formatCode>
                <c:ptCount val="19"/>
                <c:pt idx="0">
                  <c:v>0</c:v>
                </c:pt>
                <c:pt idx="1">
                  <c:v>1</c:v>
                </c:pt>
                <c:pt idx="2">
                  <c:v>1</c:v>
                </c:pt>
                <c:pt idx="3">
                  <c:v>3</c:v>
                </c:pt>
                <c:pt idx="4">
                  <c:v>5</c:v>
                </c:pt>
                <c:pt idx="5">
                  <c:v>5</c:v>
                </c:pt>
                <c:pt idx="6">
                  <c:v>5</c:v>
                </c:pt>
                <c:pt idx="7">
                  <c:v>5</c:v>
                </c:pt>
                <c:pt idx="8">
                  <c:v>7</c:v>
                </c:pt>
                <c:pt idx="9">
                  <c:v>8</c:v>
                </c:pt>
                <c:pt idx="10">
                  <c:v>8</c:v>
                </c:pt>
                <c:pt idx="11">
                  <c:v>8</c:v>
                </c:pt>
                <c:pt idx="12">
                  <c:v>8</c:v>
                </c:pt>
                <c:pt idx="13">
                  <c:v>8</c:v>
                </c:pt>
                <c:pt idx="14">
                  <c:v>8</c:v>
                </c:pt>
                <c:pt idx="15">
                  <c:v>8.5</c:v>
                </c:pt>
                <c:pt idx="16">
                  <c:v>8.6</c:v>
                </c:pt>
                <c:pt idx="17">
                  <c:v>9</c:v>
                </c:pt>
                <c:pt idx="18">
                  <c:v>9.5</c:v>
                </c:pt>
              </c:numCache>
            </c:numRef>
          </c:val>
          <c:smooth val="0"/>
          <c:extLst>
            <c:ext xmlns:c16="http://schemas.microsoft.com/office/drawing/2014/chart" uri="{C3380CC4-5D6E-409C-BE32-E72D297353CC}">
              <c16:uniqueId val="{00000000-E3AC-46ED-9790-BB5E8042C570}"/>
            </c:ext>
          </c:extLst>
        </c:ser>
        <c:ser>
          <c:idx val="1"/>
          <c:order val="1"/>
          <c:tx>
            <c:strRef>
              <c:f>Sheet1!$M$57478</c:f>
              <c:strCache>
                <c:ptCount val="1"/>
                <c:pt idx="0">
                  <c:v>air temp</c:v>
                </c:pt>
              </c:strCache>
            </c:strRef>
          </c:tx>
          <c:spPr>
            <a:ln w="28575" cap="rnd">
              <a:solidFill>
                <a:schemeClr val="accent4"/>
              </a:solidFill>
              <a:round/>
            </a:ln>
            <a:effectLst/>
          </c:spPr>
          <c:marker>
            <c:symbol val="none"/>
          </c:marker>
          <c:val>
            <c:numRef>
              <c:f>Sheet1!$M$57479:$M$57497</c:f>
              <c:numCache>
                <c:formatCode>General</c:formatCode>
                <c:ptCount val="19"/>
                <c:pt idx="0">
                  <c:v>10</c:v>
                </c:pt>
                <c:pt idx="1">
                  <c:v>10</c:v>
                </c:pt>
                <c:pt idx="2">
                  <c:v>12</c:v>
                </c:pt>
                <c:pt idx="3">
                  <c:v>14</c:v>
                </c:pt>
                <c:pt idx="4">
                  <c:v>16.5</c:v>
                </c:pt>
                <c:pt idx="5">
                  <c:v>17</c:v>
                </c:pt>
                <c:pt idx="6">
                  <c:v>17.5</c:v>
                </c:pt>
                <c:pt idx="7">
                  <c:v>17.8</c:v>
                </c:pt>
                <c:pt idx="8">
                  <c:v>18</c:v>
                </c:pt>
                <c:pt idx="9">
                  <c:v>20</c:v>
                </c:pt>
                <c:pt idx="10">
                  <c:v>32</c:v>
                </c:pt>
                <c:pt idx="11">
                  <c:v>33</c:v>
                </c:pt>
                <c:pt idx="12">
                  <c:v>32</c:v>
                </c:pt>
                <c:pt idx="13">
                  <c:v>31</c:v>
                </c:pt>
                <c:pt idx="14">
                  <c:v>24</c:v>
                </c:pt>
                <c:pt idx="15">
                  <c:v>26</c:v>
                </c:pt>
                <c:pt idx="16">
                  <c:v>28</c:v>
                </c:pt>
                <c:pt idx="17">
                  <c:v>28</c:v>
                </c:pt>
                <c:pt idx="18">
                  <c:v>30</c:v>
                </c:pt>
              </c:numCache>
            </c:numRef>
          </c:val>
          <c:smooth val="0"/>
          <c:extLst>
            <c:ext xmlns:c16="http://schemas.microsoft.com/office/drawing/2014/chart" uri="{C3380CC4-5D6E-409C-BE32-E72D297353CC}">
              <c16:uniqueId val="{00000001-E3AC-46ED-9790-BB5E8042C570}"/>
            </c:ext>
          </c:extLst>
        </c:ser>
        <c:ser>
          <c:idx val="2"/>
          <c:order val="2"/>
          <c:tx>
            <c:strRef>
              <c:f>Sheet1!$N$57478</c:f>
              <c:strCache>
                <c:ptCount val="1"/>
                <c:pt idx="0">
                  <c:v>vpd </c:v>
                </c:pt>
              </c:strCache>
            </c:strRef>
          </c:tx>
          <c:spPr>
            <a:ln w="28575" cap="rnd">
              <a:solidFill>
                <a:schemeClr val="accent6"/>
              </a:solidFill>
              <a:round/>
            </a:ln>
            <a:effectLst/>
          </c:spPr>
          <c:marker>
            <c:symbol val="none"/>
          </c:marker>
          <c:val>
            <c:numRef>
              <c:f>Sheet1!$N$57479:$N$57497</c:f>
              <c:numCache>
                <c:formatCode>General</c:formatCode>
                <c:ptCount val="19"/>
                <c:pt idx="0">
                  <c:v>5</c:v>
                </c:pt>
                <c:pt idx="1">
                  <c:v>5</c:v>
                </c:pt>
                <c:pt idx="2">
                  <c:v>6</c:v>
                </c:pt>
                <c:pt idx="3">
                  <c:v>7</c:v>
                </c:pt>
                <c:pt idx="4">
                  <c:v>8.25</c:v>
                </c:pt>
                <c:pt idx="5">
                  <c:v>8.5</c:v>
                </c:pt>
                <c:pt idx="6">
                  <c:v>8.75</c:v>
                </c:pt>
                <c:pt idx="7">
                  <c:v>8.9</c:v>
                </c:pt>
                <c:pt idx="8">
                  <c:v>9</c:v>
                </c:pt>
                <c:pt idx="9">
                  <c:v>10</c:v>
                </c:pt>
                <c:pt idx="10">
                  <c:v>16</c:v>
                </c:pt>
                <c:pt idx="11">
                  <c:v>16.5</c:v>
                </c:pt>
                <c:pt idx="12">
                  <c:v>16</c:v>
                </c:pt>
                <c:pt idx="13">
                  <c:v>15.5</c:v>
                </c:pt>
                <c:pt idx="14">
                  <c:v>12</c:v>
                </c:pt>
                <c:pt idx="15">
                  <c:v>13</c:v>
                </c:pt>
                <c:pt idx="16">
                  <c:v>14</c:v>
                </c:pt>
                <c:pt idx="17">
                  <c:v>14</c:v>
                </c:pt>
                <c:pt idx="18">
                  <c:v>15</c:v>
                </c:pt>
              </c:numCache>
            </c:numRef>
          </c:val>
          <c:smooth val="0"/>
          <c:extLst>
            <c:ext xmlns:c16="http://schemas.microsoft.com/office/drawing/2014/chart" uri="{C3380CC4-5D6E-409C-BE32-E72D297353CC}">
              <c16:uniqueId val="{00000002-E3AC-46ED-9790-BB5E8042C570}"/>
            </c:ext>
          </c:extLst>
        </c:ser>
        <c:ser>
          <c:idx val="3"/>
          <c:order val="3"/>
          <c:tx>
            <c:strRef>
              <c:f>Sheet1!$O$57478</c:f>
              <c:strCache>
                <c:ptCount val="1"/>
                <c:pt idx="0">
                  <c:v>precip </c:v>
                </c:pt>
              </c:strCache>
            </c:strRef>
          </c:tx>
          <c:spPr>
            <a:ln w="28575" cap="rnd">
              <a:solidFill>
                <a:schemeClr val="accent2">
                  <a:lumMod val="60000"/>
                </a:schemeClr>
              </a:solidFill>
              <a:round/>
            </a:ln>
            <a:effectLst/>
          </c:spPr>
          <c:marker>
            <c:symbol val="none"/>
          </c:marker>
          <c:val>
            <c:numRef>
              <c:f>Sheet1!$O$57479:$O$57497</c:f>
              <c:numCache>
                <c:formatCode>General</c:formatCode>
                <c:ptCount val="19"/>
                <c:pt idx="0">
                  <c:v>9</c:v>
                </c:pt>
                <c:pt idx="1">
                  <c:v>10</c:v>
                </c:pt>
                <c:pt idx="2">
                  <c:v>10</c:v>
                </c:pt>
                <c:pt idx="3">
                  <c:v>10</c:v>
                </c:pt>
                <c:pt idx="4">
                  <c:v>10</c:v>
                </c:pt>
                <c:pt idx="5">
                  <c:v>9</c:v>
                </c:pt>
                <c:pt idx="6">
                  <c:v>10</c:v>
                </c:pt>
                <c:pt idx="7">
                  <c:v>9</c:v>
                </c:pt>
                <c:pt idx="8">
                  <c:v>10</c:v>
                </c:pt>
                <c:pt idx="9">
                  <c:v>10</c:v>
                </c:pt>
                <c:pt idx="10">
                  <c:v>10</c:v>
                </c:pt>
                <c:pt idx="11">
                  <c:v>9</c:v>
                </c:pt>
                <c:pt idx="12">
                  <c:v>10</c:v>
                </c:pt>
                <c:pt idx="13">
                  <c:v>10</c:v>
                </c:pt>
                <c:pt idx="14">
                  <c:v>9</c:v>
                </c:pt>
                <c:pt idx="15">
                  <c:v>10</c:v>
                </c:pt>
                <c:pt idx="16">
                  <c:v>10</c:v>
                </c:pt>
                <c:pt idx="17">
                  <c:v>9</c:v>
                </c:pt>
                <c:pt idx="18">
                  <c:v>10</c:v>
                </c:pt>
              </c:numCache>
            </c:numRef>
          </c:val>
          <c:smooth val="0"/>
          <c:extLst>
            <c:ext xmlns:c16="http://schemas.microsoft.com/office/drawing/2014/chart" uri="{C3380CC4-5D6E-409C-BE32-E72D297353CC}">
              <c16:uniqueId val="{00000003-E3AC-46ED-9790-BB5E8042C570}"/>
            </c:ext>
          </c:extLst>
        </c:ser>
        <c:dLbls>
          <c:showLegendKey val="0"/>
          <c:showVal val="0"/>
          <c:showCatName val="0"/>
          <c:showSerName val="0"/>
          <c:showPercent val="0"/>
          <c:showBubbleSize val="0"/>
        </c:dLbls>
        <c:smooth val="0"/>
        <c:axId val="987318616"/>
        <c:axId val="987319336"/>
      </c:lineChart>
      <c:catAx>
        <c:axId val="98731861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DOY (growing season)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crossAx val="987319336"/>
        <c:crosses val="autoZero"/>
        <c:auto val="1"/>
        <c:lblAlgn val="ctr"/>
        <c:lblOffset val="100"/>
        <c:noMultiLvlLbl val="0"/>
      </c:catAx>
      <c:valAx>
        <c:axId val="987319336"/>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987318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D5FFE-0501-4C1A-868D-3E82F1ACC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5042</TotalTime>
  <Pages>17</Pages>
  <Words>5444</Words>
  <Characters>31035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Ga bby</cp:lastModifiedBy>
  <cp:revision>16</cp:revision>
  <cp:lastPrinted>2024-12-01T04:40:00Z</cp:lastPrinted>
  <dcterms:created xsi:type="dcterms:W3CDTF">2024-05-16T20:57:00Z</dcterms:created>
  <dcterms:modified xsi:type="dcterms:W3CDTF">2024-12-01T04:43:00Z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489a85caf718ea3dc5809ac50fdc3e07fbef44b5836061134af522ca0b2f0ca7</vt:lpwstr>
  </property>
  <property fmtid="{D5CDD505-2E9C-101B-9397-08002B2CF9AE}" pid="3" name="ZOTERO_PREF_1">
    <vt:lpwstr>&lt;data data-version="3" zotero-version="6.0.36"&gt;&lt;session id="pVCsQjEt"/&gt;&lt;style id="http://www.zotero.org/styles/modern-language-association" locale="en-US" hasBibliography="1" bibliographyStyleHasBeenSet="0"/&gt;&lt;prefs&gt;&lt;pref name="fieldType" value="Field"/&gt;&lt;p</vt:lpwstr>
  </property>
  <property fmtid="{D5CDD505-2E9C-101B-9397-08002B2CF9AE}" pid="4" name="ZOTERO_PREF_2">
    <vt:lpwstr>ref name="automaticJournalAbbreviations" value="true"/&gt;&lt;/prefs&gt;&lt;/data&gt;</vt:lpwstr>
  </property>
</Properties>
</file>